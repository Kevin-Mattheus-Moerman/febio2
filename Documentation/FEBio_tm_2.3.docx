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6C2212CE"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D25725">
        <w:rPr>
          <w:rFonts w:ascii="Arial Narrow" w:hAnsi="Arial Narrow"/>
          <w:i/>
          <w:iCs/>
        </w:rPr>
        <w:t>3</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6A94C30"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David Rawlins" w:date="2015-05-28T10:48:00Z">
        <w:r w:rsidR="00940C78">
          <w:rPr>
            <w:b/>
            <w:noProof/>
          </w:rPr>
          <w:t>May 28, 2015</w:t>
        </w:r>
      </w:ins>
      <w:ins w:id="19" w:author="rawlins" w:date="2015-05-20T12:15:00Z">
        <w:del w:id="20" w:author="David Rawlins" w:date="2015-05-22T16:47:00Z">
          <w:r w:rsidR="00BB2289" w:rsidDel="00632618">
            <w:rPr>
              <w:b/>
              <w:noProof/>
            </w:rPr>
            <w:delText>May 20, 2015</w:delText>
          </w:r>
        </w:del>
      </w:ins>
      <w:del w:id="21" w:author="David Rawlins" w:date="2015-05-22T16:47:00Z">
        <w:r w:rsidR="00353E1C" w:rsidDel="00632618">
          <w:rPr>
            <w:b/>
            <w:noProof/>
          </w:rPr>
          <w:delText>May 13, 2015</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bookmarkStart w:id="22" w:name="_GoBack"/>
      <w:bookmarkEnd w:id="22"/>
    </w:p>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6847BE91" w:rsidR="008C7882" w:rsidRPr="00C62631" w:rsidRDefault="008C7882" w:rsidP="008C7882">
      <w:r>
        <w:t xml:space="preserve">FEBio: </w:t>
      </w:r>
      <w:ins w:id="23" w:author="David Rawlins" w:date="2015-05-28T10:49:00Z">
        <w:r w:rsidR="00940C78">
          <w:fldChar w:fldCharType="begin"/>
        </w:r>
        <w:r w:rsidR="00940C78">
          <w:instrText xml:space="preserve"> HYPERLINK "</w:instrText>
        </w:r>
      </w:ins>
      <w:r w:rsidR="00940C78" w:rsidRPr="00940C78">
        <w:rPr>
          <w:rPrChange w:id="24" w:author="David Rawlins" w:date="2015-05-28T10:49:00Z">
            <w:rPr>
              <w:rStyle w:val="Hyperlink"/>
            </w:rPr>
          </w:rPrChange>
        </w:rPr>
        <w:instrText>http://febio</w:instrText>
      </w:r>
      <w:ins w:id="25" w:author="David Rawlins" w:date="2015-05-28T10:49:00Z">
        <w:r w:rsidR="00940C78">
          <w:instrText xml:space="preserve">" </w:instrText>
        </w:r>
        <w:r w:rsidR="00940C78">
          <w:fldChar w:fldCharType="separate"/>
        </w:r>
      </w:ins>
      <w:r w:rsidR="00940C78" w:rsidRPr="00231A39">
        <w:rPr>
          <w:rStyle w:val="Hyperlink"/>
          <w:rPrChange w:id="26" w:author="David Rawlins" w:date="2015-05-28T10:49:00Z">
            <w:rPr>
              <w:rStyle w:val="Hyperlink"/>
            </w:rPr>
          </w:rPrChange>
        </w:rPr>
        <w:t>http://</w:t>
      </w:r>
      <w:ins w:id="27" w:author="rawlins" w:date="2015-05-20T12:11:00Z">
        <w:del w:id="28" w:author="David Rawlins" w:date="2015-05-28T10:48:00Z">
          <w:r w:rsidR="00940C78" w:rsidRPr="00231A39" w:rsidDel="00940C78">
            <w:rPr>
              <w:rStyle w:val="Hyperlink"/>
              <w:rPrChange w:id="29" w:author="David Rawlins" w:date="2015-05-28T10:49:00Z">
                <w:rPr>
                  <w:rStyle w:val="Hyperlink"/>
                </w:rPr>
              </w:rPrChange>
            </w:rPr>
            <w:delText xml:space="preserve"> </w:delText>
          </w:r>
        </w:del>
      </w:ins>
      <w:del w:id="30" w:author="rawlins" w:date="2015-05-20T12:11:00Z">
        <w:r w:rsidR="00940C78" w:rsidRPr="00231A39" w:rsidDel="00D32A20">
          <w:rPr>
            <w:rStyle w:val="Hyperlink"/>
            <w:rPrChange w:id="31" w:author="David Rawlins" w:date="2015-05-28T10:49:00Z">
              <w:rPr>
                <w:rStyle w:val="Hyperlink"/>
              </w:rPr>
            </w:rPrChange>
          </w:rPr>
          <w:delText>mrl.sci.utah.edu/software/</w:delText>
        </w:r>
      </w:del>
      <w:r w:rsidR="00940C78" w:rsidRPr="00231A39">
        <w:rPr>
          <w:rStyle w:val="Hyperlink"/>
          <w:rPrChange w:id="32" w:author="David Rawlins" w:date="2015-05-28T10:49:00Z">
            <w:rPr>
              <w:rStyle w:val="Hyperlink"/>
            </w:rPr>
          </w:rPrChange>
        </w:rPr>
        <w:t>febio</w:t>
      </w:r>
      <w:ins w:id="33" w:author="David Rawlins" w:date="2015-05-28T10:49:00Z">
        <w:r w:rsidR="00940C78">
          <w:fldChar w:fldCharType="end"/>
        </w:r>
      </w:ins>
      <w:ins w:id="34" w:author="rawlins" w:date="2015-05-20T12:11:00Z">
        <w:r w:rsidR="00D32A20">
          <w:rPr>
            <w:rStyle w:val="Hyperlink"/>
          </w:rPr>
          <w:t>.org</w:t>
        </w:r>
      </w:ins>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511485" w:rsidP="008C7882">
      <w:hyperlink r:id="rId14"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35" w:name="_Toc300826262"/>
      <w:bookmarkStart w:id="36"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pPr>
        <w:pStyle w:val="Heading1"/>
        <w:numPr>
          <w:ilvl w:val="0"/>
          <w:numId w:val="18"/>
        </w:numPr>
        <w:pPrChange w:id="37" w:author="David Rawlins" w:date="2015-05-22T16:50:00Z">
          <w:pPr/>
        </w:pPrChange>
      </w:pPr>
      <w:r w:rsidRPr="00BF16DC">
        <w:br w:type="page"/>
      </w:r>
      <w:bookmarkStart w:id="38" w:name="_Toc162086974"/>
      <w:bookmarkStart w:id="39" w:name="_Toc162157203"/>
      <w:bookmarkStart w:id="40" w:name="_Toc162162278"/>
      <w:bookmarkStart w:id="41" w:name="_Toc164497326"/>
      <w:bookmarkStart w:id="42" w:name="_Toc164578187"/>
      <w:bookmarkStart w:id="43" w:name="_Toc164778706"/>
      <w:bookmarkStart w:id="44" w:name="_Toc302472633"/>
      <w:r w:rsidRPr="00632618">
        <w:rPr>
          <w:sz w:val="48"/>
          <w:szCs w:val="48"/>
          <w:rPrChange w:id="45" w:author="David Rawlins" w:date="2015-05-22T16:50:00Z">
            <w:rPr>
              <w:bCs/>
            </w:rPr>
          </w:rPrChange>
        </w:rPr>
        <w:lastRenderedPageBreak/>
        <w:t>Table of Contents</w:t>
      </w:r>
      <w:bookmarkEnd w:id="35"/>
      <w:bookmarkEnd w:id="36"/>
      <w:bookmarkEnd w:id="38"/>
      <w:bookmarkEnd w:id="39"/>
      <w:bookmarkEnd w:id="40"/>
      <w:bookmarkEnd w:id="41"/>
      <w:bookmarkEnd w:id="42"/>
      <w:bookmarkEnd w:id="43"/>
      <w:bookmarkEnd w:id="44"/>
    </w:p>
    <w:p w14:paraId="63A7DFA9" w14:textId="77777777" w:rsidR="008C7882" w:rsidRPr="00707FB1" w:rsidRDefault="008C7882" w:rsidP="008C7882">
      <w:pPr>
        <w:rPr>
          <w:b/>
          <w:sz w:val="44"/>
          <w:szCs w:val="44"/>
        </w:rPr>
      </w:pPr>
    </w:p>
    <w:p w14:paraId="755DA646" w14:textId="77777777" w:rsidR="00153956" w:rsidRDefault="008C7882">
      <w:pPr>
        <w:pStyle w:val="TOC1"/>
        <w:rPr>
          <w:rFonts w:asciiTheme="minorHAnsi" w:eastAsiaTheme="minorEastAsia" w:hAnsiTheme="minorHAnsi" w:cstheme="minorBidi"/>
          <w:b w:val="0"/>
          <w:lang w:eastAsia="ja-JP"/>
        </w:rPr>
      </w:pPr>
      <w:r>
        <w:rPr>
          <w:bCs/>
        </w:rPr>
        <w:fldChar w:fldCharType="begin"/>
      </w:r>
      <w:r>
        <w:rPr>
          <w:bCs/>
        </w:rPr>
        <w:instrText xml:space="preserve"> TOC \o "1-3" \h \z \u </w:instrText>
      </w:r>
      <w:r>
        <w:rPr>
          <w:bCs/>
        </w:rPr>
        <w:fldChar w:fldCharType="separate"/>
      </w:r>
      <w:r w:rsidR="00153956">
        <w:t>Chapter 1. Introduction</w:t>
      </w:r>
      <w:r w:rsidR="00153956">
        <w:tab/>
      </w:r>
      <w:r w:rsidR="00153956">
        <w:fldChar w:fldCharType="begin"/>
      </w:r>
      <w:r w:rsidR="00153956">
        <w:instrText xml:space="preserve"> PAGEREF _Toc289032512 \h </w:instrText>
      </w:r>
      <w:r w:rsidR="00153956">
        <w:fldChar w:fldCharType="separate"/>
      </w:r>
      <w:r w:rsidR="00D3178E">
        <w:t>6</w:t>
      </w:r>
      <w:r w:rsidR="00153956">
        <w:fldChar w:fldCharType="end"/>
      </w:r>
    </w:p>
    <w:p w14:paraId="24C0BAB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1.1. Overview of FEBio</w:t>
      </w:r>
      <w:r>
        <w:rPr>
          <w:noProof/>
        </w:rPr>
        <w:tab/>
      </w:r>
      <w:r>
        <w:rPr>
          <w:noProof/>
        </w:rPr>
        <w:fldChar w:fldCharType="begin"/>
      </w:r>
      <w:r>
        <w:rPr>
          <w:noProof/>
        </w:rPr>
        <w:instrText xml:space="preserve"> PAGEREF _Toc289032513 \h </w:instrText>
      </w:r>
      <w:r>
        <w:rPr>
          <w:noProof/>
        </w:rPr>
      </w:r>
      <w:r>
        <w:rPr>
          <w:noProof/>
        </w:rPr>
        <w:fldChar w:fldCharType="separate"/>
      </w:r>
      <w:r w:rsidR="00D3178E">
        <w:rPr>
          <w:noProof/>
        </w:rPr>
        <w:t>6</w:t>
      </w:r>
      <w:r>
        <w:rPr>
          <w:noProof/>
        </w:rPr>
        <w:fldChar w:fldCharType="end"/>
      </w:r>
    </w:p>
    <w:p w14:paraId="10C734D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1.2. About this document</w:t>
      </w:r>
      <w:r>
        <w:rPr>
          <w:noProof/>
        </w:rPr>
        <w:tab/>
      </w:r>
      <w:r>
        <w:rPr>
          <w:noProof/>
        </w:rPr>
        <w:fldChar w:fldCharType="begin"/>
      </w:r>
      <w:r>
        <w:rPr>
          <w:noProof/>
        </w:rPr>
        <w:instrText xml:space="preserve"> PAGEREF _Toc289032514 \h </w:instrText>
      </w:r>
      <w:r>
        <w:rPr>
          <w:noProof/>
        </w:rPr>
      </w:r>
      <w:r>
        <w:rPr>
          <w:noProof/>
        </w:rPr>
        <w:fldChar w:fldCharType="separate"/>
      </w:r>
      <w:r w:rsidR="00D3178E">
        <w:rPr>
          <w:noProof/>
        </w:rPr>
        <w:t>6</w:t>
      </w:r>
      <w:r>
        <w:rPr>
          <w:noProof/>
        </w:rPr>
        <w:fldChar w:fldCharType="end"/>
      </w:r>
    </w:p>
    <w:p w14:paraId="45426DA6" w14:textId="77777777" w:rsidR="00153956" w:rsidRDefault="00153956">
      <w:pPr>
        <w:pStyle w:val="TOC1"/>
        <w:rPr>
          <w:rFonts w:asciiTheme="minorHAnsi" w:eastAsiaTheme="minorEastAsia" w:hAnsiTheme="minorHAnsi" w:cstheme="minorBidi"/>
          <w:b w:val="0"/>
          <w:lang w:eastAsia="ja-JP"/>
        </w:rPr>
      </w:pPr>
      <w:r>
        <w:t>Chapter 2. Continuum Mechanics</w:t>
      </w:r>
      <w:r>
        <w:tab/>
      </w:r>
      <w:r>
        <w:fldChar w:fldCharType="begin"/>
      </w:r>
      <w:r>
        <w:instrText xml:space="preserve"> PAGEREF _Toc289032515 \h </w:instrText>
      </w:r>
      <w:r>
        <w:fldChar w:fldCharType="separate"/>
      </w:r>
      <w:r w:rsidR="00D3178E">
        <w:t>8</w:t>
      </w:r>
      <w:r>
        <w:fldChar w:fldCharType="end"/>
      </w:r>
    </w:p>
    <w:p w14:paraId="207561D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 Vectors and Tensors</w:t>
      </w:r>
      <w:r>
        <w:rPr>
          <w:noProof/>
        </w:rPr>
        <w:tab/>
      </w:r>
      <w:r>
        <w:rPr>
          <w:noProof/>
        </w:rPr>
        <w:fldChar w:fldCharType="begin"/>
      </w:r>
      <w:r>
        <w:rPr>
          <w:noProof/>
        </w:rPr>
        <w:instrText xml:space="preserve"> PAGEREF _Toc289032516 \h </w:instrText>
      </w:r>
      <w:r>
        <w:rPr>
          <w:noProof/>
        </w:rPr>
      </w:r>
      <w:r>
        <w:rPr>
          <w:noProof/>
        </w:rPr>
        <w:fldChar w:fldCharType="separate"/>
      </w:r>
      <w:r w:rsidR="00D3178E">
        <w:rPr>
          <w:noProof/>
        </w:rPr>
        <w:t>8</w:t>
      </w:r>
      <w:r>
        <w:rPr>
          <w:noProof/>
        </w:rPr>
        <w:fldChar w:fldCharType="end"/>
      </w:r>
    </w:p>
    <w:p w14:paraId="5236EAC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2.2. The Directional Derivative</w:t>
      </w:r>
      <w:r>
        <w:rPr>
          <w:noProof/>
        </w:rPr>
        <w:tab/>
      </w:r>
      <w:r>
        <w:rPr>
          <w:noProof/>
        </w:rPr>
        <w:fldChar w:fldCharType="begin"/>
      </w:r>
      <w:r>
        <w:rPr>
          <w:noProof/>
        </w:rPr>
        <w:instrText xml:space="preserve"> PAGEREF _Toc289032517 \h </w:instrText>
      </w:r>
      <w:r>
        <w:rPr>
          <w:noProof/>
        </w:rPr>
      </w:r>
      <w:r>
        <w:rPr>
          <w:noProof/>
        </w:rPr>
        <w:fldChar w:fldCharType="separate"/>
      </w:r>
      <w:r w:rsidR="00D3178E">
        <w:rPr>
          <w:noProof/>
        </w:rPr>
        <w:t>11</w:t>
      </w:r>
      <w:r>
        <w:rPr>
          <w:noProof/>
        </w:rPr>
        <w:fldChar w:fldCharType="end"/>
      </w:r>
    </w:p>
    <w:p w14:paraId="1FD9387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2.3. Deformation, Strain and Stress</w:t>
      </w:r>
      <w:r>
        <w:rPr>
          <w:noProof/>
        </w:rPr>
        <w:tab/>
      </w:r>
      <w:r>
        <w:rPr>
          <w:noProof/>
        </w:rPr>
        <w:fldChar w:fldCharType="begin"/>
      </w:r>
      <w:r>
        <w:rPr>
          <w:noProof/>
        </w:rPr>
        <w:instrText xml:space="preserve"> PAGEREF _Toc289032518 \h </w:instrText>
      </w:r>
      <w:r>
        <w:rPr>
          <w:noProof/>
        </w:rPr>
      </w:r>
      <w:r>
        <w:rPr>
          <w:noProof/>
        </w:rPr>
        <w:fldChar w:fldCharType="separate"/>
      </w:r>
      <w:r w:rsidR="00D3178E">
        <w:rPr>
          <w:noProof/>
        </w:rPr>
        <w:t>12</w:t>
      </w:r>
      <w:r>
        <w:rPr>
          <w:noProof/>
        </w:rPr>
        <w:fldChar w:fldCharType="end"/>
      </w:r>
    </w:p>
    <w:p w14:paraId="6B592B1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2.3.1. The deformation gradient tensor</w:t>
      </w:r>
      <w:r>
        <w:rPr>
          <w:noProof/>
        </w:rPr>
        <w:tab/>
      </w:r>
      <w:r>
        <w:rPr>
          <w:noProof/>
        </w:rPr>
        <w:fldChar w:fldCharType="begin"/>
      </w:r>
      <w:r>
        <w:rPr>
          <w:noProof/>
        </w:rPr>
        <w:instrText xml:space="preserve"> PAGEREF _Toc289032519 \h </w:instrText>
      </w:r>
      <w:r>
        <w:rPr>
          <w:noProof/>
        </w:rPr>
      </w:r>
      <w:r>
        <w:rPr>
          <w:noProof/>
        </w:rPr>
        <w:fldChar w:fldCharType="separate"/>
      </w:r>
      <w:r w:rsidR="00D3178E">
        <w:rPr>
          <w:noProof/>
        </w:rPr>
        <w:t>12</w:t>
      </w:r>
      <w:r>
        <w:rPr>
          <w:noProof/>
        </w:rPr>
        <w:fldChar w:fldCharType="end"/>
      </w:r>
    </w:p>
    <w:p w14:paraId="56D5F73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2.3.2. Strain</w:t>
      </w:r>
      <w:r>
        <w:rPr>
          <w:noProof/>
        </w:rPr>
        <w:tab/>
      </w:r>
      <w:r>
        <w:rPr>
          <w:noProof/>
        </w:rPr>
        <w:fldChar w:fldCharType="begin"/>
      </w:r>
      <w:r>
        <w:rPr>
          <w:noProof/>
        </w:rPr>
        <w:instrText xml:space="preserve"> PAGEREF _Toc289032520 \h </w:instrText>
      </w:r>
      <w:r>
        <w:rPr>
          <w:noProof/>
        </w:rPr>
      </w:r>
      <w:r>
        <w:rPr>
          <w:noProof/>
        </w:rPr>
        <w:fldChar w:fldCharType="separate"/>
      </w:r>
      <w:r w:rsidR="00D3178E">
        <w:rPr>
          <w:noProof/>
        </w:rPr>
        <w:t>13</w:t>
      </w:r>
      <w:r>
        <w:rPr>
          <w:noProof/>
        </w:rPr>
        <w:fldChar w:fldCharType="end"/>
      </w:r>
    </w:p>
    <w:p w14:paraId="697A53F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2.3.3. Stress</w:t>
      </w:r>
      <w:r>
        <w:rPr>
          <w:noProof/>
        </w:rPr>
        <w:tab/>
      </w:r>
      <w:r>
        <w:rPr>
          <w:noProof/>
        </w:rPr>
        <w:fldChar w:fldCharType="begin"/>
      </w:r>
      <w:r>
        <w:rPr>
          <w:noProof/>
        </w:rPr>
        <w:instrText xml:space="preserve"> PAGEREF _Toc289032521 \h </w:instrText>
      </w:r>
      <w:r>
        <w:rPr>
          <w:noProof/>
        </w:rPr>
      </w:r>
      <w:r>
        <w:rPr>
          <w:noProof/>
        </w:rPr>
        <w:fldChar w:fldCharType="separate"/>
      </w:r>
      <w:r w:rsidR="00D3178E">
        <w:rPr>
          <w:noProof/>
        </w:rPr>
        <w:t>13</w:t>
      </w:r>
      <w:r>
        <w:rPr>
          <w:noProof/>
        </w:rPr>
        <w:fldChar w:fldCharType="end"/>
      </w:r>
    </w:p>
    <w:p w14:paraId="14F5350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2.4. Hyperelasticity</w:t>
      </w:r>
      <w:r>
        <w:rPr>
          <w:noProof/>
        </w:rPr>
        <w:tab/>
      </w:r>
      <w:r>
        <w:rPr>
          <w:noProof/>
        </w:rPr>
        <w:fldChar w:fldCharType="begin"/>
      </w:r>
      <w:r>
        <w:rPr>
          <w:noProof/>
        </w:rPr>
        <w:instrText xml:space="preserve"> PAGEREF _Toc289032522 \h </w:instrText>
      </w:r>
      <w:r>
        <w:rPr>
          <w:noProof/>
        </w:rPr>
      </w:r>
      <w:r>
        <w:rPr>
          <w:noProof/>
        </w:rPr>
        <w:fldChar w:fldCharType="separate"/>
      </w:r>
      <w:r w:rsidR="00D3178E">
        <w:rPr>
          <w:noProof/>
        </w:rPr>
        <w:t>14</w:t>
      </w:r>
      <w:r>
        <w:rPr>
          <w:noProof/>
        </w:rPr>
        <w:fldChar w:fldCharType="end"/>
      </w:r>
    </w:p>
    <w:p w14:paraId="1DFF394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2.4.1. Isotropic Hyperelasticity</w:t>
      </w:r>
      <w:r>
        <w:rPr>
          <w:noProof/>
        </w:rPr>
        <w:tab/>
      </w:r>
      <w:r>
        <w:rPr>
          <w:noProof/>
        </w:rPr>
        <w:fldChar w:fldCharType="begin"/>
      </w:r>
      <w:r>
        <w:rPr>
          <w:noProof/>
        </w:rPr>
        <w:instrText xml:space="preserve"> PAGEREF _Toc289032523 \h </w:instrText>
      </w:r>
      <w:r>
        <w:rPr>
          <w:noProof/>
        </w:rPr>
      </w:r>
      <w:r>
        <w:rPr>
          <w:noProof/>
        </w:rPr>
        <w:fldChar w:fldCharType="separate"/>
      </w:r>
      <w:r w:rsidR="00D3178E">
        <w:rPr>
          <w:noProof/>
        </w:rPr>
        <w:t>15</w:t>
      </w:r>
      <w:r>
        <w:rPr>
          <w:noProof/>
        </w:rPr>
        <w:fldChar w:fldCharType="end"/>
      </w:r>
    </w:p>
    <w:p w14:paraId="6344874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2.4.2. Isotropic Elasticity in Principal Directions</w:t>
      </w:r>
      <w:r>
        <w:rPr>
          <w:noProof/>
        </w:rPr>
        <w:tab/>
      </w:r>
      <w:r>
        <w:rPr>
          <w:noProof/>
        </w:rPr>
        <w:fldChar w:fldCharType="begin"/>
      </w:r>
      <w:r>
        <w:rPr>
          <w:noProof/>
        </w:rPr>
        <w:instrText xml:space="preserve"> PAGEREF _Toc289032524 \h </w:instrText>
      </w:r>
      <w:r>
        <w:rPr>
          <w:noProof/>
        </w:rPr>
      </w:r>
      <w:r>
        <w:rPr>
          <w:noProof/>
        </w:rPr>
        <w:fldChar w:fldCharType="separate"/>
      </w:r>
      <w:r w:rsidR="00D3178E">
        <w:rPr>
          <w:noProof/>
        </w:rPr>
        <w:t>16</w:t>
      </w:r>
      <w:r>
        <w:rPr>
          <w:noProof/>
        </w:rPr>
        <w:fldChar w:fldCharType="end"/>
      </w:r>
    </w:p>
    <w:p w14:paraId="57064A4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2.4.3. Nearly-Incompressible Hyperelasticity</w:t>
      </w:r>
      <w:r>
        <w:rPr>
          <w:noProof/>
        </w:rPr>
        <w:tab/>
      </w:r>
      <w:r>
        <w:rPr>
          <w:noProof/>
        </w:rPr>
        <w:fldChar w:fldCharType="begin"/>
      </w:r>
      <w:r>
        <w:rPr>
          <w:noProof/>
        </w:rPr>
        <w:instrText xml:space="preserve"> PAGEREF _Toc289032525 \h </w:instrText>
      </w:r>
      <w:r>
        <w:rPr>
          <w:noProof/>
        </w:rPr>
      </w:r>
      <w:r>
        <w:rPr>
          <w:noProof/>
        </w:rPr>
        <w:fldChar w:fldCharType="separate"/>
      </w:r>
      <w:r w:rsidR="00D3178E">
        <w:rPr>
          <w:noProof/>
        </w:rPr>
        <w:t>17</w:t>
      </w:r>
      <w:r>
        <w:rPr>
          <w:noProof/>
        </w:rPr>
        <w:fldChar w:fldCharType="end"/>
      </w:r>
    </w:p>
    <w:p w14:paraId="275CEC2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2.4.4. Transversely Isotropic Hyperelasticity</w:t>
      </w:r>
      <w:r>
        <w:rPr>
          <w:noProof/>
        </w:rPr>
        <w:tab/>
      </w:r>
      <w:r>
        <w:rPr>
          <w:noProof/>
        </w:rPr>
        <w:fldChar w:fldCharType="begin"/>
      </w:r>
      <w:r>
        <w:rPr>
          <w:noProof/>
        </w:rPr>
        <w:instrText xml:space="preserve"> PAGEREF _Toc289032526 \h </w:instrText>
      </w:r>
      <w:r>
        <w:rPr>
          <w:noProof/>
        </w:rPr>
      </w:r>
      <w:r>
        <w:rPr>
          <w:noProof/>
        </w:rPr>
        <w:fldChar w:fldCharType="separate"/>
      </w:r>
      <w:r w:rsidR="00D3178E">
        <w:rPr>
          <w:noProof/>
        </w:rPr>
        <w:t>18</w:t>
      </w:r>
      <w:r>
        <w:rPr>
          <w:noProof/>
        </w:rPr>
        <w:fldChar w:fldCharType="end"/>
      </w:r>
    </w:p>
    <w:p w14:paraId="32DB490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2.5. Biphasic Material</w:t>
      </w:r>
      <w:r>
        <w:rPr>
          <w:noProof/>
        </w:rPr>
        <w:tab/>
      </w:r>
      <w:r>
        <w:rPr>
          <w:noProof/>
        </w:rPr>
        <w:fldChar w:fldCharType="begin"/>
      </w:r>
      <w:r>
        <w:rPr>
          <w:noProof/>
        </w:rPr>
        <w:instrText xml:space="preserve"> PAGEREF _Toc289032527 \h </w:instrText>
      </w:r>
      <w:r>
        <w:rPr>
          <w:noProof/>
        </w:rPr>
      </w:r>
      <w:r>
        <w:rPr>
          <w:noProof/>
        </w:rPr>
        <w:fldChar w:fldCharType="separate"/>
      </w:r>
      <w:r w:rsidR="00D3178E">
        <w:rPr>
          <w:noProof/>
        </w:rPr>
        <w:t>20</w:t>
      </w:r>
      <w:r>
        <w:rPr>
          <w:noProof/>
        </w:rPr>
        <w:fldChar w:fldCharType="end"/>
      </w:r>
    </w:p>
    <w:p w14:paraId="218DC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2.5.1. Governing Equations</w:t>
      </w:r>
      <w:r>
        <w:rPr>
          <w:noProof/>
        </w:rPr>
        <w:tab/>
      </w:r>
      <w:r>
        <w:rPr>
          <w:noProof/>
        </w:rPr>
        <w:fldChar w:fldCharType="begin"/>
      </w:r>
      <w:r>
        <w:rPr>
          <w:noProof/>
        </w:rPr>
        <w:instrText xml:space="preserve"> PAGEREF _Toc289032528 \h </w:instrText>
      </w:r>
      <w:r>
        <w:rPr>
          <w:noProof/>
        </w:rPr>
      </w:r>
      <w:r>
        <w:rPr>
          <w:noProof/>
        </w:rPr>
        <w:fldChar w:fldCharType="separate"/>
      </w:r>
      <w:r w:rsidR="00D3178E">
        <w:rPr>
          <w:noProof/>
        </w:rPr>
        <w:t>20</w:t>
      </w:r>
      <w:r>
        <w:rPr>
          <w:noProof/>
        </w:rPr>
        <w:fldChar w:fldCharType="end"/>
      </w:r>
    </w:p>
    <w:p w14:paraId="582715F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2.6. Biphasic-Solute Material</w:t>
      </w:r>
      <w:r>
        <w:rPr>
          <w:noProof/>
        </w:rPr>
        <w:tab/>
      </w:r>
      <w:r>
        <w:rPr>
          <w:noProof/>
        </w:rPr>
        <w:fldChar w:fldCharType="begin"/>
      </w:r>
      <w:r>
        <w:rPr>
          <w:noProof/>
        </w:rPr>
        <w:instrText xml:space="preserve"> PAGEREF _Toc289032529 \h </w:instrText>
      </w:r>
      <w:r>
        <w:rPr>
          <w:noProof/>
        </w:rPr>
      </w:r>
      <w:r>
        <w:rPr>
          <w:noProof/>
        </w:rPr>
        <w:fldChar w:fldCharType="separate"/>
      </w:r>
      <w:r w:rsidR="00D3178E">
        <w:rPr>
          <w:noProof/>
        </w:rPr>
        <w:t>22</w:t>
      </w:r>
      <w:r>
        <w:rPr>
          <w:noProof/>
        </w:rPr>
        <w:fldChar w:fldCharType="end"/>
      </w:r>
    </w:p>
    <w:p w14:paraId="6E81F8D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2.6.1. Governing Equations</w:t>
      </w:r>
      <w:r>
        <w:rPr>
          <w:noProof/>
        </w:rPr>
        <w:tab/>
      </w:r>
      <w:r>
        <w:rPr>
          <w:noProof/>
        </w:rPr>
        <w:fldChar w:fldCharType="begin"/>
      </w:r>
      <w:r>
        <w:rPr>
          <w:noProof/>
        </w:rPr>
        <w:instrText xml:space="preserve"> PAGEREF _Toc289032530 \h </w:instrText>
      </w:r>
      <w:r>
        <w:rPr>
          <w:noProof/>
        </w:rPr>
      </w:r>
      <w:r>
        <w:rPr>
          <w:noProof/>
        </w:rPr>
        <w:fldChar w:fldCharType="separate"/>
      </w:r>
      <w:r w:rsidR="00D3178E">
        <w:rPr>
          <w:noProof/>
        </w:rPr>
        <w:t>22</w:t>
      </w:r>
      <w:r>
        <w:rPr>
          <w:noProof/>
        </w:rPr>
        <w:fldChar w:fldCharType="end"/>
      </w:r>
    </w:p>
    <w:p w14:paraId="0B337F9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2.6.2. Continuous Variables</w:t>
      </w:r>
      <w:r>
        <w:rPr>
          <w:noProof/>
        </w:rPr>
        <w:tab/>
      </w:r>
      <w:r>
        <w:rPr>
          <w:noProof/>
        </w:rPr>
        <w:fldChar w:fldCharType="begin"/>
      </w:r>
      <w:r>
        <w:rPr>
          <w:noProof/>
        </w:rPr>
        <w:instrText xml:space="preserve"> PAGEREF _Toc289032531 \h </w:instrText>
      </w:r>
      <w:r>
        <w:rPr>
          <w:noProof/>
        </w:rPr>
      </w:r>
      <w:r>
        <w:rPr>
          <w:noProof/>
        </w:rPr>
        <w:fldChar w:fldCharType="separate"/>
      </w:r>
      <w:r w:rsidR="00D3178E">
        <w:rPr>
          <w:noProof/>
        </w:rPr>
        <w:t>25</w:t>
      </w:r>
      <w:r>
        <w:rPr>
          <w:noProof/>
        </w:rPr>
        <w:fldChar w:fldCharType="end"/>
      </w:r>
    </w:p>
    <w:p w14:paraId="51B160B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2.7. Triphasic and Multiphasic Materials</w:t>
      </w:r>
      <w:r>
        <w:rPr>
          <w:noProof/>
        </w:rPr>
        <w:tab/>
      </w:r>
      <w:r>
        <w:rPr>
          <w:noProof/>
        </w:rPr>
        <w:fldChar w:fldCharType="begin"/>
      </w:r>
      <w:r>
        <w:rPr>
          <w:noProof/>
        </w:rPr>
        <w:instrText xml:space="preserve"> PAGEREF _Toc289032532 \h </w:instrText>
      </w:r>
      <w:r>
        <w:rPr>
          <w:noProof/>
        </w:rPr>
      </w:r>
      <w:r>
        <w:rPr>
          <w:noProof/>
        </w:rPr>
        <w:fldChar w:fldCharType="separate"/>
      </w:r>
      <w:r w:rsidR="00D3178E">
        <w:rPr>
          <w:noProof/>
        </w:rPr>
        <w:t>26</w:t>
      </w:r>
      <w:r>
        <w:rPr>
          <w:noProof/>
        </w:rPr>
        <w:fldChar w:fldCharType="end"/>
      </w:r>
    </w:p>
    <w:p w14:paraId="1CD96A6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2.7.1. Governing Equations</w:t>
      </w:r>
      <w:r>
        <w:rPr>
          <w:noProof/>
        </w:rPr>
        <w:tab/>
      </w:r>
      <w:r>
        <w:rPr>
          <w:noProof/>
        </w:rPr>
        <w:fldChar w:fldCharType="begin"/>
      </w:r>
      <w:r>
        <w:rPr>
          <w:noProof/>
        </w:rPr>
        <w:instrText xml:space="preserve"> PAGEREF _Toc289032533 \h </w:instrText>
      </w:r>
      <w:r>
        <w:rPr>
          <w:noProof/>
        </w:rPr>
      </w:r>
      <w:r>
        <w:rPr>
          <w:noProof/>
        </w:rPr>
        <w:fldChar w:fldCharType="separate"/>
      </w:r>
      <w:r w:rsidR="00D3178E">
        <w:rPr>
          <w:noProof/>
        </w:rPr>
        <w:t>27</w:t>
      </w:r>
      <w:r>
        <w:rPr>
          <w:noProof/>
        </w:rPr>
        <w:fldChar w:fldCharType="end"/>
      </w:r>
    </w:p>
    <w:p w14:paraId="5BD31A2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2.8. Mixture of Solids</w:t>
      </w:r>
      <w:r>
        <w:rPr>
          <w:noProof/>
        </w:rPr>
        <w:tab/>
      </w:r>
      <w:r>
        <w:rPr>
          <w:noProof/>
        </w:rPr>
        <w:fldChar w:fldCharType="begin"/>
      </w:r>
      <w:r>
        <w:rPr>
          <w:noProof/>
        </w:rPr>
        <w:instrText xml:space="preserve"> PAGEREF _Toc289032534 \h </w:instrText>
      </w:r>
      <w:r>
        <w:rPr>
          <w:noProof/>
        </w:rPr>
      </w:r>
      <w:r>
        <w:rPr>
          <w:noProof/>
        </w:rPr>
        <w:fldChar w:fldCharType="separate"/>
      </w:r>
      <w:r w:rsidR="00D3178E">
        <w:rPr>
          <w:noProof/>
        </w:rPr>
        <w:t>29</w:t>
      </w:r>
      <w:r>
        <w:rPr>
          <w:noProof/>
        </w:rPr>
        <w:fldChar w:fldCharType="end"/>
      </w:r>
    </w:p>
    <w:p w14:paraId="4C9E266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2.9. Equilibrium Swelling</w:t>
      </w:r>
      <w:r>
        <w:rPr>
          <w:noProof/>
        </w:rPr>
        <w:tab/>
      </w:r>
      <w:r>
        <w:rPr>
          <w:noProof/>
        </w:rPr>
        <w:fldChar w:fldCharType="begin"/>
      </w:r>
      <w:r>
        <w:rPr>
          <w:noProof/>
        </w:rPr>
        <w:instrText xml:space="preserve"> PAGEREF _Toc289032535 \h </w:instrText>
      </w:r>
      <w:r>
        <w:rPr>
          <w:noProof/>
        </w:rPr>
      </w:r>
      <w:r>
        <w:rPr>
          <w:noProof/>
        </w:rPr>
        <w:fldChar w:fldCharType="separate"/>
      </w:r>
      <w:r w:rsidR="00D3178E">
        <w:rPr>
          <w:noProof/>
        </w:rPr>
        <w:t>32</w:t>
      </w:r>
      <w:r>
        <w:rPr>
          <w:noProof/>
        </w:rPr>
        <w:fldChar w:fldCharType="end"/>
      </w:r>
    </w:p>
    <w:p w14:paraId="6A3308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2.9.1. Perfect Osmometer</w:t>
      </w:r>
      <w:r>
        <w:rPr>
          <w:noProof/>
        </w:rPr>
        <w:tab/>
      </w:r>
      <w:r>
        <w:rPr>
          <w:noProof/>
        </w:rPr>
        <w:fldChar w:fldCharType="begin"/>
      </w:r>
      <w:r>
        <w:rPr>
          <w:noProof/>
        </w:rPr>
        <w:instrText xml:space="preserve"> PAGEREF _Toc289032536 \h </w:instrText>
      </w:r>
      <w:r>
        <w:rPr>
          <w:noProof/>
        </w:rPr>
      </w:r>
      <w:r>
        <w:rPr>
          <w:noProof/>
        </w:rPr>
        <w:fldChar w:fldCharType="separate"/>
      </w:r>
      <w:r w:rsidR="00D3178E">
        <w:rPr>
          <w:noProof/>
        </w:rPr>
        <w:t>33</w:t>
      </w:r>
      <w:r>
        <w:rPr>
          <w:noProof/>
        </w:rPr>
        <w:fldChar w:fldCharType="end"/>
      </w:r>
    </w:p>
    <w:p w14:paraId="42CD248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2.9.2. Cell Growth</w:t>
      </w:r>
      <w:r>
        <w:rPr>
          <w:noProof/>
        </w:rPr>
        <w:tab/>
      </w:r>
      <w:r>
        <w:rPr>
          <w:noProof/>
        </w:rPr>
        <w:fldChar w:fldCharType="begin"/>
      </w:r>
      <w:r>
        <w:rPr>
          <w:noProof/>
        </w:rPr>
        <w:instrText xml:space="preserve"> PAGEREF _Toc289032537 \h </w:instrText>
      </w:r>
      <w:r>
        <w:rPr>
          <w:noProof/>
        </w:rPr>
      </w:r>
      <w:r>
        <w:rPr>
          <w:noProof/>
        </w:rPr>
        <w:fldChar w:fldCharType="separate"/>
      </w:r>
      <w:r w:rsidR="00D3178E">
        <w:rPr>
          <w:noProof/>
        </w:rPr>
        <w:t>33</w:t>
      </w:r>
      <w:r>
        <w:rPr>
          <w:noProof/>
        </w:rPr>
        <w:fldChar w:fldCharType="end"/>
      </w:r>
    </w:p>
    <w:p w14:paraId="5300014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2.9.3. Donnan Equilibrium Swelling</w:t>
      </w:r>
      <w:r>
        <w:rPr>
          <w:noProof/>
        </w:rPr>
        <w:tab/>
      </w:r>
      <w:r>
        <w:rPr>
          <w:noProof/>
        </w:rPr>
        <w:fldChar w:fldCharType="begin"/>
      </w:r>
      <w:r>
        <w:rPr>
          <w:noProof/>
        </w:rPr>
        <w:instrText xml:space="preserve"> PAGEREF _Toc289032538 \h </w:instrText>
      </w:r>
      <w:r>
        <w:rPr>
          <w:noProof/>
        </w:rPr>
      </w:r>
      <w:r>
        <w:rPr>
          <w:noProof/>
        </w:rPr>
        <w:fldChar w:fldCharType="separate"/>
      </w:r>
      <w:r w:rsidR="00D3178E">
        <w:rPr>
          <w:noProof/>
        </w:rPr>
        <w:t>34</w:t>
      </w:r>
      <w:r>
        <w:rPr>
          <w:noProof/>
        </w:rPr>
        <w:fldChar w:fldCharType="end"/>
      </w:r>
    </w:p>
    <w:p w14:paraId="423DC24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2.10. Chemical Reactions</w:t>
      </w:r>
      <w:r>
        <w:rPr>
          <w:noProof/>
        </w:rPr>
        <w:tab/>
      </w:r>
      <w:r>
        <w:rPr>
          <w:noProof/>
        </w:rPr>
        <w:fldChar w:fldCharType="begin"/>
      </w:r>
      <w:r>
        <w:rPr>
          <w:noProof/>
        </w:rPr>
        <w:instrText xml:space="preserve"> PAGEREF _Toc289032539 \h </w:instrText>
      </w:r>
      <w:r>
        <w:rPr>
          <w:noProof/>
        </w:rPr>
      </w:r>
      <w:r>
        <w:rPr>
          <w:noProof/>
        </w:rPr>
        <w:fldChar w:fldCharType="separate"/>
      </w:r>
      <w:r w:rsidR="00D3178E">
        <w:rPr>
          <w:noProof/>
        </w:rPr>
        <w:t>36</w:t>
      </w:r>
      <w:r>
        <w:rPr>
          <w:noProof/>
        </w:rPr>
        <w:fldChar w:fldCharType="end"/>
      </w:r>
    </w:p>
    <w:p w14:paraId="5653148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2.10.1. Solid Matrix and Solid-Bound Molecular Constituents</w:t>
      </w:r>
      <w:r>
        <w:rPr>
          <w:noProof/>
        </w:rPr>
        <w:tab/>
      </w:r>
      <w:r>
        <w:rPr>
          <w:noProof/>
        </w:rPr>
        <w:fldChar w:fldCharType="begin"/>
      </w:r>
      <w:r>
        <w:rPr>
          <w:noProof/>
        </w:rPr>
        <w:instrText xml:space="preserve"> PAGEREF _Toc289032540 \h </w:instrText>
      </w:r>
      <w:r>
        <w:rPr>
          <w:noProof/>
        </w:rPr>
      </w:r>
      <w:r>
        <w:rPr>
          <w:noProof/>
        </w:rPr>
        <w:fldChar w:fldCharType="separate"/>
      </w:r>
      <w:r w:rsidR="00D3178E">
        <w:rPr>
          <w:noProof/>
        </w:rPr>
        <w:t>36</w:t>
      </w:r>
      <w:r>
        <w:rPr>
          <w:noProof/>
        </w:rPr>
        <w:fldChar w:fldCharType="end"/>
      </w:r>
    </w:p>
    <w:p w14:paraId="4C48619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2.10.2. Solutes</w:t>
      </w:r>
      <w:r>
        <w:rPr>
          <w:noProof/>
        </w:rPr>
        <w:tab/>
      </w:r>
      <w:r>
        <w:rPr>
          <w:noProof/>
        </w:rPr>
        <w:fldChar w:fldCharType="begin"/>
      </w:r>
      <w:r>
        <w:rPr>
          <w:noProof/>
        </w:rPr>
        <w:instrText xml:space="preserve"> PAGEREF _Toc289032541 \h </w:instrText>
      </w:r>
      <w:r>
        <w:rPr>
          <w:noProof/>
        </w:rPr>
      </w:r>
      <w:r>
        <w:rPr>
          <w:noProof/>
        </w:rPr>
        <w:fldChar w:fldCharType="separate"/>
      </w:r>
      <w:r w:rsidR="00D3178E">
        <w:rPr>
          <w:noProof/>
        </w:rPr>
        <w:t>37</w:t>
      </w:r>
      <w:r>
        <w:rPr>
          <w:noProof/>
        </w:rPr>
        <w:fldChar w:fldCharType="end"/>
      </w:r>
    </w:p>
    <w:p w14:paraId="0FD53ED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2.10.3. Mixture with Negligible Solute Volume Fraction</w:t>
      </w:r>
      <w:r>
        <w:rPr>
          <w:noProof/>
        </w:rPr>
        <w:tab/>
      </w:r>
      <w:r>
        <w:rPr>
          <w:noProof/>
        </w:rPr>
        <w:fldChar w:fldCharType="begin"/>
      </w:r>
      <w:r>
        <w:rPr>
          <w:noProof/>
        </w:rPr>
        <w:instrText xml:space="preserve"> PAGEREF _Toc289032542 \h </w:instrText>
      </w:r>
      <w:r>
        <w:rPr>
          <w:noProof/>
        </w:rPr>
      </w:r>
      <w:r>
        <w:rPr>
          <w:noProof/>
        </w:rPr>
        <w:fldChar w:fldCharType="separate"/>
      </w:r>
      <w:r w:rsidR="00D3178E">
        <w:rPr>
          <w:noProof/>
        </w:rPr>
        <w:t>38</w:t>
      </w:r>
      <w:r>
        <w:rPr>
          <w:noProof/>
        </w:rPr>
        <w:fldChar w:fldCharType="end"/>
      </w:r>
    </w:p>
    <w:p w14:paraId="02D9900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2.10.4. Chemical Kinetics</w:t>
      </w:r>
      <w:r>
        <w:rPr>
          <w:noProof/>
        </w:rPr>
        <w:tab/>
      </w:r>
      <w:r>
        <w:rPr>
          <w:noProof/>
        </w:rPr>
        <w:fldChar w:fldCharType="begin"/>
      </w:r>
      <w:r>
        <w:rPr>
          <w:noProof/>
        </w:rPr>
        <w:instrText xml:space="preserve"> PAGEREF _Toc289032543 \h </w:instrText>
      </w:r>
      <w:r>
        <w:rPr>
          <w:noProof/>
        </w:rPr>
      </w:r>
      <w:r>
        <w:rPr>
          <w:noProof/>
        </w:rPr>
        <w:fldChar w:fldCharType="separate"/>
      </w:r>
      <w:r w:rsidR="00D3178E">
        <w:rPr>
          <w:noProof/>
        </w:rPr>
        <w:t>38</w:t>
      </w:r>
      <w:r>
        <w:rPr>
          <w:noProof/>
        </w:rPr>
        <w:fldChar w:fldCharType="end"/>
      </w:r>
    </w:p>
    <w:p w14:paraId="6F776463" w14:textId="77777777" w:rsidR="00153956" w:rsidRDefault="00153956">
      <w:pPr>
        <w:pStyle w:val="TOC1"/>
        <w:rPr>
          <w:rFonts w:asciiTheme="minorHAnsi" w:eastAsiaTheme="minorEastAsia" w:hAnsiTheme="minorHAnsi" w:cstheme="minorBidi"/>
          <w:b w:val="0"/>
          <w:lang w:eastAsia="ja-JP"/>
        </w:rPr>
      </w:pPr>
      <w:r>
        <w:t>Chapter 3. The Nonlinear FE Method</w:t>
      </w:r>
      <w:r>
        <w:tab/>
      </w:r>
      <w:r>
        <w:fldChar w:fldCharType="begin"/>
      </w:r>
      <w:r>
        <w:instrText xml:space="preserve"> PAGEREF _Toc289032544 \h </w:instrText>
      </w:r>
      <w:r>
        <w:fldChar w:fldCharType="separate"/>
      </w:r>
      <w:r w:rsidR="00D3178E">
        <w:t>40</w:t>
      </w:r>
      <w:r>
        <w:fldChar w:fldCharType="end"/>
      </w:r>
    </w:p>
    <w:p w14:paraId="52530FD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3.1. Weak formulation for Solid Materials</w:t>
      </w:r>
      <w:r>
        <w:rPr>
          <w:noProof/>
        </w:rPr>
        <w:tab/>
      </w:r>
      <w:r>
        <w:rPr>
          <w:noProof/>
        </w:rPr>
        <w:fldChar w:fldCharType="begin"/>
      </w:r>
      <w:r>
        <w:rPr>
          <w:noProof/>
        </w:rPr>
        <w:instrText xml:space="preserve"> PAGEREF _Toc289032545 \h </w:instrText>
      </w:r>
      <w:r>
        <w:rPr>
          <w:noProof/>
        </w:rPr>
      </w:r>
      <w:r>
        <w:rPr>
          <w:noProof/>
        </w:rPr>
        <w:fldChar w:fldCharType="separate"/>
      </w:r>
      <w:r w:rsidR="00D3178E">
        <w:rPr>
          <w:noProof/>
        </w:rPr>
        <w:t>40</w:t>
      </w:r>
      <w:r>
        <w:rPr>
          <w:noProof/>
        </w:rPr>
        <w:fldChar w:fldCharType="end"/>
      </w:r>
    </w:p>
    <w:p w14:paraId="5794A9C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3.1.1. Linearization</w:t>
      </w:r>
      <w:r>
        <w:rPr>
          <w:noProof/>
        </w:rPr>
        <w:tab/>
      </w:r>
      <w:r>
        <w:rPr>
          <w:noProof/>
        </w:rPr>
        <w:fldChar w:fldCharType="begin"/>
      </w:r>
      <w:r>
        <w:rPr>
          <w:noProof/>
        </w:rPr>
        <w:instrText xml:space="preserve"> PAGEREF _Toc289032546 \h </w:instrText>
      </w:r>
      <w:r>
        <w:rPr>
          <w:noProof/>
        </w:rPr>
      </w:r>
      <w:r>
        <w:rPr>
          <w:noProof/>
        </w:rPr>
        <w:fldChar w:fldCharType="separate"/>
      </w:r>
      <w:r w:rsidR="00D3178E">
        <w:rPr>
          <w:noProof/>
        </w:rPr>
        <w:t>40</w:t>
      </w:r>
      <w:r>
        <w:rPr>
          <w:noProof/>
        </w:rPr>
        <w:fldChar w:fldCharType="end"/>
      </w:r>
    </w:p>
    <w:p w14:paraId="7D4190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3.1.2. Discretization</w:t>
      </w:r>
      <w:r>
        <w:rPr>
          <w:noProof/>
        </w:rPr>
        <w:tab/>
      </w:r>
      <w:r>
        <w:rPr>
          <w:noProof/>
        </w:rPr>
        <w:fldChar w:fldCharType="begin"/>
      </w:r>
      <w:r>
        <w:rPr>
          <w:noProof/>
        </w:rPr>
        <w:instrText xml:space="preserve"> PAGEREF _Toc289032547 \h </w:instrText>
      </w:r>
      <w:r>
        <w:rPr>
          <w:noProof/>
        </w:rPr>
      </w:r>
      <w:r>
        <w:rPr>
          <w:noProof/>
        </w:rPr>
        <w:fldChar w:fldCharType="separate"/>
      </w:r>
      <w:r w:rsidR="00D3178E">
        <w:rPr>
          <w:noProof/>
        </w:rPr>
        <w:t>41</w:t>
      </w:r>
      <w:r>
        <w:rPr>
          <w:noProof/>
        </w:rPr>
        <w:fldChar w:fldCharType="end"/>
      </w:r>
    </w:p>
    <w:p w14:paraId="5745159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3.2. Weak formulation for biphasic materials</w:t>
      </w:r>
      <w:r>
        <w:rPr>
          <w:noProof/>
        </w:rPr>
        <w:tab/>
      </w:r>
      <w:r>
        <w:rPr>
          <w:noProof/>
        </w:rPr>
        <w:fldChar w:fldCharType="begin"/>
      </w:r>
      <w:r>
        <w:rPr>
          <w:noProof/>
        </w:rPr>
        <w:instrText xml:space="preserve"> PAGEREF _Toc289032548 \h </w:instrText>
      </w:r>
      <w:r>
        <w:rPr>
          <w:noProof/>
        </w:rPr>
      </w:r>
      <w:r>
        <w:rPr>
          <w:noProof/>
        </w:rPr>
        <w:fldChar w:fldCharType="separate"/>
      </w:r>
      <w:r w:rsidR="00D3178E">
        <w:rPr>
          <w:noProof/>
        </w:rPr>
        <w:t>44</w:t>
      </w:r>
      <w:r>
        <w:rPr>
          <w:noProof/>
        </w:rPr>
        <w:fldChar w:fldCharType="end"/>
      </w:r>
    </w:p>
    <w:p w14:paraId="105A3CD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3.2.1. Linearization</w:t>
      </w:r>
      <w:r>
        <w:rPr>
          <w:noProof/>
        </w:rPr>
        <w:tab/>
      </w:r>
      <w:r>
        <w:rPr>
          <w:noProof/>
        </w:rPr>
        <w:fldChar w:fldCharType="begin"/>
      </w:r>
      <w:r>
        <w:rPr>
          <w:noProof/>
        </w:rPr>
        <w:instrText xml:space="preserve"> PAGEREF _Toc289032549 \h </w:instrText>
      </w:r>
      <w:r>
        <w:rPr>
          <w:noProof/>
        </w:rPr>
      </w:r>
      <w:r>
        <w:rPr>
          <w:noProof/>
        </w:rPr>
        <w:fldChar w:fldCharType="separate"/>
      </w:r>
      <w:r w:rsidR="00D3178E">
        <w:rPr>
          <w:noProof/>
        </w:rPr>
        <w:t>44</w:t>
      </w:r>
      <w:r>
        <w:rPr>
          <w:noProof/>
        </w:rPr>
        <w:fldChar w:fldCharType="end"/>
      </w:r>
    </w:p>
    <w:p w14:paraId="70DBD42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3.2.2. Discretization</w:t>
      </w:r>
      <w:r>
        <w:rPr>
          <w:noProof/>
        </w:rPr>
        <w:tab/>
      </w:r>
      <w:r>
        <w:rPr>
          <w:noProof/>
        </w:rPr>
        <w:fldChar w:fldCharType="begin"/>
      </w:r>
      <w:r>
        <w:rPr>
          <w:noProof/>
        </w:rPr>
        <w:instrText xml:space="preserve"> PAGEREF _Toc289032550 \h </w:instrText>
      </w:r>
      <w:r>
        <w:rPr>
          <w:noProof/>
        </w:rPr>
      </w:r>
      <w:r>
        <w:rPr>
          <w:noProof/>
        </w:rPr>
        <w:fldChar w:fldCharType="separate"/>
      </w:r>
      <w:r w:rsidR="00D3178E">
        <w:rPr>
          <w:noProof/>
        </w:rPr>
        <w:t>46</w:t>
      </w:r>
      <w:r>
        <w:rPr>
          <w:noProof/>
        </w:rPr>
        <w:fldChar w:fldCharType="end"/>
      </w:r>
    </w:p>
    <w:p w14:paraId="3C67894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3.3. Weak Formulation for Biphasic-Solute Materials</w:t>
      </w:r>
      <w:r>
        <w:rPr>
          <w:noProof/>
        </w:rPr>
        <w:tab/>
      </w:r>
      <w:r>
        <w:rPr>
          <w:noProof/>
        </w:rPr>
        <w:fldChar w:fldCharType="begin"/>
      </w:r>
      <w:r>
        <w:rPr>
          <w:noProof/>
        </w:rPr>
        <w:instrText xml:space="preserve"> PAGEREF _Toc289032551 \h </w:instrText>
      </w:r>
      <w:r>
        <w:rPr>
          <w:noProof/>
        </w:rPr>
      </w:r>
      <w:r>
        <w:rPr>
          <w:noProof/>
        </w:rPr>
        <w:fldChar w:fldCharType="separate"/>
      </w:r>
      <w:r w:rsidR="00D3178E">
        <w:rPr>
          <w:noProof/>
        </w:rPr>
        <w:t>48</w:t>
      </w:r>
      <w:r>
        <w:rPr>
          <w:noProof/>
        </w:rPr>
        <w:fldChar w:fldCharType="end"/>
      </w:r>
    </w:p>
    <w:p w14:paraId="6B0B4FC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3.3.1. Linearization of Internal Virtual Work</w:t>
      </w:r>
      <w:r>
        <w:rPr>
          <w:noProof/>
        </w:rPr>
        <w:tab/>
      </w:r>
      <w:r>
        <w:rPr>
          <w:noProof/>
        </w:rPr>
        <w:fldChar w:fldCharType="begin"/>
      </w:r>
      <w:r>
        <w:rPr>
          <w:noProof/>
        </w:rPr>
        <w:instrText xml:space="preserve"> PAGEREF _Toc289032552 \h </w:instrText>
      </w:r>
      <w:r>
        <w:rPr>
          <w:noProof/>
        </w:rPr>
      </w:r>
      <w:r>
        <w:rPr>
          <w:noProof/>
        </w:rPr>
        <w:fldChar w:fldCharType="separate"/>
      </w:r>
      <w:r w:rsidR="00D3178E">
        <w:rPr>
          <w:noProof/>
        </w:rPr>
        <w:t>50</w:t>
      </w:r>
      <w:r>
        <w:rPr>
          <w:noProof/>
        </w:rPr>
        <w:fldChar w:fldCharType="end"/>
      </w:r>
    </w:p>
    <w:p w14:paraId="2C0041F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3.3.2. Linearization of External Virtual Work</w:t>
      </w:r>
      <w:r>
        <w:rPr>
          <w:noProof/>
        </w:rPr>
        <w:tab/>
      </w:r>
      <w:r>
        <w:rPr>
          <w:noProof/>
        </w:rPr>
        <w:fldChar w:fldCharType="begin"/>
      </w:r>
      <w:r>
        <w:rPr>
          <w:noProof/>
        </w:rPr>
        <w:instrText xml:space="preserve"> PAGEREF _Toc289032553 \h </w:instrText>
      </w:r>
      <w:r>
        <w:rPr>
          <w:noProof/>
        </w:rPr>
      </w:r>
      <w:r>
        <w:rPr>
          <w:noProof/>
        </w:rPr>
        <w:fldChar w:fldCharType="separate"/>
      </w:r>
      <w:r w:rsidR="00D3178E">
        <w:rPr>
          <w:noProof/>
        </w:rPr>
        <w:t>53</w:t>
      </w:r>
      <w:r>
        <w:rPr>
          <w:noProof/>
        </w:rPr>
        <w:fldChar w:fldCharType="end"/>
      </w:r>
    </w:p>
    <w:p w14:paraId="20F03F7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lastRenderedPageBreak/>
        <w:t>3.3.3. Discretization</w:t>
      </w:r>
      <w:r>
        <w:rPr>
          <w:noProof/>
        </w:rPr>
        <w:tab/>
      </w:r>
      <w:r>
        <w:rPr>
          <w:noProof/>
        </w:rPr>
        <w:fldChar w:fldCharType="begin"/>
      </w:r>
      <w:r>
        <w:rPr>
          <w:noProof/>
        </w:rPr>
        <w:instrText xml:space="preserve"> PAGEREF _Toc289032554 \h </w:instrText>
      </w:r>
      <w:r>
        <w:rPr>
          <w:noProof/>
        </w:rPr>
      </w:r>
      <w:r>
        <w:rPr>
          <w:noProof/>
        </w:rPr>
        <w:fldChar w:fldCharType="separate"/>
      </w:r>
      <w:r w:rsidR="00D3178E">
        <w:rPr>
          <w:noProof/>
        </w:rPr>
        <w:t>54</w:t>
      </w:r>
      <w:r>
        <w:rPr>
          <w:noProof/>
        </w:rPr>
        <w:fldChar w:fldCharType="end"/>
      </w:r>
    </w:p>
    <w:p w14:paraId="3BC030D8"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3.4. Weak Formulation for Multiphasic Materials</w:t>
      </w:r>
      <w:r>
        <w:rPr>
          <w:noProof/>
        </w:rPr>
        <w:tab/>
      </w:r>
      <w:r>
        <w:rPr>
          <w:noProof/>
        </w:rPr>
        <w:fldChar w:fldCharType="begin"/>
      </w:r>
      <w:r>
        <w:rPr>
          <w:noProof/>
        </w:rPr>
        <w:instrText xml:space="preserve"> PAGEREF _Toc289032555 \h </w:instrText>
      </w:r>
      <w:r>
        <w:rPr>
          <w:noProof/>
        </w:rPr>
      </w:r>
      <w:r>
        <w:rPr>
          <w:noProof/>
        </w:rPr>
        <w:fldChar w:fldCharType="separate"/>
      </w:r>
      <w:r w:rsidR="00D3178E">
        <w:rPr>
          <w:noProof/>
        </w:rPr>
        <w:t>58</w:t>
      </w:r>
      <w:r>
        <w:rPr>
          <w:noProof/>
        </w:rPr>
        <w:fldChar w:fldCharType="end"/>
      </w:r>
    </w:p>
    <w:p w14:paraId="571E9C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3.4.1. Chemical Reactions</w:t>
      </w:r>
      <w:r>
        <w:rPr>
          <w:noProof/>
        </w:rPr>
        <w:tab/>
      </w:r>
      <w:r>
        <w:rPr>
          <w:noProof/>
        </w:rPr>
        <w:fldChar w:fldCharType="begin"/>
      </w:r>
      <w:r>
        <w:rPr>
          <w:noProof/>
        </w:rPr>
        <w:instrText xml:space="preserve"> PAGEREF _Toc289032556 \h </w:instrText>
      </w:r>
      <w:r>
        <w:rPr>
          <w:noProof/>
        </w:rPr>
      </w:r>
      <w:r>
        <w:rPr>
          <w:noProof/>
        </w:rPr>
        <w:fldChar w:fldCharType="separate"/>
      </w:r>
      <w:r w:rsidR="00D3178E">
        <w:rPr>
          <w:noProof/>
        </w:rPr>
        <w:t>59</w:t>
      </w:r>
      <w:r>
        <w:rPr>
          <w:noProof/>
        </w:rPr>
        <w:fldChar w:fldCharType="end"/>
      </w:r>
    </w:p>
    <w:p w14:paraId="4C5A0552"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3.5. Newton-Raphson Method</w:t>
      </w:r>
      <w:r>
        <w:rPr>
          <w:noProof/>
        </w:rPr>
        <w:tab/>
      </w:r>
      <w:r>
        <w:rPr>
          <w:noProof/>
        </w:rPr>
        <w:fldChar w:fldCharType="begin"/>
      </w:r>
      <w:r>
        <w:rPr>
          <w:noProof/>
        </w:rPr>
        <w:instrText xml:space="preserve"> PAGEREF _Toc289032557 \h </w:instrText>
      </w:r>
      <w:r>
        <w:rPr>
          <w:noProof/>
        </w:rPr>
      </w:r>
      <w:r>
        <w:rPr>
          <w:noProof/>
        </w:rPr>
        <w:fldChar w:fldCharType="separate"/>
      </w:r>
      <w:r w:rsidR="00D3178E">
        <w:rPr>
          <w:noProof/>
        </w:rPr>
        <w:t>59</w:t>
      </w:r>
      <w:r>
        <w:rPr>
          <w:noProof/>
        </w:rPr>
        <w:fldChar w:fldCharType="end"/>
      </w:r>
    </w:p>
    <w:p w14:paraId="348B03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3.5.1. Full Newton Method</w:t>
      </w:r>
      <w:r>
        <w:rPr>
          <w:noProof/>
        </w:rPr>
        <w:tab/>
      </w:r>
      <w:r>
        <w:rPr>
          <w:noProof/>
        </w:rPr>
        <w:fldChar w:fldCharType="begin"/>
      </w:r>
      <w:r>
        <w:rPr>
          <w:noProof/>
        </w:rPr>
        <w:instrText xml:space="preserve"> PAGEREF _Toc289032558 \h </w:instrText>
      </w:r>
      <w:r>
        <w:rPr>
          <w:noProof/>
        </w:rPr>
      </w:r>
      <w:r>
        <w:rPr>
          <w:noProof/>
        </w:rPr>
        <w:fldChar w:fldCharType="separate"/>
      </w:r>
      <w:r w:rsidR="00D3178E">
        <w:rPr>
          <w:noProof/>
        </w:rPr>
        <w:t>59</w:t>
      </w:r>
      <w:r>
        <w:rPr>
          <w:noProof/>
        </w:rPr>
        <w:fldChar w:fldCharType="end"/>
      </w:r>
    </w:p>
    <w:p w14:paraId="54167C4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3.5.2. BFGS Method</w:t>
      </w:r>
      <w:r>
        <w:rPr>
          <w:noProof/>
        </w:rPr>
        <w:tab/>
      </w:r>
      <w:r>
        <w:rPr>
          <w:noProof/>
        </w:rPr>
        <w:fldChar w:fldCharType="begin"/>
      </w:r>
      <w:r>
        <w:rPr>
          <w:noProof/>
        </w:rPr>
        <w:instrText xml:space="preserve"> PAGEREF _Toc289032559 \h </w:instrText>
      </w:r>
      <w:r>
        <w:rPr>
          <w:noProof/>
        </w:rPr>
      </w:r>
      <w:r>
        <w:rPr>
          <w:noProof/>
        </w:rPr>
        <w:fldChar w:fldCharType="separate"/>
      </w:r>
      <w:r w:rsidR="00D3178E">
        <w:rPr>
          <w:noProof/>
        </w:rPr>
        <w:t>59</w:t>
      </w:r>
      <w:r>
        <w:rPr>
          <w:noProof/>
        </w:rPr>
        <w:fldChar w:fldCharType="end"/>
      </w:r>
    </w:p>
    <w:p w14:paraId="7DAB36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3.5.3. Line Search Method</w:t>
      </w:r>
      <w:r>
        <w:rPr>
          <w:noProof/>
        </w:rPr>
        <w:tab/>
      </w:r>
      <w:r>
        <w:rPr>
          <w:noProof/>
        </w:rPr>
        <w:fldChar w:fldCharType="begin"/>
      </w:r>
      <w:r>
        <w:rPr>
          <w:noProof/>
        </w:rPr>
        <w:instrText xml:space="preserve"> PAGEREF _Toc289032560 \h </w:instrText>
      </w:r>
      <w:r>
        <w:rPr>
          <w:noProof/>
        </w:rPr>
      </w:r>
      <w:r>
        <w:rPr>
          <w:noProof/>
        </w:rPr>
        <w:fldChar w:fldCharType="separate"/>
      </w:r>
      <w:r w:rsidR="00D3178E">
        <w:rPr>
          <w:noProof/>
        </w:rPr>
        <w:t>61</w:t>
      </w:r>
      <w:r>
        <w:rPr>
          <w:noProof/>
        </w:rPr>
        <w:fldChar w:fldCharType="end"/>
      </w:r>
    </w:p>
    <w:p w14:paraId="2C53734D" w14:textId="77777777" w:rsidR="00153956" w:rsidRDefault="00153956">
      <w:pPr>
        <w:pStyle w:val="TOC1"/>
        <w:rPr>
          <w:rFonts w:asciiTheme="minorHAnsi" w:eastAsiaTheme="minorEastAsia" w:hAnsiTheme="minorHAnsi" w:cstheme="minorBidi"/>
          <w:b w:val="0"/>
          <w:lang w:eastAsia="ja-JP"/>
        </w:rPr>
      </w:pPr>
      <w:r>
        <w:t>Chapter 4. Element Library</w:t>
      </w:r>
      <w:r>
        <w:tab/>
      </w:r>
      <w:r>
        <w:fldChar w:fldCharType="begin"/>
      </w:r>
      <w:r>
        <w:instrText xml:space="preserve"> PAGEREF _Toc289032561 \h </w:instrText>
      </w:r>
      <w:r>
        <w:fldChar w:fldCharType="separate"/>
      </w:r>
      <w:r w:rsidR="00D3178E">
        <w:t>62</w:t>
      </w:r>
      <w:r>
        <w:fldChar w:fldCharType="end"/>
      </w:r>
    </w:p>
    <w:p w14:paraId="187B0EF1"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4.1. Solid Elements</w:t>
      </w:r>
      <w:r>
        <w:rPr>
          <w:noProof/>
        </w:rPr>
        <w:tab/>
      </w:r>
      <w:r>
        <w:rPr>
          <w:noProof/>
        </w:rPr>
        <w:fldChar w:fldCharType="begin"/>
      </w:r>
      <w:r>
        <w:rPr>
          <w:noProof/>
        </w:rPr>
        <w:instrText xml:space="preserve"> PAGEREF _Toc289032562 \h </w:instrText>
      </w:r>
      <w:r>
        <w:rPr>
          <w:noProof/>
        </w:rPr>
      </w:r>
      <w:r>
        <w:rPr>
          <w:noProof/>
        </w:rPr>
        <w:fldChar w:fldCharType="separate"/>
      </w:r>
      <w:r w:rsidR="00D3178E">
        <w:rPr>
          <w:noProof/>
        </w:rPr>
        <w:t>62</w:t>
      </w:r>
      <w:r>
        <w:rPr>
          <w:noProof/>
        </w:rPr>
        <w:fldChar w:fldCharType="end"/>
      </w:r>
    </w:p>
    <w:p w14:paraId="43F8EF5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4.1.1. Hexahedral Elements</w:t>
      </w:r>
      <w:r>
        <w:rPr>
          <w:noProof/>
        </w:rPr>
        <w:tab/>
      </w:r>
      <w:r>
        <w:rPr>
          <w:noProof/>
        </w:rPr>
        <w:fldChar w:fldCharType="begin"/>
      </w:r>
      <w:r>
        <w:rPr>
          <w:noProof/>
        </w:rPr>
        <w:instrText xml:space="preserve"> PAGEREF _Toc289032563 \h </w:instrText>
      </w:r>
      <w:r>
        <w:rPr>
          <w:noProof/>
        </w:rPr>
      </w:r>
      <w:r>
        <w:rPr>
          <w:noProof/>
        </w:rPr>
        <w:fldChar w:fldCharType="separate"/>
      </w:r>
      <w:r w:rsidR="00D3178E">
        <w:rPr>
          <w:noProof/>
        </w:rPr>
        <w:t>62</w:t>
      </w:r>
      <w:r>
        <w:rPr>
          <w:noProof/>
        </w:rPr>
        <w:fldChar w:fldCharType="end"/>
      </w:r>
    </w:p>
    <w:p w14:paraId="4002DAD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4.1.2. Pentahedral Elements</w:t>
      </w:r>
      <w:r>
        <w:rPr>
          <w:noProof/>
        </w:rPr>
        <w:tab/>
      </w:r>
      <w:r>
        <w:rPr>
          <w:noProof/>
        </w:rPr>
        <w:fldChar w:fldCharType="begin"/>
      </w:r>
      <w:r>
        <w:rPr>
          <w:noProof/>
        </w:rPr>
        <w:instrText xml:space="preserve"> PAGEREF _Toc289032564 \h </w:instrText>
      </w:r>
      <w:r>
        <w:rPr>
          <w:noProof/>
        </w:rPr>
      </w:r>
      <w:r>
        <w:rPr>
          <w:noProof/>
        </w:rPr>
        <w:fldChar w:fldCharType="separate"/>
      </w:r>
      <w:r w:rsidR="00D3178E">
        <w:rPr>
          <w:noProof/>
        </w:rPr>
        <w:t>63</w:t>
      </w:r>
      <w:r>
        <w:rPr>
          <w:noProof/>
        </w:rPr>
        <w:fldChar w:fldCharType="end"/>
      </w:r>
    </w:p>
    <w:p w14:paraId="4893063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4.1.3. Tetrahedral Elements</w:t>
      </w:r>
      <w:r>
        <w:rPr>
          <w:noProof/>
        </w:rPr>
        <w:tab/>
      </w:r>
      <w:r>
        <w:rPr>
          <w:noProof/>
        </w:rPr>
        <w:fldChar w:fldCharType="begin"/>
      </w:r>
      <w:r>
        <w:rPr>
          <w:noProof/>
        </w:rPr>
        <w:instrText xml:space="preserve"> PAGEREF _Toc289032565 \h </w:instrText>
      </w:r>
      <w:r>
        <w:rPr>
          <w:noProof/>
        </w:rPr>
      </w:r>
      <w:r>
        <w:rPr>
          <w:noProof/>
        </w:rPr>
        <w:fldChar w:fldCharType="separate"/>
      </w:r>
      <w:r w:rsidR="00D3178E">
        <w:rPr>
          <w:noProof/>
        </w:rPr>
        <w:t>64</w:t>
      </w:r>
      <w:r>
        <w:rPr>
          <w:noProof/>
        </w:rPr>
        <w:fldChar w:fldCharType="end"/>
      </w:r>
    </w:p>
    <w:p w14:paraId="4B62FD3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4.1.4. Quadratic Tetrahedral Elements</w:t>
      </w:r>
      <w:r>
        <w:rPr>
          <w:noProof/>
        </w:rPr>
        <w:tab/>
      </w:r>
      <w:r>
        <w:rPr>
          <w:noProof/>
        </w:rPr>
        <w:fldChar w:fldCharType="begin"/>
      </w:r>
      <w:r>
        <w:rPr>
          <w:noProof/>
        </w:rPr>
        <w:instrText xml:space="preserve"> PAGEREF _Toc289032566 \h </w:instrText>
      </w:r>
      <w:r>
        <w:rPr>
          <w:noProof/>
        </w:rPr>
      </w:r>
      <w:r>
        <w:rPr>
          <w:noProof/>
        </w:rPr>
        <w:fldChar w:fldCharType="separate"/>
      </w:r>
      <w:r w:rsidR="00D3178E">
        <w:rPr>
          <w:noProof/>
        </w:rPr>
        <w:t>65</w:t>
      </w:r>
      <w:r>
        <w:rPr>
          <w:noProof/>
        </w:rPr>
        <w:fldChar w:fldCharType="end"/>
      </w:r>
    </w:p>
    <w:p w14:paraId="2F9A1E5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4.2. Shell Elements</w:t>
      </w:r>
      <w:r>
        <w:rPr>
          <w:noProof/>
        </w:rPr>
        <w:tab/>
      </w:r>
      <w:r>
        <w:rPr>
          <w:noProof/>
        </w:rPr>
        <w:fldChar w:fldCharType="begin"/>
      </w:r>
      <w:r>
        <w:rPr>
          <w:noProof/>
        </w:rPr>
        <w:instrText xml:space="preserve"> PAGEREF _Toc289032567 \h </w:instrText>
      </w:r>
      <w:r>
        <w:rPr>
          <w:noProof/>
        </w:rPr>
      </w:r>
      <w:r>
        <w:rPr>
          <w:noProof/>
        </w:rPr>
        <w:fldChar w:fldCharType="separate"/>
      </w:r>
      <w:ins w:id="46" w:author="rawlins" w:date="2015-05-19T17:23:00Z">
        <w:r w:rsidR="00D3178E">
          <w:rPr>
            <w:noProof/>
          </w:rPr>
          <w:t>68</w:t>
        </w:r>
      </w:ins>
      <w:del w:id="47" w:author="rawlins" w:date="2015-05-19T16:10:00Z">
        <w:r w:rsidR="00E3755C" w:rsidDel="00752FD5">
          <w:rPr>
            <w:noProof/>
          </w:rPr>
          <w:delText>67</w:delText>
        </w:r>
      </w:del>
      <w:r>
        <w:rPr>
          <w:noProof/>
        </w:rPr>
        <w:fldChar w:fldCharType="end"/>
      </w:r>
    </w:p>
    <w:p w14:paraId="468BFD1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4.2.1. Shell formulation</w:t>
      </w:r>
      <w:r>
        <w:rPr>
          <w:noProof/>
        </w:rPr>
        <w:tab/>
      </w:r>
      <w:r>
        <w:rPr>
          <w:noProof/>
        </w:rPr>
        <w:fldChar w:fldCharType="begin"/>
      </w:r>
      <w:r>
        <w:rPr>
          <w:noProof/>
        </w:rPr>
        <w:instrText xml:space="preserve"> PAGEREF _Toc289032568 \h </w:instrText>
      </w:r>
      <w:r>
        <w:rPr>
          <w:noProof/>
        </w:rPr>
      </w:r>
      <w:r>
        <w:rPr>
          <w:noProof/>
        </w:rPr>
        <w:fldChar w:fldCharType="separate"/>
      </w:r>
      <w:ins w:id="48" w:author="rawlins" w:date="2015-05-19T17:23:00Z">
        <w:r w:rsidR="00D3178E">
          <w:rPr>
            <w:noProof/>
          </w:rPr>
          <w:t>69</w:t>
        </w:r>
      </w:ins>
      <w:del w:id="49" w:author="rawlins" w:date="2015-05-19T16:10:00Z">
        <w:r w:rsidR="00E3755C" w:rsidDel="00752FD5">
          <w:rPr>
            <w:noProof/>
          </w:rPr>
          <w:delText>67</w:delText>
        </w:r>
      </w:del>
      <w:r>
        <w:rPr>
          <w:noProof/>
        </w:rPr>
        <w:fldChar w:fldCharType="end"/>
      </w:r>
    </w:p>
    <w:p w14:paraId="0379991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4.2.2. Quadrilateral shells</w:t>
      </w:r>
      <w:r>
        <w:rPr>
          <w:noProof/>
        </w:rPr>
        <w:tab/>
      </w:r>
      <w:r>
        <w:rPr>
          <w:noProof/>
        </w:rPr>
        <w:fldChar w:fldCharType="begin"/>
      </w:r>
      <w:r>
        <w:rPr>
          <w:noProof/>
        </w:rPr>
        <w:instrText xml:space="preserve"> PAGEREF _Toc289032569 \h </w:instrText>
      </w:r>
      <w:r>
        <w:rPr>
          <w:noProof/>
        </w:rPr>
      </w:r>
      <w:r>
        <w:rPr>
          <w:noProof/>
        </w:rPr>
        <w:fldChar w:fldCharType="separate"/>
      </w:r>
      <w:ins w:id="50" w:author="rawlins" w:date="2015-05-19T17:23:00Z">
        <w:r w:rsidR="00D3178E">
          <w:rPr>
            <w:noProof/>
          </w:rPr>
          <w:t>70</w:t>
        </w:r>
      </w:ins>
      <w:del w:id="51" w:author="rawlins" w:date="2015-05-19T16:10:00Z">
        <w:r w:rsidR="00E3755C" w:rsidDel="00752FD5">
          <w:rPr>
            <w:noProof/>
          </w:rPr>
          <w:delText>69</w:delText>
        </w:r>
      </w:del>
      <w:r>
        <w:rPr>
          <w:noProof/>
        </w:rPr>
        <w:fldChar w:fldCharType="end"/>
      </w:r>
    </w:p>
    <w:p w14:paraId="6AF24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4.2.3. Triangular shells</w:t>
      </w:r>
      <w:r>
        <w:rPr>
          <w:noProof/>
        </w:rPr>
        <w:tab/>
      </w:r>
      <w:r>
        <w:rPr>
          <w:noProof/>
        </w:rPr>
        <w:fldChar w:fldCharType="begin"/>
      </w:r>
      <w:r>
        <w:rPr>
          <w:noProof/>
        </w:rPr>
        <w:instrText xml:space="preserve"> PAGEREF _Toc289032570 \h </w:instrText>
      </w:r>
      <w:r>
        <w:rPr>
          <w:noProof/>
        </w:rPr>
      </w:r>
      <w:r>
        <w:rPr>
          <w:noProof/>
        </w:rPr>
        <w:fldChar w:fldCharType="separate"/>
      </w:r>
      <w:ins w:id="52" w:author="rawlins" w:date="2015-05-19T17:23:00Z">
        <w:r w:rsidR="00D3178E">
          <w:rPr>
            <w:noProof/>
          </w:rPr>
          <w:t>71</w:t>
        </w:r>
      </w:ins>
      <w:del w:id="53" w:author="rawlins" w:date="2015-05-19T16:10:00Z">
        <w:r w:rsidR="00E3755C" w:rsidDel="00752FD5">
          <w:rPr>
            <w:noProof/>
          </w:rPr>
          <w:delText>69</w:delText>
        </w:r>
      </w:del>
      <w:r>
        <w:rPr>
          <w:noProof/>
        </w:rPr>
        <w:fldChar w:fldCharType="end"/>
      </w:r>
    </w:p>
    <w:p w14:paraId="6B389B62" w14:textId="77777777" w:rsidR="00153956" w:rsidRDefault="00153956">
      <w:pPr>
        <w:pStyle w:val="TOC1"/>
        <w:rPr>
          <w:rFonts w:asciiTheme="minorHAnsi" w:eastAsiaTheme="minorEastAsia" w:hAnsiTheme="minorHAnsi" w:cstheme="minorBidi"/>
          <w:b w:val="0"/>
          <w:lang w:eastAsia="ja-JP"/>
        </w:rPr>
      </w:pPr>
      <w:r>
        <w:t>Chapter 5. Constitutive Models</w:t>
      </w:r>
      <w:r>
        <w:tab/>
      </w:r>
      <w:r>
        <w:fldChar w:fldCharType="begin"/>
      </w:r>
      <w:r>
        <w:instrText xml:space="preserve"> PAGEREF _Toc289032571 \h </w:instrText>
      </w:r>
      <w:r>
        <w:fldChar w:fldCharType="separate"/>
      </w:r>
      <w:ins w:id="54" w:author="rawlins" w:date="2015-05-19T17:23:00Z">
        <w:r w:rsidR="00D3178E">
          <w:t>72</w:t>
        </w:r>
      </w:ins>
      <w:del w:id="55" w:author="rawlins" w:date="2015-05-19T16:10:00Z">
        <w:r w:rsidR="00E3755C" w:rsidDel="00752FD5">
          <w:delText>70</w:delText>
        </w:r>
      </w:del>
      <w:r>
        <w:fldChar w:fldCharType="end"/>
      </w:r>
    </w:p>
    <w:p w14:paraId="75ADF403"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 Linear Elasticity</w:t>
      </w:r>
      <w:r>
        <w:rPr>
          <w:noProof/>
        </w:rPr>
        <w:tab/>
      </w:r>
      <w:r>
        <w:rPr>
          <w:noProof/>
        </w:rPr>
        <w:fldChar w:fldCharType="begin"/>
      </w:r>
      <w:r>
        <w:rPr>
          <w:noProof/>
        </w:rPr>
        <w:instrText xml:space="preserve"> PAGEREF _Toc289032572 \h </w:instrText>
      </w:r>
      <w:r>
        <w:rPr>
          <w:noProof/>
        </w:rPr>
      </w:r>
      <w:r>
        <w:rPr>
          <w:noProof/>
        </w:rPr>
        <w:fldChar w:fldCharType="separate"/>
      </w:r>
      <w:ins w:id="56" w:author="rawlins" w:date="2015-05-19T17:23:00Z">
        <w:r w:rsidR="00D3178E">
          <w:rPr>
            <w:noProof/>
          </w:rPr>
          <w:t>72</w:t>
        </w:r>
      </w:ins>
      <w:del w:id="57" w:author="rawlins" w:date="2015-05-19T16:10:00Z">
        <w:r w:rsidR="00E3755C" w:rsidDel="00752FD5">
          <w:rPr>
            <w:noProof/>
          </w:rPr>
          <w:delText>70</w:delText>
        </w:r>
      </w:del>
      <w:r>
        <w:rPr>
          <w:noProof/>
        </w:rPr>
        <w:fldChar w:fldCharType="end"/>
      </w:r>
    </w:p>
    <w:p w14:paraId="2D77093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5.2. Compressible Materials</w:t>
      </w:r>
      <w:r>
        <w:rPr>
          <w:noProof/>
        </w:rPr>
        <w:tab/>
      </w:r>
      <w:r>
        <w:rPr>
          <w:noProof/>
        </w:rPr>
        <w:fldChar w:fldCharType="begin"/>
      </w:r>
      <w:r>
        <w:rPr>
          <w:noProof/>
        </w:rPr>
        <w:instrText xml:space="preserve"> PAGEREF _Toc289032573 \h </w:instrText>
      </w:r>
      <w:r>
        <w:rPr>
          <w:noProof/>
        </w:rPr>
      </w:r>
      <w:r>
        <w:rPr>
          <w:noProof/>
        </w:rPr>
        <w:fldChar w:fldCharType="separate"/>
      </w:r>
      <w:ins w:id="58" w:author="rawlins" w:date="2015-05-19T17:23:00Z">
        <w:r w:rsidR="00D3178E">
          <w:rPr>
            <w:noProof/>
          </w:rPr>
          <w:t>74</w:t>
        </w:r>
      </w:ins>
      <w:del w:id="59" w:author="rawlins" w:date="2015-05-19T16:10:00Z">
        <w:r w:rsidR="00E3755C" w:rsidDel="00752FD5">
          <w:rPr>
            <w:noProof/>
          </w:rPr>
          <w:delText>72</w:delText>
        </w:r>
      </w:del>
      <w:r>
        <w:rPr>
          <w:noProof/>
        </w:rPr>
        <w:fldChar w:fldCharType="end"/>
      </w:r>
    </w:p>
    <w:p w14:paraId="4AA902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5.2.1. Isotropic Elasticity</w:t>
      </w:r>
      <w:r>
        <w:rPr>
          <w:noProof/>
        </w:rPr>
        <w:tab/>
      </w:r>
      <w:r>
        <w:rPr>
          <w:noProof/>
        </w:rPr>
        <w:fldChar w:fldCharType="begin"/>
      </w:r>
      <w:r>
        <w:rPr>
          <w:noProof/>
        </w:rPr>
        <w:instrText xml:space="preserve"> PAGEREF _Toc289032574 \h </w:instrText>
      </w:r>
      <w:r>
        <w:rPr>
          <w:noProof/>
        </w:rPr>
      </w:r>
      <w:r>
        <w:rPr>
          <w:noProof/>
        </w:rPr>
        <w:fldChar w:fldCharType="separate"/>
      </w:r>
      <w:ins w:id="60" w:author="rawlins" w:date="2015-05-19T17:23:00Z">
        <w:r w:rsidR="00D3178E">
          <w:rPr>
            <w:noProof/>
          </w:rPr>
          <w:t>74</w:t>
        </w:r>
      </w:ins>
      <w:del w:id="61" w:author="rawlins" w:date="2015-05-19T16:10:00Z">
        <w:r w:rsidR="00E3755C" w:rsidDel="00752FD5">
          <w:rPr>
            <w:noProof/>
          </w:rPr>
          <w:delText>72</w:delText>
        </w:r>
      </w:del>
      <w:r>
        <w:rPr>
          <w:noProof/>
        </w:rPr>
        <w:fldChar w:fldCharType="end"/>
      </w:r>
    </w:p>
    <w:p w14:paraId="50CA523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5.2.2. Orthotropic Elasticity</w:t>
      </w:r>
      <w:r>
        <w:rPr>
          <w:noProof/>
        </w:rPr>
        <w:tab/>
      </w:r>
      <w:r>
        <w:rPr>
          <w:noProof/>
        </w:rPr>
        <w:fldChar w:fldCharType="begin"/>
      </w:r>
      <w:r>
        <w:rPr>
          <w:noProof/>
        </w:rPr>
        <w:instrText xml:space="preserve"> PAGEREF _Toc289032575 \h </w:instrText>
      </w:r>
      <w:r>
        <w:rPr>
          <w:noProof/>
        </w:rPr>
      </w:r>
      <w:r>
        <w:rPr>
          <w:noProof/>
        </w:rPr>
        <w:fldChar w:fldCharType="separate"/>
      </w:r>
      <w:ins w:id="62" w:author="rawlins" w:date="2015-05-19T17:23:00Z">
        <w:r w:rsidR="00D3178E">
          <w:rPr>
            <w:noProof/>
          </w:rPr>
          <w:t>74</w:t>
        </w:r>
      </w:ins>
      <w:del w:id="63" w:author="rawlins" w:date="2015-05-19T16:10:00Z">
        <w:r w:rsidR="00E3755C" w:rsidDel="00752FD5">
          <w:rPr>
            <w:noProof/>
          </w:rPr>
          <w:delText>72</w:delText>
        </w:r>
      </w:del>
      <w:r>
        <w:rPr>
          <w:noProof/>
        </w:rPr>
        <w:fldChar w:fldCharType="end"/>
      </w:r>
    </w:p>
    <w:p w14:paraId="7CBFCBD5"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5.2.3. Neo-Hookean Hyperelasticity</w:t>
      </w:r>
      <w:r>
        <w:rPr>
          <w:noProof/>
        </w:rPr>
        <w:tab/>
      </w:r>
      <w:r>
        <w:rPr>
          <w:noProof/>
        </w:rPr>
        <w:fldChar w:fldCharType="begin"/>
      </w:r>
      <w:r>
        <w:rPr>
          <w:noProof/>
        </w:rPr>
        <w:instrText xml:space="preserve"> PAGEREF _Toc289032576 \h </w:instrText>
      </w:r>
      <w:r>
        <w:rPr>
          <w:noProof/>
        </w:rPr>
      </w:r>
      <w:r>
        <w:rPr>
          <w:noProof/>
        </w:rPr>
        <w:fldChar w:fldCharType="separate"/>
      </w:r>
      <w:ins w:id="64" w:author="rawlins" w:date="2015-05-19T17:23:00Z">
        <w:r w:rsidR="00D3178E">
          <w:rPr>
            <w:noProof/>
          </w:rPr>
          <w:t>76</w:t>
        </w:r>
      </w:ins>
      <w:del w:id="65" w:author="rawlins" w:date="2015-05-19T16:10:00Z">
        <w:r w:rsidR="00E3755C" w:rsidDel="00752FD5">
          <w:rPr>
            <w:noProof/>
          </w:rPr>
          <w:delText>74</w:delText>
        </w:r>
      </w:del>
      <w:r>
        <w:rPr>
          <w:noProof/>
        </w:rPr>
        <w:fldChar w:fldCharType="end"/>
      </w:r>
    </w:p>
    <w:p w14:paraId="64FBA6C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5.2.4. Ogden Unconstrained</w:t>
      </w:r>
      <w:r>
        <w:rPr>
          <w:noProof/>
        </w:rPr>
        <w:tab/>
      </w:r>
      <w:r>
        <w:rPr>
          <w:noProof/>
        </w:rPr>
        <w:fldChar w:fldCharType="begin"/>
      </w:r>
      <w:r>
        <w:rPr>
          <w:noProof/>
        </w:rPr>
        <w:instrText xml:space="preserve"> PAGEREF _Toc289032577 \h </w:instrText>
      </w:r>
      <w:r>
        <w:rPr>
          <w:noProof/>
        </w:rPr>
      </w:r>
      <w:r>
        <w:rPr>
          <w:noProof/>
        </w:rPr>
        <w:fldChar w:fldCharType="separate"/>
      </w:r>
      <w:ins w:id="66" w:author="rawlins" w:date="2015-05-19T17:23:00Z">
        <w:r w:rsidR="00D3178E">
          <w:rPr>
            <w:noProof/>
          </w:rPr>
          <w:t>76</w:t>
        </w:r>
      </w:ins>
      <w:del w:id="67" w:author="rawlins" w:date="2015-05-19T16:10:00Z">
        <w:r w:rsidR="00E3755C" w:rsidDel="00752FD5">
          <w:rPr>
            <w:noProof/>
          </w:rPr>
          <w:delText>74</w:delText>
        </w:r>
      </w:del>
      <w:r>
        <w:rPr>
          <w:noProof/>
        </w:rPr>
        <w:fldChar w:fldCharType="end"/>
      </w:r>
    </w:p>
    <w:p w14:paraId="25394E6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5.2.5. Holmes-Mow</w:t>
      </w:r>
      <w:r>
        <w:rPr>
          <w:noProof/>
        </w:rPr>
        <w:tab/>
      </w:r>
      <w:r>
        <w:rPr>
          <w:noProof/>
        </w:rPr>
        <w:fldChar w:fldCharType="begin"/>
      </w:r>
      <w:r>
        <w:rPr>
          <w:noProof/>
        </w:rPr>
        <w:instrText xml:space="preserve"> PAGEREF _Toc289032578 \h </w:instrText>
      </w:r>
      <w:r>
        <w:rPr>
          <w:noProof/>
        </w:rPr>
      </w:r>
      <w:r>
        <w:rPr>
          <w:noProof/>
        </w:rPr>
        <w:fldChar w:fldCharType="separate"/>
      </w:r>
      <w:ins w:id="68" w:author="rawlins" w:date="2015-05-19T17:23:00Z">
        <w:r w:rsidR="00D3178E">
          <w:rPr>
            <w:noProof/>
          </w:rPr>
          <w:t>77</w:t>
        </w:r>
      </w:ins>
      <w:del w:id="69" w:author="rawlins" w:date="2015-05-19T16:10:00Z">
        <w:r w:rsidR="00E3755C" w:rsidDel="00752FD5">
          <w:rPr>
            <w:noProof/>
          </w:rPr>
          <w:delText>75</w:delText>
        </w:r>
      </w:del>
      <w:r>
        <w:rPr>
          <w:noProof/>
        </w:rPr>
        <w:fldChar w:fldCharType="end"/>
      </w:r>
    </w:p>
    <w:p w14:paraId="228164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5.2.6. Conewise Linear Elasticity</w:t>
      </w:r>
      <w:r>
        <w:rPr>
          <w:noProof/>
        </w:rPr>
        <w:tab/>
      </w:r>
      <w:r>
        <w:rPr>
          <w:noProof/>
        </w:rPr>
        <w:fldChar w:fldCharType="begin"/>
      </w:r>
      <w:r>
        <w:rPr>
          <w:noProof/>
        </w:rPr>
        <w:instrText xml:space="preserve"> PAGEREF _Toc289032579 \h </w:instrText>
      </w:r>
      <w:r>
        <w:rPr>
          <w:noProof/>
        </w:rPr>
      </w:r>
      <w:r>
        <w:rPr>
          <w:noProof/>
        </w:rPr>
        <w:fldChar w:fldCharType="separate"/>
      </w:r>
      <w:ins w:id="70" w:author="rawlins" w:date="2015-05-19T17:23:00Z">
        <w:r w:rsidR="00D3178E">
          <w:rPr>
            <w:noProof/>
          </w:rPr>
          <w:t>77</w:t>
        </w:r>
      </w:ins>
      <w:del w:id="71" w:author="rawlins" w:date="2015-05-19T16:10:00Z">
        <w:r w:rsidR="00E3755C" w:rsidDel="00752FD5">
          <w:rPr>
            <w:noProof/>
          </w:rPr>
          <w:delText>75</w:delText>
        </w:r>
      </w:del>
      <w:r>
        <w:rPr>
          <w:noProof/>
        </w:rPr>
        <w:fldChar w:fldCharType="end"/>
      </w:r>
    </w:p>
    <w:p w14:paraId="58F6FE2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5.2.7. Donnan Equilibrium Swelling</w:t>
      </w:r>
      <w:r>
        <w:rPr>
          <w:noProof/>
        </w:rPr>
        <w:tab/>
      </w:r>
      <w:r>
        <w:rPr>
          <w:noProof/>
        </w:rPr>
        <w:fldChar w:fldCharType="begin"/>
      </w:r>
      <w:r>
        <w:rPr>
          <w:noProof/>
        </w:rPr>
        <w:instrText xml:space="preserve"> PAGEREF _Toc289032580 \h </w:instrText>
      </w:r>
      <w:r>
        <w:rPr>
          <w:noProof/>
        </w:rPr>
      </w:r>
      <w:r>
        <w:rPr>
          <w:noProof/>
        </w:rPr>
        <w:fldChar w:fldCharType="separate"/>
      </w:r>
      <w:ins w:id="72" w:author="rawlins" w:date="2015-05-19T17:23:00Z">
        <w:r w:rsidR="00D3178E">
          <w:rPr>
            <w:noProof/>
          </w:rPr>
          <w:t>79</w:t>
        </w:r>
      </w:ins>
      <w:del w:id="73" w:author="rawlins" w:date="2015-05-19T16:10:00Z">
        <w:r w:rsidR="00E3755C" w:rsidDel="00752FD5">
          <w:rPr>
            <w:noProof/>
          </w:rPr>
          <w:delText>77</w:delText>
        </w:r>
      </w:del>
      <w:r>
        <w:rPr>
          <w:noProof/>
        </w:rPr>
        <w:fldChar w:fldCharType="end"/>
      </w:r>
    </w:p>
    <w:p w14:paraId="16819D8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5.2.8. Perfect Osmometer Equilibrium Osmotic Pressure</w:t>
      </w:r>
      <w:r>
        <w:rPr>
          <w:noProof/>
        </w:rPr>
        <w:tab/>
      </w:r>
      <w:r>
        <w:rPr>
          <w:noProof/>
        </w:rPr>
        <w:fldChar w:fldCharType="begin"/>
      </w:r>
      <w:r>
        <w:rPr>
          <w:noProof/>
        </w:rPr>
        <w:instrText xml:space="preserve"> PAGEREF _Toc289032581 \h </w:instrText>
      </w:r>
      <w:r>
        <w:rPr>
          <w:noProof/>
        </w:rPr>
      </w:r>
      <w:r>
        <w:rPr>
          <w:noProof/>
        </w:rPr>
        <w:fldChar w:fldCharType="separate"/>
      </w:r>
      <w:ins w:id="74" w:author="rawlins" w:date="2015-05-19T17:23:00Z">
        <w:r w:rsidR="00D3178E">
          <w:rPr>
            <w:noProof/>
          </w:rPr>
          <w:t>79</w:t>
        </w:r>
      </w:ins>
      <w:del w:id="75" w:author="rawlins" w:date="2015-05-19T16:10:00Z">
        <w:r w:rsidR="00E3755C" w:rsidDel="00752FD5">
          <w:rPr>
            <w:noProof/>
          </w:rPr>
          <w:delText>77</w:delText>
        </w:r>
      </w:del>
      <w:r>
        <w:rPr>
          <w:noProof/>
        </w:rPr>
        <w:fldChar w:fldCharType="end"/>
      </w:r>
    </w:p>
    <w:p w14:paraId="0584F8B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5.3. Nearly-Incompressible Materials</w:t>
      </w:r>
      <w:r>
        <w:rPr>
          <w:noProof/>
        </w:rPr>
        <w:tab/>
      </w:r>
      <w:r>
        <w:rPr>
          <w:noProof/>
        </w:rPr>
        <w:fldChar w:fldCharType="begin"/>
      </w:r>
      <w:r>
        <w:rPr>
          <w:noProof/>
        </w:rPr>
        <w:instrText xml:space="preserve"> PAGEREF _Toc289032582 \h </w:instrText>
      </w:r>
      <w:r>
        <w:rPr>
          <w:noProof/>
        </w:rPr>
      </w:r>
      <w:r>
        <w:rPr>
          <w:noProof/>
        </w:rPr>
        <w:fldChar w:fldCharType="separate"/>
      </w:r>
      <w:ins w:id="76" w:author="rawlins" w:date="2015-05-19T17:23:00Z">
        <w:r w:rsidR="00D3178E">
          <w:rPr>
            <w:noProof/>
          </w:rPr>
          <w:t>80</w:t>
        </w:r>
      </w:ins>
      <w:del w:id="77" w:author="rawlins" w:date="2015-05-19T16:10:00Z">
        <w:r w:rsidR="00E3755C" w:rsidDel="00752FD5">
          <w:rPr>
            <w:noProof/>
          </w:rPr>
          <w:delText>78</w:delText>
        </w:r>
      </w:del>
      <w:r>
        <w:rPr>
          <w:noProof/>
        </w:rPr>
        <w:fldChar w:fldCharType="end"/>
      </w:r>
    </w:p>
    <w:p w14:paraId="594678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5.3.1. Mooney-Rivlin Hyperelasticity</w:t>
      </w:r>
      <w:r>
        <w:rPr>
          <w:noProof/>
        </w:rPr>
        <w:tab/>
      </w:r>
      <w:r>
        <w:rPr>
          <w:noProof/>
        </w:rPr>
        <w:fldChar w:fldCharType="begin"/>
      </w:r>
      <w:r>
        <w:rPr>
          <w:noProof/>
        </w:rPr>
        <w:instrText xml:space="preserve"> PAGEREF _Toc289032583 \h </w:instrText>
      </w:r>
      <w:r>
        <w:rPr>
          <w:noProof/>
        </w:rPr>
      </w:r>
      <w:r>
        <w:rPr>
          <w:noProof/>
        </w:rPr>
        <w:fldChar w:fldCharType="separate"/>
      </w:r>
      <w:ins w:id="78" w:author="rawlins" w:date="2015-05-19T17:23:00Z">
        <w:r w:rsidR="00D3178E">
          <w:rPr>
            <w:noProof/>
          </w:rPr>
          <w:t>80</w:t>
        </w:r>
      </w:ins>
      <w:del w:id="79" w:author="rawlins" w:date="2015-05-19T16:10:00Z">
        <w:r w:rsidR="00E3755C" w:rsidDel="00752FD5">
          <w:rPr>
            <w:noProof/>
          </w:rPr>
          <w:delText>78</w:delText>
        </w:r>
      </w:del>
      <w:r>
        <w:rPr>
          <w:noProof/>
        </w:rPr>
        <w:fldChar w:fldCharType="end"/>
      </w:r>
    </w:p>
    <w:p w14:paraId="7F99B38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5.3.2. Ogden Hyperelastic</w:t>
      </w:r>
      <w:r>
        <w:rPr>
          <w:noProof/>
        </w:rPr>
        <w:tab/>
      </w:r>
      <w:r>
        <w:rPr>
          <w:noProof/>
        </w:rPr>
        <w:fldChar w:fldCharType="begin"/>
      </w:r>
      <w:r>
        <w:rPr>
          <w:noProof/>
        </w:rPr>
        <w:instrText xml:space="preserve"> PAGEREF _Toc289032584 \h </w:instrText>
      </w:r>
      <w:r>
        <w:rPr>
          <w:noProof/>
        </w:rPr>
      </w:r>
      <w:r>
        <w:rPr>
          <w:noProof/>
        </w:rPr>
        <w:fldChar w:fldCharType="separate"/>
      </w:r>
      <w:ins w:id="80" w:author="rawlins" w:date="2015-05-19T17:23:00Z">
        <w:r w:rsidR="00D3178E">
          <w:rPr>
            <w:noProof/>
          </w:rPr>
          <w:t>81</w:t>
        </w:r>
      </w:ins>
      <w:del w:id="81" w:author="rawlins" w:date="2015-05-19T16:10:00Z">
        <w:r w:rsidR="00E3755C" w:rsidDel="00752FD5">
          <w:rPr>
            <w:noProof/>
          </w:rPr>
          <w:delText>79</w:delText>
        </w:r>
      </w:del>
      <w:r>
        <w:rPr>
          <w:noProof/>
        </w:rPr>
        <w:fldChar w:fldCharType="end"/>
      </w:r>
    </w:p>
    <w:p w14:paraId="4689FC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5.3.3. Veronda-Westmann Hyperelasticity</w:t>
      </w:r>
      <w:r>
        <w:rPr>
          <w:noProof/>
        </w:rPr>
        <w:tab/>
      </w:r>
      <w:r>
        <w:rPr>
          <w:noProof/>
        </w:rPr>
        <w:fldChar w:fldCharType="begin"/>
      </w:r>
      <w:r>
        <w:rPr>
          <w:noProof/>
        </w:rPr>
        <w:instrText xml:space="preserve"> PAGEREF _Toc289032585 \h </w:instrText>
      </w:r>
      <w:r>
        <w:rPr>
          <w:noProof/>
        </w:rPr>
      </w:r>
      <w:r>
        <w:rPr>
          <w:noProof/>
        </w:rPr>
        <w:fldChar w:fldCharType="separate"/>
      </w:r>
      <w:ins w:id="82" w:author="rawlins" w:date="2015-05-19T17:23:00Z">
        <w:r w:rsidR="00D3178E">
          <w:rPr>
            <w:noProof/>
          </w:rPr>
          <w:t>81</w:t>
        </w:r>
      </w:ins>
      <w:del w:id="83" w:author="rawlins" w:date="2015-05-19T16:10:00Z">
        <w:r w:rsidR="00E3755C" w:rsidDel="00752FD5">
          <w:rPr>
            <w:noProof/>
          </w:rPr>
          <w:delText>79</w:delText>
        </w:r>
      </w:del>
      <w:r>
        <w:rPr>
          <w:noProof/>
        </w:rPr>
        <w:fldChar w:fldCharType="end"/>
      </w:r>
    </w:p>
    <w:p w14:paraId="36A65B2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5.3.4. Arruda-Boyce Hyperelasticity</w:t>
      </w:r>
      <w:r>
        <w:rPr>
          <w:noProof/>
        </w:rPr>
        <w:tab/>
      </w:r>
      <w:r>
        <w:rPr>
          <w:noProof/>
        </w:rPr>
        <w:fldChar w:fldCharType="begin"/>
      </w:r>
      <w:r>
        <w:rPr>
          <w:noProof/>
        </w:rPr>
        <w:instrText xml:space="preserve"> PAGEREF _Toc289032586 \h </w:instrText>
      </w:r>
      <w:r>
        <w:rPr>
          <w:noProof/>
        </w:rPr>
      </w:r>
      <w:r>
        <w:rPr>
          <w:noProof/>
        </w:rPr>
        <w:fldChar w:fldCharType="separate"/>
      </w:r>
      <w:ins w:id="84" w:author="rawlins" w:date="2015-05-19T17:23:00Z">
        <w:r w:rsidR="00D3178E">
          <w:rPr>
            <w:noProof/>
          </w:rPr>
          <w:t>81</w:t>
        </w:r>
      </w:ins>
      <w:del w:id="85" w:author="rawlins" w:date="2015-05-19T16:10:00Z">
        <w:r w:rsidR="00E3755C" w:rsidDel="00752FD5">
          <w:rPr>
            <w:noProof/>
          </w:rPr>
          <w:delText>79</w:delText>
        </w:r>
      </w:del>
      <w:r>
        <w:rPr>
          <w:noProof/>
        </w:rPr>
        <w:fldChar w:fldCharType="end"/>
      </w:r>
    </w:p>
    <w:p w14:paraId="2704F5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5.3.5. Transversely Isotropic Hyperelastic</w:t>
      </w:r>
      <w:r>
        <w:rPr>
          <w:noProof/>
        </w:rPr>
        <w:tab/>
      </w:r>
      <w:r>
        <w:rPr>
          <w:noProof/>
        </w:rPr>
        <w:fldChar w:fldCharType="begin"/>
      </w:r>
      <w:r>
        <w:rPr>
          <w:noProof/>
        </w:rPr>
        <w:instrText xml:space="preserve"> PAGEREF _Toc289032587 \h </w:instrText>
      </w:r>
      <w:r>
        <w:rPr>
          <w:noProof/>
        </w:rPr>
      </w:r>
      <w:r>
        <w:rPr>
          <w:noProof/>
        </w:rPr>
        <w:fldChar w:fldCharType="separate"/>
      </w:r>
      <w:ins w:id="86" w:author="rawlins" w:date="2015-05-19T17:23:00Z">
        <w:r w:rsidR="00D3178E">
          <w:rPr>
            <w:noProof/>
          </w:rPr>
          <w:t>82</w:t>
        </w:r>
      </w:ins>
      <w:del w:id="87" w:author="rawlins" w:date="2015-05-19T16:10:00Z">
        <w:r w:rsidR="00E3755C" w:rsidDel="00752FD5">
          <w:rPr>
            <w:noProof/>
          </w:rPr>
          <w:delText>80</w:delText>
        </w:r>
      </w:del>
      <w:r>
        <w:rPr>
          <w:noProof/>
        </w:rPr>
        <w:fldChar w:fldCharType="end"/>
      </w:r>
    </w:p>
    <w:p w14:paraId="045046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5.3.6. Ellipsoidal Fiber Distribution</w:t>
      </w:r>
      <w:r>
        <w:rPr>
          <w:noProof/>
        </w:rPr>
        <w:tab/>
      </w:r>
      <w:r>
        <w:rPr>
          <w:noProof/>
        </w:rPr>
        <w:fldChar w:fldCharType="begin"/>
      </w:r>
      <w:r>
        <w:rPr>
          <w:noProof/>
        </w:rPr>
        <w:instrText xml:space="preserve"> PAGEREF _Toc289032588 \h </w:instrText>
      </w:r>
      <w:r>
        <w:rPr>
          <w:noProof/>
        </w:rPr>
      </w:r>
      <w:r>
        <w:rPr>
          <w:noProof/>
        </w:rPr>
        <w:fldChar w:fldCharType="separate"/>
      </w:r>
      <w:ins w:id="88" w:author="rawlins" w:date="2015-05-19T17:23:00Z">
        <w:r w:rsidR="00D3178E">
          <w:rPr>
            <w:noProof/>
          </w:rPr>
          <w:t>83</w:t>
        </w:r>
      </w:ins>
      <w:del w:id="89" w:author="rawlins" w:date="2015-05-19T16:10:00Z">
        <w:r w:rsidR="00E3755C" w:rsidDel="00752FD5">
          <w:rPr>
            <w:noProof/>
          </w:rPr>
          <w:delText>81</w:delText>
        </w:r>
      </w:del>
      <w:r>
        <w:rPr>
          <w:noProof/>
        </w:rPr>
        <w:fldChar w:fldCharType="end"/>
      </w:r>
    </w:p>
    <w:p w14:paraId="16B5551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5.3.7. Fiber with Exponential Power law</w:t>
      </w:r>
      <w:r>
        <w:rPr>
          <w:noProof/>
        </w:rPr>
        <w:tab/>
      </w:r>
      <w:r>
        <w:rPr>
          <w:noProof/>
        </w:rPr>
        <w:fldChar w:fldCharType="begin"/>
      </w:r>
      <w:r>
        <w:rPr>
          <w:noProof/>
        </w:rPr>
        <w:instrText xml:space="preserve"> PAGEREF _Toc289032589 \h </w:instrText>
      </w:r>
      <w:r>
        <w:rPr>
          <w:noProof/>
        </w:rPr>
      </w:r>
      <w:r>
        <w:rPr>
          <w:noProof/>
        </w:rPr>
        <w:fldChar w:fldCharType="separate"/>
      </w:r>
      <w:ins w:id="90" w:author="rawlins" w:date="2015-05-19T17:23:00Z">
        <w:r w:rsidR="00D3178E">
          <w:rPr>
            <w:noProof/>
          </w:rPr>
          <w:t>83</w:t>
        </w:r>
      </w:ins>
      <w:del w:id="91" w:author="rawlins" w:date="2015-05-19T16:10:00Z">
        <w:r w:rsidR="00E3755C" w:rsidDel="00752FD5">
          <w:rPr>
            <w:noProof/>
          </w:rPr>
          <w:delText>82</w:delText>
        </w:r>
      </w:del>
      <w:r>
        <w:rPr>
          <w:noProof/>
        </w:rPr>
        <w:fldChar w:fldCharType="end"/>
      </w:r>
    </w:p>
    <w:p w14:paraId="458E03D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5.3.8. Fung Orthotropic</w:t>
      </w:r>
      <w:r>
        <w:rPr>
          <w:noProof/>
        </w:rPr>
        <w:tab/>
      </w:r>
      <w:r>
        <w:rPr>
          <w:noProof/>
        </w:rPr>
        <w:fldChar w:fldCharType="begin"/>
      </w:r>
      <w:r>
        <w:rPr>
          <w:noProof/>
        </w:rPr>
        <w:instrText xml:space="preserve"> PAGEREF _Toc289032590 \h </w:instrText>
      </w:r>
      <w:r>
        <w:rPr>
          <w:noProof/>
        </w:rPr>
      </w:r>
      <w:r>
        <w:rPr>
          <w:noProof/>
        </w:rPr>
        <w:fldChar w:fldCharType="separate"/>
      </w:r>
      <w:ins w:id="92" w:author="rawlins" w:date="2015-05-19T17:23:00Z">
        <w:r w:rsidR="00D3178E">
          <w:rPr>
            <w:noProof/>
          </w:rPr>
          <w:t>84</w:t>
        </w:r>
      </w:ins>
      <w:del w:id="93" w:author="rawlins" w:date="2015-05-19T16:10:00Z">
        <w:r w:rsidR="00E3755C" w:rsidDel="00752FD5">
          <w:rPr>
            <w:noProof/>
          </w:rPr>
          <w:delText>82</w:delText>
        </w:r>
      </w:del>
      <w:r>
        <w:rPr>
          <w:noProof/>
        </w:rPr>
        <w:fldChar w:fldCharType="end"/>
      </w:r>
    </w:p>
    <w:p w14:paraId="7435F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5.3.9. Tension-Compression Nonlinear Orthotropic</w:t>
      </w:r>
      <w:r>
        <w:rPr>
          <w:noProof/>
        </w:rPr>
        <w:tab/>
      </w:r>
      <w:r>
        <w:rPr>
          <w:noProof/>
        </w:rPr>
        <w:fldChar w:fldCharType="begin"/>
      </w:r>
      <w:r>
        <w:rPr>
          <w:noProof/>
        </w:rPr>
        <w:instrText xml:space="preserve"> PAGEREF _Toc289032591 \h </w:instrText>
      </w:r>
      <w:r>
        <w:rPr>
          <w:noProof/>
        </w:rPr>
      </w:r>
      <w:r>
        <w:rPr>
          <w:noProof/>
        </w:rPr>
        <w:fldChar w:fldCharType="separate"/>
      </w:r>
      <w:ins w:id="94" w:author="rawlins" w:date="2015-05-19T17:23:00Z">
        <w:r w:rsidR="00D3178E">
          <w:rPr>
            <w:noProof/>
          </w:rPr>
          <w:t>85</w:t>
        </w:r>
      </w:ins>
      <w:del w:id="95" w:author="rawlins" w:date="2015-05-19T16:10:00Z">
        <w:r w:rsidR="00E3755C" w:rsidDel="00752FD5">
          <w:rPr>
            <w:noProof/>
          </w:rPr>
          <w:delText>83</w:delText>
        </w:r>
      </w:del>
      <w:r>
        <w:rPr>
          <w:noProof/>
        </w:rPr>
        <w:fldChar w:fldCharType="end"/>
      </w:r>
    </w:p>
    <w:p w14:paraId="544D9F7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5.4. Viscoelasticity</w:t>
      </w:r>
      <w:r>
        <w:rPr>
          <w:noProof/>
        </w:rPr>
        <w:tab/>
      </w:r>
      <w:r>
        <w:rPr>
          <w:noProof/>
        </w:rPr>
        <w:fldChar w:fldCharType="begin"/>
      </w:r>
      <w:r>
        <w:rPr>
          <w:noProof/>
        </w:rPr>
        <w:instrText xml:space="preserve"> PAGEREF _Toc289032592 \h </w:instrText>
      </w:r>
      <w:r>
        <w:rPr>
          <w:noProof/>
        </w:rPr>
      </w:r>
      <w:r>
        <w:rPr>
          <w:noProof/>
        </w:rPr>
        <w:fldChar w:fldCharType="separate"/>
      </w:r>
      <w:ins w:id="96" w:author="rawlins" w:date="2015-05-19T17:23:00Z">
        <w:r w:rsidR="00D3178E">
          <w:rPr>
            <w:noProof/>
          </w:rPr>
          <w:t>85</w:t>
        </w:r>
      </w:ins>
      <w:del w:id="97" w:author="rawlins" w:date="2015-05-19T16:10:00Z">
        <w:r w:rsidR="00E3755C" w:rsidDel="00752FD5">
          <w:rPr>
            <w:noProof/>
          </w:rPr>
          <w:delText>83</w:delText>
        </w:r>
      </w:del>
      <w:r>
        <w:rPr>
          <w:noProof/>
        </w:rPr>
        <w:fldChar w:fldCharType="end"/>
      </w:r>
    </w:p>
    <w:p w14:paraId="40EC3DBA"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5.5. Reactive Viscoelasticity</w:t>
      </w:r>
      <w:r>
        <w:rPr>
          <w:noProof/>
        </w:rPr>
        <w:tab/>
      </w:r>
      <w:r>
        <w:rPr>
          <w:noProof/>
        </w:rPr>
        <w:fldChar w:fldCharType="begin"/>
      </w:r>
      <w:r>
        <w:rPr>
          <w:noProof/>
        </w:rPr>
        <w:instrText xml:space="preserve"> PAGEREF _Toc289032593 \h </w:instrText>
      </w:r>
      <w:r>
        <w:rPr>
          <w:noProof/>
        </w:rPr>
      </w:r>
      <w:r>
        <w:rPr>
          <w:noProof/>
        </w:rPr>
        <w:fldChar w:fldCharType="separate"/>
      </w:r>
      <w:ins w:id="98" w:author="rawlins" w:date="2015-05-19T17:23:00Z">
        <w:r w:rsidR="00D3178E">
          <w:rPr>
            <w:noProof/>
          </w:rPr>
          <w:t>87</w:t>
        </w:r>
      </w:ins>
      <w:del w:id="99" w:author="rawlins" w:date="2015-05-19T16:10:00Z">
        <w:r w:rsidR="00E3755C" w:rsidDel="00752FD5">
          <w:rPr>
            <w:noProof/>
          </w:rPr>
          <w:delText>86</w:delText>
        </w:r>
      </w:del>
      <w:r>
        <w:rPr>
          <w:noProof/>
        </w:rPr>
        <w:fldChar w:fldCharType="end"/>
      </w:r>
    </w:p>
    <w:p w14:paraId="4208CEB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5.6. Hydraulic Permeability</w:t>
      </w:r>
      <w:r>
        <w:rPr>
          <w:noProof/>
        </w:rPr>
        <w:tab/>
      </w:r>
      <w:r>
        <w:rPr>
          <w:noProof/>
        </w:rPr>
        <w:fldChar w:fldCharType="begin"/>
      </w:r>
      <w:r>
        <w:rPr>
          <w:noProof/>
        </w:rPr>
        <w:instrText xml:space="preserve"> PAGEREF _Toc289032594 \h </w:instrText>
      </w:r>
      <w:r>
        <w:rPr>
          <w:noProof/>
        </w:rPr>
      </w:r>
      <w:r>
        <w:rPr>
          <w:noProof/>
        </w:rPr>
        <w:fldChar w:fldCharType="separate"/>
      </w:r>
      <w:r w:rsidR="00D3178E">
        <w:rPr>
          <w:noProof/>
        </w:rPr>
        <w:t>89</w:t>
      </w:r>
      <w:r>
        <w:rPr>
          <w:noProof/>
        </w:rPr>
        <w:fldChar w:fldCharType="end"/>
      </w:r>
    </w:p>
    <w:p w14:paraId="66EEA9D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5.6.1. Constant Isotropic Permeability</w:t>
      </w:r>
      <w:r>
        <w:rPr>
          <w:noProof/>
        </w:rPr>
        <w:tab/>
      </w:r>
      <w:r>
        <w:rPr>
          <w:noProof/>
        </w:rPr>
        <w:fldChar w:fldCharType="begin"/>
      </w:r>
      <w:r>
        <w:rPr>
          <w:noProof/>
        </w:rPr>
        <w:instrText xml:space="preserve"> PAGEREF _Toc289032595 \h </w:instrText>
      </w:r>
      <w:r>
        <w:rPr>
          <w:noProof/>
        </w:rPr>
      </w:r>
      <w:r>
        <w:rPr>
          <w:noProof/>
        </w:rPr>
        <w:fldChar w:fldCharType="separate"/>
      </w:r>
      <w:r w:rsidR="00D3178E">
        <w:rPr>
          <w:noProof/>
        </w:rPr>
        <w:t>89</w:t>
      </w:r>
      <w:r>
        <w:rPr>
          <w:noProof/>
        </w:rPr>
        <w:fldChar w:fldCharType="end"/>
      </w:r>
    </w:p>
    <w:p w14:paraId="6CF60D1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5.6.2. Holmes-Mow</w:t>
      </w:r>
      <w:r>
        <w:rPr>
          <w:noProof/>
        </w:rPr>
        <w:tab/>
      </w:r>
      <w:r>
        <w:rPr>
          <w:noProof/>
        </w:rPr>
        <w:fldChar w:fldCharType="begin"/>
      </w:r>
      <w:r>
        <w:rPr>
          <w:noProof/>
        </w:rPr>
        <w:instrText xml:space="preserve"> PAGEREF _Toc289032596 \h </w:instrText>
      </w:r>
      <w:r>
        <w:rPr>
          <w:noProof/>
        </w:rPr>
      </w:r>
      <w:r>
        <w:rPr>
          <w:noProof/>
        </w:rPr>
        <w:fldChar w:fldCharType="separate"/>
      </w:r>
      <w:r w:rsidR="00D3178E">
        <w:rPr>
          <w:noProof/>
        </w:rPr>
        <w:t>89</w:t>
      </w:r>
      <w:r>
        <w:rPr>
          <w:noProof/>
        </w:rPr>
        <w:fldChar w:fldCharType="end"/>
      </w:r>
    </w:p>
    <w:p w14:paraId="36604A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5.6.3. Referentially Isotropic Permeability</w:t>
      </w:r>
      <w:r>
        <w:rPr>
          <w:noProof/>
        </w:rPr>
        <w:tab/>
      </w:r>
      <w:r>
        <w:rPr>
          <w:noProof/>
        </w:rPr>
        <w:fldChar w:fldCharType="begin"/>
      </w:r>
      <w:r>
        <w:rPr>
          <w:noProof/>
        </w:rPr>
        <w:instrText xml:space="preserve"> PAGEREF _Toc289032597 \h </w:instrText>
      </w:r>
      <w:r>
        <w:rPr>
          <w:noProof/>
        </w:rPr>
      </w:r>
      <w:r>
        <w:rPr>
          <w:noProof/>
        </w:rPr>
        <w:fldChar w:fldCharType="separate"/>
      </w:r>
      <w:r w:rsidR="00D3178E">
        <w:rPr>
          <w:noProof/>
        </w:rPr>
        <w:t>89</w:t>
      </w:r>
      <w:r>
        <w:rPr>
          <w:noProof/>
        </w:rPr>
        <w:fldChar w:fldCharType="end"/>
      </w:r>
    </w:p>
    <w:p w14:paraId="2710237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5.6.4. Referentially Orthotropic Permeability</w:t>
      </w:r>
      <w:r>
        <w:rPr>
          <w:noProof/>
        </w:rPr>
        <w:tab/>
      </w:r>
      <w:r>
        <w:rPr>
          <w:noProof/>
        </w:rPr>
        <w:fldChar w:fldCharType="begin"/>
      </w:r>
      <w:r>
        <w:rPr>
          <w:noProof/>
        </w:rPr>
        <w:instrText xml:space="preserve"> PAGEREF _Toc289032598 \h </w:instrText>
      </w:r>
      <w:r>
        <w:rPr>
          <w:noProof/>
        </w:rPr>
      </w:r>
      <w:r>
        <w:rPr>
          <w:noProof/>
        </w:rPr>
        <w:fldChar w:fldCharType="separate"/>
      </w:r>
      <w:r w:rsidR="00D3178E">
        <w:rPr>
          <w:noProof/>
        </w:rPr>
        <w:t>89</w:t>
      </w:r>
      <w:r>
        <w:rPr>
          <w:noProof/>
        </w:rPr>
        <w:fldChar w:fldCharType="end"/>
      </w:r>
    </w:p>
    <w:p w14:paraId="312CCFB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5.6.5. Referentially Transversely Isotropic Permeability</w:t>
      </w:r>
      <w:r>
        <w:rPr>
          <w:noProof/>
        </w:rPr>
        <w:tab/>
      </w:r>
      <w:r>
        <w:rPr>
          <w:noProof/>
        </w:rPr>
        <w:fldChar w:fldCharType="begin"/>
      </w:r>
      <w:r>
        <w:rPr>
          <w:noProof/>
        </w:rPr>
        <w:instrText xml:space="preserve"> PAGEREF _Toc289032599 \h </w:instrText>
      </w:r>
      <w:r>
        <w:rPr>
          <w:noProof/>
        </w:rPr>
      </w:r>
      <w:r>
        <w:rPr>
          <w:noProof/>
        </w:rPr>
        <w:fldChar w:fldCharType="separate"/>
      </w:r>
      <w:r w:rsidR="00D3178E">
        <w:rPr>
          <w:noProof/>
        </w:rPr>
        <w:t>90</w:t>
      </w:r>
      <w:r>
        <w:rPr>
          <w:noProof/>
        </w:rPr>
        <w:fldChar w:fldCharType="end"/>
      </w:r>
    </w:p>
    <w:p w14:paraId="1F2875C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5.7. Solute Diffusivity</w:t>
      </w:r>
      <w:r>
        <w:rPr>
          <w:noProof/>
        </w:rPr>
        <w:tab/>
      </w:r>
      <w:r>
        <w:rPr>
          <w:noProof/>
        </w:rPr>
        <w:fldChar w:fldCharType="begin"/>
      </w:r>
      <w:r>
        <w:rPr>
          <w:noProof/>
        </w:rPr>
        <w:instrText xml:space="preserve"> PAGEREF _Toc289032600 \h </w:instrText>
      </w:r>
      <w:r>
        <w:rPr>
          <w:noProof/>
        </w:rPr>
      </w:r>
      <w:r>
        <w:rPr>
          <w:noProof/>
        </w:rPr>
        <w:fldChar w:fldCharType="separate"/>
      </w:r>
      <w:r w:rsidR="00D3178E">
        <w:rPr>
          <w:noProof/>
        </w:rPr>
        <w:t>91</w:t>
      </w:r>
      <w:r>
        <w:rPr>
          <w:noProof/>
        </w:rPr>
        <w:fldChar w:fldCharType="end"/>
      </w:r>
    </w:p>
    <w:p w14:paraId="6E3AD07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5.7.1. Constant Isotropic Diffusivity</w:t>
      </w:r>
      <w:r>
        <w:rPr>
          <w:noProof/>
        </w:rPr>
        <w:tab/>
      </w:r>
      <w:r>
        <w:rPr>
          <w:noProof/>
        </w:rPr>
        <w:fldChar w:fldCharType="begin"/>
      </w:r>
      <w:r>
        <w:rPr>
          <w:noProof/>
        </w:rPr>
        <w:instrText xml:space="preserve"> PAGEREF _Toc289032601 \h </w:instrText>
      </w:r>
      <w:r>
        <w:rPr>
          <w:noProof/>
        </w:rPr>
      </w:r>
      <w:r>
        <w:rPr>
          <w:noProof/>
        </w:rPr>
        <w:fldChar w:fldCharType="separate"/>
      </w:r>
      <w:r w:rsidR="00D3178E">
        <w:rPr>
          <w:noProof/>
        </w:rPr>
        <w:t>91</w:t>
      </w:r>
      <w:r>
        <w:rPr>
          <w:noProof/>
        </w:rPr>
        <w:fldChar w:fldCharType="end"/>
      </w:r>
    </w:p>
    <w:p w14:paraId="615B82FF"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5.7.2. Constant Orthotropic Diffusivity</w:t>
      </w:r>
      <w:r>
        <w:rPr>
          <w:noProof/>
        </w:rPr>
        <w:tab/>
      </w:r>
      <w:r>
        <w:rPr>
          <w:noProof/>
        </w:rPr>
        <w:fldChar w:fldCharType="begin"/>
      </w:r>
      <w:r>
        <w:rPr>
          <w:noProof/>
        </w:rPr>
        <w:instrText xml:space="preserve"> PAGEREF _Toc289032602 \h </w:instrText>
      </w:r>
      <w:r>
        <w:rPr>
          <w:noProof/>
        </w:rPr>
      </w:r>
      <w:r>
        <w:rPr>
          <w:noProof/>
        </w:rPr>
        <w:fldChar w:fldCharType="separate"/>
      </w:r>
      <w:r w:rsidR="00D3178E">
        <w:rPr>
          <w:noProof/>
        </w:rPr>
        <w:t>91</w:t>
      </w:r>
      <w:r>
        <w:rPr>
          <w:noProof/>
        </w:rPr>
        <w:fldChar w:fldCharType="end"/>
      </w:r>
    </w:p>
    <w:p w14:paraId="0EBD6B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5.7.3. Referentially Isotropic Diffusivity</w:t>
      </w:r>
      <w:r>
        <w:rPr>
          <w:noProof/>
        </w:rPr>
        <w:tab/>
      </w:r>
      <w:r>
        <w:rPr>
          <w:noProof/>
        </w:rPr>
        <w:fldChar w:fldCharType="begin"/>
      </w:r>
      <w:r>
        <w:rPr>
          <w:noProof/>
        </w:rPr>
        <w:instrText xml:space="preserve"> PAGEREF _Toc289032603 \h </w:instrText>
      </w:r>
      <w:r>
        <w:rPr>
          <w:noProof/>
        </w:rPr>
      </w:r>
      <w:r>
        <w:rPr>
          <w:noProof/>
        </w:rPr>
        <w:fldChar w:fldCharType="separate"/>
      </w:r>
      <w:r w:rsidR="00D3178E">
        <w:rPr>
          <w:noProof/>
        </w:rPr>
        <w:t>91</w:t>
      </w:r>
      <w:r>
        <w:rPr>
          <w:noProof/>
        </w:rPr>
        <w:fldChar w:fldCharType="end"/>
      </w:r>
    </w:p>
    <w:p w14:paraId="13E1025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5.7.4. Referentially Orthotropic Diffusivity</w:t>
      </w:r>
      <w:r>
        <w:rPr>
          <w:noProof/>
        </w:rPr>
        <w:tab/>
      </w:r>
      <w:r>
        <w:rPr>
          <w:noProof/>
        </w:rPr>
        <w:fldChar w:fldCharType="begin"/>
      </w:r>
      <w:r>
        <w:rPr>
          <w:noProof/>
        </w:rPr>
        <w:instrText xml:space="preserve"> PAGEREF _Toc289032604 \h </w:instrText>
      </w:r>
      <w:r>
        <w:rPr>
          <w:noProof/>
        </w:rPr>
      </w:r>
      <w:r>
        <w:rPr>
          <w:noProof/>
        </w:rPr>
        <w:fldChar w:fldCharType="separate"/>
      </w:r>
      <w:r w:rsidR="00D3178E">
        <w:rPr>
          <w:noProof/>
        </w:rPr>
        <w:t>91</w:t>
      </w:r>
      <w:r>
        <w:rPr>
          <w:noProof/>
        </w:rPr>
        <w:fldChar w:fldCharType="end"/>
      </w:r>
    </w:p>
    <w:p w14:paraId="3A2293E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5.8. Solute Solubility</w:t>
      </w:r>
      <w:r>
        <w:rPr>
          <w:noProof/>
        </w:rPr>
        <w:tab/>
      </w:r>
      <w:r>
        <w:rPr>
          <w:noProof/>
        </w:rPr>
        <w:fldChar w:fldCharType="begin"/>
      </w:r>
      <w:r>
        <w:rPr>
          <w:noProof/>
        </w:rPr>
        <w:instrText xml:space="preserve"> PAGEREF _Toc289032605 \h </w:instrText>
      </w:r>
      <w:r>
        <w:rPr>
          <w:noProof/>
        </w:rPr>
      </w:r>
      <w:r>
        <w:rPr>
          <w:noProof/>
        </w:rPr>
        <w:fldChar w:fldCharType="separate"/>
      </w:r>
      <w:r w:rsidR="00D3178E">
        <w:rPr>
          <w:noProof/>
        </w:rPr>
        <w:t>93</w:t>
      </w:r>
      <w:r>
        <w:rPr>
          <w:noProof/>
        </w:rPr>
        <w:fldChar w:fldCharType="end"/>
      </w:r>
    </w:p>
    <w:p w14:paraId="5B90BA6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5.8.1. Constant Solubility</w:t>
      </w:r>
      <w:r>
        <w:rPr>
          <w:noProof/>
        </w:rPr>
        <w:tab/>
      </w:r>
      <w:r>
        <w:rPr>
          <w:noProof/>
        </w:rPr>
        <w:fldChar w:fldCharType="begin"/>
      </w:r>
      <w:r>
        <w:rPr>
          <w:noProof/>
        </w:rPr>
        <w:instrText xml:space="preserve"> PAGEREF _Toc289032606 \h </w:instrText>
      </w:r>
      <w:r>
        <w:rPr>
          <w:noProof/>
        </w:rPr>
      </w:r>
      <w:r>
        <w:rPr>
          <w:noProof/>
        </w:rPr>
        <w:fldChar w:fldCharType="separate"/>
      </w:r>
      <w:r w:rsidR="00D3178E">
        <w:rPr>
          <w:noProof/>
        </w:rPr>
        <w:t>93</w:t>
      </w:r>
      <w:r>
        <w:rPr>
          <w:noProof/>
        </w:rPr>
        <w:fldChar w:fldCharType="end"/>
      </w:r>
    </w:p>
    <w:p w14:paraId="5A4C68D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5.9. Osmotic Coefficient</w:t>
      </w:r>
      <w:r>
        <w:rPr>
          <w:noProof/>
        </w:rPr>
        <w:tab/>
      </w:r>
      <w:r>
        <w:rPr>
          <w:noProof/>
        </w:rPr>
        <w:fldChar w:fldCharType="begin"/>
      </w:r>
      <w:r>
        <w:rPr>
          <w:noProof/>
        </w:rPr>
        <w:instrText xml:space="preserve"> PAGEREF _Toc289032607 \h </w:instrText>
      </w:r>
      <w:r>
        <w:rPr>
          <w:noProof/>
        </w:rPr>
      </w:r>
      <w:r>
        <w:rPr>
          <w:noProof/>
        </w:rPr>
        <w:fldChar w:fldCharType="separate"/>
      </w:r>
      <w:r w:rsidR="00D3178E">
        <w:rPr>
          <w:noProof/>
        </w:rPr>
        <w:t>94</w:t>
      </w:r>
      <w:r>
        <w:rPr>
          <w:noProof/>
        </w:rPr>
        <w:fldChar w:fldCharType="end"/>
      </w:r>
    </w:p>
    <w:p w14:paraId="40601039"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5.9.1. Constant Osmotic Coefficient</w:t>
      </w:r>
      <w:r>
        <w:rPr>
          <w:noProof/>
        </w:rPr>
        <w:tab/>
      </w:r>
      <w:r>
        <w:rPr>
          <w:noProof/>
        </w:rPr>
        <w:fldChar w:fldCharType="begin"/>
      </w:r>
      <w:r>
        <w:rPr>
          <w:noProof/>
        </w:rPr>
        <w:instrText xml:space="preserve"> PAGEREF _Toc289032608 \h </w:instrText>
      </w:r>
      <w:r>
        <w:rPr>
          <w:noProof/>
        </w:rPr>
      </w:r>
      <w:r>
        <w:rPr>
          <w:noProof/>
        </w:rPr>
        <w:fldChar w:fldCharType="separate"/>
      </w:r>
      <w:r w:rsidR="00D3178E">
        <w:rPr>
          <w:noProof/>
        </w:rPr>
        <w:t>94</w:t>
      </w:r>
      <w:r>
        <w:rPr>
          <w:noProof/>
        </w:rPr>
        <w:fldChar w:fldCharType="end"/>
      </w:r>
    </w:p>
    <w:p w14:paraId="405B330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5.10. Active Contraction Model</w:t>
      </w:r>
      <w:r>
        <w:rPr>
          <w:noProof/>
        </w:rPr>
        <w:tab/>
      </w:r>
      <w:r>
        <w:rPr>
          <w:noProof/>
        </w:rPr>
        <w:fldChar w:fldCharType="begin"/>
      </w:r>
      <w:r>
        <w:rPr>
          <w:noProof/>
        </w:rPr>
        <w:instrText xml:space="preserve"> PAGEREF _Toc289032609 \h </w:instrText>
      </w:r>
      <w:r>
        <w:rPr>
          <w:noProof/>
        </w:rPr>
      </w:r>
      <w:r>
        <w:rPr>
          <w:noProof/>
        </w:rPr>
        <w:fldChar w:fldCharType="separate"/>
      </w:r>
      <w:r w:rsidR="00D3178E">
        <w:rPr>
          <w:noProof/>
        </w:rPr>
        <w:t>95</w:t>
      </w:r>
      <w:r>
        <w:rPr>
          <w:noProof/>
        </w:rPr>
        <w:fldChar w:fldCharType="end"/>
      </w:r>
    </w:p>
    <w:p w14:paraId="05C2331F"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5.11. Prescribed Active Contraction</w:t>
      </w:r>
      <w:r>
        <w:rPr>
          <w:noProof/>
        </w:rPr>
        <w:tab/>
      </w:r>
      <w:r>
        <w:rPr>
          <w:noProof/>
        </w:rPr>
        <w:fldChar w:fldCharType="begin"/>
      </w:r>
      <w:r>
        <w:rPr>
          <w:noProof/>
        </w:rPr>
        <w:instrText xml:space="preserve"> PAGEREF _Toc289032610 \h </w:instrText>
      </w:r>
      <w:r>
        <w:rPr>
          <w:noProof/>
        </w:rPr>
      </w:r>
      <w:r>
        <w:rPr>
          <w:noProof/>
        </w:rPr>
        <w:fldChar w:fldCharType="separate"/>
      </w:r>
      <w:r w:rsidR="00D3178E">
        <w:rPr>
          <w:noProof/>
        </w:rPr>
        <w:t>96</w:t>
      </w:r>
      <w:r>
        <w:rPr>
          <w:noProof/>
        </w:rPr>
        <w:fldChar w:fldCharType="end"/>
      </w:r>
    </w:p>
    <w:p w14:paraId="062FE4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5.11.1. Uniaxial Active Contraction</w:t>
      </w:r>
      <w:r>
        <w:rPr>
          <w:noProof/>
        </w:rPr>
        <w:tab/>
      </w:r>
      <w:r>
        <w:rPr>
          <w:noProof/>
        </w:rPr>
        <w:fldChar w:fldCharType="begin"/>
      </w:r>
      <w:r>
        <w:rPr>
          <w:noProof/>
        </w:rPr>
        <w:instrText xml:space="preserve"> PAGEREF _Toc289032611 \h </w:instrText>
      </w:r>
      <w:r>
        <w:rPr>
          <w:noProof/>
        </w:rPr>
      </w:r>
      <w:r>
        <w:rPr>
          <w:noProof/>
        </w:rPr>
        <w:fldChar w:fldCharType="separate"/>
      </w:r>
      <w:r w:rsidR="00D3178E">
        <w:rPr>
          <w:noProof/>
        </w:rPr>
        <w:t>96</w:t>
      </w:r>
      <w:r>
        <w:rPr>
          <w:noProof/>
        </w:rPr>
        <w:fldChar w:fldCharType="end"/>
      </w:r>
    </w:p>
    <w:p w14:paraId="76705E4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5.11.2. Transversely Isotropic Active Contraction</w:t>
      </w:r>
      <w:r>
        <w:rPr>
          <w:noProof/>
        </w:rPr>
        <w:tab/>
      </w:r>
      <w:r>
        <w:rPr>
          <w:noProof/>
        </w:rPr>
        <w:fldChar w:fldCharType="begin"/>
      </w:r>
      <w:r>
        <w:rPr>
          <w:noProof/>
        </w:rPr>
        <w:instrText xml:space="preserve"> PAGEREF _Toc289032612 \h </w:instrText>
      </w:r>
      <w:r>
        <w:rPr>
          <w:noProof/>
        </w:rPr>
      </w:r>
      <w:r>
        <w:rPr>
          <w:noProof/>
        </w:rPr>
        <w:fldChar w:fldCharType="separate"/>
      </w:r>
      <w:r w:rsidR="00D3178E">
        <w:rPr>
          <w:noProof/>
        </w:rPr>
        <w:t>96</w:t>
      </w:r>
      <w:r>
        <w:rPr>
          <w:noProof/>
        </w:rPr>
        <w:fldChar w:fldCharType="end"/>
      </w:r>
    </w:p>
    <w:p w14:paraId="4FDDB59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5.11.3. Isotropic Active Contraction</w:t>
      </w:r>
      <w:r>
        <w:rPr>
          <w:noProof/>
        </w:rPr>
        <w:tab/>
      </w:r>
      <w:r>
        <w:rPr>
          <w:noProof/>
        </w:rPr>
        <w:fldChar w:fldCharType="begin"/>
      </w:r>
      <w:r>
        <w:rPr>
          <w:noProof/>
        </w:rPr>
        <w:instrText xml:space="preserve"> PAGEREF _Toc289032613 \h </w:instrText>
      </w:r>
      <w:r>
        <w:rPr>
          <w:noProof/>
        </w:rPr>
      </w:r>
      <w:r>
        <w:rPr>
          <w:noProof/>
        </w:rPr>
        <w:fldChar w:fldCharType="separate"/>
      </w:r>
      <w:r w:rsidR="00D3178E">
        <w:rPr>
          <w:noProof/>
        </w:rPr>
        <w:t>96</w:t>
      </w:r>
      <w:r>
        <w:rPr>
          <w:noProof/>
        </w:rPr>
        <w:fldChar w:fldCharType="end"/>
      </w:r>
    </w:p>
    <w:p w14:paraId="078D3090"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5.12. Chemical Reaction Production Rate</w:t>
      </w:r>
      <w:r>
        <w:rPr>
          <w:noProof/>
        </w:rPr>
        <w:tab/>
      </w:r>
      <w:r>
        <w:rPr>
          <w:noProof/>
        </w:rPr>
        <w:fldChar w:fldCharType="begin"/>
      </w:r>
      <w:r>
        <w:rPr>
          <w:noProof/>
        </w:rPr>
        <w:instrText xml:space="preserve"> PAGEREF _Toc289032614 \h </w:instrText>
      </w:r>
      <w:r>
        <w:rPr>
          <w:noProof/>
        </w:rPr>
      </w:r>
      <w:r>
        <w:rPr>
          <w:noProof/>
        </w:rPr>
        <w:fldChar w:fldCharType="separate"/>
      </w:r>
      <w:r w:rsidR="00D3178E">
        <w:rPr>
          <w:noProof/>
        </w:rPr>
        <w:t>97</w:t>
      </w:r>
      <w:r>
        <w:rPr>
          <w:noProof/>
        </w:rPr>
        <w:fldChar w:fldCharType="end"/>
      </w:r>
    </w:p>
    <w:p w14:paraId="4E8CC6B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5.12.1. Mass Action Forward</w:t>
      </w:r>
      <w:r>
        <w:rPr>
          <w:noProof/>
        </w:rPr>
        <w:tab/>
      </w:r>
      <w:r>
        <w:rPr>
          <w:noProof/>
        </w:rPr>
        <w:fldChar w:fldCharType="begin"/>
      </w:r>
      <w:r>
        <w:rPr>
          <w:noProof/>
        </w:rPr>
        <w:instrText xml:space="preserve"> PAGEREF _Toc289032615 \h </w:instrText>
      </w:r>
      <w:r>
        <w:rPr>
          <w:noProof/>
        </w:rPr>
      </w:r>
      <w:r>
        <w:rPr>
          <w:noProof/>
        </w:rPr>
        <w:fldChar w:fldCharType="separate"/>
      </w:r>
      <w:r w:rsidR="00D3178E">
        <w:rPr>
          <w:noProof/>
        </w:rPr>
        <w:t>97</w:t>
      </w:r>
      <w:r>
        <w:rPr>
          <w:noProof/>
        </w:rPr>
        <w:fldChar w:fldCharType="end"/>
      </w:r>
    </w:p>
    <w:p w14:paraId="09AF985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5.12.2. Mass Action Reversible</w:t>
      </w:r>
      <w:r>
        <w:rPr>
          <w:noProof/>
        </w:rPr>
        <w:tab/>
      </w:r>
      <w:r>
        <w:rPr>
          <w:noProof/>
        </w:rPr>
        <w:fldChar w:fldCharType="begin"/>
      </w:r>
      <w:r>
        <w:rPr>
          <w:noProof/>
        </w:rPr>
        <w:instrText xml:space="preserve"> PAGEREF _Toc289032616 \h </w:instrText>
      </w:r>
      <w:r>
        <w:rPr>
          <w:noProof/>
        </w:rPr>
      </w:r>
      <w:r>
        <w:rPr>
          <w:noProof/>
        </w:rPr>
        <w:fldChar w:fldCharType="separate"/>
      </w:r>
      <w:r w:rsidR="00D3178E">
        <w:rPr>
          <w:noProof/>
        </w:rPr>
        <w:t>97</w:t>
      </w:r>
      <w:r>
        <w:rPr>
          <w:noProof/>
        </w:rPr>
        <w:fldChar w:fldCharType="end"/>
      </w:r>
    </w:p>
    <w:p w14:paraId="30734CB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5.12.3. Michaelis-Menten</w:t>
      </w:r>
      <w:r>
        <w:rPr>
          <w:noProof/>
        </w:rPr>
        <w:tab/>
      </w:r>
      <w:r>
        <w:rPr>
          <w:noProof/>
        </w:rPr>
        <w:fldChar w:fldCharType="begin"/>
      </w:r>
      <w:r>
        <w:rPr>
          <w:noProof/>
        </w:rPr>
        <w:instrText xml:space="preserve"> PAGEREF _Toc289032617 \h </w:instrText>
      </w:r>
      <w:r>
        <w:rPr>
          <w:noProof/>
        </w:rPr>
      </w:r>
      <w:r>
        <w:rPr>
          <w:noProof/>
        </w:rPr>
        <w:fldChar w:fldCharType="separate"/>
      </w:r>
      <w:r w:rsidR="00D3178E">
        <w:rPr>
          <w:noProof/>
        </w:rPr>
        <w:t>97</w:t>
      </w:r>
      <w:r>
        <w:rPr>
          <w:noProof/>
        </w:rPr>
        <w:fldChar w:fldCharType="end"/>
      </w:r>
    </w:p>
    <w:p w14:paraId="5252FAE5"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5.13. Specific Reaction Rate</w:t>
      </w:r>
      <w:r>
        <w:rPr>
          <w:noProof/>
        </w:rPr>
        <w:tab/>
      </w:r>
      <w:r>
        <w:rPr>
          <w:noProof/>
        </w:rPr>
        <w:fldChar w:fldCharType="begin"/>
      </w:r>
      <w:r>
        <w:rPr>
          <w:noProof/>
        </w:rPr>
        <w:instrText xml:space="preserve"> PAGEREF _Toc289032618 \h </w:instrText>
      </w:r>
      <w:r>
        <w:rPr>
          <w:noProof/>
        </w:rPr>
      </w:r>
      <w:r>
        <w:rPr>
          <w:noProof/>
        </w:rPr>
        <w:fldChar w:fldCharType="separate"/>
      </w:r>
      <w:r w:rsidR="00D3178E">
        <w:rPr>
          <w:noProof/>
        </w:rPr>
        <w:t>98</w:t>
      </w:r>
      <w:r>
        <w:rPr>
          <w:noProof/>
        </w:rPr>
        <w:fldChar w:fldCharType="end"/>
      </w:r>
    </w:p>
    <w:p w14:paraId="54700B0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5.13.1. Constant Specific Reaction Rate</w:t>
      </w:r>
      <w:r>
        <w:rPr>
          <w:noProof/>
        </w:rPr>
        <w:tab/>
      </w:r>
      <w:r>
        <w:rPr>
          <w:noProof/>
        </w:rPr>
        <w:fldChar w:fldCharType="begin"/>
      </w:r>
      <w:r>
        <w:rPr>
          <w:noProof/>
        </w:rPr>
        <w:instrText xml:space="preserve"> PAGEREF _Toc289032619 \h </w:instrText>
      </w:r>
      <w:r>
        <w:rPr>
          <w:noProof/>
        </w:rPr>
      </w:r>
      <w:r>
        <w:rPr>
          <w:noProof/>
        </w:rPr>
        <w:fldChar w:fldCharType="separate"/>
      </w:r>
      <w:r w:rsidR="00D3178E">
        <w:rPr>
          <w:noProof/>
        </w:rPr>
        <w:t>98</w:t>
      </w:r>
      <w:r>
        <w:rPr>
          <w:noProof/>
        </w:rPr>
        <w:fldChar w:fldCharType="end"/>
      </w:r>
    </w:p>
    <w:p w14:paraId="69647564"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5.13.2. Huiskes Remodeling</w:t>
      </w:r>
      <w:r>
        <w:rPr>
          <w:noProof/>
        </w:rPr>
        <w:tab/>
      </w:r>
      <w:r>
        <w:rPr>
          <w:noProof/>
        </w:rPr>
        <w:fldChar w:fldCharType="begin"/>
      </w:r>
      <w:r>
        <w:rPr>
          <w:noProof/>
        </w:rPr>
        <w:instrText xml:space="preserve"> PAGEREF _Toc289032620 \h </w:instrText>
      </w:r>
      <w:r>
        <w:rPr>
          <w:noProof/>
        </w:rPr>
      </w:r>
      <w:r>
        <w:rPr>
          <w:noProof/>
        </w:rPr>
        <w:fldChar w:fldCharType="separate"/>
      </w:r>
      <w:r w:rsidR="00D3178E">
        <w:rPr>
          <w:noProof/>
        </w:rPr>
        <w:t>98</w:t>
      </w:r>
      <w:r>
        <w:rPr>
          <w:noProof/>
        </w:rPr>
        <w:fldChar w:fldCharType="end"/>
      </w:r>
    </w:p>
    <w:p w14:paraId="4DF879B5" w14:textId="77777777" w:rsidR="00153956" w:rsidRDefault="00153956">
      <w:pPr>
        <w:pStyle w:val="TOC1"/>
        <w:rPr>
          <w:rFonts w:asciiTheme="minorHAnsi" w:eastAsiaTheme="minorEastAsia" w:hAnsiTheme="minorHAnsi" w:cstheme="minorBidi"/>
          <w:b w:val="0"/>
          <w:lang w:eastAsia="ja-JP"/>
        </w:rPr>
      </w:pPr>
      <w:r>
        <w:t>Chapter 6. Contact and Coupling</w:t>
      </w:r>
      <w:r>
        <w:tab/>
      </w:r>
      <w:r>
        <w:fldChar w:fldCharType="begin"/>
      </w:r>
      <w:r>
        <w:instrText xml:space="preserve"> PAGEREF _Toc289032621 \h </w:instrText>
      </w:r>
      <w:r>
        <w:fldChar w:fldCharType="separate"/>
      </w:r>
      <w:r w:rsidR="00D3178E">
        <w:t>99</w:t>
      </w:r>
      <w:r>
        <w:fldChar w:fldCharType="end"/>
      </w:r>
    </w:p>
    <w:p w14:paraId="506202AC"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6.1. Rigid-Deformable Coupling</w:t>
      </w:r>
      <w:r>
        <w:rPr>
          <w:noProof/>
        </w:rPr>
        <w:tab/>
      </w:r>
      <w:r>
        <w:rPr>
          <w:noProof/>
        </w:rPr>
        <w:fldChar w:fldCharType="begin"/>
      </w:r>
      <w:r>
        <w:rPr>
          <w:noProof/>
        </w:rPr>
        <w:instrText xml:space="preserve"> PAGEREF _Toc289032622 \h </w:instrText>
      </w:r>
      <w:r>
        <w:rPr>
          <w:noProof/>
        </w:rPr>
      </w:r>
      <w:r>
        <w:rPr>
          <w:noProof/>
        </w:rPr>
        <w:fldChar w:fldCharType="separate"/>
      </w:r>
      <w:r w:rsidR="00D3178E">
        <w:rPr>
          <w:noProof/>
        </w:rPr>
        <w:t>99</w:t>
      </w:r>
      <w:r>
        <w:rPr>
          <w:noProof/>
        </w:rPr>
        <w:fldChar w:fldCharType="end"/>
      </w:r>
    </w:p>
    <w:p w14:paraId="5B0D6C3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6.1.1. Kinematics</w:t>
      </w:r>
      <w:r>
        <w:rPr>
          <w:noProof/>
        </w:rPr>
        <w:tab/>
      </w:r>
      <w:r>
        <w:rPr>
          <w:noProof/>
        </w:rPr>
        <w:fldChar w:fldCharType="begin"/>
      </w:r>
      <w:r>
        <w:rPr>
          <w:noProof/>
        </w:rPr>
        <w:instrText xml:space="preserve"> PAGEREF _Toc289032623 \h </w:instrText>
      </w:r>
      <w:r>
        <w:rPr>
          <w:noProof/>
        </w:rPr>
      </w:r>
      <w:r>
        <w:rPr>
          <w:noProof/>
        </w:rPr>
        <w:fldChar w:fldCharType="separate"/>
      </w:r>
      <w:r w:rsidR="00D3178E">
        <w:rPr>
          <w:noProof/>
        </w:rPr>
        <w:t>99</w:t>
      </w:r>
      <w:r>
        <w:rPr>
          <w:noProof/>
        </w:rPr>
        <w:fldChar w:fldCharType="end"/>
      </w:r>
    </w:p>
    <w:p w14:paraId="2CFDF4E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6.1.2. A single rigid body</w:t>
      </w:r>
      <w:r>
        <w:rPr>
          <w:noProof/>
        </w:rPr>
        <w:tab/>
      </w:r>
      <w:r>
        <w:rPr>
          <w:noProof/>
        </w:rPr>
        <w:fldChar w:fldCharType="begin"/>
      </w:r>
      <w:r>
        <w:rPr>
          <w:noProof/>
        </w:rPr>
        <w:instrText xml:space="preserve"> PAGEREF _Toc289032624 \h </w:instrText>
      </w:r>
      <w:r>
        <w:rPr>
          <w:noProof/>
        </w:rPr>
      </w:r>
      <w:r>
        <w:rPr>
          <w:noProof/>
        </w:rPr>
        <w:fldChar w:fldCharType="separate"/>
      </w:r>
      <w:r w:rsidR="00D3178E">
        <w:rPr>
          <w:noProof/>
        </w:rPr>
        <w:t>100</w:t>
      </w:r>
      <w:r>
        <w:rPr>
          <w:noProof/>
        </w:rPr>
        <w:fldChar w:fldCharType="end"/>
      </w:r>
    </w:p>
    <w:p w14:paraId="25A99AE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6.1.3. Multiple Rigid Bodies</w:t>
      </w:r>
      <w:r>
        <w:rPr>
          <w:noProof/>
        </w:rPr>
        <w:tab/>
      </w:r>
      <w:r>
        <w:rPr>
          <w:noProof/>
        </w:rPr>
        <w:fldChar w:fldCharType="begin"/>
      </w:r>
      <w:r>
        <w:rPr>
          <w:noProof/>
        </w:rPr>
        <w:instrText xml:space="preserve"> PAGEREF _Toc289032625 \h </w:instrText>
      </w:r>
      <w:r>
        <w:rPr>
          <w:noProof/>
        </w:rPr>
      </w:r>
      <w:r>
        <w:rPr>
          <w:noProof/>
        </w:rPr>
        <w:fldChar w:fldCharType="separate"/>
      </w:r>
      <w:r w:rsidR="00D3178E">
        <w:rPr>
          <w:noProof/>
        </w:rPr>
        <w:t>101</w:t>
      </w:r>
      <w:r>
        <w:rPr>
          <w:noProof/>
        </w:rPr>
        <w:fldChar w:fldCharType="end"/>
      </w:r>
    </w:p>
    <w:p w14:paraId="76A8B7A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6.2. Rigid Joints</w:t>
      </w:r>
      <w:r>
        <w:rPr>
          <w:noProof/>
        </w:rPr>
        <w:tab/>
      </w:r>
      <w:r>
        <w:rPr>
          <w:noProof/>
        </w:rPr>
        <w:fldChar w:fldCharType="begin"/>
      </w:r>
      <w:r>
        <w:rPr>
          <w:noProof/>
        </w:rPr>
        <w:instrText xml:space="preserve"> PAGEREF _Toc289032626 \h </w:instrText>
      </w:r>
      <w:r>
        <w:rPr>
          <w:noProof/>
        </w:rPr>
      </w:r>
      <w:r>
        <w:rPr>
          <w:noProof/>
        </w:rPr>
        <w:fldChar w:fldCharType="separate"/>
      </w:r>
      <w:r w:rsidR="00D3178E">
        <w:rPr>
          <w:noProof/>
        </w:rPr>
        <w:t>102</w:t>
      </w:r>
      <w:r>
        <w:rPr>
          <w:noProof/>
        </w:rPr>
        <w:fldChar w:fldCharType="end"/>
      </w:r>
    </w:p>
    <w:p w14:paraId="419B82A6"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6.3. Sliding Interfaces</w:t>
      </w:r>
      <w:r>
        <w:rPr>
          <w:noProof/>
        </w:rPr>
        <w:tab/>
      </w:r>
      <w:r>
        <w:rPr>
          <w:noProof/>
        </w:rPr>
        <w:fldChar w:fldCharType="begin"/>
      </w:r>
      <w:r>
        <w:rPr>
          <w:noProof/>
        </w:rPr>
        <w:instrText xml:space="preserve"> PAGEREF _Toc289032627 \h </w:instrText>
      </w:r>
      <w:r>
        <w:rPr>
          <w:noProof/>
        </w:rPr>
      </w:r>
      <w:r>
        <w:rPr>
          <w:noProof/>
        </w:rPr>
        <w:fldChar w:fldCharType="separate"/>
      </w:r>
      <w:r w:rsidR="00D3178E">
        <w:rPr>
          <w:noProof/>
        </w:rPr>
        <w:t>103</w:t>
      </w:r>
      <w:r>
        <w:rPr>
          <w:noProof/>
        </w:rPr>
        <w:fldChar w:fldCharType="end"/>
      </w:r>
    </w:p>
    <w:p w14:paraId="05EFFEA3"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6.3.1. Contact Kinematics</w:t>
      </w:r>
      <w:r>
        <w:rPr>
          <w:noProof/>
        </w:rPr>
        <w:tab/>
      </w:r>
      <w:r>
        <w:rPr>
          <w:noProof/>
        </w:rPr>
        <w:fldChar w:fldCharType="begin"/>
      </w:r>
      <w:r>
        <w:rPr>
          <w:noProof/>
        </w:rPr>
        <w:instrText xml:space="preserve"> PAGEREF _Toc289032628 \h </w:instrText>
      </w:r>
      <w:r>
        <w:rPr>
          <w:noProof/>
        </w:rPr>
      </w:r>
      <w:r>
        <w:rPr>
          <w:noProof/>
        </w:rPr>
        <w:fldChar w:fldCharType="separate"/>
      </w:r>
      <w:r w:rsidR="00D3178E">
        <w:rPr>
          <w:noProof/>
        </w:rPr>
        <w:t>103</w:t>
      </w:r>
      <w:r>
        <w:rPr>
          <w:noProof/>
        </w:rPr>
        <w:fldChar w:fldCharType="end"/>
      </w:r>
    </w:p>
    <w:p w14:paraId="63086F0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6.3.2. Weak Form of Two Body Contact</w:t>
      </w:r>
      <w:r>
        <w:rPr>
          <w:noProof/>
        </w:rPr>
        <w:tab/>
      </w:r>
      <w:r>
        <w:rPr>
          <w:noProof/>
        </w:rPr>
        <w:fldChar w:fldCharType="begin"/>
      </w:r>
      <w:r>
        <w:rPr>
          <w:noProof/>
        </w:rPr>
        <w:instrText xml:space="preserve"> PAGEREF _Toc289032629 \h </w:instrText>
      </w:r>
      <w:r>
        <w:rPr>
          <w:noProof/>
        </w:rPr>
      </w:r>
      <w:r>
        <w:rPr>
          <w:noProof/>
        </w:rPr>
        <w:fldChar w:fldCharType="separate"/>
      </w:r>
      <w:r w:rsidR="00D3178E">
        <w:rPr>
          <w:noProof/>
        </w:rPr>
        <w:t>105</w:t>
      </w:r>
      <w:r>
        <w:rPr>
          <w:noProof/>
        </w:rPr>
        <w:fldChar w:fldCharType="end"/>
      </w:r>
    </w:p>
    <w:p w14:paraId="5597779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6.3.3. Linearization of the Contact Integral</w:t>
      </w:r>
      <w:r>
        <w:rPr>
          <w:noProof/>
        </w:rPr>
        <w:tab/>
      </w:r>
      <w:r>
        <w:rPr>
          <w:noProof/>
        </w:rPr>
        <w:fldChar w:fldCharType="begin"/>
      </w:r>
      <w:r>
        <w:rPr>
          <w:noProof/>
        </w:rPr>
        <w:instrText xml:space="preserve"> PAGEREF _Toc289032630 \h </w:instrText>
      </w:r>
      <w:r>
        <w:rPr>
          <w:noProof/>
        </w:rPr>
      </w:r>
      <w:r>
        <w:rPr>
          <w:noProof/>
        </w:rPr>
        <w:fldChar w:fldCharType="separate"/>
      </w:r>
      <w:r w:rsidR="00D3178E">
        <w:rPr>
          <w:noProof/>
        </w:rPr>
        <w:t>106</w:t>
      </w:r>
      <w:r>
        <w:rPr>
          <w:noProof/>
        </w:rPr>
        <w:fldChar w:fldCharType="end"/>
      </w:r>
    </w:p>
    <w:p w14:paraId="2ED4C4B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6.3.4. Discretization of the Contact Integral</w:t>
      </w:r>
      <w:r>
        <w:rPr>
          <w:noProof/>
        </w:rPr>
        <w:tab/>
      </w:r>
      <w:r>
        <w:rPr>
          <w:noProof/>
        </w:rPr>
        <w:fldChar w:fldCharType="begin"/>
      </w:r>
      <w:r>
        <w:rPr>
          <w:noProof/>
        </w:rPr>
        <w:instrText xml:space="preserve"> PAGEREF _Toc289032631 \h </w:instrText>
      </w:r>
      <w:r>
        <w:rPr>
          <w:noProof/>
        </w:rPr>
      </w:r>
      <w:r>
        <w:rPr>
          <w:noProof/>
        </w:rPr>
        <w:fldChar w:fldCharType="separate"/>
      </w:r>
      <w:r w:rsidR="00D3178E">
        <w:rPr>
          <w:noProof/>
        </w:rPr>
        <w:t>106</w:t>
      </w:r>
      <w:r>
        <w:rPr>
          <w:noProof/>
        </w:rPr>
        <w:fldChar w:fldCharType="end"/>
      </w:r>
    </w:p>
    <w:p w14:paraId="338B4B9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6.3.5. Discretization of the Contact Stiffness</w:t>
      </w:r>
      <w:r>
        <w:rPr>
          <w:noProof/>
        </w:rPr>
        <w:tab/>
      </w:r>
      <w:r>
        <w:rPr>
          <w:noProof/>
        </w:rPr>
        <w:fldChar w:fldCharType="begin"/>
      </w:r>
      <w:r>
        <w:rPr>
          <w:noProof/>
        </w:rPr>
        <w:instrText xml:space="preserve"> PAGEREF _Toc289032632 \h </w:instrText>
      </w:r>
      <w:r>
        <w:rPr>
          <w:noProof/>
        </w:rPr>
      </w:r>
      <w:r>
        <w:rPr>
          <w:noProof/>
        </w:rPr>
        <w:fldChar w:fldCharType="separate"/>
      </w:r>
      <w:r w:rsidR="00D3178E">
        <w:rPr>
          <w:noProof/>
        </w:rPr>
        <w:t>107</w:t>
      </w:r>
      <w:r>
        <w:rPr>
          <w:noProof/>
        </w:rPr>
        <w:fldChar w:fldCharType="end"/>
      </w:r>
    </w:p>
    <w:p w14:paraId="01DEBE2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6.3.6. Augmented Lagrangian Method</w:t>
      </w:r>
      <w:r>
        <w:rPr>
          <w:noProof/>
        </w:rPr>
        <w:tab/>
      </w:r>
      <w:r>
        <w:rPr>
          <w:noProof/>
        </w:rPr>
        <w:fldChar w:fldCharType="begin"/>
      </w:r>
      <w:r>
        <w:rPr>
          <w:noProof/>
        </w:rPr>
        <w:instrText xml:space="preserve"> PAGEREF _Toc289032633 \h </w:instrText>
      </w:r>
      <w:r>
        <w:rPr>
          <w:noProof/>
        </w:rPr>
      </w:r>
      <w:r>
        <w:rPr>
          <w:noProof/>
        </w:rPr>
        <w:fldChar w:fldCharType="separate"/>
      </w:r>
      <w:r w:rsidR="00D3178E">
        <w:rPr>
          <w:noProof/>
        </w:rPr>
        <w:t>108</w:t>
      </w:r>
      <w:r>
        <w:rPr>
          <w:noProof/>
        </w:rPr>
        <w:fldChar w:fldCharType="end"/>
      </w:r>
    </w:p>
    <w:p w14:paraId="5932057B"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6.3.7. Automatic Penalty Calculation</w:t>
      </w:r>
      <w:r>
        <w:rPr>
          <w:noProof/>
        </w:rPr>
        <w:tab/>
      </w:r>
      <w:r>
        <w:rPr>
          <w:noProof/>
        </w:rPr>
        <w:fldChar w:fldCharType="begin"/>
      </w:r>
      <w:r>
        <w:rPr>
          <w:noProof/>
        </w:rPr>
        <w:instrText xml:space="preserve"> PAGEREF _Toc289032634 \h </w:instrText>
      </w:r>
      <w:r>
        <w:rPr>
          <w:noProof/>
        </w:rPr>
      </w:r>
      <w:r>
        <w:rPr>
          <w:noProof/>
        </w:rPr>
        <w:fldChar w:fldCharType="separate"/>
      </w:r>
      <w:r w:rsidR="00D3178E">
        <w:rPr>
          <w:noProof/>
        </w:rPr>
        <w:t>109</w:t>
      </w:r>
      <w:r>
        <w:rPr>
          <w:noProof/>
        </w:rPr>
        <w:fldChar w:fldCharType="end"/>
      </w:r>
    </w:p>
    <w:p w14:paraId="6F0930A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6.3.8. Alternative Formulations</w:t>
      </w:r>
      <w:r>
        <w:rPr>
          <w:noProof/>
        </w:rPr>
        <w:tab/>
      </w:r>
      <w:r>
        <w:rPr>
          <w:noProof/>
        </w:rPr>
        <w:fldChar w:fldCharType="begin"/>
      </w:r>
      <w:r>
        <w:rPr>
          <w:noProof/>
        </w:rPr>
        <w:instrText xml:space="preserve"> PAGEREF _Toc289032635 \h </w:instrText>
      </w:r>
      <w:r>
        <w:rPr>
          <w:noProof/>
        </w:rPr>
      </w:r>
      <w:r>
        <w:rPr>
          <w:noProof/>
        </w:rPr>
        <w:fldChar w:fldCharType="separate"/>
      </w:r>
      <w:r w:rsidR="00D3178E">
        <w:rPr>
          <w:noProof/>
        </w:rPr>
        <w:t>109</w:t>
      </w:r>
      <w:r>
        <w:rPr>
          <w:noProof/>
        </w:rPr>
        <w:fldChar w:fldCharType="end"/>
      </w:r>
    </w:p>
    <w:p w14:paraId="4E9D4A64"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6.4. Biphasic Contact</w:t>
      </w:r>
      <w:r>
        <w:rPr>
          <w:noProof/>
        </w:rPr>
        <w:tab/>
      </w:r>
      <w:r>
        <w:rPr>
          <w:noProof/>
        </w:rPr>
        <w:fldChar w:fldCharType="begin"/>
      </w:r>
      <w:r>
        <w:rPr>
          <w:noProof/>
        </w:rPr>
        <w:instrText xml:space="preserve"> PAGEREF _Toc289032636 \h </w:instrText>
      </w:r>
      <w:r>
        <w:rPr>
          <w:noProof/>
        </w:rPr>
      </w:r>
      <w:r>
        <w:rPr>
          <w:noProof/>
        </w:rPr>
        <w:fldChar w:fldCharType="separate"/>
      </w:r>
      <w:r w:rsidR="00D3178E">
        <w:rPr>
          <w:noProof/>
        </w:rPr>
        <w:t>111</w:t>
      </w:r>
      <w:r>
        <w:rPr>
          <w:noProof/>
        </w:rPr>
        <w:fldChar w:fldCharType="end"/>
      </w:r>
    </w:p>
    <w:p w14:paraId="033BCDC0"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6.4.1. Contact Integral</w:t>
      </w:r>
      <w:r>
        <w:rPr>
          <w:noProof/>
        </w:rPr>
        <w:tab/>
      </w:r>
      <w:r>
        <w:rPr>
          <w:noProof/>
        </w:rPr>
        <w:fldChar w:fldCharType="begin"/>
      </w:r>
      <w:r>
        <w:rPr>
          <w:noProof/>
        </w:rPr>
        <w:instrText xml:space="preserve"> PAGEREF _Toc289032637 \h </w:instrText>
      </w:r>
      <w:r>
        <w:rPr>
          <w:noProof/>
        </w:rPr>
      </w:r>
      <w:r>
        <w:rPr>
          <w:noProof/>
        </w:rPr>
        <w:fldChar w:fldCharType="separate"/>
      </w:r>
      <w:r w:rsidR="00D3178E">
        <w:rPr>
          <w:noProof/>
        </w:rPr>
        <w:t>111</w:t>
      </w:r>
      <w:r>
        <w:rPr>
          <w:noProof/>
        </w:rPr>
        <w:fldChar w:fldCharType="end"/>
      </w:r>
    </w:p>
    <w:p w14:paraId="2850F60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6.4.2. Gap Function</w:t>
      </w:r>
      <w:r>
        <w:rPr>
          <w:noProof/>
        </w:rPr>
        <w:tab/>
      </w:r>
      <w:r>
        <w:rPr>
          <w:noProof/>
        </w:rPr>
        <w:fldChar w:fldCharType="begin"/>
      </w:r>
      <w:r>
        <w:rPr>
          <w:noProof/>
        </w:rPr>
        <w:instrText xml:space="preserve"> PAGEREF _Toc289032638 \h </w:instrText>
      </w:r>
      <w:r>
        <w:rPr>
          <w:noProof/>
        </w:rPr>
      </w:r>
      <w:r>
        <w:rPr>
          <w:noProof/>
        </w:rPr>
        <w:fldChar w:fldCharType="separate"/>
      </w:r>
      <w:r w:rsidR="00D3178E">
        <w:rPr>
          <w:noProof/>
        </w:rPr>
        <w:t>111</w:t>
      </w:r>
      <w:r>
        <w:rPr>
          <w:noProof/>
        </w:rPr>
        <w:fldChar w:fldCharType="end"/>
      </w:r>
    </w:p>
    <w:p w14:paraId="44FC062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6.4.3. Penalty Method</w:t>
      </w:r>
      <w:r>
        <w:rPr>
          <w:noProof/>
        </w:rPr>
        <w:tab/>
      </w:r>
      <w:r>
        <w:rPr>
          <w:noProof/>
        </w:rPr>
        <w:fldChar w:fldCharType="begin"/>
      </w:r>
      <w:r>
        <w:rPr>
          <w:noProof/>
        </w:rPr>
        <w:instrText xml:space="preserve"> PAGEREF _Toc289032639 \h </w:instrText>
      </w:r>
      <w:r>
        <w:rPr>
          <w:noProof/>
        </w:rPr>
      </w:r>
      <w:r>
        <w:rPr>
          <w:noProof/>
        </w:rPr>
        <w:fldChar w:fldCharType="separate"/>
      </w:r>
      <w:r w:rsidR="00D3178E">
        <w:rPr>
          <w:noProof/>
        </w:rPr>
        <w:t>112</w:t>
      </w:r>
      <w:r>
        <w:rPr>
          <w:noProof/>
        </w:rPr>
        <w:fldChar w:fldCharType="end"/>
      </w:r>
    </w:p>
    <w:p w14:paraId="1384BDD8"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6.4.4. Discretization</w:t>
      </w:r>
      <w:r>
        <w:rPr>
          <w:noProof/>
        </w:rPr>
        <w:tab/>
      </w:r>
      <w:r>
        <w:rPr>
          <w:noProof/>
        </w:rPr>
        <w:fldChar w:fldCharType="begin"/>
      </w:r>
      <w:r>
        <w:rPr>
          <w:noProof/>
        </w:rPr>
        <w:instrText xml:space="preserve"> PAGEREF _Toc289032640 \h </w:instrText>
      </w:r>
      <w:r>
        <w:rPr>
          <w:noProof/>
        </w:rPr>
      </w:r>
      <w:r>
        <w:rPr>
          <w:noProof/>
        </w:rPr>
        <w:fldChar w:fldCharType="separate"/>
      </w:r>
      <w:r w:rsidR="00D3178E">
        <w:rPr>
          <w:noProof/>
        </w:rPr>
        <w:t>113</w:t>
      </w:r>
      <w:r>
        <w:rPr>
          <w:noProof/>
        </w:rPr>
        <w:fldChar w:fldCharType="end"/>
      </w:r>
    </w:p>
    <w:p w14:paraId="6673B95E"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t>6.5. Biphasic-Solute Contact</w:t>
      </w:r>
      <w:r>
        <w:rPr>
          <w:noProof/>
        </w:rPr>
        <w:tab/>
      </w:r>
      <w:r>
        <w:rPr>
          <w:noProof/>
        </w:rPr>
        <w:fldChar w:fldCharType="begin"/>
      </w:r>
      <w:r>
        <w:rPr>
          <w:noProof/>
        </w:rPr>
        <w:instrText xml:space="preserve"> PAGEREF _Toc289032641 \h </w:instrText>
      </w:r>
      <w:r>
        <w:rPr>
          <w:noProof/>
        </w:rPr>
      </w:r>
      <w:r>
        <w:rPr>
          <w:noProof/>
        </w:rPr>
        <w:fldChar w:fldCharType="separate"/>
      </w:r>
      <w:r w:rsidR="00D3178E">
        <w:rPr>
          <w:noProof/>
        </w:rPr>
        <w:t>115</w:t>
      </w:r>
      <w:r>
        <w:rPr>
          <w:noProof/>
        </w:rPr>
        <w:fldChar w:fldCharType="end"/>
      </w:r>
    </w:p>
    <w:p w14:paraId="009B4A4E"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6.5.1. Contact Integral</w:t>
      </w:r>
      <w:r>
        <w:rPr>
          <w:noProof/>
        </w:rPr>
        <w:tab/>
      </w:r>
      <w:r>
        <w:rPr>
          <w:noProof/>
        </w:rPr>
        <w:fldChar w:fldCharType="begin"/>
      </w:r>
      <w:r>
        <w:rPr>
          <w:noProof/>
        </w:rPr>
        <w:instrText xml:space="preserve"> PAGEREF _Toc289032642 \h </w:instrText>
      </w:r>
      <w:r>
        <w:rPr>
          <w:noProof/>
        </w:rPr>
      </w:r>
      <w:r>
        <w:rPr>
          <w:noProof/>
        </w:rPr>
        <w:fldChar w:fldCharType="separate"/>
      </w:r>
      <w:r w:rsidR="00D3178E">
        <w:rPr>
          <w:noProof/>
        </w:rPr>
        <w:t>115</w:t>
      </w:r>
      <w:r>
        <w:rPr>
          <w:noProof/>
        </w:rPr>
        <w:fldChar w:fldCharType="end"/>
      </w:r>
    </w:p>
    <w:p w14:paraId="607E4F2D"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6.5.2. Gap Function</w:t>
      </w:r>
      <w:r>
        <w:rPr>
          <w:noProof/>
        </w:rPr>
        <w:tab/>
      </w:r>
      <w:r>
        <w:rPr>
          <w:noProof/>
        </w:rPr>
        <w:fldChar w:fldCharType="begin"/>
      </w:r>
      <w:r>
        <w:rPr>
          <w:noProof/>
        </w:rPr>
        <w:instrText xml:space="preserve"> PAGEREF _Toc289032643 \h </w:instrText>
      </w:r>
      <w:r>
        <w:rPr>
          <w:noProof/>
        </w:rPr>
      </w:r>
      <w:r>
        <w:rPr>
          <w:noProof/>
        </w:rPr>
        <w:fldChar w:fldCharType="separate"/>
      </w:r>
      <w:r w:rsidR="00D3178E">
        <w:rPr>
          <w:noProof/>
        </w:rPr>
        <w:t>116</w:t>
      </w:r>
      <w:r>
        <w:rPr>
          <w:noProof/>
        </w:rPr>
        <w:fldChar w:fldCharType="end"/>
      </w:r>
    </w:p>
    <w:p w14:paraId="68B05E11"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6.5.3. Penalty Method</w:t>
      </w:r>
      <w:r>
        <w:rPr>
          <w:noProof/>
        </w:rPr>
        <w:tab/>
      </w:r>
      <w:r>
        <w:rPr>
          <w:noProof/>
        </w:rPr>
        <w:fldChar w:fldCharType="begin"/>
      </w:r>
      <w:r>
        <w:rPr>
          <w:noProof/>
        </w:rPr>
        <w:instrText xml:space="preserve"> PAGEREF _Toc289032644 \h </w:instrText>
      </w:r>
      <w:r>
        <w:rPr>
          <w:noProof/>
        </w:rPr>
      </w:r>
      <w:r>
        <w:rPr>
          <w:noProof/>
        </w:rPr>
        <w:fldChar w:fldCharType="separate"/>
      </w:r>
      <w:r w:rsidR="00D3178E">
        <w:rPr>
          <w:noProof/>
        </w:rPr>
        <w:t>116</w:t>
      </w:r>
      <w:r>
        <w:rPr>
          <w:noProof/>
        </w:rPr>
        <w:fldChar w:fldCharType="end"/>
      </w:r>
    </w:p>
    <w:p w14:paraId="5115ACFC"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6.5.4. Discretization</w:t>
      </w:r>
      <w:r>
        <w:rPr>
          <w:noProof/>
        </w:rPr>
        <w:tab/>
      </w:r>
      <w:r>
        <w:rPr>
          <w:noProof/>
        </w:rPr>
        <w:fldChar w:fldCharType="begin"/>
      </w:r>
      <w:r>
        <w:rPr>
          <w:noProof/>
        </w:rPr>
        <w:instrText xml:space="preserve"> PAGEREF _Toc289032645 \h </w:instrText>
      </w:r>
      <w:r>
        <w:rPr>
          <w:noProof/>
        </w:rPr>
      </w:r>
      <w:r>
        <w:rPr>
          <w:noProof/>
        </w:rPr>
        <w:fldChar w:fldCharType="separate"/>
      </w:r>
      <w:r w:rsidR="00D3178E">
        <w:rPr>
          <w:noProof/>
        </w:rPr>
        <w:t>118</w:t>
      </w:r>
      <w:r>
        <w:rPr>
          <w:noProof/>
        </w:rPr>
        <w:fldChar w:fldCharType="end"/>
      </w:r>
    </w:p>
    <w:p w14:paraId="479A0E39" w14:textId="77777777" w:rsidR="00153956" w:rsidRDefault="00153956">
      <w:pPr>
        <w:pStyle w:val="TOC2"/>
        <w:tabs>
          <w:tab w:val="right" w:leader="dot" w:pos="9350"/>
        </w:tabs>
        <w:rPr>
          <w:rFonts w:asciiTheme="minorHAnsi" w:eastAsiaTheme="minorEastAsia" w:hAnsiTheme="minorHAnsi" w:cstheme="minorBidi"/>
          <w:noProof/>
          <w:lang w:eastAsia="ja-JP"/>
        </w:rPr>
      </w:pPr>
      <w:r>
        <w:rPr>
          <w:noProof/>
        </w:rPr>
        <w:lastRenderedPageBreak/>
        <w:t>6.6. Tied Contact</w:t>
      </w:r>
      <w:r>
        <w:rPr>
          <w:noProof/>
        </w:rPr>
        <w:tab/>
      </w:r>
      <w:r>
        <w:rPr>
          <w:noProof/>
        </w:rPr>
        <w:fldChar w:fldCharType="begin"/>
      </w:r>
      <w:r>
        <w:rPr>
          <w:noProof/>
        </w:rPr>
        <w:instrText xml:space="preserve"> PAGEREF _Toc289032646 \h </w:instrText>
      </w:r>
      <w:r>
        <w:rPr>
          <w:noProof/>
        </w:rPr>
      </w:r>
      <w:r>
        <w:rPr>
          <w:noProof/>
        </w:rPr>
        <w:fldChar w:fldCharType="separate"/>
      </w:r>
      <w:r w:rsidR="00D3178E">
        <w:rPr>
          <w:noProof/>
        </w:rPr>
        <w:t>122</w:t>
      </w:r>
      <w:r>
        <w:rPr>
          <w:noProof/>
        </w:rPr>
        <w:fldChar w:fldCharType="end"/>
      </w:r>
    </w:p>
    <w:p w14:paraId="7C206FE7"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6.6.1. Gap Function</w:t>
      </w:r>
      <w:r>
        <w:rPr>
          <w:noProof/>
        </w:rPr>
        <w:tab/>
      </w:r>
      <w:r>
        <w:rPr>
          <w:noProof/>
        </w:rPr>
        <w:fldChar w:fldCharType="begin"/>
      </w:r>
      <w:r>
        <w:rPr>
          <w:noProof/>
        </w:rPr>
        <w:instrText xml:space="preserve"> PAGEREF _Toc289032647 \h </w:instrText>
      </w:r>
      <w:r>
        <w:rPr>
          <w:noProof/>
        </w:rPr>
      </w:r>
      <w:r>
        <w:rPr>
          <w:noProof/>
        </w:rPr>
        <w:fldChar w:fldCharType="separate"/>
      </w:r>
      <w:r w:rsidR="00D3178E">
        <w:rPr>
          <w:noProof/>
        </w:rPr>
        <w:t>122</w:t>
      </w:r>
      <w:r>
        <w:rPr>
          <w:noProof/>
        </w:rPr>
        <w:fldChar w:fldCharType="end"/>
      </w:r>
    </w:p>
    <w:p w14:paraId="0371F0E6"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6.6.2. Tied Contact Integral</w:t>
      </w:r>
      <w:r>
        <w:rPr>
          <w:noProof/>
        </w:rPr>
        <w:tab/>
      </w:r>
      <w:r>
        <w:rPr>
          <w:noProof/>
        </w:rPr>
        <w:fldChar w:fldCharType="begin"/>
      </w:r>
      <w:r>
        <w:rPr>
          <w:noProof/>
        </w:rPr>
        <w:instrText xml:space="preserve"> PAGEREF _Toc289032648 \h </w:instrText>
      </w:r>
      <w:r>
        <w:rPr>
          <w:noProof/>
        </w:rPr>
      </w:r>
      <w:r>
        <w:rPr>
          <w:noProof/>
        </w:rPr>
        <w:fldChar w:fldCharType="separate"/>
      </w:r>
      <w:r w:rsidR="00D3178E">
        <w:rPr>
          <w:noProof/>
        </w:rPr>
        <w:t>122</w:t>
      </w:r>
      <w:r>
        <w:rPr>
          <w:noProof/>
        </w:rPr>
        <w:fldChar w:fldCharType="end"/>
      </w:r>
    </w:p>
    <w:p w14:paraId="45336452"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6.6.3. Linearization of the Contact Integral</w:t>
      </w:r>
      <w:r>
        <w:rPr>
          <w:noProof/>
        </w:rPr>
        <w:tab/>
      </w:r>
      <w:r>
        <w:rPr>
          <w:noProof/>
        </w:rPr>
        <w:fldChar w:fldCharType="begin"/>
      </w:r>
      <w:r>
        <w:rPr>
          <w:noProof/>
        </w:rPr>
        <w:instrText xml:space="preserve"> PAGEREF _Toc289032649 \h </w:instrText>
      </w:r>
      <w:r>
        <w:rPr>
          <w:noProof/>
        </w:rPr>
      </w:r>
      <w:r>
        <w:rPr>
          <w:noProof/>
        </w:rPr>
        <w:fldChar w:fldCharType="separate"/>
      </w:r>
      <w:r w:rsidR="00D3178E">
        <w:rPr>
          <w:noProof/>
        </w:rPr>
        <w:t>123</w:t>
      </w:r>
      <w:r>
        <w:rPr>
          <w:noProof/>
        </w:rPr>
        <w:fldChar w:fldCharType="end"/>
      </w:r>
    </w:p>
    <w:p w14:paraId="5F9C838A" w14:textId="77777777" w:rsidR="00153956" w:rsidRDefault="00153956">
      <w:pPr>
        <w:pStyle w:val="TOC3"/>
        <w:tabs>
          <w:tab w:val="right" w:leader="dot" w:pos="9350"/>
        </w:tabs>
        <w:rPr>
          <w:rFonts w:asciiTheme="minorHAnsi" w:eastAsiaTheme="minorEastAsia" w:hAnsiTheme="minorHAnsi" w:cstheme="minorBidi"/>
          <w:noProof/>
          <w:lang w:eastAsia="ja-JP"/>
        </w:rPr>
      </w:pPr>
      <w:r>
        <w:rPr>
          <w:noProof/>
        </w:rPr>
        <w:t>6.6.4. Discretization</w:t>
      </w:r>
      <w:r>
        <w:rPr>
          <w:noProof/>
        </w:rPr>
        <w:tab/>
      </w:r>
      <w:r>
        <w:rPr>
          <w:noProof/>
        </w:rPr>
        <w:fldChar w:fldCharType="begin"/>
      </w:r>
      <w:r>
        <w:rPr>
          <w:noProof/>
        </w:rPr>
        <w:instrText xml:space="preserve"> PAGEREF _Toc289032650 \h </w:instrText>
      </w:r>
      <w:r>
        <w:rPr>
          <w:noProof/>
        </w:rPr>
      </w:r>
      <w:r>
        <w:rPr>
          <w:noProof/>
        </w:rPr>
        <w:fldChar w:fldCharType="separate"/>
      </w:r>
      <w:r w:rsidR="00D3178E">
        <w:rPr>
          <w:noProof/>
        </w:rPr>
        <w:t>123</w:t>
      </w:r>
      <w:r>
        <w:rPr>
          <w:noProof/>
        </w:rPr>
        <w:fldChar w:fldCharType="end"/>
      </w:r>
    </w:p>
    <w:p w14:paraId="126F389A" w14:textId="77777777" w:rsidR="00153956" w:rsidRDefault="00153956">
      <w:pPr>
        <w:pStyle w:val="TOC1"/>
        <w:rPr>
          <w:rFonts w:asciiTheme="minorHAnsi" w:eastAsiaTheme="minorEastAsia" w:hAnsiTheme="minorHAnsi" w:cstheme="minorBidi"/>
          <w:b w:val="0"/>
          <w:lang w:eastAsia="ja-JP"/>
        </w:rPr>
      </w:pPr>
      <w:r>
        <w:t>Chapter 7. Dynamics</w:t>
      </w:r>
      <w:r>
        <w:tab/>
      </w:r>
      <w:r>
        <w:fldChar w:fldCharType="begin"/>
      </w:r>
      <w:r>
        <w:instrText xml:space="preserve"> PAGEREF _Toc289032651 \h </w:instrText>
      </w:r>
      <w:r>
        <w:fldChar w:fldCharType="separate"/>
      </w:r>
      <w:r w:rsidR="00D3178E">
        <w:t>125</w:t>
      </w:r>
      <w:r>
        <w:fldChar w:fldCharType="end"/>
      </w:r>
    </w:p>
    <w:p w14:paraId="4FDB1BE6" w14:textId="77777777" w:rsidR="00153956" w:rsidRDefault="00153956">
      <w:pPr>
        <w:pStyle w:val="TOC1"/>
        <w:rPr>
          <w:rFonts w:asciiTheme="minorHAnsi" w:eastAsiaTheme="minorEastAsia" w:hAnsiTheme="minorHAnsi" w:cstheme="minorBidi"/>
          <w:b w:val="0"/>
          <w:lang w:eastAsia="ja-JP"/>
        </w:rPr>
      </w:pPr>
      <w:r>
        <w:t>References</w:t>
      </w:r>
      <w:r>
        <w:tab/>
      </w:r>
      <w:r>
        <w:fldChar w:fldCharType="begin"/>
      </w:r>
      <w:r>
        <w:instrText xml:space="preserve"> PAGEREF _Toc289032652 \h </w:instrText>
      </w:r>
      <w:r>
        <w:fldChar w:fldCharType="separate"/>
      </w:r>
      <w:r w:rsidR="00D3178E">
        <w:t>126</w:t>
      </w:r>
      <w:r>
        <w:fldChar w:fldCharType="end"/>
      </w:r>
    </w:p>
    <w:p w14:paraId="4AD173FB" w14:textId="77777777" w:rsidR="008C7882" w:rsidRDefault="008C7882" w:rsidP="008C7882">
      <w:r>
        <w:rPr>
          <w:bCs/>
          <w:noProof/>
        </w:rPr>
        <w:fldChar w:fldCharType="end"/>
      </w:r>
    </w:p>
    <w:p w14:paraId="605B3EEC" w14:textId="77777777" w:rsidR="008C7882" w:rsidRDefault="008C7882">
      <w:pPr>
        <w:pStyle w:val="Heading1"/>
        <w:numPr>
          <w:ilvl w:val="0"/>
          <w:numId w:val="19"/>
        </w:numPr>
        <w:pPrChange w:id="100" w:author="David Rawlins" w:date="2015-05-22T16:50:00Z">
          <w:pPr>
            <w:pStyle w:val="Heading1"/>
          </w:pPr>
        </w:pPrChange>
      </w:pPr>
      <w:r>
        <w:br w:type="page"/>
      </w:r>
      <w:bookmarkStart w:id="101" w:name="_Toc289032512"/>
      <w:r>
        <w:lastRenderedPageBreak/>
        <w:t>Introduction</w:t>
      </w:r>
      <w:bookmarkEnd w:id="101"/>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102" w:name="_Toc289032513"/>
      <w:r>
        <w:t>Overview of FEBio</w:t>
      </w:r>
      <w:bookmarkEnd w:id="102"/>
    </w:p>
    <w:p w14:paraId="0EEFE427" w14:textId="54224AAD"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r w:rsidR="00486E22">
        <w:fldChar w:fldCharType="begin"/>
      </w:r>
      <w:ins w:id="103" w:author="rawlins" w:date="2015-05-19T09:59:00Z">
        <w:r w:rsidR="00486E22">
          <w:instrText>HYPERLINK "http://help.mrl.sci.utah.edu/help/index.jsp"</w:instrText>
        </w:r>
      </w:ins>
      <w:del w:id="104" w:author="rawlins" w:date="2015-05-19T09:59:00Z">
        <w:r w:rsidR="00486E22" w:rsidDel="00486E22">
          <w:delInstrText xml:space="preserve"> HYPERLINK "http://mrl.sci.utah.edu/software/febio" </w:delInstrText>
        </w:r>
      </w:del>
      <w:r w:rsidR="00486E22">
        <w:fldChar w:fldCharType="separate"/>
      </w:r>
      <w:r w:rsidR="00E52B44" w:rsidRPr="00E52B44">
        <w:rPr>
          <w:rStyle w:val="Hyperlink"/>
        </w:rPr>
        <w:t>User’s Manual</w:t>
      </w:r>
      <w:r w:rsidR="00486E22">
        <w:rPr>
          <w:rStyle w:val="Hyperlink"/>
        </w:rPr>
        <w:fldChar w:fldCharType="end"/>
      </w:r>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105" w:name="_Toc289032514"/>
      <w:r>
        <w:t>About this document</w:t>
      </w:r>
      <w:bookmarkEnd w:id="105"/>
    </w:p>
    <w:p w14:paraId="67A82022" w14:textId="46E08F47" w:rsidR="008C7882" w:rsidRDefault="008C7882" w:rsidP="008C7882">
      <w:r>
        <w:t xml:space="preserve">This document is a part of a set of three manuals that accompany FEBio: the </w:t>
      </w:r>
      <w:r w:rsidR="00486E22">
        <w:fldChar w:fldCharType="begin"/>
      </w:r>
      <w:ins w:id="106" w:author="rawlins" w:date="2015-05-19T10:00:00Z">
        <w:r w:rsidR="00486E22">
          <w:instrText>HYPERLINK "http://help.mrl.sci.utah.edu/help/index.jsp"</w:instrText>
        </w:r>
      </w:ins>
      <w:del w:id="107" w:author="rawlins" w:date="2015-05-19T10:00:00Z">
        <w:r w:rsidR="00486E22" w:rsidDel="00486E22">
          <w:delInstrText xml:space="preserve"> HYPERLINK "http://mrl.sci.utah.edu/software/febio" </w:delInstrText>
        </w:r>
      </w:del>
      <w:r w:rsidR="00486E22">
        <w:fldChar w:fldCharType="separate"/>
      </w:r>
      <w:r w:rsidRPr="001D3771">
        <w:rPr>
          <w:rStyle w:val="Hyperlink"/>
          <w:i/>
        </w:rPr>
        <w:t>User’s Manual</w:t>
      </w:r>
      <w:r w:rsidRPr="001D3771">
        <w:rPr>
          <w:rStyle w:val="Hyperlink"/>
        </w:rPr>
        <w:t>,</w:t>
      </w:r>
      <w:r w:rsidR="00486E22">
        <w:rPr>
          <w:rStyle w:val="Hyperlink"/>
        </w:rPr>
        <w:fldChar w:fldCharType="end"/>
      </w:r>
      <w:r>
        <w:t xml:space="preserve"> describing how to use FEBio, the </w:t>
      </w:r>
      <w:r w:rsidR="00486E22">
        <w:fldChar w:fldCharType="begin"/>
      </w:r>
      <w:ins w:id="108" w:author="rawlins" w:date="2015-05-19T10:00:00Z">
        <w:r w:rsidR="00486E22">
          <w:instrText>HYPERLINK "http://febiodoc.sci.utah.edu/doxygen/"</w:instrText>
        </w:r>
      </w:ins>
      <w:del w:id="109" w:author="rawlins" w:date="2015-05-19T10:00:00Z">
        <w:r w:rsidR="00486E22" w:rsidDel="00486E22">
          <w:delInstrText xml:space="preserve"> HYPERLINK "http://mrl.sci.utah.edu/source/doxygen/" </w:delInstrText>
        </w:r>
      </w:del>
      <w:r w:rsidR="00486E22">
        <w:fldChar w:fldCharType="separate"/>
      </w:r>
      <w:r w:rsidRPr="002F5EDE">
        <w:rPr>
          <w:rStyle w:val="Hyperlink"/>
        </w:rPr>
        <w:t>online</w:t>
      </w:r>
      <w:r w:rsidR="00486E22">
        <w:rPr>
          <w:rStyle w:val="Hyperlink"/>
        </w:rPr>
        <w:fldChar w:fldCharType="end"/>
      </w:r>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D3178E">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D3178E">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D3178E">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D3178E">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D3178E">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110" w:name="_Ref300825912"/>
      <w:bookmarkStart w:id="111" w:name="_Toc289032515"/>
      <w:r>
        <w:lastRenderedPageBreak/>
        <w:t>Continuum Mechanics</w:t>
      </w:r>
      <w:bookmarkEnd w:id="110"/>
      <w:bookmarkEnd w:id="111"/>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112" w:name="_Toc289032516"/>
      <w:r>
        <w:t>Vectors and Tensors</w:t>
      </w:r>
      <w:bookmarkEnd w:id="112"/>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45140EA2" w:rsidR="008C7882" w:rsidRDefault="008C7882" w:rsidP="008C7882">
      <w:r>
        <w:t xml:space="preserve">Vectors are denoted by small, bold letters, e.g. </w:t>
      </w:r>
      <w:r>
        <w:rPr>
          <w:b/>
        </w:rPr>
        <w:t>v</w:t>
      </w:r>
      <w:r>
        <w:t>. Their components will be denoted by</w:t>
      </w:r>
      <w:r>
        <w:rPr>
          <w:i/>
        </w:rPr>
        <w:t xml:space="preserve"> </w:t>
      </w:r>
      <w:r w:rsidR="00905817" w:rsidRPr="00905817">
        <w:rPr>
          <w:i/>
          <w:position w:val="-12"/>
        </w:rPr>
        <w:object w:dxaOrig="220" w:dyaOrig="360" w14:anchorId="6CE4E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9pt" o:ole="">
            <v:imagedata r:id="rId16" o:title=""/>
          </v:shape>
          <o:OLEObject Type="Embed" ProgID="Equation.DSMT4" ShapeID="_x0000_i1025" DrawAspect="Content" ObjectID="_1494317117" r:id="rId17"/>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3091F4A" w:rsidR="008C7882" w:rsidRDefault="008C7882" w:rsidP="008C7882">
      <w:pPr>
        <w:pStyle w:val="MTDisplayEquation"/>
      </w:pPr>
      <w:r>
        <w:tab/>
      </w:r>
      <w:r w:rsidR="00905817" w:rsidRPr="00905817">
        <w:rPr>
          <w:position w:val="-50"/>
        </w:rPr>
        <w:object w:dxaOrig="2980" w:dyaOrig="1120" w14:anchorId="75DD8A87">
          <v:shape id="_x0000_i1026" type="#_x0000_t75" style="width:148.75pt;height:56.4pt" o:ole="">
            <v:imagedata r:id="rId18" o:title=""/>
          </v:shape>
          <o:OLEObject Type="Embed" ProgID="Equation.DSMT4" ShapeID="_x0000_i1026" DrawAspect="Content" ObjectID="_1494317118" r:id="rId19"/>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2 \h \* MERGEFORMAT </w:instrText>
      </w:r>
      <w:r w:rsidR="008735F1">
        <w:fldChar w:fldCharType="end"/>
      </w:r>
      <w:r w:rsidR="009B7404">
        <w:fldChar w:fldCharType="end"/>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9B7404">
        <w:instrText>.</w:instrText>
      </w:r>
      <w:r w:rsidR="00511485">
        <w:fldChar w:fldCharType="begin"/>
      </w:r>
      <w:r w:rsidR="00511485">
        <w:instrText xml:space="preserve"> SEQ MTEqn \c \* Arabic \* MERGEFORMAT </w:instrText>
      </w:r>
      <w:r w:rsidR="00511485">
        <w:fldChar w:fldCharType="separate"/>
      </w:r>
      <w:r w:rsidR="00D3178E">
        <w:rPr>
          <w:noProof/>
        </w:rPr>
        <w:instrText>1</w:instrText>
      </w:r>
      <w:r w:rsidR="00511485">
        <w:rPr>
          <w:noProof/>
        </w:rPr>
        <w:fldChar w:fldCharType="end"/>
      </w:r>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0ABDBD57" w:rsidR="008C7882" w:rsidRDefault="008C7882" w:rsidP="008C7882">
      <w:pPr>
        <w:pStyle w:val="MTDisplayEquation"/>
      </w:pPr>
      <w:r>
        <w:tab/>
      </w:r>
      <w:r w:rsidR="00905817" w:rsidRPr="00905817">
        <w:rPr>
          <w:position w:val="-12"/>
        </w:rPr>
        <w:object w:dxaOrig="999" w:dyaOrig="360" w14:anchorId="106004B2">
          <v:shape id="_x0000_i1027" type="#_x0000_t75" style="width:50.25pt;height:19pt" o:ole="">
            <v:imagedata r:id="rId20" o:title=""/>
          </v:shape>
          <o:OLEObject Type="Embed" ProgID="Equation.DSMT4" ShapeID="_x0000_i1027" DrawAspect="Content" ObjectID="_1494317119" r:id="rId21"/>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9B7404">
        <w:instrText>.</w:instrText>
      </w:r>
      <w:r w:rsidR="00511485">
        <w:fldChar w:fldCharType="begin"/>
      </w:r>
      <w:r w:rsidR="00511485">
        <w:instrText xml:space="preserve"> SEQ MTEqn \c \* Arabic \* MERGEFORMAT </w:instrText>
      </w:r>
      <w:r w:rsidR="00511485">
        <w:fldChar w:fldCharType="separate"/>
      </w:r>
      <w:r w:rsidR="00D3178E">
        <w:rPr>
          <w:noProof/>
        </w:rPr>
        <w:instrText>2</w:instrText>
      </w:r>
      <w:r w:rsidR="00511485">
        <w:rPr>
          <w:noProof/>
        </w:rPr>
        <w:fldChar w:fldCharType="end"/>
      </w:r>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6C81B153" w:rsidR="008C7882" w:rsidRDefault="008C7882" w:rsidP="008C7882">
      <w:pPr>
        <w:pStyle w:val="MTDisplayEquation"/>
      </w:pPr>
      <w:r>
        <w:tab/>
      </w:r>
      <w:r w:rsidR="00905817" w:rsidRPr="00905817">
        <w:rPr>
          <w:position w:val="-50"/>
        </w:rPr>
        <w:object w:dxaOrig="1960" w:dyaOrig="1120" w14:anchorId="5F9CD3A9">
          <v:shape id="_x0000_i1028" type="#_x0000_t75" style="width:97.8pt;height:56.4pt" o:ole="">
            <v:imagedata r:id="rId22" o:title=""/>
          </v:shape>
          <o:OLEObject Type="Embed" ProgID="Equation.DSMT4" ShapeID="_x0000_i1028" DrawAspect="Content" ObjectID="_1494317120" r:id="rId23"/>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r w:rsidR="009B74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9B7404">
        <w:instrText>.</w:instrText>
      </w:r>
      <w:r w:rsidR="00511485">
        <w:fldChar w:fldCharType="begin"/>
      </w:r>
      <w:r w:rsidR="00511485">
        <w:instrText xml:space="preserve"> SEQ MTEqn \c \* Arabic \* MERGEFORMAT </w:instrText>
      </w:r>
      <w:r w:rsidR="00511485">
        <w:fldChar w:fldCharType="separate"/>
      </w:r>
      <w:r w:rsidR="00D3178E">
        <w:rPr>
          <w:noProof/>
        </w:rPr>
        <w:instrText>3</w:instrText>
      </w:r>
      <w:r w:rsidR="00511485">
        <w:rPr>
          <w:noProof/>
        </w:rPr>
        <w:fldChar w:fldCharType="end"/>
      </w:r>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25A9E75C" w:rsidR="008C7882" w:rsidRDefault="008C7882" w:rsidP="008C7882">
      <w:pPr>
        <w:pStyle w:val="MTDisplayEquation"/>
      </w:pPr>
      <w:r>
        <w:tab/>
      </w:r>
      <w:r w:rsidR="00905817" w:rsidRPr="00905817">
        <w:rPr>
          <w:position w:val="-18"/>
        </w:rPr>
        <w:object w:dxaOrig="1480" w:dyaOrig="440" w14:anchorId="3C133E1E">
          <v:shape id="_x0000_i1029" type="#_x0000_t75" style="width:74.05pt;height:21.75pt" o:ole="">
            <v:imagedata r:id="rId24" o:title=""/>
          </v:shape>
          <o:OLEObject Type="Embed" ProgID="Equation.DSMT4" ShapeID="_x0000_i1029" DrawAspect="Content" ObjectID="_1494317121" r:id="rId25"/>
        </w:object>
      </w:r>
      <w:r>
        <w:t>.</w:t>
      </w:r>
      <w:r>
        <w:tab/>
      </w:r>
      <w:r w:rsidR="009B7404">
        <w:fldChar w:fldCharType="begin"/>
      </w:r>
      <w:r w:rsidR="009B7404">
        <w:instrText xml:space="preserve"> MACROBUTTON MTPlaceRef \* MERGEFORMAT </w:instrText>
      </w:r>
      <w:r w:rsidR="008735F1">
        <w:fldChar w:fldCharType="begin"/>
      </w:r>
      <w:r w:rsidR="008735F1">
        <w:instrText xml:space="preserve"> SEQ MTEqn \h \* MERGEFORMAT </w:instrText>
      </w:r>
      <w:r w:rsidR="008735F1">
        <w:fldChar w:fldCharType="end"/>
      </w:r>
      <w:bookmarkStart w:id="113" w:name="ZEqnNum548927"/>
      <w:r w:rsidR="009B74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9B7404">
        <w:instrText>.</w:instrText>
      </w:r>
      <w:r w:rsidR="00511485">
        <w:fldChar w:fldCharType="begin"/>
      </w:r>
      <w:r w:rsidR="00511485">
        <w:instrText xml:space="preserve"> SEQ MTEqn \c \* Arabic \* MERGEFORMAT </w:instrText>
      </w:r>
      <w:r w:rsidR="00511485">
        <w:fldChar w:fldCharType="separate"/>
      </w:r>
      <w:r w:rsidR="00D3178E">
        <w:rPr>
          <w:noProof/>
        </w:rPr>
        <w:instrText>4</w:instrText>
      </w:r>
      <w:r w:rsidR="00511485">
        <w:rPr>
          <w:noProof/>
        </w:rPr>
        <w:fldChar w:fldCharType="end"/>
      </w:r>
      <w:r w:rsidR="009B7404">
        <w:instrText>)</w:instrText>
      </w:r>
      <w:bookmarkEnd w:id="113"/>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r w:rsidR="00511485">
        <w:fldChar w:fldCharType="begin"/>
      </w:r>
      <w:r w:rsidR="00511485">
        <w:instrText xml:space="preserve"> REF ZEqnNum548927 \* Charformat \! \* MERGEFORMAT </w:instrText>
      </w:r>
      <w:r w:rsidR="00511485">
        <w:fldChar w:fldCharType="separate"/>
      </w:r>
      <w:r w:rsidR="00D3178E">
        <w:instrText>(2.4)</w:instrText>
      </w:r>
      <w:r w:rsidR="00511485">
        <w:fldChar w:fldCharType="end"/>
      </w:r>
      <w:r w:rsidR="009B7404">
        <w:fldChar w:fldCharType="end"/>
      </w:r>
      <w:r>
        <w:t>, is a second order tensor.</w:t>
      </w:r>
    </w:p>
    <w:p w14:paraId="69C2D97E" w14:textId="77777777" w:rsidR="008C7882" w:rsidRDefault="008C7882" w:rsidP="008C7882"/>
    <w:p w14:paraId="731EB22D" w14:textId="2A1B2F8E"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905817" w:rsidRPr="00905817">
        <w:rPr>
          <w:position w:val="-6"/>
        </w:rPr>
        <w:object w:dxaOrig="200" w:dyaOrig="220" w14:anchorId="5F875315">
          <v:shape id="_x0000_i1030" type="#_x0000_t75" style="width:10.2pt;height:10.85pt" o:ole="">
            <v:imagedata r:id="rId26" o:title=""/>
          </v:shape>
          <o:OLEObject Type="Embed" ProgID="Equation.DSMT4" ShapeID="_x0000_i1030" DrawAspect="Content" ObjectID="_1494317122" r:id="rId27"/>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30EB8419" w:rsidR="008C7882" w:rsidRDefault="008C7882" w:rsidP="008C7882">
      <w:pPr>
        <w:pStyle w:val="MTDisplayEquation"/>
      </w:pPr>
      <w:r>
        <w:tab/>
      </w:r>
      <w:r w:rsidR="00905817" w:rsidRPr="00905817">
        <w:rPr>
          <w:position w:val="-14"/>
        </w:rPr>
        <w:object w:dxaOrig="1260" w:dyaOrig="380" w14:anchorId="60F12A26">
          <v:shape id="_x0000_i1031" type="#_x0000_t75" style="width:63.15pt;height:19pt" o:ole="">
            <v:imagedata r:id="rId28" o:title=""/>
          </v:shape>
          <o:OLEObject Type="Embed" ProgID="Equation.DSMT4" ShapeID="_x0000_i1031" DrawAspect="Content" ObjectID="_1494317123" r:id="rId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w:instrText>
      </w:r>
      <w:r w:rsidR="00511485">
        <w:rPr>
          <w:noProof/>
        </w:rPr>
        <w:fldChar w:fldCharType="end"/>
      </w:r>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1E35B4E7" w:rsidR="008C7882" w:rsidRDefault="008C7882" w:rsidP="008C7882">
      <w:pPr>
        <w:pStyle w:val="MTDisplayEquation"/>
      </w:pPr>
      <w:r>
        <w:tab/>
      </w:r>
      <w:r w:rsidR="00905817" w:rsidRPr="00905817">
        <w:rPr>
          <w:position w:val="-12"/>
        </w:rPr>
        <w:object w:dxaOrig="1579" w:dyaOrig="360" w14:anchorId="1DA4E661">
          <v:shape id="_x0000_i1032" type="#_x0000_t75" style="width:78.8pt;height:19pt" o:ole="">
            <v:imagedata r:id="rId30" o:title=""/>
          </v:shape>
          <o:OLEObject Type="Embed" ProgID="Equation.DSMT4" ShapeID="_x0000_i1032" DrawAspect="Content" ObjectID="_1494317124" r:id="rId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6</w:instrText>
      </w:r>
      <w:r w:rsidR="00511485">
        <w:rPr>
          <w:noProof/>
        </w:rPr>
        <w:fldChar w:fldCharType="end"/>
      </w:r>
      <w:r>
        <w:instrText>)</w:instrText>
      </w:r>
      <w:r>
        <w:fldChar w:fldCharType="end"/>
      </w:r>
    </w:p>
    <w:p w14:paraId="374581B2" w14:textId="61B1FDBD" w:rsidR="008C7882" w:rsidRDefault="008C7882" w:rsidP="008C7882">
      <w:r>
        <w:t xml:space="preserve">Here </w:t>
      </w:r>
      <w:r w:rsidRPr="00E41741">
        <w:rPr>
          <w:b/>
        </w:rPr>
        <w:t>1</w:t>
      </w:r>
      <w:r>
        <w:t xml:space="preserve"> is the second order identity tensor</w:t>
      </w:r>
      <w:r w:rsidR="00FA2BC4">
        <w:t xml:space="preserve"> with components </w:t>
      </w:r>
      <w:r w:rsidR="00905817" w:rsidRPr="00905817">
        <w:rPr>
          <w:position w:val="-14"/>
        </w:rPr>
        <w:object w:dxaOrig="279" w:dyaOrig="380" w14:anchorId="6A195C96">
          <v:shape id="_x0000_i1033" type="#_x0000_t75" style="width:14.25pt;height:19pt" o:ole="">
            <v:imagedata r:id="rId32" o:title=""/>
          </v:shape>
          <o:OLEObject Type="Embed" ProgID="Equation.DSMT4" ShapeID="_x0000_i1033" DrawAspect="Content" ObjectID="_1494317125" r:id="rId33"/>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57E0B6D" w:rsidR="008C7882" w:rsidRDefault="008C7882" w:rsidP="008C7882">
      <w:pPr>
        <w:pStyle w:val="MTDisplayEquation"/>
      </w:pPr>
      <w:r>
        <w:tab/>
      </w:r>
      <w:r w:rsidR="00905817" w:rsidRPr="00905817">
        <w:rPr>
          <w:position w:val="-60"/>
        </w:rPr>
        <w:object w:dxaOrig="2320" w:dyaOrig="1359" w14:anchorId="2216ED9E">
          <v:shape id="_x0000_i1034" type="#_x0000_t75" style="width:116.15pt;height:67.9pt" o:ole="">
            <v:imagedata r:id="rId34" o:title=""/>
          </v:shape>
          <o:OLEObject Type="Embed" ProgID="Equation.DSMT4" ShapeID="_x0000_i1034" DrawAspect="Content" ObjectID="_1494317126" r:id="rId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w:instrText>
      </w:r>
      <w:r w:rsidR="00511485">
        <w:instrText xml:space="preserve">MAT </w:instrText>
      </w:r>
      <w:r w:rsidR="00511485">
        <w:fldChar w:fldCharType="separate"/>
      </w:r>
      <w:r w:rsidR="00D3178E">
        <w:rPr>
          <w:noProof/>
        </w:rPr>
        <w:instrText>7</w:instrText>
      </w:r>
      <w:r w:rsidR="00511485">
        <w:rPr>
          <w:noProof/>
        </w:rPr>
        <w:fldChar w:fldCharType="end"/>
      </w:r>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20E528BE" w:rsidR="008C7882" w:rsidRDefault="008C7882" w:rsidP="008C7882">
      <w:pPr>
        <w:pStyle w:val="MTDisplayEquation"/>
      </w:pPr>
      <w:r>
        <w:tab/>
      </w:r>
      <w:r w:rsidR="00905817" w:rsidRPr="00905817">
        <w:rPr>
          <w:position w:val="-6"/>
        </w:rPr>
        <w:object w:dxaOrig="680" w:dyaOrig="320" w14:anchorId="1125197D">
          <v:shape id="_x0000_i1035" type="#_x0000_t75" style="width:34.65pt;height:15.6pt" o:ole="">
            <v:imagedata r:id="rId36" o:title=""/>
          </v:shape>
          <o:OLEObject Type="Embed" ProgID="Equation.DSMT4" ShapeID="_x0000_i1035" DrawAspect="Content" ObjectID="_1494317127" r:id="rId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w:instrText>
      </w:r>
      <w:r w:rsidR="00511485">
        <w:rPr>
          <w:noProof/>
        </w:rPr>
        <w:fldChar w:fldCharType="end"/>
      </w:r>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1870CF1D" w:rsidR="008C7882" w:rsidRDefault="008C7882" w:rsidP="008C7882">
      <w:pPr>
        <w:pStyle w:val="MTDisplayEquation"/>
      </w:pPr>
      <w:r>
        <w:tab/>
      </w:r>
      <w:r w:rsidR="00905817" w:rsidRPr="00905817">
        <w:rPr>
          <w:position w:val="-6"/>
        </w:rPr>
        <w:object w:dxaOrig="1060" w:dyaOrig="320" w14:anchorId="5DE5058F">
          <v:shape id="_x0000_i1036" type="#_x0000_t75" style="width:52.3pt;height:15.6pt" o:ole="">
            <v:imagedata r:id="rId38" o:title=""/>
          </v:shape>
          <o:OLEObject Type="Embed" ProgID="Equation.DSMT4" ShapeID="_x0000_i1036" DrawAspect="Content" ObjectID="_1494317128" r:id="rId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w:instrText>
      </w:r>
      <w:r w:rsidR="00511485">
        <w:rPr>
          <w:noProof/>
        </w:rPr>
        <w:fldChar w:fldCharType="end"/>
      </w:r>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66EBE60F" w:rsidR="008C7882" w:rsidRDefault="008C7882" w:rsidP="008C7882">
      <w:pPr>
        <w:pStyle w:val="MTDisplayEquation"/>
      </w:pPr>
      <w:r>
        <w:tab/>
      </w:r>
      <w:r w:rsidR="00905817" w:rsidRPr="00905817">
        <w:rPr>
          <w:position w:val="-6"/>
        </w:rPr>
        <w:object w:dxaOrig="1100" w:dyaOrig="279" w14:anchorId="0413A62E">
          <v:shape id="_x0000_i1037" type="#_x0000_t75" style="width:55pt;height:14.25pt" o:ole="">
            <v:imagedata r:id="rId40" o:title=""/>
          </v:shape>
          <o:OLEObject Type="Embed" ProgID="Equation.DSMT4" ShapeID="_x0000_i1037" DrawAspect="Content" ObjectID="_1494317129" r:id="rId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w:instrText>
      </w:r>
      <w:r w:rsidR="00511485">
        <w:rPr>
          <w:noProof/>
        </w:rPr>
        <w:fldChar w:fldCharType="end"/>
      </w:r>
      <w:r>
        <w:instrText>)</w:instrText>
      </w:r>
      <w:r>
        <w:fldChar w:fldCharType="end"/>
      </w:r>
    </w:p>
    <w:p w14:paraId="6D53E871" w14:textId="77777777" w:rsidR="008C7882" w:rsidRDefault="008C7882" w:rsidP="008C7882">
      <w:r>
        <w:t xml:space="preserve"> where</w:t>
      </w:r>
    </w:p>
    <w:p w14:paraId="47093155" w14:textId="3875045B" w:rsidR="008C7882" w:rsidRDefault="008C7882" w:rsidP="008C7882">
      <w:pPr>
        <w:pStyle w:val="MTDisplayEquation"/>
      </w:pPr>
      <w:r>
        <w:tab/>
      </w:r>
      <w:r w:rsidR="00905817" w:rsidRPr="00905817">
        <w:rPr>
          <w:position w:val="-24"/>
        </w:rPr>
        <w:object w:dxaOrig="3660" w:dyaOrig="620" w14:anchorId="49FC6CD8">
          <v:shape id="_x0000_i1038" type="#_x0000_t75" style="width:183.4pt;height:30.55pt" o:ole="">
            <v:imagedata r:id="rId42" o:title=""/>
          </v:shape>
          <o:OLEObject Type="Embed" ProgID="Equation.DSMT4" ShapeID="_x0000_i1038" DrawAspect="Content" ObjectID="_1494317130" r:id="rId43"/>
        </w:object>
      </w:r>
      <w:r w:rsidR="00AB0BD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w:instrText>
      </w:r>
      <w:r w:rsidR="00511485">
        <w:rPr>
          <w:noProof/>
        </w:rPr>
        <w:fldChar w:fldCharType="end"/>
      </w:r>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635E60D9" w:rsidR="008C7882" w:rsidRDefault="008C7882" w:rsidP="008C7882">
      <w:pPr>
        <w:pStyle w:val="MTDisplayEquation"/>
      </w:pPr>
      <w:r>
        <w:tab/>
      </w:r>
      <w:r w:rsidR="00905817" w:rsidRPr="00905817">
        <w:rPr>
          <w:position w:val="-10"/>
        </w:rPr>
        <w:object w:dxaOrig="2420" w:dyaOrig="340" w14:anchorId="723BB920">
          <v:shape id="_x0000_i1039" type="#_x0000_t75" style="width:121.6pt;height:17pt" o:ole="">
            <v:imagedata r:id="rId44" o:title=""/>
          </v:shape>
          <o:OLEObject Type="Embed" ProgID="Equation.DSMT4" ShapeID="_x0000_i1039" DrawAspect="Content" ObjectID="_1494317131" r:id="rId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w:instrText>
      </w:r>
      <w:r w:rsidR="00511485">
        <w:rPr>
          <w:noProof/>
        </w:rPr>
        <w:fldChar w:fldCharType="end"/>
      </w:r>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165AF2BB" w:rsidR="008C7882" w:rsidRDefault="008C7882" w:rsidP="008C7882">
      <w:pPr>
        <w:pStyle w:val="MTDisplayEquation"/>
      </w:pPr>
      <w:r>
        <w:tab/>
      </w:r>
      <w:r w:rsidR="00905817" w:rsidRPr="00905817">
        <w:rPr>
          <w:position w:val="-6"/>
        </w:rPr>
        <w:object w:dxaOrig="1140" w:dyaOrig="279" w14:anchorId="48637D4C">
          <v:shape id="_x0000_i1040" type="#_x0000_t75" style="width:57.05pt;height:14.25pt" o:ole="">
            <v:imagedata r:id="rId46" o:title=""/>
          </v:shape>
          <o:OLEObject Type="Embed" ProgID="Equation.DSMT4" ShapeID="_x0000_i1040" DrawAspect="Content" ObjectID="_1494317132" r:id="rId4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w:instrText>
      </w:r>
      <w:r w:rsidR="00511485">
        <w:rPr>
          <w:noProof/>
        </w:rPr>
        <w:fldChar w:fldCharType="end"/>
      </w:r>
      <w:r>
        <w:instrText>)</w:instrText>
      </w:r>
      <w:r>
        <w:fldChar w:fldCharType="end"/>
      </w:r>
    </w:p>
    <w:p w14:paraId="1DFBF165" w14:textId="739A9B0E" w:rsidR="008C7882" w:rsidRDefault="008C7882" w:rsidP="008C7882">
      <w:r>
        <w:t xml:space="preserve">where the second order tensor </w:t>
      </w:r>
      <w:r w:rsidR="00905817" w:rsidRPr="00905817">
        <w:rPr>
          <w:position w:val="-6"/>
        </w:rPr>
        <w:object w:dxaOrig="260" w:dyaOrig="279" w14:anchorId="79BD4AE1">
          <v:shape id="_x0000_i1041" type="#_x0000_t75" style="width:12.9pt;height:14.25pt" o:ole="">
            <v:imagedata r:id="rId48" o:title=""/>
          </v:shape>
          <o:OLEObject Type="Embed" ProgID="Equation.DSMT4" ShapeID="_x0000_i1041" DrawAspect="Content" ObjectID="_1494317133" r:id="rId49"/>
        </w:object>
      </w:r>
      <w:r w:rsidR="00EE0E0E">
        <w:t xml:space="preserve"> </w:t>
      </w:r>
      <w:r>
        <w:t>is defined as,</w:t>
      </w:r>
    </w:p>
    <w:p w14:paraId="656867D0" w14:textId="545642F8" w:rsidR="008C7882" w:rsidRDefault="008C7882" w:rsidP="008C7882">
      <w:pPr>
        <w:pStyle w:val="MTDisplayEquation"/>
      </w:pPr>
      <w:r>
        <w:tab/>
      </w:r>
      <w:r w:rsidR="00905817" w:rsidRPr="00905817">
        <w:rPr>
          <w:position w:val="-50"/>
        </w:rPr>
        <w:object w:dxaOrig="2299" w:dyaOrig="1120" w14:anchorId="7BABD35D">
          <v:shape id="_x0000_i1042" type="#_x0000_t75" style="width:114.8pt;height:56.4pt" o:ole="">
            <v:imagedata r:id="rId50" o:title=""/>
          </v:shape>
          <o:OLEObject Type="Embed" ProgID="Equation.DSMT4" ShapeID="_x0000_i1042" DrawAspect="Content" ObjectID="_1494317134" r:id="rId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14</w:instrText>
      </w:r>
      <w:r w:rsidR="00511485">
        <w:rPr>
          <w:noProof/>
        </w:rPr>
        <w:fldChar w:fldCharType="end"/>
      </w:r>
      <w:r>
        <w:instrText>)</w:instrText>
      </w:r>
      <w:r>
        <w:fldChar w:fldCharType="end"/>
      </w:r>
    </w:p>
    <w:p w14:paraId="71637246" w14:textId="77777777" w:rsidR="008C7882" w:rsidRDefault="008C7882" w:rsidP="008C7882"/>
    <w:p w14:paraId="0F23CDDC" w14:textId="5A8BB88A" w:rsidR="008C7882" w:rsidRDefault="008C7882" w:rsidP="008C7882">
      <w:r>
        <w:t xml:space="preserve">A second order </w:t>
      </w:r>
      <w:r>
        <w:rPr>
          <w:b/>
        </w:rPr>
        <w:t xml:space="preserve">Q </w:t>
      </w:r>
      <w:r>
        <w:t xml:space="preserve">tensor is called </w:t>
      </w:r>
      <w:r>
        <w:rPr>
          <w:i/>
        </w:rPr>
        <w:t xml:space="preserve">orthogonal </w:t>
      </w:r>
      <w:r>
        <w:t xml:space="preserve">if </w:t>
      </w:r>
      <w:r w:rsidR="00905817" w:rsidRPr="00905817">
        <w:rPr>
          <w:position w:val="-8"/>
        </w:rPr>
        <w:object w:dxaOrig="940" w:dyaOrig="340" w14:anchorId="1B427AE0">
          <v:shape id="_x0000_i1043" type="#_x0000_t75" style="width:47.55pt;height:17pt" o:ole="">
            <v:imagedata r:id="rId52" o:title=""/>
          </v:shape>
          <o:OLEObject Type="Embed" ProgID="Equation.DSMT4" ShapeID="_x0000_i1043" DrawAspect="Content" ObjectID="_1494317135" r:id="rId53"/>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13570304" w:rsidR="008C7882" w:rsidRDefault="008C7882" w:rsidP="008C7882">
      <w:pPr>
        <w:pStyle w:val="MTDisplayEquation"/>
      </w:pPr>
      <w:r>
        <w:lastRenderedPageBreak/>
        <w:tab/>
      </w:r>
      <w:r w:rsidR="00905817" w:rsidRPr="00905817">
        <w:rPr>
          <w:position w:val="-104"/>
        </w:rPr>
        <w:object w:dxaOrig="1180" w:dyaOrig="2200" w14:anchorId="581F08D0">
          <v:shape id="_x0000_i1044" type="#_x0000_t75" style="width:59.1pt;height:109.35pt" o:ole="">
            <v:imagedata r:id="rId54" o:title=""/>
          </v:shape>
          <o:OLEObject Type="Embed" ProgID="Equation.DSMT4" ShapeID="_x0000_i1044" DrawAspect="Content" ObjectID="_1494317136" r:id="rId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15</w:instrText>
      </w:r>
      <w:r w:rsidR="00511485">
        <w:rPr>
          <w:noProof/>
        </w:rPr>
        <w:fldChar w:fldCharType="end"/>
      </w:r>
      <w:r>
        <w:instrText>)</w:instrText>
      </w:r>
      <w:r>
        <w:fldChar w:fldCharType="end"/>
      </w:r>
    </w:p>
    <w:p w14:paraId="7F4740F6" w14:textId="77777777" w:rsidR="008C7882" w:rsidRDefault="008C7882" w:rsidP="008C7882"/>
    <w:p w14:paraId="6B942150" w14:textId="1EE45554" w:rsidR="008C7882" w:rsidRDefault="008C7882" w:rsidP="008C7882">
      <w:r>
        <w:t xml:space="preserve">Higher order tensors will be denoted by bold, capital, script symbols, e.g. </w:t>
      </w:r>
      <w:r w:rsidR="00905817" w:rsidRPr="00905817">
        <w:rPr>
          <w:position w:val="-6"/>
        </w:rPr>
        <w:object w:dxaOrig="320" w:dyaOrig="279" w14:anchorId="42B8FAA5">
          <v:shape id="_x0000_i1045" type="#_x0000_t75" style="width:15.6pt;height:14.25pt" o:ole="">
            <v:imagedata r:id="rId56" o:title=""/>
          </v:shape>
          <o:OLEObject Type="Embed" ProgID="Equation.DSMT4" ShapeID="_x0000_i1045" DrawAspect="Content" ObjectID="_1494317137" r:id="rId57"/>
        </w:object>
      </w:r>
      <w:r>
        <w:t xml:space="preserve">. An example of a third-order tensor is the </w:t>
      </w:r>
      <w:r>
        <w:rPr>
          <w:i/>
        </w:rPr>
        <w:t xml:space="preserve">permutation tensor </w:t>
      </w:r>
      <w:r w:rsidR="00905817" w:rsidRPr="00905817">
        <w:rPr>
          <w:i/>
          <w:position w:val="-14"/>
        </w:rPr>
        <w:object w:dxaOrig="340" w:dyaOrig="380" w14:anchorId="2EEA731B">
          <v:shape id="_x0000_i1046" type="#_x0000_t75" style="width:17pt;height:19pt" o:ole="">
            <v:imagedata r:id="rId58" o:title=""/>
          </v:shape>
          <o:OLEObject Type="Embed" ProgID="Equation.DSMT4" ShapeID="_x0000_i1046" DrawAspect="Content" ObjectID="_1494317138" r:id="rId59"/>
        </w:object>
      </w:r>
      <w:r>
        <w:t xml:space="preserve">, whose components are 1 for an even permutation of </w:t>
      </w:r>
      <w:r w:rsidR="00905817" w:rsidRPr="00905817">
        <w:rPr>
          <w:position w:val="-14"/>
        </w:rPr>
        <w:object w:dxaOrig="720" w:dyaOrig="400" w14:anchorId="3E2749AB">
          <v:shape id="_x0000_i1047" type="#_x0000_t75" style="width:36.7pt;height:19.7pt" o:ole="">
            <v:imagedata r:id="rId60" o:title=""/>
          </v:shape>
          <o:OLEObject Type="Embed" ProgID="Equation.DSMT4" ShapeID="_x0000_i1047" DrawAspect="Content" ObjectID="_1494317139" r:id="rId61"/>
        </w:object>
      </w:r>
      <w:r>
        <w:t xml:space="preserve">, -1 for an odd permutation of </w:t>
      </w:r>
      <w:r w:rsidR="00905817" w:rsidRPr="00905817">
        <w:rPr>
          <w:position w:val="-14"/>
        </w:rPr>
        <w:object w:dxaOrig="720" w:dyaOrig="400" w14:anchorId="5E5074D5">
          <v:shape id="_x0000_i1048" type="#_x0000_t75" style="width:36.7pt;height:19.7pt" o:ole="">
            <v:imagedata r:id="rId62" o:title=""/>
          </v:shape>
          <o:OLEObject Type="Embed" ProgID="Equation.DSMT4" ShapeID="_x0000_i1048" DrawAspect="Content" ObjectID="_1494317140" r:id="rId63"/>
        </w:object>
      </w:r>
      <w:r w:rsidR="00EE0E0E">
        <w:t xml:space="preserve"> </w:t>
      </w:r>
      <w:r>
        <w:t>and zero otherwise. The permutation symbol is useful for expressing the cross-product of two vectors in index notation</w:t>
      </w:r>
      <w:r w:rsidR="004566B7">
        <w:t>:</w:t>
      </w:r>
    </w:p>
    <w:p w14:paraId="2CCEF552" w14:textId="3E980966" w:rsidR="008C7882" w:rsidRDefault="008C7882" w:rsidP="008C7882">
      <w:pPr>
        <w:pStyle w:val="MTDisplayEquation"/>
      </w:pPr>
      <w:r>
        <w:tab/>
      </w:r>
      <w:r w:rsidR="00905817" w:rsidRPr="00905817">
        <w:rPr>
          <w:position w:val="-14"/>
        </w:rPr>
        <w:object w:dxaOrig="1680" w:dyaOrig="400" w14:anchorId="52F86B87">
          <v:shape id="_x0000_i1049" type="#_x0000_t75" style="width:83.55pt;height:19.7pt" o:ole="">
            <v:imagedata r:id="rId64" o:title=""/>
          </v:shape>
          <o:OLEObject Type="Embed" ProgID="Equation.DSMT4" ShapeID="_x0000_i1049" DrawAspect="Content" ObjectID="_1494317141" r:id="rId6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w:instrText>
      </w:r>
      <w:r w:rsidR="00511485">
        <w:instrText xml:space="preserve">\* Arabic \* MERGEFORMAT </w:instrText>
      </w:r>
      <w:r w:rsidR="00511485">
        <w:fldChar w:fldCharType="separate"/>
      </w:r>
      <w:r w:rsidR="00D3178E">
        <w:rPr>
          <w:noProof/>
        </w:rPr>
        <w:instrText>16</w:instrText>
      </w:r>
      <w:r w:rsidR="00511485">
        <w:rPr>
          <w:noProof/>
        </w:rPr>
        <w:fldChar w:fldCharType="end"/>
      </w:r>
      <w:r>
        <w:instrText>)</w:instrText>
      </w:r>
      <w:r>
        <w:fldChar w:fldCharType="end"/>
      </w:r>
    </w:p>
    <w:p w14:paraId="1AA61CFD" w14:textId="77777777" w:rsidR="008C7882" w:rsidRPr="00FF53B2" w:rsidRDefault="008C7882" w:rsidP="008C7882"/>
    <w:p w14:paraId="71B2D359" w14:textId="7EF7D82A" w:rsidR="008C7882" w:rsidRDefault="008C7882" w:rsidP="008C7882">
      <w:r>
        <w:t xml:space="preserve">An example of a fourth order tensor is the elasticity tensor </w:t>
      </w:r>
      <w:r w:rsidR="00905817" w:rsidRPr="00905817">
        <w:rPr>
          <w:position w:val="-6"/>
        </w:rPr>
        <w:object w:dxaOrig="220" w:dyaOrig="279" w14:anchorId="0AC98764">
          <v:shape id="_x0000_i1050" type="#_x0000_t75" style="width:10.85pt;height:14.25pt" o:ole="">
            <v:imagedata r:id="rId66" o:title=""/>
          </v:shape>
          <o:OLEObject Type="Embed" ProgID="Equation.DSMT4" ShapeID="_x0000_i1050" DrawAspect="Content" ObjectID="_1494317142" r:id="rId67"/>
        </w:object>
      </w:r>
      <w:r>
        <w:t xml:space="preserve"> which, in linear elasticity theory, relates the small strain tensor </w:t>
      </w:r>
      <w:r w:rsidR="00905817" w:rsidRPr="00905817">
        <w:rPr>
          <w:position w:val="-6"/>
        </w:rPr>
        <w:object w:dxaOrig="180" w:dyaOrig="220" w14:anchorId="6AA9E7BD">
          <v:shape id="_x0000_i1051" type="#_x0000_t75" style="width:8.85pt;height:10.85pt" o:ole="">
            <v:imagedata r:id="rId68" o:title=""/>
          </v:shape>
          <o:OLEObject Type="Embed" ProgID="Equation.DSMT4" ShapeID="_x0000_i1051" DrawAspect="Content" ObjectID="_1494317143" r:id="rId69"/>
        </w:object>
      </w:r>
      <w:r w:rsidR="00EE0E0E">
        <w:t xml:space="preserve"> </w:t>
      </w:r>
      <w:r>
        <w:t xml:space="preserve">and the Cauchy stress tensor </w:t>
      </w:r>
      <w:r w:rsidR="00905817" w:rsidRPr="00905817">
        <w:rPr>
          <w:position w:val="-6"/>
        </w:rPr>
        <w:object w:dxaOrig="859" w:dyaOrig="279" w14:anchorId="5B0B3447">
          <v:shape id="_x0000_i1052" type="#_x0000_t75" style="width:42.8pt;height:14.25pt" o:ole="">
            <v:imagedata r:id="rId70" o:title=""/>
          </v:shape>
          <o:OLEObject Type="Embed" ProgID="Equation.DSMT4" ShapeID="_x0000_i1052" DrawAspect="Content" ObjectID="_1494317144" r:id="rId71"/>
        </w:object>
      </w:r>
      <w:r>
        <w:t>.</w:t>
      </w:r>
    </w:p>
    <w:p w14:paraId="7462FB6F" w14:textId="77777777" w:rsidR="00B53B08" w:rsidRDefault="00B53B08" w:rsidP="008C7882"/>
    <w:p w14:paraId="1454C624" w14:textId="54F1D8E0"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905817" w:rsidRPr="00905817">
        <w:rPr>
          <w:position w:val="-4"/>
        </w:rPr>
        <w:object w:dxaOrig="260" w:dyaOrig="260" w14:anchorId="0B4C3F67">
          <v:shape id="_x0000_i1053" type="#_x0000_t75" style="width:12.9pt;height:12.9pt" o:ole="">
            <v:imagedata r:id="rId72" o:title=""/>
          </v:shape>
          <o:OLEObject Type="Embed" ProgID="Equation.DSMT4" ShapeID="_x0000_i1053" DrawAspect="Content" ObjectID="_1494317145" r:id="rId73"/>
        </w:object>
      </w:r>
      <w:r w:rsidR="00512516">
        <w:t xml:space="preserve"> and </w:t>
      </w:r>
      <w:r w:rsidR="00905817" w:rsidRPr="00905817">
        <w:rPr>
          <w:position w:val="-4"/>
        </w:rPr>
        <w:object w:dxaOrig="240" w:dyaOrig="260" w14:anchorId="1BD5FEB4">
          <v:shape id="_x0000_i1054" type="#_x0000_t75" style="width:12.25pt;height:12.9pt" o:ole="">
            <v:imagedata r:id="rId74" o:title=""/>
          </v:shape>
          <o:OLEObject Type="Embed" ProgID="Equation.DSMT4" ShapeID="_x0000_i1054" DrawAspect="Content" ObjectID="_1494317146" r:id="rId75"/>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905817" w:rsidRPr="00905817">
        <w:rPr>
          <w:position w:val="-4"/>
        </w:rPr>
        <w:object w:dxaOrig="260" w:dyaOrig="260" w14:anchorId="132F9297">
          <v:shape id="_x0000_i1055" type="#_x0000_t75" style="width:12.9pt;height:12.9pt" o:ole="">
            <v:imagedata r:id="rId76" o:title=""/>
          </v:shape>
          <o:OLEObject Type="Embed" ProgID="Equation.DSMT4" ShapeID="_x0000_i1055" DrawAspect="Content" ObjectID="_1494317147" r:id="rId77"/>
        </w:object>
      </w:r>
      <w:r w:rsidR="004566B7">
        <w:t>:</w:t>
      </w:r>
    </w:p>
    <w:p w14:paraId="13420D73" w14:textId="21629457" w:rsidR="001520FC" w:rsidRDefault="001520FC" w:rsidP="001520FC">
      <w:pPr>
        <w:pStyle w:val="MTDisplayEquation"/>
      </w:pPr>
      <w:r>
        <w:tab/>
      </w:r>
      <w:r w:rsidR="00905817" w:rsidRPr="00905817">
        <w:rPr>
          <w:position w:val="-14"/>
        </w:rPr>
        <w:object w:dxaOrig="2299" w:dyaOrig="400" w14:anchorId="22FD8F2A">
          <v:shape id="_x0000_i1056" type="#_x0000_t75" style="width:114.8pt;height:19.7pt" o:ole="">
            <v:imagedata r:id="rId78" o:title=""/>
          </v:shape>
          <o:OLEObject Type="Embed" ProgID="Equation.DSMT4" ShapeID="_x0000_i1056" DrawAspect="Content" ObjectID="_1494317148" r:id="rId79"/>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w:instrText>
      </w:r>
      <w:r w:rsidR="00511485">
        <w:instrText xml:space="preserv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17</w:instrText>
      </w:r>
      <w:r w:rsidR="00511485">
        <w:rPr>
          <w:noProof/>
        </w:rPr>
        <w:fldChar w:fldCharType="end"/>
      </w:r>
      <w:r>
        <w:instrText>)</w:instrText>
      </w:r>
      <w:r>
        <w:fldChar w:fldCharType="end"/>
      </w:r>
    </w:p>
    <w:p w14:paraId="680ABB5C" w14:textId="6EDAB54C" w:rsidR="001520FC" w:rsidRDefault="001520FC" w:rsidP="001520FC">
      <w:pPr>
        <w:pStyle w:val="MTDisplayEquation"/>
      </w:pPr>
      <w:r>
        <w:tab/>
      </w:r>
      <w:r w:rsidR="00905817" w:rsidRPr="00905817">
        <w:rPr>
          <w:position w:val="-14"/>
        </w:rPr>
        <w:object w:dxaOrig="2260" w:dyaOrig="400" w14:anchorId="37CE2D2C">
          <v:shape id="_x0000_i1057" type="#_x0000_t75" style="width:113.45pt;height:19.7pt" o:ole="">
            <v:imagedata r:id="rId80" o:title=""/>
          </v:shape>
          <o:OLEObject Type="Embed" ProgID="Equation.DSMT4" ShapeID="_x0000_i1057" DrawAspect="Content" ObjectID="_1494317149" r:id="rId8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18</w:instrText>
      </w:r>
      <w:r w:rsidR="00511485">
        <w:rPr>
          <w:noProof/>
        </w:rPr>
        <w:fldChar w:fldCharType="end"/>
      </w:r>
      <w:r>
        <w:instrText>)</w:instrText>
      </w:r>
      <w:r>
        <w:fldChar w:fldCharType="end"/>
      </w:r>
    </w:p>
    <w:p w14:paraId="7EC2964E" w14:textId="5157FACD" w:rsidR="00EE0E0E" w:rsidRPr="00EE0E0E" w:rsidRDefault="00EE0E0E" w:rsidP="00EE0E0E">
      <w:pPr>
        <w:pStyle w:val="MTDisplayEquation"/>
      </w:pPr>
      <w:r>
        <w:tab/>
      </w:r>
      <w:r w:rsidR="00905817" w:rsidRPr="00905817">
        <w:rPr>
          <w:position w:val="-16"/>
        </w:rPr>
        <w:object w:dxaOrig="2400" w:dyaOrig="440" w14:anchorId="0BE97F43">
          <v:shape id="_x0000_i1058" type="#_x0000_t75" style="width:119.55pt;height:21.75pt" o:ole="">
            <v:imagedata r:id="rId82" o:title=""/>
          </v:shape>
          <o:OLEObject Type="Embed" ProgID="Equation.DSMT4" ShapeID="_x0000_i1058" DrawAspect="Content" ObjectID="_1494317150" r:id="rId83"/>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19</w:instrText>
      </w:r>
      <w:r w:rsidR="00511485">
        <w:rPr>
          <w:noProof/>
        </w:rPr>
        <w:fldChar w:fldCharType="end"/>
      </w:r>
      <w:r>
        <w:instrText>)</w:instrText>
      </w:r>
      <w:r>
        <w:fldChar w:fldCharType="end"/>
      </w:r>
    </w:p>
    <w:p w14:paraId="0A0D1F08" w14:textId="31A93A8C" w:rsidR="001520FC" w:rsidRDefault="001520FC" w:rsidP="001520FC">
      <w:pPr>
        <w:pStyle w:val="MTDisplayEquation"/>
      </w:pPr>
      <w:r>
        <w:tab/>
      </w:r>
      <w:r w:rsidR="00905817" w:rsidRPr="00905817">
        <w:rPr>
          <w:position w:val="-24"/>
        </w:rPr>
        <w:object w:dxaOrig="3860" w:dyaOrig="620" w14:anchorId="2A18CF5B">
          <v:shape id="_x0000_i1059" type="#_x0000_t75" style="width:191.55pt;height:30.55pt" o:ole="">
            <v:imagedata r:id="rId84" o:title=""/>
          </v:shape>
          <o:OLEObject Type="Embed" ProgID="Equation.DSMT4" ShapeID="_x0000_i1059" DrawAspect="Content" ObjectID="_1494317151" r:id="rId8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20</w:instrText>
      </w:r>
      <w:r w:rsidR="00511485">
        <w:rPr>
          <w:noProof/>
        </w:rPr>
        <w:fldChar w:fldCharType="end"/>
      </w:r>
      <w:r>
        <w:instrText>)</w:instrText>
      </w:r>
      <w:r>
        <w:fldChar w:fldCharType="end"/>
      </w:r>
    </w:p>
    <w:p w14:paraId="346C3093" w14:textId="5A1ACD1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905817" w:rsidRPr="00905817">
        <w:rPr>
          <w:position w:val="-6"/>
        </w:rPr>
        <w:object w:dxaOrig="260" w:dyaOrig="279" w14:anchorId="77C41F47">
          <v:shape id="_x0000_i1060" type="#_x0000_t75" style="width:12.9pt;height:14.25pt" o:ole="">
            <v:imagedata r:id="rId86" o:title=""/>
          </v:shape>
          <o:OLEObject Type="Embed" ProgID="Equation.DSMT4" ShapeID="_x0000_i1060" DrawAspect="Content" ObjectID="_1494317152" r:id="rId87"/>
        </w:object>
      </w:r>
      <w:r w:rsidR="00D17EAC">
        <w:t xml:space="preserve">, </w:t>
      </w:r>
      <w:r w:rsidR="00905817" w:rsidRPr="00905817">
        <w:rPr>
          <w:position w:val="-10"/>
        </w:rPr>
        <w:object w:dxaOrig="260" w:dyaOrig="320" w14:anchorId="727864F1">
          <v:shape id="_x0000_i1061" type="#_x0000_t75" style="width:12.9pt;height:15.6pt" o:ole="">
            <v:imagedata r:id="rId88" o:title=""/>
          </v:shape>
          <o:OLEObject Type="Embed" ProgID="Equation.DSMT4" ShapeID="_x0000_i1061" DrawAspect="Content" ObjectID="_1494317153" r:id="rId89"/>
        </w:object>
      </w:r>
      <w:r w:rsidR="00D17EAC">
        <w:t xml:space="preserve">, </w:t>
      </w:r>
      <w:r w:rsidR="00905817" w:rsidRPr="00905817">
        <w:rPr>
          <w:position w:val="-6"/>
        </w:rPr>
        <w:object w:dxaOrig="260" w:dyaOrig="320" w14:anchorId="7B4B6DFA">
          <v:shape id="_x0000_i1062" type="#_x0000_t75" style="width:12.9pt;height:15.6pt" o:ole="">
            <v:imagedata r:id="rId90" o:title=""/>
          </v:shape>
          <o:OLEObject Type="Embed" ProgID="Equation.DSMT4" ShapeID="_x0000_i1062" DrawAspect="Content" ObjectID="_1494317154" r:id="rId91"/>
        </w:object>
      </w:r>
      <w:r w:rsidR="00D17EAC">
        <w:t xml:space="preserve"> and </w:t>
      </w:r>
      <w:r w:rsidR="00905817" w:rsidRPr="00905817">
        <w:rPr>
          <w:position w:val="-10"/>
        </w:rPr>
        <w:object w:dxaOrig="260" w:dyaOrig="360" w14:anchorId="7E1D89DC">
          <v:shape id="_x0000_i1063" type="#_x0000_t75" style="width:12.9pt;height:19pt" o:ole="">
            <v:imagedata r:id="rId92" o:title=""/>
          </v:shape>
          <o:OLEObject Type="Embed" ProgID="Equation.DSMT4" ShapeID="_x0000_i1063" DrawAspect="Content" ObjectID="_1494317155" r:id="rId93"/>
        </w:object>
      </w:r>
      <w:r w:rsidR="00D17EAC">
        <w:t xml:space="preserve"> </w:t>
      </w:r>
      <w:r>
        <w:t>are defined as follows:</w:t>
      </w:r>
    </w:p>
    <w:p w14:paraId="359059DC" w14:textId="5B5C493B" w:rsidR="00020B52" w:rsidRDefault="001520FC" w:rsidP="001520FC">
      <w:pPr>
        <w:pStyle w:val="MTDisplayEquation"/>
      </w:pPr>
      <w:r>
        <w:tab/>
      </w:r>
      <w:r w:rsidR="00905817" w:rsidRPr="00905817">
        <w:rPr>
          <w:position w:val="-18"/>
        </w:rPr>
        <w:object w:dxaOrig="1880" w:dyaOrig="440" w14:anchorId="2A509F4A">
          <v:shape id="_x0000_i1064" type="#_x0000_t75" style="width:94.4pt;height:21.75pt" o:ole="">
            <v:imagedata r:id="rId94" o:title=""/>
          </v:shape>
          <o:OLEObject Type="Embed" ProgID="Equation.DSMT4" ShapeID="_x0000_i1064" DrawAspect="Content" ObjectID="_1494317156" r:id="rId95"/>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21</w:instrText>
      </w:r>
      <w:r w:rsidR="00511485">
        <w:rPr>
          <w:noProof/>
        </w:rPr>
        <w:fldChar w:fldCharType="end"/>
      </w:r>
      <w:r>
        <w:instrText>)</w:instrText>
      </w:r>
      <w:r>
        <w:fldChar w:fldCharType="end"/>
      </w:r>
    </w:p>
    <w:p w14:paraId="7DD41A52" w14:textId="1018738C" w:rsidR="001520FC" w:rsidRDefault="001520FC" w:rsidP="001520FC">
      <w:pPr>
        <w:pStyle w:val="MTDisplayEquation"/>
      </w:pPr>
      <w:r>
        <w:tab/>
      </w:r>
      <w:r w:rsidR="00905817" w:rsidRPr="00905817">
        <w:rPr>
          <w:position w:val="-18"/>
        </w:rPr>
        <w:object w:dxaOrig="1900" w:dyaOrig="440" w14:anchorId="773808D4">
          <v:shape id="_x0000_i1065" type="#_x0000_t75" style="width:94.4pt;height:21.75pt" o:ole="">
            <v:imagedata r:id="rId96" o:title=""/>
          </v:shape>
          <o:OLEObject Type="Embed" ProgID="Equation.DSMT4" ShapeID="_x0000_i1065" DrawAspect="Content" ObjectID="_1494317157" r:id="rId97"/>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w:instrText>
      </w:r>
      <w:r w:rsidR="00511485">
        <w:instrText xml:space="preserve">bic \* MERGEFORMAT </w:instrText>
      </w:r>
      <w:r w:rsidR="00511485">
        <w:fldChar w:fldCharType="separate"/>
      </w:r>
      <w:r w:rsidR="00D3178E">
        <w:rPr>
          <w:noProof/>
        </w:rPr>
        <w:instrText>22</w:instrText>
      </w:r>
      <w:r w:rsidR="00511485">
        <w:rPr>
          <w:noProof/>
        </w:rPr>
        <w:fldChar w:fldCharType="end"/>
      </w:r>
      <w:r>
        <w:instrText>)</w:instrText>
      </w:r>
      <w:r>
        <w:fldChar w:fldCharType="end"/>
      </w:r>
    </w:p>
    <w:p w14:paraId="4D02ADFB" w14:textId="6E5E403D" w:rsidR="00D17EAC" w:rsidRPr="00D17EAC" w:rsidRDefault="00D17EAC" w:rsidP="00D17EAC">
      <w:pPr>
        <w:pStyle w:val="MTDisplayEquation"/>
      </w:pPr>
      <w:r>
        <w:tab/>
      </w:r>
      <w:r w:rsidR="00905817" w:rsidRPr="00905817">
        <w:rPr>
          <w:position w:val="-20"/>
        </w:rPr>
        <w:object w:dxaOrig="1840" w:dyaOrig="480" w14:anchorId="2E2792FF">
          <v:shape id="_x0000_i1066" type="#_x0000_t75" style="width:91.7pt;height:24.45pt" o:ole="">
            <v:imagedata r:id="rId98" o:title=""/>
          </v:shape>
          <o:OLEObject Type="Embed" ProgID="Equation.DSMT4" ShapeID="_x0000_i1066" DrawAspect="Content" ObjectID="_1494317158" r:id="rId99"/>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23</w:instrText>
      </w:r>
      <w:r w:rsidR="00511485">
        <w:rPr>
          <w:noProof/>
        </w:rPr>
        <w:fldChar w:fldCharType="end"/>
      </w:r>
      <w:r>
        <w:instrText>)</w:instrText>
      </w:r>
      <w:r>
        <w:fldChar w:fldCharType="end"/>
      </w:r>
    </w:p>
    <w:p w14:paraId="7AD94920" w14:textId="4FD9325F" w:rsidR="001520FC" w:rsidRPr="001520FC" w:rsidRDefault="001520FC" w:rsidP="001520FC">
      <w:pPr>
        <w:pStyle w:val="MTDisplayEquation"/>
      </w:pPr>
      <w:r>
        <w:tab/>
      </w:r>
      <w:r w:rsidR="00905817" w:rsidRPr="00905817">
        <w:rPr>
          <w:position w:val="-24"/>
        </w:rPr>
        <w:object w:dxaOrig="3120" w:dyaOrig="620" w14:anchorId="29B6A10C">
          <v:shape id="_x0000_i1067" type="#_x0000_t75" style="width:156.25pt;height:30.55pt" o:ole="">
            <v:imagedata r:id="rId100" o:title=""/>
          </v:shape>
          <o:OLEObject Type="Embed" ProgID="Equation.DSMT4" ShapeID="_x0000_i1067" DrawAspect="Content" ObjectID="_1494317159" r:id="rId101"/>
        </w:object>
      </w:r>
      <w:r w:rsidR="004566B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24</w:instrText>
      </w:r>
      <w:r w:rsidR="00511485">
        <w:rPr>
          <w:noProof/>
        </w:rPr>
        <w:fldChar w:fldCharType="end"/>
      </w:r>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8205B0E" w:rsidR="00876348" w:rsidRDefault="001520FC" w:rsidP="001520FC">
      <w:pPr>
        <w:pStyle w:val="MTDisplayEquation"/>
      </w:pPr>
      <w:r>
        <w:tab/>
      </w:r>
      <w:r w:rsidR="00905817" w:rsidRPr="00905817">
        <w:rPr>
          <w:position w:val="-30"/>
        </w:rPr>
        <w:object w:dxaOrig="1219" w:dyaOrig="720" w14:anchorId="02310440">
          <v:shape id="_x0000_i1068" type="#_x0000_t75" style="width:61.15pt;height:36.7pt" o:ole="">
            <v:imagedata r:id="rId102" o:title=""/>
          </v:shape>
          <o:OLEObject Type="Embed" ProgID="Equation.DSMT4" ShapeID="_x0000_i1068" DrawAspect="Content" ObjectID="_1494317160" r:id="rId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25</w:instrText>
      </w:r>
      <w:r w:rsidR="00511485">
        <w:rPr>
          <w:noProof/>
        </w:rPr>
        <w:fldChar w:fldCharType="end"/>
      </w:r>
      <w:r>
        <w:instrText>)</w:instrText>
      </w:r>
      <w:r>
        <w:fldChar w:fldCharType="end"/>
      </w:r>
    </w:p>
    <w:p w14:paraId="69735B60" w14:textId="42EDF8DD" w:rsidR="00876348" w:rsidRDefault="00D17EAC" w:rsidP="00876348">
      <w:r>
        <w:t xml:space="preserve">where </w:t>
      </w:r>
      <w:r w:rsidR="00905817" w:rsidRPr="00905817">
        <w:rPr>
          <w:position w:val="-10"/>
        </w:rPr>
        <w:object w:dxaOrig="960" w:dyaOrig="320" w14:anchorId="2F924021">
          <v:shape id="_x0000_i1069" type="#_x0000_t75" style="width:47.55pt;height:15.6pt" o:ole="">
            <v:imagedata r:id="rId104" o:title=""/>
          </v:shape>
          <o:OLEObject Type="Embed" ProgID="Equation.DSMT4" ShapeID="_x0000_i1069" DrawAspect="Content" ObjectID="_1494317161" r:id="rId105"/>
        </w:object>
      </w:r>
      <w:r>
        <w:t xml:space="preserve"> and </w:t>
      </w:r>
      <w:r w:rsidR="00905817" w:rsidRPr="00905817">
        <w:rPr>
          <w:position w:val="-6"/>
        </w:rPr>
        <w:object w:dxaOrig="960" w:dyaOrig="340" w14:anchorId="386CDD3D">
          <v:shape id="_x0000_i1070" type="#_x0000_t75" style="width:47.55pt;height:17pt" o:ole="">
            <v:imagedata r:id="rId106" o:title=""/>
          </v:shape>
          <o:OLEObject Type="Embed" ProgID="Equation.DSMT4" ShapeID="_x0000_i1070" DrawAspect="Content" ObjectID="_1494317162" r:id="rId107"/>
        </w:object>
      </w:r>
      <w:r>
        <w:t xml:space="preserve">.  </w:t>
      </w:r>
      <w:r w:rsidR="00876348">
        <w:t>The components are given by</w:t>
      </w:r>
      <w:r w:rsidR="004566B7">
        <w:t>:</w:t>
      </w:r>
    </w:p>
    <w:p w14:paraId="09855156" w14:textId="2AA93A2D" w:rsidR="00876348" w:rsidRPr="00876348" w:rsidRDefault="001520FC" w:rsidP="001520FC">
      <w:pPr>
        <w:pStyle w:val="MTDisplayEquation"/>
      </w:pPr>
      <w:r>
        <w:lastRenderedPageBreak/>
        <w:tab/>
      </w:r>
      <w:r w:rsidR="00905817" w:rsidRPr="00905817">
        <w:rPr>
          <w:position w:val="-34"/>
        </w:rPr>
        <w:object w:dxaOrig="1280" w:dyaOrig="800" w14:anchorId="35293D75">
          <v:shape id="_x0000_i1071" type="#_x0000_t75" style="width:63.85pt;height:40.1pt" o:ole="">
            <v:imagedata r:id="rId108" o:title=""/>
          </v:shape>
          <o:OLEObject Type="Embed" ProgID="Equation.DSMT4" ShapeID="_x0000_i1071" DrawAspect="Content" ObjectID="_1494317163" r:id="rId1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26</w:instrText>
      </w:r>
      <w:r w:rsidR="00511485">
        <w:rPr>
          <w:noProof/>
        </w:rPr>
        <w:fldChar w:fldCharType="end"/>
      </w:r>
      <w:r>
        <w:instrText>)</w:instrText>
      </w:r>
      <w:r>
        <w:fldChar w:fldCharType="end"/>
      </w:r>
    </w:p>
    <w:p w14:paraId="5A8E1374" w14:textId="77777777" w:rsidR="008C7882" w:rsidRDefault="008C7882" w:rsidP="008C7882">
      <w:pPr>
        <w:pStyle w:val="Heading2"/>
      </w:pPr>
      <w:bookmarkStart w:id="114" w:name="_Ref176056702"/>
      <w:bookmarkStart w:id="115" w:name="_Toc289032517"/>
      <w:r>
        <w:t>The Directional Derivative</w:t>
      </w:r>
      <w:bookmarkEnd w:id="114"/>
      <w:bookmarkEnd w:id="115"/>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0ED96AD5" w:rsidR="008C7882" w:rsidRDefault="008C7882" w:rsidP="008C7882">
      <w:r>
        <w:t xml:space="preserve">The directional derivative of a function </w:t>
      </w:r>
      <w:r w:rsidR="00905817" w:rsidRPr="00905817">
        <w:rPr>
          <w:position w:val="-14"/>
        </w:rPr>
        <w:object w:dxaOrig="580" w:dyaOrig="400" w14:anchorId="21CDD688">
          <v:shape id="_x0000_i1072" type="#_x0000_t75" style="width:29.2pt;height:19.7pt" o:ole="">
            <v:imagedata r:id="rId110" o:title=""/>
          </v:shape>
          <o:OLEObject Type="Embed" ProgID="Equation.DSMT4" ShapeID="_x0000_i1072" DrawAspect="Content" ObjectID="_1494317164" r:id="rId111"/>
        </w:object>
      </w:r>
      <w:r>
        <w:t xml:space="preserve"> is defined as follows:</w:t>
      </w:r>
    </w:p>
    <w:p w14:paraId="34B50B68" w14:textId="6392AB40" w:rsidR="008C7882" w:rsidRDefault="008C7882" w:rsidP="008C7882">
      <w:pPr>
        <w:pStyle w:val="MTDisplayEquation"/>
      </w:pPr>
      <w:r>
        <w:tab/>
      </w:r>
      <w:r w:rsidR="00905817" w:rsidRPr="00905817">
        <w:rPr>
          <w:position w:val="-30"/>
        </w:rPr>
        <w:object w:dxaOrig="2880" w:dyaOrig="700" w14:anchorId="5C7F8702">
          <v:shape id="_x0000_i1073" type="#_x0000_t75" style="width:2in;height:34.65pt" o:ole="">
            <v:imagedata r:id="rId112" o:title=""/>
          </v:shape>
          <o:OLEObject Type="Embed" ProgID="Equation.DSMT4" ShapeID="_x0000_i1073" DrawAspect="Content" ObjectID="_1494317165" r:id="rId1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27</w:instrText>
      </w:r>
      <w:r w:rsidR="00511485">
        <w:rPr>
          <w:noProof/>
        </w:rPr>
        <w:fldChar w:fldCharType="end"/>
      </w:r>
      <w:r>
        <w:instrText>)</w:instrText>
      </w:r>
      <w:r>
        <w:fldChar w:fldCharType="end"/>
      </w:r>
    </w:p>
    <w:p w14:paraId="208368C7" w14:textId="6DC5C52C" w:rsidR="008C7882" w:rsidRDefault="008C7882" w:rsidP="008C7882">
      <w:r>
        <w:t xml:space="preserve">The quantity </w:t>
      </w:r>
      <w:r>
        <w:rPr>
          <w:b/>
        </w:rPr>
        <w:t xml:space="preserve">x </w:t>
      </w:r>
      <w:r>
        <w:t xml:space="preserve">may be a scalar, a vector or even a vector of unknown functions. For instance, consider a scalar function </w:t>
      </w:r>
      <w:r w:rsidR="00905817" w:rsidRPr="00905817">
        <w:rPr>
          <w:position w:val="-14"/>
        </w:rPr>
        <w:object w:dxaOrig="580" w:dyaOrig="400" w14:anchorId="699845FA">
          <v:shape id="_x0000_i1074" type="#_x0000_t75" style="width:29.2pt;height:19.7pt" o:ole="">
            <v:imagedata r:id="rId114" o:title=""/>
          </v:shape>
          <o:OLEObject Type="Embed" ProgID="Equation.DSMT4" ShapeID="_x0000_i1074" DrawAspect="Content" ObjectID="_1494317166" r:id="rId115"/>
        </w:object>
      </w:r>
      <w:r>
        <w:t xml:space="preserve">, where </w:t>
      </w:r>
      <w:r>
        <w:rPr>
          <w:b/>
        </w:rPr>
        <w:t xml:space="preserve">x </w:t>
      </w:r>
      <w:r>
        <w:t xml:space="preserve">is the position vector in </w:t>
      </w:r>
      <w:r w:rsidR="00905817" w:rsidRPr="00905817">
        <w:rPr>
          <w:position w:val="-4"/>
        </w:rPr>
        <w:object w:dxaOrig="320" w:dyaOrig="300" w14:anchorId="4ACA7547">
          <v:shape id="_x0000_i1075" type="#_x0000_t75" style="width:15.6pt;height:14.95pt" o:ole="">
            <v:imagedata r:id="rId116" o:title=""/>
          </v:shape>
          <o:OLEObject Type="Embed" ProgID="Equation.DSMT4" ShapeID="_x0000_i1075" DrawAspect="Content" ObjectID="_1494317167" r:id="rId117"/>
        </w:object>
      </w:r>
      <w:r>
        <w:t>. In this case the directional derivative is given by</w:t>
      </w:r>
      <w:r w:rsidR="004566B7">
        <w:t>:</w:t>
      </w:r>
    </w:p>
    <w:p w14:paraId="6C576585" w14:textId="77777777" w:rsidR="008C7882" w:rsidRDefault="008C7882" w:rsidP="008C7882"/>
    <w:p w14:paraId="6FDE873D" w14:textId="443F43DC" w:rsidR="008C7882" w:rsidRDefault="008C7882" w:rsidP="008C7882">
      <w:pPr>
        <w:pStyle w:val="MTDisplayEquation"/>
      </w:pPr>
      <w:r>
        <w:tab/>
      </w:r>
      <w:r w:rsidR="00905817" w:rsidRPr="00905817">
        <w:rPr>
          <w:position w:val="-66"/>
        </w:rPr>
        <w:object w:dxaOrig="2880" w:dyaOrig="1760" w14:anchorId="74008AF4">
          <v:shape id="_x0000_i1076" type="#_x0000_t75" style="width:2in;height:87.6pt" o:ole="">
            <v:imagedata r:id="rId118" o:title=""/>
          </v:shape>
          <o:OLEObject Type="Embed" ProgID="Equation.DSMT4" ShapeID="_x0000_i1076" DrawAspect="Content" ObjectID="_1494317168" r:id="rId1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28</w:instrText>
      </w:r>
      <w:r w:rsidR="00511485">
        <w:rPr>
          <w:noProof/>
        </w:rPr>
        <w:fldChar w:fldCharType="end"/>
      </w:r>
      <w:r>
        <w:instrText>)</w:instrText>
      </w:r>
      <w:r>
        <w:fldChar w:fldCharType="end"/>
      </w:r>
    </w:p>
    <w:p w14:paraId="46F72CF7" w14:textId="68B18D71" w:rsidR="008C7882" w:rsidRDefault="008C7882" w:rsidP="008C7882">
      <w:r>
        <w:t xml:space="preserve">Here, the symbol </w:t>
      </w:r>
      <w:r w:rsidR="00905817" w:rsidRPr="00905817">
        <w:rPr>
          <w:position w:val="-6"/>
        </w:rPr>
        <w:object w:dxaOrig="240" w:dyaOrig="279" w14:anchorId="1C16BA58">
          <v:shape id="_x0000_i1077" type="#_x0000_t75" style="width:12.25pt;height:14.25pt" o:ole="">
            <v:imagedata r:id="rId120" o:title=""/>
          </v:shape>
          <o:OLEObject Type="Embed" ProgID="Equation.DSMT4" ShapeID="_x0000_i1077" DrawAspect="Content" ObjectID="_1494317169" r:id="rId121"/>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1E2B0DA8" w:rsidR="008C7882" w:rsidRDefault="008C7882" w:rsidP="008C7882">
      <w:pPr>
        <w:pStyle w:val="MTDisplayEquation"/>
      </w:pPr>
      <w:r>
        <w:tab/>
      </w:r>
      <w:r w:rsidR="00905817" w:rsidRPr="00905817">
        <w:rPr>
          <w:position w:val="-14"/>
        </w:rPr>
        <w:object w:dxaOrig="2840" w:dyaOrig="400" w14:anchorId="4E337FB7">
          <v:shape id="_x0000_i1078" type="#_x0000_t75" style="width:141.95pt;height:19.7pt" o:ole="">
            <v:imagedata r:id="rId122" o:title=""/>
          </v:shape>
          <o:OLEObject Type="Embed" ProgID="Equation.DSMT4" ShapeID="_x0000_i1078" DrawAspect="Content" ObjectID="_1494317170" r:id="rId123"/>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29</w:instrText>
      </w:r>
      <w:r w:rsidR="00511485">
        <w:rPr>
          <w:noProof/>
        </w:rPr>
        <w:fldChar w:fldCharType="end"/>
      </w:r>
      <w:r>
        <w:instrText>)</w:instrText>
      </w:r>
      <w:r>
        <w:fldChar w:fldCharType="end"/>
      </w:r>
    </w:p>
    <w:p w14:paraId="0581C906" w14:textId="77777777" w:rsidR="008C7882" w:rsidRDefault="008C7882" w:rsidP="008C7882">
      <w:r>
        <w:t>The directional derivative obeys the usual properties for derivatives.</w:t>
      </w:r>
    </w:p>
    <w:p w14:paraId="5F099477" w14:textId="11E4E180" w:rsidR="008C7882" w:rsidRDefault="008C7882" w:rsidP="008C7882">
      <w:r>
        <w:t xml:space="preserve">(a) </w:t>
      </w:r>
      <w:r>
        <w:rPr>
          <w:i/>
        </w:rPr>
        <w:t>sum rule</w:t>
      </w:r>
      <w:r>
        <w:t>:</w:t>
      </w:r>
      <w:r>
        <w:rPr>
          <w:i/>
        </w:rPr>
        <w:t xml:space="preserve"> </w:t>
      </w:r>
      <w:r w:rsidR="004566B7">
        <w:rPr>
          <w:i/>
        </w:rPr>
        <w:t xml:space="preserve"> </w:t>
      </w:r>
      <w:r>
        <w:t xml:space="preserve">If </w:t>
      </w:r>
      <w:r w:rsidR="00905817" w:rsidRPr="00905817">
        <w:rPr>
          <w:position w:val="-12"/>
        </w:rPr>
        <w:object w:dxaOrig="1080" w:dyaOrig="360" w14:anchorId="2CED509F">
          <v:shape id="_x0000_i1079" type="#_x0000_t75" style="width:54.35pt;height:19pt" o:ole="">
            <v:imagedata r:id="rId124" o:title=""/>
          </v:shape>
          <o:OLEObject Type="Embed" ProgID="Equation.DSMT4" ShapeID="_x0000_i1079" DrawAspect="Content" ObjectID="_1494317171" r:id="rId125"/>
        </w:object>
      </w:r>
      <w:r>
        <w:t>, then</w:t>
      </w:r>
    </w:p>
    <w:p w14:paraId="0D91764B" w14:textId="04D60C42" w:rsidR="008C7882" w:rsidRDefault="008C7882" w:rsidP="008C7882">
      <w:pPr>
        <w:pStyle w:val="MTDisplayEquation"/>
      </w:pPr>
      <w:r>
        <w:tab/>
      </w:r>
      <w:r w:rsidR="00905817" w:rsidRPr="00905817">
        <w:rPr>
          <w:position w:val="-14"/>
        </w:rPr>
        <w:object w:dxaOrig="3460" w:dyaOrig="400" w14:anchorId="72D2270C">
          <v:shape id="_x0000_i1080" type="#_x0000_t75" style="width:173.2pt;height:19.7pt" o:ole="">
            <v:imagedata r:id="rId126" o:title=""/>
          </v:shape>
          <o:OLEObject Type="Embed" ProgID="Equation.DSMT4" ShapeID="_x0000_i1080" DrawAspect="Content" ObjectID="_1494317172" r:id="rId1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30</w:instrText>
      </w:r>
      <w:r w:rsidR="00511485">
        <w:rPr>
          <w:noProof/>
        </w:rPr>
        <w:fldChar w:fldCharType="end"/>
      </w:r>
      <w:r>
        <w:instrText>)</w:instrText>
      </w:r>
      <w:r>
        <w:fldChar w:fldCharType="end"/>
      </w:r>
    </w:p>
    <w:p w14:paraId="2073E5A7" w14:textId="50C4C6A0"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905817" w:rsidRPr="00905817">
        <w:rPr>
          <w:position w:val="-12"/>
        </w:rPr>
        <w:object w:dxaOrig="999" w:dyaOrig="360" w14:anchorId="22ABA278">
          <v:shape id="_x0000_i1081" type="#_x0000_t75" style="width:50.25pt;height:19pt" o:ole="">
            <v:imagedata r:id="rId128" o:title=""/>
          </v:shape>
          <o:OLEObject Type="Embed" ProgID="Equation.DSMT4" ShapeID="_x0000_i1081" DrawAspect="Content" ObjectID="_1494317173" r:id="rId129"/>
        </w:object>
      </w:r>
      <w:r>
        <w:t>, then</w:t>
      </w:r>
    </w:p>
    <w:p w14:paraId="193DF94F" w14:textId="2CCBB64E" w:rsidR="008C7882" w:rsidRDefault="008C7882" w:rsidP="008C7882">
      <w:pPr>
        <w:pStyle w:val="MTDisplayEquation"/>
      </w:pPr>
      <w:r>
        <w:tab/>
      </w:r>
      <w:r w:rsidR="00905817" w:rsidRPr="00905817">
        <w:rPr>
          <w:position w:val="-14"/>
        </w:rPr>
        <w:object w:dxaOrig="4440" w:dyaOrig="400" w14:anchorId="2068B903">
          <v:shape id="_x0000_i1082" type="#_x0000_t75" style="width:222.1pt;height:19.7pt" o:ole="">
            <v:imagedata r:id="rId130" o:title=""/>
          </v:shape>
          <o:OLEObject Type="Embed" ProgID="Equation.DSMT4" ShapeID="_x0000_i1082" DrawAspect="Content" ObjectID="_1494317174" r:id="rId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31</w:instrText>
      </w:r>
      <w:r w:rsidR="00511485">
        <w:rPr>
          <w:noProof/>
        </w:rPr>
        <w:fldChar w:fldCharType="end"/>
      </w:r>
      <w:r>
        <w:instrText>)</w:instrText>
      </w:r>
      <w:r>
        <w:fldChar w:fldCharType="end"/>
      </w:r>
    </w:p>
    <w:p w14:paraId="799203AB" w14:textId="730B3384" w:rsidR="008C7882" w:rsidRDefault="008C7882" w:rsidP="008C7882">
      <w:r>
        <w:t xml:space="preserve">(c) </w:t>
      </w:r>
      <w:r w:rsidRPr="00E41741">
        <w:rPr>
          <w:i/>
        </w:rPr>
        <w:t>chain rule</w:t>
      </w:r>
      <w:r>
        <w:t xml:space="preserve">: </w:t>
      </w:r>
      <w:r w:rsidR="004566B7">
        <w:t xml:space="preserve"> </w:t>
      </w:r>
      <w:r>
        <w:t xml:space="preserve">If </w:t>
      </w:r>
      <w:r w:rsidR="00905817" w:rsidRPr="00905817">
        <w:rPr>
          <w:position w:val="-16"/>
        </w:rPr>
        <w:object w:dxaOrig="1300" w:dyaOrig="440" w14:anchorId="7BEFC3BF">
          <v:shape id="_x0000_i1083" type="#_x0000_t75" style="width:65.2pt;height:21.75pt" o:ole="">
            <v:imagedata r:id="rId132" o:title=""/>
          </v:shape>
          <o:OLEObject Type="Embed" ProgID="Equation.DSMT4" ShapeID="_x0000_i1083" DrawAspect="Content" ObjectID="_1494317175" r:id="rId133"/>
        </w:object>
      </w:r>
      <w:r>
        <w:t>, then</w:t>
      </w:r>
    </w:p>
    <w:p w14:paraId="71A3AB42" w14:textId="78161587" w:rsidR="008C7882" w:rsidRDefault="008C7882" w:rsidP="008C7882">
      <w:pPr>
        <w:pStyle w:val="MTDisplayEquation"/>
      </w:pPr>
      <w:r>
        <w:tab/>
      </w:r>
      <w:r w:rsidR="00905817" w:rsidRPr="00905817">
        <w:rPr>
          <w:position w:val="-16"/>
        </w:rPr>
        <w:object w:dxaOrig="3460" w:dyaOrig="440" w14:anchorId="3FE79088">
          <v:shape id="_x0000_i1084" type="#_x0000_t75" style="width:173.2pt;height:21.75pt" o:ole="">
            <v:imagedata r:id="rId134" o:title=""/>
          </v:shape>
          <o:OLEObject Type="Embed" ProgID="Equation.DSMT4" ShapeID="_x0000_i1084" DrawAspect="Content" ObjectID="_1494317176" r:id="rId1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32</w:instrText>
      </w:r>
      <w:r w:rsidR="00511485">
        <w:rPr>
          <w:noProof/>
        </w:rPr>
        <w:fldChar w:fldCharType="end"/>
      </w:r>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116" w:name="_Toc289032518"/>
      <w:r>
        <w:lastRenderedPageBreak/>
        <w:t>Deformation, Strain and Stress</w:t>
      </w:r>
      <w:bookmarkEnd w:id="116"/>
    </w:p>
    <w:p w14:paraId="3C92EB3A" w14:textId="77777777" w:rsidR="008C7882" w:rsidRDefault="008C7882" w:rsidP="008C7882">
      <w:pPr>
        <w:pStyle w:val="Heading3"/>
      </w:pPr>
      <w:bookmarkStart w:id="117" w:name="_Toc289032519"/>
      <w:r>
        <w:t>The deformation gradient tensor</w:t>
      </w:r>
      <w:bookmarkEnd w:id="117"/>
    </w:p>
    <w:p w14:paraId="6B56F67F" w14:textId="492FD9F2"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905817" w:rsidRPr="00905817">
        <w:rPr>
          <w:position w:val="-10"/>
        </w:rPr>
        <w:object w:dxaOrig="220" w:dyaOrig="260" w14:anchorId="190C21D4">
          <v:shape id="_x0000_i1085" type="#_x0000_t75" style="width:10.85pt;height:12.9pt" o:ole="">
            <v:imagedata r:id="rId136" o:title=""/>
          </v:shape>
          <o:OLEObject Type="Embed" ProgID="Equation.DSMT4" ShapeID="_x0000_i1085" DrawAspect="Content" ObjectID="_1494317177" r:id="rId137"/>
        </w:object>
      </w:r>
      <w:r>
        <w:t xml:space="preserve">, which is a mapping from </w:t>
      </w:r>
      <w:r w:rsidR="00905817" w:rsidRPr="00905817">
        <w:rPr>
          <w:position w:val="-4"/>
        </w:rPr>
        <w:object w:dxaOrig="320" w:dyaOrig="300" w14:anchorId="0638962F">
          <v:shape id="_x0000_i1086" type="#_x0000_t75" style="width:15.6pt;height:14.95pt" o:ole="">
            <v:imagedata r:id="rId138" o:title=""/>
          </v:shape>
          <o:OLEObject Type="Embed" ProgID="Equation.DSMT4" ShapeID="_x0000_i1086" DrawAspect="Content" ObjectID="_1494317178" r:id="rId139"/>
        </w:object>
      </w:r>
      <w:r>
        <w:t>to</w:t>
      </w:r>
      <w:r w:rsidR="00905817" w:rsidRPr="00905817">
        <w:rPr>
          <w:position w:val="-4"/>
        </w:rPr>
        <w:object w:dxaOrig="320" w:dyaOrig="300" w14:anchorId="4E8723AE">
          <v:shape id="_x0000_i1087" type="#_x0000_t75" style="width:15.6pt;height:14.95pt" o:ole="">
            <v:imagedata r:id="rId140" o:title=""/>
          </v:shape>
          <o:OLEObject Type="Embed" ProgID="Equation.DSMT4" ShapeID="_x0000_i1087" DrawAspect="Content" ObjectID="_1494317179" r:id="rId141"/>
        </w:object>
      </w:r>
      <w:r>
        <w:t>, maps the coordinates of a material point to the spatial configuration:</w:t>
      </w:r>
    </w:p>
    <w:p w14:paraId="023B4B98" w14:textId="07367BF9" w:rsidR="008C7882" w:rsidRDefault="008C7882" w:rsidP="008C7882">
      <w:pPr>
        <w:pStyle w:val="MTDisplayEquation"/>
      </w:pPr>
      <w:r>
        <w:tab/>
      </w:r>
      <w:r w:rsidR="00905817" w:rsidRPr="00905817">
        <w:rPr>
          <w:position w:val="-14"/>
        </w:rPr>
        <w:object w:dxaOrig="980" w:dyaOrig="400" w14:anchorId="49A32524">
          <v:shape id="_x0000_i1088" type="#_x0000_t75" style="width:49.6pt;height:19.7pt" o:ole="">
            <v:imagedata r:id="rId142" o:title=""/>
          </v:shape>
          <o:OLEObject Type="Embed" ProgID="Equation.DSMT4" ShapeID="_x0000_i1088" DrawAspect="Content" ObjectID="_1494317180" r:id="rId1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33</w:instrText>
      </w:r>
      <w:r w:rsidR="00511485">
        <w:rPr>
          <w:noProof/>
        </w:rPr>
        <w:fldChar w:fldCharType="end"/>
      </w:r>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2BBB0E0C" w:rsidR="008C7882" w:rsidRDefault="008C7882" w:rsidP="00FD7660">
      <w:pPr>
        <w:pStyle w:val="Caption"/>
        <w:jc w:val="center"/>
      </w:pPr>
      <w:r>
        <w:t xml:space="preserve">Figure </w:t>
      </w:r>
      <w:ins w:id="118" w:author="Steve Maas" w:date="2015-05-13T13:51:00Z">
        <w:r w:rsidR="00AB0524">
          <w:fldChar w:fldCharType="begin"/>
        </w:r>
        <w:r w:rsidR="00AB0524">
          <w:instrText xml:space="preserve"> STYLEREF 1 \s </w:instrText>
        </w:r>
      </w:ins>
      <w:r w:rsidR="00AB0524">
        <w:fldChar w:fldCharType="separate"/>
      </w:r>
      <w:r w:rsidR="00D3178E">
        <w:rPr>
          <w:noProof/>
        </w:rPr>
        <w:t>2</w:t>
      </w:r>
      <w:ins w:id="119"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20" w:author="rawlins" w:date="2015-05-19T17:23:00Z">
        <w:r w:rsidR="00D3178E">
          <w:rPr>
            <w:noProof/>
          </w:rPr>
          <w:t>1</w:t>
        </w:r>
      </w:ins>
      <w:ins w:id="121" w:author="Steve Maas" w:date="2015-05-13T13:51:00Z">
        <w:r w:rsidR="00AB0524">
          <w:fldChar w:fldCharType="end"/>
        </w:r>
      </w:ins>
      <w:del w:id="122"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2</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621F57F5" w:rsidR="008C7882" w:rsidRDefault="008C7882" w:rsidP="008C7882">
      <w:pPr>
        <w:pStyle w:val="MTDisplayEquation"/>
      </w:pPr>
      <w:r>
        <w:tab/>
      </w:r>
      <w:r w:rsidR="00905817" w:rsidRPr="00905817">
        <w:rPr>
          <w:position w:val="-14"/>
        </w:rPr>
        <w:object w:dxaOrig="1359" w:dyaOrig="400" w14:anchorId="0107DC67">
          <v:shape id="_x0000_i1089" type="#_x0000_t75" style="width:67.9pt;height:19.7pt" o:ole="">
            <v:imagedata r:id="rId145" o:title=""/>
          </v:shape>
          <o:OLEObject Type="Embed" ProgID="Equation.DSMT4" ShapeID="_x0000_i1089" DrawAspect="Content" ObjectID="_1494317181" r:id="rId1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34</w:instrText>
      </w:r>
      <w:r w:rsidR="00511485">
        <w:rPr>
          <w:noProof/>
        </w:rPr>
        <w:fldChar w:fldCharType="end"/>
      </w:r>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0AD7E4D9" w:rsidR="008C7882" w:rsidRDefault="008C7882" w:rsidP="008C7882">
      <w:pPr>
        <w:pStyle w:val="MTDisplayEquation"/>
      </w:pPr>
      <w:r>
        <w:tab/>
      </w:r>
      <w:r w:rsidR="00905817" w:rsidRPr="00905817">
        <w:rPr>
          <w:position w:val="-24"/>
        </w:rPr>
        <w:object w:dxaOrig="800" w:dyaOrig="620" w14:anchorId="145C3705">
          <v:shape id="_x0000_i1090" type="#_x0000_t75" style="width:40.1pt;height:30.55pt" o:ole="">
            <v:imagedata r:id="rId147" o:title=""/>
          </v:shape>
          <o:OLEObject Type="Embed" ProgID="Equation.DSMT4" ShapeID="_x0000_i1090" DrawAspect="Content" ObjectID="_1494317182" r:id="rId1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35</w:instrText>
      </w:r>
      <w:r w:rsidR="00511485">
        <w:rPr>
          <w:noProof/>
        </w:rPr>
        <w:fldChar w:fldCharType="end"/>
      </w:r>
      <w:r>
        <w:instrText>)</w:instrText>
      </w:r>
      <w:r>
        <w:fldChar w:fldCharType="end"/>
      </w:r>
    </w:p>
    <w:p w14:paraId="037FF9A5" w14:textId="163AD0B2" w:rsidR="008C7882" w:rsidRDefault="004566B7" w:rsidP="008C7882">
      <w:r>
        <w:t xml:space="preserve">The deformation gradient </w:t>
      </w:r>
      <w:r w:rsidR="008C7882">
        <w:t>relates an infinitesimal vector in the reference configuration</w:t>
      </w:r>
      <w:r w:rsidR="008C66E1">
        <w:t xml:space="preserve"> </w:t>
      </w:r>
      <w:r w:rsidR="00905817" w:rsidRPr="00905817">
        <w:rPr>
          <w:position w:val="-6"/>
        </w:rPr>
        <w:object w:dxaOrig="380" w:dyaOrig="279" w14:anchorId="75F7059C">
          <v:shape id="_x0000_i1091" type="#_x0000_t75" style="width:19pt;height:14.25pt" o:ole="">
            <v:imagedata r:id="rId149" o:title=""/>
          </v:shape>
          <o:OLEObject Type="Embed" ProgID="Equation.DSMT4" ShapeID="_x0000_i1091" DrawAspect="Content" ObjectID="_1494317183" r:id="rId150"/>
        </w:object>
      </w:r>
      <w:r w:rsidR="008C7882">
        <w:t xml:space="preserve"> to the corresponding vector in the current configuration:</w:t>
      </w:r>
    </w:p>
    <w:p w14:paraId="5F98E1D1" w14:textId="5B5EDC4C" w:rsidR="008C7882" w:rsidRDefault="008C7882" w:rsidP="008C7882">
      <w:pPr>
        <w:pStyle w:val="MTDisplayEquation"/>
      </w:pPr>
      <w:r>
        <w:tab/>
      </w:r>
      <w:r w:rsidR="00905817" w:rsidRPr="00905817">
        <w:rPr>
          <w:position w:val="-6"/>
        </w:rPr>
        <w:object w:dxaOrig="1120" w:dyaOrig="279" w14:anchorId="3D9D124E">
          <v:shape id="_x0000_i1092" type="#_x0000_t75" style="width:56.4pt;height:14.25pt" o:ole="">
            <v:imagedata r:id="rId151" o:title=""/>
          </v:shape>
          <o:OLEObject Type="Embed" ProgID="Equation.DSMT4" ShapeID="_x0000_i1092" DrawAspect="Content" ObjectID="_1494317184" r:id="rId15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36</w:instrText>
      </w:r>
      <w:r w:rsidR="00511485">
        <w:rPr>
          <w:noProof/>
        </w:rPr>
        <w:fldChar w:fldCharType="end"/>
      </w:r>
      <w:r>
        <w:instrText>)</w:instrText>
      </w:r>
      <w:r>
        <w:fldChar w:fldCharType="end"/>
      </w:r>
    </w:p>
    <w:p w14:paraId="071BF595" w14:textId="7C70D7FC" w:rsidR="008C7882" w:rsidRDefault="008C7882" w:rsidP="008C7882">
      <w:r>
        <w:t xml:space="preserve">The determinant of the deformation tensor </w:t>
      </w:r>
      <w:r w:rsidR="00905817" w:rsidRPr="00905817">
        <w:rPr>
          <w:position w:val="-6"/>
        </w:rPr>
        <w:object w:dxaOrig="940" w:dyaOrig="279" w14:anchorId="590109A8">
          <v:shape id="_x0000_i1093" type="#_x0000_t75" style="width:47.55pt;height:14.25pt" o:ole="">
            <v:imagedata r:id="rId153" o:title=""/>
          </v:shape>
          <o:OLEObject Type="Embed" ProgID="Equation.DSMT4" ShapeID="_x0000_i1093" DrawAspect="Content" ObjectID="_1494317185" r:id="rId154"/>
        </w:object>
      </w:r>
      <w:r>
        <w:t xml:space="preserve"> gives the volume change, or equivalently the change in density:</w:t>
      </w:r>
    </w:p>
    <w:p w14:paraId="56A902C2" w14:textId="4D56D2B0" w:rsidR="008C7882" w:rsidRDefault="008C7882" w:rsidP="008C7882">
      <w:pPr>
        <w:pStyle w:val="MTDisplayEquation"/>
      </w:pPr>
      <w:r>
        <w:tab/>
      </w:r>
      <w:r w:rsidR="00905817" w:rsidRPr="00905817">
        <w:rPr>
          <w:position w:val="-12"/>
        </w:rPr>
        <w:object w:dxaOrig="859" w:dyaOrig="360" w14:anchorId="018E665A">
          <v:shape id="_x0000_i1094" type="#_x0000_t75" style="width:42.8pt;height:19pt" o:ole="">
            <v:imagedata r:id="rId155" o:title=""/>
          </v:shape>
          <o:OLEObject Type="Embed" ProgID="Equation.DSMT4" ShapeID="_x0000_i1094" DrawAspect="Content" ObjectID="_1494317186" r:id="rId1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w:instrText>
      </w:r>
      <w:r w:rsidR="00511485">
        <w:instrText xml:space="preserve">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37</w:instrText>
      </w:r>
      <w:r w:rsidR="00511485">
        <w:rPr>
          <w:noProof/>
        </w:rPr>
        <w:fldChar w:fldCharType="end"/>
      </w:r>
      <w:r>
        <w:instrText>)</w:instrText>
      </w:r>
      <w:r>
        <w:fldChar w:fldCharType="end"/>
      </w:r>
    </w:p>
    <w:p w14:paraId="2CDBBE12" w14:textId="5E65BADB" w:rsidR="008C7882" w:rsidRPr="00181B1A" w:rsidRDefault="008C7882" w:rsidP="008C7882">
      <w:r>
        <w:t>Here</w:t>
      </w:r>
      <w:r w:rsidR="008C66E1">
        <w:t xml:space="preserve"> </w:t>
      </w:r>
      <w:r w:rsidR="00905817" w:rsidRPr="00905817">
        <w:rPr>
          <w:position w:val="-12"/>
        </w:rPr>
        <w:object w:dxaOrig="300" w:dyaOrig="360" w14:anchorId="653FF108">
          <v:shape id="_x0000_i1095" type="#_x0000_t75" style="width:14.95pt;height:19pt" o:ole="">
            <v:imagedata r:id="rId157" o:title=""/>
          </v:shape>
          <o:OLEObject Type="Embed" ProgID="Equation.DSMT4" ShapeID="_x0000_i1095" DrawAspect="Content" ObjectID="_1494317187" r:id="rId158"/>
        </w:object>
      </w:r>
      <w:r w:rsidR="008C66E1">
        <w:t xml:space="preserve"> </w:t>
      </w:r>
      <w:r>
        <w:t xml:space="preserve">is the density in the reference configuration and </w:t>
      </w:r>
      <w:r w:rsidR="00905817" w:rsidRPr="00905817">
        <w:rPr>
          <w:position w:val="-10"/>
        </w:rPr>
        <w:object w:dxaOrig="240" w:dyaOrig="260" w14:anchorId="0370EC98">
          <v:shape id="_x0000_i1096" type="#_x0000_t75" style="width:12.25pt;height:12.9pt" o:ole="">
            <v:imagedata r:id="rId159" o:title=""/>
          </v:shape>
          <o:OLEObject Type="Embed" ProgID="Equation.DSMT4" ShapeID="_x0000_i1096" DrawAspect="Content" ObjectID="_1494317188" r:id="rId160"/>
        </w:object>
      </w:r>
      <w:r w:rsidR="008C66E1">
        <w:t xml:space="preserve"> </w:t>
      </w:r>
      <w:r>
        <w:t>is the current density.</w:t>
      </w:r>
    </w:p>
    <w:p w14:paraId="05177A1B" w14:textId="77777777" w:rsidR="008C7882" w:rsidRDefault="008C7882" w:rsidP="008C7882"/>
    <w:p w14:paraId="70B40ECF" w14:textId="68928DC0"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905817" w:rsidRPr="00905817">
        <w:rPr>
          <w:position w:val="-4"/>
        </w:rPr>
        <w:object w:dxaOrig="220" w:dyaOrig="300" w14:anchorId="65AA3F53">
          <v:shape id="_x0000_i1097" type="#_x0000_t75" style="width:10.85pt;height:14.95pt" o:ole="">
            <v:imagedata r:id="rId161" o:title=""/>
          </v:shape>
          <o:OLEObject Type="Embed" ProgID="Equation.DSMT4" ShapeID="_x0000_i1097" DrawAspect="Content" ObjectID="_1494317189" r:id="rId162"/>
        </w:object>
      </w:r>
      <w:r>
        <w:t xml:space="preserve">, does not produce any change in volume. Noting that the determinant of the deformation gradient gives the volume ratio, the determinant of </w:t>
      </w:r>
      <w:r w:rsidR="00905817" w:rsidRPr="00905817">
        <w:rPr>
          <w:position w:val="-4"/>
        </w:rPr>
        <w:object w:dxaOrig="220" w:dyaOrig="300" w14:anchorId="06DC080D">
          <v:shape id="_x0000_i1098" type="#_x0000_t75" style="width:10.85pt;height:14.95pt" o:ole="">
            <v:imagedata r:id="rId163" o:title=""/>
          </v:shape>
          <o:OLEObject Type="Embed" ProgID="Equation.DSMT4" ShapeID="_x0000_i1098" DrawAspect="Content" ObjectID="_1494317190" r:id="rId164"/>
        </w:object>
      </w:r>
      <w:r>
        <w:t xml:space="preserve"> must therefore satisfy,</w:t>
      </w:r>
    </w:p>
    <w:p w14:paraId="46A91376" w14:textId="0BDE5B53" w:rsidR="008C7882" w:rsidRDefault="008C7882" w:rsidP="008C7882">
      <w:pPr>
        <w:pStyle w:val="MTDisplayEquation"/>
      </w:pPr>
      <w:r>
        <w:tab/>
      </w:r>
      <w:r w:rsidR="00905817" w:rsidRPr="00905817">
        <w:rPr>
          <w:position w:val="-6"/>
        </w:rPr>
        <w:object w:dxaOrig="859" w:dyaOrig="320" w14:anchorId="70246861">
          <v:shape id="_x0000_i1099" type="#_x0000_t75" style="width:42.8pt;height:15.6pt" o:ole="">
            <v:imagedata r:id="rId165" o:title=""/>
          </v:shape>
          <o:OLEObject Type="Embed" ProgID="Equation.DSMT4" ShapeID="_x0000_i1099" DrawAspect="Content" ObjectID="_1494317191" r:id="rId16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38</w:instrText>
      </w:r>
      <w:r w:rsidR="00511485">
        <w:rPr>
          <w:noProof/>
        </w:rPr>
        <w:fldChar w:fldCharType="end"/>
      </w:r>
      <w:r>
        <w:instrText>)</w:instrText>
      </w:r>
      <w:r>
        <w:fldChar w:fldCharType="end"/>
      </w:r>
    </w:p>
    <w:p w14:paraId="5F5C5DDF" w14:textId="5303925A" w:rsidR="008C7882" w:rsidRDefault="008C7882" w:rsidP="008C7882">
      <w:r>
        <w:lastRenderedPageBreak/>
        <w:t xml:space="preserve">This condition can be achieved by choosing </w:t>
      </w:r>
      <w:r w:rsidR="00905817" w:rsidRPr="00905817">
        <w:rPr>
          <w:position w:val="-4"/>
        </w:rPr>
        <w:object w:dxaOrig="220" w:dyaOrig="300" w14:anchorId="4C621F99">
          <v:shape id="_x0000_i1100" type="#_x0000_t75" style="width:10.85pt;height:14.95pt" o:ole="">
            <v:imagedata r:id="rId167" o:title=""/>
          </v:shape>
          <o:OLEObject Type="Embed" ProgID="Equation.DSMT4" ShapeID="_x0000_i1100" DrawAspect="Content" ObjectID="_1494317192" r:id="rId168"/>
        </w:object>
      </w:r>
      <w:r w:rsidR="008C66E1">
        <w:t xml:space="preserve"> </w:t>
      </w:r>
      <w:r>
        <w:t>as,</w:t>
      </w:r>
    </w:p>
    <w:p w14:paraId="758A2334" w14:textId="1AA76F13" w:rsidR="008C7882" w:rsidRDefault="008C7882" w:rsidP="008C7882">
      <w:pPr>
        <w:pStyle w:val="MTDisplayEquation"/>
      </w:pPr>
      <w:r>
        <w:tab/>
      </w:r>
      <w:r w:rsidR="00905817" w:rsidRPr="00905817">
        <w:rPr>
          <w:position w:val="-6"/>
        </w:rPr>
        <w:object w:dxaOrig="1040" w:dyaOrig="320" w14:anchorId="49F0ACD1">
          <v:shape id="_x0000_i1101" type="#_x0000_t75" style="width:52.3pt;height:15.6pt" o:ole="">
            <v:imagedata r:id="rId169" o:title=""/>
          </v:shape>
          <o:OLEObject Type="Embed" ProgID="Equation.DSMT4" ShapeID="_x0000_i1101" DrawAspect="Content" ObjectID="_1494317193" r:id="rId1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3" w:name="ZEqnNum821413"/>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39</w:instrText>
      </w:r>
      <w:r w:rsidR="00511485">
        <w:rPr>
          <w:noProof/>
        </w:rPr>
        <w:fldChar w:fldCharType="end"/>
      </w:r>
      <w:r>
        <w:instrText>)</w:instrText>
      </w:r>
      <w:bookmarkEnd w:id="123"/>
      <w:r>
        <w:fldChar w:fldCharType="end"/>
      </w:r>
    </w:p>
    <w:p w14:paraId="4F757102" w14:textId="5B84E2E1"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905817" w:rsidRPr="00905817">
        <w:rPr>
          <w:position w:val="-6"/>
        </w:rPr>
        <w:object w:dxaOrig="260" w:dyaOrig="279" w14:anchorId="26D92983">
          <v:shape id="_x0000_i1102" type="#_x0000_t75" style="width:12.9pt;height:14.25pt" o:ole="">
            <v:imagedata r:id="rId171" o:title=""/>
          </v:shape>
          <o:OLEObject Type="Embed" ProgID="Equation.DSMT4" ShapeID="_x0000_i1102" DrawAspect="Content" ObjectID="_1494317194" r:id="rId172"/>
        </w:object>
      </w:r>
      <w:r>
        <w:rPr>
          <w:b/>
        </w:rPr>
        <w:t xml:space="preserve"> </w:t>
      </w:r>
      <w:r w:rsidR="00B3790A">
        <w:rPr>
          <w:b/>
        </w:rPr>
        <w:t xml:space="preserve">(or </w:t>
      </w:r>
      <w:r w:rsidR="00905817" w:rsidRPr="00905817">
        <w:rPr>
          <w:b/>
          <w:position w:val="-6"/>
        </w:rPr>
        <w:object w:dxaOrig="260" w:dyaOrig="279" w14:anchorId="33652249">
          <v:shape id="_x0000_i1103" type="#_x0000_t75" style="width:12.9pt;height:14.25pt" o:ole="">
            <v:imagedata r:id="rId173" o:title=""/>
          </v:shape>
          <o:OLEObject Type="Embed" ProgID="Equation.DSMT4" ShapeID="_x0000_i1103" DrawAspect="Content" ObjectID="_1494317195" r:id="rId174"/>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18D93667" w:rsidR="008C7882" w:rsidRDefault="008C7882" w:rsidP="008C7882">
      <w:pPr>
        <w:pStyle w:val="MTDisplayEquation"/>
      </w:pPr>
      <w:r>
        <w:tab/>
      </w:r>
      <w:r w:rsidR="00905817" w:rsidRPr="00905817">
        <w:rPr>
          <w:position w:val="-6"/>
        </w:rPr>
        <w:object w:dxaOrig="1420" w:dyaOrig="279" w14:anchorId="4707D10D">
          <v:shape id="_x0000_i1104" type="#_x0000_t75" style="width:71.3pt;height:14.25pt" o:ole="">
            <v:imagedata r:id="rId175" o:title=""/>
          </v:shape>
          <o:OLEObject Type="Embed" ProgID="Equation.DSMT4" ShapeID="_x0000_i1104" DrawAspect="Content" ObjectID="_1494317196" r:id="rId1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40</w:instrText>
      </w:r>
      <w:r w:rsidR="00511485">
        <w:rPr>
          <w:noProof/>
        </w:rPr>
        <w:fldChar w:fldCharType="end"/>
      </w:r>
      <w:r>
        <w:instrText>)</w:instrText>
      </w:r>
      <w:r>
        <w:fldChar w:fldCharType="end"/>
      </w:r>
    </w:p>
    <w:p w14:paraId="4B57FA84" w14:textId="2743330E" w:rsidR="008C7882" w:rsidRPr="00B34046" w:rsidRDefault="00905817" w:rsidP="008C7882">
      <w:r w:rsidRPr="00905817">
        <w:rPr>
          <w:position w:val="-6"/>
        </w:rPr>
        <w:object w:dxaOrig="260" w:dyaOrig="279" w14:anchorId="50D2186D">
          <v:shape id="_x0000_i1105" type="#_x0000_t75" style="width:12.9pt;height:14.25pt" o:ole="">
            <v:imagedata r:id="rId177" o:title=""/>
          </v:shape>
          <o:OLEObject Type="Embed" ProgID="Equation.DSMT4" ShapeID="_x0000_i1105" DrawAspect="Content" ObjectID="_1494317197" r:id="rId178"/>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905817">
        <w:rPr>
          <w:position w:val="-6"/>
        </w:rPr>
        <w:object w:dxaOrig="260" w:dyaOrig="279" w14:anchorId="36A734DA">
          <v:shape id="_x0000_i1106" type="#_x0000_t75" style="width:12.9pt;height:14.25pt" o:ole="">
            <v:imagedata r:id="rId179" o:title=""/>
          </v:shape>
          <o:OLEObject Type="Embed" ProgID="Equation.DSMT4" ShapeID="_x0000_i1106" DrawAspect="Content" ObjectID="_1494317198" r:id="rId180"/>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905817">
        <w:rPr>
          <w:position w:val="-4"/>
        </w:rPr>
        <w:object w:dxaOrig="260" w:dyaOrig="260" w14:anchorId="1F564E0E">
          <v:shape id="_x0000_i1107" type="#_x0000_t75" style="width:12.9pt;height:12.9pt" o:ole="">
            <v:imagedata r:id="rId181" o:title=""/>
          </v:shape>
          <o:OLEObject Type="Embed" ProgID="Equation.DSMT4" ShapeID="_x0000_i1107" DrawAspect="Content" ObjectID="_1494317199" r:id="rId182"/>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124" w:name="_Toc289032520"/>
      <w:r>
        <w:t>Strain</w:t>
      </w:r>
      <w:bookmarkEnd w:id="124"/>
    </w:p>
    <w:p w14:paraId="71A7AC5C" w14:textId="77777777" w:rsidR="008C7882" w:rsidRDefault="008C7882" w:rsidP="008C7882">
      <w:r>
        <w:t xml:space="preserve">The </w:t>
      </w:r>
      <w:r>
        <w:rPr>
          <w:i/>
        </w:rPr>
        <w:t>right Cauchy-Green deformation tensor</w:t>
      </w:r>
      <w:r>
        <w:t xml:space="preserve"> is defined as follows:</w:t>
      </w:r>
    </w:p>
    <w:p w14:paraId="488C45EC" w14:textId="21DA9638" w:rsidR="008C7882" w:rsidRDefault="008C7882" w:rsidP="008C7882">
      <w:pPr>
        <w:pStyle w:val="MTDisplayEquation"/>
      </w:pPr>
      <w:r>
        <w:tab/>
      </w:r>
      <w:r w:rsidR="00905817" w:rsidRPr="00905817">
        <w:rPr>
          <w:position w:val="-6"/>
        </w:rPr>
        <w:object w:dxaOrig="880" w:dyaOrig="320" w14:anchorId="24120314">
          <v:shape id="_x0000_i1108" type="#_x0000_t75" style="width:44.15pt;height:15.6pt" o:ole="">
            <v:imagedata r:id="rId183" o:title=""/>
          </v:shape>
          <o:OLEObject Type="Embed" ProgID="Equation.DSMT4" ShapeID="_x0000_i1108" DrawAspect="Content" ObjectID="_1494317200" r:id="rId1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41</w:instrText>
      </w:r>
      <w:r w:rsidR="00511485">
        <w:rPr>
          <w:noProof/>
        </w:rPr>
        <w:fldChar w:fldCharType="end"/>
      </w:r>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3F9605E2" w:rsidR="008C7882" w:rsidRDefault="008C7882" w:rsidP="008C7882">
      <w:pPr>
        <w:pStyle w:val="MTDisplayEquation"/>
      </w:pPr>
      <w:r>
        <w:tab/>
      </w:r>
      <w:r w:rsidR="00905817" w:rsidRPr="00905817">
        <w:rPr>
          <w:position w:val="-6"/>
        </w:rPr>
        <w:object w:dxaOrig="840" w:dyaOrig="320" w14:anchorId="62FA6541">
          <v:shape id="_x0000_i1109" type="#_x0000_t75" style="width:42.1pt;height:15.6pt" o:ole="">
            <v:imagedata r:id="rId185" o:title=""/>
          </v:shape>
          <o:OLEObject Type="Embed" ProgID="Equation.DSMT4" ShapeID="_x0000_i1109" DrawAspect="Content" ObjectID="_1494317201" r:id="rId18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42</w:instrText>
      </w:r>
      <w:r w:rsidR="00511485">
        <w:rPr>
          <w:noProof/>
        </w:rPr>
        <w:fldChar w:fldCharType="end"/>
      </w:r>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r w:rsidR="00511485">
        <w:fldChar w:fldCharType="begin"/>
      </w:r>
      <w:r w:rsidR="00511485">
        <w:instrText xml:space="preserve"> REF ZEqnNum821413 \* Charformat \! \* MERGEFORMAT </w:instrText>
      </w:r>
      <w:r w:rsidR="00511485">
        <w:fldChar w:fldCharType="separate"/>
      </w:r>
      <w:r w:rsidR="00D3178E">
        <w:instrText>(2.39)</w:instrText>
      </w:r>
      <w:r w:rsidR="00511485">
        <w:fldChar w:fldCharType="end"/>
      </w:r>
      <w:r w:rsidR="003B102D">
        <w:fldChar w:fldCharType="end"/>
      </w:r>
      <w:r>
        <w:t xml:space="preserve"> the deviatoric deformation tensors are:</w:t>
      </w:r>
    </w:p>
    <w:p w14:paraId="1AF11879" w14:textId="6C76977C" w:rsidR="008C7882" w:rsidRDefault="008C7882" w:rsidP="008C7882">
      <w:pPr>
        <w:pStyle w:val="MTDisplayEquation"/>
      </w:pPr>
      <w:r>
        <w:tab/>
      </w:r>
      <w:r w:rsidR="00905817" w:rsidRPr="00905817">
        <w:rPr>
          <w:position w:val="-32"/>
        </w:rPr>
        <w:object w:dxaOrig="1820" w:dyaOrig="760" w14:anchorId="6E36141F">
          <v:shape id="_x0000_i1110" type="#_x0000_t75" style="width:91.7pt;height:37.35pt" o:ole="">
            <v:imagedata r:id="rId187" o:title=""/>
          </v:shape>
          <o:OLEObject Type="Embed" ProgID="Equation.DSMT4" ShapeID="_x0000_i1110" DrawAspect="Content" ObjectID="_1494317202" r:id="rId1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43</w:instrText>
      </w:r>
      <w:r w:rsidR="00511485">
        <w:rPr>
          <w:noProof/>
        </w:rPr>
        <w:fldChar w:fldCharType="end"/>
      </w:r>
      <w:r>
        <w:instrText>)</w:instrText>
      </w:r>
      <w:r>
        <w:fldChar w:fldCharType="end"/>
      </w:r>
    </w:p>
    <w:p w14:paraId="2E449740" w14:textId="382D8140"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905817" w:rsidRPr="00905817">
        <w:rPr>
          <w:position w:val="-4"/>
        </w:rPr>
        <w:object w:dxaOrig="180" w:dyaOrig="260" w14:anchorId="575ADEB5">
          <v:shape id="_x0000_i1111" type="#_x0000_t75" style="width:8.85pt;height:12.9pt" o:ole="">
            <v:imagedata r:id="rId189" o:title=""/>
          </v:shape>
          <o:OLEObject Type="Embed" ProgID="Equation.DSMT4" ShapeID="_x0000_i1111" DrawAspect="Content" ObjectID="_1494317203" r:id="rId190"/>
        </w:object>
      </w:r>
      <w:r>
        <w:t xml:space="preserve">. However, they can be used to define strain measures. The </w:t>
      </w:r>
      <w:r>
        <w:rPr>
          <w:i/>
        </w:rPr>
        <w:t>Green-Lagrange strain tensor</w:t>
      </w:r>
      <w:r>
        <w:t xml:space="preserve"> is defined as:</w:t>
      </w:r>
    </w:p>
    <w:p w14:paraId="186B3C0F" w14:textId="6D189925" w:rsidR="008C7882" w:rsidRDefault="008C7882" w:rsidP="008C7882">
      <w:pPr>
        <w:pStyle w:val="MTDisplayEquation"/>
      </w:pPr>
      <w:r>
        <w:tab/>
      </w:r>
      <w:r w:rsidR="00905817" w:rsidRPr="00905817">
        <w:rPr>
          <w:position w:val="-24"/>
        </w:rPr>
        <w:object w:dxaOrig="1320" w:dyaOrig="620" w14:anchorId="57A47667">
          <v:shape id="_x0000_i1112" type="#_x0000_t75" style="width:65.9pt;height:30.55pt" o:ole="">
            <v:imagedata r:id="rId191" o:title=""/>
          </v:shape>
          <o:OLEObject Type="Embed" ProgID="Equation.DSMT4" ShapeID="_x0000_i1112" DrawAspect="Content" ObjectID="_1494317204" r:id="rId1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w:instrText>
      </w:r>
      <w:r w:rsidR="00511485">
        <w:instrText xml:space="preserve">EQ MTEqn \c \* Arabic \* MERGEFORMAT </w:instrText>
      </w:r>
      <w:r w:rsidR="00511485">
        <w:fldChar w:fldCharType="separate"/>
      </w:r>
      <w:r w:rsidR="00D3178E">
        <w:rPr>
          <w:noProof/>
        </w:rPr>
        <w:instrText>44</w:instrText>
      </w:r>
      <w:r w:rsidR="00511485">
        <w:rPr>
          <w:noProof/>
        </w:rPr>
        <w:fldChar w:fldCharType="end"/>
      </w:r>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373642D7" w:rsidR="008C7882" w:rsidRDefault="008C7882" w:rsidP="008C7882">
      <w:pPr>
        <w:pStyle w:val="MTDisplayEquation"/>
      </w:pPr>
      <w:r>
        <w:tab/>
      </w:r>
      <w:r w:rsidR="00905817" w:rsidRPr="00905817">
        <w:rPr>
          <w:position w:val="-24"/>
        </w:rPr>
        <w:object w:dxaOrig="1400" w:dyaOrig="620" w14:anchorId="7A139C33">
          <v:shape id="_x0000_i1113" type="#_x0000_t75" style="width:69.95pt;height:30.55pt" o:ole="">
            <v:imagedata r:id="rId193" o:title=""/>
          </v:shape>
          <o:OLEObject Type="Embed" ProgID="Equation.DSMT4" ShapeID="_x0000_i1113" DrawAspect="Content" ObjectID="_1494317205" r:id="rId1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45</w:instrText>
      </w:r>
      <w:r w:rsidR="00511485">
        <w:rPr>
          <w:noProof/>
        </w:rPr>
        <w:fldChar w:fldCharType="end"/>
      </w:r>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624DE4E4" w:rsidR="008C7882" w:rsidRDefault="008C7882" w:rsidP="008C7882">
      <w:pPr>
        <w:pStyle w:val="MTDisplayEquation"/>
      </w:pPr>
      <w:r>
        <w:tab/>
      </w:r>
      <w:r w:rsidR="00905817" w:rsidRPr="00905817">
        <w:rPr>
          <w:position w:val="-36"/>
        </w:rPr>
        <w:object w:dxaOrig="2000" w:dyaOrig="840" w14:anchorId="2CE55389">
          <v:shape id="_x0000_i1114" type="#_x0000_t75" style="width:99.85pt;height:42.1pt" o:ole="">
            <v:imagedata r:id="rId195" o:title=""/>
          </v:shape>
          <o:OLEObject Type="Embed" ProgID="Equation.DSMT4" ShapeID="_x0000_i1114" DrawAspect="Content" ObjectID="_1494317206" r:id="rId1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46</w:instrText>
      </w:r>
      <w:r w:rsidR="00511485">
        <w:rPr>
          <w:noProof/>
        </w:rPr>
        <w:fldChar w:fldCharType="end"/>
      </w:r>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23784780" w:rsidR="008C7882" w:rsidRDefault="008C7882" w:rsidP="008C7882">
      <w:pPr>
        <w:pStyle w:val="MTDisplayEquation"/>
      </w:pPr>
      <w:r>
        <w:tab/>
      </w:r>
      <w:r w:rsidR="00905817" w:rsidRPr="00905817">
        <w:rPr>
          <w:position w:val="-14"/>
        </w:rPr>
        <w:object w:dxaOrig="1480" w:dyaOrig="400" w14:anchorId="50D9D930">
          <v:shape id="_x0000_i1115" type="#_x0000_t75" style="width:74.05pt;height:19.7pt" o:ole="">
            <v:imagedata r:id="rId197" o:title=""/>
          </v:shape>
          <o:OLEObject Type="Embed" ProgID="Equation.DSMT4" ShapeID="_x0000_i1115" DrawAspect="Content" ObjectID="_1494317207" r:id="rId19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47</w:instrText>
      </w:r>
      <w:r w:rsidR="00511485">
        <w:rPr>
          <w:noProof/>
        </w:rPr>
        <w:fldChar w:fldCharType="end"/>
      </w:r>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125" w:name="_Toc289032521"/>
      <w:r>
        <w:t>Stress</w:t>
      </w:r>
      <w:bookmarkEnd w:id="125"/>
    </w:p>
    <w:p w14:paraId="4B30363E" w14:textId="77777777" w:rsidR="008C7882" w:rsidRDefault="008C7882" w:rsidP="008C7882">
      <w:r>
        <w:t xml:space="preserve">The traction </w:t>
      </w:r>
      <w:r>
        <w:rPr>
          <w:b/>
        </w:rPr>
        <w:t>t</w:t>
      </w:r>
      <w:r>
        <w:t xml:space="preserve"> on a plane bisecting the body is given by,</w:t>
      </w:r>
    </w:p>
    <w:p w14:paraId="139DCDD4" w14:textId="1E70EDCF" w:rsidR="008C7882" w:rsidRDefault="008C7882" w:rsidP="008C7882">
      <w:pPr>
        <w:pStyle w:val="MTDisplayEquation"/>
      </w:pPr>
      <w:r>
        <w:tab/>
      </w:r>
      <w:r w:rsidR="00905817" w:rsidRPr="00905817">
        <w:rPr>
          <w:position w:val="-6"/>
        </w:rPr>
        <w:object w:dxaOrig="780" w:dyaOrig="260" w14:anchorId="7D4695A1">
          <v:shape id="_x0000_i1116" type="#_x0000_t75" style="width:39.4pt;height:12.9pt" o:ole="">
            <v:imagedata r:id="rId199" o:title=""/>
          </v:shape>
          <o:OLEObject Type="Embed" ProgID="Equation.DSMT4" ShapeID="_x0000_i1116" DrawAspect="Content" ObjectID="_1494317208" r:id="rId2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48</w:instrText>
      </w:r>
      <w:r w:rsidR="00511485">
        <w:rPr>
          <w:noProof/>
        </w:rPr>
        <w:fldChar w:fldCharType="end"/>
      </w:r>
      <w:r>
        <w:instrText>)</w:instrText>
      </w:r>
      <w:r>
        <w:fldChar w:fldCharType="end"/>
      </w:r>
    </w:p>
    <w:p w14:paraId="27EE07AC" w14:textId="3242730C" w:rsidR="008C7882" w:rsidRDefault="008C7882" w:rsidP="008C7882">
      <w:r>
        <w:lastRenderedPageBreak/>
        <w:t xml:space="preserve">where </w:t>
      </w:r>
      <w:r w:rsidR="00905817" w:rsidRPr="00905817">
        <w:rPr>
          <w:position w:val="-6"/>
        </w:rPr>
        <w:object w:dxaOrig="200" w:dyaOrig="220" w14:anchorId="038803A8">
          <v:shape id="_x0000_i1117" type="#_x0000_t75" style="width:10.2pt;height:10.85pt" o:ole="">
            <v:imagedata r:id="rId201" o:title=""/>
          </v:shape>
          <o:OLEObject Type="Embed" ProgID="Equation.DSMT4" ShapeID="_x0000_i1117" DrawAspect="Content" ObjectID="_1494317209" r:id="rId202"/>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905817" w:rsidRPr="00905817">
        <w:rPr>
          <w:position w:val="-14"/>
        </w:rPr>
        <w:object w:dxaOrig="840" w:dyaOrig="380" w14:anchorId="605D7368">
          <v:shape id="_x0000_i1118" type="#_x0000_t75" style="width:42.1pt;height:19pt" o:ole="">
            <v:imagedata r:id="rId203" o:title=""/>
          </v:shape>
          <o:OLEObject Type="Embed" ProgID="Equation.DSMT4" ShapeID="_x0000_i1118" DrawAspect="Content" ObjectID="_1494317210" r:id="rId204"/>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52460C6B" w:rsidR="008C7882" w:rsidRDefault="008C7882" w:rsidP="008C7882">
      <w:pPr>
        <w:pStyle w:val="MTDisplayEquation"/>
      </w:pPr>
      <w:r>
        <w:tab/>
      </w:r>
      <w:r w:rsidR="00905817" w:rsidRPr="00905817">
        <w:rPr>
          <w:position w:val="-6"/>
        </w:rPr>
        <w:object w:dxaOrig="700" w:dyaOrig="279" w14:anchorId="6D0FB9E8">
          <v:shape id="_x0000_i1119" type="#_x0000_t75" style="width:34.65pt;height:14.25pt" o:ole="">
            <v:imagedata r:id="rId205" o:title=""/>
          </v:shape>
          <o:OLEObject Type="Embed" ProgID="Equation.DSMT4" ShapeID="_x0000_i1119" DrawAspect="Content" ObjectID="_1494317211" r:id="rId2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49</w:instrText>
      </w:r>
      <w:r w:rsidR="00511485">
        <w:rPr>
          <w:noProof/>
        </w:rPr>
        <w:fldChar w:fldCharType="end"/>
      </w:r>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2F82C134" w:rsidR="008C7882" w:rsidRDefault="008C7882" w:rsidP="008C7882">
      <w:pPr>
        <w:pStyle w:val="MTDisplayEquation"/>
      </w:pPr>
      <w:r>
        <w:tab/>
      </w:r>
      <w:r w:rsidR="00905817" w:rsidRPr="00905817">
        <w:rPr>
          <w:position w:val="-6"/>
        </w:rPr>
        <w:object w:dxaOrig="1060" w:dyaOrig="320" w14:anchorId="4E71B338">
          <v:shape id="_x0000_i1120" type="#_x0000_t75" style="width:52.3pt;height:15.6pt" o:ole="">
            <v:imagedata r:id="rId207" o:title=""/>
          </v:shape>
          <o:OLEObject Type="Embed" ProgID="Equation.DSMT4" ShapeID="_x0000_i1120" DrawAspect="Content" ObjectID="_1494317212" r:id="rId20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50</w:instrText>
      </w:r>
      <w:r w:rsidR="00511485">
        <w:rPr>
          <w:noProof/>
        </w:rPr>
        <w:fldChar w:fldCharType="end"/>
      </w:r>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068E386B" w:rsidR="008C7882" w:rsidRDefault="008C7882" w:rsidP="008C7882">
      <w:pPr>
        <w:pStyle w:val="MTDisplayEquation"/>
      </w:pPr>
      <w:r>
        <w:tab/>
      </w:r>
      <w:r w:rsidR="00905817" w:rsidRPr="00905817">
        <w:rPr>
          <w:position w:val="-6"/>
        </w:rPr>
        <w:object w:dxaOrig="1340" w:dyaOrig="320" w14:anchorId="1A940925">
          <v:shape id="_x0000_i1121" type="#_x0000_t75" style="width:67.25pt;height:15.6pt" o:ole="">
            <v:imagedata r:id="rId209" o:title=""/>
          </v:shape>
          <o:OLEObject Type="Embed" ProgID="Equation.DSMT4" ShapeID="_x0000_i1121" DrawAspect="Content" ObjectID="_1494317213" r:id="rId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51</w:instrText>
      </w:r>
      <w:r w:rsidR="00511485">
        <w:rPr>
          <w:noProof/>
        </w:rPr>
        <w:fldChar w:fldCharType="end"/>
      </w:r>
      <w:r>
        <w:instrText>)</w:instrText>
      </w:r>
      <w:r>
        <w:fldChar w:fldCharType="end"/>
      </w:r>
    </w:p>
    <w:p w14:paraId="064CE55E" w14:textId="77777777" w:rsidR="008C7882" w:rsidRDefault="008C7882" w:rsidP="008C7882">
      <w:r>
        <w:t>is a material tensor.  The inverse relations are:</w:t>
      </w:r>
    </w:p>
    <w:p w14:paraId="4F07F78D" w14:textId="1D2194EB" w:rsidR="008C7882" w:rsidRDefault="008C7882" w:rsidP="008C7882">
      <w:pPr>
        <w:pStyle w:val="MTDisplayEquation"/>
      </w:pPr>
      <w:r>
        <w:tab/>
      </w:r>
      <w:r w:rsidR="00905817" w:rsidRPr="00905817">
        <w:rPr>
          <w:position w:val="-24"/>
        </w:rPr>
        <w:object w:dxaOrig="3519" w:dyaOrig="620" w14:anchorId="20B8352F">
          <v:shape id="_x0000_i1122" type="#_x0000_t75" style="width:176.6pt;height:30.55pt" o:ole="">
            <v:imagedata r:id="rId211" o:title=""/>
          </v:shape>
          <o:OLEObject Type="Embed" ProgID="Equation.DSMT4" ShapeID="_x0000_i1122" DrawAspect="Content" ObjectID="_1494317214" r:id="rId21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6" w:name="ZEqnNum356111"/>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52</w:instrText>
      </w:r>
      <w:r w:rsidR="00511485">
        <w:rPr>
          <w:noProof/>
        </w:rPr>
        <w:fldChar w:fldCharType="end"/>
      </w:r>
      <w:r>
        <w:instrText>)</w:instrText>
      </w:r>
      <w:bookmarkEnd w:id="126"/>
      <w:r>
        <w:fldChar w:fldCharType="end"/>
      </w:r>
    </w:p>
    <w:p w14:paraId="7FB0C318" w14:textId="192F6ADC" w:rsidR="008C7882" w:rsidRDefault="008C7882" w:rsidP="008C7882">
      <w:r>
        <w:t xml:space="preserve">In many practical applications it is physically relevant to separate the hydrostatic stress and the deviatoric stress </w:t>
      </w:r>
      <w:r w:rsidR="00905817" w:rsidRPr="00905817">
        <w:rPr>
          <w:position w:val="-6"/>
        </w:rPr>
        <w:object w:dxaOrig="200" w:dyaOrig="279" w14:anchorId="014CB98A">
          <v:shape id="_x0000_i1123" type="#_x0000_t75" style="width:10.2pt;height:14.25pt" o:ole="">
            <v:imagedata r:id="rId213" o:title=""/>
          </v:shape>
          <o:OLEObject Type="Embed" ProgID="Equation.DSMT4" ShapeID="_x0000_i1123" DrawAspect="Content" ObjectID="_1494317215" r:id="rId214"/>
        </w:object>
      </w:r>
      <w:r>
        <w:t xml:space="preserve"> of the Cauchy stress tensor</w:t>
      </w:r>
      <w:r w:rsidR="00AC1927">
        <w:t>:</w:t>
      </w:r>
    </w:p>
    <w:p w14:paraId="3B397EFB" w14:textId="59C67CD6" w:rsidR="008C7882" w:rsidRDefault="008C7882" w:rsidP="008C7882">
      <w:pPr>
        <w:pStyle w:val="MTDisplayEquation"/>
      </w:pPr>
      <w:r>
        <w:tab/>
      </w:r>
      <w:r w:rsidR="00905817" w:rsidRPr="00905817">
        <w:rPr>
          <w:position w:val="-10"/>
        </w:rPr>
        <w:object w:dxaOrig="1040" w:dyaOrig="320" w14:anchorId="69FDEBB1">
          <v:shape id="_x0000_i1124" type="#_x0000_t75" style="width:52.3pt;height:15.6pt" o:ole="">
            <v:imagedata r:id="rId215" o:title=""/>
          </v:shape>
          <o:OLEObject Type="Embed" ProgID="Equation.DSMT4" ShapeID="_x0000_i1124" DrawAspect="Content" ObjectID="_1494317216" r:id="rId216"/>
        </w:object>
      </w:r>
      <w:r w:rsidR="00AC192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w:instrText>
      </w:r>
      <w:r w:rsidR="00511485">
        <w:instrText xml:space="preserve">EQ MTEqn \c \* Arabic \* MERGEFORMAT </w:instrText>
      </w:r>
      <w:r w:rsidR="00511485">
        <w:fldChar w:fldCharType="separate"/>
      </w:r>
      <w:r w:rsidR="00D3178E">
        <w:rPr>
          <w:noProof/>
        </w:rPr>
        <w:instrText>53</w:instrText>
      </w:r>
      <w:r w:rsidR="00511485">
        <w:rPr>
          <w:noProof/>
        </w:rPr>
        <w:fldChar w:fldCharType="end"/>
      </w:r>
      <w:r>
        <w:instrText>)</w:instrText>
      </w:r>
      <w:r>
        <w:fldChar w:fldCharType="end"/>
      </w:r>
    </w:p>
    <w:p w14:paraId="27C9486A" w14:textId="751D502B" w:rsidR="008C7882" w:rsidRDefault="008C7882" w:rsidP="008C7882">
      <w:r>
        <w:t>Here, the pressure is defined as</w:t>
      </w:r>
      <w:r w:rsidR="008C66E1">
        <w:t xml:space="preserve"> </w:t>
      </w:r>
      <w:r w:rsidR="00905817" w:rsidRPr="00905817">
        <w:rPr>
          <w:position w:val="-24"/>
        </w:rPr>
        <w:object w:dxaOrig="960" w:dyaOrig="620" w14:anchorId="1F3A4438">
          <v:shape id="_x0000_i1125" type="#_x0000_t75" style="width:47.55pt;height:30.55pt" o:ole="">
            <v:imagedata r:id="rId217" o:title=""/>
          </v:shape>
          <o:OLEObject Type="Embed" ProgID="Equation.DSMT4" ShapeID="_x0000_i1125" DrawAspect="Content" ObjectID="_1494317217" r:id="rId218"/>
        </w:object>
      </w:r>
      <w:r>
        <w:t>. Note that the deviatoric Cauchy stress tensor satisfies</w:t>
      </w:r>
      <w:r w:rsidR="00AC1927">
        <w:t xml:space="preserve"> </w:t>
      </w:r>
      <w:r w:rsidR="00905817" w:rsidRPr="00905817">
        <w:rPr>
          <w:position w:val="-6"/>
        </w:rPr>
        <w:object w:dxaOrig="760" w:dyaOrig="279" w14:anchorId="367B1924">
          <v:shape id="_x0000_i1126" type="#_x0000_t75" style="width:37.35pt;height:14.25pt" o:ole="">
            <v:imagedata r:id="rId219" o:title=""/>
          </v:shape>
          <o:OLEObject Type="Embed" ProgID="Equation.DSMT4" ShapeID="_x0000_i1126" DrawAspect="Content" ObjectID="_1494317218" r:id="rId220"/>
        </w:object>
      </w:r>
      <w:r>
        <w:t>.</w:t>
      </w:r>
    </w:p>
    <w:p w14:paraId="6FEBCD31" w14:textId="77777777" w:rsidR="008C7882" w:rsidRDefault="008C7882" w:rsidP="008C7882"/>
    <w:p w14:paraId="442BC3F7" w14:textId="0BC5E462"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905817" w:rsidRPr="00905817">
        <w:rPr>
          <w:position w:val="-6"/>
        </w:rPr>
        <w:object w:dxaOrig="200" w:dyaOrig="279" w14:anchorId="33ABAEE5">
          <v:shape id="_x0000_i1127" type="#_x0000_t75" style="width:10.2pt;height:14.25pt" o:ole="">
            <v:imagedata r:id="rId221" o:title=""/>
          </v:shape>
          <o:OLEObject Type="Embed" ProgID="Equation.DSMT4" ShapeID="_x0000_i1127" DrawAspect="Content" ObjectID="_1494317219" r:id="rId222"/>
        </w:object>
      </w:r>
      <w:r w:rsidR="008C7882">
        <w:rPr>
          <w:b/>
        </w:rPr>
        <w:t xml:space="preserve"> </w:t>
      </w:r>
      <w:r w:rsidR="008C7882">
        <w:t xml:space="preserve">and the linearized strain </w:t>
      </w:r>
      <w:r w:rsidR="00905817" w:rsidRPr="00905817">
        <w:rPr>
          <w:position w:val="-14"/>
        </w:rPr>
        <w:object w:dxaOrig="720" w:dyaOrig="400" w14:anchorId="648F81F7">
          <v:shape id="_x0000_i1128" type="#_x0000_t75" style="width:36.7pt;height:19.7pt" o:ole="">
            <v:imagedata r:id="rId223" o:title=""/>
          </v:shape>
          <o:OLEObject Type="Embed" ProgID="Equation.DSMT4" ShapeID="_x0000_i1128" DrawAspect="Content" ObjectID="_1494317220" r:id="rId224"/>
        </w:object>
      </w:r>
      <w:r w:rsidR="008C66E1">
        <w:t xml:space="preserve"> </w:t>
      </w:r>
      <w:r w:rsidR="008C7882">
        <w:t>can be obtained:</w:t>
      </w:r>
    </w:p>
    <w:p w14:paraId="5E09BB9C" w14:textId="112F1343" w:rsidR="008C7882" w:rsidRDefault="008C7882" w:rsidP="008C7882">
      <w:pPr>
        <w:pStyle w:val="MTDisplayEquation"/>
      </w:pPr>
      <w:r>
        <w:tab/>
      </w:r>
      <w:r w:rsidR="00905817" w:rsidRPr="00905817">
        <w:rPr>
          <w:position w:val="-14"/>
        </w:rPr>
        <w:object w:dxaOrig="1900" w:dyaOrig="400" w14:anchorId="1681F168">
          <v:shape id="_x0000_i1129" type="#_x0000_t75" style="width:94.4pt;height:19.7pt" o:ole="">
            <v:imagedata r:id="rId225" o:title=""/>
          </v:shape>
          <o:OLEObject Type="Embed" ProgID="Equation.DSMT4" ShapeID="_x0000_i1129" DrawAspect="Content" ObjectID="_1494317221" r:id="rId2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54</w:instrText>
      </w:r>
      <w:r w:rsidR="00511485">
        <w:rPr>
          <w:noProof/>
        </w:rPr>
        <w:fldChar w:fldCharType="end"/>
      </w:r>
      <w:r>
        <w:instrText>)</w:instrText>
      </w:r>
      <w:r>
        <w:fldChar w:fldCharType="end"/>
      </w:r>
    </w:p>
    <w:p w14:paraId="366F4A8E" w14:textId="62F05F52" w:rsidR="008C7882" w:rsidRDefault="008C7882" w:rsidP="008C7882">
      <w:r>
        <w:t xml:space="preserve">Here, </w:t>
      </w:r>
      <w:r w:rsidR="00905817" w:rsidRPr="00905817">
        <w:rPr>
          <w:position w:val="-6"/>
        </w:rPr>
        <w:object w:dxaOrig="220" w:dyaOrig="279" w14:anchorId="5F1DE28D">
          <v:shape id="_x0000_i1130" type="#_x0000_t75" style="width:10.85pt;height:14.25pt" o:ole="">
            <v:imagedata r:id="rId227" o:title=""/>
          </v:shape>
          <o:OLEObject Type="Embed" ProgID="Equation.DSMT4" ShapeID="_x0000_i1130" DrawAspect="Content" ObjectID="_1494317222" r:id="rId228"/>
        </w:object>
      </w:r>
      <w:r w:rsidR="00BA6622">
        <w:t xml:space="preserve"> </w:t>
      </w:r>
      <w:r>
        <w:t xml:space="preserve">is a fourth-order tensor known as the </w:t>
      </w:r>
      <w:r>
        <w:rPr>
          <w:i/>
        </w:rPr>
        <w:t>material elasticity tensor</w:t>
      </w:r>
      <w:r>
        <w:t>. Its components are given by,</w:t>
      </w:r>
    </w:p>
    <w:p w14:paraId="668BFF3A" w14:textId="47B19FF3" w:rsidR="008C7882" w:rsidRDefault="008C7882" w:rsidP="008C7882">
      <w:pPr>
        <w:pStyle w:val="MTDisplayEquation"/>
      </w:pPr>
      <w:r>
        <w:tab/>
      </w:r>
      <w:r w:rsidR="00905817" w:rsidRPr="00905817">
        <w:rPr>
          <w:position w:val="-30"/>
        </w:rPr>
        <w:object w:dxaOrig="2420" w:dyaOrig="720" w14:anchorId="3BF32FEB">
          <v:shape id="_x0000_i1131" type="#_x0000_t75" style="width:121.6pt;height:36.7pt" o:ole="">
            <v:imagedata r:id="rId229" o:title=""/>
          </v:shape>
          <o:OLEObject Type="Embed" ProgID="Equation.DSMT4" ShapeID="_x0000_i1131" DrawAspect="Content" ObjectID="_1494317223" r:id="rId23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w:instrText>
      </w:r>
      <w:r w:rsidR="00511485">
        <w:instrText xml:space="preserve">* Arabic \* MERGEFORMAT </w:instrText>
      </w:r>
      <w:r w:rsidR="00511485">
        <w:fldChar w:fldCharType="separate"/>
      </w:r>
      <w:r w:rsidR="00D3178E">
        <w:rPr>
          <w:noProof/>
        </w:rPr>
        <w:instrText>55</w:instrText>
      </w:r>
      <w:r w:rsidR="00511485">
        <w:rPr>
          <w:noProof/>
        </w:rPr>
        <w:fldChar w:fldCharType="end"/>
      </w:r>
      <w:r>
        <w:instrText>)</w:instrText>
      </w:r>
      <w:r>
        <w:fldChar w:fldCharType="end"/>
      </w:r>
    </w:p>
    <w:p w14:paraId="23CB4584" w14:textId="28B18F38" w:rsidR="008C7882" w:rsidRDefault="008C7882" w:rsidP="008C7882">
      <w:r>
        <w:t xml:space="preserve">where </w:t>
      </w:r>
      <w:r w:rsidR="00905817" w:rsidRPr="00905817">
        <w:rPr>
          <w:position w:val="-4"/>
        </w:rPr>
        <w:object w:dxaOrig="279" w:dyaOrig="260" w14:anchorId="369E0ED6">
          <v:shape id="_x0000_i1132" type="#_x0000_t75" style="width:14.25pt;height:12.9pt" o:ole="">
            <v:imagedata r:id="rId231" o:title=""/>
          </v:shape>
          <o:OLEObject Type="Embed" ProgID="Equation.DSMT4" ShapeID="_x0000_i1132" DrawAspect="Content" ObjectID="_1494317224" r:id="rId232"/>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0D1F1E65" w:rsidR="008C7882" w:rsidRDefault="008C7882" w:rsidP="008C7882">
      <w:pPr>
        <w:pStyle w:val="MTDisplayEquation"/>
      </w:pPr>
      <w:r>
        <w:tab/>
      </w:r>
      <w:r w:rsidR="00905817" w:rsidRPr="00905817">
        <w:rPr>
          <w:position w:val="-24"/>
        </w:rPr>
        <w:object w:dxaOrig="2360" w:dyaOrig="620" w14:anchorId="63BDB1D5">
          <v:shape id="_x0000_i1133" type="#_x0000_t75" style="width:118.2pt;height:30.55pt" o:ole="">
            <v:imagedata r:id="rId233" o:title=""/>
          </v:shape>
          <o:OLEObject Type="Embed" ProgID="Equation.DSMT4" ShapeID="_x0000_i1133" DrawAspect="Content" ObjectID="_1494317225" r:id="rId2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56</w:instrText>
      </w:r>
      <w:r w:rsidR="00511485">
        <w:rPr>
          <w:noProof/>
        </w:rPr>
        <w:fldChar w:fldCharType="end"/>
      </w:r>
      <w:r>
        <w:instrText>)</w:instrText>
      </w:r>
      <w:r>
        <w:fldChar w:fldCharType="end"/>
      </w:r>
    </w:p>
    <w:p w14:paraId="6FBBE95F" w14:textId="77777777" w:rsidR="008C7882" w:rsidRDefault="008C7882" w:rsidP="008C7882">
      <w:pPr>
        <w:pStyle w:val="Heading2"/>
      </w:pPr>
      <w:bookmarkStart w:id="127" w:name="_Ref174423034"/>
      <w:bookmarkStart w:id="128" w:name="_Toc289032522"/>
      <w:r>
        <w:t>Hyperelasticity</w:t>
      </w:r>
      <w:bookmarkEnd w:id="127"/>
      <w:bookmarkEnd w:id="128"/>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C1B2D69" w:rsidR="008C7882" w:rsidRDefault="008C7882" w:rsidP="008C7882">
      <w:pPr>
        <w:pStyle w:val="MTDisplayEquation"/>
      </w:pPr>
      <w:r>
        <w:tab/>
      </w:r>
      <w:r w:rsidR="00905817" w:rsidRPr="00905817">
        <w:rPr>
          <w:position w:val="-34"/>
        </w:rPr>
        <w:object w:dxaOrig="3440" w:dyaOrig="760" w14:anchorId="66017E13">
          <v:shape id="_x0000_i1134" type="#_x0000_t75" style="width:171.85pt;height:37.35pt" o:ole="">
            <v:imagedata r:id="rId235" o:title=""/>
          </v:shape>
          <o:OLEObject Type="Embed" ProgID="Equation.DSMT4" ShapeID="_x0000_i1134" DrawAspect="Content" ObjectID="_1494317226" r:id="rId23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57</w:instrText>
      </w:r>
      <w:r w:rsidR="00511485">
        <w:rPr>
          <w:noProof/>
        </w:rPr>
        <w:fldChar w:fldCharType="end"/>
      </w:r>
      <w:r>
        <w:instrText>)</w:instrText>
      </w:r>
      <w:r>
        <w:fldChar w:fldCharType="end"/>
      </w:r>
    </w:p>
    <w:p w14:paraId="2961C51D" w14:textId="77777777" w:rsidR="008C7882" w:rsidRDefault="008C7882" w:rsidP="00FD7660">
      <w:r>
        <w:t>The rate of change of the potential is then given by</w:t>
      </w:r>
    </w:p>
    <w:p w14:paraId="26D3AE8C" w14:textId="0D06CC8D" w:rsidR="008C7882" w:rsidRDefault="008C7882" w:rsidP="008C7882">
      <w:pPr>
        <w:pStyle w:val="MTDisplayEquation"/>
      </w:pPr>
      <w:r>
        <w:tab/>
      </w:r>
      <w:r w:rsidR="00905817" w:rsidRPr="00905817">
        <w:rPr>
          <w:position w:val="-16"/>
        </w:rPr>
        <w:object w:dxaOrig="2000" w:dyaOrig="440" w14:anchorId="66F7D341">
          <v:shape id="_x0000_i1135" type="#_x0000_t75" style="width:99.85pt;height:21.75pt" o:ole="">
            <v:imagedata r:id="rId237" o:title=""/>
          </v:shape>
          <o:OLEObject Type="Embed" ProgID="Equation.DSMT4" ShapeID="_x0000_i1135" DrawAspect="Content" ObjectID="_1494317227" r:id="rId2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29" w:name="ZEqnNum274871"/>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58</w:instrText>
      </w:r>
      <w:r w:rsidR="00511485">
        <w:rPr>
          <w:noProof/>
        </w:rPr>
        <w:fldChar w:fldCharType="end"/>
      </w:r>
      <w:r>
        <w:instrText>)</w:instrText>
      </w:r>
      <w:bookmarkEnd w:id="129"/>
      <w:r>
        <w:fldChar w:fldCharType="end"/>
      </w:r>
    </w:p>
    <w:p w14:paraId="21DBEF80" w14:textId="77777777" w:rsidR="008C7882" w:rsidRDefault="008C7882" w:rsidP="008C7882">
      <w:r>
        <w:t>Or alternatively,</w:t>
      </w:r>
    </w:p>
    <w:p w14:paraId="0D7FD5A6" w14:textId="310E1C0C" w:rsidR="008C7882" w:rsidRDefault="008C7882" w:rsidP="008C7882">
      <w:pPr>
        <w:pStyle w:val="MTDisplayEquation"/>
      </w:pPr>
      <w:r>
        <w:tab/>
      </w:r>
      <w:r w:rsidR="00905817" w:rsidRPr="00905817">
        <w:rPr>
          <w:position w:val="-30"/>
        </w:rPr>
        <w:object w:dxaOrig="1640" w:dyaOrig="700" w14:anchorId="2FF04231">
          <v:shape id="_x0000_i1136" type="#_x0000_t75" style="width:82.2pt;height:34.65pt" o:ole="">
            <v:imagedata r:id="rId239" o:title=""/>
          </v:shape>
          <o:OLEObject Type="Embed" ProgID="Equation.DSMT4" ShapeID="_x0000_i1136" DrawAspect="Content" ObjectID="_1494317228" r:id="rId24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0" w:name="ZEqnNum349382"/>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59</w:instrText>
      </w:r>
      <w:r w:rsidR="00511485">
        <w:rPr>
          <w:noProof/>
        </w:rPr>
        <w:fldChar w:fldCharType="end"/>
      </w:r>
      <w:r>
        <w:instrText>)</w:instrText>
      </w:r>
      <w:bookmarkEnd w:id="130"/>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r w:rsidR="00511485">
        <w:fldChar w:fldCharType="begin"/>
      </w:r>
      <w:r w:rsidR="00511485">
        <w:instrText xml:space="preserve"> REF ZEqnNum274871 \! \* MERGEFORMAT </w:instrText>
      </w:r>
      <w:r w:rsidR="00511485">
        <w:fldChar w:fldCharType="separate"/>
      </w:r>
      <w:r w:rsidR="00D3178E">
        <w:instrText>(2.58)</w:instrText>
      </w:r>
      <w:r w:rsidR="00511485">
        <w:fldChar w:fldCharType="end"/>
      </w:r>
      <w:r>
        <w:fldChar w:fldCharType="end"/>
      </w:r>
      <w:r>
        <w:t xml:space="preserve"> with </w:t>
      </w:r>
      <w:r>
        <w:fldChar w:fldCharType="begin"/>
      </w:r>
      <w:r>
        <w:instrText xml:space="preserve"> GOTOBUTTON ZEqnNum349382  \* MERGEFORMAT </w:instrText>
      </w:r>
      <w:r w:rsidR="00511485">
        <w:fldChar w:fldCharType="begin"/>
      </w:r>
      <w:r w:rsidR="00511485">
        <w:instrText xml:space="preserve"> REF ZEqnNum349382 \! \* MERGEFORMAT </w:instrText>
      </w:r>
      <w:r w:rsidR="00511485">
        <w:fldChar w:fldCharType="separate"/>
      </w:r>
      <w:r w:rsidR="00D3178E">
        <w:instrText>(2.59)</w:instrText>
      </w:r>
      <w:r w:rsidR="00511485">
        <w:fldChar w:fldCharType="end"/>
      </w:r>
      <w:r>
        <w:fldChar w:fldCharType="end"/>
      </w:r>
      <w:r>
        <w:t xml:space="preserve"> reveals that</w:t>
      </w:r>
    </w:p>
    <w:p w14:paraId="70288F7D" w14:textId="64755448" w:rsidR="008C7882" w:rsidRDefault="008C7882" w:rsidP="008C7882">
      <w:pPr>
        <w:pStyle w:val="MTDisplayEquation"/>
      </w:pPr>
      <w:r>
        <w:tab/>
      </w:r>
      <w:r w:rsidR="00905817" w:rsidRPr="00905817">
        <w:rPr>
          <w:position w:val="-24"/>
        </w:rPr>
        <w:object w:dxaOrig="2920" w:dyaOrig="700" w14:anchorId="2A0C0FC6">
          <v:shape id="_x0000_i1137" type="#_x0000_t75" style="width:146.05pt;height:34.65pt" o:ole="">
            <v:imagedata r:id="rId241" o:title=""/>
          </v:shape>
          <o:OLEObject Type="Embed" ProgID="Equation.DSMT4" ShapeID="_x0000_i1137" DrawAspect="Content" ObjectID="_1494317229" r:id="rId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w:instrText>
      </w:r>
      <w:r w:rsidR="00511485">
        <w:instrText xml:space="preserve">TEqn \c \* Arabic \* MERGEFORMAT </w:instrText>
      </w:r>
      <w:r w:rsidR="00511485">
        <w:fldChar w:fldCharType="separate"/>
      </w:r>
      <w:r w:rsidR="00D3178E">
        <w:rPr>
          <w:noProof/>
        </w:rPr>
        <w:instrText>60</w:instrText>
      </w:r>
      <w:r w:rsidR="00511485">
        <w:rPr>
          <w:noProof/>
        </w:rPr>
        <w:fldChar w:fldCharType="end"/>
      </w:r>
      <w:r>
        <w:instrText>)</w:instrText>
      </w:r>
      <w:r>
        <w:fldChar w:fldCharType="end"/>
      </w:r>
    </w:p>
    <w:p w14:paraId="5F15ACF6" w14:textId="0EE256EF"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905817" w:rsidRPr="00905817">
        <w:rPr>
          <w:position w:val="-4"/>
        </w:rPr>
        <w:object w:dxaOrig="279" w:dyaOrig="260" w14:anchorId="74F8590F">
          <v:shape id="_x0000_i1138" type="#_x0000_t75" style="width:14.25pt;height:12.9pt" o:ole="">
            <v:imagedata r:id="rId243" o:title=""/>
          </v:shape>
          <o:OLEObject Type="Embed" ProgID="Equation.DSMT4" ShapeID="_x0000_i1138" DrawAspect="Content" ObjectID="_1494317230" r:id="rId244"/>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905817" w:rsidRPr="00905817">
        <w:rPr>
          <w:position w:val="-4"/>
        </w:rPr>
        <w:object w:dxaOrig="279" w:dyaOrig="260" w14:anchorId="22337FA7">
          <v:shape id="_x0000_i1139" type="#_x0000_t75" style="width:14.25pt;height:12.9pt" o:ole="">
            <v:imagedata r:id="rId245" o:title=""/>
          </v:shape>
          <o:OLEObject Type="Embed" ProgID="Equation.DSMT4" ShapeID="_x0000_i1139" DrawAspect="Content" ObjectID="_1494317231" r:id="rId246"/>
        </w:object>
      </w:r>
      <w:r>
        <w:t xml:space="preserve">is often expressed as a function of </w:t>
      </w:r>
      <w:r w:rsidR="00905817" w:rsidRPr="00905817">
        <w:rPr>
          <w:position w:val="-6"/>
        </w:rPr>
        <w:object w:dxaOrig="1400" w:dyaOrig="320" w14:anchorId="19C0DC25">
          <v:shape id="_x0000_i1140" type="#_x0000_t75" style="width:69.95pt;height:15.6pt" o:ole="">
            <v:imagedata r:id="rId247" o:title=""/>
          </v:shape>
          <o:OLEObject Type="Embed" ProgID="Equation.DSMT4" ShapeID="_x0000_i1140" DrawAspect="Content" ObjectID="_1494317232" r:id="rId248"/>
        </w:object>
      </w:r>
      <w:r>
        <w:rPr>
          <w:b/>
        </w:rPr>
        <w:t>.</w:t>
      </w:r>
      <w:r>
        <w:t xml:space="preserve"> Noting that </w:t>
      </w:r>
      <w:r w:rsidR="00905817" w:rsidRPr="00905817">
        <w:rPr>
          <w:position w:val="-24"/>
        </w:rPr>
        <w:object w:dxaOrig="820" w:dyaOrig="620" w14:anchorId="1C18AACE">
          <v:shape id="_x0000_i1141" type="#_x0000_t75" style="width:41.45pt;height:30.55pt" o:ole="">
            <v:imagedata r:id="rId249" o:title=""/>
          </v:shape>
          <o:OLEObject Type="Embed" ProgID="Equation.DSMT4" ShapeID="_x0000_i1141" DrawAspect="Content" ObjectID="_1494317233" r:id="rId250"/>
        </w:object>
      </w:r>
      <w:r>
        <w:t xml:space="preserve"> is work conjugate to the second Piola-Kirchhoff stress </w:t>
      </w:r>
      <w:r>
        <w:rPr>
          <w:b/>
        </w:rPr>
        <w:t>S</w:t>
      </w:r>
      <w:r>
        <w:t>, establishes the following general relationships for hyperelastic materials:</w:t>
      </w:r>
    </w:p>
    <w:p w14:paraId="5D9951A0" w14:textId="037E8A65" w:rsidR="008C7882" w:rsidRDefault="008C7882" w:rsidP="008C7882">
      <w:pPr>
        <w:pStyle w:val="MTDisplayEquation"/>
      </w:pPr>
      <w:r>
        <w:tab/>
      </w:r>
      <w:r w:rsidR="00905817" w:rsidRPr="00905817">
        <w:rPr>
          <w:position w:val="-30"/>
        </w:rPr>
        <w:object w:dxaOrig="4959" w:dyaOrig="740" w14:anchorId="229221CA">
          <v:shape id="_x0000_i1142" type="#_x0000_t75" style="width:246.55pt;height:37.35pt" o:ole="">
            <v:imagedata r:id="rId251" o:title=""/>
          </v:shape>
          <o:OLEObject Type="Embed" ProgID="Equation.DSMT4" ShapeID="_x0000_i1142" DrawAspect="Content" ObjectID="_1494317234" r:id="rId252"/>
        </w:object>
      </w:r>
      <w:r w:rsidR="006D35C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61</w:instrText>
      </w:r>
      <w:r w:rsidR="00511485">
        <w:rPr>
          <w:noProof/>
        </w:rPr>
        <w:fldChar w:fldCharType="end"/>
      </w:r>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131" w:name="_Toc289032523"/>
      <w:r>
        <w:t>Isotropic Hyperelasticity</w:t>
      </w:r>
      <w:bookmarkEnd w:id="131"/>
    </w:p>
    <w:p w14:paraId="45E2D5F5" w14:textId="19B326C9"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905817" w:rsidRPr="00905817">
        <w:rPr>
          <w:position w:val="-4"/>
        </w:rPr>
        <w:object w:dxaOrig="279" w:dyaOrig="260" w14:anchorId="14E0C420">
          <v:shape id="_x0000_i1143" type="#_x0000_t75" style="width:14.25pt;height:12.9pt" o:ole="">
            <v:imagedata r:id="rId253" o:title=""/>
          </v:shape>
          <o:OLEObject Type="Embed" ProgID="Equation.DSMT4" ShapeID="_x0000_i1143" DrawAspect="Content" ObjectID="_1494317235" r:id="rId254"/>
        </w:object>
      </w:r>
      <w:r>
        <w:t xml:space="preserve"> must only be a function of the invariants of </w:t>
      </w:r>
      <w:r>
        <w:rPr>
          <w:b/>
        </w:rPr>
        <w:t>C</w:t>
      </w:r>
      <w:r>
        <w:t>,</w:t>
      </w:r>
    </w:p>
    <w:p w14:paraId="2A36FFC8" w14:textId="0465AC0C" w:rsidR="008C7882" w:rsidRDefault="008C7882" w:rsidP="008C7882">
      <w:pPr>
        <w:pStyle w:val="MTDisplayEquation"/>
      </w:pPr>
      <w:r>
        <w:tab/>
      </w:r>
      <w:r w:rsidR="00905817" w:rsidRPr="00905817">
        <w:rPr>
          <w:position w:val="-16"/>
        </w:rPr>
        <w:object w:dxaOrig="3000" w:dyaOrig="440" w14:anchorId="45BF0576">
          <v:shape id="_x0000_i1144" type="#_x0000_t75" style="width:150.1pt;height:21.75pt" o:ole="">
            <v:imagedata r:id="rId255" o:title=""/>
          </v:shape>
          <o:OLEObject Type="Embed" ProgID="Equation.DSMT4" ShapeID="_x0000_i1144" DrawAspect="Content" ObjectID="_1494317236" r:id="rId25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62</w:instrText>
      </w:r>
      <w:r w:rsidR="00511485">
        <w:rPr>
          <w:noProof/>
        </w:rPr>
        <w:fldChar w:fldCharType="end"/>
      </w:r>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3BC5F4FA" w:rsidR="008C7882" w:rsidRDefault="008C7882" w:rsidP="008C7882">
      <w:pPr>
        <w:pStyle w:val="MTDisplayEquation"/>
      </w:pPr>
      <w:r>
        <w:tab/>
      </w:r>
      <w:r w:rsidR="00905817" w:rsidRPr="00905817">
        <w:rPr>
          <w:position w:val="-24"/>
        </w:rPr>
        <w:object w:dxaOrig="5340" w:dyaOrig="620" w14:anchorId="6C7CD9B8">
          <v:shape id="_x0000_i1145" type="#_x0000_t75" style="width:266.95pt;height:30.55pt" o:ole="">
            <v:imagedata r:id="rId257" o:title=""/>
          </v:shape>
          <o:OLEObject Type="Embed" ProgID="Equation.DSMT4" ShapeID="_x0000_i1145" DrawAspect="Content" ObjectID="_1494317237" r:id="rId258"/>
        </w:object>
      </w:r>
      <w:r w:rsidR="00913D5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w:instrText>
      </w:r>
      <w:r w:rsidR="00511485">
        <w:instrText xml:space="preserve">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63</w:instrText>
      </w:r>
      <w:r w:rsidR="00511485">
        <w:rPr>
          <w:noProof/>
        </w:rPr>
        <w:fldChar w:fldCharType="end"/>
      </w:r>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1BC13E32" w:rsidR="008C7882" w:rsidRDefault="008C7882" w:rsidP="008C7882">
      <w:pPr>
        <w:pStyle w:val="MTDisplayEquation"/>
      </w:pPr>
      <w:r>
        <w:tab/>
      </w:r>
      <w:r w:rsidR="00905817" w:rsidRPr="00905817">
        <w:rPr>
          <w:position w:val="-30"/>
        </w:rPr>
        <w:object w:dxaOrig="4220" w:dyaOrig="680" w14:anchorId="3CB9F691">
          <v:shape id="_x0000_i1146" type="#_x0000_t75" style="width:211.25pt;height:34.65pt" o:ole="">
            <v:imagedata r:id="rId259" o:title=""/>
          </v:shape>
          <o:OLEObject Type="Embed" ProgID="Equation.DSMT4" ShapeID="_x0000_i1146" DrawAspect="Content" ObjectID="_1494317238" r:id="rId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2" w:name="ZEqnNum929272"/>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64</w:instrText>
      </w:r>
      <w:r w:rsidR="00511485">
        <w:rPr>
          <w:noProof/>
        </w:rPr>
        <w:fldChar w:fldCharType="end"/>
      </w:r>
      <w:r>
        <w:instrText>)</w:instrText>
      </w:r>
      <w:bookmarkEnd w:id="132"/>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65434C65" w:rsidR="008C7882" w:rsidRDefault="008C7882" w:rsidP="008C7882">
      <w:pPr>
        <w:pStyle w:val="MTDisplayEquation"/>
      </w:pPr>
      <w:r>
        <w:tab/>
      </w:r>
      <w:r w:rsidR="00905817" w:rsidRPr="00905817">
        <w:rPr>
          <w:position w:val="-24"/>
        </w:rPr>
        <w:object w:dxaOrig="3440" w:dyaOrig="620" w14:anchorId="4E3DE2ED">
          <v:shape id="_x0000_i1147" type="#_x0000_t75" style="width:171.85pt;height:30.55pt" o:ole="">
            <v:imagedata r:id="rId261" o:title=""/>
          </v:shape>
          <o:OLEObject Type="Embed" ProgID="Equation.DSMT4" ShapeID="_x0000_i1147" DrawAspect="Content" ObjectID="_1494317239" r:id="rId262"/>
        </w:object>
      </w:r>
      <w:r w:rsidR="00201B2F">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33" w:name="ZEqnNum948931"/>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65</w:instrText>
      </w:r>
      <w:r w:rsidR="00511485">
        <w:rPr>
          <w:noProof/>
        </w:rPr>
        <w:fldChar w:fldCharType="end"/>
      </w:r>
      <w:r>
        <w:instrText>)</w:instrText>
      </w:r>
      <w:bookmarkEnd w:id="133"/>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r w:rsidR="00511485">
        <w:fldChar w:fldCharType="begin"/>
      </w:r>
      <w:r w:rsidR="00511485">
        <w:instrText xml:space="preserve"> REF ZEqnNum948931 \! \* </w:instrText>
      </w:r>
      <w:r w:rsidR="00511485">
        <w:instrText xml:space="preserve">MERGEFORMAT </w:instrText>
      </w:r>
      <w:r w:rsidR="00511485">
        <w:fldChar w:fldCharType="separate"/>
      </w:r>
      <w:r w:rsidR="00D3178E">
        <w:instrText>(2.65)</w:instrText>
      </w:r>
      <w:r w:rsidR="00511485">
        <w:fldChar w:fldCharType="end"/>
      </w:r>
      <w:r>
        <w:fldChar w:fldCharType="end"/>
      </w:r>
      <w:r>
        <w:t xml:space="preserve"> into equation </w:t>
      </w:r>
      <w:r>
        <w:fldChar w:fldCharType="begin"/>
      </w:r>
      <w:r>
        <w:instrText xml:space="preserve"> GOTOBUTTON ZEqnNum929272  \* MERGEFORMAT </w:instrText>
      </w:r>
      <w:r w:rsidR="00511485">
        <w:fldChar w:fldCharType="begin"/>
      </w:r>
      <w:r w:rsidR="00511485">
        <w:instrText xml:space="preserve"> REF ZEqnNum929272 \! \* MERGEFORMAT </w:instrText>
      </w:r>
      <w:r w:rsidR="00511485">
        <w:fldChar w:fldCharType="separate"/>
      </w:r>
      <w:r w:rsidR="00D3178E">
        <w:instrText>(2.64)</w:instrText>
      </w:r>
      <w:r w:rsidR="00511485">
        <w:fldChar w:fldCharType="end"/>
      </w:r>
      <w:r>
        <w:fldChar w:fldCharType="end"/>
      </w:r>
      <w:r>
        <w:t xml:space="preserve"> enables the second Piola-Kirchhoff stress to be evaluated as,</w:t>
      </w:r>
    </w:p>
    <w:p w14:paraId="498A63DE" w14:textId="3D339209" w:rsidR="008C7882" w:rsidRDefault="008C7882" w:rsidP="008C7882">
      <w:pPr>
        <w:pStyle w:val="MTDisplayEquation"/>
      </w:pPr>
      <w:r>
        <w:tab/>
      </w:r>
      <w:r w:rsidR="00905817" w:rsidRPr="00905817">
        <w:rPr>
          <w:position w:val="-16"/>
        </w:rPr>
        <w:object w:dxaOrig="5120" w:dyaOrig="440" w14:anchorId="1F70B890">
          <v:shape id="_x0000_i1148" type="#_x0000_t75" style="width:256.1pt;height:21.75pt" o:ole="">
            <v:imagedata r:id="rId263" o:title=""/>
          </v:shape>
          <o:OLEObject Type="Embed" ProgID="Equation.DSMT4" ShapeID="_x0000_i1148" DrawAspect="Content" ObjectID="_1494317240" r:id="rId26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66</w:instrText>
      </w:r>
      <w:r w:rsidR="00511485">
        <w:rPr>
          <w:noProof/>
        </w:rPr>
        <w:fldChar w:fldCharType="end"/>
      </w:r>
      <w:r>
        <w:instrText>)</w:instrText>
      </w:r>
      <w:r>
        <w:fldChar w:fldCharType="end"/>
      </w:r>
    </w:p>
    <w:p w14:paraId="5D2612F0" w14:textId="7B0E94E0" w:rsidR="008C7882" w:rsidRDefault="008C7882" w:rsidP="008C7882">
      <w:r>
        <w:lastRenderedPageBreak/>
        <w:t xml:space="preserve">where </w:t>
      </w:r>
      <w:r w:rsidR="00905817" w:rsidRPr="00905817">
        <w:rPr>
          <w:position w:val="-12"/>
        </w:rPr>
        <w:object w:dxaOrig="1340" w:dyaOrig="360" w14:anchorId="4DF497BD">
          <v:shape id="_x0000_i1149" type="#_x0000_t75" style="width:67.25pt;height:19pt" o:ole="">
            <v:imagedata r:id="rId265" o:title=""/>
          </v:shape>
          <o:OLEObject Type="Embed" ProgID="Equation.DSMT4" ShapeID="_x0000_i1149" DrawAspect="Content" ObjectID="_1494317241" r:id="rId266"/>
        </w:object>
      </w:r>
      <w:r>
        <w:t xml:space="preserve">, </w:t>
      </w:r>
      <w:r w:rsidR="00905817" w:rsidRPr="00905817">
        <w:rPr>
          <w:position w:val="-12"/>
        </w:rPr>
        <w:object w:dxaOrig="1380" w:dyaOrig="360" w14:anchorId="72040392">
          <v:shape id="_x0000_i1150" type="#_x0000_t75" style="width:69.3pt;height:19pt" o:ole="">
            <v:imagedata r:id="rId267" o:title=""/>
          </v:shape>
          <o:OLEObject Type="Embed" ProgID="Equation.DSMT4" ShapeID="_x0000_i1150" DrawAspect="Content" ObjectID="_1494317242" r:id="rId268"/>
        </w:object>
      </w:r>
      <w:r>
        <w:t xml:space="preserve">, and </w:t>
      </w:r>
      <w:r w:rsidR="00905817" w:rsidRPr="00905817">
        <w:rPr>
          <w:position w:val="-12"/>
        </w:rPr>
        <w:object w:dxaOrig="1359" w:dyaOrig="360" w14:anchorId="43927B08">
          <v:shape id="_x0000_i1151" type="#_x0000_t75" style="width:67.9pt;height:19pt" o:ole="">
            <v:imagedata r:id="rId269" o:title=""/>
          </v:shape>
          <o:OLEObject Type="Embed" ProgID="Equation.DSMT4" ShapeID="_x0000_i1151" DrawAspect="Content" ObjectID="_1494317243" r:id="rId270"/>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r w:rsidR="00511485">
        <w:fldChar w:fldCharType="begin"/>
      </w:r>
      <w:r w:rsidR="00511485">
        <w:instrText xml:space="preserve"> REF ZEqnNum356111 \! \* MERGEFORMAT </w:instrText>
      </w:r>
      <w:r w:rsidR="00511485">
        <w:fldChar w:fldCharType="separate"/>
      </w:r>
      <w:r w:rsidR="00D3178E">
        <w:instrText>(2.52)</w:instrText>
      </w:r>
      <w:r w:rsidR="00511485">
        <w:fldChar w:fldCharType="end"/>
      </w:r>
      <w:r>
        <w:fldChar w:fldCharType="end"/>
      </w:r>
      <w:r>
        <w:t>:</w:t>
      </w:r>
    </w:p>
    <w:p w14:paraId="0A99A827" w14:textId="0F2545D8" w:rsidR="008C7882" w:rsidRDefault="008C7882" w:rsidP="008C7882">
      <w:pPr>
        <w:pStyle w:val="MTDisplayEquation"/>
      </w:pPr>
      <w:r>
        <w:tab/>
      </w:r>
      <w:r w:rsidR="00905817" w:rsidRPr="00905817">
        <w:rPr>
          <w:position w:val="-16"/>
        </w:rPr>
        <w:object w:dxaOrig="5179" w:dyaOrig="440" w14:anchorId="6D8700E0">
          <v:shape id="_x0000_i1152" type="#_x0000_t75" style="width:258.1pt;height:21.75pt" o:ole="">
            <v:imagedata r:id="rId271" o:title=""/>
          </v:shape>
          <o:OLEObject Type="Embed" ProgID="Equation.DSMT4" ShapeID="_x0000_i1152" DrawAspect="Content" ObjectID="_1494317244" r:id="rId2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67</w:instrText>
      </w:r>
      <w:r w:rsidR="00511485">
        <w:rPr>
          <w:noProof/>
        </w:rPr>
        <w:fldChar w:fldCharType="end"/>
      </w:r>
      <w:r>
        <w:instrText>)</w:instrText>
      </w:r>
      <w:r>
        <w:fldChar w:fldCharType="end"/>
      </w:r>
    </w:p>
    <w:p w14:paraId="43D48A34" w14:textId="7CE8D98A" w:rsidR="008C7882" w:rsidRDefault="008C7882" w:rsidP="008C7882">
      <w:r>
        <w:t xml:space="preserve">Note that in this equation </w:t>
      </w:r>
      <w:r w:rsidR="00905817" w:rsidRPr="00905817">
        <w:rPr>
          <w:position w:val="-12"/>
        </w:rPr>
        <w:object w:dxaOrig="340" w:dyaOrig="360" w14:anchorId="206892D5">
          <v:shape id="_x0000_i1153" type="#_x0000_t75" style="width:17pt;height:19pt" o:ole="">
            <v:imagedata r:id="rId273" o:title=""/>
          </v:shape>
          <o:OLEObject Type="Embed" ProgID="Equation.DSMT4" ShapeID="_x0000_i1153" DrawAspect="Content" ObjectID="_1494317245" r:id="rId274"/>
        </w:object>
      </w:r>
      <w:r>
        <w:t xml:space="preserve">, </w:t>
      </w:r>
      <w:r w:rsidR="00905817" w:rsidRPr="00905817">
        <w:rPr>
          <w:position w:val="-12"/>
        </w:rPr>
        <w:object w:dxaOrig="360" w:dyaOrig="360" w14:anchorId="5719A982">
          <v:shape id="_x0000_i1154" type="#_x0000_t75" style="width:19pt;height:19pt" o:ole="">
            <v:imagedata r:id="rId275" o:title=""/>
          </v:shape>
          <o:OLEObject Type="Embed" ProgID="Equation.DSMT4" ShapeID="_x0000_i1154" DrawAspect="Content" ObjectID="_1494317246" r:id="rId276"/>
        </w:object>
      </w:r>
      <w:r>
        <w:t xml:space="preserve">, and </w:t>
      </w:r>
      <w:r w:rsidR="00905817" w:rsidRPr="00905817">
        <w:rPr>
          <w:position w:val="-12"/>
        </w:rPr>
        <w:object w:dxaOrig="340" w:dyaOrig="360" w14:anchorId="557E5D67">
          <v:shape id="_x0000_i1155" type="#_x0000_t75" style="width:17pt;height:19pt" o:ole="">
            <v:imagedata r:id="rId277" o:title=""/>
          </v:shape>
          <o:OLEObject Type="Embed" ProgID="Equation.DSMT4" ShapeID="_x0000_i1155" DrawAspect="Content" ObjectID="_1494317247" r:id="rId278"/>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905817" w:rsidRPr="00905817">
        <w:rPr>
          <w:position w:val="-12"/>
        </w:rPr>
        <w:object w:dxaOrig="340" w:dyaOrig="360" w14:anchorId="5B50E90A">
          <v:shape id="_x0000_i1156" type="#_x0000_t75" style="width:17pt;height:19pt" o:ole="">
            <v:imagedata r:id="rId279" o:title=""/>
          </v:shape>
          <o:OLEObject Type="Embed" ProgID="Equation.DSMT4" ShapeID="_x0000_i1156" DrawAspect="Content" ObjectID="_1494317248" r:id="rId280"/>
        </w:object>
      </w:r>
      <w:r>
        <w:t xml:space="preserve">, </w:t>
      </w:r>
      <w:r w:rsidR="00905817" w:rsidRPr="00905817">
        <w:rPr>
          <w:position w:val="-12"/>
        </w:rPr>
        <w:object w:dxaOrig="360" w:dyaOrig="360" w14:anchorId="0B128BD1">
          <v:shape id="_x0000_i1157" type="#_x0000_t75" style="width:19pt;height:19pt" o:ole="">
            <v:imagedata r:id="rId281" o:title=""/>
          </v:shape>
          <o:OLEObject Type="Embed" ProgID="Equation.DSMT4" ShapeID="_x0000_i1157" DrawAspect="Content" ObjectID="_1494317249" r:id="rId282"/>
        </w:object>
      </w:r>
      <w:r>
        <w:t xml:space="preserve"> and </w:t>
      </w:r>
      <w:r w:rsidR="00905817" w:rsidRPr="00905817">
        <w:rPr>
          <w:position w:val="-12"/>
        </w:rPr>
        <w:object w:dxaOrig="340" w:dyaOrig="360" w14:anchorId="4E9528F4">
          <v:shape id="_x0000_i1158" type="#_x0000_t75" style="width:17pt;height:19pt" o:ole="">
            <v:imagedata r:id="rId283" o:title=""/>
          </v:shape>
          <o:OLEObject Type="Embed" ProgID="Equation.DSMT4" ShapeID="_x0000_i1158" DrawAspect="Content" ObjectID="_1494317250" r:id="rId284"/>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134" w:name="_Toc289032524"/>
      <w:r>
        <w:t>Isotropic Elasticity in Principal Directions</w:t>
      </w:r>
      <w:bookmarkEnd w:id="134"/>
    </w:p>
    <w:p w14:paraId="23302C34" w14:textId="70C18D03" w:rsidR="008C7882" w:rsidRPr="00C1257B" w:rsidRDefault="008C7882" w:rsidP="008C7882">
      <w:r w:rsidRPr="00C1257B">
        <w:t xml:space="preserve">For isotropic materials, the principal directions of the strain and stress tensors are the same.  Let the eigenvalues of </w:t>
      </w:r>
      <w:r w:rsidR="00905817" w:rsidRPr="00905817">
        <w:rPr>
          <w:position w:val="-6"/>
        </w:rPr>
        <w:object w:dxaOrig="240" w:dyaOrig="279" w14:anchorId="59107422">
          <v:shape id="_x0000_i1159" type="#_x0000_t75" style="width:12.25pt;height:14.25pt" o:ole="">
            <v:imagedata r:id="rId285" o:title=""/>
          </v:shape>
          <o:OLEObject Type="Embed" ProgID="Equation.DSMT4" ShapeID="_x0000_i1159" DrawAspect="Content" ObjectID="_1494317251" r:id="rId286"/>
        </w:object>
      </w:r>
      <w:r w:rsidRPr="00C1257B">
        <w:t xml:space="preserve"> be denoted by </w:t>
      </w:r>
      <w:r w:rsidR="00905817" w:rsidRPr="00905817">
        <w:rPr>
          <w:position w:val="-12"/>
        </w:rPr>
        <w:object w:dxaOrig="300" w:dyaOrig="380" w14:anchorId="47B7D818">
          <v:shape id="_x0000_i1160" type="#_x0000_t75" style="width:14.95pt;height:19pt" o:ole="">
            <v:imagedata r:id="rId287" o:title=""/>
          </v:shape>
          <o:OLEObject Type="Embed" ProgID="Equation.DSMT4" ShapeID="_x0000_i1160" DrawAspect="Content" ObjectID="_1494317252" r:id="rId288"/>
        </w:object>
      </w:r>
      <w:r w:rsidRPr="00C1257B">
        <w:t xml:space="preserve"> (</w:t>
      </w:r>
      <w:r w:rsidR="00905817" w:rsidRPr="00905817">
        <w:rPr>
          <w:position w:val="-10"/>
        </w:rPr>
        <w:object w:dxaOrig="859" w:dyaOrig="320" w14:anchorId="1E6DE32F">
          <v:shape id="_x0000_i1161" type="#_x0000_t75" style="width:42.8pt;height:15.6pt" o:ole="">
            <v:imagedata r:id="rId289" o:title=""/>
          </v:shape>
          <o:OLEObject Type="Embed" ProgID="Equation.DSMT4" ShapeID="_x0000_i1161" DrawAspect="Content" ObjectID="_1494317253" r:id="rId290"/>
        </w:object>
      </w:r>
      <w:r w:rsidRPr="00C1257B">
        <w:t xml:space="preserve">), then the strain energy density may be given as a function of these eigenvalues, </w:t>
      </w:r>
      <w:r w:rsidR="00905817" w:rsidRPr="00905817">
        <w:rPr>
          <w:position w:val="-16"/>
        </w:rPr>
        <w:object w:dxaOrig="1400" w:dyaOrig="440" w14:anchorId="60B1B9F2">
          <v:shape id="_x0000_i1162" type="#_x0000_t75" style="width:69.95pt;height:21.75pt" o:ole="">
            <v:imagedata r:id="rId291" o:title=""/>
          </v:shape>
          <o:OLEObject Type="Embed" ProgID="Equation.DSMT4" ShapeID="_x0000_i1162" DrawAspect="Content" ObjectID="_1494317254" r:id="rId292"/>
        </w:object>
      </w:r>
      <w:r w:rsidRPr="00C1257B">
        <w:t>.  To derive the expression for the stress, recognize that</w:t>
      </w:r>
    </w:p>
    <w:p w14:paraId="0A1C8C47" w14:textId="56374E2F" w:rsidR="008C7882" w:rsidRPr="00C1257B" w:rsidRDefault="008C7882" w:rsidP="008C7882">
      <w:pPr>
        <w:pStyle w:val="MTDisplayEquation"/>
      </w:pPr>
      <w:r w:rsidRPr="00C1257B">
        <w:tab/>
      </w:r>
      <w:r w:rsidR="00905817" w:rsidRPr="00905817">
        <w:rPr>
          <w:position w:val="-24"/>
        </w:rPr>
        <w:object w:dxaOrig="1939" w:dyaOrig="660" w14:anchorId="1C58CF64">
          <v:shape id="_x0000_i1163" type="#_x0000_t75" style="width:96.45pt;height:32.6pt" o:ole="">
            <v:imagedata r:id="rId293" o:title=""/>
          </v:shape>
          <o:OLEObject Type="Embed" ProgID="Equation.DSMT4" ShapeID="_x0000_i1163" DrawAspect="Content" ObjectID="_1494317255" r:id="rId29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 \c \* Arabic \* MERGEFORMAT </w:instrText>
      </w:r>
      <w:r w:rsidR="00511485">
        <w:fldChar w:fldCharType="separate"/>
      </w:r>
      <w:r w:rsidR="00D3178E">
        <w:rPr>
          <w:noProof/>
        </w:rPr>
        <w:instrText>68</w:instrText>
      </w:r>
      <w:r w:rsidR="00511485">
        <w:rPr>
          <w:noProof/>
        </w:rPr>
        <w:fldChar w:fldCharType="end"/>
      </w:r>
      <w:r w:rsidRPr="00C1257B">
        <w:instrText>)</w:instrText>
      </w:r>
      <w:r w:rsidRPr="00C1257B">
        <w:fldChar w:fldCharType="end"/>
      </w:r>
    </w:p>
    <w:p w14:paraId="043E3AEA" w14:textId="1E45456D" w:rsidR="008C7882" w:rsidRPr="00C1257B" w:rsidRDefault="008C7882" w:rsidP="008C7882">
      <w:r w:rsidRPr="00C1257B">
        <w:t xml:space="preserve">where </w:t>
      </w:r>
      <w:r w:rsidR="004D1047">
        <w:t xml:space="preserve">the </w:t>
      </w:r>
      <w:r w:rsidR="00905817" w:rsidRPr="00905817">
        <w:rPr>
          <w:position w:val="-12"/>
        </w:rPr>
        <w:object w:dxaOrig="300" w:dyaOrig="360" w14:anchorId="6C89696F">
          <v:shape id="_x0000_i1164" type="#_x0000_t75" style="width:14.95pt;height:19pt" o:ole="">
            <v:imagedata r:id="rId295" o:title=""/>
          </v:shape>
          <o:OLEObject Type="Embed" ProgID="Equation.DSMT4" ShapeID="_x0000_i1164" DrawAspect="Content" ObjectID="_1494317256" r:id="rId296"/>
        </w:object>
      </w:r>
      <w:r w:rsidRPr="00C1257B">
        <w:t xml:space="preserve"> are the eigenvectors of </w:t>
      </w:r>
      <w:r w:rsidR="00905817" w:rsidRPr="00905817">
        <w:rPr>
          <w:position w:val="-6"/>
        </w:rPr>
        <w:object w:dxaOrig="240" w:dyaOrig="279" w14:anchorId="601F9167">
          <v:shape id="_x0000_i1165" type="#_x0000_t75" style="width:12.25pt;height:14.25pt" o:ole="">
            <v:imagedata r:id="rId297" o:title=""/>
          </v:shape>
          <o:OLEObject Type="Embed" ProgID="Equation.DSMT4" ShapeID="_x0000_i1165" DrawAspect="Content" ObjectID="_1494317257" r:id="rId298"/>
        </w:object>
      </w:r>
      <w:r w:rsidRPr="00C1257B">
        <w:t>.  It follows that the second Piola-Kirchhoff stress may be represented as</w:t>
      </w:r>
    </w:p>
    <w:p w14:paraId="6266E28C" w14:textId="60966E07" w:rsidR="008C7882" w:rsidRPr="00C1257B" w:rsidRDefault="008C7882" w:rsidP="008C7882">
      <w:pPr>
        <w:pStyle w:val="MTDisplayEquation"/>
      </w:pPr>
      <w:r w:rsidRPr="00C1257B">
        <w:tab/>
      </w:r>
      <w:r w:rsidR="00905817" w:rsidRPr="00905817">
        <w:rPr>
          <w:position w:val="-28"/>
        </w:rPr>
        <w:object w:dxaOrig="1160" w:dyaOrig="680" w14:anchorId="0AE087B3">
          <v:shape id="_x0000_i1166" type="#_x0000_t75" style="width:57.75pt;height:34.65pt" o:ole="">
            <v:imagedata r:id="rId299" o:title=""/>
          </v:shape>
          <o:OLEObject Type="Embed" ProgID="Equation.DSMT4" ShapeID="_x0000_i1166" DrawAspect="Content" ObjectID="_1494317258" r:id="rId300"/>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w:instrText>
      </w:r>
      <w:r w:rsidR="00511485">
        <w:instrText xml:space="preserve"> \c \* Arabic \* MERGEFORMAT </w:instrText>
      </w:r>
      <w:r w:rsidR="00511485">
        <w:fldChar w:fldCharType="separate"/>
      </w:r>
      <w:r w:rsidR="00D3178E">
        <w:rPr>
          <w:noProof/>
        </w:rPr>
        <w:instrText>69</w:instrText>
      </w:r>
      <w:r w:rsidR="00511485">
        <w:rPr>
          <w:noProof/>
        </w:rPr>
        <w:fldChar w:fldCharType="end"/>
      </w:r>
      <w:r w:rsidRPr="00C1257B">
        <w:instrText>)</w:instrText>
      </w:r>
      <w:r w:rsidRPr="00C1257B">
        <w:fldChar w:fldCharType="end"/>
      </w:r>
    </w:p>
    <w:p w14:paraId="200DEFE6" w14:textId="77777777" w:rsidR="008C7882" w:rsidRPr="00C1257B" w:rsidRDefault="008C7882" w:rsidP="008C7882">
      <w:r w:rsidRPr="00C1257B">
        <w:t>where</w:t>
      </w:r>
    </w:p>
    <w:p w14:paraId="51B918A1" w14:textId="05AB1EB4" w:rsidR="008C7882" w:rsidRPr="00C1257B" w:rsidRDefault="008C7882" w:rsidP="008C7882">
      <w:pPr>
        <w:pStyle w:val="MTDisplayEquation"/>
      </w:pPr>
      <w:r w:rsidRPr="00C1257B">
        <w:tab/>
      </w:r>
      <w:r w:rsidR="00905817" w:rsidRPr="00905817">
        <w:rPr>
          <w:position w:val="-30"/>
        </w:rPr>
        <w:object w:dxaOrig="1060" w:dyaOrig="680" w14:anchorId="4CE35A67">
          <v:shape id="_x0000_i1167" type="#_x0000_t75" style="width:52.3pt;height:34.65pt" o:ole="">
            <v:imagedata r:id="rId301" o:title=""/>
          </v:shape>
          <o:OLEObject Type="Embed" ProgID="Equation.DSMT4" ShapeID="_x0000_i1167" DrawAspect="Content" ObjectID="_1494317259" r:id="rId30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 \c \* Arabic \* MERGEFORMAT </w:instrText>
      </w:r>
      <w:r w:rsidR="00511485">
        <w:fldChar w:fldCharType="separate"/>
      </w:r>
      <w:r w:rsidR="00D3178E">
        <w:rPr>
          <w:noProof/>
        </w:rPr>
        <w:instrText>70</w:instrText>
      </w:r>
      <w:r w:rsidR="00511485">
        <w:rPr>
          <w:noProof/>
        </w:rPr>
        <w:fldChar w:fldCharType="end"/>
      </w:r>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5BBE1105" w:rsidR="008C7882" w:rsidRPr="00C1257B" w:rsidRDefault="008C7882" w:rsidP="008C7882">
      <w:pPr>
        <w:pStyle w:val="MTDisplayEquation"/>
      </w:pPr>
      <w:r w:rsidRPr="00C1257B">
        <w:tab/>
      </w:r>
      <w:r w:rsidR="00905817" w:rsidRPr="00905817">
        <w:rPr>
          <w:position w:val="-32"/>
        </w:rPr>
        <w:object w:dxaOrig="6399" w:dyaOrig="700" w14:anchorId="65C86DEC">
          <v:shape id="_x0000_i1168" type="#_x0000_t75" style="width:318.55pt;height:34.65pt" o:ole="">
            <v:imagedata r:id="rId303" o:title=""/>
          </v:shape>
          <o:OLEObject Type="Embed" ProgID="Equation.DSMT4" ShapeID="_x0000_i1168" DrawAspect="Content" ObjectID="_1494317260" r:id="rId304"/>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 \c \* Arabic \* MERGEFORMAT </w:instrText>
      </w:r>
      <w:r w:rsidR="00511485">
        <w:fldChar w:fldCharType="separate"/>
      </w:r>
      <w:r w:rsidR="00D3178E">
        <w:rPr>
          <w:noProof/>
        </w:rPr>
        <w:instrText>71</w:instrText>
      </w:r>
      <w:r w:rsidR="00511485">
        <w:rPr>
          <w:noProof/>
        </w:rPr>
        <w:fldChar w:fldCharType="end"/>
      </w:r>
      <w:r w:rsidRPr="00C1257B">
        <w:instrText>)</w:instrText>
      </w:r>
      <w:r w:rsidRPr="00C1257B">
        <w:fldChar w:fldCharType="end"/>
      </w:r>
    </w:p>
    <w:p w14:paraId="48ABA9BD" w14:textId="13A7CFE2" w:rsidR="008C7882" w:rsidRPr="00C1257B" w:rsidRDefault="008C7882" w:rsidP="008C7882">
      <w:r w:rsidRPr="00C1257B">
        <w:t xml:space="preserve">where </w:t>
      </w:r>
      <w:r w:rsidR="00905817" w:rsidRPr="00905817">
        <w:rPr>
          <w:position w:val="-10"/>
        </w:rPr>
        <w:object w:dxaOrig="560" w:dyaOrig="320" w14:anchorId="3CEA27FF">
          <v:shape id="_x0000_i1169" type="#_x0000_t75" style="width:27.85pt;height:15.6pt" o:ole="">
            <v:imagedata r:id="rId305" o:title=""/>
          </v:shape>
          <o:OLEObject Type="Embed" ProgID="Equation.DSMT4" ShapeID="_x0000_i1169" DrawAspect="Content" ObjectID="_1494317261" r:id="rId306"/>
        </w:object>
      </w:r>
      <w:r w:rsidRPr="00C1257B">
        <w:t xml:space="preserve"> form a permutation over </w:t>
      </w:r>
      <w:r w:rsidR="00905817" w:rsidRPr="00905817">
        <w:rPr>
          <w:position w:val="-10"/>
        </w:rPr>
        <w:object w:dxaOrig="540" w:dyaOrig="320" w14:anchorId="110E6D11">
          <v:shape id="_x0000_i1170" type="#_x0000_t75" style="width:27.15pt;height:15.6pt" o:ole="">
            <v:imagedata r:id="rId307" o:title=""/>
          </v:shape>
          <o:OLEObject Type="Embed" ProgID="Equation.DSMT4" ShapeID="_x0000_i1170" DrawAspect="Content" ObjectID="_1494317262" r:id="rId308"/>
        </w:object>
      </w:r>
      <w:r w:rsidRPr="00C1257B">
        <w:t>.  Then it can be shown that the material elasticity tensor is given by</w:t>
      </w:r>
    </w:p>
    <w:p w14:paraId="7C9B9338" w14:textId="336EAFD5" w:rsidR="008C7882" w:rsidRPr="00C1257B" w:rsidRDefault="008C7882" w:rsidP="008C7882">
      <w:pPr>
        <w:pStyle w:val="MTDisplayEquation"/>
      </w:pPr>
      <w:r w:rsidRPr="00C1257B">
        <w:tab/>
      </w:r>
      <w:r w:rsidR="00905817" w:rsidRPr="00905817">
        <w:rPr>
          <w:position w:val="-110"/>
        </w:rPr>
        <w:object w:dxaOrig="4140" w:dyaOrig="2240" w14:anchorId="30CBF029">
          <v:shape id="_x0000_i1171" type="#_x0000_t75" style="width:206.5pt;height:112.1pt" o:ole="">
            <v:imagedata r:id="rId309" o:title=""/>
          </v:shape>
          <o:OLEObject Type="Embed" ProgID="Equation.DSMT4" ShapeID="_x0000_i1171" DrawAspect="Content" ObjectID="_1494317263" r:id="rId310"/>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35" w:name="ZEqnNum326891"/>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 \c \* Arabic \* MERGEFORMAT </w:instrText>
      </w:r>
      <w:r w:rsidR="00511485">
        <w:fldChar w:fldCharType="separate"/>
      </w:r>
      <w:r w:rsidR="00D3178E">
        <w:rPr>
          <w:noProof/>
        </w:rPr>
        <w:instrText>72</w:instrText>
      </w:r>
      <w:r w:rsidR="00511485">
        <w:rPr>
          <w:noProof/>
        </w:rPr>
        <w:fldChar w:fldCharType="end"/>
      </w:r>
      <w:r w:rsidRPr="00C1257B">
        <w:instrText>)</w:instrText>
      </w:r>
      <w:bookmarkEnd w:id="135"/>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451FCDC7" w:rsidR="008C7882" w:rsidRPr="00C1257B" w:rsidRDefault="008C7882" w:rsidP="008C7882">
      <w:pPr>
        <w:pStyle w:val="MTDisplayEquation"/>
      </w:pPr>
      <w:r w:rsidRPr="00C1257B">
        <w:tab/>
      </w:r>
      <w:r w:rsidR="00905817" w:rsidRPr="00905817">
        <w:rPr>
          <w:position w:val="-34"/>
        </w:rPr>
        <w:object w:dxaOrig="3800" w:dyaOrig="800" w14:anchorId="2ECE7FDE">
          <v:shape id="_x0000_i1172" type="#_x0000_t75" style="width:190.2pt;height:40.1pt" o:ole="">
            <v:imagedata r:id="rId311" o:title=""/>
          </v:shape>
          <o:OLEObject Type="Embed" ProgID="Equation.DSMT4" ShapeID="_x0000_i1172" DrawAspect="Content" ObjectID="_1494317264" r:id="rId31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 \c \* Arabic \* MERGEFORMAT </w:instrText>
      </w:r>
      <w:r w:rsidR="00511485">
        <w:fldChar w:fldCharType="separate"/>
      </w:r>
      <w:r w:rsidR="00D3178E">
        <w:rPr>
          <w:noProof/>
        </w:rPr>
        <w:instrText>73</w:instrText>
      </w:r>
      <w:r w:rsidR="00511485">
        <w:rPr>
          <w:noProof/>
        </w:rPr>
        <w:fldChar w:fldCharType="end"/>
      </w:r>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r w:rsidR="00511485">
        <w:fldChar w:fldCharType="begin"/>
      </w:r>
      <w:r w:rsidR="00511485">
        <w:instrText xml:space="preserve"> REF ZEqnNum326891 \! \*</w:instrText>
      </w:r>
      <w:r w:rsidR="00511485">
        <w:instrText xml:space="preserve"> MERGEFORMAT </w:instrText>
      </w:r>
      <w:r w:rsidR="00511485">
        <w:fldChar w:fldCharType="separate"/>
      </w:r>
      <w:ins w:id="136" w:author="rawlins" w:date="2015-05-19T17:23:00Z">
        <w:r w:rsidR="00D3178E" w:rsidRPr="00C1257B">
          <w:instrText>(</w:instrText>
        </w:r>
        <w:r w:rsidR="00D3178E">
          <w:instrText>2</w:instrText>
        </w:r>
        <w:r w:rsidR="00D3178E" w:rsidRPr="00C1257B">
          <w:instrText>.</w:instrText>
        </w:r>
        <w:r w:rsidR="00D3178E">
          <w:instrText>72</w:instrText>
        </w:r>
        <w:r w:rsidR="00D3178E" w:rsidRPr="00C1257B">
          <w:instrText>)</w:instrText>
        </w:r>
      </w:ins>
      <w:ins w:id="137" w:author="Gerard" w:date="2015-05-06T12:49:00Z">
        <w:del w:id="138"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72</w:delInstrText>
          </w:r>
          <w:r w:rsidR="00E3755C" w:rsidRPr="00C1257B" w:rsidDel="00752FD5">
            <w:delInstrText>)</w:delInstrText>
          </w:r>
        </w:del>
      </w:ins>
      <w:ins w:id="139" w:author="Kingsley" w:date="2014-05-24T14:28:00Z">
        <w:del w:id="140"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72</w:delInstrText>
          </w:r>
          <w:r w:rsidR="00567B45" w:rsidRPr="00C1257B" w:rsidDel="00752FD5">
            <w:delInstrText>)</w:delInstrText>
          </w:r>
        </w:del>
      </w:ins>
      <w:del w:id="141"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72</w:delInstrText>
        </w:r>
        <w:r w:rsidR="004F1C97" w:rsidRPr="00C1257B" w:rsidDel="00752FD5">
          <w:delInstrText>)</w:delInstrText>
        </w:r>
      </w:del>
      <w:r w:rsidR="00511485">
        <w:fldChar w:fldCharType="end"/>
      </w:r>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10A93C08" w:rsidR="008C7882" w:rsidRPr="00C1257B" w:rsidRDefault="008C7882" w:rsidP="008C7882">
      <w:pPr>
        <w:pStyle w:val="MTDisplayEquation"/>
      </w:pPr>
      <w:r w:rsidRPr="00C1257B">
        <w:tab/>
      </w:r>
      <w:r w:rsidR="00905817" w:rsidRPr="00905817">
        <w:rPr>
          <w:position w:val="-28"/>
        </w:rPr>
        <w:object w:dxaOrig="1140" w:dyaOrig="680" w14:anchorId="2D10ADF3">
          <v:shape id="_x0000_i1173" type="#_x0000_t75" style="width:57.05pt;height:34.65pt" o:ole="">
            <v:imagedata r:id="rId313" o:title=""/>
          </v:shape>
          <o:OLEObject Type="Embed" ProgID="Equation.DSMT4" ShapeID="_x0000_i1173" DrawAspect="Content" ObjectID="_1494317265" r:id="rId314"/>
        </w:object>
      </w:r>
      <w:r w:rsidR="004B190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bookmarkStart w:id="142" w:name="ZEqnNum891122"/>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 \c \* Arabic \* MERGEFORMAT </w:instrText>
      </w:r>
      <w:r w:rsidR="00511485">
        <w:fldChar w:fldCharType="separate"/>
      </w:r>
      <w:r w:rsidR="00D3178E">
        <w:rPr>
          <w:noProof/>
        </w:rPr>
        <w:instrText>74</w:instrText>
      </w:r>
      <w:r w:rsidR="00511485">
        <w:rPr>
          <w:noProof/>
        </w:rPr>
        <w:fldChar w:fldCharType="end"/>
      </w:r>
      <w:r w:rsidRPr="00C1257B">
        <w:instrText>)</w:instrText>
      </w:r>
      <w:bookmarkEnd w:id="142"/>
      <w:r w:rsidRPr="00C1257B">
        <w:fldChar w:fldCharType="end"/>
      </w:r>
    </w:p>
    <w:p w14:paraId="5BCD12C2" w14:textId="77777777" w:rsidR="008C7882" w:rsidRPr="00C1257B" w:rsidRDefault="008C7882" w:rsidP="008C7882">
      <w:r w:rsidRPr="00C1257B">
        <w:t xml:space="preserve">where </w:t>
      </w:r>
    </w:p>
    <w:p w14:paraId="6555909D" w14:textId="4838B690" w:rsidR="008C7882" w:rsidRPr="00C1257B" w:rsidRDefault="008C7882" w:rsidP="008C7882">
      <w:pPr>
        <w:pStyle w:val="MTDisplayEquation"/>
      </w:pPr>
      <w:r w:rsidRPr="00C1257B">
        <w:tab/>
      </w:r>
      <w:r w:rsidR="00905817" w:rsidRPr="00905817">
        <w:rPr>
          <w:position w:val="-12"/>
        </w:rPr>
        <w:object w:dxaOrig="1140" w:dyaOrig="360" w14:anchorId="7CB451C6">
          <v:shape id="_x0000_i1174" type="#_x0000_t75" style="width:57.05pt;height:19pt" o:ole="">
            <v:imagedata r:id="rId315" o:title=""/>
          </v:shape>
          <o:OLEObject Type="Embed" ProgID="Equation.DSMT4" ShapeID="_x0000_i1174" DrawAspect="Content" ObjectID="_1494317266" r:id="rId316"/>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 \c \* Arabic \* MERGEFORMAT </w:instrText>
      </w:r>
      <w:r w:rsidR="00511485">
        <w:fldChar w:fldCharType="separate"/>
      </w:r>
      <w:r w:rsidR="00D3178E">
        <w:rPr>
          <w:noProof/>
        </w:rPr>
        <w:instrText>75</w:instrText>
      </w:r>
      <w:r w:rsidR="00511485">
        <w:rPr>
          <w:noProof/>
        </w:rPr>
        <w:fldChar w:fldCharType="end"/>
      </w:r>
      <w:r w:rsidRPr="00C1257B">
        <w:instrText>)</w:instrText>
      </w:r>
      <w:r w:rsidRPr="00C1257B">
        <w:fldChar w:fldCharType="end"/>
      </w:r>
    </w:p>
    <w:p w14:paraId="1E99C5B5" w14:textId="045D0637" w:rsidR="008C7882" w:rsidRPr="00C1257B" w:rsidRDefault="008C7882" w:rsidP="008C7882">
      <w:r w:rsidRPr="00C1257B">
        <w:t xml:space="preserve">and </w:t>
      </w:r>
      <w:r w:rsidR="00905817" w:rsidRPr="00905817">
        <w:rPr>
          <w:position w:val="-14"/>
        </w:rPr>
        <w:object w:dxaOrig="1520" w:dyaOrig="400" w14:anchorId="1691F59E">
          <v:shape id="_x0000_i1175" type="#_x0000_t75" style="width:76.1pt;height:19.7pt" o:ole="">
            <v:imagedata r:id="rId317" o:title=""/>
          </v:shape>
          <o:OLEObject Type="Embed" ProgID="Equation.DSMT4" ShapeID="_x0000_i1175" DrawAspect="Content" ObjectID="_1494317267" r:id="rId318"/>
        </w:object>
      </w:r>
      <w:r w:rsidRPr="00C1257B">
        <w:t xml:space="preserve"> are the eigenvectors of </w:t>
      </w:r>
      <w:r w:rsidR="00905817" w:rsidRPr="00905817">
        <w:rPr>
          <w:position w:val="-6"/>
        </w:rPr>
        <w:object w:dxaOrig="200" w:dyaOrig="279" w14:anchorId="56989ACE">
          <v:shape id="_x0000_i1176" type="#_x0000_t75" style="width:10.2pt;height:14.25pt" o:ole="">
            <v:imagedata r:id="rId319" o:title=""/>
          </v:shape>
          <o:OLEObject Type="Embed" ProgID="Equation.DSMT4" ShapeID="_x0000_i1176" DrawAspect="Content" ObjectID="_1494317268" r:id="rId320"/>
        </w:object>
      </w:r>
      <w:r w:rsidRPr="00C1257B">
        <w:t>. The principal normal stresses are</w:t>
      </w:r>
    </w:p>
    <w:p w14:paraId="0C426F19" w14:textId="64A91C45" w:rsidR="008C7882" w:rsidRPr="00C1257B" w:rsidRDefault="008C7882" w:rsidP="008C7882">
      <w:pPr>
        <w:pStyle w:val="MTDisplayEquation"/>
      </w:pPr>
      <w:r w:rsidRPr="00C1257B">
        <w:tab/>
      </w:r>
      <w:r w:rsidR="00905817" w:rsidRPr="00905817">
        <w:rPr>
          <w:position w:val="-30"/>
        </w:rPr>
        <w:object w:dxaOrig="1140" w:dyaOrig="680" w14:anchorId="42150FF2">
          <v:shape id="_x0000_i1177" type="#_x0000_t75" style="width:57.05pt;height:34.65pt" o:ole="">
            <v:imagedata r:id="rId321" o:title=""/>
          </v:shape>
          <o:OLEObject Type="Embed" ProgID="Equation.DSMT4" ShapeID="_x0000_i1177" DrawAspect="Content" ObjectID="_1494317269" r:id="rId322"/>
        </w:object>
      </w:r>
      <w:r w:rsidR="004D1047">
        <w:t>.</w: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 \c \* Arabic \* MERGEFORMAT </w:instrText>
      </w:r>
      <w:r w:rsidR="00511485">
        <w:fldChar w:fldCharType="separate"/>
      </w:r>
      <w:r w:rsidR="00D3178E">
        <w:rPr>
          <w:noProof/>
        </w:rPr>
        <w:instrText>76</w:instrText>
      </w:r>
      <w:r w:rsidR="00511485">
        <w:rPr>
          <w:noProof/>
        </w:rPr>
        <w:fldChar w:fldCharType="end"/>
      </w:r>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6BBAEE6B" w:rsidR="008C7882" w:rsidRPr="00C1257B" w:rsidRDefault="008C7882" w:rsidP="008C7882">
      <w:pPr>
        <w:pStyle w:val="MTDisplayEquation"/>
      </w:pPr>
      <w:r w:rsidRPr="00C1257B">
        <w:tab/>
      </w:r>
      <w:r w:rsidR="00905817" w:rsidRPr="00905817">
        <w:rPr>
          <w:position w:val="-112"/>
        </w:rPr>
        <w:object w:dxaOrig="4280" w:dyaOrig="2320" w14:anchorId="45C29FF5">
          <v:shape id="_x0000_i1178" type="#_x0000_t75" style="width:213.95pt;height:116.15pt" o:ole="">
            <v:imagedata r:id="rId323" o:title=""/>
          </v:shape>
          <o:OLEObject Type="Embed" ProgID="Equation.DSMT4" ShapeID="_x0000_i1178" DrawAspect="Content" ObjectID="_1494317270" r:id="rId324"/>
        </w:object>
      </w:r>
      <w:r w:rsidRPr="00C1257B">
        <w:tab/>
      </w:r>
      <w:r w:rsidRPr="00C1257B">
        <w:fldChar w:fldCharType="begin"/>
      </w:r>
      <w:r w:rsidRPr="00C1257B">
        <w:instrText xml:space="preserve"> MACROBUTTON MTPlaceRef \* MERGEFORMAT </w:instrText>
      </w:r>
      <w:r w:rsidR="008735F1">
        <w:fldChar w:fldCharType="begin"/>
      </w:r>
      <w:r w:rsidR="008735F1">
        <w:instrText xml:space="preserve"> SEQ MTEqn \h \* MERGEFORMAT </w:instrText>
      </w:r>
      <w:r w:rsidR="008735F1">
        <w:fldChar w:fldCharType="end"/>
      </w:r>
      <w:r w:rsidRPr="00C1257B">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Pr="00C1257B">
        <w:instrText>.</w:instrText>
      </w:r>
      <w:r w:rsidR="00511485">
        <w:fldChar w:fldCharType="begin"/>
      </w:r>
      <w:r w:rsidR="00511485">
        <w:instrText xml:space="preserve"> SEQ MTEqn \c \* Arabic \* MERGEFORMAT </w:instrText>
      </w:r>
      <w:r w:rsidR="00511485">
        <w:fldChar w:fldCharType="separate"/>
      </w:r>
      <w:r w:rsidR="00D3178E">
        <w:rPr>
          <w:noProof/>
        </w:rPr>
        <w:instrText>77</w:instrText>
      </w:r>
      <w:r w:rsidR="00511485">
        <w:rPr>
          <w:noProof/>
        </w:rPr>
        <w:fldChar w:fldCharType="end"/>
      </w:r>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143" w:name="_Ref176706100"/>
      <w:bookmarkStart w:id="144" w:name="_Toc289032525"/>
      <w:r>
        <w:t>Nearly-Incompressible Hyperelasticity</w:t>
      </w:r>
      <w:bookmarkEnd w:id="143"/>
      <w:bookmarkEnd w:id="144"/>
    </w:p>
    <w:p w14:paraId="7200CCD7" w14:textId="127B7B56" w:rsidR="008C7882" w:rsidRDefault="008C7882" w:rsidP="008C7882">
      <w:r>
        <w:t>A material is considered incompressible if it shows no change in volume during deformation, or otherwise stated</w:t>
      </w:r>
      <w:r w:rsidR="002147C8">
        <w:t>,</w:t>
      </w:r>
      <w:r>
        <w:t xml:space="preserve"> if </w:t>
      </w:r>
      <w:r w:rsidR="00905817" w:rsidRPr="00905817">
        <w:rPr>
          <w:position w:val="-6"/>
        </w:rPr>
        <w:object w:dxaOrig="540" w:dyaOrig="279" w14:anchorId="0456A2B4">
          <v:shape id="_x0000_i1179" type="#_x0000_t75" style="width:27.15pt;height:14.25pt" o:ole="">
            <v:imagedata r:id="rId325" o:title=""/>
          </v:shape>
          <o:OLEObject Type="Embed" ProgID="Equation.DSMT4" ShapeID="_x0000_i1179" DrawAspect="Content" ObjectID="_1494317271" r:id="rId326"/>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35E122C2" w:rsidR="008C7882" w:rsidRDefault="008C7882" w:rsidP="008C7882">
      <w:pPr>
        <w:pStyle w:val="MTDisplayEquation"/>
      </w:pPr>
      <w:r>
        <w:tab/>
      </w:r>
      <w:r w:rsidR="00905817" w:rsidRPr="00905817">
        <w:rPr>
          <w:position w:val="-24"/>
        </w:rPr>
        <w:object w:dxaOrig="1740" w:dyaOrig="660" w14:anchorId="0F8EF2B6">
          <v:shape id="_x0000_i1180" type="#_x0000_t75" style="width:86.95pt;height:32.6pt" o:ole="">
            <v:imagedata r:id="rId327" o:title=""/>
          </v:shape>
          <o:OLEObject Type="Embed" ProgID="Equation.DSMT4" ShapeID="_x0000_i1180" DrawAspect="Content" ObjectID="_1494317272" r:id="rId32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5" w:name="ZEqnNum517312"/>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78</w:instrText>
      </w:r>
      <w:r w:rsidR="00511485">
        <w:rPr>
          <w:noProof/>
        </w:rPr>
        <w:fldChar w:fldCharType="end"/>
      </w:r>
      <w:r>
        <w:instrText>)</w:instrText>
      </w:r>
      <w:bookmarkEnd w:id="145"/>
      <w:r>
        <w:fldChar w:fldCharType="end"/>
      </w:r>
    </w:p>
    <w:p w14:paraId="79F33BD5" w14:textId="5CC7BC2A" w:rsidR="008C7882" w:rsidRDefault="008C7882" w:rsidP="008C7882">
      <w:r>
        <w:t xml:space="preserve">where </w:t>
      </w:r>
      <w:r w:rsidR="00905817" w:rsidRPr="00905817">
        <w:rPr>
          <w:position w:val="-18"/>
        </w:rPr>
        <w:object w:dxaOrig="1100" w:dyaOrig="480" w14:anchorId="6E04682D">
          <v:shape id="_x0000_i1181" type="#_x0000_t75" style="width:55pt;height:24.45pt" o:ole="">
            <v:imagedata r:id="rId329" o:title=""/>
          </v:shape>
          <o:OLEObject Type="Embed" ProgID="Equation.DSMT4" ShapeID="_x0000_i1181" DrawAspect="Content" ObjectID="_1494317273" r:id="rId330"/>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r w:rsidR="00511485">
        <w:fldChar w:fldCharType="begin"/>
      </w:r>
      <w:r w:rsidR="00511485">
        <w:instrText xml:space="preserve"> REF ZEqnNum517312 \! \* MERGEFORMAT </w:instrText>
      </w:r>
      <w:r w:rsidR="00511485">
        <w:fldChar w:fldCharType="separate"/>
      </w:r>
      <w:r w:rsidR="00D3178E">
        <w:instrText>(2.78)</w:instrText>
      </w:r>
      <w:r w:rsidR="00511485">
        <w:fldChar w:fldCharType="end"/>
      </w:r>
      <w:r>
        <w:fldChar w:fldCharType="end"/>
      </w:r>
      <w:r>
        <w:t xml:space="preserve"> remains valid in the nearly incompressible case. Further, in practical terms, a finite element analysis rarely enforces </w:t>
      </w:r>
      <w:r w:rsidR="00905817" w:rsidRPr="00905817">
        <w:rPr>
          <w:position w:val="-6"/>
        </w:rPr>
        <w:object w:dxaOrig="540" w:dyaOrig="279" w14:anchorId="4A530B76">
          <v:shape id="_x0000_i1182" type="#_x0000_t75" style="width:27.15pt;height:14.25pt" o:ole="">
            <v:imagedata r:id="rId331" o:title=""/>
          </v:shape>
          <o:OLEObject Type="Embed" ProgID="Equation.DSMT4" ShapeID="_x0000_i1182" DrawAspect="Content" ObjectID="_1494317274" r:id="rId332"/>
        </w:object>
      </w:r>
      <w:r>
        <w:t xml:space="preserve"> in a pointwise manner, and hence its retention may be important for the evaluation of stresses.</w:t>
      </w:r>
    </w:p>
    <w:p w14:paraId="034B4408" w14:textId="77777777" w:rsidR="008C7882" w:rsidRDefault="008C7882" w:rsidP="008C7882"/>
    <w:p w14:paraId="797D9EE0" w14:textId="6E423790" w:rsidR="008C7882" w:rsidRDefault="008C7882" w:rsidP="008C7882">
      <w:r>
        <w:t xml:space="preserve">The process of defining constitutive equations in the case of nearly incompressible hyperelasticity is simplified by adding a volumetric energy component </w:t>
      </w:r>
      <w:r w:rsidR="00905817" w:rsidRPr="00905817">
        <w:rPr>
          <w:position w:val="-14"/>
        </w:rPr>
        <w:object w:dxaOrig="620" w:dyaOrig="400" w14:anchorId="62BB9B45">
          <v:shape id="_x0000_i1183" type="#_x0000_t75" style="width:30.55pt;height:19.7pt" o:ole="">
            <v:imagedata r:id="rId333" o:title=""/>
          </v:shape>
          <o:OLEObject Type="Embed" ProgID="Equation.DSMT4" ShapeID="_x0000_i1183" DrawAspect="Content" ObjectID="_1494317275" r:id="rId334"/>
        </w:object>
      </w:r>
      <w:r>
        <w:t xml:space="preserve"> to the distortional component </w:t>
      </w:r>
      <w:r w:rsidR="00905817" w:rsidRPr="00905817">
        <w:rPr>
          <w:position w:val="-14"/>
        </w:rPr>
        <w:object w:dxaOrig="660" w:dyaOrig="400" w14:anchorId="66C790A1">
          <v:shape id="_x0000_i1184" type="#_x0000_t75" style="width:32.6pt;height:19.7pt" o:ole="">
            <v:imagedata r:id="rId335" o:title=""/>
          </v:shape>
          <o:OLEObject Type="Embed" ProgID="Equation.DSMT4" ShapeID="_x0000_i1184" DrawAspect="Content" ObjectID="_1494317276" r:id="rId336"/>
        </w:object>
      </w:r>
      <w:r>
        <w:t>:</w:t>
      </w:r>
    </w:p>
    <w:p w14:paraId="6344EB84" w14:textId="33FC41B3" w:rsidR="008C7882" w:rsidRDefault="008C7882" w:rsidP="008C7882">
      <w:pPr>
        <w:pStyle w:val="MTDisplayEquation"/>
      </w:pPr>
      <w:r>
        <w:tab/>
      </w:r>
      <w:r w:rsidR="00905817" w:rsidRPr="00905817">
        <w:rPr>
          <w:position w:val="-14"/>
        </w:rPr>
        <w:object w:dxaOrig="2240" w:dyaOrig="400" w14:anchorId="33E54DDA">
          <v:shape id="_x0000_i1185" type="#_x0000_t75" style="width:112.1pt;height:19.7pt" o:ole="">
            <v:imagedata r:id="rId337" o:title=""/>
          </v:shape>
          <o:OLEObject Type="Embed" ProgID="Equation.DSMT4" ShapeID="_x0000_i1185" DrawAspect="Content" ObjectID="_1494317277" r:id="rId33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6" w:name="ZEqnNum998550"/>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w:instrText>
      </w:r>
      <w:r w:rsidR="00511485">
        <w:instrText xml:space="preserve">* Arabic \* MERGEFORMAT </w:instrText>
      </w:r>
      <w:r w:rsidR="00511485">
        <w:fldChar w:fldCharType="separate"/>
      </w:r>
      <w:r w:rsidR="00D3178E">
        <w:rPr>
          <w:noProof/>
        </w:rPr>
        <w:instrText>79</w:instrText>
      </w:r>
      <w:r w:rsidR="00511485">
        <w:rPr>
          <w:noProof/>
        </w:rPr>
        <w:fldChar w:fldCharType="end"/>
      </w:r>
      <w:r>
        <w:instrText>)</w:instrText>
      </w:r>
      <w:bookmarkEnd w:id="146"/>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r w:rsidR="00511485">
        <w:fldChar w:fldCharType="begin"/>
      </w:r>
      <w:r w:rsidR="00511485">
        <w:instrText xml:space="preserve"> REF ZEqnNum998550 \! \* MERGEFORMAT </w:instrText>
      </w:r>
      <w:r w:rsidR="00511485">
        <w:fldChar w:fldCharType="separate"/>
      </w:r>
      <w:r w:rsidR="00D3178E">
        <w:instrText>(2.79)</w:instrText>
      </w:r>
      <w:r w:rsidR="00511485">
        <w:fldChar w:fldCharType="end"/>
      </w:r>
      <w:r>
        <w:fldChar w:fldCharType="end"/>
      </w:r>
      <w:r>
        <w:t xml:space="preserve"> is obtained in the standard manner with the help of equation </w:t>
      </w:r>
      <w:r>
        <w:fldChar w:fldCharType="begin"/>
      </w:r>
      <w:r>
        <w:instrText xml:space="preserve"> GOTOBUTTON ZEqnNum929272  \* MERGEFORMAT </w:instrText>
      </w:r>
      <w:r w:rsidR="00511485">
        <w:fldChar w:fldCharType="begin"/>
      </w:r>
      <w:r w:rsidR="00511485">
        <w:instrText xml:space="preserve"> REF ZEqnNum929272 \! \* MERGEFORMAT </w:instrText>
      </w:r>
      <w:r w:rsidR="00511485">
        <w:fldChar w:fldCharType="separate"/>
      </w:r>
      <w:r w:rsidR="00D3178E">
        <w:instrText>(2.64)</w:instrText>
      </w:r>
      <w:r w:rsidR="00511485">
        <w:fldChar w:fldCharType="end"/>
      </w:r>
      <w:r>
        <w:fldChar w:fldCharType="end"/>
      </w:r>
      <w:r>
        <w:t>.</w:t>
      </w:r>
    </w:p>
    <w:p w14:paraId="765BF3D8" w14:textId="235C3319" w:rsidR="008C7882" w:rsidRDefault="008C7882" w:rsidP="008C7882">
      <w:pPr>
        <w:pStyle w:val="MTDisplayEquation"/>
      </w:pPr>
      <w:r>
        <w:lastRenderedPageBreak/>
        <w:tab/>
      </w:r>
      <w:r w:rsidR="00905817" w:rsidRPr="00905817">
        <w:rPr>
          <w:position w:val="-92"/>
        </w:rPr>
        <w:object w:dxaOrig="2040" w:dyaOrig="1980" w14:anchorId="447F83B8">
          <v:shape id="_x0000_i1186" type="#_x0000_t75" style="width:101.9pt;height:98.5pt" o:ole="">
            <v:imagedata r:id="rId339" o:title=""/>
          </v:shape>
          <o:OLEObject Type="Embed" ProgID="Equation.DSMT4" ShapeID="_x0000_i1186" DrawAspect="Content" ObjectID="_1494317278" r:id="rId3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7" w:name="ZEqnNum918189"/>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w:instrText>
      </w:r>
      <w:r w:rsidR="00511485">
        <w:instrText xml:space="preserve">abic \* MERGEFORMAT </w:instrText>
      </w:r>
      <w:r w:rsidR="00511485">
        <w:fldChar w:fldCharType="separate"/>
      </w:r>
      <w:r w:rsidR="00D3178E">
        <w:rPr>
          <w:noProof/>
        </w:rPr>
        <w:instrText>80</w:instrText>
      </w:r>
      <w:r w:rsidR="00511485">
        <w:rPr>
          <w:noProof/>
        </w:rPr>
        <w:fldChar w:fldCharType="end"/>
      </w:r>
      <w:r>
        <w:instrText>)</w:instrText>
      </w:r>
      <w:bookmarkEnd w:id="147"/>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156F72CC" w:rsidR="008C7882" w:rsidRDefault="008C7882" w:rsidP="008C7882">
      <w:pPr>
        <w:pStyle w:val="MTDisplayEquation"/>
      </w:pPr>
      <w:r>
        <w:tab/>
      </w:r>
      <w:r w:rsidR="00905817" w:rsidRPr="00905817">
        <w:rPr>
          <w:position w:val="-24"/>
        </w:rPr>
        <w:object w:dxaOrig="840" w:dyaOrig="620" w14:anchorId="11C0AF16">
          <v:shape id="_x0000_i1187" type="#_x0000_t75" style="width:42.1pt;height:30.55pt" o:ole="">
            <v:imagedata r:id="rId341" o:title=""/>
          </v:shape>
          <o:OLEObject Type="Embed" ProgID="Equation.DSMT4" ShapeID="_x0000_i1187" DrawAspect="Content" ObjectID="_1494317279" r:id="rId3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81</w:instrText>
      </w:r>
      <w:r w:rsidR="00511485">
        <w:rPr>
          <w:noProof/>
        </w:rPr>
        <w:fldChar w:fldCharType="end"/>
      </w:r>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31CD7A9D" w:rsidR="008C7882" w:rsidRDefault="008C7882" w:rsidP="008C7882">
      <w:pPr>
        <w:pStyle w:val="MTDisplayEquation"/>
      </w:pPr>
      <w:r>
        <w:tab/>
      </w:r>
      <w:r w:rsidR="00905817" w:rsidRPr="00905817">
        <w:rPr>
          <w:position w:val="-24"/>
        </w:rPr>
        <w:object w:dxaOrig="1860" w:dyaOrig="620" w14:anchorId="05AEA553">
          <v:shape id="_x0000_i1188" type="#_x0000_t75" style="width:92.4pt;height:30.55pt" o:ole="">
            <v:imagedata r:id="rId343" o:title=""/>
          </v:shape>
          <o:OLEObject Type="Embed" ProgID="Equation.DSMT4" ShapeID="_x0000_i1188" DrawAspect="Content" ObjectID="_1494317280" r:id="rId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48" w:name="ZEqnNum844451"/>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82</w:instrText>
      </w:r>
      <w:r w:rsidR="00511485">
        <w:rPr>
          <w:noProof/>
        </w:rPr>
        <w:fldChar w:fldCharType="end"/>
      </w:r>
      <w:r>
        <w:instrText>)</w:instrText>
      </w:r>
      <w:bookmarkEnd w:id="148"/>
      <w:r>
        <w:fldChar w:fldCharType="end"/>
      </w:r>
    </w:p>
    <w:p w14:paraId="2866E7B4" w14:textId="7594616D" w:rsidR="008C7882" w:rsidRDefault="008C7882" w:rsidP="008C7882">
      <w:r>
        <w:t xml:space="preserve">The parameter </w:t>
      </w:r>
      <w:r w:rsidR="00905817" w:rsidRPr="00905817">
        <w:rPr>
          <w:position w:val="-4"/>
        </w:rPr>
        <w:object w:dxaOrig="220" w:dyaOrig="200" w14:anchorId="1F547B7C">
          <v:shape id="_x0000_i1189" type="#_x0000_t75" style="width:10.85pt;height:10.2pt" o:ole="">
            <v:imagedata r:id="rId345" o:title=""/>
          </v:shape>
          <o:OLEObject Type="Embed" ProgID="Equation.DSMT4" ShapeID="_x0000_i1189" DrawAspect="Content" ObjectID="_1494317281" r:id="rId346"/>
        </w:object>
      </w:r>
      <w:r>
        <w:t xml:space="preserve"> will be used later as a penalty factor that will enforce the (nearly-) incompressible constraint. However, </w:t>
      </w:r>
      <w:r w:rsidR="00905817" w:rsidRPr="00905817">
        <w:rPr>
          <w:position w:val="-4"/>
        </w:rPr>
        <w:object w:dxaOrig="220" w:dyaOrig="200" w14:anchorId="3BA6120B">
          <v:shape id="_x0000_i1190" type="#_x0000_t75" style="width:10.85pt;height:10.2pt" o:ole="">
            <v:imagedata r:id="rId347" o:title=""/>
          </v:shape>
          <o:OLEObject Type="Embed" ProgID="Equation.DSMT4" ShapeID="_x0000_i1190" DrawAspect="Content" ObjectID="_1494317282" r:id="rId348"/>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r w:rsidR="00511485">
        <w:fldChar w:fldCharType="begin"/>
      </w:r>
      <w:r w:rsidR="00511485">
        <w:instrText xml:space="preserve"> REF ZEqnNum998550 \! \* MERGEFORMAT </w:instrText>
      </w:r>
      <w:r w:rsidR="00511485">
        <w:fldChar w:fldCharType="separate"/>
      </w:r>
      <w:r w:rsidR="00D3178E">
        <w:instrText>(2.79)</w:instrText>
      </w:r>
      <w:r w:rsidR="00511485">
        <w:fldChar w:fldCharType="end"/>
      </w:r>
      <w:r>
        <w:fldChar w:fldCharType="end"/>
      </w:r>
      <w:r>
        <w:t xml:space="preserve">. In the case where the dilatational energy is given by </w:t>
      </w:r>
      <w:r>
        <w:fldChar w:fldCharType="begin"/>
      </w:r>
      <w:r>
        <w:instrText xml:space="preserve"> GOTOBUTTON ZEqnNum844451  \* MERGEFORMAT </w:instrText>
      </w:r>
      <w:r w:rsidR="00511485">
        <w:fldChar w:fldCharType="begin"/>
      </w:r>
      <w:r w:rsidR="00511485">
        <w:instrText xml:space="preserve"> REF ZEqnNum844451 \! \* MERGEFORMAT </w:instrText>
      </w:r>
      <w:r w:rsidR="00511485">
        <w:fldChar w:fldCharType="separate"/>
      </w:r>
      <w:r w:rsidR="00D3178E">
        <w:instrText>(2.82)</w:instrText>
      </w:r>
      <w:r w:rsidR="00511485">
        <w:fldChar w:fldCharType="end"/>
      </w:r>
      <w:r>
        <w:fldChar w:fldCharType="end"/>
      </w:r>
      <w:r w:rsidR="004D1047">
        <w:t>,</w:t>
      </w:r>
      <w:r>
        <w:t xml:space="preserve"> the pressure is</w:t>
      </w:r>
    </w:p>
    <w:p w14:paraId="0ED3B6BD" w14:textId="0694133F" w:rsidR="008C7882" w:rsidRDefault="008C7882" w:rsidP="008C7882">
      <w:pPr>
        <w:pStyle w:val="MTDisplayEquation"/>
      </w:pPr>
      <w:r>
        <w:tab/>
      </w:r>
      <w:r w:rsidR="00905817" w:rsidRPr="00905817">
        <w:rPr>
          <w:position w:val="-24"/>
        </w:rPr>
        <w:object w:dxaOrig="1060" w:dyaOrig="620" w14:anchorId="22FEB532">
          <v:shape id="_x0000_i1191" type="#_x0000_t75" style="width:52.3pt;height:30.55pt" o:ole="">
            <v:imagedata r:id="rId349" o:title=""/>
          </v:shape>
          <o:OLEObject Type="Embed" ProgID="Equation.DSMT4" ShapeID="_x0000_i1191" DrawAspect="Content" ObjectID="_1494317283" r:id="rId35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w:instrText>
      </w:r>
      <w:r w:rsidR="00511485">
        <w:instrText xml:space="preserve">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83</w:instrText>
      </w:r>
      <w:r w:rsidR="00511485">
        <w:rPr>
          <w:noProof/>
        </w:rPr>
        <w:fldChar w:fldCharType="end"/>
      </w:r>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r w:rsidR="00511485">
        <w:fldChar w:fldCharType="begin"/>
      </w:r>
      <w:r w:rsidR="00511485">
        <w:instrText xml:space="preserve"> REF ZEqnNum918189 \* Charformat \! \* MERGEFORMAT </w:instrText>
      </w:r>
      <w:r w:rsidR="00511485">
        <w:fldChar w:fldCharType="separate"/>
      </w:r>
      <w:r w:rsidR="00D3178E">
        <w:instrText>(2.80)</w:instrText>
      </w:r>
      <w:r w:rsidR="00511485">
        <w:fldChar w:fldCharType="end"/>
      </w:r>
      <w:r>
        <w:fldChar w:fldCharType="end"/>
      </w:r>
      <w:r>
        <w:t xml:space="preserve"> can be further developed by applying the chain rule to the first term</w:t>
      </w:r>
      <w:r w:rsidR="004D1047">
        <w:t>:</w:t>
      </w:r>
    </w:p>
    <w:p w14:paraId="4F0A1B22" w14:textId="4BC09503" w:rsidR="00EE136A" w:rsidRDefault="00EE136A" w:rsidP="008F4203">
      <w:pPr>
        <w:pStyle w:val="MTDisplayEquation"/>
      </w:pPr>
      <w:r>
        <w:tab/>
      </w:r>
      <w:r w:rsidR="00905817" w:rsidRPr="00905817">
        <w:rPr>
          <w:position w:val="-10"/>
        </w:rPr>
        <w:object w:dxaOrig="2299" w:dyaOrig="380" w14:anchorId="6AE5B154">
          <v:shape id="_x0000_i1192" type="#_x0000_t75" style="width:114.8pt;height:19pt" o:ole="">
            <v:imagedata r:id="rId351" o:title=""/>
          </v:shape>
          <o:OLEObject Type="Embed" ProgID="Equation.DSMT4" ShapeID="_x0000_i1192" DrawAspect="Content" ObjectID="_1494317284" r:id="rId352"/>
        </w:object>
      </w:r>
      <w:r w:rsidR="004D104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84</w:instrText>
      </w:r>
      <w:r w:rsidR="00511485">
        <w:rPr>
          <w:noProof/>
        </w:rPr>
        <w:fldChar w:fldCharType="end"/>
      </w:r>
      <w:r>
        <w:instrText>)</w:instrText>
      </w:r>
      <w:r>
        <w:fldChar w:fldCharType="end"/>
      </w:r>
    </w:p>
    <w:p w14:paraId="51BFB68D" w14:textId="618834C1" w:rsidR="002147C8" w:rsidRDefault="002147C8" w:rsidP="002147C8">
      <w:r>
        <w:t xml:space="preserve">where the </w:t>
      </w:r>
      <w:commentRangeStart w:id="149"/>
      <w:r>
        <w:rPr>
          <w:i/>
        </w:rPr>
        <w:t xml:space="preserve">fictitious second Piola-Kirchoff </w:t>
      </w:r>
      <w:commentRangeEnd w:id="149"/>
      <w:r w:rsidR="00FC5099">
        <w:rPr>
          <w:rStyle w:val="CommentReference"/>
        </w:rPr>
        <w:commentReference w:id="149"/>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1A6A9105" w:rsidR="00EE136A" w:rsidRDefault="00EE136A" w:rsidP="008F4203">
      <w:pPr>
        <w:pStyle w:val="MTDisplayEquation"/>
      </w:pPr>
      <w:r>
        <w:tab/>
      </w:r>
      <w:r w:rsidR="00905817" w:rsidRPr="00905817">
        <w:rPr>
          <w:position w:val="-24"/>
        </w:rPr>
        <w:object w:dxaOrig="940" w:dyaOrig="660" w14:anchorId="62A7CB9A">
          <v:shape id="_x0000_i1193" type="#_x0000_t75" style="width:47.55pt;height:32.6pt" o:ole="">
            <v:imagedata r:id="rId355" o:title=""/>
          </v:shape>
          <o:OLEObject Type="Embed" ProgID="Equation.DSMT4" ShapeID="_x0000_i1193" DrawAspect="Content" ObjectID="_1494317285" r:id="rId356"/>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85</w:instrText>
      </w:r>
      <w:r w:rsidR="00511485">
        <w:rPr>
          <w:noProof/>
        </w:rPr>
        <w:fldChar w:fldCharType="end"/>
      </w:r>
      <w:r>
        <w:instrText>)</w:instrText>
      </w:r>
      <w:r>
        <w:fldChar w:fldCharType="end"/>
      </w:r>
    </w:p>
    <w:p w14:paraId="0484ACE0" w14:textId="77777777" w:rsidR="00056F8B" w:rsidRDefault="00056F8B" w:rsidP="00056F8B">
      <w:r>
        <w:t>and Dev is the deviator operator in the reference frame:</w:t>
      </w:r>
    </w:p>
    <w:p w14:paraId="70E8CCC3" w14:textId="12ED181D" w:rsidR="00EE136A" w:rsidRDefault="00EE136A" w:rsidP="008F4203">
      <w:pPr>
        <w:pStyle w:val="MTDisplayEquation"/>
      </w:pPr>
      <w:r>
        <w:tab/>
      </w:r>
      <w:r w:rsidR="00905817" w:rsidRPr="00905817">
        <w:rPr>
          <w:position w:val="-24"/>
        </w:rPr>
        <w:object w:dxaOrig="2799" w:dyaOrig="620" w14:anchorId="30D42C99">
          <v:shape id="_x0000_i1194" type="#_x0000_t75" style="width:139.9pt;height:30.55pt" o:ole="">
            <v:imagedata r:id="rId357" o:title=""/>
          </v:shape>
          <o:OLEObject Type="Embed" ProgID="Equation.DSMT4" ShapeID="_x0000_i1194" DrawAspect="Content" ObjectID="_1494317286" r:id="rId358"/>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86</w:instrText>
      </w:r>
      <w:r w:rsidR="00511485">
        <w:rPr>
          <w:noProof/>
        </w:rPr>
        <w:fldChar w:fldCharType="end"/>
      </w:r>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r w:rsidR="00511485">
        <w:fldChar w:fldCharType="begin"/>
      </w:r>
      <w:r w:rsidR="00511485">
        <w:instrText xml:space="preserve"> REF ZEqnNum356111 \* Charformat \! \* MER</w:instrText>
      </w:r>
      <w:r w:rsidR="00511485">
        <w:instrText xml:space="preserve">GEFORMAT </w:instrText>
      </w:r>
      <w:r w:rsidR="00511485">
        <w:fldChar w:fldCharType="separate"/>
      </w:r>
      <w:r w:rsidR="00D3178E">
        <w:instrText>(2.52)</w:instrText>
      </w:r>
      <w:r w:rsidR="00511485">
        <w:fldChar w:fldCharType="end"/>
      </w:r>
      <w:r w:rsidR="00A30D09">
        <w:fldChar w:fldCharType="end"/>
      </w:r>
      <w:r w:rsidR="00A30D09">
        <w:rPr>
          <w:vertAlign w:val="subscript"/>
        </w:rPr>
        <w:t>3</w:t>
      </w:r>
      <w:r w:rsidR="00FC5099">
        <w:t>:</w:t>
      </w:r>
    </w:p>
    <w:p w14:paraId="7556AEBA" w14:textId="5124C7F3" w:rsidR="00A30D09" w:rsidRDefault="00EE136A" w:rsidP="008F4203">
      <w:pPr>
        <w:pStyle w:val="MTDisplayEquation"/>
      </w:pPr>
      <w:r>
        <w:tab/>
      </w:r>
      <w:r w:rsidR="00905817" w:rsidRPr="00905817">
        <w:rPr>
          <w:position w:val="-10"/>
        </w:rPr>
        <w:object w:dxaOrig="1460" w:dyaOrig="380" w14:anchorId="4EF988A8">
          <v:shape id="_x0000_i1195" type="#_x0000_t75" style="width:72.7pt;height:19pt" o:ole="">
            <v:imagedata r:id="rId359" o:title=""/>
          </v:shape>
          <o:OLEObject Type="Embed" ProgID="Equation.DSMT4" ShapeID="_x0000_i1195" DrawAspect="Content" ObjectID="_1494317287" r:id="rId360"/>
        </w:object>
      </w:r>
      <w:r w:rsidR="00FC509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87</w:instrText>
      </w:r>
      <w:r w:rsidR="00511485">
        <w:rPr>
          <w:noProof/>
        </w:rPr>
        <w:fldChar w:fldCharType="end"/>
      </w:r>
      <w:r>
        <w:instrText>)</w:instrText>
      </w:r>
      <w:r>
        <w:fldChar w:fldCharType="end"/>
      </w:r>
    </w:p>
    <w:p w14:paraId="1979FFF9" w14:textId="77777777" w:rsidR="00C2754B" w:rsidRDefault="00C2754B" w:rsidP="00C2754B">
      <w:r>
        <w:t>where</w:t>
      </w:r>
    </w:p>
    <w:p w14:paraId="785DA43B" w14:textId="7F3CC666" w:rsidR="00C2754B" w:rsidRPr="00C2754B" w:rsidRDefault="00C2754B" w:rsidP="00C2754B">
      <w:pPr>
        <w:pStyle w:val="MTDisplayEquation"/>
      </w:pPr>
      <w:r>
        <w:tab/>
      </w:r>
      <w:r w:rsidR="00905817" w:rsidRPr="00905817">
        <w:rPr>
          <w:position w:val="-24"/>
        </w:rPr>
        <w:object w:dxaOrig="1500" w:dyaOrig="660" w14:anchorId="51100A8F">
          <v:shape id="_x0000_i1196" type="#_x0000_t75" style="width:76.1pt;height:32.6pt" o:ole="">
            <v:imagedata r:id="rId361" o:title=""/>
          </v:shape>
          <o:OLEObject Type="Embed" ProgID="Equation.DSMT4" ShapeID="_x0000_i1196" DrawAspect="Content" ObjectID="_1494317288" r:id="rId362"/>
        </w:object>
      </w:r>
      <w:r w:rsidR="004B190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88</w:instrText>
      </w:r>
      <w:r w:rsidR="00511485">
        <w:rPr>
          <w:noProof/>
        </w:rPr>
        <w:fldChar w:fldCharType="end"/>
      </w:r>
      <w:r>
        <w:instrText>)</w:instrText>
      </w:r>
      <w:r>
        <w:fldChar w:fldCharType="end"/>
      </w:r>
    </w:p>
    <w:p w14:paraId="3B727527" w14:textId="77777777" w:rsidR="008C7882" w:rsidRPr="00272B4D" w:rsidRDefault="008C7882" w:rsidP="008C7882">
      <w:pPr>
        <w:pStyle w:val="Heading3"/>
      </w:pPr>
      <w:bookmarkStart w:id="150" w:name="_Toc289032526"/>
      <w:r>
        <w:t>Transversely Isotropic Hyperelasticity</w:t>
      </w:r>
      <w:bookmarkEnd w:id="150"/>
    </w:p>
    <w:p w14:paraId="31052D9D" w14:textId="7FF8FBE9"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905817" w:rsidRPr="00905817">
        <w:rPr>
          <w:position w:val="-4"/>
        </w:rPr>
        <w:object w:dxaOrig="260" w:dyaOrig="260" w14:anchorId="6A40C850">
          <v:shape id="_x0000_i1197" type="#_x0000_t75" style="width:12.9pt;height:12.9pt" o:ole="">
            <v:imagedata r:id="rId363" o:title=""/>
          </v:shape>
          <o:OLEObject Type="Embed" ProgID="Equation.DSMT4" ShapeID="_x0000_i1197" DrawAspect="Content" ObjectID="_1494317289" r:id="rId364"/>
        </w:object>
      </w:r>
      <w:r>
        <w:t xml:space="preserve">, which describes the local fiber direction in the undeformed configuration. When the material undergoes deformation, the vector </w:t>
      </w:r>
      <w:r w:rsidR="00905817" w:rsidRPr="00905817">
        <w:rPr>
          <w:position w:val="-14"/>
        </w:rPr>
        <w:object w:dxaOrig="660" w:dyaOrig="400" w14:anchorId="71AE870C">
          <v:shape id="_x0000_i1198" type="#_x0000_t75" style="width:32.6pt;height:19.7pt" o:ole="">
            <v:imagedata r:id="rId365" o:title=""/>
          </v:shape>
          <o:OLEObject Type="Embed" ProgID="Equation.DSMT4" ShapeID="_x0000_i1198" DrawAspect="Content" ObjectID="_1494317290" r:id="rId366"/>
        </w:object>
      </w:r>
      <w:r>
        <w:t xml:space="preserve"> may be described by a unit vector field </w:t>
      </w:r>
      <w:r w:rsidR="00905817" w:rsidRPr="00905817">
        <w:rPr>
          <w:position w:val="-16"/>
        </w:rPr>
        <w:object w:dxaOrig="940" w:dyaOrig="440" w14:anchorId="68775AAC">
          <v:shape id="_x0000_i1199" type="#_x0000_t75" style="width:47.55pt;height:21.75pt" o:ole="">
            <v:imagedata r:id="rId367" o:title=""/>
          </v:shape>
          <o:OLEObject Type="Embed" ProgID="Equation.DSMT4" ShapeID="_x0000_i1199" DrawAspect="Content" ObjectID="_1494317291" r:id="rId368"/>
        </w:object>
      </w:r>
      <w:r>
        <w:t xml:space="preserve">. In general, the fibers will also undergo length change. The fiber stretch, </w:t>
      </w:r>
      <w:r w:rsidR="00905817" w:rsidRPr="00905817">
        <w:rPr>
          <w:position w:val="-6"/>
        </w:rPr>
        <w:object w:dxaOrig="220" w:dyaOrig="279" w14:anchorId="36DD6F16">
          <v:shape id="_x0000_i1200" type="#_x0000_t75" style="width:10.85pt;height:14.25pt" o:ole="">
            <v:imagedata r:id="rId369" o:title=""/>
          </v:shape>
          <o:OLEObject Type="Embed" ProgID="Equation.DSMT4" ShapeID="_x0000_i1200" DrawAspect="Content" ObjectID="_1494317292" r:id="rId370"/>
        </w:object>
      </w:r>
      <w:r>
        <w:t>, can be determined in terms of the deformation gradient and the fiber direction in the undeformed configuration,</w:t>
      </w:r>
    </w:p>
    <w:p w14:paraId="2EB3AEB6" w14:textId="209A4D0B" w:rsidR="008C7882" w:rsidRDefault="008C7882" w:rsidP="008C7882">
      <w:pPr>
        <w:pStyle w:val="MTDisplayEquation"/>
      </w:pPr>
      <w:r>
        <w:tab/>
      </w:r>
      <w:r w:rsidR="00905817" w:rsidRPr="00905817">
        <w:rPr>
          <w:position w:val="-6"/>
        </w:rPr>
        <w:object w:dxaOrig="1020" w:dyaOrig="279" w14:anchorId="461A2873">
          <v:shape id="_x0000_i1201" type="#_x0000_t75" style="width:51.6pt;height:14.25pt" o:ole="">
            <v:imagedata r:id="rId371" o:title=""/>
          </v:shape>
          <o:OLEObject Type="Embed" ProgID="Equation.DSMT4" ShapeID="_x0000_i1201" DrawAspect="Content" ObjectID="_1494317293" r:id="rId37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89</w:instrText>
      </w:r>
      <w:r w:rsidR="00511485">
        <w:rPr>
          <w:noProof/>
        </w:rPr>
        <w:fldChar w:fldCharType="end"/>
      </w:r>
      <w:r>
        <w:instrText>)</w:instrText>
      </w:r>
      <w:r>
        <w:fldChar w:fldCharType="end"/>
      </w:r>
    </w:p>
    <w:p w14:paraId="3E424B51" w14:textId="1AA05E48" w:rsidR="008C7882" w:rsidRDefault="008C7882" w:rsidP="008C7882">
      <w:r>
        <w:lastRenderedPageBreak/>
        <w:t>Also, since</w:t>
      </w:r>
      <w:r w:rsidR="00C2754B">
        <w:t xml:space="preserve"> </w:t>
      </w:r>
      <w:r w:rsidR="00905817" w:rsidRPr="00905817">
        <w:rPr>
          <w:position w:val="-6"/>
        </w:rPr>
        <w:object w:dxaOrig="200" w:dyaOrig="220" w14:anchorId="3A482149">
          <v:shape id="_x0000_i1202" type="#_x0000_t75" style="width:10.2pt;height:10.85pt" o:ole="">
            <v:imagedata r:id="rId373" o:title=""/>
          </v:shape>
          <o:OLEObject Type="Embed" ProgID="Equation.DSMT4" ShapeID="_x0000_i1202" DrawAspect="Content" ObjectID="_1494317294" r:id="rId374"/>
        </w:object>
      </w:r>
      <w:r w:rsidRPr="00C2754B">
        <w:t xml:space="preserve"> </w:t>
      </w:r>
      <w:r>
        <w:t>is a unit vector,</w:t>
      </w:r>
    </w:p>
    <w:p w14:paraId="10503C0B" w14:textId="1C97E545" w:rsidR="008C7882" w:rsidRDefault="008C7882" w:rsidP="008C7882">
      <w:pPr>
        <w:pStyle w:val="MTDisplayEquation"/>
      </w:pPr>
      <w:r>
        <w:tab/>
      </w:r>
      <w:r w:rsidR="00905817" w:rsidRPr="00905817">
        <w:rPr>
          <w:position w:val="-6"/>
        </w:rPr>
        <w:object w:dxaOrig="1320" w:dyaOrig="320" w14:anchorId="33DBBE46">
          <v:shape id="_x0000_i1203" type="#_x0000_t75" style="width:65.9pt;height:15.6pt" o:ole="">
            <v:imagedata r:id="rId375" o:title=""/>
          </v:shape>
          <o:OLEObject Type="Embed" ProgID="Equation.DSMT4" ShapeID="_x0000_i1203" DrawAspect="Content" ObjectID="_1494317295" r:id="rId3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90</w:instrText>
      </w:r>
      <w:r w:rsidR="00511485">
        <w:rPr>
          <w:noProof/>
        </w:rPr>
        <w:fldChar w:fldCharType="end"/>
      </w:r>
      <w:r>
        <w:instrText>)</w:instrText>
      </w:r>
      <w:r>
        <w:fldChar w:fldCharType="end"/>
      </w:r>
    </w:p>
    <w:p w14:paraId="711C2EC3" w14:textId="2C4EC738" w:rsidR="008C7882" w:rsidRDefault="008C7882" w:rsidP="008C7882">
      <w:r>
        <w:t xml:space="preserve">The strain energy function for a transversely isotropic material, </w:t>
      </w:r>
      <w:r w:rsidR="00905817" w:rsidRPr="00905817">
        <w:rPr>
          <w:position w:val="-14"/>
        </w:rPr>
        <w:object w:dxaOrig="1200" w:dyaOrig="400" w14:anchorId="3E01B803">
          <v:shape id="_x0000_i1204" type="#_x0000_t75" style="width:59.75pt;height:19.7pt" o:ole="">
            <v:imagedata r:id="rId377" o:title=""/>
          </v:shape>
          <o:OLEObject Type="Embed" ProgID="Equation.DSMT4" ShapeID="_x0000_i1204" DrawAspect="Content" ObjectID="_1494317296" r:id="rId378"/>
        </w:object>
      </w:r>
      <w:r>
        <w:t xml:space="preserve"> is an isotropic function of</w:t>
      </w:r>
      <w:r w:rsidR="00C2754B" w:rsidRPr="00C2754B">
        <w:t xml:space="preserve"> </w:t>
      </w:r>
      <w:r w:rsidR="00905817" w:rsidRPr="00905817">
        <w:rPr>
          <w:position w:val="-6"/>
        </w:rPr>
        <w:object w:dxaOrig="240" w:dyaOrig="279" w14:anchorId="04D9A7C0">
          <v:shape id="_x0000_i1205" type="#_x0000_t75" style="width:12.25pt;height:14.25pt" o:ole="">
            <v:imagedata r:id="rId379" o:title=""/>
          </v:shape>
          <o:OLEObject Type="Embed" ProgID="Equation.DSMT4" ShapeID="_x0000_i1205" DrawAspect="Content" ObjectID="_1494317297" r:id="rId380"/>
        </w:object>
      </w:r>
      <w:r w:rsidRPr="00C2754B">
        <w:t xml:space="preserve"> </w:t>
      </w:r>
      <w:r>
        <w:t xml:space="preserve">and </w:t>
      </w:r>
      <w:r w:rsidR="00905817" w:rsidRPr="00905817">
        <w:rPr>
          <w:position w:val="-6"/>
        </w:rPr>
        <w:object w:dxaOrig="700" w:dyaOrig="279" w14:anchorId="24101A66">
          <v:shape id="_x0000_i1206" type="#_x0000_t75" style="width:34.65pt;height:14.25pt" o:ole="">
            <v:imagedata r:id="rId381" o:title=""/>
          </v:shape>
          <o:OLEObject Type="Embed" ProgID="Equation.DSMT4" ShapeID="_x0000_i1206" DrawAspect="Content" ObjectID="_1494317298" r:id="rId382"/>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2EBD321E" w:rsidR="008C7882" w:rsidRDefault="008C7882" w:rsidP="008C7882">
      <w:pPr>
        <w:pStyle w:val="MTDisplayEquation"/>
      </w:pPr>
      <w:r>
        <w:tab/>
      </w:r>
      <w:r w:rsidR="00905817" w:rsidRPr="00905817">
        <w:rPr>
          <w:position w:val="-58"/>
        </w:rPr>
        <w:object w:dxaOrig="5060" w:dyaOrig="620" w14:anchorId="36254168">
          <v:shape id="_x0000_i1207" type="#_x0000_t75" style="width:252.7pt;height:30.55pt" o:ole="">
            <v:imagedata r:id="rId383" o:title=""/>
          </v:shape>
          <o:OLEObject Type="Embed" ProgID="Equation.DSMT4" ShapeID="_x0000_i1207" DrawAspect="Content" ObjectID="_1494317299" r:id="rId3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91</w:instrText>
      </w:r>
      <w:r w:rsidR="00511485">
        <w:rPr>
          <w:noProof/>
        </w:rPr>
        <w:fldChar w:fldCharType="end"/>
      </w:r>
      <w:r>
        <w:instrText>)</w:instrText>
      </w:r>
      <w:r>
        <w:fldChar w:fldCharType="end"/>
      </w:r>
    </w:p>
    <w:p w14:paraId="28FA9879" w14:textId="057824A3" w:rsidR="008C7882" w:rsidRDefault="008C7882" w:rsidP="008C7882">
      <w:pPr>
        <w:pStyle w:val="MTDisplayEquation"/>
      </w:pPr>
      <w:r>
        <w:tab/>
      </w:r>
      <w:r w:rsidR="00905817" w:rsidRPr="00905817">
        <w:rPr>
          <w:position w:val="-32"/>
        </w:rPr>
        <w:object w:dxaOrig="2940" w:dyaOrig="360" w14:anchorId="1834A6C7">
          <v:shape id="_x0000_i1208" type="#_x0000_t75" style="width:146.7pt;height:19pt" o:ole="">
            <v:imagedata r:id="rId385" o:title=""/>
          </v:shape>
          <o:OLEObject Type="Embed" ProgID="Equation.DSMT4" ShapeID="_x0000_i1208" DrawAspect="Content" ObjectID="_1494317300" r:id="rId3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92</w:instrText>
      </w:r>
      <w:r w:rsidR="00511485">
        <w:rPr>
          <w:noProof/>
        </w:rPr>
        <w:fldChar w:fldCharType="end"/>
      </w:r>
      <w:r>
        <w:instrText>)</w:instrText>
      </w:r>
      <w:r>
        <w:fldChar w:fldCharType="end"/>
      </w:r>
    </w:p>
    <w:p w14:paraId="30B817D9" w14:textId="77777777" w:rsidR="008C7882" w:rsidRDefault="008C7882" w:rsidP="008C7882">
      <w:r>
        <w:t>The strain energy function can be written in terms of these invariants such that</w:t>
      </w:r>
    </w:p>
    <w:p w14:paraId="2177BB06" w14:textId="26661713" w:rsidR="008C7882" w:rsidRDefault="008C7882" w:rsidP="008C7882">
      <w:pPr>
        <w:pStyle w:val="MTDisplayEquation"/>
      </w:pPr>
      <w:r>
        <w:tab/>
      </w:r>
      <w:r w:rsidR="00905817" w:rsidRPr="00905817">
        <w:rPr>
          <w:position w:val="-16"/>
        </w:rPr>
        <w:object w:dxaOrig="5679" w:dyaOrig="440" w14:anchorId="5042C159">
          <v:shape id="_x0000_i1209" type="#_x0000_t75" style="width:283.9pt;height:21.75pt" o:ole="">
            <v:imagedata r:id="rId387" o:title=""/>
          </v:shape>
          <o:OLEObject Type="Embed" ProgID="Equation.DSMT4" ShapeID="_x0000_i1209" DrawAspect="Content" ObjectID="_1494317301" r:id="rId38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93</w:instrText>
      </w:r>
      <w:r w:rsidR="00511485">
        <w:rPr>
          <w:noProof/>
        </w:rPr>
        <w:fldChar w:fldCharType="end"/>
      </w:r>
      <w:r>
        <w:instrText>)</w:instrText>
      </w:r>
      <w:r>
        <w:fldChar w:fldCharType="end"/>
      </w:r>
    </w:p>
    <w:p w14:paraId="094E8AD5" w14:textId="77777777" w:rsidR="008C7882" w:rsidRDefault="008C7882" w:rsidP="008C7882">
      <w:r>
        <w:t>The second Piola-Kirchhoff can now be obtained in the standard manner:</w:t>
      </w:r>
    </w:p>
    <w:p w14:paraId="2530C2F4" w14:textId="08A11858" w:rsidR="008C7882" w:rsidRDefault="008C7882" w:rsidP="008C7882">
      <w:pPr>
        <w:pStyle w:val="MTDisplayEquation"/>
      </w:pPr>
      <w:r>
        <w:tab/>
      </w:r>
      <w:r w:rsidR="00905817" w:rsidRPr="00905817">
        <w:rPr>
          <w:position w:val="-30"/>
        </w:rPr>
        <w:object w:dxaOrig="2320" w:dyaOrig="700" w14:anchorId="5A0D42B0">
          <v:shape id="_x0000_i1210" type="#_x0000_t75" style="width:116.15pt;height:34.65pt" o:ole="">
            <v:imagedata r:id="rId389" o:title=""/>
          </v:shape>
          <o:OLEObject Type="Embed" ProgID="Equation.DSMT4" ShapeID="_x0000_i1210" DrawAspect="Content" ObjectID="_1494317302" r:id="rId39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94</w:instrText>
      </w:r>
      <w:r w:rsidR="00511485">
        <w:rPr>
          <w:noProof/>
        </w:rPr>
        <w:fldChar w:fldCharType="end"/>
      </w:r>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D3178E">
        <w:t>Chapter 5</w:t>
      </w:r>
      <w:r>
        <w:fldChar w:fldCharType="end"/>
      </w:r>
      <w:r>
        <w:t xml:space="preserve"> it is further assumed that the strain energy function can be split into the following terms:</w:t>
      </w:r>
    </w:p>
    <w:p w14:paraId="41963CC3" w14:textId="7613362D" w:rsidR="008C7882" w:rsidRDefault="008C7882" w:rsidP="008C7882">
      <w:pPr>
        <w:pStyle w:val="MTDisplayEquation"/>
      </w:pPr>
      <w:r>
        <w:tab/>
      </w:r>
      <w:r w:rsidR="00905817" w:rsidRPr="00905817">
        <w:rPr>
          <w:position w:val="-14"/>
        </w:rPr>
        <w:object w:dxaOrig="4940" w:dyaOrig="400" w14:anchorId="7057316E">
          <v:shape id="_x0000_i1211" type="#_x0000_t75" style="width:246.55pt;height:19.7pt" o:ole="">
            <v:imagedata r:id="rId391" o:title=""/>
          </v:shape>
          <o:OLEObject Type="Embed" ProgID="Equation.DSMT4" ShapeID="_x0000_i1211" DrawAspect="Content" ObjectID="_1494317303" r:id="rId39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1" w:name="ZEqnNum550449"/>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95</w:instrText>
      </w:r>
      <w:r w:rsidR="00511485">
        <w:rPr>
          <w:noProof/>
        </w:rPr>
        <w:fldChar w:fldCharType="end"/>
      </w:r>
      <w:r>
        <w:instrText>)</w:instrText>
      </w:r>
      <w:bookmarkEnd w:id="151"/>
      <w:r>
        <w:fldChar w:fldCharType="end"/>
      </w:r>
    </w:p>
    <w:p w14:paraId="3BA5DD8E" w14:textId="72FF9319" w:rsidR="008C7882" w:rsidRDefault="008C7882" w:rsidP="008C7882">
      <w:r>
        <w:t xml:space="preserve">The strain energy function </w:t>
      </w:r>
      <w:r w:rsidR="00905817" w:rsidRPr="00905817">
        <w:rPr>
          <w:position w:val="-12"/>
        </w:rPr>
        <w:object w:dxaOrig="340" w:dyaOrig="360" w14:anchorId="7570E89B">
          <v:shape id="_x0000_i1212" type="#_x0000_t75" style="width:17pt;height:19pt" o:ole="">
            <v:imagedata r:id="rId393" o:title=""/>
          </v:shape>
          <o:OLEObject Type="Embed" ProgID="Equation.DSMT4" ShapeID="_x0000_i1212" DrawAspect="Content" ObjectID="_1494317304" r:id="rId394"/>
        </w:object>
      </w:r>
      <w:r w:rsidR="00BE2FD1">
        <w:t xml:space="preserve"> </w:t>
      </w:r>
      <w:r>
        <w:t xml:space="preserve">represents the material response of the isotropic ground substance matrix, </w:t>
      </w:r>
      <w:r w:rsidR="00905817" w:rsidRPr="00905817">
        <w:rPr>
          <w:position w:val="-12"/>
        </w:rPr>
        <w:object w:dxaOrig="360" w:dyaOrig="360" w14:anchorId="7A5EDD53">
          <v:shape id="_x0000_i1213" type="#_x0000_t75" style="width:19pt;height:19pt" o:ole="">
            <v:imagedata r:id="rId395" o:title=""/>
          </v:shape>
          <o:OLEObject Type="Embed" ProgID="Equation.DSMT4" ShapeID="_x0000_i1213" DrawAspect="Content" ObjectID="_1494317305" r:id="rId396"/>
        </w:object>
      </w:r>
      <w:r w:rsidR="00BE2FD1">
        <w:t xml:space="preserve"> </w:t>
      </w:r>
      <w:r>
        <w:t xml:space="preserve">represents the contribution from the fiber family (e.g. collagen), and </w:t>
      </w:r>
      <w:r w:rsidR="00905817" w:rsidRPr="00905817">
        <w:rPr>
          <w:position w:val="-12"/>
        </w:rPr>
        <w:object w:dxaOrig="340" w:dyaOrig="360" w14:anchorId="0EEF22DF">
          <v:shape id="_x0000_i1214" type="#_x0000_t75" style="width:17pt;height:19pt" o:ole="">
            <v:imagedata r:id="rId397" o:title=""/>
          </v:shape>
          <o:OLEObject Type="Embed" ProgID="Equation.DSMT4" ShapeID="_x0000_i1214" DrawAspect="Content" ObjectID="_1494317306" r:id="rId398"/>
        </w:object>
      </w:r>
      <w:r w:rsidR="00BE2FD1">
        <w:t xml:space="preserve"> </w:t>
      </w:r>
      <w:r>
        <w:t xml:space="preserve">is the contribution from interactions between the fibers and matrix. The form </w:t>
      </w:r>
      <w:r>
        <w:fldChar w:fldCharType="begin"/>
      </w:r>
      <w:r>
        <w:instrText xml:space="preserve"> GOTOBUTTON ZEqnNum550449  \* MERGEFORMAT </w:instrText>
      </w:r>
      <w:r w:rsidR="00511485">
        <w:fldChar w:fldCharType="begin"/>
      </w:r>
      <w:r w:rsidR="00511485">
        <w:instrText xml:space="preserve"> REF ZEqnNum550449 \! \* MERGEFORMAT </w:instrText>
      </w:r>
      <w:r w:rsidR="00511485">
        <w:fldChar w:fldCharType="separate"/>
      </w:r>
      <w:r w:rsidR="00D3178E">
        <w:instrText>(2.95)</w:instrText>
      </w:r>
      <w:r w:rsidR="00511485">
        <w:fldChar w:fldCharType="end"/>
      </w:r>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52" w:name="_Toc176704828"/>
      <w:bookmarkStart w:id="153" w:name="_Ref189743783"/>
      <w:bookmarkStart w:id="154" w:name="_Toc289032527"/>
      <w:r>
        <w:lastRenderedPageBreak/>
        <w:t>Biphasic Material</w:t>
      </w:r>
      <w:bookmarkEnd w:id="152"/>
      <w:bookmarkEnd w:id="153"/>
      <w:bookmarkEnd w:id="154"/>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55" w:name="_Toc176704829"/>
      <w:bookmarkStart w:id="156" w:name="_Toc289032528"/>
      <w:r>
        <w:t>Governing Equations</w:t>
      </w:r>
      <w:bookmarkEnd w:id="155"/>
      <w:bookmarkEnd w:id="156"/>
    </w:p>
    <w:p w14:paraId="2FB8F87F" w14:textId="506B09A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905817" w:rsidRPr="00905817">
        <w:rPr>
          <w:position w:val="-6"/>
        </w:rPr>
        <w:object w:dxaOrig="240" w:dyaOrig="220" w14:anchorId="0BCB64D9">
          <v:shape id="_x0000_i1215" type="#_x0000_t75" style="width:12.25pt;height:10.85pt" o:ole="">
            <v:imagedata r:id="rId399" o:title=""/>
          </v:shape>
          <o:OLEObject Type="Embed" ProgID="Equation.DSMT4" ShapeID="_x0000_i1215" DrawAspect="Content" ObjectID="_1494317307" r:id="rId400"/>
        </w:object>
      </w:r>
      <w:r w:rsidRPr="000037DA">
        <w:t xml:space="preserve"> of a mixture (</w:t>
      </w:r>
      <w:r w:rsidR="00905817" w:rsidRPr="00905817">
        <w:rPr>
          <w:position w:val="-6"/>
        </w:rPr>
        <w:object w:dxaOrig="580" w:dyaOrig="220" w14:anchorId="1C3D006A">
          <v:shape id="_x0000_i1216" type="#_x0000_t75" style="width:29.2pt;height:10.85pt" o:ole="">
            <v:imagedata r:id="rId401" o:title=""/>
          </v:shape>
          <o:OLEObject Type="Embed" ProgID="Equation.DSMT4" ShapeID="_x0000_i1216" DrawAspect="Content" ObjectID="_1494317308" r:id="rId402"/>
        </w:object>
      </w:r>
      <w:r w:rsidRPr="000037DA">
        <w:t xml:space="preserve"> for the solid and </w:t>
      </w:r>
      <w:r w:rsidR="00905817" w:rsidRPr="00905817">
        <w:rPr>
          <w:position w:val="-6"/>
        </w:rPr>
        <w:object w:dxaOrig="639" w:dyaOrig="220" w14:anchorId="7DC08CBD">
          <v:shape id="_x0000_i1217" type="#_x0000_t75" style="width:30.55pt;height:10.85pt" o:ole="">
            <v:imagedata r:id="rId403" o:title=""/>
          </v:shape>
          <o:OLEObject Type="Embed" ProgID="Equation.DSMT4" ShapeID="_x0000_i1217" DrawAspect="Content" ObjectID="_1494317309" r:id="rId404"/>
        </w:object>
      </w:r>
      <w:r w:rsidRPr="000037DA">
        <w:t xml:space="preserve"> for the fluid) has a separate motion </w:t>
      </w:r>
      <w:r w:rsidR="00905817" w:rsidRPr="00905817">
        <w:rPr>
          <w:position w:val="-16"/>
        </w:rPr>
        <w:object w:dxaOrig="1020" w:dyaOrig="440" w14:anchorId="0EF7B0DD">
          <v:shape id="_x0000_i1218" type="#_x0000_t75" style="width:51.6pt;height:21.75pt" o:ole="">
            <v:imagedata r:id="rId405" o:title=""/>
          </v:shape>
          <o:OLEObject Type="Embed" ProgID="Equation.DSMT4" ShapeID="_x0000_i1218" DrawAspect="Content" ObjectID="_1494317310" r:id="rId406"/>
        </w:object>
      </w:r>
      <w:r w:rsidRPr="000037DA">
        <w:t xml:space="preserve"> which places particles of each mixture constituent, originally located at </w:t>
      </w:r>
      <w:r w:rsidR="00905817" w:rsidRPr="00905817">
        <w:rPr>
          <w:position w:val="-4"/>
        </w:rPr>
        <w:object w:dxaOrig="360" w:dyaOrig="300" w14:anchorId="784D91FE">
          <v:shape id="_x0000_i1219" type="#_x0000_t75" style="width:19pt;height:14.95pt" o:ole="">
            <v:imagedata r:id="rId407" o:title=""/>
          </v:shape>
          <o:OLEObject Type="Embed" ProgID="Equation.DSMT4" ShapeID="_x0000_i1219" DrawAspect="Content" ObjectID="_1494317311" r:id="rId408"/>
        </w:object>
      </w:r>
      <w:r w:rsidRPr="000037DA">
        <w:t xml:space="preserve">, in the current configuration </w:t>
      </w:r>
      <w:r w:rsidR="00905817" w:rsidRPr="00905817">
        <w:rPr>
          <w:position w:val="-4"/>
        </w:rPr>
        <w:object w:dxaOrig="200" w:dyaOrig="200" w14:anchorId="135294F3">
          <v:shape id="_x0000_i1220" type="#_x0000_t75" style="width:10.2pt;height:10.2pt" o:ole="">
            <v:imagedata r:id="rId409" o:title=""/>
          </v:shape>
          <o:OLEObject Type="Embed" ProgID="Equation.DSMT4" ShapeID="_x0000_i1220" DrawAspect="Content" ObjectID="_1494317312" r:id="rId410"/>
        </w:object>
      </w:r>
      <w:r w:rsidRPr="000037DA">
        <w:t xml:space="preserve"> according to</w:t>
      </w:r>
    </w:p>
    <w:p w14:paraId="6621E4EB" w14:textId="51B065DA" w:rsidR="00FB6012" w:rsidRPr="000037DA" w:rsidRDefault="00FB6012" w:rsidP="00FB6012">
      <w:pPr>
        <w:pStyle w:val="MTDisplayEquation"/>
      </w:pPr>
      <w:r w:rsidRPr="000037DA">
        <w:tab/>
      </w:r>
      <w:r w:rsidR="00905817" w:rsidRPr="00905817">
        <w:rPr>
          <w:position w:val="-16"/>
        </w:rPr>
        <w:object w:dxaOrig="1400" w:dyaOrig="440" w14:anchorId="1D0CADA7">
          <v:shape id="_x0000_i1221" type="#_x0000_t75" style="width:69.95pt;height:21.75pt" o:ole="">
            <v:imagedata r:id="rId411" o:title=""/>
          </v:shape>
          <o:OLEObject Type="Embed" ProgID="Equation.DSMT4" ShapeID="_x0000_i1221" DrawAspect="Content" ObjectID="_1494317313" r:id="rId412"/>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96</w:instrText>
      </w:r>
      <w:r w:rsidR="00511485">
        <w:rPr>
          <w:noProof/>
        </w:rPr>
        <w:fldChar w:fldCharType="end"/>
      </w:r>
      <w:r>
        <w:instrText>)</w:instrText>
      </w:r>
      <w:r>
        <w:fldChar w:fldCharType="end"/>
      </w:r>
    </w:p>
    <w:p w14:paraId="3D5801D5" w14:textId="6DD9852C" w:rsidR="00FB6012" w:rsidRPr="000037DA" w:rsidRDefault="00FB6012" w:rsidP="00FB6012">
      <w:r w:rsidRPr="000037DA">
        <w:t xml:space="preserve">For the purpose of finite element analyses, the motion of the solid matrix, </w:t>
      </w:r>
      <w:r w:rsidR="00905817" w:rsidRPr="00905817">
        <w:rPr>
          <w:position w:val="-6"/>
        </w:rPr>
        <w:object w:dxaOrig="580" w:dyaOrig="220" w14:anchorId="5275785D">
          <v:shape id="_x0000_i1222" type="#_x0000_t75" style="width:29.2pt;height:10.85pt" o:ole="">
            <v:imagedata r:id="rId413" o:title=""/>
          </v:shape>
          <o:OLEObject Type="Embed" ProgID="Equation.DSMT4" ShapeID="_x0000_i1222" DrawAspect="Content" ObjectID="_1494317314" r:id="rId414"/>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157" w:author="Gerard" w:date="2014-11-06T14:13:00Z">
        <w:r w:rsidDel="00FF69F4">
          <w:delText xml:space="preserve">in the absence of external body forces, </w:delText>
        </w:r>
      </w:del>
      <w:r>
        <w:t>the conservation of momentum reduces to</w:t>
      </w:r>
    </w:p>
    <w:p w14:paraId="026C6482" w14:textId="6FCF3555" w:rsidR="00FB6012" w:rsidRDefault="00FB6012" w:rsidP="00FB6012">
      <w:pPr>
        <w:pStyle w:val="MTDisplayEquation"/>
      </w:pPr>
      <w:r>
        <w:tab/>
      </w:r>
      <w:r w:rsidR="00905817" w:rsidRPr="00905817">
        <w:rPr>
          <w:position w:val="-10"/>
        </w:rPr>
        <w:object w:dxaOrig="1420" w:dyaOrig="320" w14:anchorId="5FB4DD01">
          <v:shape id="_x0000_i1223" type="#_x0000_t75" style="width:71.3pt;height:15.6pt" o:ole="">
            <v:imagedata r:id="rId415" o:title=""/>
          </v:shape>
          <o:OLEObject Type="Embed" ProgID="Equation.DSMT4" ShapeID="_x0000_i1223" DrawAspect="Content" ObjectID="_1494317315" r:id="rId4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58" w:name="ZEqnNum902981"/>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97</w:instrText>
      </w:r>
      <w:r w:rsidR="00511485">
        <w:rPr>
          <w:noProof/>
        </w:rPr>
        <w:fldChar w:fldCharType="end"/>
      </w:r>
      <w:r>
        <w:instrText>)</w:instrText>
      </w:r>
      <w:bookmarkEnd w:id="158"/>
      <w:r>
        <w:fldChar w:fldCharType="end"/>
      </w:r>
    </w:p>
    <w:p w14:paraId="13589331" w14:textId="421C5A39" w:rsidR="00FB6012" w:rsidRPr="000037DA" w:rsidRDefault="00FB6012" w:rsidP="00FB6012">
      <w:r w:rsidRPr="000037DA">
        <w:t xml:space="preserve">where </w:t>
      </w:r>
      <w:r w:rsidR="00905817" w:rsidRPr="00905817">
        <w:rPr>
          <w:position w:val="-6"/>
        </w:rPr>
        <w:object w:dxaOrig="220" w:dyaOrig="220" w14:anchorId="5D51BAFB">
          <v:shape id="_x0000_i1224" type="#_x0000_t75" style="width:10.85pt;height:10.85pt" o:ole="">
            <v:imagedata r:id="rId417" o:title=""/>
          </v:shape>
          <o:OLEObject Type="Embed" ProgID="Equation.DSMT4" ShapeID="_x0000_i1224" DrawAspect="Content" ObjectID="_1494317316" r:id="rId418"/>
        </w:object>
      </w:r>
      <w:r w:rsidRPr="000037DA">
        <w:t xml:space="preserve"> is the Cauchy stress for the mixture</w:t>
      </w:r>
      <w:ins w:id="159" w:author="Gerard" w:date="2014-11-06T14:13:00Z">
        <w:r w:rsidR="00FF69F4">
          <w:t xml:space="preserve">, </w:t>
        </w:r>
      </w:ins>
      <w:r w:rsidR="00905817" w:rsidRPr="00905817">
        <w:rPr>
          <w:position w:val="-10"/>
        </w:rPr>
        <w:object w:dxaOrig="240" w:dyaOrig="260" w14:anchorId="0A006620">
          <v:shape id="_x0000_i1225" type="#_x0000_t75" style="width:12.25pt;height:12.9pt" o:ole="">
            <v:imagedata r:id="rId419" o:title=""/>
          </v:shape>
          <o:OLEObject Type="Embed" ProgID="Equation.DSMT4" ShapeID="_x0000_i1225" DrawAspect="Content" ObjectID="_1494317317" r:id="rId420"/>
        </w:object>
      </w:r>
      <w:ins w:id="160" w:author="Gerard" w:date="2014-11-06T14:13:00Z">
        <w:r w:rsidR="00FF69F4">
          <w:t xml:space="preserve"> </w:t>
        </w:r>
      </w:ins>
      <w:ins w:id="161" w:author="Gerard" w:date="2014-11-06T14:14:00Z">
        <w:r w:rsidR="00FF69F4">
          <w:t xml:space="preserve">is the mixture density and </w:t>
        </w:r>
      </w:ins>
      <w:r w:rsidR="00905817" w:rsidRPr="00905817">
        <w:rPr>
          <w:position w:val="-6"/>
        </w:rPr>
        <w:object w:dxaOrig="200" w:dyaOrig="279" w14:anchorId="418E1D6B">
          <v:shape id="_x0000_i1226" type="#_x0000_t75" style="width:10.2pt;height:14.25pt" o:ole="">
            <v:imagedata r:id="rId421" o:title=""/>
          </v:shape>
          <o:OLEObject Type="Embed" ProgID="Equation.DSMT4" ShapeID="_x0000_i1226" DrawAspect="Content" ObjectID="_1494317318" r:id="rId422"/>
        </w:object>
      </w:r>
      <w:ins w:id="162" w:author="Gerard" w:date="2014-11-06T14:14:00Z">
        <w:r w:rsidR="00FF69F4">
          <w:t xml:space="preserve"> is the </w:t>
        </w:r>
      </w:ins>
      <w:ins w:id="163" w:author="Gerard" w:date="2014-11-06T14:16:00Z">
        <w:r w:rsidR="00FF69F4">
          <w:t xml:space="preserve">external </w:t>
        </w:r>
      </w:ins>
      <w:ins w:id="164"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18A6CEAE" w:rsidR="00FB6012" w:rsidRPr="000037DA" w:rsidRDefault="00FB6012" w:rsidP="00FB6012">
      <w:pPr>
        <w:pStyle w:val="MTDisplayEquation"/>
      </w:pPr>
      <w:r w:rsidRPr="000037DA">
        <w:tab/>
      </w:r>
      <w:r w:rsidR="00905817" w:rsidRPr="00905817">
        <w:rPr>
          <w:position w:val="-10"/>
        </w:rPr>
        <w:object w:dxaOrig="1280" w:dyaOrig="360" w14:anchorId="44149B2A">
          <v:shape id="_x0000_i1227" type="#_x0000_t75" style="width:63.85pt;height:19pt" o:ole="">
            <v:imagedata r:id="rId423" o:title=""/>
          </v:shape>
          <o:OLEObject Type="Embed" ProgID="Equation.DSMT4" ShapeID="_x0000_i1227" DrawAspect="Content" ObjectID="_1494317319" r:id="rId424"/>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5" w:name="ZEqnNum359393"/>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98</w:instrText>
      </w:r>
      <w:r w:rsidR="00511485">
        <w:rPr>
          <w:noProof/>
        </w:rPr>
        <w:fldChar w:fldCharType="end"/>
      </w:r>
      <w:r>
        <w:instrText>)</w:instrText>
      </w:r>
      <w:bookmarkEnd w:id="165"/>
      <w:r>
        <w:fldChar w:fldCharType="end"/>
      </w:r>
    </w:p>
    <w:p w14:paraId="2BA12727" w14:textId="7BFB140F" w:rsidR="00FB6012" w:rsidRPr="000037DA" w:rsidRDefault="00FB6012" w:rsidP="00FB6012">
      <w:r w:rsidRPr="000037DA">
        <w:t xml:space="preserve">where </w:t>
      </w:r>
      <w:r w:rsidR="00905817" w:rsidRPr="00905817">
        <w:rPr>
          <w:position w:val="-10"/>
        </w:rPr>
        <w:object w:dxaOrig="240" w:dyaOrig="260" w14:anchorId="73D42746">
          <v:shape id="_x0000_i1228" type="#_x0000_t75" style="width:12.25pt;height:12.9pt" o:ole="">
            <v:imagedata r:id="rId425" o:title=""/>
          </v:shape>
          <o:OLEObject Type="Embed" ProgID="Equation.DSMT4" ShapeID="_x0000_i1228" DrawAspect="Content" ObjectID="_1494317320" r:id="rId426"/>
        </w:object>
      </w:r>
      <w:r w:rsidRPr="000037DA">
        <w:t xml:space="preserve"> is the fluid pressure and </w:t>
      </w:r>
      <w:r w:rsidR="00905817" w:rsidRPr="00905817">
        <w:rPr>
          <w:position w:val="-6"/>
        </w:rPr>
        <w:object w:dxaOrig="300" w:dyaOrig="320" w14:anchorId="11A7E900">
          <v:shape id="_x0000_i1229" type="#_x0000_t75" style="width:14.95pt;height:15.6pt" o:ole="">
            <v:imagedata r:id="rId427" o:title=""/>
          </v:shape>
          <o:OLEObject Type="Embed" ProgID="Equation.DSMT4" ShapeID="_x0000_i1229" DrawAspect="Content" ObjectID="_1494317321" r:id="rId428"/>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558D7677" w:rsidR="00FB6012" w:rsidRPr="000037DA" w:rsidRDefault="00FB6012" w:rsidP="00FB6012">
      <w:pPr>
        <w:pStyle w:val="MTDisplayEquation"/>
      </w:pPr>
      <w:r w:rsidRPr="000037DA">
        <w:tab/>
      </w:r>
      <w:r w:rsidR="00905817" w:rsidRPr="00905817">
        <w:rPr>
          <w:position w:val="-16"/>
        </w:rPr>
        <w:object w:dxaOrig="1579" w:dyaOrig="440" w14:anchorId="36AEB8BF">
          <v:shape id="_x0000_i1230" type="#_x0000_t75" style="width:78.8pt;height:21.75pt" o:ole="">
            <v:imagedata r:id="rId429" o:title=""/>
          </v:shape>
          <o:OLEObject Type="Embed" ProgID="Equation.DSMT4" ShapeID="_x0000_i1230" DrawAspect="Content" ObjectID="_1494317322" r:id="rId43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6" w:name="ZEqnNum916857"/>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99</w:instrText>
      </w:r>
      <w:r w:rsidR="00511485">
        <w:rPr>
          <w:noProof/>
        </w:rPr>
        <w:fldChar w:fldCharType="end"/>
      </w:r>
      <w:r>
        <w:instrText>)</w:instrText>
      </w:r>
      <w:bookmarkEnd w:id="166"/>
      <w:r>
        <w:fldChar w:fldCharType="end"/>
      </w:r>
    </w:p>
    <w:p w14:paraId="09578144" w14:textId="292CD516" w:rsidR="00FB6012" w:rsidRPr="000037DA" w:rsidRDefault="00FB6012" w:rsidP="00FB6012">
      <w:r w:rsidRPr="000037DA">
        <w:t xml:space="preserve">where </w:t>
      </w:r>
      <w:r w:rsidR="00905817" w:rsidRPr="00905817">
        <w:rPr>
          <w:position w:val="-10"/>
        </w:rPr>
        <w:object w:dxaOrig="1200" w:dyaOrig="360" w14:anchorId="09DE01DD">
          <v:shape id="_x0000_i1231" type="#_x0000_t75" style="width:59.75pt;height:19pt" o:ole="">
            <v:imagedata r:id="rId431" o:title=""/>
          </v:shape>
          <o:OLEObject Type="Embed" ProgID="Equation.DSMT4" ShapeID="_x0000_i1231" DrawAspect="Content" ObjectID="_1494317323" r:id="rId432"/>
        </w:object>
      </w:r>
      <w:r w:rsidRPr="000037DA">
        <w:t xml:space="preserve"> is the solid matrix velocity and </w:t>
      </w:r>
      <w:r w:rsidR="00905817" w:rsidRPr="00905817">
        <w:rPr>
          <w:position w:val="-6"/>
        </w:rPr>
        <w:object w:dxaOrig="260" w:dyaOrig="220" w14:anchorId="52FEF693">
          <v:shape id="_x0000_i1232" type="#_x0000_t75" style="width:12.9pt;height:10.85pt" o:ole="">
            <v:imagedata r:id="rId433" o:title=""/>
          </v:shape>
          <o:OLEObject Type="Embed" ProgID="Equation.DSMT4" ShapeID="_x0000_i1232" DrawAspect="Content" ObjectID="_1494317324" r:id="rId434"/>
        </w:object>
      </w:r>
      <w:r w:rsidRPr="000037DA">
        <w:t xml:space="preserve"> is the flux of the fluid relative to the solid matrix.  Let the solid matrix displacement be denoted by </w:t>
      </w:r>
      <w:r w:rsidR="00905817" w:rsidRPr="00905817">
        <w:rPr>
          <w:position w:val="-6"/>
        </w:rPr>
        <w:object w:dxaOrig="200" w:dyaOrig="220" w14:anchorId="10708265">
          <v:shape id="_x0000_i1233" type="#_x0000_t75" style="width:10.2pt;height:10.85pt" o:ole="">
            <v:imagedata r:id="rId435" o:title=""/>
          </v:shape>
          <o:OLEObject Type="Embed" ProgID="Equation.DSMT4" ShapeID="_x0000_i1233" DrawAspect="Content" ObjectID="_1494317325" r:id="rId436"/>
        </w:object>
      </w:r>
      <w:r w:rsidRPr="000037DA">
        <w:t xml:space="preserve">, then </w:t>
      </w:r>
      <w:r w:rsidR="00905817" w:rsidRPr="00905817">
        <w:rPr>
          <w:position w:val="-6"/>
        </w:rPr>
        <w:object w:dxaOrig="680" w:dyaOrig="320" w14:anchorId="1E2AFBCF">
          <v:shape id="_x0000_i1234" type="#_x0000_t75" style="width:34.65pt;height:15.6pt" o:ole="">
            <v:imagedata r:id="rId437" o:title=""/>
          </v:shape>
          <o:OLEObject Type="Embed" ProgID="Equation.DSMT4" ShapeID="_x0000_i1234" DrawAspect="Content" ObjectID="_1494317326" r:id="rId438"/>
        </w:object>
      </w:r>
      <w:r w:rsidRPr="000037DA">
        <w:t>.</w:t>
      </w:r>
    </w:p>
    <w:p w14:paraId="7D06D34F" w14:textId="22DCFAC8" w:rsidR="00FB6012" w:rsidRPr="000037DA" w:rsidRDefault="00FB6012" w:rsidP="00FB6012">
      <w:r w:rsidRPr="000037DA">
        <w:tab/>
        <w:t xml:space="preserve">To relate the relative fluid flux </w:t>
      </w:r>
      <w:r w:rsidR="00905817" w:rsidRPr="00905817">
        <w:rPr>
          <w:position w:val="-6"/>
        </w:rPr>
        <w:object w:dxaOrig="260" w:dyaOrig="220" w14:anchorId="214248CA">
          <v:shape id="_x0000_i1235" type="#_x0000_t75" style="width:12.9pt;height:10.85pt" o:ole="">
            <v:imagedata r:id="rId439" o:title=""/>
          </v:shape>
          <o:OLEObject Type="Embed" ProgID="Equation.DSMT4" ShapeID="_x0000_i1235" DrawAspect="Content" ObjectID="_1494317327" r:id="rId440"/>
        </w:object>
      </w:r>
      <w:r w:rsidRPr="000037DA">
        <w:t xml:space="preserve"> to the fluid pressure and solid deformation, it is necessary to employ the equation of conservation of </w:t>
      </w:r>
      <w:r>
        <w:t xml:space="preserve">linear </w:t>
      </w:r>
      <w:r w:rsidRPr="000037DA">
        <w:t>momentum for the fluid,</w:t>
      </w:r>
    </w:p>
    <w:p w14:paraId="09E57417" w14:textId="3B49694D" w:rsidR="00FB6012" w:rsidRPr="000037DA" w:rsidRDefault="00FB6012" w:rsidP="00FB6012">
      <w:pPr>
        <w:pStyle w:val="MTDisplayEquation"/>
      </w:pPr>
      <w:r w:rsidRPr="000037DA">
        <w:tab/>
      </w:r>
      <w:r w:rsidR="00905817" w:rsidRPr="00905817">
        <w:rPr>
          <w:position w:val="-12"/>
        </w:rPr>
        <w:object w:dxaOrig="2700" w:dyaOrig="380" w14:anchorId="679043F8">
          <v:shape id="_x0000_i1236" type="#_x0000_t75" style="width:135.15pt;height:19pt" o:ole="">
            <v:imagedata r:id="rId441" o:title=""/>
          </v:shape>
          <o:OLEObject Type="Embed" ProgID="Equation.DSMT4" ShapeID="_x0000_i1236" DrawAspect="Content" ObjectID="_1494317328" r:id="rId442"/>
        </w:object>
      </w:r>
      <w:r w:rsidR="005D060C">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67" w:name="ZEqnNum635799"/>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100</w:instrText>
      </w:r>
      <w:r w:rsidR="00511485">
        <w:rPr>
          <w:noProof/>
        </w:rPr>
        <w:fldChar w:fldCharType="end"/>
      </w:r>
      <w:r>
        <w:instrText>)</w:instrText>
      </w:r>
      <w:bookmarkEnd w:id="167"/>
      <w:r>
        <w:fldChar w:fldCharType="end"/>
      </w:r>
    </w:p>
    <w:p w14:paraId="42A34988" w14:textId="1680D449" w:rsidR="00FB6012" w:rsidRPr="000037DA" w:rsidRDefault="00FB6012" w:rsidP="00FB6012">
      <w:r w:rsidRPr="000037DA">
        <w:t xml:space="preserve">where </w:t>
      </w:r>
      <w:r w:rsidR="00905817" w:rsidRPr="00905817">
        <w:rPr>
          <w:position w:val="-10"/>
        </w:rPr>
        <w:object w:dxaOrig="320" w:dyaOrig="360" w14:anchorId="2DBDC50E">
          <v:shape id="_x0000_i1237" type="#_x0000_t75" style="width:15.6pt;height:19pt" o:ole="">
            <v:imagedata r:id="rId443" o:title=""/>
          </v:shape>
          <o:OLEObject Type="Embed" ProgID="Equation.DSMT4" ShapeID="_x0000_i1237" DrawAspect="Content" ObjectID="_1494317329" r:id="rId444"/>
        </w:object>
      </w:r>
      <w:r w:rsidRPr="000037DA">
        <w:t xml:space="preserve"> is the solid matrix porosity</w:t>
      </w:r>
      <w:ins w:id="168" w:author="Gerard" w:date="2014-11-06T14:16:00Z">
        <w:r w:rsidR="00FF69F4">
          <w:t xml:space="preserve">, </w:t>
        </w:r>
      </w:ins>
      <w:r w:rsidR="00905817" w:rsidRPr="00905817">
        <w:rPr>
          <w:position w:val="-12"/>
        </w:rPr>
        <w:object w:dxaOrig="1120" w:dyaOrig="380" w14:anchorId="5A0D2B57">
          <v:shape id="_x0000_i1238" type="#_x0000_t75" style="width:56.4pt;height:19pt" o:ole="">
            <v:imagedata r:id="rId445" o:title=""/>
          </v:shape>
          <o:OLEObject Type="Embed" ProgID="Equation.DSMT4" ShapeID="_x0000_i1238" DrawAspect="Content" ObjectID="_1494317330" r:id="rId446"/>
        </w:object>
      </w:r>
      <w:ins w:id="169" w:author="Gerard" w:date="2014-11-06T14:16:00Z">
        <w:r w:rsidR="00FF69F4">
          <w:t xml:space="preserve"> is the apparent fluid density</w:t>
        </w:r>
      </w:ins>
      <w:ins w:id="170" w:author="Gerard" w:date="2014-11-06T14:18:00Z">
        <w:r w:rsidR="00FF69F4">
          <w:t xml:space="preserve"> and </w:t>
        </w:r>
      </w:ins>
      <w:r w:rsidR="00905817" w:rsidRPr="00905817">
        <w:rPr>
          <w:position w:val="-12"/>
        </w:rPr>
        <w:object w:dxaOrig="340" w:dyaOrig="380" w14:anchorId="5AEE03C6">
          <v:shape id="_x0000_i1239" type="#_x0000_t75" style="width:17pt;height:19pt" o:ole="">
            <v:imagedata r:id="rId447" o:title=""/>
          </v:shape>
          <o:OLEObject Type="Embed" ProgID="Equation.DSMT4" ShapeID="_x0000_i1239" DrawAspect="Content" ObjectID="_1494317331" r:id="rId448"/>
        </w:object>
      </w:r>
      <w:ins w:id="171" w:author="Gerard" w:date="2014-11-06T14:18:00Z">
        <w:r w:rsidR="00FF69F4">
          <w:t xml:space="preserve"> </w:t>
        </w:r>
      </w:ins>
      <w:ins w:id="172" w:author="Gerard" w:date="2014-11-06T14:19:00Z">
        <w:r w:rsidR="00FF69F4">
          <w:t>is the true fluid density</w:t>
        </w:r>
      </w:ins>
      <w:ins w:id="173" w:author="Gerard" w:date="2014-11-06T14:16:00Z">
        <w:r w:rsidR="00FF69F4">
          <w:t xml:space="preserve">, </w:t>
        </w:r>
      </w:ins>
      <w:r w:rsidR="00905817" w:rsidRPr="00905817">
        <w:rPr>
          <w:position w:val="-6"/>
        </w:rPr>
        <w:object w:dxaOrig="300" w:dyaOrig="320" w14:anchorId="549AD00F">
          <v:shape id="_x0000_i1240" type="#_x0000_t75" style="width:14.95pt;height:15.6pt" o:ole="">
            <v:imagedata r:id="rId449" o:title=""/>
          </v:shape>
          <o:OLEObject Type="Embed" ProgID="Equation.DSMT4" ShapeID="_x0000_i1240" DrawAspect="Content" ObjectID="_1494317332" r:id="rId450"/>
        </w:object>
      </w:r>
      <w:ins w:id="174" w:author="Gerard" w:date="2014-11-06T14:16:00Z">
        <w:r w:rsidR="00FF69F4">
          <w:t xml:space="preserve"> is the external body force per mass acting on the fluid</w:t>
        </w:r>
      </w:ins>
      <w:r w:rsidRPr="000037DA">
        <w:t xml:space="preserve">, and </w:t>
      </w:r>
      <w:r w:rsidR="00905817" w:rsidRPr="00905817">
        <w:rPr>
          <w:position w:val="-12"/>
        </w:rPr>
        <w:object w:dxaOrig="300" w:dyaOrig="380" w14:anchorId="244257FB">
          <v:shape id="_x0000_i1241" type="#_x0000_t75" style="width:14.95pt;height:19pt" o:ole="">
            <v:imagedata r:id="rId451" o:title=""/>
          </v:shape>
          <o:OLEObject Type="Embed" ProgID="Equation.DSMT4" ShapeID="_x0000_i1241" DrawAspect="Content" ObjectID="_1494317333" r:id="rId452"/>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905817" w:rsidRPr="00905817">
        <w:rPr>
          <w:position w:val="-12"/>
        </w:rPr>
        <w:object w:dxaOrig="300" w:dyaOrig="380" w14:anchorId="13E98CEE">
          <v:shape id="_x0000_i1242" type="#_x0000_t75" style="width:14.95pt;height:19pt" o:ole="">
            <v:imagedata r:id="rId453" o:title=""/>
          </v:shape>
          <o:OLEObject Type="Embed" ProgID="Equation.DSMT4" ShapeID="_x0000_i1242" DrawAspect="Content" ObjectID="_1494317334" r:id="rId454"/>
        </w:object>
      </w:r>
      <w:r w:rsidRPr="000037DA">
        <w:t>.</w:t>
      </w:r>
      <w:r>
        <w:t xml:space="preserve"> </w:t>
      </w:r>
      <w:r w:rsidRPr="000037DA">
        <w:t xml:space="preserve"> The most common constitutive relation is </w:t>
      </w:r>
      <w:r w:rsidR="00905817" w:rsidRPr="00905817">
        <w:rPr>
          <w:position w:val="-12"/>
        </w:rPr>
        <w:object w:dxaOrig="1579" w:dyaOrig="380" w14:anchorId="6872381C">
          <v:shape id="_x0000_i1243" type="#_x0000_t75" style="width:78.8pt;height:19pt" o:ole="">
            <v:imagedata r:id="rId455" o:title=""/>
          </v:shape>
          <o:OLEObject Type="Embed" ProgID="Equation.DSMT4" ShapeID="_x0000_i1243" DrawAspect="Content" ObjectID="_1494317335" r:id="rId456"/>
        </w:object>
      </w:r>
      <w:r>
        <w:t>,</w:t>
      </w:r>
      <w:r w:rsidRPr="000037DA">
        <w:t xml:space="preserve"> where</w:t>
      </w:r>
      <w:r>
        <w:t xml:space="preserve"> the </w:t>
      </w:r>
      <w:r>
        <w:lastRenderedPageBreak/>
        <w:t xml:space="preserve">second order, symmetric tensor </w:t>
      </w:r>
      <w:r w:rsidR="00905817" w:rsidRPr="00905817">
        <w:rPr>
          <w:position w:val="-4"/>
        </w:rPr>
        <w:object w:dxaOrig="220" w:dyaOrig="260" w14:anchorId="0334B271">
          <v:shape id="_x0000_i1244" type="#_x0000_t75" style="width:10.85pt;height:12.9pt" o:ole="">
            <v:imagedata r:id="rId457" o:title=""/>
          </v:shape>
          <o:OLEObject Type="Embed" ProgID="Equation.DSMT4" ShapeID="_x0000_i1244" DrawAspect="Content" ObjectID="_1494317336" r:id="rId458"/>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r w:rsidR="00511485">
        <w:fldChar w:fldCharType="begin"/>
      </w:r>
      <w:r w:rsidR="00511485">
        <w:instrText xml:space="preserve"> REF ZEqnNum635799 \* Charformat \! \* MERGEFORMAT </w:instrText>
      </w:r>
      <w:r w:rsidR="00511485">
        <w:fldChar w:fldCharType="separate"/>
      </w:r>
      <w:r w:rsidR="00D3178E">
        <w:instrText>(2.100)</w:instrText>
      </w:r>
      <w:r w:rsidR="00511485">
        <w:fldChar w:fldCharType="end"/>
      </w:r>
      <w:r w:rsidR="00FD5AC9">
        <w:fldChar w:fldCharType="end"/>
      </w:r>
      <w:r w:rsidRPr="000037DA">
        <w:t>, it produces</w:t>
      </w:r>
    </w:p>
    <w:p w14:paraId="0D48C292" w14:textId="321CBFFF" w:rsidR="00FB6012" w:rsidRPr="000037DA" w:rsidRDefault="00FB6012" w:rsidP="00FB6012">
      <w:pPr>
        <w:pStyle w:val="MTDisplayEquation"/>
      </w:pPr>
      <w:r w:rsidRPr="000037DA">
        <w:tab/>
      </w:r>
      <w:r w:rsidR="00905817" w:rsidRPr="00905817">
        <w:rPr>
          <w:position w:val="-16"/>
        </w:rPr>
        <w:object w:dxaOrig="2439" w:dyaOrig="440" w14:anchorId="77BBF30C">
          <v:shape id="_x0000_i1245" type="#_x0000_t75" style="width:122.25pt;height:21.75pt" o:ole="">
            <v:imagedata r:id="rId459" o:title=""/>
          </v:shape>
          <o:OLEObject Type="Embed" ProgID="Equation.DSMT4" ShapeID="_x0000_i1245" DrawAspect="Content" ObjectID="_1494317337" r:id="rId460"/>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101</w:instrText>
      </w:r>
      <w:r w:rsidR="00511485">
        <w:rPr>
          <w:noProof/>
        </w:rPr>
        <w:fldChar w:fldCharType="end"/>
      </w:r>
      <w:r>
        <w:instrText>)</w:instrText>
      </w:r>
      <w:r>
        <w:fldChar w:fldCharType="end"/>
      </w:r>
    </w:p>
    <w:p w14:paraId="3B5D1E8D" w14:textId="24C5AB9C" w:rsidR="00FB6012" w:rsidRPr="000037DA" w:rsidRDefault="00FB6012" w:rsidP="00FB6012">
      <w:r w:rsidRPr="000037DA">
        <w:t xml:space="preserve">which is equivalent to Darcy’s law.  In general, </w:t>
      </w:r>
      <w:r w:rsidR="00905817" w:rsidRPr="00905817">
        <w:rPr>
          <w:position w:val="-4"/>
        </w:rPr>
        <w:object w:dxaOrig="220" w:dyaOrig="260" w14:anchorId="34108A22">
          <v:shape id="_x0000_i1246" type="#_x0000_t75" style="width:10.85pt;height:12.9pt" o:ole="">
            <v:imagedata r:id="rId461" o:title=""/>
          </v:shape>
          <o:OLEObject Type="Embed" ProgID="Equation.DSMT4" ShapeID="_x0000_i1246" DrawAspect="Content" ObjectID="_1494317338" r:id="rId462"/>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75" w:name="_Ref176690994"/>
      <w:bookmarkStart w:id="176" w:name="_Toc176704830"/>
      <w:bookmarkStart w:id="177" w:name="_Toc289032529"/>
      <w:r>
        <w:lastRenderedPageBreak/>
        <w:t>Biphasic-Solute Material</w:t>
      </w:r>
      <w:bookmarkEnd w:id="175"/>
      <w:bookmarkEnd w:id="176"/>
      <w:bookmarkEnd w:id="177"/>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78" w:name="_Toc176704831"/>
      <w:bookmarkStart w:id="179" w:name="_Toc289032530"/>
      <w:r>
        <w:t>Governing Equations</w:t>
      </w:r>
      <w:bookmarkEnd w:id="178"/>
      <w:bookmarkEnd w:id="179"/>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CE3835F" w:rsidR="00FB6012" w:rsidRDefault="00FB6012" w:rsidP="00FB6012">
      <w:r>
        <w:t>The three constituents of the mixture are the porous-permeable solid matrix (</w:t>
      </w:r>
      <w:r w:rsidR="00905817" w:rsidRPr="00905817">
        <w:rPr>
          <w:position w:val="-6"/>
        </w:rPr>
        <w:object w:dxaOrig="580" w:dyaOrig="220" w14:anchorId="55D1F5E6">
          <v:shape id="_x0000_i1247" type="#_x0000_t75" style="width:29.2pt;height:10.85pt" o:ole="">
            <v:imagedata r:id="rId463" o:title=""/>
          </v:shape>
          <o:OLEObject Type="Embed" ProgID="Equation.DSMT4" ShapeID="_x0000_i1247" DrawAspect="Content" ObjectID="_1494317339" r:id="rId464"/>
        </w:object>
      </w:r>
      <w:r>
        <w:t>), the solvent (</w:t>
      </w:r>
      <w:r w:rsidR="00905817" w:rsidRPr="00905817">
        <w:rPr>
          <w:position w:val="-6"/>
        </w:rPr>
        <w:object w:dxaOrig="639" w:dyaOrig="220" w14:anchorId="67A8439B">
          <v:shape id="_x0000_i1248" type="#_x0000_t75" style="width:30.55pt;height:10.85pt" o:ole="">
            <v:imagedata r:id="rId465" o:title=""/>
          </v:shape>
          <o:OLEObject Type="Embed" ProgID="Equation.DSMT4" ShapeID="_x0000_i1248" DrawAspect="Content" ObjectID="_1494317340" r:id="rId466"/>
        </w:object>
      </w:r>
      <w:r>
        <w:t>), and the solute (</w:t>
      </w:r>
      <w:r w:rsidR="00905817" w:rsidRPr="00905817">
        <w:rPr>
          <w:position w:val="-6"/>
        </w:rPr>
        <w:object w:dxaOrig="600" w:dyaOrig="220" w14:anchorId="632EDA4F">
          <v:shape id="_x0000_i1249" type="#_x0000_t75" style="width:29.9pt;height:10.85pt" o:ole="">
            <v:imagedata r:id="rId467" o:title=""/>
          </v:shape>
          <o:OLEObject Type="Embed" ProgID="Equation.DSMT4" ShapeID="_x0000_i1249" DrawAspect="Content" ObjectID="_1494317341" r:id="rId468"/>
        </w:object>
      </w:r>
      <w:r>
        <w:t xml:space="preserve">). The motion of the solid matrix is described by the displacement vector </w:t>
      </w:r>
      <w:r w:rsidR="00905817" w:rsidRPr="00905817">
        <w:rPr>
          <w:position w:val="-6"/>
        </w:rPr>
        <w:object w:dxaOrig="200" w:dyaOrig="220" w14:anchorId="5138C2AA">
          <v:shape id="_x0000_i1250" type="#_x0000_t75" style="width:10.2pt;height:10.85pt" o:ole="">
            <v:imagedata r:id="rId469" o:title=""/>
          </v:shape>
          <o:OLEObject Type="Embed" ProgID="Equation.DSMT4" ShapeID="_x0000_i1250" DrawAspect="Content" ObjectID="_1494317342" r:id="rId470"/>
        </w:object>
      </w:r>
      <w:r w:rsidR="005D060C">
        <w:t>,</w:t>
      </w:r>
      <w:r>
        <w:t xml:space="preserve"> the pressure of the interstitial fluid (solvent+solute) is </w:t>
      </w:r>
      <w:r w:rsidR="00905817" w:rsidRPr="00905817">
        <w:rPr>
          <w:position w:val="-10"/>
        </w:rPr>
        <w:object w:dxaOrig="240" w:dyaOrig="260" w14:anchorId="3E26C06B">
          <v:shape id="_x0000_i1251" type="#_x0000_t75" style="width:12.25pt;height:12.9pt" o:ole="">
            <v:imagedata r:id="rId471" o:title=""/>
          </v:shape>
          <o:OLEObject Type="Embed" ProgID="Equation.DSMT4" ShapeID="_x0000_i1251" DrawAspect="Content" ObjectID="_1494317343" r:id="rId472"/>
        </w:object>
      </w:r>
      <w:r w:rsidR="005D060C">
        <w:t>,</w:t>
      </w:r>
      <w:r>
        <w:t xml:space="preserve"> and the solute concentration (on a solution-volume basis) is </w:t>
      </w:r>
      <w:r w:rsidR="00905817" w:rsidRPr="00905817">
        <w:rPr>
          <w:position w:val="-6"/>
        </w:rPr>
        <w:object w:dxaOrig="180" w:dyaOrig="220" w14:anchorId="3803696E">
          <v:shape id="_x0000_i1252" type="#_x0000_t75" style="width:8.85pt;height:10.85pt" o:ole="">
            <v:imagedata r:id="rId473" o:title=""/>
          </v:shape>
          <o:OLEObject Type="Embed" ProgID="Equation.DSMT4" ShapeID="_x0000_i1252" DrawAspect="Content" ObjectID="_1494317344" r:id="rId474"/>
        </w:object>
      </w:r>
      <w:r>
        <w:t xml:space="preserve">. The total (or mixture) stress may be described by the Cauchy stress tensor </w:t>
      </w:r>
      <w:r w:rsidR="00905817" w:rsidRPr="00905817">
        <w:rPr>
          <w:position w:val="-10"/>
        </w:rPr>
        <w:object w:dxaOrig="1280" w:dyaOrig="360" w14:anchorId="763751C4">
          <v:shape id="_x0000_i1253" type="#_x0000_t75" style="width:63.85pt;height:19pt" o:ole="">
            <v:imagedata r:id="rId475" o:title=""/>
          </v:shape>
          <o:OLEObject Type="Embed" ProgID="Equation.DSMT4" ShapeID="_x0000_i1253" DrawAspect="Content" ObjectID="_1494317345" r:id="rId476"/>
        </w:object>
      </w:r>
      <w:r>
        <w:t xml:space="preserve">, where </w:t>
      </w:r>
      <w:r w:rsidR="00905817" w:rsidRPr="00905817">
        <w:rPr>
          <w:position w:val="-4"/>
        </w:rPr>
        <w:object w:dxaOrig="180" w:dyaOrig="260" w14:anchorId="56168EA8">
          <v:shape id="_x0000_i1254" type="#_x0000_t75" style="width:8.85pt;height:12.9pt" o:ole="">
            <v:imagedata r:id="rId477" o:title=""/>
          </v:shape>
          <o:OLEObject Type="Embed" ProgID="Equation.DSMT4" ShapeID="_x0000_i1254" DrawAspect="Content" ObjectID="_1494317346" r:id="rId478"/>
        </w:object>
      </w:r>
      <w:r>
        <w:t xml:space="preserve"> is the identity tensor and </w:t>
      </w:r>
      <w:r w:rsidR="00905817" w:rsidRPr="00905817">
        <w:rPr>
          <w:position w:val="-6"/>
        </w:rPr>
        <w:object w:dxaOrig="300" w:dyaOrig="320" w14:anchorId="76D15C2A">
          <v:shape id="_x0000_i1255" type="#_x0000_t75" style="width:14.95pt;height:15.6pt" o:ole="">
            <v:imagedata r:id="rId479" o:title=""/>
          </v:shape>
          <o:OLEObject Type="Embed" ProgID="Equation.DSMT4" ShapeID="_x0000_i1255" DrawAspect="Content" ObjectID="_1494317347" r:id="rId480"/>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452AB0B3" w:rsidR="00FB6012" w:rsidRDefault="00FB6012" w:rsidP="00FB6012">
      <w:pPr>
        <w:pStyle w:val="MTDisplayEquation"/>
      </w:pPr>
      <w:r>
        <w:tab/>
      </w:r>
      <w:r w:rsidR="00905817" w:rsidRPr="00905817">
        <w:rPr>
          <w:position w:val="-10"/>
        </w:rPr>
        <w:object w:dxaOrig="2740" w:dyaOrig="360" w14:anchorId="7DAB7169">
          <v:shape id="_x0000_i1256" type="#_x0000_t75" style="width:137.2pt;height:19pt" o:ole="">
            <v:imagedata r:id="rId481" o:title=""/>
          </v:shape>
          <o:OLEObject Type="Embed" ProgID="Equation.DSMT4" ShapeID="_x0000_i1256" DrawAspect="Content" ObjectID="_1494317348" r:id="rId4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0" w:name="ZEqnNum146657"/>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102</w:instrText>
      </w:r>
      <w:r w:rsidR="00511485">
        <w:rPr>
          <w:noProof/>
        </w:rPr>
        <w:fldChar w:fldCharType="end"/>
      </w:r>
      <w:r>
        <w:instrText>)</w:instrText>
      </w:r>
      <w:bookmarkEnd w:id="180"/>
      <w:r>
        <w:fldChar w:fldCharType="end"/>
      </w:r>
    </w:p>
    <w:p w14:paraId="76376A81" w14:textId="77777777" w:rsidR="00FB6012" w:rsidRDefault="00FB6012" w:rsidP="00FB6012">
      <w:r>
        <w:t>Similarly, the equations of balance of linear momentum for the solvent and solute are given by</w:t>
      </w:r>
    </w:p>
    <w:p w14:paraId="46FDD1E5" w14:textId="1B9F916F" w:rsidR="00FB6012" w:rsidRDefault="00FB6012" w:rsidP="00FB6012">
      <w:pPr>
        <w:pStyle w:val="MTDisplayEquation"/>
      </w:pPr>
      <w:r>
        <w:tab/>
      </w:r>
      <w:r w:rsidR="00905817" w:rsidRPr="00905817">
        <w:rPr>
          <w:position w:val="-86"/>
        </w:rPr>
        <w:object w:dxaOrig="4840" w:dyaOrig="900" w14:anchorId="3D768401">
          <v:shape id="_x0000_i1257" type="#_x0000_t75" style="width:241.8pt;height:44.85pt" o:ole="">
            <v:imagedata r:id="rId483" o:title=""/>
          </v:shape>
          <o:OLEObject Type="Embed" ProgID="Equation.DSMT4" ShapeID="_x0000_i1257" DrawAspect="Content" ObjectID="_1494317349" r:id="rId48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1" w:name="ZEqnNum429892"/>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103</w:instrText>
      </w:r>
      <w:r w:rsidR="00511485">
        <w:rPr>
          <w:noProof/>
        </w:rPr>
        <w:fldChar w:fldCharType="end"/>
      </w:r>
      <w:r>
        <w:instrText>)</w:instrText>
      </w:r>
      <w:bookmarkEnd w:id="181"/>
      <w:r>
        <w:fldChar w:fldCharType="end"/>
      </w:r>
    </w:p>
    <w:p w14:paraId="126A21ED" w14:textId="68046436" w:rsidR="00FB6012" w:rsidRDefault="00FB6012" w:rsidP="00FB6012">
      <w:r>
        <w:t xml:space="preserve">where </w:t>
      </w:r>
      <w:r w:rsidR="00905817" w:rsidRPr="00905817">
        <w:rPr>
          <w:position w:val="-10"/>
        </w:rPr>
        <w:object w:dxaOrig="340" w:dyaOrig="360" w14:anchorId="00404D39">
          <v:shape id="_x0000_i1258" type="#_x0000_t75" style="width:17pt;height:19pt" o:ole="">
            <v:imagedata r:id="rId485" o:title=""/>
          </v:shape>
          <o:OLEObject Type="Embed" ProgID="Equation.DSMT4" ShapeID="_x0000_i1258" DrawAspect="Content" ObjectID="_1494317350" r:id="rId486"/>
        </w:object>
      </w:r>
      <w:r>
        <w:t xml:space="preserve"> is the apparent density (mass of </w:t>
      </w:r>
      <w:r w:rsidR="00905817" w:rsidRPr="00905817">
        <w:rPr>
          <w:position w:val="-6"/>
        </w:rPr>
        <w:object w:dxaOrig="240" w:dyaOrig="220" w14:anchorId="39CAEB9C">
          <v:shape id="_x0000_i1259" type="#_x0000_t75" style="width:12.25pt;height:10.85pt" o:ole="">
            <v:imagedata r:id="rId487" o:title=""/>
          </v:shape>
          <o:OLEObject Type="Embed" ProgID="Equation.DSMT4" ShapeID="_x0000_i1259" DrawAspect="Content" ObjectID="_1494317351" r:id="rId488"/>
        </w:object>
      </w:r>
      <w:r>
        <w:t xml:space="preserve"> per volume of the mixture), </w:t>
      </w:r>
      <w:r w:rsidR="00905817" w:rsidRPr="00905817">
        <w:rPr>
          <w:position w:val="-10"/>
        </w:rPr>
        <w:object w:dxaOrig="340" w:dyaOrig="360" w14:anchorId="5DA75EDB">
          <v:shape id="_x0000_i1260" type="#_x0000_t75" style="width:17pt;height:19pt" o:ole="">
            <v:imagedata r:id="rId489" o:title=""/>
          </v:shape>
          <o:OLEObject Type="Embed" ProgID="Equation.DSMT4" ShapeID="_x0000_i1260" DrawAspect="Content" ObjectID="_1494317352" r:id="rId490"/>
        </w:object>
      </w:r>
      <w:r>
        <w:t xml:space="preserve"> is the mechano-chemical potential and </w:t>
      </w:r>
      <w:r w:rsidR="00905817" w:rsidRPr="00905817">
        <w:rPr>
          <w:position w:val="-6"/>
        </w:rPr>
        <w:object w:dxaOrig="320" w:dyaOrig="320" w14:anchorId="65D16196">
          <v:shape id="_x0000_i1261" type="#_x0000_t75" style="width:15.6pt;height:15.6pt" o:ole="">
            <v:imagedata r:id="rId491" o:title=""/>
          </v:shape>
          <o:OLEObject Type="Embed" ProgID="Equation.DSMT4" ShapeID="_x0000_i1261" DrawAspect="Content" ObjectID="_1494317353" r:id="rId492"/>
        </w:object>
      </w:r>
      <w:r>
        <w:t xml:space="preserve"> is the velocity of constituent </w:t>
      </w:r>
      <w:r w:rsidR="00905817" w:rsidRPr="00905817">
        <w:rPr>
          <w:position w:val="-6"/>
        </w:rPr>
        <w:object w:dxaOrig="240" w:dyaOrig="220" w14:anchorId="1A9D0F15">
          <v:shape id="_x0000_i1262" type="#_x0000_t75" style="width:12.25pt;height:10.85pt" o:ole="">
            <v:imagedata r:id="rId493" o:title=""/>
          </v:shape>
          <o:OLEObject Type="Embed" ProgID="Equation.DSMT4" ShapeID="_x0000_i1262" DrawAspect="Content" ObjectID="_1494317354" r:id="rId494"/>
        </w:object>
      </w:r>
      <w:r w:rsidR="005D060C">
        <w:t>.</w:t>
      </w:r>
      <w:r>
        <w:t xml:space="preserve"> </w:t>
      </w:r>
      <w:r w:rsidR="00905817" w:rsidRPr="00905817">
        <w:rPr>
          <w:position w:val="-4"/>
        </w:rPr>
        <w:object w:dxaOrig="360" w:dyaOrig="300" w14:anchorId="496F0C51">
          <v:shape id="_x0000_i1263" type="#_x0000_t75" style="width:19pt;height:14.95pt" o:ole="">
            <v:imagedata r:id="rId495" o:title=""/>
          </v:shape>
          <o:OLEObject Type="Embed" ProgID="Equation.DSMT4" ShapeID="_x0000_i1263" DrawAspect="Content" ObjectID="_1494317355" r:id="rId496"/>
        </w:object>
      </w:r>
      <w:r>
        <w:t xml:space="preserve"> is the diffusive drag tensor between constituents </w:t>
      </w:r>
      <w:r w:rsidR="00905817" w:rsidRPr="00905817">
        <w:rPr>
          <w:position w:val="-6"/>
        </w:rPr>
        <w:object w:dxaOrig="240" w:dyaOrig="220" w14:anchorId="164D5FD6">
          <v:shape id="_x0000_i1264" type="#_x0000_t75" style="width:12.25pt;height:10.85pt" o:ole="">
            <v:imagedata r:id="rId497" o:title=""/>
          </v:shape>
          <o:OLEObject Type="Embed" ProgID="Equation.DSMT4" ShapeID="_x0000_i1264" DrawAspect="Content" ObjectID="_1494317356" r:id="rId498"/>
        </w:object>
      </w:r>
      <w:r>
        <w:t xml:space="preserve"> and </w:t>
      </w:r>
      <w:r w:rsidR="00905817" w:rsidRPr="00905817">
        <w:rPr>
          <w:position w:val="-10"/>
        </w:rPr>
        <w:object w:dxaOrig="240" w:dyaOrig="320" w14:anchorId="0140AA38">
          <v:shape id="_x0000_i1265" type="#_x0000_t75" style="width:12.25pt;height:15.6pt" o:ole="">
            <v:imagedata r:id="rId499" o:title=""/>
          </v:shape>
          <o:OLEObject Type="Embed" ProgID="Equation.DSMT4" ShapeID="_x0000_i1265" DrawAspect="Content" ObjectID="_1494317357" r:id="rId500"/>
        </w:object>
      </w:r>
      <w:r>
        <w:t xml:space="preserve"> representing momentum exchange via frictional interactions, which satisfies </w:t>
      </w:r>
      <w:r w:rsidR="00905817" w:rsidRPr="00905817">
        <w:rPr>
          <w:position w:val="-4"/>
        </w:rPr>
        <w:object w:dxaOrig="920" w:dyaOrig="300" w14:anchorId="35F4D2FD">
          <v:shape id="_x0000_i1266" type="#_x0000_t75" style="width:46.2pt;height:14.95pt" o:ole="">
            <v:imagedata r:id="rId501" o:title=""/>
          </v:shape>
          <o:OLEObject Type="Embed" ProgID="Equation.DSMT4" ShapeID="_x0000_i1266" DrawAspect="Content" ObjectID="_1494317358" r:id="rId502"/>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905817" w:rsidRPr="00905817">
        <w:rPr>
          <w:position w:val="-16"/>
        </w:rPr>
        <w:object w:dxaOrig="1320" w:dyaOrig="440" w14:anchorId="56C930D4">
          <v:shape id="_x0000_i1267" type="#_x0000_t75" style="width:65.9pt;height:21.75pt" o:ole="">
            <v:imagedata r:id="rId503" o:title=""/>
          </v:shape>
          <o:OLEObject Type="Embed" ProgID="Equation.DSMT4" ShapeID="_x0000_i1267" DrawAspect="Content" ObjectID="_1494317359" r:id="rId504"/>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02C754AB" w:rsidR="00FB6012" w:rsidRDefault="00FB6012" w:rsidP="00FB6012">
      <w:r>
        <w:t xml:space="preserve">The mechano-chemical potential is the sum of the mechanical and chemical potentials. The chemical potential </w:t>
      </w:r>
      <w:r w:rsidR="00905817" w:rsidRPr="00905817">
        <w:rPr>
          <w:position w:val="-10"/>
        </w:rPr>
        <w:object w:dxaOrig="340" w:dyaOrig="360" w14:anchorId="3415FAE4">
          <v:shape id="_x0000_i1268" type="#_x0000_t75" style="width:17pt;height:19pt" o:ole="">
            <v:imagedata r:id="rId505" o:title=""/>
          </v:shape>
          <o:OLEObject Type="Embed" ProgID="Equation.DSMT4" ShapeID="_x0000_i1268" DrawAspect="Content" ObjectID="_1494317360" r:id="rId506"/>
        </w:object>
      </w:r>
      <w:r>
        <w:t xml:space="preserve"> of </w:t>
      </w:r>
      <w:r w:rsidR="00905817" w:rsidRPr="00905817">
        <w:rPr>
          <w:position w:val="-6"/>
        </w:rPr>
        <w:object w:dxaOrig="240" w:dyaOrig="220" w14:anchorId="7E4CAEE5">
          <v:shape id="_x0000_i1269" type="#_x0000_t75" style="width:12.25pt;height:10.85pt" o:ole="">
            <v:imagedata r:id="rId507" o:title=""/>
          </v:shape>
          <o:OLEObject Type="Embed" ProgID="Equation.DSMT4" ShapeID="_x0000_i1269" DrawAspect="Content" ObjectID="_1494317361" r:id="rId508"/>
        </w:object>
      </w:r>
      <w:r>
        <w:t xml:space="preserve"> represents the rate at which the mixture free energy changes with increasing mass of </w:t>
      </w:r>
      <w:r w:rsidR="00905817" w:rsidRPr="00905817">
        <w:rPr>
          <w:position w:val="-6"/>
        </w:rPr>
        <w:object w:dxaOrig="240" w:dyaOrig="220" w14:anchorId="6369DDF8">
          <v:shape id="_x0000_i1270" type="#_x0000_t75" style="width:12.25pt;height:10.85pt" o:ole="">
            <v:imagedata r:id="rId509" o:title=""/>
          </v:shape>
          <o:OLEObject Type="Embed" ProgID="Equation.DSMT4" ShapeID="_x0000_i1270" DrawAspect="Content" ObjectID="_1494317362" r:id="rId510"/>
        </w:object>
      </w:r>
      <w:r>
        <w:t xml:space="preserve">. The mechanical potential represents the rate at which the mixture free energy density changes with increasing volumetric strain of </w:t>
      </w:r>
      <w:r w:rsidR="00905817" w:rsidRPr="00905817">
        <w:rPr>
          <w:position w:val="-6"/>
        </w:rPr>
        <w:object w:dxaOrig="240" w:dyaOrig="220" w14:anchorId="58DD25F5">
          <v:shape id="_x0000_i1271" type="#_x0000_t75" style="width:12.25pt;height:10.85pt" o:ole="">
            <v:imagedata r:id="rId511" o:title=""/>
          </v:shape>
          <o:OLEObject Type="Embed" ProgID="Equation.DSMT4" ShapeID="_x0000_i1271" DrawAspect="Content" ObjectID="_1494317363" r:id="rId512"/>
        </w:object>
      </w:r>
      <w:r w:rsidR="005D060C">
        <w:t>.</w:t>
      </w:r>
      <w:r>
        <w:t xml:space="preserve"> </w:t>
      </w:r>
      <w:r w:rsidR="005D060C">
        <w:t>I</w:t>
      </w:r>
      <w:r>
        <w:t xml:space="preserve">n a mixture of intrinsically incompressible constituents, where the volumetric strain is idealized to be zero, this potential is given by </w:t>
      </w:r>
      <w:r w:rsidR="00905817" w:rsidRPr="00905817">
        <w:rPr>
          <w:position w:val="-14"/>
        </w:rPr>
        <w:object w:dxaOrig="1300" w:dyaOrig="400" w14:anchorId="38327600">
          <v:shape id="_x0000_i1272" type="#_x0000_t75" style="width:65.2pt;height:19.7pt" o:ole="">
            <v:imagedata r:id="rId513" o:title=""/>
          </v:shape>
          <o:OLEObject Type="Embed" ProgID="Equation.DSMT4" ShapeID="_x0000_i1272" DrawAspect="Content" ObjectID="_1494317364" r:id="rId514"/>
        </w:object>
      </w:r>
      <w:r>
        <w:t xml:space="preserve">, where </w:t>
      </w:r>
      <w:r w:rsidR="00905817" w:rsidRPr="00905817">
        <w:rPr>
          <w:position w:val="-12"/>
        </w:rPr>
        <w:object w:dxaOrig="340" w:dyaOrig="380" w14:anchorId="73F86B68">
          <v:shape id="_x0000_i1273" type="#_x0000_t75" style="width:17pt;height:19pt" o:ole="">
            <v:imagedata r:id="rId515" o:title=""/>
          </v:shape>
          <o:OLEObject Type="Embed" ProgID="Equation.DSMT4" ShapeID="_x0000_i1273" DrawAspect="Content" ObjectID="_1494317365" r:id="rId516"/>
        </w:object>
      </w:r>
      <w:r>
        <w:t xml:space="preserve"> is the true density of </w:t>
      </w:r>
      <w:r w:rsidR="00905817" w:rsidRPr="00905817">
        <w:rPr>
          <w:position w:val="-6"/>
        </w:rPr>
        <w:object w:dxaOrig="240" w:dyaOrig="220" w14:anchorId="1B5FE21E">
          <v:shape id="_x0000_i1274" type="#_x0000_t75" style="width:12.25pt;height:10.85pt" o:ole="">
            <v:imagedata r:id="rId517" o:title=""/>
          </v:shape>
          <o:OLEObject Type="Embed" ProgID="Equation.DSMT4" ShapeID="_x0000_i1274" DrawAspect="Content" ObjectID="_1494317366" r:id="rId518"/>
        </w:object>
      </w:r>
      <w:r>
        <w:t xml:space="preserve"> (mass of </w:t>
      </w:r>
      <w:r w:rsidR="00905817" w:rsidRPr="00905817">
        <w:rPr>
          <w:position w:val="-6"/>
        </w:rPr>
        <w:object w:dxaOrig="240" w:dyaOrig="220" w14:anchorId="417C851C">
          <v:shape id="_x0000_i1275" type="#_x0000_t75" style="width:12.25pt;height:10.85pt" o:ole="">
            <v:imagedata r:id="rId519" o:title=""/>
          </v:shape>
          <o:OLEObject Type="Embed" ProgID="Equation.DSMT4" ShapeID="_x0000_i1275" DrawAspect="Content" ObjectID="_1494317367" r:id="rId520"/>
        </w:object>
      </w:r>
      <w:r>
        <w:t xml:space="preserve"> per volume of </w:t>
      </w:r>
      <w:r w:rsidR="00905817" w:rsidRPr="00905817">
        <w:rPr>
          <w:position w:val="-6"/>
        </w:rPr>
        <w:object w:dxaOrig="240" w:dyaOrig="220" w14:anchorId="1ACF3467">
          <v:shape id="_x0000_i1276" type="#_x0000_t75" style="width:12.25pt;height:10.85pt" o:ole="">
            <v:imagedata r:id="rId521" o:title=""/>
          </v:shape>
          <o:OLEObject Type="Embed" ProgID="Equation.DSMT4" ShapeID="_x0000_i1276" DrawAspect="Content" ObjectID="_1494317368" r:id="rId522"/>
        </w:object>
      </w:r>
      <w:r>
        <w:t xml:space="preserve">), which is invariant for incompressible constituents, and </w:t>
      </w:r>
      <w:r w:rsidR="00905817" w:rsidRPr="00905817">
        <w:rPr>
          <w:position w:val="-12"/>
        </w:rPr>
        <w:object w:dxaOrig="300" w:dyaOrig="360" w14:anchorId="346492D8">
          <v:shape id="_x0000_i1277" type="#_x0000_t75" style="width:14.95pt;height:19pt" o:ole="">
            <v:imagedata r:id="rId523" o:title=""/>
          </v:shape>
          <o:OLEObject Type="Embed" ProgID="Equation.DSMT4" ShapeID="_x0000_i1277" DrawAspect="Content" ObjectID="_1494317369" r:id="rId524"/>
        </w:object>
      </w:r>
      <w:r>
        <w:t xml:space="preserve"> is some arbitrarily set reference pressure (e.g., ambient pressure).</w:t>
      </w:r>
    </w:p>
    <w:p w14:paraId="76F74E85" w14:textId="77777777" w:rsidR="00FB6012" w:rsidRDefault="00FB6012" w:rsidP="00FB6012"/>
    <w:p w14:paraId="088C31F1" w14:textId="5A4DAAB2" w:rsidR="00FB6012" w:rsidRDefault="00FB6012" w:rsidP="00FB6012">
      <w:r>
        <w:t xml:space="preserve">From classical physical chemistry, the general form of a constitutive relation for the chemical potential is </w:t>
      </w:r>
      <w:r w:rsidR="00905817" w:rsidRPr="00905817">
        <w:rPr>
          <w:position w:val="-16"/>
        </w:rPr>
        <w:object w:dxaOrig="2940" w:dyaOrig="440" w14:anchorId="3898E41D">
          <v:shape id="_x0000_i1278" type="#_x0000_t75" style="width:146.7pt;height:21.75pt" o:ole="">
            <v:imagedata r:id="rId525" o:title=""/>
          </v:shape>
          <o:OLEObject Type="Embed" ProgID="Equation.DSMT4" ShapeID="_x0000_i1278" DrawAspect="Content" ObjectID="_1494317370" r:id="rId526"/>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905817" w:rsidRPr="00905817">
        <w:rPr>
          <w:position w:val="-4"/>
        </w:rPr>
        <w:object w:dxaOrig="240" w:dyaOrig="260" w14:anchorId="51C0614E">
          <v:shape id="_x0000_i1279" type="#_x0000_t75" style="width:12.25pt;height:12.9pt" o:ole="">
            <v:imagedata r:id="rId527" o:title=""/>
          </v:shape>
          <o:OLEObject Type="Embed" ProgID="Equation.DSMT4" ShapeID="_x0000_i1279" DrawAspect="Content" ObjectID="_1494317371" r:id="rId528"/>
        </w:object>
      </w:r>
      <w:r>
        <w:t xml:space="preserve"> is the universal gas constant, </w:t>
      </w:r>
      <w:r w:rsidR="00905817" w:rsidRPr="00905817">
        <w:rPr>
          <w:position w:val="-6"/>
        </w:rPr>
        <w:object w:dxaOrig="200" w:dyaOrig="279" w14:anchorId="51E98D01">
          <v:shape id="_x0000_i1280" type="#_x0000_t75" style="width:10.2pt;height:14.25pt" o:ole="">
            <v:imagedata r:id="rId529" o:title=""/>
          </v:shape>
          <o:OLEObject Type="Embed" ProgID="Equation.DSMT4" ShapeID="_x0000_i1280" DrawAspect="Content" ObjectID="_1494317372" r:id="rId530"/>
        </w:object>
      </w:r>
      <w:r>
        <w:t xml:space="preserve"> is the absolute temperature, </w:t>
      </w:r>
      <w:r w:rsidR="00905817" w:rsidRPr="00905817">
        <w:rPr>
          <w:position w:val="-4"/>
        </w:rPr>
        <w:object w:dxaOrig="420" w:dyaOrig="300" w14:anchorId="30CF906D">
          <v:shape id="_x0000_i1281" type="#_x0000_t75" style="width:20.4pt;height:14.95pt" o:ole="">
            <v:imagedata r:id="rId531" o:title=""/>
          </v:shape>
          <o:OLEObject Type="Embed" ProgID="Equation.DSMT4" ShapeID="_x0000_i1281" DrawAspect="Content" ObjectID="_1494317373" r:id="rId532"/>
        </w:object>
      </w:r>
      <w:r>
        <w:t xml:space="preserve"> is the molecular weight (invariant) and </w:t>
      </w:r>
      <w:r w:rsidR="00905817" w:rsidRPr="00905817">
        <w:rPr>
          <w:position w:val="-6"/>
        </w:rPr>
        <w:object w:dxaOrig="300" w:dyaOrig="320" w14:anchorId="6CC52A0E">
          <v:shape id="_x0000_i1282" type="#_x0000_t75" style="width:14.95pt;height:15.6pt" o:ole="">
            <v:imagedata r:id="rId533" o:title=""/>
          </v:shape>
          <o:OLEObject Type="Embed" ProgID="Equation.DSMT4" ShapeID="_x0000_i1282" DrawAspect="Content" ObjectID="_1494317374" r:id="rId534"/>
        </w:object>
      </w:r>
      <w:r>
        <w:t xml:space="preserve"> is the activity of constituent </w:t>
      </w:r>
      <w:r w:rsidR="00905817" w:rsidRPr="00905817">
        <w:rPr>
          <w:position w:val="-6"/>
        </w:rPr>
        <w:object w:dxaOrig="240" w:dyaOrig="220" w14:anchorId="2F62BF71">
          <v:shape id="_x0000_i1283" type="#_x0000_t75" style="width:12.25pt;height:10.85pt" o:ole="">
            <v:imagedata r:id="rId535" o:title=""/>
          </v:shape>
          <o:OLEObject Type="Embed" ProgID="Equation.DSMT4" ShapeID="_x0000_i1283" DrawAspect="Content" ObjectID="_1494317375" r:id="rId536"/>
        </w:object>
      </w:r>
      <w:r>
        <w:t xml:space="preserve"> (a non-dimensional quantity); </w:t>
      </w:r>
      <w:r w:rsidR="00905817" w:rsidRPr="00905817">
        <w:rPr>
          <w:position w:val="-14"/>
        </w:rPr>
        <w:object w:dxaOrig="720" w:dyaOrig="400" w14:anchorId="6D5E8C63">
          <v:shape id="_x0000_i1284" type="#_x0000_t75" style="width:36.7pt;height:19.7pt" o:ole="">
            <v:imagedata r:id="rId537" o:title=""/>
          </v:shape>
          <o:OLEObject Type="Embed" ProgID="Equation.DSMT4" ShapeID="_x0000_i1284" DrawAspect="Content" ObjectID="_1494317376" r:id="rId538"/>
        </w:object>
      </w:r>
      <w:r>
        <w:t xml:space="preserve"> is the chemical potential at some arbitrary reference state, at a given temperature. For solutes, physical chemistry treatments let </w:t>
      </w:r>
      <w:r w:rsidR="00905817" w:rsidRPr="00905817">
        <w:rPr>
          <w:position w:val="-12"/>
        </w:rPr>
        <w:object w:dxaOrig="1120" w:dyaOrig="380" w14:anchorId="3A0EAC58">
          <v:shape id="_x0000_i1285" type="#_x0000_t75" style="width:56.4pt;height:19pt" o:ole="">
            <v:imagedata r:id="rId539" o:title=""/>
          </v:shape>
          <o:OLEObject Type="Embed" ProgID="Equation.DSMT4" ShapeID="_x0000_i1285" DrawAspect="Content" ObjectID="_1494317377" r:id="rId540"/>
        </w:object>
      </w:r>
      <w:r>
        <w:t xml:space="preserve">, where </w:t>
      </w:r>
      <w:r w:rsidR="00905817" w:rsidRPr="00905817">
        <w:rPr>
          <w:position w:val="-12"/>
        </w:rPr>
        <w:object w:dxaOrig="240" w:dyaOrig="360" w14:anchorId="6B40F21D">
          <v:shape id="_x0000_i1286" type="#_x0000_t75" style="width:12.25pt;height:19pt" o:ole="">
            <v:imagedata r:id="rId541" o:title=""/>
          </v:shape>
          <o:OLEObject Type="Embed" ProgID="Equation.DSMT4" ShapeID="_x0000_i1286" DrawAspect="Content" ObjectID="_1494317378" r:id="rId542"/>
        </w:object>
      </w:r>
      <w:r>
        <w:t xml:space="preserve"> is the solute concentration in some standard reference state (an invariant, typically </w:t>
      </w:r>
      <w:r w:rsidR="00905817" w:rsidRPr="00905817">
        <w:rPr>
          <w:position w:val="-12"/>
        </w:rPr>
        <w:object w:dxaOrig="840" w:dyaOrig="360" w14:anchorId="2FD326CA">
          <v:shape id="_x0000_i1287" type="#_x0000_t75" style="width:42.1pt;height:19pt" o:ole="">
            <v:imagedata r:id="rId543" o:title=""/>
          </v:shape>
          <o:OLEObject Type="Embed" ProgID="Equation.DSMT4" ShapeID="_x0000_i1287" DrawAspect="Content" ObjectID="_1494317379" r:id="rId544"/>
        </w:object>
      </w:r>
      <w:r>
        <w:t xml:space="preserve">), and </w:t>
      </w:r>
      <w:r w:rsidR="00905817" w:rsidRPr="00905817">
        <w:rPr>
          <w:position w:val="-10"/>
        </w:rPr>
        <w:object w:dxaOrig="200" w:dyaOrig="260" w14:anchorId="3C1DEEAB">
          <v:shape id="_x0000_i1288" type="#_x0000_t75" style="width:10.2pt;height:12.9pt" o:ole="">
            <v:imagedata r:id="rId545" o:title=""/>
          </v:shape>
          <o:OLEObject Type="Embed" ProgID="Equation.DSMT4" ShapeID="_x0000_i1288" DrawAspect="Content" ObjectID="_1494317380" r:id="rId546"/>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905817" w:rsidRPr="00905817">
        <w:rPr>
          <w:position w:val="-12"/>
        </w:rPr>
        <w:object w:dxaOrig="1260" w:dyaOrig="380" w14:anchorId="1A792A02">
          <v:shape id="_x0000_i1289" type="#_x0000_t75" style="width:63.15pt;height:19pt" o:ole="">
            <v:imagedata r:id="rId547" o:title=""/>
          </v:shape>
          <o:OLEObject Type="Embed" ProgID="Equation.DSMT4" ShapeID="_x0000_i1289" DrawAspect="Content" ObjectID="_1494317381" r:id="rId548"/>
        </w:object>
      </w:r>
      <w:r>
        <w:t xml:space="preserve">, where the solubility </w:t>
      </w:r>
      <w:r w:rsidR="00905817" w:rsidRPr="00905817">
        <w:rPr>
          <w:position w:val="-4"/>
        </w:rPr>
        <w:object w:dxaOrig="220" w:dyaOrig="200" w14:anchorId="39391905">
          <v:shape id="_x0000_i1290" type="#_x0000_t75" style="width:10.85pt;height:10.2pt" o:ole="">
            <v:imagedata r:id="rId549" o:title=""/>
          </v:shape>
          <o:OLEObject Type="Embed" ProgID="Equation.DSMT4" ShapeID="_x0000_i1290" DrawAspect="Content" ObjectID="_1494317382" r:id="rId550"/>
        </w:object>
      </w:r>
      <w:r>
        <w:t xml:space="preserve"> represents the fraction of the pore space which is accessible to the solute (</w:t>
      </w:r>
      <w:r w:rsidR="00905817" w:rsidRPr="00905817">
        <w:rPr>
          <w:position w:val="-6"/>
        </w:rPr>
        <w:object w:dxaOrig="880" w:dyaOrig="279" w14:anchorId="13634702">
          <v:shape id="_x0000_i1291" type="#_x0000_t75" style="width:44.15pt;height:14.25pt" o:ole="">
            <v:imagedata r:id="rId551" o:title=""/>
          </v:shape>
          <o:OLEObject Type="Embed" ProgID="Equation.DSMT4" ShapeID="_x0000_i1291" DrawAspect="Content" ObjectID="_1494317383" r:id="rId552"/>
        </w:object>
      </w:r>
      <w:r>
        <w:t>). In this extended form, it becomes clear that even under ideal behavior (</w:t>
      </w:r>
      <w:r w:rsidR="00905817" w:rsidRPr="00905817">
        <w:rPr>
          <w:position w:val="-10"/>
        </w:rPr>
        <w:object w:dxaOrig="520" w:dyaOrig="320" w14:anchorId="70585D87">
          <v:shape id="_x0000_i1292" type="#_x0000_t75" style="width:25.8pt;height:15.6pt" o:ole="">
            <v:imagedata r:id="rId553" o:title=""/>
          </v:shape>
          <o:OLEObject Type="Embed" ProgID="Equation.DSMT4" ShapeID="_x0000_i1292" DrawAspect="Content" ObjectID="_1494317384" r:id="rId554"/>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483435CF"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905817" w:rsidRPr="00905817">
        <w:rPr>
          <w:position w:val="-10"/>
        </w:rPr>
        <w:object w:dxaOrig="340" w:dyaOrig="360" w14:anchorId="6CB42BC0">
          <v:shape id="_x0000_i1293" type="#_x0000_t75" style="width:17pt;height:19pt" o:ole="">
            <v:imagedata r:id="rId555" o:title=""/>
          </v:shape>
          <o:OLEObject Type="Embed" ProgID="Equation.DSMT4" ShapeID="_x0000_i1293" DrawAspect="Content" ObjectID="_1494317385" r:id="rId556"/>
        </w:object>
      </w:r>
      <w:r>
        <w:t xml:space="preserve"> and </w:t>
      </w:r>
      <w:r w:rsidR="00905817" w:rsidRPr="00905817">
        <w:rPr>
          <w:position w:val="-10"/>
        </w:rPr>
        <w:object w:dxaOrig="320" w:dyaOrig="360" w14:anchorId="2C0BEADE">
          <v:shape id="_x0000_i1294" type="#_x0000_t75" style="width:15.6pt;height:19pt" o:ole="">
            <v:imagedata r:id="rId557" o:title=""/>
          </v:shape>
          <o:OLEObject Type="Embed" ProgID="Equation.DSMT4" ShapeID="_x0000_i1294" DrawAspect="Content" ObjectID="_1494317386" r:id="rId558"/>
        </w:object>
      </w:r>
      <w:r>
        <w:t xml:space="preserve"> take the form</w:t>
      </w:r>
    </w:p>
    <w:p w14:paraId="086A31CE" w14:textId="221E7357" w:rsidR="00FB6012" w:rsidRDefault="00FB6012" w:rsidP="00FB6012">
      <w:pPr>
        <w:pStyle w:val="MTDisplayEquation"/>
      </w:pPr>
      <w:r>
        <w:tab/>
      </w:r>
      <w:r w:rsidR="00905817" w:rsidRPr="00905817">
        <w:rPr>
          <w:position w:val="-64"/>
        </w:rPr>
        <w:object w:dxaOrig="3540" w:dyaOrig="1400" w14:anchorId="46EC4762">
          <v:shape id="_x0000_i1295" type="#_x0000_t75" style="width:176.6pt;height:69.95pt" o:ole="">
            <v:imagedata r:id="rId559" o:title=""/>
          </v:shape>
          <o:OLEObject Type="Embed" ProgID="Equation.DSMT4" ShapeID="_x0000_i1295" DrawAspect="Content" ObjectID="_1494317387" r:id="rId5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2" w:name="ZEqnNum276818"/>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104</w:instrText>
      </w:r>
      <w:r w:rsidR="00511485">
        <w:rPr>
          <w:noProof/>
        </w:rPr>
        <w:fldChar w:fldCharType="end"/>
      </w:r>
      <w:r>
        <w:instrText>)</w:instrText>
      </w:r>
      <w:bookmarkEnd w:id="182"/>
      <w:r>
        <w:fldChar w:fldCharType="end"/>
      </w:r>
    </w:p>
    <w:p w14:paraId="6D056F0B" w14:textId="69F44445" w:rsidR="00FB6012" w:rsidRDefault="00FB6012" w:rsidP="00FB6012">
      <w:r>
        <w:t xml:space="preserve">where </w:t>
      </w:r>
      <w:r w:rsidR="00905817" w:rsidRPr="00905817">
        <w:rPr>
          <w:position w:val="-4"/>
        </w:rPr>
        <w:object w:dxaOrig="260" w:dyaOrig="240" w14:anchorId="12734448">
          <v:shape id="_x0000_i1296" type="#_x0000_t75" style="width:12.9pt;height:12.25pt" o:ole="">
            <v:imagedata r:id="rId561" o:title=""/>
          </v:shape>
          <o:OLEObject Type="Embed" ProgID="Equation.DSMT4" ShapeID="_x0000_i1296" DrawAspect="Content" ObjectID="_1494317388" r:id="rId562"/>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905817" w:rsidRPr="00905817">
        <w:rPr>
          <w:position w:val="-4"/>
        </w:rPr>
        <w:object w:dxaOrig="260" w:dyaOrig="240" w14:anchorId="6B8A8D42">
          <v:shape id="_x0000_i1297" type="#_x0000_t75" style="width:12.9pt;height:12.25pt" o:ole="">
            <v:imagedata r:id="rId563" o:title=""/>
          </v:shape>
          <o:OLEObject Type="Embed" ProgID="Equation.DSMT4" ShapeID="_x0000_i1297" DrawAspect="Content" ObjectID="_1494317389" r:id="rId564"/>
        </w:object>
      </w:r>
      <w:r>
        <w:t xml:space="preserve"> and the effective solubility </w:t>
      </w:r>
      <w:r w:rsidR="00905817" w:rsidRPr="00905817">
        <w:rPr>
          <w:position w:val="-10"/>
        </w:rPr>
        <w:object w:dxaOrig="900" w:dyaOrig="320" w14:anchorId="3C6BD295">
          <v:shape id="_x0000_i1298" type="#_x0000_t75" style="width:44.85pt;height:15.6pt" o:ole="">
            <v:imagedata r:id="rId565" o:title=""/>
          </v:shape>
          <o:OLEObject Type="Embed" ProgID="Equation.DSMT4" ShapeID="_x0000_i1298" DrawAspect="Content" ObjectID="_1494317390" r:id="rId566"/>
        </w:object>
      </w:r>
      <w:r>
        <w:t>, which should generally depend on the solid matrix strain and the solute concentration.</w:t>
      </w:r>
    </w:p>
    <w:p w14:paraId="0481F694" w14:textId="77777777" w:rsidR="00FB6012" w:rsidRDefault="00FB6012" w:rsidP="00FB6012"/>
    <w:p w14:paraId="08DD4FBB" w14:textId="1397C35D"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905817" w:rsidRPr="00905817">
        <w:rPr>
          <w:position w:val="-6"/>
        </w:rPr>
        <w:object w:dxaOrig="240" w:dyaOrig="220" w14:anchorId="7C8888A4">
          <v:shape id="_x0000_i1299" type="#_x0000_t75" style="width:12.25pt;height:10.85pt" o:ole="">
            <v:imagedata r:id="rId567" o:title=""/>
          </v:shape>
          <o:OLEObject Type="Embed" ProgID="Equation.DSMT4" ShapeID="_x0000_i1299" DrawAspect="Content" ObjectID="_1494317391" r:id="rId568"/>
        </w:object>
      </w:r>
      <w:r>
        <w:t xml:space="preserve"> reduces to</w:t>
      </w:r>
    </w:p>
    <w:p w14:paraId="2D4862BF" w14:textId="6B5BF611" w:rsidR="00FB6012" w:rsidRDefault="00FB6012" w:rsidP="00FB6012">
      <w:pPr>
        <w:pStyle w:val="MTDisplayEquation"/>
      </w:pPr>
      <w:r>
        <w:tab/>
      </w:r>
      <w:r w:rsidR="00905817" w:rsidRPr="00905817">
        <w:rPr>
          <w:position w:val="-24"/>
        </w:rPr>
        <w:object w:dxaOrig="2120" w:dyaOrig="660" w14:anchorId="3FAB50DB">
          <v:shape id="_x0000_i1300" type="#_x0000_t75" style="width:106.65pt;height:32.6pt" o:ole="">
            <v:imagedata r:id="rId569" o:title=""/>
          </v:shape>
          <o:OLEObject Type="Embed" ProgID="Equation.DSMT4" ShapeID="_x0000_i1300" DrawAspect="Content" ObjectID="_1494317392" r:id="rId57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105</w:instrText>
      </w:r>
      <w:r w:rsidR="00511485">
        <w:rPr>
          <w:noProof/>
        </w:rPr>
        <w:fldChar w:fldCharType="end"/>
      </w:r>
      <w:r>
        <w:instrText>)</w:instrText>
      </w:r>
      <w:r>
        <w:fldChar w:fldCharType="end"/>
      </w:r>
    </w:p>
    <w:p w14:paraId="4D00FA80" w14:textId="56CED52D" w:rsidR="00FB6012" w:rsidRDefault="00FB6012" w:rsidP="00FB6012">
      <w:r>
        <w:t xml:space="preserve">The apparent density may be related to the true density via </w:t>
      </w:r>
      <w:r w:rsidR="00905817" w:rsidRPr="00905817">
        <w:rPr>
          <w:position w:val="-12"/>
        </w:rPr>
        <w:object w:dxaOrig="1120" w:dyaOrig="380" w14:anchorId="41516EEC">
          <v:shape id="_x0000_i1301" type="#_x0000_t75" style="width:56.4pt;height:19pt" o:ole="">
            <v:imagedata r:id="rId571" o:title=""/>
          </v:shape>
          <o:OLEObject Type="Embed" ProgID="Equation.DSMT4" ShapeID="_x0000_i1301" DrawAspect="Content" ObjectID="_1494317393" r:id="rId572"/>
        </w:object>
      </w:r>
      <w:r>
        <w:t xml:space="preserve">, where </w:t>
      </w:r>
      <w:r w:rsidR="00905817" w:rsidRPr="00905817">
        <w:rPr>
          <w:position w:val="-10"/>
        </w:rPr>
        <w:object w:dxaOrig="320" w:dyaOrig="360" w14:anchorId="6875BBEE">
          <v:shape id="_x0000_i1302" type="#_x0000_t75" style="width:15.6pt;height:19pt" o:ole="">
            <v:imagedata r:id="rId573" o:title=""/>
          </v:shape>
          <o:OLEObject Type="Embed" ProgID="Equation.DSMT4" ShapeID="_x0000_i1302" DrawAspect="Content" ObjectID="_1494317394" r:id="rId574"/>
        </w:object>
      </w:r>
      <w:r>
        <w:t xml:space="preserve"> is the volume fraction of </w:t>
      </w:r>
      <w:r w:rsidR="00905817" w:rsidRPr="00905817">
        <w:rPr>
          <w:position w:val="-6"/>
        </w:rPr>
        <w:object w:dxaOrig="240" w:dyaOrig="220" w14:anchorId="3DB80054">
          <v:shape id="_x0000_i1303" type="#_x0000_t75" style="width:12.25pt;height:10.85pt" o:ole="">
            <v:imagedata r:id="rId575" o:title=""/>
          </v:shape>
          <o:OLEObject Type="Embed" ProgID="Equation.DSMT4" ShapeID="_x0000_i1303" DrawAspect="Content" ObjectID="_1494317395" r:id="rId576"/>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905817" w:rsidRPr="00905817">
        <w:rPr>
          <w:position w:val="-10"/>
        </w:rPr>
        <w:object w:dxaOrig="1219" w:dyaOrig="360" w14:anchorId="72F46C6F">
          <v:shape id="_x0000_i1304" type="#_x0000_t75" style="width:61.15pt;height:19pt" o:ole="">
            <v:imagedata r:id="rId577" o:title=""/>
          </v:shape>
          <o:OLEObject Type="Embed" ProgID="Equation.DSMT4" ShapeID="_x0000_i1304" DrawAspect="Content" ObjectID="_1494317396" r:id="rId578"/>
        </w:object>
      </w:r>
      <w:r>
        <w:t xml:space="preserve">), it follows that </w:t>
      </w:r>
      <w:r w:rsidR="00905817" w:rsidRPr="00905817">
        <w:rPr>
          <w:position w:val="-16"/>
        </w:rPr>
        <w:object w:dxaOrig="2020" w:dyaOrig="420" w14:anchorId="2E05EE68">
          <v:shape id="_x0000_i1305" type="#_x0000_t75" style="width:101.2pt;height:20.4pt" o:ole="">
            <v:imagedata r:id="rId579" o:title=""/>
          </v:shape>
          <o:OLEObject Type="Embed" ProgID="Equation.DSMT4" ShapeID="_x0000_i1305" DrawAspect="Content" ObjectID="_1494317397" r:id="rId580"/>
        </w:object>
      </w:r>
      <w:r>
        <w:t xml:space="preserve">. Since </w:t>
      </w:r>
      <w:r w:rsidR="00905817" w:rsidRPr="00905817">
        <w:rPr>
          <w:position w:val="-12"/>
        </w:rPr>
        <w:object w:dxaOrig="340" w:dyaOrig="380" w14:anchorId="3B0B8A8D">
          <v:shape id="_x0000_i1306" type="#_x0000_t75" style="width:17pt;height:19pt" o:ole="">
            <v:imagedata r:id="rId581" o:title=""/>
          </v:shape>
          <o:OLEObject Type="Embed" ProgID="Equation.DSMT4" ShapeID="_x0000_i1306" DrawAspect="Content" ObjectID="_1494317398" r:id="rId582"/>
        </w:object>
      </w:r>
      <w:r>
        <w:t xml:space="preserve"> of an incompressible constituent is invariant in space and time, these relations may be combined to produce the mixture balance of mass relation,</w:t>
      </w:r>
    </w:p>
    <w:p w14:paraId="3996D46C" w14:textId="0B30FB7D" w:rsidR="00FB6012" w:rsidRDefault="00FB6012" w:rsidP="00FB6012">
      <w:pPr>
        <w:pStyle w:val="MTDisplayEquation"/>
      </w:pPr>
      <w:r>
        <w:tab/>
      </w:r>
      <w:r w:rsidR="00905817" w:rsidRPr="00905817">
        <w:rPr>
          <w:position w:val="-16"/>
        </w:rPr>
        <w:object w:dxaOrig="1579" w:dyaOrig="440" w14:anchorId="25FFDA25">
          <v:shape id="_x0000_i1307" type="#_x0000_t75" style="width:78.8pt;height:21.75pt" o:ole="">
            <v:imagedata r:id="rId583" o:title=""/>
          </v:shape>
          <o:OLEObject Type="Embed" ProgID="Equation.DSMT4" ShapeID="_x0000_i1307" DrawAspect="Content" ObjectID="_1494317399" r:id="rId58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3" w:name="ZEqnNum591299"/>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106</w:instrText>
      </w:r>
      <w:r w:rsidR="00511485">
        <w:rPr>
          <w:noProof/>
        </w:rPr>
        <w:fldChar w:fldCharType="end"/>
      </w:r>
      <w:r>
        <w:instrText>)</w:instrText>
      </w:r>
      <w:bookmarkEnd w:id="183"/>
      <w:r>
        <w:fldChar w:fldCharType="end"/>
      </w:r>
    </w:p>
    <w:p w14:paraId="6A5FF77E" w14:textId="3FEDB458" w:rsidR="00FB6012" w:rsidRDefault="00FB6012" w:rsidP="00FB6012">
      <w:r>
        <w:t xml:space="preserve">where </w:t>
      </w:r>
      <w:r w:rsidR="00905817" w:rsidRPr="00905817">
        <w:rPr>
          <w:position w:val="-16"/>
        </w:rPr>
        <w:object w:dxaOrig="1680" w:dyaOrig="440" w14:anchorId="56A13489">
          <v:shape id="_x0000_i1308" type="#_x0000_t75" style="width:83.55pt;height:21.75pt" o:ole="">
            <v:imagedata r:id="rId585" o:title=""/>
          </v:shape>
          <o:OLEObject Type="Embed" ProgID="Equation.DSMT4" ShapeID="_x0000_i1308" DrawAspect="Content" ObjectID="_1494317400" r:id="rId586"/>
        </w:object>
      </w:r>
      <w:r>
        <w:t xml:space="preserve"> is the volumetric flux of solvent relative to the solid. The balance of mass for the solute may also be written as</w:t>
      </w:r>
    </w:p>
    <w:p w14:paraId="7EA688D1" w14:textId="171461EF" w:rsidR="00FB6012" w:rsidRDefault="00FB6012" w:rsidP="00FB6012">
      <w:pPr>
        <w:pStyle w:val="MTDisplayEquation"/>
      </w:pPr>
      <w:r>
        <w:tab/>
      </w:r>
      <w:r w:rsidR="00905817" w:rsidRPr="00905817">
        <w:rPr>
          <w:position w:val="-24"/>
        </w:rPr>
        <w:object w:dxaOrig="2820" w:dyaOrig="720" w14:anchorId="2CB80851">
          <v:shape id="_x0000_i1309" type="#_x0000_t75" style="width:141.3pt;height:36.7pt" o:ole="">
            <v:imagedata r:id="rId587" o:title=""/>
          </v:shape>
          <o:OLEObject Type="Embed" ProgID="Equation.DSMT4" ShapeID="_x0000_i1309" DrawAspect="Content" ObjectID="_1494317401" r:id="rId588"/>
        </w:object>
      </w:r>
      <w:r w:rsidR="005D060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4" w:name="ZEqnNum536154"/>
      <w:r>
        <w:instrText>(</w:instrText>
      </w:r>
      <w:r w:rsidR="00511485">
        <w:fldChar w:fldCharType="begin"/>
      </w:r>
      <w:r w:rsidR="00511485">
        <w:instrText xml:space="preserve"> SEQ MTSec \c \* Arabic \* MERGEFORMAT</w:instrText>
      </w:r>
      <w:r w:rsidR="00511485">
        <w:instrText xml:space="preserve">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107</w:instrText>
      </w:r>
      <w:r w:rsidR="00511485">
        <w:rPr>
          <w:noProof/>
        </w:rPr>
        <w:fldChar w:fldCharType="end"/>
      </w:r>
      <w:r>
        <w:instrText>)</w:instrText>
      </w:r>
      <w:bookmarkEnd w:id="184"/>
      <w:r>
        <w:fldChar w:fldCharType="end"/>
      </w:r>
    </w:p>
    <w:p w14:paraId="55DBB748" w14:textId="3A0F5022" w:rsidR="00FB6012" w:rsidRDefault="00FB6012" w:rsidP="00FB6012">
      <w:r>
        <w:t xml:space="preserve">where </w:t>
      </w:r>
      <w:r w:rsidR="00905817" w:rsidRPr="00905817">
        <w:rPr>
          <w:position w:val="-16"/>
        </w:rPr>
        <w:object w:dxaOrig="1660" w:dyaOrig="440" w14:anchorId="06C10B6B">
          <v:shape id="_x0000_i1310" type="#_x0000_t75" style="width:82.85pt;height:21.75pt" o:ole="">
            <v:imagedata r:id="rId589" o:title=""/>
          </v:shape>
          <o:OLEObject Type="Embed" ProgID="Equation.DSMT4" ShapeID="_x0000_i1310" DrawAspect="Content" ObjectID="_1494317402" r:id="rId590"/>
        </w:object>
      </w:r>
      <w:r>
        <w:t xml:space="preserve"> is the molar flux of solute relative to the solid. This mass balance relation is obtained by recognizing that the solute apparent density (mass per mixture volume) is related to its concentration (moles per solution volume) via </w:t>
      </w:r>
      <w:r w:rsidR="00905817" w:rsidRPr="00905817">
        <w:rPr>
          <w:position w:val="-16"/>
        </w:rPr>
        <w:object w:dxaOrig="2439" w:dyaOrig="440" w14:anchorId="2309139D">
          <v:shape id="_x0000_i1311" type="#_x0000_t75" style="width:122.25pt;height:21.75pt" o:ole="">
            <v:imagedata r:id="rId591" o:title=""/>
          </v:shape>
          <o:OLEObject Type="Embed" ProgID="Equation.DSMT4" ShapeID="_x0000_i1311" DrawAspect="Content" ObjectID="_1494317403" r:id="rId592"/>
        </w:object>
      </w:r>
      <w:r>
        <w:t>. Finally, it can be shown via standard arguments that the mass balance for the solid matrix reduces to</w:t>
      </w:r>
    </w:p>
    <w:p w14:paraId="69131AA6" w14:textId="4C86A5D7" w:rsidR="00FB6012" w:rsidRDefault="00FB6012" w:rsidP="00FB6012">
      <w:pPr>
        <w:pStyle w:val="MTDisplayEquation"/>
      </w:pPr>
      <w:r>
        <w:tab/>
      </w:r>
      <w:r w:rsidR="00905817" w:rsidRPr="00905817">
        <w:rPr>
          <w:position w:val="-24"/>
        </w:rPr>
        <w:object w:dxaOrig="840" w:dyaOrig="660" w14:anchorId="4954E274">
          <v:shape id="_x0000_i1312" type="#_x0000_t75" style="width:42.1pt;height:32.6pt" o:ole="">
            <v:imagedata r:id="rId593" o:title=""/>
          </v:shape>
          <o:OLEObject Type="Embed" ProgID="Equation.DSMT4" ShapeID="_x0000_i1312" DrawAspect="Content" ObjectID="_1494317404" r:id="rId59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5" w:name="ZEqnNum887820"/>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108</w:instrText>
      </w:r>
      <w:r w:rsidR="00511485">
        <w:rPr>
          <w:noProof/>
        </w:rPr>
        <w:fldChar w:fldCharType="end"/>
      </w:r>
      <w:r>
        <w:instrText>)</w:instrText>
      </w:r>
      <w:bookmarkEnd w:id="185"/>
      <w:r>
        <w:fldChar w:fldCharType="end"/>
      </w:r>
    </w:p>
    <w:p w14:paraId="1CF235D0" w14:textId="3A8AAFD1" w:rsidR="00FB6012" w:rsidRDefault="00FB6012" w:rsidP="00FB6012">
      <w:r>
        <w:t xml:space="preserve">where </w:t>
      </w:r>
      <w:r w:rsidR="00905817" w:rsidRPr="00905817">
        <w:rPr>
          <w:position w:val="-12"/>
        </w:rPr>
        <w:object w:dxaOrig="300" w:dyaOrig="380" w14:anchorId="1DF1830F">
          <v:shape id="_x0000_i1313" type="#_x0000_t75" style="width:14.95pt;height:19pt" o:ole="">
            <v:imagedata r:id="rId595" o:title=""/>
          </v:shape>
          <o:OLEObject Type="Embed" ProgID="Equation.DSMT4" ShapeID="_x0000_i1313" DrawAspect="Content" ObjectID="_1494317405" r:id="rId596"/>
        </w:object>
      </w:r>
      <w:r>
        <w:t xml:space="preserve"> is the solid volume fraction in the reference state, </w:t>
      </w:r>
      <w:r w:rsidR="00905817" w:rsidRPr="00905817">
        <w:rPr>
          <w:position w:val="-6"/>
        </w:rPr>
        <w:object w:dxaOrig="940" w:dyaOrig="279" w14:anchorId="0D481615">
          <v:shape id="_x0000_i1314" type="#_x0000_t75" style="width:47.55pt;height:14.25pt" o:ole="">
            <v:imagedata r:id="rId597" o:title=""/>
          </v:shape>
          <o:OLEObject Type="Embed" ProgID="Equation.DSMT4" ShapeID="_x0000_i1314" DrawAspect="Content" ObjectID="_1494317406" r:id="rId598"/>
        </w:object>
      </w:r>
      <w:r>
        <w:t xml:space="preserve"> and </w:t>
      </w:r>
      <w:r w:rsidR="00905817" w:rsidRPr="00905817">
        <w:rPr>
          <w:position w:val="-6"/>
        </w:rPr>
        <w:object w:dxaOrig="1420" w:dyaOrig="279" w14:anchorId="42F0B40F">
          <v:shape id="_x0000_i1315" type="#_x0000_t75" style="width:71.3pt;height:14.25pt" o:ole="">
            <v:imagedata r:id="rId599" o:title=""/>
          </v:shape>
          <o:OLEObject Type="Embed" ProgID="Equation.DSMT4" ShapeID="_x0000_i1315" DrawAspect="Content" ObjectID="_1494317407" r:id="rId600"/>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r w:rsidR="00511485">
        <w:fldChar w:fldCharType="begin"/>
      </w:r>
      <w:r w:rsidR="00511485">
        <w:instrText xml:space="preserve"> REF ZEqnNum429892 \* Charformat \! \* MERGEFORMAT </w:instrText>
      </w:r>
      <w:r w:rsidR="00511485">
        <w:fldChar w:fldCharType="separate"/>
      </w:r>
      <w:r w:rsidR="00D3178E">
        <w:instrText>(2.103)</w:instrText>
      </w:r>
      <w:r w:rsidR="00511485">
        <w:fldChar w:fldCharType="end"/>
      </w:r>
      <w:r w:rsidR="00D13FD3">
        <w:fldChar w:fldCharType="end"/>
      </w:r>
      <w:r>
        <w:t>, it is now possible to relate the solvent and solute fluxes to the driving forces according to</w:t>
      </w:r>
    </w:p>
    <w:p w14:paraId="61586A7A" w14:textId="4FEF403F" w:rsidR="00FB6012" w:rsidRDefault="00FB6012" w:rsidP="00FB6012">
      <w:pPr>
        <w:pStyle w:val="MTDisplayEquation"/>
      </w:pPr>
      <w:r>
        <w:tab/>
      </w:r>
      <w:r w:rsidR="00905817" w:rsidRPr="00905817">
        <w:rPr>
          <w:position w:val="-70"/>
        </w:rPr>
        <w:object w:dxaOrig="3879" w:dyaOrig="1520" w14:anchorId="17E68750">
          <v:shape id="_x0000_i1316" type="#_x0000_t75" style="width:194.25pt;height:76.1pt" o:ole="">
            <v:imagedata r:id="rId601" o:title=""/>
          </v:shape>
          <o:OLEObject Type="Embed" ProgID="Equation.DSMT4" ShapeID="_x0000_i1316" DrawAspect="Content" ObjectID="_1494317408" r:id="rId60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6" w:name="ZEqnNum146533"/>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109</w:instrText>
      </w:r>
      <w:r w:rsidR="00511485">
        <w:rPr>
          <w:noProof/>
        </w:rPr>
        <w:fldChar w:fldCharType="end"/>
      </w:r>
      <w:r>
        <w:instrText>)</w:instrText>
      </w:r>
      <w:bookmarkEnd w:id="186"/>
      <w:r>
        <w:fldChar w:fldCharType="end"/>
      </w:r>
    </w:p>
    <w:p w14:paraId="17F9C282" w14:textId="373CB73B" w:rsidR="00FB6012" w:rsidRDefault="00FB6012" w:rsidP="00FB6012">
      <w:r>
        <w:t xml:space="preserve">where </w:t>
      </w:r>
      <w:r w:rsidR="00905817" w:rsidRPr="00905817">
        <w:rPr>
          <w:position w:val="-6"/>
        </w:rPr>
        <w:object w:dxaOrig="200" w:dyaOrig="279" w14:anchorId="5A7D0FD9">
          <v:shape id="_x0000_i1317" type="#_x0000_t75" style="width:10.2pt;height:14.25pt" o:ole="">
            <v:imagedata r:id="rId603" o:title=""/>
          </v:shape>
          <o:OLEObject Type="Embed" ProgID="Equation.DSMT4" ShapeID="_x0000_i1317" DrawAspect="Content" ObjectID="_1494317409" r:id="rId604"/>
        </w:object>
      </w:r>
      <w:r>
        <w:t xml:space="preserve"> is the solute diffusivity tensor in the mixture (solid+solution), </w:t>
      </w:r>
      <w:r w:rsidR="00905817" w:rsidRPr="00905817">
        <w:rPr>
          <w:position w:val="-12"/>
        </w:rPr>
        <w:object w:dxaOrig="279" w:dyaOrig="360" w14:anchorId="787EBA21">
          <v:shape id="_x0000_i1318" type="#_x0000_t75" style="width:14.25pt;height:19pt" o:ole="">
            <v:imagedata r:id="rId605" o:title=""/>
          </v:shape>
          <o:OLEObject Type="Embed" ProgID="Equation.DSMT4" ShapeID="_x0000_i1318" DrawAspect="Content" ObjectID="_1494317410" r:id="rId606"/>
        </w:object>
      </w:r>
      <w:r>
        <w:t xml:space="preserve"> is its (isotropic) diffusivity in free solution; </w:t>
      </w:r>
      <w:r w:rsidR="00905817" w:rsidRPr="00905817">
        <w:rPr>
          <w:position w:val="-4"/>
        </w:rPr>
        <w:object w:dxaOrig="220" w:dyaOrig="300" w14:anchorId="40DAF55A">
          <v:shape id="_x0000_i1319" type="#_x0000_t75" style="width:10.85pt;height:14.95pt" o:ole="">
            <v:imagedata r:id="rId607" o:title=""/>
          </v:shape>
          <o:OLEObject Type="Embed" ProgID="Equation.DSMT4" ShapeID="_x0000_i1319" DrawAspect="Content" ObjectID="_1494317411" r:id="rId608"/>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02040B31" w:rsidR="00FB6012" w:rsidRDefault="00FB6012" w:rsidP="00FB6012">
      <w:pPr>
        <w:pStyle w:val="MTDisplayEquation"/>
      </w:pPr>
      <w:r>
        <w:tab/>
      </w:r>
      <w:r w:rsidR="00905817" w:rsidRPr="00905817">
        <w:rPr>
          <w:position w:val="-34"/>
        </w:rPr>
        <w:object w:dxaOrig="2700" w:dyaOrig="840" w14:anchorId="6EBD8E51">
          <v:shape id="_x0000_i1320" type="#_x0000_t75" style="width:135.15pt;height:42.1pt" o:ole="">
            <v:imagedata r:id="rId609" o:title=""/>
          </v:shape>
          <o:OLEObject Type="Embed" ProgID="Equation.DSMT4" ShapeID="_x0000_i1320" DrawAspect="Content" ObjectID="_1494317412" r:id="rId610"/>
        </w:object>
      </w:r>
      <w:r w:rsidR="00E77A8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110</w:instrText>
      </w:r>
      <w:r w:rsidR="00511485">
        <w:rPr>
          <w:noProof/>
        </w:rPr>
        <w:fldChar w:fldCharType="end"/>
      </w:r>
      <w:r>
        <w:instrText>)</w:instrText>
      </w:r>
      <w:r>
        <w:fldChar w:fldCharType="end"/>
      </w:r>
    </w:p>
    <w:p w14:paraId="47D35A85" w14:textId="661F3774" w:rsidR="00FB6012" w:rsidRDefault="00FB6012" w:rsidP="00FB6012">
      <w:r>
        <w:lastRenderedPageBreak/>
        <w:t xml:space="preserve">where </w:t>
      </w:r>
      <w:r w:rsidR="00905817" w:rsidRPr="00905817">
        <w:rPr>
          <w:position w:val="-4"/>
        </w:rPr>
        <w:object w:dxaOrig="220" w:dyaOrig="260" w14:anchorId="512EC2E1">
          <v:shape id="_x0000_i1321" type="#_x0000_t75" style="width:10.85pt;height:12.9pt" o:ole="">
            <v:imagedata r:id="rId611" o:title=""/>
          </v:shape>
          <o:OLEObject Type="Embed" ProgID="Equation.DSMT4" ShapeID="_x0000_i1321" DrawAspect="Content" ObjectID="_1494317413" r:id="rId612"/>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r w:rsidR="00511485">
        <w:fldChar w:fldCharType="begin"/>
      </w:r>
      <w:r w:rsidR="00511485">
        <w:instrText xml:space="preserve"> REF ZEqnNum429892 \* Charformat \! \* MERGEFORMAT </w:instrText>
      </w:r>
      <w:r w:rsidR="00511485">
        <w:fldChar w:fldCharType="separate"/>
      </w:r>
      <w:r w:rsidR="00D3178E">
        <w:instrText>(2.103)</w:instrText>
      </w:r>
      <w:r w:rsidR="00511485">
        <w:fldChar w:fldCharType="end"/>
      </w:r>
      <w:r w:rsidR="00D13FD3">
        <w:fldChar w:fldCharType="end"/>
      </w:r>
      <w:r>
        <w:t xml:space="preserve"> according to</w:t>
      </w:r>
    </w:p>
    <w:p w14:paraId="12448B9E" w14:textId="5A4ACF22" w:rsidR="00FB6012" w:rsidRDefault="00FB6012" w:rsidP="00FB6012">
      <w:pPr>
        <w:pStyle w:val="MTDisplayEquation"/>
      </w:pPr>
      <w:r>
        <w:tab/>
      </w:r>
      <w:r w:rsidR="00905817" w:rsidRPr="00905817">
        <w:rPr>
          <w:position w:val="-68"/>
        </w:rPr>
        <w:object w:dxaOrig="2520" w:dyaOrig="1520" w14:anchorId="58658834">
          <v:shape id="_x0000_i1322" type="#_x0000_t75" style="width:126.35pt;height:76.1pt" o:ole="">
            <v:imagedata r:id="rId613" o:title=""/>
          </v:shape>
          <o:OLEObject Type="Embed" ProgID="Equation.DSMT4" ShapeID="_x0000_i1322" DrawAspect="Content" ObjectID="_1494317414" r:id="rId6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87" w:name="ZEqnNum498209"/>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111</w:instrText>
      </w:r>
      <w:r w:rsidR="00511485">
        <w:rPr>
          <w:noProof/>
        </w:rPr>
        <w:fldChar w:fldCharType="end"/>
      </w:r>
      <w:r>
        <w:instrText>)</w:instrText>
      </w:r>
      <w:bookmarkEnd w:id="187"/>
      <w:r>
        <w:fldChar w:fldCharType="end"/>
      </w:r>
    </w:p>
    <w:p w14:paraId="6AACE411" w14:textId="26E098D5" w:rsidR="00FB6012" w:rsidRDefault="00FB6012" w:rsidP="00FB6012">
      <w:r>
        <w:t xml:space="preserve">though these explicit relationships are not needed here since </w:t>
      </w:r>
      <w:r w:rsidR="00905817" w:rsidRPr="00905817">
        <w:rPr>
          <w:position w:val="-4"/>
        </w:rPr>
        <w:object w:dxaOrig="220" w:dyaOrig="260" w14:anchorId="3C2D73CF">
          <v:shape id="_x0000_i1323" type="#_x0000_t75" style="width:10.85pt;height:12.9pt" o:ole="">
            <v:imagedata r:id="rId615" o:title=""/>
          </v:shape>
          <o:OLEObject Type="Embed" ProgID="Equation.DSMT4" ShapeID="_x0000_i1323" DrawAspect="Content" ObjectID="_1494317415" r:id="rId616"/>
        </w:object>
      </w:r>
      <w:r>
        <w:t xml:space="preserve">, </w:t>
      </w:r>
      <w:r w:rsidR="00905817" w:rsidRPr="00905817">
        <w:rPr>
          <w:position w:val="-6"/>
        </w:rPr>
        <w:object w:dxaOrig="200" w:dyaOrig="279" w14:anchorId="786D6E3A">
          <v:shape id="_x0000_i1324" type="#_x0000_t75" style="width:10.2pt;height:14.25pt" o:ole="">
            <v:imagedata r:id="rId617" o:title=""/>
          </v:shape>
          <o:OLEObject Type="Embed" ProgID="Equation.DSMT4" ShapeID="_x0000_i1324" DrawAspect="Content" ObjectID="_1494317416" r:id="rId618"/>
        </w:object>
      </w:r>
      <w:r>
        <w:t xml:space="preserve"> and </w:t>
      </w:r>
      <w:r w:rsidR="00905817" w:rsidRPr="00905817">
        <w:rPr>
          <w:position w:val="-12"/>
        </w:rPr>
        <w:object w:dxaOrig="279" w:dyaOrig="360" w14:anchorId="2A5A91F8">
          <v:shape id="_x0000_i1325" type="#_x0000_t75" style="width:14.25pt;height:19pt" o:ole="">
            <v:imagedata r:id="rId619" o:title=""/>
          </v:shape>
          <o:OLEObject Type="Embed" ProgID="Equation.DSMT4" ShapeID="_x0000_i1325" DrawAspect="Content" ObjectID="_1494317417" r:id="rId620"/>
        </w:object>
      </w:r>
      <w:r>
        <w:t xml:space="preserve"> may be directly specified in a particular analysis. Since the axiom of entropy inequality requires that the tensors </w:t>
      </w:r>
      <w:r w:rsidR="00905817" w:rsidRPr="00905817">
        <w:rPr>
          <w:position w:val="-4"/>
        </w:rPr>
        <w:object w:dxaOrig="360" w:dyaOrig="300" w14:anchorId="38E28475">
          <v:shape id="_x0000_i1326" type="#_x0000_t75" style="width:19pt;height:14.95pt" o:ole="">
            <v:imagedata r:id="rId621" o:title=""/>
          </v:shape>
          <o:OLEObject Type="Embed" ProgID="Equation.DSMT4" ShapeID="_x0000_i1326" DrawAspect="Content" ObjectID="_1494317418" r:id="rId622"/>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905817" w:rsidRPr="00905817">
        <w:rPr>
          <w:position w:val="-12"/>
        </w:rPr>
        <w:object w:dxaOrig="279" w:dyaOrig="360" w14:anchorId="0208BF37">
          <v:shape id="_x0000_i1327" type="#_x0000_t75" style="width:14.25pt;height:19pt" o:ole="">
            <v:imagedata r:id="rId623" o:title=""/>
          </v:shape>
          <o:OLEObject Type="Embed" ProgID="Equation.DSMT4" ShapeID="_x0000_i1327" DrawAspect="Content" ObjectID="_1494317419" r:id="rId624"/>
        </w:object>
      </w:r>
      <w:r>
        <w:t xml:space="preserve"> must be greater than or equal to the largest eigenvalue of </w:t>
      </w:r>
      <w:r w:rsidR="00905817" w:rsidRPr="00905817">
        <w:rPr>
          <w:position w:val="-6"/>
        </w:rPr>
        <w:object w:dxaOrig="200" w:dyaOrig="279" w14:anchorId="68C9C452">
          <v:shape id="_x0000_i1328" type="#_x0000_t75" style="width:10.2pt;height:14.25pt" o:ole="">
            <v:imagedata r:id="rId625" o:title=""/>
          </v:shape>
          <o:OLEObject Type="Embed" ProgID="Equation.DSMT4" ShapeID="_x0000_i1328" DrawAspect="Content" ObjectID="_1494317420" r:id="rId626"/>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r w:rsidR="00511485">
        <w:fldChar w:fldCharType="begin"/>
      </w:r>
      <w:r w:rsidR="00511485">
        <w:instrText xml:space="preserve"> REF ZEqnNum498209 \* Charformat \! \* MERGEFORMAT </w:instrText>
      </w:r>
      <w:r w:rsidR="00511485">
        <w:fldChar w:fldCharType="separate"/>
      </w:r>
      <w:r w:rsidR="00D3178E">
        <w:instrText>(2.111)</w:instrText>
      </w:r>
      <w:r w:rsidR="00511485">
        <w:fldChar w:fldCharType="end"/>
      </w:r>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88" w:name="_Toc176704832"/>
      <w:bookmarkStart w:id="189" w:name="_Ref191692787"/>
      <w:bookmarkStart w:id="190" w:name="_Toc289032531"/>
      <w:r>
        <w:t>Continuous Variables</w:t>
      </w:r>
      <w:bookmarkEnd w:id="188"/>
      <w:bookmarkEnd w:id="189"/>
      <w:bookmarkEnd w:id="190"/>
    </w:p>
    <w:p w14:paraId="38C62655" w14:textId="0ADF97CC" w:rsidR="00FB6012" w:rsidRDefault="00FB6012" w:rsidP="00FB6012">
      <w:r>
        <w:t xml:space="preserve">In principle, the objective of the finite element analysis is to solve for the three unknowns, </w:t>
      </w:r>
      <w:r w:rsidR="00905817" w:rsidRPr="00905817">
        <w:rPr>
          <w:position w:val="-6"/>
        </w:rPr>
        <w:object w:dxaOrig="200" w:dyaOrig="220" w14:anchorId="06E47640">
          <v:shape id="_x0000_i1329" type="#_x0000_t75" style="width:10.2pt;height:10.85pt" o:ole="">
            <v:imagedata r:id="rId627" o:title=""/>
          </v:shape>
          <o:OLEObject Type="Embed" ProgID="Equation.DSMT4" ShapeID="_x0000_i1329" DrawAspect="Content" ObjectID="_1494317421" r:id="rId628"/>
        </w:object>
      </w:r>
      <w:r>
        <w:t xml:space="preserve">, </w:t>
      </w:r>
      <w:r w:rsidR="00905817" w:rsidRPr="00905817">
        <w:rPr>
          <w:position w:val="-10"/>
        </w:rPr>
        <w:object w:dxaOrig="240" w:dyaOrig="260" w14:anchorId="2280AB70">
          <v:shape id="_x0000_i1330" type="#_x0000_t75" style="width:12.25pt;height:12.9pt" o:ole="">
            <v:imagedata r:id="rId629" o:title=""/>
          </v:shape>
          <o:OLEObject Type="Embed" ProgID="Equation.DSMT4" ShapeID="_x0000_i1330" DrawAspect="Content" ObjectID="_1494317422" r:id="rId630"/>
        </w:object>
      </w:r>
      <w:r>
        <w:t xml:space="preserve"> and </w:t>
      </w:r>
      <w:r w:rsidR="00905817" w:rsidRPr="00905817">
        <w:rPr>
          <w:position w:val="-6"/>
        </w:rPr>
        <w:object w:dxaOrig="180" w:dyaOrig="220" w14:anchorId="79B70C3C">
          <v:shape id="_x0000_i1331" type="#_x0000_t75" style="width:8.85pt;height:10.85pt" o:ole="">
            <v:imagedata r:id="rId631" o:title=""/>
          </v:shape>
          <o:OLEObject Type="Embed" ProgID="Equation.DSMT4" ShapeID="_x0000_i1331" DrawAspect="Content" ObjectID="_1494317423" r:id="rId632"/>
        </w:object>
      </w:r>
      <w:r>
        <w:t xml:space="preserve">, using the partial differential equations that enforce mixture momentum balance in </w:t>
      </w:r>
      <w:r w:rsidR="00FD5AC9">
        <w:fldChar w:fldCharType="begin"/>
      </w:r>
      <w:r w:rsidR="00FD5AC9">
        <w:instrText xml:space="preserve"> GOTOBUTTON ZEqnNum146657  \* MERGEFORMAT </w:instrText>
      </w:r>
      <w:r w:rsidR="00511485">
        <w:fldChar w:fldCharType="begin"/>
      </w:r>
      <w:r w:rsidR="00511485">
        <w:instrText xml:space="preserve"> REF ZEqnNum146657 \* Charformat \! \* MERGEFORMAT </w:instrText>
      </w:r>
      <w:r w:rsidR="00511485">
        <w:fldChar w:fldCharType="separate"/>
      </w:r>
      <w:r w:rsidR="00D3178E">
        <w:instrText>(2.102)</w:instrText>
      </w:r>
      <w:r w:rsidR="00511485">
        <w:fldChar w:fldCharType="end"/>
      </w:r>
      <w:r w:rsidR="00FD5AC9">
        <w:fldChar w:fldCharType="end"/>
      </w:r>
      <w:r>
        <w:t xml:space="preserve">, mixture mass balance in </w:t>
      </w:r>
      <w:r w:rsidR="00FD5AC9">
        <w:fldChar w:fldCharType="begin"/>
      </w:r>
      <w:r w:rsidR="00FD5AC9">
        <w:instrText xml:space="preserve"> GOTOBUTTON ZEqnNum591299  \* MERGEFORMAT </w:instrText>
      </w:r>
      <w:r w:rsidR="00511485">
        <w:fldChar w:fldCharType="begin"/>
      </w:r>
      <w:r w:rsidR="00511485">
        <w:instrText xml:space="preserve"> REF ZEqnNum591299 \* Charformat \! \* MERGEFORMAT </w:instrText>
      </w:r>
      <w:r w:rsidR="00511485">
        <w:fldChar w:fldCharType="separate"/>
      </w:r>
      <w:r w:rsidR="00D3178E">
        <w:instrText>(2.106)</w:instrText>
      </w:r>
      <w:r w:rsidR="00511485">
        <w:fldChar w:fldCharType="end"/>
      </w:r>
      <w:r w:rsidR="00FD5AC9">
        <w:fldChar w:fldCharType="end"/>
      </w:r>
      <w:r>
        <w:t xml:space="preserve">, and solute mass balance in </w:t>
      </w:r>
      <w:r w:rsidR="00FD5AC9">
        <w:fldChar w:fldCharType="begin"/>
      </w:r>
      <w:r w:rsidR="00FD5AC9">
        <w:instrText xml:space="preserve"> GOTOBUTTON ZEqnNum536154  \* MERGEFORMAT </w:instrText>
      </w:r>
      <w:r w:rsidR="00511485">
        <w:fldChar w:fldCharType="begin"/>
      </w:r>
      <w:r w:rsidR="00511485">
        <w:instrText xml:space="preserve"> REF ZEqnNum536154 \* Charformat \! \* MERGEFORMAT </w:instrText>
      </w:r>
      <w:r w:rsidR="00511485">
        <w:fldChar w:fldCharType="separate"/>
      </w:r>
      <w:r w:rsidR="00D3178E">
        <w:instrText>(2.107)</w:instrText>
      </w:r>
      <w:r w:rsidR="00511485">
        <w:fldChar w:fldCharType="end"/>
      </w:r>
      <w:r w:rsidR="00FD5AC9">
        <w:fldChar w:fldCharType="end"/>
      </w:r>
      <w:r>
        <w:t xml:space="preserve">. The remaining solvent and solute momentum balances in </w:t>
      </w:r>
      <w:r w:rsidR="005265A8">
        <w:fldChar w:fldCharType="begin"/>
      </w:r>
      <w:r w:rsidR="005265A8">
        <w:instrText xml:space="preserve"> GOTOBUTTON ZEqnNum146533  \* MERGEFORMAT </w:instrText>
      </w:r>
      <w:r w:rsidR="00511485">
        <w:fldChar w:fldCharType="begin"/>
      </w:r>
      <w:r w:rsidR="00511485">
        <w:instrText xml:space="preserve"> REF ZEqnNum146533 \* Charformat \! \* MERGEFORMAT </w:instrText>
      </w:r>
      <w:r w:rsidR="00511485">
        <w:fldChar w:fldCharType="separate"/>
      </w:r>
      <w:r w:rsidR="00D3178E">
        <w:instrText>(2.109)</w:instrText>
      </w:r>
      <w:r w:rsidR="00511485">
        <w:fldChar w:fldCharType="end"/>
      </w:r>
      <w:r w:rsidR="005265A8">
        <w:fldChar w:fldCharType="end"/>
      </w:r>
      <w:r>
        <w:t xml:space="preserve">, and solid mass balance in </w:t>
      </w:r>
      <w:r w:rsidR="005265A8">
        <w:fldChar w:fldCharType="begin"/>
      </w:r>
      <w:r w:rsidR="005265A8">
        <w:instrText xml:space="preserve"> GOTOBUTTON ZEqnNum887820  \* MERGEFORMAT </w:instrText>
      </w:r>
      <w:r w:rsidR="00511485">
        <w:fldChar w:fldCharType="begin"/>
      </w:r>
      <w:r w:rsidR="00511485">
        <w:instrText xml:space="preserve"> REF ZEqnNum887820 \* Charformat \! \* MERGEFORMAT </w:instrText>
      </w:r>
      <w:r w:rsidR="00511485">
        <w:fldChar w:fldCharType="separate"/>
      </w:r>
      <w:r w:rsidR="00D3178E">
        <w:instrText>(2.108)</w:instrText>
      </w:r>
      <w:r w:rsidR="00511485">
        <w:fldChar w:fldCharType="end"/>
      </w:r>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905817" w:rsidRPr="00905817">
        <w:rPr>
          <w:position w:val="-4"/>
        </w:rPr>
        <w:object w:dxaOrig="200" w:dyaOrig="200" w14:anchorId="4031ED7E">
          <v:shape id="_x0000_i1332" type="#_x0000_t75" style="width:10.2pt;height:10.2pt" o:ole="">
            <v:imagedata r:id="rId633" o:title=""/>
          </v:shape>
          <o:OLEObject Type="Embed" ProgID="Equation.DSMT4" ShapeID="_x0000_i1332" DrawAspect="Content" ObjectID="_1494317424" r:id="rId634"/>
        </w:object>
      </w:r>
      <w:r>
        <w:t xml:space="preserve">, mass and momentum balance relations demonstrate that the mixture traction </w:t>
      </w:r>
      <w:r w:rsidR="00905817" w:rsidRPr="00905817">
        <w:rPr>
          <w:position w:val="-6"/>
        </w:rPr>
        <w:object w:dxaOrig="800" w:dyaOrig="260" w14:anchorId="766F4FEC">
          <v:shape id="_x0000_i1333" type="#_x0000_t75" style="width:40.1pt;height:12.9pt" o:ole="">
            <v:imagedata r:id="rId635" o:title=""/>
          </v:shape>
          <o:OLEObject Type="Embed" ProgID="Equation.DSMT4" ShapeID="_x0000_i1333" DrawAspect="Content" ObjectID="_1494317425" r:id="rId636"/>
        </w:object>
      </w:r>
      <w:r>
        <w:t xml:space="preserve"> and normal flux components </w:t>
      </w:r>
      <w:r w:rsidR="00905817" w:rsidRPr="00905817">
        <w:rPr>
          <w:position w:val="-12"/>
        </w:rPr>
        <w:object w:dxaOrig="999" w:dyaOrig="360" w14:anchorId="617B7693">
          <v:shape id="_x0000_i1334" type="#_x0000_t75" style="width:50.25pt;height:19pt" o:ole="">
            <v:imagedata r:id="rId637" o:title=""/>
          </v:shape>
          <o:OLEObject Type="Embed" ProgID="Equation.DSMT4" ShapeID="_x0000_i1334" DrawAspect="Content" ObjectID="_1494317426" r:id="rId638"/>
        </w:object>
      </w:r>
      <w:r>
        <w:t xml:space="preserve"> and </w:t>
      </w:r>
      <w:r w:rsidR="00905817" w:rsidRPr="00905817">
        <w:rPr>
          <w:position w:val="-12"/>
        </w:rPr>
        <w:object w:dxaOrig="859" w:dyaOrig="360" w14:anchorId="254F707F">
          <v:shape id="_x0000_i1335" type="#_x0000_t75" style="width:42.8pt;height:19pt" o:ole="">
            <v:imagedata r:id="rId639" o:title=""/>
          </v:shape>
          <o:OLEObject Type="Embed" ProgID="Equation.DSMT4" ShapeID="_x0000_i1335" DrawAspect="Content" ObjectID="_1494317427" r:id="rId640"/>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905817" w:rsidRPr="00905817">
        <w:rPr>
          <w:position w:val="-6"/>
        </w:rPr>
        <w:object w:dxaOrig="160" w:dyaOrig="260" w14:anchorId="5E534B07">
          <v:shape id="_x0000_i1336" type="#_x0000_t75" style="width:8.15pt;height:12.9pt" o:ole="">
            <v:imagedata r:id="rId641" o:title=""/>
          </v:shape>
          <o:OLEObject Type="Embed" ProgID="Equation.DSMT4" ShapeID="_x0000_i1336" DrawAspect="Content" ObjectID="_1494317428" r:id="rId642"/>
        </w:object>
      </w:r>
      <w:r>
        <w:t xml:space="preserve">, </w:t>
      </w:r>
      <w:r w:rsidR="00905817" w:rsidRPr="00905817">
        <w:rPr>
          <w:position w:val="-12"/>
        </w:rPr>
        <w:object w:dxaOrig="300" w:dyaOrig="360" w14:anchorId="53A62F08">
          <v:shape id="_x0000_i1337" type="#_x0000_t75" style="width:14.95pt;height:19pt" o:ole="">
            <v:imagedata r:id="rId643" o:title=""/>
          </v:shape>
          <o:OLEObject Type="Embed" ProgID="Equation.DSMT4" ShapeID="_x0000_i1337" DrawAspect="Content" ObjectID="_1494317429" r:id="rId644"/>
        </w:object>
      </w:r>
      <w:r>
        <w:t xml:space="preserve"> and </w:t>
      </w:r>
      <w:r w:rsidR="00905817" w:rsidRPr="00905817">
        <w:rPr>
          <w:position w:val="-12"/>
        </w:rPr>
        <w:object w:dxaOrig="260" w:dyaOrig="360" w14:anchorId="4F67F1AC">
          <v:shape id="_x0000_i1338" type="#_x0000_t75" style="width:12.9pt;height:19pt" o:ole="">
            <v:imagedata r:id="rId645" o:title=""/>
          </v:shape>
          <o:OLEObject Type="Embed" ProgID="Equation.DSMT4" ShapeID="_x0000_i1338" DrawAspect="Content" ObjectID="_1494317430" r:id="rId646"/>
        </w:object>
      </w:r>
      <w:r>
        <w:t xml:space="preserve"> may be prescribed as boundary conditions.</w:t>
      </w:r>
    </w:p>
    <w:p w14:paraId="24B9513D" w14:textId="77777777" w:rsidR="00FB6012" w:rsidRDefault="00FB6012" w:rsidP="00FB6012"/>
    <w:p w14:paraId="746E5A23" w14:textId="33B4B56C" w:rsidR="00FB6012" w:rsidRDefault="00FB6012" w:rsidP="00FB6012">
      <w:r>
        <w:t xml:space="preserve">Combining momentum and energy balances across an interface also demonstrates that </w:t>
      </w:r>
      <w:r w:rsidR="00905817" w:rsidRPr="00905817">
        <w:rPr>
          <w:position w:val="-10"/>
        </w:rPr>
        <w:object w:dxaOrig="340" w:dyaOrig="360" w14:anchorId="6D62CD02">
          <v:shape id="_x0000_i1339" type="#_x0000_t75" style="width:17pt;height:19pt" o:ole="">
            <v:imagedata r:id="rId647" o:title=""/>
          </v:shape>
          <o:OLEObject Type="Embed" ProgID="Equation.DSMT4" ShapeID="_x0000_i1339" DrawAspect="Content" ObjectID="_1494317431" r:id="rId648"/>
        </w:object>
      </w:r>
      <w:r>
        <w:t xml:space="preserve"> and </w:t>
      </w:r>
      <w:r w:rsidR="00905817" w:rsidRPr="00905817">
        <w:rPr>
          <w:position w:val="-10"/>
        </w:rPr>
        <w:object w:dxaOrig="320" w:dyaOrig="360" w14:anchorId="2B2FA01D">
          <v:shape id="_x0000_i1340" type="#_x0000_t75" style="width:15.6pt;height:19pt" o:ole="">
            <v:imagedata r:id="rId649" o:title=""/>
          </v:shape>
          <o:OLEObject Type="Embed" ProgID="Equation.DSMT4" ShapeID="_x0000_i1340" DrawAspect="Content" ObjectID="_1494317432" r:id="rId650"/>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905817" w:rsidRPr="00905817">
        <w:rPr>
          <w:position w:val="-12"/>
        </w:rPr>
        <w:object w:dxaOrig="340" w:dyaOrig="380" w14:anchorId="141FF481">
          <v:shape id="_x0000_i1341" type="#_x0000_t75" style="width:17pt;height:19pt" o:ole="">
            <v:imagedata r:id="rId651" o:title=""/>
          </v:shape>
          <o:OLEObject Type="Embed" ProgID="Equation.DSMT4" ShapeID="_x0000_i1341" DrawAspect="Content" ObjectID="_1494317433" r:id="rId652"/>
        </w:object>
      </w:r>
      <w:r>
        <w:t xml:space="preserve">, </w:t>
      </w:r>
      <w:r w:rsidR="00905817" w:rsidRPr="00905817">
        <w:rPr>
          <w:position w:val="-12"/>
        </w:rPr>
        <w:object w:dxaOrig="320" w:dyaOrig="380" w14:anchorId="312F137A">
          <v:shape id="_x0000_i1342" type="#_x0000_t75" style="width:15.6pt;height:19pt" o:ole="">
            <v:imagedata r:id="rId653" o:title=""/>
          </v:shape>
          <o:OLEObject Type="Embed" ProgID="Equation.DSMT4" ShapeID="_x0000_i1342" DrawAspect="Content" ObjectID="_1494317434" r:id="rId654"/>
        </w:object>
      </w:r>
      <w:r>
        <w:t xml:space="preserve">, </w:t>
      </w:r>
      <w:r w:rsidR="00905817" w:rsidRPr="00905817">
        <w:rPr>
          <w:position w:val="-12"/>
        </w:rPr>
        <w:object w:dxaOrig="300" w:dyaOrig="360" w14:anchorId="55058A34">
          <v:shape id="_x0000_i1343" type="#_x0000_t75" style="width:14.95pt;height:19pt" o:ole="">
            <v:imagedata r:id="rId655" o:title=""/>
          </v:shape>
          <o:OLEObject Type="Embed" ProgID="Equation.DSMT4" ShapeID="_x0000_i1343" DrawAspect="Content" ObjectID="_1494317435" r:id="rId656"/>
        </w:object>
      </w:r>
      <w:r>
        <w:t xml:space="preserve"> and </w:t>
      </w:r>
      <w:r w:rsidR="00905817" w:rsidRPr="00905817">
        <w:rPr>
          <w:position w:val="-12"/>
        </w:rPr>
        <w:object w:dxaOrig="240" w:dyaOrig="360" w14:anchorId="732CDE38">
          <v:shape id="_x0000_i1344" type="#_x0000_t75" style="width:12.25pt;height:19pt" o:ole="">
            <v:imagedata r:id="rId657" o:title=""/>
          </v:shape>
          <o:OLEObject Type="Embed" ProgID="Equation.DSMT4" ShapeID="_x0000_i1344" DrawAspect="Content" ObjectID="_1494317436" r:id="rId658"/>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r w:rsidR="00511485">
        <w:fldChar w:fldCharType="begin"/>
      </w:r>
      <w:r w:rsidR="00511485">
        <w:instrText xml:space="preserve"> REF ZEqnNum276818 \* Ch</w:instrText>
      </w:r>
      <w:r w:rsidR="00511485">
        <w:instrText xml:space="preserve">arformat \! \* MERGEFORMAT </w:instrText>
      </w:r>
      <w:r w:rsidR="00511485">
        <w:fldChar w:fldCharType="separate"/>
      </w:r>
      <w:r w:rsidR="00D3178E">
        <w:instrText>(2.104)</w:instrText>
      </w:r>
      <w:r w:rsidR="00511485">
        <w:fldChar w:fldCharType="end"/>
      </w:r>
      <w:r w:rsidR="009E0067">
        <w:fldChar w:fldCharType="end"/>
      </w:r>
      <w:r>
        <w:t xml:space="preserve"> also shows that continuity of these potentials across an interface does not imply continuity of the fluid pressure </w:t>
      </w:r>
      <w:r w:rsidR="00905817" w:rsidRPr="00905817">
        <w:rPr>
          <w:position w:val="-10"/>
        </w:rPr>
        <w:object w:dxaOrig="240" w:dyaOrig="260" w14:anchorId="1B1F70DE">
          <v:shape id="_x0000_i1345" type="#_x0000_t75" style="width:12.25pt;height:12.9pt" o:ole="">
            <v:imagedata r:id="rId659" o:title=""/>
          </v:shape>
          <o:OLEObject Type="Embed" ProgID="Equation.DSMT4" ShapeID="_x0000_i1345" DrawAspect="Content" ObjectID="_1494317437" r:id="rId660"/>
        </w:object>
      </w:r>
      <w:r>
        <w:t xml:space="preserve"> or solute concentration </w:t>
      </w:r>
      <w:r w:rsidR="00905817" w:rsidRPr="00905817">
        <w:rPr>
          <w:position w:val="-6"/>
        </w:rPr>
        <w:object w:dxaOrig="180" w:dyaOrig="220" w14:anchorId="04A9D81E">
          <v:shape id="_x0000_i1346" type="#_x0000_t75" style="width:8.85pt;height:10.85pt" o:ole="">
            <v:imagedata r:id="rId661" o:title=""/>
          </v:shape>
          <o:OLEObject Type="Embed" ProgID="Equation.DSMT4" ShapeID="_x0000_i1346" DrawAspect="Content" ObjectID="_1494317438" r:id="rId662"/>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r w:rsidR="00511485">
        <w:fldChar w:fldCharType="begin"/>
      </w:r>
      <w:r w:rsidR="00511485">
        <w:instrText xml:space="preserve"> REF ZEqnNum276818 \* Charformat \! \* MERGEFORMAT</w:instrText>
      </w:r>
      <w:r w:rsidR="00511485">
        <w:instrText xml:space="preserve"> </w:instrText>
      </w:r>
      <w:r w:rsidR="00511485">
        <w:fldChar w:fldCharType="separate"/>
      </w:r>
      <w:r w:rsidR="00D3178E">
        <w:instrText>(2.104)</w:instrText>
      </w:r>
      <w:r w:rsidR="00511485">
        <w:fldChar w:fldCharType="end"/>
      </w:r>
      <w:r w:rsidR="009E0067">
        <w:fldChar w:fldCharType="end"/>
      </w:r>
      <w:r>
        <w:t xml:space="preserve"> shows that continuity may be enforced by using</w:t>
      </w:r>
    </w:p>
    <w:p w14:paraId="4884EDC5" w14:textId="488E46B0" w:rsidR="00FB6012" w:rsidRDefault="00FB6012" w:rsidP="00FB6012">
      <w:pPr>
        <w:pStyle w:val="MTDisplayEquation"/>
      </w:pPr>
      <w:r>
        <w:lastRenderedPageBreak/>
        <w:tab/>
      </w:r>
      <w:r w:rsidR="00905817" w:rsidRPr="00905817">
        <w:rPr>
          <w:position w:val="-42"/>
        </w:rPr>
        <w:object w:dxaOrig="1540" w:dyaOrig="960" w14:anchorId="1AC1FBDD">
          <v:shape id="_x0000_i1347" type="#_x0000_t75" style="width:76.75pt;height:47.55pt" o:ole="">
            <v:imagedata r:id="rId663" o:title=""/>
          </v:shape>
          <o:OLEObject Type="Embed" ProgID="Equation.DSMT4" ShapeID="_x0000_i1347" DrawAspect="Content" ObjectID="_1494317439" r:id="rId6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1" w:name="ZEqnNum385284"/>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112</w:instrText>
      </w:r>
      <w:r w:rsidR="00511485">
        <w:rPr>
          <w:noProof/>
        </w:rPr>
        <w:fldChar w:fldCharType="end"/>
      </w:r>
      <w:r>
        <w:instrText>)</w:instrText>
      </w:r>
      <w:bookmarkEnd w:id="191"/>
      <w:r>
        <w:fldChar w:fldCharType="end"/>
      </w:r>
    </w:p>
    <w:p w14:paraId="2EA27E8D" w14:textId="19BAEDF9" w:rsidR="00FB6012" w:rsidRDefault="00FB6012" w:rsidP="00FB6012">
      <w:r>
        <w:t xml:space="preserve">where </w:t>
      </w:r>
      <w:r w:rsidR="00905817" w:rsidRPr="00905817">
        <w:rPr>
          <w:position w:val="-10"/>
        </w:rPr>
        <w:object w:dxaOrig="240" w:dyaOrig="320" w14:anchorId="0B1665F2">
          <v:shape id="_x0000_i1348" type="#_x0000_t75" style="width:12.25pt;height:15.6pt" o:ole="">
            <v:imagedata r:id="rId665" o:title=""/>
          </v:shape>
          <o:OLEObject Type="Embed" ProgID="Equation.DSMT4" ShapeID="_x0000_i1348" DrawAspect="Content" ObjectID="_1494317440" r:id="rId666"/>
        </w:object>
      </w:r>
      <w:r>
        <w:t xml:space="preserve"> is the effective fluid pressure and </w:t>
      </w:r>
      <w:r w:rsidR="00905817" w:rsidRPr="00905817">
        <w:rPr>
          <w:position w:val="-6"/>
        </w:rPr>
        <w:object w:dxaOrig="180" w:dyaOrig="279" w14:anchorId="16A62C32">
          <v:shape id="_x0000_i1349" type="#_x0000_t75" style="width:8.85pt;height:14.25pt" o:ole="">
            <v:imagedata r:id="rId667" o:title=""/>
          </v:shape>
          <o:OLEObject Type="Embed" ProgID="Equation.DSMT4" ShapeID="_x0000_i1349" DrawAspect="Content" ObjectID="_1494317441" r:id="rId668"/>
        </w:object>
      </w:r>
      <w:r>
        <w:t xml:space="preserve"> is the effective solute concentration in the mixture. Note that </w:t>
      </w:r>
      <w:r w:rsidR="00905817" w:rsidRPr="00905817">
        <w:rPr>
          <w:position w:val="-10"/>
        </w:rPr>
        <w:object w:dxaOrig="240" w:dyaOrig="320" w14:anchorId="00476EB4">
          <v:shape id="_x0000_i1350" type="#_x0000_t75" style="width:12.25pt;height:15.6pt" o:ole="">
            <v:imagedata r:id="rId669" o:title=""/>
          </v:shape>
          <o:OLEObject Type="Embed" ProgID="Equation.DSMT4" ShapeID="_x0000_i1350" DrawAspect="Content" ObjectID="_1494317442" r:id="rId670"/>
        </w:object>
      </w:r>
      <w:r>
        <w:t xml:space="preserve"> represents that part of the fluid pressure which does not result from osmotic effects (since the term </w:t>
      </w:r>
      <w:r w:rsidR="00905817" w:rsidRPr="00905817">
        <w:rPr>
          <w:position w:val="-10"/>
        </w:rPr>
        <w:object w:dxaOrig="720" w:dyaOrig="320" w14:anchorId="53A06167">
          <v:shape id="_x0000_i1351" type="#_x0000_t75" style="width:36.7pt;height:15.6pt" o:ole="">
            <v:imagedata r:id="rId671" o:title=""/>
          </v:shape>
          <o:OLEObject Type="Embed" ProgID="Equation.DSMT4" ShapeID="_x0000_i1351" DrawAspect="Content" ObjectID="_1494317443" r:id="rId672"/>
        </w:object>
      </w:r>
      <w:r>
        <w:t xml:space="preserve"> may be viewed as the osmotic pressure contribution to </w:t>
      </w:r>
      <w:r w:rsidR="00905817" w:rsidRPr="00905817">
        <w:rPr>
          <w:position w:val="-10"/>
        </w:rPr>
        <w:object w:dxaOrig="240" w:dyaOrig="260" w14:anchorId="442D2175">
          <v:shape id="_x0000_i1352" type="#_x0000_t75" style="width:12.25pt;height:12.9pt" o:ole="">
            <v:imagedata r:id="rId673" o:title=""/>
          </v:shape>
          <o:OLEObject Type="Embed" ProgID="Equation.DSMT4" ShapeID="_x0000_i1352" DrawAspect="Content" ObjectID="_1494317444" r:id="rId674"/>
        </w:object>
      </w:r>
      <w:r>
        <w:t>)</w:t>
      </w:r>
      <w:r w:rsidR="005D060C">
        <w:t>,</w:t>
      </w:r>
      <w:r>
        <w:t xml:space="preserve"> and </w:t>
      </w:r>
      <w:r w:rsidR="00905817" w:rsidRPr="00905817">
        <w:rPr>
          <w:position w:val="-6"/>
        </w:rPr>
        <w:object w:dxaOrig="180" w:dyaOrig="279" w14:anchorId="3A743CB5">
          <v:shape id="_x0000_i1353" type="#_x0000_t75" style="width:8.85pt;height:14.25pt" o:ole="">
            <v:imagedata r:id="rId675" o:title=""/>
          </v:shape>
          <o:OLEObject Type="Embed" ProgID="Equation.DSMT4" ShapeID="_x0000_i1353" DrawAspect="Content" ObjectID="_1494317445" r:id="rId676"/>
        </w:object>
      </w:r>
      <w:r>
        <w:t xml:space="preserve"> is a straightforward measure of the solute activity, since </w:t>
      </w:r>
      <w:r w:rsidR="00905817" w:rsidRPr="00905817">
        <w:rPr>
          <w:position w:val="-12"/>
        </w:rPr>
        <w:object w:dxaOrig="999" w:dyaOrig="380" w14:anchorId="6F29FEF3">
          <v:shape id="_x0000_i1354" type="#_x0000_t75" style="width:50.25pt;height:19pt" o:ole="">
            <v:imagedata r:id="rId677" o:title=""/>
          </v:shape>
          <o:OLEObject Type="Embed" ProgID="Equation.DSMT4" ShapeID="_x0000_i1354" DrawAspect="Content" ObjectID="_1494317446" r:id="rId678"/>
        </w:object>
      </w:r>
      <w:r>
        <w:t>. Therefore these alternative variables have clear physical meanings.</w:t>
      </w:r>
    </w:p>
    <w:p w14:paraId="2ADDB4DA" w14:textId="77777777" w:rsidR="00FB6012" w:rsidRDefault="00FB6012" w:rsidP="00FB6012"/>
    <w:p w14:paraId="166FC991" w14:textId="1962277A" w:rsidR="00FB6012" w:rsidRDefault="00FB6012" w:rsidP="00FB6012">
      <w:r>
        <w:t xml:space="preserve">Since the unknowns are now given by </w:t>
      </w:r>
      <w:r w:rsidR="00905817" w:rsidRPr="00905817">
        <w:rPr>
          <w:position w:val="-6"/>
        </w:rPr>
        <w:object w:dxaOrig="200" w:dyaOrig="220" w14:anchorId="231EF950">
          <v:shape id="_x0000_i1355" type="#_x0000_t75" style="width:10.2pt;height:10.85pt" o:ole="">
            <v:imagedata r:id="rId679" o:title=""/>
          </v:shape>
          <o:OLEObject Type="Embed" ProgID="Equation.DSMT4" ShapeID="_x0000_i1355" DrawAspect="Content" ObjectID="_1494317447" r:id="rId680"/>
        </w:object>
      </w:r>
      <w:r>
        <w:t xml:space="preserve">, </w:t>
      </w:r>
      <w:r w:rsidR="00905817" w:rsidRPr="00905817">
        <w:rPr>
          <w:position w:val="-10"/>
        </w:rPr>
        <w:object w:dxaOrig="240" w:dyaOrig="320" w14:anchorId="415FEDD2">
          <v:shape id="_x0000_i1356" type="#_x0000_t75" style="width:12.25pt;height:15.6pt" o:ole="">
            <v:imagedata r:id="rId681" o:title=""/>
          </v:shape>
          <o:OLEObject Type="Embed" ProgID="Equation.DSMT4" ShapeID="_x0000_i1356" DrawAspect="Content" ObjectID="_1494317448" r:id="rId682"/>
        </w:object>
      </w:r>
      <w:r>
        <w:t xml:space="preserve"> and </w:t>
      </w:r>
      <w:r w:rsidR="00905817" w:rsidRPr="00905817">
        <w:rPr>
          <w:position w:val="-6"/>
        </w:rPr>
        <w:object w:dxaOrig="180" w:dyaOrig="279" w14:anchorId="1DD16434">
          <v:shape id="_x0000_i1357" type="#_x0000_t75" style="width:8.85pt;height:14.25pt" o:ole="">
            <v:imagedata r:id="rId683" o:title=""/>
          </v:shape>
          <o:OLEObject Type="Embed" ProgID="Equation.DSMT4" ShapeID="_x0000_i1357" DrawAspect="Content" ObjectID="_1494317449" r:id="rId684"/>
        </w:object>
      </w:r>
      <w:r>
        <w:t>, the governing partial differential equations may be rewritten in the form</w:t>
      </w:r>
    </w:p>
    <w:p w14:paraId="59948642" w14:textId="470DFEC6" w:rsidR="00FB6012" w:rsidRDefault="00FB6012" w:rsidP="00FB6012">
      <w:pPr>
        <w:pStyle w:val="MTDisplayEquation"/>
      </w:pPr>
      <w:r>
        <w:tab/>
      </w:r>
      <w:r w:rsidR="00905817" w:rsidRPr="00905817">
        <w:rPr>
          <w:position w:val="-90"/>
        </w:rPr>
        <w:object w:dxaOrig="3180" w:dyaOrig="1600" w14:anchorId="5B90BA98">
          <v:shape id="_x0000_i1358" type="#_x0000_t75" style="width:158.95pt;height:80.15pt" o:ole="">
            <v:imagedata r:id="rId685" o:title=""/>
          </v:shape>
          <o:OLEObject Type="Embed" ProgID="Equation.DSMT4" ShapeID="_x0000_i1358" DrawAspect="Content" ObjectID="_1494317450" r:id="rId68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113</w:instrText>
      </w:r>
      <w:r w:rsidR="00511485">
        <w:rPr>
          <w:noProof/>
        </w:rPr>
        <w:fldChar w:fldCharType="end"/>
      </w:r>
      <w:r>
        <w:instrText>)</w:instrText>
      </w:r>
      <w:r>
        <w:fldChar w:fldCharType="end"/>
      </w:r>
    </w:p>
    <w:p w14:paraId="31EF6FDD" w14:textId="77777777" w:rsidR="00FB6012" w:rsidRDefault="00FB6012" w:rsidP="00FB6012">
      <w:r>
        <w:t>where</w:t>
      </w:r>
    </w:p>
    <w:p w14:paraId="49A33B9D" w14:textId="1C9BB7C3" w:rsidR="00FB6012" w:rsidRDefault="00FB6012" w:rsidP="00FB6012">
      <w:pPr>
        <w:pStyle w:val="MTDisplayEquation"/>
      </w:pPr>
      <w:r>
        <w:tab/>
      </w:r>
      <w:r w:rsidR="00905817" w:rsidRPr="00905817">
        <w:rPr>
          <w:position w:val="-118"/>
        </w:rPr>
        <w:object w:dxaOrig="3480" w:dyaOrig="2400" w14:anchorId="14E5D5EB">
          <v:shape id="_x0000_i1359" type="#_x0000_t75" style="width:173.9pt;height:119.55pt" o:ole="">
            <v:imagedata r:id="rId687" o:title=""/>
          </v:shape>
          <o:OLEObject Type="Embed" ProgID="Equation.DSMT4" ShapeID="_x0000_i1359" DrawAspect="Content" ObjectID="_1494317451" r:id="rId68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2" w:name="ZEqnNum915453"/>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114</w:instrText>
      </w:r>
      <w:r w:rsidR="00511485">
        <w:rPr>
          <w:noProof/>
        </w:rPr>
        <w:fldChar w:fldCharType="end"/>
      </w:r>
      <w:r>
        <w:instrText>)</w:instrText>
      </w:r>
      <w:bookmarkEnd w:id="192"/>
      <w:r>
        <w:fldChar w:fldCharType="end"/>
      </w:r>
    </w:p>
    <w:p w14:paraId="1632D712" w14:textId="6DEEFEE5" w:rsidR="00FB6012" w:rsidRDefault="00FB6012" w:rsidP="00FB6012">
      <w:r>
        <w:t xml:space="preserve">Constitutive equations are needed to relate </w:t>
      </w:r>
      <w:r w:rsidR="00905817" w:rsidRPr="00905817">
        <w:rPr>
          <w:position w:val="-6"/>
        </w:rPr>
        <w:object w:dxaOrig="300" w:dyaOrig="320" w14:anchorId="055E44D2">
          <v:shape id="_x0000_i1360" type="#_x0000_t75" style="width:14.95pt;height:15.6pt" o:ole="">
            <v:imagedata r:id="rId689" o:title=""/>
          </v:shape>
          <o:OLEObject Type="Embed" ProgID="Equation.DSMT4" ShapeID="_x0000_i1360" DrawAspect="Content" ObjectID="_1494317452" r:id="rId690"/>
        </w:object>
      </w:r>
      <w:r>
        <w:t xml:space="preserve">, </w:t>
      </w:r>
      <w:r w:rsidR="00905817" w:rsidRPr="00905817">
        <w:rPr>
          <w:position w:val="-4"/>
        </w:rPr>
        <w:object w:dxaOrig="220" w:dyaOrig="260" w14:anchorId="4C0B826E">
          <v:shape id="_x0000_i1361" type="#_x0000_t75" style="width:10.85pt;height:12.9pt" o:ole="">
            <v:imagedata r:id="rId691" o:title=""/>
          </v:shape>
          <o:OLEObject Type="Embed" ProgID="Equation.DSMT4" ShapeID="_x0000_i1361" DrawAspect="Content" ObjectID="_1494317453" r:id="rId692"/>
        </w:object>
      </w:r>
      <w:r>
        <w:t xml:space="preserve">, </w:t>
      </w:r>
      <w:r w:rsidR="00905817" w:rsidRPr="00905817">
        <w:rPr>
          <w:position w:val="-6"/>
        </w:rPr>
        <w:object w:dxaOrig="200" w:dyaOrig="279" w14:anchorId="5E097156">
          <v:shape id="_x0000_i1362" type="#_x0000_t75" style="width:10.2pt;height:14.25pt" o:ole="">
            <v:imagedata r:id="rId625" o:title=""/>
          </v:shape>
          <o:OLEObject Type="Embed" ProgID="Equation.DSMT4" ShapeID="_x0000_i1362" DrawAspect="Content" ObjectID="_1494317454" r:id="rId693"/>
        </w:object>
      </w:r>
      <w:r>
        <w:t xml:space="preserve">, </w:t>
      </w:r>
      <w:r w:rsidR="00905817" w:rsidRPr="00905817">
        <w:rPr>
          <w:position w:val="-12"/>
        </w:rPr>
        <w:object w:dxaOrig="279" w:dyaOrig="360" w14:anchorId="5CD43A8C">
          <v:shape id="_x0000_i1363" type="#_x0000_t75" style="width:14.25pt;height:19pt" o:ole="">
            <v:imagedata r:id="rId694" o:title=""/>
          </v:shape>
          <o:OLEObject Type="Embed" ProgID="Equation.DSMT4" ShapeID="_x0000_i1363" DrawAspect="Content" ObjectID="_1494317455" r:id="rId695"/>
        </w:object>
      </w:r>
      <w:r>
        <w:t xml:space="preserve">, </w:t>
      </w:r>
      <w:r w:rsidR="00905817" w:rsidRPr="00905817">
        <w:rPr>
          <w:position w:val="-4"/>
        </w:rPr>
        <w:object w:dxaOrig="220" w:dyaOrig="260" w14:anchorId="3B2D9A9B">
          <v:shape id="_x0000_i1364" type="#_x0000_t75" style="width:10.85pt;height:12.9pt" o:ole="">
            <v:imagedata r:id="rId696" o:title=""/>
          </v:shape>
          <o:OLEObject Type="Embed" ProgID="Equation.DSMT4" ShapeID="_x0000_i1364" DrawAspect="Content" ObjectID="_1494317456" r:id="rId697"/>
        </w:object>
      </w:r>
      <w:r>
        <w:t xml:space="preserve"> and </w:t>
      </w:r>
      <w:r w:rsidR="00905817" w:rsidRPr="00905817">
        <w:rPr>
          <w:position w:val="-4"/>
        </w:rPr>
        <w:object w:dxaOrig="260" w:dyaOrig="240" w14:anchorId="20ABF69A">
          <v:shape id="_x0000_i1365" type="#_x0000_t75" style="width:12.9pt;height:12.25pt" o:ole="">
            <v:imagedata r:id="rId698" o:title=""/>
          </v:shape>
          <o:OLEObject Type="Embed" ProgID="Equation.DSMT4" ShapeID="_x0000_i1365" DrawAspect="Content" ObjectID="_1494317457" r:id="rId699"/>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93" w:name="_Toc289032532"/>
      <w:bookmarkStart w:id="194" w:name="_Toc176704833"/>
      <w:r>
        <w:t>Triphasic and Multiphasic Materials</w:t>
      </w:r>
      <w:bookmarkEnd w:id="193"/>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D3178E">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D3178E">
        <w:t>2.6</w:t>
      </w:r>
      <w:r w:rsidR="001A4C1F">
        <w:fldChar w:fldCharType="end"/>
      </w:r>
      <w:r w:rsidR="001A4C1F">
        <w:t>).</w:t>
      </w:r>
    </w:p>
    <w:p w14:paraId="19C3E800" w14:textId="77777777" w:rsidR="001A4C1F" w:rsidRDefault="001A4C1F" w:rsidP="00CB13D9">
      <w:pPr>
        <w:pStyle w:val="Heading3"/>
      </w:pPr>
      <w:bookmarkStart w:id="195" w:name="_Toc289032533"/>
      <w:r>
        <w:lastRenderedPageBreak/>
        <w:t>Governing Equations</w:t>
      </w:r>
      <w:bookmarkEnd w:id="195"/>
    </w:p>
    <w:p w14:paraId="0BA7FE67" w14:textId="630BE70A"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905817" w:rsidRPr="00905817">
        <w:rPr>
          <w:position w:val="-6"/>
        </w:rPr>
        <w:object w:dxaOrig="220" w:dyaOrig="220" w14:anchorId="747BE9A2">
          <v:shape id="_x0000_i1366" type="#_x0000_t75" style="width:10.85pt;height:10.85pt" o:ole="">
            <v:imagedata r:id="rId700" o:title=""/>
          </v:shape>
          <o:OLEObject Type="Embed" ProgID="Equation.DSMT4" ShapeID="_x0000_i1366" DrawAspect="Content" ObjectID="_1494317458" r:id="rId701"/>
        </w:object>
      </w:r>
      <w:r w:rsidR="00236764">
        <w:t xml:space="preserve"> for the mixture includes only a contribution from the fluid pressure </w:t>
      </w:r>
      <w:r w:rsidR="00905817" w:rsidRPr="00905817">
        <w:rPr>
          <w:position w:val="-10"/>
        </w:rPr>
        <w:object w:dxaOrig="200" w:dyaOrig="260" w14:anchorId="728F35BE">
          <v:shape id="_x0000_i1367" type="#_x0000_t75" style="width:10.2pt;height:12.9pt" o:ole="">
            <v:imagedata r:id="rId702" o:title=""/>
          </v:shape>
          <o:OLEObject Type="Embed" ProgID="Equation.DSMT4" ShapeID="_x0000_i1367" DrawAspect="Content" ObjectID="_1494317459" r:id="rId703"/>
        </w:object>
      </w:r>
      <w:r w:rsidR="00236764">
        <w:t xml:space="preserve"> and the stress </w:t>
      </w:r>
      <w:r w:rsidR="00905817" w:rsidRPr="00905817">
        <w:rPr>
          <w:position w:val="-6"/>
        </w:rPr>
        <w:object w:dxaOrig="300" w:dyaOrig="340" w14:anchorId="4418BA5B">
          <v:shape id="_x0000_i1368" type="#_x0000_t75" style="width:14.95pt;height:17pt" o:ole="">
            <v:imagedata r:id="rId704" o:title=""/>
          </v:shape>
          <o:OLEObject Type="Embed" ProgID="Equation.DSMT4" ShapeID="_x0000_i1368" DrawAspect="Content" ObjectID="_1494317460" r:id="rId705"/>
        </w:object>
      </w:r>
      <w:r w:rsidR="00236764">
        <w:t xml:space="preserve"> in the solid,</w:t>
      </w:r>
    </w:p>
    <w:p w14:paraId="46D763F3" w14:textId="3000CD5D" w:rsidR="00236764" w:rsidRDefault="00236764" w:rsidP="00CB13D9">
      <w:pPr>
        <w:pStyle w:val="MTDisplayEquation"/>
      </w:pPr>
      <w:r>
        <w:tab/>
      </w:r>
      <w:r w:rsidR="00905817" w:rsidRPr="00905817">
        <w:rPr>
          <w:position w:val="-10"/>
        </w:rPr>
        <w:object w:dxaOrig="1440" w:dyaOrig="380" w14:anchorId="6072BBAD">
          <v:shape id="_x0000_i1369" type="#_x0000_t75" style="width:1in;height:19pt" o:ole="">
            <v:imagedata r:id="rId706" o:title=""/>
          </v:shape>
          <o:OLEObject Type="Embed" ProgID="Equation.DSMT4" ShapeID="_x0000_i1369" DrawAspect="Content" ObjectID="_1494317461" r:id="rId7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115</w:instrText>
      </w:r>
      <w:r w:rsidR="00511485">
        <w:rPr>
          <w:noProof/>
        </w:rPr>
        <w:fldChar w:fldCharType="end"/>
      </w:r>
      <w:r>
        <w:instrText>)</w:instrText>
      </w:r>
      <w:r>
        <w:fldChar w:fldCharType="end"/>
      </w:r>
    </w:p>
    <w:p w14:paraId="50223366" w14:textId="77777777" w:rsidR="001A4C1F" w:rsidRDefault="001A4C1F" w:rsidP="001A4C1F">
      <w:r>
        <w:t>The mechano-chemical potential of the solvent is given by</w:t>
      </w:r>
    </w:p>
    <w:p w14:paraId="4B1AACE4" w14:textId="224CB3EC" w:rsidR="001A4C1F" w:rsidRDefault="001A4C1F" w:rsidP="00CB13D9">
      <w:pPr>
        <w:pStyle w:val="MTDisplayEquation"/>
      </w:pPr>
      <w:r>
        <w:tab/>
      </w:r>
      <w:r w:rsidR="00905817" w:rsidRPr="00905817">
        <w:rPr>
          <w:position w:val="-34"/>
        </w:rPr>
        <w:object w:dxaOrig="3980" w:dyaOrig="760" w14:anchorId="3790B0E0">
          <v:shape id="_x0000_i1370" type="#_x0000_t75" style="width:199pt;height:37.35pt" o:ole="">
            <v:imagedata r:id="rId708" o:title=""/>
          </v:shape>
          <o:OLEObject Type="Embed" ProgID="Equation.DSMT4" ShapeID="_x0000_i1370" DrawAspect="Content" ObjectID="_1494317462" r:id="rId7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116</w:instrText>
      </w:r>
      <w:r w:rsidR="00511485">
        <w:rPr>
          <w:noProof/>
        </w:rPr>
        <w:fldChar w:fldCharType="end"/>
      </w:r>
      <w:r>
        <w:instrText>)</w:instrText>
      </w:r>
      <w:r>
        <w:fldChar w:fldCharType="end"/>
      </w:r>
    </w:p>
    <w:p w14:paraId="596782B0" w14:textId="0B9BB6B9" w:rsidR="001A4C1F" w:rsidRDefault="001A4C1F" w:rsidP="001A4C1F">
      <w:r>
        <w:t xml:space="preserve">where </w:t>
      </w:r>
      <w:r w:rsidR="00905817" w:rsidRPr="00905817">
        <w:rPr>
          <w:position w:val="-16"/>
        </w:rPr>
        <w:object w:dxaOrig="660" w:dyaOrig="440" w14:anchorId="4931ED4F">
          <v:shape id="_x0000_i1371" type="#_x0000_t75" style="width:32.6pt;height:21.75pt" o:ole="">
            <v:imagedata r:id="rId710" o:title=""/>
          </v:shape>
          <o:OLEObject Type="Embed" ProgID="Equation.DSMT4" ShapeID="_x0000_i1371" DrawAspect="Content" ObjectID="_1494317463" r:id="rId711"/>
        </w:object>
      </w:r>
      <w:r>
        <w:t xml:space="preserve"> is the solvent chemical potential in the</w:t>
      </w:r>
      <w:r w:rsidR="00D000EA">
        <w:t xml:space="preserve"> solvent</w:t>
      </w:r>
      <w:r>
        <w:t xml:space="preserve"> standard state, </w:t>
      </w:r>
      <w:r w:rsidR="00905817" w:rsidRPr="00905817">
        <w:rPr>
          <w:position w:val="-4"/>
        </w:rPr>
        <w:object w:dxaOrig="200" w:dyaOrig="260" w14:anchorId="088E3D0B">
          <v:shape id="_x0000_i1372" type="#_x0000_t75" style="width:10.2pt;height:12.9pt" o:ole="">
            <v:imagedata r:id="rId712" o:title=""/>
          </v:shape>
          <o:OLEObject Type="Embed" ProgID="Equation.DSMT4" ShapeID="_x0000_i1372" DrawAspect="Content" ObjectID="_1494317464" r:id="rId713"/>
        </w:object>
      </w:r>
      <w:r>
        <w:t xml:space="preserve"> is the absolute temperature, </w:t>
      </w:r>
      <w:r w:rsidR="00905817" w:rsidRPr="00905817">
        <w:rPr>
          <w:position w:val="-14"/>
        </w:rPr>
        <w:object w:dxaOrig="320" w:dyaOrig="420" w14:anchorId="16004B5E">
          <v:shape id="_x0000_i1373" type="#_x0000_t75" style="width:15.6pt;height:20.4pt" o:ole="">
            <v:imagedata r:id="rId714" o:title=""/>
          </v:shape>
          <o:OLEObject Type="Embed" ProgID="Equation.DSMT4" ShapeID="_x0000_i1373" DrawAspect="Content" ObjectID="_1494317465" r:id="rId715"/>
        </w:object>
      </w:r>
      <w:r>
        <w:t xml:space="preserve"> is the true density of the solvent (which is invariant since the solvent is assumed intrinsically incompressible), </w:t>
      </w:r>
      <w:r w:rsidR="00905817" w:rsidRPr="00905817">
        <w:rPr>
          <w:position w:val="-10"/>
        </w:rPr>
        <w:object w:dxaOrig="200" w:dyaOrig="260" w14:anchorId="13DE1415">
          <v:shape id="_x0000_i1374" type="#_x0000_t75" style="width:10.2pt;height:12.9pt" o:ole="">
            <v:imagedata r:id="rId716" o:title=""/>
          </v:shape>
          <o:OLEObject Type="Embed" ProgID="Equation.DSMT4" ShapeID="_x0000_i1374" DrawAspect="Content" ObjectID="_1494317466" r:id="rId717"/>
        </w:object>
      </w:r>
      <w:r>
        <w:t xml:space="preserve"> is the fluid pressure, </w:t>
      </w:r>
      <w:r w:rsidR="00905817" w:rsidRPr="00905817">
        <w:rPr>
          <w:position w:val="-14"/>
        </w:rPr>
        <w:object w:dxaOrig="279" w:dyaOrig="400" w14:anchorId="66191415">
          <v:shape id="_x0000_i1375" type="#_x0000_t75" style="width:14.25pt;height:19.7pt" o:ole="">
            <v:imagedata r:id="rId718" o:title=""/>
          </v:shape>
          <o:OLEObject Type="Embed" ProgID="Equation.DSMT4" ShapeID="_x0000_i1375" DrawAspect="Content" ObjectID="_1494317467" r:id="rId719"/>
        </w:object>
      </w:r>
      <w:r w:rsidR="00714B16">
        <w:t xml:space="preserve"> is the corresponding pressure in the standard state, </w:t>
      </w:r>
      <w:r w:rsidR="00905817" w:rsidRPr="00905817">
        <w:rPr>
          <w:position w:val="-6"/>
        </w:rPr>
        <w:object w:dxaOrig="240" w:dyaOrig="279" w14:anchorId="057401F9">
          <v:shape id="_x0000_i1376" type="#_x0000_t75" style="width:12.25pt;height:14.25pt" o:ole="">
            <v:imagedata r:id="rId720" o:title=""/>
          </v:shape>
          <o:OLEObject Type="Embed" ProgID="Equation.DSMT4" ShapeID="_x0000_i1376" DrawAspect="Content" ObjectID="_1494317468" r:id="rId721"/>
        </w:object>
      </w:r>
      <w:r w:rsidR="00714B16">
        <w:t xml:space="preserve"> is the universal gas constant, </w:t>
      </w:r>
      <w:r w:rsidR="00905817" w:rsidRPr="00905817">
        <w:rPr>
          <w:position w:val="-4"/>
        </w:rPr>
        <w:object w:dxaOrig="240" w:dyaOrig="260" w14:anchorId="3665613D">
          <v:shape id="_x0000_i1377" type="#_x0000_t75" style="width:12.25pt;height:12.9pt" o:ole="">
            <v:imagedata r:id="rId722" o:title=""/>
          </v:shape>
          <o:OLEObject Type="Embed" ProgID="Equation.DSMT4" ShapeID="_x0000_i1377" DrawAspect="Content" ObjectID="_1494317469" r:id="rId723"/>
        </w:object>
      </w:r>
      <w:r w:rsidR="00714B16">
        <w:t xml:space="preserve"> is the non-dimensional osmotic coefficient,</w:t>
      </w:r>
      <w:r w:rsidR="00D000EA">
        <w:t xml:space="preserve"> and</w:t>
      </w:r>
      <w:r w:rsidR="00714B16">
        <w:t xml:space="preserve"> </w:t>
      </w:r>
      <w:r w:rsidR="00905817" w:rsidRPr="00905817">
        <w:rPr>
          <w:position w:val="-4"/>
        </w:rPr>
        <w:object w:dxaOrig="279" w:dyaOrig="320" w14:anchorId="248A14A9">
          <v:shape id="_x0000_i1378" type="#_x0000_t75" style="width:14.25pt;height:15.6pt" o:ole="">
            <v:imagedata r:id="rId724" o:title=""/>
          </v:shape>
          <o:OLEObject Type="Embed" ProgID="Equation.DSMT4" ShapeID="_x0000_i1378" DrawAspect="Content" ObjectID="_1494317470" r:id="rId725"/>
        </w:object>
      </w:r>
      <w:r w:rsidR="00714B16">
        <w:t xml:space="preserve"> is the solution volume-based concentration of solute </w:t>
      </w:r>
      <w:r w:rsidR="00905817" w:rsidRPr="00905817">
        <w:rPr>
          <w:position w:val="-4"/>
        </w:rPr>
        <w:object w:dxaOrig="220" w:dyaOrig="200" w14:anchorId="16EC64A0">
          <v:shape id="_x0000_i1379" type="#_x0000_t75" style="width:10.85pt;height:10.2pt" o:ole="">
            <v:imagedata r:id="rId726" o:title=""/>
          </v:shape>
          <o:OLEObject Type="Embed" ProgID="Equation.DSMT4" ShapeID="_x0000_i1379" DrawAspect="Content" ObjectID="_1494317471" r:id="rId727"/>
        </w:object>
      </w:r>
      <w:r w:rsidR="00714B16">
        <w:t>. The summation is taken over all solutes in the mixture.  The mechano-electrochemical potential of each solute is similarly given by</w:t>
      </w:r>
    </w:p>
    <w:p w14:paraId="730D8E4C" w14:textId="0FA48EA2" w:rsidR="00834023" w:rsidRDefault="00834023" w:rsidP="00CB13D9">
      <w:pPr>
        <w:pStyle w:val="MTDisplayEquation"/>
      </w:pPr>
      <w:r>
        <w:tab/>
      </w:r>
      <w:r w:rsidR="00905817" w:rsidRPr="00905817">
        <w:rPr>
          <w:position w:val="-36"/>
        </w:rPr>
        <w:object w:dxaOrig="4540" w:dyaOrig="840" w14:anchorId="2707F9C5">
          <v:shape id="_x0000_i1380" type="#_x0000_t75" style="width:226.85pt;height:42.1pt" o:ole="">
            <v:imagedata r:id="rId728" o:title=""/>
          </v:shape>
          <o:OLEObject Type="Embed" ProgID="Equation.DSMT4" ShapeID="_x0000_i1380" DrawAspect="Content" ObjectID="_1494317472" r:id="rId7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117</w:instrText>
      </w:r>
      <w:r w:rsidR="00511485">
        <w:rPr>
          <w:noProof/>
        </w:rPr>
        <w:fldChar w:fldCharType="end"/>
      </w:r>
      <w:r>
        <w:instrText>)</w:instrText>
      </w:r>
      <w:r>
        <w:fldChar w:fldCharType="end"/>
      </w:r>
    </w:p>
    <w:p w14:paraId="6A18FD2E" w14:textId="6C86447D" w:rsidR="00834023" w:rsidRDefault="00834023" w:rsidP="00CB13D9">
      <w:r>
        <w:t xml:space="preserve">where </w:t>
      </w:r>
      <w:r w:rsidR="00905817" w:rsidRPr="00905817">
        <w:rPr>
          <w:position w:val="-4"/>
        </w:rPr>
        <w:object w:dxaOrig="420" w:dyaOrig="320" w14:anchorId="146F4FE3">
          <v:shape id="_x0000_i1381" type="#_x0000_t75" style="width:20.4pt;height:15.6pt" o:ole="">
            <v:imagedata r:id="rId730" o:title=""/>
          </v:shape>
          <o:OLEObject Type="Embed" ProgID="Equation.DSMT4" ShapeID="_x0000_i1381" DrawAspect="Content" ObjectID="_1494317473" r:id="rId731"/>
        </w:object>
      </w:r>
      <w:r>
        <w:t xml:space="preserve"> is the molar mass of the solute, </w:t>
      </w:r>
      <w:r w:rsidR="00905817" w:rsidRPr="00905817">
        <w:rPr>
          <w:position w:val="-10"/>
        </w:rPr>
        <w:object w:dxaOrig="320" w:dyaOrig="380" w14:anchorId="097FB869">
          <v:shape id="_x0000_i1382" type="#_x0000_t75" style="width:15.6pt;height:19pt" o:ole="">
            <v:imagedata r:id="rId732" o:title=""/>
          </v:shape>
          <o:OLEObject Type="Embed" ProgID="Equation.DSMT4" ShapeID="_x0000_i1382" DrawAspect="Content" ObjectID="_1494317474" r:id="rId733"/>
        </w:object>
      </w:r>
      <w:r>
        <w:t xml:space="preserve"> is its activity coefficient, </w:t>
      </w:r>
      <w:r w:rsidR="00905817" w:rsidRPr="00905817">
        <w:rPr>
          <w:position w:val="-4"/>
        </w:rPr>
        <w:object w:dxaOrig="300" w:dyaOrig="320" w14:anchorId="24E50B0E">
          <v:shape id="_x0000_i1383" type="#_x0000_t75" style="width:14.95pt;height:15.6pt" o:ole="">
            <v:imagedata r:id="rId734" o:title=""/>
          </v:shape>
          <o:OLEObject Type="Embed" ProgID="Equation.DSMT4" ShapeID="_x0000_i1383" DrawAspect="Content" ObjectID="_1494317475" r:id="rId735"/>
        </w:object>
      </w:r>
      <w:r>
        <w:t xml:space="preserve"> is its solubility, </w:t>
      </w:r>
      <w:r w:rsidR="00905817" w:rsidRPr="00905817">
        <w:rPr>
          <w:position w:val="-4"/>
        </w:rPr>
        <w:object w:dxaOrig="279" w:dyaOrig="320" w14:anchorId="1F3024B2">
          <v:shape id="_x0000_i1384" type="#_x0000_t75" style="width:14.25pt;height:15.6pt" o:ole="">
            <v:imagedata r:id="rId736" o:title=""/>
          </v:shape>
          <o:OLEObject Type="Embed" ProgID="Equation.DSMT4" ShapeID="_x0000_i1384" DrawAspect="Content" ObjectID="_1494317476" r:id="rId737"/>
        </w:object>
      </w:r>
      <w:r>
        <w:t xml:space="preserve"> is its charge number, </w:t>
      </w:r>
      <w:r w:rsidR="00D000EA">
        <w:t xml:space="preserve">and </w:t>
      </w:r>
      <w:r w:rsidR="00905817" w:rsidRPr="00905817">
        <w:rPr>
          <w:position w:val="-14"/>
        </w:rPr>
        <w:object w:dxaOrig="279" w:dyaOrig="420" w14:anchorId="0F5C4625">
          <v:shape id="_x0000_i1385" type="#_x0000_t75" style="width:14.25pt;height:20.4pt" o:ole="">
            <v:imagedata r:id="rId738" o:title=""/>
          </v:shape>
          <o:OLEObject Type="Embed" ProgID="Equation.DSMT4" ShapeID="_x0000_i1385" DrawAspect="Content" ObjectID="_1494317477" r:id="rId739"/>
        </w:object>
      </w:r>
      <w:r w:rsidR="00D000EA">
        <w:t xml:space="preserve"> is its concentration in the solute standard state; </w:t>
      </w:r>
      <w:r w:rsidR="00905817" w:rsidRPr="00905817">
        <w:rPr>
          <w:position w:val="-14"/>
        </w:rPr>
        <w:object w:dxaOrig="260" w:dyaOrig="400" w14:anchorId="2E9B2396">
          <v:shape id="_x0000_i1386" type="#_x0000_t75" style="width:12.9pt;height:19.7pt" o:ole="">
            <v:imagedata r:id="rId740" o:title=""/>
          </v:shape>
          <o:OLEObject Type="Embed" ProgID="Equation.DSMT4" ShapeID="_x0000_i1386" DrawAspect="Content" ObjectID="_1494317478" r:id="rId741"/>
        </w:object>
      </w:r>
      <w:r>
        <w:t xml:space="preserve"> is Faraday’s constant, </w:t>
      </w:r>
      <w:r w:rsidR="00905817" w:rsidRPr="00905817">
        <w:rPr>
          <w:position w:val="-10"/>
        </w:rPr>
        <w:object w:dxaOrig="240" w:dyaOrig="320" w14:anchorId="1481126B">
          <v:shape id="_x0000_i1387" type="#_x0000_t75" style="width:12.25pt;height:15.6pt" o:ole="">
            <v:imagedata r:id="rId742" o:title=""/>
          </v:shape>
          <o:OLEObject Type="Embed" ProgID="Equation.DSMT4" ShapeID="_x0000_i1387" DrawAspect="Content" ObjectID="_1494317479" r:id="rId743"/>
        </w:object>
      </w:r>
      <w:r>
        <w:t xml:space="preserve"> is the electrical potential of the mixture, and </w:t>
      </w:r>
      <w:r w:rsidR="00905817" w:rsidRPr="00905817">
        <w:rPr>
          <w:position w:val="-14"/>
        </w:rPr>
        <w:object w:dxaOrig="300" w:dyaOrig="400" w14:anchorId="4943A27B">
          <v:shape id="_x0000_i1388" type="#_x0000_t75" style="width:14.95pt;height:19.7pt" o:ole="">
            <v:imagedata r:id="rId744" o:title=""/>
          </v:shape>
          <o:OLEObject Type="Embed" ProgID="Equation.DSMT4" ShapeID="_x0000_i1388" DrawAspect="Content" ObjectID="_1494317480" r:id="rId745"/>
        </w:object>
      </w:r>
      <w:r>
        <w:t xml:space="preserve"> is the corresponding potential in the standard state.</w:t>
      </w:r>
    </w:p>
    <w:p w14:paraId="5BB5CC6A" w14:textId="7FE727F5" w:rsidR="00834023" w:rsidRDefault="00834023" w:rsidP="00CB13D9">
      <w:r>
        <w:tab/>
      </w:r>
      <w:r w:rsidR="00F55CEE">
        <w:t xml:space="preserve">In these relations, </w:t>
      </w:r>
      <w:r w:rsidR="00905817" w:rsidRPr="00905817">
        <w:rPr>
          <w:position w:val="-4"/>
        </w:rPr>
        <w:object w:dxaOrig="240" w:dyaOrig="260" w14:anchorId="05F58FBC">
          <v:shape id="_x0000_i1389" type="#_x0000_t75" style="width:12.25pt;height:12.9pt" o:ole="">
            <v:imagedata r:id="rId746" o:title=""/>
          </v:shape>
          <o:OLEObject Type="Embed" ProgID="Equation.DSMT4" ShapeID="_x0000_i1389" DrawAspect="Content" ObjectID="_1494317481" r:id="rId747"/>
        </w:object>
      </w:r>
      <w:r w:rsidR="00F55CEE">
        <w:t xml:space="preserve"> and </w:t>
      </w:r>
      <w:r w:rsidR="00905817" w:rsidRPr="00905817">
        <w:rPr>
          <w:position w:val="-10"/>
        </w:rPr>
        <w:object w:dxaOrig="320" w:dyaOrig="380" w14:anchorId="75E0A0DE">
          <v:shape id="_x0000_i1390" type="#_x0000_t75" style="width:15.6pt;height:19pt" o:ole="">
            <v:imagedata r:id="rId748" o:title=""/>
          </v:shape>
          <o:OLEObject Type="Embed" ProgID="Equation.DSMT4" ShapeID="_x0000_i1390" DrawAspect="Content" ObjectID="_1494317482" r:id="rId749"/>
        </w:object>
      </w:r>
      <w:r w:rsidR="00F55CEE">
        <w:t xml:space="preserve"> are functions of state that describe the deviation of the mixture from ideal physico-chemical behavior; </w:t>
      </w:r>
      <w:r w:rsidR="00905817" w:rsidRPr="00905817">
        <w:rPr>
          <w:position w:val="-4"/>
        </w:rPr>
        <w:object w:dxaOrig="300" w:dyaOrig="320" w14:anchorId="0AB09F54">
          <v:shape id="_x0000_i1391" type="#_x0000_t75" style="width:14.95pt;height:15.6pt" o:ole="">
            <v:imagedata r:id="rId750" o:title=""/>
          </v:shape>
          <o:OLEObject Type="Embed" ProgID="Equation.DSMT4" ShapeID="_x0000_i1391" DrawAspect="Content" ObjectID="_1494317483" r:id="rId751"/>
        </w:object>
      </w:r>
      <w:r w:rsidR="00F55CEE">
        <w:t xml:space="preserve"> represents the fraction of the pore volume which may be occupied by solute </w:t>
      </w:r>
      <w:r w:rsidR="00905817" w:rsidRPr="00905817">
        <w:rPr>
          <w:position w:val="-4"/>
        </w:rPr>
        <w:object w:dxaOrig="220" w:dyaOrig="200" w14:anchorId="39D6D4A8">
          <v:shape id="_x0000_i1392" type="#_x0000_t75" style="width:10.85pt;height:10.2pt" o:ole="">
            <v:imagedata r:id="rId752" o:title=""/>
          </v:shape>
          <o:OLEObject Type="Embed" ProgID="Equation.DSMT4" ShapeID="_x0000_i1392" DrawAspect="Content" ObjectID="_1494317484" r:id="rId753"/>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905817" w:rsidRPr="00905817">
        <w:rPr>
          <w:position w:val="-16"/>
        </w:rPr>
        <w:object w:dxaOrig="660" w:dyaOrig="440" w14:anchorId="496DBD7F">
          <v:shape id="_x0000_i1393" type="#_x0000_t75" style="width:32.6pt;height:21.75pt" o:ole="">
            <v:imagedata r:id="rId754" o:title=""/>
          </v:shape>
          <o:OLEObject Type="Embed" ProgID="Equation.DSMT4" ShapeID="_x0000_i1393" DrawAspect="Content" ObjectID="_1494317485" r:id="rId755"/>
        </w:object>
      </w:r>
      <w:r w:rsidR="00F55CEE">
        <w:t xml:space="preserve">, </w:t>
      </w:r>
      <w:r w:rsidR="00905817" w:rsidRPr="00905817">
        <w:rPr>
          <w:position w:val="-14"/>
        </w:rPr>
        <w:object w:dxaOrig="279" w:dyaOrig="400" w14:anchorId="310E0430">
          <v:shape id="_x0000_i1394" type="#_x0000_t75" style="width:14.25pt;height:19.7pt" o:ole="">
            <v:imagedata r:id="rId756" o:title=""/>
          </v:shape>
          <o:OLEObject Type="Embed" ProgID="Equation.DSMT4" ShapeID="_x0000_i1394" DrawAspect="Content" ObjectID="_1494317486" r:id="rId757"/>
        </w:object>
      </w:r>
      <w:r w:rsidR="00F55CEE">
        <w:t xml:space="preserve">, </w:t>
      </w:r>
      <w:r w:rsidR="00905817" w:rsidRPr="00905817">
        <w:rPr>
          <w:position w:val="-14"/>
        </w:rPr>
        <w:object w:dxaOrig="300" w:dyaOrig="400" w14:anchorId="4096442C">
          <v:shape id="_x0000_i1395" type="#_x0000_t75" style="width:14.95pt;height:19.7pt" o:ole="">
            <v:imagedata r:id="rId758" o:title=""/>
          </v:shape>
          <o:OLEObject Type="Embed" ProgID="Equation.DSMT4" ShapeID="_x0000_i1395" DrawAspect="Content" ObjectID="_1494317487" r:id="rId759"/>
        </w:object>
      </w:r>
      <w:r w:rsidR="00F55CEE">
        <w:t xml:space="preserve">, </w:t>
      </w:r>
      <w:r w:rsidR="00905817" w:rsidRPr="00905817">
        <w:rPr>
          <w:position w:val="-16"/>
        </w:rPr>
        <w:object w:dxaOrig="660" w:dyaOrig="440" w14:anchorId="270F0C88">
          <v:shape id="_x0000_i1396" type="#_x0000_t75" style="width:32.6pt;height:21.75pt" o:ole="">
            <v:imagedata r:id="rId760" o:title=""/>
          </v:shape>
          <o:OLEObject Type="Embed" ProgID="Equation.DSMT4" ShapeID="_x0000_i1396" DrawAspect="Content" ObjectID="_1494317488" r:id="rId761"/>
        </w:object>
      </w:r>
      <w:r w:rsidR="00F55CEE">
        <w:t xml:space="preserve">, and </w:t>
      </w:r>
      <w:r w:rsidR="00905817" w:rsidRPr="00905817">
        <w:rPr>
          <w:position w:val="-14"/>
        </w:rPr>
        <w:object w:dxaOrig="279" w:dyaOrig="420" w14:anchorId="2CC908D4">
          <v:shape id="_x0000_i1397" type="#_x0000_t75" style="width:14.25pt;height:20.4pt" o:ole="">
            <v:imagedata r:id="rId762" o:title=""/>
          </v:shape>
          <o:OLEObject Type="Embed" ProgID="Equation.DSMT4" ShapeID="_x0000_i1397" DrawAspect="Content" ObjectID="_1494317489" r:id="rId763"/>
        </w:object>
      </w:r>
      <w:r w:rsidR="00F55CEE">
        <w:t>, remain invariant over the entire domain of definition of an analysis.</w:t>
      </w:r>
      <w:r w:rsidR="004F2D16">
        <w:t xml:space="preserve"> Since </w:t>
      </w:r>
      <w:r w:rsidR="00905817" w:rsidRPr="00905817">
        <w:rPr>
          <w:position w:val="-4"/>
        </w:rPr>
        <w:object w:dxaOrig="300" w:dyaOrig="320" w14:anchorId="068C3775">
          <v:shape id="_x0000_i1398" type="#_x0000_t75" style="width:14.95pt;height:15.6pt" o:ole="">
            <v:imagedata r:id="rId764" o:title=""/>
          </v:shape>
          <o:OLEObject Type="Embed" ProgID="Equation.DSMT4" ShapeID="_x0000_i1398" DrawAspect="Content" ObjectID="_1494317490" r:id="rId765"/>
        </w:object>
      </w:r>
      <w:r w:rsidR="004F2D16">
        <w:t xml:space="preserve"> and </w:t>
      </w:r>
      <w:r w:rsidR="00905817" w:rsidRPr="00905817">
        <w:rPr>
          <w:position w:val="-10"/>
        </w:rPr>
        <w:object w:dxaOrig="320" w:dyaOrig="380" w14:anchorId="71269933">
          <v:shape id="_x0000_i1399" type="#_x0000_t75" style="width:15.6pt;height:19pt" o:ole="">
            <v:imagedata r:id="rId766" o:title=""/>
          </v:shape>
          <o:OLEObject Type="Embed" ProgID="Equation.DSMT4" ShapeID="_x0000_i1399" DrawAspect="Content" ObjectID="_1494317491" r:id="rId767"/>
        </w:object>
      </w:r>
      <w:r w:rsidR="004F2D16">
        <w:t xml:space="preserve"> appear together as a ratio, they may be combined into a single material function, </w:t>
      </w:r>
      <w:r w:rsidR="00905817" w:rsidRPr="00905817">
        <w:rPr>
          <w:position w:val="-10"/>
        </w:rPr>
        <w:object w:dxaOrig="1380" w:dyaOrig="380" w14:anchorId="460D9B58">
          <v:shape id="_x0000_i1400" type="#_x0000_t75" style="width:69.3pt;height:19pt" o:ole="">
            <v:imagedata r:id="rId768" o:title=""/>
          </v:shape>
          <o:OLEObject Type="Embed" ProgID="Equation.DSMT4" ShapeID="_x0000_i1400" DrawAspect="Content" ObjectID="_1494317492" r:id="rId769"/>
        </w:object>
      </w:r>
      <w:r w:rsidR="004F2D16">
        <w:t>, called the effective solubility.</w:t>
      </w:r>
    </w:p>
    <w:p w14:paraId="686FDE44" w14:textId="43134A13"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905817" w:rsidRPr="00905817">
        <w:rPr>
          <w:position w:val="-4"/>
        </w:rPr>
        <w:object w:dxaOrig="279" w:dyaOrig="320" w14:anchorId="0D6A9E51">
          <v:shape id="_x0000_i1401" type="#_x0000_t75" style="width:14.25pt;height:15.6pt" o:ole="">
            <v:imagedata r:id="rId770" o:title=""/>
          </v:shape>
          <o:OLEObject Type="Embed" ProgID="Equation.DSMT4" ShapeID="_x0000_i1401" DrawAspect="Content" ObjectID="_1494317493" r:id="rId771"/>
        </w:object>
      </w:r>
      <w:r>
        <w:t xml:space="preserve"> (moles of equivalent charge per solution volume), and recognizing that the solvent is always considered neutral, the electroneutrality condition may be written as</w:t>
      </w:r>
    </w:p>
    <w:p w14:paraId="26AEB5CA" w14:textId="4A9BDCB4" w:rsidR="00D000EA" w:rsidRDefault="00D000EA" w:rsidP="00CB13D9">
      <w:pPr>
        <w:pStyle w:val="MTDisplayEquation"/>
      </w:pPr>
      <w:r>
        <w:tab/>
      </w:r>
      <w:r w:rsidR="00905817" w:rsidRPr="00905817">
        <w:rPr>
          <w:position w:val="-28"/>
        </w:rPr>
        <w:object w:dxaOrig="1820" w:dyaOrig="560" w14:anchorId="582930B2">
          <v:shape id="_x0000_i1402" type="#_x0000_t75" style="width:91.7pt;height:27.85pt" o:ole="">
            <v:imagedata r:id="rId772" o:title=""/>
          </v:shape>
          <o:OLEObject Type="Embed" ProgID="Equation.DSMT4" ShapeID="_x0000_i1402" DrawAspect="Content" ObjectID="_1494317494" r:id="rId7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6" w:name="ZEqnNum814726"/>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118</w:instrText>
      </w:r>
      <w:r w:rsidR="00511485">
        <w:rPr>
          <w:noProof/>
        </w:rPr>
        <w:fldChar w:fldCharType="end"/>
      </w:r>
      <w:r>
        <w:instrText>)</w:instrText>
      </w:r>
      <w:bookmarkEnd w:id="196"/>
      <w:r>
        <w:fldChar w:fldCharType="end"/>
      </w:r>
    </w:p>
    <w:p w14:paraId="1780CD1E" w14:textId="221A89AE" w:rsidR="00D000EA" w:rsidRDefault="00D000EA" w:rsidP="00CB13D9">
      <w:r>
        <w:lastRenderedPageBreak/>
        <w:t>This condition represents a constraint on a mixture of charged constituents.  If none of the constituents are charged (</w:t>
      </w:r>
      <w:r w:rsidR="00905817" w:rsidRPr="00905817">
        <w:rPr>
          <w:position w:val="-4"/>
        </w:rPr>
        <w:object w:dxaOrig="740" w:dyaOrig="320" w14:anchorId="28ACE26A">
          <v:shape id="_x0000_i1403" type="#_x0000_t75" style="width:37.35pt;height:15.6pt" o:ole="">
            <v:imagedata r:id="rId774" o:title=""/>
          </v:shape>
          <o:OLEObject Type="Embed" ProgID="Equation.DSMT4" ShapeID="_x0000_i1403" DrawAspect="Content" ObjectID="_1494317495" r:id="rId775"/>
        </w:object>
      </w:r>
      <w:r>
        <w:t xml:space="preserve"> and </w:t>
      </w:r>
      <w:r w:rsidR="00905817" w:rsidRPr="00905817">
        <w:rPr>
          <w:position w:val="-4"/>
        </w:rPr>
        <w:object w:dxaOrig="740" w:dyaOrig="320" w14:anchorId="6DF14E19">
          <v:shape id="_x0000_i1404" type="#_x0000_t75" style="width:37.35pt;height:15.6pt" o:ole="">
            <v:imagedata r:id="rId776" o:title=""/>
          </v:shape>
          <o:OLEObject Type="Embed" ProgID="Equation.DSMT4" ShapeID="_x0000_i1404" DrawAspect="Content" ObjectID="_1494317496" r:id="rId777"/>
        </w:object>
      </w:r>
      <w:r>
        <w:t xml:space="preserve"> for all </w:t>
      </w:r>
      <w:r w:rsidR="00905817" w:rsidRPr="00905817">
        <w:rPr>
          <w:position w:val="-4"/>
        </w:rPr>
        <w:object w:dxaOrig="220" w:dyaOrig="200" w14:anchorId="54C75149">
          <v:shape id="_x0000_i1405" type="#_x0000_t75" style="width:10.85pt;height:10.2pt" o:ole="">
            <v:imagedata r:id="rId778" o:title=""/>
          </v:shape>
          <o:OLEObject Type="Embed" ProgID="Equation.DSMT4" ShapeID="_x0000_i1405" DrawAspect="Content" ObjectID="_1494317497" r:id="rId779"/>
        </w:object>
      </w:r>
      <w:r>
        <w:t>)</w:t>
      </w:r>
      <w:r w:rsidR="00F46AF2">
        <w:t>, the constraint disappears.</w:t>
      </w:r>
    </w:p>
    <w:p w14:paraId="4349BD5B" w14:textId="517A5D5D" w:rsidR="00F46AF2" w:rsidRDefault="004F2D16" w:rsidP="00D000EA">
      <w:r>
        <w:tab/>
        <w:t xml:space="preserve">Each constituent of the mixture must satisfy the axiom of mass balance.  In the absence of chemical reactions involving constituent </w:t>
      </w:r>
      <w:r w:rsidR="00905817" w:rsidRPr="00905817">
        <w:rPr>
          <w:position w:val="-4"/>
        </w:rPr>
        <w:object w:dxaOrig="220" w:dyaOrig="200" w14:anchorId="795272BF">
          <v:shape id="_x0000_i1406" type="#_x0000_t75" style="width:10.85pt;height:10.2pt" o:ole="">
            <v:imagedata r:id="rId780" o:title=""/>
          </v:shape>
          <o:OLEObject Type="Embed" ProgID="Equation.DSMT4" ShapeID="_x0000_i1406" DrawAspect="Content" ObjectID="_1494317498" r:id="rId781"/>
        </w:object>
      </w:r>
      <w:r>
        <w:t>, its mass balance equation is</w:t>
      </w:r>
    </w:p>
    <w:p w14:paraId="7EF23481" w14:textId="40BC7B5F" w:rsidR="004F2D16" w:rsidRDefault="004F2D16" w:rsidP="00CB13D9">
      <w:pPr>
        <w:pStyle w:val="MTDisplayEquation"/>
      </w:pPr>
      <w:r>
        <w:tab/>
      </w:r>
      <w:r w:rsidR="00905817" w:rsidRPr="00905817">
        <w:rPr>
          <w:position w:val="-24"/>
        </w:rPr>
        <w:object w:dxaOrig="2260" w:dyaOrig="680" w14:anchorId="61468B64">
          <v:shape id="_x0000_i1407" type="#_x0000_t75" style="width:113.45pt;height:34.65pt" o:ole="">
            <v:imagedata r:id="rId782" o:title=""/>
          </v:shape>
          <o:OLEObject Type="Embed" ProgID="Equation.DSMT4" ShapeID="_x0000_i1407" DrawAspect="Content" ObjectID="_1494317499" r:id="rId7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119</w:instrText>
      </w:r>
      <w:r w:rsidR="00511485">
        <w:rPr>
          <w:noProof/>
        </w:rPr>
        <w:fldChar w:fldCharType="end"/>
      </w:r>
      <w:r>
        <w:instrText>)</w:instrText>
      </w:r>
      <w:r>
        <w:fldChar w:fldCharType="end"/>
      </w:r>
    </w:p>
    <w:p w14:paraId="2CD54102" w14:textId="055869B5" w:rsidR="004F2D16" w:rsidRDefault="004F2D16" w:rsidP="004F2D16">
      <w:r>
        <w:t xml:space="preserve">where </w:t>
      </w:r>
      <w:r w:rsidR="00905817" w:rsidRPr="00905817">
        <w:rPr>
          <w:position w:val="-10"/>
        </w:rPr>
        <w:object w:dxaOrig="300" w:dyaOrig="380" w14:anchorId="2C3D8AC3">
          <v:shape id="_x0000_i1408" type="#_x0000_t75" style="width:14.95pt;height:19pt" o:ole="">
            <v:imagedata r:id="rId784" o:title=""/>
          </v:shape>
          <o:OLEObject Type="Embed" ProgID="Equation.DSMT4" ShapeID="_x0000_i1408" DrawAspect="Content" ObjectID="_1494317500" r:id="rId785"/>
        </w:object>
      </w:r>
      <w:r>
        <w:t xml:space="preserve"> is the apparent density and </w:t>
      </w:r>
      <w:r w:rsidR="00905817" w:rsidRPr="00905817">
        <w:rPr>
          <w:position w:val="-4"/>
        </w:rPr>
        <w:object w:dxaOrig="300" w:dyaOrig="320" w14:anchorId="4D74AE9C">
          <v:shape id="_x0000_i1409" type="#_x0000_t75" style="width:14.95pt;height:15.6pt" o:ole="">
            <v:imagedata r:id="rId786" o:title=""/>
          </v:shape>
          <o:OLEObject Type="Embed" ProgID="Equation.DSMT4" ShapeID="_x0000_i1409" DrawAspect="Content" ObjectID="_1494317501" r:id="rId787"/>
        </w:object>
      </w:r>
      <w:r>
        <w:t xml:space="preserve"> is the velocity of that constituent.  For solutes, the apparent density is related to the concentration according to </w:t>
      </w:r>
      <w:r w:rsidR="00905817" w:rsidRPr="00905817">
        <w:rPr>
          <w:position w:val="-18"/>
        </w:rPr>
        <w:object w:dxaOrig="2000" w:dyaOrig="480" w14:anchorId="5503840E">
          <v:shape id="_x0000_i1410" type="#_x0000_t75" style="width:99.85pt;height:24.45pt" o:ole="">
            <v:imagedata r:id="rId788" o:title=""/>
          </v:shape>
          <o:OLEObject Type="Embed" ProgID="Equation.DSMT4" ShapeID="_x0000_i1410" DrawAspect="Content" ObjectID="_1494317502" r:id="rId789"/>
        </w:object>
      </w:r>
      <w:r>
        <w:t xml:space="preserve">, where </w:t>
      </w:r>
      <w:r w:rsidR="00905817" w:rsidRPr="00905817">
        <w:rPr>
          <w:position w:val="-10"/>
        </w:rPr>
        <w:object w:dxaOrig="300" w:dyaOrig="380" w14:anchorId="63F12701">
          <v:shape id="_x0000_i1411" type="#_x0000_t75" style="width:14.95pt;height:19pt" o:ole="">
            <v:imagedata r:id="rId790" o:title=""/>
          </v:shape>
          <o:OLEObject Type="Embed" ProgID="Equation.DSMT4" ShapeID="_x0000_i1411" DrawAspect="Content" ObjectID="_1494317503" r:id="rId791"/>
        </w:object>
      </w:r>
      <w:r>
        <w:t xml:space="preserve"> is the volume fraction of the solid.</w:t>
      </w:r>
      <w:r w:rsidR="00E3488F">
        <w:t xml:space="preserve">  When the solute volume fractions are negligible, it follows that </w:t>
      </w:r>
      <w:r w:rsidR="00905817" w:rsidRPr="00905817">
        <w:rPr>
          <w:position w:val="-10"/>
        </w:rPr>
        <w:object w:dxaOrig="1260" w:dyaOrig="380" w14:anchorId="145CF126">
          <v:shape id="_x0000_i1412" type="#_x0000_t75" style="width:63.15pt;height:19pt" o:ole="">
            <v:imagedata r:id="rId792" o:title=""/>
          </v:shape>
          <o:OLEObject Type="Embed" ProgID="Equation.DSMT4" ShapeID="_x0000_i1412" DrawAspect="Content" ObjectID="_1494317504" r:id="rId793"/>
        </w:object>
      </w:r>
      <w:r w:rsidR="00E3488F">
        <w:t xml:space="preserve">, where </w:t>
      </w:r>
      <w:r w:rsidR="00905817" w:rsidRPr="00905817">
        <w:rPr>
          <w:position w:val="-10"/>
        </w:rPr>
        <w:object w:dxaOrig="340" w:dyaOrig="380" w14:anchorId="4D7E41E6">
          <v:shape id="_x0000_i1413" type="#_x0000_t75" style="width:17pt;height:19pt" o:ole="">
            <v:imagedata r:id="rId794" o:title=""/>
          </v:shape>
          <o:OLEObject Type="Embed" ProgID="Equation.DSMT4" ShapeID="_x0000_i1413" DrawAspect="Content" ObjectID="_1494317505" r:id="rId795"/>
        </w:object>
      </w:r>
      <w:r w:rsidR="00E3488F">
        <w:t xml:space="preserve"> is the solvent volume fraction. The molar flux of the solute relative to the solid is given by </w:t>
      </w:r>
      <w:r w:rsidR="00905817" w:rsidRPr="00905817">
        <w:rPr>
          <w:position w:val="-18"/>
        </w:rPr>
        <w:object w:dxaOrig="2040" w:dyaOrig="480" w14:anchorId="2B043CD8">
          <v:shape id="_x0000_i1414" type="#_x0000_t75" style="width:101.9pt;height:24.45pt" o:ole="">
            <v:imagedata r:id="rId796" o:title=""/>
          </v:shape>
          <o:OLEObject Type="Embed" ProgID="Equation.DSMT4" ShapeID="_x0000_i1414" DrawAspect="Content" ObjectID="_1494317506" r:id="rId797"/>
        </w:object>
      </w:r>
      <w:r w:rsidR="00E3488F">
        <w:t xml:space="preserve">, where </w:t>
      </w:r>
      <w:r w:rsidR="00905817" w:rsidRPr="00905817">
        <w:rPr>
          <w:position w:val="-4"/>
        </w:rPr>
        <w:object w:dxaOrig="300" w:dyaOrig="320" w14:anchorId="5CB5FFA8">
          <v:shape id="_x0000_i1415" type="#_x0000_t75" style="width:14.95pt;height:15.6pt" o:ole="">
            <v:imagedata r:id="rId798" o:title=""/>
          </v:shape>
          <o:OLEObject Type="Embed" ProgID="Equation.DSMT4" ShapeID="_x0000_i1415" DrawAspect="Content" ObjectID="_1494317507" r:id="rId799"/>
        </w:object>
      </w:r>
      <w:r w:rsidR="00E3488F">
        <w:t xml:space="preserve"> is the solute velocity. Using these relations, the mass balance relation for the solute may be rewritten as</w:t>
      </w:r>
    </w:p>
    <w:p w14:paraId="0C2BC538" w14:textId="2C826971" w:rsidR="00E3488F" w:rsidRDefault="00E3488F" w:rsidP="00CB13D9">
      <w:pPr>
        <w:pStyle w:val="MTDisplayEquation"/>
      </w:pPr>
      <w:r>
        <w:tab/>
      </w:r>
      <w:r w:rsidR="00905817" w:rsidRPr="00905817">
        <w:rPr>
          <w:position w:val="-24"/>
        </w:rPr>
        <w:object w:dxaOrig="2740" w:dyaOrig="680" w14:anchorId="72128E1B">
          <v:shape id="_x0000_i1416" type="#_x0000_t75" style="width:137.2pt;height:34.65pt" o:ole="">
            <v:imagedata r:id="rId800" o:title=""/>
          </v:shape>
          <o:OLEObject Type="Embed" ProgID="Equation.DSMT4" ShapeID="_x0000_i1416" DrawAspect="Content" ObjectID="_1494317508" r:id="rId801"/>
        </w:object>
      </w:r>
      <w:r w:rsidR="0064700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120</w:instrText>
      </w:r>
      <w:r w:rsidR="00511485">
        <w:rPr>
          <w:noProof/>
        </w:rPr>
        <w:fldChar w:fldCharType="end"/>
      </w:r>
      <w:r>
        <w:instrText>)</w:instrText>
      </w:r>
      <w:r>
        <w:fldChar w:fldCharType="end"/>
      </w:r>
    </w:p>
    <w:p w14:paraId="0639A082" w14:textId="7CDB7176" w:rsidR="0064700D" w:rsidRDefault="0064700D" w:rsidP="00CB13D9">
      <w:r>
        <w:t xml:space="preserve">where </w:t>
      </w:r>
      <w:r w:rsidR="00905817" w:rsidRPr="00905817">
        <w:rPr>
          <w:position w:val="-18"/>
        </w:rPr>
        <w:object w:dxaOrig="999" w:dyaOrig="460" w14:anchorId="5527BC8C">
          <v:shape id="_x0000_i1417" type="#_x0000_t75" style="width:50.25pt;height:22.4pt" o:ole="">
            <v:imagedata r:id="rId802" o:title=""/>
          </v:shape>
          <o:OLEObject Type="Embed" ProgID="Equation.DSMT4" ShapeID="_x0000_i1417" DrawAspect="Content" ObjectID="_1494317509" r:id="rId803"/>
        </w:object>
      </w:r>
      <w:r>
        <w:t xml:space="preserve"> represents the material time derivative in the spatial frame, following the solid; </w:t>
      </w:r>
      <w:r w:rsidR="00905817" w:rsidRPr="00905817">
        <w:rPr>
          <w:position w:val="-4"/>
        </w:rPr>
        <w:object w:dxaOrig="1040" w:dyaOrig="260" w14:anchorId="3126F697">
          <v:shape id="_x0000_i1418" type="#_x0000_t75" style="width:52.3pt;height:12.9pt" o:ole="">
            <v:imagedata r:id="rId804" o:title=""/>
          </v:shape>
          <o:OLEObject Type="Embed" ProgID="Equation.DSMT4" ShapeID="_x0000_i1418" DrawAspect="Content" ObjectID="_1494317510" r:id="rId805"/>
        </w:object>
      </w:r>
      <w:r>
        <w:t xml:space="preserve">, where </w:t>
      </w:r>
      <w:r w:rsidR="00905817" w:rsidRPr="00905817">
        <w:rPr>
          <w:position w:val="-4"/>
        </w:rPr>
        <w:object w:dxaOrig="220" w:dyaOrig="260" w14:anchorId="021AFE89">
          <v:shape id="_x0000_i1419" type="#_x0000_t75" style="width:10.85pt;height:12.9pt" o:ole="">
            <v:imagedata r:id="rId806" o:title=""/>
          </v:shape>
          <o:OLEObject Type="Embed" ProgID="Equation.DSMT4" ShapeID="_x0000_i1419" DrawAspect="Content" ObjectID="_1494317511" r:id="rId807"/>
        </w:object>
      </w:r>
      <w:r>
        <w:t xml:space="preserve"> is the deformation gradient of the solid.  This form of the mass balance for the solute is convenient for a finite element formulation where the mesh is defined on the solid matrix.</w:t>
      </w:r>
    </w:p>
    <w:p w14:paraId="6BCF4050" w14:textId="19FDCC5C" w:rsidR="0064700D" w:rsidRDefault="0064700D" w:rsidP="00CB13D9">
      <w:pPr>
        <w:pStyle w:val="MTDisplayEquation"/>
      </w:pPr>
      <w:r>
        <w:tab/>
        <w:t xml:space="preserve">The volume flux of solvent relative to the solid is given by </w:t>
      </w:r>
      <w:r w:rsidR="00905817" w:rsidRPr="00905817">
        <w:rPr>
          <w:position w:val="-18"/>
        </w:rPr>
        <w:object w:dxaOrig="1820" w:dyaOrig="480" w14:anchorId="50597F66">
          <v:shape id="_x0000_i1420" type="#_x0000_t75" style="width:91.7pt;height:24.45pt" o:ole="">
            <v:imagedata r:id="rId808" o:title=""/>
          </v:shape>
          <o:OLEObject Type="Embed" ProgID="Equation.DSMT4" ShapeID="_x0000_i1420" DrawAspect="Content" ObjectID="_1494317512" r:id="rId809"/>
        </w:object>
      </w:r>
      <w:r>
        <w:t xml:space="preserve">, where </w:t>
      </w:r>
      <w:r w:rsidR="00905817" w:rsidRPr="00905817">
        <w:rPr>
          <w:position w:val="-4"/>
        </w:rPr>
        <w:object w:dxaOrig="320" w:dyaOrig="320" w14:anchorId="1F89D3E7">
          <v:shape id="_x0000_i1421" type="#_x0000_t75" style="width:15.6pt;height:15.6pt" o:ole="">
            <v:imagedata r:id="rId810" o:title=""/>
          </v:shape>
          <o:OLEObject Type="Embed" ProgID="Equation.DSMT4" ShapeID="_x0000_i1421" DrawAspect="Content" ObjectID="_1494317513" r:id="rId811"/>
        </w:object>
      </w:r>
      <w:r>
        <w:t xml:space="preserve"> is the solvent velocity. When solute volume fractions are negligible, the mass balance equation for the mixture reduces to</w:t>
      </w:r>
      <w:r>
        <w:tab/>
      </w:r>
      <w:r w:rsidR="00905817" w:rsidRPr="00905817">
        <w:rPr>
          <w:position w:val="-18"/>
        </w:rPr>
        <w:object w:dxaOrig="1740" w:dyaOrig="480" w14:anchorId="0D0FA4A1">
          <v:shape id="_x0000_i1422" type="#_x0000_t75" style="width:86.95pt;height:24.45pt" o:ole="">
            <v:imagedata r:id="rId812" o:title=""/>
          </v:shape>
          <o:OLEObject Type="Embed" ProgID="Equation.DSMT4" ShapeID="_x0000_i1422" DrawAspect="Content" ObjectID="_1494317514" r:id="rId8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121</w:instrText>
      </w:r>
      <w:r w:rsidR="00511485">
        <w:rPr>
          <w:noProof/>
        </w:rPr>
        <w:fldChar w:fldCharType="end"/>
      </w:r>
      <w:r>
        <w:instrText>)</w:instrText>
      </w:r>
      <w:r>
        <w:fldChar w:fldCharType="end"/>
      </w:r>
    </w:p>
    <w:p w14:paraId="08E339E6" w14:textId="162B64AD" w:rsidR="0064700D" w:rsidRDefault="0064700D" w:rsidP="00CB13D9">
      <w:r>
        <w:t xml:space="preserve">Finally, the mass balance for the solid may be reduced to the form </w:t>
      </w:r>
      <w:r w:rsidR="00905817" w:rsidRPr="00905817">
        <w:rPr>
          <w:position w:val="-18"/>
        </w:rPr>
        <w:object w:dxaOrig="1780" w:dyaOrig="480" w14:anchorId="0F61029A">
          <v:shape id="_x0000_i1423" type="#_x0000_t75" style="width:89pt;height:24.45pt" o:ole="">
            <v:imagedata r:id="rId814" o:title=""/>
          </v:shape>
          <o:OLEObject Type="Embed" ProgID="Equation.DSMT4" ShapeID="_x0000_i1423" DrawAspect="Content" ObjectID="_1494317515" r:id="rId815"/>
        </w:object>
      </w:r>
      <w:r>
        <w:t xml:space="preserve">, which may be integrated to produce the algebraic relation </w:t>
      </w:r>
      <w:r w:rsidR="00905817" w:rsidRPr="00905817">
        <w:rPr>
          <w:position w:val="-18"/>
        </w:rPr>
        <w:object w:dxaOrig="1140" w:dyaOrig="460" w14:anchorId="400C763C">
          <v:shape id="_x0000_i1424" type="#_x0000_t75" style="width:57.05pt;height:22.4pt" o:ole="">
            <v:imagedata r:id="rId816" o:title=""/>
          </v:shape>
          <o:OLEObject Type="Embed" ProgID="Equation.DSMT4" ShapeID="_x0000_i1424" DrawAspect="Content" ObjectID="_1494317516" r:id="rId817"/>
        </w:object>
      </w:r>
      <w:r>
        <w:t xml:space="preserve">, where </w:t>
      </w:r>
      <w:r w:rsidR="00905817" w:rsidRPr="00905817">
        <w:rPr>
          <w:position w:val="-14"/>
        </w:rPr>
        <w:object w:dxaOrig="300" w:dyaOrig="420" w14:anchorId="7016C76C">
          <v:shape id="_x0000_i1425" type="#_x0000_t75" style="width:14.95pt;height:20.4pt" o:ole="">
            <v:imagedata r:id="rId818" o:title=""/>
          </v:shape>
          <o:OLEObject Type="Embed" ProgID="Equation.DSMT4" ShapeID="_x0000_i1425" DrawAspect="Content" ObjectID="_1494317517" r:id="rId819"/>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r w:rsidR="00511485">
        <w:fldChar w:fldCharType="begin"/>
      </w:r>
      <w:r w:rsidR="00511485">
        <w:instrText xml:space="preserve"> REF ZEqnNum814726 \* Charformat \! \* MERGEFORMAT </w:instrText>
      </w:r>
      <w:r w:rsidR="00511485">
        <w:fldChar w:fldCharType="separate"/>
      </w:r>
      <w:r w:rsidR="00D3178E">
        <w:instrText>(2.118)</w:instrText>
      </w:r>
      <w:r w:rsidR="00511485">
        <w:fldChar w:fldCharType="end"/>
      </w:r>
      <w:r>
        <w:fldChar w:fldCharType="end"/>
      </w:r>
      <w:r>
        <w:t xml:space="preserve"> using the material time derivative following the solid, and substituting the mass balance relations into the resulting expressions, produces a constraint on the solute fluxes:</w:t>
      </w:r>
    </w:p>
    <w:p w14:paraId="3BDBFDED" w14:textId="08577EC5" w:rsidR="00D30784" w:rsidRDefault="00D30784" w:rsidP="00CB13D9">
      <w:pPr>
        <w:pStyle w:val="MTDisplayEquation"/>
      </w:pPr>
      <w:r>
        <w:tab/>
      </w:r>
      <w:r w:rsidR="00905817" w:rsidRPr="00905817">
        <w:rPr>
          <w:position w:val="-32"/>
        </w:rPr>
        <w:object w:dxaOrig="1740" w:dyaOrig="600" w14:anchorId="7E97ED50">
          <v:shape id="_x0000_i1426" type="#_x0000_t75" style="width:86.95pt;height:29.9pt" o:ole="">
            <v:imagedata r:id="rId820" o:title=""/>
          </v:shape>
          <o:OLEObject Type="Embed" ProgID="Equation.DSMT4" ShapeID="_x0000_i1426" DrawAspect="Content" ObjectID="_1494317518" r:id="rId8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7" w:name="ZEqnNum351181"/>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122</w:instrText>
      </w:r>
      <w:r w:rsidR="00511485">
        <w:rPr>
          <w:noProof/>
        </w:rPr>
        <w:fldChar w:fldCharType="end"/>
      </w:r>
      <w:r>
        <w:instrText>)</w:instrText>
      </w:r>
      <w:bookmarkEnd w:id="197"/>
      <w:r>
        <w:fldChar w:fldCharType="end"/>
      </w:r>
    </w:p>
    <w:p w14:paraId="01A94897" w14:textId="72EA27EB" w:rsidR="00D30784" w:rsidRDefault="00D30784" w:rsidP="00CB13D9">
      <w:pPr>
        <w:pStyle w:val="MTDisplayEquation"/>
      </w:pPr>
      <w:r>
        <w:t xml:space="preserve">Recognizing that </w:t>
      </w:r>
      <w:r w:rsidR="00905817" w:rsidRPr="00905817">
        <w:rPr>
          <w:position w:val="-18"/>
        </w:rPr>
        <w:object w:dxaOrig="1980" w:dyaOrig="460" w14:anchorId="1A9FB21C">
          <v:shape id="_x0000_i1427" type="#_x0000_t75" style="width:98.5pt;height:22.4pt" o:ole="">
            <v:imagedata r:id="rId822" o:title=""/>
          </v:shape>
          <o:OLEObject Type="Embed" ProgID="Equation.DSMT4" ShapeID="_x0000_i1427" DrawAspect="Content" ObjectID="_1494317519" r:id="rId823"/>
        </w:object>
      </w:r>
      <w:r w:rsidR="005C3A32">
        <w:t xml:space="preserve"> is the current density in the mixture, with </w:t>
      </w:r>
      <w:r w:rsidR="00905817" w:rsidRPr="00905817">
        <w:rPr>
          <w:position w:val="-14"/>
        </w:rPr>
        <w:object w:dxaOrig="260" w:dyaOrig="400" w14:anchorId="592C8FC1">
          <v:shape id="_x0000_i1428" type="#_x0000_t75" style="width:12.9pt;height:19.7pt" o:ole="">
            <v:imagedata r:id="rId824" o:title=""/>
          </v:shape>
          <o:OLEObject Type="Embed" ProgID="Equation.DSMT4" ShapeID="_x0000_i1428" DrawAspect="Content" ObjectID="_1494317520" r:id="rId825"/>
        </w:object>
      </w:r>
      <w:r w:rsidR="005C3A32">
        <w:t xml:space="preserve"> representing Faraday’s constant, the relation of </w:t>
      </w:r>
      <w:r w:rsidR="005C3A32">
        <w:fldChar w:fldCharType="begin"/>
      </w:r>
      <w:r w:rsidR="005C3A32">
        <w:instrText xml:space="preserve"> GOTOBUTTON ZEqnNum351181  \* MERGEFORMAT </w:instrText>
      </w:r>
      <w:r w:rsidR="00511485">
        <w:fldChar w:fldCharType="begin"/>
      </w:r>
      <w:r w:rsidR="00511485">
        <w:instrText xml:space="preserve"> REF ZEqnNum351181 \* Charformat \! \* MERGEFORMAT </w:instrText>
      </w:r>
      <w:r w:rsidR="00511485">
        <w:fldChar w:fldCharType="separate"/>
      </w:r>
      <w:r w:rsidR="00D3178E">
        <w:instrText>(2.122)</w:instrText>
      </w:r>
      <w:r w:rsidR="00511485">
        <w:fldChar w:fldCharType="end"/>
      </w:r>
      <w:r w:rsidR="005C3A32">
        <w:fldChar w:fldCharType="end"/>
      </w:r>
      <w:r w:rsidR="005C3A32">
        <w:t xml:space="preserve"> reduces to one of the Maxwell’s equation, </w:t>
      </w:r>
      <w:r w:rsidR="00905817" w:rsidRPr="00905817">
        <w:rPr>
          <w:position w:val="-14"/>
        </w:rPr>
        <w:object w:dxaOrig="1060" w:dyaOrig="400" w14:anchorId="7BEAF7F7">
          <v:shape id="_x0000_i1429" type="#_x0000_t75" style="width:52.3pt;height:19.7pt" o:ole="">
            <v:imagedata r:id="rId826" o:title=""/>
          </v:shape>
          <o:OLEObject Type="Embed" ProgID="Equation.DSMT4" ShapeID="_x0000_i1429" DrawAspect="Content" ObjectID="_1494317521" r:id="rId827"/>
        </w:object>
      </w:r>
      <w:r w:rsidR="005C3A32">
        <w:t>, in the special case when there can be no charge accumulation (electroneutrality).</w:t>
      </w:r>
    </w:p>
    <w:p w14:paraId="56527403" w14:textId="1568203B" w:rsidR="00D30784" w:rsidRDefault="00D30784" w:rsidP="0064700D">
      <w:r>
        <w:tab/>
        <w:t>As described in Section </w:t>
      </w:r>
      <w:r>
        <w:fldChar w:fldCharType="begin"/>
      </w:r>
      <w:r>
        <w:instrText xml:space="preserve"> REF _Ref191692787 \r \h </w:instrText>
      </w:r>
      <w:r>
        <w:fldChar w:fldCharType="separate"/>
      </w:r>
      <w:r w:rsidR="00D3178E">
        <w:t>2.6.2</w:t>
      </w:r>
      <w:r>
        <w:fldChar w:fldCharType="end"/>
      </w:r>
      <w:r>
        <w:t xml:space="preserve">, the fluid pressure </w:t>
      </w:r>
      <w:r w:rsidR="00905817" w:rsidRPr="00905817">
        <w:rPr>
          <w:position w:val="-10"/>
        </w:rPr>
        <w:object w:dxaOrig="200" w:dyaOrig="260" w14:anchorId="740CEDCE">
          <v:shape id="_x0000_i1430" type="#_x0000_t75" style="width:10.2pt;height:12.9pt" o:ole="">
            <v:imagedata r:id="rId828" o:title=""/>
          </v:shape>
          <o:OLEObject Type="Embed" ProgID="Equation.DSMT4" ShapeID="_x0000_i1430" DrawAspect="Content" ObjectID="_1494317522" r:id="rId829"/>
        </w:object>
      </w:r>
      <w:r>
        <w:t xml:space="preserve"> and solute concentrations </w:t>
      </w:r>
      <w:r w:rsidR="00905817" w:rsidRPr="00905817">
        <w:rPr>
          <w:position w:val="-4"/>
        </w:rPr>
        <w:object w:dxaOrig="279" w:dyaOrig="320" w14:anchorId="3B4C9898">
          <v:shape id="_x0000_i1431" type="#_x0000_t75" style="width:14.25pt;height:15.6pt" o:ole="">
            <v:imagedata r:id="rId830" o:title=""/>
          </v:shape>
          <o:OLEObject Type="Embed" ProgID="Equation.DSMT4" ShapeID="_x0000_i1431" DrawAspect="Content" ObjectID="_1494317523" r:id="rId831"/>
        </w:object>
      </w:r>
      <w:r>
        <w:t xml:space="preserve"> are not continuous</w:t>
      </w:r>
      <w:r w:rsidR="004E12EC">
        <w:t xml:space="preserve"> across boundaries of a mixture, whereas </w:t>
      </w:r>
      <w:r w:rsidR="00905817" w:rsidRPr="00905817">
        <w:rPr>
          <w:position w:val="-10"/>
        </w:rPr>
        <w:object w:dxaOrig="320" w:dyaOrig="380" w14:anchorId="36F73586">
          <v:shape id="_x0000_i1432" type="#_x0000_t75" style="width:15.6pt;height:19pt" o:ole="">
            <v:imagedata r:id="rId832" o:title=""/>
          </v:shape>
          <o:OLEObject Type="Embed" ProgID="Equation.DSMT4" ShapeID="_x0000_i1432" DrawAspect="Content" ObjectID="_1494317524" r:id="rId833"/>
        </w:object>
      </w:r>
      <w:r w:rsidR="004E12EC">
        <w:t xml:space="preserve"> and </w:t>
      </w:r>
      <w:r w:rsidR="00905817" w:rsidRPr="00905817">
        <w:rPr>
          <w:position w:val="-10"/>
        </w:rPr>
        <w:object w:dxaOrig="320" w:dyaOrig="380" w14:anchorId="7AF3F9BF">
          <v:shape id="_x0000_i1433" type="#_x0000_t75" style="width:15.6pt;height:19pt" o:ole="">
            <v:imagedata r:id="rId834" o:title=""/>
          </v:shape>
          <o:OLEObject Type="Embed" ProgID="Equation.DSMT4" ShapeID="_x0000_i1433" DrawAspect="Content" ObjectID="_1494317525" r:id="rId835"/>
        </w:object>
      </w:r>
      <w:r w:rsidR="004E12EC">
        <w:t>’s for the solutes do satisfy continuity. Therefore, in a finite element implementation, the following continuous variables are u</w:t>
      </w:r>
      <w:r w:rsidR="00CF0A94">
        <w:t>sed as nodal degrees of freedom:</w:t>
      </w:r>
    </w:p>
    <w:p w14:paraId="343988E8" w14:textId="1FD692D1" w:rsidR="00CF0A94" w:rsidRDefault="00CF0A94" w:rsidP="00CB13D9">
      <w:pPr>
        <w:pStyle w:val="MTDisplayEquation"/>
      </w:pPr>
      <w:r>
        <w:lastRenderedPageBreak/>
        <w:tab/>
      </w:r>
      <w:r w:rsidR="00905817" w:rsidRPr="00905817">
        <w:rPr>
          <w:position w:val="-32"/>
        </w:rPr>
        <w:object w:dxaOrig="2060" w:dyaOrig="600" w14:anchorId="28A2EAE0">
          <v:shape id="_x0000_i1434" type="#_x0000_t75" style="width:102.55pt;height:29.9pt" o:ole="">
            <v:imagedata r:id="rId836" o:title=""/>
          </v:shape>
          <o:OLEObject Type="Embed" ProgID="Equation.DSMT4" ShapeID="_x0000_i1434" DrawAspect="Content" ObjectID="_1494317526" r:id="rId8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123</w:instrText>
      </w:r>
      <w:r w:rsidR="00511485">
        <w:rPr>
          <w:noProof/>
        </w:rPr>
        <w:fldChar w:fldCharType="end"/>
      </w:r>
      <w:r>
        <w:instrText>)</w:instrText>
      </w:r>
      <w:r>
        <w:fldChar w:fldCharType="end"/>
      </w:r>
    </w:p>
    <w:p w14:paraId="1E460E37" w14:textId="77777777" w:rsidR="00CF0A94" w:rsidRDefault="00CF0A94" w:rsidP="00CF0A94">
      <w:r>
        <w:t>which represents the effective fluid pressure, and</w:t>
      </w:r>
    </w:p>
    <w:p w14:paraId="009C16F8" w14:textId="7FFE82A1" w:rsidR="00CF0A94" w:rsidRDefault="00CF0A94" w:rsidP="00CB13D9">
      <w:pPr>
        <w:pStyle w:val="MTDisplayEquation"/>
      </w:pPr>
      <w:r>
        <w:tab/>
      </w:r>
      <w:r w:rsidR="00905817" w:rsidRPr="00905817">
        <w:rPr>
          <w:position w:val="-18"/>
        </w:rPr>
        <w:object w:dxaOrig="1219" w:dyaOrig="460" w14:anchorId="6E33BA76">
          <v:shape id="_x0000_i1435" type="#_x0000_t75" style="width:61.15pt;height:22.4pt" o:ole="">
            <v:imagedata r:id="rId838" o:title=""/>
          </v:shape>
          <o:OLEObject Type="Embed" ProgID="Equation.DSMT4" ShapeID="_x0000_i1435" DrawAspect="Content" ObjectID="_1494317527" r:id="rId8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w:instrText>
      </w:r>
      <w:r w:rsidR="00511485">
        <w:instrText xml:space="preserve">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124</w:instrText>
      </w:r>
      <w:r w:rsidR="00511485">
        <w:rPr>
          <w:noProof/>
        </w:rPr>
        <w:fldChar w:fldCharType="end"/>
      </w:r>
      <w:r>
        <w:instrText>)</w:instrText>
      </w:r>
      <w:r>
        <w:fldChar w:fldCharType="end"/>
      </w:r>
    </w:p>
    <w:p w14:paraId="7F29EA67" w14:textId="5B207E43" w:rsidR="00CF0A94" w:rsidRDefault="00CF0A94" w:rsidP="00CF0A94">
      <w:r>
        <w:t xml:space="preserve">which represents the effective solute concentration.  In the last expression, </w:t>
      </w:r>
      <w:r w:rsidR="00905817" w:rsidRPr="00905817">
        <w:rPr>
          <w:position w:val="-4"/>
        </w:rPr>
        <w:object w:dxaOrig="300" w:dyaOrig="320" w14:anchorId="5A10EFC7">
          <v:shape id="_x0000_i1436" type="#_x0000_t75" style="width:14.95pt;height:15.6pt" o:ole="">
            <v:imagedata r:id="rId840" o:title=""/>
          </v:shape>
          <o:OLEObject Type="Embed" ProgID="Equation.DSMT4" ShapeID="_x0000_i1436" DrawAspect="Content" ObjectID="_1494317528" r:id="rId841"/>
        </w:object>
      </w:r>
      <w:r>
        <w:t xml:space="preserve"> is the partition coefficient of the solute, which is related to the effective solubility and electric potential according to</w:t>
      </w:r>
    </w:p>
    <w:p w14:paraId="0612681C" w14:textId="1A6D2438" w:rsidR="00CF0A94" w:rsidRDefault="00CF0A94" w:rsidP="00CB13D9">
      <w:pPr>
        <w:pStyle w:val="MTDisplayEquation"/>
      </w:pPr>
      <w:r>
        <w:tab/>
      </w:r>
      <w:r w:rsidR="00905817" w:rsidRPr="00905817">
        <w:rPr>
          <w:position w:val="-36"/>
        </w:rPr>
        <w:object w:dxaOrig="2320" w:dyaOrig="840" w14:anchorId="7BB19D26">
          <v:shape id="_x0000_i1437" type="#_x0000_t75" style="width:116.15pt;height:42.1pt" o:ole="">
            <v:imagedata r:id="rId842" o:title=""/>
          </v:shape>
          <o:OLEObject Type="Embed" ProgID="Equation.DSMT4" ShapeID="_x0000_i1437" DrawAspect="Content" ObjectID="_1494317529" r:id="rId8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w:instrText>
      </w:r>
      <w:r w:rsidR="00511485">
        <w:instrText xml:space="preserve">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125</w:instrText>
      </w:r>
      <w:r w:rsidR="00511485">
        <w:rPr>
          <w:noProof/>
        </w:rPr>
        <w:fldChar w:fldCharType="end"/>
      </w:r>
      <w:r>
        <w:instrText>)</w:instrText>
      </w:r>
      <w:r>
        <w:fldChar w:fldCharType="end"/>
      </w:r>
    </w:p>
    <w:p w14:paraId="0B30AE67" w14:textId="5861DC5A" w:rsidR="00CF0A94" w:rsidRDefault="001B779A" w:rsidP="001B779A">
      <w:r w:rsidRPr="001B779A">
        <w:t xml:space="preserve">Physically, since </w:t>
      </w:r>
      <w:r w:rsidR="00905817" w:rsidRPr="00905817">
        <w:rPr>
          <w:position w:val="-18"/>
        </w:rPr>
        <w:object w:dxaOrig="1520" w:dyaOrig="440" w14:anchorId="6FD4F606">
          <v:shape id="_x0000_i1438" type="#_x0000_t75" style="width:76.1pt;height:21.75pt" o:ole="">
            <v:imagedata r:id="rId844" o:title=""/>
          </v:shape>
          <o:OLEObject Type="Embed" ProgID="Equation.DSMT4" ShapeID="_x0000_i1438" DrawAspect="Content" ObjectID="_1494317530" r:id="rId845"/>
        </w:object>
      </w:r>
      <w:r w:rsidRPr="001B779A">
        <w:t xml:space="preserve"> is the osmotic (chemical) contribution to the fluid pressure, </w:t>
      </w:r>
      <w:r w:rsidR="00905817" w:rsidRPr="00905817">
        <w:rPr>
          <w:position w:val="-10"/>
        </w:rPr>
        <w:object w:dxaOrig="240" w:dyaOrig="320" w14:anchorId="055031E1">
          <v:shape id="_x0000_i1439" type="#_x0000_t75" style="width:12.25pt;height:15.6pt" o:ole="">
            <v:imagedata r:id="rId846" o:title=""/>
          </v:shape>
          <o:OLEObject Type="Embed" ProgID="Equation.DSMT4" ShapeID="_x0000_i1439" DrawAspect="Content" ObjectID="_1494317531" r:id="rId847"/>
        </w:object>
      </w:r>
      <w:r w:rsidRPr="001B779A">
        <w:t xml:space="preserve"> may be interpreted as that part of the total (mechano-chemical) fluid pressure which does not result from osmotic effects; thus, it is the mechanical contribution to </w:t>
      </w:r>
      <w:r w:rsidR="00905817" w:rsidRPr="00905817">
        <w:rPr>
          <w:position w:val="-10"/>
        </w:rPr>
        <w:object w:dxaOrig="240" w:dyaOrig="260" w14:anchorId="4E497BEE">
          <v:shape id="_x0000_i1440" type="#_x0000_t75" style="width:12.25pt;height:12.9pt" o:ole="">
            <v:imagedata r:id="rId848" o:title=""/>
          </v:shape>
          <o:OLEObject Type="Embed" ProgID="Equation.DSMT4" ShapeID="_x0000_i1440" DrawAspect="Content" ObjectID="_1494317532" r:id="rId849"/>
        </w:object>
      </w:r>
      <w:r w:rsidRPr="001B779A">
        <w:t xml:space="preserve">. Similarly, the effective solute concentration </w:t>
      </w:r>
      <w:r w:rsidR="00905817" w:rsidRPr="00905817">
        <w:rPr>
          <w:position w:val="-6"/>
        </w:rPr>
        <w:object w:dxaOrig="300" w:dyaOrig="320" w14:anchorId="4C39564A">
          <v:shape id="_x0000_i1441" type="#_x0000_t75" style="width:14.95pt;height:15.6pt" o:ole="">
            <v:imagedata r:id="rId850" o:title=""/>
          </v:shape>
          <o:OLEObject Type="Embed" ProgID="Equation.DSMT4" ShapeID="_x0000_i1441" DrawAspect="Content" ObjectID="_1494317533" r:id="rId851"/>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0E7BB36A" w:rsidR="00FD0563" w:rsidRDefault="00FD0563" w:rsidP="00CB13D9">
      <w:pPr>
        <w:pStyle w:val="MTDisplayEquation"/>
      </w:pPr>
      <w:r>
        <w:tab/>
      </w:r>
      <w:r w:rsidR="00905817" w:rsidRPr="00905817">
        <w:rPr>
          <w:position w:val="-36"/>
        </w:rPr>
        <w:object w:dxaOrig="4220" w:dyaOrig="840" w14:anchorId="047FB1C3">
          <v:shape id="_x0000_i1442" type="#_x0000_t75" style="width:211.25pt;height:42.1pt" o:ole="">
            <v:imagedata r:id="rId852" o:title=""/>
          </v:shape>
          <o:OLEObject Type="Embed" ProgID="Equation.DSMT4" ShapeID="_x0000_i1442" DrawAspect="Content" ObjectID="_1494317534" r:id="rId8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126</w:instrText>
      </w:r>
      <w:r w:rsidR="00511485">
        <w:rPr>
          <w:noProof/>
        </w:rPr>
        <w:fldChar w:fldCharType="end"/>
      </w:r>
      <w:r>
        <w:instrText>)</w:instrText>
      </w:r>
      <w:r>
        <w:fldChar w:fldCharType="end"/>
      </w:r>
    </w:p>
    <w:p w14:paraId="1E9771DF" w14:textId="77777777" w:rsidR="00FD0563" w:rsidRDefault="00FD0563" w:rsidP="00FD0563">
      <w:r>
        <w:t>and</w:t>
      </w:r>
    </w:p>
    <w:p w14:paraId="32F846EA" w14:textId="35FDA9D4" w:rsidR="00FD0563" w:rsidRPr="00FD0563" w:rsidRDefault="00FD0563" w:rsidP="00CB13D9">
      <w:pPr>
        <w:pStyle w:val="MTDisplayEquation"/>
      </w:pPr>
      <w:r>
        <w:tab/>
      </w:r>
      <w:r w:rsidR="00905817" w:rsidRPr="00905817">
        <w:rPr>
          <w:position w:val="-36"/>
        </w:rPr>
        <w:object w:dxaOrig="3360" w:dyaOrig="840" w14:anchorId="21A07D90">
          <v:shape id="_x0000_i1443" type="#_x0000_t75" style="width:168.45pt;height:42.1pt" o:ole="">
            <v:imagedata r:id="rId854" o:title=""/>
          </v:shape>
          <o:OLEObject Type="Embed" ProgID="Equation.DSMT4" ShapeID="_x0000_i1443" DrawAspect="Content" ObjectID="_1494317535" r:id="rId8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127</w:instrText>
      </w:r>
      <w:r w:rsidR="00511485">
        <w:rPr>
          <w:noProof/>
        </w:rPr>
        <w:fldChar w:fldCharType="end"/>
      </w:r>
      <w:r>
        <w:instrText>)</w:instrText>
      </w:r>
      <w:r>
        <w:fldChar w:fldCharType="end"/>
      </w:r>
    </w:p>
    <w:p w14:paraId="79C53CBF" w14:textId="77777777" w:rsidR="0064700D" w:rsidRDefault="00FD0563" w:rsidP="0064700D">
      <w:r>
        <w:t>where</w:t>
      </w:r>
    </w:p>
    <w:p w14:paraId="1EB85F01" w14:textId="08A2D001" w:rsidR="00FD0563" w:rsidRDefault="00FD0563" w:rsidP="00CB13D9">
      <w:pPr>
        <w:pStyle w:val="MTDisplayEquation"/>
      </w:pPr>
      <w:r>
        <w:tab/>
      </w:r>
      <w:r w:rsidR="00905817" w:rsidRPr="00905817">
        <w:rPr>
          <w:position w:val="-38"/>
        </w:rPr>
        <w:object w:dxaOrig="3400" w:dyaOrig="940" w14:anchorId="2F668BCC">
          <v:shape id="_x0000_i1444" type="#_x0000_t75" style="width:169.8pt;height:47.55pt" o:ole="">
            <v:imagedata r:id="rId856" o:title=""/>
          </v:shape>
          <o:OLEObject Type="Embed" ProgID="Equation.DSMT4" ShapeID="_x0000_i1444" DrawAspect="Content" ObjectID="_1494317536" r:id="rId8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128</w:instrText>
      </w:r>
      <w:r w:rsidR="00511485">
        <w:rPr>
          <w:noProof/>
        </w:rPr>
        <w:fldChar w:fldCharType="end"/>
      </w:r>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4575E868" w:rsidR="00236764" w:rsidRPr="00FD0563" w:rsidRDefault="00236764" w:rsidP="00CB13D9">
      <w:pPr>
        <w:pStyle w:val="MTDisplayEquation"/>
      </w:pPr>
      <w:r>
        <w:tab/>
      </w:r>
      <w:r w:rsidR="00905817" w:rsidRPr="00905817">
        <w:rPr>
          <w:position w:val="-6"/>
        </w:rPr>
        <w:object w:dxaOrig="1020" w:dyaOrig="279" w14:anchorId="3557FCCC">
          <v:shape id="_x0000_i1445" type="#_x0000_t75" style="width:51.6pt;height:14.25pt" o:ole="">
            <v:imagedata r:id="rId858" o:title=""/>
          </v:shape>
          <o:OLEObject Type="Embed" ProgID="Equation.DSMT4" ShapeID="_x0000_i1445" DrawAspect="Content" ObjectID="_1494317537" r:id="rId8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129</w:instrText>
      </w:r>
      <w:r w:rsidR="00511485">
        <w:rPr>
          <w:noProof/>
        </w:rPr>
        <w:fldChar w:fldCharType="end"/>
      </w:r>
      <w:r>
        <w:instrText>)</w:instrText>
      </w:r>
      <w:r>
        <w:fldChar w:fldCharType="end"/>
      </w:r>
    </w:p>
    <w:p w14:paraId="097C1561" w14:textId="77777777" w:rsidR="00FB6012" w:rsidRDefault="00FB6012" w:rsidP="00FB6012">
      <w:pPr>
        <w:pStyle w:val="Heading2"/>
      </w:pPr>
      <w:bookmarkStart w:id="198" w:name="_Toc289032534"/>
      <w:r>
        <w:t>Mixture of Solids</w:t>
      </w:r>
      <w:bookmarkEnd w:id="194"/>
      <w:bookmarkEnd w:id="198"/>
    </w:p>
    <w:p w14:paraId="784CE042" w14:textId="7BCDDBD9" w:rsidR="00FB6012" w:rsidRDefault="00FB6012" w:rsidP="00FB6012">
      <w:r>
        <w:t xml:space="preserve">A solid material may consist of a heterogeneous mixture of various solid constituents that are constrained to move together. If each constituent is denoted by the superscript </w:t>
      </w:r>
      <w:r w:rsidR="00905817" w:rsidRPr="00905817">
        <w:rPr>
          <w:position w:val="-6"/>
        </w:rPr>
        <w:object w:dxaOrig="240" w:dyaOrig="220" w14:anchorId="4528B4CB">
          <v:shape id="_x0000_i1446" type="#_x0000_t75" style="width:12.25pt;height:10.85pt" o:ole="">
            <v:imagedata r:id="rId860" o:title=""/>
          </v:shape>
          <o:OLEObject Type="Embed" ProgID="Equation.DSMT4" ShapeID="_x0000_i1446" DrawAspect="Content" ObjectID="_1494317538" r:id="rId861"/>
        </w:object>
      </w:r>
      <w:r>
        <w:t xml:space="preserve">, a constrained mixture satisfies </w:t>
      </w:r>
      <w:r w:rsidR="00905817" w:rsidRPr="00905817">
        <w:rPr>
          <w:position w:val="-6"/>
        </w:rPr>
        <w:object w:dxaOrig="780" w:dyaOrig="320" w14:anchorId="6B2D4609">
          <v:shape id="_x0000_i1447" type="#_x0000_t75" style="width:39.4pt;height:15.6pt" o:ole="">
            <v:imagedata r:id="rId862" o:title=""/>
          </v:shape>
          <o:OLEObject Type="Embed" ProgID="Equation.DSMT4" ShapeID="_x0000_i1447" DrawAspect="Content" ObjectID="_1494317539" r:id="rId863"/>
        </w:object>
      </w:r>
      <w:r>
        <w:t xml:space="preserve"> for all </w:t>
      </w:r>
      <w:r w:rsidR="00905817" w:rsidRPr="00905817">
        <w:rPr>
          <w:position w:val="-6"/>
        </w:rPr>
        <w:object w:dxaOrig="240" w:dyaOrig="220" w14:anchorId="0AB82223">
          <v:shape id="_x0000_i1448" type="#_x0000_t75" style="width:12.25pt;height:10.85pt" o:ole="">
            <v:imagedata r:id="rId864" o:title=""/>
          </v:shape>
          <o:OLEObject Type="Embed" ProgID="Equation.DSMT4" ShapeID="_x0000_i1448" DrawAspect="Content" ObjectID="_1494317540" r:id="rId865"/>
        </w:object>
      </w:r>
      <w:r>
        <w:t xml:space="preserve">, where </w:t>
      </w:r>
      <w:r w:rsidR="00905817" w:rsidRPr="00905817">
        <w:rPr>
          <w:position w:val="-6"/>
        </w:rPr>
        <w:object w:dxaOrig="279" w:dyaOrig="320" w14:anchorId="2558D912">
          <v:shape id="_x0000_i1449" type="#_x0000_t75" style="width:14.25pt;height:15.6pt" o:ole="">
            <v:imagedata r:id="rId866" o:title=""/>
          </v:shape>
          <o:OLEObject Type="Embed" ProgID="Equation.DSMT4" ShapeID="_x0000_i1449" DrawAspect="Content" ObjectID="_1494317541" r:id="rId867"/>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905817" w:rsidRPr="00905817">
        <w:rPr>
          <w:position w:val="-12"/>
        </w:rPr>
        <w:object w:dxaOrig="340" w:dyaOrig="380" w14:anchorId="551F2A69">
          <v:shape id="_x0000_i1450" type="#_x0000_t75" style="width:17pt;height:19pt" o:ole="">
            <v:imagedata r:id="rId868" o:title=""/>
          </v:shape>
          <o:OLEObject Type="Embed" ProgID="Equation.DSMT4" ShapeID="_x0000_i1450" DrawAspect="Content" ObjectID="_1494317542" r:id="rId869"/>
        </w:object>
      </w:r>
      <w:r>
        <w:t xml:space="preserve">, which is the ratio of the mass of </w:t>
      </w:r>
      <w:r w:rsidR="00905817" w:rsidRPr="00905817">
        <w:rPr>
          <w:position w:val="-6"/>
        </w:rPr>
        <w:object w:dxaOrig="240" w:dyaOrig="220" w14:anchorId="29EC0E5A">
          <v:shape id="_x0000_i1451" type="#_x0000_t75" style="width:12.25pt;height:10.85pt" o:ole="">
            <v:imagedata r:id="rId870" o:title=""/>
          </v:shape>
          <o:OLEObject Type="Embed" ProgID="Equation.DSMT4" ShapeID="_x0000_i1451" DrawAspect="Content" ObjectID="_1494317543" r:id="rId871"/>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3B81355D" w:rsidR="00FB6012" w:rsidRDefault="00FB6012" w:rsidP="00FB6012">
      <w:pPr>
        <w:pStyle w:val="MTDisplayEquation"/>
      </w:pPr>
      <w:r>
        <w:tab/>
      </w:r>
      <w:r w:rsidR="00905817" w:rsidRPr="00905817">
        <w:rPr>
          <w:position w:val="-18"/>
        </w:rPr>
        <w:object w:dxaOrig="3220" w:dyaOrig="480" w14:anchorId="1575A026">
          <v:shape id="_x0000_i1452" type="#_x0000_t75" style="width:161pt;height:24.45pt" o:ole="">
            <v:imagedata r:id="rId872" o:title=""/>
          </v:shape>
          <o:OLEObject Type="Embed" ProgID="Equation.DSMT4" ShapeID="_x0000_i1452" DrawAspect="Content" ObjectID="_1494317544" r:id="rId8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130</w:instrText>
      </w:r>
      <w:r w:rsidR="00511485">
        <w:rPr>
          <w:noProof/>
        </w:rPr>
        <w:fldChar w:fldCharType="end"/>
      </w:r>
      <w:r>
        <w:instrText>)</w:instrText>
      </w:r>
      <w:r>
        <w:fldChar w:fldCharType="end"/>
      </w:r>
    </w:p>
    <w:p w14:paraId="2DC1CCD7" w14:textId="5E9F40EA" w:rsidR="00FB6012" w:rsidRDefault="00FB6012" w:rsidP="00FB6012">
      <w:r>
        <w:t xml:space="preserve">where </w:t>
      </w:r>
      <w:r w:rsidR="00905817" w:rsidRPr="00905817">
        <w:rPr>
          <w:position w:val="-4"/>
        </w:rPr>
        <w:object w:dxaOrig="340" w:dyaOrig="300" w14:anchorId="74BDEABF">
          <v:shape id="_x0000_i1453" type="#_x0000_t75" style="width:17pt;height:14.95pt" o:ole="">
            <v:imagedata r:id="rId874" o:title=""/>
          </v:shape>
          <o:OLEObject Type="Embed" ProgID="Equation.DSMT4" ShapeID="_x0000_i1453" DrawAspect="Content" ObjectID="_1494317545" r:id="rId875"/>
        </w:object>
      </w:r>
      <w:r>
        <w:t xml:space="preserve"> is the deformation gradient of constituent </w:t>
      </w:r>
      <w:r w:rsidR="00905817" w:rsidRPr="00905817">
        <w:rPr>
          <w:position w:val="-6"/>
        </w:rPr>
        <w:object w:dxaOrig="240" w:dyaOrig="220" w14:anchorId="1BB16E21">
          <v:shape id="_x0000_i1454" type="#_x0000_t75" style="width:12.25pt;height:10.85pt" o:ole="">
            <v:imagedata r:id="rId876" o:title=""/>
          </v:shape>
          <o:OLEObject Type="Embed" ProgID="Equation.DSMT4" ShapeID="_x0000_i1454" DrawAspect="Content" ObjectID="_1494317546" r:id="rId877"/>
        </w:object>
      </w:r>
      <w:r>
        <w:t xml:space="preserve"> and </w:t>
      </w:r>
      <w:r w:rsidR="00905817" w:rsidRPr="00905817">
        <w:rPr>
          <w:position w:val="-6"/>
        </w:rPr>
        <w:object w:dxaOrig="200" w:dyaOrig="220" w14:anchorId="3E2009B5">
          <v:shape id="_x0000_i1455" type="#_x0000_t75" style="width:10.2pt;height:10.85pt" o:ole="">
            <v:imagedata r:id="rId878" o:title=""/>
          </v:shape>
          <o:OLEObject Type="Embed" ProgID="Equation.DSMT4" ShapeID="_x0000_i1455" DrawAspect="Content" ObjectID="_1494317547" r:id="rId879"/>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6640543" w:rsidR="00FB6012" w:rsidRDefault="00FB6012" w:rsidP="00FB6012">
      <w:pPr>
        <w:pStyle w:val="MTDisplayEquation"/>
      </w:pPr>
      <w:r>
        <w:tab/>
      </w:r>
      <w:r w:rsidR="00905817" w:rsidRPr="00905817">
        <w:rPr>
          <w:position w:val="-28"/>
        </w:rPr>
        <w:object w:dxaOrig="6140" w:dyaOrig="680" w14:anchorId="3D8FBC81">
          <v:shape id="_x0000_i1456" type="#_x0000_t75" style="width:307pt;height:34.65pt" o:ole="">
            <v:imagedata r:id="rId880" o:title=""/>
          </v:shape>
          <o:OLEObject Type="Embed" ProgID="Equation.DSMT4" ShapeID="_x0000_i1456" DrawAspect="Content" ObjectID="_1494317548" r:id="rId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131</w:instrText>
      </w:r>
      <w:r w:rsidR="00511485">
        <w:rPr>
          <w:noProof/>
        </w:rPr>
        <w:fldChar w:fldCharType="end"/>
      </w:r>
      <w:r>
        <w:instrText>)</w:instrText>
      </w:r>
      <w:r>
        <w:fldChar w:fldCharType="end"/>
      </w:r>
    </w:p>
    <w:p w14:paraId="3C50C43D" w14:textId="27ADBEAC" w:rsidR="00FB6012" w:rsidRDefault="00FB6012" w:rsidP="00FB6012">
      <w:r>
        <w:t xml:space="preserve">where </w:t>
      </w:r>
      <w:r w:rsidR="00905817" w:rsidRPr="00905817">
        <w:rPr>
          <w:position w:val="-4"/>
        </w:rPr>
        <w:object w:dxaOrig="380" w:dyaOrig="300" w14:anchorId="1A362281">
          <v:shape id="_x0000_i1457" type="#_x0000_t75" style="width:19pt;height:14.95pt" o:ole="">
            <v:imagedata r:id="rId882" o:title=""/>
          </v:shape>
          <o:OLEObject Type="Embed" ProgID="Equation.DSMT4" ShapeID="_x0000_i1457" DrawAspect="Content" ObjectID="_1494317549" r:id="rId883"/>
        </w:object>
      </w:r>
      <w:r>
        <w:t xml:space="preserve"> is the strain energy density of constituent </w:t>
      </w:r>
      <w:r w:rsidR="00905817" w:rsidRPr="00905817">
        <w:rPr>
          <w:position w:val="-6"/>
        </w:rPr>
        <w:object w:dxaOrig="240" w:dyaOrig="220" w14:anchorId="311DD5AA">
          <v:shape id="_x0000_i1458" type="#_x0000_t75" style="width:12.25pt;height:10.85pt" o:ole="">
            <v:imagedata r:id="rId884" o:title=""/>
          </v:shape>
          <o:OLEObject Type="Embed" ProgID="Equation.DSMT4" ShapeID="_x0000_i1458" DrawAspect="Content" ObjectID="_1494317550" r:id="rId885"/>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2B090246" w:rsidR="00FB6012" w:rsidRDefault="00FB6012" w:rsidP="00FB6012">
      <w:pPr>
        <w:pStyle w:val="MTDisplayEquation"/>
      </w:pPr>
      <w:r>
        <w:tab/>
      </w:r>
      <w:r w:rsidR="00905817" w:rsidRPr="00905817">
        <w:rPr>
          <w:position w:val="-28"/>
        </w:rPr>
        <w:object w:dxaOrig="4500" w:dyaOrig="680" w14:anchorId="57B71A6A">
          <v:shape id="_x0000_i1459" type="#_x0000_t75" style="width:225.5pt;height:34.65pt" o:ole="">
            <v:imagedata r:id="rId886" o:title=""/>
          </v:shape>
          <o:OLEObject Type="Embed" ProgID="Equation.DSMT4" ShapeID="_x0000_i1459" DrawAspect="Content" ObjectID="_1494317551" r:id="rId8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132</w:instrText>
      </w:r>
      <w:r w:rsidR="00511485">
        <w:rPr>
          <w:noProof/>
        </w:rPr>
        <w:fldChar w:fldCharType="end"/>
      </w:r>
      <w:r>
        <w:instrText>)</w:instrText>
      </w:r>
      <w:r>
        <w:fldChar w:fldCharType="end"/>
      </w:r>
    </w:p>
    <w:p w14:paraId="1D7F10A0" w14:textId="34045184" w:rsidR="00FB6012" w:rsidRDefault="00FB6012" w:rsidP="00FB6012">
      <w:r>
        <w:t xml:space="preserve">This special form assumes that there are no explicit dependencies among the various solid constituents of the mixture.  Thus, </w:t>
      </w:r>
      <w:r w:rsidR="00905817" w:rsidRPr="00905817">
        <w:rPr>
          <w:position w:val="-4"/>
        </w:rPr>
        <w:object w:dxaOrig="380" w:dyaOrig="300" w14:anchorId="75D17704">
          <v:shape id="_x0000_i1460" type="#_x0000_t75" style="width:19pt;height:14.95pt" o:ole="">
            <v:imagedata r:id="rId888" o:title=""/>
          </v:shape>
          <o:OLEObject Type="Embed" ProgID="Equation.DSMT4" ShapeID="_x0000_i1460" DrawAspect="Content" ObjectID="_1494317552" r:id="rId889"/>
        </w:object>
      </w:r>
      <w:r>
        <w:t xml:space="preserve"> depends only on the deformation gradient and mass content of </w:t>
      </w:r>
      <w:r w:rsidR="00905817" w:rsidRPr="00905817">
        <w:rPr>
          <w:position w:val="-6"/>
        </w:rPr>
        <w:object w:dxaOrig="240" w:dyaOrig="220" w14:anchorId="75E8185A">
          <v:shape id="_x0000_i1461" type="#_x0000_t75" style="width:12.25pt;height:10.85pt" o:ole="">
            <v:imagedata r:id="rId890" o:title=""/>
          </v:shape>
          <o:OLEObject Type="Embed" ProgID="Equation.DSMT4" ShapeID="_x0000_i1461" DrawAspect="Content" ObjectID="_1494317553" r:id="rId891"/>
        </w:object>
      </w:r>
      <w:r>
        <w:t>.</w:t>
      </w:r>
    </w:p>
    <w:p w14:paraId="2EAD9CB3" w14:textId="77777777" w:rsidR="00FB6012" w:rsidRDefault="00FB6012" w:rsidP="00FB6012"/>
    <w:p w14:paraId="556138F2" w14:textId="323E6CBA" w:rsidR="00FB6012" w:rsidRDefault="00FB6012" w:rsidP="00FB6012">
      <w:r>
        <w:t xml:space="preserve">Furthermore, if we assume that </w:t>
      </w:r>
      <w:r w:rsidR="00905817" w:rsidRPr="00905817">
        <w:rPr>
          <w:position w:val="-4"/>
        </w:rPr>
        <w:object w:dxaOrig="740" w:dyaOrig="300" w14:anchorId="2C0A073D">
          <v:shape id="_x0000_i1462" type="#_x0000_t75" style="width:37.35pt;height:14.95pt" o:ole="">
            <v:imagedata r:id="rId892" o:title=""/>
          </v:shape>
          <o:OLEObject Type="Embed" ProgID="Equation.DSMT4" ShapeID="_x0000_i1462" DrawAspect="Content" ObjectID="_1494317554" r:id="rId893"/>
        </w:object>
      </w:r>
      <w:r>
        <w:t xml:space="preserve"> for all </w:t>
      </w:r>
      <w:r w:rsidR="00905817" w:rsidRPr="00905817">
        <w:rPr>
          <w:position w:val="-6"/>
        </w:rPr>
        <w:object w:dxaOrig="240" w:dyaOrig="220" w14:anchorId="1654985D">
          <v:shape id="_x0000_i1463" type="#_x0000_t75" style="width:12.25pt;height:10.85pt" o:ole="">
            <v:imagedata r:id="rId894" o:title=""/>
          </v:shape>
          <o:OLEObject Type="Embed" ProgID="Equation.DSMT4" ShapeID="_x0000_i1463" DrawAspect="Content" ObjectID="_1494317555" r:id="rId895"/>
        </w:object>
      </w:r>
      <w:r>
        <w:t xml:space="preserve"> (implying no residual stresses in the solid mixture), then the general form for </w:t>
      </w:r>
      <w:r w:rsidR="00905817" w:rsidRPr="00905817">
        <w:rPr>
          <w:position w:val="-4"/>
        </w:rPr>
        <w:object w:dxaOrig="279" w:dyaOrig="260" w14:anchorId="246F9EC7">
          <v:shape id="_x0000_i1464" type="#_x0000_t75" style="width:14.25pt;height:12.9pt" o:ole="">
            <v:imagedata r:id="rId896" o:title=""/>
          </v:shape>
          <o:OLEObject Type="Embed" ProgID="Equation.DSMT4" ShapeID="_x0000_i1464" DrawAspect="Content" ObjectID="_1494317556" r:id="rId897"/>
        </w:object>
      </w:r>
      <w:r>
        <w:t xml:space="preserve"> further reduces to</w:t>
      </w:r>
    </w:p>
    <w:p w14:paraId="0DD2856B" w14:textId="4B344F26" w:rsidR="00FB6012" w:rsidRDefault="00FB6012" w:rsidP="00FB6012">
      <w:pPr>
        <w:pStyle w:val="MTDisplayEquation"/>
      </w:pPr>
      <w:r>
        <w:tab/>
      </w:r>
      <w:r w:rsidR="00905817" w:rsidRPr="00905817">
        <w:rPr>
          <w:position w:val="-28"/>
        </w:rPr>
        <w:object w:dxaOrig="1880" w:dyaOrig="680" w14:anchorId="6312C994">
          <v:shape id="_x0000_i1465" type="#_x0000_t75" style="width:94.4pt;height:34.65pt" o:ole="">
            <v:imagedata r:id="rId898" o:title=""/>
          </v:shape>
          <o:OLEObject Type="Embed" ProgID="Equation.DSMT4" ShapeID="_x0000_i1465" DrawAspect="Content" ObjectID="_1494317557" r:id="rId8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99" w:name="ZEqnNum493756"/>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133</w:instrText>
      </w:r>
      <w:r w:rsidR="00511485">
        <w:rPr>
          <w:noProof/>
        </w:rPr>
        <w:fldChar w:fldCharType="end"/>
      </w:r>
      <w:r>
        <w:instrText>)</w:instrText>
      </w:r>
      <w:bookmarkEnd w:id="199"/>
      <w:r>
        <w:fldChar w:fldCharType="end"/>
      </w:r>
    </w:p>
    <w:p w14:paraId="605503C1" w14:textId="77777777" w:rsidR="00FB6012" w:rsidRDefault="00FB6012" w:rsidP="00FB6012">
      <w:r>
        <w:t>Consequently, the stress tensor for the mixture becomes</w:t>
      </w:r>
    </w:p>
    <w:p w14:paraId="387DF18F" w14:textId="569EF8EE" w:rsidR="00FB6012" w:rsidRPr="00791193" w:rsidRDefault="00FB6012" w:rsidP="00FB6012">
      <w:pPr>
        <w:pStyle w:val="MTDisplayEquation"/>
      </w:pPr>
      <w:r>
        <w:tab/>
      </w:r>
      <w:r w:rsidR="00905817" w:rsidRPr="00905817">
        <w:rPr>
          <w:position w:val="-28"/>
        </w:rPr>
        <w:object w:dxaOrig="4099" w:dyaOrig="700" w14:anchorId="6551847B">
          <v:shape id="_x0000_i1466" type="#_x0000_t75" style="width:204.45pt;height:34.65pt" o:ole="">
            <v:imagedata r:id="rId900" o:title=""/>
          </v:shape>
          <o:OLEObject Type="Embed" ProgID="Equation.DSMT4" ShapeID="_x0000_i1466" DrawAspect="Content" ObjectID="_1494317558" r:id="rId9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w:instrText>
      </w:r>
      <w:r w:rsidR="00511485">
        <w:instrText xml:space="preserve">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134</w:instrText>
      </w:r>
      <w:r w:rsidR="00511485">
        <w:rPr>
          <w:noProof/>
        </w:rPr>
        <w:fldChar w:fldCharType="end"/>
      </w:r>
      <w:r>
        <w:instrText>)</w:instrText>
      </w:r>
      <w:r>
        <w:fldChar w:fldCharType="end"/>
      </w:r>
    </w:p>
    <w:p w14:paraId="52A8CABF" w14:textId="6C2DC2D6"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905817" w:rsidRPr="00905817">
        <w:rPr>
          <w:position w:val="-4"/>
        </w:rPr>
        <w:object w:dxaOrig="380" w:dyaOrig="300" w14:anchorId="3A4782E9">
          <v:shape id="_x0000_i1467" type="#_x0000_t75" style="width:19pt;height:14.95pt" o:ole="">
            <v:imagedata r:id="rId902" o:title=""/>
          </v:shape>
          <o:OLEObject Type="Embed" ProgID="Equation.DSMT4" ShapeID="_x0000_i1467" DrawAspect="Content" ObjectID="_1494317559" r:id="rId903"/>
        </w:object>
      </w:r>
      <w:r>
        <w:t xml:space="preserve"> also depends on </w:t>
      </w:r>
      <w:r w:rsidR="00905817" w:rsidRPr="00905817">
        <w:rPr>
          <w:position w:val="-12"/>
        </w:rPr>
        <w:object w:dxaOrig="340" w:dyaOrig="380" w14:anchorId="01C02394">
          <v:shape id="_x0000_i1468" type="#_x0000_t75" style="width:17pt;height:19pt" o:ole="">
            <v:imagedata r:id="rId904" o:title=""/>
          </v:shape>
          <o:OLEObject Type="Embed" ProgID="Equation.DSMT4" ShapeID="_x0000_i1468" DrawAspect="Content" ObjectID="_1494317560" r:id="rId905"/>
        </w:object>
      </w:r>
      <w:r>
        <w:t xml:space="preserve"> implies that the material properties appearing in the constitutive relation for </w:t>
      </w:r>
      <w:r w:rsidR="00905817" w:rsidRPr="00905817">
        <w:rPr>
          <w:position w:val="-6"/>
        </w:rPr>
        <w:object w:dxaOrig="340" w:dyaOrig="320" w14:anchorId="4F25E6B4">
          <v:shape id="_x0000_i1469" type="#_x0000_t75" style="width:17pt;height:15.6pt" o:ole="">
            <v:imagedata r:id="rId906" o:title=""/>
          </v:shape>
          <o:OLEObject Type="Embed" ProgID="Equation.DSMT4" ShapeID="_x0000_i1469" DrawAspect="Content" ObjectID="_1494317561" r:id="rId907"/>
        </w:object>
      </w:r>
      <w:r>
        <w:t xml:space="preserve"> are dependent on the mass content of solid </w:t>
      </w:r>
      <w:r w:rsidR="00905817" w:rsidRPr="00905817">
        <w:rPr>
          <w:position w:val="-6"/>
        </w:rPr>
        <w:object w:dxaOrig="240" w:dyaOrig="220" w14:anchorId="2D0DDBE3">
          <v:shape id="_x0000_i1470" type="#_x0000_t75" style="width:12.25pt;height:10.85pt" o:ole="">
            <v:imagedata r:id="rId908" o:title=""/>
          </v:shape>
          <o:OLEObject Type="Embed" ProgID="Equation.DSMT4" ShapeID="_x0000_i1470" DrawAspect="Content" ObjectID="_1494317562" r:id="rId909"/>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r w:rsidR="00511485">
        <w:fldChar w:fldCharType="begin"/>
      </w:r>
      <w:r w:rsidR="00511485">
        <w:instrText xml:space="preserve"> REF ZEqnNum493756 \* Charformat \! \* MERG</w:instrText>
      </w:r>
      <w:r w:rsidR="00511485">
        <w:instrText xml:space="preserve">EFORMAT </w:instrText>
      </w:r>
      <w:r w:rsidR="00511485">
        <w:fldChar w:fldCharType="separate"/>
      </w:r>
      <w:r w:rsidR="00D3178E">
        <w:instrText>(2.133)</w:instrText>
      </w:r>
      <w:r w:rsidR="00511485">
        <w:fldChar w:fldCharType="end"/>
      </w:r>
      <w:r>
        <w:fldChar w:fldCharType="end"/>
      </w:r>
      <w:r>
        <w:t>, the uncoupled strain energy density for the solid mixture may be of the form</w:t>
      </w:r>
    </w:p>
    <w:p w14:paraId="7A43385F" w14:textId="00A480A6" w:rsidR="00FB6012" w:rsidRDefault="00FB6012" w:rsidP="00FB6012">
      <w:pPr>
        <w:pStyle w:val="MTDisplayEquation"/>
      </w:pPr>
      <w:r>
        <w:tab/>
      </w:r>
      <w:r w:rsidR="00905817" w:rsidRPr="00905817">
        <w:rPr>
          <w:position w:val="-28"/>
        </w:rPr>
        <w:object w:dxaOrig="2640" w:dyaOrig="680" w14:anchorId="3CCD4128">
          <v:shape id="_x0000_i1471" type="#_x0000_t75" style="width:133.15pt;height:34.65pt" o:ole="">
            <v:imagedata r:id="rId910" o:title=""/>
          </v:shape>
          <o:OLEObject Type="Embed" ProgID="Equation.DSMT4" ShapeID="_x0000_i1471" DrawAspect="Content" ObjectID="_1494317563" r:id="rId9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w:instrText>
      </w:r>
      <w:r w:rsidR="00511485">
        <w:instrText xml:space="preserve"> \* Arabic \* MERGEFORMAT </w:instrText>
      </w:r>
      <w:r w:rsidR="00511485">
        <w:fldChar w:fldCharType="separate"/>
      </w:r>
      <w:r w:rsidR="00D3178E">
        <w:rPr>
          <w:noProof/>
        </w:rPr>
        <w:instrText>135</w:instrText>
      </w:r>
      <w:r w:rsidR="00511485">
        <w:rPr>
          <w:noProof/>
        </w:rPr>
        <w:fldChar w:fldCharType="end"/>
      </w:r>
      <w:r>
        <w:instrText>)</w:instrText>
      </w:r>
      <w:r>
        <w:fldChar w:fldCharType="end"/>
      </w:r>
    </w:p>
    <w:p w14:paraId="7FD6922A" w14:textId="3EA5D5B8" w:rsidR="00FB6012" w:rsidRPr="00772A74" w:rsidRDefault="00FB6012" w:rsidP="00FB6012">
      <w:r>
        <w:t xml:space="preserve">where </w:t>
      </w:r>
      <w:r w:rsidR="00905817" w:rsidRPr="00905817">
        <w:rPr>
          <w:position w:val="-14"/>
        </w:rPr>
        <w:object w:dxaOrig="620" w:dyaOrig="400" w14:anchorId="27E2B551">
          <v:shape id="_x0000_i1472" type="#_x0000_t75" style="width:30.55pt;height:19.7pt" o:ole="">
            <v:imagedata r:id="rId912" o:title=""/>
          </v:shape>
          <o:OLEObject Type="Embed" ProgID="Equation.DSMT4" ShapeID="_x0000_i1472" DrawAspect="Content" ObjectID="_1494317564" r:id="rId913"/>
        </w:object>
      </w:r>
      <w:r>
        <w:t xml:space="preserve"> is the volumetric energy component, </w:t>
      </w:r>
      <w:r w:rsidR="00905817" w:rsidRPr="00905817">
        <w:rPr>
          <w:position w:val="-16"/>
        </w:rPr>
        <w:object w:dxaOrig="1260" w:dyaOrig="420" w14:anchorId="6F8FC015">
          <v:shape id="_x0000_i1473" type="#_x0000_t75" style="width:63.15pt;height:20.4pt" o:ole="">
            <v:imagedata r:id="rId914" o:title=""/>
          </v:shape>
          <o:OLEObject Type="Embed" ProgID="Equation.DSMT4" ShapeID="_x0000_i1473" DrawAspect="Content" ObjectID="_1494317565" r:id="rId915"/>
        </w:object>
      </w:r>
      <w:r>
        <w:t xml:space="preserve"> is the distortional energy component, and </w:t>
      </w:r>
      <w:r w:rsidR="00905817" w:rsidRPr="00905817">
        <w:rPr>
          <w:position w:val="-4"/>
        </w:rPr>
        <w:object w:dxaOrig="220" w:dyaOrig="300" w14:anchorId="6BAD8F70">
          <v:shape id="_x0000_i1474" type="#_x0000_t75" style="width:10.85pt;height:14.95pt" o:ole="">
            <v:imagedata r:id="rId916" o:title=""/>
          </v:shape>
          <o:OLEObject Type="Embed" ProgID="Equation.DSMT4" ShapeID="_x0000_i1474" DrawAspect="Content" ObjectID="_1494317566" r:id="rId917"/>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D3178E">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200" w:name="_Toc176704834"/>
      <w:bookmarkStart w:id="201" w:name="_Toc289032535"/>
      <w:r>
        <w:lastRenderedPageBreak/>
        <w:t>Equilibrium Swelling</w:t>
      </w:r>
      <w:bookmarkEnd w:id="200"/>
      <w:bookmarkEnd w:id="201"/>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D3178E">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6507AD96" w:rsidR="00FB6012" w:rsidRDefault="00FB6012" w:rsidP="00FB6012">
      <w:pPr>
        <w:pStyle w:val="MTDisplayEquation"/>
      </w:pPr>
      <w:r>
        <w:tab/>
      </w:r>
      <w:r w:rsidR="00905817" w:rsidRPr="00905817">
        <w:rPr>
          <w:position w:val="-10"/>
        </w:rPr>
        <w:object w:dxaOrig="1280" w:dyaOrig="360" w14:anchorId="7ACDA778">
          <v:shape id="_x0000_i1475" type="#_x0000_t75" style="width:63.85pt;height:19pt" o:ole="">
            <v:imagedata r:id="rId918" o:title=""/>
          </v:shape>
          <o:OLEObject Type="Embed" ProgID="Equation.DSMT4" ShapeID="_x0000_i1475" DrawAspect="Content" ObjectID="_1494317567" r:id="rId9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2" w:name="ZEqnNum905335"/>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136</w:instrText>
      </w:r>
      <w:r w:rsidR="00511485">
        <w:rPr>
          <w:noProof/>
        </w:rPr>
        <w:fldChar w:fldCharType="end"/>
      </w:r>
      <w:r>
        <w:instrText>)</w:instrText>
      </w:r>
      <w:bookmarkEnd w:id="202"/>
      <w:r>
        <w:fldChar w:fldCharType="end"/>
      </w:r>
    </w:p>
    <w:p w14:paraId="2AB0339B" w14:textId="1ED8B212" w:rsidR="00FB6012" w:rsidRDefault="00FB6012" w:rsidP="00FB6012">
      <w:r>
        <w:t xml:space="preserve">where </w:t>
      </w:r>
      <w:r w:rsidR="00905817" w:rsidRPr="00905817">
        <w:rPr>
          <w:position w:val="-10"/>
        </w:rPr>
        <w:object w:dxaOrig="240" w:dyaOrig="260" w14:anchorId="7743D047">
          <v:shape id="_x0000_i1476" type="#_x0000_t75" style="width:12.25pt;height:12.9pt" o:ole="">
            <v:imagedata r:id="rId920" o:title=""/>
          </v:shape>
          <o:OLEObject Type="Embed" ProgID="Equation.DSMT4" ShapeID="_x0000_i1476" DrawAspect="Content" ObjectID="_1494317568" r:id="rId921"/>
        </w:object>
      </w:r>
      <w:r>
        <w:t xml:space="preserve"> is he fluid pressure and </w:t>
      </w:r>
      <w:r w:rsidR="00905817" w:rsidRPr="00905817">
        <w:rPr>
          <w:position w:val="-6"/>
        </w:rPr>
        <w:object w:dxaOrig="300" w:dyaOrig="320" w14:anchorId="4B2E6CB6">
          <v:shape id="_x0000_i1477" type="#_x0000_t75" style="width:14.95pt;height:15.6pt" o:ole="">
            <v:imagedata r:id="rId922" o:title=""/>
          </v:shape>
          <o:OLEObject Type="Embed" ProgID="Equation.DSMT4" ShapeID="_x0000_i1477" DrawAspect="Content" ObjectID="_1494317569" r:id="rId923"/>
        </w:object>
      </w:r>
      <w:r>
        <w:t xml:space="preserve"> is the stress in the solid matrix resulting from solid strain.  When steady-state conditions are achieved, the fluid pressure </w:t>
      </w:r>
      <w:r w:rsidR="00905817" w:rsidRPr="00905817">
        <w:rPr>
          <w:position w:val="-10"/>
        </w:rPr>
        <w:object w:dxaOrig="240" w:dyaOrig="260" w14:anchorId="74644867">
          <v:shape id="_x0000_i1478" type="#_x0000_t75" style="width:12.25pt;height:12.9pt" o:ole="">
            <v:imagedata r:id="rId924" o:title=""/>
          </v:shape>
          <o:OLEObject Type="Embed" ProgID="Equation.DSMT4" ShapeID="_x0000_i1478" DrawAspect="Content" ObjectID="_1494317570" r:id="rId925"/>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r w:rsidR="00511485">
        <w:fldChar w:fldCharType="begin"/>
      </w:r>
      <w:r w:rsidR="00511485">
        <w:instrText xml:space="preserve"> REF ZEqnNum385284 \* Charformat \! \* MERGEFORMAT </w:instrText>
      </w:r>
      <w:r w:rsidR="00511485">
        <w:fldChar w:fldCharType="separate"/>
      </w:r>
      <w:r w:rsidR="00D3178E">
        <w:instrText>(2.112)</w:instrText>
      </w:r>
      <w:r w:rsidR="00511485">
        <w:fldChar w:fldCharType="end"/>
      </w:r>
      <w:r w:rsidR="00F71297">
        <w:fldChar w:fldCharType="end"/>
      </w:r>
      <w:r>
        <w:t xml:space="preserve">, </w:t>
      </w:r>
      <w:r w:rsidR="00905817" w:rsidRPr="00905817">
        <w:rPr>
          <w:position w:val="-10"/>
        </w:rPr>
        <w:object w:dxaOrig="1400" w:dyaOrig="320" w14:anchorId="0BA8CA2A">
          <v:shape id="_x0000_i1479" type="#_x0000_t75" style="width:69.95pt;height:15.6pt" o:ole="">
            <v:imagedata r:id="rId926" o:title=""/>
          </v:shape>
          <o:OLEObject Type="Embed" ProgID="Equation.DSMT4" ShapeID="_x0000_i1479" DrawAspect="Content" ObjectID="_1494317571" r:id="rId927"/>
        </w:object>
      </w:r>
      <w:r>
        <w:t xml:space="preserve"> where </w:t>
      </w:r>
      <w:r w:rsidR="00905817" w:rsidRPr="00905817">
        <w:rPr>
          <w:position w:val="-10"/>
        </w:rPr>
        <w:object w:dxaOrig="240" w:dyaOrig="320" w14:anchorId="4A3A70B0">
          <v:shape id="_x0000_i1480" type="#_x0000_t75" style="width:12.25pt;height:15.6pt" o:ole="">
            <v:imagedata r:id="rId928" o:title=""/>
          </v:shape>
          <o:OLEObject Type="Embed" ProgID="Equation.DSMT4" ShapeID="_x0000_i1480" DrawAspect="Content" ObjectID="_1494317572" r:id="rId929"/>
        </w:object>
      </w:r>
      <w:r>
        <w:t xml:space="preserve"> is the mechanical pressure resulting from ambient conditions and </w:t>
      </w:r>
      <w:r w:rsidR="00905817" w:rsidRPr="00905817">
        <w:rPr>
          <w:position w:val="-6"/>
        </w:rPr>
        <w:object w:dxaOrig="639" w:dyaOrig="279" w14:anchorId="1847E9E1">
          <v:shape id="_x0000_i1481" type="#_x0000_t75" style="width:30.55pt;height:14.25pt" o:ole="">
            <v:imagedata r:id="rId930" o:title=""/>
          </v:shape>
          <o:OLEObject Type="Embed" ProgID="Equation.DSMT4" ShapeID="_x0000_i1481" DrawAspect="Content" ObjectID="_1494317573" r:id="rId931"/>
        </w:object>
      </w:r>
      <w:r>
        <w:t xml:space="preserve"> is the osmotic pressure resulting from the osmolarity </w:t>
      </w:r>
      <w:r w:rsidR="00905817" w:rsidRPr="00905817">
        <w:rPr>
          <w:position w:val="-6"/>
        </w:rPr>
        <w:object w:dxaOrig="180" w:dyaOrig="220" w14:anchorId="348D95C1">
          <v:shape id="_x0000_i1482" type="#_x0000_t75" style="width:8.85pt;height:10.85pt" o:ole="">
            <v:imagedata r:id="rId932" o:title=""/>
          </v:shape>
          <o:OLEObject Type="Embed" ProgID="Equation.DSMT4" ShapeID="_x0000_i1482" DrawAspect="Content" ObjectID="_1494317574" r:id="rId933"/>
        </w:object>
      </w:r>
      <w:r>
        <w:t xml:space="preserve"> of the solution.</w:t>
      </w:r>
    </w:p>
    <w:p w14:paraId="44B89B13" w14:textId="77777777" w:rsidR="00FB6012" w:rsidRDefault="00FB6012" w:rsidP="00FB6012"/>
    <w:p w14:paraId="7921F29A" w14:textId="63CB79F3" w:rsidR="00FB6012" w:rsidRDefault="00FB6012" w:rsidP="00FB6012">
      <w:r>
        <w:t xml:space="preserve">The osmotic pressure </w:t>
      </w:r>
      <w:r w:rsidR="00905817" w:rsidRPr="00905817">
        <w:rPr>
          <w:position w:val="-10"/>
        </w:rPr>
        <w:object w:dxaOrig="240" w:dyaOrig="260" w14:anchorId="35506E59">
          <v:shape id="_x0000_i1483" type="#_x0000_t75" style="width:12.25pt;height:12.9pt" o:ole="">
            <v:imagedata r:id="rId934" o:title=""/>
          </v:shape>
          <o:OLEObject Type="Embed" ProgID="Equation.DSMT4" ShapeID="_x0000_i1483" DrawAspect="Content" ObjectID="_1494317575" r:id="rId935"/>
        </w:object>
      </w:r>
      <w:r>
        <w:t xml:space="preserve"> may produce swelling of the solid matrix, which is opposed by the solid matrix stress.  This becomes more apparent when considering, for example, the case of a traction-free body.  The traction is given by </w:t>
      </w:r>
      <w:r w:rsidR="00905817" w:rsidRPr="00905817">
        <w:rPr>
          <w:position w:val="-6"/>
        </w:rPr>
        <w:object w:dxaOrig="800" w:dyaOrig="260" w14:anchorId="2249E2A6">
          <v:shape id="_x0000_i1484" type="#_x0000_t75" style="width:40.1pt;height:12.9pt" o:ole="">
            <v:imagedata r:id="rId936" o:title=""/>
          </v:shape>
          <o:OLEObject Type="Embed" ProgID="Equation.DSMT4" ShapeID="_x0000_i1484" DrawAspect="Content" ObjectID="_1494317576" r:id="rId937"/>
        </w:object>
      </w:r>
      <w:r>
        <w:t xml:space="preserve">, where </w:t>
      </w:r>
      <w:r w:rsidR="00905817" w:rsidRPr="00905817">
        <w:rPr>
          <w:position w:val="-4"/>
        </w:rPr>
        <w:object w:dxaOrig="200" w:dyaOrig="200" w14:anchorId="3D7BC902">
          <v:shape id="_x0000_i1485" type="#_x0000_t75" style="width:10.2pt;height:10.2pt" o:ole="">
            <v:imagedata r:id="rId938" o:title=""/>
          </v:shape>
          <o:OLEObject Type="Embed" ProgID="Equation.DSMT4" ShapeID="_x0000_i1485" DrawAspect="Content" ObjectID="_1494317577" r:id="rId939"/>
        </w:object>
      </w:r>
      <w:r>
        <w:t xml:space="preserve"> is the unit outward normal to the boundary.  When </w:t>
      </w:r>
      <w:r w:rsidR="00905817" w:rsidRPr="00905817">
        <w:rPr>
          <w:position w:val="-6"/>
        </w:rPr>
        <w:object w:dxaOrig="520" w:dyaOrig="279" w14:anchorId="76544407">
          <v:shape id="_x0000_i1486" type="#_x0000_t75" style="width:25.8pt;height:14.25pt" o:ole="">
            <v:imagedata r:id="rId940" o:title=""/>
          </v:shape>
          <o:OLEObject Type="Embed" ProgID="Equation.DSMT4" ShapeID="_x0000_i1486" DrawAspect="Content" ObjectID="_1494317578" r:id="rId941"/>
        </w:object>
      </w:r>
      <w:r w:rsidR="0077444B">
        <w:t>,</w:t>
      </w:r>
      <w:r>
        <w:t xml:space="preserve"> the relation of </w:t>
      </w:r>
      <w:r>
        <w:fldChar w:fldCharType="begin"/>
      </w:r>
      <w:r>
        <w:instrText xml:space="preserve"> GOTOBUTTON ZEqnNum905335  \* MERGEFORMAT </w:instrText>
      </w:r>
      <w:r w:rsidR="00511485">
        <w:fldChar w:fldCharType="begin"/>
      </w:r>
      <w:r w:rsidR="00511485">
        <w:instrText xml:space="preserve"> REF ZEqnNum905335 \* Charformat \! \* MERGEFORMAT </w:instrText>
      </w:r>
      <w:r w:rsidR="00511485">
        <w:fldChar w:fldCharType="separate"/>
      </w:r>
      <w:r w:rsidR="00D3178E">
        <w:instrText>(2.136)</w:instrText>
      </w:r>
      <w:r w:rsidR="00511485">
        <w:fldChar w:fldCharType="end"/>
      </w:r>
      <w:r>
        <w:fldChar w:fldCharType="end"/>
      </w:r>
      <w:r>
        <w:t xml:space="preserve"> produces </w:t>
      </w:r>
      <w:r w:rsidR="00905817" w:rsidRPr="00905817">
        <w:rPr>
          <w:position w:val="-10"/>
        </w:rPr>
        <w:object w:dxaOrig="1219" w:dyaOrig="360" w14:anchorId="24EB6B19">
          <v:shape id="_x0000_i1487" type="#_x0000_t75" style="width:61.15pt;height:19pt" o:ole="">
            <v:imagedata r:id="rId942" o:title=""/>
          </v:shape>
          <o:OLEObject Type="Embed" ProgID="Equation.DSMT4" ShapeID="_x0000_i1487" DrawAspect="Content" ObjectID="_1494317579" r:id="rId943"/>
        </w:object>
      </w:r>
      <w:r>
        <w:t xml:space="preserve">, clearly showing that the osmotic pressure </w:t>
      </w:r>
      <w:r w:rsidR="00905817" w:rsidRPr="00905817">
        <w:rPr>
          <w:position w:val="-10"/>
        </w:rPr>
        <w:object w:dxaOrig="240" w:dyaOrig="260" w14:anchorId="693DFD54">
          <v:shape id="_x0000_i1488" type="#_x0000_t75" style="width:12.25pt;height:12.9pt" o:ole="">
            <v:imagedata r:id="rId944" o:title=""/>
          </v:shape>
          <o:OLEObject Type="Embed" ProgID="Equation.DSMT4" ShapeID="_x0000_i1488" DrawAspect="Content" ObjectID="_1494317580" r:id="rId945"/>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05CE4FE4" w:rsidR="00FB6012" w:rsidRDefault="00FB6012" w:rsidP="00FB6012">
      <w:pPr>
        <w:pStyle w:val="MTDisplayEquation"/>
      </w:pPr>
      <w:r>
        <w:tab/>
      </w:r>
      <w:r w:rsidR="00905817" w:rsidRPr="00905817">
        <w:rPr>
          <w:position w:val="-30"/>
        </w:rPr>
        <w:object w:dxaOrig="1060" w:dyaOrig="680" w14:anchorId="21CCD665">
          <v:shape id="_x0000_i1489" type="#_x0000_t75" style="width:52.3pt;height:34.65pt" o:ole="">
            <v:imagedata r:id="rId946" o:title=""/>
          </v:shape>
          <o:OLEObject Type="Embed" ProgID="Equation.DSMT4" ShapeID="_x0000_i1489" DrawAspect="Content" ObjectID="_1494317581" r:id="rId947"/>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3" w:name="ZEqnNum130917"/>
      <w:r>
        <w:instrText>(</w:instrText>
      </w:r>
      <w:r w:rsidR="00511485">
        <w:fldChar w:fldCharType="begin"/>
      </w:r>
      <w:r w:rsidR="00511485">
        <w:instrText xml:space="preserve"> SEQ</w:instrText>
      </w:r>
      <w:r w:rsidR="00511485">
        <w:instrText xml:space="preserve">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137</w:instrText>
      </w:r>
      <w:r w:rsidR="00511485">
        <w:rPr>
          <w:noProof/>
        </w:rPr>
        <w:fldChar w:fldCharType="end"/>
      </w:r>
      <w:r>
        <w:instrText>)</w:instrText>
      </w:r>
      <w:bookmarkEnd w:id="203"/>
      <w:r>
        <w:fldChar w:fldCharType="end"/>
      </w:r>
    </w:p>
    <w:p w14:paraId="5FA13C47" w14:textId="198626A4" w:rsidR="00FB6012" w:rsidRDefault="00FB6012" w:rsidP="00FB6012">
      <w:r>
        <w:t xml:space="preserve">where </w:t>
      </w:r>
      <w:r w:rsidR="00905817" w:rsidRPr="00905817">
        <w:rPr>
          <w:position w:val="-12"/>
        </w:rPr>
        <w:object w:dxaOrig="240" w:dyaOrig="360" w14:anchorId="1EE5CF9D">
          <v:shape id="_x0000_i1490" type="#_x0000_t75" style="width:12.25pt;height:19pt" o:ole="">
            <v:imagedata r:id="rId948" o:title=""/>
          </v:shape>
          <o:OLEObject Type="Embed" ProgID="Equation.DSMT4" ShapeID="_x0000_i1490" DrawAspect="Content" ObjectID="_1494317582" r:id="rId949"/>
        </w:object>
      </w:r>
      <w:r>
        <w:t xml:space="preserve"> is the number of moles of solute per volume of the mixture in the reference configuration, </w:t>
      </w:r>
      <w:r w:rsidR="00905817" w:rsidRPr="00905817">
        <w:rPr>
          <w:position w:val="-12"/>
        </w:rPr>
        <w:object w:dxaOrig="300" w:dyaOrig="380" w14:anchorId="36AC7C1A">
          <v:shape id="_x0000_i1491" type="#_x0000_t75" style="width:14.95pt;height:19pt" o:ole="">
            <v:imagedata r:id="rId950" o:title=""/>
          </v:shape>
          <o:OLEObject Type="Embed" ProgID="Equation.DSMT4" ShapeID="_x0000_i1491" DrawAspect="Content" ObjectID="_1494317583" r:id="rId951"/>
        </w:object>
      </w:r>
      <w:r>
        <w:t xml:space="preserve"> is the volume fraction of the solid in the reference configuration, and </w:t>
      </w:r>
      <w:r w:rsidR="00905817" w:rsidRPr="00905817">
        <w:rPr>
          <w:position w:val="-6"/>
        </w:rPr>
        <w:object w:dxaOrig="940" w:dyaOrig="279" w14:anchorId="1549988F">
          <v:shape id="_x0000_i1492" type="#_x0000_t75" style="width:47.55pt;height:14.25pt" o:ole="">
            <v:imagedata r:id="rId952" o:title=""/>
          </v:shape>
          <o:OLEObject Type="Embed" ProgID="Equation.DSMT4" ShapeID="_x0000_i1492" DrawAspect="Content" ObjectID="_1494317584" r:id="rId953"/>
        </w:object>
      </w:r>
      <w:r>
        <w:t xml:space="preserve"> is the relative volume of the porous solid matrix.  Neither </w:t>
      </w:r>
      <w:r w:rsidR="00905817" w:rsidRPr="00905817">
        <w:rPr>
          <w:position w:val="-12"/>
        </w:rPr>
        <w:object w:dxaOrig="240" w:dyaOrig="360" w14:anchorId="5C19E977">
          <v:shape id="_x0000_i1493" type="#_x0000_t75" style="width:12.25pt;height:19pt" o:ole="">
            <v:imagedata r:id="rId954" o:title=""/>
          </v:shape>
          <o:OLEObject Type="Embed" ProgID="Equation.DSMT4" ShapeID="_x0000_i1493" DrawAspect="Content" ObjectID="_1494317585" r:id="rId955"/>
        </w:object>
      </w:r>
      <w:r>
        <w:t xml:space="preserve"> nor </w:t>
      </w:r>
      <w:r w:rsidR="00905817" w:rsidRPr="00905817">
        <w:rPr>
          <w:position w:val="-12"/>
        </w:rPr>
        <w:object w:dxaOrig="300" w:dyaOrig="380" w14:anchorId="026393FB">
          <v:shape id="_x0000_i1494" type="#_x0000_t75" style="width:14.95pt;height:19pt" o:ole="">
            <v:imagedata r:id="rId956" o:title=""/>
          </v:shape>
          <o:OLEObject Type="Embed" ProgID="Equation.DSMT4" ShapeID="_x0000_i1494" DrawAspect="Content" ObjectID="_1494317586" r:id="rId957"/>
        </w:object>
      </w:r>
      <w:r>
        <w:t xml:space="preserve"> depend on the solid matrix deformation, thus </w:t>
      </w:r>
      <w:r>
        <w:fldChar w:fldCharType="begin"/>
      </w:r>
      <w:r>
        <w:instrText xml:space="preserve"> GOTOBUTTON ZEqnNum130917  \* MERGEFORMAT </w:instrText>
      </w:r>
      <w:r w:rsidR="00511485">
        <w:fldChar w:fldCharType="begin"/>
      </w:r>
      <w:r w:rsidR="00511485">
        <w:instrText xml:space="preserve"> REF ZEqnNum130917 \* Charformat \! \* MERGEFORMAT </w:instrText>
      </w:r>
      <w:r w:rsidR="00511485">
        <w:fldChar w:fldCharType="separate"/>
      </w:r>
      <w:r w:rsidR="00D3178E">
        <w:instrText>(2.137)</w:instrText>
      </w:r>
      <w:r w:rsidR="00511485">
        <w:fldChar w:fldCharType="end"/>
      </w:r>
      <w:r>
        <w:fldChar w:fldCharType="end"/>
      </w:r>
      <w:r>
        <w:t xml:space="preserve"> provides the explicit dependence of </w:t>
      </w:r>
      <w:r w:rsidR="00905817" w:rsidRPr="00905817">
        <w:rPr>
          <w:position w:val="-6"/>
        </w:rPr>
        <w:object w:dxaOrig="180" w:dyaOrig="220" w14:anchorId="72D1191F">
          <v:shape id="_x0000_i1495" type="#_x0000_t75" style="width:8.85pt;height:10.85pt" o:ole="">
            <v:imagedata r:id="rId958" o:title=""/>
          </v:shape>
          <o:OLEObject Type="Embed" ProgID="Equation.DSMT4" ShapeID="_x0000_i1495" DrawAspect="Content" ObjectID="_1494317587" r:id="rId959"/>
        </w:object>
      </w:r>
      <w:r>
        <w:t xml:space="preserve"> on </w:t>
      </w:r>
      <w:r w:rsidR="00905817" w:rsidRPr="00905817">
        <w:rPr>
          <w:position w:val="-6"/>
        </w:rPr>
        <w:object w:dxaOrig="220" w:dyaOrig="279" w14:anchorId="4EC3B5A5">
          <v:shape id="_x0000_i1496" type="#_x0000_t75" style="width:10.85pt;height:14.25pt" o:ole="">
            <v:imagedata r:id="rId960" o:title=""/>
          </v:shape>
          <o:OLEObject Type="Embed" ProgID="Equation.DSMT4" ShapeID="_x0000_i1496" DrawAspect="Content" ObjectID="_1494317588" r:id="rId961"/>
        </w:object>
      </w:r>
      <w:r>
        <w:t xml:space="preserve">.  This relation shows that the osmolarity of the interstitial fluid is dependent on the relative change in volume of the solid matrix with deformation.  Effectively, under equilibrium swelling conditions, the term </w:t>
      </w:r>
      <w:r w:rsidR="00905817" w:rsidRPr="00905817">
        <w:rPr>
          <w:position w:val="-10"/>
        </w:rPr>
        <w:object w:dxaOrig="460" w:dyaOrig="320" w14:anchorId="31C55825">
          <v:shape id="_x0000_i1497" type="#_x0000_t75" style="width:22.4pt;height:15.6pt" o:ole="">
            <v:imagedata r:id="rId962" o:title=""/>
          </v:shape>
          <o:OLEObject Type="Embed" ProgID="Equation.DSMT4" ShapeID="_x0000_i1497" DrawAspect="Content" ObjectID="_1494317589" r:id="rId963"/>
        </w:object>
      </w:r>
      <w:r>
        <w:t xml:space="preserve"> in </w:t>
      </w:r>
      <w:r>
        <w:fldChar w:fldCharType="begin"/>
      </w:r>
      <w:r>
        <w:instrText xml:space="preserve"> GOTOBUTTON ZEqnNum905335  \* MERGEFORMAT </w:instrText>
      </w:r>
      <w:r w:rsidR="00511485">
        <w:fldChar w:fldCharType="begin"/>
      </w:r>
      <w:r w:rsidR="00511485">
        <w:instrText xml:space="preserve"> REF ZEqnNum905335 \* Charformat \! \* MERGEFORMAT </w:instrText>
      </w:r>
      <w:r w:rsidR="00511485">
        <w:fldChar w:fldCharType="separate"/>
      </w:r>
      <w:r w:rsidR="00D3178E">
        <w:instrText>(2.136)</w:instrText>
      </w:r>
      <w:r w:rsidR="00511485">
        <w:fldChar w:fldCharType="end"/>
      </w:r>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2CD9EA69" w:rsidR="00FB6012" w:rsidRDefault="00FB6012" w:rsidP="00FB6012">
      <w:r>
        <w:t xml:space="preserve">Since </w:t>
      </w:r>
      <w:r w:rsidR="00905817" w:rsidRPr="00905817">
        <w:rPr>
          <w:position w:val="-10"/>
        </w:rPr>
        <w:object w:dxaOrig="240" w:dyaOrig="260" w14:anchorId="76C46A86">
          <v:shape id="_x0000_i1498" type="#_x0000_t75" style="width:12.25pt;height:12.9pt" o:ole="">
            <v:imagedata r:id="rId964" o:title=""/>
          </v:shape>
          <o:OLEObject Type="Embed" ProgID="Equation.DSMT4" ShapeID="_x0000_i1498" DrawAspect="Content" ObjectID="_1494317590" r:id="rId965"/>
        </w:object>
      </w:r>
      <w:r>
        <w:t xml:space="preserve"> also depends on the osmotic coefficient, if we assume that </w:t>
      </w:r>
      <w:r w:rsidR="00905817" w:rsidRPr="00905817">
        <w:rPr>
          <w:position w:val="-4"/>
        </w:rPr>
        <w:object w:dxaOrig="260" w:dyaOrig="240" w14:anchorId="0E7E96BF">
          <v:shape id="_x0000_i1499" type="#_x0000_t75" style="width:12.9pt;height:12.25pt" o:ole="">
            <v:imagedata r:id="rId966" o:title=""/>
          </v:shape>
          <o:OLEObject Type="Embed" ProgID="Equation.DSMT4" ShapeID="_x0000_i1499" DrawAspect="Content" ObjectID="_1494317591" r:id="rId967"/>
        </w:object>
      </w:r>
      <w:r>
        <w:t xml:space="preserve"> depends on the solid strain at most via a dependence on </w:t>
      </w:r>
      <w:r w:rsidR="00905817" w:rsidRPr="00905817">
        <w:rPr>
          <w:position w:val="-6"/>
        </w:rPr>
        <w:object w:dxaOrig="220" w:dyaOrig="279" w14:anchorId="18C55CE9">
          <v:shape id="_x0000_i1500" type="#_x0000_t75" style="width:10.85pt;height:14.25pt" o:ole="">
            <v:imagedata r:id="rId968" o:title=""/>
          </v:shape>
          <o:OLEObject Type="Embed" ProgID="Equation.DSMT4" ShapeID="_x0000_i1500" DrawAspect="Content" ObjectID="_1494317592" r:id="rId969"/>
        </w:object>
      </w:r>
      <w:r>
        <w:t xml:space="preserve">, we may thus state generically that </w:t>
      </w:r>
      <w:r w:rsidR="00905817" w:rsidRPr="00905817">
        <w:rPr>
          <w:position w:val="-14"/>
        </w:rPr>
        <w:object w:dxaOrig="999" w:dyaOrig="400" w14:anchorId="18473361">
          <v:shape id="_x0000_i1501" type="#_x0000_t75" style="width:50.25pt;height:19.7pt" o:ole="">
            <v:imagedata r:id="rId970" o:title=""/>
          </v:shape>
          <o:OLEObject Type="Embed" ProgID="Equation.DSMT4" ShapeID="_x0000_i1501" DrawAspect="Content" ObjectID="_1494317593" r:id="rId971"/>
        </w:object>
      </w:r>
      <w:r>
        <w:t xml:space="preserve"> under equilibrium swelling.  It follows that the elasticity tensor for </w:t>
      </w:r>
      <w:r w:rsidR="00905817" w:rsidRPr="00905817">
        <w:rPr>
          <w:position w:val="-6"/>
        </w:rPr>
        <w:object w:dxaOrig="220" w:dyaOrig="220" w14:anchorId="3074E11C">
          <v:shape id="_x0000_i1502" type="#_x0000_t75" style="width:10.85pt;height:10.85pt" o:ole="">
            <v:imagedata r:id="rId972" o:title=""/>
          </v:shape>
          <o:OLEObject Type="Embed" ProgID="Equation.DSMT4" ShapeID="_x0000_i1502" DrawAspect="Content" ObjectID="_1494317594" r:id="rId973"/>
        </w:object>
      </w:r>
      <w:r>
        <w:t xml:space="preserve"> is</w:t>
      </w:r>
    </w:p>
    <w:p w14:paraId="5E57F9D2" w14:textId="4B2FE424" w:rsidR="00FB6012" w:rsidRDefault="00FB6012" w:rsidP="00FB6012">
      <w:pPr>
        <w:pStyle w:val="MTDisplayEquation"/>
      </w:pPr>
      <w:r>
        <w:lastRenderedPageBreak/>
        <w:tab/>
      </w:r>
      <w:r w:rsidR="00905817" w:rsidRPr="00905817">
        <w:rPr>
          <w:position w:val="-28"/>
        </w:rPr>
        <w:object w:dxaOrig="3500" w:dyaOrig="680" w14:anchorId="12BEDDDD">
          <v:shape id="_x0000_i1503" type="#_x0000_t75" style="width:174.55pt;height:34.65pt" o:ole="">
            <v:imagedata r:id="rId974" o:title=""/>
          </v:shape>
          <o:OLEObject Type="Embed" ProgID="Equation.DSMT4" ShapeID="_x0000_i1503" DrawAspect="Content" ObjectID="_1494317595" r:id="rId9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4" w:name="ZEqnNum689586"/>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138</w:instrText>
      </w:r>
      <w:r w:rsidR="00511485">
        <w:rPr>
          <w:noProof/>
        </w:rPr>
        <w:fldChar w:fldCharType="end"/>
      </w:r>
      <w:r>
        <w:instrText>)</w:instrText>
      </w:r>
      <w:bookmarkEnd w:id="204"/>
      <w:r>
        <w:fldChar w:fldCharType="end"/>
      </w:r>
    </w:p>
    <w:p w14:paraId="7017D630" w14:textId="4DA21A47" w:rsidR="00FB6012" w:rsidRDefault="00FB6012" w:rsidP="00FB6012">
      <w:r>
        <w:t xml:space="preserve">where </w:t>
      </w:r>
      <w:r w:rsidR="00905817" w:rsidRPr="00905817">
        <w:rPr>
          <w:position w:val="-4"/>
        </w:rPr>
        <w:object w:dxaOrig="260" w:dyaOrig="300" w14:anchorId="7B2ABFA5">
          <v:shape id="_x0000_i1504" type="#_x0000_t75" style="width:12.9pt;height:14.95pt" o:ole="">
            <v:imagedata r:id="rId976" o:title=""/>
          </v:shape>
          <o:OLEObject Type="Embed" ProgID="Equation.DSMT4" ShapeID="_x0000_i1504" DrawAspect="Content" ObjectID="_1494317596" r:id="rId977"/>
        </w:object>
      </w:r>
      <w:r>
        <w:t xml:space="preserve"> is the elasticity tensor of </w:t>
      </w:r>
      <w:r w:rsidR="00905817" w:rsidRPr="00905817">
        <w:rPr>
          <w:position w:val="-6"/>
        </w:rPr>
        <w:object w:dxaOrig="300" w:dyaOrig="320" w14:anchorId="5B07140F">
          <v:shape id="_x0000_i1505" type="#_x0000_t75" style="width:14.95pt;height:15.6pt" o:ole="">
            <v:imagedata r:id="rId978" o:title=""/>
          </v:shape>
          <o:OLEObject Type="Embed" ProgID="Equation.DSMT4" ShapeID="_x0000_i1505" DrawAspect="Content" ObjectID="_1494317597" r:id="rId979"/>
        </w:object>
      </w:r>
      <w:r>
        <w:t>.</w:t>
      </w:r>
    </w:p>
    <w:p w14:paraId="5D80D4AA" w14:textId="77777777" w:rsidR="00FB6012" w:rsidRDefault="00FB6012" w:rsidP="00FB6012"/>
    <w:p w14:paraId="326B66E2" w14:textId="77777777" w:rsidR="00FB6012" w:rsidRDefault="00FB6012" w:rsidP="00FB6012">
      <w:pPr>
        <w:pStyle w:val="Heading3"/>
      </w:pPr>
      <w:bookmarkStart w:id="205" w:name="_Toc176704835"/>
      <w:bookmarkStart w:id="206" w:name="_Toc289032536"/>
      <w:r>
        <w:t>Perfect Osmometer</w:t>
      </w:r>
      <w:bookmarkEnd w:id="205"/>
      <w:bookmarkEnd w:id="206"/>
    </w:p>
    <w:p w14:paraId="5D56BFDF" w14:textId="086DF3DE"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905817" w:rsidRPr="00905817">
        <w:rPr>
          <w:position w:val="-12"/>
        </w:rPr>
        <w:object w:dxaOrig="240" w:dyaOrig="360" w14:anchorId="60F5B21C">
          <v:shape id="_x0000_i1506" type="#_x0000_t75" style="width:12.25pt;height:19pt" o:ole="">
            <v:imagedata r:id="rId980" o:title=""/>
          </v:shape>
          <o:OLEObject Type="Embed" ProgID="Equation.DSMT4" ShapeID="_x0000_i1506" DrawAspect="Content" ObjectID="_1494317598" r:id="rId981"/>
        </w:object>
      </w:r>
      <w:r>
        <w:t xml:space="preserve"> is a constant in this type of problem.  Since the boundary is permeable to the solvent, </w:t>
      </w:r>
      <w:r w:rsidR="00905817" w:rsidRPr="00905817">
        <w:rPr>
          <w:position w:val="-10"/>
        </w:rPr>
        <w:object w:dxaOrig="240" w:dyaOrig="320" w14:anchorId="66D26BE8">
          <v:shape id="_x0000_i1507" type="#_x0000_t75" style="width:12.25pt;height:15.6pt" o:ole="">
            <v:imagedata r:id="rId982" o:title=""/>
          </v:shape>
          <o:OLEObject Type="Embed" ProgID="Equation.DSMT4" ShapeID="_x0000_i1507" DrawAspect="Content" ObjectID="_1494317599" r:id="rId983"/>
        </w:object>
      </w:r>
      <w:r>
        <w:t xml:space="preserve"> must be continuous across the boundary.  Assuming ideal physicochemical conditions, </w:t>
      </w:r>
      <w:r w:rsidR="00905817" w:rsidRPr="00905817">
        <w:rPr>
          <w:position w:val="-4"/>
        </w:rPr>
        <w:object w:dxaOrig="580" w:dyaOrig="260" w14:anchorId="0EA1DD0F">
          <v:shape id="_x0000_i1508" type="#_x0000_t75" style="width:29.2pt;height:12.9pt" o:ole="">
            <v:imagedata r:id="rId984" o:title=""/>
          </v:shape>
          <o:OLEObject Type="Embed" ProgID="Equation.DSMT4" ShapeID="_x0000_i1508" DrawAspect="Content" ObjectID="_1494317600" r:id="rId985"/>
        </w:object>
      </w:r>
      <w:r>
        <w:t xml:space="preserve">, and zero ambient pressure, this continuity requirement implies that </w:t>
      </w:r>
      <w:r w:rsidR="00905817" w:rsidRPr="00905817">
        <w:rPr>
          <w:position w:val="-16"/>
        </w:rPr>
        <w:object w:dxaOrig="1500" w:dyaOrig="440" w14:anchorId="708BE38B">
          <v:shape id="_x0000_i1509" type="#_x0000_t75" style="width:76.1pt;height:21.75pt" o:ole="">
            <v:imagedata r:id="rId986" o:title=""/>
          </v:shape>
          <o:OLEObject Type="Embed" ProgID="Equation.DSMT4" ShapeID="_x0000_i1509" DrawAspect="Content" ObjectID="_1494317601" r:id="rId987"/>
        </w:object>
      </w:r>
      <w:r>
        <w:t xml:space="preserve">, where </w:t>
      </w:r>
      <w:r w:rsidR="00905817" w:rsidRPr="00905817">
        <w:rPr>
          <w:position w:val="-6"/>
        </w:rPr>
        <w:object w:dxaOrig="240" w:dyaOrig="320" w14:anchorId="1007E757">
          <v:shape id="_x0000_i1510" type="#_x0000_t75" style="width:12.25pt;height:15.6pt" o:ole="">
            <v:imagedata r:id="rId988" o:title=""/>
          </v:shape>
          <o:OLEObject Type="Embed" ProgID="Equation.DSMT4" ShapeID="_x0000_i1510" DrawAspect="Content" ObjectID="_1494317602" r:id="rId989"/>
        </w:object>
      </w:r>
      <w:r>
        <w:t xml:space="preserve">is the osmolarity of the external environment.  Using </w:t>
      </w:r>
      <w:r>
        <w:fldChar w:fldCharType="begin"/>
      </w:r>
      <w:r>
        <w:instrText xml:space="preserve"> GOTOBUTTON ZEqnNum130917  \* MERGEFORMAT </w:instrText>
      </w:r>
      <w:r w:rsidR="00511485">
        <w:fldChar w:fldCharType="begin"/>
      </w:r>
      <w:r w:rsidR="00511485">
        <w:instrText xml:space="preserve"> REF ZEqnNum130917 \* Charformat \! \* MERGEFORMAT </w:instrText>
      </w:r>
      <w:r w:rsidR="00511485">
        <w:fldChar w:fldCharType="separate"/>
      </w:r>
      <w:r w:rsidR="00D3178E">
        <w:instrText>(2.137)</w:instrText>
      </w:r>
      <w:r w:rsidR="00511485">
        <w:fldChar w:fldCharType="end"/>
      </w:r>
      <w:r>
        <w:fldChar w:fldCharType="end"/>
      </w:r>
      <w:r>
        <w:t>, it follows that</w:t>
      </w:r>
    </w:p>
    <w:p w14:paraId="640BAAB2" w14:textId="48446DF8" w:rsidR="00FB6012" w:rsidRDefault="00FB6012" w:rsidP="00FB6012">
      <w:pPr>
        <w:pStyle w:val="MTDisplayEquation"/>
      </w:pPr>
      <w:r>
        <w:tab/>
      </w:r>
      <w:r w:rsidR="00905817" w:rsidRPr="00905817">
        <w:rPr>
          <w:position w:val="-32"/>
        </w:rPr>
        <w:object w:dxaOrig="2079" w:dyaOrig="760" w14:anchorId="20E18A4A">
          <v:shape id="_x0000_i1511" type="#_x0000_t75" style="width:103.9pt;height:37.35pt" o:ole="">
            <v:imagedata r:id="rId990" o:title=""/>
          </v:shape>
          <o:OLEObject Type="Embed" ProgID="Equation.DSMT4" ShapeID="_x0000_i1511" DrawAspect="Content" ObjectID="_1494317603" r:id="rId991"/>
        </w:object>
      </w:r>
      <w:r w:rsidR="0077444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7" w:name="ZEqnNum819789"/>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w:instrText>
      </w:r>
      <w:r w:rsidR="00511485">
        <w:instrText xml:space="preserve">EFORMAT </w:instrText>
      </w:r>
      <w:r w:rsidR="00511485">
        <w:fldChar w:fldCharType="separate"/>
      </w:r>
      <w:r w:rsidR="00D3178E">
        <w:rPr>
          <w:noProof/>
        </w:rPr>
        <w:instrText>139</w:instrText>
      </w:r>
      <w:r w:rsidR="00511485">
        <w:rPr>
          <w:noProof/>
        </w:rPr>
        <w:fldChar w:fldCharType="end"/>
      </w:r>
      <w:r>
        <w:instrText>)</w:instrText>
      </w:r>
      <w:bookmarkEnd w:id="207"/>
      <w:r>
        <w:fldChar w:fldCharType="end"/>
      </w:r>
    </w:p>
    <w:p w14:paraId="2EA062F4" w14:textId="793088CF" w:rsidR="00FB6012" w:rsidRDefault="00FB6012" w:rsidP="00FB6012">
      <w:r>
        <w:t xml:space="preserve">The reference configuration (the stress-free configuration of the solid) is achieved when </w:t>
      </w:r>
      <w:r w:rsidR="00905817" w:rsidRPr="00905817">
        <w:rPr>
          <w:position w:val="-6"/>
        </w:rPr>
        <w:object w:dxaOrig="540" w:dyaOrig="279" w14:anchorId="1D96A62F">
          <v:shape id="_x0000_i1512" type="#_x0000_t75" style="width:27.15pt;height:14.25pt" o:ole="">
            <v:imagedata r:id="rId992" o:title=""/>
          </v:shape>
          <o:OLEObject Type="Embed" ProgID="Equation.DSMT4" ShapeID="_x0000_i1512" DrawAspect="Content" ObjectID="_1494317604" r:id="rId993"/>
        </w:object>
      </w:r>
      <w:r>
        <w:t xml:space="preserve"> and </w:t>
      </w:r>
      <w:r w:rsidR="00905817" w:rsidRPr="00905817">
        <w:rPr>
          <w:position w:val="-10"/>
        </w:rPr>
        <w:object w:dxaOrig="580" w:dyaOrig="320" w14:anchorId="21E5E08B">
          <v:shape id="_x0000_i1513" type="#_x0000_t75" style="width:29.2pt;height:15.6pt" o:ole="">
            <v:imagedata r:id="rId994" o:title=""/>
          </v:shape>
          <o:OLEObject Type="Embed" ProgID="Equation.DSMT4" ShapeID="_x0000_i1513" DrawAspect="Content" ObjectID="_1494317605" r:id="rId995"/>
        </w:object>
      </w:r>
      <w:r>
        <w:t xml:space="preserve">, from which it follows that </w:t>
      </w:r>
      <w:r w:rsidR="00905817" w:rsidRPr="00905817">
        <w:rPr>
          <w:position w:val="-16"/>
        </w:rPr>
        <w:object w:dxaOrig="1420" w:dyaOrig="440" w14:anchorId="23C1265A">
          <v:shape id="_x0000_i1514" type="#_x0000_t75" style="width:71.3pt;height:21.75pt" o:ole="">
            <v:imagedata r:id="rId996" o:title=""/>
          </v:shape>
          <o:OLEObject Type="Embed" ProgID="Equation.DSMT4" ShapeID="_x0000_i1514" DrawAspect="Content" ObjectID="_1494317606" r:id="rId997"/>
        </w:object>
      </w:r>
      <w:r w:rsidR="0077444B">
        <w:t>,</w:t>
      </w:r>
      <w:r>
        <w:t xml:space="preserve"> where </w:t>
      </w:r>
      <w:r w:rsidR="00905817" w:rsidRPr="00905817">
        <w:rPr>
          <w:position w:val="-12"/>
        </w:rPr>
        <w:object w:dxaOrig="240" w:dyaOrig="380" w14:anchorId="7679F34B">
          <v:shape id="_x0000_i1515" type="#_x0000_t75" style="width:12.25pt;height:19pt" o:ole="">
            <v:imagedata r:id="rId998" o:title=""/>
          </v:shape>
          <o:OLEObject Type="Embed" ProgID="Equation.DSMT4" ShapeID="_x0000_i1515" DrawAspect="Content" ObjectID="_1494317607" r:id="rId999"/>
        </w:object>
      </w:r>
      <w:r>
        <w:t xml:space="preserve"> is the value of </w:t>
      </w:r>
      <w:r w:rsidR="00905817" w:rsidRPr="00905817">
        <w:rPr>
          <w:position w:val="-6"/>
        </w:rPr>
        <w:object w:dxaOrig="240" w:dyaOrig="320" w14:anchorId="169B68F8">
          <v:shape id="_x0000_i1516" type="#_x0000_t75" style="width:12.25pt;height:15.6pt" o:ole="">
            <v:imagedata r:id="rId1000" o:title=""/>
          </v:shape>
          <o:OLEObject Type="Embed" ProgID="Equation.DSMT4" ShapeID="_x0000_i1516" DrawAspect="Content" ObjectID="_1494317608" r:id="rId1001"/>
        </w:object>
      </w:r>
      <w:r>
        <w:t xml:space="preserve"> in the reference state.  Therefore </w:t>
      </w:r>
      <w:r>
        <w:fldChar w:fldCharType="begin"/>
      </w:r>
      <w:r>
        <w:instrText xml:space="preserve"> GOTOBUTTON ZEqnNum819789  \* MERGEFORMAT </w:instrText>
      </w:r>
      <w:r w:rsidR="00511485">
        <w:fldChar w:fldCharType="begin"/>
      </w:r>
      <w:r w:rsidR="00511485">
        <w:instrText xml:space="preserve"> REF ZEqnNum819789 \* Charformat \! \* MERGEFORMAT </w:instrText>
      </w:r>
      <w:r w:rsidR="00511485">
        <w:fldChar w:fldCharType="separate"/>
      </w:r>
      <w:r w:rsidR="00D3178E">
        <w:instrText>(2.139)</w:instrText>
      </w:r>
      <w:r w:rsidR="00511485">
        <w:fldChar w:fldCharType="end"/>
      </w:r>
      <w:r>
        <w:fldChar w:fldCharType="end"/>
      </w:r>
      <w:r>
        <w:t xml:space="preserve"> may also be written as</w:t>
      </w:r>
    </w:p>
    <w:p w14:paraId="5A0100E2" w14:textId="1671FA62" w:rsidR="00FB6012" w:rsidRDefault="00FB6012" w:rsidP="00FB6012">
      <w:pPr>
        <w:pStyle w:val="MTDisplayEquation"/>
      </w:pPr>
      <w:r>
        <w:tab/>
      </w:r>
      <w:r w:rsidR="00905817" w:rsidRPr="00905817">
        <w:rPr>
          <w:position w:val="-32"/>
        </w:rPr>
        <w:object w:dxaOrig="2400" w:dyaOrig="760" w14:anchorId="6F4B5D3B">
          <v:shape id="_x0000_i1517" type="#_x0000_t75" style="width:119.55pt;height:37.35pt" o:ole="">
            <v:imagedata r:id="rId1002" o:title=""/>
          </v:shape>
          <o:OLEObject Type="Embed" ProgID="Equation.DSMT4" ShapeID="_x0000_i1517" DrawAspect="Content" ObjectID="_1494317609" r:id="rId1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08" w:name="ZEqnNum217617"/>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140</w:instrText>
      </w:r>
      <w:r w:rsidR="00511485">
        <w:rPr>
          <w:noProof/>
        </w:rPr>
        <w:fldChar w:fldCharType="end"/>
      </w:r>
      <w:r>
        <w:instrText>)</w:instrText>
      </w:r>
      <w:bookmarkEnd w:id="208"/>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r w:rsidR="00511485">
        <w:fldChar w:fldCharType="begin"/>
      </w:r>
      <w:r w:rsidR="00511485">
        <w:instrText xml:space="preserve"> REF</w:instrText>
      </w:r>
      <w:r w:rsidR="00511485">
        <w:instrText xml:space="preserve"> ZEqnNum689586 \* Charformat \! \* MERGEFORMAT </w:instrText>
      </w:r>
      <w:r w:rsidR="00511485">
        <w:fldChar w:fldCharType="separate"/>
      </w:r>
      <w:r w:rsidR="00D3178E">
        <w:instrText>(2.138)</w:instrText>
      </w:r>
      <w:r w:rsidR="00511485">
        <w:fldChar w:fldCharType="end"/>
      </w:r>
      <w:r>
        <w:fldChar w:fldCharType="end"/>
      </w:r>
      <w:r>
        <w:t xml:space="preserve"> to evaluate the corresponding elasticity tensor.</w:t>
      </w:r>
    </w:p>
    <w:p w14:paraId="528105B2" w14:textId="77777777" w:rsidR="00FB6012" w:rsidRPr="0021206E" w:rsidRDefault="00FB6012" w:rsidP="00FB6012"/>
    <w:p w14:paraId="3AC46058" w14:textId="5828220F" w:rsidR="00FB6012" w:rsidRDefault="00FB6012" w:rsidP="00FB6012">
      <w:r>
        <w:t>A perfect osmometer is a porous material whose interstitial fluid behaves ideally and whose solid matrix exhibits negligible resistance to swelling (</w:t>
      </w:r>
      <w:r w:rsidR="00905817" w:rsidRPr="00905817">
        <w:rPr>
          <w:position w:val="-6"/>
        </w:rPr>
        <w:object w:dxaOrig="680" w:dyaOrig="320" w14:anchorId="4D777BFE">
          <v:shape id="_x0000_i1518" type="#_x0000_t75" style="width:34.65pt;height:15.6pt" o:ole="">
            <v:imagedata r:id="rId1004" o:title=""/>
          </v:shape>
          <o:OLEObject Type="Embed" ProgID="Equation.DSMT4" ShapeID="_x0000_i1518" DrawAspect="Content" ObjectID="_1494317610" r:id="rId1005"/>
        </w:object>
      </w:r>
      <w:r>
        <w:t xml:space="preserve">).  In that case </w:t>
      </w:r>
      <w:r w:rsidR="00905817" w:rsidRPr="00905817">
        <w:rPr>
          <w:position w:val="-10"/>
        </w:rPr>
        <w:object w:dxaOrig="580" w:dyaOrig="320" w14:anchorId="275C91E2">
          <v:shape id="_x0000_i1519" type="#_x0000_t75" style="width:29.2pt;height:15.6pt" o:ole="">
            <v:imagedata r:id="rId1006" o:title=""/>
          </v:shape>
          <o:OLEObject Type="Embed" ProgID="Equation.DSMT4" ShapeID="_x0000_i1519" DrawAspect="Content" ObjectID="_1494317611" r:id="rId1007"/>
        </w:object>
      </w:r>
      <w:r>
        <w:t xml:space="preserve"> and </w:t>
      </w:r>
      <w:r>
        <w:fldChar w:fldCharType="begin"/>
      </w:r>
      <w:r>
        <w:instrText xml:space="preserve"> GOTOBUTTON ZEqnNum217617  \* MERGEFORMAT </w:instrText>
      </w:r>
      <w:r w:rsidR="00511485">
        <w:fldChar w:fldCharType="begin"/>
      </w:r>
      <w:r w:rsidR="00511485">
        <w:instrText xml:space="preserve"> REF ZEqnNum217617 \* Charformat \! \* MERGEFORMAT </w:instrText>
      </w:r>
      <w:r w:rsidR="00511485">
        <w:fldChar w:fldCharType="separate"/>
      </w:r>
      <w:r w:rsidR="00D3178E">
        <w:instrText>(2.140)</w:instrText>
      </w:r>
      <w:r w:rsidR="00511485">
        <w:fldChar w:fldCharType="end"/>
      </w:r>
      <w:r>
        <w:fldChar w:fldCharType="end"/>
      </w:r>
      <w:r>
        <w:t xml:space="preserve"> may be rearranged to yield</w:t>
      </w:r>
    </w:p>
    <w:p w14:paraId="1AB0F247" w14:textId="383678F5" w:rsidR="00FB6012" w:rsidRDefault="00FB6012" w:rsidP="00FB6012">
      <w:pPr>
        <w:pStyle w:val="MTDisplayEquation"/>
      </w:pPr>
      <w:r>
        <w:tab/>
      </w:r>
      <w:r w:rsidR="00905817" w:rsidRPr="00905817">
        <w:rPr>
          <w:position w:val="-24"/>
        </w:rPr>
        <w:object w:dxaOrig="1860" w:dyaOrig="660" w14:anchorId="792AF42B">
          <v:shape id="_x0000_i1520" type="#_x0000_t75" style="width:92.4pt;height:32.6pt" o:ole="">
            <v:imagedata r:id="rId1008" o:title=""/>
          </v:shape>
          <o:OLEObject Type="Embed" ProgID="Equation.DSMT4" ShapeID="_x0000_i1520" DrawAspect="Content" ObjectID="_1494317612" r:id="rId1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141</w:instrText>
      </w:r>
      <w:r w:rsidR="00511485">
        <w:rPr>
          <w:noProof/>
        </w:rPr>
        <w:fldChar w:fldCharType="end"/>
      </w:r>
      <w:r>
        <w:instrText>)</w:instrText>
      </w:r>
      <w:r>
        <w:fldChar w:fldCharType="end"/>
      </w:r>
    </w:p>
    <w:p w14:paraId="114B4D43" w14:textId="75665295" w:rsidR="00FB6012" w:rsidRDefault="00FB6012" w:rsidP="00FB6012">
      <w:r>
        <w:t xml:space="preserve">This equation is known as the Boyle-van’t Hoff relation for a perfect osmometer.  It predicts that variations in the relative volume of such as medium with changes in external osmolarity </w:t>
      </w:r>
      <w:r w:rsidR="00905817" w:rsidRPr="00905817">
        <w:rPr>
          <w:position w:val="-6"/>
        </w:rPr>
        <w:object w:dxaOrig="240" w:dyaOrig="320" w14:anchorId="502BD135">
          <v:shape id="_x0000_i1521" type="#_x0000_t75" style="width:12.25pt;height:15.6pt" o:ole="">
            <v:imagedata r:id="rId1010" o:title=""/>
          </v:shape>
          <o:OLEObject Type="Embed" ProgID="Equation.DSMT4" ShapeID="_x0000_i1521" DrawAspect="Content" ObjectID="_1494317613" r:id="rId1011"/>
        </w:object>
      </w:r>
      <w:r>
        <w:t xml:space="preserve"> is an affine function of </w:t>
      </w:r>
      <w:r w:rsidR="00905817" w:rsidRPr="00905817">
        <w:rPr>
          <w:position w:val="-12"/>
        </w:rPr>
        <w:object w:dxaOrig="580" w:dyaOrig="380" w14:anchorId="55C2F8D6">
          <v:shape id="_x0000_i1522" type="#_x0000_t75" style="width:29.2pt;height:19pt" o:ole="">
            <v:imagedata r:id="rId1012" o:title=""/>
          </v:shape>
          <o:OLEObject Type="Embed" ProgID="Equation.DSMT4" ShapeID="_x0000_i1522" DrawAspect="Content" ObjectID="_1494317614" r:id="rId1013"/>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117533E" w:rsidR="00FB6012" w:rsidRDefault="00FB6012" w:rsidP="00FB6012">
      <w:r>
        <w:t xml:space="preserve">FEBio implements the relation of </w:t>
      </w:r>
      <w:r>
        <w:fldChar w:fldCharType="begin"/>
      </w:r>
      <w:r>
        <w:instrText xml:space="preserve"> GOTOBUTTON ZEqnNum217617  \* MERGEFORMAT </w:instrText>
      </w:r>
      <w:r w:rsidR="00511485">
        <w:fldChar w:fldCharType="begin"/>
      </w:r>
      <w:r w:rsidR="00511485">
        <w:instrText xml:space="preserve"> REF ZEqnNum217617 \* Charformat \! \* MERGEFORMAT </w:instrText>
      </w:r>
      <w:r w:rsidR="00511485">
        <w:fldChar w:fldCharType="separate"/>
      </w:r>
      <w:r w:rsidR="00D3178E">
        <w:instrText>(2.140)</w:instrText>
      </w:r>
      <w:r w:rsidR="00511485">
        <w:fldChar w:fldCharType="end"/>
      </w:r>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905817" w:rsidRPr="00905817">
        <w:rPr>
          <w:position w:val="-6"/>
        </w:rPr>
        <w:object w:dxaOrig="680" w:dyaOrig="320" w14:anchorId="5322FD0A">
          <v:shape id="_x0000_i1523" type="#_x0000_t75" style="width:34.65pt;height:15.6pt" o:ole="">
            <v:imagedata r:id="rId1014" o:title=""/>
          </v:shape>
          <o:OLEObject Type="Embed" ProgID="Equation.DSMT4" ShapeID="_x0000_i1523" DrawAspect="Content" ObjectID="_1494317615" r:id="rId1015"/>
        </w:object>
      </w:r>
      <w:r>
        <w:t>.</w:t>
      </w:r>
    </w:p>
    <w:p w14:paraId="0F348A65" w14:textId="77777777" w:rsidR="00FB6012" w:rsidRDefault="00FB6012" w:rsidP="00FB6012">
      <w:pPr>
        <w:pStyle w:val="Heading3"/>
      </w:pPr>
      <w:bookmarkStart w:id="209" w:name="_Toc176704836"/>
      <w:bookmarkStart w:id="210" w:name="_Toc289032537"/>
      <w:r>
        <w:t>Cell Growth</w:t>
      </w:r>
      <w:bookmarkEnd w:id="209"/>
      <w:bookmarkEnd w:id="210"/>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145A42F5"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r w:rsidR="00511485">
        <w:fldChar w:fldCharType="begin"/>
      </w:r>
      <w:r w:rsidR="00511485">
        <w:instrText xml:space="preserve"> REF ZEqnNum819789 \* Charformat \! \* MERGEFORMAT </w:instrText>
      </w:r>
      <w:r w:rsidR="00511485">
        <w:fldChar w:fldCharType="separate"/>
      </w:r>
      <w:r w:rsidR="00D3178E">
        <w:instrText>(2.139)</w:instrText>
      </w:r>
      <w:r w:rsidR="00511485">
        <w:fldChar w:fldCharType="end"/>
      </w:r>
      <w:r>
        <w:fldChar w:fldCharType="end"/>
      </w:r>
      <w:r>
        <w:t xml:space="preserve"> to model the osmotic pressure and allowing the parameters </w:t>
      </w:r>
      <w:r w:rsidR="00905817" w:rsidRPr="00905817">
        <w:rPr>
          <w:position w:val="-12"/>
        </w:rPr>
        <w:object w:dxaOrig="300" w:dyaOrig="380" w14:anchorId="112CA327">
          <v:shape id="_x0000_i1524" type="#_x0000_t75" style="width:14.95pt;height:19pt" o:ole="">
            <v:imagedata r:id="rId1016" o:title=""/>
          </v:shape>
          <o:OLEObject Type="Embed" ProgID="Equation.DSMT4" ShapeID="_x0000_i1524" DrawAspect="Content" ObjectID="_1494317616" r:id="rId1017"/>
        </w:object>
      </w:r>
      <w:r>
        <w:t xml:space="preserve"> and </w:t>
      </w:r>
      <w:r w:rsidR="00905817" w:rsidRPr="00905817">
        <w:rPr>
          <w:position w:val="-12"/>
        </w:rPr>
        <w:object w:dxaOrig="240" w:dyaOrig="360" w14:anchorId="58BE7122">
          <v:shape id="_x0000_i1525" type="#_x0000_t75" style="width:12.25pt;height:19pt" o:ole="">
            <v:imagedata r:id="rId1018" o:title=""/>
          </v:shape>
          <o:OLEObject Type="Embed" ProgID="Equation.DSMT4" ShapeID="_x0000_i1525" DrawAspect="Content" ObjectID="_1494317617" r:id="rId1019"/>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905817" w:rsidRPr="00905817">
        <w:rPr>
          <w:position w:val="-12"/>
        </w:rPr>
        <w:object w:dxaOrig="300" w:dyaOrig="380" w14:anchorId="0B4A2A89">
          <v:shape id="_x0000_i1526" type="#_x0000_t75" style="width:14.95pt;height:19pt" o:ole="">
            <v:imagedata r:id="rId1020" o:title=""/>
          </v:shape>
          <o:OLEObject Type="Embed" ProgID="Equation.DSMT4" ShapeID="_x0000_i1526" DrawAspect="Content" ObjectID="_1494317618" r:id="rId1021"/>
        </w:object>
      </w:r>
      <w:r>
        <w:t xml:space="preserve"> and </w:t>
      </w:r>
      <w:r w:rsidR="00905817" w:rsidRPr="00905817">
        <w:rPr>
          <w:position w:val="-12"/>
        </w:rPr>
        <w:object w:dxaOrig="240" w:dyaOrig="360" w14:anchorId="2B7055E3">
          <v:shape id="_x0000_i1527" type="#_x0000_t75" style="width:12.25pt;height:19pt" o:ole="">
            <v:imagedata r:id="rId1022" o:title=""/>
          </v:shape>
          <o:OLEObject Type="Embed" ProgID="Equation.DSMT4" ShapeID="_x0000_i1527" DrawAspect="Content" ObjectID="_1494317619" r:id="rId1023"/>
        </w:object>
      </w:r>
      <w:r>
        <w:t xml:space="preserve"> increase proportionally, though this is not an obligatory relationship.  To ensure that the initial configuration is a stress-free reference configuration, let </w:t>
      </w:r>
      <w:r w:rsidR="00905817" w:rsidRPr="00905817">
        <w:rPr>
          <w:position w:val="-16"/>
        </w:rPr>
        <w:object w:dxaOrig="1420" w:dyaOrig="440" w14:anchorId="46B072C5">
          <v:shape id="_x0000_i1528" type="#_x0000_t75" style="width:71.3pt;height:21.75pt" o:ole="">
            <v:imagedata r:id="rId1024" o:title=""/>
          </v:shape>
          <o:OLEObject Type="Embed" ProgID="Equation.DSMT4" ShapeID="_x0000_i1528" DrawAspect="Content" ObjectID="_1494317620" r:id="rId1025"/>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211" w:name="_Toc176704837"/>
      <w:bookmarkStart w:id="212" w:name="_Toc289032538"/>
      <w:r>
        <w:t>Donnan Equilibrium Swelling</w:t>
      </w:r>
      <w:bookmarkEnd w:id="211"/>
      <w:bookmarkEnd w:id="212"/>
    </w:p>
    <w:p w14:paraId="5D4D97D6" w14:textId="1E6C9F0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905817" w:rsidRPr="00905817">
        <w:rPr>
          <w:position w:val="-6"/>
        </w:rPr>
        <w:object w:dxaOrig="300" w:dyaOrig="320" w14:anchorId="4100195A">
          <v:shape id="_x0000_i1529" type="#_x0000_t75" style="width:14.95pt;height:15.6pt" o:ole="">
            <v:imagedata r:id="rId1026" o:title=""/>
          </v:shape>
          <o:OLEObject Type="Embed" ProgID="Equation.DSMT4" ShapeID="_x0000_i1529" DrawAspect="Content" ObjectID="_1494317621" r:id="rId1027"/>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2F00EC85" w:rsidR="00FB6012" w:rsidRDefault="00FB6012" w:rsidP="00FB6012">
      <w:pPr>
        <w:pStyle w:val="MTDisplayEquation"/>
      </w:pPr>
      <w:r>
        <w:tab/>
      </w:r>
      <w:r w:rsidR="00905817" w:rsidRPr="00905817">
        <w:rPr>
          <w:position w:val="-18"/>
        </w:rPr>
        <w:object w:dxaOrig="1960" w:dyaOrig="560" w14:anchorId="42F63F9A">
          <v:shape id="_x0000_i1530" type="#_x0000_t75" style="width:97.8pt;height:27.85pt" o:ole="">
            <v:imagedata r:id="rId1028" o:title=""/>
          </v:shape>
          <o:OLEObject Type="Embed" ProgID="Equation.DSMT4" ShapeID="_x0000_i1530" DrawAspect="Content" ObjectID="_1494317622" r:id="rId102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142</w:instrText>
      </w:r>
      <w:r w:rsidR="00511485">
        <w:rPr>
          <w:noProof/>
        </w:rPr>
        <w:fldChar w:fldCharType="end"/>
      </w:r>
      <w:r>
        <w:instrText>)</w:instrText>
      </w:r>
      <w:r>
        <w:fldChar w:fldCharType="end"/>
      </w:r>
    </w:p>
    <w:p w14:paraId="5C6069E6" w14:textId="71844D33" w:rsidR="00FB6012" w:rsidRDefault="00FB6012" w:rsidP="00FB6012">
      <w:r>
        <w:t xml:space="preserve">where </w:t>
      </w:r>
      <w:r w:rsidR="00905817" w:rsidRPr="00905817">
        <w:rPr>
          <w:position w:val="-6"/>
        </w:rPr>
        <w:object w:dxaOrig="240" w:dyaOrig="320" w14:anchorId="2DE6CBFE">
          <v:shape id="_x0000_i1531" type="#_x0000_t75" style="width:12.25pt;height:15.6pt" o:ole="">
            <v:imagedata r:id="rId1030" o:title=""/>
          </v:shape>
          <o:OLEObject Type="Embed" ProgID="Equation.DSMT4" ShapeID="_x0000_i1531" DrawAspect="Content" ObjectID="_1494317623" r:id="rId1031"/>
        </w:object>
      </w:r>
      <w:r>
        <w:t xml:space="preserve"> is the salt concentration in the bath.  Alternatively, we note that the osmolarity of the bath is </w:t>
      </w:r>
      <w:r w:rsidR="00905817" w:rsidRPr="00905817">
        <w:rPr>
          <w:position w:val="-6"/>
        </w:rPr>
        <w:object w:dxaOrig="840" w:dyaOrig="320" w14:anchorId="227E4DF6">
          <v:shape id="_x0000_i1532" type="#_x0000_t75" style="width:42.1pt;height:15.6pt" o:ole="">
            <v:imagedata r:id="rId1032" o:title=""/>
          </v:shape>
          <o:OLEObject Type="Embed" ProgID="Equation.DSMT4" ShapeID="_x0000_i1532" DrawAspect="Content" ObjectID="_1494317624" r:id="rId1033"/>
        </w:object>
      </w:r>
      <w:r>
        <w:t xml:space="preserve">.  Though this expression may be equated with </w:t>
      </w:r>
      <w:r>
        <w:fldChar w:fldCharType="begin"/>
      </w:r>
      <w:r>
        <w:instrText xml:space="preserve"> GOTOBUTTON ZEqnNum130917  \* MERGEFORMAT </w:instrText>
      </w:r>
      <w:r w:rsidR="00511485">
        <w:fldChar w:fldCharType="begin"/>
      </w:r>
      <w:r w:rsidR="00511485">
        <w:instrText xml:space="preserve"> REF ZEqnNum130917 \* Charformat \! \* ME</w:instrText>
      </w:r>
      <w:r w:rsidR="00511485">
        <w:instrText xml:space="preserve">RGEFORMAT </w:instrText>
      </w:r>
      <w:r w:rsidR="00511485">
        <w:fldChar w:fldCharType="separate"/>
      </w:r>
      <w:r w:rsidR="00D3178E">
        <w:instrText>(2.137)</w:instrText>
      </w:r>
      <w:r w:rsidR="00511485">
        <w:fldChar w:fldCharType="end"/>
      </w:r>
      <w:r>
        <w:fldChar w:fldCharType="end"/>
      </w:r>
      <w:r>
        <w:t xml:space="preserve">, the resulting value of </w:t>
      </w:r>
      <w:r w:rsidR="00905817" w:rsidRPr="00905817">
        <w:rPr>
          <w:position w:val="-12"/>
        </w:rPr>
        <w:object w:dxaOrig="240" w:dyaOrig="360" w14:anchorId="09752010">
          <v:shape id="_x0000_i1533" type="#_x0000_t75" style="width:12.25pt;height:19pt" o:ole="">
            <v:imagedata r:id="rId1034" o:title=""/>
          </v:shape>
          <o:OLEObject Type="Embed" ProgID="Equation.DSMT4" ShapeID="_x0000_i1533" DrawAspect="Content" ObjectID="_1494317625" r:id="rId1035"/>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04D6764A"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r w:rsidR="00511485">
        <w:fldChar w:fldCharType="begin"/>
      </w:r>
      <w:r w:rsidR="00511485">
        <w:instrText xml:space="preserve"> REF ZEqnNum130917 \* Charformat \! \* MERGEFORMAT </w:instrText>
      </w:r>
      <w:r w:rsidR="00511485">
        <w:fldChar w:fldCharType="separate"/>
      </w:r>
      <w:r w:rsidR="00D3178E">
        <w:instrText>(2.137)</w:instrText>
      </w:r>
      <w:r w:rsidR="00511485">
        <w:fldChar w:fldCharType="end"/>
      </w:r>
      <w:r>
        <w:fldChar w:fldCharType="end"/>
      </w:r>
      <w:r>
        <w:t xml:space="preserve"> to produce a relation between the fixed charge density in the current configuration, </w:t>
      </w:r>
      <w:r w:rsidR="00905817" w:rsidRPr="00905817">
        <w:rPr>
          <w:position w:val="-6"/>
        </w:rPr>
        <w:object w:dxaOrig="300" w:dyaOrig="320" w14:anchorId="28636340">
          <v:shape id="_x0000_i1534" type="#_x0000_t75" style="width:14.95pt;height:15.6pt" o:ole="">
            <v:imagedata r:id="rId1036" o:title=""/>
          </v:shape>
          <o:OLEObject Type="Embed" ProgID="Equation.DSMT4" ShapeID="_x0000_i1534" DrawAspect="Content" ObjectID="_1494317626" r:id="rId1037"/>
        </w:object>
      </w:r>
      <w:r>
        <w:t>, and the corresponding value in the reference configuration,</w:t>
      </w:r>
      <w:r w:rsidR="00905817" w:rsidRPr="00905817">
        <w:rPr>
          <w:position w:val="-12"/>
        </w:rPr>
        <w:object w:dxaOrig="300" w:dyaOrig="380" w14:anchorId="1D4C98E9">
          <v:shape id="_x0000_i1535" type="#_x0000_t75" style="width:14.95pt;height:19pt" o:ole="">
            <v:imagedata r:id="rId1038" o:title=""/>
          </v:shape>
          <o:OLEObject Type="Embed" ProgID="Equation.DSMT4" ShapeID="_x0000_i1535" DrawAspect="Content" ObjectID="_1494317627" r:id="rId1039"/>
        </w:object>
      </w:r>
      <w:r>
        <w:t>,</w:t>
      </w:r>
    </w:p>
    <w:p w14:paraId="7932F4E5" w14:textId="688CA610" w:rsidR="00FB6012" w:rsidRDefault="00FB6012" w:rsidP="00FB6012">
      <w:pPr>
        <w:pStyle w:val="MTDisplayEquation"/>
      </w:pPr>
      <w:r>
        <w:tab/>
      </w:r>
      <w:r w:rsidR="00905817" w:rsidRPr="00905817">
        <w:rPr>
          <w:position w:val="-30"/>
        </w:rPr>
        <w:object w:dxaOrig="1440" w:dyaOrig="720" w14:anchorId="130BE2E9">
          <v:shape id="_x0000_i1536" type="#_x0000_t75" style="width:1in;height:36.7pt" o:ole="">
            <v:imagedata r:id="rId1040" o:title=""/>
          </v:shape>
          <o:OLEObject Type="Embed" ProgID="Equation.DSMT4" ShapeID="_x0000_i1536" DrawAspect="Content" ObjectID="_1494317628" r:id="rId10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143</w:instrText>
      </w:r>
      <w:r w:rsidR="00511485">
        <w:rPr>
          <w:noProof/>
        </w:rPr>
        <w:fldChar w:fldCharType="end"/>
      </w:r>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44F8A82F" w:rsidR="00FB6012" w:rsidRDefault="00FB6012" w:rsidP="00FB6012">
      <w:pPr>
        <w:pStyle w:val="MTDisplayEquation"/>
      </w:pPr>
      <w:r>
        <w:tab/>
      </w:r>
      <w:r w:rsidR="00905817" w:rsidRPr="00905817">
        <w:rPr>
          <w:position w:val="-44"/>
        </w:rPr>
        <w:object w:dxaOrig="3620" w:dyaOrig="999" w14:anchorId="31600CA9">
          <v:shape id="_x0000_i1537" type="#_x0000_t75" style="width:180.7pt;height:50.25pt" o:ole="">
            <v:imagedata r:id="rId1042" o:title=""/>
          </v:shape>
          <o:OLEObject Type="Embed" ProgID="Equation.DSMT4" ShapeID="_x0000_i1537" DrawAspect="Content" ObjectID="_1494317629" r:id="rId10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144</w:instrText>
      </w:r>
      <w:r w:rsidR="00511485">
        <w:rPr>
          <w:noProof/>
        </w:rPr>
        <w:fldChar w:fldCharType="end"/>
      </w:r>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r w:rsidR="00511485">
        <w:fldChar w:fldCharType="begin"/>
      </w:r>
      <w:r w:rsidR="00511485">
        <w:instrText xml:space="preserve"> REF ZEqnNum689586 \* Charformat \! \* MERGEFORMAT </w:instrText>
      </w:r>
      <w:r w:rsidR="00511485">
        <w:fldChar w:fldCharType="separate"/>
      </w:r>
      <w:r w:rsidR="00D3178E">
        <w:instrText>(2.138)</w:instrText>
      </w:r>
      <w:r w:rsidR="00511485">
        <w:fldChar w:fldCharType="end"/>
      </w:r>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213" w:name="_Toc289032539"/>
      <w:r>
        <w:t>Chemical Reactions</w:t>
      </w:r>
      <w:bookmarkEnd w:id="213"/>
    </w:p>
    <w:p w14:paraId="3BFAD49E" w14:textId="77777777" w:rsidR="00036EB2" w:rsidRDefault="00036EB2" w:rsidP="00036EB2">
      <w:r>
        <w:t>Chemical reactions may be incorportated into a multiphasic mixture by adding a mass supply term to the equation of mass balance,</w:t>
      </w:r>
    </w:p>
    <w:p w14:paraId="20BB90EF" w14:textId="51803525" w:rsidR="00036EB2" w:rsidRDefault="00036EB2" w:rsidP="00036EB2">
      <w:pPr>
        <w:pStyle w:val="MTDisplayEquation"/>
      </w:pPr>
      <w:r>
        <w:tab/>
      </w:r>
      <w:r w:rsidR="00905817" w:rsidRPr="00905817">
        <w:rPr>
          <w:position w:val="-24"/>
        </w:rPr>
        <w:object w:dxaOrig="2280" w:dyaOrig="660" w14:anchorId="1EE04509">
          <v:shape id="_x0000_i1538" type="#_x0000_t75" style="width:114.1pt;height:32.6pt" o:ole="">
            <v:imagedata r:id="rId1044" o:title=""/>
          </v:shape>
          <o:OLEObject Type="Embed" ProgID="Equation.DSMT4" ShapeID="_x0000_i1538" DrawAspect="Content" ObjectID="_1494317630" r:id="rId104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4" w:name="ZEqnNum719595"/>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145</w:instrText>
      </w:r>
      <w:r w:rsidR="00511485">
        <w:rPr>
          <w:noProof/>
        </w:rPr>
        <w:fldChar w:fldCharType="end"/>
      </w:r>
      <w:r w:rsidR="00F75A04">
        <w:instrText>)</w:instrText>
      </w:r>
      <w:bookmarkEnd w:id="214"/>
      <w:r w:rsidR="00F75A04">
        <w:fldChar w:fldCharType="end"/>
      </w:r>
    </w:p>
    <w:p w14:paraId="56B3EB01" w14:textId="462D54B1" w:rsidR="00036EB2" w:rsidRDefault="00036EB2" w:rsidP="00036EB2">
      <w:r>
        <w:t xml:space="preserve">Where </w:t>
      </w:r>
      <w:r w:rsidR="00905817" w:rsidRPr="00905817">
        <w:rPr>
          <w:position w:val="-10"/>
        </w:rPr>
        <w:object w:dxaOrig="340" w:dyaOrig="360" w14:anchorId="05A6FE22">
          <v:shape id="_x0000_i1539" type="#_x0000_t75" style="width:17pt;height:19pt" o:ole="">
            <v:imagedata r:id="rId1046" o:title=""/>
          </v:shape>
          <o:OLEObject Type="Embed" ProgID="Equation.DSMT4" ShapeID="_x0000_i1539" DrawAspect="Content" ObjectID="_1494317631" r:id="rId1047"/>
        </w:object>
      </w:r>
      <w:r>
        <w:t xml:space="preserve">  is the volume density of mass supply to </w:t>
      </w:r>
      <w:r w:rsidR="00905817" w:rsidRPr="00905817">
        <w:rPr>
          <w:position w:val="-6"/>
        </w:rPr>
        <w:object w:dxaOrig="240" w:dyaOrig="220" w14:anchorId="343A8316">
          <v:shape id="_x0000_i1540" type="#_x0000_t75" style="width:12.25pt;height:10.85pt" o:ole="">
            <v:imagedata r:id="rId1048" o:title=""/>
          </v:shape>
          <o:OLEObject Type="Embed" ProgID="Equation.DSMT4" ShapeID="_x0000_i1540" DrawAspect="Content" ObjectID="_1494317632" r:id="rId1049"/>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0EEA48EA" w:rsidR="00036EB2" w:rsidRDefault="00036EB2" w:rsidP="00036EB2">
      <w:pPr>
        <w:pStyle w:val="MTDisplayEquation"/>
      </w:pPr>
      <w:r>
        <w:tab/>
      </w:r>
      <w:r w:rsidR="00905817" w:rsidRPr="00905817">
        <w:rPr>
          <w:position w:val="-28"/>
        </w:rPr>
        <w:object w:dxaOrig="999" w:dyaOrig="540" w14:anchorId="7A08A61D">
          <v:shape id="_x0000_i1541" type="#_x0000_t75" style="width:50.25pt;height:27.15pt" o:ole="">
            <v:imagedata r:id="rId1050" o:title=""/>
          </v:shape>
          <o:OLEObject Type="Embed" ProgID="Equation.DSMT4" ShapeID="_x0000_i1541" DrawAspect="Content" ObjectID="_1494317633" r:id="rId105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5" w:name="ZEqnNum534803"/>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146</w:instrText>
      </w:r>
      <w:r w:rsidR="00511485">
        <w:rPr>
          <w:noProof/>
        </w:rPr>
        <w:fldChar w:fldCharType="end"/>
      </w:r>
      <w:r w:rsidR="00F75A04">
        <w:instrText>)</w:instrText>
      </w:r>
      <w:bookmarkEnd w:id="215"/>
      <w:r w:rsidR="00F75A04">
        <w:fldChar w:fldCharType="end"/>
      </w:r>
    </w:p>
    <w:p w14:paraId="188D6B34" w14:textId="0FA0F7D1" w:rsidR="00036EB2" w:rsidRDefault="00036EB2" w:rsidP="00036EB2">
      <w:r>
        <w:t xml:space="preserve">In a mixture containing a solid constituent (denoted by </w:t>
      </w:r>
      <w:r w:rsidR="00905817" w:rsidRPr="00905817">
        <w:rPr>
          <w:position w:val="-6"/>
        </w:rPr>
        <w:object w:dxaOrig="580" w:dyaOrig="220" w14:anchorId="46BD0249">
          <v:shape id="_x0000_i1542" type="#_x0000_t75" style="width:29.2pt;height:10.85pt" o:ole="">
            <v:imagedata r:id="rId1052" o:title=""/>
          </v:shape>
          <o:OLEObject Type="Embed" ProgID="Equation.DSMT4" ShapeID="_x0000_i1542" DrawAspect="Content" ObjectID="_1494317634" r:id="rId1053"/>
        </w:object>
      </w:r>
      <w:r>
        <w:t xml:space="preserve"> ), it is conveniemt to define the mixture domain (and thus the finite element mesh) on the solid and evaluate mass fluxes of constituents relative to the solid,</w:t>
      </w:r>
    </w:p>
    <w:p w14:paraId="0456768C" w14:textId="2DCBABF8" w:rsidR="00036EB2" w:rsidRDefault="00036EB2" w:rsidP="00036EB2">
      <w:pPr>
        <w:pStyle w:val="MTDisplayEquation"/>
      </w:pPr>
      <w:r>
        <w:tab/>
      </w:r>
      <w:r w:rsidR="00905817" w:rsidRPr="00905817">
        <w:rPr>
          <w:position w:val="-16"/>
        </w:rPr>
        <w:object w:dxaOrig="1840" w:dyaOrig="440" w14:anchorId="22928193">
          <v:shape id="_x0000_i1543" type="#_x0000_t75" style="width:91.7pt;height:21.75pt" o:ole="">
            <v:imagedata r:id="rId1054" o:title=""/>
          </v:shape>
          <o:OLEObject Type="Embed" ProgID="Equation.DSMT4" ShapeID="_x0000_i1543" DrawAspect="Content" ObjectID="_1494317635" r:id="rId105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6" w:name="ZEqnNum888503"/>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147</w:instrText>
      </w:r>
      <w:r w:rsidR="00511485">
        <w:rPr>
          <w:noProof/>
        </w:rPr>
        <w:fldChar w:fldCharType="end"/>
      </w:r>
      <w:r w:rsidR="00F75A04">
        <w:instrText>)</w:instrText>
      </w:r>
      <w:bookmarkEnd w:id="216"/>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r w:rsidR="00511485">
        <w:fldChar w:fldCharType="begin"/>
      </w:r>
      <w:r w:rsidR="00511485">
        <w:instrText xml:space="preserve"> REF ZEqnNum888503 \* Charformat \! \* MERGEFORMAT </w:instrText>
      </w:r>
      <w:r w:rsidR="00511485">
        <w:fldChar w:fldCharType="separate"/>
      </w:r>
      <w:r w:rsidR="00D3178E">
        <w:instrText>(2.147)</w:instrText>
      </w:r>
      <w:r w:rsidR="00511485">
        <w:fldChar w:fldCharType="end"/>
      </w:r>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r w:rsidR="00511485">
        <w:fldChar w:fldCharType="begin"/>
      </w:r>
      <w:r w:rsidR="00511485">
        <w:instrText xml:space="preserve"> REF ZEqnNum719595 \* Charformat \! \* ME</w:instrText>
      </w:r>
      <w:r w:rsidR="00511485">
        <w:instrText xml:space="preserve">RGEFORMAT </w:instrText>
      </w:r>
      <w:r w:rsidR="00511485">
        <w:fldChar w:fldCharType="separate"/>
      </w:r>
      <w:r w:rsidR="00D3178E">
        <w:instrText>(2.145)</w:instrText>
      </w:r>
      <w:r w:rsidR="00511485">
        <w:fldChar w:fldCharType="end"/>
      </w:r>
      <w:r w:rsidR="008D24F9">
        <w:fldChar w:fldCharType="end"/>
      </w:r>
      <w:r>
        <w:t>, the differential form of the mass balance may be rewritten as</w:t>
      </w:r>
    </w:p>
    <w:p w14:paraId="3C1F3CF1" w14:textId="3CB4D466" w:rsidR="00036EB2" w:rsidRDefault="00036EB2" w:rsidP="00036EB2">
      <w:pPr>
        <w:pStyle w:val="MTDisplayEquation"/>
      </w:pPr>
      <w:r>
        <w:tab/>
      </w:r>
      <w:r w:rsidR="00905817" w:rsidRPr="00905817">
        <w:rPr>
          <w:position w:val="-24"/>
        </w:rPr>
        <w:object w:dxaOrig="2220" w:dyaOrig="660" w14:anchorId="6B463A18">
          <v:shape id="_x0000_i1544" type="#_x0000_t75" style="width:111.4pt;height:32.6pt" o:ole="">
            <v:imagedata r:id="rId1056" o:title=""/>
          </v:shape>
          <o:OLEObject Type="Embed" ProgID="Equation.DSMT4" ShapeID="_x0000_i1544" DrawAspect="Content" ObjectID="_1494317636" r:id="rId1057"/>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7" w:name="ZEqnNum431995"/>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w:instrText>
      </w:r>
      <w:r w:rsidR="00511485">
        <w:instrText xml:space="preserve">* MERGEFORMAT </w:instrText>
      </w:r>
      <w:r w:rsidR="00511485">
        <w:fldChar w:fldCharType="separate"/>
      </w:r>
      <w:r w:rsidR="00D3178E">
        <w:rPr>
          <w:noProof/>
        </w:rPr>
        <w:instrText>148</w:instrText>
      </w:r>
      <w:r w:rsidR="00511485">
        <w:rPr>
          <w:noProof/>
        </w:rPr>
        <w:fldChar w:fldCharType="end"/>
      </w:r>
      <w:r w:rsidR="00F75A04">
        <w:instrText>)</w:instrText>
      </w:r>
      <w:bookmarkEnd w:id="217"/>
      <w:r w:rsidR="00F75A04">
        <w:fldChar w:fldCharType="end"/>
      </w:r>
    </w:p>
    <w:p w14:paraId="1571C292" w14:textId="2B2403C7" w:rsidR="00036EB2" w:rsidRDefault="00036EB2" w:rsidP="00036EB2">
      <w:r>
        <w:t xml:space="preserve">Where </w:t>
      </w:r>
      <w:r w:rsidR="00905817" w:rsidRPr="00905817">
        <w:rPr>
          <w:position w:val="-14"/>
        </w:rPr>
        <w:object w:dxaOrig="1040" w:dyaOrig="400" w14:anchorId="6EB38C8F">
          <v:shape id="_x0000_i1545" type="#_x0000_t75" style="width:52.3pt;height:19.7pt" o:ole="">
            <v:imagedata r:id="rId1058" o:title=""/>
          </v:shape>
          <o:OLEObject Type="Embed" ProgID="Equation.DSMT4" ShapeID="_x0000_i1545" DrawAspect="Content" ObjectID="_1494317637" r:id="rId1059"/>
        </w:object>
      </w:r>
      <w:r>
        <w:t xml:space="preserve"> represents the material time derivative in the spatial frame, following the solid, </w:t>
      </w:r>
      <w:r w:rsidR="00905817" w:rsidRPr="00905817">
        <w:rPr>
          <w:position w:val="-6"/>
        </w:rPr>
        <w:object w:dxaOrig="940" w:dyaOrig="279" w14:anchorId="06E1A747">
          <v:shape id="_x0000_i1546" type="#_x0000_t75" style="width:47.55pt;height:14.25pt" o:ole="">
            <v:imagedata r:id="rId1060" o:title=""/>
          </v:shape>
          <o:OLEObject Type="Embed" ProgID="Equation.DSMT4" ShapeID="_x0000_i1546" DrawAspect="Content" ObjectID="_1494317638" r:id="rId1061"/>
        </w:object>
      </w:r>
      <w:r>
        <w:t xml:space="preserve">, where </w:t>
      </w:r>
      <w:r w:rsidR="00905817" w:rsidRPr="00905817">
        <w:rPr>
          <w:position w:val="-4"/>
        </w:rPr>
        <w:object w:dxaOrig="220" w:dyaOrig="260" w14:anchorId="1878C93C">
          <v:shape id="_x0000_i1547" type="#_x0000_t75" style="width:10.85pt;height:12.9pt" o:ole="">
            <v:imagedata r:id="rId1062" o:title=""/>
          </v:shape>
          <o:OLEObject Type="Embed" ProgID="Equation.DSMT4" ShapeID="_x0000_i1547" DrawAspect="Content" ObjectID="_1494317639" r:id="rId1063"/>
        </w:object>
      </w:r>
      <w:r>
        <w:t xml:space="preserve"> is the deformation gradient of the solid matrix; </w:t>
      </w:r>
      <w:r w:rsidR="00905817" w:rsidRPr="00905817">
        <w:rPr>
          <w:position w:val="-12"/>
        </w:rPr>
        <w:object w:dxaOrig="340" w:dyaOrig="380" w14:anchorId="52D89DDB">
          <v:shape id="_x0000_i1548" type="#_x0000_t75" style="width:17pt;height:19pt" o:ole="">
            <v:imagedata r:id="rId1064" o:title=""/>
          </v:shape>
          <o:OLEObject Type="Embed" ProgID="Equation.DSMT4" ShapeID="_x0000_i1548" DrawAspect="Content" ObjectID="_1494317640" r:id="rId1065"/>
        </w:object>
      </w:r>
      <w:r>
        <w:t xml:space="preserve"> is the apparent density and </w:t>
      </w:r>
      <w:r w:rsidR="00905817" w:rsidRPr="00905817">
        <w:rPr>
          <w:position w:val="-12"/>
        </w:rPr>
        <w:object w:dxaOrig="340" w:dyaOrig="380" w14:anchorId="419B024A">
          <v:shape id="_x0000_i1549" type="#_x0000_t75" style="width:17pt;height:19pt" o:ole="">
            <v:imagedata r:id="rId1066" o:title=""/>
          </v:shape>
          <o:OLEObject Type="Embed" ProgID="Equation.DSMT4" ShapeID="_x0000_i1549" DrawAspect="Content" ObjectID="_1494317641" r:id="rId1067"/>
        </w:object>
      </w:r>
      <w:r>
        <w:t xml:space="preserve"> is the volume density of mass supply to </w:t>
      </w:r>
      <w:r w:rsidR="00905817" w:rsidRPr="00905817">
        <w:rPr>
          <w:position w:val="-6"/>
        </w:rPr>
        <w:object w:dxaOrig="240" w:dyaOrig="220" w14:anchorId="3F5ACEAC">
          <v:shape id="_x0000_i1550" type="#_x0000_t75" style="width:12.25pt;height:10.85pt" o:ole="">
            <v:imagedata r:id="rId1068" o:title=""/>
          </v:shape>
          <o:OLEObject Type="Embed" ProgID="Equation.DSMT4" ShapeID="_x0000_i1550" DrawAspect="Content" ObjectID="_1494317642" r:id="rId1069"/>
        </w:object>
      </w:r>
      <w:r>
        <w:t xml:space="preserve"> normalized to the mixture volume in the reference configuration,</w:t>
      </w:r>
    </w:p>
    <w:p w14:paraId="4842066C" w14:textId="5314CF01" w:rsidR="00036EB2" w:rsidRDefault="00036EB2" w:rsidP="00036EB2">
      <w:pPr>
        <w:pStyle w:val="MTDisplayEquation"/>
      </w:pPr>
      <w:r>
        <w:tab/>
      </w:r>
      <w:r w:rsidR="00905817" w:rsidRPr="00905817">
        <w:rPr>
          <w:position w:val="-12"/>
        </w:rPr>
        <w:object w:dxaOrig="2260" w:dyaOrig="380" w14:anchorId="5DF5A242">
          <v:shape id="_x0000_i1551" type="#_x0000_t75" style="width:113.45pt;height:19pt" o:ole="">
            <v:imagedata r:id="rId1070" o:title=""/>
          </v:shape>
          <o:OLEObject Type="Embed" ProgID="Equation.DSMT4" ShapeID="_x0000_i1551" DrawAspect="Content" ObjectID="_1494317643" r:id="rId1071"/>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18" w:name="ZEqnNum466274"/>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149</w:instrText>
      </w:r>
      <w:r w:rsidR="00511485">
        <w:rPr>
          <w:noProof/>
        </w:rPr>
        <w:fldChar w:fldCharType="end"/>
      </w:r>
      <w:r w:rsidR="00F75A04">
        <w:instrText>)</w:instrText>
      </w:r>
      <w:bookmarkEnd w:id="218"/>
      <w:r w:rsidR="00F75A04">
        <w:fldChar w:fldCharType="end"/>
      </w:r>
    </w:p>
    <w:p w14:paraId="27FD3D98" w14:textId="670EF7B9" w:rsidR="00036EB2" w:rsidRDefault="00036EB2" w:rsidP="00036EB2">
      <w:r>
        <w:t xml:space="preserve">Since </w:t>
      </w:r>
      <w:r w:rsidR="00905817" w:rsidRPr="00905817">
        <w:rPr>
          <w:position w:val="-12"/>
        </w:rPr>
        <w:object w:dxaOrig="340" w:dyaOrig="380" w14:anchorId="664640CF">
          <v:shape id="_x0000_i1552" type="#_x0000_t75" style="width:17pt;height:19pt" o:ole="">
            <v:imagedata r:id="rId1072" o:title=""/>
          </v:shape>
          <o:OLEObject Type="Embed" ProgID="Equation.DSMT4" ShapeID="_x0000_i1552" DrawAspect="Content" ObjectID="_1494317644" r:id="rId1073"/>
        </w:object>
      </w:r>
      <w:r>
        <w:t xml:space="preserve"> is the mass of </w:t>
      </w:r>
      <w:r w:rsidR="00905817" w:rsidRPr="00905817">
        <w:rPr>
          <w:position w:val="-6"/>
        </w:rPr>
        <w:object w:dxaOrig="240" w:dyaOrig="220" w14:anchorId="018608B1">
          <v:shape id="_x0000_i1553" type="#_x0000_t75" style="width:12.25pt;height:10.85pt" o:ole="">
            <v:imagedata r:id="rId1074" o:title=""/>
          </v:shape>
          <o:OLEObject Type="Embed" ProgID="Equation.DSMT4" ShapeID="_x0000_i1553" DrawAspect="Content" ObjectID="_1494317645" r:id="rId1075"/>
        </w:object>
      </w:r>
      <w:r>
        <w:t xml:space="preserve"> in the current configuration per volume of the mixture in the reference configuration (an invariant quantity), this parameter represents a direct measure of the mass content of </w:t>
      </w:r>
      <w:r w:rsidR="00905817" w:rsidRPr="00905817">
        <w:rPr>
          <w:position w:val="-6"/>
        </w:rPr>
        <w:object w:dxaOrig="240" w:dyaOrig="220" w14:anchorId="44249FDA">
          <v:shape id="_x0000_i1554" type="#_x0000_t75" style="width:12.25pt;height:10.85pt" o:ole="">
            <v:imagedata r:id="rId1076" o:title=""/>
          </v:shape>
          <o:OLEObject Type="Embed" ProgID="Equation.DSMT4" ShapeID="_x0000_i1554" DrawAspect="Content" ObjectID="_1494317646" r:id="rId1077"/>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219" w:name="_Toc289032540"/>
      <w:r>
        <w:t>Solid Matrix and Solid-Bound Molecular Constituents</w:t>
      </w:r>
      <w:bookmarkEnd w:id="219"/>
    </w:p>
    <w:p w14:paraId="1D68CE48" w14:textId="361F656D" w:rsidR="002573A9" w:rsidRDefault="004B3FBC">
      <w:r>
        <w:t xml:space="preserve">For constituents constrained to move with the solid (denoted generically by </w:t>
      </w:r>
      <w:r w:rsidR="00905817" w:rsidRPr="00905817">
        <w:rPr>
          <w:position w:val="-6"/>
        </w:rPr>
        <w:object w:dxaOrig="639" w:dyaOrig="220" w14:anchorId="6CB8DDB0">
          <v:shape id="_x0000_i1555" type="#_x0000_t75" style="width:30.55pt;height:10.85pt" o:ole="">
            <v:imagedata r:id="rId1078" o:title=""/>
          </v:shape>
          <o:OLEObject Type="Embed" ProgID="Equation.DSMT4" ShapeID="_x0000_i1555" DrawAspect="Content" ObjectID="_1494317647" r:id="rId1079"/>
        </w:object>
      </w:r>
      <w:r>
        <w:t xml:space="preserve"> and satisfying </w:t>
      </w:r>
      <w:r w:rsidR="00905817" w:rsidRPr="00905817">
        <w:rPr>
          <w:position w:val="-6"/>
        </w:rPr>
        <w:object w:dxaOrig="780" w:dyaOrig="320" w14:anchorId="1ADFB5DC">
          <v:shape id="_x0000_i1556" type="#_x0000_t75" style="width:39.4pt;height:15.6pt" o:ole="">
            <v:imagedata r:id="rId1080" o:title=""/>
          </v:shape>
          <o:OLEObject Type="Embed" ProgID="Equation.DSMT4" ShapeID="_x0000_i1556" DrawAspect="Content" ObjectID="_1494317648" r:id="rId1081"/>
        </w:object>
      </w:r>
      <w:r>
        <w:t xml:space="preserve"> , </w:t>
      </w:r>
      <w:r w:rsidR="00905817" w:rsidRPr="00905817">
        <w:rPr>
          <w:position w:val="-6"/>
        </w:rPr>
        <w:object w:dxaOrig="420" w:dyaOrig="279" w14:anchorId="2F7EACE9">
          <v:shape id="_x0000_i1557" type="#_x0000_t75" style="width:20.4pt;height:14.25pt" o:ole="">
            <v:imagedata r:id="rId1082" o:title=""/>
          </v:shape>
          <o:OLEObject Type="Embed" ProgID="Equation.DSMT4" ShapeID="_x0000_i1557" DrawAspect="Content" ObjectID="_1494317649" r:id="rId1083"/>
        </w:object>
      </w:r>
      <w:r>
        <w:t xml:space="preserve">), the statement of mass balance in </w:t>
      </w:r>
      <w:r w:rsidR="005F3B18">
        <w:fldChar w:fldCharType="begin"/>
      </w:r>
      <w:r w:rsidR="005F3B18">
        <w:instrText xml:space="preserve"> GOTOBUTTON ZEqnNum431995  \* MERGEFORMAT </w:instrText>
      </w:r>
      <w:r w:rsidR="00511485">
        <w:fldChar w:fldCharType="begin"/>
      </w:r>
      <w:r w:rsidR="00511485">
        <w:instrText xml:space="preserve"> RE</w:instrText>
      </w:r>
      <w:r w:rsidR="00511485">
        <w:instrText xml:space="preserve">F ZEqnNum431995 \* Charformat \! \* MERGEFORMAT </w:instrText>
      </w:r>
      <w:r w:rsidR="00511485">
        <w:fldChar w:fldCharType="separate"/>
      </w:r>
      <w:r w:rsidR="00D3178E">
        <w:instrText>(2.148)</w:instrText>
      </w:r>
      <w:r w:rsidR="00511485">
        <w:fldChar w:fldCharType="end"/>
      </w:r>
      <w:r w:rsidR="005F3B18">
        <w:fldChar w:fldCharType="end"/>
      </w:r>
      <w:r>
        <w:t xml:space="preserve"> reduces to the special form</w:t>
      </w:r>
    </w:p>
    <w:p w14:paraId="58BE689C" w14:textId="49DF1B68" w:rsidR="004B3FBC" w:rsidRPr="002573A9" w:rsidRDefault="004B3FBC" w:rsidP="00F75A04">
      <w:pPr>
        <w:pStyle w:val="MTDisplayEquation"/>
      </w:pPr>
      <w:r>
        <w:tab/>
      </w:r>
      <w:r w:rsidR="00905817" w:rsidRPr="00905817">
        <w:rPr>
          <w:position w:val="-12"/>
        </w:rPr>
        <w:object w:dxaOrig="1520" w:dyaOrig="380" w14:anchorId="036B87FD">
          <v:shape id="_x0000_i1558" type="#_x0000_t75" style="width:76.1pt;height:19pt" o:ole="">
            <v:imagedata r:id="rId1084" o:title=""/>
          </v:shape>
          <o:OLEObject Type="Embed" ProgID="Equation.DSMT4" ShapeID="_x0000_i1558" DrawAspect="Content" ObjectID="_1494317650" r:id="rId1085"/>
        </w:object>
      </w:r>
      <w:r>
        <w:t xml:space="preserve">. </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w:instrText>
      </w:r>
      <w:r w:rsidR="00511485">
        <w:instrText xml:space="preserve">c \* MERGEFORMAT </w:instrText>
      </w:r>
      <w:r w:rsidR="00511485">
        <w:fldChar w:fldCharType="separate"/>
      </w:r>
      <w:r w:rsidR="00D3178E">
        <w:rPr>
          <w:noProof/>
        </w:rPr>
        <w:instrText>150</w:instrText>
      </w:r>
      <w:r w:rsidR="00511485">
        <w:rPr>
          <w:noProof/>
        </w:rPr>
        <w:fldChar w:fldCharType="end"/>
      </w:r>
      <w:r w:rsidR="00F75A04">
        <w:instrText>)</w:instrText>
      </w:r>
      <w:r w:rsidR="00F75A04">
        <w:fldChar w:fldCharType="end"/>
      </w:r>
    </w:p>
    <w:p w14:paraId="1BC01B51" w14:textId="0F58C77F" w:rsidR="00036EB2" w:rsidRDefault="004B3FBC" w:rsidP="00560235">
      <w:r>
        <w:t xml:space="preserve">This representation makes it easy to see that alterations in </w:t>
      </w:r>
      <w:r w:rsidR="00905817" w:rsidRPr="00905817">
        <w:rPr>
          <w:position w:val="-12"/>
        </w:rPr>
        <w:object w:dxaOrig="340" w:dyaOrig="380" w14:anchorId="4C6830EE">
          <v:shape id="_x0000_i1559" type="#_x0000_t75" style="width:17pt;height:19pt" o:ole="">
            <v:imagedata r:id="rId1086" o:title=""/>
          </v:shape>
          <o:OLEObject Type="Embed" ProgID="Equation.DSMT4" ShapeID="_x0000_i1559" DrawAspect="Content" ObjectID="_1494317651" r:id="rId1087"/>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r w:rsidR="00511485">
        <w:fldChar w:fldCharType="begin"/>
      </w:r>
      <w:r w:rsidR="00511485">
        <w:instrText xml:space="preserve"> REF ZEqnNum431995 \* Charformat \! \* MERGEFORMAT </w:instrText>
      </w:r>
      <w:r w:rsidR="00511485">
        <w:fldChar w:fldCharType="separate"/>
      </w:r>
      <w:r w:rsidR="00D3178E">
        <w:instrText>(2.148)</w:instrText>
      </w:r>
      <w:r w:rsidR="00511485">
        <w:fldChar w:fldCharType="end"/>
      </w:r>
      <w:r w:rsidR="005F3B18">
        <w:fldChar w:fldCharType="end"/>
      </w:r>
      <w:r>
        <w:t xml:space="preserve">, alterations in </w:t>
      </w:r>
      <w:r w:rsidR="00905817" w:rsidRPr="00905817">
        <w:rPr>
          <w:position w:val="-12"/>
        </w:rPr>
        <w:object w:dxaOrig="340" w:dyaOrig="380" w14:anchorId="19F300A5">
          <v:shape id="_x0000_i1560" type="#_x0000_t75" style="width:17pt;height:19pt" o:ole="">
            <v:imagedata r:id="rId1088" o:title=""/>
          </v:shape>
          <o:OLEObject Type="Embed" ProgID="Equation.DSMT4" ShapeID="_x0000_i1560" DrawAspect="Content" ObjectID="_1494317652" r:id="rId1089"/>
        </w:object>
      </w:r>
      <w:r>
        <w:t xml:space="preserve"> for solutes or solvent (</w:t>
      </w:r>
      <w:r w:rsidR="00905817" w:rsidRPr="00905817">
        <w:rPr>
          <w:position w:val="-6"/>
        </w:rPr>
        <w:object w:dxaOrig="639" w:dyaOrig="240" w14:anchorId="10384E6E">
          <v:shape id="_x0000_i1561" type="#_x0000_t75" style="width:30.55pt;height:12.25pt" o:ole="">
            <v:imagedata r:id="rId1090" o:title=""/>
          </v:shape>
          <o:OLEObject Type="Embed" ProgID="Equation.DSMT4" ShapeID="_x0000_i1561" DrawAspect="Content" ObjectID="_1494317653" r:id="rId1091"/>
        </w:object>
      </w:r>
      <w:r>
        <w:t>)</w:t>
      </w:r>
      <w:r w:rsidR="004D4ABA">
        <w:t xml:space="preserve"> may also occur as a result of mass transport into or out of the pore space of the solid matrix.</w:t>
      </w:r>
      <w:r w:rsidR="00560235">
        <w:t xml:space="preserve">  Therefore, </w:t>
      </w:r>
      <w:r w:rsidR="00905817" w:rsidRPr="00905817">
        <w:rPr>
          <w:position w:val="-12"/>
        </w:rPr>
        <w:object w:dxaOrig="340" w:dyaOrig="380" w14:anchorId="263F755C">
          <v:shape id="_x0000_i1562" type="#_x0000_t75" style="width:17pt;height:19pt" o:ole="">
            <v:imagedata r:id="rId1092" o:title=""/>
          </v:shape>
          <o:OLEObject Type="Embed" ProgID="Equation.DSMT4" ShapeID="_x0000_i1562" DrawAspect="Content" ObjectID="_1494317654" r:id="rId1093"/>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51F2202E"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905817" w:rsidRPr="00905817">
        <w:rPr>
          <w:position w:val="-28"/>
        </w:rPr>
        <w:object w:dxaOrig="1140" w:dyaOrig="540" w14:anchorId="39E86734">
          <v:shape id="_x0000_i1563" type="#_x0000_t75" style="width:57.05pt;height:27.15pt" o:ole="">
            <v:imagedata r:id="rId1094" o:title=""/>
          </v:shape>
          <o:OLEObject Type="Embed" ProgID="Equation.DSMT4" ShapeID="_x0000_i1563" DrawAspect="Content" ObjectID="_1494317655" r:id="rId1095"/>
        </w:object>
      </w:r>
      <w:r w:rsidRPr="00AB7E22">
        <w:t xml:space="preserve"> whereas</w:t>
      </w:r>
      <w:r w:rsidR="00BC28B4">
        <w:t xml:space="preserve"> </w:t>
      </w:r>
      <w:r w:rsidRPr="00AB7E22">
        <w:t xml:space="preserve">the net mass supply of solid is </w:t>
      </w:r>
      <w:r w:rsidR="00905817" w:rsidRPr="00905817">
        <w:rPr>
          <w:position w:val="-28"/>
        </w:rPr>
        <w:object w:dxaOrig="1140" w:dyaOrig="540" w14:anchorId="76A8F19A">
          <v:shape id="_x0000_i1564" type="#_x0000_t75" style="width:57.05pt;height:27.15pt" o:ole="">
            <v:imagedata r:id="rId1096" o:title=""/>
          </v:shape>
          <o:OLEObject Type="Embed" ProgID="Equation.DSMT4" ShapeID="_x0000_i1564" DrawAspect="Content" ObjectID="_1494317656" r:id="rId1097"/>
        </w:object>
      </w:r>
      <w:r w:rsidR="00BC28B4">
        <w:t xml:space="preserve"> </w:t>
      </w:r>
      <w:r w:rsidRPr="00AB7E22">
        <w:t xml:space="preserve">such that </w:t>
      </w:r>
      <w:r w:rsidR="00905817" w:rsidRPr="00905817">
        <w:rPr>
          <w:position w:val="-12"/>
        </w:rPr>
        <w:object w:dxaOrig="1480" w:dyaOrig="380" w14:anchorId="72AE11F5">
          <v:shape id="_x0000_i1565" type="#_x0000_t75" style="width:74.05pt;height:19pt" o:ole="">
            <v:imagedata r:id="rId1098" o:title=""/>
          </v:shape>
          <o:OLEObject Type="Embed" ProgID="Equation.DSMT4" ShapeID="_x0000_i1565" DrawAspect="Content" ObjectID="_1494317657" r:id="rId1099"/>
        </w:object>
      </w:r>
      <w:r w:rsidRPr="00AB7E22">
        <w:t>. The referential</w:t>
      </w:r>
      <w:r w:rsidR="00BC28B4">
        <w:t xml:space="preserve"> </w:t>
      </w:r>
      <w:r w:rsidRPr="00AB7E22">
        <w:t xml:space="preserve">solid volume fraction, </w:t>
      </w:r>
      <w:r w:rsidR="00905817" w:rsidRPr="00905817">
        <w:rPr>
          <w:position w:val="-12"/>
        </w:rPr>
        <w:object w:dxaOrig="300" w:dyaOrig="380" w14:anchorId="3D877FAD">
          <v:shape id="_x0000_i1566" type="#_x0000_t75" style="width:14.95pt;height:19pt" o:ole="">
            <v:imagedata r:id="rId1100" o:title=""/>
          </v:shape>
          <o:OLEObject Type="Embed" ProgID="Equation.DSMT4" ShapeID="_x0000_i1566" DrawAspect="Content" ObjectID="_1494317658" r:id="rId1101"/>
        </w:object>
      </w:r>
      <w:r w:rsidRPr="00AB7E22">
        <w:t xml:space="preserve">, may be evaluated from </w:t>
      </w:r>
    </w:p>
    <w:p w14:paraId="5C885346" w14:textId="4855B87A" w:rsidR="00BC28B4" w:rsidRDefault="00BC28B4" w:rsidP="00BC28B4">
      <w:pPr>
        <w:pStyle w:val="MTDisplayEquation"/>
      </w:pPr>
      <w:r>
        <w:tab/>
      </w:r>
      <w:ins w:id="220" w:author="rawlins" w:date="2015-05-19T11:58:00Z">
        <w:r w:rsidR="001B2B37" w:rsidRPr="00905817">
          <w:rPr>
            <w:position w:val="-28"/>
          </w:rPr>
          <w:object w:dxaOrig="1560" w:dyaOrig="540" w14:anchorId="21AB6BDD">
            <v:shape id="_x0000_i1567" type="#_x0000_t75" style="width:78.1pt;height:27.15pt" o:ole="">
              <v:imagedata r:id="rId1102" o:title=""/>
            </v:shape>
            <o:OLEObject Type="Embed" ProgID="Equation.DSMT4" ShapeID="_x0000_i1567" DrawAspect="Content" ObjectID="_1494317659" r:id="rId1103"/>
          </w:object>
        </w:r>
      </w:ins>
      <w:del w:id="221" w:author="rawlins" w:date="2015-05-19T11:58:00Z">
        <w:r w:rsidR="00905817" w:rsidRPr="00905817" w:rsidDel="001B2B37">
          <w:rPr>
            <w:position w:val="-28"/>
          </w:rPr>
          <w:object w:dxaOrig="1600" w:dyaOrig="540" w14:anchorId="425F9EC1">
            <v:shape id="_x0000_i1568" type="#_x0000_t75" style="width:80.15pt;height:27.15pt" o:ole="">
              <v:imagedata r:id="rId1104" o:title=""/>
            </v:shape>
            <o:OLEObject Type="Embed" ProgID="Equation.DSMT4" ShapeID="_x0000_i1568" DrawAspect="Content" ObjectID="_1494317660" r:id="rId1105"/>
          </w:object>
        </w:r>
      </w:del>
      <w:r w:rsidR="00C32FB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22" w:name="ZEqnNum766291"/>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151</w:instrText>
      </w:r>
      <w:r w:rsidR="00511485">
        <w:rPr>
          <w:noProof/>
        </w:rPr>
        <w:fldChar w:fldCharType="end"/>
      </w:r>
      <w:r w:rsidR="00F75A04">
        <w:instrText>)</w:instrText>
      </w:r>
      <w:bookmarkEnd w:id="222"/>
      <w:r w:rsidR="00F75A04">
        <w:fldChar w:fldCharType="end"/>
      </w:r>
    </w:p>
    <w:p w14:paraId="74EF87C8" w14:textId="442A3B6D" w:rsidR="00AB7E22" w:rsidRPr="00AB7E22" w:rsidRDefault="00AB7E22" w:rsidP="00F75A04">
      <w:r w:rsidRPr="00AB7E22">
        <w:t xml:space="preserve">where </w:t>
      </w:r>
      <w:r w:rsidR="00905817" w:rsidRPr="00905817">
        <w:rPr>
          <w:position w:val="-12"/>
        </w:rPr>
        <w:object w:dxaOrig="340" w:dyaOrig="380" w14:anchorId="52054467">
          <v:shape id="_x0000_i1569" type="#_x0000_t75" style="width:17pt;height:19pt" o:ole="">
            <v:imagedata r:id="rId1106" o:title=""/>
          </v:shape>
          <o:OLEObject Type="Embed" ProgID="Equation.DSMT4" ShapeID="_x0000_i1569" DrawAspect="Content" ObjectID="_1494317661" r:id="rId1107"/>
        </w:object>
      </w:r>
      <w:r w:rsidRPr="00AB7E22">
        <w:t xml:space="preserve"> is the true density of solid constituent</w:t>
      </w:r>
      <w:r w:rsidR="00BC28B4">
        <w:t xml:space="preserve"> </w:t>
      </w:r>
      <w:r w:rsidR="00905817" w:rsidRPr="00905817">
        <w:rPr>
          <w:position w:val="-6"/>
        </w:rPr>
        <w:object w:dxaOrig="240" w:dyaOrig="220" w14:anchorId="0288027E">
          <v:shape id="_x0000_i1570" type="#_x0000_t75" style="width:12.25pt;height:10.85pt" o:ole="">
            <v:imagedata r:id="rId1108" o:title=""/>
          </v:shape>
          <o:OLEObject Type="Embed" ProgID="Equation.DSMT4" ShapeID="_x0000_i1570" DrawAspect="Content" ObjectID="_1494317662" r:id="rId1109"/>
        </w:object>
      </w:r>
      <w:r w:rsidRPr="00AB7E22">
        <w:t xml:space="preserve"> (mass of </w:t>
      </w:r>
      <w:r w:rsidR="00905817" w:rsidRPr="00905817">
        <w:rPr>
          <w:position w:val="-6"/>
        </w:rPr>
        <w:object w:dxaOrig="240" w:dyaOrig="220" w14:anchorId="41460B8E">
          <v:shape id="_x0000_i1571" type="#_x0000_t75" style="width:12.25pt;height:10.85pt" o:ole="">
            <v:imagedata r:id="rId1110" o:title=""/>
          </v:shape>
          <o:OLEObject Type="Embed" ProgID="Equation.DSMT4" ShapeID="_x0000_i1571" DrawAspect="Content" ObjectID="_1494317663" r:id="rId1111"/>
        </w:object>
      </w:r>
      <w:r w:rsidRPr="00AB7E22">
        <w:t xml:space="preserve"> per volume of </w:t>
      </w:r>
      <w:r w:rsidR="00905817" w:rsidRPr="00905817">
        <w:rPr>
          <w:position w:val="-6"/>
        </w:rPr>
        <w:object w:dxaOrig="240" w:dyaOrig="220" w14:anchorId="572A1C79">
          <v:shape id="_x0000_i1572" type="#_x0000_t75" style="width:12.25pt;height:10.85pt" o:ole="">
            <v:imagedata r:id="rId1112" o:title=""/>
          </v:shape>
          <o:OLEObject Type="Embed" ProgID="Equation.DSMT4" ShapeID="_x0000_i1572" DrawAspect="Content" ObjectID="_1494317664" r:id="rId1113"/>
        </w:object>
      </w:r>
      <w:r w:rsidRPr="00AB7E22">
        <w:t>). According to</w:t>
      </w:r>
      <w:r w:rsidR="006F568B">
        <w:t xml:space="preserve"> </w:t>
      </w:r>
      <w:r w:rsidR="006F568B">
        <w:fldChar w:fldCharType="begin"/>
      </w:r>
      <w:r w:rsidR="006F568B">
        <w:instrText xml:space="preserve"> GOTOBUTTON ZEqnNum466274  \* MERGEFORMAT </w:instrText>
      </w:r>
      <w:r w:rsidR="00511485">
        <w:fldChar w:fldCharType="begin"/>
      </w:r>
      <w:r w:rsidR="00511485">
        <w:instrText xml:space="preserve"> REF ZEqnNum466274 \* Charformat \! \* MERGEFORMAT </w:instrText>
      </w:r>
      <w:r w:rsidR="00511485">
        <w:fldChar w:fldCharType="separate"/>
      </w:r>
      <w:r w:rsidR="00D3178E">
        <w:instrText>(2.149)</w:instrText>
      </w:r>
      <w:r w:rsidR="00511485">
        <w:fldChar w:fldCharType="end"/>
      </w:r>
      <w:r w:rsidR="006F568B">
        <w:fldChar w:fldCharType="end"/>
      </w:r>
      <w:r w:rsidRPr="00AB7E22">
        <w:t>, it follows that the solid volume</w:t>
      </w:r>
      <w:r w:rsidR="00BC28B4">
        <w:t xml:space="preserve"> </w:t>
      </w:r>
      <w:r w:rsidRPr="00AB7E22">
        <w:t xml:space="preserve">fraction in the current configuration is given by </w:t>
      </w:r>
      <w:r w:rsidR="00905817" w:rsidRPr="00905817">
        <w:rPr>
          <w:position w:val="-12"/>
        </w:rPr>
        <w:object w:dxaOrig="1100" w:dyaOrig="380" w14:anchorId="586520AB">
          <v:shape id="_x0000_i1573" type="#_x0000_t75" style="width:55pt;height:19pt" o:ole="">
            <v:imagedata r:id="rId1114" o:title=""/>
          </v:shape>
          <o:OLEObject Type="Embed" ProgID="Equation.DSMT4" ShapeID="_x0000_i1573" DrawAspect="Content" ObjectID="_1494317665" r:id="rId1115"/>
        </w:object>
      </w:r>
      <w:r w:rsidRPr="00AB7E22">
        <w:t>.</w:t>
      </w:r>
      <w:r w:rsidR="00BC28B4">
        <w:t xml:space="preserve"> </w:t>
      </w:r>
      <w:r w:rsidRPr="00AB7E22">
        <w:t xml:space="preserve">Note that </w:t>
      </w:r>
      <w:r w:rsidR="00905817" w:rsidRPr="00905817">
        <w:rPr>
          <w:position w:val="-10"/>
        </w:rPr>
        <w:object w:dxaOrig="980" w:dyaOrig="360" w14:anchorId="3C77478F">
          <v:shape id="_x0000_i1574" type="#_x0000_t75" style="width:49.6pt;height:19pt" o:ole="">
            <v:imagedata r:id="rId1116" o:title=""/>
          </v:shape>
          <o:OLEObject Type="Embed" ProgID="Equation.DSMT4" ShapeID="_x0000_i1574" DrawAspect="Content" ObjectID="_1494317666" r:id="rId1117"/>
        </w:object>
      </w:r>
      <w:r w:rsidRPr="00AB7E22">
        <w:t xml:space="preserve"> under all circumstances, while </w:t>
      </w:r>
      <w:r w:rsidR="00905817" w:rsidRPr="00905817">
        <w:rPr>
          <w:position w:val="-12"/>
        </w:rPr>
        <w:object w:dxaOrig="1060" w:dyaOrig="380" w14:anchorId="49F53FBB">
          <v:shape id="_x0000_i1575" type="#_x0000_t75" style="width:52.3pt;height:19pt" o:ole="">
            <v:imagedata r:id="rId1118" o:title=""/>
          </v:shape>
          <o:OLEObject Type="Embed" ProgID="Equation.DSMT4" ShapeID="_x0000_i1575" DrawAspect="Content" ObjectID="_1494317667" r:id="rId1119"/>
        </w:object>
      </w:r>
      <w:r w:rsidRPr="00AB7E22">
        <w:t>,</w:t>
      </w:r>
      <w:r w:rsidR="00BC28B4">
        <w:t xml:space="preserve"> </w:t>
      </w:r>
      <w:r w:rsidRPr="00AB7E22">
        <w:t xml:space="preserve">implying that </w:t>
      </w:r>
      <w:r w:rsidR="00905817" w:rsidRPr="00905817">
        <w:rPr>
          <w:position w:val="-12"/>
        </w:rPr>
        <w:object w:dxaOrig="300" w:dyaOrig="380" w14:anchorId="37491BF1">
          <v:shape id="_x0000_i1576" type="#_x0000_t75" style="width:14.95pt;height:19pt" o:ole="">
            <v:imagedata r:id="rId1120" o:title=""/>
          </v:shape>
          <o:OLEObject Type="Embed" ProgID="Equation.DSMT4" ShapeID="_x0000_i1576" DrawAspect="Content" ObjectID="_1494317668" r:id="rId1121"/>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44134AB3" w:rsidR="00743B89" w:rsidRPr="00743B89" w:rsidRDefault="00743B89" w:rsidP="00F75A04">
      <w:r w:rsidRPr="00743B89">
        <w:t>The various constituents of the solid matrix may be electrically charged.</w:t>
      </w:r>
      <w:r>
        <w:t xml:space="preserve">  </w:t>
      </w:r>
      <w:r w:rsidRPr="00743B89">
        <w:t xml:space="preserve">Let </w:t>
      </w:r>
      <w:r w:rsidR="00905817" w:rsidRPr="00905817">
        <w:rPr>
          <w:position w:val="-4"/>
        </w:rPr>
        <w:object w:dxaOrig="300" w:dyaOrig="300" w14:anchorId="5410C323">
          <v:shape id="_x0000_i1577" type="#_x0000_t75" style="width:14.95pt;height:14.95pt" o:ole="">
            <v:imagedata r:id="rId1122" o:title=""/>
          </v:shape>
          <o:OLEObject Type="Embed" ProgID="Equation.DSMT4" ShapeID="_x0000_i1577" DrawAspect="Content" ObjectID="_1494317669" r:id="rId1123"/>
        </w:object>
      </w:r>
      <w:r w:rsidRPr="00743B89">
        <w:t xml:space="preserve"> be the charge number (equivalent charge per mole)</w:t>
      </w:r>
      <w:r>
        <w:t xml:space="preserve"> </w:t>
      </w:r>
      <w:r w:rsidRPr="00743B89">
        <w:t xml:space="preserve">of solid constituent </w:t>
      </w:r>
      <w:r w:rsidR="00905817" w:rsidRPr="00905817">
        <w:rPr>
          <w:position w:val="-6"/>
        </w:rPr>
        <w:object w:dxaOrig="240" w:dyaOrig="220" w14:anchorId="641413AB">
          <v:shape id="_x0000_i1578" type="#_x0000_t75" style="width:12.25pt;height:10.85pt" o:ole="">
            <v:imagedata r:id="rId1124" o:title=""/>
          </v:shape>
          <o:OLEObject Type="Embed" ProgID="Equation.DSMT4" ShapeID="_x0000_i1578" DrawAspect="Content" ObjectID="_1494317670" r:id="rId1125"/>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2D5030CC" w:rsidR="00743B89" w:rsidRDefault="00743B89" w:rsidP="00743B89">
      <w:pPr>
        <w:pStyle w:val="MTDisplayEquation"/>
      </w:pPr>
      <w:r>
        <w:tab/>
      </w:r>
      <w:ins w:id="223" w:author="rawlins" w:date="2015-05-19T11:58:00Z">
        <w:r w:rsidR="001B2B37" w:rsidRPr="00905817">
          <w:rPr>
            <w:position w:val="-30"/>
          </w:rPr>
          <w:object w:dxaOrig="2000" w:dyaOrig="720" w14:anchorId="629C9D6C">
            <v:shape id="_x0000_i1579" type="#_x0000_t75" style="width:100.55pt;height:36.7pt" o:ole="">
              <v:imagedata r:id="rId1126" o:title=""/>
            </v:shape>
            <o:OLEObject Type="Embed" ProgID="Equation.DSMT4" ShapeID="_x0000_i1579" DrawAspect="Content" ObjectID="_1494317671" r:id="rId1127"/>
          </w:object>
        </w:r>
      </w:ins>
      <w:del w:id="224" w:author="rawlins" w:date="2015-05-19T11:58:00Z">
        <w:r w:rsidR="00905817" w:rsidRPr="00905817" w:rsidDel="001B2B37">
          <w:rPr>
            <w:position w:val="-30"/>
          </w:rPr>
          <w:object w:dxaOrig="2020" w:dyaOrig="720" w14:anchorId="27639053">
            <v:shape id="_x0000_i1580" type="#_x0000_t75" style="width:101.2pt;height:36.7pt" o:ole="">
              <v:imagedata r:id="rId1128" o:title=""/>
            </v:shape>
            <o:OLEObject Type="Embed" ProgID="Equation.DSMT4" ShapeID="_x0000_i1580" DrawAspect="Content" ObjectID="_1494317672" r:id="rId1129"/>
          </w:object>
        </w:r>
      </w:del>
      <w:r w:rsidR="0074743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152</w:instrText>
      </w:r>
      <w:r w:rsidR="00511485">
        <w:rPr>
          <w:noProof/>
        </w:rPr>
        <w:fldChar w:fldCharType="end"/>
      </w:r>
      <w:r w:rsidR="00F75A04">
        <w:instrText>)</w:instrText>
      </w:r>
      <w:r w:rsidR="00F75A04">
        <w:fldChar w:fldCharType="end"/>
      </w:r>
    </w:p>
    <w:p w14:paraId="45BC0834" w14:textId="753ADFF4" w:rsidR="00743B89" w:rsidRPr="00743B89" w:rsidRDefault="00743B89" w:rsidP="00F75A04">
      <w:r w:rsidRPr="00743B89">
        <w:t xml:space="preserve">where </w:t>
      </w:r>
      <w:r w:rsidR="00905817" w:rsidRPr="00905817">
        <w:rPr>
          <w:position w:val="-4"/>
        </w:rPr>
        <w:object w:dxaOrig="420" w:dyaOrig="300" w14:anchorId="04021AC5">
          <v:shape id="_x0000_i1581" type="#_x0000_t75" style="width:20.4pt;height:14.95pt" o:ole="">
            <v:imagedata r:id="rId1130" o:title=""/>
          </v:shape>
          <o:OLEObject Type="Embed" ProgID="Equation.DSMT4" ShapeID="_x0000_i1581" DrawAspect="Content" ObjectID="_1494317673" r:id="rId1131"/>
        </w:object>
      </w:r>
      <w:r w:rsidRPr="00743B89">
        <w:t xml:space="preserve"> is the molar mass of </w:t>
      </w:r>
      <w:r w:rsidR="00905817" w:rsidRPr="00905817">
        <w:rPr>
          <w:position w:val="-6"/>
        </w:rPr>
        <w:object w:dxaOrig="240" w:dyaOrig="220" w14:anchorId="707BEE1A">
          <v:shape id="_x0000_i1582" type="#_x0000_t75" style="width:12.25pt;height:10.85pt" o:ole="">
            <v:imagedata r:id="rId1132" o:title=""/>
          </v:shape>
          <o:OLEObject Type="Embed" ProgID="Equation.DSMT4" ShapeID="_x0000_i1582" DrawAspect="Content" ObjectID="_1494317674" r:id="rId1133"/>
        </w:object>
      </w:r>
      <w:r w:rsidRPr="00743B89">
        <w:t xml:space="preserve"> (an invariant quantity)</w:t>
      </w:r>
      <w:r>
        <w:t xml:space="preserve"> </w:t>
      </w:r>
      <w:r w:rsidRPr="00743B89">
        <w:t xml:space="preserve">and </w:t>
      </w:r>
      <w:r w:rsidR="00905817" w:rsidRPr="00905817">
        <w:rPr>
          <w:position w:val="-12"/>
        </w:rPr>
        <w:object w:dxaOrig="580" w:dyaOrig="380" w14:anchorId="4996F9E3">
          <v:shape id="_x0000_i1583" type="#_x0000_t75" style="width:29.2pt;height:19pt" o:ole="">
            <v:imagedata r:id="rId1134" o:title=""/>
          </v:shape>
          <o:OLEObject Type="Embed" ProgID="Equation.DSMT4" ShapeID="_x0000_i1583" DrawAspect="Content" ObjectID="_1494317675" r:id="rId1135"/>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1410AA36" w:rsidR="00743B89" w:rsidRDefault="00743B89" w:rsidP="00743B89">
      <w:pPr>
        <w:pStyle w:val="MTDisplayEquation"/>
      </w:pPr>
      <w:r>
        <w:tab/>
      </w:r>
      <w:ins w:id="225" w:author="rawlins" w:date="2015-05-19T11:59:00Z">
        <w:r w:rsidR="001B2B37" w:rsidRPr="00905817">
          <w:rPr>
            <w:position w:val="-30"/>
          </w:rPr>
          <w:object w:dxaOrig="1460" w:dyaOrig="720" w14:anchorId="666D8EEB">
            <v:shape id="_x0000_i1584" type="#_x0000_t75" style="width:74.05pt;height:36.7pt" o:ole="">
              <v:imagedata r:id="rId1136" o:title=""/>
            </v:shape>
            <o:OLEObject Type="Embed" ProgID="Equation.DSMT4" ShapeID="_x0000_i1584" DrawAspect="Content" ObjectID="_1494317676" r:id="rId1137"/>
          </w:object>
        </w:r>
      </w:ins>
      <w:del w:id="226" w:author="rawlins" w:date="2015-05-19T11:59:00Z">
        <w:r w:rsidR="00905817" w:rsidRPr="00905817" w:rsidDel="001B2B37">
          <w:rPr>
            <w:position w:val="-30"/>
          </w:rPr>
          <w:object w:dxaOrig="1500" w:dyaOrig="720" w14:anchorId="24C24549">
            <v:shape id="_x0000_i1585" type="#_x0000_t75" style="width:76.1pt;height:36.7pt" o:ole="">
              <v:imagedata r:id="rId1138" o:title=""/>
            </v:shape>
            <o:OLEObject Type="Embed" ProgID="Equation.DSMT4" ShapeID="_x0000_i1585" DrawAspect="Content" ObjectID="_1494317677" r:id="rId1139"/>
          </w:object>
        </w:r>
      </w:del>
      <w:r w:rsidR="00535BE8">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153</w:instrText>
      </w:r>
      <w:r w:rsidR="00511485">
        <w:rPr>
          <w:noProof/>
        </w:rPr>
        <w:fldChar w:fldCharType="end"/>
      </w:r>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227" w:name="_Toc289032541"/>
      <w:r>
        <w:t>Solutes</w:t>
      </w:r>
      <w:bookmarkEnd w:id="227"/>
    </w:p>
    <w:p w14:paraId="0CD911AC" w14:textId="38FA4DA5" w:rsidR="004D70A8" w:rsidRDefault="004D70A8" w:rsidP="00F75A04">
      <w:r>
        <w:t xml:space="preserve">Solutes are denoted generically by </w:t>
      </w:r>
      <w:r w:rsidR="00905817" w:rsidRPr="00905817">
        <w:rPr>
          <w:position w:val="-6"/>
        </w:rPr>
        <w:object w:dxaOrig="540" w:dyaOrig="220" w14:anchorId="2269F2BA">
          <v:shape id="_x0000_i1586" type="#_x0000_t75" style="width:27.15pt;height:10.85pt" o:ole="">
            <v:imagedata r:id="rId1140" o:title=""/>
          </v:shape>
          <o:OLEObject Type="Embed" ProgID="Equation.DSMT4" ShapeID="_x0000_i1586" DrawAspect="Content" ObjectID="_1494317678" r:id="rId1141"/>
        </w:object>
      </w:r>
      <w:r>
        <w:t xml:space="preserve">. In chemistry solute content is often represented in units of molar concentration (moles per fluid volume). It follows that solute molar concentration </w:t>
      </w:r>
      <w:r w:rsidR="00905817" w:rsidRPr="00905817">
        <w:rPr>
          <w:position w:val="-6"/>
        </w:rPr>
        <w:object w:dxaOrig="240" w:dyaOrig="320" w14:anchorId="0C01CAE5">
          <v:shape id="_x0000_i1587" type="#_x0000_t75" style="width:12.25pt;height:15.6pt" o:ole="">
            <v:imagedata r:id="rId1142" o:title=""/>
          </v:shape>
          <o:OLEObject Type="Embed" ProgID="Equation.DSMT4" ShapeID="_x0000_i1587" DrawAspect="Content" ObjectID="_1494317679" r:id="rId1143"/>
        </w:object>
      </w:r>
      <w:r>
        <w:t xml:space="preserve"> and molar supply </w:t>
      </w:r>
      <w:r w:rsidR="00905817" w:rsidRPr="00905817">
        <w:rPr>
          <w:position w:val="-6"/>
        </w:rPr>
        <w:object w:dxaOrig="240" w:dyaOrig="320" w14:anchorId="164752AB">
          <v:shape id="_x0000_i1588" type="#_x0000_t75" style="width:12.25pt;height:15.6pt" o:ole="">
            <v:imagedata r:id="rId1144" o:title=""/>
          </v:shape>
          <o:OLEObject Type="Embed" ProgID="Equation.DSMT4" ShapeID="_x0000_i1588" DrawAspect="Content" ObjectID="_1494317680" r:id="rId1145"/>
        </w:object>
      </w:r>
      <w:r>
        <w:t xml:space="preserve"> are related to </w:t>
      </w:r>
      <w:r w:rsidR="00905817" w:rsidRPr="00905817">
        <w:rPr>
          <w:position w:val="-10"/>
        </w:rPr>
        <w:object w:dxaOrig="279" w:dyaOrig="360" w14:anchorId="29E7783A">
          <v:shape id="_x0000_i1589" type="#_x0000_t75" style="width:14.25pt;height:19pt" o:ole="">
            <v:imagedata r:id="rId1146" o:title=""/>
          </v:shape>
          <o:OLEObject Type="Embed" ProgID="Equation.DSMT4" ShapeID="_x0000_i1589" DrawAspect="Content" ObjectID="_1494317681" r:id="rId1147"/>
        </w:object>
      </w:r>
      <w:r>
        <w:t xml:space="preserve"> and </w:t>
      </w:r>
      <w:r w:rsidR="00905817" w:rsidRPr="00905817">
        <w:rPr>
          <w:position w:val="-10"/>
        </w:rPr>
        <w:object w:dxaOrig="279" w:dyaOrig="360" w14:anchorId="64A48734">
          <v:shape id="_x0000_i1590" type="#_x0000_t75" style="width:14.25pt;height:19pt" o:ole="">
            <v:imagedata r:id="rId1148" o:title=""/>
          </v:shape>
          <o:OLEObject Type="Embed" ProgID="Equation.DSMT4" ShapeID="_x0000_i1590" DrawAspect="Content" ObjectID="_1494317682" r:id="rId1149"/>
        </w:object>
      </w:r>
      <w:r>
        <w:t xml:space="preserve"> via</w:t>
      </w:r>
    </w:p>
    <w:p w14:paraId="7E87A1B6" w14:textId="227E1F99" w:rsidR="004D70A8" w:rsidRDefault="004D70A8" w:rsidP="004D70A8">
      <w:pPr>
        <w:pStyle w:val="MTDisplayEquation"/>
      </w:pPr>
      <w:r>
        <w:tab/>
      </w:r>
      <w:ins w:id="228" w:author="rawlins" w:date="2015-05-19T11:59:00Z">
        <w:r w:rsidR="001B2B37" w:rsidRPr="00905817">
          <w:rPr>
            <w:position w:val="-38"/>
          </w:rPr>
          <w:object w:dxaOrig="3400" w:dyaOrig="800" w14:anchorId="0941203B">
            <v:shape id="_x0000_i1591" type="#_x0000_t75" style="width:170.5pt;height:40.1pt" o:ole="">
              <v:imagedata r:id="rId1150" o:title=""/>
            </v:shape>
            <o:OLEObject Type="Embed" ProgID="Equation.DSMT4" ShapeID="_x0000_i1591" DrawAspect="Content" ObjectID="_1494317683" r:id="rId1151"/>
          </w:object>
        </w:r>
      </w:ins>
      <w:del w:id="229" w:author="rawlins" w:date="2015-05-19T11:59:00Z">
        <w:r w:rsidR="00905817" w:rsidRPr="00905817" w:rsidDel="001B2B37">
          <w:rPr>
            <w:position w:val="-38"/>
          </w:rPr>
          <w:object w:dxaOrig="3400" w:dyaOrig="800" w14:anchorId="2FED1175">
            <v:shape id="_x0000_i1592" type="#_x0000_t75" style="width:169.8pt;height:40.1pt" o:ole="">
              <v:imagedata r:id="rId1152" o:title=""/>
            </v:shape>
            <o:OLEObject Type="Embed" ProgID="Equation.DSMT4" ShapeID="_x0000_i1592" DrawAspect="Content" ObjectID="_1494317684" r:id="rId1153"/>
          </w:object>
        </w:r>
      </w:del>
      <w:r w:rsidR="00E976C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0" w:name="ZEqnNum560749"/>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154</w:instrText>
      </w:r>
      <w:r w:rsidR="00511485">
        <w:rPr>
          <w:noProof/>
        </w:rPr>
        <w:fldChar w:fldCharType="end"/>
      </w:r>
      <w:r w:rsidR="00F75A04">
        <w:instrText>)</w:instrText>
      </w:r>
      <w:bookmarkEnd w:id="230"/>
      <w:r w:rsidR="00F75A04">
        <w:fldChar w:fldCharType="end"/>
      </w:r>
    </w:p>
    <w:p w14:paraId="3453C618" w14:textId="3C03A6E3" w:rsidR="004D70A8" w:rsidRDefault="004D70A8" w:rsidP="00F75A04">
      <w:r>
        <w:t xml:space="preserve">The molar flux of constituent </w:t>
      </w:r>
      <w:r w:rsidR="00905817" w:rsidRPr="00905817">
        <w:rPr>
          <w:position w:val="-6"/>
        </w:rPr>
        <w:object w:dxaOrig="139" w:dyaOrig="220" w14:anchorId="32B64A50">
          <v:shape id="_x0000_i1593" type="#_x0000_t75" style="width:6.8pt;height:10.85pt" o:ole="">
            <v:imagedata r:id="rId1154" o:title=""/>
          </v:shape>
          <o:OLEObject Type="Embed" ProgID="Equation.DSMT4" ShapeID="_x0000_i1593" DrawAspect="Content" ObjectID="_1494317685" r:id="rId1155"/>
        </w:object>
      </w:r>
      <w:r>
        <w:t xml:space="preserve"> relative to the solid is given by </w:t>
      </w:r>
    </w:p>
    <w:p w14:paraId="0CE34DAE" w14:textId="674105A5" w:rsidR="004D70A8" w:rsidRDefault="004D70A8" w:rsidP="004D70A8">
      <w:pPr>
        <w:pStyle w:val="MTDisplayEquation"/>
      </w:pPr>
      <w:r>
        <w:tab/>
      </w:r>
      <w:ins w:id="231" w:author="rawlins" w:date="2015-05-19T11:59:00Z">
        <w:r w:rsidR="001B2B37" w:rsidRPr="00905817">
          <w:rPr>
            <w:position w:val="-16"/>
          </w:rPr>
          <w:object w:dxaOrig="2240" w:dyaOrig="440" w14:anchorId="56507262">
            <v:shape id="_x0000_i1594" type="#_x0000_t75" style="width:112.75pt;height:21.75pt" o:ole="">
              <v:imagedata r:id="rId1156" o:title=""/>
            </v:shape>
            <o:OLEObject Type="Embed" ProgID="Equation.DSMT4" ShapeID="_x0000_i1594" DrawAspect="Content" ObjectID="_1494317686" r:id="rId1157"/>
          </w:object>
        </w:r>
      </w:ins>
      <w:del w:id="232" w:author="rawlins" w:date="2015-05-19T11:59:00Z">
        <w:r w:rsidR="00905817" w:rsidRPr="00905817" w:rsidDel="001B2B37">
          <w:rPr>
            <w:position w:val="-16"/>
          </w:rPr>
          <w:object w:dxaOrig="2260" w:dyaOrig="440" w14:anchorId="4709620A">
            <v:shape id="_x0000_i1595" type="#_x0000_t75" style="width:113.45pt;height:21.75pt" o:ole="">
              <v:imagedata r:id="rId1158" o:title=""/>
            </v:shape>
            <o:OLEObject Type="Embed" ProgID="Equation.DSMT4" ShapeID="_x0000_i1595" DrawAspect="Content" ObjectID="_1494317687" r:id="rId1159"/>
          </w:object>
        </w:r>
      </w:del>
      <w:r w:rsidR="00D80579">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155</w:instrText>
      </w:r>
      <w:r w:rsidR="00511485">
        <w:rPr>
          <w:noProof/>
        </w:rPr>
        <w:fldChar w:fldCharType="end"/>
      </w:r>
      <w:r w:rsidR="00F75A04">
        <w:instrText>)</w:instrText>
      </w:r>
      <w:r w:rsidR="00F75A04">
        <w:fldChar w:fldCharType="end"/>
      </w:r>
    </w:p>
    <w:p w14:paraId="0727C037" w14:textId="070C8479" w:rsidR="004D70A8" w:rsidRDefault="004D70A8" w:rsidP="00F75A04">
      <w:r>
        <w:t xml:space="preserve">where it may be noted that </w:t>
      </w:r>
      <w:r w:rsidR="00905817" w:rsidRPr="00905817">
        <w:rPr>
          <w:position w:val="-10"/>
        </w:rPr>
        <w:object w:dxaOrig="1020" w:dyaOrig="360" w14:anchorId="53DD0513">
          <v:shape id="_x0000_i1596" type="#_x0000_t75" style="width:51.6pt;height:19pt" o:ole="">
            <v:imagedata r:id="rId1160" o:title=""/>
          </v:shape>
          <o:OLEObject Type="Embed" ProgID="Equation.DSMT4" ShapeID="_x0000_i1596" DrawAspect="Content" ObjectID="_1494317688" r:id="rId1161"/>
        </w:object>
      </w:r>
      <w:r>
        <w:t xml:space="preserve">. Combining these relations with </w:t>
      </w:r>
      <w:r w:rsidR="006F568B">
        <w:fldChar w:fldCharType="begin"/>
      </w:r>
      <w:r w:rsidR="006F568B">
        <w:instrText xml:space="preserve"> GOTOBUTTON ZEqnNum431995  \* MERGEFORMAT </w:instrText>
      </w:r>
      <w:r w:rsidR="00511485">
        <w:fldChar w:fldCharType="begin"/>
      </w:r>
      <w:r w:rsidR="00511485">
        <w:instrText xml:space="preserve"> REF ZEqnNum431995 \* Charformat \! \* MERGEFORMAT </w:instrText>
      </w:r>
      <w:r w:rsidR="00511485">
        <w:fldChar w:fldCharType="separate"/>
      </w:r>
      <w:r w:rsidR="00D3178E">
        <w:instrText>(2.148)</w:instrText>
      </w:r>
      <w:r w:rsidR="00511485">
        <w:fldChar w:fldCharType="end"/>
      </w:r>
      <w:r w:rsidR="006F568B">
        <w:fldChar w:fldCharType="end"/>
      </w:r>
      <w:r>
        <w:t>-</w:t>
      </w:r>
      <w:r w:rsidR="006F568B">
        <w:fldChar w:fldCharType="begin"/>
      </w:r>
      <w:r w:rsidR="006F568B">
        <w:instrText xml:space="preserve"> GOTOBUTTON ZEqnNum466274  \* MERGEFORMAT </w:instrText>
      </w:r>
      <w:r w:rsidR="00511485">
        <w:fldChar w:fldCharType="begin"/>
      </w:r>
      <w:r w:rsidR="00511485">
        <w:instrText xml:space="preserve"> REF ZEqnNum466274 \</w:instrText>
      </w:r>
      <w:r w:rsidR="00511485">
        <w:instrText xml:space="preserve">* Charformat \! \* MERGEFORMAT </w:instrText>
      </w:r>
      <w:r w:rsidR="00511485">
        <w:fldChar w:fldCharType="separate"/>
      </w:r>
      <w:r w:rsidR="00D3178E">
        <w:instrText>(2.149)</w:instrText>
      </w:r>
      <w:r w:rsidR="00511485">
        <w:fldChar w:fldCharType="end"/>
      </w:r>
      <w:r w:rsidR="006F568B">
        <w:fldChar w:fldCharType="end"/>
      </w:r>
      <w:r>
        <w:t xml:space="preserve"> produces the desired form of the mass balance for the solutes,</w:t>
      </w:r>
    </w:p>
    <w:p w14:paraId="1B05B3B5" w14:textId="1CC73916" w:rsidR="004D70A8" w:rsidRDefault="004D70A8" w:rsidP="004D70A8">
      <w:pPr>
        <w:pStyle w:val="MTDisplayEquation"/>
      </w:pPr>
      <w:r>
        <w:tab/>
      </w:r>
      <w:r w:rsidR="00905817" w:rsidRPr="00905817">
        <w:rPr>
          <w:position w:val="-24"/>
        </w:rPr>
        <w:object w:dxaOrig="3760" w:dyaOrig="780" w14:anchorId="5BF10476">
          <v:shape id="_x0000_i1597" type="#_x0000_t75" style="width:188.15pt;height:39.4pt" o:ole="">
            <v:imagedata r:id="rId1162" o:title=""/>
          </v:shape>
          <o:OLEObject Type="Embed" ProgID="Equation.DSMT4" ShapeID="_x0000_i1597" DrawAspect="Content" ObjectID="_1494317689" r:id="rId1163"/>
        </w:object>
      </w:r>
      <w:r w:rsidR="00CB173E">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3" w:name="ZEqnNum715998"/>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w:instrText>
      </w:r>
      <w:r w:rsidR="00511485">
        <w:instrText xml:space="preserve">MTEqn \c \* Arabic \* MERGEFORMAT </w:instrText>
      </w:r>
      <w:r w:rsidR="00511485">
        <w:fldChar w:fldCharType="separate"/>
      </w:r>
      <w:r w:rsidR="00D3178E">
        <w:rPr>
          <w:noProof/>
        </w:rPr>
        <w:instrText>156</w:instrText>
      </w:r>
      <w:r w:rsidR="00511485">
        <w:rPr>
          <w:noProof/>
        </w:rPr>
        <w:fldChar w:fldCharType="end"/>
      </w:r>
      <w:r w:rsidR="00F75A04">
        <w:instrText>)</w:instrText>
      </w:r>
      <w:bookmarkEnd w:id="233"/>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234" w:name="_Toc289032542"/>
      <w:r w:rsidRPr="009F07AE">
        <w:t>Mixture with Negligible Solute Volume Fraction</w:t>
      </w:r>
      <w:bookmarkEnd w:id="234"/>
    </w:p>
    <w:p w14:paraId="22597F4A" w14:textId="40205962" w:rsidR="009F07AE" w:rsidRDefault="009F07AE" w:rsidP="00F75A04">
      <w:r>
        <w:t xml:space="preserve">The volume fraction of each constituent is given by </w:t>
      </w:r>
      <w:r w:rsidR="00905817" w:rsidRPr="00905817">
        <w:rPr>
          <w:position w:val="-12"/>
        </w:rPr>
        <w:object w:dxaOrig="1300" w:dyaOrig="380" w14:anchorId="4CF5425E">
          <v:shape id="_x0000_i1598" type="#_x0000_t75" style="width:65.2pt;height:19pt" o:ole="">
            <v:imagedata r:id="rId1164" o:title=""/>
          </v:shape>
          <o:OLEObject Type="Embed" ProgID="Equation.DSMT4" ShapeID="_x0000_i1598" DrawAspect="Content" ObjectID="_1494317690" r:id="rId1165"/>
        </w:object>
      </w:r>
      <w:r>
        <w:t xml:space="preserve">.  In a saturated mixture these volume fractions satisfy </w:t>
      </w:r>
      <w:r w:rsidR="00905817" w:rsidRPr="00905817">
        <w:rPr>
          <w:position w:val="-28"/>
        </w:rPr>
        <w:object w:dxaOrig="940" w:dyaOrig="540" w14:anchorId="64291E04">
          <v:shape id="_x0000_i1599" type="#_x0000_t75" style="width:47.55pt;height:27.15pt" o:ole="">
            <v:imagedata r:id="rId1166" o:title=""/>
          </v:shape>
          <o:OLEObject Type="Embed" ProgID="Equation.DSMT4" ShapeID="_x0000_i1599" DrawAspect="Content" ObjectID="_1494317691" r:id="rId1167"/>
        </w:object>
      </w:r>
      <w:r>
        <w:t xml:space="preserve">.  Substituting </w:t>
      </w:r>
      <w:r w:rsidR="00905817" w:rsidRPr="00905817">
        <w:rPr>
          <w:position w:val="-12"/>
        </w:rPr>
        <w:object w:dxaOrig="1120" w:dyaOrig="380" w14:anchorId="24BDCD18">
          <v:shape id="_x0000_i1600" type="#_x0000_t75" style="width:56.4pt;height:19pt" o:ole="">
            <v:imagedata r:id="rId1168" o:title=""/>
          </v:shape>
          <o:OLEObject Type="Embed" ProgID="Equation.DSMT4" ShapeID="_x0000_i1600" DrawAspect="Content" ObjectID="_1494317692" r:id="rId1169"/>
        </w:object>
      </w:r>
      <w:r>
        <w:t xml:space="preserve"> into</w:t>
      </w:r>
      <w:r w:rsidR="006F568B">
        <w:t xml:space="preserve"> </w:t>
      </w:r>
      <w:r w:rsidR="006F568B">
        <w:fldChar w:fldCharType="begin"/>
      </w:r>
      <w:r w:rsidR="006F568B">
        <w:instrText xml:space="preserve"> GOTOBUTTON ZEqnNum719595  \* MERGEFORMAT </w:instrText>
      </w:r>
      <w:r w:rsidR="00511485">
        <w:fldChar w:fldCharType="begin"/>
      </w:r>
      <w:r w:rsidR="00511485">
        <w:instrText xml:space="preserve"> RE</w:instrText>
      </w:r>
      <w:r w:rsidR="00511485">
        <w:instrText xml:space="preserve">F ZEqnNum719595 \* Charformat \! \* MERGEFORMAT </w:instrText>
      </w:r>
      <w:r w:rsidR="00511485">
        <w:fldChar w:fldCharType="separate"/>
      </w:r>
      <w:r w:rsidR="00D3178E">
        <w:instrText>(2.145)</w:instrText>
      </w:r>
      <w:r w:rsidR="00511485">
        <w:fldChar w:fldCharType="end"/>
      </w:r>
      <w:r w:rsidR="006F568B">
        <w:fldChar w:fldCharType="end"/>
      </w:r>
      <w:r>
        <w:t xml:space="preserve">, dividing across by </w:t>
      </w:r>
      <w:r w:rsidR="00905817" w:rsidRPr="00905817">
        <w:rPr>
          <w:position w:val="-12"/>
        </w:rPr>
        <w:object w:dxaOrig="340" w:dyaOrig="380" w14:anchorId="1255C163">
          <v:shape id="_x0000_i1601" type="#_x0000_t75" style="width:17pt;height:19pt" o:ole="">
            <v:imagedata r:id="rId1170" o:title=""/>
          </v:shape>
          <o:OLEObject Type="Embed" ProgID="Equation.DSMT4" ShapeID="_x0000_i1601" DrawAspect="Content" ObjectID="_1494317693" r:id="rId1171"/>
        </w:object>
      </w:r>
      <w:r>
        <w:t xml:space="preserve"> (invariant for intrinsically incompressible constituents), and taking the sum of the resulting expression over all constituents produces</w:t>
      </w:r>
    </w:p>
    <w:p w14:paraId="5E750196" w14:textId="7F239090" w:rsidR="009F07AE" w:rsidRDefault="009F07AE" w:rsidP="009F07AE">
      <w:pPr>
        <w:pStyle w:val="MTDisplayEquation"/>
      </w:pPr>
      <w:r>
        <w:tab/>
      </w:r>
      <w:r w:rsidR="00905817" w:rsidRPr="00905817">
        <w:rPr>
          <w:position w:val="-30"/>
        </w:rPr>
        <w:object w:dxaOrig="2680" w:dyaOrig="720" w14:anchorId="5A9D8CA6">
          <v:shape id="_x0000_i1602" type="#_x0000_t75" style="width:133.8pt;height:36.7pt" o:ole="">
            <v:imagedata r:id="rId1172" o:title=""/>
          </v:shape>
          <o:OLEObject Type="Embed" ProgID="Equation.DSMT4" ShapeID="_x0000_i1602" DrawAspect="Content" ObjectID="_1494317694" r:id="rId1173"/>
        </w:object>
      </w:r>
      <w:r w:rsidR="006D7B8B">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5" w:name="ZEqnNum661851"/>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157</w:instrText>
      </w:r>
      <w:r w:rsidR="00511485">
        <w:rPr>
          <w:noProof/>
        </w:rPr>
        <w:fldChar w:fldCharType="end"/>
      </w:r>
      <w:r w:rsidR="00F75A04">
        <w:instrText>)</w:instrText>
      </w:r>
      <w:bookmarkEnd w:id="235"/>
      <w:r w:rsidR="00F75A04">
        <w:fldChar w:fldCharType="end"/>
      </w:r>
    </w:p>
    <w:p w14:paraId="49CAD12D" w14:textId="5DC40FCF"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905817" w:rsidRPr="00905817">
        <w:rPr>
          <w:position w:val="-12"/>
        </w:rPr>
        <w:object w:dxaOrig="340" w:dyaOrig="380" w14:anchorId="313768CE">
          <v:shape id="_x0000_i1603" type="#_x0000_t75" style="width:17pt;height:19pt" o:ole="">
            <v:imagedata r:id="rId1174" o:title=""/>
          </v:shape>
          <o:OLEObject Type="Embed" ProgID="Equation.DSMT4" ShapeID="_x0000_i1603" DrawAspect="Content" ObjectID="_1494317695" r:id="rId1175"/>
        </w:object>
      </w:r>
      <w:r>
        <w:t xml:space="preserve"> is the same for all </w:t>
      </w:r>
      <w:r w:rsidR="00905817" w:rsidRPr="00905817">
        <w:rPr>
          <w:position w:val="-6"/>
        </w:rPr>
        <w:object w:dxaOrig="240" w:dyaOrig="220" w14:anchorId="37A95C17">
          <v:shape id="_x0000_i1604" type="#_x0000_t75" style="width:12.25pt;height:10.85pt" o:ole="">
            <v:imagedata r:id="rId1176" o:title=""/>
          </v:shape>
          <o:OLEObject Type="Embed" ProgID="Equation.DSMT4" ShapeID="_x0000_i1604" DrawAspect="Content" ObjectID="_1494317696" r:id="rId1177"/>
        </w:object>
      </w:r>
      <w:r>
        <w:t xml:space="preserve"> would nullify the right-hand-side of </w:t>
      </w:r>
      <w:r w:rsidR="006F568B">
        <w:fldChar w:fldCharType="begin"/>
      </w:r>
      <w:r w:rsidR="006F568B">
        <w:instrText xml:space="preserve"> GOTOBUTTON ZEqnNum661851  \* MERGEFORMAT </w:instrText>
      </w:r>
      <w:r w:rsidR="00511485">
        <w:fldChar w:fldCharType="begin"/>
      </w:r>
      <w:r w:rsidR="00511485">
        <w:instrText xml:space="preserve"> REF ZEqnNum661851 \* Charformat \! \* MERGEFORMAT </w:instrText>
      </w:r>
      <w:r w:rsidR="00511485">
        <w:fldChar w:fldCharType="separate"/>
      </w:r>
      <w:r w:rsidR="00D3178E">
        <w:instrText>(2.157)</w:instrText>
      </w:r>
      <w:r w:rsidR="00511485">
        <w:fldChar w:fldCharType="end"/>
      </w:r>
      <w:r w:rsidR="006F568B">
        <w:fldChar w:fldCharType="end"/>
      </w:r>
      <w:r>
        <w:t xml:space="preserve"> based on</w:t>
      </w:r>
      <w:r w:rsidR="006F568B">
        <w:t xml:space="preserve"> </w:t>
      </w:r>
      <w:r w:rsidR="006F568B">
        <w:fldChar w:fldCharType="begin"/>
      </w:r>
      <w:r w:rsidR="006F568B">
        <w:instrText xml:space="preserve"> GOTOBUTTON ZEqnNum534803  \* MERGEFORMAT </w:instrText>
      </w:r>
      <w:r w:rsidR="00511485">
        <w:fldChar w:fldCharType="begin"/>
      </w:r>
      <w:r w:rsidR="00511485">
        <w:instrText xml:space="preserve"> REF ZEqnNum534803 \* Charformat \! \* MERGEFORMAT </w:instrText>
      </w:r>
      <w:r w:rsidR="00511485">
        <w:fldChar w:fldCharType="separate"/>
      </w:r>
      <w:r w:rsidR="00D3178E">
        <w:instrText>(2.146)</w:instrText>
      </w:r>
      <w:r w:rsidR="00511485">
        <w:fldChar w:fldCharType="end"/>
      </w:r>
      <w:r w:rsidR="006F568B">
        <w:fldChar w:fldCharType="end"/>
      </w:r>
      <w:r w:rsidR="00B12EEA">
        <w:t>.</w:t>
      </w:r>
      <w:r>
        <w:t xml:space="preserve">  We now adopt the assumption that solutes occupy a negligible volume fraction of the mixture (</w:t>
      </w:r>
      <w:r w:rsidR="00905817" w:rsidRPr="00905817">
        <w:rPr>
          <w:position w:val="-10"/>
        </w:rPr>
        <w:object w:dxaOrig="680" w:dyaOrig="360" w14:anchorId="18D91CD1">
          <v:shape id="_x0000_i1605" type="#_x0000_t75" style="width:34.65pt;height:19pt" o:ole="">
            <v:imagedata r:id="rId1178" o:title=""/>
          </v:shape>
          <o:OLEObject Type="Embed" ProgID="Equation.DSMT4" ShapeID="_x0000_i1605" DrawAspect="Content" ObjectID="_1494317697" r:id="rId1179"/>
        </w:object>
      </w:r>
      <w:r>
        <w:t xml:space="preserve">), from which it follows that </w:t>
      </w:r>
      <w:r w:rsidR="00905817" w:rsidRPr="00905817">
        <w:rPr>
          <w:position w:val="-10"/>
        </w:rPr>
        <w:object w:dxaOrig="1120" w:dyaOrig="360" w14:anchorId="31E80CAC">
          <v:shape id="_x0000_i1606" type="#_x0000_t75" style="width:56.4pt;height:19pt" o:ole="">
            <v:imagedata r:id="rId1180" o:title=""/>
          </v:shape>
          <o:OLEObject Type="Embed" ProgID="Equation.DSMT4" ShapeID="_x0000_i1606" DrawAspect="Content" ObjectID="_1494317698" r:id="rId1181"/>
        </w:object>
      </w:r>
      <w:r>
        <w:t xml:space="preserve"> and </w:t>
      </w:r>
      <w:r w:rsidR="00905817" w:rsidRPr="00905817">
        <w:rPr>
          <w:position w:val="-28"/>
        </w:rPr>
        <w:object w:dxaOrig="1740" w:dyaOrig="540" w14:anchorId="4D208934">
          <v:shape id="_x0000_i1607" type="#_x0000_t75" style="width:86.95pt;height:27.15pt" o:ole="">
            <v:imagedata r:id="rId1182" o:title=""/>
          </v:shape>
          <o:OLEObject Type="Embed" ProgID="Equation.DSMT4" ShapeID="_x0000_i1607" DrawAspect="Content" ObjectID="_1494317699" r:id="rId1183"/>
        </w:object>
      </w:r>
      <w:r>
        <w:t xml:space="preserve">, where </w:t>
      </w:r>
      <w:r w:rsidR="00905817" w:rsidRPr="00905817">
        <w:rPr>
          <w:position w:val="-16"/>
        </w:rPr>
        <w:object w:dxaOrig="1680" w:dyaOrig="440" w14:anchorId="11AE8BE3">
          <v:shape id="_x0000_i1608" type="#_x0000_t75" style="width:83.55pt;height:21.75pt" o:ole="">
            <v:imagedata r:id="rId1184" o:title=""/>
          </v:shape>
          <o:OLEObject Type="Embed" ProgID="Equation.DSMT4" ShapeID="_x0000_i1608" DrawAspect="Content" ObjectID="_1494317700" r:id="rId1185"/>
        </w:object>
      </w:r>
      <w:r>
        <w:t xml:space="preserve"> is the volumetrix flux of solvent relative to the solid. Thus, the mixture mass balance may be reduced to</w:t>
      </w:r>
    </w:p>
    <w:p w14:paraId="04C78497" w14:textId="1C505896" w:rsidR="009F07AE" w:rsidRDefault="009F07AE" w:rsidP="009F07AE">
      <w:pPr>
        <w:pStyle w:val="MTDisplayEquation"/>
      </w:pPr>
      <w:r>
        <w:tab/>
      </w:r>
      <w:r w:rsidR="00905817" w:rsidRPr="00905817">
        <w:rPr>
          <w:position w:val="-28"/>
        </w:rPr>
        <w:object w:dxaOrig="2460" w:dyaOrig="560" w14:anchorId="18769B3D">
          <v:shape id="_x0000_i1609" type="#_x0000_t75" style="width:123.6pt;height:27.85pt" o:ole="">
            <v:imagedata r:id="rId1186" o:title=""/>
          </v:shape>
          <o:OLEObject Type="Embed" ProgID="Equation.DSMT4" ShapeID="_x0000_i1609" DrawAspect="Content" ObjectID="_1494317701" r:id="rId1187"/>
        </w:object>
      </w:r>
      <w:r w:rsidR="00F31C72">
        <w:t>.</w:t>
      </w:r>
      <w:r w:rsidR="008E2F3A">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36" w:name="ZEqnNum939122"/>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158</w:instrText>
      </w:r>
      <w:r w:rsidR="00511485">
        <w:rPr>
          <w:noProof/>
        </w:rPr>
        <w:fldChar w:fldCharType="end"/>
      </w:r>
      <w:r w:rsidR="00F75A04">
        <w:instrText>)</w:instrText>
      </w:r>
      <w:bookmarkEnd w:id="236"/>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237" w:name="_Toc289032543"/>
      <w:r w:rsidRPr="007E0937">
        <w:t>Chemical Kinetics</w:t>
      </w:r>
      <w:bookmarkEnd w:id="237"/>
    </w:p>
    <w:p w14:paraId="3A4DD3FE" w14:textId="51B98808"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905817" w:rsidRPr="00905817">
        <w:rPr>
          <w:position w:val="-6"/>
        </w:rPr>
        <w:object w:dxaOrig="200" w:dyaOrig="279" w14:anchorId="2AC4D937">
          <v:shape id="_x0000_i1610" type="#_x0000_t75" style="width:10.2pt;height:14.25pt" o:ole="">
            <v:imagedata r:id="rId1188" o:title=""/>
          </v:shape>
          <o:OLEObject Type="Embed" ProgID="Equation.DSMT4" ShapeID="_x0000_i1610" DrawAspect="Content" ObjectID="_1494317702" r:id="rId1189"/>
        </w:object>
      </w:r>
      <w:r w:rsidR="00BB69E3" w:rsidRPr="00BB69E3">
        <w:t>,</w:t>
      </w:r>
      <w:r w:rsidR="00BB69E3">
        <w:t xml:space="preserve"> </w:t>
      </w:r>
      <w:r w:rsidR="00BB69E3" w:rsidRPr="00BB69E3">
        <w:t xml:space="preserve">the solid matrix deformation gradient </w:t>
      </w:r>
      <w:r w:rsidR="00905817" w:rsidRPr="00905817">
        <w:rPr>
          <w:position w:val="-4"/>
        </w:rPr>
        <w:object w:dxaOrig="220" w:dyaOrig="260" w14:anchorId="3E174A02">
          <v:shape id="_x0000_i1611" type="#_x0000_t75" style="width:10.85pt;height:12.9pt" o:ole="">
            <v:imagedata r:id="rId1190" o:title=""/>
          </v:shape>
          <o:OLEObject Type="Embed" ProgID="Equation.DSMT4" ShapeID="_x0000_i1611" DrawAspect="Content" ObjectID="_1494317703" r:id="rId1191"/>
        </w:object>
      </w:r>
      <w:r w:rsidR="00BB69E3" w:rsidRPr="00BB69E3">
        <w:t xml:space="preserve"> (or related strain</w:t>
      </w:r>
      <w:r w:rsidR="00BB69E3">
        <w:t xml:space="preserve"> </w:t>
      </w:r>
      <w:r w:rsidR="00BB69E3" w:rsidRPr="00BB69E3">
        <w:t xml:space="preserve">measures), and the molar content </w:t>
      </w:r>
      <w:r w:rsidR="00905817" w:rsidRPr="00905817">
        <w:rPr>
          <w:position w:val="-6"/>
        </w:rPr>
        <w:object w:dxaOrig="279" w:dyaOrig="320" w14:anchorId="170A6B20">
          <v:shape id="_x0000_i1612" type="#_x0000_t75" style="width:14.25pt;height:15.6pt" o:ole="">
            <v:imagedata r:id="rId1192" o:title=""/>
          </v:shape>
          <o:OLEObject Type="Embed" ProgID="Equation.DSMT4" ShapeID="_x0000_i1612" DrawAspect="Content" ObjectID="_1494317704" r:id="rId1193"/>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905817" w:rsidRPr="00905817">
        <w:rPr>
          <w:position w:val="-4"/>
        </w:rPr>
        <w:object w:dxaOrig="220" w:dyaOrig="260" w14:anchorId="2B9983BA">
          <v:shape id="_x0000_i1613" type="#_x0000_t75" style="width:10.85pt;height:12.9pt" o:ole="">
            <v:imagedata r:id="rId1194" o:title=""/>
          </v:shape>
          <o:OLEObject Type="Embed" ProgID="Equation.DSMT4" ShapeID="_x0000_i1613" DrawAspect="Content" ObjectID="_1494317705" r:id="rId1195"/>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3E7D78C" w:rsidR="00BB69E3" w:rsidRDefault="00BB69E3" w:rsidP="00BB69E3">
      <w:pPr>
        <w:pStyle w:val="MTDisplayEquation"/>
      </w:pPr>
      <w:r>
        <w:tab/>
      </w:r>
      <w:ins w:id="238" w:author="rawlins" w:date="2015-05-19T12:00:00Z">
        <w:r w:rsidR="001B2B37" w:rsidRPr="00905817">
          <w:rPr>
            <w:position w:val="-38"/>
          </w:rPr>
          <w:object w:dxaOrig="3780" w:dyaOrig="800" w14:anchorId="49754BC0">
            <v:shape id="_x0000_i1614" type="#_x0000_t75" style="width:189.5pt;height:40.1pt" o:ole="">
              <v:imagedata r:id="rId1196" o:title=""/>
            </v:shape>
            <o:OLEObject Type="Embed" ProgID="Equation.DSMT4" ShapeID="_x0000_i1614" DrawAspect="Content" ObjectID="_1494317706" r:id="rId1197"/>
          </w:object>
        </w:r>
      </w:ins>
      <w:del w:id="239" w:author="rawlins" w:date="2015-05-19T12:00:00Z">
        <w:r w:rsidR="00905817" w:rsidRPr="00905817" w:rsidDel="001B2B37">
          <w:rPr>
            <w:position w:val="-38"/>
          </w:rPr>
          <w:object w:dxaOrig="3780" w:dyaOrig="800" w14:anchorId="183CC4DC">
            <v:shape id="_x0000_i1615" type="#_x0000_t75" style="width:188.85pt;height:40.1pt" o:ole="">
              <v:imagedata r:id="rId1198" o:title=""/>
            </v:shape>
            <o:OLEObject Type="Embed" ProgID="Equation.DSMT4" ShapeID="_x0000_i1615" DrawAspect="Content" ObjectID="_1494317707" r:id="rId1199"/>
          </w:object>
        </w:r>
      </w:del>
      <w:r w:rsidR="00F11C2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0" w:name="ZEqnNum169221"/>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159</w:instrText>
      </w:r>
      <w:r w:rsidR="00511485">
        <w:rPr>
          <w:noProof/>
        </w:rPr>
        <w:fldChar w:fldCharType="end"/>
      </w:r>
      <w:r w:rsidR="00F75A04">
        <w:instrText>)</w:instrText>
      </w:r>
      <w:bookmarkEnd w:id="240"/>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1FDD5746" w:rsidR="00FF6AD3" w:rsidRDefault="00FF6AD3" w:rsidP="00FF6AD3">
      <w:pPr>
        <w:pStyle w:val="MTDisplayEquation"/>
      </w:pPr>
      <w:r>
        <w:tab/>
      </w:r>
      <w:r w:rsidR="00905817" w:rsidRPr="00905817">
        <w:rPr>
          <w:position w:val="-28"/>
        </w:rPr>
        <w:object w:dxaOrig="1980" w:dyaOrig="540" w14:anchorId="13454345">
          <v:shape id="_x0000_i1616" type="#_x0000_t75" style="width:98.5pt;height:27.15pt" o:ole="">
            <v:imagedata r:id="rId1200" o:title=""/>
          </v:shape>
          <o:OLEObject Type="Embed" ProgID="Equation.DSMT4" ShapeID="_x0000_i1616" DrawAspect="Content" ObjectID="_1494317708" r:id="rId1201"/>
        </w:object>
      </w:r>
      <w:r w:rsidR="00064AE0">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160</w:instrText>
      </w:r>
      <w:r w:rsidR="00511485">
        <w:rPr>
          <w:noProof/>
        </w:rPr>
        <w:fldChar w:fldCharType="end"/>
      </w:r>
      <w:r w:rsidR="00F75A04">
        <w:instrText>)</w:instrText>
      </w:r>
      <w:r w:rsidR="00F75A04">
        <w:fldChar w:fldCharType="end"/>
      </w:r>
    </w:p>
    <w:p w14:paraId="6B151C22" w14:textId="26300776" w:rsidR="00FF6AD3" w:rsidRDefault="00FF6AD3" w:rsidP="00F75A04">
      <w:r>
        <w:t xml:space="preserve">where </w:t>
      </w:r>
      <w:r w:rsidR="00905817" w:rsidRPr="00905817">
        <w:rPr>
          <w:position w:val="-4"/>
        </w:rPr>
        <w:object w:dxaOrig="320" w:dyaOrig="300" w14:anchorId="38BBB74F">
          <v:shape id="_x0000_i1617" type="#_x0000_t75" style="width:15.6pt;height:14.95pt" o:ole="">
            <v:imagedata r:id="rId1202" o:title=""/>
          </v:shape>
          <o:OLEObject Type="Embed" ProgID="Equation.DSMT4" ShapeID="_x0000_i1617" DrawAspect="Content" ObjectID="_1494317709" r:id="rId1203"/>
        </w:object>
      </w:r>
      <w:r>
        <w:t xml:space="preserve"> is the chemical species representing constituent </w:t>
      </w:r>
      <w:r w:rsidR="00905817" w:rsidRPr="00905817">
        <w:rPr>
          <w:position w:val="-6"/>
        </w:rPr>
        <w:object w:dxaOrig="240" w:dyaOrig="220" w14:anchorId="36052CD0">
          <v:shape id="_x0000_i1618" type="#_x0000_t75" style="width:12.25pt;height:10.85pt" o:ole="">
            <v:imagedata r:id="rId1204" o:title=""/>
          </v:shape>
          <o:OLEObject Type="Embed" ProgID="Equation.DSMT4" ShapeID="_x0000_i1618" DrawAspect="Content" ObjectID="_1494317710" r:id="rId1205"/>
        </w:object>
      </w:r>
      <w:r>
        <w:t xml:space="preserve">; </w:t>
      </w:r>
      <w:r w:rsidR="00905817" w:rsidRPr="00905817">
        <w:rPr>
          <w:position w:val="-12"/>
        </w:rPr>
        <w:object w:dxaOrig="300" w:dyaOrig="380" w14:anchorId="77C88F39">
          <v:shape id="_x0000_i1619" type="#_x0000_t75" style="width:14.95pt;height:19pt" o:ole="">
            <v:imagedata r:id="rId1206" o:title=""/>
          </v:shape>
          <o:OLEObject Type="Embed" ProgID="Equation.DSMT4" ShapeID="_x0000_i1619" DrawAspect="Content" ObjectID="_1494317711" r:id="rId1207"/>
        </w:object>
      </w:r>
      <w:r>
        <w:t xml:space="preserve"> and </w:t>
      </w:r>
      <w:r w:rsidR="00905817" w:rsidRPr="00905817">
        <w:rPr>
          <w:position w:val="-12"/>
        </w:rPr>
        <w:object w:dxaOrig="300" w:dyaOrig="380" w14:anchorId="779319A6">
          <v:shape id="_x0000_i1620" type="#_x0000_t75" style="width:14.95pt;height:19pt" o:ole="">
            <v:imagedata r:id="rId1208" o:title=""/>
          </v:shape>
          <o:OLEObject Type="Embed" ProgID="Equation.DSMT4" ShapeID="_x0000_i1620" DrawAspect="Content" ObjectID="_1494317712" r:id="rId1209"/>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905817" w:rsidRPr="00905817">
        <w:rPr>
          <w:position w:val="-6"/>
        </w:rPr>
        <w:object w:dxaOrig="279" w:dyaOrig="320" w14:anchorId="70206706">
          <v:shape id="_x0000_i1621" type="#_x0000_t75" style="width:14.25pt;height:15.6pt" o:ole="">
            <v:imagedata r:id="rId1210" o:title=""/>
          </v:shape>
          <o:OLEObject Type="Embed" ProgID="Equation.DSMT4" ShapeID="_x0000_i1621" DrawAspect="Content" ObjectID="_1494317713" r:id="rId1211"/>
        </w:object>
      </w:r>
      <w:r>
        <w:t xml:space="preserve"> in a specific chemical reaction may be related to a </w:t>
      </w:r>
      <w:r w:rsidR="006F2C9F">
        <w:t>production</w:t>
      </w:r>
      <w:r>
        <w:t xml:space="preserve"> rate </w:t>
      </w:r>
      <w:r w:rsidR="00905817" w:rsidRPr="00905817">
        <w:rPr>
          <w:position w:val="-10"/>
        </w:rPr>
        <w:object w:dxaOrig="240" w:dyaOrig="380" w14:anchorId="2C5EE894">
          <v:shape id="_x0000_i1622" type="#_x0000_t75" style="width:12.25pt;height:19pt" o:ole="">
            <v:imagedata r:id="rId1212" o:title=""/>
          </v:shape>
          <o:OLEObject Type="Embed" ProgID="Equation.DSMT4" ShapeID="_x0000_i1622" DrawAspect="Content" ObjectID="_1494317714" r:id="rId1213"/>
        </w:object>
      </w:r>
      <w:r>
        <w:t xml:space="preserve"> according to </w:t>
      </w:r>
    </w:p>
    <w:p w14:paraId="23E53977" w14:textId="751A489A" w:rsidR="00FF6AD3" w:rsidRDefault="00FF6AD3" w:rsidP="00FF6AD3">
      <w:pPr>
        <w:pStyle w:val="MTDisplayEquation"/>
      </w:pPr>
      <w:r>
        <w:tab/>
      </w:r>
      <w:r w:rsidR="00905817" w:rsidRPr="00905817">
        <w:rPr>
          <w:position w:val="-10"/>
        </w:rPr>
        <w:object w:dxaOrig="940" w:dyaOrig="380" w14:anchorId="5F681A57">
          <v:shape id="_x0000_i1623" type="#_x0000_t75" style="width:47.55pt;height:19pt" o:ole="">
            <v:imagedata r:id="rId1214" o:title=""/>
          </v:shape>
          <o:OLEObject Type="Embed" ProgID="Equation.DSMT4" ShapeID="_x0000_i1623" DrawAspect="Content" ObjectID="_1494317715" r:id="rId1215"/>
        </w:object>
      </w:r>
      <w:r w:rsidR="00195FA3">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1" w:name="ZEqnNum937961"/>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161</w:instrText>
      </w:r>
      <w:r w:rsidR="00511485">
        <w:rPr>
          <w:noProof/>
        </w:rPr>
        <w:fldChar w:fldCharType="end"/>
      </w:r>
      <w:r w:rsidR="00F75A04">
        <w:instrText>)</w:instrText>
      </w:r>
      <w:bookmarkEnd w:id="241"/>
      <w:r w:rsidR="00F75A04">
        <w:fldChar w:fldCharType="end"/>
      </w:r>
    </w:p>
    <w:p w14:paraId="2BDA6079" w14:textId="46CFA153" w:rsidR="00FF6AD3" w:rsidRDefault="00FF6AD3" w:rsidP="00F75A04">
      <w:r>
        <w:t xml:space="preserve">where </w:t>
      </w:r>
      <w:r w:rsidR="00905817" w:rsidRPr="00905817">
        <w:rPr>
          <w:position w:val="-6"/>
        </w:rPr>
        <w:object w:dxaOrig="300" w:dyaOrig="320" w14:anchorId="017443F0">
          <v:shape id="_x0000_i1624" type="#_x0000_t75" style="width:14.95pt;height:15.6pt" o:ole="">
            <v:imagedata r:id="rId1216" o:title=""/>
          </v:shape>
          <o:OLEObject Type="Embed" ProgID="Equation.DSMT4" ShapeID="_x0000_i1624" DrawAspect="Content" ObjectID="_1494317716" r:id="rId1217"/>
        </w:object>
      </w:r>
      <w:r>
        <w:t xml:space="preserve"> represents the net stoichiometric coefficient for </w:t>
      </w:r>
      <w:r w:rsidR="00905817" w:rsidRPr="00905817">
        <w:rPr>
          <w:position w:val="-4"/>
        </w:rPr>
        <w:object w:dxaOrig="320" w:dyaOrig="300" w14:anchorId="71985CB7">
          <v:shape id="_x0000_i1625" type="#_x0000_t75" style="width:15.6pt;height:14.95pt" o:ole="">
            <v:imagedata r:id="rId1218" o:title=""/>
          </v:shape>
          <o:OLEObject Type="Embed" ProgID="Equation.DSMT4" ShapeID="_x0000_i1625" DrawAspect="Content" ObjectID="_1494317717" r:id="rId1219"/>
        </w:object>
      </w:r>
      <w:r>
        <w:t xml:space="preserve">, </w:t>
      </w:r>
    </w:p>
    <w:p w14:paraId="73B3DE6A" w14:textId="443F111B" w:rsidR="00FF6AD3" w:rsidRDefault="00FF6AD3" w:rsidP="00FF6AD3">
      <w:pPr>
        <w:pStyle w:val="MTDisplayEquation"/>
      </w:pPr>
      <w:r>
        <w:tab/>
      </w:r>
      <w:r w:rsidR="00905817" w:rsidRPr="00905817">
        <w:rPr>
          <w:position w:val="-12"/>
        </w:rPr>
        <w:object w:dxaOrig="1260" w:dyaOrig="380" w14:anchorId="763CF192">
          <v:shape id="_x0000_i1626" type="#_x0000_t75" style="width:63.15pt;height:19pt" o:ole="">
            <v:imagedata r:id="rId1220" o:title=""/>
          </v:shape>
          <o:OLEObject Type="Embed" ProgID="Equation.DSMT4" ShapeID="_x0000_i1626" DrawAspect="Content" ObjectID="_1494317718" r:id="rId1221"/>
        </w:object>
      </w:r>
      <w:r w:rsidR="00495AFF">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bookmarkStart w:id="242" w:name="ZEqnNum145872"/>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162</w:instrText>
      </w:r>
      <w:r w:rsidR="00511485">
        <w:rPr>
          <w:noProof/>
        </w:rPr>
        <w:fldChar w:fldCharType="end"/>
      </w:r>
      <w:r w:rsidR="00F75A04">
        <w:instrText>)</w:instrText>
      </w:r>
      <w:bookmarkEnd w:id="242"/>
      <w:r w:rsidR="00F75A04">
        <w:fldChar w:fldCharType="end"/>
      </w:r>
    </w:p>
    <w:p w14:paraId="56688E41" w14:textId="21198C39" w:rsidR="00FF6AD3" w:rsidRDefault="00FF6AD3" w:rsidP="00F75A04">
      <w:r>
        <w:t xml:space="preserve">Thus, formulating constitutive relations for </w:t>
      </w:r>
      <w:r w:rsidR="00905817" w:rsidRPr="00905817">
        <w:rPr>
          <w:position w:val="-6"/>
        </w:rPr>
        <w:object w:dxaOrig="279" w:dyaOrig="320" w14:anchorId="10F14F10">
          <v:shape id="_x0000_i1627" type="#_x0000_t75" style="width:14.25pt;height:15.6pt" o:ole="">
            <v:imagedata r:id="rId1222" o:title=""/>
          </v:shape>
          <o:OLEObject Type="Embed" ProgID="Equation.DSMT4" ShapeID="_x0000_i1627" DrawAspect="Content" ObjectID="_1494317719" r:id="rId1223"/>
        </w:object>
      </w:r>
      <w:r>
        <w:t xml:space="preserve"> is equivalent to providing a single relation for </w:t>
      </w:r>
      <w:r w:rsidR="00905817" w:rsidRPr="00905817">
        <w:rPr>
          <w:position w:val="-16"/>
        </w:rPr>
        <w:object w:dxaOrig="1140" w:dyaOrig="440" w14:anchorId="2E9AF2EA">
          <v:shape id="_x0000_i1628" type="#_x0000_t75" style="width:57.05pt;height:21.75pt" o:ole="">
            <v:imagedata r:id="rId1224" o:title=""/>
          </v:shape>
          <o:OLEObject Type="Embed" ProgID="Equation.DSMT4" ShapeID="_x0000_i1628" DrawAspect="Content" ObjectID="_1494317720" r:id="rId1225"/>
        </w:object>
      </w:r>
      <w:r>
        <w:t>. When the chemical reaction is reversible,</w:t>
      </w:r>
    </w:p>
    <w:p w14:paraId="0426364C" w14:textId="41C1E068" w:rsidR="00FF6AD3" w:rsidRDefault="00FF6AD3" w:rsidP="00FF6AD3">
      <w:pPr>
        <w:pStyle w:val="MTDisplayEquation"/>
      </w:pPr>
      <w:r>
        <w:tab/>
      </w:r>
      <w:r w:rsidR="00905817" w:rsidRPr="00905817">
        <w:rPr>
          <w:position w:val="-28"/>
        </w:rPr>
        <w:object w:dxaOrig="2040" w:dyaOrig="540" w14:anchorId="6CFE1FB6">
          <v:shape id="_x0000_i1629" type="#_x0000_t75" style="width:101.9pt;height:27.15pt" o:ole="">
            <v:imagedata r:id="rId1226" o:title=""/>
          </v:shape>
          <o:OLEObject Type="Embed" ProgID="Equation.DSMT4" ShapeID="_x0000_i1629" DrawAspect="Content" ObjectID="_1494317721" r:id="rId1227"/>
        </w:object>
      </w:r>
      <w:r w:rsidR="000F1BF1">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163</w:instrText>
      </w:r>
      <w:r w:rsidR="00511485">
        <w:rPr>
          <w:noProof/>
        </w:rPr>
        <w:fldChar w:fldCharType="end"/>
      </w:r>
      <w:r w:rsidR="00F75A04">
        <w:instrText>)</w:instrText>
      </w:r>
      <w:r w:rsidR="00F75A04">
        <w:fldChar w:fldCharType="end"/>
      </w:r>
    </w:p>
    <w:p w14:paraId="48FDBD8D" w14:textId="142EDF07" w:rsidR="00FF6AD3" w:rsidRDefault="00FF6AD3" w:rsidP="00F75A04">
      <w:r>
        <w:t xml:space="preserve">the relations of </w:t>
      </w:r>
      <w:r w:rsidR="006F568B">
        <w:fldChar w:fldCharType="begin"/>
      </w:r>
      <w:r w:rsidR="006F568B">
        <w:instrText xml:space="preserve"> GOTOBUTTON ZEqnNum937961  \* MERGEFORMAT </w:instrText>
      </w:r>
      <w:r w:rsidR="00511485">
        <w:fldChar w:fldCharType="begin"/>
      </w:r>
      <w:r w:rsidR="00511485">
        <w:instrText xml:space="preserve"> REF ZEqnNum937961 \* Charformat \! \* MERGEFORMAT </w:instrText>
      </w:r>
      <w:r w:rsidR="00511485">
        <w:fldChar w:fldCharType="separate"/>
      </w:r>
      <w:r w:rsidR="00D3178E">
        <w:instrText>(2.161)</w:instrText>
      </w:r>
      <w:r w:rsidR="00511485">
        <w:fldChar w:fldCharType="end"/>
      </w:r>
      <w:r w:rsidR="006F568B">
        <w:fldChar w:fldCharType="end"/>
      </w:r>
      <w:r>
        <w:t>-</w:t>
      </w:r>
      <w:r w:rsidR="006F568B">
        <w:fldChar w:fldCharType="begin"/>
      </w:r>
      <w:r w:rsidR="006F568B">
        <w:instrText xml:space="preserve"> GOTOBUTTON ZEqnNum145872  \* MERGEFORMAT </w:instrText>
      </w:r>
      <w:r w:rsidR="00511485">
        <w:fldChar w:fldCharType="begin"/>
      </w:r>
      <w:r w:rsidR="00511485">
        <w:instrText xml:space="preserve"> REF ZEqnNum145872 \* Charformat \! \* MERGEFORMAT </w:instrText>
      </w:r>
      <w:r w:rsidR="00511485">
        <w:fldChar w:fldCharType="separate"/>
      </w:r>
      <w:r w:rsidR="00D3178E">
        <w:instrText>(2.162)</w:instrText>
      </w:r>
      <w:r w:rsidR="00511485">
        <w:fldChar w:fldCharType="end"/>
      </w:r>
      <w:r w:rsidR="006F568B">
        <w:fldChar w:fldCharType="end"/>
      </w:r>
      <w:r>
        <w:t xml:space="preserve"> still apply but the form of </w:t>
      </w:r>
      <w:r w:rsidR="00905817" w:rsidRPr="00905817">
        <w:rPr>
          <w:position w:val="-10"/>
        </w:rPr>
        <w:object w:dxaOrig="240" w:dyaOrig="380" w14:anchorId="630E52A5">
          <v:shape id="_x0000_i1630" type="#_x0000_t75" style="width:12.25pt;height:19pt" o:ole="">
            <v:imagedata r:id="rId1228" o:title=""/>
          </v:shape>
          <o:OLEObject Type="Embed" ProgID="Equation.DSMT4" ShapeID="_x0000_i1630" DrawAspect="Content" ObjectID="_1494317722" r:id="rId1229"/>
        </w:object>
      </w:r>
      <w:r>
        <w:t xml:space="preserve"> would be different.</w:t>
      </w:r>
    </w:p>
    <w:p w14:paraId="495DB00D" w14:textId="77777777" w:rsidR="00FF6AD3" w:rsidRPr="00BB69E3" w:rsidRDefault="00FF6AD3" w:rsidP="00F75A04"/>
    <w:p w14:paraId="2A37B6CB" w14:textId="68D2DB36" w:rsidR="00032843" w:rsidRDefault="00032843" w:rsidP="00F75A04">
      <w:r>
        <w:t>Using the relations of</w:t>
      </w:r>
      <w:r w:rsidR="006F568B">
        <w:t xml:space="preserve"> </w:t>
      </w:r>
      <w:r w:rsidR="006F568B">
        <w:fldChar w:fldCharType="begin"/>
      </w:r>
      <w:r w:rsidR="006F568B">
        <w:instrText xml:space="preserve"> GOTOBUTTON ZEqnNum560749  \* MERGEFORMAT </w:instrText>
      </w:r>
      <w:r w:rsidR="00511485">
        <w:fldChar w:fldCharType="begin"/>
      </w:r>
      <w:r w:rsidR="00511485">
        <w:instrText xml:space="preserve"> REF ZE</w:instrText>
      </w:r>
      <w:r w:rsidR="00511485">
        <w:instrText xml:space="preserve">qnNum560749 \* Charformat \! \* MERGEFORMAT </w:instrText>
      </w:r>
      <w:r w:rsidR="00511485">
        <w:fldChar w:fldCharType="separate"/>
      </w:r>
      <w:r w:rsidR="00D3178E">
        <w:instrText>(2.154)</w:instrText>
      </w:r>
      <w:r w:rsidR="00511485">
        <w:fldChar w:fldCharType="end"/>
      </w:r>
      <w:r w:rsidR="006F568B">
        <w:fldChar w:fldCharType="end"/>
      </w:r>
      <w:r>
        <w:t xml:space="preserve">, </w:t>
      </w:r>
      <w:r w:rsidR="006F568B">
        <w:fldChar w:fldCharType="begin"/>
      </w:r>
      <w:r w:rsidR="006F568B">
        <w:instrText xml:space="preserve"> GOTOBUTTON ZEqnNum169221  \* MERGEFORMAT </w:instrText>
      </w:r>
      <w:r w:rsidR="00511485">
        <w:fldChar w:fldCharType="begin"/>
      </w:r>
      <w:r w:rsidR="00511485">
        <w:instrText xml:space="preserve"> REF ZEqnNum169221 \* Charformat \! \* MERGEFORMAT </w:instrText>
      </w:r>
      <w:r w:rsidR="00511485">
        <w:fldChar w:fldCharType="separate"/>
      </w:r>
      <w:r w:rsidR="00D3178E">
        <w:instrText>(2.159)</w:instrText>
      </w:r>
      <w:r w:rsidR="00511485">
        <w:fldChar w:fldCharType="end"/>
      </w:r>
      <w:r w:rsidR="006F568B">
        <w:fldChar w:fldCharType="end"/>
      </w:r>
      <w:r>
        <w:t xml:space="preserve"> and</w:t>
      </w:r>
      <w:r w:rsidR="006F568B">
        <w:t xml:space="preserve"> </w:t>
      </w:r>
      <w:r w:rsidR="006F568B">
        <w:fldChar w:fldCharType="begin"/>
      </w:r>
      <w:r w:rsidR="006F568B">
        <w:instrText xml:space="preserve"> GOTOBUTTON ZEqnNum937961  \* MERGEFORMAT </w:instrText>
      </w:r>
      <w:r w:rsidR="00511485">
        <w:fldChar w:fldCharType="begin"/>
      </w:r>
      <w:r w:rsidR="00511485">
        <w:instrText xml:space="preserve"> REF ZEqnNum937961 \* Charformat \! \* MERGEFO</w:instrText>
      </w:r>
      <w:r w:rsidR="00511485">
        <w:instrText xml:space="preserve">RMAT </w:instrText>
      </w:r>
      <w:r w:rsidR="00511485">
        <w:fldChar w:fldCharType="separate"/>
      </w:r>
      <w:r w:rsidR="00D3178E">
        <w:instrText>(2.161)</w:instrText>
      </w:r>
      <w:r w:rsidR="00511485">
        <w:fldChar w:fldCharType="end"/>
      </w:r>
      <w:r w:rsidR="006F568B">
        <w:fldChar w:fldCharType="end"/>
      </w:r>
      <w:r>
        <w:t xml:space="preserve">, it follows in general that </w:t>
      </w:r>
      <w:r w:rsidR="00905817" w:rsidRPr="00905817">
        <w:rPr>
          <w:position w:val="-16"/>
        </w:rPr>
        <w:object w:dxaOrig="2100" w:dyaOrig="440" w14:anchorId="06F9E29C">
          <v:shape id="_x0000_i1631" type="#_x0000_t75" style="width:104.6pt;height:21.75pt" o:ole="">
            <v:imagedata r:id="rId1230" o:title=""/>
          </v:shape>
          <o:OLEObject Type="Embed" ProgID="Equation.DSMT4" ShapeID="_x0000_i1631" DrawAspect="Content" ObjectID="_1494317723" r:id="rId1231"/>
        </w:object>
      </w:r>
      <w:r>
        <w:t xml:space="preserve">, so that the constraint of </w:t>
      </w:r>
      <w:r w:rsidR="006F568B">
        <w:fldChar w:fldCharType="begin"/>
      </w:r>
      <w:r w:rsidR="006F568B">
        <w:instrText xml:space="preserve"> GOTOBUTTON ZEqnNum534803  \* MERGEFORMAT </w:instrText>
      </w:r>
      <w:r w:rsidR="00511485">
        <w:fldChar w:fldCharType="begin"/>
      </w:r>
      <w:r w:rsidR="00511485">
        <w:instrText xml:space="preserve"> REF ZEqnNum534803 \* Charformat \! \* MERGEFORMAT </w:instrText>
      </w:r>
      <w:r w:rsidR="00511485">
        <w:fldChar w:fldCharType="separate"/>
      </w:r>
      <w:r w:rsidR="00D3178E">
        <w:instrText>(2.146)</w:instrText>
      </w:r>
      <w:r w:rsidR="00511485">
        <w:fldChar w:fldCharType="end"/>
      </w:r>
      <w:r w:rsidR="006F568B">
        <w:fldChar w:fldCharType="end"/>
      </w:r>
      <w:r>
        <w:t xml:space="preserve"> is equivalent to enforcing stoichiometry, namely,</w:t>
      </w:r>
    </w:p>
    <w:p w14:paraId="366C5BF1" w14:textId="0124DF99" w:rsidR="00032843" w:rsidRDefault="00032843" w:rsidP="00032843">
      <w:pPr>
        <w:pStyle w:val="MTDisplayEquation"/>
      </w:pPr>
      <w:r>
        <w:tab/>
      </w:r>
      <w:ins w:id="243" w:author="rawlins" w:date="2015-05-19T12:00:00Z">
        <w:r w:rsidR="001B2B37" w:rsidRPr="00905817">
          <w:rPr>
            <w:position w:val="-28"/>
          </w:rPr>
          <w:object w:dxaOrig="1320" w:dyaOrig="540" w14:anchorId="5C7149B0">
            <v:shape id="_x0000_i1632" type="#_x0000_t75" style="width:66.55pt;height:27.15pt" o:ole="">
              <v:imagedata r:id="rId1232" o:title=""/>
            </v:shape>
            <o:OLEObject Type="Embed" ProgID="Equation.DSMT4" ShapeID="_x0000_i1632" DrawAspect="Content" ObjectID="_1494317724" r:id="rId1233"/>
          </w:object>
        </w:r>
      </w:ins>
      <w:del w:id="244" w:author="rawlins" w:date="2015-05-19T12:00:00Z">
        <w:r w:rsidR="00905817" w:rsidRPr="00905817" w:rsidDel="001B2B37">
          <w:rPr>
            <w:position w:val="-28"/>
          </w:rPr>
          <w:object w:dxaOrig="1340" w:dyaOrig="540" w14:anchorId="2D3E2306">
            <v:shape id="_x0000_i1633" type="#_x0000_t75" style="width:67.25pt;height:27.15pt" o:ole="">
              <v:imagedata r:id="rId1234" o:title=""/>
            </v:shape>
            <o:OLEObject Type="Embed" ProgID="Equation.DSMT4" ShapeID="_x0000_i1633" DrawAspect="Content" ObjectID="_1494317725" r:id="rId1235"/>
          </w:object>
        </w:r>
      </w:del>
      <w:r w:rsidR="00351D6C">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164</w:instrText>
      </w:r>
      <w:r w:rsidR="00511485">
        <w:rPr>
          <w:noProof/>
        </w:rPr>
        <w:fldChar w:fldCharType="end"/>
      </w:r>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r w:rsidR="00511485">
        <w:fldChar w:fldCharType="begin"/>
      </w:r>
      <w:r w:rsidR="00511485">
        <w:instrText xml:space="preserve"> REF ZEqnNum939122 \* Charformat \! \* MERGEFORMAT </w:instrText>
      </w:r>
      <w:r w:rsidR="00511485">
        <w:fldChar w:fldCharType="separate"/>
      </w:r>
      <w:r w:rsidR="00D3178E">
        <w:instrText>(2.158)</w:instrText>
      </w:r>
      <w:r w:rsidR="00511485">
        <w:fldChar w:fldCharType="end"/>
      </w:r>
      <w:r w:rsidR="006F568B">
        <w:fldChar w:fldCharType="end"/>
      </w:r>
      <w:r>
        <w:t xml:space="preserve"> may now be rewritten as</w:t>
      </w:r>
    </w:p>
    <w:p w14:paraId="54900664" w14:textId="106B6581" w:rsidR="008B0E40" w:rsidRDefault="008B0E40" w:rsidP="008B0E40">
      <w:pPr>
        <w:pStyle w:val="MTDisplayEquation"/>
      </w:pPr>
      <w:r>
        <w:tab/>
      </w:r>
      <w:ins w:id="245" w:author="rawlins" w:date="2015-05-19T12:01:00Z">
        <w:r w:rsidR="001B2B37" w:rsidRPr="00905817">
          <w:rPr>
            <w:position w:val="-16"/>
          </w:rPr>
          <w:object w:dxaOrig="2659" w:dyaOrig="440" w14:anchorId="1F796D86">
            <v:shape id="_x0000_i1634" type="#_x0000_t75" style="width:133.15pt;height:21.75pt" o:ole="">
              <v:imagedata r:id="rId1236" o:title=""/>
            </v:shape>
            <o:OLEObject Type="Embed" ProgID="Equation.DSMT4" ShapeID="_x0000_i1634" DrawAspect="Content" ObjectID="_1494317726" r:id="rId1237"/>
          </w:object>
        </w:r>
      </w:ins>
      <w:del w:id="246" w:author="rawlins" w:date="2015-05-19T12:01:00Z">
        <w:r w:rsidR="00905817" w:rsidRPr="00905817" w:rsidDel="001B2B37">
          <w:rPr>
            <w:position w:val="-16"/>
          </w:rPr>
          <w:object w:dxaOrig="2680" w:dyaOrig="440" w14:anchorId="1CC0872E">
            <v:shape id="_x0000_i1635" type="#_x0000_t75" style="width:133.8pt;height:21.75pt" o:ole="">
              <v:imagedata r:id="rId1238" o:title=""/>
            </v:shape>
            <o:OLEObject Type="Embed" ProgID="Equation.DSMT4" ShapeID="_x0000_i1635" DrawAspect="Content" ObjectID="_1494317727" r:id="rId1239"/>
          </w:object>
        </w:r>
      </w:del>
      <w:r w:rsidR="001F3F5A">
        <w:t>,</w:t>
      </w:r>
      <w:r>
        <w:tab/>
      </w:r>
      <w:r w:rsidR="00F75A04">
        <w:fldChar w:fldCharType="begin"/>
      </w:r>
      <w:r w:rsidR="00F75A04">
        <w:instrText xml:space="preserve"> MACROBUTTON MTPlaceRef \* MERGEFORMAT </w:instrText>
      </w:r>
      <w:r w:rsidR="008735F1">
        <w:fldChar w:fldCharType="begin"/>
      </w:r>
      <w:r w:rsidR="008735F1">
        <w:instrText xml:space="preserve"> SEQ MTEqn \h \* MERGEFORMAT </w:instrText>
      </w:r>
      <w:r w:rsidR="008735F1">
        <w:fldChar w:fldCharType="end"/>
      </w:r>
      <w:r w:rsidR="00F75A04">
        <w:instrText>(</w:instrText>
      </w:r>
      <w:r w:rsidR="00511485">
        <w:fldChar w:fldCharType="begin"/>
      </w:r>
      <w:r w:rsidR="00511485">
        <w:instrText xml:space="preserve"> SEQ MTSec \c \* Arabic \* MERGEFORMAT </w:instrText>
      </w:r>
      <w:r w:rsidR="00511485">
        <w:fldChar w:fldCharType="separate"/>
      </w:r>
      <w:r w:rsidR="00D3178E">
        <w:rPr>
          <w:noProof/>
        </w:rPr>
        <w:instrText>2</w:instrText>
      </w:r>
      <w:r w:rsidR="00511485">
        <w:rPr>
          <w:noProof/>
        </w:rPr>
        <w:fldChar w:fldCharType="end"/>
      </w:r>
      <w:r w:rsidR="00F75A04">
        <w:instrText>.</w:instrText>
      </w:r>
      <w:r w:rsidR="00511485">
        <w:fldChar w:fldCharType="begin"/>
      </w:r>
      <w:r w:rsidR="00511485">
        <w:instrText xml:space="preserve"> SEQ MTEqn \c \* Arabic \* MERGEFORMAT </w:instrText>
      </w:r>
      <w:r w:rsidR="00511485">
        <w:fldChar w:fldCharType="separate"/>
      </w:r>
      <w:r w:rsidR="00D3178E">
        <w:rPr>
          <w:noProof/>
        </w:rPr>
        <w:instrText>165</w:instrText>
      </w:r>
      <w:r w:rsidR="00511485">
        <w:rPr>
          <w:noProof/>
        </w:rPr>
        <w:fldChar w:fldCharType="end"/>
      </w:r>
      <w:r w:rsidR="00F75A04">
        <w:instrText>)</w:instrText>
      </w:r>
      <w:r w:rsidR="00F75A04">
        <w:fldChar w:fldCharType="end"/>
      </w:r>
    </w:p>
    <w:p w14:paraId="3452104E" w14:textId="600746E6" w:rsidR="008B0E40" w:rsidRDefault="008B0E40" w:rsidP="00F75A04">
      <w:r>
        <w:t xml:space="preserve">where </w:t>
      </w:r>
      <w:r w:rsidR="00905817" w:rsidRPr="00905817">
        <w:rPr>
          <w:position w:val="-28"/>
        </w:rPr>
        <w:object w:dxaOrig="1280" w:dyaOrig="560" w14:anchorId="7116A315">
          <v:shape id="_x0000_i1636" type="#_x0000_t75" style="width:63.85pt;height:27.85pt" o:ole="">
            <v:imagedata r:id="rId1240" o:title=""/>
          </v:shape>
          <o:OLEObject Type="Embed" ProgID="Equation.DSMT4" ShapeID="_x0000_i1636" DrawAspect="Content" ObjectID="_1494317728" r:id="rId1241"/>
        </w:object>
      </w:r>
      <w:r>
        <w:t xml:space="preserve"> and </w:t>
      </w:r>
      <w:r w:rsidR="00905817" w:rsidRPr="00905817">
        <w:rPr>
          <w:position w:val="-12"/>
        </w:rPr>
        <w:object w:dxaOrig="1400" w:dyaOrig="380" w14:anchorId="38181C30">
          <v:shape id="_x0000_i1637" type="#_x0000_t75" style="width:69.95pt;height:19pt" o:ole="">
            <v:imagedata r:id="rId1242" o:title=""/>
          </v:shape>
          <o:OLEObject Type="Embed" ProgID="Equation.DSMT4" ShapeID="_x0000_i1637" DrawAspect="Content" ObjectID="_1494317729" r:id="rId1243"/>
        </w:object>
      </w:r>
      <w:r>
        <w:t xml:space="preserve"> is the molar volume of </w:t>
      </w:r>
      <w:r w:rsidR="00905817" w:rsidRPr="00905817">
        <w:rPr>
          <w:position w:val="-6"/>
        </w:rPr>
        <w:object w:dxaOrig="240" w:dyaOrig="220" w14:anchorId="7BD9A716">
          <v:shape id="_x0000_i1638" type="#_x0000_t75" style="width:12.25pt;height:10.85pt" o:ole="">
            <v:imagedata r:id="rId1244" o:title=""/>
          </v:shape>
          <o:OLEObject Type="Embed" ProgID="Equation.DSMT4" ShapeID="_x0000_i1638" DrawAspect="Content" ObjectID="_1494317730" r:id="rId1245"/>
        </w:object>
      </w:r>
      <w:r>
        <w:t xml:space="preserve">. Similarly, the solute mass balance in </w:t>
      </w:r>
      <w:r w:rsidR="006F568B">
        <w:fldChar w:fldCharType="begin"/>
      </w:r>
      <w:r w:rsidR="006F568B">
        <w:instrText xml:space="preserve"> GOTOBUTTON ZEqnNum715998  \* MERGEFORMAT </w:instrText>
      </w:r>
      <w:r w:rsidR="00511485">
        <w:fldChar w:fldCharType="begin"/>
      </w:r>
      <w:r w:rsidR="00511485">
        <w:instrText xml:space="preserve"> REF ZEqnNum715998 \* Charformat \! \* MERGEFORMAT </w:instrText>
      </w:r>
      <w:r w:rsidR="00511485">
        <w:fldChar w:fldCharType="separate"/>
      </w:r>
      <w:r w:rsidR="00D3178E">
        <w:instrText>(2.156)</w:instrText>
      </w:r>
      <w:r w:rsidR="00511485">
        <w:fldChar w:fldCharType="end"/>
      </w:r>
      <w:r w:rsidR="006F568B">
        <w:fldChar w:fldCharType="end"/>
      </w:r>
      <w:r>
        <w:t xml:space="preserve"> becomes</w:t>
      </w:r>
    </w:p>
    <w:p w14:paraId="4B486257" w14:textId="19233E69" w:rsidR="008B0E40" w:rsidRDefault="008B0E40" w:rsidP="008B0E40">
      <w:pPr>
        <w:pStyle w:val="MTDisplayEquation"/>
      </w:pPr>
      <w:r>
        <w:tab/>
      </w:r>
      <w:ins w:id="247" w:author="rawlins" w:date="2015-05-19T12:01:00Z">
        <w:r w:rsidR="001B2B37" w:rsidRPr="00905817">
          <w:rPr>
            <w:position w:val="-24"/>
          </w:rPr>
          <w:object w:dxaOrig="3980" w:dyaOrig="780" w14:anchorId="2CBE3C7C">
            <v:shape id="_x0000_i1639" type="#_x0000_t75" style="width:199.7pt;height:39.4pt" o:ole="">
              <v:imagedata r:id="rId1246" o:title=""/>
            </v:shape>
            <o:OLEObject Type="Embed" ProgID="Equation.DSMT4" ShapeID="_x0000_i1639" DrawAspect="Content" ObjectID="_1494317731" r:id="rId1247"/>
          </w:object>
        </w:r>
      </w:ins>
      <w:del w:id="248" w:author="rawlins" w:date="2015-05-19T12:01:00Z">
        <w:r w:rsidR="00905817" w:rsidRPr="00905817" w:rsidDel="001B2B37">
          <w:rPr>
            <w:position w:val="-24"/>
          </w:rPr>
          <w:object w:dxaOrig="4000" w:dyaOrig="780" w14:anchorId="05803AA7">
            <v:shape id="_x0000_i1640" type="#_x0000_t75" style="width:200.4pt;height:39.4pt" o:ole="">
              <v:imagedata r:id="rId1248" o:title=""/>
            </v:shape>
            <o:OLEObject Type="Embed" ProgID="Equation.DSMT4" ShapeID="_x0000_i1640" DrawAspect="Content" ObjectID="_1494317732" r:id="rId1249"/>
          </w:object>
        </w:r>
      </w:del>
      <w:r w:rsidR="004F265A">
        <w:t>.</w:t>
      </w:r>
    </w:p>
    <w:p w14:paraId="32F193ED" w14:textId="4AD75AC1" w:rsidR="00BB69E3" w:rsidRPr="007E0937" w:rsidRDefault="008B0E40" w:rsidP="00F75A04">
      <w:r>
        <w:t xml:space="preserve">These mass balance equations reduce to those of non-reactive mixtures when </w:t>
      </w:r>
      <w:r w:rsidR="00905817" w:rsidRPr="00905817">
        <w:rPr>
          <w:position w:val="-10"/>
        </w:rPr>
        <w:object w:dxaOrig="580" w:dyaOrig="380" w14:anchorId="72865AA4">
          <v:shape id="_x0000_i1641" type="#_x0000_t75" style="width:29.2pt;height:19pt" o:ole="">
            <v:imagedata r:id="rId1250" o:title=""/>
          </v:shape>
          <o:OLEObject Type="Embed" ProgID="Equation.DSMT4" ShapeID="_x0000_i1641" DrawAspect="Content" ObjectID="_1494317733" r:id="rId1251"/>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249" w:name="_Ref174786840"/>
      <w:bookmarkStart w:id="250" w:name="_Toc289032544"/>
      <w:r>
        <w:lastRenderedPageBreak/>
        <w:t>The Nonlinear FE Method</w:t>
      </w:r>
      <w:bookmarkEnd w:id="249"/>
      <w:bookmarkEnd w:id="250"/>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251" w:name="_Toc289032545"/>
      <w:r>
        <w:t>Weak formulation</w:t>
      </w:r>
      <w:r w:rsidR="00FB6012">
        <w:t xml:space="preserve"> for </w:t>
      </w:r>
      <w:r w:rsidR="0081541F">
        <w:t>S</w:t>
      </w:r>
      <w:r w:rsidR="00FB6012">
        <w:t xml:space="preserve">olid </w:t>
      </w:r>
      <w:r w:rsidR="0081541F">
        <w:t>M</w:t>
      </w:r>
      <w:r w:rsidR="00FB6012">
        <w:t>aterials</w:t>
      </w:r>
      <w:bookmarkEnd w:id="251"/>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42CC18E1" w:rsidR="008C7882" w:rsidRDefault="008C7882" w:rsidP="008C7882">
      <w:pPr>
        <w:pStyle w:val="MTDisplayEquation"/>
      </w:pPr>
      <w:r>
        <w:tab/>
      </w:r>
      <w:r w:rsidR="00905817" w:rsidRPr="00905817">
        <w:rPr>
          <w:position w:val="-32"/>
        </w:rPr>
        <w:object w:dxaOrig="4099" w:dyaOrig="600" w14:anchorId="5039511E">
          <v:shape id="_x0000_i1642" type="#_x0000_t75" style="width:204.45pt;height:29.9pt" o:ole="">
            <v:imagedata r:id="rId1252" o:title=""/>
          </v:shape>
          <o:OLEObject Type="Embed" ProgID="Equation.DSMT4" ShapeID="_x0000_i1642" DrawAspect="Content" ObjectID="_1494317734" r:id="rId12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2" w:name="ZEqnNum461456"/>
      <w:r>
        <w:instrText>(</w:instrText>
      </w:r>
      <w:r w:rsidR="00511485">
        <w:fldChar w:fldCharType="begin"/>
      </w:r>
      <w:r w:rsidR="00511485">
        <w:instrText xml:space="preserve"> SEQ MTS</w:instrText>
      </w:r>
      <w:r w:rsidR="00511485">
        <w:instrText xml:space="preserve">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w:instrText>
      </w:r>
      <w:r w:rsidR="00511485">
        <w:rPr>
          <w:noProof/>
        </w:rPr>
        <w:fldChar w:fldCharType="end"/>
      </w:r>
      <w:r>
        <w:instrText>)</w:instrText>
      </w:r>
      <w:bookmarkEnd w:id="252"/>
      <w:r>
        <w:fldChar w:fldCharType="end"/>
      </w:r>
    </w:p>
    <w:p w14:paraId="79A8675F" w14:textId="52476B87" w:rsidR="008C7882" w:rsidRDefault="008C7882" w:rsidP="008C7882">
      <w:r>
        <w:t xml:space="preserve">Here, </w:t>
      </w:r>
      <w:r w:rsidR="00905817" w:rsidRPr="00905817">
        <w:rPr>
          <w:position w:val="-6"/>
        </w:rPr>
        <w:object w:dxaOrig="340" w:dyaOrig="279" w14:anchorId="187DE7A2">
          <v:shape id="_x0000_i1643" type="#_x0000_t75" style="width:17pt;height:14.25pt" o:ole="">
            <v:imagedata r:id="rId1254" o:title=""/>
          </v:shape>
          <o:OLEObject Type="Embed" ProgID="Equation.DSMT4" ShapeID="_x0000_i1643" DrawAspect="Content" ObjectID="_1494317735" r:id="rId1255"/>
        </w:object>
      </w:r>
      <w:r>
        <w:t xml:space="preserve">is a virtual velocity and </w:t>
      </w:r>
      <w:r w:rsidR="00905817" w:rsidRPr="00905817">
        <w:rPr>
          <w:position w:val="-6"/>
        </w:rPr>
        <w:object w:dxaOrig="340" w:dyaOrig="279" w14:anchorId="3B2C97B0">
          <v:shape id="_x0000_i1644" type="#_x0000_t75" style="width:17pt;height:14.25pt" o:ole="">
            <v:imagedata r:id="rId1256" o:title=""/>
          </v:shape>
          <o:OLEObject Type="Embed" ProgID="Equation.DSMT4" ShapeID="_x0000_i1644" DrawAspect="Content" ObjectID="_1494317736" r:id="rId1257"/>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66980712" w:rsidR="008C7882" w:rsidRDefault="008C7882" w:rsidP="008C7882">
      <w:pPr>
        <w:pStyle w:val="MTDisplayEquation"/>
      </w:pPr>
      <w:r>
        <w:tab/>
      </w:r>
      <w:r w:rsidR="00905817" w:rsidRPr="00905817">
        <w:rPr>
          <w:position w:val="-32"/>
        </w:rPr>
        <w:object w:dxaOrig="4500" w:dyaOrig="600" w14:anchorId="591D9ED7">
          <v:shape id="_x0000_i1645" type="#_x0000_t75" style="width:225.5pt;height:29.9pt" o:ole="">
            <v:imagedata r:id="rId1258" o:title=""/>
          </v:shape>
          <o:OLEObject Type="Embed" ProgID="Equation.DSMT4" ShapeID="_x0000_i1645" DrawAspect="Content" ObjectID="_1494317737" r:id="rId1259"/>
        </w:object>
      </w:r>
      <w:r w:rsidR="004D379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w:instrText>
      </w:r>
      <w:r w:rsidR="00511485">
        <w:rPr>
          <w:noProof/>
        </w:rPr>
        <w:fldChar w:fldCharType="end"/>
      </w:r>
      <w:r>
        <w:instrText>)</w:instrText>
      </w:r>
      <w:r>
        <w:fldChar w:fldCharType="end"/>
      </w:r>
    </w:p>
    <w:p w14:paraId="30AEEF70" w14:textId="21CA1C07" w:rsidR="008C7882" w:rsidRDefault="008C7882" w:rsidP="008C7882">
      <w:r>
        <w:t xml:space="preserve">Here, </w:t>
      </w:r>
      <w:r w:rsidR="00905817" w:rsidRPr="00905817">
        <w:rPr>
          <w:position w:val="-12"/>
        </w:rPr>
        <w:object w:dxaOrig="720" w:dyaOrig="360" w14:anchorId="0097EAE7">
          <v:shape id="_x0000_i1646" type="#_x0000_t75" style="width:36.7pt;height:19pt" o:ole="">
            <v:imagedata r:id="rId1260" o:title=""/>
          </v:shape>
          <o:OLEObject Type="Embed" ProgID="Equation.DSMT4" ShapeID="_x0000_i1646" DrawAspect="Content" ObjectID="_1494317738" r:id="rId1261"/>
        </w:object>
      </w:r>
      <w:r>
        <w:t xml:space="preserve">is the body force per unit undeformed volume and </w:t>
      </w:r>
      <w:r w:rsidR="00905817" w:rsidRPr="00905817">
        <w:rPr>
          <w:position w:val="-14"/>
        </w:rPr>
        <w:object w:dxaOrig="1460" w:dyaOrig="400" w14:anchorId="4454C930">
          <v:shape id="_x0000_i1647" type="#_x0000_t75" style="width:72.7pt;height:19.7pt" o:ole="">
            <v:imagedata r:id="rId1262" o:title=""/>
          </v:shape>
          <o:OLEObject Type="Embed" ProgID="Equation.DSMT4" ShapeID="_x0000_i1647" DrawAspect="Content" ObjectID="_1494317739" r:id="rId1263"/>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253" w:name="_Toc289032546"/>
      <w:r>
        <w:t>Linearization</w:t>
      </w:r>
      <w:bookmarkEnd w:id="253"/>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r w:rsidR="00511485">
        <w:fldChar w:fldCharType="begin"/>
      </w:r>
      <w:r w:rsidR="00511485">
        <w:instrText xml:space="preserve"> REF ZEqnNum461456 \! \* MERGEFORMAT </w:instrText>
      </w:r>
      <w:r w:rsidR="00511485">
        <w:fldChar w:fldCharType="separate"/>
      </w:r>
      <w:r w:rsidR="00D3178E">
        <w:instrText>(3.1)</w:instrText>
      </w:r>
      <w:r w:rsidR="00511485">
        <w:fldChar w:fldCharType="end"/>
      </w:r>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64EB71EB"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r w:rsidR="00511485">
        <w:fldChar w:fldCharType="begin"/>
      </w:r>
      <w:r w:rsidR="00511485">
        <w:instrText xml:space="preserve"> REF ZEqnNum461456 \! \* MERGEFORMAT </w:instrText>
      </w:r>
      <w:r w:rsidR="00511485">
        <w:fldChar w:fldCharType="separate"/>
      </w:r>
      <w:r w:rsidR="00D3178E">
        <w:instrText>(3.1)</w:instrText>
      </w:r>
      <w:r w:rsidR="00511485">
        <w:fldChar w:fldCharType="end"/>
      </w:r>
      <w:r>
        <w:fldChar w:fldCharType="end"/>
      </w:r>
      <w:r>
        <w:t xml:space="preserve"> must be calculated. In an iterative procedure, the quantity </w:t>
      </w:r>
      <w:r w:rsidR="00905817" w:rsidRPr="00905817">
        <w:rPr>
          <w:position w:val="-10"/>
        </w:rPr>
        <w:object w:dxaOrig="200" w:dyaOrig="320" w14:anchorId="614B6EE9">
          <v:shape id="_x0000_i1648" type="#_x0000_t75" style="width:10.2pt;height:15.6pt" o:ole="">
            <v:imagedata r:id="rId1264" o:title=""/>
          </v:shape>
          <o:OLEObject Type="Embed" ProgID="Equation.DSMT4" ShapeID="_x0000_i1648" DrawAspect="Content" ObjectID="_1494317740" r:id="rId1265"/>
        </w:object>
      </w:r>
      <w:r>
        <w:t xml:space="preserve"> will be approximated by a trial solution </w:t>
      </w:r>
      <w:r w:rsidR="00905817" w:rsidRPr="00905817">
        <w:rPr>
          <w:position w:val="-12"/>
        </w:rPr>
        <w:object w:dxaOrig="260" w:dyaOrig="360" w14:anchorId="421C8A1B">
          <v:shape id="_x0000_i1649" type="#_x0000_t75" style="width:12.9pt;height:19pt" o:ole="">
            <v:imagedata r:id="rId1266" o:title=""/>
          </v:shape>
          <o:OLEObject Type="Embed" ProgID="Equation.DSMT4" ShapeID="_x0000_i1649" DrawAspect="Content" ObjectID="_1494317741" r:id="rId1267"/>
        </w:object>
      </w:r>
      <w:r>
        <w:t>.  Linearization of the virtual work equation around this trial solution gives</w:t>
      </w:r>
    </w:p>
    <w:p w14:paraId="765DBC43" w14:textId="015D65C5" w:rsidR="008C7882" w:rsidRDefault="008C7882" w:rsidP="008C7882">
      <w:pPr>
        <w:pStyle w:val="MTDisplayEquation"/>
      </w:pPr>
      <w:r>
        <w:tab/>
      </w:r>
      <w:r w:rsidR="00905817" w:rsidRPr="00905817">
        <w:rPr>
          <w:position w:val="-14"/>
        </w:rPr>
        <w:object w:dxaOrig="3400" w:dyaOrig="400" w14:anchorId="2A813232">
          <v:shape id="_x0000_i1650" type="#_x0000_t75" style="width:169.8pt;height:19.7pt" o:ole="">
            <v:imagedata r:id="rId1268" o:title=""/>
          </v:shape>
          <o:OLEObject Type="Embed" ProgID="Equation.DSMT4" ShapeID="_x0000_i1650" DrawAspect="Content" ObjectID="_1494317742" r:id="rId126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54" w:name="ZEqnNum927486"/>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w:instrText>
      </w:r>
      <w:r w:rsidR="00511485">
        <w:rPr>
          <w:noProof/>
        </w:rPr>
        <w:fldChar w:fldCharType="end"/>
      </w:r>
      <w:r>
        <w:instrText>)</w:instrText>
      </w:r>
      <w:bookmarkEnd w:id="254"/>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2AFE6FE1" w:rsidR="008C7882" w:rsidRDefault="008C7882" w:rsidP="008C7882">
      <w:pPr>
        <w:pStyle w:val="MTDisplayEquation"/>
      </w:pPr>
      <w:r>
        <w:tab/>
      </w:r>
      <w:r w:rsidR="00905817" w:rsidRPr="00905817">
        <w:rPr>
          <w:position w:val="-14"/>
        </w:rPr>
        <w:object w:dxaOrig="5460" w:dyaOrig="400" w14:anchorId="6F3B0699">
          <v:shape id="_x0000_i1651" type="#_x0000_t75" style="width:273.05pt;height:19.7pt" o:ole="">
            <v:imagedata r:id="rId1270" o:title=""/>
          </v:shape>
          <o:OLEObject Type="Embed" ProgID="Equation.DSMT4" ShapeID="_x0000_i1651" DrawAspect="Content" ObjectID="_1494317743" r:id="rId12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w:instrText>
      </w:r>
      <w:r w:rsidR="00511485">
        <w:rPr>
          <w:noProof/>
        </w:rPr>
        <w:fldChar w:fldCharType="end"/>
      </w:r>
      <w:r>
        <w:instrText>)</w:instrText>
      </w:r>
      <w:r>
        <w:fldChar w:fldCharType="end"/>
      </w:r>
    </w:p>
    <w:p w14:paraId="18292FD7" w14:textId="77777777" w:rsidR="008C7882" w:rsidRDefault="008C7882" w:rsidP="008C7882">
      <w:r>
        <w:t>where</w:t>
      </w:r>
    </w:p>
    <w:p w14:paraId="7F1D09AB" w14:textId="08687CC0" w:rsidR="008C7882" w:rsidRDefault="008C7882" w:rsidP="008C7882">
      <w:pPr>
        <w:pStyle w:val="MTDisplayEquation"/>
      </w:pPr>
      <w:r>
        <w:tab/>
      </w:r>
      <w:r w:rsidR="00905817" w:rsidRPr="00905817">
        <w:rPr>
          <w:position w:val="-32"/>
        </w:rPr>
        <w:object w:dxaOrig="2400" w:dyaOrig="600" w14:anchorId="3F163963">
          <v:shape id="_x0000_i1652" type="#_x0000_t75" style="width:119.55pt;height:29.9pt" o:ole="">
            <v:imagedata r:id="rId1272" o:title=""/>
          </v:shape>
          <o:OLEObject Type="Embed" ProgID="Equation.DSMT4" ShapeID="_x0000_i1652" DrawAspect="Content" ObjectID="_1494317744" r:id="rId12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w:instrText>
      </w:r>
      <w:r w:rsidR="00511485">
        <w:rPr>
          <w:noProof/>
        </w:rPr>
        <w:fldChar w:fldCharType="end"/>
      </w:r>
      <w:r>
        <w:instrText>)</w:instrText>
      </w:r>
      <w:r>
        <w:fldChar w:fldCharType="end"/>
      </w:r>
    </w:p>
    <w:p w14:paraId="1808D8AA" w14:textId="77777777" w:rsidR="008C7882" w:rsidRPr="00551A6F" w:rsidRDefault="008C7882" w:rsidP="008C7882">
      <w:r>
        <w:t>and</w:t>
      </w:r>
    </w:p>
    <w:p w14:paraId="266CA8D5" w14:textId="6012300B" w:rsidR="008C7882" w:rsidRDefault="008C7882" w:rsidP="008C7882">
      <w:pPr>
        <w:pStyle w:val="MTDisplayEquation"/>
      </w:pPr>
      <w:r>
        <w:tab/>
      </w:r>
      <w:r w:rsidR="00905817" w:rsidRPr="00905817">
        <w:rPr>
          <w:position w:val="-32"/>
        </w:rPr>
        <w:object w:dxaOrig="3500" w:dyaOrig="600" w14:anchorId="30A40B02">
          <v:shape id="_x0000_i1653" type="#_x0000_t75" style="width:174.55pt;height:29.9pt" o:ole="">
            <v:imagedata r:id="rId1274" o:title=""/>
          </v:shape>
          <o:OLEObject Type="Embed" ProgID="Equation.DSMT4" ShapeID="_x0000_i1653" DrawAspect="Content" ObjectID="_1494317745" r:id="rId12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w:instrText>
      </w:r>
      <w:r w:rsidR="00511485">
        <w:instrText xml:space="preserve">Arabic \* MERGEFORMAT </w:instrText>
      </w:r>
      <w:r w:rsidR="00511485">
        <w:fldChar w:fldCharType="separate"/>
      </w:r>
      <w:r w:rsidR="00D3178E">
        <w:rPr>
          <w:noProof/>
        </w:rPr>
        <w:instrText>6</w:instrText>
      </w:r>
      <w:r w:rsidR="00511485">
        <w:rPr>
          <w:noProof/>
        </w:rPr>
        <w:fldChar w:fldCharType="end"/>
      </w:r>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7EDC4C86" w:rsidR="008C7882" w:rsidRDefault="008C7882" w:rsidP="008C7882">
      <w:pPr>
        <w:pStyle w:val="MTDisplayEquation"/>
      </w:pPr>
      <w:r>
        <w:tab/>
      </w:r>
      <w:r w:rsidR="00905817" w:rsidRPr="00905817">
        <w:rPr>
          <w:position w:val="-32"/>
        </w:rPr>
        <w:object w:dxaOrig="5340" w:dyaOrig="639" w14:anchorId="7B3162AB">
          <v:shape id="_x0000_i1654" type="#_x0000_t75" style="width:266.95pt;height:30.55pt" o:ole="">
            <v:imagedata r:id="rId1276" o:title=""/>
          </v:shape>
          <o:OLEObject Type="Embed" ProgID="Equation.DSMT4" ShapeID="_x0000_i1654" DrawAspect="Content" ObjectID="_1494317746" r:id="rId12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7</w:instrText>
      </w:r>
      <w:r w:rsidR="00511485">
        <w:rPr>
          <w:noProof/>
        </w:rPr>
        <w:fldChar w:fldCharType="end"/>
      </w:r>
      <w:r>
        <w:instrText>)</w:instrText>
      </w:r>
      <w:r>
        <w:fldChar w:fldCharType="end"/>
      </w:r>
    </w:p>
    <w:p w14:paraId="16265F82" w14:textId="05E0D29E" w:rsidR="008C7882" w:rsidRDefault="008C7882" w:rsidP="008C7882">
      <w:r>
        <w:t xml:space="preserve">Notice that this equation is symmetric in </w:t>
      </w:r>
      <w:r w:rsidR="00905817" w:rsidRPr="00905817">
        <w:rPr>
          <w:position w:val="-6"/>
        </w:rPr>
        <w:object w:dxaOrig="340" w:dyaOrig="279" w14:anchorId="0C23DA65">
          <v:shape id="_x0000_i1655" type="#_x0000_t75" style="width:17pt;height:14.25pt" o:ole="">
            <v:imagedata r:id="rId1278" o:title=""/>
          </v:shape>
          <o:OLEObject Type="Embed" ProgID="Equation.DSMT4" ShapeID="_x0000_i1655" DrawAspect="Content" ObjectID="_1494317747" r:id="rId1279"/>
        </w:object>
      </w:r>
      <w:r>
        <w:t xml:space="preserve">and </w:t>
      </w:r>
      <w:r w:rsidR="00905817" w:rsidRPr="00905817">
        <w:rPr>
          <w:position w:val="-6"/>
        </w:rPr>
        <w:object w:dxaOrig="200" w:dyaOrig="220" w14:anchorId="1AC85E31">
          <v:shape id="_x0000_i1656" type="#_x0000_t75" style="width:10.2pt;height:10.85pt" o:ole="">
            <v:imagedata r:id="rId1280" o:title=""/>
          </v:shape>
          <o:OLEObject Type="Embed" ProgID="Equation.DSMT4" ShapeID="_x0000_i1656" DrawAspect="Content" ObjectID="_1494317748" r:id="rId1281"/>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12739B89" w:rsidR="008C7882" w:rsidRDefault="008C7882" w:rsidP="008C7882">
      <w:pPr>
        <w:pStyle w:val="MTDisplayEquation"/>
      </w:pPr>
      <w:r>
        <w:tab/>
      </w:r>
      <w:r w:rsidR="00905817" w:rsidRPr="00905817">
        <w:rPr>
          <w:position w:val="-76"/>
        </w:rPr>
        <w:object w:dxaOrig="6160" w:dyaOrig="1640" w14:anchorId="036B0F25">
          <v:shape id="_x0000_i1657" type="#_x0000_t75" style="width:307.7pt;height:82.2pt" o:ole="">
            <v:imagedata r:id="rId1282" o:title=""/>
          </v:shape>
          <o:OLEObject Type="Embed" ProgID="Equation.DSMT4" ShapeID="_x0000_i1657" DrawAspect="Content" ObjectID="_1494317749" r:id="rId12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w:instrText>
      </w:r>
      <w:r w:rsidR="00511485">
        <w:rPr>
          <w:noProof/>
        </w:rPr>
        <w:fldChar w:fldCharType="end"/>
      </w:r>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02606187" w:rsidR="008C7882" w:rsidRDefault="008C7882" w:rsidP="008C7882">
      <w:r>
        <w:t xml:space="preserve">FEBio currently supports gravity as a body force, </w:t>
      </w:r>
      <w:r w:rsidR="00905817" w:rsidRPr="00905817">
        <w:rPr>
          <w:position w:val="-10"/>
        </w:rPr>
        <w:object w:dxaOrig="700" w:dyaOrig="320" w14:anchorId="765090A1">
          <v:shape id="_x0000_i1658" type="#_x0000_t75" style="width:34.65pt;height:15.6pt" o:ole="">
            <v:imagedata r:id="rId1284" o:title=""/>
          </v:shape>
          <o:OLEObject Type="Embed" ProgID="Equation.DSMT4" ShapeID="_x0000_i1658" DrawAspect="Content" ObjectID="_1494317750" r:id="rId1285"/>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905817" w:rsidRPr="00905817">
        <w:rPr>
          <w:position w:val="-6"/>
        </w:rPr>
        <w:object w:dxaOrig="240" w:dyaOrig="220" w14:anchorId="1C57B659">
          <v:shape id="_x0000_i1659" type="#_x0000_t75" style="width:12.25pt;height:10.85pt" o:ole="">
            <v:imagedata r:id="rId1286" o:title=""/>
          </v:shape>
          <o:OLEObject Type="Embed" ProgID="Equation.DSMT4" ShapeID="_x0000_i1659" DrawAspect="Content" ObjectID="_1494317751" r:id="rId1287"/>
        </w:object>
      </w:r>
      <w:r>
        <w:t xml:space="preserve">, about an axis passing through the point </w:t>
      </w:r>
      <w:r w:rsidR="00905817" w:rsidRPr="00905817">
        <w:rPr>
          <w:position w:val="-6"/>
        </w:rPr>
        <w:object w:dxaOrig="180" w:dyaOrig="220" w14:anchorId="37E22AB4">
          <v:shape id="_x0000_i1660" type="#_x0000_t75" style="width:8.85pt;height:10.85pt" o:ole="">
            <v:imagedata r:id="rId1288" o:title=""/>
          </v:shape>
          <o:OLEObject Type="Embed" ProgID="Equation.DSMT4" ShapeID="_x0000_i1660" DrawAspect="Content" ObjectID="_1494317752" r:id="rId1289"/>
        </w:object>
      </w:r>
      <w:r>
        <w:t xml:space="preserve"> and directed along the unit vector </w:t>
      </w:r>
      <w:r w:rsidR="00905817" w:rsidRPr="00905817">
        <w:rPr>
          <w:position w:val="-4"/>
        </w:rPr>
        <w:object w:dxaOrig="200" w:dyaOrig="200" w14:anchorId="0FFB5260">
          <v:shape id="_x0000_i1661" type="#_x0000_t75" style="width:10.2pt;height:10.2pt" o:ole="">
            <v:imagedata r:id="rId1290" o:title=""/>
          </v:shape>
          <o:OLEObject Type="Embed" ProgID="Equation.DSMT4" ShapeID="_x0000_i1661" DrawAspect="Content" ObjectID="_1494317753" r:id="rId1291"/>
        </w:object>
      </w:r>
      <w:r>
        <w:t xml:space="preserve">, the body force is given by </w:t>
      </w:r>
      <w:r w:rsidR="00905817" w:rsidRPr="00905817">
        <w:rPr>
          <w:position w:val="-10"/>
        </w:rPr>
        <w:object w:dxaOrig="940" w:dyaOrig="360" w14:anchorId="181A75D1">
          <v:shape id="_x0000_i1662" type="#_x0000_t75" style="width:47.55pt;height:19pt" o:ole="">
            <v:imagedata r:id="rId1292" o:title=""/>
          </v:shape>
          <o:OLEObject Type="Embed" ProgID="Equation.DSMT4" ShapeID="_x0000_i1662" DrawAspect="Content" ObjectID="_1494317754" r:id="rId1293"/>
        </w:object>
      </w:r>
      <w:r>
        <w:t xml:space="preserve">, where </w:t>
      </w:r>
      <w:r w:rsidR="00905817" w:rsidRPr="00905817">
        <w:rPr>
          <w:position w:val="-4"/>
        </w:rPr>
        <w:object w:dxaOrig="180" w:dyaOrig="200" w14:anchorId="21DA85D2">
          <v:shape id="_x0000_i1663" type="#_x0000_t75" style="width:8.85pt;height:10.2pt" o:ole="">
            <v:imagedata r:id="rId1294" o:title=""/>
          </v:shape>
          <o:OLEObject Type="Embed" ProgID="Equation.DSMT4" ShapeID="_x0000_i1663" DrawAspect="Content" ObjectID="_1494317755" r:id="rId1295"/>
        </w:object>
      </w:r>
      <w:r>
        <w:t xml:space="preserve"> is the vector distance from a point </w:t>
      </w:r>
      <w:r w:rsidR="00905817" w:rsidRPr="00905817">
        <w:rPr>
          <w:position w:val="-4"/>
        </w:rPr>
        <w:object w:dxaOrig="200" w:dyaOrig="200" w14:anchorId="5809F9DA">
          <v:shape id="_x0000_i1664" type="#_x0000_t75" style="width:10.2pt;height:10.2pt" o:ole="">
            <v:imagedata r:id="rId1296" o:title=""/>
          </v:shape>
          <o:OLEObject Type="Embed" ProgID="Equation.DSMT4" ShapeID="_x0000_i1664" DrawAspect="Content" ObjectID="_1494317756" r:id="rId1297"/>
        </w:object>
      </w:r>
      <w:r>
        <w:t xml:space="preserve"> to the axis of rotation,</w:t>
      </w:r>
    </w:p>
    <w:p w14:paraId="194BB4BE" w14:textId="2CB157FB" w:rsidR="008C7882" w:rsidRPr="0075365E" w:rsidRDefault="008C7882" w:rsidP="008C7882">
      <w:pPr>
        <w:pStyle w:val="MTDisplayEquation"/>
      </w:pPr>
      <w:r w:rsidRPr="0075365E">
        <w:tab/>
      </w:r>
      <w:r w:rsidR="00905817" w:rsidRPr="00905817">
        <w:rPr>
          <w:position w:val="-14"/>
        </w:rPr>
        <w:object w:dxaOrig="2160" w:dyaOrig="400" w14:anchorId="628F9217">
          <v:shape id="_x0000_i1665" type="#_x0000_t75" style="width:108.7pt;height:19.7pt" o:ole="">
            <v:imagedata r:id="rId1298" o:title=""/>
          </v:shape>
          <o:OLEObject Type="Embed" ProgID="Equation.DSMT4" ShapeID="_x0000_i1665" DrawAspect="Content" ObjectID="_1494317757" r:id="rId1299"/>
        </w:object>
      </w:r>
      <w:r w:rsidRPr="0075365E">
        <w:tab/>
      </w:r>
      <w:r w:rsidRPr="0075365E">
        <w:fldChar w:fldCharType="begin"/>
      </w:r>
      <w:r w:rsidRPr="0075365E">
        <w:instrText xml:space="preserve"> MACROBUTTON MTPlaceRef \* MERGEFORMAT </w:instrText>
      </w:r>
      <w:r w:rsidR="008735F1">
        <w:fldChar w:fldCharType="begin"/>
      </w:r>
      <w:r w:rsidR="008735F1">
        <w:instrText xml:space="preserve"> SEQ MTEqn \h \* MERGEFORMAT </w:instrText>
      </w:r>
      <w:r w:rsidR="008735F1">
        <w:fldChar w:fldCharType="end"/>
      </w:r>
      <w:r w:rsidRPr="0075365E">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rsidRPr="0075365E">
        <w:instrText>.</w:instrText>
      </w:r>
      <w:r w:rsidR="00511485">
        <w:fldChar w:fldCharType="begin"/>
      </w:r>
      <w:r w:rsidR="00511485">
        <w:instrText xml:space="preserve"> SEQ MTEqn \c \* Arabic \* MERGEFORMAT </w:instrText>
      </w:r>
      <w:r w:rsidR="00511485">
        <w:fldChar w:fldCharType="separate"/>
      </w:r>
      <w:r w:rsidR="00D3178E">
        <w:rPr>
          <w:noProof/>
        </w:rPr>
        <w:instrText>9</w:instrText>
      </w:r>
      <w:r w:rsidR="00511485">
        <w:rPr>
          <w:noProof/>
        </w:rPr>
        <w:fldChar w:fldCharType="end"/>
      </w:r>
      <w:r w:rsidRPr="0075365E">
        <w:instrText>)</w:instrText>
      </w:r>
      <w:r w:rsidRPr="0075365E">
        <w:fldChar w:fldCharType="end"/>
      </w:r>
    </w:p>
    <w:p w14:paraId="0861A841" w14:textId="77777777" w:rsidR="008C7882" w:rsidRPr="000C2253" w:rsidRDefault="003747B4" w:rsidP="008C7882">
      <w:pPr>
        <w:jc w:val="center"/>
      </w:pPr>
      <w:ins w:id="255"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256"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301"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1E94DACA" w:rsidR="008C7882" w:rsidRPr="000C2253" w:rsidRDefault="008C7882" w:rsidP="008C7882">
      <w:pPr>
        <w:pStyle w:val="MTDisplayEquation"/>
      </w:pPr>
      <w:r w:rsidRPr="000C2253">
        <w:tab/>
      </w:r>
      <w:r w:rsidR="00905817" w:rsidRPr="00905817">
        <w:rPr>
          <w:position w:val="-32"/>
        </w:rPr>
        <w:object w:dxaOrig="4440" w:dyaOrig="600" w14:anchorId="4227C3B2">
          <v:shape id="_x0000_i1666" type="#_x0000_t75" style="width:222.1pt;height:29.9pt" o:ole="">
            <v:imagedata r:id="rId1302" o:title=""/>
          </v:shape>
          <o:OLEObject Type="Embed" ProgID="Equation.DSMT4" ShapeID="_x0000_i1666" DrawAspect="Content" ObjectID="_1494317758" r:id="rId1303"/>
        </w:object>
      </w:r>
      <w:r w:rsidRPr="000C2253">
        <w:t>,</w:t>
      </w:r>
      <w:r w:rsidRPr="000C2253">
        <w:tab/>
      </w:r>
      <w:r w:rsidRPr="000C2253">
        <w:fldChar w:fldCharType="begin"/>
      </w:r>
      <w:r w:rsidRPr="000C2253">
        <w:instrText xml:space="preserve"> MACROBUTTON MTPlaceRef \* MERGEFORMAT </w:instrText>
      </w:r>
      <w:r w:rsidR="008735F1">
        <w:fldChar w:fldCharType="begin"/>
      </w:r>
      <w:r w:rsidR="008735F1">
        <w:instrText xml:space="preserve"> SEQ MTEqn \h \* MERGEFORMAT </w:instrText>
      </w:r>
      <w:r w:rsidR="008735F1">
        <w:fldChar w:fldCharType="end"/>
      </w:r>
      <w:r w:rsidRPr="000C2253">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rsidRPr="000C2253">
        <w:instrText>.</w:instrText>
      </w:r>
      <w:r w:rsidR="00511485">
        <w:fldChar w:fldCharType="begin"/>
      </w:r>
      <w:r w:rsidR="00511485">
        <w:instrText xml:space="preserve"> SEQ MTEqn \c \* Arabic \* MERGEFORMAT </w:instrText>
      </w:r>
      <w:r w:rsidR="00511485">
        <w:fldChar w:fldCharType="separate"/>
      </w:r>
      <w:r w:rsidR="00D3178E">
        <w:rPr>
          <w:noProof/>
        </w:rPr>
        <w:instrText>10</w:instrText>
      </w:r>
      <w:r w:rsidR="00511485">
        <w:rPr>
          <w:noProof/>
        </w:rPr>
        <w:fldChar w:fldCharType="end"/>
      </w:r>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257" w:name="_Toc289032547"/>
      <w:r>
        <w:t>Discretization</w:t>
      </w:r>
      <w:bookmarkEnd w:id="257"/>
    </w:p>
    <w:p w14:paraId="236D94D9" w14:textId="41FBEBB5"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named the </w:t>
      </w:r>
      <w:r>
        <w:rPr>
          <w:i/>
        </w:rPr>
        <w:t>natural coordinates</w:t>
      </w:r>
      <w:r>
        <w:t xml:space="preserve">, and the coordinates and shape of the element are discretized </w:t>
      </w:r>
      <w:r>
        <w:lastRenderedPageBreak/>
        <w:t xml:space="preserve">using the same functions. The discretization process is established by interpolating the geometry in terms of the coordinates </w:t>
      </w:r>
      <w:r w:rsidR="00905817" w:rsidRPr="00905817">
        <w:rPr>
          <w:position w:val="-12"/>
        </w:rPr>
        <w:object w:dxaOrig="340" w:dyaOrig="360" w14:anchorId="013804B9">
          <v:shape id="_x0000_i1667" type="#_x0000_t75" style="width:17pt;height:19pt" o:ole="">
            <v:imagedata r:id="rId1304" o:title=""/>
          </v:shape>
          <o:OLEObject Type="Embed" ProgID="Equation.DSMT4" ShapeID="_x0000_i1667" DrawAspect="Content" ObjectID="_1494317759" r:id="rId1305"/>
        </w:object>
      </w:r>
      <w:r>
        <w:t xml:space="preserve"> of the </w:t>
      </w:r>
      <w:r w:rsidRPr="002B3E69">
        <w:rPr>
          <w:i/>
        </w:rPr>
        <w:t>nodes</w:t>
      </w:r>
      <w:r>
        <w:t xml:space="preserve"> that define the geometry of a finite element, and the </w:t>
      </w:r>
      <w:r>
        <w:rPr>
          <w:i/>
        </w:rPr>
        <w:t>shape functions</w:t>
      </w:r>
      <w:r>
        <w:t>:</w:t>
      </w:r>
    </w:p>
    <w:p w14:paraId="3DF415B5" w14:textId="72B121FC" w:rsidR="008C7882" w:rsidRDefault="008C7882" w:rsidP="008C7882">
      <w:pPr>
        <w:pStyle w:val="MTDisplayEquation"/>
      </w:pPr>
      <w:r>
        <w:tab/>
      </w:r>
      <w:r w:rsidR="00905817" w:rsidRPr="00905817">
        <w:rPr>
          <w:position w:val="-28"/>
        </w:rPr>
        <w:object w:dxaOrig="2360" w:dyaOrig="680" w14:anchorId="60719204">
          <v:shape id="_x0000_i1668" type="#_x0000_t75" style="width:118.2pt;height:34.65pt" o:ole="">
            <v:imagedata r:id="rId1306" o:title=""/>
          </v:shape>
          <o:OLEObject Type="Embed" ProgID="Equation.DSMT4" ShapeID="_x0000_i1668" DrawAspect="Content" ObjectID="_1494317760" r:id="rId1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w:instrText>
      </w:r>
      <w:r w:rsidR="00511485">
        <w:rPr>
          <w:noProof/>
        </w:rPr>
        <w:fldChar w:fldCharType="end"/>
      </w:r>
      <w:r>
        <w:instrText>)</w:instrText>
      </w:r>
      <w:r>
        <w:fldChar w:fldCharType="end"/>
      </w:r>
    </w:p>
    <w:p w14:paraId="57F1A887" w14:textId="68BF9B7E" w:rsidR="008C7882" w:rsidRDefault="008C7882" w:rsidP="008C7882">
      <w:r>
        <w:t xml:space="preserve">where </w:t>
      </w:r>
      <w:r>
        <w:rPr>
          <w:i/>
        </w:rPr>
        <w:t xml:space="preserve">n </w:t>
      </w:r>
      <w:r>
        <w:t xml:space="preserve">is the number of nodes and </w:t>
      </w:r>
      <w:r w:rsidR="00905817" w:rsidRPr="00905817">
        <w:rPr>
          <w:position w:val="-12"/>
        </w:rPr>
        <w:object w:dxaOrig="240" w:dyaOrig="360" w14:anchorId="0AB20F8F">
          <v:shape id="_x0000_i1669" type="#_x0000_t75" style="width:12.25pt;height:19pt" o:ole="">
            <v:imagedata r:id="rId1308" o:title=""/>
          </v:shape>
          <o:OLEObject Type="Embed" ProgID="Equation.DSMT4" ShapeID="_x0000_i1669" DrawAspect="Content" ObjectID="_1494317761" r:id="rId1309"/>
        </w:object>
      </w:r>
      <w:r>
        <w:t xml:space="preserve">are the natural coordinates. Similarly, the motion is described in terms of the current position </w:t>
      </w:r>
      <w:r w:rsidR="00905817" w:rsidRPr="00905817">
        <w:rPr>
          <w:position w:val="-14"/>
        </w:rPr>
        <w:object w:dxaOrig="600" w:dyaOrig="400" w14:anchorId="2A1E937B">
          <v:shape id="_x0000_i1670" type="#_x0000_t75" style="width:29.9pt;height:19.7pt" o:ole="">
            <v:imagedata r:id="rId1310" o:title=""/>
          </v:shape>
          <o:OLEObject Type="Embed" ProgID="Equation.DSMT4" ShapeID="_x0000_i1670" DrawAspect="Content" ObjectID="_1494317762" r:id="rId1311"/>
        </w:object>
      </w:r>
      <w:r>
        <w:t xml:space="preserve"> of the </w:t>
      </w:r>
      <w:r w:rsidRPr="00BE09E9">
        <w:rPr>
          <w:i/>
        </w:rPr>
        <w:t>same</w:t>
      </w:r>
      <w:r>
        <w:t xml:space="preserve"> particles:</w:t>
      </w:r>
    </w:p>
    <w:p w14:paraId="6CDB32D5" w14:textId="2B838FD1" w:rsidR="008C7882" w:rsidRDefault="008C7882" w:rsidP="008C7882">
      <w:pPr>
        <w:pStyle w:val="MTDisplayEquation"/>
      </w:pPr>
      <w:r>
        <w:tab/>
      </w:r>
      <w:r w:rsidR="00905817" w:rsidRPr="00905817">
        <w:rPr>
          <w:position w:val="-28"/>
        </w:rPr>
        <w:object w:dxaOrig="1800" w:dyaOrig="680" w14:anchorId="49F67A7B">
          <v:shape id="_x0000_i1671" type="#_x0000_t75" style="width:91pt;height:34.65pt" o:ole="">
            <v:imagedata r:id="rId1312" o:title=""/>
          </v:shape>
          <o:OLEObject Type="Embed" ProgID="Equation.DSMT4" ShapeID="_x0000_i1671" DrawAspect="Content" ObjectID="_1494317763" r:id="rId13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w:instrText>
      </w:r>
      <w:r w:rsidR="00511485">
        <w:rPr>
          <w:noProof/>
        </w:rPr>
        <w:fldChar w:fldCharType="end"/>
      </w:r>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594083E6" w:rsidR="008C7882" w:rsidRDefault="008C7882" w:rsidP="008C7882">
      <w:pPr>
        <w:pStyle w:val="MTDisplayEquation"/>
      </w:pPr>
      <w:r>
        <w:tab/>
      </w:r>
      <w:r w:rsidR="00905817" w:rsidRPr="00905817">
        <w:rPr>
          <w:position w:val="-20"/>
        </w:rPr>
        <w:object w:dxaOrig="3420" w:dyaOrig="520" w14:anchorId="124062F7">
          <v:shape id="_x0000_i1672" type="#_x0000_t75" style="width:171.15pt;height:25.8pt" o:ole="">
            <v:imagedata r:id="rId1314" o:title=""/>
          </v:shape>
          <o:OLEObject Type="Embed" ProgID="Equation.DSMT4" ShapeID="_x0000_i1672" DrawAspect="Content" ObjectID="_1494317764" r:id="rId13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13</w:instrText>
      </w:r>
      <w:r w:rsidR="00511485">
        <w:rPr>
          <w:noProof/>
        </w:rPr>
        <w:fldChar w:fldCharType="end"/>
      </w:r>
      <w:r>
        <w:instrText>)</w:instrText>
      </w:r>
      <w:r>
        <w:fldChar w:fldCharType="end"/>
      </w:r>
    </w:p>
    <w:p w14:paraId="715E8E05" w14:textId="77777777" w:rsidR="008C7882" w:rsidRDefault="008C7882" w:rsidP="008C7882">
      <w:r>
        <w:t>where</w:t>
      </w:r>
    </w:p>
    <w:p w14:paraId="537B3EF1" w14:textId="4A9EE298" w:rsidR="008C7882" w:rsidRDefault="008C7882" w:rsidP="008C7882">
      <w:pPr>
        <w:pStyle w:val="MTDisplayEquation"/>
      </w:pPr>
      <w:r>
        <w:tab/>
      </w:r>
      <w:r w:rsidR="00905817" w:rsidRPr="00905817">
        <w:rPr>
          <w:position w:val="-58"/>
        </w:rPr>
        <w:object w:dxaOrig="2700" w:dyaOrig="1280" w14:anchorId="23E5A7E5">
          <v:shape id="_x0000_i1673" type="#_x0000_t75" style="width:135.15pt;height:63.85pt" o:ole="">
            <v:imagedata r:id="rId1316" o:title=""/>
          </v:shape>
          <o:OLEObject Type="Embed" ProgID="Equation.DSMT4" ShapeID="_x0000_i1673" DrawAspect="Content" ObjectID="_1494317765" r:id="rId13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w:instrText>
      </w:r>
      <w:r w:rsidR="00511485">
        <w:instrText xml:space="preserve">c \* Arabic \* MERGEFORMAT </w:instrText>
      </w:r>
      <w:r w:rsidR="00511485">
        <w:fldChar w:fldCharType="separate"/>
      </w:r>
      <w:r w:rsidR="00D3178E">
        <w:rPr>
          <w:noProof/>
        </w:rPr>
        <w:instrText>14</w:instrText>
      </w:r>
      <w:r w:rsidR="00511485">
        <w:rPr>
          <w:noProof/>
        </w:rPr>
        <w:fldChar w:fldCharType="end"/>
      </w:r>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61367863" w:rsidR="008C7882" w:rsidRDefault="008C7882" w:rsidP="008C7882">
      <w:pPr>
        <w:pStyle w:val="MTDisplayEquation"/>
      </w:pPr>
      <w:r>
        <w:tab/>
      </w:r>
      <w:r w:rsidR="00905817" w:rsidRPr="00905817">
        <w:rPr>
          <w:position w:val="-50"/>
        </w:rPr>
        <w:object w:dxaOrig="5840" w:dyaOrig="1120" w14:anchorId="57DC74D3">
          <v:shape id="_x0000_i1674" type="#_x0000_t75" style="width:290.7pt;height:56.4pt" o:ole="">
            <v:imagedata r:id="rId1318" o:title=""/>
          </v:shape>
          <o:OLEObject Type="Embed" ProgID="Equation.DSMT4" ShapeID="_x0000_i1674" DrawAspect="Content" ObjectID="_1494317766" r:id="rId131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15</w:instrText>
      </w:r>
      <w:r w:rsidR="00511485">
        <w:rPr>
          <w:noProof/>
        </w:rPr>
        <w:fldChar w:fldCharType="end"/>
      </w:r>
      <w:r>
        <w:instrText>)</w:instrText>
      </w:r>
      <w:r>
        <w:fldChar w:fldCharType="end"/>
      </w:r>
    </w:p>
    <w:p w14:paraId="6B5EBD22" w14:textId="77777777" w:rsidR="008C7882" w:rsidRDefault="008C7882" w:rsidP="008C7882">
      <w:r>
        <w:t>The constitutive component can be discretized as follows:</w:t>
      </w:r>
    </w:p>
    <w:p w14:paraId="2C8ABE55" w14:textId="4070DC32" w:rsidR="008C7882" w:rsidRDefault="008C7882" w:rsidP="008C7882">
      <w:pPr>
        <w:pStyle w:val="MTDisplayEquation"/>
      </w:pPr>
      <w:r>
        <w:tab/>
      </w:r>
      <w:r w:rsidR="00905817" w:rsidRPr="00905817">
        <w:rPr>
          <w:position w:val="-36"/>
        </w:rPr>
        <w:object w:dxaOrig="4200" w:dyaOrig="840" w14:anchorId="188DFAD6">
          <v:shape id="_x0000_i1675" type="#_x0000_t75" style="width:209.9pt;height:42.1pt" o:ole="">
            <v:imagedata r:id="rId1320" o:title=""/>
          </v:shape>
          <o:OLEObject Type="Embed" ProgID="Equation.DSMT4" ShapeID="_x0000_i1675" DrawAspect="Content" ObjectID="_1494317767" r:id="rId13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16</w:instrText>
      </w:r>
      <w:r w:rsidR="00511485">
        <w:rPr>
          <w:noProof/>
        </w:rPr>
        <w:fldChar w:fldCharType="end"/>
      </w:r>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1D469949" w:rsidR="008C7882" w:rsidRDefault="008C7882" w:rsidP="008C7882">
      <w:pPr>
        <w:pStyle w:val="MTDisplayEquation"/>
      </w:pPr>
      <w:r>
        <w:tab/>
      </w:r>
      <w:r w:rsidR="00905817" w:rsidRPr="00905817">
        <w:rPr>
          <w:position w:val="-34"/>
        </w:rPr>
        <w:object w:dxaOrig="1960" w:dyaOrig="620" w14:anchorId="11D87C6D">
          <v:shape id="_x0000_i1676" type="#_x0000_t75" style="width:97.8pt;height:30.55pt" o:ole="">
            <v:imagedata r:id="rId1322" o:title=""/>
          </v:shape>
          <o:OLEObject Type="Embed" ProgID="Equation.DSMT4" ShapeID="_x0000_i1676" DrawAspect="Content" ObjectID="_1494317768" r:id="rId132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w:instrText>
      </w:r>
      <w:r w:rsidR="00511485">
        <w:instrText xml:space="preserve">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17</w:instrText>
      </w:r>
      <w:r w:rsidR="00511485">
        <w:rPr>
          <w:noProof/>
        </w:rPr>
        <w:fldChar w:fldCharType="end"/>
      </w:r>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38C9BAF8" w:rsidR="008C7882" w:rsidRDefault="008C7882" w:rsidP="008C7882">
      <w:pPr>
        <w:pStyle w:val="MTDisplayEquation"/>
      </w:pPr>
      <w:r>
        <w:tab/>
      </w:r>
      <w:r w:rsidR="00905817" w:rsidRPr="00905817">
        <w:rPr>
          <w:position w:val="-28"/>
        </w:rPr>
        <w:object w:dxaOrig="1219" w:dyaOrig="680" w14:anchorId="0AED2BFB">
          <v:shape id="_x0000_i1677" type="#_x0000_t75" style="width:61.15pt;height:34.65pt" o:ole="">
            <v:imagedata r:id="rId1324" o:title=""/>
          </v:shape>
          <o:OLEObject Type="Embed" ProgID="Equation.DSMT4" ShapeID="_x0000_i1677" DrawAspect="Content" ObjectID="_1494317769" r:id="rId13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18</w:instrText>
      </w:r>
      <w:r w:rsidR="00511485">
        <w:rPr>
          <w:noProof/>
        </w:rPr>
        <w:fldChar w:fldCharType="end"/>
      </w:r>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3BD8FCD1" w:rsidR="008C7882" w:rsidRDefault="008C7882" w:rsidP="008C7882">
      <w:pPr>
        <w:pStyle w:val="MTDisplayEquation"/>
      </w:pPr>
      <w:r>
        <w:lastRenderedPageBreak/>
        <w:tab/>
      </w:r>
      <w:r w:rsidR="00905817" w:rsidRPr="00905817">
        <w:rPr>
          <w:position w:val="-104"/>
        </w:rPr>
        <w:object w:dxaOrig="3560" w:dyaOrig="2200" w14:anchorId="7FB7B8BA">
          <v:shape id="_x0000_i1678" type="#_x0000_t75" style="width:176.6pt;height:109.35pt" o:ole="">
            <v:imagedata r:id="rId1326" o:title=""/>
          </v:shape>
          <o:OLEObject Type="Embed" ProgID="Equation.DSMT4" ShapeID="_x0000_i1678" DrawAspect="Content" ObjectID="_1494317770" r:id="rId13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w:instrText>
      </w:r>
      <w:r w:rsidR="00511485">
        <w:instrText xml:space="preserve">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19</w:instrText>
      </w:r>
      <w:r w:rsidR="00511485">
        <w:rPr>
          <w:noProof/>
        </w:rPr>
        <w:fldChar w:fldCharType="end"/>
      </w:r>
      <w:r>
        <w:instrText>)</w:instrText>
      </w:r>
      <w:r>
        <w:fldChar w:fldCharType="end"/>
      </w:r>
    </w:p>
    <w:p w14:paraId="57AAFF2F" w14:textId="77777777" w:rsidR="008C7882" w:rsidRDefault="008C7882" w:rsidP="008C7882"/>
    <w:p w14:paraId="560C88A9" w14:textId="07557779" w:rsidR="008C7882" w:rsidRDefault="008C7882" w:rsidP="008C7882">
      <w:r>
        <w:t xml:space="preserve">The spatial constitutive matrix </w:t>
      </w:r>
      <w:r>
        <w:rPr>
          <w:b/>
        </w:rPr>
        <w:t xml:space="preserve">D </w:t>
      </w:r>
      <w:r>
        <w:t xml:space="preserve">is constructed from the components of the fourth-order tensor </w:t>
      </w:r>
      <w:r w:rsidR="00905817" w:rsidRPr="00905817">
        <w:rPr>
          <w:position w:val="-4"/>
        </w:rPr>
        <w:object w:dxaOrig="200" w:dyaOrig="200" w14:anchorId="77148BA9">
          <v:shape id="_x0000_i1679" type="#_x0000_t75" style="width:10.2pt;height:10.2pt" o:ole="">
            <v:imagedata r:id="rId1328" o:title=""/>
          </v:shape>
          <o:OLEObject Type="Embed" ProgID="Equation.DSMT4" ShapeID="_x0000_i1679" DrawAspect="Content" ObjectID="_1494317771" r:id="rId1329"/>
        </w:object>
      </w:r>
      <w:r>
        <w:t xml:space="preserve">using the following table; </w:t>
      </w:r>
      <w:r w:rsidR="00905817" w:rsidRPr="00905817">
        <w:rPr>
          <w:position w:val="-14"/>
        </w:rPr>
        <w:object w:dxaOrig="940" w:dyaOrig="380" w14:anchorId="40B0DEBA">
          <v:shape id="_x0000_i1680" type="#_x0000_t75" style="width:47.55pt;height:19pt" o:ole="">
            <v:imagedata r:id="rId1330" o:title=""/>
          </v:shape>
          <o:OLEObject Type="Embed" ProgID="Equation.DSMT4" ShapeID="_x0000_i1680" DrawAspect="Content" ObjectID="_1494317772" r:id="rId1331"/>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61D35BA4" w:rsidR="008C7882" w:rsidRDefault="008C7882" w:rsidP="008C7882">
      <w:pPr>
        <w:pStyle w:val="MTDisplayEquation"/>
      </w:pPr>
      <w:r>
        <w:tab/>
      </w:r>
      <w:r w:rsidR="00905817" w:rsidRPr="00905817">
        <w:rPr>
          <w:position w:val="-34"/>
        </w:rPr>
        <w:object w:dxaOrig="4580" w:dyaOrig="620" w14:anchorId="7148809E">
          <v:shape id="_x0000_i1681" type="#_x0000_t75" style="width:228.9pt;height:30.55pt" o:ole="">
            <v:imagedata r:id="rId1332" o:title=""/>
          </v:shape>
          <o:OLEObject Type="Embed" ProgID="Equation.DSMT4" ShapeID="_x0000_i1681" DrawAspect="Content" ObjectID="_1494317773" r:id="rId13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20</w:instrText>
      </w:r>
      <w:r w:rsidR="00511485">
        <w:rPr>
          <w:noProof/>
        </w:rPr>
        <w:fldChar w:fldCharType="end"/>
      </w:r>
      <w:r>
        <w:instrText>)</w:instrText>
      </w:r>
      <w:r>
        <w:fldChar w:fldCharType="end"/>
      </w:r>
    </w:p>
    <w:p w14:paraId="047CF165" w14:textId="77777777" w:rsidR="008C7882" w:rsidRDefault="008C7882" w:rsidP="008C7882">
      <w:r>
        <w:t>For the pressure component of the external virtual work, we find</w:t>
      </w:r>
    </w:p>
    <w:p w14:paraId="48456C29" w14:textId="4E9D812D" w:rsidR="008C7882" w:rsidRDefault="008C7882" w:rsidP="008C7882">
      <w:pPr>
        <w:pStyle w:val="MTDisplayEquation"/>
      </w:pPr>
      <w:r>
        <w:tab/>
      </w:r>
      <w:r w:rsidR="00905817" w:rsidRPr="00905817">
        <w:rPr>
          <w:position w:val="-14"/>
        </w:rPr>
        <w:object w:dxaOrig="4000" w:dyaOrig="420" w14:anchorId="1858A5C0">
          <v:shape id="_x0000_i1682" type="#_x0000_t75" style="width:200.4pt;height:20.4pt" o:ole="">
            <v:imagedata r:id="rId1334" o:title=""/>
          </v:shape>
          <o:OLEObject Type="Embed" ProgID="Equation.DSMT4" ShapeID="_x0000_i1682" DrawAspect="Content" ObjectID="_1494317774" r:id="rId133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21</w:instrText>
      </w:r>
      <w:r w:rsidR="00511485">
        <w:rPr>
          <w:noProof/>
        </w:rPr>
        <w:fldChar w:fldCharType="end"/>
      </w:r>
      <w:r>
        <w:instrText>)</w:instrText>
      </w:r>
      <w:r>
        <w:fldChar w:fldCharType="end"/>
      </w:r>
    </w:p>
    <w:p w14:paraId="2A532AC7" w14:textId="77777777" w:rsidR="008C7882" w:rsidRDefault="008C7882" w:rsidP="008C7882">
      <w:r>
        <w:t>where,</w:t>
      </w:r>
    </w:p>
    <w:p w14:paraId="539CCB84" w14:textId="0AE01CBE" w:rsidR="008C7882" w:rsidRDefault="008C7882" w:rsidP="008C7882">
      <w:pPr>
        <w:pStyle w:val="MTDisplayEquation"/>
      </w:pPr>
      <w:r>
        <w:tab/>
      </w:r>
      <w:r w:rsidR="00905817" w:rsidRPr="00905817">
        <w:rPr>
          <w:position w:val="-106"/>
        </w:rPr>
        <w:object w:dxaOrig="6020" w:dyaOrig="1480" w14:anchorId="0A70C6CA">
          <v:shape id="_x0000_i1683" type="#_x0000_t75" style="width:300.9pt;height:74.05pt" o:ole="">
            <v:imagedata r:id="rId1336" o:title=""/>
          </v:shape>
          <o:OLEObject Type="Embed" ProgID="Equation.DSMT4" ShapeID="_x0000_i1683" DrawAspect="Content" ObjectID="_1494317775" r:id="rId13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22</w:instrText>
      </w:r>
      <w:r w:rsidR="00511485">
        <w:rPr>
          <w:noProof/>
        </w:rPr>
        <w:fldChar w:fldCharType="end"/>
      </w:r>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258" w:name="_Toc176704842"/>
      <w:bookmarkStart w:id="259" w:name="_Toc289032548"/>
      <w:r>
        <w:lastRenderedPageBreak/>
        <w:t>Weak formulation for biphasic materials</w:t>
      </w:r>
      <w:bookmarkEnd w:id="258"/>
      <w:bookmarkEnd w:id="259"/>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r w:rsidR="00511485">
        <w:fldChar w:fldCharType="begin"/>
      </w:r>
      <w:r w:rsidR="00511485">
        <w:instrText xml:space="preserve"> REF ZEqnNum</w:instrText>
      </w:r>
      <w:r w:rsidR="00511485">
        <w:instrText xml:space="preserve">902981 \* Charformat \! \* MERGEFORMAT </w:instrText>
      </w:r>
      <w:r w:rsidR="00511485">
        <w:fldChar w:fldCharType="separate"/>
      </w:r>
      <w:r w:rsidR="00D3178E">
        <w:instrText>(2.97)</w:instrText>
      </w:r>
      <w:r w:rsidR="00511485">
        <w:fldChar w:fldCharType="end"/>
      </w:r>
      <w:r w:rsidR="00F71297">
        <w:fldChar w:fldCharType="end"/>
      </w:r>
      <w:r w:rsidRPr="000037DA">
        <w:t xml:space="preserve"> and </w:t>
      </w:r>
      <w:r w:rsidR="00F71297">
        <w:fldChar w:fldCharType="begin"/>
      </w:r>
      <w:r w:rsidR="00F71297">
        <w:instrText xml:space="preserve"> GOTOBUTTON ZEqnNum916857  \* MERGEFORMAT </w:instrText>
      </w:r>
      <w:r w:rsidR="00511485">
        <w:fldChar w:fldCharType="begin"/>
      </w:r>
      <w:r w:rsidR="00511485">
        <w:instrText xml:space="preserve"> REF ZEqnNum916857 \* Charformat \! \* MERGEFORMAT </w:instrText>
      </w:r>
      <w:r w:rsidR="00511485">
        <w:fldChar w:fldCharType="separate"/>
      </w:r>
      <w:r w:rsidR="00D3178E">
        <w:instrText>(2.99)</w:instrText>
      </w:r>
      <w:r w:rsidR="00511485">
        <w:fldChar w:fldCharType="end"/>
      </w:r>
      <w:r w:rsidR="00F71297">
        <w:fldChar w:fldCharType="end"/>
      </w:r>
      <w:r>
        <w:t>:</w:t>
      </w:r>
    </w:p>
    <w:p w14:paraId="163DB9FC" w14:textId="6504F774" w:rsidR="00FB6012" w:rsidRPr="000037DA" w:rsidRDefault="00FB6012" w:rsidP="00FB6012">
      <w:pPr>
        <w:pStyle w:val="MTDisplayEquation"/>
      </w:pPr>
      <w:r w:rsidRPr="000037DA">
        <w:tab/>
      </w:r>
      <w:r w:rsidR="00905817" w:rsidRPr="00905817">
        <w:rPr>
          <w:position w:val="-18"/>
        </w:rPr>
        <w:object w:dxaOrig="5040" w:dyaOrig="480" w14:anchorId="7D54D9A0">
          <v:shape id="_x0000_i1684" type="#_x0000_t75" style="width:252pt;height:24.45pt" o:ole="">
            <v:imagedata r:id="rId1338" o:title=""/>
          </v:shape>
          <o:OLEObject Type="Embed" ProgID="Equation.DSMT4" ShapeID="_x0000_i1684" DrawAspect="Content" ObjectID="_1494317776" r:id="rId1339"/>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23</w:instrText>
      </w:r>
      <w:r w:rsidR="00511485">
        <w:rPr>
          <w:noProof/>
        </w:rPr>
        <w:fldChar w:fldCharType="end"/>
      </w:r>
      <w:r>
        <w:instrText>)</w:instrText>
      </w:r>
      <w:r>
        <w:fldChar w:fldCharType="end"/>
      </w:r>
    </w:p>
    <w:p w14:paraId="5914A3C8" w14:textId="6C554CF0" w:rsidR="00FB6012" w:rsidRDefault="00FB6012" w:rsidP="00FB6012">
      <w:pPr>
        <w:rPr>
          <w:ins w:id="260" w:author="Gerard" w:date="2014-11-07T12:48:00Z"/>
        </w:rPr>
      </w:pPr>
      <w:r w:rsidRPr="000037DA">
        <w:t xml:space="preserve">where </w:t>
      </w:r>
      <w:r w:rsidR="00905817" w:rsidRPr="00905817">
        <w:rPr>
          <w:position w:val="-6"/>
        </w:rPr>
        <w:object w:dxaOrig="200" w:dyaOrig="279" w14:anchorId="07CA5FD5">
          <v:shape id="_x0000_i1685" type="#_x0000_t75" style="width:10.2pt;height:14.25pt" o:ole="">
            <v:imagedata r:id="rId1340" o:title=""/>
          </v:shape>
          <o:OLEObject Type="Embed" ProgID="Equation.DSMT4" ShapeID="_x0000_i1685" DrawAspect="Content" ObjectID="_1494317777" r:id="rId1341"/>
        </w:object>
      </w:r>
      <w:r w:rsidRPr="000037DA">
        <w:t xml:space="preserve"> is the domain of interest defined on the solid matrix, </w:t>
      </w:r>
      <w:r w:rsidR="00905817" w:rsidRPr="00905817">
        <w:rPr>
          <w:position w:val="-6"/>
        </w:rPr>
        <w:object w:dxaOrig="420" w:dyaOrig="320" w14:anchorId="5C3636DF">
          <v:shape id="_x0000_i1686" type="#_x0000_t75" style="width:20.4pt;height:15.6pt" o:ole="">
            <v:imagedata r:id="rId1342" o:title=""/>
          </v:shape>
          <o:OLEObject Type="Embed" ProgID="Equation.DSMT4" ShapeID="_x0000_i1686" DrawAspect="Content" ObjectID="_1494317778" r:id="rId1343"/>
        </w:object>
      </w:r>
      <w:r w:rsidRPr="000037DA">
        <w:t xml:space="preserve"> is a virtual velocity of the solid and </w:t>
      </w:r>
      <w:r w:rsidR="00905817" w:rsidRPr="00905817">
        <w:rPr>
          <w:position w:val="-10"/>
        </w:rPr>
        <w:object w:dxaOrig="380" w:dyaOrig="320" w14:anchorId="16D346E7">
          <v:shape id="_x0000_i1687" type="#_x0000_t75" style="width:19pt;height:15.6pt" o:ole="">
            <v:imagedata r:id="rId1344" o:title=""/>
          </v:shape>
          <o:OLEObject Type="Embed" ProgID="Equation.DSMT4" ShapeID="_x0000_i1687" DrawAspect="Content" ObjectID="_1494317779" r:id="rId1345"/>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905817" w:rsidRPr="00905817">
        <w:rPr>
          <w:position w:val="-6"/>
        </w:rPr>
        <w:object w:dxaOrig="300" w:dyaOrig="279" w14:anchorId="2330AFDC">
          <v:shape id="_x0000_i1688" type="#_x0000_t75" style="width:14.95pt;height:14.25pt" o:ole="">
            <v:imagedata r:id="rId1346" o:title=""/>
          </v:shape>
          <o:OLEObject Type="Embed" ProgID="Equation.DSMT4" ShapeID="_x0000_i1688" DrawAspect="Content" ObjectID="_1494317780" r:id="rId1347"/>
        </w:object>
      </w:r>
      <w:r>
        <w:t xml:space="preserve"> is an elemental volume of </w:t>
      </w:r>
      <w:r w:rsidR="00905817" w:rsidRPr="00905817">
        <w:rPr>
          <w:position w:val="-6"/>
        </w:rPr>
        <w:object w:dxaOrig="200" w:dyaOrig="279" w14:anchorId="4C8EB6E7">
          <v:shape id="_x0000_i1689" type="#_x0000_t75" style="width:10.2pt;height:14.25pt" o:ole="">
            <v:imagedata r:id="rId1348" o:title=""/>
          </v:shape>
          <o:OLEObject Type="Embed" ProgID="Equation.DSMT4" ShapeID="_x0000_i1689" DrawAspect="Content" ObjectID="_1494317781" r:id="rId1349"/>
        </w:object>
      </w:r>
      <w:r w:rsidRPr="000037DA">
        <w:t>.  Using the divergence theorem, this expression may be rearranged as</w:t>
      </w:r>
    </w:p>
    <w:p w14:paraId="4DFAA7C5" w14:textId="48572D74" w:rsidR="001C1E70" w:rsidRPr="000037DA" w:rsidDel="00DD709E" w:rsidRDefault="001C1E70">
      <w:pPr>
        <w:pStyle w:val="MTDisplayEquation"/>
        <w:rPr>
          <w:del w:id="261" w:author="Gerard" w:date="2014-11-07T13:02:00Z"/>
        </w:rPr>
        <w:pPrChange w:id="262" w:author="Gerard" w:date="2014-11-07T12:48:00Z">
          <w:pPr/>
        </w:pPrChange>
      </w:pPr>
    </w:p>
    <w:p w14:paraId="07DC0215" w14:textId="21989C73" w:rsidR="00FB6012" w:rsidRPr="000037DA" w:rsidRDefault="00FB6012" w:rsidP="00FB6012">
      <w:pPr>
        <w:pStyle w:val="MTDisplayEquation"/>
      </w:pPr>
      <w:r w:rsidRPr="000037DA">
        <w:tab/>
      </w:r>
      <w:r w:rsidR="00905817" w:rsidRPr="00905817">
        <w:rPr>
          <w:position w:val="-42"/>
        </w:rPr>
        <w:object w:dxaOrig="5200" w:dyaOrig="960" w14:anchorId="71BCE412">
          <v:shape id="_x0000_i1690" type="#_x0000_t75" style="width:260.15pt;height:47.55pt" o:ole="">
            <v:imagedata r:id="rId1350" o:title=""/>
          </v:shape>
          <o:OLEObject Type="Embed" ProgID="Equation.DSMT4" ShapeID="_x0000_i1690" DrawAspect="Content" ObjectID="_1494317782" r:id="rId135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3" w:name="ZEqnNum414242"/>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24</w:instrText>
      </w:r>
      <w:r w:rsidR="00511485">
        <w:rPr>
          <w:noProof/>
        </w:rPr>
        <w:fldChar w:fldCharType="end"/>
      </w:r>
      <w:r>
        <w:instrText>)</w:instrText>
      </w:r>
      <w:bookmarkEnd w:id="263"/>
      <w:r>
        <w:fldChar w:fldCharType="end"/>
      </w:r>
    </w:p>
    <w:p w14:paraId="1E488B9D" w14:textId="06DE3C3C" w:rsidR="00FB6012" w:rsidRDefault="00FB6012" w:rsidP="00FB6012">
      <w:r w:rsidRPr="000037DA">
        <w:t xml:space="preserve">where </w:t>
      </w:r>
      <w:r w:rsidR="00905817" w:rsidRPr="00905817">
        <w:rPr>
          <w:position w:val="-16"/>
        </w:rPr>
        <w:object w:dxaOrig="3100" w:dyaOrig="440" w14:anchorId="011C245B">
          <v:shape id="_x0000_i1691" type="#_x0000_t75" style="width:154.85pt;height:21.75pt" o:ole="">
            <v:imagedata r:id="rId1352" o:title=""/>
          </v:shape>
          <o:OLEObject Type="Embed" ProgID="Equation.DSMT4" ShapeID="_x0000_i1691" DrawAspect="Content" ObjectID="_1494317783" r:id="rId1353"/>
        </w:object>
      </w:r>
      <w:r w:rsidRPr="000037DA">
        <w:t xml:space="preserve"> is the virtual rate of deformation tensor, </w:t>
      </w:r>
      <w:r w:rsidR="00905817" w:rsidRPr="00905817">
        <w:rPr>
          <w:position w:val="-6"/>
        </w:rPr>
        <w:object w:dxaOrig="800" w:dyaOrig="260" w14:anchorId="69B9D247">
          <v:shape id="_x0000_i1692" type="#_x0000_t75" style="width:40.1pt;height:12.9pt" o:ole="">
            <v:imagedata r:id="rId1354" o:title=""/>
          </v:shape>
          <o:OLEObject Type="Embed" ProgID="Equation.DSMT4" ShapeID="_x0000_i1692" DrawAspect="Content" ObjectID="_1494317784" r:id="rId1355"/>
        </w:object>
      </w:r>
      <w:r w:rsidRPr="000037DA">
        <w:t xml:space="preserve"> is the total traction on the surface </w:t>
      </w:r>
      <w:r w:rsidR="00905817" w:rsidRPr="00905817">
        <w:rPr>
          <w:position w:val="-6"/>
        </w:rPr>
        <w:object w:dxaOrig="320" w:dyaOrig="279" w14:anchorId="69F2BB59">
          <v:shape id="_x0000_i1693" type="#_x0000_t75" style="width:15.6pt;height:14.25pt" o:ole="">
            <v:imagedata r:id="rId1356" o:title=""/>
          </v:shape>
          <o:OLEObject Type="Embed" ProgID="Equation.DSMT4" ShapeID="_x0000_i1693" DrawAspect="Content" ObjectID="_1494317785" r:id="rId1357"/>
        </w:object>
      </w:r>
      <w:r w:rsidRPr="000037DA">
        <w:t xml:space="preserve">, and </w:t>
      </w:r>
      <w:r w:rsidR="00905817" w:rsidRPr="00905817">
        <w:rPr>
          <w:position w:val="-12"/>
        </w:rPr>
        <w:object w:dxaOrig="999" w:dyaOrig="360" w14:anchorId="06078747">
          <v:shape id="_x0000_i1694" type="#_x0000_t75" style="width:50.25pt;height:19pt" o:ole="">
            <v:imagedata r:id="rId1358" o:title=""/>
          </v:shape>
          <o:OLEObject Type="Embed" ProgID="Equation.DSMT4" ShapeID="_x0000_i1694" DrawAspect="Content" ObjectID="_1494317786" r:id="rId1359"/>
        </w:object>
      </w:r>
      <w:r w:rsidRPr="000037DA">
        <w:t xml:space="preserve"> is the component of the fluid flux normal to </w:t>
      </w:r>
      <w:r w:rsidR="00905817" w:rsidRPr="00905817">
        <w:rPr>
          <w:position w:val="-6"/>
        </w:rPr>
        <w:object w:dxaOrig="320" w:dyaOrig="279" w14:anchorId="61B6C5A9">
          <v:shape id="_x0000_i1695" type="#_x0000_t75" style="width:15.6pt;height:14.25pt" o:ole="">
            <v:imagedata r:id="rId1360" o:title=""/>
          </v:shape>
          <o:OLEObject Type="Embed" ProgID="Equation.DSMT4" ShapeID="_x0000_i1695" DrawAspect="Content" ObjectID="_1494317787" r:id="rId1361"/>
        </w:object>
      </w:r>
      <w:r w:rsidRPr="000037DA">
        <w:t xml:space="preserve">, with </w:t>
      </w:r>
      <w:r w:rsidR="00905817" w:rsidRPr="00905817">
        <w:rPr>
          <w:position w:val="-4"/>
        </w:rPr>
        <w:object w:dxaOrig="200" w:dyaOrig="200" w14:anchorId="4963D2E2">
          <v:shape id="_x0000_i1696" type="#_x0000_t75" style="width:10.2pt;height:10.2pt" o:ole="">
            <v:imagedata r:id="rId1362" o:title=""/>
          </v:shape>
          <o:OLEObject Type="Embed" ProgID="Equation.DSMT4" ShapeID="_x0000_i1696" DrawAspect="Content" ObjectID="_1494317788" r:id="rId1363"/>
        </w:object>
      </w:r>
      <w:r w:rsidRPr="000037DA">
        <w:t xml:space="preserve"> representing the unit outward normal to </w:t>
      </w:r>
      <w:r w:rsidR="00905817" w:rsidRPr="00905817">
        <w:rPr>
          <w:position w:val="-6"/>
        </w:rPr>
        <w:object w:dxaOrig="320" w:dyaOrig="279" w14:anchorId="1B218C13">
          <v:shape id="_x0000_i1697" type="#_x0000_t75" style="width:15.6pt;height:14.25pt" o:ole="">
            <v:imagedata r:id="rId1364" o:title=""/>
          </v:shape>
          <o:OLEObject Type="Embed" ProgID="Equation.DSMT4" ShapeID="_x0000_i1697" DrawAspect="Content" ObjectID="_1494317789" r:id="rId1365"/>
        </w:object>
      </w:r>
      <w:r w:rsidR="0018091D">
        <w:t>.</w:t>
      </w:r>
      <w:r w:rsidRPr="000037DA">
        <w:t xml:space="preserve"> </w:t>
      </w:r>
      <w:r w:rsidR="00905817" w:rsidRPr="00905817">
        <w:rPr>
          <w:position w:val="-6"/>
        </w:rPr>
        <w:object w:dxaOrig="320" w:dyaOrig="279" w14:anchorId="0DAB0E22">
          <v:shape id="_x0000_i1698" type="#_x0000_t75" style="width:15.6pt;height:14.25pt" o:ole="">
            <v:imagedata r:id="rId1366" o:title=""/>
          </v:shape>
          <o:OLEObject Type="Embed" ProgID="Equation.DSMT4" ShapeID="_x0000_i1698" DrawAspect="Content" ObjectID="_1494317790" r:id="rId1367"/>
        </w:object>
      </w:r>
      <w:r w:rsidRPr="000037DA">
        <w:t xml:space="preserve"> represents an elemental area of </w:t>
      </w:r>
      <w:r w:rsidR="00905817" w:rsidRPr="00905817">
        <w:rPr>
          <w:position w:val="-6"/>
        </w:rPr>
        <w:object w:dxaOrig="320" w:dyaOrig="279" w14:anchorId="27C26F71">
          <v:shape id="_x0000_i1699" type="#_x0000_t75" style="width:15.6pt;height:14.25pt" o:ole="">
            <v:imagedata r:id="rId1368" o:title=""/>
          </v:shape>
          <o:OLEObject Type="Embed" ProgID="Equation.DSMT4" ShapeID="_x0000_i1699" DrawAspect="Content" ObjectID="_1494317791" r:id="rId1369"/>
        </w:object>
      </w:r>
      <w:r w:rsidRPr="000037DA">
        <w:t xml:space="preserve">.  In this type of problem, essential boundary conditions are prescribed </w:t>
      </w:r>
      <w:r w:rsidR="0018091D">
        <w:t>for</w:t>
      </w:r>
      <w:r w:rsidRPr="000037DA">
        <w:t xml:space="preserve"> </w:t>
      </w:r>
      <w:r w:rsidR="00905817" w:rsidRPr="00905817">
        <w:rPr>
          <w:position w:val="-6"/>
        </w:rPr>
        <w:object w:dxaOrig="200" w:dyaOrig="220" w14:anchorId="1FD64244">
          <v:shape id="_x0000_i1700" type="#_x0000_t75" style="width:10.2pt;height:10.85pt" o:ole="">
            <v:imagedata r:id="rId1370" o:title=""/>
          </v:shape>
          <o:OLEObject Type="Embed" ProgID="Equation.DSMT4" ShapeID="_x0000_i1700" DrawAspect="Content" ObjectID="_1494317792" r:id="rId1371"/>
        </w:object>
      </w:r>
      <w:r w:rsidRPr="000037DA">
        <w:t xml:space="preserve"> and </w:t>
      </w:r>
      <w:r w:rsidR="00905817" w:rsidRPr="00905817">
        <w:rPr>
          <w:position w:val="-10"/>
        </w:rPr>
        <w:object w:dxaOrig="240" w:dyaOrig="260" w14:anchorId="534FF661">
          <v:shape id="_x0000_i1701" type="#_x0000_t75" style="width:12.25pt;height:12.9pt" o:ole="">
            <v:imagedata r:id="rId1372" o:title=""/>
          </v:shape>
          <o:OLEObject Type="Embed" ProgID="Equation.DSMT4" ShapeID="_x0000_i1701" DrawAspect="Content" ObjectID="_1494317793" r:id="rId1373"/>
        </w:object>
      </w:r>
      <w:r w:rsidRPr="000037DA">
        <w:t xml:space="preserve">, and natural boundary conditions </w:t>
      </w:r>
      <w:r w:rsidR="0018091D">
        <w:t>are prescribed for</w:t>
      </w:r>
      <w:r w:rsidRPr="000037DA">
        <w:t xml:space="preserve"> </w:t>
      </w:r>
      <w:r w:rsidR="00905817" w:rsidRPr="00905817">
        <w:rPr>
          <w:position w:val="-6"/>
        </w:rPr>
        <w:object w:dxaOrig="160" w:dyaOrig="260" w14:anchorId="26C5321B">
          <v:shape id="_x0000_i1702" type="#_x0000_t75" style="width:8.15pt;height:12.9pt" o:ole="">
            <v:imagedata r:id="rId1374" o:title=""/>
          </v:shape>
          <o:OLEObject Type="Embed" ProgID="Equation.DSMT4" ShapeID="_x0000_i1702" DrawAspect="Content" ObjectID="_1494317794" r:id="rId1375"/>
        </w:object>
      </w:r>
      <w:r w:rsidRPr="000037DA">
        <w:t xml:space="preserve"> and </w:t>
      </w:r>
      <w:r w:rsidR="00905817" w:rsidRPr="00905817">
        <w:rPr>
          <w:position w:val="-12"/>
        </w:rPr>
        <w:object w:dxaOrig="300" w:dyaOrig="360" w14:anchorId="031C5117">
          <v:shape id="_x0000_i1703" type="#_x0000_t75" style="width:14.95pt;height:19pt" o:ole="">
            <v:imagedata r:id="rId1376" o:title=""/>
          </v:shape>
          <o:OLEObject Type="Embed" ProgID="Equation.DSMT4" ShapeID="_x0000_i1703" DrawAspect="Content" ObjectID="_1494317795" r:id="rId1377"/>
        </w:object>
      </w:r>
      <w:r w:rsidRPr="000037DA">
        <w:t>. In the expression of Eq.</w:t>
      </w:r>
      <w:r w:rsidR="00F71297">
        <w:fldChar w:fldCharType="begin"/>
      </w:r>
      <w:r w:rsidR="00F71297">
        <w:instrText xml:space="preserve"> GOTOBUTTON ZEqnNum414242  \* MERGEFORMAT </w:instrText>
      </w:r>
      <w:r w:rsidR="00511485">
        <w:fldChar w:fldCharType="begin"/>
      </w:r>
      <w:r w:rsidR="00511485">
        <w:instrText xml:space="preserve"> REF ZEqnNum414242 \</w:instrText>
      </w:r>
      <w:r w:rsidR="00511485">
        <w:instrText xml:space="preserve">* Charformat \! \* MERGEFORMAT </w:instrText>
      </w:r>
      <w:r w:rsidR="00511485">
        <w:fldChar w:fldCharType="separate"/>
      </w:r>
      <w:r w:rsidR="00D3178E">
        <w:instrText>(3.24)</w:instrText>
      </w:r>
      <w:r w:rsidR="00511485">
        <w:fldChar w:fldCharType="end"/>
      </w:r>
      <w:r w:rsidR="00F71297">
        <w:fldChar w:fldCharType="end"/>
      </w:r>
      <w:r w:rsidRPr="000037DA">
        <w:t xml:space="preserve">, </w:t>
      </w:r>
      <w:r w:rsidR="00905817" w:rsidRPr="00905817">
        <w:rPr>
          <w:position w:val="-16"/>
        </w:rPr>
        <w:object w:dxaOrig="1960" w:dyaOrig="440" w14:anchorId="6E6B5819">
          <v:shape id="_x0000_i1704" type="#_x0000_t75" style="width:97.8pt;height:21.75pt" o:ole="">
            <v:imagedata r:id="rId1378" o:title=""/>
          </v:shape>
          <o:OLEObject Type="Embed" ProgID="Equation.DSMT4" ShapeID="_x0000_i1704" DrawAspect="Content" ObjectID="_1494317796" r:id="rId1379"/>
        </w:object>
      </w:r>
      <w:r w:rsidRPr="000037DA">
        <w:t xml:space="preserve"> represents the virtual work.</w:t>
      </w:r>
    </w:p>
    <w:p w14:paraId="6020D169" w14:textId="77777777" w:rsidR="00FB6012" w:rsidRPr="000037DA" w:rsidRDefault="00FB6012" w:rsidP="00FB6012">
      <w:pPr>
        <w:pStyle w:val="Heading3"/>
      </w:pPr>
      <w:bookmarkStart w:id="264" w:name="_Toc176704843"/>
      <w:bookmarkStart w:id="265" w:name="_Toc289032549"/>
      <w:r>
        <w:t>Linearization</w:t>
      </w:r>
      <w:bookmarkEnd w:id="264"/>
      <w:bookmarkEnd w:id="265"/>
    </w:p>
    <w:p w14:paraId="660E9F01" w14:textId="1758C1C0"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r w:rsidR="00511485">
        <w:fldChar w:fldCharType="begin"/>
      </w:r>
      <w:r w:rsidR="00511485">
        <w:instrText xml:space="preserve"> REF ZEqnNum414242 \* Charformat \! \* MERGEFORMAT </w:instrText>
      </w:r>
      <w:r w:rsidR="00511485">
        <w:fldChar w:fldCharType="separate"/>
      </w:r>
      <w:r w:rsidR="00D3178E">
        <w:instrText>(3.24)</w:instrText>
      </w:r>
      <w:r w:rsidR="00511485">
        <w:fldChar w:fldCharType="end"/>
      </w:r>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905817" w:rsidRPr="00905817">
        <w:rPr>
          <w:position w:val="-6"/>
        </w:rPr>
        <w:object w:dxaOrig="420" w:dyaOrig="279" w14:anchorId="1CD76939">
          <v:shape id="_x0000_i1705" type="#_x0000_t75" style="width:20.4pt;height:14.25pt" o:ole="">
            <v:imagedata r:id="rId1380" o:title=""/>
          </v:shape>
          <o:OLEObject Type="Embed" ProgID="Equation.DSMT4" ShapeID="_x0000_i1705" DrawAspect="Content" ObjectID="_1494317797" r:id="rId1381"/>
        </w:object>
      </w:r>
      <w:r w:rsidRPr="000037DA">
        <w:t xml:space="preserve"> at some trial solution </w:t>
      </w:r>
      <w:r w:rsidR="00905817" w:rsidRPr="00905817">
        <w:rPr>
          <w:position w:val="-16"/>
        </w:rPr>
        <w:object w:dxaOrig="840" w:dyaOrig="440" w14:anchorId="3CF04EB9">
          <v:shape id="_x0000_i1706" type="#_x0000_t75" style="width:42.1pt;height:21.75pt" o:ole="">
            <v:imagedata r:id="rId1382" o:title=""/>
          </v:shape>
          <o:OLEObject Type="Embed" ProgID="Equation.DSMT4" ShapeID="_x0000_i1706" DrawAspect="Content" ObjectID="_1494317798" r:id="rId1383"/>
        </w:object>
      </w:r>
      <w:r w:rsidRPr="000037DA">
        <w:t xml:space="preserve">, along an increment </w:t>
      </w:r>
      <w:r w:rsidR="00905817" w:rsidRPr="00905817">
        <w:rPr>
          <w:position w:val="-6"/>
        </w:rPr>
        <w:object w:dxaOrig="360" w:dyaOrig="279" w14:anchorId="6CE6B6C3">
          <v:shape id="_x0000_i1707" type="#_x0000_t75" style="width:19pt;height:14.25pt" o:ole="">
            <v:imagedata r:id="rId1384" o:title=""/>
          </v:shape>
          <o:OLEObject Type="Embed" ProgID="Equation.DSMT4" ShapeID="_x0000_i1707" DrawAspect="Content" ObjectID="_1494317799" r:id="rId1385"/>
        </w:object>
      </w:r>
      <w:r w:rsidRPr="000037DA">
        <w:t xml:space="preserve"> in </w:t>
      </w:r>
      <w:r w:rsidR="00905817" w:rsidRPr="00905817">
        <w:rPr>
          <w:position w:val="-10"/>
        </w:rPr>
        <w:object w:dxaOrig="300" w:dyaOrig="360" w14:anchorId="56CEF113">
          <v:shape id="_x0000_i1708" type="#_x0000_t75" style="width:14.95pt;height:19pt" o:ole="">
            <v:imagedata r:id="rId1386" o:title=""/>
          </v:shape>
          <o:OLEObject Type="Embed" ProgID="Equation.DSMT4" ShapeID="_x0000_i1708" DrawAspect="Content" ObjectID="_1494317800" r:id="rId1387"/>
        </w:object>
      </w:r>
      <w:r w:rsidRPr="000037DA">
        <w:t xml:space="preserve"> and an increment </w:t>
      </w:r>
      <w:r w:rsidR="00905817" w:rsidRPr="00905817">
        <w:rPr>
          <w:position w:val="-10"/>
        </w:rPr>
        <w:object w:dxaOrig="340" w:dyaOrig="320" w14:anchorId="1905E398">
          <v:shape id="_x0000_i1709" type="#_x0000_t75" style="width:17pt;height:15.6pt" o:ole="">
            <v:imagedata r:id="rId1388" o:title=""/>
          </v:shape>
          <o:OLEObject Type="Embed" ProgID="Equation.DSMT4" ShapeID="_x0000_i1709" DrawAspect="Content" ObjectID="_1494317801" r:id="rId1389"/>
        </w:object>
      </w:r>
      <w:r w:rsidRPr="000037DA">
        <w:t xml:space="preserve"> in </w:t>
      </w:r>
      <w:r w:rsidR="00905817" w:rsidRPr="00905817">
        <w:rPr>
          <w:position w:val="-10"/>
        </w:rPr>
        <w:object w:dxaOrig="240" w:dyaOrig="260" w14:anchorId="43515783">
          <v:shape id="_x0000_i1710" type="#_x0000_t75" style="width:12.25pt;height:12.9pt" o:ole="">
            <v:imagedata r:id="rId1390" o:title=""/>
          </v:shape>
          <o:OLEObject Type="Embed" ProgID="Equation.DSMT4" ShapeID="_x0000_i1710" DrawAspect="Content" ObjectID="_1494317802" r:id="rId1391"/>
        </w:object>
      </w:r>
      <w:r w:rsidRPr="000037DA">
        <w:t>,</w:t>
      </w:r>
    </w:p>
    <w:p w14:paraId="59F6DED9" w14:textId="2DA01421" w:rsidR="00FB6012" w:rsidRPr="000037DA" w:rsidRDefault="00FB6012" w:rsidP="00FB6012">
      <w:pPr>
        <w:pStyle w:val="MTDisplayEquation"/>
      </w:pPr>
      <w:r w:rsidRPr="000037DA">
        <w:tab/>
      </w:r>
      <w:r w:rsidR="00905817" w:rsidRPr="00905817">
        <w:rPr>
          <w:position w:val="-14"/>
        </w:rPr>
        <w:object w:dxaOrig="3200" w:dyaOrig="400" w14:anchorId="2A530C52">
          <v:shape id="_x0000_i1711" type="#_x0000_t75" style="width:159.6pt;height:19.7pt" o:ole="">
            <v:imagedata r:id="rId1392" o:title=""/>
          </v:shape>
          <o:OLEObject Type="Embed" ProgID="Equation.DSMT4" ShapeID="_x0000_i1711" DrawAspect="Content" ObjectID="_1494317803" r:id="rId139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25</w:instrText>
      </w:r>
      <w:r w:rsidR="00511485">
        <w:rPr>
          <w:noProof/>
        </w:rPr>
        <w:fldChar w:fldCharType="end"/>
      </w:r>
      <w:r>
        <w:instrText>)</w:instrText>
      </w:r>
      <w:r>
        <w:fldChar w:fldCharType="end"/>
      </w:r>
    </w:p>
    <w:p w14:paraId="6ED023D7" w14:textId="3FE87A37" w:rsidR="00FB6012" w:rsidRPr="000037DA" w:rsidRDefault="00FB6012" w:rsidP="00FB6012">
      <w:r w:rsidRPr="000037DA">
        <w:t xml:space="preserve">where </w:t>
      </w:r>
      <w:r w:rsidR="00905817" w:rsidRPr="00905817">
        <w:rPr>
          <w:position w:val="-14"/>
        </w:rPr>
        <w:object w:dxaOrig="840" w:dyaOrig="400" w14:anchorId="69926D15">
          <v:shape id="_x0000_i1712" type="#_x0000_t75" style="width:42.1pt;height:19.7pt" o:ole="">
            <v:imagedata r:id="rId1394" o:title=""/>
          </v:shape>
          <o:OLEObject Type="Embed" ProgID="Equation.DSMT4" ShapeID="_x0000_i1712" DrawAspect="Content" ObjectID="_1494317804" r:id="rId1395"/>
        </w:object>
      </w:r>
      <w:r w:rsidRPr="000037DA">
        <w:t xml:space="preserve"> represents the directional derivative of </w:t>
      </w:r>
      <w:r w:rsidR="00905817" w:rsidRPr="00905817">
        <w:rPr>
          <w:position w:val="-10"/>
        </w:rPr>
        <w:object w:dxaOrig="240" w:dyaOrig="320" w14:anchorId="45E0FF9E">
          <v:shape id="_x0000_i1713" type="#_x0000_t75" style="width:12.25pt;height:15.6pt" o:ole="">
            <v:imagedata r:id="rId1396" o:title=""/>
          </v:shape>
          <o:OLEObject Type="Embed" ProgID="Equation.DSMT4" ShapeID="_x0000_i1713" DrawAspect="Content" ObjectID="_1494317805" r:id="rId1397"/>
        </w:object>
      </w:r>
      <w:r w:rsidRPr="000037DA">
        <w:t xml:space="preserve"> along </w:t>
      </w:r>
      <w:r w:rsidR="00905817" w:rsidRPr="00905817">
        <w:rPr>
          <w:position w:val="-10"/>
        </w:rPr>
        <w:object w:dxaOrig="340" w:dyaOrig="320" w14:anchorId="121708BD">
          <v:shape id="_x0000_i1714" type="#_x0000_t75" style="width:17pt;height:15.6pt" o:ole="">
            <v:imagedata r:id="rId1398" o:title=""/>
          </v:shape>
          <o:OLEObject Type="Embed" ProgID="Equation.DSMT4" ShapeID="_x0000_i1714" DrawAspect="Content" ObjectID="_1494317806" r:id="rId1399"/>
        </w:object>
      </w:r>
      <w:r w:rsidRPr="000037DA">
        <w:t>.  For convenience, the virtual work may be separated into its internal and external parts,</w:t>
      </w:r>
    </w:p>
    <w:p w14:paraId="41FBD65B" w14:textId="4C638DE5" w:rsidR="00FB6012" w:rsidRPr="000037DA" w:rsidRDefault="00FB6012" w:rsidP="00FB6012">
      <w:pPr>
        <w:pStyle w:val="MTDisplayEquation"/>
      </w:pPr>
      <w:r w:rsidRPr="000037DA">
        <w:tab/>
      </w:r>
      <w:r w:rsidR="00905817" w:rsidRPr="00905817">
        <w:rPr>
          <w:position w:val="-12"/>
        </w:rPr>
        <w:object w:dxaOrig="1840" w:dyaOrig="360" w14:anchorId="0BF3EF08">
          <v:shape id="_x0000_i1715" type="#_x0000_t75" style="width:91.7pt;height:19pt" o:ole="">
            <v:imagedata r:id="rId1400" o:title=""/>
          </v:shape>
          <o:OLEObject Type="Embed" ProgID="Equation.DSMT4" ShapeID="_x0000_i1715" DrawAspect="Content" ObjectID="_1494317807" r:id="rId140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26</w:instrText>
      </w:r>
      <w:r w:rsidR="00511485">
        <w:rPr>
          <w:noProof/>
        </w:rPr>
        <w:fldChar w:fldCharType="end"/>
      </w:r>
      <w:r>
        <w:instrText>)</w:instrText>
      </w:r>
      <w:r>
        <w:fldChar w:fldCharType="end"/>
      </w:r>
    </w:p>
    <w:p w14:paraId="755B4695" w14:textId="77777777" w:rsidR="00FB6012" w:rsidRPr="000037DA" w:rsidRDefault="00FB6012" w:rsidP="00FB6012">
      <w:r w:rsidRPr="000037DA">
        <w:t>where</w:t>
      </w:r>
    </w:p>
    <w:p w14:paraId="49AFC70D" w14:textId="0E6C182F" w:rsidR="00FB6012" w:rsidRPr="000037DA" w:rsidRDefault="00FB6012" w:rsidP="00FB6012">
      <w:pPr>
        <w:pStyle w:val="MTDisplayEquation"/>
      </w:pPr>
      <w:r w:rsidRPr="000037DA">
        <w:tab/>
      </w:r>
      <w:r w:rsidR="00905817" w:rsidRPr="00905817">
        <w:rPr>
          <w:position w:val="-18"/>
        </w:rPr>
        <w:object w:dxaOrig="4860" w:dyaOrig="460" w14:anchorId="20060634">
          <v:shape id="_x0000_i1716" type="#_x0000_t75" style="width:242.5pt;height:22.4pt" o:ole="">
            <v:imagedata r:id="rId1402" o:title=""/>
          </v:shape>
          <o:OLEObject Type="Embed" ProgID="Equation.DSMT4" ShapeID="_x0000_i1716" DrawAspect="Content" ObjectID="_1494317808" r:id="rId140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6" w:name="ZEqnNum162760"/>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27</w:instrText>
      </w:r>
      <w:r w:rsidR="00511485">
        <w:rPr>
          <w:noProof/>
        </w:rPr>
        <w:fldChar w:fldCharType="end"/>
      </w:r>
      <w:r>
        <w:instrText>)</w:instrText>
      </w:r>
      <w:bookmarkEnd w:id="266"/>
      <w:r>
        <w:fldChar w:fldCharType="end"/>
      </w:r>
    </w:p>
    <w:p w14:paraId="7774208D" w14:textId="77777777" w:rsidR="00FB6012" w:rsidRPr="000037DA" w:rsidRDefault="00FB6012" w:rsidP="00FB6012">
      <w:r w:rsidRPr="000037DA">
        <w:t>and</w:t>
      </w:r>
    </w:p>
    <w:p w14:paraId="3D11B177" w14:textId="5344BED9" w:rsidR="00FB6012" w:rsidRPr="000037DA" w:rsidRDefault="00FB6012" w:rsidP="00FB6012">
      <w:pPr>
        <w:pStyle w:val="MTDisplayEquation"/>
      </w:pPr>
      <w:r w:rsidRPr="000037DA">
        <w:tab/>
      </w:r>
      <w:r w:rsidR="00905817" w:rsidRPr="00905817">
        <w:rPr>
          <w:position w:val="-18"/>
        </w:rPr>
        <w:object w:dxaOrig="4580" w:dyaOrig="460" w14:anchorId="74F0933D">
          <v:shape id="_x0000_i1717" type="#_x0000_t75" style="width:228.9pt;height:22.4pt" o:ole="">
            <v:imagedata r:id="rId1404" o:title=""/>
          </v:shape>
          <o:OLEObject Type="Embed" ProgID="Equation.DSMT4" ShapeID="_x0000_i1717" DrawAspect="Content" ObjectID="_1494317809" r:id="rId140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28</w:instrText>
      </w:r>
      <w:r w:rsidR="00511485">
        <w:rPr>
          <w:noProof/>
        </w:rPr>
        <w:fldChar w:fldCharType="end"/>
      </w:r>
      <w:r>
        <w:instrText>)</w:instrText>
      </w:r>
      <w:r>
        <w:fldChar w:fldCharType="end"/>
      </w:r>
    </w:p>
    <w:p w14:paraId="6AD1FFF7" w14:textId="251D6B2D"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For the internal part of the virtual work, the directional derivative along </w:t>
      </w:r>
      <w:r w:rsidR="00905817" w:rsidRPr="00905817">
        <w:rPr>
          <w:position w:val="-6"/>
        </w:rPr>
        <w:object w:dxaOrig="360" w:dyaOrig="279" w14:anchorId="704EE88C">
          <v:shape id="_x0000_i1718" type="#_x0000_t75" style="width:19pt;height:14.25pt" o:ole="">
            <v:imagedata r:id="rId1406" o:title=""/>
          </v:shape>
          <o:OLEObject Type="Embed" ProgID="Equation.DSMT4" ShapeID="_x0000_i1718" DrawAspect="Content" ObjectID="_1494317810" r:id="rId1407"/>
        </w:object>
      </w:r>
      <w:r w:rsidRPr="000037DA">
        <w:t xml:space="preserve"> yields</w:t>
      </w:r>
    </w:p>
    <w:p w14:paraId="1555897D" w14:textId="2857AF45" w:rsidR="00FB6012" w:rsidRPr="000037DA" w:rsidRDefault="00FB6012" w:rsidP="00FB6012">
      <w:pPr>
        <w:pStyle w:val="MTDisplayEquation"/>
      </w:pPr>
      <w:r w:rsidRPr="000037DA">
        <w:lastRenderedPageBreak/>
        <w:tab/>
      </w:r>
      <w:r w:rsidR="00905817" w:rsidRPr="00905817">
        <w:rPr>
          <w:position w:val="-106"/>
        </w:rPr>
        <w:object w:dxaOrig="6360" w:dyaOrig="2240" w14:anchorId="04B8FD7D">
          <v:shape id="_x0000_i1719" type="#_x0000_t75" style="width:317.9pt;height:112.1pt" o:ole="">
            <v:imagedata r:id="rId1408" o:title=""/>
          </v:shape>
          <o:OLEObject Type="Embed" ProgID="Equation.DSMT4" ShapeID="_x0000_i1719" DrawAspect="Content" ObjectID="_1494317811" r:id="rId1409"/>
        </w:objec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7" w:name="ZEqnNum239613"/>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29</w:instrText>
      </w:r>
      <w:r w:rsidR="00511485">
        <w:rPr>
          <w:noProof/>
        </w:rPr>
        <w:fldChar w:fldCharType="end"/>
      </w:r>
      <w:r>
        <w:instrText>)</w:instrText>
      </w:r>
      <w:bookmarkEnd w:id="267"/>
      <w:r>
        <w:fldChar w:fldCharType="end"/>
      </w:r>
    </w:p>
    <w:p w14:paraId="0D884379" w14:textId="6BE2BBEB" w:rsidR="00FB6012" w:rsidRPr="000037DA" w:rsidRDefault="00FB6012" w:rsidP="00FB6012">
      <w:r w:rsidRPr="000037DA">
        <w:t xml:space="preserve">where </w:t>
      </w:r>
      <w:r w:rsidR="00905817" w:rsidRPr="00905817">
        <w:rPr>
          <w:position w:val="-4"/>
        </w:rPr>
        <w:object w:dxaOrig="200" w:dyaOrig="200" w14:anchorId="1A69EFD3">
          <v:shape id="_x0000_i1720" type="#_x0000_t75" style="width:10.2pt;height:10.2pt" o:ole="">
            <v:imagedata r:id="rId1410" o:title=""/>
          </v:shape>
          <o:OLEObject Type="Embed" ProgID="Equation.DSMT4" ShapeID="_x0000_i1720" DrawAspect="Content" ObjectID="_1494317812" r:id="rId1411"/>
        </w:object>
      </w:r>
      <w:r w:rsidRPr="000037DA">
        <w:t xml:space="preserve"> is the fourth-order spatial elasticity tensor for the mixture and </w:t>
      </w:r>
      <w:r w:rsidR="00905817" w:rsidRPr="00905817">
        <w:rPr>
          <w:position w:val="-16"/>
        </w:rPr>
        <w:object w:dxaOrig="2820" w:dyaOrig="440" w14:anchorId="0F8408B1">
          <v:shape id="_x0000_i1721" type="#_x0000_t75" style="width:141.3pt;height:21.75pt" o:ole="">
            <v:imagedata r:id="rId1412" o:title=""/>
          </v:shape>
          <o:OLEObject Type="Embed" ProgID="Equation.DSMT4" ShapeID="_x0000_i1721" DrawAspect="Content" ObjectID="_1494317813" r:id="rId1413"/>
        </w:object>
      </w:r>
      <w:r w:rsidRPr="000037DA">
        <w:t>.  Based on the relation of Eq.</w:t>
      </w:r>
      <w:r w:rsidR="00DE5C49">
        <w:fldChar w:fldCharType="begin"/>
      </w:r>
      <w:r w:rsidR="00DE5C49">
        <w:instrText xml:space="preserve"> GOTOBUTTON ZEqnNum359393  \* MERGEFORMAT </w:instrText>
      </w:r>
      <w:r w:rsidR="00511485">
        <w:fldChar w:fldCharType="begin"/>
      </w:r>
      <w:r w:rsidR="00511485">
        <w:instrText xml:space="preserve"> REF ZEqnNum359393 \* Charformat \! \* MERGEFORMAT </w:instrText>
      </w:r>
      <w:r w:rsidR="00511485">
        <w:fldChar w:fldCharType="separate"/>
      </w:r>
      <w:r w:rsidR="00D3178E">
        <w:instrText>(2.98)</w:instrText>
      </w:r>
      <w:r w:rsidR="00511485">
        <w:fldChar w:fldCharType="end"/>
      </w:r>
      <w:r w:rsidR="00DE5C49">
        <w:fldChar w:fldCharType="end"/>
      </w:r>
      <w:r w:rsidRPr="000037DA">
        <w:t>, the spatial elasticity tensor may also be expanded as</w:t>
      </w:r>
    </w:p>
    <w:p w14:paraId="3F91423D" w14:textId="336637C3" w:rsidR="00FB6012" w:rsidRPr="000037DA" w:rsidRDefault="00FB6012" w:rsidP="00FB6012">
      <w:pPr>
        <w:pStyle w:val="MTDisplayEquation"/>
      </w:pPr>
      <w:r w:rsidRPr="000037DA">
        <w:tab/>
      </w:r>
      <w:r w:rsidR="00905817" w:rsidRPr="00905817">
        <w:rPr>
          <w:position w:val="-16"/>
        </w:rPr>
        <w:object w:dxaOrig="2600" w:dyaOrig="440" w14:anchorId="64C6B9DE">
          <v:shape id="_x0000_i1722" type="#_x0000_t75" style="width:129.75pt;height:21.75pt" o:ole="">
            <v:imagedata r:id="rId1414" o:title=""/>
          </v:shape>
          <o:OLEObject Type="Embed" ProgID="Equation.DSMT4" ShapeID="_x0000_i1722" DrawAspect="Content" ObjectID="_1494317814" r:id="rId1415"/>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30</w:instrText>
      </w:r>
      <w:r w:rsidR="00511485">
        <w:rPr>
          <w:noProof/>
        </w:rPr>
        <w:fldChar w:fldCharType="end"/>
      </w:r>
      <w:r>
        <w:instrText>)</w:instrText>
      </w:r>
      <w:r>
        <w:fldChar w:fldCharType="end"/>
      </w:r>
    </w:p>
    <w:p w14:paraId="42A6EA5D" w14:textId="0460E585" w:rsidR="00FB6012" w:rsidRPr="000037DA" w:rsidRDefault="00FB6012" w:rsidP="00FB6012">
      <w:r w:rsidRPr="000037DA">
        <w:t xml:space="preserve">where </w:t>
      </w:r>
      <w:r w:rsidR="00905817" w:rsidRPr="00905817">
        <w:rPr>
          <w:position w:val="-4"/>
        </w:rPr>
        <w:object w:dxaOrig="260" w:dyaOrig="300" w14:anchorId="4478D258">
          <v:shape id="_x0000_i1723" type="#_x0000_t75" style="width:12.9pt;height:14.95pt" o:ole="">
            <v:imagedata r:id="rId1416" o:title=""/>
          </v:shape>
          <o:OLEObject Type="Embed" ProgID="Equation.DSMT4" ShapeID="_x0000_i1723" DrawAspect="Content" ObjectID="_1494317815" r:id="rId1417"/>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A60338" w:rsidRPr="00905817">
        <w:rPr>
          <w:position w:val="-6"/>
        </w:rPr>
        <w:object w:dxaOrig="300" w:dyaOrig="320" w14:anchorId="7C5DE806">
          <v:shape id="_x0000_i1724" type="#_x0000_t75" style="width:14.95pt;height:15.6pt" o:ole="">
            <v:imagedata r:id="rId1418" o:title=""/>
          </v:shape>
          <o:OLEObject Type="Embed" ProgID="Equation.DSMT4" ShapeID="_x0000_i1724" DrawAspect="Content" ObjectID="_1494317816" r:id="rId1419"/>
        </w:object>
      </w:r>
      <w:r w:rsidRPr="000037DA">
        <w:t xml:space="preserve"> via</w:t>
      </w:r>
    </w:p>
    <w:p w14:paraId="1879C136" w14:textId="6FB8155E" w:rsidR="00FB6012" w:rsidRPr="000037DA" w:rsidRDefault="00FB6012" w:rsidP="00FB6012">
      <w:pPr>
        <w:pStyle w:val="MTDisplayEquation"/>
      </w:pPr>
      <w:r w:rsidRPr="000037DA">
        <w:tab/>
      </w:r>
      <w:r w:rsidR="00A60338" w:rsidRPr="00905817">
        <w:rPr>
          <w:position w:val="-16"/>
        </w:rPr>
        <w:object w:dxaOrig="3080" w:dyaOrig="440" w14:anchorId="3EAA40DD">
          <v:shape id="_x0000_i1725" type="#_x0000_t75" style="width:154.2pt;height:21.75pt" o:ole="">
            <v:imagedata r:id="rId1420" o:title=""/>
          </v:shape>
          <o:OLEObject Type="Embed" ProgID="Equation.DSMT4" ShapeID="_x0000_i1725" DrawAspect="Content" ObjectID="_1494317817" r:id="rId1421"/>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31</w:instrText>
      </w:r>
      <w:r w:rsidR="00511485">
        <w:rPr>
          <w:noProof/>
        </w:rPr>
        <w:fldChar w:fldCharType="end"/>
      </w:r>
      <w:r>
        <w:instrText>)</w:instrText>
      </w:r>
      <w:r>
        <w:fldChar w:fldCharType="end"/>
      </w:r>
    </w:p>
    <w:p w14:paraId="11F5FCC7" w14:textId="2362E8FB" w:rsidR="00FB6012" w:rsidRPr="000037DA" w:rsidRDefault="00FB6012" w:rsidP="00FB6012">
      <w:r w:rsidRPr="000037DA">
        <w:t xml:space="preserve">where </w:t>
      </w:r>
      <w:r w:rsidR="00905817" w:rsidRPr="00905817">
        <w:rPr>
          <w:position w:val="-4"/>
        </w:rPr>
        <w:object w:dxaOrig="220" w:dyaOrig="260" w14:anchorId="16BA131B">
          <v:shape id="_x0000_i1726" type="#_x0000_t75" style="width:10.85pt;height:12.9pt" o:ole="">
            <v:imagedata r:id="rId1422" o:title=""/>
          </v:shape>
          <o:OLEObject Type="Embed" ProgID="Equation.DSMT4" ShapeID="_x0000_i1726" DrawAspect="Content" ObjectID="_1494317818" r:id="rId1423"/>
        </w:object>
      </w:r>
      <w:r w:rsidRPr="000037DA">
        <w:t xml:space="preserve"> is the deformation gradient of the solid matrix, </w:t>
      </w:r>
      <w:r w:rsidR="00A60338" w:rsidRPr="00905817">
        <w:rPr>
          <w:position w:val="-10"/>
        </w:rPr>
        <w:object w:dxaOrig="1280" w:dyaOrig="360" w14:anchorId="5001AC09">
          <v:shape id="_x0000_i1727" type="#_x0000_t75" style="width:63.85pt;height:19pt" o:ole="">
            <v:imagedata r:id="rId1424" o:title=""/>
          </v:shape>
          <o:OLEObject Type="Embed" ProgID="Equation.DSMT4" ShapeID="_x0000_i1727" DrawAspect="Content" ObjectID="_1494317819" r:id="rId1425"/>
        </w:object>
      </w:r>
      <w:r w:rsidRPr="000037DA">
        <w:t xml:space="preserve"> where </w:t>
      </w:r>
      <w:r w:rsidR="00905817" w:rsidRPr="00905817">
        <w:rPr>
          <w:position w:val="-4"/>
        </w:rPr>
        <w:object w:dxaOrig="240" w:dyaOrig="260" w14:anchorId="1A7E61C7">
          <v:shape id="_x0000_i1728" type="#_x0000_t75" style="width:12.25pt;height:12.9pt" o:ole="">
            <v:imagedata r:id="rId1426" o:title=""/>
          </v:shape>
          <o:OLEObject Type="Embed" ProgID="Equation.DSMT4" ShapeID="_x0000_i1728" DrawAspect="Content" ObjectID="_1494317820" r:id="rId1427"/>
        </w:object>
      </w:r>
      <w:r w:rsidRPr="000037DA">
        <w:t xml:space="preserve"> is the Lagrangian strain tensor and </w:t>
      </w:r>
      <w:r w:rsidR="00905817" w:rsidRPr="00905817">
        <w:rPr>
          <w:position w:val="-6"/>
        </w:rPr>
        <w:object w:dxaOrig="279" w:dyaOrig="320" w14:anchorId="7DF0E237">
          <v:shape id="_x0000_i1729" type="#_x0000_t75" style="width:14.25pt;height:15.6pt" o:ole="">
            <v:imagedata r:id="rId1428" o:title=""/>
          </v:shape>
          <o:OLEObject Type="Embed" ProgID="Equation.DSMT4" ShapeID="_x0000_i1729" DrawAspect="Content" ObjectID="_1494317821" r:id="rId1429"/>
        </w:object>
      </w:r>
      <w:r w:rsidRPr="000037DA">
        <w:t xml:space="preserve"> is the second Piola-Kirchhoff stress tensor, related to the Cauchy stress tensor via </w:t>
      </w:r>
      <w:r w:rsidR="00905817" w:rsidRPr="00905817">
        <w:rPr>
          <w:position w:val="-6"/>
        </w:rPr>
        <w:object w:dxaOrig="1719" w:dyaOrig="320" w14:anchorId="79AAA6AE">
          <v:shape id="_x0000_i1730" type="#_x0000_t75" style="width:86.25pt;height:15.6pt" o:ole="">
            <v:imagedata r:id="rId1430" o:title=""/>
          </v:shape>
          <o:OLEObject Type="Embed" ProgID="Equation.DSMT4" ShapeID="_x0000_i1730" DrawAspect="Content" ObjectID="_1494317822" r:id="rId1431"/>
        </w:object>
      </w:r>
      <w:r w:rsidRPr="000037DA">
        <w:t>.</w:t>
      </w:r>
    </w:p>
    <w:p w14:paraId="24EF0EB3" w14:textId="4A56D477" w:rsidR="00FB6012" w:rsidRPr="000037DA" w:rsidRDefault="00FB6012" w:rsidP="00FB6012">
      <w:r w:rsidRPr="000037DA">
        <w:tab/>
        <w:t xml:space="preserve">Similarly, </w:t>
      </w:r>
      <w:r w:rsidR="00905817" w:rsidRPr="00905817">
        <w:rPr>
          <w:position w:val="-6"/>
        </w:rPr>
        <w:object w:dxaOrig="240" w:dyaOrig="320" w14:anchorId="20310E9A">
          <v:shape id="_x0000_i1731" type="#_x0000_t75" style="width:12.25pt;height:15.6pt" o:ole="">
            <v:imagedata r:id="rId1432" o:title=""/>
          </v:shape>
          <o:OLEObject Type="Embed" ProgID="Equation.DSMT4" ShapeID="_x0000_i1731" DrawAspect="Content" ObjectID="_1494317823" r:id="rId1433"/>
        </w:object>
      </w:r>
      <w:r w:rsidRPr="000037DA">
        <w:t xml:space="preserve"> is a fourth-order tensor that represents the spatial measure of the rate of change of permeability with strain.  It is related to its material frame equivalent </w:t>
      </w:r>
      <w:r w:rsidR="00A60338" w:rsidRPr="00905817">
        <w:rPr>
          <w:position w:val="-6"/>
        </w:rPr>
        <w:object w:dxaOrig="279" w:dyaOrig="279" w14:anchorId="40E88F31">
          <v:shape id="_x0000_i1732" type="#_x0000_t75" style="width:14.25pt;height:14.25pt" o:ole="">
            <v:imagedata r:id="rId1434" o:title=""/>
          </v:shape>
          <o:OLEObject Type="Embed" ProgID="Equation.DSMT4" ShapeID="_x0000_i1732" DrawAspect="Content" ObjectID="_1494317824" r:id="rId1435"/>
        </w:object>
      </w:r>
      <w:r w:rsidRPr="000037DA">
        <w:t xml:space="preserve"> via</w:t>
      </w:r>
    </w:p>
    <w:p w14:paraId="0213A98B" w14:textId="7A976A5E" w:rsidR="00FB6012" w:rsidRPr="000037DA" w:rsidRDefault="00FB6012" w:rsidP="00FB6012">
      <w:pPr>
        <w:pStyle w:val="MTDisplayEquation"/>
      </w:pPr>
      <w:r w:rsidRPr="000037DA">
        <w:tab/>
      </w:r>
      <w:r w:rsidR="00A60338" w:rsidRPr="00905817">
        <w:rPr>
          <w:position w:val="-16"/>
        </w:rPr>
        <w:object w:dxaOrig="2980" w:dyaOrig="440" w14:anchorId="7A14F986">
          <v:shape id="_x0000_i1733" type="#_x0000_t75" style="width:148.75pt;height:21.75pt" o:ole="">
            <v:imagedata r:id="rId1436" o:title=""/>
          </v:shape>
          <o:OLEObject Type="Embed" ProgID="Equation.DSMT4" ShapeID="_x0000_i1733" DrawAspect="Content" ObjectID="_1494317825" r:id="rId1437"/>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32</w:instrText>
      </w:r>
      <w:r w:rsidR="00511485">
        <w:rPr>
          <w:noProof/>
        </w:rPr>
        <w:fldChar w:fldCharType="end"/>
      </w:r>
      <w:r>
        <w:instrText>)</w:instrText>
      </w:r>
      <w:r>
        <w:fldChar w:fldCharType="end"/>
      </w:r>
    </w:p>
    <w:p w14:paraId="475BFC08" w14:textId="785A92DA" w:rsidR="00FB6012" w:rsidRPr="000037DA" w:rsidRDefault="00FB6012" w:rsidP="00FB6012">
      <w:r w:rsidRPr="000037DA">
        <w:t xml:space="preserve">where </w:t>
      </w:r>
      <w:r w:rsidR="00A60338" w:rsidRPr="00905817">
        <w:rPr>
          <w:position w:val="-10"/>
        </w:rPr>
        <w:object w:dxaOrig="1200" w:dyaOrig="340" w14:anchorId="6EEFE1C3">
          <v:shape id="_x0000_i1734" type="#_x0000_t75" style="width:59.75pt;height:17pt" o:ole="">
            <v:imagedata r:id="rId1438" o:title=""/>
          </v:shape>
          <o:OLEObject Type="Embed" ProgID="Equation.DSMT4" ShapeID="_x0000_i1734" DrawAspect="Content" ObjectID="_1494317826" r:id="rId1439"/>
        </w:object>
      </w:r>
      <w:r w:rsidRPr="000037DA">
        <w:t xml:space="preserve"> and </w:t>
      </w:r>
      <w:r w:rsidR="00905817" w:rsidRPr="00905817">
        <w:rPr>
          <w:position w:val="-4"/>
        </w:rPr>
        <w:object w:dxaOrig="279" w:dyaOrig="260" w14:anchorId="1D71FF18">
          <v:shape id="_x0000_i1735" type="#_x0000_t75" style="width:14.25pt;height:12.9pt" o:ole="">
            <v:imagedata r:id="rId1440" o:title=""/>
          </v:shape>
          <o:OLEObject Type="Embed" ProgID="Equation.DSMT4" ShapeID="_x0000_i1735" DrawAspect="Content" ObjectID="_1494317827" r:id="rId1441"/>
        </w:object>
      </w:r>
      <w:r w:rsidRPr="000037DA">
        <w:t xml:space="preserve"> is the permeability tensor in the material frame, such that </w:t>
      </w:r>
      <w:r w:rsidR="00905817" w:rsidRPr="00905817">
        <w:rPr>
          <w:position w:val="-6"/>
        </w:rPr>
        <w:object w:dxaOrig="1579" w:dyaOrig="320" w14:anchorId="0B07A495">
          <v:shape id="_x0000_i1736" type="#_x0000_t75" style="width:78.8pt;height:15.6pt" o:ole="">
            <v:imagedata r:id="rId1442" o:title=""/>
          </v:shape>
          <o:OLEObject Type="Embed" ProgID="Equation.DSMT4" ShapeID="_x0000_i1736" DrawAspect="Content" ObjectID="_1494317828" r:id="rId1443"/>
        </w:object>
      </w:r>
      <w:r w:rsidRPr="000037DA">
        <w:t xml:space="preserve">.  Since </w:t>
      </w:r>
      <w:r w:rsidR="00905817" w:rsidRPr="00905817">
        <w:rPr>
          <w:position w:val="-4"/>
        </w:rPr>
        <w:object w:dxaOrig="279" w:dyaOrig="260" w14:anchorId="25E4F64C">
          <v:shape id="_x0000_i1737" type="#_x0000_t75" style="width:14.25pt;height:12.9pt" o:ole="">
            <v:imagedata r:id="rId1444" o:title=""/>
          </v:shape>
          <o:OLEObject Type="Embed" ProgID="Equation.DSMT4" ShapeID="_x0000_i1737" DrawAspect="Content" ObjectID="_1494317829" r:id="rId1445"/>
        </w:object>
      </w:r>
      <w:r w:rsidRPr="000037DA">
        <w:t xml:space="preserve"> and </w:t>
      </w:r>
      <w:r w:rsidR="00905817" w:rsidRPr="00905817">
        <w:rPr>
          <w:position w:val="-4"/>
        </w:rPr>
        <w:object w:dxaOrig="240" w:dyaOrig="260" w14:anchorId="19339381">
          <v:shape id="_x0000_i1738" type="#_x0000_t75" style="width:12.25pt;height:12.9pt" o:ole="">
            <v:imagedata r:id="rId1446" o:title=""/>
          </v:shape>
          <o:OLEObject Type="Embed" ProgID="Equation.DSMT4" ShapeID="_x0000_i1738" DrawAspect="Content" ObjectID="_1494317830" r:id="rId1447"/>
        </w:object>
      </w:r>
      <w:r w:rsidRPr="000037DA">
        <w:t xml:space="preserve"> are symmetric tensors, it follows that </w:t>
      </w:r>
      <w:r w:rsidR="00905817" w:rsidRPr="00905817">
        <w:rPr>
          <w:position w:val="-6"/>
        </w:rPr>
        <w:object w:dxaOrig="240" w:dyaOrig="320" w14:anchorId="588E5718">
          <v:shape id="_x0000_i1739" type="#_x0000_t75" style="width:12.25pt;height:15.6pt" o:ole="">
            <v:imagedata r:id="rId1448" o:title=""/>
          </v:shape>
          <o:OLEObject Type="Embed" ProgID="Equation.DSMT4" ShapeID="_x0000_i1739" DrawAspect="Content" ObjectID="_1494317831" r:id="rId1449"/>
        </w:object>
      </w:r>
      <w:r w:rsidRPr="000037DA">
        <w:t xml:space="preserve"> and </w:t>
      </w:r>
      <w:r w:rsidR="00A60338" w:rsidRPr="00905817">
        <w:rPr>
          <w:position w:val="-6"/>
        </w:rPr>
        <w:object w:dxaOrig="279" w:dyaOrig="279" w14:anchorId="59EDC4FA">
          <v:shape id="_x0000_i1740" type="#_x0000_t75" style="width:14.25pt;height:14.25pt" o:ole="">
            <v:imagedata r:id="rId1450" o:title=""/>
          </v:shape>
          <o:OLEObject Type="Embed" ProgID="Equation.DSMT4" ShapeID="_x0000_i1740" DrawAspect="Content" ObjectID="_1494317832" r:id="rId1451"/>
        </w:object>
      </w:r>
      <w:r w:rsidRPr="000037DA">
        <w:t xml:space="preserve"> exhibit two minor symmetries (e.g., </w:t>
      </w:r>
      <w:r w:rsidR="00905817" w:rsidRPr="00905817">
        <w:rPr>
          <w:position w:val="-14"/>
        </w:rPr>
        <w:object w:dxaOrig="980" w:dyaOrig="400" w14:anchorId="4544B719">
          <v:shape id="_x0000_i1741" type="#_x0000_t75" style="width:49.6pt;height:19.7pt" o:ole="">
            <v:imagedata r:id="rId1452" o:title=""/>
          </v:shape>
          <o:OLEObject Type="Embed" ProgID="Equation.DSMT4" ShapeID="_x0000_i1741" DrawAspect="Content" ObjectID="_1494317833" r:id="rId1453"/>
        </w:object>
      </w:r>
      <w:r w:rsidRPr="000037DA">
        <w:t xml:space="preserve"> and </w:t>
      </w:r>
      <w:r w:rsidR="00905817" w:rsidRPr="00905817">
        <w:rPr>
          <w:position w:val="-14"/>
        </w:rPr>
        <w:object w:dxaOrig="1080" w:dyaOrig="380" w14:anchorId="4555D772">
          <v:shape id="_x0000_i1742" type="#_x0000_t75" style="width:54.35pt;height:19pt" o:ole="">
            <v:imagedata r:id="rId1454" o:title=""/>
          </v:shape>
          <o:OLEObject Type="Embed" ProgID="Equation.DSMT4" ShapeID="_x0000_i1742" DrawAspect="Content" ObjectID="_1494317834" r:id="rId1455"/>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905817" w:rsidRPr="00905817">
        <w:rPr>
          <w:position w:val="-14"/>
        </w:rPr>
        <w:object w:dxaOrig="1080" w:dyaOrig="380" w14:anchorId="65BE1737">
          <v:shape id="_x0000_i1743" type="#_x0000_t75" style="width:54.35pt;height:19pt" o:ole="">
            <v:imagedata r:id="rId1456" o:title=""/>
          </v:shape>
          <o:OLEObject Type="Embed" ProgID="Equation.DSMT4" ShapeID="_x0000_i1743" DrawAspect="Content" ObjectID="_1494317835" r:id="rId1457"/>
        </w:object>
      </w:r>
      <w:r w:rsidRPr="000037DA">
        <w:t xml:space="preserve"> in general).</w:t>
      </w:r>
    </w:p>
    <w:p w14:paraId="2EE0A423" w14:textId="6C6BA028" w:rsidR="00FB6012" w:rsidRPr="000037DA" w:rsidRDefault="00FB6012" w:rsidP="00FB6012">
      <w:r w:rsidRPr="000037DA">
        <w:tab/>
        <w:t xml:space="preserve">The directional derivative of </w:t>
      </w:r>
      <w:r w:rsidR="00905817" w:rsidRPr="00905817">
        <w:rPr>
          <w:position w:val="-12"/>
        </w:rPr>
        <w:object w:dxaOrig="540" w:dyaOrig="360" w14:anchorId="268F9B5B">
          <v:shape id="_x0000_i1744" type="#_x0000_t75" style="width:27.15pt;height:19pt" o:ole="">
            <v:imagedata r:id="rId1458" o:title=""/>
          </v:shape>
          <o:OLEObject Type="Embed" ProgID="Equation.DSMT4" ShapeID="_x0000_i1744" DrawAspect="Content" ObjectID="_1494317836" r:id="rId1459"/>
        </w:object>
      </w:r>
      <w:r w:rsidRPr="000037DA">
        <w:t xml:space="preserve"> along </w:t>
      </w:r>
      <w:r w:rsidR="00905817" w:rsidRPr="00905817">
        <w:rPr>
          <w:position w:val="-10"/>
        </w:rPr>
        <w:object w:dxaOrig="340" w:dyaOrig="320" w14:anchorId="19FD7FD5">
          <v:shape id="_x0000_i1745" type="#_x0000_t75" style="width:17pt;height:15.6pt" o:ole="">
            <v:imagedata r:id="rId1460" o:title=""/>
          </v:shape>
          <o:OLEObject Type="Embed" ProgID="Equation.DSMT4" ShapeID="_x0000_i1745" DrawAspect="Content" ObjectID="_1494317837" r:id="rId1461"/>
        </w:object>
      </w:r>
      <w:r w:rsidRPr="000037DA">
        <w:t xml:space="preserve"> is given by</w:t>
      </w:r>
    </w:p>
    <w:p w14:paraId="7B05AC67" w14:textId="07A71F58" w:rsidR="00FB6012" w:rsidRPr="000037DA" w:rsidRDefault="00FB6012" w:rsidP="00FB6012">
      <w:pPr>
        <w:pStyle w:val="MTDisplayEquation"/>
      </w:pPr>
      <w:r w:rsidRPr="000037DA">
        <w:tab/>
      </w:r>
      <w:r w:rsidR="00905817" w:rsidRPr="00905817">
        <w:rPr>
          <w:position w:val="-18"/>
        </w:rPr>
        <w:object w:dxaOrig="5480" w:dyaOrig="460" w14:anchorId="0FCC6988">
          <v:shape id="_x0000_i1746" type="#_x0000_t75" style="width:273.75pt;height:22.4pt" o:ole="">
            <v:imagedata r:id="rId1462" o:title=""/>
          </v:shape>
          <o:OLEObject Type="Embed" ProgID="Equation.DSMT4" ShapeID="_x0000_i1746" DrawAspect="Content" ObjectID="_1494317838" r:id="rId1463"/>
        </w:object>
      </w:r>
      <w:r>
        <w:t>.</w:t>
      </w:r>
      <w:r w:rsidRPr="000037DA">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8" w:name="ZEqnNum782864"/>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33</w:instrText>
      </w:r>
      <w:r w:rsidR="00511485">
        <w:rPr>
          <w:noProof/>
        </w:rPr>
        <w:fldChar w:fldCharType="end"/>
      </w:r>
      <w:r>
        <w:instrText>)</w:instrText>
      </w:r>
      <w:bookmarkEnd w:id="268"/>
      <w:r>
        <w:fldChar w:fldCharType="end"/>
      </w:r>
    </w:p>
    <w:p w14:paraId="23B3D585" w14:textId="083358E3" w:rsidR="00FB6012" w:rsidRPr="000037DA" w:rsidRDefault="00FB6012" w:rsidP="00FB6012">
      <w:r w:rsidRPr="000037DA">
        <w:t xml:space="preserve">Note that letting </w:t>
      </w:r>
      <w:r w:rsidR="00905817" w:rsidRPr="00905817">
        <w:rPr>
          <w:position w:val="-10"/>
        </w:rPr>
        <w:object w:dxaOrig="580" w:dyaOrig="320" w14:anchorId="57C474E3">
          <v:shape id="_x0000_i1747" type="#_x0000_t75" style="width:29.2pt;height:15.6pt" o:ole="">
            <v:imagedata r:id="rId1464" o:title=""/>
          </v:shape>
          <o:OLEObject Type="Embed" ProgID="Equation.DSMT4" ShapeID="_x0000_i1747" DrawAspect="Content" ObjectID="_1494317839" r:id="rId1465"/>
        </w:object>
      </w:r>
      <w:r w:rsidRPr="000037DA">
        <w:t xml:space="preserve"> and </w:t>
      </w:r>
      <w:r w:rsidR="00905817" w:rsidRPr="00905817">
        <w:rPr>
          <w:position w:val="-10"/>
        </w:rPr>
        <w:object w:dxaOrig="720" w:dyaOrig="320" w14:anchorId="377FCE3D">
          <v:shape id="_x0000_i1748" type="#_x0000_t75" style="width:36.7pt;height:15.6pt" o:ole="">
            <v:imagedata r:id="rId1466" o:title=""/>
          </v:shape>
          <o:OLEObject Type="Embed" ProgID="Equation.DSMT4" ShapeID="_x0000_i1748" DrawAspect="Content" ObjectID="_1494317840" r:id="rId1467"/>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r w:rsidR="00511485">
        <w:fldChar w:fldCharType="begin"/>
      </w:r>
      <w:r w:rsidR="00511485">
        <w:instrText xml:space="preserve"> REF ZEqnNum239613 \* Charformat \! \* MERGEFORMAT </w:instrText>
      </w:r>
      <w:r w:rsidR="00511485">
        <w:fldChar w:fldCharType="separate"/>
      </w:r>
      <w:r w:rsidR="00D3178E">
        <w:instrText>(3.29)</w:instrText>
      </w:r>
      <w:r w:rsidR="00511485">
        <w:fldChar w:fldCharType="end"/>
      </w:r>
      <w:r w:rsidR="00021014">
        <w:fldChar w:fldCharType="end"/>
      </w:r>
      <w:r w:rsidRPr="000037DA">
        <w:t xml:space="preserve"> is symmetric to interchanges of </w:t>
      </w:r>
      <w:r w:rsidR="00905817" w:rsidRPr="00905817">
        <w:rPr>
          <w:position w:val="-6"/>
        </w:rPr>
        <w:object w:dxaOrig="360" w:dyaOrig="279" w14:anchorId="2B198807">
          <v:shape id="_x0000_i1749" type="#_x0000_t75" style="width:19pt;height:14.25pt" o:ole="">
            <v:imagedata r:id="rId1468" o:title=""/>
          </v:shape>
          <o:OLEObject Type="Embed" ProgID="Equation.DSMT4" ShapeID="_x0000_i1749" DrawAspect="Content" ObjectID="_1494317841" r:id="rId1469"/>
        </w:object>
      </w:r>
      <w:r w:rsidRPr="000037DA">
        <w:t xml:space="preserve"> and </w:t>
      </w:r>
      <w:r w:rsidR="00905817" w:rsidRPr="00905817">
        <w:rPr>
          <w:position w:val="-6"/>
        </w:rPr>
        <w:object w:dxaOrig="420" w:dyaOrig="320" w14:anchorId="37A41ABE">
          <v:shape id="_x0000_i1750" type="#_x0000_t75" style="width:20.4pt;height:15.6pt" o:ole="">
            <v:imagedata r:id="rId1470" o:title=""/>
          </v:shape>
          <o:OLEObject Type="Embed" ProgID="Equation.DSMT4" ShapeID="_x0000_i1750" DrawAspect="Content" ObjectID="_1494317842" r:id="rId1471"/>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r w:rsidR="00511485">
        <w:fldChar w:fldCharType="begin"/>
      </w:r>
      <w:r w:rsidR="00511485">
        <w:instrText xml:space="preserve"> REF ZEqnNum239613 \* Charformat \! \* MERGEFORMAT </w:instrText>
      </w:r>
      <w:r w:rsidR="00511485">
        <w:fldChar w:fldCharType="separate"/>
      </w:r>
      <w:r w:rsidR="00D3178E">
        <w:instrText>(3.29)</w:instrText>
      </w:r>
      <w:r w:rsidR="00511485">
        <w:fldChar w:fldCharType="end"/>
      </w:r>
      <w:r w:rsidR="00021014">
        <w:fldChar w:fldCharType="end"/>
      </w:r>
      <w:r w:rsidRPr="000037DA">
        <w:t xml:space="preserve"> and </w:t>
      </w:r>
      <w:r w:rsidR="00021014">
        <w:fldChar w:fldCharType="begin"/>
      </w:r>
      <w:r w:rsidR="00021014">
        <w:instrText xml:space="preserve"> GOTOBUTTON ZEqnNum782864  \* MERGEFORMAT </w:instrText>
      </w:r>
      <w:r w:rsidR="00511485">
        <w:fldChar w:fldCharType="begin"/>
      </w:r>
      <w:r w:rsidR="00511485">
        <w:instrText xml:space="preserve"> REF ZEqnNum782864 \* Charformat \! \* MERGEFORMAT </w:instrText>
      </w:r>
      <w:r w:rsidR="00511485">
        <w:fldChar w:fldCharType="separate"/>
      </w:r>
      <w:r w:rsidR="00D3178E">
        <w:instrText>(3.33)</w:instrText>
      </w:r>
      <w:r w:rsidR="00511485">
        <w:fldChar w:fldCharType="end"/>
      </w:r>
      <w:r w:rsidR="00021014">
        <w:fldChar w:fldCharType="end"/>
      </w:r>
      <w:r w:rsidRPr="000037DA">
        <w:t xml:space="preserve"> do not exhibit symmetry to interchanges of </w:t>
      </w:r>
      <w:r w:rsidR="00905817" w:rsidRPr="00905817">
        <w:rPr>
          <w:position w:val="-14"/>
        </w:rPr>
        <w:object w:dxaOrig="900" w:dyaOrig="400" w14:anchorId="20362466">
          <v:shape id="_x0000_i1751" type="#_x0000_t75" style="width:44.85pt;height:19.7pt" o:ole="">
            <v:imagedata r:id="rId1472" o:title=""/>
          </v:shape>
          <o:OLEObject Type="Embed" ProgID="Equation.DSMT4" ShapeID="_x0000_i1751" DrawAspect="Content" ObjectID="_1494317843" r:id="rId1473"/>
        </w:object>
      </w:r>
      <w:r w:rsidRPr="000037DA">
        <w:t xml:space="preserve"> and </w:t>
      </w:r>
      <w:r w:rsidR="00905817" w:rsidRPr="00905817">
        <w:rPr>
          <w:position w:val="-16"/>
        </w:rPr>
        <w:object w:dxaOrig="999" w:dyaOrig="440" w14:anchorId="2B968604">
          <v:shape id="_x0000_i1752" type="#_x0000_t75" style="width:50.25pt;height:21.75pt" o:ole="">
            <v:imagedata r:id="rId1474" o:title=""/>
          </v:shape>
          <o:OLEObject Type="Embed" ProgID="Equation.DSMT4" ShapeID="_x0000_i1752" DrawAspect="Content" ObjectID="_1494317844" r:id="rId1475"/>
        </w:object>
      </w:r>
      <w:r w:rsidRPr="000037DA">
        <w:t>, implying that the finite element stiffness matrix for a solid-fluid mixture is not symmetric under general conditions.</w:t>
      </w:r>
    </w:p>
    <w:p w14:paraId="45130A96" w14:textId="71049CC7" w:rsidR="00FB6012" w:rsidRDefault="00FB6012" w:rsidP="00FB6012">
      <w:r w:rsidRPr="000037DA">
        <w:tab/>
        <w:t xml:space="preserve">The directional derivatives of the external virtual work </w:t>
      </w:r>
      <w:r w:rsidR="00905817" w:rsidRPr="00905817">
        <w:rPr>
          <w:position w:val="-12"/>
        </w:rPr>
        <w:object w:dxaOrig="560" w:dyaOrig="360" w14:anchorId="0FDC679F">
          <v:shape id="_x0000_i1753" type="#_x0000_t75" style="width:27.85pt;height:19pt" o:ole="">
            <v:imagedata r:id="rId1476" o:title=""/>
          </v:shape>
          <o:OLEObject Type="Embed" ProgID="Equation.DSMT4" ShapeID="_x0000_i1753" DrawAspect="Content" ObjectID="_1494317845" r:id="rId1477"/>
        </w:object>
      </w:r>
      <w:r w:rsidRPr="000037DA">
        <w:t xml:space="preserve"> depend on the type of boundar</w:t>
      </w:r>
      <w:r>
        <w:t xml:space="preserve">y conditions being considered.  For a prescribed total normal traction </w:t>
      </w:r>
      <w:r w:rsidR="00905817" w:rsidRPr="00905817">
        <w:rPr>
          <w:position w:val="-12"/>
        </w:rPr>
        <w:object w:dxaOrig="220" w:dyaOrig="360" w14:anchorId="2055D654">
          <v:shape id="_x0000_i1754" type="#_x0000_t75" style="width:10.85pt;height:19pt" o:ole="">
            <v:imagedata r:id="rId1478" o:title=""/>
          </v:shape>
          <o:OLEObject Type="Embed" ProgID="Equation.DSMT4" ShapeID="_x0000_i1754" DrawAspect="Content" ObjectID="_1494317846" r:id="rId1479"/>
        </w:object>
      </w:r>
      <w:r>
        <w:t xml:space="preserve">, where </w:t>
      </w:r>
      <w:r w:rsidR="00905817" w:rsidRPr="00905817">
        <w:rPr>
          <w:position w:val="-12"/>
        </w:rPr>
        <w:object w:dxaOrig="680" w:dyaOrig="360" w14:anchorId="1FC60A59">
          <v:shape id="_x0000_i1755" type="#_x0000_t75" style="width:34.65pt;height:19pt" o:ole="">
            <v:imagedata r:id="rId1480" o:title=""/>
          </v:shape>
          <o:OLEObject Type="Embed" ProgID="Equation.DSMT4" ShapeID="_x0000_i1755" DrawAspect="Content" ObjectID="_1494317847" r:id="rId1481"/>
        </w:object>
      </w:r>
      <w:r>
        <w:t>,</w:t>
      </w:r>
    </w:p>
    <w:p w14:paraId="0689E9F9" w14:textId="17E23DE0" w:rsidR="00FB6012" w:rsidRPr="000037DA" w:rsidRDefault="00FB6012" w:rsidP="00FB6012">
      <w:pPr>
        <w:pStyle w:val="MTDisplayEquation"/>
      </w:pPr>
      <w:r>
        <w:tab/>
      </w:r>
      <w:r w:rsidR="00905817" w:rsidRPr="00905817">
        <w:rPr>
          <w:position w:val="-18"/>
        </w:rPr>
        <w:object w:dxaOrig="2120" w:dyaOrig="460" w14:anchorId="38417B58">
          <v:shape id="_x0000_i1756" type="#_x0000_t75" style="width:106.65pt;height:22.4pt" o:ole="">
            <v:imagedata r:id="rId1482" o:title=""/>
          </v:shape>
          <o:OLEObject Type="Embed" ProgID="Equation.DSMT4" ShapeID="_x0000_i1756" DrawAspect="Content" ObjectID="_1494317848" r:id="rId1483"/>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9" w:name="ZEqnNum269251"/>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34</w:instrText>
      </w:r>
      <w:r w:rsidR="00511485">
        <w:rPr>
          <w:noProof/>
        </w:rPr>
        <w:fldChar w:fldCharType="end"/>
      </w:r>
      <w:r>
        <w:instrText>)</w:instrText>
      </w:r>
      <w:bookmarkEnd w:id="269"/>
      <w:r>
        <w:fldChar w:fldCharType="end"/>
      </w:r>
    </w:p>
    <w:p w14:paraId="73E1A1E3" w14:textId="77777777" w:rsidR="00FB6012" w:rsidRDefault="00FB6012" w:rsidP="00FB6012">
      <w:r>
        <w:t>and</w:t>
      </w:r>
    </w:p>
    <w:p w14:paraId="320C76A7" w14:textId="76037FCC" w:rsidR="00FB6012" w:rsidRDefault="00FB6012" w:rsidP="00FB6012">
      <w:pPr>
        <w:pStyle w:val="MTDisplayEquation"/>
      </w:pPr>
      <w:r>
        <w:lastRenderedPageBreak/>
        <w:tab/>
      </w:r>
      <w:r w:rsidR="00905817" w:rsidRPr="00905817">
        <w:rPr>
          <w:position w:val="-52"/>
        </w:rPr>
        <w:object w:dxaOrig="5340" w:dyaOrig="1160" w14:anchorId="5DD23BBC">
          <v:shape id="_x0000_i1757" type="#_x0000_t75" style="width:266.95pt;height:57.75pt" o:ole="">
            <v:imagedata r:id="rId1484" o:title=""/>
          </v:shape>
          <o:OLEObject Type="Embed" ProgID="Equation.DSMT4" ShapeID="_x0000_i1757" DrawAspect="Content" ObjectID="_1494317849" r:id="rId148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0" w:name="ZEqnNum737993"/>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35</w:instrText>
      </w:r>
      <w:r w:rsidR="00511485">
        <w:rPr>
          <w:noProof/>
        </w:rPr>
        <w:fldChar w:fldCharType="end"/>
      </w:r>
      <w:r>
        <w:instrText>)</w:instrText>
      </w:r>
      <w:bookmarkEnd w:id="270"/>
      <w:r>
        <w:fldChar w:fldCharType="end"/>
      </w:r>
    </w:p>
    <w:p w14:paraId="2330C1CE" w14:textId="77777777" w:rsidR="00FB6012" w:rsidRDefault="00FB6012" w:rsidP="00FB6012">
      <w:r>
        <w:t>where</w:t>
      </w:r>
    </w:p>
    <w:p w14:paraId="2087CD36" w14:textId="5ECE394E" w:rsidR="00FB6012" w:rsidRDefault="00FB6012" w:rsidP="00FB6012">
      <w:pPr>
        <w:pStyle w:val="MTDisplayEquation"/>
      </w:pPr>
      <w:r>
        <w:tab/>
      </w:r>
      <w:r w:rsidR="00905817" w:rsidRPr="00905817">
        <w:rPr>
          <w:position w:val="-28"/>
        </w:rPr>
        <w:object w:dxaOrig="2000" w:dyaOrig="660" w14:anchorId="13A38F08">
          <v:shape id="_x0000_i1758" type="#_x0000_t75" style="width:99.85pt;height:32.6pt" o:ole="">
            <v:imagedata r:id="rId1486" o:title=""/>
          </v:shape>
          <o:OLEObject Type="Embed" ProgID="Equation.DSMT4" ShapeID="_x0000_i1758" DrawAspect="Content" ObjectID="_1494317850" r:id="rId148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36</w:instrText>
      </w:r>
      <w:r w:rsidR="00511485">
        <w:rPr>
          <w:noProof/>
        </w:rPr>
        <w:fldChar w:fldCharType="end"/>
      </w:r>
      <w:r>
        <w:instrText>)</w:instrText>
      </w:r>
      <w:r>
        <w:fldChar w:fldCharType="end"/>
      </w:r>
    </w:p>
    <w:p w14:paraId="14D84E23" w14:textId="6CB7E9A5" w:rsidR="00FB6012" w:rsidRDefault="00FB6012" w:rsidP="00FB6012">
      <w:r>
        <w:t xml:space="preserve">are covariant basis (tangent) vectors on </w:t>
      </w:r>
      <w:r w:rsidR="00905817" w:rsidRPr="00905817">
        <w:rPr>
          <w:position w:val="-6"/>
        </w:rPr>
        <w:object w:dxaOrig="320" w:dyaOrig="279" w14:anchorId="33D2AD50">
          <v:shape id="_x0000_i1759" type="#_x0000_t75" style="width:15.6pt;height:14.25pt" o:ole="">
            <v:imagedata r:id="rId1488" o:title=""/>
          </v:shape>
          <o:OLEObject Type="Embed" ProgID="Equation.DSMT4" ShapeID="_x0000_i1759" DrawAspect="Content" ObjectID="_1494317851" r:id="rId1489"/>
        </w:object>
      </w:r>
      <w:r>
        <w:t>, such that</w:t>
      </w:r>
    </w:p>
    <w:p w14:paraId="493A4D10" w14:textId="7A4C0E37" w:rsidR="00FB6012" w:rsidRDefault="00FB6012" w:rsidP="00FB6012">
      <w:pPr>
        <w:pStyle w:val="MTDisplayEquation"/>
      </w:pPr>
      <w:r>
        <w:tab/>
      </w:r>
      <w:r w:rsidR="00905817" w:rsidRPr="00905817">
        <w:rPr>
          <w:position w:val="-32"/>
        </w:rPr>
        <w:object w:dxaOrig="1180" w:dyaOrig="700" w14:anchorId="3D28C092">
          <v:shape id="_x0000_i1760" type="#_x0000_t75" style="width:59.1pt;height:34.65pt" o:ole="">
            <v:imagedata r:id="rId1490" o:title=""/>
          </v:shape>
          <o:OLEObject Type="Embed" ProgID="Equation.DSMT4" ShapeID="_x0000_i1760" DrawAspect="Content" ObjectID="_1494317852" r:id="rId1491"/>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37</w:instrText>
      </w:r>
      <w:r w:rsidR="00511485">
        <w:rPr>
          <w:noProof/>
        </w:rPr>
        <w:fldChar w:fldCharType="end"/>
      </w:r>
      <w:r>
        <w:instrText>)</w:instrText>
      </w:r>
      <w:r>
        <w:fldChar w:fldCharType="end"/>
      </w:r>
    </w:p>
    <w:p w14:paraId="5CAB2911" w14:textId="12E46796" w:rsidR="00FB6012" w:rsidRDefault="00FB6012" w:rsidP="00FB6012">
      <w:r>
        <w:t xml:space="preserve">For a prescribed normal effective traction </w:t>
      </w:r>
      <w:r w:rsidR="00905817" w:rsidRPr="00905817">
        <w:rPr>
          <w:position w:val="-12"/>
        </w:rPr>
        <w:object w:dxaOrig="220" w:dyaOrig="380" w14:anchorId="0E284813">
          <v:shape id="_x0000_i1761" type="#_x0000_t75" style="width:10.85pt;height:19pt" o:ole="">
            <v:imagedata r:id="rId1492" o:title=""/>
          </v:shape>
          <o:OLEObject Type="Embed" ProgID="Equation.DSMT4" ShapeID="_x0000_i1761" DrawAspect="Content" ObjectID="_1494317853" r:id="rId1493"/>
        </w:object>
      </w:r>
      <w:r>
        <w:t xml:space="preserve">, where </w:t>
      </w:r>
      <w:r w:rsidR="00905817" w:rsidRPr="00905817">
        <w:rPr>
          <w:position w:val="-16"/>
        </w:rPr>
        <w:object w:dxaOrig="1420" w:dyaOrig="440" w14:anchorId="4B4CF952">
          <v:shape id="_x0000_i1762" type="#_x0000_t75" style="width:71.3pt;height:21.75pt" o:ole="">
            <v:imagedata r:id="rId1494" o:title=""/>
          </v:shape>
          <o:OLEObject Type="Embed" ProgID="Equation.DSMT4" ShapeID="_x0000_i1762" DrawAspect="Content" ObjectID="_1494317854" r:id="rId1495"/>
        </w:object>
      </w:r>
      <w:r>
        <w:t xml:space="preserve"> and </w:t>
      </w:r>
      <w:r w:rsidR="00905817" w:rsidRPr="00905817">
        <w:rPr>
          <w:position w:val="-10"/>
        </w:rPr>
        <w:object w:dxaOrig="240" w:dyaOrig="260" w14:anchorId="63A9D63F">
          <v:shape id="_x0000_i1763" type="#_x0000_t75" style="width:12.25pt;height:12.9pt" o:ole="">
            <v:imagedata r:id="rId1496" o:title=""/>
          </v:shape>
          <o:OLEObject Type="Embed" ProgID="Equation.DSMT4" ShapeID="_x0000_i1763" DrawAspect="Content" ObjectID="_1494317855" r:id="rId1497"/>
        </w:object>
      </w:r>
      <w:r>
        <w:t xml:space="preserve"> is not prescribed, then</w:t>
      </w:r>
    </w:p>
    <w:p w14:paraId="2D534B3E" w14:textId="3163865D" w:rsidR="00FB6012" w:rsidRDefault="00FB6012" w:rsidP="00FB6012">
      <w:pPr>
        <w:pStyle w:val="MTDisplayEquation"/>
      </w:pPr>
      <w:r>
        <w:tab/>
      </w:r>
      <w:r w:rsidR="00905817" w:rsidRPr="00905817">
        <w:rPr>
          <w:position w:val="-18"/>
        </w:rPr>
        <w:object w:dxaOrig="2860" w:dyaOrig="460" w14:anchorId="08A93E69">
          <v:shape id="_x0000_i1764" type="#_x0000_t75" style="width:143.3pt;height:22.4pt" o:ole="">
            <v:imagedata r:id="rId1498" o:title=""/>
          </v:shape>
          <o:OLEObject Type="Embed" ProgID="Equation.DSMT4" ShapeID="_x0000_i1764" DrawAspect="Content" ObjectID="_1494317856" r:id="rId1499"/>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1" w:name="ZEqnNum641883"/>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38</w:instrText>
      </w:r>
      <w:r w:rsidR="00511485">
        <w:rPr>
          <w:noProof/>
        </w:rPr>
        <w:fldChar w:fldCharType="end"/>
      </w:r>
      <w:r>
        <w:instrText>)</w:instrText>
      </w:r>
      <w:bookmarkEnd w:id="271"/>
      <w:r>
        <w:fldChar w:fldCharType="end"/>
      </w:r>
    </w:p>
    <w:p w14:paraId="6F7A49BC" w14:textId="77777777" w:rsidR="00FB6012" w:rsidRDefault="00FB6012" w:rsidP="00FB6012">
      <w:r>
        <w:t>and</w:t>
      </w:r>
    </w:p>
    <w:p w14:paraId="416BA4B0" w14:textId="485F0392" w:rsidR="00FB6012" w:rsidRDefault="00FB6012" w:rsidP="00FB6012">
      <w:pPr>
        <w:pStyle w:val="MTDisplayEquation"/>
      </w:pPr>
      <w:r>
        <w:tab/>
      </w:r>
      <w:r w:rsidR="00905817" w:rsidRPr="00905817">
        <w:rPr>
          <w:position w:val="-56"/>
        </w:rPr>
        <w:object w:dxaOrig="6039" w:dyaOrig="1240" w14:anchorId="295588D9">
          <v:shape id="_x0000_i1765" type="#_x0000_t75" style="width:302.25pt;height:61.8pt" o:ole="">
            <v:imagedata r:id="rId1500" o:title=""/>
          </v:shape>
          <o:OLEObject Type="Embed" ProgID="Equation.DSMT4" ShapeID="_x0000_i1765" DrawAspect="Content" ObjectID="_1494317857" r:id="rId15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2" w:name="ZEqnNum675799"/>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39</w:instrText>
      </w:r>
      <w:r w:rsidR="00511485">
        <w:rPr>
          <w:noProof/>
        </w:rPr>
        <w:fldChar w:fldCharType="end"/>
      </w:r>
      <w:r>
        <w:instrText>)</w:instrText>
      </w:r>
      <w:bookmarkEnd w:id="272"/>
      <w:r>
        <w:fldChar w:fldCharType="end"/>
      </w:r>
    </w:p>
    <w:p w14:paraId="5999C349" w14:textId="68EAC14E" w:rsidR="00FB6012" w:rsidRDefault="00FB6012" w:rsidP="00FB6012">
      <w:del w:id="273" w:author="Gerard" w:date="2014-11-07T13:04:00Z">
        <w:r w:rsidDel="001529A7">
          <w:delText>Finally, f</w:delText>
        </w:r>
      </w:del>
      <w:ins w:id="274" w:author="Gerard" w:date="2014-11-07T13:04:00Z">
        <w:r w:rsidR="001529A7">
          <w:t>F</w:t>
        </w:r>
      </w:ins>
      <w:r>
        <w:t xml:space="preserve">or a prescribed normal fluid flux </w:t>
      </w:r>
      <w:r w:rsidR="00905817" w:rsidRPr="00905817">
        <w:rPr>
          <w:position w:val="-12"/>
        </w:rPr>
        <w:object w:dxaOrig="999" w:dyaOrig="360" w14:anchorId="7C7F981F">
          <v:shape id="_x0000_i1766" type="#_x0000_t75" style="width:50.25pt;height:19pt" o:ole="">
            <v:imagedata r:id="rId1502" o:title=""/>
          </v:shape>
          <o:OLEObject Type="Embed" ProgID="Equation.DSMT4" ShapeID="_x0000_i1766" DrawAspect="Content" ObjectID="_1494317858" r:id="rId1503"/>
        </w:object>
      </w:r>
      <w:r>
        <w:t>,</w:t>
      </w:r>
    </w:p>
    <w:p w14:paraId="7AE5AF11" w14:textId="776C975A" w:rsidR="00FB6012" w:rsidRDefault="00FB6012" w:rsidP="00FB6012">
      <w:pPr>
        <w:pStyle w:val="MTDisplayEquation"/>
      </w:pPr>
      <w:r>
        <w:tab/>
      </w:r>
      <w:r w:rsidR="00905817" w:rsidRPr="00905817">
        <w:rPr>
          <w:position w:val="-18"/>
        </w:rPr>
        <w:object w:dxaOrig="1939" w:dyaOrig="460" w14:anchorId="62929BAB">
          <v:shape id="_x0000_i1767" type="#_x0000_t75" style="width:96.45pt;height:22.4pt" o:ole="">
            <v:imagedata r:id="rId1504" o:title=""/>
          </v:shape>
          <o:OLEObject Type="Embed" ProgID="Equation.DSMT4" ShapeID="_x0000_i1767" DrawAspect="Content" ObjectID="_1494317859" r:id="rId1505"/>
        </w:object>
      </w:r>
      <w:r w:rsidR="0018091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 w:name="ZEqnNum525838"/>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40</w:instrText>
      </w:r>
      <w:r w:rsidR="00511485">
        <w:rPr>
          <w:noProof/>
        </w:rPr>
        <w:fldChar w:fldCharType="end"/>
      </w:r>
      <w:r>
        <w:instrText>)</w:instrText>
      </w:r>
      <w:bookmarkEnd w:id="275"/>
      <w:r>
        <w:fldChar w:fldCharType="end"/>
      </w:r>
    </w:p>
    <w:p w14:paraId="587A206D" w14:textId="77777777" w:rsidR="00FB6012" w:rsidRDefault="00FB6012" w:rsidP="00FB6012">
      <w:r>
        <w:t>and</w:t>
      </w:r>
    </w:p>
    <w:p w14:paraId="603ADC2C" w14:textId="7ACB5B68" w:rsidR="00FB6012" w:rsidRDefault="00FB6012" w:rsidP="00FB6012">
      <w:pPr>
        <w:pStyle w:val="MTDisplayEquation"/>
        <w:rPr>
          <w:ins w:id="276" w:author="Gerard" w:date="2014-11-07T13:05:00Z"/>
        </w:rPr>
      </w:pPr>
      <w:r>
        <w:tab/>
      </w:r>
      <w:r w:rsidR="00905817" w:rsidRPr="00905817">
        <w:rPr>
          <w:position w:val="-52"/>
        </w:rPr>
        <w:object w:dxaOrig="5520" w:dyaOrig="1160" w14:anchorId="245AD3FB">
          <v:shape id="_x0000_i1768" type="#_x0000_t75" style="width:277.15pt;height:57.75pt" o:ole="">
            <v:imagedata r:id="rId1506" o:title=""/>
          </v:shape>
          <o:OLEObject Type="Embed" ProgID="Equation.DSMT4" ShapeID="_x0000_i1768" DrawAspect="Content" ObjectID="_1494317860" r:id="rId15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7" w:name="ZEqnNum669406"/>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41</w:instrText>
      </w:r>
      <w:r w:rsidR="00511485">
        <w:rPr>
          <w:noProof/>
        </w:rPr>
        <w:fldChar w:fldCharType="end"/>
      </w:r>
      <w:r>
        <w:instrText>)</w:instrText>
      </w:r>
      <w:bookmarkEnd w:id="277"/>
      <w:r>
        <w:fldChar w:fldCharType="end"/>
      </w:r>
    </w:p>
    <w:p w14:paraId="0BA8D431" w14:textId="0898E95C" w:rsidR="001529A7" w:rsidRDefault="008E3CAC" w:rsidP="001529A7">
      <w:pPr>
        <w:rPr>
          <w:ins w:id="278" w:author="Gerard" w:date="2014-11-07T13:05:00Z"/>
        </w:rPr>
      </w:pPr>
      <w:ins w:id="279" w:author="Gerard" w:date="2014-11-07T16:07:00Z">
        <w:r>
          <w:t>Finally, f</w:t>
        </w:r>
      </w:ins>
      <w:ins w:id="280" w:author="Gerard" w:date="2014-11-07T13:05:00Z">
        <w:r w:rsidR="001529A7">
          <w:t>or a prescribed external body force,</w:t>
        </w:r>
      </w:ins>
      <w:ins w:id="281" w:author="Gerard" w:date="2014-11-07T13:15:00Z">
        <w:r w:rsidR="001734DC">
          <w:t xml:space="preserve"> recognizing that </w:t>
        </w:r>
      </w:ins>
      <w:r w:rsidR="00905817" w:rsidRPr="00905817">
        <w:rPr>
          <w:position w:val="-10"/>
        </w:rPr>
        <w:object w:dxaOrig="1780" w:dyaOrig="360" w14:anchorId="71383249">
          <v:shape id="_x0000_i1769" type="#_x0000_t75" style="width:89pt;height:19pt" o:ole="">
            <v:imagedata r:id="rId1508" o:title=""/>
          </v:shape>
          <o:OLEObject Type="Embed" ProgID="Equation.DSMT4" ShapeID="_x0000_i1769" DrawAspect="Content" ObjectID="_1494317861" r:id="rId1509"/>
        </w:object>
      </w:r>
      <w:ins w:id="282" w:author="Gerard" w:date="2014-11-07T13:15:00Z">
        <w:r w:rsidR="001734DC">
          <w:t xml:space="preserve"> and assuming that the body forces </w:t>
        </w:r>
      </w:ins>
      <w:r w:rsidR="00905817" w:rsidRPr="00905817">
        <w:rPr>
          <w:position w:val="-6"/>
        </w:rPr>
        <w:object w:dxaOrig="279" w:dyaOrig="320" w14:anchorId="3EC9F3F9">
          <v:shape id="_x0000_i1770" type="#_x0000_t75" style="width:14.25pt;height:15.6pt" o:ole="">
            <v:imagedata r:id="rId1510" o:title=""/>
          </v:shape>
          <o:OLEObject Type="Embed" ProgID="Equation.DSMT4" ShapeID="_x0000_i1770" DrawAspect="Content" ObjectID="_1494317862" r:id="rId1511"/>
        </w:object>
      </w:r>
      <w:ins w:id="283" w:author="Gerard" w:date="2014-11-07T13:16:00Z">
        <w:r w:rsidR="001734DC">
          <w:t xml:space="preserve"> and </w:t>
        </w:r>
      </w:ins>
      <w:r w:rsidR="00905817" w:rsidRPr="00905817">
        <w:rPr>
          <w:position w:val="-6"/>
        </w:rPr>
        <w:object w:dxaOrig="300" w:dyaOrig="320" w14:anchorId="1EC3519C">
          <v:shape id="_x0000_i1771" type="#_x0000_t75" style="width:14.95pt;height:15.6pt" o:ole="">
            <v:imagedata r:id="rId1512" o:title=""/>
          </v:shape>
          <o:OLEObject Type="Embed" ProgID="Equation.DSMT4" ShapeID="_x0000_i1771" DrawAspect="Content" ObjectID="_1494317863" r:id="rId1513"/>
        </w:object>
      </w:r>
      <w:ins w:id="284" w:author="Gerard" w:date="2014-11-07T13:16:00Z">
        <w:r w:rsidR="001734DC">
          <w:t xml:space="preserve"> do not depend on </w:t>
        </w:r>
      </w:ins>
      <w:r w:rsidR="00905817" w:rsidRPr="00905817">
        <w:rPr>
          <w:position w:val="-10"/>
        </w:rPr>
        <w:object w:dxaOrig="240" w:dyaOrig="260" w14:anchorId="55F23A1B">
          <v:shape id="_x0000_i1772" type="#_x0000_t75" style="width:12.25pt;height:12.9pt" o:ole="">
            <v:imagedata r:id="rId1514" o:title=""/>
          </v:shape>
          <o:OLEObject Type="Embed" ProgID="Equation.DSMT4" ShapeID="_x0000_i1772" DrawAspect="Content" ObjectID="_1494317864" r:id="rId1515"/>
        </w:object>
      </w:r>
      <w:ins w:id="285" w:author="Gerard" w:date="2014-11-07T13:16:00Z">
        <w:r w:rsidR="001734DC">
          <w:t>,</w:t>
        </w:r>
      </w:ins>
    </w:p>
    <w:p w14:paraId="3ADEB444" w14:textId="68651E57" w:rsidR="001529A7" w:rsidRPr="001529A7" w:rsidRDefault="001529A7" w:rsidP="001529A7">
      <w:pPr>
        <w:pStyle w:val="MTDisplayEquation"/>
      </w:pPr>
      <w:ins w:id="286" w:author="Gerard" w:date="2014-11-07T13:05:00Z">
        <w:r>
          <w:tab/>
        </w:r>
      </w:ins>
      <w:r w:rsidR="00905817" w:rsidRPr="00905817">
        <w:rPr>
          <w:position w:val="-42"/>
        </w:rPr>
        <w:object w:dxaOrig="7220" w:dyaOrig="960" w14:anchorId="713C9964">
          <v:shape id="_x0000_i1773" type="#_x0000_t75" style="width:360.7pt;height:47.55pt" o:ole="">
            <v:imagedata r:id="rId1516" o:title=""/>
          </v:shape>
          <o:OLEObject Type="Embed" ProgID="Equation.DSMT4" ShapeID="_x0000_i1773" DrawAspect="Content" ObjectID="_1494317865" r:id="rId1517"/>
        </w:object>
      </w:r>
      <w:ins w:id="287" w:author="Gerard" w:date="2014-11-07T13:05:00Z">
        <w:r>
          <w:t xml:space="preserve"> </w:t>
        </w:r>
        <w:r>
          <w:tab/>
        </w:r>
        <w:r>
          <w:fldChar w:fldCharType="begin"/>
        </w:r>
        <w:r>
          <w:instrText xml:space="preserve"> MACROBUTTON MTPlaceRef \* MERGEFORMAT </w:instrText>
        </w:r>
        <w:r>
          <w:fldChar w:fldCharType="begin"/>
        </w:r>
        <w:r>
          <w:instrText xml:space="preserve"> SEQ MTEqn \h \* MERGEFORMAT </w:instrText>
        </w:r>
      </w:ins>
      <w:del w:id="288" w:author="Gerard" w:date="2015-05-06T12:49:00Z">
        <w:r>
          <w:fldChar w:fldCharType="end"/>
        </w:r>
      </w:del>
      <w:ins w:id="289" w:author="Gerard" w:date="2014-11-07T13:05:00Z">
        <w:r>
          <w:instrText>(</w:instrText>
        </w:r>
        <w:r>
          <w:fldChar w:fldCharType="begin"/>
        </w:r>
        <w:r>
          <w:instrText xml:space="preserve"> SEQ MTSec \c \* Arabic \* MERGEFORMAT </w:instrText>
        </w:r>
      </w:ins>
      <w:r>
        <w:fldChar w:fldCharType="separate"/>
      </w:r>
      <w:ins w:id="290" w:author="rawlins" w:date="2015-05-19T17:23:00Z">
        <w:r w:rsidR="00D3178E">
          <w:rPr>
            <w:noProof/>
          </w:rPr>
          <w:instrText>3</w:instrText>
        </w:r>
      </w:ins>
      <w:ins w:id="291" w:author="Gerard" w:date="2014-11-07T13:05:00Z">
        <w:r>
          <w:fldChar w:fldCharType="end"/>
        </w:r>
        <w:r>
          <w:instrText>.</w:instrText>
        </w:r>
        <w:r>
          <w:fldChar w:fldCharType="begin"/>
        </w:r>
        <w:r>
          <w:instrText xml:space="preserve"> SEQ MTEqn \c \* Arabic \* MERGEFORMAT </w:instrText>
        </w:r>
      </w:ins>
      <w:r>
        <w:fldChar w:fldCharType="separate"/>
      </w:r>
      <w:ins w:id="292" w:author="rawlins" w:date="2015-05-19T17:23:00Z">
        <w:r w:rsidR="00D3178E">
          <w:rPr>
            <w:noProof/>
          </w:rPr>
          <w:instrText>42</w:instrText>
        </w:r>
      </w:ins>
      <w:ins w:id="293" w:author="Gerard" w:date="2014-11-07T13:05:00Z">
        <w:r>
          <w:fldChar w:fldCharType="end"/>
        </w:r>
        <w:r>
          <w:instrText>)</w:instrText>
        </w:r>
        <w:r>
          <w:fldChar w:fldCharType="end"/>
        </w:r>
      </w:ins>
    </w:p>
    <w:p w14:paraId="4D1D7760" w14:textId="77777777" w:rsidR="00FB6012" w:rsidRDefault="00FB6012" w:rsidP="00FB6012">
      <w:pPr>
        <w:pStyle w:val="Heading3"/>
      </w:pPr>
      <w:bookmarkStart w:id="294" w:name="_Toc176704844"/>
      <w:bookmarkStart w:id="295" w:name="_Toc289032550"/>
      <w:r>
        <w:t>Discretization</w:t>
      </w:r>
      <w:bookmarkEnd w:id="294"/>
      <w:bookmarkEnd w:id="295"/>
    </w:p>
    <w:p w14:paraId="7E796D38" w14:textId="77777777" w:rsidR="00FB6012" w:rsidRPr="00DE14F9" w:rsidRDefault="00FB6012" w:rsidP="00FB6012">
      <w:r w:rsidRPr="00DE14F9">
        <w:t>Let</w:t>
      </w:r>
    </w:p>
    <w:p w14:paraId="13600B43" w14:textId="6098A15B" w:rsidR="00FB6012" w:rsidRPr="00DE14F9" w:rsidRDefault="00FB6012" w:rsidP="00FB6012">
      <w:pPr>
        <w:pStyle w:val="MTDisplayEquation"/>
      </w:pPr>
      <w:r w:rsidRPr="00DE14F9">
        <w:tab/>
      </w:r>
      <w:r w:rsidR="00905817" w:rsidRPr="00905817">
        <w:rPr>
          <w:position w:val="-62"/>
        </w:rPr>
        <w:object w:dxaOrig="3440" w:dyaOrig="1359" w14:anchorId="310C8946">
          <v:shape id="_x0000_i1774" type="#_x0000_t75" style="width:171.85pt;height:67.9pt" o:ole="">
            <v:imagedata r:id="rId1518" o:title=""/>
          </v:shape>
          <o:OLEObject Type="Embed" ProgID="Equation.DSMT4" ShapeID="_x0000_i1774" DrawAspect="Content" ObjectID="_1494317866" r:id="rId1519"/>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6" w:author="rawlins" w:date="2015-05-19T17:23:00Z">
        <w:r w:rsidR="00D3178E">
          <w:rPr>
            <w:noProof/>
          </w:rPr>
          <w:instrText>43</w:instrText>
        </w:r>
      </w:ins>
      <w:ins w:id="297" w:author="Gerard" w:date="2015-05-06T12:49:00Z">
        <w:del w:id="298" w:author="rawlins" w:date="2015-05-19T16:10:00Z">
          <w:r w:rsidR="00E3755C" w:rsidDel="00752FD5">
            <w:rPr>
              <w:noProof/>
            </w:rPr>
            <w:delInstrText>43</w:delInstrText>
          </w:r>
        </w:del>
      </w:ins>
      <w:del w:id="299" w:author="rawlins" w:date="2015-05-19T16:10:00Z">
        <w:r w:rsidR="008D52AD" w:rsidDel="00752FD5">
          <w:rPr>
            <w:noProof/>
          </w:rPr>
          <w:delInstrText>42</w:delInstrText>
        </w:r>
      </w:del>
      <w:r w:rsidR="00511485">
        <w:rPr>
          <w:noProof/>
        </w:rPr>
        <w:fldChar w:fldCharType="end"/>
      </w:r>
      <w:r>
        <w:instrText>)</w:instrText>
      </w:r>
      <w:r>
        <w:fldChar w:fldCharType="end"/>
      </w:r>
    </w:p>
    <w:p w14:paraId="669CBE03" w14:textId="57671A29" w:rsidR="00FB6012" w:rsidRPr="00DE14F9" w:rsidRDefault="00FB6012" w:rsidP="00FB6012">
      <w:r w:rsidRPr="00DE14F9">
        <w:t xml:space="preserve">where </w:t>
      </w:r>
      <w:r w:rsidR="00905817" w:rsidRPr="00905817">
        <w:rPr>
          <w:position w:val="-12"/>
        </w:rPr>
        <w:object w:dxaOrig="340" w:dyaOrig="360" w14:anchorId="0EFAC372">
          <v:shape id="_x0000_i1775" type="#_x0000_t75" style="width:17pt;height:19pt" o:ole="">
            <v:imagedata r:id="rId1520" o:title=""/>
          </v:shape>
          <o:OLEObject Type="Embed" ProgID="Equation.DSMT4" ShapeID="_x0000_i1775" DrawAspect="Content" ObjectID="_1494317867" r:id="rId1521"/>
        </w:object>
      </w:r>
      <w:r w:rsidRPr="00DE14F9">
        <w:t xml:space="preserve"> represents the interpolation functions over an element, </w:t>
      </w:r>
      <w:r w:rsidR="00905817" w:rsidRPr="00905817">
        <w:rPr>
          <w:position w:val="-12"/>
        </w:rPr>
        <w:object w:dxaOrig="2220" w:dyaOrig="360" w14:anchorId="018242F6">
          <v:shape id="_x0000_i1776" type="#_x0000_t75" style="width:111.4pt;height:19pt" o:ole="">
            <v:imagedata r:id="rId1522" o:title=""/>
          </v:shape>
          <o:OLEObject Type="Embed" ProgID="Equation.DSMT4" ShapeID="_x0000_i1776" DrawAspect="Content" ObjectID="_1494317868" r:id="rId1523"/>
        </w:object>
      </w:r>
      <w:r w:rsidRPr="00DE14F9">
        <w:t xml:space="preserve"> respectively represent nodal values of </w:t>
      </w:r>
      <w:r w:rsidR="00905817" w:rsidRPr="00905817">
        <w:rPr>
          <w:position w:val="-10"/>
        </w:rPr>
        <w:object w:dxaOrig="1939" w:dyaOrig="360" w14:anchorId="0ED9025B">
          <v:shape id="_x0000_i1777" type="#_x0000_t75" style="width:96.45pt;height:19pt" o:ole="">
            <v:imagedata r:id="rId1524" o:title=""/>
          </v:shape>
          <o:OLEObject Type="Embed" ProgID="Equation.DSMT4" ShapeID="_x0000_i1777" DrawAspect="Content" ObjectID="_1494317869" r:id="rId1525"/>
        </w:object>
      </w:r>
      <w:r w:rsidRPr="00DE14F9">
        <w:t xml:space="preserve">, and </w:t>
      </w:r>
      <w:r w:rsidR="00905817" w:rsidRPr="00905817">
        <w:rPr>
          <w:position w:val="-6"/>
        </w:rPr>
        <w:object w:dxaOrig="260" w:dyaOrig="220" w14:anchorId="0F58121C">
          <v:shape id="_x0000_i1778" type="#_x0000_t75" style="width:12.9pt;height:10.85pt" o:ole="">
            <v:imagedata r:id="rId1526" o:title=""/>
          </v:shape>
          <o:OLEObject Type="Embed" ProgID="Equation.DSMT4" ShapeID="_x0000_i1778" DrawAspect="Content" ObjectID="_1494317870" r:id="rId1527"/>
        </w:object>
      </w:r>
      <w:r w:rsidRPr="00DE14F9">
        <w:t xml:space="preserve"> is the number of nodes in an element.  Then the discretized form of </w:t>
      </w:r>
      <w:r w:rsidR="00905817" w:rsidRPr="00905817">
        <w:rPr>
          <w:position w:val="-12"/>
        </w:rPr>
        <w:object w:dxaOrig="540" w:dyaOrig="360" w14:anchorId="29C2AB82">
          <v:shape id="_x0000_i1779" type="#_x0000_t75" style="width:27.15pt;height:19pt" o:ole="">
            <v:imagedata r:id="rId1528" o:title=""/>
          </v:shape>
          <o:OLEObject Type="Embed" ProgID="Equation.DSMT4" ShapeID="_x0000_i1779" DrawAspect="Content" ObjectID="_1494317871" r:id="rId1529"/>
        </w:object>
      </w:r>
      <w:r w:rsidRPr="00DE14F9">
        <w:t xml:space="preserve"> in Eq.</w:t>
      </w:r>
      <w:r w:rsidR="001677E3">
        <w:fldChar w:fldCharType="begin"/>
      </w:r>
      <w:r w:rsidR="001677E3">
        <w:instrText xml:space="preserve"> GOTOBUTTON ZEqnNum162760  \* MERGEFORMAT </w:instrText>
      </w:r>
      <w:r w:rsidR="00511485">
        <w:fldChar w:fldCharType="begin"/>
      </w:r>
      <w:r w:rsidR="00511485">
        <w:instrText xml:space="preserve"> REF ZEqnNum162760 \* Charformat \! \* MERGEFORMAT </w:instrText>
      </w:r>
      <w:r w:rsidR="00511485">
        <w:fldChar w:fldCharType="separate"/>
      </w:r>
      <w:r w:rsidR="00D3178E">
        <w:instrText>(3.27)</w:instrText>
      </w:r>
      <w:r w:rsidR="00511485">
        <w:fldChar w:fldCharType="end"/>
      </w:r>
      <w:r w:rsidR="001677E3">
        <w:fldChar w:fldCharType="end"/>
      </w:r>
      <w:r w:rsidRPr="00DE14F9">
        <w:t xml:space="preserve"> may be written as</w:t>
      </w:r>
    </w:p>
    <w:p w14:paraId="26326D88" w14:textId="020A961B" w:rsidR="00FB6012" w:rsidRPr="00DE14F9" w:rsidRDefault="00FB6012" w:rsidP="00FB6012">
      <w:pPr>
        <w:pStyle w:val="MTDisplayEquation"/>
      </w:pPr>
      <w:r w:rsidRPr="00DE14F9">
        <w:lastRenderedPageBreak/>
        <w:tab/>
      </w:r>
      <w:r w:rsidR="00905817" w:rsidRPr="00905817">
        <w:rPr>
          <w:position w:val="-32"/>
        </w:rPr>
        <w:object w:dxaOrig="3860" w:dyaOrig="800" w14:anchorId="56FD0D0F">
          <v:shape id="_x0000_i1780" type="#_x0000_t75" style="width:191.55pt;height:40.1pt" o:ole="">
            <v:imagedata r:id="rId1530" o:title=""/>
          </v:shape>
          <o:OLEObject Type="Embed" ProgID="Equation.DSMT4" ShapeID="_x0000_i1780" DrawAspect="Content" ObjectID="_1494317872" r:id="rId1531"/>
        </w:object>
      </w:r>
      <w:r w:rsidR="0018091D">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00" w:author="rawlins" w:date="2015-05-19T17:23:00Z">
        <w:r w:rsidR="00D3178E">
          <w:rPr>
            <w:noProof/>
          </w:rPr>
          <w:instrText>44</w:instrText>
        </w:r>
      </w:ins>
      <w:ins w:id="301" w:author="Gerard" w:date="2015-05-06T12:49:00Z">
        <w:del w:id="302" w:author="rawlins" w:date="2015-05-19T16:10:00Z">
          <w:r w:rsidR="00E3755C" w:rsidDel="00752FD5">
            <w:rPr>
              <w:noProof/>
            </w:rPr>
            <w:delInstrText>44</w:delInstrText>
          </w:r>
        </w:del>
      </w:ins>
      <w:del w:id="303" w:author="rawlins" w:date="2015-05-19T16:10:00Z">
        <w:r w:rsidR="008D52AD" w:rsidDel="00752FD5">
          <w:rPr>
            <w:noProof/>
          </w:rPr>
          <w:delInstrText>43</w:delInstrText>
        </w:r>
      </w:del>
      <w:r w:rsidR="00511485">
        <w:rPr>
          <w:noProof/>
        </w:rPr>
        <w:fldChar w:fldCharType="end"/>
      </w:r>
      <w:r>
        <w:instrText>)</w:instrText>
      </w:r>
      <w:r>
        <w:fldChar w:fldCharType="end"/>
      </w:r>
    </w:p>
    <w:p w14:paraId="77A0B838" w14:textId="02F865EB" w:rsidR="00FB6012" w:rsidRPr="00074384" w:rsidRDefault="00FB6012" w:rsidP="00FB6012">
      <w:r w:rsidRPr="00074384">
        <w:t xml:space="preserve">where </w:t>
      </w:r>
      <w:r w:rsidR="00905817" w:rsidRPr="00905817">
        <w:rPr>
          <w:position w:val="-12"/>
        </w:rPr>
        <w:object w:dxaOrig="260" w:dyaOrig="360" w14:anchorId="60194259">
          <v:shape id="_x0000_i1781" type="#_x0000_t75" style="width:12.9pt;height:19pt" o:ole="">
            <v:imagedata r:id="rId1532" o:title=""/>
          </v:shape>
          <o:OLEObject Type="Embed" ProgID="Equation.DSMT4" ShapeID="_x0000_i1781" DrawAspect="Content" ObjectID="_1494317873" r:id="rId1533"/>
        </w:object>
      </w:r>
      <w:r w:rsidRPr="00074384">
        <w:t xml:space="preserve"> is the number of elements in </w:t>
      </w:r>
      <w:r w:rsidR="00905817" w:rsidRPr="00905817">
        <w:rPr>
          <w:position w:val="-6"/>
        </w:rPr>
        <w:object w:dxaOrig="200" w:dyaOrig="279" w14:anchorId="4535B78F">
          <v:shape id="_x0000_i1782" type="#_x0000_t75" style="width:10.2pt;height:14.25pt" o:ole="">
            <v:imagedata r:id="rId1534" o:title=""/>
          </v:shape>
          <o:OLEObject Type="Embed" ProgID="Equation.DSMT4" ShapeID="_x0000_i1782" DrawAspect="Content" ObjectID="_1494317874" r:id="rId1535"/>
        </w:object>
      </w:r>
      <w:r w:rsidRPr="00074384">
        <w:t xml:space="preserve">, </w:t>
      </w:r>
      <w:r w:rsidR="00905817" w:rsidRPr="00905817">
        <w:rPr>
          <w:position w:val="-12"/>
        </w:rPr>
        <w:object w:dxaOrig="380" w:dyaOrig="400" w14:anchorId="2CA75A8B">
          <v:shape id="_x0000_i1783" type="#_x0000_t75" style="width:19pt;height:19.7pt" o:ole="">
            <v:imagedata r:id="rId1536" o:title=""/>
          </v:shape>
          <o:OLEObject Type="Embed" ProgID="Equation.DSMT4" ShapeID="_x0000_i1783" DrawAspect="Content" ObjectID="_1494317875" r:id="rId1537"/>
        </w:object>
      </w:r>
      <w:r w:rsidRPr="00074384">
        <w:t xml:space="preserve"> is the number of integration points in the </w:t>
      </w:r>
      <w:r w:rsidR="00905817" w:rsidRPr="00905817">
        <w:rPr>
          <w:position w:val="-6"/>
        </w:rPr>
        <w:object w:dxaOrig="360" w:dyaOrig="220" w14:anchorId="1153A4D2">
          <v:shape id="_x0000_i1784" type="#_x0000_t75" style="width:19pt;height:10.85pt" o:ole="">
            <v:imagedata r:id="rId1538" o:title=""/>
          </v:shape>
          <o:OLEObject Type="Embed" ProgID="Equation.DSMT4" ShapeID="_x0000_i1784" DrawAspect="Content" ObjectID="_1494317876" r:id="rId1539"/>
        </w:object>
      </w:r>
      <w:r w:rsidRPr="00074384">
        <w:t xml:space="preserve">th element, </w:t>
      </w:r>
      <w:r w:rsidR="00905817" w:rsidRPr="00905817">
        <w:rPr>
          <w:position w:val="-12"/>
        </w:rPr>
        <w:object w:dxaOrig="320" w:dyaOrig="360" w14:anchorId="22019D29">
          <v:shape id="_x0000_i1785" type="#_x0000_t75" style="width:15.6pt;height:19pt" o:ole="">
            <v:imagedata r:id="rId1540" o:title=""/>
          </v:shape>
          <o:OLEObject Type="Embed" ProgID="Equation.DSMT4" ShapeID="_x0000_i1785" DrawAspect="Content" ObjectID="_1494317877" r:id="rId1541"/>
        </w:object>
      </w:r>
      <w:r w:rsidRPr="00074384">
        <w:t xml:space="preserve"> is the quadrature weight associated with the </w:t>
      </w:r>
      <w:r w:rsidR="00905817" w:rsidRPr="00905817">
        <w:rPr>
          <w:position w:val="-6"/>
        </w:rPr>
        <w:object w:dxaOrig="380" w:dyaOrig="279" w14:anchorId="7CE85A71">
          <v:shape id="_x0000_i1786" type="#_x0000_t75" style="width:19pt;height:14.25pt" o:ole="">
            <v:imagedata r:id="rId1542" o:title=""/>
          </v:shape>
          <o:OLEObject Type="Embed" ProgID="Equation.DSMT4" ShapeID="_x0000_i1786" DrawAspect="Content" ObjectID="_1494317878" r:id="rId1543"/>
        </w:object>
      </w:r>
      <w:r w:rsidRPr="00074384">
        <w:t xml:space="preserve">th integration point, and </w:t>
      </w:r>
      <w:r w:rsidR="00905817" w:rsidRPr="00905817">
        <w:rPr>
          <w:position w:val="-14"/>
        </w:rPr>
        <w:object w:dxaOrig="300" w:dyaOrig="380" w14:anchorId="6650F922">
          <v:shape id="_x0000_i1787" type="#_x0000_t75" style="width:14.95pt;height:19pt" o:ole="">
            <v:imagedata r:id="rId1544" o:title=""/>
          </v:shape>
          <o:OLEObject Type="Embed" ProgID="Equation.DSMT4" ShapeID="_x0000_i1787" DrawAspect="Content" ObjectID="_1494317879" r:id="rId1545"/>
        </w:object>
      </w:r>
      <w:r w:rsidRPr="00074384">
        <w:t xml:space="preserve"> is the Jacobian of the transformation from the spatial frame to the parametric space of the element.  In the above expression, </w:t>
      </w:r>
    </w:p>
    <w:p w14:paraId="6BC836ED" w14:textId="6E36D346" w:rsidR="00FB6012" w:rsidRPr="00074384" w:rsidRDefault="00FB6012" w:rsidP="00FB6012">
      <w:pPr>
        <w:pStyle w:val="MTDisplayEquation"/>
      </w:pPr>
      <w:r w:rsidRPr="00074384">
        <w:tab/>
      </w:r>
      <w:r w:rsidR="00905817" w:rsidRPr="00905817">
        <w:rPr>
          <w:position w:val="-40"/>
        </w:rPr>
        <w:object w:dxaOrig="3860" w:dyaOrig="440" w14:anchorId="36B4658A">
          <v:shape id="_x0000_i1788" type="#_x0000_t75" style="width:191.55pt;height:21.75pt" o:ole="">
            <v:imagedata r:id="rId1546" o:title=""/>
          </v:shape>
          <o:OLEObject Type="Embed" ProgID="Equation.DSMT4" ShapeID="_x0000_i1788" DrawAspect="Content" ObjectID="_1494317880" r:id="rId1547"/>
        </w:object>
      </w:r>
      <w:r w:rsidRPr="00074384">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04" w:author="rawlins" w:date="2015-05-19T17:23:00Z">
        <w:r w:rsidR="00D3178E">
          <w:rPr>
            <w:noProof/>
          </w:rPr>
          <w:instrText>45</w:instrText>
        </w:r>
      </w:ins>
      <w:ins w:id="305" w:author="Gerard" w:date="2015-05-06T12:49:00Z">
        <w:del w:id="306" w:author="rawlins" w:date="2015-05-19T16:10:00Z">
          <w:r w:rsidR="00E3755C" w:rsidDel="00752FD5">
            <w:rPr>
              <w:noProof/>
            </w:rPr>
            <w:delInstrText>45</w:delInstrText>
          </w:r>
        </w:del>
      </w:ins>
      <w:del w:id="307" w:author="rawlins" w:date="2015-05-19T16:10:00Z">
        <w:r w:rsidR="008D52AD" w:rsidDel="00752FD5">
          <w:rPr>
            <w:noProof/>
          </w:rPr>
          <w:delInstrText>44</w:delInstrText>
        </w:r>
      </w:del>
      <w:r w:rsidR="00511485">
        <w:rPr>
          <w:noProof/>
        </w:rPr>
        <w:fldChar w:fldCharType="end"/>
      </w:r>
      <w:r>
        <w:instrText>)</w:instrText>
      </w:r>
      <w:r>
        <w:fldChar w:fldCharType="end"/>
      </w:r>
    </w:p>
    <w:p w14:paraId="7AF0023A" w14:textId="71227855" w:rsidR="00FB6012" w:rsidRPr="00DE14F9" w:rsidRDefault="00FB6012" w:rsidP="00FB6012">
      <w:r w:rsidRPr="00074384">
        <w:t xml:space="preserve">and it is understood that </w:t>
      </w:r>
      <w:r w:rsidR="00905817" w:rsidRPr="00905817">
        <w:rPr>
          <w:position w:val="-14"/>
        </w:rPr>
        <w:object w:dxaOrig="300" w:dyaOrig="380" w14:anchorId="454C0B14">
          <v:shape id="_x0000_i1789" type="#_x0000_t75" style="width:14.95pt;height:19pt" o:ole="">
            <v:imagedata r:id="rId1548" o:title=""/>
          </v:shape>
          <o:OLEObject Type="Embed" ProgID="Equation.DSMT4" ShapeID="_x0000_i1789" DrawAspect="Content" ObjectID="_1494317881" r:id="rId1549"/>
        </w:object>
      </w:r>
      <w:r w:rsidRPr="00074384">
        <w:t xml:space="preserve">, </w:t>
      </w:r>
      <w:r w:rsidR="00905817" w:rsidRPr="00905817">
        <w:rPr>
          <w:position w:val="-12"/>
        </w:rPr>
        <w:object w:dxaOrig="260" w:dyaOrig="380" w14:anchorId="613A5389">
          <v:shape id="_x0000_i1790" type="#_x0000_t75" style="width:12.9pt;height:19pt" o:ole="">
            <v:imagedata r:id="rId1550" o:title=""/>
          </v:shape>
          <o:OLEObject Type="Embed" ProgID="Equation.DSMT4" ShapeID="_x0000_i1790" DrawAspect="Content" ObjectID="_1494317882" r:id="rId1551"/>
        </w:object>
      </w:r>
      <w:r w:rsidRPr="00074384">
        <w:t xml:space="preserve"> and </w:t>
      </w:r>
      <w:r w:rsidR="00905817" w:rsidRPr="00905817">
        <w:rPr>
          <w:position w:val="-12"/>
        </w:rPr>
        <w:object w:dxaOrig="279" w:dyaOrig="380" w14:anchorId="16315F6D">
          <v:shape id="_x0000_i1791" type="#_x0000_t75" style="width:14.25pt;height:19pt" o:ole="">
            <v:imagedata r:id="rId1552" o:title=""/>
          </v:shape>
          <o:OLEObject Type="Embed" ProgID="Equation.DSMT4" ShapeID="_x0000_i1791" DrawAspect="Content" ObjectID="_1494317883" r:id="rId1553"/>
        </w:object>
      </w:r>
      <w:r w:rsidRPr="00074384">
        <w:t xml:space="preserve"> are evaluated at the parametric coordinates of the </w:t>
      </w:r>
      <w:r w:rsidR="00905817" w:rsidRPr="00905817">
        <w:rPr>
          <w:position w:val="-6"/>
        </w:rPr>
        <w:object w:dxaOrig="380" w:dyaOrig="279" w14:anchorId="1053581B">
          <v:shape id="_x0000_i1792" type="#_x0000_t75" style="width:19pt;height:14.25pt" o:ole="">
            <v:imagedata r:id="rId1554" o:title=""/>
          </v:shape>
          <o:OLEObject Type="Embed" ProgID="Equation.DSMT4" ShapeID="_x0000_i1792" DrawAspect="Content" ObjectID="_1494317884" r:id="rId1555"/>
        </w:object>
      </w:r>
      <w:r w:rsidRPr="00074384">
        <w:t>th integration point.</w:t>
      </w:r>
    </w:p>
    <w:p w14:paraId="64926D12" w14:textId="3EFFA126" w:rsidR="00FB6012" w:rsidRPr="00DE14F9" w:rsidRDefault="00FB6012" w:rsidP="00FB6012">
      <w:r w:rsidRPr="00DE14F9">
        <w:tab/>
        <w:t xml:space="preserve">Similarly, the discretized form of </w:t>
      </w:r>
      <w:r w:rsidR="00905817" w:rsidRPr="00905817">
        <w:rPr>
          <w:position w:val="-12"/>
        </w:rPr>
        <w:object w:dxaOrig="720" w:dyaOrig="360" w14:anchorId="52296184">
          <v:shape id="_x0000_i1793" type="#_x0000_t75" style="width:36.7pt;height:19pt" o:ole="">
            <v:imagedata r:id="rId1556" o:title=""/>
          </v:shape>
          <o:OLEObject Type="Embed" ProgID="Equation.DSMT4" ShapeID="_x0000_i1793" DrawAspect="Content" ObjectID="_1494317885" r:id="rId1557"/>
        </w:object>
      </w:r>
      <w:r w:rsidRPr="00DE14F9">
        <w:t xml:space="preserve"> in Eq</w:t>
      </w:r>
      <w:r w:rsidR="001677E3">
        <w:t>s</w:t>
      </w:r>
      <w:r w:rsidRPr="00DE14F9">
        <w:t>.</w:t>
      </w:r>
      <w:r w:rsidR="001677E3">
        <w:fldChar w:fldCharType="begin"/>
      </w:r>
      <w:r w:rsidR="001677E3">
        <w:instrText xml:space="preserve"> GOTOBUTTON ZEqnNum239613  \* MERGEFORMAT </w:instrText>
      </w:r>
      <w:r w:rsidR="00511485">
        <w:fldChar w:fldCharType="begin"/>
      </w:r>
      <w:r w:rsidR="00511485">
        <w:instrText xml:space="preserve"> REF ZEqnNum239613 \* Charformat \! \* MERGEFORMAT </w:instrText>
      </w:r>
      <w:r w:rsidR="00511485">
        <w:fldChar w:fldCharType="separate"/>
      </w:r>
      <w:r w:rsidR="00D3178E">
        <w:instrText>(3.29)</w:instrText>
      </w:r>
      <w:r w:rsidR="00511485">
        <w:fldChar w:fldCharType="end"/>
      </w:r>
      <w:r w:rsidR="001677E3">
        <w:fldChar w:fldCharType="end"/>
      </w:r>
      <w:r w:rsidR="001677E3">
        <w:t xml:space="preserve"> and </w:t>
      </w:r>
      <w:r w:rsidR="001677E3">
        <w:fldChar w:fldCharType="begin"/>
      </w:r>
      <w:r w:rsidR="001677E3">
        <w:instrText xml:space="preserve"> GOTOBUTTON ZEqnNum782864  \* MERGEFORMAT </w:instrText>
      </w:r>
      <w:r w:rsidR="00511485">
        <w:fldChar w:fldCharType="begin"/>
      </w:r>
      <w:r w:rsidR="00511485">
        <w:instrText xml:space="preserve"> REF ZEqnNum782864 \* Charformat \! \* MERGEFORMAT </w:instrText>
      </w:r>
      <w:r w:rsidR="00511485">
        <w:fldChar w:fldCharType="separate"/>
      </w:r>
      <w:r w:rsidR="00D3178E">
        <w:instrText>(3.33)</w:instrText>
      </w:r>
      <w:r w:rsidR="00511485">
        <w:fldChar w:fldCharType="end"/>
      </w:r>
      <w:r w:rsidR="001677E3">
        <w:fldChar w:fldCharType="end"/>
      </w:r>
      <w:r w:rsidRPr="00DE14F9">
        <w:t xml:space="preserve"> may be written as</w:t>
      </w:r>
    </w:p>
    <w:p w14:paraId="606F2B12" w14:textId="29192FE3" w:rsidR="00FB6012" w:rsidRPr="00DE14F9" w:rsidRDefault="00FB6012" w:rsidP="00FB6012">
      <w:pPr>
        <w:pStyle w:val="MTDisplayEquation"/>
      </w:pPr>
      <w:r w:rsidRPr="00DE14F9">
        <w:tab/>
      </w:r>
      <w:r w:rsidR="00905817" w:rsidRPr="00905817">
        <w:rPr>
          <w:position w:val="-32"/>
        </w:rPr>
        <w:object w:dxaOrig="5880" w:dyaOrig="800" w14:anchorId="04860053">
          <v:shape id="_x0000_i1794" type="#_x0000_t75" style="width:294.1pt;height:40.1pt" o:ole="">
            <v:imagedata r:id="rId1558" o:title=""/>
          </v:shape>
          <o:OLEObject Type="Embed" ProgID="Equation.DSMT4" ShapeID="_x0000_i1794" DrawAspect="Content" ObjectID="_1494317886" r:id="rId1559"/>
        </w:object>
      </w:r>
      <w:r w:rsidR="00981087">
        <w:t>,</w: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08" w:author="rawlins" w:date="2015-05-19T17:23:00Z">
        <w:r w:rsidR="00D3178E">
          <w:rPr>
            <w:noProof/>
          </w:rPr>
          <w:instrText>46</w:instrText>
        </w:r>
      </w:ins>
      <w:ins w:id="309" w:author="Gerard" w:date="2015-05-06T12:49:00Z">
        <w:del w:id="310" w:author="rawlins" w:date="2015-05-19T16:10:00Z">
          <w:r w:rsidR="00E3755C" w:rsidDel="00752FD5">
            <w:rPr>
              <w:noProof/>
            </w:rPr>
            <w:delInstrText>46</w:delInstrText>
          </w:r>
        </w:del>
      </w:ins>
      <w:del w:id="311" w:author="rawlins" w:date="2015-05-19T16:10:00Z">
        <w:r w:rsidR="008D52AD" w:rsidDel="00752FD5">
          <w:rPr>
            <w:noProof/>
          </w:rPr>
          <w:delInstrText>45</w:delInstrText>
        </w:r>
      </w:del>
      <w:r w:rsidR="00511485">
        <w:rPr>
          <w:noProof/>
        </w:rPr>
        <w:fldChar w:fldCharType="end"/>
      </w:r>
      <w:r>
        <w:instrText>)</w:instrText>
      </w:r>
      <w:r>
        <w:fldChar w:fldCharType="end"/>
      </w:r>
    </w:p>
    <w:p w14:paraId="23D44215" w14:textId="77777777" w:rsidR="00FB6012" w:rsidRPr="00DE14F9" w:rsidRDefault="00FB6012" w:rsidP="00FB6012">
      <w:r w:rsidRPr="00DE14F9">
        <w:t>where</w:t>
      </w:r>
    </w:p>
    <w:p w14:paraId="20F7F2BA" w14:textId="01C9C123" w:rsidR="00FB6012" w:rsidRPr="00DE14F9" w:rsidRDefault="00FB6012" w:rsidP="00FB6012">
      <w:pPr>
        <w:pStyle w:val="MTDisplayEquation"/>
      </w:pPr>
      <w:r w:rsidRPr="00DE14F9">
        <w:tab/>
      </w:r>
      <w:r w:rsidR="00905817" w:rsidRPr="00905817">
        <w:rPr>
          <w:position w:val="-22"/>
        </w:rPr>
        <w:object w:dxaOrig="7339" w:dyaOrig="2820" w14:anchorId="21B7E104">
          <v:shape id="_x0000_i1795" type="#_x0000_t75" style="width:367.45pt;height:141.3pt" o:ole="">
            <v:imagedata r:id="rId1560" o:title=""/>
          </v:shape>
          <o:OLEObject Type="Embed" ProgID="Equation.DSMT4" ShapeID="_x0000_i1795" DrawAspect="Content" ObjectID="_1494317887" r:id="rId1561"/>
        </w:object>
      </w:r>
      <w:r w:rsidRPr="00DE14F9">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12" w:author="rawlins" w:date="2015-05-19T17:23:00Z">
        <w:r w:rsidR="00D3178E">
          <w:rPr>
            <w:noProof/>
          </w:rPr>
          <w:instrText>47</w:instrText>
        </w:r>
      </w:ins>
      <w:ins w:id="313" w:author="Gerard" w:date="2015-05-06T12:49:00Z">
        <w:del w:id="314" w:author="rawlins" w:date="2015-05-19T16:10:00Z">
          <w:r w:rsidR="00E3755C" w:rsidDel="00752FD5">
            <w:rPr>
              <w:noProof/>
            </w:rPr>
            <w:delInstrText>47</w:delInstrText>
          </w:r>
        </w:del>
      </w:ins>
      <w:del w:id="315" w:author="rawlins" w:date="2015-05-19T16:10:00Z">
        <w:r w:rsidR="008D52AD" w:rsidDel="00752FD5">
          <w:rPr>
            <w:noProof/>
          </w:rPr>
          <w:delInstrText>46</w:delInstrText>
        </w:r>
      </w:del>
      <w:r w:rsidR="00511485">
        <w:rPr>
          <w:noProof/>
        </w:rPr>
        <w:fldChar w:fldCharType="end"/>
      </w:r>
      <w:r>
        <w:instrText>)</w:instrText>
      </w:r>
      <w:r>
        <w:fldChar w:fldCharType="end"/>
      </w:r>
    </w:p>
    <w:p w14:paraId="63278DE7" w14:textId="7E8C43E8" w:rsidR="00FB6012" w:rsidRPr="00DE14F9" w:rsidRDefault="00FB6012" w:rsidP="00FB6012">
      <w:r w:rsidRPr="00DE14F9">
        <w:t xml:space="preserve">and </w:t>
      </w:r>
      <w:r w:rsidR="00905817" w:rsidRPr="00905817">
        <w:rPr>
          <w:position w:val="-6"/>
        </w:rPr>
        <w:object w:dxaOrig="300" w:dyaOrig="279" w14:anchorId="7FDADF05">
          <v:shape id="_x0000_i1796" type="#_x0000_t75" style="width:14.95pt;height:14.25pt" o:ole="">
            <v:imagedata r:id="rId1562" o:title=""/>
          </v:shape>
          <o:OLEObject Type="Embed" ProgID="Equation.DSMT4" ShapeID="_x0000_i1796" DrawAspect="Content" ObjectID="_1494317888" r:id="rId1563"/>
        </w:object>
      </w:r>
      <w:r w:rsidRPr="00DE14F9">
        <w:t xml:space="preserve"> is a discrete increment in time.  In a numerical implementation, it has been found that evaluating </w:t>
      </w:r>
      <w:r w:rsidR="00905817" w:rsidRPr="00905817">
        <w:rPr>
          <w:position w:val="-16"/>
        </w:rPr>
        <w:object w:dxaOrig="820" w:dyaOrig="440" w14:anchorId="1098AFEC">
          <v:shape id="_x0000_i1797" type="#_x0000_t75" style="width:41.45pt;height:21.75pt" o:ole="">
            <v:imagedata r:id="rId1564" o:title=""/>
          </v:shape>
          <o:OLEObject Type="Embed" ProgID="Equation.DSMT4" ShapeID="_x0000_i1797" DrawAspect="Content" ObjectID="_1494317889" r:id="rId1565"/>
        </w:object>
      </w:r>
      <w:r w:rsidRPr="00DE14F9">
        <w:t xml:space="preserve"> from </w:t>
      </w:r>
      <w:r w:rsidR="00905817" w:rsidRPr="00905817">
        <w:rPr>
          <w:position w:val="-10"/>
        </w:rPr>
        <w:object w:dxaOrig="460" w:dyaOrig="360" w14:anchorId="6A8512C9">
          <v:shape id="_x0000_i1798" type="#_x0000_t75" style="width:22.4pt;height:19pt" o:ole="">
            <v:imagedata r:id="rId1566" o:title=""/>
          </v:shape>
          <o:OLEObject Type="Embed" ProgID="Equation.DSMT4" ShapeID="_x0000_i1798" DrawAspect="Content" ObjectID="_1494317890" r:id="rId1567"/>
        </w:object>
      </w:r>
      <w:r w:rsidRPr="00DE14F9">
        <w:t xml:space="preserve">, where </w:t>
      </w:r>
      <w:r w:rsidR="00905817" w:rsidRPr="00905817">
        <w:rPr>
          <w:position w:val="-6"/>
        </w:rPr>
        <w:object w:dxaOrig="940" w:dyaOrig="279" w14:anchorId="5EE4F9A6">
          <v:shape id="_x0000_i1799" type="#_x0000_t75" style="width:47.55pt;height:14.25pt" o:ole="">
            <v:imagedata r:id="rId1568" o:title=""/>
          </v:shape>
          <o:OLEObject Type="Embed" ProgID="Equation.DSMT4" ShapeID="_x0000_i1799" DrawAspect="Content" ObjectID="_1494317891" r:id="rId1569"/>
        </w:object>
      </w:r>
      <w:r w:rsidRPr="00DE14F9">
        <w:t xml:space="preserve">, yields more accurate solutions than evaluating it from the trace of </w:t>
      </w:r>
      <w:r w:rsidR="00905817" w:rsidRPr="00905817">
        <w:rPr>
          <w:position w:val="-10"/>
        </w:rPr>
        <w:object w:dxaOrig="740" w:dyaOrig="360" w14:anchorId="28D31D8F">
          <v:shape id="_x0000_i1800" type="#_x0000_t75" style="width:37.35pt;height:19pt" o:ole="">
            <v:imagedata r:id="rId1570" o:title=""/>
          </v:shape>
          <o:OLEObject Type="Embed" ProgID="Equation.DSMT4" ShapeID="_x0000_i1800" DrawAspect="Content" ObjectID="_1494317892" r:id="rId1571"/>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605BEB6B" w:rsidR="00FB6012" w:rsidRDefault="00FB6012" w:rsidP="00FB6012">
      <w:pPr>
        <w:pStyle w:val="MTDisplayEquation"/>
      </w:pPr>
      <w:r>
        <w:tab/>
      </w:r>
      <w:r w:rsidR="00905817" w:rsidRPr="00905817">
        <w:rPr>
          <w:position w:val="-32"/>
        </w:rPr>
        <w:object w:dxaOrig="3900" w:dyaOrig="800" w14:anchorId="7B07F843">
          <v:shape id="_x0000_i1801" type="#_x0000_t75" style="width:195.6pt;height:40.1pt" o:ole="">
            <v:imagedata r:id="rId1572" o:title=""/>
          </v:shape>
          <o:OLEObject Type="Embed" ProgID="Equation.DSMT4" ShapeID="_x0000_i1801" DrawAspect="Content" ObjectID="_1494317893" r:id="rId1573"/>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16" w:author="rawlins" w:date="2015-05-19T17:23:00Z">
        <w:r w:rsidR="00D3178E">
          <w:rPr>
            <w:noProof/>
          </w:rPr>
          <w:instrText>48</w:instrText>
        </w:r>
      </w:ins>
      <w:ins w:id="317" w:author="Gerard" w:date="2015-05-06T12:49:00Z">
        <w:del w:id="318" w:author="rawlins" w:date="2015-05-19T16:10:00Z">
          <w:r w:rsidR="00E3755C" w:rsidDel="00752FD5">
            <w:rPr>
              <w:noProof/>
            </w:rPr>
            <w:delInstrText>48</w:delInstrText>
          </w:r>
        </w:del>
      </w:ins>
      <w:del w:id="319" w:author="rawlins" w:date="2015-05-19T16:10:00Z">
        <w:r w:rsidR="008D52AD" w:rsidDel="00752FD5">
          <w:rPr>
            <w:noProof/>
          </w:rPr>
          <w:delInstrText>47</w:delInstrText>
        </w:r>
      </w:del>
      <w:r w:rsidR="00511485">
        <w:rPr>
          <w:noProof/>
        </w:rPr>
        <w:fldChar w:fldCharType="end"/>
      </w:r>
      <w:r>
        <w:instrText>)</w:instrText>
      </w:r>
      <w:r>
        <w:fldChar w:fldCharType="end"/>
      </w:r>
    </w:p>
    <w:p w14:paraId="269A8A9C" w14:textId="77777777" w:rsidR="00FB6012" w:rsidRDefault="00FB6012" w:rsidP="00FB6012">
      <w:r>
        <w:t>and</w:t>
      </w:r>
    </w:p>
    <w:p w14:paraId="11C44343" w14:textId="36CF56BD" w:rsidR="00FB6012" w:rsidRPr="007700AB" w:rsidRDefault="00FB6012" w:rsidP="00FB6012">
      <w:pPr>
        <w:pStyle w:val="MTDisplayEquation"/>
      </w:pPr>
      <w:r>
        <w:tab/>
      </w:r>
      <w:r w:rsidR="00905817" w:rsidRPr="00905817">
        <w:rPr>
          <w:position w:val="-32"/>
        </w:rPr>
        <w:object w:dxaOrig="5899" w:dyaOrig="800" w14:anchorId="41BDD4AF">
          <v:shape id="_x0000_i1802" type="#_x0000_t75" style="width:294.8pt;height:40.1pt" o:ole="">
            <v:imagedata r:id="rId1574" o:title=""/>
          </v:shape>
          <o:OLEObject Type="Embed" ProgID="Equation.DSMT4" ShapeID="_x0000_i1802" DrawAspect="Content" ObjectID="_1494317894" r:id="rId1575"/>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20" w:author="rawlins" w:date="2015-05-19T17:23:00Z">
        <w:r w:rsidR="00D3178E">
          <w:rPr>
            <w:noProof/>
          </w:rPr>
          <w:instrText>49</w:instrText>
        </w:r>
      </w:ins>
      <w:ins w:id="321" w:author="Gerard" w:date="2015-05-06T12:49:00Z">
        <w:del w:id="322" w:author="rawlins" w:date="2015-05-19T16:10:00Z">
          <w:r w:rsidR="00E3755C" w:rsidDel="00752FD5">
            <w:rPr>
              <w:noProof/>
            </w:rPr>
            <w:delInstrText>49</w:delInstrText>
          </w:r>
        </w:del>
      </w:ins>
      <w:del w:id="323" w:author="rawlins" w:date="2015-05-19T16:10:00Z">
        <w:r w:rsidR="008D52AD" w:rsidDel="00752FD5">
          <w:rPr>
            <w:noProof/>
          </w:rPr>
          <w:delInstrText>48</w:delInstrText>
        </w:r>
      </w:del>
      <w:r w:rsidR="00511485">
        <w:rPr>
          <w:noProof/>
        </w:rPr>
        <w:fldChar w:fldCharType="end"/>
      </w:r>
      <w:r>
        <w:instrText>)</w:instrText>
      </w:r>
      <w:r>
        <w:fldChar w:fldCharType="end"/>
      </w:r>
    </w:p>
    <w:p w14:paraId="31552AD9" w14:textId="77777777" w:rsidR="00FB6012" w:rsidRDefault="00FB6012" w:rsidP="00FB6012">
      <w:r>
        <w:t>where</w:t>
      </w:r>
    </w:p>
    <w:p w14:paraId="2B598194" w14:textId="1CE6818C" w:rsidR="00FB6012" w:rsidRDefault="00FB6012" w:rsidP="00FB6012">
      <w:pPr>
        <w:pStyle w:val="MTDisplayEquation"/>
      </w:pPr>
      <w:r>
        <w:tab/>
      </w:r>
      <w:r w:rsidR="00905817" w:rsidRPr="00905817">
        <w:rPr>
          <w:position w:val="-14"/>
        </w:rPr>
        <w:object w:dxaOrig="1240" w:dyaOrig="400" w14:anchorId="509FCA0D">
          <v:shape id="_x0000_i1803" type="#_x0000_t75" style="width:61.8pt;height:19.7pt" o:ole="">
            <v:imagedata r:id="rId1576" o:title=""/>
          </v:shape>
          <o:OLEObject Type="Embed" ProgID="Equation.DSMT4" ShapeID="_x0000_i1803" DrawAspect="Content" ObjectID="_1494317895" r:id="rId1577"/>
        </w:object>
      </w:r>
      <w:r w:rsidR="0098108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24" w:author="rawlins" w:date="2015-05-19T17:23:00Z">
        <w:r w:rsidR="00D3178E">
          <w:rPr>
            <w:noProof/>
          </w:rPr>
          <w:instrText>50</w:instrText>
        </w:r>
      </w:ins>
      <w:ins w:id="325" w:author="Gerard" w:date="2015-05-06T12:49:00Z">
        <w:del w:id="326" w:author="rawlins" w:date="2015-05-19T16:10:00Z">
          <w:r w:rsidR="00E3755C" w:rsidDel="00752FD5">
            <w:rPr>
              <w:noProof/>
            </w:rPr>
            <w:delInstrText>50</w:delInstrText>
          </w:r>
        </w:del>
      </w:ins>
      <w:del w:id="327" w:author="rawlins" w:date="2015-05-19T16:10:00Z">
        <w:r w:rsidR="008D52AD" w:rsidDel="00752FD5">
          <w:rPr>
            <w:noProof/>
          </w:rPr>
          <w:delInstrText>49</w:delInstrText>
        </w:r>
      </w:del>
      <w:r w:rsidR="00511485">
        <w:rPr>
          <w:noProof/>
        </w:rPr>
        <w:fldChar w:fldCharType="end"/>
      </w:r>
      <w:r>
        <w:instrText>)</w:instrText>
      </w:r>
      <w:r>
        <w:fldChar w:fldCharType="end"/>
      </w:r>
    </w:p>
    <w:p w14:paraId="23CCCDD4" w14:textId="61CDB7D3" w:rsidR="00FB6012" w:rsidRDefault="00FB6012" w:rsidP="00FB6012">
      <w:r>
        <w:t xml:space="preserve">In this case, </w:t>
      </w:r>
      <w:r w:rsidR="00905817" w:rsidRPr="00905817">
        <w:rPr>
          <w:position w:val="-6"/>
        </w:rPr>
        <w:object w:dxaOrig="260" w:dyaOrig="220" w14:anchorId="3692FCDC">
          <v:shape id="_x0000_i1804" type="#_x0000_t75" style="width:12.9pt;height:10.85pt" o:ole="">
            <v:imagedata r:id="rId1578" o:title=""/>
          </v:shape>
          <o:OLEObject Type="Embed" ProgID="Equation.DSMT4" ShapeID="_x0000_i1804" DrawAspect="Content" ObjectID="_1494317896" r:id="rId1579"/>
        </w:object>
      </w:r>
      <w:r>
        <w:t xml:space="preserve"> represents the number of nodes on an element face.  For a prescribed normal traction </w:t>
      </w:r>
      <w:r w:rsidR="00905817" w:rsidRPr="00905817">
        <w:rPr>
          <w:position w:val="-12"/>
        </w:rPr>
        <w:object w:dxaOrig="220" w:dyaOrig="360" w14:anchorId="4B6DDA46">
          <v:shape id="_x0000_i1805" type="#_x0000_t75" style="width:10.85pt;height:19pt" o:ole="">
            <v:imagedata r:id="rId1580" o:title=""/>
          </v:shape>
          <o:OLEObject Type="Embed" ProgID="Equation.DSMT4" ShapeID="_x0000_i1805" DrawAspect="Content" ObjectID="_1494317897" r:id="rId1581"/>
        </w:object>
      </w:r>
      <w:r>
        <w:t xml:space="preserve"> as given in </w:t>
      </w:r>
      <w:r w:rsidR="001677E3">
        <w:fldChar w:fldCharType="begin"/>
      </w:r>
      <w:r w:rsidR="001677E3">
        <w:instrText xml:space="preserve"> GOTOBUTTON ZEqnNum269251  \* MERGEFORMAT </w:instrText>
      </w:r>
      <w:r w:rsidR="00511485">
        <w:fldChar w:fldCharType="begin"/>
      </w:r>
      <w:r w:rsidR="00511485">
        <w:instrText xml:space="preserve"> REF ZEqnNum269251 \* Charformat \! \* MERGEFORMAT </w:instrText>
      </w:r>
      <w:r w:rsidR="00511485">
        <w:fldChar w:fldCharType="separate"/>
      </w:r>
      <w:r w:rsidR="00D3178E">
        <w:instrText>(3.34)</w:instrText>
      </w:r>
      <w:r w:rsidR="00511485">
        <w:fldChar w:fldCharType="end"/>
      </w:r>
      <w:r w:rsidR="001677E3">
        <w:fldChar w:fldCharType="end"/>
      </w:r>
      <w:r>
        <w:t>-</w:t>
      </w:r>
      <w:r w:rsidR="001677E3">
        <w:fldChar w:fldCharType="begin"/>
      </w:r>
      <w:r w:rsidR="001677E3">
        <w:instrText xml:space="preserve"> GOTOBUTTON ZEqnNum737993  \* MERGEFORMAT </w:instrText>
      </w:r>
      <w:r w:rsidR="00511485">
        <w:fldChar w:fldCharType="begin"/>
      </w:r>
      <w:r w:rsidR="00511485">
        <w:instrText xml:space="preserve"> REF ZEqnNum737993 \* Charformat \! \* MERGEFORMAT </w:instrText>
      </w:r>
      <w:r w:rsidR="00511485">
        <w:fldChar w:fldCharType="separate"/>
      </w:r>
      <w:r w:rsidR="00D3178E">
        <w:instrText>(3.35)</w:instrText>
      </w:r>
      <w:r w:rsidR="00511485">
        <w:fldChar w:fldCharType="end"/>
      </w:r>
      <w:r w:rsidR="001677E3">
        <w:fldChar w:fldCharType="end"/>
      </w:r>
      <w:r>
        <w:t>,</w:t>
      </w:r>
    </w:p>
    <w:p w14:paraId="0301074D" w14:textId="1D16848C" w:rsidR="00FB6012" w:rsidRDefault="00FB6012" w:rsidP="00FB6012">
      <w:pPr>
        <w:pStyle w:val="MTDisplayEquation"/>
      </w:pPr>
      <w:r>
        <w:lastRenderedPageBreak/>
        <w:tab/>
      </w:r>
      <w:r w:rsidR="00905817" w:rsidRPr="00905817">
        <w:rPr>
          <w:position w:val="-72"/>
        </w:rPr>
        <w:object w:dxaOrig="4540" w:dyaOrig="1540" w14:anchorId="2C40E17B">
          <v:shape id="_x0000_i1806" type="#_x0000_t75" style="width:226.85pt;height:76.75pt" o:ole="">
            <v:imagedata r:id="rId1582" o:title=""/>
          </v:shape>
          <o:OLEObject Type="Embed" ProgID="Equation.DSMT4" ShapeID="_x0000_i1806" DrawAspect="Content" ObjectID="_1494317898" r:id="rId15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28" w:author="rawlins" w:date="2015-05-19T17:23:00Z">
        <w:r w:rsidR="00D3178E">
          <w:rPr>
            <w:noProof/>
          </w:rPr>
          <w:instrText>51</w:instrText>
        </w:r>
      </w:ins>
      <w:ins w:id="329" w:author="Gerard" w:date="2015-05-06T12:49:00Z">
        <w:del w:id="330" w:author="rawlins" w:date="2015-05-19T16:10:00Z">
          <w:r w:rsidR="00E3755C" w:rsidDel="00752FD5">
            <w:rPr>
              <w:noProof/>
            </w:rPr>
            <w:delInstrText>51</w:delInstrText>
          </w:r>
        </w:del>
      </w:ins>
      <w:del w:id="331" w:author="rawlins" w:date="2015-05-19T16:10:00Z">
        <w:r w:rsidR="008D52AD" w:rsidDel="00752FD5">
          <w:rPr>
            <w:noProof/>
          </w:rPr>
          <w:delInstrText>50</w:delInstrText>
        </w:r>
      </w:del>
      <w:r w:rsidR="00511485">
        <w:rPr>
          <w:noProof/>
        </w:rPr>
        <w:fldChar w:fldCharType="end"/>
      </w:r>
      <w:r>
        <w:instrText>)</w:instrText>
      </w:r>
      <w:r>
        <w:fldChar w:fldCharType="end"/>
      </w:r>
    </w:p>
    <w:p w14:paraId="5981BACF" w14:textId="5F0084A4" w:rsidR="00FB6012" w:rsidRDefault="00FB6012" w:rsidP="00FB6012">
      <w:r>
        <w:t xml:space="preserve">where </w:t>
      </w:r>
      <w:r w:rsidR="00905817" w:rsidRPr="00905817">
        <w:rPr>
          <w:position w:val="-14"/>
        </w:rPr>
        <w:object w:dxaOrig="1460" w:dyaOrig="400" w14:anchorId="4505FAEB">
          <v:shape id="_x0000_i1807" type="#_x0000_t75" style="width:72.7pt;height:19.7pt" o:ole="">
            <v:imagedata r:id="rId1584" o:title=""/>
          </v:shape>
          <o:OLEObject Type="Embed" ProgID="Equation.DSMT4" ShapeID="_x0000_i1807" DrawAspect="Content" ObjectID="_1494317899" r:id="rId1585"/>
        </w:object>
      </w:r>
      <w:r>
        <w:t xml:space="preserve"> is the skew-symmetric tensor whose dual vector is </w:t>
      </w:r>
      <w:r w:rsidR="00905817" w:rsidRPr="00905817">
        <w:rPr>
          <w:position w:val="-6"/>
        </w:rPr>
        <w:object w:dxaOrig="200" w:dyaOrig="220" w14:anchorId="6DA18B90">
          <v:shape id="_x0000_i1808" type="#_x0000_t75" style="width:10.2pt;height:10.85pt" o:ole="">
            <v:imagedata r:id="rId1586" o:title=""/>
          </v:shape>
          <o:OLEObject Type="Embed" ProgID="Equation.DSMT4" ShapeID="_x0000_i1808" DrawAspect="Content" ObjectID="_1494317900" r:id="rId1587"/>
        </w:object>
      </w:r>
      <w:r>
        <w:t xml:space="preserve"> and </w:t>
      </w:r>
      <w:r w:rsidR="00905817" w:rsidRPr="00905817">
        <w:rPr>
          <w:position w:val="-4"/>
        </w:rPr>
        <w:object w:dxaOrig="220" w:dyaOrig="260" w14:anchorId="48088CB0">
          <v:shape id="_x0000_i1809" type="#_x0000_t75" style="width:10.85pt;height:12.9pt" o:ole="">
            <v:imagedata r:id="rId1588" o:title=""/>
          </v:shape>
          <o:OLEObject Type="Embed" ProgID="Equation.DSMT4" ShapeID="_x0000_i1809" DrawAspect="Content" ObjectID="_1494317901" r:id="rId1589"/>
        </w:object>
      </w:r>
      <w:r>
        <w:t xml:space="preserve"> is the third-order permutation pseudo-tensor.  For a prescribed traction </w:t>
      </w:r>
      <w:r w:rsidR="00905817" w:rsidRPr="00905817">
        <w:rPr>
          <w:position w:val="-12"/>
        </w:rPr>
        <w:object w:dxaOrig="220" w:dyaOrig="380" w14:anchorId="47D0DC93">
          <v:shape id="_x0000_i1810" type="#_x0000_t75" style="width:10.85pt;height:19pt" o:ole="">
            <v:imagedata r:id="rId1590" o:title=""/>
          </v:shape>
          <o:OLEObject Type="Embed" ProgID="Equation.DSMT4" ShapeID="_x0000_i1810" DrawAspect="Content" ObjectID="_1494317902" r:id="rId1591"/>
        </w:object>
      </w:r>
      <w:r>
        <w:t xml:space="preserve"> as given in </w:t>
      </w:r>
      <w:r w:rsidR="001677E3">
        <w:fldChar w:fldCharType="begin"/>
      </w:r>
      <w:r w:rsidR="001677E3">
        <w:instrText xml:space="preserve"> GOTOBUTTON ZEqnNum641883  \* MERGEFORMAT </w:instrText>
      </w:r>
      <w:r w:rsidR="00511485">
        <w:fldChar w:fldCharType="begin"/>
      </w:r>
      <w:r w:rsidR="00511485">
        <w:instrText xml:space="preserve"> REF ZEqnNum641883 \* Charformat \! \* MERGEFORMAT </w:instrText>
      </w:r>
      <w:r w:rsidR="00511485">
        <w:fldChar w:fldCharType="separate"/>
      </w:r>
      <w:r w:rsidR="00D3178E">
        <w:instrText>(3.38)</w:instrText>
      </w:r>
      <w:r w:rsidR="00511485">
        <w:fldChar w:fldCharType="end"/>
      </w:r>
      <w:r w:rsidR="001677E3">
        <w:fldChar w:fldCharType="end"/>
      </w:r>
      <w:r>
        <w:t>-</w:t>
      </w:r>
      <w:r w:rsidR="001677E3">
        <w:fldChar w:fldCharType="begin"/>
      </w:r>
      <w:r w:rsidR="001677E3">
        <w:instrText xml:space="preserve"> GOTOBUTTON ZEqnNum675799  \* MERGEFORMAT </w:instrText>
      </w:r>
      <w:r w:rsidR="00511485">
        <w:fldChar w:fldCharType="begin"/>
      </w:r>
      <w:r w:rsidR="00511485">
        <w:instrText xml:space="preserve"> REF ZEqnNum675799 \* Charformat \! \* MERGEFORMAT </w:instrText>
      </w:r>
      <w:r w:rsidR="00511485">
        <w:fldChar w:fldCharType="separate"/>
      </w:r>
      <w:r w:rsidR="00D3178E">
        <w:instrText>(3.39)</w:instrText>
      </w:r>
      <w:r w:rsidR="00511485">
        <w:fldChar w:fldCharType="end"/>
      </w:r>
      <w:r w:rsidR="001677E3">
        <w:fldChar w:fldCharType="end"/>
      </w:r>
      <w:r>
        <w:t>,</w:t>
      </w:r>
    </w:p>
    <w:p w14:paraId="60E88CFD" w14:textId="1E0C92A6" w:rsidR="00FB6012" w:rsidRDefault="00FB6012" w:rsidP="00FB6012">
      <w:pPr>
        <w:pStyle w:val="MTDisplayEquation"/>
      </w:pPr>
      <w:r>
        <w:tab/>
      </w:r>
      <w:r w:rsidR="00905817" w:rsidRPr="00905817">
        <w:rPr>
          <w:position w:val="-72"/>
        </w:rPr>
        <w:object w:dxaOrig="5840" w:dyaOrig="1620" w14:anchorId="2F85B520">
          <v:shape id="_x0000_i1811" type="#_x0000_t75" style="width:290.7pt;height:80.85pt" o:ole="">
            <v:imagedata r:id="rId1592" o:title=""/>
          </v:shape>
          <o:OLEObject Type="Embed" ProgID="Equation.DSMT4" ShapeID="_x0000_i1811" DrawAspect="Content" ObjectID="_1494317903" r:id="rId15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32" w:author="rawlins" w:date="2015-05-19T17:23:00Z">
        <w:r w:rsidR="00D3178E">
          <w:rPr>
            <w:noProof/>
          </w:rPr>
          <w:instrText>52</w:instrText>
        </w:r>
      </w:ins>
      <w:ins w:id="333" w:author="Gerard" w:date="2015-05-06T12:49:00Z">
        <w:del w:id="334" w:author="rawlins" w:date="2015-05-19T16:10:00Z">
          <w:r w:rsidR="00E3755C" w:rsidDel="00752FD5">
            <w:rPr>
              <w:noProof/>
            </w:rPr>
            <w:delInstrText>52</w:delInstrText>
          </w:r>
        </w:del>
      </w:ins>
      <w:del w:id="335" w:author="rawlins" w:date="2015-05-19T16:10:00Z">
        <w:r w:rsidR="008D52AD" w:rsidDel="00752FD5">
          <w:rPr>
            <w:noProof/>
          </w:rPr>
          <w:delInstrText>51</w:delInstrText>
        </w:r>
      </w:del>
      <w:r w:rsidR="00511485">
        <w:rPr>
          <w:noProof/>
        </w:rPr>
        <w:fldChar w:fldCharType="end"/>
      </w:r>
      <w:r>
        <w:instrText>)</w:instrText>
      </w:r>
      <w:r>
        <w:fldChar w:fldCharType="end"/>
      </w:r>
    </w:p>
    <w:p w14:paraId="5475A511" w14:textId="3D6E3B2D" w:rsidR="00FB6012" w:rsidRDefault="00FB6012" w:rsidP="00FB6012">
      <w:r>
        <w:t xml:space="preserve">For a prescribed normal fluid flux </w:t>
      </w:r>
      <w:r w:rsidR="00905817" w:rsidRPr="00905817">
        <w:rPr>
          <w:position w:val="-12"/>
        </w:rPr>
        <w:object w:dxaOrig="300" w:dyaOrig="360" w14:anchorId="0506EEA9">
          <v:shape id="_x0000_i1812" type="#_x0000_t75" style="width:14.95pt;height:19pt" o:ole="">
            <v:imagedata r:id="rId1594" o:title=""/>
          </v:shape>
          <o:OLEObject Type="Embed" ProgID="Equation.DSMT4" ShapeID="_x0000_i1812" DrawAspect="Content" ObjectID="_1494317904" r:id="rId1595"/>
        </w:object>
      </w:r>
      <w:r>
        <w:t xml:space="preserve"> as given in </w:t>
      </w:r>
      <w:r w:rsidR="00DB161C">
        <w:fldChar w:fldCharType="begin"/>
      </w:r>
      <w:r w:rsidR="00DB161C">
        <w:instrText xml:space="preserve"> GOTOBUTTON ZEqnNum525838  \* MERGEFORMAT </w:instrText>
      </w:r>
      <w:r w:rsidR="00511485">
        <w:fldChar w:fldCharType="begin"/>
      </w:r>
      <w:r w:rsidR="00511485">
        <w:instrText xml:space="preserve"> REF ZEqnNum525838 \* Charformat \! \* MERGEFORMAT </w:instrText>
      </w:r>
      <w:r w:rsidR="00511485">
        <w:fldChar w:fldCharType="separate"/>
      </w:r>
      <w:r w:rsidR="00D3178E">
        <w:instrText>(3.40)</w:instrText>
      </w:r>
      <w:r w:rsidR="00511485">
        <w:fldChar w:fldCharType="end"/>
      </w:r>
      <w:r w:rsidR="00DB161C">
        <w:fldChar w:fldCharType="end"/>
      </w:r>
      <w:r>
        <w:t>-</w:t>
      </w:r>
      <w:r w:rsidR="00DB161C">
        <w:fldChar w:fldCharType="begin"/>
      </w:r>
      <w:r w:rsidR="00DB161C">
        <w:instrText xml:space="preserve"> GOTOBUTTON ZEqnNum669406  \* MERGEFORMAT </w:instrText>
      </w:r>
      <w:r w:rsidR="00511485">
        <w:fldChar w:fldCharType="begin"/>
      </w:r>
      <w:r w:rsidR="00511485">
        <w:instrText xml:space="preserve"> REF ZEqnNum669406 \* Cha</w:instrText>
      </w:r>
      <w:r w:rsidR="00511485">
        <w:instrText xml:space="preserve">rformat \! \* MERGEFORMAT </w:instrText>
      </w:r>
      <w:r w:rsidR="00511485">
        <w:fldChar w:fldCharType="separate"/>
      </w:r>
      <w:r w:rsidR="00D3178E">
        <w:instrText>(3.41)</w:instrText>
      </w:r>
      <w:r w:rsidR="00511485">
        <w:fldChar w:fldCharType="end"/>
      </w:r>
      <w:r w:rsidR="00DB161C">
        <w:fldChar w:fldCharType="end"/>
      </w:r>
      <w:r>
        <w:t>,</w:t>
      </w:r>
    </w:p>
    <w:p w14:paraId="404A713D" w14:textId="5FC04311" w:rsidR="00FB6012" w:rsidRDefault="00FB6012" w:rsidP="00FB6012">
      <w:pPr>
        <w:pStyle w:val="MTDisplayEquation"/>
      </w:pPr>
      <w:r>
        <w:tab/>
      </w:r>
      <w:r w:rsidR="00905817" w:rsidRPr="00905817">
        <w:rPr>
          <w:position w:val="-88"/>
        </w:rPr>
        <w:object w:dxaOrig="4640" w:dyaOrig="1540" w14:anchorId="5290B30E">
          <v:shape id="_x0000_i1813" type="#_x0000_t75" style="width:231.6pt;height:76.75pt" o:ole="">
            <v:imagedata r:id="rId1596" o:title=""/>
          </v:shape>
          <o:OLEObject Type="Embed" ProgID="Equation.DSMT4" ShapeID="_x0000_i1813" DrawAspect="Content" ObjectID="_1494317905" r:id="rId159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36" w:author="rawlins" w:date="2015-05-19T17:23:00Z">
        <w:r w:rsidR="00D3178E">
          <w:rPr>
            <w:noProof/>
          </w:rPr>
          <w:instrText>53</w:instrText>
        </w:r>
      </w:ins>
      <w:ins w:id="337" w:author="Gerard" w:date="2015-05-06T12:49:00Z">
        <w:del w:id="338" w:author="rawlins" w:date="2015-05-19T16:10:00Z">
          <w:r w:rsidR="00E3755C" w:rsidDel="00752FD5">
            <w:rPr>
              <w:noProof/>
            </w:rPr>
            <w:delInstrText>53</w:delInstrText>
          </w:r>
        </w:del>
      </w:ins>
      <w:del w:id="339" w:author="rawlins" w:date="2015-05-19T16:10:00Z">
        <w:r w:rsidR="008D52AD" w:rsidDel="00752FD5">
          <w:rPr>
            <w:noProof/>
          </w:rPr>
          <w:delInstrText>52</w:delInstrText>
        </w:r>
      </w:del>
      <w:r w:rsidR="00511485">
        <w:rPr>
          <w:noProof/>
        </w:rPr>
        <w:fldChar w:fldCharType="end"/>
      </w:r>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340" w:name="_Toc176704845"/>
      <w:bookmarkStart w:id="341" w:name="_Toc289032551"/>
      <w:r>
        <w:t xml:space="preserve">Weak </w:t>
      </w:r>
      <w:r w:rsidR="0081541F">
        <w:t>F</w:t>
      </w:r>
      <w:r>
        <w:t xml:space="preserve">ormulation for </w:t>
      </w:r>
      <w:r w:rsidR="0081541F">
        <w:t>B</w:t>
      </w:r>
      <w:r>
        <w:t>iphasic-</w:t>
      </w:r>
      <w:r w:rsidR="0081541F">
        <w:t>S</w:t>
      </w:r>
      <w:r>
        <w:t xml:space="preserve">olute </w:t>
      </w:r>
      <w:r w:rsidR="0081541F">
        <w:t>M</w:t>
      </w:r>
      <w:r>
        <w:t>aterials</w:t>
      </w:r>
      <w:bookmarkEnd w:id="340"/>
      <w:bookmarkEnd w:id="341"/>
    </w:p>
    <w:p w14:paraId="163DB5A7" w14:textId="77777777" w:rsidR="00FB6012" w:rsidRDefault="00FB6012" w:rsidP="00FB6012">
      <w:r>
        <w:t>The virtual work integral for this problem is given by</w:t>
      </w:r>
    </w:p>
    <w:p w14:paraId="586E7F30" w14:textId="6A171668" w:rsidR="00FB6012" w:rsidRDefault="00FB6012" w:rsidP="00FB6012">
      <w:pPr>
        <w:pStyle w:val="MTDisplayEquation"/>
      </w:pPr>
      <w:r>
        <w:tab/>
      </w:r>
      <w:r w:rsidR="00905817" w:rsidRPr="00905817">
        <w:rPr>
          <w:position w:val="-38"/>
        </w:rPr>
        <w:object w:dxaOrig="8100" w:dyaOrig="880" w14:anchorId="7253A3F2">
          <v:shape id="_x0000_i1814" type="#_x0000_t75" style="width:404.85pt;height:44.15pt" o:ole="">
            <v:imagedata r:id="rId1598" o:title=""/>
          </v:shape>
          <o:OLEObject Type="Embed" ProgID="Equation.DSMT4" ShapeID="_x0000_i1814" DrawAspect="Content" ObjectID="_1494317906" r:id="rId15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w:instrText>
      </w:r>
      <w:r w:rsidR="00511485">
        <w:instrText xml:space="preserve">GEFORMAT </w:instrText>
      </w:r>
      <w:r w:rsidR="00511485">
        <w:fldChar w:fldCharType="separate"/>
      </w:r>
      <w:ins w:id="342" w:author="rawlins" w:date="2015-05-19T17:23:00Z">
        <w:r w:rsidR="00D3178E">
          <w:rPr>
            <w:noProof/>
          </w:rPr>
          <w:instrText>54</w:instrText>
        </w:r>
      </w:ins>
      <w:ins w:id="343" w:author="Gerard" w:date="2015-05-06T12:49:00Z">
        <w:del w:id="344" w:author="rawlins" w:date="2015-05-19T16:10:00Z">
          <w:r w:rsidR="00E3755C" w:rsidDel="00752FD5">
            <w:rPr>
              <w:noProof/>
            </w:rPr>
            <w:delInstrText>54</w:delInstrText>
          </w:r>
        </w:del>
      </w:ins>
      <w:del w:id="345" w:author="rawlins" w:date="2015-05-19T16:10:00Z">
        <w:r w:rsidR="008D52AD" w:rsidDel="00752FD5">
          <w:rPr>
            <w:noProof/>
          </w:rPr>
          <w:delInstrText>53</w:delInstrText>
        </w:r>
      </w:del>
      <w:r w:rsidR="00511485">
        <w:rPr>
          <w:noProof/>
        </w:rPr>
        <w:fldChar w:fldCharType="end"/>
      </w:r>
      <w:r>
        <w:instrText>)</w:instrText>
      </w:r>
      <w:r>
        <w:fldChar w:fldCharType="end"/>
      </w:r>
    </w:p>
    <w:p w14:paraId="22124522" w14:textId="31C4E675" w:rsidR="00FB6012" w:rsidRDefault="00FB6012" w:rsidP="00FB6012">
      <w:r>
        <w:t xml:space="preserve">where </w:t>
      </w:r>
      <w:r w:rsidR="00905817" w:rsidRPr="00905817">
        <w:rPr>
          <w:position w:val="-6"/>
        </w:rPr>
        <w:object w:dxaOrig="340" w:dyaOrig="279" w14:anchorId="106FBE54">
          <v:shape id="_x0000_i1815" type="#_x0000_t75" style="width:17pt;height:14.25pt" o:ole="">
            <v:imagedata r:id="rId1600" o:title=""/>
          </v:shape>
          <o:OLEObject Type="Embed" ProgID="Equation.DSMT4" ShapeID="_x0000_i1815" DrawAspect="Content" ObjectID="_1494317907" r:id="rId1601"/>
        </w:object>
      </w:r>
      <w:r>
        <w:t xml:space="preserve"> is the virtual velocity of the solid, </w:t>
      </w:r>
      <w:r w:rsidR="00905817" w:rsidRPr="00905817">
        <w:rPr>
          <w:position w:val="-10"/>
        </w:rPr>
        <w:object w:dxaOrig="380" w:dyaOrig="320" w14:anchorId="04037FCB">
          <v:shape id="_x0000_i1816" type="#_x0000_t75" style="width:19pt;height:15.6pt" o:ole="">
            <v:imagedata r:id="rId1602" o:title=""/>
          </v:shape>
          <o:OLEObject Type="Embed" ProgID="Equation.DSMT4" ShapeID="_x0000_i1816" DrawAspect="Content" ObjectID="_1494317908" r:id="rId1603"/>
        </w:object>
      </w:r>
      <w:r>
        <w:t xml:space="preserve"> is the virtual effective fluid pressure, and </w:t>
      </w:r>
      <w:r w:rsidR="00905817" w:rsidRPr="00905817">
        <w:rPr>
          <w:position w:val="-6"/>
        </w:rPr>
        <w:object w:dxaOrig="320" w:dyaOrig="279" w14:anchorId="240DB4FD">
          <v:shape id="_x0000_i1817" type="#_x0000_t75" style="width:15.6pt;height:14.25pt" o:ole="">
            <v:imagedata r:id="rId1604" o:title=""/>
          </v:shape>
          <o:OLEObject Type="Embed" ProgID="Equation.DSMT4" ShapeID="_x0000_i1817" DrawAspect="Content" ObjectID="_1494317909" r:id="rId1605"/>
        </w:object>
      </w:r>
      <w:r>
        <w:t xml:space="preserve"> is the virtual molar energy of the solute</w:t>
      </w:r>
      <w:r w:rsidR="00981087">
        <w:t>.</w:t>
      </w:r>
      <w:r>
        <w:t xml:space="preserve"> </w:t>
      </w:r>
      <w:r w:rsidR="00905817" w:rsidRPr="00905817">
        <w:rPr>
          <w:position w:val="-6"/>
        </w:rPr>
        <w:object w:dxaOrig="200" w:dyaOrig="279" w14:anchorId="0F23447C">
          <v:shape id="_x0000_i1818" type="#_x0000_t75" style="width:10.2pt;height:14.25pt" o:ole="">
            <v:imagedata r:id="rId1606" o:title=""/>
          </v:shape>
          <o:OLEObject Type="Embed" ProgID="Equation.DSMT4" ShapeID="_x0000_i1818" DrawAspect="Content" ObjectID="_1494317910" r:id="rId1607"/>
        </w:object>
      </w:r>
      <w:r>
        <w:t xml:space="preserve"> represents the mixture domain in the spatial frame and </w:t>
      </w:r>
      <w:r w:rsidR="00905817" w:rsidRPr="00905817">
        <w:rPr>
          <w:position w:val="-6"/>
        </w:rPr>
        <w:object w:dxaOrig="300" w:dyaOrig="279" w14:anchorId="291A54F1">
          <v:shape id="_x0000_i1819" type="#_x0000_t75" style="width:14.95pt;height:14.25pt" o:ole="">
            <v:imagedata r:id="rId1608" o:title=""/>
          </v:shape>
          <o:OLEObject Type="Embed" ProgID="Equation.DSMT4" ShapeID="_x0000_i1819" DrawAspect="Content" ObjectID="_1494317911" r:id="rId1609"/>
        </w:object>
      </w:r>
      <w:r>
        <w:t xml:space="preserve"> is an elemental mixture volume in </w:t>
      </w:r>
      <w:r w:rsidR="00905817" w:rsidRPr="00905817">
        <w:rPr>
          <w:position w:val="-6"/>
        </w:rPr>
        <w:object w:dxaOrig="200" w:dyaOrig="279" w14:anchorId="4CF1B120">
          <v:shape id="_x0000_i1820" type="#_x0000_t75" style="width:10.2pt;height:14.25pt" o:ole="">
            <v:imagedata r:id="rId1610" o:title=""/>
          </v:shape>
          <o:OLEObject Type="Embed" ProgID="Equation.DSMT4" ShapeID="_x0000_i1820" DrawAspect="Content" ObjectID="_1494317912" r:id="rId1611"/>
        </w:object>
      </w:r>
      <w:r>
        <w:t xml:space="preserve">. In the last integral of </w:t>
      </w:r>
      <w:r w:rsidR="00905817" w:rsidRPr="00905817">
        <w:rPr>
          <w:position w:val="-6"/>
        </w:rPr>
        <w:object w:dxaOrig="420" w:dyaOrig="279" w14:anchorId="3D26C69B">
          <v:shape id="_x0000_i1821" type="#_x0000_t75" style="width:20.4pt;height:14.25pt" o:ole="">
            <v:imagedata r:id="rId1612" o:title=""/>
          </v:shape>
          <o:OLEObject Type="Embed" ProgID="Equation.DSMT4" ShapeID="_x0000_i1821" DrawAspect="Content" ObjectID="_1494317913" r:id="rId1613"/>
        </w:object>
      </w:r>
      <w:r>
        <w:t>, note that</w:t>
      </w:r>
    </w:p>
    <w:p w14:paraId="31F2E406" w14:textId="2989D577" w:rsidR="00FB6012" w:rsidRDefault="00FB6012" w:rsidP="00FB6012">
      <w:pPr>
        <w:pStyle w:val="MTDisplayEquation"/>
      </w:pPr>
      <w:r>
        <w:tab/>
      </w:r>
      <w:r w:rsidR="00905817" w:rsidRPr="00905817">
        <w:rPr>
          <w:position w:val="-24"/>
        </w:rPr>
        <w:object w:dxaOrig="4060" w:dyaOrig="720" w14:anchorId="21B73E7E">
          <v:shape id="_x0000_i1822" type="#_x0000_t75" style="width:203.1pt;height:36.7pt" o:ole="">
            <v:imagedata r:id="rId1614" o:title=""/>
          </v:shape>
          <o:OLEObject Type="Embed" ProgID="Equation.DSMT4" ShapeID="_x0000_i1822" DrawAspect="Content" ObjectID="_1494317914" r:id="rId16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46" w:author="rawlins" w:date="2015-05-19T17:23:00Z">
        <w:r w:rsidR="00D3178E">
          <w:rPr>
            <w:noProof/>
          </w:rPr>
          <w:instrText>55</w:instrText>
        </w:r>
      </w:ins>
      <w:ins w:id="347" w:author="Gerard" w:date="2015-05-06T12:49:00Z">
        <w:del w:id="348" w:author="rawlins" w:date="2015-05-19T16:10:00Z">
          <w:r w:rsidR="00E3755C" w:rsidDel="00752FD5">
            <w:rPr>
              <w:noProof/>
            </w:rPr>
            <w:delInstrText>55</w:delInstrText>
          </w:r>
        </w:del>
      </w:ins>
      <w:del w:id="349" w:author="rawlins" w:date="2015-05-19T16:10:00Z">
        <w:r w:rsidR="008D52AD" w:rsidDel="00752FD5">
          <w:rPr>
            <w:noProof/>
          </w:rPr>
          <w:delInstrText>54</w:delInstrText>
        </w:r>
      </w:del>
      <w:r w:rsidR="00511485">
        <w:rPr>
          <w:noProof/>
        </w:rPr>
        <w:fldChar w:fldCharType="end"/>
      </w:r>
      <w:r>
        <w:instrText>)</w:instrText>
      </w:r>
      <w:r>
        <w:fldChar w:fldCharType="end"/>
      </w:r>
    </w:p>
    <w:p w14:paraId="4E227646" w14:textId="321C056F" w:rsidR="00FB6012" w:rsidRDefault="00FB6012" w:rsidP="00FB6012">
      <w:r>
        <w:t xml:space="preserve">where </w:t>
      </w:r>
      <w:r w:rsidR="00905817" w:rsidRPr="00905817">
        <w:rPr>
          <w:position w:val="-10"/>
        </w:rPr>
        <w:object w:dxaOrig="2940" w:dyaOrig="360" w14:anchorId="0D1E1D85">
          <v:shape id="_x0000_i1823" type="#_x0000_t75" style="width:146.7pt;height:19pt" o:ole="">
            <v:imagedata r:id="rId1616" o:title=""/>
          </v:shape>
          <o:OLEObject Type="Embed" ProgID="Equation.DSMT4" ShapeID="_x0000_i1823" DrawAspect="Content" ObjectID="_1494317915" r:id="rId1617"/>
        </w:object>
      </w:r>
      <w:r>
        <w:t xml:space="preserve"> is the material time derivative of a scalar function </w:t>
      </w:r>
      <w:r w:rsidR="00905817" w:rsidRPr="00905817">
        <w:rPr>
          <w:position w:val="-10"/>
        </w:rPr>
        <w:object w:dxaOrig="240" w:dyaOrig="320" w14:anchorId="5CCB554F">
          <v:shape id="_x0000_i1824" type="#_x0000_t75" style="width:12.25pt;height:15.6pt" o:ole="">
            <v:imagedata r:id="rId1618" o:title=""/>
          </v:shape>
          <o:OLEObject Type="Embed" ProgID="Equation.DSMT4" ShapeID="_x0000_i1824" DrawAspect="Content" ObjectID="_1494317916" r:id="rId1619"/>
        </w:object>
      </w:r>
      <w:r>
        <w:t xml:space="preserve"> in the spatial frame, following the solid. Similarly, note that </w:t>
      </w:r>
      <w:r w:rsidR="00905817" w:rsidRPr="00905817">
        <w:rPr>
          <w:position w:val="-16"/>
        </w:rPr>
        <w:object w:dxaOrig="2240" w:dyaOrig="440" w14:anchorId="4DEA6AB3">
          <v:shape id="_x0000_i1825" type="#_x0000_t75" style="width:112.1pt;height:21.75pt" o:ole="">
            <v:imagedata r:id="rId1620" o:title=""/>
          </v:shape>
          <o:OLEObject Type="Embed" ProgID="Equation.DSMT4" ShapeID="_x0000_i1825" DrawAspect="Content" ObjectID="_1494317917" r:id="rId1621"/>
        </w:object>
      </w:r>
      <w:r>
        <w:t xml:space="preserve">. Using the divergence theorem, the virtual work integral may be separated into internal and external contributions, </w:t>
      </w:r>
      <w:r w:rsidR="00905817" w:rsidRPr="00905817">
        <w:rPr>
          <w:position w:val="-12"/>
        </w:rPr>
        <w:object w:dxaOrig="1840" w:dyaOrig="360" w14:anchorId="1FF19201">
          <v:shape id="_x0000_i1826" type="#_x0000_t75" style="width:91.7pt;height:19pt" o:ole="">
            <v:imagedata r:id="rId1622" o:title=""/>
          </v:shape>
          <o:OLEObject Type="Embed" ProgID="Equation.DSMT4" ShapeID="_x0000_i1826" DrawAspect="Content" ObjectID="_1494317918" r:id="rId1623"/>
        </w:object>
      </w:r>
      <w:r>
        <w:t>, where</w:t>
      </w:r>
    </w:p>
    <w:p w14:paraId="1B2028D5" w14:textId="36ED6294" w:rsidR="00FB6012" w:rsidRDefault="00FB6012" w:rsidP="00FB6012">
      <w:pPr>
        <w:pStyle w:val="MTDisplayEquation"/>
      </w:pPr>
      <w:r>
        <w:tab/>
      </w:r>
      <w:r w:rsidR="00905817" w:rsidRPr="00905817">
        <w:rPr>
          <w:position w:val="-56"/>
        </w:rPr>
        <w:object w:dxaOrig="8480" w:dyaOrig="1240" w14:anchorId="73154FAA">
          <v:shape id="_x0000_i1827" type="#_x0000_t75" style="width:423.85pt;height:61.8pt" o:ole="">
            <v:imagedata r:id="rId1624" o:title=""/>
          </v:shape>
          <o:OLEObject Type="Embed" ProgID="Equation.DSMT4" ShapeID="_x0000_i1827" DrawAspect="Content" ObjectID="_1494317919" r:id="rId162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50" w:name="ZEqnNum588916"/>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51" w:author="rawlins" w:date="2015-05-19T17:23:00Z">
        <w:r w:rsidR="00D3178E">
          <w:rPr>
            <w:noProof/>
          </w:rPr>
          <w:instrText>56</w:instrText>
        </w:r>
      </w:ins>
      <w:ins w:id="352" w:author="Gerard" w:date="2015-05-06T12:49:00Z">
        <w:del w:id="353" w:author="rawlins" w:date="2015-05-19T16:10:00Z">
          <w:r w:rsidR="00E3755C" w:rsidDel="00752FD5">
            <w:rPr>
              <w:noProof/>
            </w:rPr>
            <w:delInstrText>56</w:delInstrText>
          </w:r>
        </w:del>
      </w:ins>
      <w:del w:id="354" w:author="rawlins" w:date="2015-05-19T16:10:00Z">
        <w:r w:rsidR="008D52AD" w:rsidDel="00752FD5">
          <w:rPr>
            <w:noProof/>
          </w:rPr>
          <w:delInstrText>55</w:delInstrText>
        </w:r>
      </w:del>
      <w:r w:rsidR="00511485">
        <w:rPr>
          <w:noProof/>
        </w:rPr>
        <w:fldChar w:fldCharType="end"/>
      </w:r>
      <w:r>
        <w:instrText>)</w:instrText>
      </w:r>
      <w:bookmarkEnd w:id="350"/>
      <w:r>
        <w:fldChar w:fldCharType="end"/>
      </w:r>
    </w:p>
    <w:p w14:paraId="3BCB3F35" w14:textId="7820C985" w:rsidR="00FB6012" w:rsidRDefault="00FB6012" w:rsidP="00FB6012">
      <w:r>
        <w:lastRenderedPageBreak/>
        <w:t xml:space="preserve">with </w:t>
      </w:r>
      <w:r w:rsidR="00905817" w:rsidRPr="00905817">
        <w:rPr>
          <w:position w:val="-12"/>
        </w:rPr>
        <w:object w:dxaOrig="560" w:dyaOrig="360" w14:anchorId="4F8814E9">
          <v:shape id="_x0000_i1828" type="#_x0000_t75" style="width:27.85pt;height:19pt" o:ole="">
            <v:imagedata r:id="rId1626" o:title=""/>
          </v:shape>
          <o:OLEObject Type="Embed" ProgID="Equation.DSMT4" ShapeID="_x0000_i1828" DrawAspect="Content" ObjectID="_1494317920" r:id="rId1627"/>
        </w:object>
      </w:r>
      <w:r>
        <w:t xml:space="preserve"> being evaluated on the domain’s boundary surface </w:t>
      </w:r>
      <w:r w:rsidR="00905817" w:rsidRPr="00905817">
        <w:rPr>
          <w:position w:val="-6"/>
        </w:rPr>
        <w:object w:dxaOrig="320" w:dyaOrig="279" w14:anchorId="2E52722F">
          <v:shape id="_x0000_i1829" type="#_x0000_t75" style="width:15.6pt;height:14.25pt" o:ole="">
            <v:imagedata r:id="rId1628" o:title=""/>
          </v:shape>
          <o:OLEObject Type="Embed" ProgID="Equation.DSMT4" ShapeID="_x0000_i1829" DrawAspect="Content" ObjectID="_1494317921" r:id="rId1629"/>
        </w:object>
      </w:r>
      <w:r>
        <w:t xml:space="preserve">. In the first expression </w:t>
      </w:r>
      <w:r w:rsidR="00905817" w:rsidRPr="00905817">
        <w:rPr>
          <w:position w:val="-16"/>
        </w:rPr>
        <w:object w:dxaOrig="2900" w:dyaOrig="440" w14:anchorId="25B0D946">
          <v:shape id="_x0000_i1830" type="#_x0000_t75" style="width:144.7pt;height:21.75pt" o:ole="">
            <v:imagedata r:id="rId1630" o:title=""/>
          </v:shape>
          <o:OLEObject Type="Embed" ProgID="Equation.DSMT4" ShapeID="_x0000_i1830" DrawAspect="Content" ObjectID="_1494317922" r:id="rId1631"/>
        </w:object>
      </w:r>
      <w:r>
        <w:t xml:space="preserve"> represents the virtual solid rate of deformation.</w:t>
      </w:r>
    </w:p>
    <w:p w14:paraId="7F44A732" w14:textId="77777777" w:rsidR="00FB6012" w:rsidRDefault="00FB6012" w:rsidP="00FB6012"/>
    <w:p w14:paraId="07CF2C4B" w14:textId="68A58D9A" w:rsidR="00FB6012" w:rsidRDefault="00FB6012" w:rsidP="00FB6012">
      <w:r>
        <w:t xml:space="preserve">To solve this nonlinear system using an iterative Newton scheme, the virtual work must be linearized at trial solutions, along increments in </w:t>
      </w:r>
      <w:r w:rsidR="00905817" w:rsidRPr="00905817">
        <w:rPr>
          <w:position w:val="-6"/>
        </w:rPr>
        <w:object w:dxaOrig="200" w:dyaOrig="220" w14:anchorId="415CC2DB">
          <v:shape id="_x0000_i1831" type="#_x0000_t75" style="width:10.2pt;height:10.85pt" o:ole="">
            <v:imagedata r:id="rId1632" o:title=""/>
          </v:shape>
          <o:OLEObject Type="Embed" ProgID="Equation.DSMT4" ShapeID="_x0000_i1831" DrawAspect="Content" ObjectID="_1494317923" r:id="rId1633"/>
        </w:object>
      </w:r>
      <w:r>
        <w:t xml:space="preserve">, </w:t>
      </w:r>
      <w:r w:rsidR="00905817" w:rsidRPr="00905817">
        <w:rPr>
          <w:position w:val="-10"/>
        </w:rPr>
        <w:object w:dxaOrig="240" w:dyaOrig="320" w14:anchorId="57EB5BDB">
          <v:shape id="_x0000_i1832" type="#_x0000_t75" style="width:12.25pt;height:15.6pt" o:ole="">
            <v:imagedata r:id="rId1634" o:title=""/>
          </v:shape>
          <o:OLEObject Type="Embed" ProgID="Equation.DSMT4" ShapeID="_x0000_i1832" DrawAspect="Content" ObjectID="_1494317924" r:id="rId1635"/>
        </w:object>
      </w:r>
      <w:r>
        <w:t xml:space="preserve"> and </w:t>
      </w:r>
      <w:r w:rsidR="00905817" w:rsidRPr="00905817">
        <w:rPr>
          <w:position w:val="-6"/>
        </w:rPr>
        <w:object w:dxaOrig="180" w:dyaOrig="279" w14:anchorId="6FF4B16D">
          <v:shape id="_x0000_i1833" type="#_x0000_t75" style="width:8.85pt;height:14.25pt" o:ole="">
            <v:imagedata r:id="rId1636" o:title=""/>
          </v:shape>
          <o:OLEObject Type="Embed" ProgID="Equation.DSMT4" ShapeID="_x0000_i1833" DrawAspect="Content" ObjectID="_1494317925" r:id="rId1637"/>
        </w:object>
      </w:r>
      <w:r>
        <w:t>,</w:t>
      </w:r>
    </w:p>
    <w:p w14:paraId="31E2E7ED" w14:textId="77777777" w:rsidR="00FB6012" w:rsidRDefault="00FB6012" w:rsidP="00FB6012"/>
    <w:p w14:paraId="68E84F27" w14:textId="7AA71EB9" w:rsidR="00FB6012" w:rsidRDefault="00FB6012" w:rsidP="00FB6012">
      <w:pPr>
        <w:pStyle w:val="MTDisplayEquation"/>
      </w:pPr>
      <w:r>
        <w:tab/>
      </w:r>
      <w:r w:rsidR="00905817" w:rsidRPr="00905817">
        <w:rPr>
          <w:position w:val="-14"/>
        </w:rPr>
        <w:object w:dxaOrig="4400" w:dyaOrig="400" w14:anchorId="7603C0C6">
          <v:shape id="_x0000_i1834" type="#_x0000_t75" style="width:220.1pt;height:19.7pt" o:ole="">
            <v:imagedata r:id="rId1638" o:title=""/>
          </v:shape>
          <o:OLEObject Type="Embed" ProgID="Equation.DSMT4" ShapeID="_x0000_i1834" DrawAspect="Content" ObjectID="_1494317926" r:id="rId16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55" w:author="rawlins" w:date="2015-05-19T17:23:00Z">
        <w:r w:rsidR="00D3178E">
          <w:rPr>
            <w:noProof/>
          </w:rPr>
          <w:instrText>57</w:instrText>
        </w:r>
      </w:ins>
      <w:ins w:id="356" w:author="Gerard" w:date="2015-05-06T12:49:00Z">
        <w:del w:id="357" w:author="rawlins" w:date="2015-05-19T16:10:00Z">
          <w:r w:rsidR="00E3755C" w:rsidDel="00752FD5">
            <w:rPr>
              <w:noProof/>
            </w:rPr>
            <w:delInstrText>57</w:delInstrText>
          </w:r>
        </w:del>
      </w:ins>
      <w:del w:id="358" w:author="rawlins" w:date="2015-05-19T16:10:00Z">
        <w:r w:rsidR="008D52AD" w:rsidDel="00752FD5">
          <w:rPr>
            <w:noProof/>
          </w:rPr>
          <w:delInstrText>56</w:delInstrText>
        </w:r>
      </w:del>
      <w:r w:rsidR="00511485">
        <w:rPr>
          <w:noProof/>
        </w:rPr>
        <w:fldChar w:fldCharType="end"/>
      </w:r>
      <w:r>
        <w:instrText>)</w:instrText>
      </w:r>
      <w:r>
        <w:fldChar w:fldCharType="end"/>
      </w:r>
    </w:p>
    <w:p w14:paraId="33318620" w14:textId="616AFF61" w:rsidR="00FB6012" w:rsidRDefault="00FB6012" w:rsidP="00FB6012">
      <w:r>
        <w:t xml:space="preserve">where, for any function </w:t>
      </w:r>
      <w:r w:rsidR="00905817" w:rsidRPr="00905817">
        <w:rPr>
          <w:position w:val="-14"/>
        </w:rPr>
        <w:object w:dxaOrig="580" w:dyaOrig="400" w14:anchorId="61777C78">
          <v:shape id="_x0000_i1835" type="#_x0000_t75" style="width:29.2pt;height:19.7pt" o:ole="">
            <v:imagedata r:id="rId1640" o:title=""/>
          </v:shape>
          <o:OLEObject Type="Embed" ProgID="Equation.DSMT4" ShapeID="_x0000_i1835" DrawAspect="Content" ObjectID="_1494317927" r:id="rId1641"/>
        </w:object>
      </w:r>
      <w:r>
        <w:t xml:space="preserve">, </w:t>
      </w:r>
      <w:r w:rsidR="00905817" w:rsidRPr="00905817">
        <w:rPr>
          <w:position w:val="-14"/>
        </w:rPr>
        <w:object w:dxaOrig="840" w:dyaOrig="400" w14:anchorId="1A8A6B9E">
          <v:shape id="_x0000_i1836" type="#_x0000_t75" style="width:42.1pt;height:19.7pt" o:ole="">
            <v:imagedata r:id="rId1642" o:title=""/>
          </v:shape>
          <o:OLEObject Type="Embed" ProgID="Equation.DSMT4" ShapeID="_x0000_i1836" DrawAspect="Content" ObjectID="_1494317928" r:id="rId1643"/>
        </w:object>
      </w:r>
      <w:r>
        <w:t xml:space="preserve"> represents the directional derivative of </w:t>
      </w:r>
      <w:r w:rsidR="00905817" w:rsidRPr="00905817">
        <w:rPr>
          <w:position w:val="-10"/>
        </w:rPr>
        <w:object w:dxaOrig="240" w:dyaOrig="320" w14:anchorId="62270671">
          <v:shape id="_x0000_i1837" type="#_x0000_t75" style="width:12.25pt;height:15.6pt" o:ole="">
            <v:imagedata r:id="rId1644" o:title=""/>
          </v:shape>
          <o:OLEObject Type="Embed" ProgID="Equation.DSMT4" ShapeID="_x0000_i1837" DrawAspect="Content" ObjectID="_1494317929" r:id="rId1645"/>
        </w:object>
      </w:r>
      <w:r>
        <w:t xml:space="preserve"> along </w:t>
      </w:r>
      <w:r w:rsidR="00905817" w:rsidRPr="00905817">
        <w:rPr>
          <w:position w:val="-10"/>
        </w:rPr>
        <w:object w:dxaOrig="340" w:dyaOrig="320" w14:anchorId="768E5263">
          <v:shape id="_x0000_i1838" type="#_x0000_t75" style="width:17pt;height:15.6pt" o:ole="">
            <v:imagedata r:id="rId1646" o:title=""/>
          </v:shape>
          <o:OLEObject Type="Embed" ProgID="Equation.DSMT4" ShapeID="_x0000_i1838" DrawAspect="Content" ObjectID="_1494317930" r:id="rId1647"/>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905817" w:rsidRPr="00905817">
        <w:rPr>
          <w:position w:val="-12"/>
        </w:rPr>
        <w:object w:dxaOrig="540" w:dyaOrig="360" w14:anchorId="11B07977">
          <v:shape id="_x0000_i1839" type="#_x0000_t75" style="width:27.15pt;height:19pt" o:ole="">
            <v:imagedata r:id="rId1648" o:title=""/>
          </v:shape>
          <o:OLEObject Type="Embed" ProgID="Equation.DSMT4" ShapeID="_x0000_i1839" DrawAspect="Content" ObjectID="_1494317931" r:id="rId1649"/>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04DA4C17" w:rsidR="00FB6012" w:rsidRDefault="00FB6012" w:rsidP="00FB6012">
      <w:pPr>
        <w:pStyle w:val="MTDisplayEquation"/>
      </w:pPr>
      <w:r>
        <w:tab/>
      </w:r>
      <w:r w:rsidR="00905817" w:rsidRPr="00905817">
        <w:rPr>
          <w:position w:val="-28"/>
        </w:rPr>
        <w:object w:dxaOrig="8500" w:dyaOrig="680" w14:anchorId="625B8FB9">
          <v:shape id="_x0000_i1840" type="#_x0000_t75" style="width:425.2pt;height:34.65pt" o:ole="">
            <v:imagedata r:id="rId1650" o:title=""/>
          </v:shape>
          <o:OLEObject Type="Embed" ProgID="Equation.DSMT4" ShapeID="_x0000_i1840" DrawAspect="Content" ObjectID="_1494317932" r:id="rId16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59" w:name="ZEqnNum390398"/>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w:instrText>
      </w:r>
      <w:r w:rsidR="00511485">
        <w:instrText xml:space="preserve">MTEqn \c \* Arabic \* MERGEFORMAT </w:instrText>
      </w:r>
      <w:r w:rsidR="00511485">
        <w:fldChar w:fldCharType="separate"/>
      </w:r>
      <w:ins w:id="360" w:author="rawlins" w:date="2015-05-19T17:23:00Z">
        <w:r w:rsidR="00D3178E">
          <w:rPr>
            <w:noProof/>
          </w:rPr>
          <w:instrText>58</w:instrText>
        </w:r>
      </w:ins>
      <w:ins w:id="361" w:author="Gerard" w:date="2015-05-06T12:49:00Z">
        <w:del w:id="362" w:author="rawlins" w:date="2015-05-19T16:10:00Z">
          <w:r w:rsidR="00E3755C" w:rsidDel="00752FD5">
            <w:rPr>
              <w:noProof/>
            </w:rPr>
            <w:delInstrText>58</w:delInstrText>
          </w:r>
        </w:del>
      </w:ins>
      <w:del w:id="363" w:author="rawlins" w:date="2015-05-19T16:10:00Z">
        <w:r w:rsidR="008D52AD" w:rsidDel="00752FD5">
          <w:rPr>
            <w:noProof/>
          </w:rPr>
          <w:delInstrText>57</w:delInstrText>
        </w:r>
      </w:del>
      <w:r w:rsidR="00511485">
        <w:rPr>
          <w:noProof/>
        </w:rPr>
        <w:fldChar w:fldCharType="end"/>
      </w:r>
      <w:r>
        <w:instrText>)</w:instrText>
      </w:r>
      <w:bookmarkEnd w:id="359"/>
      <w:r>
        <w:fldChar w:fldCharType="end"/>
      </w:r>
    </w:p>
    <w:p w14:paraId="4B40291E" w14:textId="313A37DA" w:rsidR="00FB6012" w:rsidRDefault="00FB6012" w:rsidP="00FB6012">
      <w:r>
        <w:t xml:space="preserve">where </w:t>
      </w:r>
      <w:r w:rsidR="00905817" w:rsidRPr="00905817">
        <w:rPr>
          <w:position w:val="-4"/>
        </w:rPr>
        <w:object w:dxaOrig="240" w:dyaOrig="260" w14:anchorId="04CA76A4">
          <v:shape id="_x0000_i1841" type="#_x0000_t75" style="width:12.25pt;height:12.9pt" o:ole="">
            <v:imagedata r:id="rId1652" o:title=""/>
          </v:shape>
          <o:OLEObject Type="Embed" ProgID="Equation.DSMT4" ShapeID="_x0000_i1841" DrawAspect="Content" ObjectID="_1494317933" r:id="rId1653"/>
        </w:object>
      </w:r>
      <w:r>
        <w:t xml:space="preserve"> represents the mixture domain in the material frame, </w:t>
      </w:r>
      <w:r w:rsidR="00905817" w:rsidRPr="00905817">
        <w:rPr>
          <w:position w:val="-6"/>
        </w:rPr>
        <w:object w:dxaOrig="380" w:dyaOrig="279" w14:anchorId="2DABF192">
          <v:shape id="_x0000_i1842" type="#_x0000_t75" style="width:19pt;height:14.25pt" o:ole="">
            <v:imagedata r:id="rId1654" o:title=""/>
          </v:shape>
          <o:OLEObject Type="Embed" ProgID="Equation.DSMT4" ShapeID="_x0000_i1842" DrawAspect="Content" ObjectID="_1494317934" r:id="rId1655"/>
        </w:object>
      </w:r>
      <w:r>
        <w:t xml:space="preserve"> is an elemental mixture volume in </w:t>
      </w:r>
      <w:r w:rsidR="00905817" w:rsidRPr="00905817">
        <w:rPr>
          <w:position w:val="-4"/>
        </w:rPr>
        <w:object w:dxaOrig="240" w:dyaOrig="260" w14:anchorId="3F5717D0">
          <v:shape id="_x0000_i1843" type="#_x0000_t75" style="width:12.25pt;height:12.9pt" o:ole="">
            <v:imagedata r:id="rId1656" o:title=""/>
          </v:shape>
          <o:OLEObject Type="Embed" ProgID="Equation.DSMT4" ShapeID="_x0000_i1843" DrawAspect="Content" ObjectID="_1494317935" r:id="rId1657"/>
        </w:object>
      </w:r>
      <w:r>
        <w:t>, and</w:t>
      </w:r>
    </w:p>
    <w:p w14:paraId="77763E42" w14:textId="42B162F9" w:rsidR="00FB6012" w:rsidRDefault="00FB6012" w:rsidP="00FB6012">
      <w:pPr>
        <w:pStyle w:val="MTDisplayEquation"/>
      </w:pPr>
      <w:r>
        <w:tab/>
      </w:r>
      <w:r w:rsidR="00905817" w:rsidRPr="00905817">
        <w:rPr>
          <w:position w:val="-70"/>
        </w:rPr>
        <w:object w:dxaOrig="1900" w:dyaOrig="1520" w14:anchorId="4FADCB47">
          <v:shape id="_x0000_i1844" type="#_x0000_t75" style="width:94.4pt;height:76.1pt" o:ole="">
            <v:imagedata r:id="rId1658" o:title=""/>
          </v:shape>
          <o:OLEObject Type="Embed" ProgID="Equation.DSMT4" ShapeID="_x0000_i1844" DrawAspect="Content" ObjectID="_1494317936" r:id="rId16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64" w:name="ZEqnNum587890"/>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65" w:author="rawlins" w:date="2015-05-19T17:23:00Z">
        <w:r w:rsidR="00D3178E">
          <w:rPr>
            <w:noProof/>
          </w:rPr>
          <w:instrText>59</w:instrText>
        </w:r>
      </w:ins>
      <w:ins w:id="366" w:author="Gerard" w:date="2015-05-06T12:49:00Z">
        <w:del w:id="367" w:author="rawlins" w:date="2015-05-19T16:10:00Z">
          <w:r w:rsidR="00E3755C" w:rsidDel="00752FD5">
            <w:rPr>
              <w:noProof/>
            </w:rPr>
            <w:delInstrText>59</w:delInstrText>
          </w:r>
        </w:del>
      </w:ins>
      <w:del w:id="368" w:author="rawlins" w:date="2015-05-19T16:10:00Z">
        <w:r w:rsidR="008D52AD" w:rsidDel="00752FD5">
          <w:rPr>
            <w:noProof/>
          </w:rPr>
          <w:delInstrText>58</w:delInstrText>
        </w:r>
      </w:del>
      <w:r w:rsidR="00511485">
        <w:rPr>
          <w:noProof/>
        </w:rPr>
        <w:fldChar w:fldCharType="end"/>
      </w:r>
      <w:r>
        <w:instrText>)</w:instrText>
      </w:r>
      <w:bookmarkEnd w:id="364"/>
      <w:r>
        <w:fldChar w:fldCharType="end"/>
      </w:r>
    </w:p>
    <w:p w14:paraId="0E3F6C6E" w14:textId="06CE5CE9" w:rsidR="00FB6012" w:rsidRDefault="00FB6012" w:rsidP="00FB6012">
      <w:r>
        <w:t xml:space="preserve">The second Piola-Kirchhoff stress tensor </w:t>
      </w:r>
      <w:r w:rsidR="00905817" w:rsidRPr="00905817">
        <w:rPr>
          <w:position w:val="-6"/>
        </w:rPr>
        <w:object w:dxaOrig="200" w:dyaOrig="279" w14:anchorId="42F72817">
          <v:shape id="_x0000_i1845" type="#_x0000_t75" style="width:10.2pt;height:14.25pt" o:ole="">
            <v:imagedata r:id="rId1660" o:title=""/>
          </v:shape>
          <o:OLEObject Type="Embed" ProgID="Equation.DSMT4" ShapeID="_x0000_i1845" DrawAspect="Content" ObjectID="_1494317937" r:id="rId1661"/>
        </w:object>
      </w:r>
      <w:r>
        <w:t xml:space="preserve">, and material flux vectors </w:t>
      </w:r>
      <w:r w:rsidR="00905817" w:rsidRPr="00905817">
        <w:rPr>
          <w:position w:val="-6"/>
        </w:rPr>
        <w:object w:dxaOrig="320" w:dyaOrig="279" w14:anchorId="76F1BC35">
          <v:shape id="_x0000_i1846" type="#_x0000_t75" style="width:15.6pt;height:14.25pt" o:ole="">
            <v:imagedata r:id="rId1662" o:title=""/>
          </v:shape>
          <o:OLEObject Type="Embed" ProgID="Equation.DSMT4" ShapeID="_x0000_i1846" DrawAspect="Content" ObjectID="_1494317938" r:id="rId1663"/>
        </w:object>
      </w:r>
      <w:r>
        <w:t xml:space="preserve"> and </w:t>
      </w:r>
      <w:r w:rsidR="00905817" w:rsidRPr="00905817">
        <w:rPr>
          <w:position w:val="-6"/>
        </w:rPr>
        <w:object w:dxaOrig="200" w:dyaOrig="279" w14:anchorId="77EC1D3A">
          <v:shape id="_x0000_i1847" type="#_x0000_t75" style="width:10.2pt;height:14.25pt" o:ole="">
            <v:imagedata r:id="rId1664" o:title=""/>
          </v:shape>
          <o:OLEObject Type="Embed" ProgID="Equation.DSMT4" ShapeID="_x0000_i1847" DrawAspect="Content" ObjectID="_1494317939" r:id="rId1665"/>
        </w:object>
      </w:r>
      <w:r>
        <w:t xml:space="preserve">, are respectively related to </w:t>
      </w:r>
      <w:r w:rsidR="00905817" w:rsidRPr="00905817">
        <w:rPr>
          <w:position w:val="-6"/>
        </w:rPr>
        <w:object w:dxaOrig="220" w:dyaOrig="220" w14:anchorId="7CAC764C">
          <v:shape id="_x0000_i1848" type="#_x0000_t75" style="width:10.85pt;height:10.85pt" o:ole="">
            <v:imagedata r:id="rId1666" o:title=""/>
          </v:shape>
          <o:OLEObject Type="Embed" ProgID="Equation.DSMT4" ShapeID="_x0000_i1848" DrawAspect="Content" ObjectID="_1494317940" r:id="rId1667"/>
        </w:object>
      </w:r>
      <w:r>
        <w:t xml:space="preserve">, </w:t>
      </w:r>
      <w:r w:rsidR="00905817" w:rsidRPr="00905817">
        <w:rPr>
          <w:position w:val="-6"/>
        </w:rPr>
        <w:object w:dxaOrig="260" w:dyaOrig="220" w14:anchorId="319A4004">
          <v:shape id="_x0000_i1849" type="#_x0000_t75" style="width:12.9pt;height:10.85pt" o:ole="">
            <v:imagedata r:id="rId1668" o:title=""/>
          </v:shape>
          <o:OLEObject Type="Embed" ProgID="Equation.DSMT4" ShapeID="_x0000_i1849" DrawAspect="Content" ObjectID="_1494317941" r:id="rId1669"/>
        </w:object>
      </w:r>
      <w:r>
        <w:t xml:space="preserve"> and </w:t>
      </w:r>
      <w:r w:rsidR="00905817" w:rsidRPr="00905817">
        <w:rPr>
          <w:position w:val="-10"/>
        </w:rPr>
        <w:object w:dxaOrig="160" w:dyaOrig="320" w14:anchorId="1036A024">
          <v:shape id="_x0000_i1850" type="#_x0000_t75" style="width:8.15pt;height:15.6pt" o:ole="">
            <v:imagedata r:id="rId1670" o:title=""/>
          </v:shape>
          <o:OLEObject Type="Embed" ProgID="Equation.DSMT4" ShapeID="_x0000_i1850" DrawAspect="Content" ObjectID="_1494317942" r:id="rId1671"/>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r w:rsidR="00511485">
        <w:fldChar w:fldCharType="begin"/>
      </w:r>
      <w:r w:rsidR="00511485">
        <w:instrText xml:space="preserve"> REF ZEqnNum587890 \* Charformat \! \* MERGEFORMAT </w:instrText>
      </w:r>
      <w:r w:rsidR="00511485">
        <w:fldChar w:fldCharType="separate"/>
      </w:r>
      <w:ins w:id="369" w:author="rawlins" w:date="2015-05-19T17:23:00Z">
        <w:r w:rsidR="00D3178E">
          <w:instrText>(3.59)</w:instrText>
        </w:r>
      </w:ins>
      <w:ins w:id="370" w:author="Gerard" w:date="2015-05-06T12:49:00Z">
        <w:del w:id="371" w:author="rawlins" w:date="2015-05-19T16:10:00Z">
          <w:r w:rsidR="00E3755C" w:rsidDel="00752FD5">
            <w:delInstrText>(3.59)</w:delInstrText>
          </w:r>
        </w:del>
      </w:ins>
      <w:del w:id="372" w:author="rawlins" w:date="2015-05-19T16:10:00Z">
        <w:r w:rsidR="008D52AD" w:rsidDel="00752FD5">
          <w:delInstrText>(3.58)</w:delInstrText>
        </w:r>
      </w:del>
      <w:r w:rsidR="00511485">
        <w:fldChar w:fldCharType="end"/>
      </w:r>
      <w:r w:rsidR="0055288F">
        <w:fldChar w:fldCharType="end"/>
      </w:r>
      <w:r>
        <w:t xml:space="preserve"> into </w:t>
      </w:r>
      <w:r w:rsidR="0055288F">
        <w:fldChar w:fldCharType="begin"/>
      </w:r>
      <w:r w:rsidR="0055288F">
        <w:instrText xml:space="preserve"> GOTOBUTTON ZEqnNum915453  \* MERGEFORMAT </w:instrText>
      </w:r>
      <w:r w:rsidR="00511485">
        <w:fldChar w:fldCharType="begin"/>
      </w:r>
      <w:r w:rsidR="00511485">
        <w:instrText xml:space="preserve"> REF ZEqnNum915453 \* Charformat \! \* MERGEFORMAT </w:instrText>
      </w:r>
      <w:r w:rsidR="00511485">
        <w:fldChar w:fldCharType="separate"/>
      </w:r>
      <w:r w:rsidR="00D3178E">
        <w:instrText>(2.114)</w:instrText>
      </w:r>
      <w:r w:rsidR="00511485">
        <w:fldChar w:fldCharType="end"/>
      </w:r>
      <w:r w:rsidR="0055288F">
        <w:fldChar w:fldCharType="end"/>
      </w:r>
      <w:r>
        <w:t xml:space="preserve"> produces</w:t>
      </w:r>
    </w:p>
    <w:p w14:paraId="322F7494" w14:textId="43BCD614" w:rsidR="00FB6012" w:rsidRDefault="00FB6012" w:rsidP="00FB6012">
      <w:pPr>
        <w:pStyle w:val="MTDisplayEquation"/>
      </w:pPr>
      <w:r>
        <w:tab/>
      </w:r>
      <w:r w:rsidR="00905817" w:rsidRPr="00905817">
        <w:rPr>
          <w:position w:val="-70"/>
        </w:rPr>
        <w:object w:dxaOrig="4340" w:dyaOrig="1520" w14:anchorId="75B8E55E">
          <v:shape id="_x0000_i1851" type="#_x0000_t75" style="width:216.7pt;height:76.1pt" o:ole="">
            <v:imagedata r:id="rId1672" o:title=""/>
          </v:shape>
          <o:OLEObject Type="Embed" ProgID="Equation.DSMT4" ShapeID="_x0000_i1851" DrawAspect="Content" ObjectID="_1494317943" r:id="rId16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73" w:author="rawlins" w:date="2015-05-19T17:23:00Z">
        <w:r w:rsidR="00D3178E">
          <w:rPr>
            <w:noProof/>
          </w:rPr>
          <w:instrText>60</w:instrText>
        </w:r>
      </w:ins>
      <w:ins w:id="374" w:author="Gerard" w:date="2015-05-06T12:49:00Z">
        <w:del w:id="375" w:author="rawlins" w:date="2015-05-19T16:10:00Z">
          <w:r w:rsidR="00E3755C" w:rsidDel="00752FD5">
            <w:rPr>
              <w:noProof/>
            </w:rPr>
            <w:delInstrText>60</w:delInstrText>
          </w:r>
        </w:del>
      </w:ins>
      <w:del w:id="376" w:author="rawlins" w:date="2015-05-19T16:10:00Z">
        <w:r w:rsidR="008D52AD" w:rsidDel="00752FD5">
          <w:rPr>
            <w:noProof/>
          </w:rPr>
          <w:delInstrText>59</w:delInstrText>
        </w:r>
      </w:del>
      <w:r w:rsidR="00511485">
        <w:rPr>
          <w:noProof/>
        </w:rPr>
        <w:fldChar w:fldCharType="end"/>
      </w:r>
      <w:r>
        <w:instrText>)</w:instrText>
      </w:r>
      <w:r>
        <w:fldChar w:fldCharType="end"/>
      </w:r>
    </w:p>
    <w:p w14:paraId="61982994" w14:textId="1BAC1EE6" w:rsidR="00FB6012" w:rsidRDefault="00FB6012" w:rsidP="00FB6012">
      <w:r>
        <w:t xml:space="preserve">where </w:t>
      </w:r>
      <w:r w:rsidR="00905817" w:rsidRPr="00905817">
        <w:rPr>
          <w:position w:val="-4"/>
        </w:rPr>
        <w:object w:dxaOrig="279" w:dyaOrig="300" w14:anchorId="6C470E70">
          <v:shape id="_x0000_i1852" type="#_x0000_t75" style="width:14.25pt;height:14.95pt" o:ole="">
            <v:imagedata r:id="rId1674" o:title=""/>
          </v:shape>
          <o:OLEObject Type="Embed" ProgID="Equation.DSMT4" ShapeID="_x0000_i1852" DrawAspect="Content" ObjectID="_1494317944" r:id="rId1675"/>
        </w:object>
      </w:r>
      <w:r>
        <w:t xml:space="preserve"> and </w:t>
      </w:r>
      <w:r w:rsidR="00905817" w:rsidRPr="00905817">
        <w:rPr>
          <w:position w:val="-4"/>
        </w:rPr>
        <w:object w:dxaOrig="240" w:dyaOrig="260" w14:anchorId="5FD7E965">
          <v:shape id="_x0000_i1853" type="#_x0000_t75" style="width:12.25pt;height:12.9pt" o:ole="">
            <v:imagedata r:id="rId1676" o:title=""/>
          </v:shape>
          <o:OLEObject Type="Embed" ProgID="Equation.DSMT4" ShapeID="_x0000_i1853" DrawAspect="Content" ObjectID="_1494317945" r:id="rId1677"/>
        </w:object>
      </w:r>
      <w:r>
        <w:t xml:space="preserve"> are the material representations of the permeability and diffusivity tensors, related to </w:t>
      </w:r>
      <w:r w:rsidR="00905817" w:rsidRPr="00905817">
        <w:rPr>
          <w:position w:val="-4"/>
        </w:rPr>
        <w:object w:dxaOrig="220" w:dyaOrig="300" w14:anchorId="5468F6AB">
          <v:shape id="_x0000_i1854" type="#_x0000_t75" style="width:10.85pt;height:14.95pt" o:ole="">
            <v:imagedata r:id="rId1678" o:title=""/>
          </v:shape>
          <o:OLEObject Type="Embed" ProgID="Equation.DSMT4" ShapeID="_x0000_i1854" DrawAspect="Content" ObjectID="_1494317946" r:id="rId1679"/>
        </w:object>
      </w:r>
      <w:r>
        <w:t xml:space="preserve"> and </w:t>
      </w:r>
      <w:r w:rsidR="00905817" w:rsidRPr="00905817">
        <w:rPr>
          <w:position w:val="-6"/>
        </w:rPr>
        <w:object w:dxaOrig="200" w:dyaOrig="279" w14:anchorId="670105C4">
          <v:shape id="_x0000_i1855" type="#_x0000_t75" style="width:10.2pt;height:14.25pt" o:ole="">
            <v:imagedata r:id="rId1680" o:title=""/>
          </v:shape>
          <o:OLEObject Type="Embed" ProgID="Equation.DSMT4" ShapeID="_x0000_i1855" DrawAspect="Content" ObjectID="_1494317947" r:id="rId1681"/>
        </w:object>
      </w:r>
      <w:r>
        <w:t xml:space="preserve"> via the Piola transformation,</w:t>
      </w:r>
    </w:p>
    <w:p w14:paraId="25800E79" w14:textId="3034EA6B" w:rsidR="00FB6012" w:rsidRDefault="00FB6012" w:rsidP="00FB6012">
      <w:pPr>
        <w:pStyle w:val="MTDisplayEquation"/>
      </w:pPr>
      <w:r>
        <w:tab/>
      </w:r>
      <w:r w:rsidR="00905817" w:rsidRPr="00905817">
        <w:rPr>
          <w:position w:val="-32"/>
        </w:rPr>
        <w:object w:dxaOrig="1840" w:dyaOrig="760" w14:anchorId="5F2D0149">
          <v:shape id="_x0000_i1856" type="#_x0000_t75" style="width:91.7pt;height:37.35pt" o:ole="">
            <v:imagedata r:id="rId1682" o:title=""/>
          </v:shape>
          <o:OLEObject Type="Embed" ProgID="Equation.DSMT4" ShapeID="_x0000_i1856" DrawAspect="Content" ObjectID="_1494317948" r:id="rId168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377" w:name="ZEqnNum709663"/>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78" w:author="rawlins" w:date="2015-05-19T17:23:00Z">
        <w:r w:rsidR="00D3178E">
          <w:rPr>
            <w:noProof/>
          </w:rPr>
          <w:instrText>61</w:instrText>
        </w:r>
      </w:ins>
      <w:ins w:id="379" w:author="Gerard" w:date="2015-05-06T12:49:00Z">
        <w:del w:id="380" w:author="rawlins" w:date="2015-05-19T16:10:00Z">
          <w:r w:rsidR="00E3755C" w:rsidDel="00752FD5">
            <w:rPr>
              <w:noProof/>
            </w:rPr>
            <w:delInstrText>61</w:delInstrText>
          </w:r>
        </w:del>
      </w:ins>
      <w:del w:id="381" w:author="rawlins" w:date="2015-05-19T16:10:00Z">
        <w:r w:rsidR="008D52AD" w:rsidDel="00752FD5">
          <w:rPr>
            <w:noProof/>
          </w:rPr>
          <w:delInstrText>60</w:delInstrText>
        </w:r>
      </w:del>
      <w:r w:rsidR="00511485">
        <w:rPr>
          <w:noProof/>
        </w:rPr>
        <w:fldChar w:fldCharType="end"/>
      </w:r>
      <w:r>
        <w:instrText>)</w:instrText>
      </w:r>
      <w:bookmarkEnd w:id="377"/>
      <w:r>
        <w:fldChar w:fldCharType="end"/>
      </w:r>
    </w:p>
    <w:p w14:paraId="3CB80D87" w14:textId="2BC490A3" w:rsidR="00FB6012" w:rsidRDefault="00FB6012" w:rsidP="00FB6012">
      <w:r>
        <w:t xml:space="preserve">The linearization of </w:t>
      </w:r>
      <w:r w:rsidR="00905817" w:rsidRPr="00905817">
        <w:rPr>
          <w:position w:val="-12"/>
        </w:rPr>
        <w:object w:dxaOrig="540" w:dyaOrig="360" w14:anchorId="0D0AA8A6">
          <v:shape id="_x0000_i1857" type="#_x0000_t75" style="width:27.15pt;height:19pt" o:ole="">
            <v:imagedata r:id="rId1684" o:title=""/>
          </v:shape>
          <o:OLEObject Type="Embed" ProgID="Equation.DSMT4" ShapeID="_x0000_i1857" DrawAspect="Content" ObjectID="_1494317949" r:id="rId1685"/>
        </w:object>
      </w:r>
      <w:r>
        <w:t xml:space="preserve"> is rather involved and a summary of the resulting lengthy expressions is provided below. In consideration of the dearth of experimental data relating </w:t>
      </w:r>
      <w:r w:rsidR="00905817" w:rsidRPr="00905817">
        <w:rPr>
          <w:position w:val="-4"/>
        </w:rPr>
        <w:object w:dxaOrig="220" w:dyaOrig="260" w14:anchorId="1CB9290B">
          <v:shape id="_x0000_i1858" type="#_x0000_t75" style="width:10.85pt;height:12.9pt" o:ole="">
            <v:imagedata r:id="rId1686" o:title=""/>
          </v:shape>
          <o:OLEObject Type="Embed" ProgID="Equation.DSMT4" ShapeID="_x0000_i1858" DrawAspect="Content" ObjectID="_1494317950" r:id="rId1687"/>
        </w:object>
      </w:r>
      <w:r>
        <w:t xml:space="preserve"> and </w:t>
      </w:r>
      <w:r w:rsidR="00905817" w:rsidRPr="00905817">
        <w:rPr>
          <w:position w:val="-4"/>
        </w:rPr>
        <w:object w:dxaOrig="260" w:dyaOrig="240" w14:anchorId="735F5F34">
          <v:shape id="_x0000_i1859" type="#_x0000_t75" style="width:12.9pt;height:12.25pt" o:ole="">
            <v:imagedata r:id="rId1688" o:title=""/>
          </v:shape>
          <o:OLEObject Type="Embed" ProgID="Equation.DSMT4" ShapeID="_x0000_i1859" DrawAspect="Content" ObjectID="_1494317951" r:id="rId1689"/>
        </w:object>
      </w:r>
      <w:r>
        <w:t xml:space="preserve"> to the complete state of solid matrix strain (such as </w:t>
      </w:r>
      <w:r w:rsidR="00905817" w:rsidRPr="00905817">
        <w:rPr>
          <w:position w:val="-6"/>
        </w:rPr>
        <w:object w:dxaOrig="240" w:dyaOrig="279" w14:anchorId="795072E5">
          <v:shape id="_x0000_i1860" type="#_x0000_t75" style="width:12.25pt;height:14.25pt" o:ole="">
            <v:imagedata r:id="rId1690" o:title=""/>
          </v:shape>
          <o:OLEObject Type="Embed" ProgID="Equation.DSMT4" ShapeID="_x0000_i1860" DrawAspect="Content" ObjectID="_1494317952" r:id="rId1691"/>
        </w:object>
      </w:r>
      <w:r>
        <w:t xml:space="preserve">), this implementation assumes that the dependence of these functions on the strain is restricted to a dependence on the relative volume </w:t>
      </w:r>
      <w:r w:rsidR="00905817" w:rsidRPr="00905817">
        <w:rPr>
          <w:position w:val="-14"/>
        </w:rPr>
        <w:object w:dxaOrig="1320" w:dyaOrig="440" w14:anchorId="3AC34DED">
          <v:shape id="_x0000_i1861" type="#_x0000_t75" style="width:65.9pt;height:21.75pt" o:ole="">
            <v:imagedata r:id="rId1692" o:title=""/>
          </v:shape>
          <o:OLEObject Type="Embed" ProgID="Equation.DSMT4" ShapeID="_x0000_i1861" DrawAspect="Content" ObjectID="_1494317953" r:id="rId1693"/>
        </w:object>
      </w:r>
      <w:r>
        <w:t xml:space="preserve">. Furthermore, it is assumed that the free solution diffusivity </w:t>
      </w:r>
      <w:r w:rsidR="00905817" w:rsidRPr="00905817">
        <w:rPr>
          <w:position w:val="-12"/>
        </w:rPr>
        <w:object w:dxaOrig="279" w:dyaOrig="360" w14:anchorId="527EB3C7">
          <v:shape id="_x0000_i1862" type="#_x0000_t75" style="width:14.25pt;height:19pt" o:ole="">
            <v:imagedata r:id="rId1694" o:title=""/>
          </v:shape>
          <o:OLEObject Type="Embed" ProgID="Equation.DSMT4" ShapeID="_x0000_i1862" DrawAspect="Content" ObjectID="_1494317954" r:id="rId1695"/>
        </w:object>
      </w:r>
      <w:r>
        <w:t xml:space="preserve"> is independent of the strain.</w:t>
      </w:r>
    </w:p>
    <w:p w14:paraId="7BEBB826" w14:textId="77777777" w:rsidR="00FB6012" w:rsidRDefault="00FB6012" w:rsidP="00FB6012"/>
    <w:p w14:paraId="1D048E48" w14:textId="686A6B1B" w:rsidR="00FB6012" w:rsidRDefault="00FB6012" w:rsidP="00FB6012">
      <w:r>
        <w:lastRenderedPageBreak/>
        <w:t xml:space="preserve">The linearization of </w:t>
      </w:r>
      <w:r w:rsidR="00905817" w:rsidRPr="00905817">
        <w:rPr>
          <w:position w:val="-12"/>
        </w:rPr>
        <w:object w:dxaOrig="560" w:dyaOrig="360" w14:anchorId="19E0576F">
          <v:shape id="_x0000_i1863" type="#_x0000_t75" style="width:27.85pt;height:19pt" o:ole="">
            <v:imagedata r:id="rId1696" o:title=""/>
          </v:shape>
          <o:OLEObject Type="Embed" ProgID="Equation.DSMT4" ShapeID="_x0000_i1863" DrawAspect="Content" ObjectID="_1494317955" r:id="rId1697"/>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D3178E">
        <w:t>3.3.2</w:t>
      </w:r>
      <w:r w:rsidR="00DB161C">
        <w:fldChar w:fldCharType="end"/>
      </w:r>
      <w:r>
        <w:t xml:space="preserve">. Following the linearization procedure, the resulting expressions may be discretized by nodally interpolating </w:t>
      </w:r>
      <w:r w:rsidR="00905817" w:rsidRPr="00905817">
        <w:rPr>
          <w:position w:val="-6"/>
        </w:rPr>
        <w:object w:dxaOrig="200" w:dyaOrig="220" w14:anchorId="604BB7FA">
          <v:shape id="_x0000_i1864" type="#_x0000_t75" style="width:10.2pt;height:10.85pt" o:ole="">
            <v:imagedata r:id="rId1698" o:title=""/>
          </v:shape>
          <o:OLEObject Type="Embed" ProgID="Equation.DSMT4" ShapeID="_x0000_i1864" DrawAspect="Content" ObjectID="_1494317956" r:id="rId1699"/>
        </w:object>
      </w:r>
      <w:r>
        <w:t xml:space="preserve">, </w:t>
      </w:r>
      <w:r w:rsidR="00905817" w:rsidRPr="00905817">
        <w:rPr>
          <w:position w:val="-10"/>
        </w:rPr>
        <w:object w:dxaOrig="240" w:dyaOrig="320" w14:anchorId="05AFAEF7">
          <v:shape id="_x0000_i1865" type="#_x0000_t75" style="width:12.25pt;height:15.6pt" o:ole="">
            <v:imagedata r:id="rId1700" o:title=""/>
          </v:shape>
          <o:OLEObject Type="Embed" ProgID="Equation.DSMT4" ShapeID="_x0000_i1865" DrawAspect="Content" ObjectID="_1494317957" r:id="rId1701"/>
        </w:object>
      </w:r>
      <w:r>
        <w:t xml:space="preserve"> and </w:t>
      </w:r>
      <w:r w:rsidR="00905817" w:rsidRPr="00905817">
        <w:rPr>
          <w:position w:val="-6"/>
        </w:rPr>
        <w:object w:dxaOrig="180" w:dyaOrig="279" w14:anchorId="645BB943">
          <v:shape id="_x0000_i1866" type="#_x0000_t75" style="width:8.85pt;height:14.25pt" o:ole="">
            <v:imagedata r:id="rId1702" o:title=""/>
          </v:shape>
          <o:OLEObject Type="Embed" ProgID="Equation.DSMT4" ShapeID="_x0000_i1866" DrawAspect="Content" ObjectID="_1494317958" r:id="rId1703"/>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D3178E">
        <w:t>3.3.2</w:t>
      </w:r>
      <w:r w:rsidR="00DB161C">
        <w:fldChar w:fldCharType="end"/>
      </w:r>
      <w:r>
        <w:t>.</w:t>
      </w:r>
    </w:p>
    <w:p w14:paraId="52D31907" w14:textId="77777777" w:rsidR="00FB6012" w:rsidRDefault="00FB6012" w:rsidP="00FB6012"/>
    <w:p w14:paraId="0773F637" w14:textId="134E7660"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905817" w:rsidRPr="00905817">
        <w:rPr>
          <w:position w:val="-6"/>
        </w:rPr>
        <w:object w:dxaOrig="300" w:dyaOrig="320" w14:anchorId="2B6C26C4">
          <v:shape id="_x0000_i1867" type="#_x0000_t75" style="width:14.95pt;height:15.6pt" o:ole="">
            <v:imagedata r:id="rId1704" o:title=""/>
          </v:shape>
          <o:OLEObject Type="Embed" ProgID="Equation.DSMT4" ShapeID="_x0000_i1867" DrawAspect="Content" ObjectID="_1494317959" r:id="rId1705"/>
        </w:object>
      </w:r>
      <w:r>
        <w:t xml:space="preserve">, </w:t>
      </w:r>
      <w:r w:rsidR="00905817" w:rsidRPr="00905817">
        <w:rPr>
          <w:position w:val="-4"/>
        </w:rPr>
        <w:object w:dxaOrig="220" w:dyaOrig="260" w14:anchorId="42365E72">
          <v:shape id="_x0000_i1868" type="#_x0000_t75" style="width:10.85pt;height:12.9pt" o:ole="">
            <v:imagedata r:id="rId1706" o:title=""/>
          </v:shape>
          <o:OLEObject Type="Embed" ProgID="Equation.DSMT4" ShapeID="_x0000_i1868" DrawAspect="Content" ObjectID="_1494317960" r:id="rId1707"/>
        </w:object>
      </w:r>
      <w:r>
        <w:t xml:space="preserve">, </w:t>
      </w:r>
      <w:r w:rsidR="00905817" w:rsidRPr="00905817">
        <w:rPr>
          <w:position w:val="-6"/>
        </w:rPr>
        <w:object w:dxaOrig="200" w:dyaOrig="279" w14:anchorId="70CDEB81">
          <v:shape id="_x0000_i1869" type="#_x0000_t75" style="width:10.2pt;height:14.25pt" o:ole="">
            <v:imagedata r:id="rId1708" o:title=""/>
          </v:shape>
          <o:OLEObject Type="Embed" ProgID="Equation.DSMT4" ShapeID="_x0000_i1869" DrawAspect="Content" ObjectID="_1494317961" r:id="rId1709"/>
        </w:object>
      </w:r>
      <w:r>
        <w:t xml:space="preserve"> (and </w:t>
      </w:r>
      <w:r w:rsidR="00905817" w:rsidRPr="00905817">
        <w:rPr>
          <w:position w:val="-12"/>
        </w:rPr>
        <w:object w:dxaOrig="279" w:dyaOrig="360" w14:anchorId="3DE2E9B3">
          <v:shape id="_x0000_i1870" type="#_x0000_t75" style="width:14.25pt;height:19pt" o:ole="">
            <v:imagedata r:id="rId1710" o:title=""/>
          </v:shape>
          <o:OLEObject Type="Embed" ProgID="Equation.DSMT4" ShapeID="_x0000_i1870" DrawAspect="Content" ObjectID="_1494317962" r:id="rId1711"/>
        </w:object>
      </w:r>
      <w:r>
        <w:t xml:space="preserve">), </w:t>
      </w:r>
      <w:r w:rsidR="00905817" w:rsidRPr="00905817">
        <w:rPr>
          <w:position w:val="-4"/>
        </w:rPr>
        <w:object w:dxaOrig="220" w:dyaOrig="260" w14:anchorId="4D37848E">
          <v:shape id="_x0000_i1871" type="#_x0000_t75" style="width:10.85pt;height:12.9pt" o:ole="">
            <v:imagedata r:id="rId1712" o:title=""/>
          </v:shape>
          <o:OLEObject Type="Embed" ProgID="Equation.DSMT4" ShapeID="_x0000_i1871" DrawAspect="Content" ObjectID="_1494317963" r:id="rId1713"/>
        </w:object>
      </w:r>
      <w:r>
        <w:t xml:space="preserve"> and </w:t>
      </w:r>
      <w:r w:rsidR="00905817" w:rsidRPr="00905817">
        <w:rPr>
          <w:position w:val="-4"/>
        </w:rPr>
        <w:object w:dxaOrig="260" w:dyaOrig="240" w14:anchorId="3848E08B">
          <v:shape id="_x0000_i1872" type="#_x0000_t75" style="width:12.9pt;height:12.25pt" o:ole="">
            <v:imagedata r:id="rId1714" o:title=""/>
          </v:shape>
          <o:OLEObject Type="Embed" ProgID="Equation.DSMT4" ShapeID="_x0000_i1872" DrawAspect="Content" ObjectID="_1494317964" r:id="rId1715"/>
        </w:object>
      </w:r>
      <w:r>
        <w:t xml:space="preserve">, which allow the formulation of any desired constitutive relation for these functions of </w:t>
      </w:r>
      <w:r w:rsidR="00905817" w:rsidRPr="00905817">
        <w:rPr>
          <w:position w:val="-6"/>
        </w:rPr>
        <w:object w:dxaOrig="240" w:dyaOrig="279" w14:anchorId="4D262B0E">
          <v:shape id="_x0000_i1873" type="#_x0000_t75" style="width:12.25pt;height:14.25pt" o:ole="">
            <v:imagedata r:id="rId1716" o:title=""/>
          </v:shape>
          <o:OLEObject Type="Embed" ProgID="Equation.DSMT4" ShapeID="_x0000_i1873" DrawAspect="Content" ObjectID="_1494317965" r:id="rId1717"/>
        </w:object>
      </w:r>
      <w:r>
        <w:t xml:space="preserve"> and </w:t>
      </w:r>
      <w:r w:rsidR="00905817" w:rsidRPr="00905817">
        <w:rPr>
          <w:position w:val="-6"/>
        </w:rPr>
        <w:object w:dxaOrig="180" w:dyaOrig="279" w14:anchorId="12E6BF5F">
          <v:shape id="_x0000_i1874" type="#_x0000_t75" style="width:8.85pt;height:14.25pt" o:ole="">
            <v:imagedata r:id="rId1718" o:title=""/>
          </v:shape>
          <o:OLEObject Type="Embed" ProgID="Equation.DSMT4" ShapeID="_x0000_i1874" DrawAspect="Content" ObjectID="_1494317966" r:id="rId1719"/>
        </w:object>
      </w:r>
      <w:r>
        <w:t xml:space="preserve">, along with corresponding derivatives of these functions with respect to </w:t>
      </w:r>
      <w:r w:rsidR="00905817" w:rsidRPr="00905817">
        <w:rPr>
          <w:position w:val="-6"/>
        </w:rPr>
        <w:object w:dxaOrig="240" w:dyaOrig="279" w14:anchorId="1F40D34E">
          <v:shape id="_x0000_i1875" type="#_x0000_t75" style="width:12.25pt;height:14.25pt" o:ole="">
            <v:imagedata r:id="rId1720" o:title=""/>
          </v:shape>
          <o:OLEObject Type="Embed" ProgID="Equation.DSMT4" ShapeID="_x0000_i1875" DrawAspect="Content" ObjectID="_1494317967" r:id="rId1721"/>
        </w:object>
      </w:r>
      <w:r>
        <w:t xml:space="preserve"> and </w:t>
      </w:r>
      <w:r w:rsidR="00905817" w:rsidRPr="00905817">
        <w:rPr>
          <w:position w:val="-6"/>
        </w:rPr>
        <w:object w:dxaOrig="180" w:dyaOrig="279" w14:anchorId="22277B3C">
          <v:shape id="_x0000_i1876" type="#_x0000_t75" style="width:8.85pt;height:14.25pt" o:ole="">
            <v:imagedata r:id="rId1722" o:title=""/>
          </v:shape>
          <o:OLEObject Type="Embed" ProgID="Equation.DSMT4" ShapeID="_x0000_i1876" DrawAspect="Content" ObjectID="_1494317968" r:id="rId1723"/>
        </w:object>
      </w:r>
      <w:r>
        <w:t xml:space="preserve">. The implementation accepts essential boundary conditions on </w:t>
      </w:r>
      <w:r w:rsidR="00905817" w:rsidRPr="00905817">
        <w:rPr>
          <w:position w:val="-6"/>
        </w:rPr>
        <w:object w:dxaOrig="200" w:dyaOrig="220" w14:anchorId="31E9BDC9">
          <v:shape id="_x0000_i1877" type="#_x0000_t75" style="width:10.2pt;height:10.85pt" o:ole="">
            <v:imagedata r:id="rId1724" o:title=""/>
          </v:shape>
          <o:OLEObject Type="Embed" ProgID="Equation.DSMT4" ShapeID="_x0000_i1877" DrawAspect="Content" ObjectID="_1494317969" r:id="rId1725"/>
        </w:object>
      </w:r>
      <w:r>
        <w:t xml:space="preserve">, </w:t>
      </w:r>
      <w:r w:rsidR="00905817" w:rsidRPr="00905817">
        <w:rPr>
          <w:position w:val="-10"/>
        </w:rPr>
        <w:object w:dxaOrig="240" w:dyaOrig="320" w14:anchorId="2D1AED94">
          <v:shape id="_x0000_i1878" type="#_x0000_t75" style="width:12.25pt;height:15.6pt" o:ole="">
            <v:imagedata r:id="rId1726" o:title=""/>
          </v:shape>
          <o:OLEObject Type="Embed" ProgID="Equation.DSMT4" ShapeID="_x0000_i1878" DrawAspect="Content" ObjectID="_1494317970" r:id="rId1727"/>
        </w:object>
      </w:r>
      <w:r>
        <w:t xml:space="preserve"> and </w:t>
      </w:r>
      <w:r w:rsidR="00905817" w:rsidRPr="00905817">
        <w:rPr>
          <w:position w:val="-6"/>
        </w:rPr>
        <w:object w:dxaOrig="180" w:dyaOrig="279" w14:anchorId="5B136304">
          <v:shape id="_x0000_i1879" type="#_x0000_t75" style="width:8.85pt;height:14.25pt" o:ole="">
            <v:imagedata r:id="rId1728" o:title=""/>
          </v:shape>
          <o:OLEObject Type="Embed" ProgID="Equation.DSMT4" ShapeID="_x0000_i1879" DrawAspect="Content" ObjectID="_1494317971" r:id="rId1729"/>
        </w:object>
      </w:r>
      <w:r>
        <w:t xml:space="preserve">, or natural boundary conditions on </w:t>
      </w:r>
      <w:r w:rsidR="00905817" w:rsidRPr="00905817">
        <w:rPr>
          <w:position w:val="-6"/>
        </w:rPr>
        <w:object w:dxaOrig="160" w:dyaOrig="260" w14:anchorId="45B71900">
          <v:shape id="_x0000_i1880" type="#_x0000_t75" style="width:8.15pt;height:12.9pt" o:ole="">
            <v:imagedata r:id="rId1730" o:title=""/>
          </v:shape>
          <o:OLEObject Type="Embed" ProgID="Equation.DSMT4" ShapeID="_x0000_i1880" DrawAspect="Content" ObjectID="_1494317972" r:id="rId1731"/>
        </w:object>
      </w:r>
      <w:r>
        <w:t xml:space="preserve">, </w:t>
      </w:r>
      <w:r w:rsidR="00905817" w:rsidRPr="00905817">
        <w:rPr>
          <w:position w:val="-12"/>
        </w:rPr>
        <w:object w:dxaOrig="300" w:dyaOrig="360" w14:anchorId="199A1BE8">
          <v:shape id="_x0000_i1881" type="#_x0000_t75" style="width:14.95pt;height:19pt" o:ole="">
            <v:imagedata r:id="rId1732" o:title=""/>
          </v:shape>
          <o:OLEObject Type="Embed" ProgID="Equation.DSMT4" ShapeID="_x0000_i1881" DrawAspect="Content" ObjectID="_1494317973" r:id="rId1733"/>
        </w:object>
      </w:r>
      <w:r>
        <w:t xml:space="preserve"> and </w:t>
      </w:r>
      <w:r w:rsidR="00905817" w:rsidRPr="00905817">
        <w:rPr>
          <w:position w:val="-12"/>
        </w:rPr>
        <w:object w:dxaOrig="260" w:dyaOrig="360" w14:anchorId="26D02FB9">
          <v:shape id="_x0000_i1882" type="#_x0000_t75" style="width:12.9pt;height:19pt" o:ole="">
            <v:imagedata r:id="rId1734" o:title=""/>
          </v:shape>
          <o:OLEObject Type="Embed" ProgID="Equation.DSMT4" ShapeID="_x0000_i1882" DrawAspect="Content" ObjectID="_1494317974" r:id="rId1735"/>
        </w:object>
      </w:r>
      <w:r>
        <w:t xml:space="preserve">; initial conditions may also be specified for </w:t>
      </w:r>
      <w:r w:rsidR="00905817" w:rsidRPr="00905817">
        <w:rPr>
          <w:position w:val="-10"/>
        </w:rPr>
        <w:object w:dxaOrig="240" w:dyaOrig="320" w14:anchorId="2E022FC9">
          <v:shape id="_x0000_i1883" type="#_x0000_t75" style="width:12.25pt;height:15.6pt" o:ole="">
            <v:imagedata r:id="rId1736" o:title=""/>
          </v:shape>
          <o:OLEObject Type="Embed" ProgID="Equation.DSMT4" ShapeID="_x0000_i1883" DrawAspect="Content" ObjectID="_1494317975" r:id="rId1737"/>
        </w:object>
      </w:r>
      <w:r>
        <w:t xml:space="preserve"> and </w:t>
      </w:r>
      <w:r w:rsidR="00905817" w:rsidRPr="00905817">
        <w:rPr>
          <w:position w:val="-6"/>
        </w:rPr>
        <w:object w:dxaOrig="180" w:dyaOrig="279" w14:anchorId="0A104FC7">
          <v:shape id="_x0000_i1884" type="#_x0000_t75" style="width:8.85pt;height:14.25pt" o:ole="">
            <v:imagedata r:id="rId1738" o:title=""/>
          </v:shape>
          <o:OLEObject Type="Embed" ProgID="Equation.DSMT4" ShapeID="_x0000_i1884" DrawAspect="Content" ObjectID="_1494317976" r:id="rId1739"/>
        </w:object>
      </w:r>
      <w:r>
        <w:t xml:space="preserve">. Analysis results for pressure and concentration may be displayed either as </w:t>
      </w:r>
      <w:r w:rsidR="00905817" w:rsidRPr="00905817">
        <w:rPr>
          <w:position w:val="-10"/>
        </w:rPr>
        <w:object w:dxaOrig="240" w:dyaOrig="320" w14:anchorId="7CA1E77A">
          <v:shape id="_x0000_i1885" type="#_x0000_t75" style="width:12.25pt;height:15.6pt" o:ole="">
            <v:imagedata r:id="rId1740" o:title=""/>
          </v:shape>
          <o:OLEObject Type="Embed" ProgID="Equation.DSMT4" ShapeID="_x0000_i1885" DrawAspect="Content" ObjectID="_1494317977" r:id="rId1741"/>
        </w:object>
      </w:r>
      <w:r>
        <w:t xml:space="preserve"> and </w:t>
      </w:r>
      <w:r w:rsidR="00905817" w:rsidRPr="00905817">
        <w:rPr>
          <w:position w:val="-6"/>
        </w:rPr>
        <w:object w:dxaOrig="180" w:dyaOrig="279" w14:anchorId="402168B0">
          <v:shape id="_x0000_i1886" type="#_x0000_t75" style="width:8.85pt;height:14.25pt" o:ole="">
            <v:imagedata r:id="rId1742" o:title=""/>
          </v:shape>
          <o:OLEObject Type="Embed" ProgID="Equation.DSMT4" ShapeID="_x0000_i1886" DrawAspect="Content" ObjectID="_1494317978" r:id="rId1743"/>
        </w:object>
      </w:r>
      <w:r>
        <w:t xml:space="preserve">, or as </w:t>
      </w:r>
      <w:r w:rsidR="00905817" w:rsidRPr="00905817">
        <w:rPr>
          <w:position w:val="-10"/>
        </w:rPr>
        <w:object w:dxaOrig="240" w:dyaOrig="260" w14:anchorId="4B07AC0B">
          <v:shape id="_x0000_i1887" type="#_x0000_t75" style="width:12.25pt;height:12.9pt" o:ole="">
            <v:imagedata r:id="rId1744" o:title=""/>
          </v:shape>
          <o:OLEObject Type="Embed" ProgID="Equation.DSMT4" ShapeID="_x0000_i1887" DrawAspect="Content" ObjectID="_1494317979" r:id="rId1745"/>
        </w:object>
      </w:r>
      <w:r>
        <w:t xml:space="preserve"> and </w:t>
      </w:r>
      <w:r w:rsidR="00905817" w:rsidRPr="00905817">
        <w:rPr>
          <w:position w:val="-6"/>
        </w:rPr>
        <w:object w:dxaOrig="180" w:dyaOrig="220" w14:anchorId="72627B99">
          <v:shape id="_x0000_i1888" type="#_x0000_t75" style="width:8.85pt;height:10.85pt" o:ole="">
            <v:imagedata r:id="rId1746" o:title=""/>
          </v:shape>
          <o:OLEObject Type="Embed" ProgID="Equation.DSMT4" ShapeID="_x0000_i1888" DrawAspect="Content" ObjectID="_1494317980" r:id="rId1747"/>
        </w:object>
      </w:r>
      <w:r>
        <w:t xml:space="preserve"> by inverting the relations of </w:t>
      </w:r>
      <w:r w:rsidR="00B3531D">
        <w:fldChar w:fldCharType="begin"/>
      </w:r>
      <w:r w:rsidR="00B3531D">
        <w:instrText xml:space="preserve"> GOTOBUTTON ZEqnNum385284  \* MERGEFORMAT </w:instrText>
      </w:r>
      <w:r w:rsidR="00511485">
        <w:fldChar w:fldCharType="begin"/>
      </w:r>
      <w:r w:rsidR="00511485">
        <w:instrText xml:space="preserve"> REF ZEqnNum385284 \* Charformat \! \* MERGEFORMAT </w:instrText>
      </w:r>
      <w:r w:rsidR="00511485">
        <w:fldChar w:fldCharType="separate"/>
      </w:r>
      <w:r w:rsidR="00D3178E">
        <w:instrText>(2.112)</w:instrText>
      </w:r>
      <w:r w:rsidR="00511485">
        <w:fldChar w:fldCharType="end"/>
      </w:r>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382" w:name="_Toc176704846"/>
      <w:bookmarkStart w:id="383" w:name="_Ref191695102"/>
      <w:bookmarkStart w:id="384" w:name="_Toc289032552"/>
      <w:r>
        <w:t>Linearization of Internal Virtual Work</w:t>
      </w:r>
      <w:bookmarkEnd w:id="382"/>
      <w:bookmarkEnd w:id="383"/>
      <w:bookmarkEnd w:id="384"/>
    </w:p>
    <w:p w14:paraId="7E0A1685" w14:textId="158088D2" w:rsidR="00FB6012" w:rsidRDefault="00FB6012" w:rsidP="00FB6012">
      <w:r>
        <w:t xml:space="preserve">The virtual work integral </w:t>
      </w:r>
      <w:r w:rsidR="00905817" w:rsidRPr="00905817">
        <w:rPr>
          <w:position w:val="-12"/>
        </w:rPr>
        <w:object w:dxaOrig="540" w:dyaOrig="360" w14:anchorId="4F6610E5">
          <v:shape id="_x0000_i1889" type="#_x0000_t75" style="width:27.15pt;height:19pt" o:ole="">
            <v:imagedata r:id="rId1748" o:title=""/>
          </v:shape>
          <o:OLEObject Type="Embed" ProgID="Equation.DSMT4" ShapeID="_x0000_i1889" DrawAspect="Content" ObjectID="_1494317981" r:id="rId1749"/>
        </w:object>
      </w:r>
      <w:r>
        <w:t xml:space="preserve"> in </w:t>
      </w:r>
      <w:r w:rsidR="00605580">
        <w:fldChar w:fldCharType="begin"/>
      </w:r>
      <w:r w:rsidR="00605580">
        <w:instrText xml:space="preserve"> GOTOBUTTON ZEqnNum390398  \* MERGEFORMAT </w:instrText>
      </w:r>
      <w:r w:rsidR="00511485">
        <w:fldChar w:fldCharType="begin"/>
      </w:r>
      <w:r w:rsidR="00511485">
        <w:instrText xml:space="preserve"> REF ZEqnNum390398 \* Charformat \! \* MERGEFORMAT </w:instrText>
      </w:r>
      <w:r w:rsidR="00511485">
        <w:fldChar w:fldCharType="separate"/>
      </w:r>
      <w:ins w:id="385" w:author="rawlins" w:date="2015-05-19T17:23:00Z">
        <w:r w:rsidR="00D3178E">
          <w:instrText>(3.58)</w:instrText>
        </w:r>
      </w:ins>
      <w:ins w:id="386" w:author="Gerard" w:date="2015-05-06T12:49:00Z">
        <w:del w:id="387" w:author="rawlins" w:date="2015-05-19T16:10:00Z">
          <w:r w:rsidR="00E3755C" w:rsidDel="00752FD5">
            <w:delInstrText>(3.58)</w:delInstrText>
          </w:r>
        </w:del>
      </w:ins>
      <w:del w:id="388" w:author="rawlins" w:date="2015-05-19T16:10:00Z">
        <w:r w:rsidR="008D52AD" w:rsidDel="00752FD5">
          <w:delInstrText>(3.57)</w:delInstrText>
        </w:r>
      </w:del>
      <w:r w:rsidR="00511485">
        <w:fldChar w:fldCharType="end"/>
      </w:r>
      <w:r w:rsidR="00605580">
        <w:fldChar w:fldCharType="end"/>
      </w:r>
      <w:r>
        <w:t xml:space="preserve"> may be linearized term by term along increments in </w:t>
      </w:r>
      <w:r w:rsidR="00905817" w:rsidRPr="00905817">
        <w:rPr>
          <w:position w:val="-6"/>
        </w:rPr>
        <w:object w:dxaOrig="360" w:dyaOrig="279" w14:anchorId="43699821">
          <v:shape id="_x0000_i1890" type="#_x0000_t75" style="width:19pt;height:14.25pt" o:ole="">
            <v:imagedata r:id="rId1750" o:title=""/>
          </v:shape>
          <o:OLEObject Type="Embed" ProgID="Equation.DSMT4" ShapeID="_x0000_i1890" DrawAspect="Content" ObjectID="_1494317982" r:id="rId1751"/>
        </w:object>
      </w:r>
      <w:r>
        <w:t xml:space="preserve">, </w:t>
      </w:r>
      <w:r w:rsidR="00905817" w:rsidRPr="00905817">
        <w:rPr>
          <w:position w:val="-10"/>
        </w:rPr>
        <w:object w:dxaOrig="340" w:dyaOrig="320" w14:anchorId="35F5C129">
          <v:shape id="_x0000_i1891" type="#_x0000_t75" style="width:17pt;height:15.6pt" o:ole="">
            <v:imagedata r:id="rId1752" o:title=""/>
          </v:shape>
          <o:OLEObject Type="Embed" ProgID="Equation.DSMT4" ShapeID="_x0000_i1891" DrawAspect="Content" ObjectID="_1494317983" r:id="rId1753"/>
        </w:object>
      </w:r>
      <w:r>
        <w:t xml:space="preserve"> and </w:t>
      </w:r>
      <w:r w:rsidR="00905817" w:rsidRPr="00905817">
        <w:rPr>
          <w:position w:val="-6"/>
        </w:rPr>
        <w:object w:dxaOrig="340" w:dyaOrig="279" w14:anchorId="75BF9229">
          <v:shape id="_x0000_i1892" type="#_x0000_t75" style="width:17pt;height:14.25pt" o:ole="">
            <v:imagedata r:id="rId1754" o:title=""/>
          </v:shape>
          <o:OLEObject Type="Embed" ProgID="Equation.DSMT4" ShapeID="_x0000_i1892" DrawAspect="Content" ObjectID="_1494317984" r:id="rId1755"/>
        </w:object>
      </w:r>
      <w:r>
        <w:t xml:space="preserve"> using the general form</w:t>
      </w:r>
    </w:p>
    <w:p w14:paraId="640EEB3E" w14:textId="6DDCB6F0" w:rsidR="00FB6012" w:rsidRDefault="00FB6012" w:rsidP="00FB6012">
      <w:pPr>
        <w:pStyle w:val="MTDisplayEquation"/>
      </w:pPr>
      <w:r>
        <w:tab/>
      </w:r>
      <w:r w:rsidR="00905817" w:rsidRPr="00905817">
        <w:rPr>
          <w:position w:val="-20"/>
        </w:rPr>
        <w:object w:dxaOrig="4040" w:dyaOrig="520" w14:anchorId="426B342C">
          <v:shape id="_x0000_i1893" type="#_x0000_t75" style="width:201.75pt;height:25.8pt" o:ole="">
            <v:imagedata r:id="rId1756" o:title=""/>
          </v:shape>
          <o:OLEObject Type="Embed" ProgID="Equation.DSMT4" ShapeID="_x0000_i1893" DrawAspect="Content" ObjectID="_1494317985" r:id="rId17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89" w:author="rawlins" w:date="2015-05-19T17:23:00Z">
        <w:r w:rsidR="00D3178E">
          <w:rPr>
            <w:noProof/>
          </w:rPr>
          <w:instrText>62</w:instrText>
        </w:r>
      </w:ins>
      <w:ins w:id="390" w:author="Gerard" w:date="2015-05-06T12:49:00Z">
        <w:del w:id="391" w:author="rawlins" w:date="2015-05-19T16:10:00Z">
          <w:r w:rsidR="00E3755C" w:rsidDel="00752FD5">
            <w:rPr>
              <w:noProof/>
            </w:rPr>
            <w:delInstrText>62</w:delInstrText>
          </w:r>
        </w:del>
      </w:ins>
      <w:del w:id="392" w:author="rawlins" w:date="2015-05-19T16:10:00Z">
        <w:r w:rsidR="008D52AD" w:rsidDel="00752FD5">
          <w:rPr>
            <w:noProof/>
          </w:rPr>
          <w:delInstrText>61</w:delInstrText>
        </w:r>
      </w:del>
      <w:r w:rsidR="00511485">
        <w:rPr>
          <w:noProof/>
        </w:rPr>
        <w:fldChar w:fldCharType="end"/>
      </w:r>
      <w:r>
        <w:instrText>)</w:instrText>
      </w:r>
      <w:r>
        <w:fldChar w:fldCharType="end"/>
      </w:r>
    </w:p>
    <w:p w14:paraId="2B639E57" w14:textId="1006DA6F" w:rsidR="00FB6012" w:rsidRDefault="00FB6012" w:rsidP="00FB6012">
      <w:r>
        <w:t xml:space="preserve">For notational simplicity, the integral sign is omitted and the linearization of each term is presented in the form </w:t>
      </w:r>
      <w:r w:rsidR="00905817" w:rsidRPr="00905817">
        <w:rPr>
          <w:position w:val="-14"/>
        </w:rPr>
        <w:object w:dxaOrig="1880" w:dyaOrig="400" w14:anchorId="0EF74E0A">
          <v:shape id="_x0000_i1894" type="#_x0000_t75" style="width:94.4pt;height:19.7pt" o:ole="">
            <v:imagedata r:id="rId1758" o:title=""/>
          </v:shape>
          <o:OLEObject Type="Embed" ProgID="Equation.DSMT4" ShapeID="_x0000_i1894" DrawAspect="Content" ObjectID="_1494317986" r:id="rId1759"/>
        </w:object>
      </w:r>
      <w:r>
        <w:t>.</w:t>
      </w:r>
    </w:p>
    <w:p w14:paraId="27BE29E7" w14:textId="77777777" w:rsidR="00FB6012" w:rsidRDefault="00FB6012" w:rsidP="00FB6012"/>
    <w:p w14:paraId="455A4288" w14:textId="7C91298A" w:rsidR="00FB6012" w:rsidRDefault="00FB6012" w:rsidP="00FB6012">
      <w:pPr>
        <w:pStyle w:val="Heading4"/>
      </w:pPr>
      <w:r>
        <w:t xml:space="preserve">Linearization along </w:t>
      </w:r>
      <w:r w:rsidR="00905817" w:rsidRPr="00905817">
        <w:rPr>
          <w:position w:val="-6"/>
        </w:rPr>
        <w:object w:dxaOrig="360" w:dyaOrig="279" w14:anchorId="5B38D297">
          <v:shape id="_x0000_i1895" type="#_x0000_t75" style="width:19pt;height:14.25pt" o:ole="">
            <v:imagedata r:id="rId1760" o:title=""/>
          </v:shape>
          <o:OLEObject Type="Embed" ProgID="Equation.DSMT4" ShapeID="_x0000_i1895" DrawAspect="Content" ObjectID="_1494317987" r:id="rId1761"/>
        </w:object>
      </w:r>
    </w:p>
    <w:p w14:paraId="32B73D6A" w14:textId="7F8571EB" w:rsidR="00FB6012" w:rsidRDefault="00FB6012" w:rsidP="00FB6012">
      <w:r>
        <w:t xml:space="preserve">The linearization of the first term in </w:t>
      </w:r>
      <w:r w:rsidR="00905817" w:rsidRPr="00905817">
        <w:rPr>
          <w:position w:val="-12"/>
        </w:rPr>
        <w:object w:dxaOrig="540" w:dyaOrig="360" w14:anchorId="4745BD31">
          <v:shape id="_x0000_i1896" type="#_x0000_t75" style="width:27.15pt;height:19pt" o:ole="">
            <v:imagedata r:id="rId1762" o:title=""/>
          </v:shape>
          <o:OLEObject Type="Embed" ProgID="Equation.DSMT4" ShapeID="_x0000_i1896" DrawAspect="Content" ObjectID="_1494317988" r:id="rId1763"/>
        </w:object>
      </w:r>
      <w:r>
        <w:t xml:space="preserve"> along </w:t>
      </w:r>
      <w:r w:rsidR="00905817" w:rsidRPr="00905817">
        <w:rPr>
          <w:position w:val="-6"/>
        </w:rPr>
        <w:object w:dxaOrig="360" w:dyaOrig="279" w14:anchorId="1B89B195">
          <v:shape id="_x0000_i1897" type="#_x0000_t75" style="width:19pt;height:14.25pt" o:ole="">
            <v:imagedata r:id="rId1764" o:title=""/>
          </v:shape>
          <o:OLEObject Type="Embed" ProgID="Equation.DSMT4" ShapeID="_x0000_i1897" DrawAspect="Content" ObjectID="_1494317989" r:id="rId1765"/>
        </w:object>
      </w:r>
      <w:r>
        <w:t xml:space="preserve"> yields</w:t>
      </w:r>
    </w:p>
    <w:p w14:paraId="3ABBD576" w14:textId="2E857BD7" w:rsidR="00FB6012" w:rsidRDefault="00FB6012" w:rsidP="00FB6012">
      <w:pPr>
        <w:pStyle w:val="MTDisplayEquation"/>
      </w:pPr>
      <w:r>
        <w:tab/>
      </w:r>
      <w:r w:rsidR="00905817" w:rsidRPr="00905817">
        <w:rPr>
          <w:position w:val="-18"/>
        </w:rPr>
        <w:object w:dxaOrig="5760" w:dyaOrig="480" w14:anchorId="2F3BA732">
          <v:shape id="_x0000_i1898" type="#_x0000_t75" style="width:4in;height:24.45pt" o:ole="">
            <v:imagedata r:id="rId1766" o:title=""/>
          </v:shape>
          <o:OLEObject Type="Embed" ProgID="Equation.DSMT4" ShapeID="_x0000_i1898" DrawAspect="Content" ObjectID="_1494317990" r:id="rId1767"/>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393" w:author="rawlins" w:date="2015-05-19T17:23:00Z">
        <w:r w:rsidR="00D3178E">
          <w:rPr>
            <w:noProof/>
          </w:rPr>
          <w:instrText>63</w:instrText>
        </w:r>
      </w:ins>
      <w:ins w:id="394" w:author="Gerard" w:date="2015-05-06T12:49:00Z">
        <w:del w:id="395" w:author="rawlins" w:date="2015-05-19T16:10:00Z">
          <w:r w:rsidR="00E3755C" w:rsidDel="00752FD5">
            <w:rPr>
              <w:noProof/>
            </w:rPr>
            <w:delInstrText>63</w:delInstrText>
          </w:r>
        </w:del>
      </w:ins>
      <w:del w:id="396" w:author="rawlins" w:date="2015-05-19T16:10:00Z">
        <w:r w:rsidR="008D52AD" w:rsidDel="00752FD5">
          <w:rPr>
            <w:noProof/>
          </w:rPr>
          <w:delInstrText>62</w:delInstrText>
        </w:r>
      </w:del>
      <w:r w:rsidR="00511485">
        <w:rPr>
          <w:noProof/>
        </w:rPr>
        <w:fldChar w:fldCharType="end"/>
      </w:r>
      <w:r>
        <w:instrText>)</w:instrText>
      </w:r>
      <w:r>
        <w:fldChar w:fldCharType="end"/>
      </w:r>
    </w:p>
    <w:p w14:paraId="52F8F46C" w14:textId="44E7B39A" w:rsidR="00FB6012" w:rsidRDefault="00FB6012" w:rsidP="00FB6012">
      <w:r>
        <w:t xml:space="preserve">where </w:t>
      </w:r>
      <w:r w:rsidR="00905817" w:rsidRPr="00905817">
        <w:rPr>
          <w:position w:val="-4"/>
        </w:rPr>
        <w:object w:dxaOrig="200" w:dyaOrig="200" w14:anchorId="1615DE25">
          <v:shape id="_x0000_i1899" type="#_x0000_t75" style="width:10.2pt;height:10.2pt" o:ole="">
            <v:imagedata r:id="rId1768" o:title=""/>
          </v:shape>
          <o:OLEObject Type="Embed" ProgID="Equation.DSMT4" ShapeID="_x0000_i1899" DrawAspect="Content" ObjectID="_1494317991" r:id="rId1769"/>
        </w:object>
      </w:r>
      <w:r>
        <w:t xml:space="preserve"> is the spatial elasticity tensor of the mixture,</w:t>
      </w:r>
    </w:p>
    <w:p w14:paraId="33C5A3EF" w14:textId="66298122" w:rsidR="00FB6012" w:rsidRDefault="00FB6012" w:rsidP="00FB6012">
      <w:pPr>
        <w:pStyle w:val="MTDisplayEquation"/>
      </w:pPr>
      <w:r>
        <w:tab/>
      </w:r>
      <w:r w:rsidR="00905817" w:rsidRPr="00905817">
        <w:rPr>
          <w:position w:val="-24"/>
        </w:rPr>
        <w:object w:dxaOrig="5660" w:dyaOrig="660" w14:anchorId="6CF9DD48">
          <v:shape id="_x0000_i1900" type="#_x0000_t75" style="width:283.25pt;height:32.6pt" o:ole="">
            <v:imagedata r:id="rId1770" o:title=""/>
          </v:shape>
          <o:OLEObject Type="Embed" ProgID="Equation.DSMT4" ShapeID="_x0000_i1900" DrawAspect="Content" ObjectID="_1494317992" r:id="rId17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w:instrText>
      </w:r>
      <w:r w:rsidR="00511485">
        <w:instrText xml:space="preserve">MAT </w:instrText>
      </w:r>
      <w:r w:rsidR="00511485">
        <w:fldChar w:fldCharType="separate"/>
      </w:r>
      <w:ins w:id="397" w:author="rawlins" w:date="2015-05-19T17:23:00Z">
        <w:r w:rsidR="00D3178E">
          <w:rPr>
            <w:noProof/>
          </w:rPr>
          <w:instrText>64</w:instrText>
        </w:r>
      </w:ins>
      <w:ins w:id="398" w:author="Gerard" w:date="2015-05-06T12:49:00Z">
        <w:del w:id="399" w:author="rawlins" w:date="2015-05-19T16:10:00Z">
          <w:r w:rsidR="00E3755C" w:rsidDel="00752FD5">
            <w:rPr>
              <w:noProof/>
            </w:rPr>
            <w:delInstrText>64</w:delInstrText>
          </w:r>
        </w:del>
      </w:ins>
      <w:del w:id="400" w:author="rawlins" w:date="2015-05-19T16:10:00Z">
        <w:r w:rsidR="008D52AD" w:rsidDel="00752FD5">
          <w:rPr>
            <w:noProof/>
          </w:rPr>
          <w:delInstrText>63</w:delInstrText>
        </w:r>
      </w:del>
      <w:r w:rsidR="00511485">
        <w:rPr>
          <w:noProof/>
        </w:rPr>
        <w:fldChar w:fldCharType="end"/>
      </w:r>
      <w:r>
        <w:instrText>)</w:instrText>
      </w:r>
      <w:r>
        <w:fldChar w:fldCharType="end"/>
      </w:r>
    </w:p>
    <w:p w14:paraId="402ED35A" w14:textId="5F974D10" w:rsidR="00FB6012" w:rsidRDefault="00FB6012" w:rsidP="00FB6012">
      <w:r>
        <w:t xml:space="preserve">and </w:t>
      </w:r>
      <w:r w:rsidR="00905817" w:rsidRPr="00905817">
        <w:rPr>
          <w:position w:val="-4"/>
        </w:rPr>
        <w:object w:dxaOrig="260" w:dyaOrig="300" w14:anchorId="5A97909F">
          <v:shape id="_x0000_i1901" type="#_x0000_t75" style="width:12.9pt;height:14.95pt" o:ole="">
            <v:imagedata r:id="rId1772" o:title=""/>
          </v:shape>
          <o:OLEObject Type="Embed" ProgID="Equation.DSMT4" ShapeID="_x0000_i1901" DrawAspect="Content" ObjectID="_1494317993" r:id="rId1773"/>
        </w:object>
      </w:r>
      <w:r>
        <w:t xml:space="preserve"> is the spatial elasticity tensor of the solid matrix,</w:t>
      </w:r>
    </w:p>
    <w:p w14:paraId="5F6F0121" w14:textId="02D6123A" w:rsidR="00FB6012" w:rsidRDefault="00FB6012" w:rsidP="00FB6012">
      <w:pPr>
        <w:pStyle w:val="MTDisplayEquation"/>
      </w:pPr>
      <w:r>
        <w:tab/>
      </w:r>
      <w:r w:rsidR="00905817" w:rsidRPr="00905817">
        <w:rPr>
          <w:position w:val="-24"/>
        </w:rPr>
        <w:object w:dxaOrig="3400" w:dyaOrig="660" w14:anchorId="14129C7D">
          <v:shape id="_x0000_i1902" type="#_x0000_t75" style="width:169.8pt;height:32.6pt" o:ole="">
            <v:imagedata r:id="rId1774" o:title=""/>
          </v:shape>
          <o:OLEObject Type="Embed" ProgID="Equation.DSMT4" ShapeID="_x0000_i1902" DrawAspect="Content" ObjectID="_1494317994" r:id="rId17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01" w:author="rawlins" w:date="2015-05-19T17:23:00Z">
        <w:r w:rsidR="00D3178E">
          <w:rPr>
            <w:noProof/>
          </w:rPr>
          <w:instrText>65</w:instrText>
        </w:r>
      </w:ins>
      <w:ins w:id="402" w:author="Gerard" w:date="2015-05-06T12:49:00Z">
        <w:del w:id="403" w:author="rawlins" w:date="2015-05-19T16:10:00Z">
          <w:r w:rsidR="00E3755C" w:rsidDel="00752FD5">
            <w:rPr>
              <w:noProof/>
            </w:rPr>
            <w:delInstrText>65</w:delInstrText>
          </w:r>
        </w:del>
      </w:ins>
      <w:del w:id="404" w:author="rawlins" w:date="2015-05-19T16:10:00Z">
        <w:r w:rsidR="008D52AD" w:rsidDel="00752FD5">
          <w:rPr>
            <w:noProof/>
          </w:rPr>
          <w:delInstrText>64</w:delInstrText>
        </w:r>
      </w:del>
      <w:r w:rsidR="00511485">
        <w:rPr>
          <w:noProof/>
        </w:rPr>
        <w:fldChar w:fldCharType="end"/>
      </w:r>
      <w:r>
        <w:instrText>)</w:instrText>
      </w:r>
      <w:r>
        <w:fldChar w:fldCharType="end"/>
      </w:r>
    </w:p>
    <w:p w14:paraId="408B3C3C" w14:textId="77777777" w:rsidR="00FB6012" w:rsidRDefault="00FB6012" w:rsidP="00FB6012">
      <w:r>
        <w:t>The linearization of the second term is</w:t>
      </w:r>
    </w:p>
    <w:p w14:paraId="38929D31" w14:textId="3A3F9B87" w:rsidR="00FB6012" w:rsidRDefault="00FB6012" w:rsidP="00FB6012">
      <w:pPr>
        <w:pStyle w:val="MTDisplayEquation"/>
      </w:pPr>
      <w:r>
        <w:tab/>
      </w:r>
      <w:r w:rsidR="00905817" w:rsidRPr="00905817">
        <w:rPr>
          <w:position w:val="-14"/>
        </w:rPr>
        <w:object w:dxaOrig="4120" w:dyaOrig="400" w14:anchorId="479F3BCC">
          <v:shape id="_x0000_i1903" type="#_x0000_t75" style="width:205.8pt;height:19.7pt" o:ole="">
            <v:imagedata r:id="rId1776" o:title=""/>
          </v:shape>
          <o:OLEObject Type="Embed" ProgID="Equation.DSMT4" ShapeID="_x0000_i1903" DrawAspect="Content" ObjectID="_1494317995" r:id="rId1777"/>
        </w:object>
      </w:r>
      <w:r w:rsidR="008B653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05" w:author="rawlins" w:date="2015-05-19T17:23:00Z">
        <w:r w:rsidR="00D3178E">
          <w:rPr>
            <w:noProof/>
          </w:rPr>
          <w:instrText>66</w:instrText>
        </w:r>
      </w:ins>
      <w:ins w:id="406" w:author="Gerard" w:date="2015-05-06T12:49:00Z">
        <w:del w:id="407" w:author="rawlins" w:date="2015-05-19T16:10:00Z">
          <w:r w:rsidR="00E3755C" w:rsidDel="00752FD5">
            <w:rPr>
              <w:noProof/>
            </w:rPr>
            <w:delInstrText>66</w:delInstrText>
          </w:r>
        </w:del>
      </w:ins>
      <w:del w:id="408" w:author="rawlins" w:date="2015-05-19T16:10:00Z">
        <w:r w:rsidR="008D52AD" w:rsidDel="00752FD5">
          <w:rPr>
            <w:noProof/>
          </w:rPr>
          <w:delInstrText>65</w:delInstrText>
        </w:r>
      </w:del>
      <w:r w:rsidR="00511485">
        <w:rPr>
          <w:noProof/>
        </w:rPr>
        <w:fldChar w:fldCharType="end"/>
      </w:r>
      <w:r>
        <w:instrText>)</w:instrText>
      </w:r>
      <w:r>
        <w:fldChar w:fldCharType="end"/>
      </w:r>
    </w:p>
    <w:p w14:paraId="6BA54102" w14:textId="77777777" w:rsidR="00FB6012" w:rsidRDefault="00FB6012" w:rsidP="00FB6012">
      <w:r>
        <w:t>where</w:t>
      </w:r>
    </w:p>
    <w:p w14:paraId="3DBBCC42" w14:textId="5169CBF1" w:rsidR="00FB6012" w:rsidRDefault="00FB6012" w:rsidP="00FB6012">
      <w:pPr>
        <w:pStyle w:val="MTDisplayEquation"/>
      </w:pPr>
      <w:r>
        <w:tab/>
      </w:r>
      <w:r w:rsidR="00905817" w:rsidRPr="00905817">
        <w:rPr>
          <w:position w:val="-78"/>
        </w:rPr>
        <w:object w:dxaOrig="7880" w:dyaOrig="1680" w14:anchorId="1959DE8A">
          <v:shape id="_x0000_i1904" type="#_x0000_t75" style="width:394.65pt;height:83.55pt" o:ole="">
            <v:imagedata r:id="rId1778" o:title=""/>
          </v:shape>
          <o:OLEObject Type="Embed" ProgID="Equation.DSMT4" ShapeID="_x0000_i1904" DrawAspect="Content" ObjectID="_1494317996" r:id="rId17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09" w:author="rawlins" w:date="2015-05-19T17:23:00Z">
        <w:r w:rsidR="00D3178E">
          <w:rPr>
            <w:noProof/>
          </w:rPr>
          <w:instrText>67</w:instrText>
        </w:r>
      </w:ins>
      <w:ins w:id="410" w:author="Gerard" w:date="2015-05-06T12:49:00Z">
        <w:del w:id="411" w:author="rawlins" w:date="2015-05-19T16:10:00Z">
          <w:r w:rsidR="00E3755C" w:rsidDel="00752FD5">
            <w:rPr>
              <w:noProof/>
            </w:rPr>
            <w:delInstrText>67</w:delInstrText>
          </w:r>
        </w:del>
      </w:ins>
      <w:del w:id="412" w:author="rawlins" w:date="2015-05-19T16:10:00Z">
        <w:r w:rsidR="008D52AD" w:rsidDel="00752FD5">
          <w:rPr>
            <w:noProof/>
          </w:rPr>
          <w:delInstrText>66</w:delInstrText>
        </w:r>
      </w:del>
      <w:r w:rsidR="00511485">
        <w:rPr>
          <w:noProof/>
        </w:rPr>
        <w:fldChar w:fldCharType="end"/>
      </w:r>
      <w:r>
        <w:instrText>)</w:instrText>
      </w:r>
      <w:r>
        <w:fldChar w:fldCharType="end"/>
      </w:r>
    </w:p>
    <w:p w14:paraId="6897D46B" w14:textId="77777777" w:rsidR="00FB6012" w:rsidRDefault="00FB6012" w:rsidP="00FB6012">
      <w:r>
        <w:lastRenderedPageBreak/>
        <w:t>with</w:t>
      </w:r>
    </w:p>
    <w:p w14:paraId="23BD01E9" w14:textId="1BFFA99B" w:rsidR="00FB6012" w:rsidRDefault="00FB6012" w:rsidP="00FB6012">
      <w:pPr>
        <w:pStyle w:val="MTDisplayEquation"/>
      </w:pPr>
      <w:r>
        <w:tab/>
      </w:r>
      <w:r w:rsidR="00905817" w:rsidRPr="00905817">
        <w:rPr>
          <w:position w:val="-60"/>
        </w:rPr>
        <w:object w:dxaOrig="3480" w:dyaOrig="1320" w14:anchorId="0C05BC26">
          <v:shape id="_x0000_i1905" type="#_x0000_t75" style="width:173.9pt;height:65.9pt" o:ole="">
            <v:imagedata r:id="rId1780" o:title=""/>
          </v:shape>
          <o:OLEObject Type="Embed" ProgID="Equation.DSMT4" ShapeID="_x0000_i1905" DrawAspect="Content" ObjectID="_1494317997" r:id="rId178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13" w:author="rawlins" w:date="2015-05-19T17:23:00Z">
        <w:r w:rsidR="00D3178E">
          <w:rPr>
            <w:noProof/>
          </w:rPr>
          <w:instrText>68</w:instrText>
        </w:r>
      </w:ins>
      <w:ins w:id="414" w:author="Gerard" w:date="2015-05-06T12:49:00Z">
        <w:del w:id="415" w:author="rawlins" w:date="2015-05-19T16:10:00Z">
          <w:r w:rsidR="00E3755C" w:rsidDel="00752FD5">
            <w:rPr>
              <w:noProof/>
            </w:rPr>
            <w:delInstrText>68</w:delInstrText>
          </w:r>
        </w:del>
      </w:ins>
      <w:del w:id="416" w:author="rawlins" w:date="2015-05-19T16:10:00Z">
        <w:r w:rsidR="008D52AD" w:rsidDel="00752FD5">
          <w:rPr>
            <w:noProof/>
          </w:rPr>
          <w:delInstrText>67</w:delInstrText>
        </w:r>
      </w:del>
      <w:r w:rsidR="00511485">
        <w:rPr>
          <w:noProof/>
        </w:rPr>
        <w:fldChar w:fldCharType="end"/>
      </w:r>
      <w:r>
        <w:instrText>)</w:instrText>
      </w:r>
      <w:r>
        <w:fldChar w:fldCharType="end"/>
      </w:r>
    </w:p>
    <w:p w14:paraId="24FF16D9" w14:textId="1122F670"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905817" w:rsidRPr="00905817">
        <w:rPr>
          <w:position w:val="-4"/>
        </w:rPr>
        <w:object w:dxaOrig="279" w:dyaOrig="320" w14:anchorId="7EDBEFD6">
          <v:shape id="_x0000_i1906" type="#_x0000_t75" style="width:14.25pt;height:15.6pt" o:ole="">
            <v:imagedata r:id="rId1782" o:title=""/>
          </v:shape>
          <o:OLEObject Type="Embed" ProgID="Equation.DSMT4" ShapeID="_x0000_i1906" DrawAspect="Content" ObjectID="_1494317998" r:id="rId1783"/>
        </w:object>
      </w:r>
      <w:r>
        <w:t xml:space="preserve"> is given by substituting </w:t>
      </w:r>
      <w:r w:rsidR="00605580">
        <w:fldChar w:fldCharType="begin"/>
      </w:r>
      <w:r w:rsidR="00605580">
        <w:instrText xml:space="preserve"> GOTOBUTTON ZEqnNum915453  \* MERGEFORMAT </w:instrText>
      </w:r>
      <w:r w:rsidR="00511485">
        <w:fldChar w:fldCharType="begin"/>
      </w:r>
      <w:r w:rsidR="00511485">
        <w:instrText xml:space="preserve"> REF ZEqnNum915453 \* Charformat \! \* MERGEFORMAT </w:instrText>
      </w:r>
      <w:r w:rsidR="00511485">
        <w:fldChar w:fldCharType="separate"/>
      </w:r>
      <w:r w:rsidR="00D3178E">
        <w:instrText>(2.114)</w:instrText>
      </w:r>
      <w:r w:rsidR="00511485">
        <w:fldChar w:fldCharType="end"/>
      </w:r>
      <w:r w:rsidR="00605580">
        <w:fldChar w:fldCharType="end"/>
      </w:r>
      <w:r w:rsidR="00905817" w:rsidRPr="00905817">
        <w:rPr>
          <w:position w:val="-12"/>
        </w:rPr>
        <w:object w:dxaOrig="139" w:dyaOrig="360" w14:anchorId="093D14EE">
          <v:shape id="_x0000_i1907" type="#_x0000_t75" style="width:6.8pt;height:19pt" o:ole="">
            <v:imagedata r:id="rId1784" o:title=""/>
          </v:shape>
          <o:OLEObject Type="Embed" ProgID="Equation.DSMT4" ShapeID="_x0000_i1907" DrawAspect="Content" ObjectID="_1494317999" r:id="rId1785"/>
        </w:object>
      </w:r>
      <w:r>
        <w:t xml:space="preserve"> into </w:t>
      </w:r>
      <w:r w:rsidR="00605580">
        <w:fldChar w:fldCharType="begin"/>
      </w:r>
      <w:r w:rsidR="00605580">
        <w:instrText xml:space="preserve"> GOTOBUTTON ZEqnNum709663  \* MERGEFORMAT </w:instrText>
      </w:r>
      <w:r w:rsidR="00511485">
        <w:fldChar w:fldCharType="begin"/>
      </w:r>
      <w:r w:rsidR="00511485">
        <w:instrText xml:space="preserve"> REF ZEqnNum709663 \* Charformat \! \* MERGEFORMAT </w:instrText>
      </w:r>
      <w:r w:rsidR="00511485">
        <w:fldChar w:fldCharType="separate"/>
      </w:r>
      <w:ins w:id="417" w:author="rawlins" w:date="2015-05-19T17:23:00Z">
        <w:r w:rsidR="00D3178E">
          <w:instrText>(3.61)</w:instrText>
        </w:r>
      </w:ins>
      <w:ins w:id="418" w:author="Gerard" w:date="2015-05-06T12:49:00Z">
        <w:del w:id="419" w:author="rawlins" w:date="2015-05-19T16:10:00Z">
          <w:r w:rsidR="00E3755C" w:rsidDel="00752FD5">
            <w:delInstrText>(3.61)</w:delInstrText>
          </w:r>
        </w:del>
      </w:ins>
      <w:del w:id="420" w:author="rawlins" w:date="2015-05-19T16:10:00Z">
        <w:r w:rsidR="008D52AD" w:rsidDel="00752FD5">
          <w:delInstrText>(3.60)</w:delInstrText>
        </w:r>
      </w:del>
      <w:r w:rsidR="00511485">
        <w:fldChar w:fldCharType="end"/>
      </w:r>
      <w:r w:rsidR="00605580">
        <w:fldChar w:fldCharType="end"/>
      </w:r>
      <w:r w:rsidR="00905817" w:rsidRPr="00905817">
        <w:rPr>
          <w:position w:val="-12"/>
        </w:rPr>
        <w:object w:dxaOrig="120" w:dyaOrig="360" w14:anchorId="338FEFDC">
          <v:shape id="_x0000_i1908" type="#_x0000_t75" style="width:6.1pt;height:19pt" o:ole="">
            <v:imagedata r:id="rId1786" o:title=""/>
          </v:shape>
          <o:OLEObject Type="Embed" ProgID="Equation.DSMT4" ShapeID="_x0000_i1908" DrawAspect="Content" ObjectID="_1494318000" r:id="rId1787"/>
        </w:object>
      </w:r>
      <w:r>
        <w:t xml:space="preserve">, the evaluation of </w:t>
      </w:r>
      <w:r w:rsidR="00905817" w:rsidRPr="00905817">
        <w:rPr>
          <w:position w:val="-6"/>
        </w:rPr>
        <w:object w:dxaOrig="240" w:dyaOrig="360" w14:anchorId="1C80AC2E">
          <v:shape id="_x0000_i1909" type="#_x0000_t75" style="width:12.25pt;height:19pt" o:ole="">
            <v:imagedata r:id="rId1788" o:title=""/>
          </v:shape>
          <o:OLEObject Type="Embed" ProgID="Equation.DSMT4" ShapeID="_x0000_i1909" DrawAspect="Content" ObjectID="_1494318001" r:id="rId1789"/>
        </w:object>
      </w:r>
      <w:r>
        <w:t xml:space="preserve"> is rather involved and it can be shown that</w:t>
      </w:r>
    </w:p>
    <w:p w14:paraId="691C3615" w14:textId="693BF4D4" w:rsidR="00FB6012" w:rsidRDefault="00FB6012" w:rsidP="00FB6012">
      <w:pPr>
        <w:pStyle w:val="MTDisplayEquation"/>
      </w:pPr>
      <w:r>
        <w:tab/>
      </w:r>
      <w:r w:rsidR="00905817" w:rsidRPr="00905817">
        <w:rPr>
          <w:position w:val="-18"/>
        </w:rPr>
        <w:object w:dxaOrig="3379" w:dyaOrig="480" w14:anchorId="7625F036">
          <v:shape id="_x0000_i1910" type="#_x0000_t75" style="width:168.45pt;height:24.45pt" o:ole="">
            <v:imagedata r:id="rId1790" o:title=""/>
          </v:shape>
          <o:OLEObject Type="Embed" ProgID="Equation.DSMT4" ShapeID="_x0000_i1910" DrawAspect="Content" ObjectID="_1494318002" r:id="rId179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21" w:author="rawlins" w:date="2015-05-19T17:23:00Z">
        <w:r w:rsidR="00D3178E">
          <w:rPr>
            <w:noProof/>
          </w:rPr>
          <w:instrText>69</w:instrText>
        </w:r>
      </w:ins>
      <w:ins w:id="422" w:author="Gerard" w:date="2015-05-06T12:49:00Z">
        <w:del w:id="423" w:author="rawlins" w:date="2015-05-19T16:10:00Z">
          <w:r w:rsidR="00E3755C" w:rsidDel="00752FD5">
            <w:rPr>
              <w:noProof/>
            </w:rPr>
            <w:delInstrText>69</w:delInstrText>
          </w:r>
        </w:del>
      </w:ins>
      <w:del w:id="424" w:author="rawlins" w:date="2015-05-19T16:10:00Z">
        <w:r w:rsidR="008D52AD" w:rsidDel="00752FD5">
          <w:rPr>
            <w:noProof/>
          </w:rPr>
          <w:delInstrText>68</w:delInstrText>
        </w:r>
      </w:del>
      <w:r w:rsidR="00511485">
        <w:rPr>
          <w:noProof/>
        </w:rPr>
        <w:fldChar w:fldCharType="end"/>
      </w:r>
      <w:r>
        <w:instrText>)</w:instrText>
      </w:r>
      <w:r>
        <w:fldChar w:fldCharType="end"/>
      </w:r>
    </w:p>
    <w:p w14:paraId="7A53A6C1" w14:textId="77777777" w:rsidR="00FB6012" w:rsidRDefault="00FB6012" w:rsidP="00FB6012">
      <w:r>
        <w:t>where</w:t>
      </w:r>
    </w:p>
    <w:p w14:paraId="7631463A" w14:textId="2C0D3531" w:rsidR="00FB6012" w:rsidRDefault="00FB6012" w:rsidP="00FB6012">
      <w:pPr>
        <w:pStyle w:val="MTDisplayEquation"/>
      </w:pPr>
      <w:r>
        <w:tab/>
      </w:r>
      <w:r w:rsidR="00905817" w:rsidRPr="00905817">
        <w:rPr>
          <w:position w:val="-110"/>
        </w:rPr>
        <w:object w:dxaOrig="4040" w:dyaOrig="2000" w14:anchorId="27C95EC0">
          <v:shape id="_x0000_i1911" type="#_x0000_t75" style="width:201.75pt;height:99.85pt" o:ole="">
            <v:imagedata r:id="rId1792" o:title=""/>
          </v:shape>
          <o:OLEObject Type="Embed" ProgID="Equation.DSMT4" ShapeID="_x0000_i1911" DrawAspect="Content" ObjectID="_1494318003" r:id="rId179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25" w:author="rawlins" w:date="2015-05-19T17:23:00Z">
        <w:r w:rsidR="00D3178E">
          <w:rPr>
            <w:noProof/>
          </w:rPr>
          <w:instrText>70</w:instrText>
        </w:r>
      </w:ins>
      <w:ins w:id="426" w:author="Gerard" w:date="2015-05-06T12:49:00Z">
        <w:del w:id="427" w:author="rawlins" w:date="2015-05-19T16:10:00Z">
          <w:r w:rsidR="00E3755C" w:rsidDel="00752FD5">
            <w:rPr>
              <w:noProof/>
            </w:rPr>
            <w:delInstrText>70</w:delInstrText>
          </w:r>
        </w:del>
      </w:ins>
      <w:del w:id="428" w:author="rawlins" w:date="2015-05-19T16:10:00Z">
        <w:r w:rsidR="008D52AD" w:rsidDel="00752FD5">
          <w:rPr>
            <w:noProof/>
          </w:rPr>
          <w:delInstrText>69</w:delInstrText>
        </w:r>
      </w:del>
      <w:r w:rsidR="00511485">
        <w:rPr>
          <w:noProof/>
        </w:rPr>
        <w:fldChar w:fldCharType="end"/>
      </w:r>
      <w:r>
        <w:instrText>)</w:instrText>
      </w:r>
      <w:r>
        <w:fldChar w:fldCharType="end"/>
      </w:r>
    </w:p>
    <w:p w14:paraId="5B6012AF" w14:textId="77777777" w:rsidR="00FB6012" w:rsidRDefault="00FB6012" w:rsidP="00FB6012">
      <w:r>
        <w:t>and</w:t>
      </w:r>
    </w:p>
    <w:p w14:paraId="0FB9A7E8" w14:textId="03A0E051" w:rsidR="00FB6012" w:rsidRDefault="00FB6012" w:rsidP="00FB6012">
      <w:pPr>
        <w:pStyle w:val="MTDisplayEquation"/>
      </w:pPr>
      <w:r>
        <w:tab/>
      </w:r>
      <w:r w:rsidR="00905817" w:rsidRPr="00905817">
        <w:rPr>
          <w:position w:val="-24"/>
        </w:rPr>
        <w:object w:dxaOrig="3320" w:dyaOrig="620" w14:anchorId="0E885B20">
          <v:shape id="_x0000_i1912" type="#_x0000_t75" style="width:165.75pt;height:30.55pt" o:ole="">
            <v:imagedata r:id="rId1794" o:title=""/>
          </v:shape>
          <o:OLEObject Type="Embed" ProgID="Equation.DSMT4" ShapeID="_x0000_i1912" DrawAspect="Content" ObjectID="_1494318004" r:id="rId17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w:instrText>
      </w:r>
      <w:r w:rsidR="00511485">
        <w:instrText xml:space="preserve">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29" w:author="rawlins" w:date="2015-05-19T17:23:00Z">
        <w:r w:rsidR="00D3178E">
          <w:rPr>
            <w:noProof/>
          </w:rPr>
          <w:instrText>71</w:instrText>
        </w:r>
      </w:ins>
      <w:ins w:id="430" w:author="Gerard" w:date="2015-05-06T12:49:00Z">
        <w:del w:id="431" w:author="rawlins" w:date="2015-05-19T16:10:00Z">
          <w:r w:rsidR="00E3755C" w:rsidDel="00752FD5">
            <w:rPr>
              <w:noProof/>
            </w:rPr>
            <w:delInstrText>71</w:delInstrText>
          </w:r>
        </w:del>
      </w:ins>
      <w:del w:id="432" w:author="rawlins" w:date="2015-05-19T16:10:00Z">
        <w:r w:rsidR="008D52AD" w:rsidDel="00752FD5">
          <w:rPr>
            <w:noProof/>
          </w:rPr>
          <w:delInstrText>70</w:delInstrText>
        </w:r>
      </w:del>
      <w:r w:rsidR="00511485">
        <w:rPr>
          <w:noProof/>
        </w:rPr>
        <w:fldChar w:fldCharType="end"/>
      </w:r>
      <w:r>
        <w:instrText>)</w:instrText>
      </w:r>
      <w:r>
        <w:fldChar w:fldCharType="end"/>
      </w:r>
    </w:p>
    <w:p w14:paraId="606B2B13" w14:textId="77777777" w:rsidR="00FB6012" w:rsidRDefault="00FB6012" w:rsidP="00FB6012"/>
    <w:p w14:paraId="0A604FCC" w14:textId="54B75757" w:rsidR="00FB6012" w:rsidRDefault="00FB6012" w:rsidP="00FB6012">
      <w:r>
        <w:t xml:space="preserve">The next term in </w:t>
      </w:r>
      <w:r w:rsidR="00905817" w:rsidRPr="00905817">
        <w:rPr>
          <w:position w:val="-12"/>
        </w:rPr>
        <w:object w:dxaOrig="540" w:dyaOrig="360" w14:anchorId="19DE0A24">
          <v:shape id="_x0000_i1913" type="#_x0000_t75" style="width:27.15pt;height:19pt" o:ole="">
            <v:imagedata r:id="rId1796" o:title=""/>
          </v:shape>
          <o:OLEObject Type="Embed" ProgID="Equation.DSMT4" ShapeID="_x0000_i1913" DrawAspect="Content" ObjectID="_1494318005" r:id="rId1797"/>
        </w:object>
      </w:r>
      <w:r>
        <w:t xml:space="preserve"> linearizes to</w:t>
      </w:r>
    </w:p>
    <w:p w14:paraId="2BE1FB0F" w14:textId="16D9E0B1" w:rsidR="00FB6012" w:rsidRDefault="00FB6012" w:rsidP="00FB6012">
      <w:pPr>
        <w:pStyle w:val="MTDisplayEquation"/>
      </w:pPr>
      <w:r>
        <w:tab/>
      </w:r>
      <w:r w:rsidR="00905817" w:rsidRPr="00905817">
        <w:rPr>
          <w:position w:val="-32"/>
        </w:rPr>
        <w:object w:dxaOrig="7160" w:dyaOrig="760" w14:anchorId="78043274">
          <v:shape id="_x0000_i1914" type="#_x0000_t75" style="width:357.95pt;height:37.35pt" o:ole="">
            <v:imagedata r:id="rId1798" o:title=""/>
          </v:shape>
          <o:OLEObject Type="Embed" ProgID="Equation.DSMT4" ShapeID="_x0000_i1914" DrawAspect="Content" ObjectID="_1494318006" r:id="rId17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33" w:author="rawlins" w:date="2015-05-19T17:23:00Z">
        <w:r w:rsidR="00D3178E">
          <w:rPr>
            <w:noProof/>
          </w:rPr>
          <w:instrText>72</w:instrText>
        </w:r>
      </w:ins>
      <w:ins w:id="434" w:author="Gerard" w:date="2015-05-06T12:49:00Z">
        <w:del w:id="435" w:author="rawlins" w:date="2015-05-19T16:10:00Z">
          <w:r w:rsidR="00E3755C" w:rsidDel="00752FD5">
            <w:rPr>
              <w:noProof/>
            </w:rPr>
            <w:delInstrText>72</w:delInstrText>
          </w:r>
        </w:del>
      </w:ins>
      <w:del w:id="436" w:author="rawlins" w:date="2015-05-19T16:10:00Z">
        <w:r w:rsidR="008D52AD" w:rsidDel="00752FD5">
          <w:rPr>
            <w:noProof/>
          </w:rPr>
          <w:delInstrText>71</w:delInstrText>
        </w:r>
      </w:del>
      <w:r w:rsidR="00511485">
        <w:rPr>
          <w:noProof/>
        </w:rPr>
        <w:fldChar w:fldCharType="end"/>
      </w:r>
      <w:r>
        <w:instrText>)</w:instrText>
      </w:r>
      <w:r>
        <w:fldChar w:fldCharType="end"/>
      </w:r>
    </w:p>
    <w:p w14:paraId="17693FE6" w14:textId="77777777" w:rsidR="00FB6012" w:rsidRDefault="00FB6012" w:rsidP="00FB6012">
      <w:r>
        <w:t>where</w:t>
      </w:r>
    </w:p>
    <w:p w14:paraId="3BC51F0A" w14:textId="27C9E3EB" w:rsidR="00FB6012" w:rsidRDefault="00FB6012" w:rsidP="00FB6012">
      <w:pPr>
        <w:pStyle w:val="MTDisplayEquation"/>
      </w:pPr>
      <w:r>
        <w:tab/>
      </w:r>
      <w:r w:rsidR="00905817" w:rsidRPr="00905817">
        <w:rPr>
          <w:position w:val="-24"/>
        </w:rPr>
        <w:object w:dxaOrig="920" w:dyaOrig="660" w14:anchorId="267DCB92">
          <v:shape id="_x0000_i1915" type="#_x0000_t75" style="width:46.2pt;height:32.6pt" o:ole="">
            <v:imagedata r:id="rId1800" o:title=""/>
          </v:shape>
          <o:OLEObject Type="Embed" ProgID="Equation.DSMT4" ShapeID="_x0000_i1915" DrawAspect="Content" ObjectID="_1494318007" r:id="rId1801"/>
        </w:object>
      </w:r>
      <w:r w:rsidR="00CC0A3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37" w:author="rawlins" w:date="2015-05-19T17:23:00Z">
        <w:r w:rsidR="00D3178E">
          <w:rPr>
            <w:noProof/>
          </w:rPr>
          <w:instrText>73</w:instrText>
        </w:r>
      </w:ins>
      <w:ins w:id="438" w:author="Gerard" w:date="2015-05-06T12:49:00Z">
        <w:del w:id="439" w:author="rawlins" w:date="2015-05-19T16:10:00Z">
          <w:r w:rsidR="00E3755C" w:rsidDel="00752FD5">
            <w:rPr>
              <w:noProof/>
            </w:rPr>
            <w:delInstrText>73</w:delInstrText>
          </w:r>
        </w:del>
      </w:ins>
      <w:del w:id="440" w:author="rawlins" w:date="2015-05-19T16:10:00Z">
        <w:r w:rsidR="008D52AD" w:rsidDel="00752FD5">
          <w:rPr>
            <w:noProof/>
          </w:rPr>
          <w:delInstrText>72</w:delInstrText>
        </w:r>
      </w:del>
      <w:r w:rsidR="00511485">
        <w:rPr>
          <w:noProof/>
        </w:rPr>
        <w:fldChar w:fldCharType="end"/>
      </w:r>
      <w:r>
        <w:instrText>)</w:instrText>
      </w:r>
      <w:r>
        <w:fldChar w:fldCharType="end"/>
      </w:r>
    </w:p>
    <w:p w14:paraId="14449D39" w14:textId="54CDF724" w:rsidR="00FB6012" w:rsidRDefault="00FB6012" w:rsidP="00FB6012">
      <w:r>
        <w:t xml:space="preserve">and </w:t>
      </w:r>
      <w:r w:rsidR="00905817" w:rsidRPr="00905817">
        <w:rPr>
          <w:position w:val="-6"/>
        </w:rPr>
        <w:object w:dxaOrig="300" w:dyaOrig="279" w14:anchorId="78EC0F2F">
          <v:shape id="_x0000_i1916" type="#_x0000_t75" style="width:14.95pt;height:14.25pt" o:ole="">
            <v:imagedata r:id="rId1802" o:title=""/>
          </v:shape>
          <o:OLEObject Type="Embed" ProgID="Equation.DSMT4" ShapeID="_x0000_i1916" DrawAspect="Content" ObjectID="_1494318008" r:id="rId1803"/>
        </w:object>
      </w:r>
      <w:r>
        <w:t xml:space="preserve"> represents the time increment relative to the previous time point. The next term is given by</w:t>
      </w:r>
    </w:p>
    <w:p w14:paraId="27505E56" w14:textId="4F3DD51B" w:rsidR="00FB6012" w:rsidRDefault="00FB6012" w:rsidP="00FB6012">
      <w:pPr>
        <w:pStyle w:val="MTDisplayEquation"/>
      </w:pPr>
      <w:r>
        <w:tab/>
      </w:r>
      <w:r w:rsidR="00905817" w:rsidRPr="00905817">
        <w:rPr>
          <w:position w:val="-14"/>
        </w:rPr>
        <w:object w:dxaOrig="3800" w:dyaOrig="400" w14:anchorId="5DABEFFC">
          <v:shape id="_x0000_i1917" type="#_x0000_t75" style="width:190.2pt;height:19.7pt" o:ole="">
            <v:imagedata r:id="rId1804" o:title=""/>
          </v:shape>
          <o:OLEObject Type="Embed" ProgID="Equation.DSMT4" ShapeID="_x0000_i1917" DrawAspect="Content" ObjectID="_1494318009" r:id="rId18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41" w:author="rawlins" w:date="2015-05-19T17:23:00Z">
        <w:r w:rsidR="00D3178E">
          <w:rPr>
            <w:noProof/>
          </w:rPr>
          <w:instrText>74</w:instrText>
        </w:r>
      </w:ins>
      <w:ins w:id="442" w:author="Gerard" w:date="2015-05-06T12:49:00Z">
        <w:del w:id="443" w:author="rawlins" w:date="2015-05-19T16:10:00Z">
          <w:r w:rsidR="00E3755C" w:rsidDel="00752FD5">
            <w:rPr>
              <w:noProof/>
            </w:rPr>
            <w:delInstrText>74</w:delInstrText>
          </w:r>
        </w:del>
      </w:ins>
      <w:del w:id="444" w:author="rawlins" w:date="2015-05-19T16:10:00Z">
        <w:r w:rsidR="008D52AD" w:rsidDel="00752FD5">
          <w:rPr>
            <w:noProof/>
          </w:rPr>
          <w:delInstrText>73</w:delInstrText>
        </w:r>
      </w:del>
      <w:r w:rsidR="00511485">
        <w:rPr>
          <w:noProof/>
        </w:rPr>
        <w:fldChar w:fldCharType="end"/>
      </w:r>
      <w:r>
        <w:instrText>)</w:instrText>
      </w:r>
      <w:r>
        <w:fldChar w:fldCharType="end"/>
      </w:r>
    </w:p>
    <w:p w14:paraId="513FDFC9" w14:textId="77777777" w:rsidR="00FB6012" w:rsidRDefault="00FB6012" w:rsidP="00FB6012">
      <w:r>
        <w:t>where</w:t>
      </w:r>
    </w:p>
    <w:p w14:paraId="1A78F3FE" w14:textId="5CFD1167" w:rsidR="00FB6012" w:rsidRDefault="00FB6012" w:rsidP="00FB6012">
      <w:pPr>
        <w:pStyle w:val="MTDisplayEquation"/>
      </w:pPr>
      <w:r>
        <w:tab/>
      </w:r>
      <w:r w:rsidR="00905817" w:rsidRPr="00905817">
        <w:rPr>
          <w:position w:val="-70"/>
        </w:rPr>
        <w:object w:dxaOrig="6840" w:dyaOrig="1520" w14:anchorId="186C0EB9">
          <v:shape id="_x0000_i1918" type="#_x0000_t75" style="width:342.35pt;height:76.1pt" o:ole="">
            <v:imagedata r:id="rId1806" o:title=""/>
          </v:shape>
          <o:OLEObject Type="Embed" ProgID="Equation.DSMT4" ShapeID="_x0000_i1918" DrawAspect="Content" ObjectID="_1494318010" r:id="rId180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45" w:author="rawlins" w:date="2015-05-19T17:23:00Z">
        <w:r w:rsidR="00D3178E">
          <w:rPr>
            <w:noProof/>
          </w:rPr>
          <w:instrText>75</w:instrText>
        </w:r>
      </w:ins>
      <w:ins w:id="446" w:author="Gerard" w:date="2015-05-06T12:49:00Z">
        <w:del w:id="447" w:author="rawlins" w:date="2015-05-19T16:10:00Z">
          <w:r w:rsidR="00E3755C" w:rsidDel="00752FD5">
            <w:rPr>
              <w:noProof/>
            </w:rPr>
            <w:delInstrText>75</w:delInstrText>
          </w:r>
        </w:del>
      </w:ins>
      <w:del w:id="448" w:author="rawlins" w:date="2015-05-19T16:10:00Z">
        <w:r w:rsidR="008D52AD" w:rsidDel="00752FD5">
          <w:rPr>
            <w:noProof/>
          </w:rPr>
          <w:delInstrText>74</w:delInstrText>
        </w:r>
      </w:del>
      <w:r w:rsidR="00511485">
        <w:rPr>
          <w:noProof/>
        </w:rPr>
        <w:fldChar w:fldCharType="end"/>
      </w:r>
      <w:r>
        <w:instrText>)</w:instrText>
      </w:r>
      <w:r>
        <w:fldChar w:fldCharType="end"/>
      </w:r>
    </w:p>
    <w:p w14:paraId="2D35262D" w14:textId="77777777" w:rsidR="00FB6012" w:rsidRDefault="00FB6012" w:rsidP="00FB6012">
      <w:r>
        <w:t>The last term is</w:t>
      </w:r>
    </w:p>
    <w:p w14:paraId="6B064A16" w14:textId="54E7D2A1" w:rsidR="00FB6012" w:rsidRDefault="00FB6012" w:rsidP="00FB6012">
      <w:pPr>
        <w:pStyle w:val="MTDisplayEquation"/>
      </w:pPr>
      <w:r>
        <w:lastRenderedPageBreak/>
        <w:tab/>
      </w:r>
      <w:r w:rsidR="00905817" w:rsidRPr="00905817">
        <w:rPr>
          <w:position w:val="-80"/>
        </w:rPr>
        <w:object w:dxaOrig="8700" w:dyaOrig="1719" w14:anchorId="7402C4CD">
          <v:shape id="_x0000_i1919" type="#_x0000_t75" style="width:434.7pt;height:86.25pt" o:ole="">
            <v:imagedata r:id="rId1808" o:title=""/>
          </v:shape>
          <o:OLEObject Type="Embed" ProgID="Equation.DSMT4" ShapeID="_x0000_i1919" DrawAspect="Content" ObjectID="_1494318011" r:id="rId18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49" w:author="rawlins" w:date="2015-05-19T17:23:00Z">
        <w:r w:rsidR="00D3178E">
          <w:rPr>
            <w:noProof/>
          </w:rPr>
          <w:instrText>76</w:instrText>
        </w:r>
      </w:ins>
      <w:ins w:id="450" w:author="Gerard" w:date="2015-05-06T12:49:00Z">
        <w:del w:id="451" w:author="rawlins" w:date="2015-05-19T16:10:00Z">
          <w:r w:rsidR="00E3755C" w:rsidDel="00752FD5">
            <w:rPr>
              <w:noProof/>
            </w:rPr>
            <w:delInstrText>76</w:delInstrText>
          </w:r>
        </w:del>
      </w:ins>
      <w:del w:id="452" w:author="rawlins" w:date="2015-05-19T16:10:00Z">
        <w:r w:rsidR="008D52AD" w:rsidDel="00752FD5">
          <w:rPr>
            <w:noProof/>
          </w:rPr>
          <w:delInstrText>75</w:delInstrText>
        </w:r>
      </w:del>
      <w:r w:rsidR="00511485">
        <w:rPr>
          <w:noProof/>
        </w:rPr>
        <w:fldChar w:fldCharType="end"/>
      </w:r>
      <w:r>
        <w:instrText>)</w:instrText>
      </w:r>
      <w:r>
        <w:fldChar w:fldCharType="end"/>
      </w:r>
    </w:p>
    <w:p w14:paraId="6B55219B" w14:textId="77777777" w:rsidR="00FB6012" w:rsidRDefault="00FB6012" w:rsidP="00FB6012"/>
    <w:p w14:paraId="3BF71BA3" w14:textId="3138ED26" w:rsidR="00FB6012" w:rsidRDefault="00FB6012" w:rsidP="00FB6012">
      <w:pPr>
        <w:pStyle w:val="Heading4"/>
      </w:pPr>
      <w:r>
        <w:t xml:space="preserve">Linearization along </w:t>
      </w:r>
      <w:r w:rsidR="00905817" w:rsidRPr="00905817">
        <w:rPr>
          <w:position w:val="-10"/>
        </w:rPr>
        <w:object w:dxaOrig="340" w:dyaOrig="320" w14:anchorId="4E317455">
          <v:shape id="_x0000_i1920" type="#_x0000_t75" style="width:17pt;height:15.6pt" o:ole="">
            <v:imagedata r:id="rId1810" o:title=""/>
          </v:shape>
          <o:OLEObject Type="Embed" ProgID="Equation.DSMT4" ShapeID="_x0000_i1920" DrawAspect="Content" ObjectID="_1494318012" r:id="rId1811"/>
        </w:object>
      </w:r>
    </w:p>
    <w:p w14:paraId="11EC1E73" w14:textId="0AC03AF5" w:rsidR="00FB6012" w:rsidRDefault="00FB6012" w:rsidP="00FB6012">
      <w:r>
        <w:t xml:space="preserve">The linearization of the various terms in </w:t>
      </w:r>
      <w:r w:rsidR="00905817" w:rsidRPr="00905817">
        <w:rPr>
          <w:position w:val="-12"/>
        </w:rPr>
        <w:object w:dxaOrig="540" w:dyaOrig="360" w14:anchorId="1DA62F3A">
          <v:shape id="_x0000_i1921" type="#_x0000_t75" style="width:27.15pt;height:19pt" o:ole="">
            <v:imagedata r:id="rId1812" o:title=""/>
          </v:shape>
          <o:OLEObject Type="Embed" ProgID="Equation.DSMT4" ShapeID="_x0000_i1921" DrawAspect="Content" ObjectID="_1494318013" r:id="rId1813"/>
        </w:object>
      </w:r>
      <w:r>
        <w:t xml:space="preserve"> along </w:t>
      </w:r>
      <w:r w:rsidR="00905817" w:rsidRPr="00905817">
        <w:rPr>
          <w:position w:val="-10"/>
        </w:rPr>
        <w:object w:dxaOrig="340" w:dyaOrig="320" w14:anchorId="4D66D5A0">
          <v:shape id="_x0000_i1922" type="#_x0000_t75" style="width:17pt;height:15.6pt" o:ole="">
            <v:imagedata r:id="rId1814" o:title=""/>
          </v:shape>
          <o:OLEObject Type="Embed" ProgID="Equation.DSMT4" ShapeID="_x0000_i1922" DrawAspect="Content" ObjectID="_1494318014" r:id="rId1815"/>
        </w:object>
      </w:r>
      <w:r>
        <w:t xml:space="preserve"> yields</w:t>
      </w:r>
    </w:p>
    <w:p w14:paraId="2A58DA46" w14:textId="5A48EC25" w:rsidR="00FB6012" w:rsidRDefault="00FB6012" w:rsidP="00FB6012">
      <w:pPr>
        <w:pStyle w:val="MTDisplayEquation"/>
      </w:pPr>
      <w:r>
        <w:tab/>
      </w:r>
      <w:r w:rsidR="00905817" w:rsidRPr="00905817">
        <w:rPr>
          <w:position w:val="-16"/>
        </w:rPr>
        <w:object w:dxaOrig="3379" w:dyaOrig="440" w14:anchorId="4FB881F3">
          <v:shape id="_x0000_i1923" type="#_x0000_t75" style="width:168.45pt;height:21.75pt" o:ole="">
            <v:imagedata r:id="rId1816" o:title=""/>
          </v:shape>
          <o:OLEObject Type="Embed" ProgID="Equation.DSMT4" ShapeID="_x0000_i1923" DrawAspect="Content" ObjectID="_1494318015" r:id="rId181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53" w:author="rawlins" w:date="2015-05-19T17:23:00Z">
        <w:r w:rsidR="00D3178E">
          <w:rPr>
            <w:noProof/>
          </w:rPr>
          <w:instrText>77</w:instrText>
        </w:r>
      </w:ins>
      <w:ins w:id="454" w:author="Gerard" w:date="2015-05-06T12:49:00Z">
        <w:del w:id="455" w:author="rawlins" w:date="2015-05-19T16:10:00Z">
          <w:r w:rsidR="00E3755C" w:rsidDel="00752FD5">
            <w:rPr>
              <w:noProof/>
            </w:rPr>
            <w:delInstrText>77</w:delInstrText>
          </w:r>
        </w:del>
      </w:ins>
      <w:del w:id="456" w:author="rawlins" w:date="2015-05-19T16:10:00Z">
        <w:r w:rsidR="008D52AD" w:rsidDel="00752FD5">
          <w:rPr>
            <w:noProof/>
          </w:rPr>
          <w:delInstrText>76</w:delInstrText>
        </w:r>
      </w:del>
      <w:r w:rsidR="00511485">
        <w:rPr>
          <w:noProof/>
        </w:rPr>
        <w:fldChar w:fldCharType="end"/>
      </w:r>
      <w:r>
        <w:instrText>)</w:instrText>
      </w:r>
      <w:r>
        <w:fldChar w:fldCharType="end"/>
      </w:r>
    </w:p>
    <w:p w14:paraId="2DBA879F" w14:textId="33F9B285" w:rsidR="00FB6012" w:rsidRDefault="00FB6012" w:rsidP="00FB6012">
      <w:pPr>
        <w:pStyle w:val="MTDisplayEquation"/>
      </w:pPr>
      <w:r>
        <w:tab/>
      </w:r>
      <w:r w:rsidR="00905817" w:rsidRPr="00905817">
        <w:rPr>
          <w:position w:val="-28"/>
        </w:rPr>
        <w:object w:dxaOrig="5840" w:dyaOrig="680" w14:anchorId="3A21E93C">
          <v:shape id="_x0000_i1924" type="#_x0000_t75" style="width:290.7pt;height:34.65pt" o:ole="">
            <v:imagedata r:id="rId1818" o:title=""/>
          </v:shape>
          <o:OLEObject Type="Embed" ProgID="Equation.DSMT4" ShapeID="_x0000_i1924" DrawAspect="Content" ObjectID="_1494318016" r:id="rId18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57" w:author="rawlins" w:date="2015-05-19T17:23:00Z">
        <w:r w:rsidR="00D3178E">
          <w:rPr>
            <w:noProof/>
          </w:rPr>
          <w:instrText>78</w:instrText>
        </w:r>
      </w:ins>
      <w:ins w:id="458" w:author="Gerard" w:date="2015-05-06T12:49:00Z">
        <w:del w:id="459" w:author="rawlins" w:date="2015-05-19T16:10:00Z">
          <w:r w:rsidR="00E3755C" w:rsidDel="00752FD5">
            <w:rPr>
              <w:noProof/>
            </w:rPr>
            <w:delInstrText>78</w:delInstrText>
          </w:r>
        </w:del>
      </w:ins>
      <w:del w:id="460" w:author="rawlins" w:date="2015-05-19T16:10:00Z">
        <w:r w:rsidR="008D52AD" w:rsidDel="00752FD5">
          <w:rPr>
            <w:noProof/>
          </w:rPr>
          <w:delInstrText>77</w:delInstrText>
        </w:r>
      </w:del>
      <w:r w:rsidR="00511485">
        <w:rPr>
          <w:noProof/>
        </w:rPr>
        <w:fldChar w:fldCharType="end"/>
      </w:r>
      <w:r>
        <w:instrText>)</w:instrText>
      </w:r>
      <w:r>
        <w:fldChar w:fldCharType="end"/>
      </w:r>
    </w:p>
    <w:p w14:paraId="67F1B095" w14:textId="20DB0F04" w:rsidR="00FB6012" w:rsidRDefault="00FB6012" w:rsidP="00FB6012">
      <w:pPr>
        <w:pStyle w:val="MTDisplayEquation"/>
      </w:pPr>
      <w:r>
        <w:tab/>
      </w:r>
      <w:r w:rsidR="00905817" w:rsidRPr="00905817">
        <w:rPr>
          <w:position w:val="-38"/>
        </w:rPr>
        <w:object w:dxaOrig="6920" w:dyaOrig="880" w14:anchorId="295F7D9E">
          <v:shape id="_x0000_i1925" type="#_x0000_t75" style="width:345.75pt;height:44.15pt" o:ole="">
            <v:imagedata r:id="rId1820" o:title=""/>
          </v:shape>
          <o:OLEObject Type="Embed" ProgID="Equation.DSMT4" ShapeID="_x0000_i1925" DrawAspect="Content" ObjectID="_1494318017" r:id="rId18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61" w:author="rawlins" w:date="2015-05-19T17:23:00Z">
        <w:r w:rsidR="00D3178E">
          <w:rPr>
            <w:noProof/>
          </w:rPr>
          <w:instrText>79</w:instrText>
        </w:r>
      </w:ins>
      <w:ins w:id="462" w:author="Gerard" w:date="2015-05-06T12:49:00Z">
        <w:del w:id="463" w:author="rawlins" w:date="2015-05-19T16:10:00Z">
          <w:r w:rsidR="00E3755C" w:rsidDel="00752FD5">
            <w:rPr>
              <w:noProof/>
            </w:rPr>
            <w:delInstrText>79</w:delInstrText>
          </w:r>
        </w:del>
      </w:ins>
      <w:del w:id="464" w:author="rawlins" w:date="2015-05-19T16:10:00Z">
        <w:r w:rsidR="008D52AD" w:rsidDel="00752FD5">
          <w:rPr>
            <w:noProof/>
          </w:rPr>
          <w:delInstrText>78</w:delInstrText>
        </w:r>
      </w:del>
      <w:r w:rsidR="00511485">
        <w:rPr>
          <w:noProof/>
        </w:rPr>
        <w:fldChar w:fldCharType="end"/>
      </w:r>
      <w:r>
        <w:instrText>)</w:instrText>
      </w:r>
      <w:r>
        <w:fldChar w:fldCharType="end"/>
      </w:r>
    </w:p>
    <w:p w14:paraId="3E102B75" w14:textId="77777777" w:rsidR="00FB6012" w:rsidRDefault="00FB6012" w:rsidP="00FB6012"/>
    <w:p w14:paraId="0D5FED7E" w14:textId="2CF66EAE" w:rsidR="00FB6012" w:rsidRDefault="00FB6012" w:rsidP="00FB6012">
      <w:pPr>
        <w:pStyle w:val="Heading4"/>
      </w:pPr>
      <w:r>
        <w:t xml:space="preserve">Linearization along </w:t>
      </w:r>
      <w:r w:rsidR="00905817" w:rsidRPr="00905817">
        <w:rPr>
          <w:position w:val="-6"/>
        </w:rPr>
        <w:object w:dxaOrig="340" w:dyaOrig="279" w14:anchorId="7C6ED7C3">
          <v:shape id="_x0000_i1926" type="#_x0000_t75" style="width:17pt;height:14.25pt" o:ole="">
            <v:imagedata r:id="rId1822" o:title=""/>
          </v:shape>
          <o:OLEObject Type="Embed" ProgID="Equation.DSMT4" ShapeID="_x0000_i1926" DrawAspect="Content" ObjectID="_1494318018" r:id="rId1823"/>
        </w:object>
      </w:r>
    </w:p>
    <w:p w14:paraId="3426A0EA" w14:textId="43EE2A94" w:rsidR="00FB6012" w:rsidRDefault="00FB6012" w:rsidP="00FB6012">
      <w:r>
        <w:t xml:space="preserve">The linearization of the first term in </w:t>
      </w:r>
      <w:r w:rsidR="00905817" w:rsidRPr="00905817">
        <w:rPr>
          <w:position w:val="-12"/>
        </w:rPr>
        <w:object w:dxaOrig="540" w:dyaOrig="360" w14:anchorId="0C207728">
          <v:shape id="_x0000_i1927" type="#_x0000_t75" style="width:27.15pt;height:19pt" o:ole="">
            <v:imagedata r:id="rId1824" o:title=""/>
          </v:shape>
          <o:OLEObject Type="Embed" ProgID="Equation.DSMT4" ShapeID="_x0000_i1927" DrawAspect="Content" ObjectID="_1494318019" r:id="rId1825"/>
        </w:object>
      </w:r>
      <w:r>
        <w:t xml:space="preserve"> along </w:t>
      </w:r>
      <w:r w:rsidR="00905817" w:rsidRPr="00905817">
        <w:rPr>
          <w:position w:val="-6"/>
        </w:rPr>
        <w:object w:dxaOrig="340" w:dyaOrig="279" w14:anchorId="73F11E58">
          <v:shape id="_x0000_i1928" type="#_x0000_t75" style="width:17pt;height:14.25pt" o:ole="">
            <v:imagedata r:id="rId1826" o:title=""/>
          </v:shape>
          <o:OLEObject Type="Embed" ProgID="Equation.DSMT4" ShapeID="_x0000_i1928" DrawAspect="Content" ObjectID="_1494318020" r:id="rId1827"/>
        </w:object>
      </w:r>
      <w:r>
        <w:t xml:space="preserve"> yields</w:t>
      </w:r>
    </w:p>
    <w:p w14:paraId="48F7F5F1" w14:textId="2C14EB6F" w:rsidR="00FB6012" w:rsidRDefault="00FB6012" w:rsidP="00FB6012">
      <w:pPr>
        <w:pStyle w:val="MTDisplayEquation"/>
      </w:pPr>
      <w:r>
        <w:tab/>
      </w:r>
      <w:r w:rsidR="00905817" w:rsidRPr="00905817">
        <w:rPr>
          <w:position w:val="-32"/>
        </w:rPr>
        <w:object w:dxaOrig="5640" w:dyaOrig="760" w14:anchorId="5EF3EAE3">
          <v:shape id="_x0000_i1929" type="#_x0000_t75" style="width:281.9pt;height:37.35pt" o:ole="">
            <v:imagedata r:id="rId1828" o:title=""/>
          </v:shape>
          <o:OLEObject Type="Embed" ProgID="Equation.DSMT4" ShapeID="_x0000_i1929" DrawAspect="Content" ObjectID="_1494318021" r:id="rId18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65" w:author="rawlins" w:date="2015-05-19T17:23:00Z">
        <w:r w:rsidR="00D3178E">
          <w:rPr>
            <w:noProof/>
          </w:rPr>
          <w:instrText>80</w:instrText>
        </w:r>
      </w:ins>
      <w:ins w:id="466" w:author="Gerard" w:date="2015-05-06T12:49:00Z">
        <w:del w:id="467" w:author="rawlins" w:date="2015-05-19T16:10:00Z">
          <w:r w:rsidR="00E3755C" w:rsidDel="00752FD5">
            <w:rPr>
              <w:noProof/>
            </w:rPr>
            <w:delInstrText>80</w:delInstrText>
          </w:r>
        </w:del>
      </w:ins>
      <w:del w:id="468" w:author="rawlins" w:date="2015-05-19T16:10:00Z">
        <w:r w:rsidR="008D52AD" w:rsidDel="00752FD5">
          <w:rPr>
            <w:noProof/>
          </w:rPr>
          <w:delInstrText>79</w:delInstrText>
        </w:r>
      </w:del>
      <w:r w:rsidR="00511485">
        <w:rPr>
          <w:noProof/>
        </w:rPr>
        <w:fldChar w:fldCharType="end"/>
      </w:r>
      <w:r>
        <w:instrText>)</w:instrText>
      </w:r>
      <w:r>
        <w:fldChar w:fldCharType="end"/>
      </w:r>
    </w:p>
    <w:p w14:paraId="6BA2FC95" w14:textId="77777777" w:rsidR="00FB6012" w:rsidRDefault="00FB6012" w:rsidP="00FB6012">
      <w:r>
        <w:t>where</w:t>
      </w:r>
    </w:p>
    <w:p w14:paraId="66C0DEC1" w14:textId="0873E8D6" w:rsidR="00FB6012" w:rsidRDefault="00FB6012" w:rsidP="00FB6012">
      <w:pPr>
        <w:pStyle w:val="MTDisplayEquation"/>
      </w:pPr>
      <w:r>
        <w:tab/>
      </w:r>
      <w:r w:rsidR="00905817" w:rsidRPr="00905817">
        <w:rPr>
          <w:position w:val="-24"/>
        </w:rPr>
        <w:object w:dxaOrig="1920" w:dyaOrig="660" w14:anchorId="0A95A5ED">
          <v:shape id="_x0000_i1930" type="#_x0000_t75" style="width:96.45pt;height:32.6pt" o:ole="">
            <v:imagedata r:id="rId1830" o:title=""/>
          </v:shape>
          <o:OLEObject Type="Embed" ProgID="Equation.DSMT4" ShapeID="_x0000_i1930" DrawAspect="Content" ObjectID="_1494318022" r:id="rId183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69" w:author="rawlins" w:date="2015-05-19T17:23:00Z">
        <w:r w:rsidR="00D3178E">
          <w:rPr>
            <w:noProof/>
          </w:rPr>
          <w:instrText>81</w:instrText>
        </w:r>
      </w:ins>
      <w:ins w:id="470" w:author="Gerard" w:date="2015-05-06T12:49:00Z">
        <w:del w:id="471" w:author="rawlins" w:date="2015-05-19T16:10:00Z">
          <w:r w:rsidR="00E3755C" w:rsidDel="00752FD5">
            <w:rPr>
              <w:noProof/>
            </w:rPr>
            <w:delInstrText>81</w:delInstrText>
          </w:r>
        </w:del>
      </w:ins>
      <w:del w:id="472" w:author="rawlins" w:date="2015-05-19T16:10:00Z">
        <w:r w:rsidR="008D52AD" w:rsidDel="00752FD5">
          <w:rPr>
            <w:noProof/>
          </w:rPr>
          <w:delInstrText>80</w:delInstrText>
        </w:r>
      </w:del>
      <w:r w:rsidR="00511485">
        <w:rPr>
          <w:noProof/>
        </w:rPr>
        <w:fldChar w:fldCharType="end"/>
      </w:r>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0EB5A3F9" w:rsidR="00FB6012" w:rsidRDefault="00FB6012" w:rsidP="00FB6012">
      <w:pPr>
        <w:pStyle w:val="MTDisplayEquation"/>
      </w:pPr>
      <w:r>
        <w:tab/>
      </w:r>
      <w:r w:rsidR="00905817" w:rsidRPr="00905817">
        <w:rPr>
          <w:position w:val="-14"/>
        </w:rPr>
        <w:object w:dxaOrig="4080" w:dyaOrig="400" w14:anchorId="2E9D8853">
          <v:shape id="_x0000_i1931" type="#_x0000_t75" style="width:204.45pt;height:19.7pt" o:ole="">
            <v:imagedata r:id="rId1832" o:title=""/>
          </v:shape>
          <o:OLEObject Type="Embed" ProgID="Equation.DSMT4" ShapeID="_x0000_i1931" DrawAspect="Content" ObjectID="_1494318023" r:id="rId183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73" w:author="rawlins" w:date="2015-05-19T17:23:00Z">
        <w:r w:rsidR="00D3178E">
          <w:rPr>
            <w:noProof/>
          </w:rPr>
          <w:instrText>82</w:instrText>
        </w:r>
      </w:ins>
      <w:ins w:id="474" w:author="Gerard" w:date="2015-05-06T12:49:00Z">
        <w:del w:id="475" w:author="rawlins" w:date="2015-05-19T16:10:00Z">
          <w:r w:rsidR="00E3755C" w:rsidDel="00752FD5">
            <w:rPr>
              <w:noProof/>
            </w:rPr>
            <w:delInstrText>82</w:delInstrText>
          </w:r>
        </w:del>
      </w:ins>
      <w:del w:id="476" w:author="rawlins" w:date="2015-05-19T16:10:00Z">
        <w:r w:rsidR="008D52AD" w:rsidDel="00752FD5">
          <w:rPr>
            <w:noProof/>
          </w:rPr>
          <w:delInstrText>81</w:delInstrText>
        </w:r>
      </w:del>
      <w:r w:rsidR="00511485">
        <w:rPr>
          <w:noProof/>
        </w:rPr>
        <w:fldChar w:fldCharType="end"/>
      </w:r>
      <w:r>
        <w:instrText>)</w:instrText>
      </w:r>
      <w:r>
        <w:fldChar w:fldCharType="end"/>
      </w:r>
    </w:p>
    <w:p w14:paraId="008D44CA" w14:textId="77777777" w:rsidR="00FB6012" w:rsidRDefault="00FB6012" w:rsidP="00FB6012">
      <w:r>
        <w:t>where</w:t>
      </w:r>
    </w:p>
    <w:p w14:paraId="46949CC0" w14:textId="7FDE5D2D" w:rsidR="00FB6012" w:rsidRDefault="00FB6012" w:rsidP="00FB6012">
      <w:pPr>
        <w:pStyle w:val="MTDisplayEquation"/>
      </w:pPr>
      <w:r>
        <w:tab/>
      </w:r>
      <w:r w:rsidR="00905817" w:rsidRPr="00905817">
        <w:rPr>
          <w:position w:val="-74"/>
        </w:rPr>
        <w:object w:dxaOrig="5860" w:dyaOrig="1600" w14:anchorId="7E970ABE">
          <v:shape id="_x0000_i1932" type="#_x0000_t75" style="width:292.75pt;height:80.15pt" o:ole="">
            <v:imagedata r:id="rId1834" o:title=""/>
          </v:shape>
          <o:OLEObject Type="Embed" ProgID="Equation.DSMT4" ShapeID="_x0000_i1932" DrawAspect="Content" ObjectID="_1494318024" r:id="rId183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77" w:author="rawlins" w:date="2015-05-19T17:23:00Z">
        <w:r w:rsidR="00D3178E">
          <w:rPr>
            <w:noProof/>
          </w:rPr>
          <w:instrText>83</w:instrText>
        </w:r>
      </w:ins>
      <w:ins w:id="478" w:author="Gerard" w:date="2015-05-06T12:49:00Z">
        <w:del w:id="479" w:author="rawlins" w:date="2015-05-19T16:10:00Z">
          <w:r w:rsidR="00E3755C" w:rsidDel="00752FD5">
            <w:rPr>
              <w:noProof/>
            </w:rPr>
            <w:delInstrText>83</w:delInstrText>
          </w:r>
        </w:del>
      </w:ins>
      <w:del w:id="480" w:author="rawlins" w:date="2015-05-19T16:10:00Z">
        <w:r w:rsidR="008D52AD" w:rsidDel="00752FD5">
          <w:rPr>
            <w:noProof/>
          </w:rPr>
          <w:delInstrText>82</w:delInstrText>
        </w:r>
      </w:del>
      <w:r w:rsidR="00511485">
        <w:rPr>
          <w:noProof/>
        </w:rPr>
        <w:fldChar w:fldCharType="end"/>
      </w:r>
      <w:r>
        <w:instrText>)</w:instrText>
      </w:r>
      <w:r>
        <w:fldChar w:fldCharType="end"/>
      </w:r>
    </w:p>
    <w:p w14:paraId="4E4E4166" w14:textId="77777777" w:rsidR="00FB6012" w:rsidRDefault="00FB6012" w:rsidP="00FB6012">
      <w:r>
        <w:t>and</w:t>
      </w:r>
    </w:p>
    <w:p w14:paraId="2B2FCE95" w14:textId="36B2035C" w:rsidR="00FB6012" w:rsidRDefault="00FB6012" w:rsidP="00FB6012">
      <w:pPr>
        <w:pStyle w:val="MTDisplayEquation"/>
      </w:pPr>
      <w:r>
        <w:tab/>
      </w:r>
      <w:r w:rsidR="00905817" w:rsidRPr="00905817">
        <w:rPr>
          <w:position w:val="-24"/>
        </w:rPr>
        <w:object w:dxaOrig="1840" w:dyaOrig="660" w14:anchorId="4571585A">
          <v:shape id="_x0000_i1933" type="#_x0000_t75" style="width:91.7pt;height:32.6pt" o:ole="">
            <v:imagedata r:id="rId1836" o:title=""/>
          </v:shape>
          <o:OLEObject Type="Embed" ProgID="Equation.DSMT4" ShapeID="_x0000_i1933" DrawAspect="Content" ObjectID="_1494318025" r:id="rId183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81" w:author="rawlins" w:date="2015-05-19T17:23:00Z">
        <w:r w:rsidR="00D3178E">
          <w:rPr>
            <w:noProof/>
          </w:rPr>
          <w:instrText>84</w:instrText>
        </w:r>
      </w:ins>
      <w:ins w:id="482" w:author="Gerard" w:date="2015-05-06T12:49:00Z">
        <w:del w:id="483" w:author="rawlins" w:date="2015-05-19T16:10:00Z">
          <w:r w:rsidR="00E3755C" w:rsidDel="00752FD5">
            <w:rPr>
              <w:noProof/>
            </w:rPr>
            <w:delInstrText>84</w:delInstrText>
          </w:r>
        </w:del>
      </w:ins>
      <w:del w:id="484" w:author="rawlins" w:date="2015-05-19T16:10:00Z">
        <w:r w:rsidR="008D52AD" w:rsidDel="00752FD5">
          <w:rPr>
            <w:noProof/>
          </w:rPr>
          <w:delInstrText>83</w:delInstrText>
        </w:r>
      </w:del>
      <w:r w:rsidR="00511485">
        <w:rPr>
          <w:noProof/>
        </w:rPr>
        <w:fldChar w:fldCharType="end"/>
      </w:r>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0CE1CF20" w:rsidR="00FB6012" w:rsidRDefault="00FB6012" w:rsidP="00FB6012">
      <w:pPr>
        <w:pStyle w:val="MTDisplayEquation"/>
      </w:pPr>
      <w:r>
        <w:lastRenderedPageBreak/>
        <w:tab/>
      </w:r>
      <w:r w:rsidR="00905817" w:rsidRPr="00905817">
        <w:rPr>
          <w:position w:val="-28"/>
        </w:rPr>
        <w:object w:dxaOrig="2420" w:dyaOrig="680" w14:anchorId="11830386">
          <v:shape id="_x0000_i1934" type="#_x0000_t75" style="width:121.6pt;height:34.65pt" o:ole="">
            <v:imagedata r:id="rId1838" o:title=""/>
          </v:shape>
          <o:OLEObject Type="Embed" ProgID="Equation.DSMT4" ShapeID="_x0000_i1934" DrawAspect="Content" ObjectID="_1494318026" r:id="rId183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85" w:author="rawlins" w:date="2015-05-19T17:23:00Z">
        <w:r w:rsidR="00D3178E">
          <w:rPr>
            <w:noProof/>
          </w:rPr>
          <w:instrText>85</w:instrText>
        </w:r>
      </w:ins>
      <w:ins w:id="486" w:author="Gerard" w:date="2015-05-06T12:49:00Z">
        <w:del w:id="487" w:author="rawlins" w:date="2015-05-19T16:10:00Z">
          <w:r w:rsidR="00E3755C" w:rsidDel="00752FD5">
            <w:rPr>
              <w:noProof/>
            </w:rPr>
            <w:delInstrText>85</w:delInstrText>
          </w:r>
        </w:del>
      </w:ins>
      <w:del w:id="488" w:author="rawlins" w:date="2015-05-19T16:10:00Z">
        <w:r w:rsidR="008D52AD" w:rsidDel="00752FD5">
          <w:rPr>
            <w:noProof/>
          </w:rPr>
          <w:delInstrText>84</w:delInstrText>
        </w:r>
      </w:del>
      <w:r w:rsidR="00511485">
        <w:rPr>
          <w:noProof/>
        </w:rPr>
        <w:fldChar w:fldCharType="end"/>
      </w:r>
      <w:r>
        <w:instrText>)</w:instrText>
      </w:r>
      <w:r>
        <w:fldChar w:fldCharType="end"/>
      </w:r>
    </w:p>
    <w:p w14:paraId="6A6E01AB" w14:textId="77777777" w:rsidR="00FB6012" w:rsidRDefault="00FB6012" w:rsidP="00FB6012">
      <w:r>
        <w:t>The following term is</w:t>
      </w:r>
    </w:p>
    <w:p w14:paraId="1942F3E3" w14:textId="545E48C0" w:rsidR="00FB6012" w:rsidRDefault="00FB6012" w:rsidP="00FB6012">
      <w:pPr>
        <w:pStyle w:val="MTDisplayEquation"/>
      </w:pPr>
      <w:r>
        <w:tab/>
      </w:r>
      <w:r w:rsidR="00905817" w:rsidRPr="00905817">
        <w:rPr>
          <w:position w:val="-14"/>
        </w:rPr>
        <w:object w:dxaOrig="3780" w:dyaOrig="400" w14:anchorId="4FEE7D54">
          <v:shape id="_x0000_i1935" type="#_x0000_t75" style="width:188.85pt;height:19.7pt" o:ole="">
            <v:imagedata r:id="rId1840" o:title=""/>
          </v:shape>
          <o:OLEObject Type="Embed" ProgID="Equation.DSMT4" ShapeID="_x0000_i1935" DrawAspect="Content" ObjectID="_1494318027" r:id="rId18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89" w:author="rawlins" w:date="2015-05-19T17:23:00Z">
        <w:r w:rsidR="00D3178E">
          <w:rPr>
            <w:noProof/>
          </w:rPr>
          <w:instrText>86</w:instrText>
        </w:r>
      </w:ins>
      <w:ins w:id="490" w:author="Gerard" w:date="2015-05-06T12:49:00Z">
        <w:del w:id="491" w:author="rawlins" w:date="2015-05-19T16:10:00Z">
          <w:r w:rsidR="00E3755C" w:rsidDel="00752FD5">
            <w:rPr>
              <w:noProof/>
            </w:rPr>
            <w:delInstrText>86</w:delInstrText>
          </w:r>
        </w:del>
      </w:ins>
      <w:del w:id="492" w:author="rawlins" w:date="2015-05-19T16:10:00Z">
        <w:r w:rsidR="008D52AD" w:rsidDel="00752FD5">
          <w:rPr>
            <w:noProof/>
          </w:rPr>
          <w:delInstrText>85</w:delInstrText>
        </w:r>
      </w:del>
      <w:r w:rsidR="00511485">
        <w:rPr>
          <w:noProof/>
        </w:rPr>
        <w:fldChar w:fldCharType="end"/>
      </w:r>
      <w:r>
        <w:instrText>)</w:instrText>
      </w:r>
      <w:r>
        <w:fldChar w:fldCharType="end"/>
      </w:r>
    </w:p>
    <w:p w14:paraId="3892FB1F" w14:textId="77777777" w:rsidR="00FB6012" w:rsidRDefault="00FB6012" w:rsidP="00FB6012">
      <w:r>
        <w:t>where</w:t>
      </w:r>
    </w:p>
    <w:p w14:paraId="79B89BD1" w14:textId="30C30EC3" w:rsidR="00FB6012" w:rsidRDefault="00FB6012" w:rsidP="00FB6012">
      <w:pPr>
        <w:pStyle w:val="MTDisplayEquation"/>
      </w:pPr>
      <w:r>
        <w:tab/>
      </w:r>
      <w:r w:rsidR="00905817" w:rsidRPr="00905817">
        <w:rPr>
          <w:position w:val="-102"/>
        </w:rPr>
        <w:object w:dxaOrig="4160" w:dyaOrig="1880" w14:anchorId="0B23B163">
          <v:shape id="_x0000_i1936" type="#_x0000_t75" style="width:207.85pt;height:94.4pt" o:ole="">
            <v:imagedata r:id="rId1842" o:title=""/>
          </v:shape>
          <o:OLEObject Type="Embed" ProgID="Equation.DSMT4" ShapeID="_x0000_i1936" DrawAspect="Content" ObjectID="_1494318028" r:id="rId184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w:instrText>
      </w:r>
      <w:r w:rsidR="00511485">
        <w:instrText xml:space="preserve">\c \* Arabic \* MERGEFORMAT </w:instrText>
      </w:r>
      <w:r w:rsidR="00511485">
        <w:fldChar w:fldCharType="separate"/>
      </w:r>
      <w:ins w:id="493" w:author="rawlins" w:date="2015-05-19T17:23:00Z">
        <w:r w:rsidR="00D3178E">
          <w:rPr>
            <w:noProof/>
          </w:rPr>
          <w:instrText>87</w:instrText>
        </w:r>
      </w:ins>
      <w:ins w:id="494" w:author="Gerard" w:date="2015-05-06T12:49:00Z">
        <w:del w:id="495" w:author="rawlins" w:date="2015-05-19T16:10:00Z">
          <w:r w:rsidR="00E3755C" w:rsidDel="00752FD5">
            <w:rPr>
              <w:noProof/>
            </w:rPr>
            <w:delInstrText>87</w:delInstrText>
          </w:r>
        </w:del>
      </w:ins>
      <w:del w:id="496" w:author="rawlins" w:date="2015-05-19T16:10:00Z">
        <w:r w:rsidR="008D52AD" w:rsidDel="00752FD5">
          <w:rPr>
            <w:noProof/>
          </w:rPr>
          <w:delInstrText>86</w:delInstrText>
        </w:r>
      </w:del>
      <w:r w:rsidR="00511485">
        <w:rPr>
          <w:noProof/>
        </w:rPr>
        <w:fldChar w:fldCharType="end"/>
      </w:r>
      <w:r>
        <w:instrText>)</w:instrText>
      </w:r>
      <w:r>
        <w:fldChar w:fldCharType="end"/>
      </w:r>
    </w:p>
    <w:p w14:paraId="3A3E8CAC" w14:textId="77777777" w:rsidR="00FB6012" w:rsidRDefault="00FB6012" w:rsidP="00FB6012">
      <w:r>
        <w:t>and</w:t>
      </w:r>
    </w:p>
    <w:p w14:paraId="0CA7841F" w14:textId="5D836361" w:rsidR="00FB6012" w:rsidRDefault="00FB6012" w:rsidP="00FB6012">
      <w:pPr>
        <w:pStyle w:val="MTDisplayEquation"/>
      </w:pPr>
      <w:r>
        <w:tab/>
      </w:r>
      <w:r w:rsidR="00905817" w:rsidRPr="00905817">
        <w:rPr>
          <w:position w:val="-24"/>
        </w:rPr>
        <w:object w:dxaOrig="1800" w:dyaOrig="620" w14:anchorId="26EC70D8">
          <v:shape id="_x0000_i1937" type="#_x0000_t75" style="width:91pt;height:30.55pt" o:ole="">
            <v:imagedata r:id="rId1844" o:title=""/>
          </v:shape>
          <o:OLEObject Type="Embed" ProgID="Equation.DSMT4" ShapeID="_x0000_i1937" DrawAspect="Content" ObjectID="_1494318029" r:id="rId18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497" w:author="rawlins" w:date="2015-05-19T17:23:00Z">
        <w:r w:rsidR="00D3178E">
          <w:rPr>
            <w:noProof/>
          </w:rPr>
          <w:instrText>88</w:instrText>
        </w:r>
      </w:ins>
      <w:ins w:id="498" w:author="Gerard" w:date="2015-05-06T12:49:00Z">
        <w:del w:id="499" w:author="rawlins" w:date="2015-05-19T16:10:00Z">
          <w:r w:rsidR="00E3755C" w:rsidDel="00752FD5">
            <w:rPr>
              <w:noProof/>
            </w:rPr>
            <w:delInstrText>88</w:delInstrText>
          </w:r>
        </w:del>
      </w:ins>
      <w:del w:id="500" w:author="rawlins" w:date="2015-05-19T16:10:00Z">
        <w:r w:rsidR="008D52AD" w:rsidDel="00752FD5">
          <w:rPr>
            <w:noProof/>
          </w:rPr>
          <w:delInstrText>87</w:delInstrText>
        </w:r>
      </w:del>
      <w:r w:rsidR="00511485">
        <w:rPr>
          <w:noProof/>
        </w:rPr>
        <w:fldChar w:fldCharType="end"/>
      </w:r>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CB4940D" w:rsidR="00FB6012" w:rsidRDefault="00FB6012" w:rsidP="00FB6012">
      <w:pPr>
        <w:pStyle w:val="MTDisplayEquation"/>
      </w:pPr>
      <w:r>
        <w:tab/>
      </w:r>
      <w:r w:rsidR="00905817" w:rsidRPr="00905817">
        <w:rPr>
          <w:position w:val="-104"/>
        </w:rPr>
        <w:object w:dxaOrig="6399" w:dyaOrig="2400" w14:anchorId="6AAE6A22">
          <v:shape id="_x0000_i1938" type="#_x0000_t75" style="width:318.55pt;height:119.55pt" o:ole="">
            <v:imagedata r:id="rId1846" o:title=""/>
          </v:shape>
          <o:OLEObject Type="Embed" ProgID="Equation.DSMT4" ShapeID="_x0000_i1938" DrawAspect="Content" ObjectID="_1494318030" r:id="rId18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w:instrText>
      </w:r>
      <w:r w:rsidR="00511485">
        <w:instrText xml:space="preserve">ic \* MERGEFORMAT </w:instrText>
      </w:r>
      <w:r w:rsidR="00511485">
        <w:fldChar w:fldCharType="separate"/>
      </w:r>
      <w:ins w:id="501" w:author="rawlins" w:date="2015-05-19T17:23:00Z">
        <w:r w:rsidR="00D3178E">
          <w:rPr>
            <w:noProof/>
          </w:rPr>
          <w:instrText>89</w:instrText>
        </w:r>
      </w:ins>
      <w:ins w:id="502" w:author="Gerard" w:date="2015-05-06T12:49:00Z">
        <w:del w:id="503" w:author="rawlins" w:date="2015-05-19T16:10:00Z">
          <w:r w:rsidR="00E3755C" w:rsidDel="00752FD5">
            <w:rPr>
              <w:noProof/>
            </w:rPr>
            <w:delInstrText>89</w:delInstrText>
          </w:r>
        </w:del>
      </w:ins>
      <w:del w:id="504" w:author="rawlins" w:date="2015-05-19T16:10:00Z">
        <w:r w:rsidR="008D52AD" w:rsidDel="00752FD5">
          <w:rPr>
            <w:noProof/>
          </w:rPr>
          <w:delInstrText>88</w:delInstrText>
        </w:r>
      </w:del>
      <w:r w:rsidR="00511485">
        <w:rPr>
          <w:noProof/>
        </w:rPr>
        <w:fldChar w:fldCharType="end"/>
      </w:r>
      <w:r>
        <w:instrText>)</w:instrText>
      </w:r>
      <w:r>
        <w:fldChar w:fldCharType="end"/>
      </w:r>
    </w:p>
    <w:p w14:paraId="10AC301E" w14:textId="77777777" w:rsidR="00FB6012" w:rsidRDefault="00FB6012" w:rsidP="00FB6012">
      <w:r>
        <w:t>where</w:t>
      </w:r>
    </w:p>
    <w:p w14:paraId="38BEAC6A" w14:textId="7164C87E" w:rsidR="00FB6012" w:rsidRDefault="00FB6012" w:rsidP="00FB6012">
      <w:pPr>
        <w:pStyle w:val="MTDisplayEquation"/>
      </w:pPr>
      <w:r>
        <w:tab/>
      </w:r>
      <w:r w:rsidR="00905817" w:rsidRPr="00905817">
        <w:rPr>
          <w:position w:val="-24"/>
        </w:rPr>
        <w:object w:dxaOrig="880" w:dyaOrig="660" w14:anchorId="560FDD13">
          <v:shape id="_x0000_i1939" type="#_x0000_t75" style="width:44.15pt;height:32.6pt" o:ole="">
            <v:imagedata r:id="rId1848" o:title=""/>
          </v:shape>
          <o:OLEObject Type="Embed" ProgID="Equation.DSMT4" ShapeID="_x0000_i1939" DrawAspect="Content" ObjectID="_1494318031" r:id="rId18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05" w:author="rawlins" w:date="2015-05-19T17:23:00Z">
        <w:r w:rsidR="00D3178E">
          <w:rPr>
            <w:noProof/>
          </w:rPr>
          <w:instrText>90</w:instrText>
        </w:r>
      </w:ins>
      <w:ins w:id="506" w:author="Gerard" w:date="2015-05-06T12:49:00Z">
        <w:del w:id="507" w:author="rawlins" w:date="2015-05-19T16:10:00Z">
          <w:r w:rsidR="00E3755C" w:rsidDel="00752FD5">
            <w:rPr>
              <w:noProof/>
            </w:rPr>
            <w:delInstrText>90</w:delInstrText>
          </w:r>
        </w:del>
      </w:ins>
      <w:del w:id="508" w:author="rawlins" w:date="2015-05-19T16:10:00Z">
        <w:r w:rsidR="008D52AD" w:rsidDel="00752FD5">
          <w:rPr>
            <w:noProof/>
          </w:rPr>
          <w:delInstrText>89</w:delInstrText>
        </w:r>
      </w:del>
      <w:r w:rsidR="00511485">
        <w:rPr>
          <w:noProof/>
        </w:rPr>
        <w:fldChar w:fldCharType="end"/>
      </w:r>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509" w:name="_Toc176704847"/>
      <w:bookmarkStart w:id="510" w:name="_Ref177807078"/>
      <w:bookmarkStart w:id="511" w:name="_Ref177807153"/>
      <w:bookmarkStart w:id="512" w:name="_Ref191695106"/>
      <w:bookmarkStart w:id="513" w:name="_Toc289032553"/>
      <w:r>
        <w:t>Linearization of External Virtual Work</w:t>
      </w:r>
      <w:bookmarkEnd w:id="509"/>
      <w:bookmarkEnd w:id="510"/>
      <w:bookmarkEnd w:id="511"/>
      <w:bookmarkEnd w:id="512"/>
      <w:bookmarkEnd w:id="513"/>
    </w:p>
    <w:p w14:paraId="6FD362A5" w14:textId="7F76491A" w:rsidR="00FB6012" w:rsidRDefault="00FB6012" w:rsidP="00FB6012">
      <w:r>
        <w:t xml:space="preserve">The linearization of </w:t>
      </w:r>
      <w:r w:rsidR="00905817" w:rsidRPr="00905817">
        <w:rPr>
          <w:position w:val="-12"/>
        </w:rPr>
        <w:object w:dxaOrig="560" w:dyaOrig="360" w14:anchorId="72AFEB6D">
          <v:shape id="_x0000_i1940" type="#_x0000_t75" style="width:27.85pt;height:19pt" o:ole="">
            <v:imagedata r:id="rId1850" o:title=""/>
          </v:shape>
          <o:OLEObject Type="Embed" ProgID="Equation.DSMT4" ShapeID="_x0000_i1940" DrawAspect="Content" ObjectID="_1494318032" r:id="rId1851"/>
        </w:object>
      </w:r>
      <w:r>
        <w:t xml:space="preserve"> in </w:t>
      </w:r>
      <w:r w:rsidR="00605580">
        <w:fldChar w:fldCharType="begin"/>
      </w:r>
      <w:r w:rsidR="00605580">
        <w:instrText xml:space="preserve"> GOTOBUTTON ZEqnNum588916  \* MERGEFORMAT </w:instrText>
      </w:r>
      <w:r w:rsidR="00511485">
        <w:fldChar w:fldCharType="begin"/>
      </w:r>
      <w:r w:rsidR="00511485">
        <w:instrText xml:space="preserve"> REF ZEqnNum588916 \* Charformat \! \* MERGEFORMAT </w:instrText>
      </w:r>
      <w:r w:rsidR="00511485">
        <w:fldChar w:fldCharType="separate"/>
      </w:r>
      <w:ins w:id="514" w:author="rawlins" w:date="2015-05-19T17:23:00Z">
        <w:r w:rsidR="00D3178E">
          <w:instrText>(3.56)</w:instrText>
        </w:r>
      </w:ins>
      <w:ins w:id="515" w:author="Gerard" w:date="2015-05-06T12:49:00Z">
        <w:del w:id="516" w:author="rawlins" w:date="2015-05-19T16:10:00Z">
          <w:r w:rsidR="00E3755C" w:rsidDel="00752FD5">
            <w:delInstrText>(3.56)</w:delInstrText>
          </w:r>
        </w:del>
      </w:ins>
      <w:del w:id="517" w:author="rawlins" w:date="2015-05-19T16:10:00Z">
        <w:r w:rsidR="008D52AD" w:rsidDel="00752FD5">
          <w:delInstrText>(3.55)</w:delInstrText>
        </w:r>
      </w:del>
      <w:r w:rsidR="00511485">
        <w:fldChar w:fldCharType="end"/>
      </w:r>
      <w:r w:rsidR="00605580">
        <w:fldChar w:fldCharType="end"/>
      </w:r>
      <w:r>
        <w:t xml:space="preserve"> depends on whether natural boundary conditions are prescribed as area densities or total net values over an area. Thus, in the case when </w:t>
      </w:r>
      <w:r w:rsidR="00905817" w:rsidRPr="00905817">
        <w:rPr>
          <w:position w:val="-10"/>
        </w:rPr>
        <w:object w:dxaOrig="440" w:dyaOrig="320" w14:anchorId="3A19E27C">
          <v:shape id="_x0000_i1941" type="#_x0000_t75" style="width:21.75pt;height:15.6pt" o:ole="">
            <v:imagedata r:id="rId1852" o:title=""/>
          </v:shape>
          <o:OLEObject Type="Embed" ProgID="Equation.DSMT4" ShapeID="_x0000_i1941" DrawAspect="Content" ObjectID="_1494318033" r:id="rId1853"/>
        </w:object>
      </w:r>
      <w:r>
        <w:t xml:space="preserve"> (net force), </w:t>
      </w:r>
      <w:r w:rsidR="00905817" w:rsidRPr="00905817">
        <w:rPr>
          <w:position w:val="-12"/>
        </w:rPr>
        <w:object w:dxaOrig="560" w:dyaOrig="360" w14:anchorId="4937EEE3">
          <v:shape id="_x0000_i1942" type="#_x0000_t75" style="width:27.85pt;height:19pt" o:ole="">
            <v:imagedata r:id="rId1854" o:title=""/>
          </v:shape>
          <o:OLEObject Type="Embed" ProgID="Equation.DSMT4" ShapeID="_x0000_i1942" DrawAspect="Content" ObjectID="_1494318034" r:id="rId1855"/>
        </w:object>
      </w:r>
      <w:r>
        <w:t xml:space="preserve"> (net volumetric flow rate), or </w:t>
      </w:r>
      <w:r w:rsidR="00905817" w:rsidRPr="00905817">
        <w:rPr>
          <w:position w:val="-12"/>
        </w:rPr>
        <w:object w:dxaOrig="520" w:dyaOrig="360" w14:anchorId="50ED4F52">
          <v:shape id="_x0000_i1943" type="#_x0000_t75" style="width:25.8pt;height:19pt" o:ole="">
            <v:imagedata r:id="rId1856" o:title=""/>
          </v:shape>
          <o:OLEObject Type="Embed" ProgID="Equation.DSMT4" ShapeID="_x0000_i1943" DrawAspect="Content" ObjectID="_1494318035" r:id="rId1857"/>
        </w:object>
      </w:r>
      <w:r>
        <w:t xml:space="preserve"> (net molar flow rate) are prescribed over the elemental area </w:t>
      </w:r>
      <w:r w:rsidR="00905817" w:rsidRPr="00905817">
        <w:rPr>
          <w:position w:val="-6"/>
        </w:rPr>
        <w:object w:dxaOrig="320" w:dyaOrig="279" w14:anchorId="51C55B45">
          <v:shape id="_x0000_i1944" type="#_x0000_t75" style="width:15.6pt;height:14.25pt" o:ole="">
            <v:imagedata r:id="rId1858" o:title=""/>
          </v:shape>
          <o:OLEObject Type="Embed" ProgID="Equation.DSMT4" ShapeID="_x0000_i1944" DrawAspect="Content" ObjectID="_1494318036" r:id="rId1859"/>
        </w:object>
      </w:r>
      <w:r>
        <w:t xml:space="preserve">, there is no variation in </w:t>
      </w:r>
      <w:r w:rsidR="00905817" w:rsidRPr="00905817">
        <w:rPr>
          <w:position w:val="-12"/>
        </w:rPr>
        <w:object w:dxaOrig="560" w:dyaOrig="360" w14:anchorId="4798DA61">
          <v:shape id="_x0000_i1945" type="#_x0000_t75" style="width:27.85pt;height:19pt" o:ole="">
            <v:imagedata r:id="rId1860" o:title=""/>
          </v:shape>
          <o:OLEObject Type="Embed" ProgID="Equation.DSMT4" ShapeID="_x0000_i1945" DrawAspect="Content" ObjectID="_1494318037" r:id="rId1861"/>
        </w:object>
      </w:r>
      <w:r>
        <w:t xml:space="preserve"> and it follows that </w:t>
      </w:r>
      <w:r w:rsidR="00905817" w:rsidRPr="00905817">
        <w:rPr>
          <w:position w:val="-12"/>
        </w:rPr>
        <w:object w:dxaOrig="1120" w:dyaOrig="360" w14:anchorId="10C5D26D">
          <v:shape id="_x0000_i1946" type="#_x0000_t75" style="width:56.4pt;height:19pt" o:ole="">
            <v:imagedata r:id="rId1862" o:title=""/>
          </v:shape>
          <o:OLEObject Type="Embed" ProgID="Equation.DSMT4" ShapeID="_x0000_i1946" DrawAspect="Content" ObjectID="_1494318038" r:id="rId1863"/>
        </w:object>
      </w:r>
      <w:r>
        <w:t xml:space="preserve">. Alternatively, in the case when </w:t>
      </w:r>
      <w:r w:rsidR="00905817" w:rsidRPr="00905817">
        <w:rPr>
          <w:position w:val="-6"/>
        </w:rPr>
        <w:object w:dxaOrig="160" w:dyaOrig="260" w14:anchorId="36DB65D2">
          <v:shape id="_x0000_i1947" type="#_x0000_t75" style="width:8.15pt;height:12.9pt" o:ole="">
            <v:imagedata r:id="rId1864" o:title=""/>
          </v:shape>
          <o:OLEObject Type="Embed" ProgID="Equation.DSMT4" ShapeID="_x0000_i1947" DrawAspect="Content" ObjectID="_1494318039" r:id="rId1865"/>
        </w:object>
      </w:r>
      <w:r>
        <w:t xml:space="preserve">, </w:t>
      </w:r>
      <w:r w:rsidR="00905817" w:rsidRPr="00905817">
        <w:rPr>
          <w:position w:val="-12"/>
        </w:rPr>
        <w:object w:dxaOrig="300" w:dyaOrig="360" w14:anchorId="358960B7">
          <v:shape id="_x0000_i1948" type="#_x0000_t75" style="width:14.95pt;height:19pt" o:ole="">
            <v:imagedata r:id="rId1866" o:title=""/>
          </v:shape>
          <o:OLEObject Type="Embed" ProgID="Equation.DSMT4" ShapeID="_x0000_i1948" DrawAspect="Content" ObjectID="_1494318040" r:id="rId1867"/>
        </w:object>
      </w:r>
      <w:r>
        <w:t xml:space="preserve"> or </w:t>
      </w:r>
      <w:r w:rsidR="00905817" w:rsidRPr="00905817">
        <w:rPr>
          <w:position w:val="-12"/>
        </w:rPr>
        <w:object w:dxaOrig="260" w:dyaOrig="360" w14:anchorId="3D80CD32">
          <v:shape id="_x0000_i1949" type="#_x0000_t75" style="width:12.9pt;height:19pt" o:ole="">
            <v:imagedata r:id="rId1868" o:title=""/>
          </v:shape>
          <o:OLEObject Type="Embed" ProgID="Equation.DSMT4" ShapeID="_x0000_i1949" DrawAspect="Content" ObjectID="_1494318041" r:id="rId1869"/>
        </w:object>
      </w:r>
      <w:r>
        <w:t xml:space="preserve"> are prescribed, the linearization may be performed by evaluating the integral in the parametric space of the boundary surface </w:t>
      </w:r>
      <w:r w:rsidR="00905817" w:rsidRPr="00905817">
        <w:rPr>
          <w:position w:val="-6"/>
        </w:rPr>
        <w:object w:dxaOrig="320" w:dyaOrig="279" w14:anchorId="0D52BC0F">
          <v:shape id="_x0000_i1950" type="#_x0000_t75" style="width:15.6pt;height:14.25pt" o:ole="">
            <v:imagedata r:id="rId1870" o:title=""/>
          </v:shape>
          <o:OLEObject Type="Embed" ProgID="Equation.DSMT4" ShapeID="_x0000_i1950" DrawAspect="Content" ObjectID="_1494318042" r:id="rId1871"/>
        </w:object>
      </w:r>
      <w:r>
        <w:t xml:space="preserve">, with parametric coordinates </w:t>
      </w:r>
      <w:r w:rsidR="00905817" w:rsidRPr="00905817">
        <w:rPr>
          <w:position w:val="-16"/>
        </w:rPr>
        <w:object w:dxaOrig="800" w:dyaOrig="440" w14:anchorId="06220D0F">
          <v:shape id="_x0000_i1951" type="#_x0000_t75" style="width:40.1pt;height:21.75pt" o:ole="">
            <v:imagedata r:id="rId1872" o:title=""/>
          </v:shape>
          <o:OLEObject Type="Embed" ProgID="Equation.DSMT4" ShapeID="_x0000_i1951" DrawAspect="Content" ObjectID="_1494318043" r:id="rId1873"/>
        </w:object>
      </w:r>
      <w:r>
        <w:t xml:space="preserve">. Accordingly, for a point </w:t>
      </w:r>
      <w:r w:rsidR="00905817" w:rsidRPr="00905817">
        <w:rPr>
          <w:position w:val="-16"/>
        </w:rPr>
        <w:object w:dxaOrig="940" w:dyaOrig="440" w14:anchorId="630B3B6E">
          <v:shape id="_x0000_i1952" type="#_x0000_t75" style="width:47.55pt;height:21.75pt" o:ole="">
            <v:imagedata r:id="rId1874" o:title=""/>
          </v:shape>
          <o:OLEObject Type="Embed" ProgID="Equation.DSMT4" ShapeID="_x0000_i1952" DrawAspect="Content" ObjectID="_1494318044" r:id="rId1875"/>
        </w:object>
      </w:r>
      <w:r>
        <w:t xml:space="preserve"> on </w:t>
      </w:r>
      <w:r w:rsidR="00905817" w:rsidRPr="00905817">
        <w:rPr>
          <w:position w:val="-6"/>
        </w:rPr>
        <w:object w:dxaOrig="320" w:dyaOrig="279" w14:anchorId="2A3D3939">
          <v:shape id="_x0000_i1953" type="#_x0000_t75" style="width:15.6pt;height:14.25pt" o:ole="">
            <v:imagedata r:id="rId1876" o:title=""/>
          </v:shape>
          <o:OLEObject Type="Embed" ProgID="Equation.DSMT4" ShapeID="_x0000_i1953" DrawAspect="Content" ObjectID="_1494318045" r:id="rId1877"/>
        </w:object>
      </w:r>
      <w:r>
        <w:t>, surface tangents (covariant basis vectors) are given by</w:t>
      </w:r>
    </w:p>
    <w:p w14:paraId="1B7C3A85" w14:textId="768B31DA" w:rsidR="00FB6012" w:rsidRDefault="00FB6012" w:rsidP="00FB6012">
      <w:pPr>
        <w:pStyle w:val="MTDisplayEquation"/>
      </w:pPr>
      <w:r>
        <w:lastRenderedPageBreak/>
        <w:tab/>
      </w:r>
      <w:r w:rsidR="00905817" w:rsidRPr="00905817">
        <w:rPr>
          <w:position w:val="-28"/>
        </w:rPr>
        <w:object w:dxaOrig="2180" w:dyaOrig="660" w14:anchorId="40B0A29F">
          <v:shape id="_x0000_i1954" type="#_x0000_t75" style="width:108.7pt;height:32.6pt" o:ole="">
            <v:imagedata r:id="rId1878" o:title=""/>
          </v:shape>
          <o:OLEObject Type="Embed" ProgID="Equation.DSMT4" ShapeID="_x0000_i1954" DrawAspect="Content" ObjectID="_1494318046" r:id="rId187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18" w:author="rawlins" w:date="2015-05-19T17:23:00Z">
        <w:r w:rsidR="00D3178E">
          <w:rPr>
            <w:noProof/>
          </w:rPr>
          <w:instrText>91</w:instrText>
        </w:r>
      </w:ins>
      <w:ins w:id="519" w:author="Gerard" w:date="2015-05-06T12:49:00Z">
        <w:del w:id="520" w:author="rawlins" w:date="2015-05-19T16:10:00Z">
          <w:r w:rsidR="00E3755C" w:rsidDel="00752FD5">
            <w:rPr>
              <w:noProof/>
            </w:rPr>
            <w:delInstrText>91</w:delInstrText>
          </w:r>
        </w:del>
      </w:ins>
      <w:del w:id="521" w:author="rawlins" w:date="2015-05-19T16:10:00Z">
        <w:r w:rsidR="008D52AD" w:rsidDel="00752FD5">
          <w:rPr>
            <w:noProof/>
          </w:rPr>
          <w:delInstrText>90</w:delInstrText>
        </w:r>
      </w:del>
      <w:r w:rsidR="00511485">
        <w:rPr>
          <w:noProof/>
        </w:rPr>
        <w:fldChar w:fldCharType="end"/>
      </w:r>
      <w:r>
        <w:instrText>)</w:instrText>
      </w:r>
      <w:r>
        <w:fldChar w:fldCharType="end"/>
      </w:r>
    </w:p>
    <w:p w14:paraId="07DDCD6C" w14:textId="77777777" w:rsidR="00FB6012" w:rsidRDefault="00FB6012" w:rsidP="00FB6012">
      <w:r>
        <w:t>and the outward unit normal is</w:t>
      </w:r>
    </w:p>
    <w:p w14:paraId="631E5830" w14:textId="5DF009E3" w:rsidR="00FB6012" w:rsidRDefault="00FB6012" w:rsidP="00FB6012">
      <w:pPr>
        <w:pStyle w:val="MTDisplayEquation"/>
      </w:pPr>
      <w:r>
        <w:tab/>
      </w:r>
      <w:r w:rsidR="00905817" w:rsidRPr="00905817">
        <w:rPr>
          <w:position w:val="-32"/>
        </w:rPr>
        <w:object w:dxaOrig="1180" w:dyaOrig="700" w14:anchorId="55261FDA">
          <v:shape id="_x0000_i1955" type="#_x0000_t75" style="width:59.1pt;height:34.65pt" o:ole="">
            <v:imagedata r:id="rId1880" o:title=""/>
          </v:shape>
          <o:OLEObject Type="Embed" ProgID="Equation.DSMT4" ShapeID="_x0000_i1955" DrawAspect="Content" ObjectID="_1494318047" r:id="rId18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w:instrText>
      </w:r>
      <w:r w:rsidR="00511485">
        <w:instrText xml:space="preserv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22" w:author="rawlins" w:date="2015-05-19T17:23:00Z">
        <w:r w:rsidR="00D3178E">
          <w:rPr>
            <w:noProof/>
          </w:rPr>
          <w:instrText>92</w:instrText>
        </w:r>
      </w:ins>
      <w:ins w:id="523" w:author="Gerard" w:date="2015-05-06T12:49:00Z">
        <w:del w:id="524" w:author="rawlins" w:date="2015-05-19T16:10:00Z">
          <w:r w:rsidR="00E3755C" w:rsidDel="00752FD5">
            <w:rPr>
              <w:noProof/>
            </w:rPr>
            <w:delInstrText>92</w:delInstrText>
          </w:r>
        </w:del>
      </w:ins>
      <w:del w:id="525" w:author="rawlins" w:date="2015-05-19T16:10:00Z">
        <w:r w:rsidR="008D52AD" w:rsidDel="00752FD5">
          <w:rPr>
            <w:noProof/>
          </w:rPr>
          <w:delInstrText>91</w:delInstrText>
        </w:r>
      </w:del>
      <w:r w:rsidR="00511485">
        <w:rPr>
          <w:noProof/>
        </w:rPr>
        <w:fldChar w:fldCharType="end"/>
      </w:r>
      <w:r>
        <w:instrText>)</w:instrText>
      </w:r>
      <w:r>
        <w:fldChar w:fldCharType="end"/>
      </w:r>
    </w:p>
    <w:p w14:paraId="1E2A0CDF" w14:textId="208E4499" w:rsidR="00FB6012" w:rsidRDefault="00FB6012" w:rsidP="00FB6012">
      <w:r>
        <w:t xml:space="preserve">The elemental area on </w:t>
      </w:r>
      <w:r w:rsidR="00905817" w:rsidRPr="00905817">
        <w:rPr>
          <w:position w:val="-6"/>
        </w:rPr>
        <w:object w:dxaOrig="320" w:dyaOrig="279" w14:anchorId="64BBF901">
          <v:shape id="_x0000_i1956" type="#_x0000_t75" style="width:15.6pt;height:14.25pt" o:ole="">
            <v:imagedata r:id="rId1882" o:title=""/>
          </v:shape>
          <o:OLEObject Type="Embed" ProgID="Equation.DSMT4" ShapeID="_x0000_i1956" DrawAspect="Content" ObjectID="_1494318048" r:id="rId1883"/>
        </w:object>
      </w:r>
      <w:r>
        <w:t xml:space="preserve"> is </w:t>
      </w:r>
      <w:r w:rsidR="00905817" w:rsidRPr="00905817">
        <w:rPr>
          <w:position w:val="-14"/>
        </w:rPr>
        <w:object w:dxaOrig="1980" w:dyaOrig="400" w14:anchorId="34C619DD">
          <v:shape id="_x0000_i1957" type="#_x0000_t75" style="width:98.5pt;height:19.7pt" o:ole="">
            <v:imagedata r:id="rId1884" o:title=""/>
          </v:shape>
          <o:OLEObject Type="Embed" ProgID="Equation.DSMT4" ShapeID="_x0000_i1957" DrawAspect="Content" ObjectID="_1494318049" r:id="rId1885"/>
        </w:object>
      </w:r>
      <w:r>
        <w:t>. Consequently, the external virtual work integral may be rewritten as</w:t>
      </w:r>
    </w:p>
    <w:p w14:paraId="4E3C7BE9" w14:textId="75D21708" w:rsidR="00FB6012" w:rsidRDefault="00FB6012" w:rsidP="00FB6012">
      <w:pPr>
        <w:pStyle w:val="MTDisplayEquation"/>
      </w:pPr>
      <w:r>
        <w:tab/>
      </w:r>
      <w:r w:rsidR="00905817" w:rsidRPr="00905817">
        <w:rPr>
          <w:position w:val="-18"/>
        </w:rPr>
        <w:object w:dxaOrig="4720" w:dyaOrig="460" w14:anchorId="29CF916A">
          <v:shape id="_x0000_i1958" type="#_x0000_t75" style="width:235.7pt;height:22.4pt" o:ole="">
            <v:imagedata r:id="rId1886" o:title=""/>
          </v:shape>
          <o:OLEObject Type="Embed" ProgID="Equation.DSMT4" ShapeID="_x0000_i1958" DrawAspect="Content" ObjectID="_1494318050" r:id="rId18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26" w:author="rawlins" w:date="2015-05-19T17:23:00Z">
        <w:r w:rsidR="00D3178E">
          <w:rPr>
            <w:noProof/>
          </w:rPr>
          <w:instrText>93</w:instrText>
        </w:r>
      </w:ins>
      <w:ins w:id="527" w:author="Gerard" w:date="2015-05-06T12:49:00Z">
        <w:del w:id="528" w:author="rawlins" w:date="2015-05-19T16:10:00Z">
          <w:r w:rsidR="00E3755C" w:rsidDel="00752FD5">
            <w:rPr>
              <w:noProof/>
            </w:rPr>
            <w:delInstrText>93</w:delInstrText>
          </w:r>
        </w:del>
      </w:ins>
      <w:del w:id="529" w:author="rawlins" w:date="2015-05-19T16:10:00Z">
        <w:r w:rsidR="008D52AD" w:rsidDel="00752FD5">
          <w:rPr>
            <w:noProof/>
          </w:rPr>
          <w:delInstrText>92</w:delInstrText>
        </w:r>
      </w:del>
      <w:r w:rsidR="00511485">
        <w:rPr>
          <w:noProof/>
        </w:rPr>
        <w:fldChar w:fldCharType="end"/>
      </w:r>
      <w:r>
        <w:instrText>)</w:instrText>
      </w:r>
      <w:r>
        <w:fldChar w:fldCharType="end"/>
      </w:r>
    </w:p>
    <w:p w14:paraId="016A7CA1" w14:textId="0FB9E72D" w:rsidR="00FB6012" w:rsidRDefault="00FB6012" w:rsidP="00FB6012">
      <w:r>
        <w:t xml:space="preserve">The directional derivative of </w:t>
      </w:r>
      <w:r w:rsidR="00905817" w:rsidRPr="00905817">
        <w:rPr>
          <w:position w:val="-12"/>
        </w:rPr>
        <w:object w:dxaOrig="560" w:dyaOrig="360" w14:anchorId="690107AC">
          <v:shape id="_x0000_i1959" type="#_x0000_t75" style="width:27.85pt;height:19pt" o:ole="">
            <v:imagedata r:id="rId1888" o:title=""/>
          </v:shape>
          <o:OLEObject Type="Embed" ProgID="Equation.DSMT4" ShapeID="_x0000_i1959" DrawAspect="Content" ObjectID="_1494318051" r:id="rId1889"/>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2B772129" w:rsidR="00FB6012" w:rsidRDefault="00FB6012" w:rsidP="00FB6012">
      <w:r>
        <w:t xml:space="preserve">If we restrict traction boundary conditions to the special case of normal tractions, then </w:t>
      </w:r>
      <w:r w:rsidR="00905817" w:rsidRPr="00905817">
        <w:rPr>
          <w:position w:val="-12"/>
        </w:rPr>
        <w:object w:dxaOrig="680" w:dyaOrig="360" w14:anchorId="73A574A3">
          <v:shape id="_x0000_i1960" type="#_x0000_t75" style="width:34.65pt;height:19pt" o:ole="">
            <v:imagedata r:id="rId1890" o:title=""/>
          </v:shape>
          <o:OLEObject Type="Embed" ProgID="Equation.DSMT4" ShapeID="_x0000_i1960" DrawAspect="Content" ObjectID="_1494318052" r:id="rId1891"/>
        </w:object>
      </w:r>
      <w:r>
        <w:t xml:space="preserve"> where </w:t>
      </w:r>
      <w:r w:rsidR="00905817" w:rsidRPr="00905817">
        <w:rPr>
          <w:position w:val="-12"/>
        </w:rPr>
        <w:object w:dxaOrig="220" w:dyaOrig="360" w14:anchorId="601A72E8">
          <v:shape id="_x0000_i1961" type="#_x0000_t75" style="width:10.85pt;height:19pt" o:ole="">
            <v:imagedata r:id="rId1892" o:title=""/>
          </v:shape>
          <o:OLEObject Type="Embed" ProgID="Equation.DSMT4" ShapeID="_x0000_i1961" DrawAspect="Content" ObjectID="_1494318053" r:id="rId1893"/>
        </w:object>
      </w:r>
      <w:r>
        <w:t xml:space="preserve"> is the prescribed normal traction component. Then it can be shown that the linearization of </w:t>
      </w:r>
      <w:r w:rsidR="00905817" w:rsidRPr="00905817">
        <w:rPr>
          <w:position w:val="-12"/>
        </w:rPr>
        <w:object w:dxaOrig="560" w:dyaOrig="360" w14:anchorId="536EF240">
          <v:shape id="_x0000_i1962" type="#_x0000_t75" style="width:27.85pt;height:19pt" o:ole="">
            <v:imagedata r:id="rId1894" o:title=""/>
          </v:shape>
          <o:OLEObject Type="Embed" ProgID="Equation.DSMT4" ShapeID="_x0000_i1962" DrawAspect="Content" ObjectID="_1494318054" r:id="rId1895"/>
        </w:object>
      </w:r>
      <w:r>
        <w:t xml:space="preserve"> along </w:t>
      </w:r>
      <w:r w:rsidR="00905817" w:rsidRPr="00905817">
        <w:rPr>
          <w:position w:val="-6"/>
        </w:rPr>
        <w:object w:dxaOrig="360" w:dyaOrig="279" w14:anchorId="15A0718A">
          <v:shape id="_x0000_i1963" type="#_x0000_t75" style="width:19pt;height:14.25pt" o:ole="">
            <v:imagedata r:id="rId1896" o:title=""/>
          </v:shape>
          <o:OLEObject Type="Embed" ProgID="Equation.DSMT4" ShapeID="_x0000_i1963" DrawAspect="Content" ObjectID="_1494318055" r:id="rId1897"/>
        </w:object>
      </w:r>
      <w:r>
        <w:t xml:space="preserve"> produces</w:t>
      </w:r>
    </w:p>
    <w:p w14:paraId="190CA160" w14:textId="77EE32D1" w:rsidR="00FB6012" w:rsidRDefault="00FB6012" w:rsidP="00FB6012">
      <w:pPr>
        <w:pStyle w:val="MTDisplayEquation"/>
      </w:pPr>
      <w:r>
        <w:tab/>
      </w:r>
      <w:r w:rsidR="00905817" w:rsidRPr="00905817">
        <w:rPr>
          <w:position w:val="-30"/>
        </w:rPr>
        <w:object w:dxaOrig="7280" w:dyaOrig="720" w14:anchorId="58F616A4">
          <v:shape id="_x0000_i1964" type="#_x0000_t75" style="width:364.1pt;height:36.7pt" o:ole="">
            <v:imagedata r:id="rId1898" o:title=""/>
          </v:shape>
          <o:OLEObject Type="Embed" ProgID="Equation.DSMT4" ShapeID="_x0000_i1964" DrawAspect="Content" ObjectID="_1494318056" r:id="rId18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w:instrText>
      </w:r>
      <w:r w:rsidR="00511485">
        <w:instrText xml:space="preserve">AT </w:instrText>
      </w:r>
      <w:r w:rsidR="00511485">
        <w:fldChar w:fldCharType="separate"/>
      </w:r>
      <w:ins w:id="530" w:author="rawlins" w:date="2015-05-19T17:23:00Z">
        <w:r w:rsidR="00D3178E">
          <w:rPr>
            <w:noProof/>
          </w:rPr>
          <w:instrText>94</w:instrText>
        </w:r>
      </w:ins>
      <w:ins w:id="531" w:author="Gerard" w:date="2015-05-06T12:49:00Z">
        <w:del w:id="532" w:author="rawlins" w:date="2015-05-19T16:10:00Z">
          <w:r w:rsidR="00E3755C" w:rsidDel="00752FD5">
            <w:rPr>
              <w:noProof/>
            </w:rPr>
            <w:delInstrText>94</w:delInstrText>
          </w:r>
        </w:del>
      </w:ins>
      <w:del w:id="533" w:author="rawlins" w:date="2015-05-19T16:10:00Z">
        <w:r w:rsidR="008D52AD" w:rsidDel="00752FD5">
          <w:rPr>
            <w:noProof/>
          </w:rPr>
          <w:delInstrText>93</w:delInstrText>
        </w:r>
      </w:del>
      <w:r w:rsidR="00511485">
        <w:rPr>
          <w:noProof/>
        </w:rPr>
        <w:fldChar w:fldCharType="end"/>
      </w:r>
      <w:r>
        <w:instrText>)</w:instrText>
      </w:r>
      <w:r>
        <w:fldChar w:fldCharType="end"/>
      </w:r>
    </w:p>
    <w:p w14:paraId="1497A9E8" w14:textId="23F0FD5D" w:rsidR="00FB6012" w:rsidRDefault="00FB6012" w:rsidP="00FB6012">
      <w:r>
        <w:t xml:space="preserve">The linearizations along </w:t>
      </w:r>
      <w:r w:rsidR="00905817" w:rsidRPr="00905817">
        <w:rPr>
          <w:position w:val="-10"/>
        </w:rPr>
        <w:object w:dxaOrig="340" w:dyaOrig="320" w14:anchorId="6265CB93">
          <v:shape id="_x0000_i1965" type="#_x0000_t75" style="width:17pt;height:15.6pt" o:ole="">
            <v:imagedata r:id="rId1900" o:title=""/>
          </v:shape>
          <o:OLEObject Type="Embed" ProgID="Equation.DSMT4" ShapeID="_x0000_i1965" DrawAspect="Content" ObjectID="_1494318057" r:id="rId1901"/>
        </w:object>
      </w:r>
      <w:r>
        <w:t xml:space="preserve"> and </w:t>
      </w:r>
      <w:r w:rsidR="00905817" w:rsidRPr="00905817">
        <w:rPr>
          <w:position w:val="-6"/>
        </w:rPr>
        <w:object w:dxaOrig="340" w:dyaOrig="279" w14:anchorId="6F12CA21">
          <v:shape id="_x0000_i1966" type="#_x0000_t75" style="width:17pt;height:14.25pt" o:ole="">
            <v:imagedata r:id="rId1902" o:title=""/>
          </v:shape>
          <o:OLEObject Type="Embed" ProgID="Equation.DSMT4" ShapeID="_x0000_i1966" DrawAspect="Content" ObjectID="_1494318058" r:id="rId1903"/>
        </w:object>
      </w:r>
      <w:r>
        <w:t xml:space="preserve"> reduce to zero, </w:t>
      </w:r>
      <w:r w:rsidR="00905817" w:rsidRPr="00905817">
        <w:rPr>
          <w:position w:val="-14"/>
        </w:rPr>
        <w:object w:dxaOrig="1800" w:dyaOrig="400" w14:anchorId="07160677">
          <v:shape id="_x0000_i1967" type="#_x0000_t75" style="width:91pt;height:19.7pt" o:ole="">
            <v:imagedata r:id="rId1904" o:title=""/>
          </v:shape>
          <o:OLEObject Type="Embed" ProgID="Equation.DSMT4" ShapeID="_x0000_i1967" DrawAspect="Content" ObjectID="_1494318059" r:id="rId1905"/>
        </w:object>
      </w:r>
      <w:r>
        <w:t xml:space="preserve"> and </w:t>
      </w:r>
      <w:r w:rsidR="00905817" w:rsidRPr="00905817">
        <w:rPr>
          <w:position w:val="-14"/>
        </w:rPr>
        <w:object w:dxaOrig="1780" w:dyaOrig="400" w14:anchorId="530F59D8">
          <v:shape id="_x0000_i1968" type="#_x0000_t75" style="width:89pt;height:19.7pt" o:ole="">
            <v:imagedata r:id="rId1906" o:title=""/>
          </v:shape>
          <o:OLEObject Type="Embed" ProgID="Equation.DSMT4" ShapeID="_x0000_i1968" DrawAspect="Content" ObjectID="_1494318060" r:id="rId1907"/>
        </w:object>
      </w:r>
      <w:r>
        <w:t>.</w:t>
      </w:r>
    </w:p>
    <w:p w14:paraId="195DEE71" w14:textId="77777777" w:rsidR="00FB6012" w:rsidRDefault="00FB6012" w:rsidP="00FB6012"/>
    <w:p w14:paraId="439131A1" w14:textId="77777777" w:rsidR="00FB6012" w:rsidRDefault="00FB6012" w:rsidP="00FB6012">
      <w:pPr>
        <w:pStyle w:val="Heading3"/>
      </w:pPr>
      <w:bookmarkStart w:id="534" w:name="_Toc176704848"/>
      <w:bookmarkStart w:id="535" w:name="_Toc289032554"/>
      <w:r>
        <w:t>Discretization</w:t>
      </w:r>
      <w:bookmarkEnd w:id="534"/>
      <w:bookmarkEnd w:id="535"/>
    </w:p>
    <w:p w14:paraId="3429B964" w14:textId="77777777" w:rsidR="00FB6012" w:rsidRDefault="00FB6012" w:rsidP="00FB6012">
      <w:r>
        <w:t>To discretize the virtual work relations, let</w:t>
      </w:r>
    </w:p>
    <w:p w14:paraId="3FBA0B3E" w14:textId="431F06C1" w:rsidR="00FB6012" w:rsidRDefault="00FB6012" w:rsidP="00FB6012">
      <w:pPr>
        <w:pStyle w:val="MTDisplayEquation"/>
      </w:pPr>
      <w:r>
        <w:tab/>
      </w:r>
      <w:r w:rsidR="00905817" w:rsidRPr="00905817">
        <w:rPr>
          <w:position w:val="-202"/>
        </w:rPr>
        <w:object w:dxaOrig="3700" w:dyaOrig="2060" w14:anchorId="214B89ED">
          <v:shape id="_x0000_i1969" type="#_x0000_t75" style="width:185.45pt;height:102.55pt" o:ole="">
            <v:imagedata r:id="rId1908" o:title=""/>
          </v:shape>
          <o:OLEObject Type="Embed" ProgID="Equation.DSMT4" ShapeID="_x0000_i1969" DrawAspect="Content" ObjectID="_1494318061" r:id="rId190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36" w:author="rawlins" w:date="2015-05-19T17:23:00Z">
        <w:r w:rsidR="00D3178E">
          <w:rPr>
            <w:noProof/>
          </w:rPr>
          <w:instrText>95</w:instrText>
        </w:r>
      </w:ins>
      <w:ins w:id="537" w:author="Gerard" w:date="2015-05-06T12:49:00Z">
        <w:del w:id="538" w:author="rawlins" w:date="2015-05-19T16:10:00Z">
          <w:r w:rsidR="00E3755C" w:rsidDel="00752FD5">
            <w:rPr>
              <w:noProof/>
            </w:rPr>
            <w:delInstrText>95</w:delInstrText>
          </w:r>
        </w:del>
      </w:ins>
      <w:del w:id="539" w:author="rawlins" w:date="2015-05-19T16:10:00Z">
        <w:r w:rsidR="008D52AD" w:rsidDel="00752FD5">
          <w:rPr>
            <w:noProof/>
          </w:rPr>
          <w:delInstrText>94</w:delInstrText>
        </w:r>
      </w:del>
      <w:r w:rsidR="00511485">
        <w:rPr>
          <w:noProof/>
        </w:rPr>
        <w:fldChar w:fldCharType="end"/>
      </w:r>
      <w:r>
        <w:instrText>)</w:instrText>
      </w:r>
      <w:r>
        <w:fldChar w:fldCharType="end"/>
      </w:r>
    </w:p>
    <w:p w14:paraId="5F4E2229" w14:textId="3F3AC734" w:rsidR="00FB6012" w:rsidRDefault="00FB6012" w:rsidP="00FB6012">
      <w:r>
        <w:t xml:space="preserve">where </w:t>
      </w:r>
      <w:r w:rsidR="00905817" w:rsidRPr="00905817">
        <w:rPr>
          <w:position w:val="-12"/>
        </w:rPr>
        <w:object w:dxaOrig="340" w:dyaOrig="360" w14:anchorId="29CCF72A">
          <v:shape id="_x0000_i1970" type="#_x0000_t75" style="width:17pt;height:19pt" o:ole="">
            <v:imagedata r:id="rId1910" o:title=""/>
          </v:shape>
          <o:OLEObject Type="Embed" ProgID="Equation.DSMT4" ShapeID="_x0000_i1970" DrawAspect="Content" ObjectID="_1494318062" r:id="rId1911"/>
        </w:object>
      </w:r>
      <w:r>
        <w:t xml:space="preserve"> represents the interpolation functions over an element, </w:t>
      </w:r>
      <w:r w:rsidR="00905817" w:rsidRPr="00905817">
        <w:rPr>
          <w:position w:val="-12"/>
        </w:rPr>
        <w:object w:dxaOrig="440" w:dyaOrig="360" w14:anchorId="4C330006">
          <v:shape id="_x0000_i1971" type="#_x0000_t75" style="width:21.75pt;height:19pt" o:ole="">
            <v:imagedata r:id="rId1912" o:title=""/>
          </v:shape>
          <o:OLEObject Type="Embed" ProgID="Equation.DSMT4" ShapeID="_x0000_i1971" DrawAspect="Content" ObjectID="_1494318063" r:id="rId1913"/>
        </w:object>
      </w:r>
      <w:r>
        <w:t xml:space="preserve">, </w:t>
      </w:r>
      <w:r w:rsidR="00905817" w:rsidRPr="00905817">
        <w:rPr>
          <w:position w:val="-12"/>
        </w:rPr>
        <w:object w:dxaOrig="440" w:dyaOrig="360" w14:anchorId="7AEBDFEF">
          <v:shape id="_x0000_i1972" type="#_x0000_t75" style="width:21.75pt;height:19pt" o:ole="">
            <v:imagedata r:id="rId1914" o:title=""/>
          </v:shape>
          <o:OLEObject Type="Embed" ProgID="Equation.DSMT4" ShapeID="_x0000_i1972" DrawAspect="Content" ObjectID="_1494318064" r:id="rId1915"/>
        </w:object>
      </w:r>
      <w:r>
        <w:t xml:space="preserve">, </w:t>
      </w:r>
      <w:r w:rsidR="00905817" w:rsidRPr="00905817">
        <w:rPr>
          <w:position w:val="-12"/>
        </w:rPr>
        <w:object w:dxaOrig="400" w:dyaOrig="360" w14:anchorId="5E1099F9">
          <v:shape id="_x0000_i1973" type="#_x0000_t75" style="width:19.7pt;height:19pt" o:ole="">
            <v:imagedata r:id="rId1916" o:title=""/>
          </v:shape>
          <o:OLEObject Type="Embed" ProgID="Equation.DSMT4" ShapeID="_x0000_i1973" DrawAspect="Content" ObjectID="_1494318065" r:id="rId1917"/>
        </w:object>
      </w:r>
      <w:r>
        <w:t xml:space="preserve">, </w:t>
      </w:r>
      <w:r w:rsidR="00905817" w:rsidRPr="00905817">
        <w:rPr>
          <w:position w:val="-12"/>
        </w:rPr>
        <w:object w:dxaOrig="440" w:dyaOrig="360" w14:anchorId="76BE4949">
          <v:shape id="_x0000_i1974" type="#_x0000_t75" style="width:21.75pt;height:19pt" o:ole="">
            <v:imagedata r:id="rId1918" o:title=""/>
          </v:shape>
          <o:OLEObject Type="Embed" ProgID="Equation.DSMT4" ShapeID="_x0000_i1974" DrawAspect="Content" ObjectID="_1494318066" r:id="rId1919"/>
        </w:object>
      </w:r>
      <w:r>
        <w:t xml:space="preserve">, </w:t>
      </w:r>
      <w:r w:rsidR="00905817" w:rsidRPr="00905817">
        <w:rPr>
          <w:position w:val="-12"/>
        </w:rPr>
        <w:object w:dxaOrig="420" w:dyaOrig="360" w14:anchorId="5FE73AC1">
          <v:shape id="_x0000_i1975" type="#_x0000_t75" style="width:20.4pt;height:19pt" o:ole="">
            <v:imagedata r:id="rId1920" o:title=""/>
          </v:shape>
          <o:OLEObject Type="Embed" ProgID="Equation.DSMT4" ShapeID="_x0000_i1975" DrawAspect="Content" ObjectID="_1494318067" r:id="rId1921"/>
        </w:object>
      </w:r>
      <w:r>
        <w:t xml:space="preserve"> and </w:t>
      </w:r>
      <w:r w:rsidR="00905817" w:rsidRPr="00905817">
        <w:rPr>
          <w:position w:val="-12"/>
        </w:rPr>
        <w:object w:dxaOrig="400" w:dyaOrig="360" w14:anchorId="4E574BFF">
          <v:shape id="_x0000_i1976" type="#_x0000_t75" style="width:19.7pt;height:19pt" o:ole="">
            <v:imagedata r:id="rId1922" o:title=""/>
          </v:shape>
          <o:OLEObject Type="Embed" ProgID="Equation.DSMT4" ShapeID="_x0000_i1976" DrawAspect="Content" ObjectID="_1494318068" r:id="rId1923"/>
        </w:object>
      </w:r>
      <w:r>
        <w:t xml:space="preserve"> respectively represent the nodal values of </w:t>
      </w:r>
      <w:r w:rsidR="00905817" w:rsidRPr="00905817">
        <w:rPr>
          <w:position w:val="-6"/>
        </w:rPr>
        <w:object w:dxaOrig="340" w:dyaOrig="279" w14:anchorId="1BB08E68">
          <v:shape id="_x0000_i1977" type="#_x0000_t75" style="width:17pt;height:14.25pt" o:ole="">
            <v:imagedata r:id="rId1924" o:title=""/>
          </v:shape>
          <o:OLEObject Type="Embed" ProgID="Equation.DSMT4" ShapeID="_x0000_i1977" DrawAspect="Content" ObjectID="_1494318069" r:id="rId1925"/>
        </w:object>
      </w:r>
      <w:r>
        <w:t xml:space="preserve">, </w:t>
      </w:r>
      <w:r w:rsidR="00905817" w:rsidRPr="00905817">
        <w:rPr>
          <w:position w:val="-10"/>
        </w:rPr>
        <w:object w:dxaOrig="380" w:dyaOrig="320" w14:anchorId="5330836A">
          <v:shape id="_x0000_i1978" type="#_x0000_t75" style="width:19pt;height:15.6pt" o:ole="">
            <v:imagedata r:id="rId1926" o:title=""/>
          </v:shape>
          <o:OLEObject Type="Embed" ProgID="Equation.DSMT4" ShapeID="_x0000_i1978" DrawAspect="Content" ObjectID="_1494318070" r:id="rId1927"/>
        </w:object>
      </w:r>
      <w:r>
        <w:t xml:space="preserve">, </w:t>
      </w:r>
      <w:r w:rsidR="00905817" w:rsidRPr="00905817">
        <w:rPr>
          <w:position w:val="-6"/>
        </w:rPr>
        <w:object w:dxaOrig="320" w:dyaOrig="279" w14:anchorId="121DA02A">
          <v:shape id="_x0000_i1979" type="#_x0000_t75" style="width:15.6pt;height:14.25pt" o:ole="">
            <v:imagedata r:id="rId1928" o:title=""/>
          </v:shape>
          <o:OLEObject Type="Embed" ProgID="Equation.DSMT4" ShapeID="_x0000_i1979" DrawAspect="Content" ObjectID="_1494318071" r:id="rId1929"/>
        </w:object>
      </w:r>
      <w:r>
        <w:t xml:space="preserve">, </w:t>
      </w:r>
      <w:r w:rsidR="00905817" w:rsidRPr="00905817">
        <w:rPr>
          <w:position w:val="-6"/>
        </w:rPr>
        <w:object w:dxaOrig="360" w:dyaOrig="279" w14:anchorId="286402C7">
          <v:shape id="_x0000_i1980" type="#_x0000_t75" style="width:19pt;height:14.25pt" o:ole="">
            <v:imagedata r:id="rId1930" o:title=""/>
          </v:shape>
          <o:OLEObject Type="Embed" ProgID="Equation.DSMT4" ShapeID="_x0000_i1980" DrawAspect="Content" ObjectID="_1494318072" r:id="rId1931"/>
        </w:object>
      </w:r>
      <w:r>
        <w:t xml:space="preserve">, </w:t>
      </w:r>
      <w:r w:rsidR="00905817" w:rsidRPr="00905817">
        <w:rPr>
          <w:position w:val="-10"/>
        </w:rPr>
        <w:object w:dxaOrig="340" w:dyaOrig="320" w14:anchorId="068CCD19">
          <v:shape id="_x0000_i1981" type="#_x0000_t75" style="width:17pt;height:15.6pt" o:ole="">
            <v:imagedata r:id="rId1932" o:title=""/>
          </v:shape>
          <o:OLEObject Type="Embed" ProgID="Equation.DSMT4" ShapeID="_x0000_i1981" DrawAspect="Content" ObjectID="_1494318073" r:id="rId1933"/>
        </w:object>
      </w:r>
      <w:r>
        <w:t xml:space="preserve"> and </w:t>
      </w:r>
      <w:r w:rsidR="00905817" w:rsidRPr="00905817">
        <w:rPr>
          <w:position w:val="-6"/>
        </w:rPr>
        <w:object w:dxaOrig="340" w:dyaOrig="279" w14:anchorId="570E68E8">
          <v:shape id="_x0000_i1982" type="#_x0000_t75" style="width:17pt;height:14.25pt" o:ole="">
            <v:imagedata r:id="rId1934" o:title=""/>
          </v:shape>
          <o:OLEObject Type="Embed" ProgID="Equation.DSMT4" ShapeID="_x0000_i1982" DrawAspect="Content" ObjectID="_1494318074" r:id="rId1935"/>
        </w:object>
      </w:r>
      <w:r>
        <w:t xml:space="preserve">; </w:t>
      </w:r>
      <w:r w:rsidR="00905817" w:rsidRPr="00905817">
        <w:rPr>
          <w:position w:val="-6"/>
        </w:rPr>
        <w:object w:dxaOrig="260" w:dyaOrig="220" w14:anchorId="0502661C">
          <v:shape id="_x0000_i1983" type="#_x0000_t75" style="width:12.9pt;height:10.85pt" o:ole="">
            <v:imagedata r:id="rId1936" o:title=""/>
          </v:shape>
          <o:OLEObject Type="Embed" ProgID="Equation.DSMT4" ShapeID="_x0000_i1983" DrawAspect="Content" ObjectID="_1494318075" r:id="rId1937"/>
        </w:object>
      </w:r>
      <w:r>
        <w:t xml:space="preserve"> is the number of nodes in an element.</w:t>
      </w:r>
    </w:p>
    <w:p w14:paraId="53817A86" w14:textId="77777777" w:rsidR="00FB6012" w:rsidRDefault="00FB6012" w:rsidP="00FB6012"/>
    <w:p w14:paraId="29465BA5" w14:textId="34BB7909" w:rsidR="00FB6012" w:rsidRDefault="00FB6012" w:rsidP="00FB6012">
      <w:r>
        <w:t xml:space="preserve">The discretized form of </w:t>
      </w:r>
      <w:r w:rsidR="00905817" w:rsidRPr="00905817">
        <w:rPr>
          <w:position w:val="-12"/>
        </w:rPr>
        <w:object w:dxaOrig="540" w:dyaOrig="360" w14:anchorId="1F93185D">
          <v:shape id="_x0000_i1984" type="#_x0000_t75" style="width:27.15pt;height:19pt" o:ole="">
            <v:imagedata r:id="rId1938" o:title=""/>
          </v:shape>
          <o:OLEObject Type="Embed" ProgID="Equation.DSMT4" ShapeID="_x0000_i1984" DrawAspect="Content" ObjectID="_1494318076" r:id="rId1939"/>
        </w:object>
      </w:r>
      <w:r>
        <w:t xml:space="preserve"> in </w:t>
      </w:r>
      <w:r w:rsidR="00605580">
        <w:fldChar w:fldCharType="begin"/>
      </w:r>
      <w:r w:rsidR="00605580">
        <w:instrText xml:space="preserve"> GOTOBUTTON ZEqnNum588916  \* MERGEFORMAT </w:instrText>
      </w:r>
      <w:r w:rsidR="00511485">
        <w:fldChar w:fldCharType="begin"/>
      </w:r>
      <w:r w:rsidR="00511485">
        <w:instrText xml:space="preserve"> REF ZEqnNum588916 \* Charformat \! \* MERGEFORMAT </w:instrText>
      </w:r>
      <w:r w:rsidR="00511485">
        <w:fldChar w:fldCharType="separate"/>
      </w:r>
      <w:ins w:id="540" w:author="rawlins" w:date="2015-05-19T17:23:00Z">
        <w:r w:rsidR="00D3178E">
          <w:instrText>(3.56)</w:instrText>
        </w:r>
      </w:ins>
      <w:ins w:id="541" w:author="Gerard" w:date="2015-05-06T12:49:00Z">
        <w:del w:id="542" w:author="rawlins" w:date="2015-05-19T16:10:00Z">
          <w:r w:rsidR="00E3755C" w:rsidDel="00752FD5">
            <w:delInstrText>(3.56)</w:delInstrText>
          </w:r>
        </w:del>
      </w:ins>
      <w:del w:id="543" w:author="rawlins" w:date="2015-05-19T16:10:00Z">
        <w:r w:rsidR="008D52AD" w:rsidDel="00752FD5">
          <w:delInstrText>(3.55)</w:delInstrText>
        </w:r>
      </w:del>
      <w:r w:rsidR="00511485">
        <w:fldChar w:fldCharType="end"/>
      </w:r>
      <w:r w:rsidR="00605580">
        <w:fldChar w:fldCharType="end"/>
      </w:r>
      <w:r>
        <w:t xml:space="preserve"> may be written as</w:t>
      </w:r>
    </w:p>
    <w:p w14:paraId="0B36912D" w14:textId="676F2C86" w:rsidR="00FB6012" w:rsidRDefault="00FB6012" w:rsidP="00FB6012">
      <w:pPr>
        <w:pStyle w:val="MTDisplayEquation"/>
      </w:pPr>
      <w:r>
        <w:tab/>
      </w:r>
      <w:r w:rsidR="00905817" w:rsidRPr="00905817">
        <w:rPr>
          <w:position w:val="-106"/>
        </w:rPr>
        <w:object w:dxaOrig="4459" w:dyaOrig="1540" w14:anchorId="58F255DA">
          <v:shape id="_x0000_i1985" type="#_x0000_t75" style="width:222.8pt;height:76.75pt" o:ole="">
            <v:imagedata r:id="rId1940" o:title=""/>
          </v:shape>
          <o:OLEObject Type="Embed" ProgID="Equation.DSMT4" ShapeID="_x0000_i1985" DrawAspect="Content" ObjectID="_1494318077" r:id="rId19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44" w:author="rawlins" w:date="2015-05-19T17:23:00Z">
        <w:r w:rsidR="00D3178E">
          <w:rPr>
            <w:noProof/>
          </w:rPr>
          <w:instrText>96</w:instrText>
        </w:r>
      </w:ins>
      <w:ins w:id="545" w:author="Gerard" w:date="2015-05-06T12:49:00Z">
        <w:del w:id="546" w:author="rawlins" w:date="2015-05-19T16:10:00Z">
          <w:r w:rsidR="00E3755C" w:rsidDel="00752FD5">
            <w:rPr>
              <w:noProof/>
            </w:rPr>
            <w:delInstrText>96</w:delInstrText>
          </w:r>
        </w:del>
      </w:ins>
      <w:del w:id="547" w:author="rawlins" w:date="2015-05-19T16:10:00Z">
        <w:r w:rsidR="008D52AD" w:rsidDel="00752FD5">
          <w:rPr>
            <w:noProof/>
          </w:rPr>
          <w:delInstrText>95</w:delInstrText>
        </w:r>
      </w:del>
      <w:r w:rsidR="00511485">
        <w:rPr>
          <w:noProof/>
        </w:rPr>
        <w:fldChar w:fldCharType="end"/>
      </w:r>
      <w:r>
        <w:instrText>)</w:instrText>
      </w:r>
      <w:r>
        <w:fldChar w:fldCharType="end"/>
      </w:r>
    </w:p>
    <w:p w14:paraId="476C22B8" w14:textId="31961BD1" w:rsidR="00FB6012" w:rsidRDefault="00FB6012" w:rsidP="00FB6012">
      <w:r>
        <w:lastRenderedPageBreak/>
        <w:t xml:space="preserve">where </w:t>
      </w:r>
      <w:r w:rsidR="00905817" w:rsidRPr="00905817">
        <w:rPr>
          <w:position w:val="-12"/>
        </w:rPr>
        <w:object w:dxaOrig="260" w:dyaOrig="360" w14:anchorId="71B2A373">
          <v:shape id="_x0000_i1986" type="#_x0000_t75" style="width:12.9pt;height:19pt" o:ole="">
            <v:imagedata r:id="rId1942" o:title=""/>
          </v:shape>
          <o:OLEObject Type="Embed" ProgID="Equation.DSMT4" ShapeID="_x0000_i1986" DrawAspect="Content" ObjectID="_1494318078" r:id="rId1943"/>
        </w:object>
      </w:r>
      <w:r>
        <w:t xml:space="preserve"> is the number of elements in </w:t>
      </w:r>
      <w:r w:rsidR="00905817" w:rsidRPr="00905817">
        <w:rPr>
          <w:position w:val="-6"/>
        </w:rPr>
        <w:object w:dxaOrig="200" w:dyaOrig="279" w14:anchorId="51895AC8">
          <v:shape id="_x0000_i1987" type="#_x0000_t75" style="width:10.2pt;height:14.25pt" o:ole="">
            <v:imagedata r:id="rId1944" o:title=""/>
          </v:shape>
          <o:OLEObject Type="Embed" ProgID="Equation.DSMT4" ShapeID="_x0000_i1987" DrawAspect="Content" ObjectID="_1494318079" r:id="rId1945"/>
        </w:object>
      </w:r>
      <w:r>
        <w:t xml:space="preserve">, </w:t>
      </w:r>
      <w:r w:rsidR="00905817" w:rsidRPr="00905817">
        <w:rPr>
          <w:position w:val="-12"/>
        </w:rPr>
        <w:object w:dxaOrig="380" w:dyaOrig="400" w14:anchorId="436561F7">
          <v:shape id="_x0000_i1988" type="#_x0000_t75" style="width:19pt;height:19.7pt" o:ole="">
            <v:imagedata r:id="rId1946" o:title=""/>
          </v:shape>
          <o:OLEObject Type="Embed" ProgID="Equation.DSMT4" ShapeID="_x0000_i1988" DrawAspect="Content" ObjectID="_1494318080" r:id="rId1947"/>
        </w:object>
      </w:r>
      <w:r>
        <w:t xml:space="preserve"> is the number of integration points in the </w:t>
      </w:r>
      <w:r w:rsidR="00905817" w:rsidRPr="00905817">
        <w:rPr>
          <w:position w:val="-6"/>
        </w:rPr>
        <w:object w:dxaOrig="360" w:dyaOrig="220" w14:anchorId="0732807A">
          <v:shape id="_x0000_i1989" type="#_x0000_t75" style="width:19pt;height:10.85pt" o:ole="">
            <v:imagedata r:id="rId1948" o:title=""/>
          </v:shape>
          <o:OLEObject Type="Embed" ProgID="Equation.DSMT4" ShapeID="_x0000_i1989" DrawAspect="Content" ObjectID="_1494318081" r:id="rId1949"/>
        </w:object>
      </w:r>
      <w:r>
        <w:t xml:space="preserve">th element, </w:t>
      </w:r>
      <w:r w:rsidR="00905817" w:rsidRPr="00905817">
        <w:rPr>
          <w:position w:val="-12"/>
        </w:rPr>
        <w:object w:dxaOrig="320" w:dyaOrig="360" w14:anchorId="06B26C93">
          <v:shape id="_x0000_i1990" type="#_x0000_t75" style="width:15.6pt;height:19pt" o:ole="">
            <v:imagedata r:id="rId1950" o:title=""/>
          </v:shape>
          <o:OLEObject Type="Embed" ProgID="Equation.DSMT4" ShapeID="_x0000_i1990" DrawAspect="Content" ObjectID="_1494318082" r:id="rId1951"/>
        </w:object>
      </w:r>
      <w:r>
        <w:t xml:space="preserve"> is the quadrature weight associated with the </w:t>
      </w:r>
      <w:r w:rsidR="00905817" w:rsidRPr="00905817">
        <w:rPr>
          <w:position w:val="-6"/>
        </w:rPr>
        <w:object w:dxaOrig="380" w:dyaOrig="279" w14:anchorId="0456D160">
          <v:shape id="_x0000_i1991" type="#_x0000_t75" style="width:19pt;height:14.25pt" o:ole="">
            <v:imagedata r:id="rId1952" o:title=""/>
          </v:shape>
          <o:OLEObject Type="Embed" ProgID="Equation.DSMT4" ShapeID="_x0000_i1991" DrawAspect="Content" ObjectID="_1494318083" r:id="rId1953"/>
        </w:object>
      </w:r>
      <w:r>
        <w:t xml:space="preserve">th integration point, and </w:t>
      </w:r>
      <w:r w:rsidR="00905817" w:rsidRPr="00905817">
        <w:rPr>
          <w:position w:val="-14"/>
        </w:rPr>
        <w:object w:dxaOrig="300" w:dyaOrig="380" w14:anchorId="542064BE">
          <v:shape id="_x0000_i1992" type="#_x0000_t75" style="width:14.95pt;height:19pt" o:ole="">
            <v:imagedata r:id="rId1954" o:title=""/>
          </v:shape>
          <o:OLEObject Type="Embed" ProgID="Equation.DSMT4" ShapeID="_x0000_i1992" DrawAspect="Content" ObjectID="_1494318084" r:id="rId1955"/>
        </w:object>
      </w:r>
      <w:r>
        <w:t xml:space="preserve"> is the Jacobian of the transformation from the current spatial configuration to the parametric space of the element. In the above expression,</w:t>
      </w:r>
    </w:p>
    <w:p w14:paraId="1A7CCF9A" w14:textId="65ACA79E" w:rsidR="00FB6012" w:rsidRDefault="00FB6012" w:rsidP="00FB6012">
      <w:pPr>
        <w:pStyle w:val="MTDisplayEquation"/>
      </w:pPr>
      <w:r>
        <w:tab/>
      </w:r>
      <w:r w:rsidR="00905817" w:rsidRPr="00905817">
        <w:rPr>
          <w:position w:val="-88"/>
        </w:rPr>
        <w:object w:dxaOrig="3400" w:dyaOrig="1660" w14:anchorId="3640A2D9">
          <v:shape id="_x0000_i1993" type="#_x0000_t75" style="width:169.8pt;height:82.85pt" o:ole="">
            <v:imagedata r:id="rId1956" o:title=""/>
          </v:shape>
          <o:OLEObject Type="Embed" ProgID="Equation.DSMT4" ShapeID="_x0000_i1993" DrawAspect="Content" ObjectID="_1494318085" r:id="rId19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w:instrText>
      </w:r>
      <w:r w:rsidR="00511485">
        <w:instrText xml:space="preserv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48" w:author="rawlins" w:date="2015-05-19T17:23:00Z">
        <w:r w:rsidR="00D3178E">
          <w:rPr>
            <w:noProof/>
          </w:rPr>
          <w:instrText>97</w:instrText>
        </w:r>
      </w:ins>
      <w:ins w:id="549" w:author="Gerard" w:date="2015-05-06T12:49:00Z">
        <w:del w:id="550" w:author="rawlins" w:date="2015-05-19T16:10:00Z">
          <w:r w:rsidR="00E3755C" w:rsidDel="00752FD5">
            <w:rPr>
              <w:noProof/>
            </w:rPr>
            <w:delInstrText>97</w:delInstrText>
          </w:r>
        </w:del>
      </w:ins>
      <w:del w:id="551" w:author="rawlins" w:date="2015-05-19T16:10:00Z">
        <w:r w:rsidR="008D52AD" w:rsidDel="00752FD5">
          <w:rPr>
            <w:noProof/>
          </w:rPr>
          <w:delInstrText>96</w:delInstrText>
        </w:r>
      </w:del>
      <w:r w:rsidR="00511485">
        <w:rPr>
          <w:noProof/>
        </w:rPr>
        <w:fldChar w:fldCharType="end"/>
      </w:r>
      <w:r>
        <w:instrText>)</w:instrText>
      </w:r>
      <w:r>
        <w:fldChar w:fldCharType="end"/>
      </w:r>
    </w:p>
    <w:p w14:paraId="413509DB" w14:textId="022A099E" w:rsidR="00FB6012" w:rsidRDefault="00FB6012" w:rsidP="00FB6012">
      <w:r>
        <w:t xml:space="preserve">and it is understood that </w:t>
      </w:r>
      <w:r w:rsidR="00905817" w:rsidRPr="00905817">
        <w:rPr>
          <w:position w:val="-14"/>
        </w:rPr>
        <w:object w:dxaOrig="300" w:dyaOrig="380" w14:anchorId="1ED7490B">
          <v:shape id="_x0000_i1994" type="#_x0000_t75" style="width:14.95pt;height:19pt" o:ole="">
            <v:imagedata r:id="rId1958" o:title=""/>
          </v:shape>
          <o:OLEObject Type="Embed" ProgID="Equation.DSMT4" ShapeID="_x0000_i1994" DrawAspect="Content" ObjectID="_1494318086" r:id="rId1959"/>
        </w:object>
      </w:r>
      <w:r>
        <w:t xml:space="preserve">, </w:t>
      </w:r>
      <w:r w:rsidR="00905817" w:rsidRPr="00905817">
        <w:rPr>
          <w:position w:val="-12"/>
        </w:rPr>
        <w:object w:dxaOrig="260" w:dyaOrig="380" w14:anchorId="278E6FF3">
          <v:shape id="_x0000_i1995" type="#_x0000_t75" style="width:12.9pt;height:19pt" o:ole="">
            <v:imagedata r:id="rId1960" o:title=""/>
          </v:shape>
          <o:OLEObject Type="Embed" ProgID="Equation.DSMT4" ShapeID="_x0000_i1995" DrawAspect="Content" ObjectID="_1494318087" r:id="rId1961"/>
        </w:object>
      </w:r>
      <w:r>
        <w:t xml:space="preserve">, </w:t>
      </w:r>
      <w:r w:rsidR="00905817" w:rsidRPr="00905817">
        <w:rPr>
          <w:position w:val="-12"/>
        </w:rPr>
        <w:object w:dxaOrig="279" w:dyaOrig="380" w14:anchorId="45CE5EC5">
          <v:shape id="_x0000_i1996" type="#_x0000_t75" style="width:14.25pt;height:19pt" o:ole="">
            <v:imagedata r:id="rId1962" o:title=""/>
          </v:shape>
          <o:OLEObject Type="Embed" ProgID="Equation.DSMT4" ShapeID="_x0000_i1996" DrawAspect="Content" ObjectID="_1494318088" r:id="rId1963"/>
        </w:object>
      </w:r>
      <w:r>
        <w:t xml:space="preserve"> and </w:t>
      </w:r>
      <w:r w:rsidR="00905817" w:rsidRPr="00905817">
        <w:rPr>
          <w:position w:val="-12"/>
        </w:rPr>
        <w:object w:dxaOrig="260" w:dyaOrig="380" w14:anchorId="78E6861C">
          <v:shape id="_x0000_i1997" type="#_x0000_t75" style="width:12.9pt;height:19pt" o:ole="">
            <v:imagedata r:id="rId1964" o:title=""/>
          </v:shape>
          <o:OLEObject Type="Embed" ProgID="Equation.DSMT4" ShapeID="_x0000_i1997" DrawAspect="Content" ObjectID="_1494318089" r:id="rId1965"/>
        </w:object>
      </w:r>
      <w:r>
        <w:t xml:space="preserve"> are evaluated at the parametric coordinates of the </w:t>
      </w:r>
      <w:r w:rsidR="00905817" w:rsidRPr="00905817">
        <w:rPr>
          <w:position w:val="-6"/>
        </w:rPr>
        <w:object w:dxaOrig="380" w:dyaOrig="279" w14:anchorId="50EE0878">
          <v:shape id="_x0000_i1998" type="#_x0000_t75" style="width:19pt;height:14.25pt" o:ole="">
            <v:imagedata r:id="rId1966" o:title=""/>
          </v:shape>
          <o:OLEObject Type="Embed" ProgID="Equation.DSMT4" ShapeID="_x0000_i1998" DrawAspect="Content" ObjectID="_1494318090" r:id="rId1967"/>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905817" w:rsidRPr="00905817">
        <w:rPr>
          <w:position w:val="-14"/>
        </w:rPr>
        <w:object w:dxaOrig="1400" w:dyaOrig="400" w14:anchorId="43616F5A">
          <v:shape id="_x0000_i1999" type="#_x0000_t75" style="width:69.95pt;height:19.7pt" o:ole="">
            <v:imagedata r:id="rId1968" o:title=""/>
          </v:shape>
          <o:OLEObject Type="Embed" ProgID="Equation.DSMT4" ShapeID="_x0000_i1999" DrawAspect="Content" ObjectID="_1494318091" r:id="rId1969"/>
        </w:object>
      </w:r>
      <w:r>
        <w:t xml:space="preserve"> appearing in </w:t>
      </w:r>
      <w:r w:rsidR="00605580">
        <w:fldChar w:fldCharType="begin"/>
      </w:r>
      <w:r w:rsidR="00605580">
        <w:instrText xml:space="preserve"> GOTOBUTTON ZEqnNum588916  \* MERGEFORMAT </w:instrText>
      </w:r>
      <w:r w:rsidR="00511485">
        <w:fldChar w:fldCharType="begin"/>
      </w:r>
      <w:r w:rsidR="00511485">
        <w:instrText xml:space="preserve"> REF ZEqnNum588916 \* Charformat \! \* MERGEFORMAT </w:instrText>
      </w:r>
      <w:r w:rsidR="00511485">
        <w:fldChar w:fldCharType="separate"/>
      </w:r>
      <w:ins w:id="552" w:author="rawlins" w:date="2015-05-19T17:23:00Z">
        <w:r w:rsidR="00D3178E">
          <w:instrText>(3.56)</w:instrText>
        </w:r>
      </w:ins>
      <w:ins w:id="553" w:author="Gerard" w:date="2015-05-06T12:49:00Z">
        <w:del w:id="554" w:author="rawlins" w:date="2015-05-19T16:10:00Z">
          <w:r w:rsidR="00E3755C" w:rsidDel="00752FD5">
            <w:delInstrText>(3.56)</w:delInstrText>
          </w:r>
        </w:del>
      </w:ins>
      <w:del w:id="555" w:author="rawlins" w:date="2015-05-19T16:10:00Z">
        <w:r w:rsidR="008D52AD" w:rsidDel="00752FD5">
          <w:delInstrText>(3.55)</w:delInstrText>
        </w:r>
      </w:del>
      <w:r w:rsidR="00511485">
        <w:fldChar w:fldCharType="end"/>
      </w:r>
      <w:r w:rsidR="00605580">
        <w:fldChar w:fldCharType="end"/>
      </w:r>
      <w:r>
        <w:t xml:space="preserve"> becomes </w:t>
      </w:r>
      <w:r w:rsidR="00905817" w:rsidRPr="00905817">
        <w:rPr>
          <w:position w:val="-14"/>
        </w:rPr>
        <w:object w:dxaOrig="1300" w:dyaOrig="400" w14:anchorId="65CBA84D">
          <v:shape id="_x0000_i2000" type="#_x0000_t75" style="width:65.2pt;height:19.7pt" o:ole="">
            <v:imagedata r:id="rId1970" o:title=""/>
          </v:shape>
          <o:OLEObject Type="Embed" ProgID="Equation.DSMT4" ShapeID="_x0000_i2000" DrawAspect="Content" ObjectID="_1494318092" r:id="rId1971"/>
        </w:object>
      </w:r>
      <w:r>
        <w:t xml:space="preserve"> when evaluated at the parametric coordinates </w:t>
      </w:r>
      <w:r w:rsidR="00905817" w:rsidRPr="00905817">
        <w:rPr>
          <w:position w:val="-16"/>
        </w:rPr>
        <w:object w:dxaOrig="1600" w:dyaOrig="440" w14:anchorId="292A8373">
          <v:shape id="_x0000_i2001" type="#_x0000_t75" style="width:80.15pt;height:21.75pt" o:ole="">
            <v:imagedata r:id="rId1972" o:title=""/>
          </v:shape>
          <o:OLEObject Type="Embed" ProgID="Equation.DSMT4" ShapeID="_x0000_i2001" DrawAspect="Content" ObjectID="_1494318093" r:id="rId1973"/>
        </w:object>
      </w:r>
      <w:r>
        <w:t xml:space="preserve"> of the </w:t>
      </w:r>
      <w:r w:rsidR="00905817" w:rsidRPr="00905817">
        <w:rPr>
          <w:position w:val="-6"/>
        </w:rPr>
        <w:object w:dxaOrig="380" w:dyaOrig="279" w14:anchorId="03516F60">
          <v:shape id="_x0000_i2002" type="#_x0000_t75" style="width:19pt;height:14.25pt" o:ole="">
            <v:imagedata r:id="rId1974" o:title=""/>
          </v:shape>
          <o:OLEObject Type="Embed" ProgID="Equation.DSMT4" ShapeID="_x0000_i2002" DrawAspect="Content" ObjectID="_1494318094" r:id="rId1975"/>
        </w:object>
      </w:r>
      <w:r>
        <w:t>th integration point.</w:t>
      </w:r>
    </w:p>
    <w:p w14:paraId="2AC7F844" w14:textId="77777777" w:rsidR="00FB6012" w:rsidRDefault="00FB6012" w:rsidP="00FB6012"/>
    <w:p w14:paraId="548C1D25" w14:textId="76A0DFEF" w:rsidR="00FB6012" w:rsidRDefault="00FB6012" w:rsidP="00FB6012">
      <w:r>
        <w:t xml:space="preserve">Similarly, the discretized form of </w:t>
      </w:r>
      <w:r w:rsidR="00905817" w:rsidRPr="00905817">
        <w:rPr>
          <w:position w:val="-14"/>
        </w:rPr>
        <w:object w:dxaOrig="4780" w:dyaOrig="400" w14:anchorId="73F1CFE3">
          <v:shape id="_x0000_i2003" type="#_x0000_t75" style="width:238.4pt;height:19.7pt" o:ole="">
            <v:imagedata r:id="rId1976" o:title=""/>
          </v:shape>
          <o:OLEObject Type="Embed" ProgID="Equation.DSMT4" ShapeID="_x0000_i2003" DrawAspect="Content" ObjectID="_1494318095" r:id="rId1977"/>
        </w:object>
      </w:r>
      <w:r>
        <w:t xml:space="preserve"> may be written as</w:t>
      </w:r>
    </w:p>
    <w:p w14:paraId="1E47097B" w14:textId="3EAA97A9" w:rsidR="00FB6012" w:rsidRDefault="00FB6012" w:rsidP="00FB6012">
      <w:pPr>
        <w:pStyle w:val="MTDisplayEquation"/>
      </w:pPr>
      <w:r>
        <w:tab/>
      </w:r>
      <w:r w:rsidR="00905817" w:rsidRPr="00905817">
        <w:rPr>
          <w:position w:val="-106"/>
        </w:rPr>
        <w:object w:dxaOrig="6960" w:dyaOrig="1540" w14:anchorId="5639C47D">
          <v:shape id="_x0000_i2004" type="#_x0000_t75" style="width:349.15pt;height:76.75pt" o:ole="">
            <v:imagedata r:id="rId1978" o:title=""/>
          </v:shape>
          <o:OLEObject Type="Embed" ProgID="Equation.DSMT4" ShapeID="_x0000_i2004" DrawAspect="Content" ObjectID="_1494318096" r:id="rId197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556" w:name="ZEqnNum438068"/>
      <w:r>
        <w:instrText>(</w:instrText>
      </w:r>
      <w:r w:rsidR="00511485">
        <w:fldChar w:fldCharType="begin"/>
      </w:r>
      <w:r w:rsidR="00511485">
        <w:instrText xml:space="preserve"> SEQ MTSec \c \* Arabic \*</w:instrText>
      </w:r>
      <w:r w:rsidR="00511485">
        <w:instrText xml:space="preserve">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57" w:author="rawlins" w:date="2015-05-19T17:23:00Z">
        <w:r w:rsidR="00D3178E">
          <w:rPr>
            <w:noProof/>
          </w:rPr>
          <w:instrText>98</w:instrText>
        </w:r>
      </w:ins>
      <w:ins w:id="558" w:author="Gerard" w:date="2015-05-06T12:49:00Z">
        <w:del w:id="559" w:author="rawlins" w:date="2015-05-19T16:10:00Z">
          <w:r w:rsidR="00E3755C" w:rsidDel="00752FD5">
            <w:rPr>
              <w:noProof/>
            </w:rPr>
            <w:delInstrText>98</w:delInstrText>
          </w:r>
        </w:del>
      </w:ins>
      <w:del w:id="560" w:author="rawlins" w:date="2015-05-19T16:10:00Z">
        <w:r w:rsidR="008D52AD" w:rsidDel="00752FD5">
          <w:rPr>
            <w:noProof/>
          </w:rPr>
          <w:delInstrText>97</w:delInstrText>
        </w:r>
      </w:del>
      <w:r w:rsidR="00511485">
        <w:rPr>
          <w:noProof/>
        </w:rPr>
        <w:fldChar w:fldCharType="end"/>
      </w:r>
      <w:r>
        <w:instrText>)</w:instrText>
      </w:r>
      <w:bookmarkEnd w:id="556"/>
      <w:r>
        <w:fldChar w:fldCharType="end"/>
      </w:r>
    </w:p>
    <w:p w14:paraId="264382E2" w14:textId="3272150C" w:rsidR="00FB6012" w:rsidRDefault="00FB6012" w:rsidP="00FB6012">
      <w:r>
        <w:t xml:space="preserve">where the terms in the first column are the discretized form of the linearization along </w:t>
      </w:r>
      <w:r w:rsidR="00905817" w:rsidRPr="00905817">
        <w:rPr>
          <w:position w:val="-6"/>
        </w:rPr>
        <w:object w:dxaOrig="360" w:dyaOrig="279" w14:anchorId="273CEC59">
          <v:shape id="_x0000_i2005" type="#_x0000_t75" style="width:19pt;height:14.25pt" o:ole="">
            <v:imagedata r:id="rId1980" o:title=""/>
          </v:shape>
          <o:OLEObject Type="Embed" ProgID="Equation.DSMT4" ShapeID="_x0000_i2005" DrawAspect="Content" ObjectID="_1494318097" r:id="rId1981"/>
        </w:object>
      </w:r>
      <w:r>
        <w:t>:</w:t>
      </w:r>
    </w:p>
    <w:p w14:paraId="0700F1B8" w14:textId="1830FB94" w:rsidR="00FB6012" w:rsidRDefault="00FB6012" w:rsidP="00FB6012">
      <w:pPr>
        <w:pStyle w:val="MTDisplayEquation"/>
      </w:pPr>
      <w:r>
        <w:tab/>
      </w:r>
      <w:r w:rsidR="00905817" w:rsidRPr="00905817">
        <w:rPr>
          <w:position w:val="-14"/>
        </w:rPr>
        <w:object w:dxaOrig="4900" w:dyaOrig="400" w14:anchorId="625BAF38">
          <v:shape id="_x0000_i2006" type="#_x0000_t75" style="width:245.2pt;height:19.7pt" o:ole="">
            <v:imagedata r:id="rId1982" o:title=""/>
          </v:shape>
          <o:OLEObject Type="Embed" ProgID="Equation.DSMT4" ShapeID="_x0000_i2006" DrawAspect="Content" ObjectID="_1494318098" r:id="rId19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61" w:author="rawlins" w:date="2015-05-19T17:23:00Z">
        <w:r w:rsidR="00D3178E">
          <w:rPr>
            <w:noProof/>
          </w:rPr>
          <w:instrText>99</w:instrText>
        </w:r>
      </w:ins>
      <w:ins w:id="562" w:author="Gerard" w:date="2015-05-06T12:49:00Z">
        <w:del w:id="563" w:author="rawlins" w:date="2015-05-19T16:10:00Z">
          <w:r w:rsidR="00E3755C" w:rsidDel="00752FD5">
            <w:rPr>
              <w:noProof/>
            </w:rPr>
            <w:delInstrText>99</w:delInstrText>
          </w:r>
        </w:del>
      </w:ins>
      <w:del w:id="564" w:author="rawlins" w:date="2015-05-19T16:10:00Z">
        <w:r w:rsidR="008D52AD" w:rsidDel="00752FD5">
          <w:rPr>
            <w:noProof/>
          </w:rPr>
          <w:delInstrText>98</w:delInstrText>
        </w:r>
      </w:del>
      <w:r w:rsidR="00511485">
        <w:rPr>
          <w:noProof/>
        </w:rPr>
        <w:fldChar w:fldCharType="end"/>
      </w:r>
      <w:r>
        <w:instrText>)</w:instrText>
      </w:r>
      <w:r>
        <w:fldChar w:fldCharType="end"/>
      </w:r>
    </w:p>
    <w:p w14:paraId="4A45DC9C" w14:textId="58D4A45F" w:rsidR="00FB6012" w:rsidRDefault="00FB6012" w:rsidP="00FB6012">
      <w:pPr>
        <w:pStyle w:val="MTDisplayEquation"/>
      </w:pPr>
      <w:r>
        <w:tab/>
      </w:r>
      <w:r w:rsidR="00905817" w:rsidRPr="00905817">
        <w:rPr>
          <w:position w:val="-16"/>
        </w:rPr>
        <w:object w:dxaOrig="2880" w:dyaOrig="480" w14:anchorId="7F7D3A77">
          <v:shape id="_x0000_i2007" type="#_x0000_t75" style="width:2in;height:24.45pt" o:ole="">
            <v:imagedata r:id="rId1984" o:title=""/>
          </v:shape>
          <o:OLEObject Type="Embed" ProgID="Equation.DSMT4" ShapeID="_x0000_i2007" DrawAspect="Content" ObjectID="_1494318099" r:id="rId198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w:instrText>
      </w:r>
      <w:r w:rsidR="00511485">
        <w:instrText xml:space="preserve">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65" w:author="rawlins" w:date="2015-05-19T17:23:00Z">
        <w:r w:rsidR="00D3178E">
          <w:rPr>
            <w:noProof/>
          </w:rPr>
          <w:instrText>100</w:instrText>
        </w:r>
      </w:ins>
      <w:ins w:id="566" w:author="Gerard" w:date="2015-05-06T12:49:00Z">
        <w:del w:id="567" w:author="rawlins" w:date="2015-05-19T16:10:00Z">
          <w:r w:rsidR="00E3755C" w:rsidDel="00752FD5">
            <w:rPr>
              <w:noProof/>
            </w:rPr>
            <w:delInstrText>100</w:delInstrText>
          </w:r>
        </w:del>
      </w:ins>
      <w:del w:id="568" w:author="rawlins" w:date="2015-05-19T16:10:00Z">
        <w:r w:rsidR="008D52AD" w:rsidDel="00752FD5">
          <w:rPr>
            <w:noProof/>
          </w:rPr>
          <w:delInstrText>99</w:delInstrText>
        </w:r>
      </w:del>
      <w:r w:rsidR="00511485">
        <w:rPr>
          <w:noProof/>
        </w:rPr>
        <w:fldChar w:fldCharType="end"/>
      </w:r>
      <w:r>
        <w:instrText>)</w:instrText>
      </w:r>
      <w:r>
        <w:fldChar w:fldCharType="end"/>
      </w:r>
    </w:p>
    <w:p w14:paraId="752D326C" w14:textId="4A3F3C43" w:rsidR="00FB6012" w:rsidRDefault="00FB6012" w:rsidP="00FB6012">
      <w:pPr>
        <w:pStyle w:val="MTDisplayEquation"/>
      </w:pPr>
      <w:r>
        <w:tab/>
      </w:r>
      <w:r w:rsidR="00905817" w:rsidRPr="00905817">
        <w:rPr>
          <w:position w:val="-16"/>
        </w:rPr>
        <w:object w:dxaOrig="2740" w:dyaOrig="480" w14:anchorId="2554C47E">
          <v:shape id="_x0000_i2008" type="#_x0000_t75" style="width:137.2pt;height:24.45pt" o:ole="">
            <v:imagedata r:id="rId1986" o:title=""/>
          </v:shape>
          <o:OLEObject Type="Embed" ProgID="Equation.DSMT4" ShapeID="_x0000_i2008" DrawAspect="Content" ObjectID="_1494318100" r:id="rId19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69" w:author="rawlins" w:date="2015-05-19T17:23:00Z">
        <w:r w:rsidR="00D3178E">
          <w:rPr>
            <w:noProof/>
          </w:rPr>
          <w:instrText>101</w:instrText>
        </w:r>
      </w:ins>
      <w:ins w:id="570" w:author="Gerard" w:date="2015-05-06T12:49:00Z">
        <w:del w:id="571" w:author="rawlins" w:date="2015-05-19T16:10:00Z">
          <w:r w:rsidR="00E3755C" w:rsidDel="00752FD5">
            <w:rPr>
              <w:noProof/>
            </w:rPr>
            <w:delInstrText>101</w:delInstrText>
          </w:r>
        </w:del>
      </w:ins>
      <w:del w:id="572" w:author="rawlins" w:date="2015-05-19T16:10:00Z">
        <w:r w:rsidR="008D52AD" w:rsidDel="00752FD5">
          <w:rPr>
            <w:noProof/>
          </w:rPr>
          <w:delInstrText>100</w:delInstrText>
        </w:r>
      </w:del>
      <w:r w:rsidR="00511485">
        <w:rPr>
          <w:noProof/>
        </w:rPr>
        <w:fldChar w:fldCharType="end"/>
      </w:r>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20BA4E23" w:rsidR="00FB6012" w:rsidRPr="009B4840" w:rsidRDefault="00FB6012" w:rsidP="00FB6012">
      <w:pPr>
        <w:pStyle w:val="MTDisplayEquation"/>
      </w:pPr>
      <w:r>
        <w:tab/>
      </w:r>
      <w:r w:rsidR="00905817" w:rsidRPr="00905817">
        <w:rPr>
          <w:position w:val="-4"/>
        </w:rPr>
        <w:object w:dxaOrig="180" w:dyaOrig="279" w14:anchorId="26F3E0E0">
          <v:shape id="_x0000_i2009" type="#_x0000_t75" style="width:8.85pt;height:14.25pt" o:ole="">
            <v:imagedata r:id="rId1988" o:title=""/>
          </v:shape>
          <o:OLEObject Type="Embed" ProgID="Equation.DSMT4" ShapeID="_x0000_i2009" DrawAspect="Content" ObjectID="_1494318101" r:id="rId198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73" w:author="rawlins" w:date="2015-05-19T17:23:00Z">
        <w:r w:rsidR="00D3178E">
          <w:rPr>
            <w:noProof/>
          </w:rPr>
          <w:instrText>102</w:instrText>
        </w:r>
      </w:ins>
      <w:ins w:id="574" w:author="Gerard" w:date="2015-05-06T12:49:00Z">
        <w:del w:id="575" w:author="rawlins" w:date="2015-05-19T16:10:00Z">
          <w:r w:rsidR="00E3755C" w:rsidDel="00752FD5">
            <w:rPr>
              <w:noProof/>
            </w:rPr>
            <w:delInstrText>102</w:delInstrText>
          </w:r>
        </w:del>
      </w:ins>
      <w:del w:id="576" w:author="rawlins" w:date="2015-05-19T16:10:00Z">
        <w:r w:rsidR="008D52AD" w:rsidDel="00752FD5">
          <w:rPr>
            <w:noProof/>
          </w:rPr>
          <w:delInstrText>101</w:delInstrText>
        </w:r>
      </w:del>
      <w:r w:rsidR="00511485">
        <w:rPr>
          <w:noProof/>
        </w:rPr>
        <w:fldChar w:fldCharType="end"/>
      </w:r>
      <w:r>
        <w:instrText>)</w:instrText>
      </w:r>
      <w:r>
        <w:fldChar w:fldCharType="end"/>
      </w:r>
    </w:p>
    <w:p w14:paraId="5ABBA235" w14:textId="4D1D993C" w:rsidR="00FB6012" w:rsidRDefault="00FB6012" w:rsidP="00FB6012">
      <w:pPr>
        <w:pStyle w:val="MTDisplayEquation"/>
      </w:pPr>
      <w:r>
        <w:tab/>
      </w:r>
      <w:r w:rsidR="00905817" w:rsidRPr="00905817">
        <w:rPr>
          <w:position w:val="-72"/>
        </w:rPr>
        <w:object w:dxaOrig="8720" w:dyaOrig="1560" w14:anchorId="20342252">
          <v:shape id="_x0000_i2010" type="#_x0000_t75" style="width:436.75pt;height:78.1pt" o:ole="">
            <v:imagedata r:id="rId1990" o:title=""/>
          </v:shape>
          <o:OLEObject Type="Embed" ProgID="Equation.DSMT4" ShapeID="_x0000_i2010" DrawAspect="Content" ObjectID="_1494318102" r:id="rId199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77" w:author="rawlins" w:date="2015-05-19T17:23:00Z">
        <w:r w:rsidR="00D3178E">
          <w:rPr>
            <w:noProof/>
          </w:rPr>
          <w:instrText>103</w:instrText>
        </w:r>
      </w:ins>
      <w:ins w:id="578" w:author="Gerard" w:date="2015-05-06T12:49:00Z">
        <w:del w:id="579" w:author="rawlins" w:date="2015-05-19T16:10:00Z">
          <w:r w:rsidR="00E3755C" w:rsidDel="00752FD5">
            <w:rPr>
              <w:noProof/>
            </w:rPr>
            <w:delInstrText>103</w:delInstrText>
          </w:r>
        </w:del>
      </w:ins>
      <w:del w:id="580" w:author="rawlins" w:date="2015-05-19T16:10:00Z">
        <w:r w:rsidR="008D52AD" w:rsidDel="00752FD5">
          <w:rPr>
            <w:noProof/>
          </w:rPr>
          <w:delInstrText>102</w:delInstrText>
        </w:r>
      </w:del>
      <w:r w:rsidR="00511485">
        <w:rPr>
          <w:noProof/>
        </w:rPr>
        <w:fldChar w:fldCharType="end"/>
      </w:r>
      <w:r>
        <w:instrText>)</w:instrText>
      </w:r>
      <w:r>
        <w:fldChar w:fldCharType="end"/>
      </w:r>
    </w:p>
    <w:p w14:paraId="6B4AAE9B" w14:textId="38D3EC79" w:rsidR="00FB6012" w:rsidRDefault="00FB6012" w:rsidP="00FB6012">
      <w:pPr>
        <w:pStyle w:val="MTDisplayEquation"/>
      </w:pPr>
      <w:r>
        <w:tab/>
      </w:r>
      <w:r w:rsidR="00905817" w:rsidRPr="00905817">
        <w:rPr>
          <w:position w:val="-28"/>
        </w:rPr>
        <w:object w:dxaOrig="4700" w:dyaOrig="680" w14:anchorId="026ECE2C">
          <v:shape id="_x0000_i2011" type="#_x0000_t75" style="width:235pt;height:34.65pt" o:ole="">
            <v:imagedata r:id="rId1992" o:title=""/>
          </v:shape>
          <o:OLEObject Type="Embed" ProgID="Equation.DSMT4" ShapeID="_x0000_i2011" DrawAspect="Content" ObjectID="_1494318103" r:id="rId199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81" w:author="rawlins" w:date="2015-05-19T17:23:00Z">
        <w:r w:rsidR="00D3178E">
          <w:rPr>
            <w:noProof/>
          </w:rPr>
          <w:instrText>104</w:instrText>
        </w:r>
      </w:ins>
      <w:ins w:id="582" w:author="Gerard" w:date="2015-05-06T12:49:00Z">
        <w:del w:id="583" w:author="rawlins" w:date="2015-05-19T16:10:00Z">
          <w:r w:rsidR="00E3755C" w:rsidDel="00752FD5">
            <w:rPr>
              <w:noProof/>
            </w:rPr>
            <w:delInstrText>104</w:delInstrText>
          </w:r>
        </w:del>
      </w:ins>
      <w:del w:id="584" w:author="rawlins" w:date="2015-05-19T16:10:00Z">
        <w:r w:rsidR="008D52AD" w:rsidDel="00752FD5">
          <w:rPr>
            <w:noProof/>
          </w:rPr>
          <w:delInstrText>103</w:delInstrText>
        </w:r>
      </w:del>
      <w:r w:rsidR="00511485">
        <w:rPr>
          <w:noProof/>
        </w:rPr>
        <w:fldChar w:fldCharType="end"/>
      </w:r>
      <w:r>
        <w:instrText>)</w:instrText>
      </w:r>
      <w:r>
        <w:fldChar w:fldCharType="end"/>
      </w:r>
    </w:p>
    <w:p w14:paraId="2B196AF8" w14:textId="2D8E47D2" w:rsidR="00FB6012" w:rsidRDefault="00FB6012" w:rsidP="00FB6012">
      <w:pPr>
        <w:pStyle w:val="MTDisplayEquation"/>
      </w:pPr>
      <w:r>
        <w:tab/>
      </w:r>
      <w:r w:rsidR="00905817" w:rsidRPr="00905817">
        <w:rPr>
          <w:position w:val="-38"/>
        </w:rPr>
        <w:object w:dxaOrig="7380" w:dyaOrig="880" w14:anchorId="1917F429">
          <v:shape id="_x0000_i2012" type="#_x0000_t75" style="width:368.85pt;height:44.15pt" o:ole="">
            <v:imagedata r:id="rId1994" o:title=""/>
          </v:shape>
          <o:OLEObject Type="Embed" ProgID="Equation.DSMT4" ShapeID="_x0000_i2012" DrawAspect="Content" ObjectID="_1494318104" r:id="rId199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85" w:author="rawlins" w:date="2015-05-19T17:23:00Z">
        <w:r w:rsidR="00D3178E">
          <w:rPr>
            <w:noProof/>
          </w:rPr>
          <w:instrText>105</w:instrText>
        </w:r>
      </w:ins>
      <w:ins w:id="586" w:author="Gerard" w:date="2015-05-06T12:49:00Z">
        <w:del w:id="587" w:author="rawlins" w:date="2015-05-19T16:10:00Z">
          <w:r w:rsidR="00E3755C" w:rsidDel="00752FD5">
            <w:rPr>
              <w:noProof/>
            </w:rPr>
            <w:delInstrText>105</w:delInstrText>
          </w:r>
        </w:del>
      </w:ins>
      <w:del w:id="588" w:author="rawlins" w:date="2015-05-19T16:10:00Z">
        <w:r w:rsidR="008D52AD" w:rsidDel="00752FD5">
          <w:rPr>
            <w:noProof/>
          </w:rPr>
          <w:delInstrText>104</w:delInstrText>
        </w:r>
      </w:del>
      <w:r w:rsidR="00511485">
        <w:rPr>
          <w:noProof/>
        </w:rPr>
        <w:fldChar w:fldCharType="end"/>
      </w:r>
      <w:r>
        <w:instrText>)</w:instrText>
      </w:r>
      <w:r>
        <w:fldChar w:fldCharType="end"/>
      </w:r>
    </w:p>
    <w:p w14:paraId="09296CE9" w14:textId="77777777" w:rsidR="00FB6012" w:rsidRDefault="00FB6012" w:rsidP="00FB6012"/>
    <w:p w14:paraId="1543DEB2" w14:textId="1A024132"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r w:rsidR="00511485">
        <w:fldChar w:fldCharType="begin"/>
      </w:r>
      <w:r w:rsidR="00511485">
        <w:instrText xml:space="preserve"> REF ZEqnNum438068 \* Charformat \! \* MERGEFORMAT </w:instrText>
      </w:r>
      <w:r w:rsidR="00511485">
        <w:fldChar w:fldCharType="separate"/>
      </w:r>
      <w:ins w:id="589" w:author="rawlins" w:date="2015-05-19T17:23:00Z">
        <w:r w:rsidR="00D3178E">
          <w:instrText>(3.98)</w:instrText>
        </w:r>
      </w:ins>
      <w:ins w:id="590" w:author="Gerard" w:date="2015-05-06T12:49:00Z">
        <w:del w:id="591" w:author="rawlins" w:date="2015-05-19T16:10:00Z">
          <w:r w:rsidR="00E3755C" w:rsidDel="00752FD5">
            <w:delInstrText>(3.98)</w:delInstrText>
          </w:r>
        </w:del>
      </w:ins>
      <w:del w:id="592" w:author="rawlins" w:date="2015-05-19T16:10:00Z">
        <w:r w:rsidR="008D52AD" w:rsidDel="00752FD5">
          <w:delInstrText>(3.97)</w:delInstrText>
        </w:r>
      </w:del>
      <w:r w:rsidR="00511485">
        <w:fldChar w:fldCharType="end"/>
      </w:r>
      <w:r w:rsidR="00605580">
        <w:fldChar w:fldCharType="end"/>
      </w:r>
      <w:r>
        <w:t xml:space="preserve"> are the discretized form of the linearization along </w:t>
      </w:r>
      <w:r w:rsidR="00905817" w:rsidRPr="00905817">
        <w:rPr>
          <w:position w:val="-10"/>
        </w:rPr>
        <w:object w:dxaOrig="340" w:dyaOrig="320" w14:anchorId="24E38BFA">
          <v:shape id="_x0000_i2013" type="#_x0000_t75" style="width:17pt;height:15.6pt" o:ole="">
            <v:imagedata r:id="rId1996" o:title=""/>
          </v:shape>
          <o:OLEObject Type="Embed" ProgID="Equation.DSMT4" ShapeID="_x0000_i2013" DrawAspect="Content" ObjectID="_1494318105" r:id="rId1997"/>
        </w:object>
      </w:r>
      <w:r>
        <w:t>:</w:t>
      </w:r>
    </w:p>
    <w:p w14:paraId="67C3010B" w14:textId="547134E6" w:rsidR="00FB6012" w:rsidRDefault="00FB6012" w:rsidP="00FB6012">
      <w:pPr>
        <w:pStyle w:val="MTDisplayEquation"/>
      </w:pPr>
      <w:r>
        <w:tab/>
      </w:r>
      <w:r w:rsidR="00905817" w:rsidRPr="00905817">
        <w:rPr>
          <w:position w:val="-12"/>
        </w:rPr>
        <w:object w:dxaOrig="1800" w:dyaOrig="380" w14:anchorId="3BC55CBC">
          <v:shape id="_x0000_i2014" type="#_x0000_t75" style="width:91pt;height:19pt" o:ole="">
            <v:imagedata r:id="rId1998" o:title=""/>
          </v:shape>
          <o:OLEObject Type="Embed" ProgID="Equation.DSMT4" ShapeID="_x0000_i2014" DrawAspect="Content" ObjectID="_1494318106" r:id="rId199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w:instrText>
      </w:r>
      <w:r w:rsidR="00511485">
        <w:instrText xml:space="preserve">RGEFORMAT </w:instrText>
      </w:r>
      <w:r w:rsidR="00511485">
        <w:fldChar w:fldCharType="separate"/>
      </w:r>
      <w:ins w:id="593" w:author="rawlins" w:date="2015-05-19T17:23:00Z">
        <w:r w:rsidR="00D3178E">
          <w:rPr>
            <w:noProof/>
          </w:rPr>
          <w:instrText>106</w:instrText>
        </w:r>
      </w:ins>
      <w:ins w:id="594" w:author="Gerard" w:date="2015-05-06T12:49:00Z">
        <w:del w:id="595" w:author="rawlins" w:date="2015-05-19T16:10:00Z">
          <w:r w:rsidR="00E3755C" w:rsidDel="00752FD5">
            <w:rPr>
              <w:noProof/>
            </w:rPr>
            <w:delInstrText>106</w:delInstrText>
          </w:r>
        </w:del>
      </w:ins>
      <w:del w:id="596" w:author="rawlins" w:date="2015-05-19T16:10:00Z">
        <w:r w:rsidR="008D52AD" w:rsidDel="00752FD5">
          <w:rPr>
            <w:noProof/>
          </w:rPr>
          <w:delInstrText>105</w:delInstrText>
        </w:r>
      </w:del>
      <w:r w:rsidR="00511485">
        <w:rPr>
          <w:noProof/>
        </w:rPr>
        <w:fldChar w:fldCharType="end"/>
      </w:r>
      <w:r>
        <w:instrText>)</w:instrText>
      </w:r>
      <w:r>
        <w:fldChar w:fldCharType="end"/>
      </w:r>
    </w:p>
    <w:p w14:paraId="3F0BED8B" w14:textId="49F56BD1" w:rsidR="00FB6012" w:rsidRDefault="00FB6012" w:rsidP="00FB6012">
      <w:pPr>
        <w:pStyle w:val="MTDisplayEquation"/>
      </w:pPr>
      <w:r>
        <w:tab/>
      </w:r>
      <w:r w:rsidR="00905817" w:rsidRPr="00905817">
        <w:rPr>
          <w:position w:val="-12"/>
        </w:rPr>
        <w:object w:dxaOrig="2620" w:dyaOrig="400" w14:anchorId="5289030B">
          <v:shape id="_x0000_i2015" type="#_x0000_t75" style="width:131.1pt;height:19.7pt" o:ole="">
            <v:imagedata r:id="rId2000" o:title=""/>
          </v:shape>
          <o:OLEObject Type="Embed" ProgID="Equation.DSMT4" ShapeID="_x0000_i2015" DrawAspect="Content" ObjectID="_1494318107" r:id="rId200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597" w:author="rawlins" w:date="2015-05-19T17:23:00Z">
        <w:r w:rsidR="00D3178E">
          <w:rPr>
            <w:noProof/>
          </w:rPr>
          <w:instrText>107</w:instrText>
        </w:r>
      </w:ins>
      <w:ins w:id="598" w:author="Gerard" w:date="2015-05-06T12:49:00Z">
        <w:del w:id="599" w:author="rawlins" w:date="2015-05-19T16:10:00Z">
          <w:r w:rsidR="00E3755C" w:rsidDel="00752FD5">
            <w:rPr>
              <w:noProof/>
            </w:rPr>
            <w:delInstrText>107</w:delInstrText>
          </w:r>
        </w:del>
      </w:ins>
      <w:del w:id="600" w:author="rawlins" w:date="2015-05-19T16:10:00Z">
        <w:r w:rsidR="008D52AD" w:rsidDel="00752FD5">
          <w:rPr>
            <w:noProof/>
          </w:rPr>
          <w:delInstrText>106</w:delInstrText>
        </w:r>
      </w:del>
      <w:r w:rsidR="00511485">
        <w:rPr>
          <w:noProof/>
        </w:rPr>
        <w:fldChar w:fldCharType="end"/>
      </w:r>
      <w:r>
        <w:instrText>)</w:instrText>
      </w:r>
      <w:r>
        <w:fldChar w:fldCharType="end"/>
      </w:r>
    </w:p>
    <w:p w14:paraId="47A4D293" w14:textId="79777AB5" w:rsidR="00FB6012" w:rsidRDefault="00FB6012" w:rsidP="00FB6012">
      <w:pPr>
        <w:pStyle w:val="MTDisplayEquation"/>
      </w:pPr>
      <w:r>
        <w:tab/>
      </w:r>
      <w:r w:rsidR="00905817" w:rsidRPr="00905817">
        <w:rPr>
          <w:position w:val="-30"/>
        </w:rPr>
        <w:object w:dxaOrig="3180" w:dyaOrig="680" w14:anchorId="5B6391BA">
          <v:shape id="_x0000_i2016" type="#_x0000_t75" style="width:158.95pt;height:34.65pt" o:ole="">
            <v:imagedata r:id="rId2002" o:title=""/>
          </v:shape>
          <o:OLEObject Type="Embed" ProgID="Equation.DSMT4" ShapeID="_x0000_i2016" DrawAspect="Content" ObjectID="_1494318108" r:id="rId20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01" w:author="rawlins" w:date="2015-05-19T17:23:00Z">
        <w:r w:rsidR="00D3178E">
          <w:rPr>
            <w:noProof/>
          </w:rPr>
          <w:instrText>108</w:instrText>
        </w:r>
      </w:ins>
      <w:ins w:id="602" w:author="Gerard" w:date="2015-05-06T12:49:00Z">
        <w:del w:id="603" w:author="rawlins" w:date="2015-05-19T16:10:00Z">
          <w:r w:rsidR="00E3755C" w:rsidDel="00752FD5">
            <w:rPr>
              <w:noProof/>
            </w:rPr>
            <w:delInstrText>108</w:delInstrText>
          </w:r>
        </w:del>
      </w:ins>
      <w:del w:id="604" w:author="rawlins" w:date="2015-05-19T16:10:00Z">
        <w:r w:rsidR="008D52AD" w:rsidDel="00752FD5">
          <w:rPr>
            <w:noProof/>
          </w:rPr>
          <w:delInstrText>107</w:delInstrText>
        </w:r>
      </w:del>
      <w:r w:rsidR="00511485">
        <w:rPr>
          <w:noProof/>
        </w:rPr>
        <w:fldChar w:fldCharType="end"/>
      </w:r>
      <w:r>
        <w:instrText>)</w:instrText>
      </w:r>
      <w:r>
        <w:fldChar w:fldCharType="end"/>
      </w:r>
    </w:p>
    <w:p w14:paraId="192F2C85" w14:textId="77777777" w:rsidR="00FB6012" w:rsidRDefault="00FB6012" w:rsidP="00FB6012"/>
    <w:p w14:paraId="41CB98FF" w14:textId="70EB7415"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r w:rsidR="00511485">
        <w:fldChar w:fldCharType="begin"/>
      </w:r>
      <w:r w:rsidR="00511485">
        <w:instrText xml:space="preserve"> REF ZEqnNum438068 \* Charformat \! \* MERGEFORMAT </w:instrText>
      </w:r>
      <w:r w:rsidR="00511485">
        <w:fldChar w:fldCharType="separate"/>
      </w:r>
      <w:ins w:id="605" w:author="rawlins" w:date="2015-05-19T17:23:00Z">
        <w:r w:rsidR="00D3178E">
          <w:instrText>(3.98)</w:instrText>
        </w:r>
      </w:ins>
      <w:ins w:id="606" w:author="Gerard" w:date="2015-05-06T12:49:00Z">
        <w:del w:id="607" w:author="rawlins" w:date="2015-05-19T16:10:00Z">
          <w:r w:rsidR="00E3755C" w:rsidDel="00752FD5">
            <w:delInstrText>(3.98)</w:delInstrText>
          </w:r>
        </w:del>
      </w:ins>
      <w:del w:id="608" w:author="rawlins" w:date="2015-05-19T16:10:00Z">
        <w:r w:rsidR="008D52AD" w:rsidDel="00752FD5">
          <w:delInstrText>(3.97)</w:delInstrText>
        </w:r>
      </w:del>
      <w:r w:rsidR="00511485">
        <w:fldChar w:fldCharType="end"/>
      </w:r>
      <w:r w:rsidR="00605580">
        <w:fldChar w:fldCharType="end"/>
      </w:r>
      <w:r>
        <w:t xml:space="preserve"> are the discretized form of the linearization along </w:t>
      </w:r>
      <w:r w:rsidR="00905817" w:rsidRPr="00905817">
        <w:rPr>
          <w:position w:val="-6"/>
        </w:rPr>
        <w:object w:dxaOrig="340" w:dyaOrig="279" w14:anchorId="6583AD04">
          <v:shape id="_x0000_i2017" type="#_x0000_t75" style="width:17pt;height:14.25pt" o:ole="">
            <v:imagedata r:id="rId2004" o:title=""/>
          </v:shape>
          <o:OLEObject Type="Embed" ProgID="Equation.DSMT4" ShapeID="_x0000_i2017" DrawAspect="Content" ObjectID="_1494318109" r:id="rId2005"/>
        </w:object>
      </w:r>
      <w:r>
        <w:t>:</w:t>
      </w:r>
    </w:p>
    <w:p w14:paraId="3AB94EB2" w14:textId="781569E8" w:rsidR="00FB6012" w:rsidRDefault="00FB6012" w:rsidP="00FB6012">
      <w:pPr>
        <w:pStyle w:val="MTDisplayEquation"/>
      </w:pPr>
      <w:r>
        <w:tab/>
      </w:r>
      <w:r w:rsidR="00905817" w:rsidRPr="00905817">
        <w:rPr>
          <w:position w:val="-32"/>
        </w:rPr>
        <w:object w:dxaOrig="4459" w:dyaOrig="760" w14:anchorId="4273AC20">
          <v:shape id="_x0000_i2018" type="#_x0000_t75" style="width:222.8pt;height:37.35pt" o:ole="">
            <v:imagedata r:id="rId2006" o:title=""/>
          </v:shape>
          <o:OLEObject Type="Embed" ProgID="Equation.DSMT4" ShapeID="_x0000_i2018" DrawAspect="Content" ObjectID="_1494318110" r:id="rId20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09" w:author="rawlins" w:date="2015-05-19T17:23:00Z">
        <w:r w:rsidR="00D3178E">
          <w:rPr>
            <w:noProof/>
          </w:rPr>
          <w:instrText>109</w:instrText>
        </w:r>
      </w:ins>
      <w:ins w:id="610" w:author="Gerard" w:date="2015-05-06T12:49:00Z">
        <w:del w:id="611" w:author="rawlins" w:date="2015-05-19T16:10:00Z">
          <w:r w:rsidR="00E3755C" w:rsidDel="00752FD5">
            <w:rPr>
              <w:noProof/>
            </w:rPr>
            <w:delInstrText>109</w:delInstrText>
          </w:r>
        </w:del>
      </w:ins>
      <w:del w:id="612" w:author="rawlins" w:date="2015-05-19T16:10:00Z">
        <w:r w:rsidR="008D52AD" w:rsidDel="00752FD5">
          <w:rPr>
            <w:noProof/>
          </w:rPr>
          <w:delInstrText>108</w:delInstrText>
        </w:r>
      </w:del>
      <w:r w:rsidR="00511485">
        <w:rPr>
          <w:noProof/>
        </w:rPr>
        <w:fldChar w:fldCharType="end"/>
      </w:r>
      <w:r>
        <w:instrText>)</w:instrText>
      </w:r>
      <w:r>
        <w:fldChar w:fldCharType="end"/>
      </w:r>
    </w:p>
    <w:p w14:paraId="720CD741" w14:textId="7E33CD5C" w:rsidR="00FB6012" w:rsidRDefault="00FB6012" w:rsidP="00FB6012">
      <w:pPr>
        <w:pStyle w:val="MTDisplayEquation"/>
      </w:pPr>
      <w:r>
        <w:tab/>
      </w:r>
      <w:r w:rsidR="00905817" w:rsidRPr="00905817">
        <w:rPr>
          <w:position w:val="-12"/>
        </w:rPr>
        <w:object w:dxaOrig="1740" w:dyaOrig="380" w14:anchorId="417FC36C">
          <v:shape id="_x0000_i2019" type="#_x0000_t75" style="width:86.95pt;height:19pt" o:ole="">
            <v:imagedata r:id="rId2008" o:title=""/>
          </v:shape>
          <o:OLEObject Type="Embed" ProgID="Equation.DSMT4" ShapeID="_x0000_i2019" DrawAspect="Content" ObjectID="_1494318111" r:id="rId20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13" w:author="rawlins" w:date="2015-05-19T17:23:00Z">
        <w:r w:rsidR="00D3178E">
          <w:rPr>
            <w:noProof/>
          </w:rPr>
          <w:instrText>110</w:instrText>
        </w:r>
      </w:ins>
      <w:ins w:id="614" w:author="Gerard" w:date="2015-05-06T12:49:00Z">
        <w:del w:id="615" w:author="rawlins" w:date="2015-05-19T16:10:00Z">
          <w:r w:rsidR="00E3755C" w:rsidDel="00752FD5">
            <w:rPr>
              <w:noProof/>
            </w:rPr>
            <w:delInstrText>110</w:delInstrText>
          </w:r>
        </w:del>
      </w:ins>
      <w:del w:id="616" w:author="rawlins" w:date="2015-05-19T16:10:00Z">
        <w:r w:rsidR="008D52AD" w:rsidDel="00752FD5">
          <w:rPr>
            <w:noProof/>
          </w:rPr>
          <w:delInstrText>109</w:delInstrText>
        </w:r>
      </w:del>
      <w:r w:rsidR="00511485">
        <w:rPr>
          <w:noProof/>
        </w:rPr>
        <w:fldChar w:fldCharType="end"/>
      </w:r>
      <w:r>
        <w:instrText>)</w:instrText>
      </w:r>
      <w:r>
        <w:fldChar w:fldCharType="end"/>
      </w:r>
    </w:p>
    <w:p w14:paraId="71AADB96" w14:textId="459535C3" w:rsidR="00FB6012" w:rsidRDefault="00FB6012" w:rsidP="00FB6012">
      <w:pPr>
        <w:pStyle w:val="MTDisplayEquation"/>
      </w:pPr>
      <w:r>
        <w:tab/>
      </w:r>
      <w:r w:rsidR="00905817" w:rsidRPr="00905817">
        <w:rPr>
          <w:position w:val="-12"/>
        </w:rPr>
        <w:object w:dxaOrig="2320" w:dyaOrig="380" w14:anchorId="12DC3492">
          <v:shape id="_x0000_i2020" type="#_x0000_t75" style="width:116.15pt;height:19pt" o:ole="">
            <v:imagedata r:id="rId2010" o:title=""/>
          </v:shape>
          <o:OLEObject Type="Embed" ProgID="Equation.DSMT4" ShapeID="_x0000_i2020" DrawAspect="Content" ObjectID="_1494318112" r:id="rId20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w:instrText>
      </w:r>
      <w:r w:rsidR="00511485">
        <w:instrText xml:space="preserve"> \* Arabic \* MERGEFORMAT </w:instrText>
      </w:r>
      <w:r w:rsidR="00511485">
        <w:fldChar w:fldCharType="separate"/>
      </w:r>
      <w:ins w:id="617" w:author="rawlins" w:date="2015-05-19T17:23:00Z">
        <w:r w:rsidR="00D3178E">
          <w:rPr>
            <w:noProof/>
          </w:rPr>
          <w:instrText>111</w:instrText>
        </w:r>
      </w:ins>
      <w:ins w:id="618" w:author="Gerard" w:date="2015-05-06T12:49:00Z">
        <w:del w:id="619" w:author="rawlins" w:date="2015-05-19T16:10:00Z">
          <w:r w:rsidR="00E3755C" w:rsidDel="00752FD5">
            <w:rPr>
              <w:noProof/>
            </w:rPr>
            <w:delInstrText>111</w:delInstrText>
          </w:r>
        </w:del>
      </w:ins>
      <w:del w:id="620" w:author="rawlins" w:date="2015-05-19T16:10:00Z">
        <w:r w:rsidR="008D52AD" w:rsidDel="00752FD5">
          <w:rPr>
            <w:noProof/>
          </w:rPr>
          <w:delInstrText>110</w:delInstrText>
        </w:r>
      </w:del>
      <w:r w:rsidR="00511485">
        <w:rPr>
          <w:noProof/>
        </w:rPr>
        <w:fldChar w:fldCharType="end"/>
      </w:r>
      <w:r>
        <w:instrText>)</w:instrText>
      </w:r>
      <w:r>
        <w:fldChar w:fldCharType="end"/>
      </w:r>
    </w:p>
    <w:p w14:paraId="42B6F6D0" w14:textId="77777777" w:rsidR="00FB6012" w:rsidRDefault="00FB6012" w:rsidP="00FB6012">
      <w:r>
        <w:t>where</w:t>
      </w:r>
    </w:p>
    <w:p w14:paraId="00276401" w14:textId="24172102" w:rsidR="00FB6012" w:rsidRDefault="00FB6012" w:rsidP="00FB6012">
      <w:pPr>
        <w:pStyle w:val="MTDisplayEquation"/>
      </w:pPr>
      <w:r>
        <w:tab/>
      </w:r>
      <w:r w:rsidR="00905817" w:rsidRPr="00905817">
        <w:rPr>
          <w:position w:val="-74"/>
        </w:rPr>
        <w:object w:dxaOrig="5899" w:dyaOrig="1600" w14:anchorId="1A97C7C4">
          <v:shape id="_x0000_i2021" type="#_x0000_t75" style="width:294.8pt;height:80.15pt" o:ole="">
            <v:imagedata r:id="rId2012" o:title=""/>
          </v:shape>
          <o:OLEObject Type="Embed" ProgID="Equation.DSMT4" ShapeID="_x0000_i2021" DrawAspect="Content" ObjectID="_1494318113" r:id="rId201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21" w:author="rawlins" w:date="2015-05-19T17:23:00Z">
        <w:r w:rsidR="00D3178E">
          <w:rPr>
            <w:noProof/>
          </w:rPr>
          <w:instrText>112</w:instrText>
        </w:r>
      </w:ins>
      <w:ins w:id="622" w:author="Gerard" w:date="2015-05-06T12:49:00Z">
        <w:del w:id="623" w:author="rawlins" w:date="2015-05-19T16:10:00Z">
          <w:r w:rsidR="00E3755C" w:rsidDel="00752FD5">
            <w:rPr>
              <w:noProof/>
            </w:rPr>
            <w:delInstrText>112</w:delInstrText>
          </w:r>
        </w:del>
      </w:ins>
      <w:del w:id="624" w:author="rawlins" w:date="2015-05-19T16:10:00Z">
        <w:r w:rsidR="008D52AD" w:rsidDel="00752FD5">
          <w:rPr>
            <w:noProof/>
          </w:rPr>
          <w:delInstrText>111</w:delInstrText>
        </w:r>
      </w:del>
      <w:r w:rsidR="00511485">
        <w:rPr>
          <w:noProof/>
        </w:rPr>
        <w:fldChar w:fldCharType="end"/>
      </w:r>
      <w:r>
        <w:instrText>)</w:instrText>
      </w:r>
      <w:r>
        <w:fldChar w:fldCharType="end"/>
      </w:r>
    </w:p>
    <w:p w14:paraId="0234370F" w14:textId="3DA43921" w:rsidR="00FB6012" w:rsidRDefault="00FB6012" w:rsidP="00FB6012">
      <w:pPr>
        <w:pStyle w:val="MTDisplayEquation"/>
      </w:pPr>
      <w:r>
        <w:tab/>
      </w:r>
      <w:r w:rsidR="00905817" w:rsidRPr="00905817">
        <w:rPr>
          <w:position w:val="-32"/>
        </w:rPr>
        <w:object w:dxaOrig="6920" w:dyaOrig="760" w14:anchorId="418DE93B">
          <v:shape id="_x0000_i2022" type="#_x0000_t75" style="width:345.75pt;height:37.35pt" o:ole="">
            <v:imagedata r:id="rId2014" o:title=""/>
          </v:shape>
          <o:OLEObject Type="Embed" ProgID="Equation.DSMT4" ShapeID="_x0000_i2022" DrawAspect="Content" ObjectID="_1494318114" r:id="rId20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25" w:author="rawlins" w:date="2015-05-19T17:23:00Z">
        <w:r w:rsidR="00D3178E">
          <w:rPr>
            <w:noProof/>
          </w:rPr>
          <w:instrText>113</w:instrText>
        </w:r>
      </w:ins>
      <w:ins w:id="626" w:author="Gerard" w:date="2015-05-06T12:49:00Z">
        <w:del w:id="627" w:author="rawlins" w:date="2015-05-19T16:10:00Z">
          <w:r w:rsidR="00E3755C" w:rsidDel="00752FD5">
            <w:rPr>
              <w:noProof/>
            </w:rPr>
            <w:delInstrText>113</w:delInstrText>
          </w:r>
        </w:del>
      </w:ins>
      <w:del w:id="628" w:author="rawlins" w:date="2015-05-19T16:10:00Z">
        <w:r w:rsidR="008D52AD" w:rsidDel="00752FD5">
          <w:rPr>
            <w:noProof/>
          </w:rPr>
          <w:delInstrText>112</w:delInstrText>
        </w:r>
      </w:del>
      <w:r w:rsidR="00511485">
        <w:rPr>
          <w:noProof/>
        </w:rPr>
        <w:fldChar w:fldCharType="end"/>
      </w:r>
      <w:r>
        <w:instrText>)</w:instrText>
      </w:r>
      <w:r>
        <w:fldChar w:fldCharType="end"/>
      </w:r>
    </w:p>
    <w:p w14:paraId="2830F2E0" w14:textId="6CAF1EB8" w:rsidR="00FB6012" w:rsidRDefault="00FB6012" w:rsidP="00FB6012">
      <w:pPr>
        <w:pStyle w:val="MTDisplayEquation"/>
      </w:pPr>
      <w:r>
        <w:tab/>
      </w:r>
      <w:r w:rsidR="00905817" w:rsidRPr="00905817">
        <w:rPr>
          <w:position w:val="-70"/>
        </w:rPr>
        <w:object w:dxaOrig="5100" w:dyaOrig="1520" w14:anchorId="0E93D20F">
          <v:shape id="_x0000_i2023" type="#_x0000_t75" style="width:255.4pt;height:76.1pt" o:ole="">
            <v:imagedata r:id="rId2016" o:title=""/>
          </v:shape>
          <o:OLEObject Type="Embed" ProgID="Equation.DSMT4" ShapeID="_x0000_i2023" DrawAspect="Content" ObjectID="_1494318115" r:id="rId20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29" w:author="rawlins" w:date="2015-05-19T17:23:00Z">
        <w:r w:rsidR="00D3178E">
          <w:rPr>
            <w:noProof/>
          </w:rPr>
          <w:instrText>114</w:instrText>
        </w:r>
      </w:ins>
      <w:ins w:id="630" w:author="Gerard" w:date="2015-05-06T12:49:00Z">
        <w:del w:id="631" w:author="rawlins" w:date="2015-05-19T16:10:00Z">
          <w:r w:rsidR="00E3755C" w:rsidDel="00752FD5">
            <w:rPr>
              <w:noProof/>
            </w:rPr>
            <w:delInstrText>114</w:delInstrText>
          </w:r>
        </w:del>
      </w:ins>
      <w:del w:id="632" w:author="rawlins" w:date="2015-05-19T16:10:00Z">
        <w:r w:rsidR="008D52AD" w:rsidDel="00752FD5">
          <w:rPr>
            <w:noProof/>
          </w:rPr>
          <w:delInstrText>113</w:delInstrText>
        </w:r>
      </w:del>
      <w:r w:rsidR="00511485">
        <w:rPr>
          <w:noProof/>
        </w:rPr>
        <w:fldChar w:fldCharType="end"/>
      </w:r>
      <w:r>
        <w:instrText>)</w:instrText>
      </w:r>
      <w:r>
        <w:fldChar w:fldCharType="end"/>
      </w:r>
    </w:p>
    <w:p w14:paraId="78E2349B" w14:textId="77777777" w:rsidR="00FB6012" w:rsidRDefault="00FB6012" w:rsidP="00FB6012"/>
    <w:p w14:paraId="190915EF" w14:textId="7111DE89" w:rsidR="00FB6012" w:rsidRDefault="00FB6012" w:rsidP="00FB6012">
      <w:r>
        <w:t xml:space="preserve">The discretization of </w:t>
      </w:r>
      <w:r w:rsidR="00905817" w:rsidRPr="00905817">
        <w:rPr>
          <w:position w:val="-12"/>
        </w:rPr>
        <w:object w:dxaOrig="560" w:dyaOrig="360" w14:anchorId="4C16A292">
          <v:shape id="_x0000_i2024" type="#_x0000_t75" style="width:27.85pt;height:19pt" o:ole="">
            <v:imagedata r:id="rId2018" o:title=""/>
          </v:shape>
          <o:OLEObject Type="Embed" ProgID="Equation.DSMT4" ShapeID="_x0000_i2024" DrawAspect="Content" ObjectID="_1494318116" r:id="rId2019"/>
        </w:object>
      </w:r>
      <w:r>
        <w:t xml:space="preserve"> in </w:t>
      </w:r>
      <w:r w:rsidR="00605580">
        <w:fldChar w:fldCharType="begin"/>
      </w:r>
      <w:r w:rsidR="00605580">
        <w:instrText xml:space="preserve"> GOTOBUTTON ZEqnNum588916  \* MERGEFORMAT </w:instrText>
      </w:r>
      <w:r w:rsidR="00511485">
        <w:fldChar w:fldCharType="begin"/>
      </w:r>
      <w:r w:rsidR="00511485">
        <w:instrText xml:space="preserve"> REF ZEqnNum588916 \* Charformat \! \* MERGEFORMAT </w:instrText>
      </w:r>
      <w:r w:rsidR="00511485">
        <w:fldChar w:fldCharType="separate"/>
      </w:r>
      <w:ins w:id="633" w:author="rawlins" w:date="2015-05-19T17:23:00Z">
        <w:r w:rsidR="00D3178E">
          <w:instrText>(3.56)</w:instrText>
        </w:r>
      </w:ins>
      <w:ins w:id="634" w:author="Gerard" w:date="2015-05-06T12:49:00Z">
        <w:del w:id="635" w:author="rawlins" w:date="2015-05-19T16:10:00Z">
          <w:r w:rsidR="00E3755C" w:rsidDel="00752FD5">
            <w:delInstrText>(3.56)</w:delInstrText>
          </w:r>
        </w:del>
      </w:ins>
      <w:del w:id="636" w:author="rawlins" w:date="2015-05-19T16:10:00Z">
        <w:r w:rsidR="008D52AD" w:rsidDel="00752FD5">
          <w:delInstrText>(3.55)</w:delInstrText>
        </w:r>
      </w:del>
      <w:r w:rsidR="00511485">
        <w:fldChar w:fldCharType="end"/>
      </w:r>
      <w:r w:rsidR="00605580">
        <w:fldChar w:fldCharType="end"/>
      </w:r>
      <w:r>
        <w:t xml:space="preserve"> has the form</w:t>
      </w:r>
    </w:p>
    <w:p w14:paraId="0C9B382F" w14:textId="7AC88961" w:rsidR="00FB6012" w:rsidRDefault="00FB6012" w:rsidP="00FB6012">
      <w:pPr>
        <w:pStyle w:val="MTDisplayEquation"/>
      </w:pPr>
      <w:r>
        <w:tab/>
      </w:r>
      <w:r w:rsidR="00905817" w:rsidRPr="00905817">
        <w:rPr>
          <w:position w:val="-104"/>
        </w:rPr>
        <w:object w:dxaOrig="4840" w:dyaOrig="1520" w14:anchorId="7B0782B2">
          <v:shape id="_x0000_i2025" type="#_x0000_t75" style="width:241.8pt;height:76.1pt" o:ole="">
            <v:imagedata r:id="rId2020" o:title=""/>
          </v:shape>
          <o:OLEObject Type="Embed" ProgID="Equation.DSMT4" ShapeID="_x0000_i2025" DrawAspect="Content" ObjectID="_1494318117" r:id="rId20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37" w:author="rawlins" w:date="2015-05-19T17:23:00Z">
        <w:r w:rsidR="00D3178E">
          <w:rPr>
            <w:noProof/>
          </w:rPr>
          <w:instrText>115</w:instrText>
        </w:r>
      </w:ins>
      <w:ins w:id="638" w:author="Gerard" w:date="2015-05-06T12:49:00Z">
        <w:del w:id="639" w:author="rawlins" w:date="2015-05-19T16:10:00Z">
          <w:r w:rsidR="00E3755C" w:rsidDel="00752FD5">
            <w:rPr>
              <w:noProof/>
            </w:rPr>
            <w:delInstrText>115</w:delInstrText>
          </w:r>
        </w:del>
      </w:ins>
      <w:del w:id="640" w:author="rawlins" w:date="2015-05-19T16:10:00Z">
        <w:r w:rsidR="008D52AD" w:rsidDel="00752FD5">
          <w:rPr>
            <w:noProof/>
          </w:rPr>
          <w:delInstrText>114</w:delInstrText>
        </w:r>
      </w:del>
      <w:r w:rsidR="00511485">
        <w:rPr>
          <w:noProof/>
        </w:rPr>
        <w:fldChar w:fldCharType="end"/>
      </w:r>
      <w:r>
        <w:instrText>)</w:instrText>
      </w:r>
      <w:r>
        <w:fldChar w:fldCharType="end"/>
      </w:r>
    </w:p>
    <w:p w14:paraId="39C72C0E" w14:textId="0DDD1CC7" w:rsidR="00FB6012" w:rsidRDefault="00FB6012" w:rsidP="00FB6012">
      <w:r>
        <w:t xml:space="preserve">where </w:t>
      </w:r>
      <w:r w:rsidR="00905817" w:rsidRPr="00905817">
        <w:rPr>
          <w:position w:val="-14"/>
        </w:rPr>
        <w:object w:dxaOrig="1240" w:dyaOrig="400" w14:anchorId="77CD0631">
          <v:shape id="_x0000_i2026" type="#_x0000_t75" style="width:61.8pt;height:19.7pt" o:ole="">
            <v:imagedata r:id="rId2022" o:title=""/>
          </v:shape>
          <o:OLEObject Type="Embed" ProgID="Equation.DSMT4" ShapeID="_x0000_i2026" DrawAspect="Content" ObjectID="_1494318118" r:id="rId2023"/>
        </w:object>
      </w:r>
      <w:r>
        <w:t xml:space="preserve">. The summation is performed over all surface elements on which these boundary conditions are prescribed. The discretization of </w:t>
      </w:r>
      <w:r w:rsidR="00905817" w:rsidRPr="00905817">
        <w:rPr>
          <w:position w:val="-12"/>
        </w:rPr>
        <w:object w:dxaOrig="880" w:dyaOrig="360" w14:anchorId="1A9D06C5">
          <v:shape id="_x0000_i2027" type="#_x0000_t75" style="width:44.15pt;height:19pt" o:ole="">
            <v:imagedata r:id="rId2024" o:title=""/>
          </v:shape>
          <o:OLEObject Type="Embed" ProgID="Equation.DSMT4" ShapeID="_x0000_i2027" DrawAspect="Content" ObjectID="_1494318119" r:id="rId2025"/>
        </w:object>
      </w:r>
      <w:r>
        <w:t xml:space="preserve"> has the form</w:t>
      </w:r>
    </w:p>
    <w:p w14:paraId="28F1EBC8" w14:textId="452FE8E3" w:rsidR="00FB6012" w:rsidRDefault="00FB6012" w:rsidP="00FB6012">
      <w:pPr>
        <w:pStyle w:val="MTDisplayEquation"/>
      </w:pPr>
      <w:r>
        <w:lastRenderedPageBreak/>
        <w:tab/>
      </w:r>
      <w:r w:rsidR="00905817" w:rsidRPr="00905817">
        <w:rPr>
          <w:position w:val="-106"/>
        </w:rPr>
        <w:object w:dxaOrig="6680" w:dyaOrig="1540" w14:anchorId="3332BA5A">
          <v:shape id="_x0000_i2028" type="#_x0000_t75" style="width:334.2pt;height:76.75pt" o:ole="">
            <v:imagedata r:id="rId2026" o:title=""/>
          </v:shape>
          <o:OLEObject Type="Embed" ProgID="Equation.DSMT4" ShapeID="_x0000_i2028" DrawAspect="Content" ObjectID="_1494318120" r:id="rId20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41" w:author="rawlins" w:date="2015-05-19T17:23:00Z">
        <w:r w:rsidR="00D3178E">
          <w:rPr>
            <w:noProof/>
          </w:rPr>
          <w:instrText>116</w:instrText>
        </w:r>
      </w:ins>
      <w:ins w:id="642" w:author="Gerard" w:date="2015-05-06T12:49:00Z">
        <w:del w:id="643" w:author="rawlins" w:date="2015-05-19T16:10:00Z">
          <w:r w:rsidR="00E3755C" w:rsidDel="00752FD5">
            <w:rPr>
              <w:noProof/>
            </w:rPr>
            <w:delInstrText>116</w:delInstrText>
          </w:r>
        </w:del>
      </w:ins>
      <w:del w:id="644" w:author="rawlins" w:date="2015-05-19T16:10:00Z">
        <w:r w:rsidR="008D52AD" w:rsidDel="00752FD5">
          <w:rPr>
            <w:noProof/>
          </w:rPr>
          <w:delInstrText>115</w:delInstrText>
        </w:r>
      </w:del>
      <w:r w:rsidR="00511485">
        <w:rPr>
          <w:noProof/>
        </w:rPr>
        <w:fldChar w:fldCharType="end"/>
      </w:r>
      <w:r>
        <w:instrText>)</w:instrText>
      </w:r>
      <w:r>
        <w:fldChar w:fldCharType="end"/>
      </w:r>
    </w:p>
    <w:p w14:paraId="63EF1133" w14:textId="77777777" w:rsidR="00FB6012" w:rsidRDefault="00FB6012" w:rsidP="00FB6012">
      <w:r>
        <w:t>where</w:t>
      </w:r>
    </w:p>
    <w:p w14:paraId="6573BE8C" w14:textId="07062B39" w:rsidR="00FB6012" w:rsidRDefault="00FB6012" w:rsidP="00FB6012">
      <w:pPr>
        <w:pStyle w:val="MTDisplayEquation"/>
      </w:pPr>
      <w:r>
        <w:tab/>
      </w:r>
      <w:r w:rsidR="00905817" w:rsidRPr="00905817">
        <w:rPr>
          <w:position w:val="-106"/>
        </w:rPr>
        <w:object w:dxaOrig="3640" w:dyaOrig="2240" w14:anchorId="7F875362">
          <v:shape id="_x0000_i2029" type="#_x0000_t75" style="width:184.1pt;height:112.1pt" o:ole="">
            <v:imagedata r:id="rId2028" o:title=""/>
          </v:shape>
          <o:OLEObject Type="Embed" ProgID="Equation.DSMT4" ShapeID="_x0000_i2029" DrawAspect="Content" ObjectID="_1494318121" r:id="rId202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45" w:author="rawlins" w:date="2015-05-19T17:23:00Z">
        <w:r w:rsidR="00D3178E">
          <w:rPr>
            <w:noProof/>
          </w:rPr>
          <w:instrText>117</w:instrText>
        </w:r>
      </w:ins>
      <w:ins w:id="646" w:author="Gerard" w:date="2015-05-06T12:49:00Z">
        <w:del w:id="647" w:author="rawlins" w:date="2015-05-19T16:10:00Z">
          <w:r w:rsidR="00E3755C" w:rsidDel="00752FD5">
            <w:rPr>
              <w:noProof/>
            </w:rPr>
            <w:delInstrText>117</w:delInstrText>
          </w:r>
        </w:del>
      </w:ins>
      <w:del w:id="648" w:author="rawlins" w:date="2015-05-19T16:10:00Z">
        <w:r w:rsidR="008D52AD" w:rsidDel="00752FD5">
          <w:rPr>
            <w:noProof/>
          </w:rPr>
          <w:delInstrText>116</w:delInstrText>
        </w:r>
      </w:del>
      <w:r w:rsidR="00511485">
        <w:rPr>
          <w:noProof/>
        </w:rPr>
        <w:fldChar w:fldCharType="end"/>
      </w:r>
      <w:r>
        <w:instrText>)</w:instrText>
      </w:r>
      <w:r>
        <w:fldChar w:fldCharType="end"/>
      </w:r>
    </w:p>
    <w:p w14:paraId="2461E5B7" w14:textId="4D3AC588" w:rsidR="00FB6012" w:rsidRPr="00EA2194" w:rsidRDefault="00FB6012" w:rsidP="00FB6012">
      <w:r>
        <w:t xml:space="preserve">In this expression, </w:t>
      </w:r>
      <w:r w:rsidR="00905817" w:rsidRPr="00905817">
        <w:rPr>
          <w:position w:val="-14"/>
        </w:rPr>
        <w:object w:dxaOrig="639" w:dyaOrig="400" w14:anchorId="7AE9FEE4">
          <v:shape id="_x0000_i2030" type="#_x0000_t75" style="width:30.55pt;height:19.7pt" o:ole="">
            <v:imagedata r:id="rId2030" o:title=""/>
          </v:shape>
          <o:OLEObject Type="Embed" ProgID="Equation.DSMT4" ShapeID="_x0000_i2030" DrawAspect="Content" ObjectID="_1494318122" r:id="rId2031"/>
        </w:object>
      </w:r>
      <w:r>
        <w:t xml:space="preserve"> is the antisymmetric tensor whose dual vector is </w:t>
      </w:r>
      <w:r w:rsidR="00905817" w:rsidRPr="00905817">
        <w:rPr>
          <w:position w:val="-6"/>
        </w:rPr>
        <w:object w:dxaOrig="200" w:dyaOrig="220" w14:anchorId="6249A3AB">
          <v:shape id="_x0000_i2031" type="#_x0000_t75" style="width:10.2pt;height:10.2pt" o:ole="">
            <v:imagedata r:id="rId2032" o:title=""/>
          </v:shape>
          <o:OLEObject Type="Embed" ProgID="Equation.DSMT4" ShapeID="_x0000_i2031" DrawAspect="Content" ObjectID="_1494318123" r:id="rId2033"/>
        </w:object>
      </w:r>
      <w:r>
        <w:t xml:space="preserve"> (such that </w:t>
      </w:r>
      <w:r w:rsidR="00905817" w:rsidRPr="00905817">
        <w:rPr>
          <w:position w:val="-14"/>
        </w:rPr>
        <w:object w:dxaOrig="1579" w:dyaOrig="400" w14:anchorId="6C3AA3E3">
          <v:shape id="_x0000_i2032" type="#_x0000_t75" style="width:78.8pt;height:19.7pt" o:ole="">
            <v:imagedata r:id="rId2034" o:title=""/>
          </v:shape>
          <o:OLEObject Type="Embed" ProgID="Equation.DSMT4" ShapeID="_x0000_i2032" DrawAspect="Content" ObjectID="_1494318124" r:id="rId2035"/>
        </w:object>
      </w:r>
      <w:r>
        <w:t xml:space="preserve"> for any vector </w:t>
      </w:r>
      <w:r w:rsidR="00905817" w:rsidRPr="00905817">
        <w:rPr>
          <w:position w:val="-10"/>
        </w:rPr>
        <w:object w:dxaOrig="200" w:dyaOrig="260" w14:anchorId="1E540A76">
          <v:shape id="_x0000_i2033" type="#_x0000_t75" style="width:10.2pt;height:12.9pt" o:ole="">
            <v:imagedata r:id="rId2036" o:title=""/>
          </v:shape>
          <o:OLEObject Type="Embed" ProgID="Equation.DSMT4" ShapeID="_x0000_i2033" DrawAspect="Content" ObjectID="_1494318125" r:id="rId2037"/>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649" w:name="_Toc289032555"/>
      <w:r>
        <w:lastRenderedPageBreak/>
        <w:t>Weak Formulation for Multiphasic Materials</w:t>
      </w:r>
      <w:bookmarkEnd w:id="649"/>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r w:rsidR="00511485">
        <w:fldChar w:fldCharType="begin"/>
      </w:r>
      <w:r w:rsidR="00511485">
        <w:instrText xml:space="preserve"> REF ZEqnNum351181 \* Charformat \! \* MERGEFORMAT </w:instrText>
      </w:r>
      <w:r w:rsidR="00511485">
        <w:fldChar w:fldCharType="separate"/>
      </w:r>
      <w:r w:rsidR="00D3178E">
        <w:instrText>(2.122)</w:instrText>
      </w:r>
      <w:r w:rsidR="00511485">
        <w:fldChar w:fldCharType="end"/>
      </w:r>
      <w:r>
        <w:fldChar w:fldCharType="end"/>
      </w:r>
      <w:r>
        <w:t xml:space="preserve"> </w:t>
      </w:r>
      <w:r w:rsidRPr="004F2125">
        <w:t>may be enforced as a penalty constraint on each solute mass balance equation:</w:t>
      </w:r>
    </w:p>
    <w:p w14:paraId="79718B13" w14:textId="013E5BB9" w:rsidR="00D822EA" w:rsidRDefault="00D822EA" w:rsidP="00D822EA">
      <w:pPr>
        <w:pStyle w:val="MTDisplayEquation"/>
      </w:pPr>
      <w:r>
        <w:tab/>
      </w:r>
      <w:r w:rsidR="00905817" w:rsidRPr="00905817">
        <w:rPr>
          <w:position w:val="-98"/>
        </w:rPr>
        <w:object w:dxaOrig="6200" w:dyaOrig="1760" w14:anchorId="30CC711B">
          <v:shape id="_x0000_i2034" type="#_x0000_t75" style="width:309.75pt;height:87.6pt" o:ole="">
            <v:imagedata r:id="rId2038" o:title=""/>
          </v:shape>
          <o:OLEObject Type="Embed" ProgID="Equation.DSMT4" ShapeID="_x0000_i2034" DrawAspect="Content" ObjectID="_1494318126" r:id="rId203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50" w:author="rawlins" w:date="2015-05-19T17:23:00Z">
        <w:r w:rsidR="00D3178E">
          <w:rPr>
            <w:noProof/>
          </w:rPr>
          <w:instrText>118</w:instrText>
        </w:r>
      </w:ins>
      <w:ins w:id="651" w:author="Gerard" w:date="2015-05-06T12:49:00Z">
        <w:del w:id="652" w:author="rawlins" w:date="2015-05-19T16:10:00Z">
          <w:r w:rsidR="00E3755C" w:rsidDel="00752FD5">
            <w:rPr>
              <w:noProof/>
            </w:rPr>
            <w:delInstrText>118</w:delInstrText>
          </w:r>
        </w:del>
      </w:ins>
      <w:del w:id="653" w:author="rawlins" w:date="2015-05-19T16:10:00Z">
        <w:r w:rsidR="008D52AD" w:rsidDel="00752FD5">
          <w:rPr>
            <w:noProof/>
          </w:rPr>
          <w:delInstrText>117</w:delInstrText>
        </w:r>
      </w:del>
      <w:r w:rsidR="00511485">
        <w:rPr>
          <w:noProof/>
        </w:rPr>
        <w:fldChar w:fldCharType="end"/>
      </w:r>
      <w:r>
        <w:instrText>)</w:instrText>
      </w:r>
      <w:r>
        <w:fldChar w:fldCharType="end"/>
      </w:r>
    </w:p>
    <w:p w14:paraId="13F14BF8" w14:textId="59A64B8E" w:rsidR="00D822EA" w:rsidRDefault="004F2125" w:rsidP="004F2125">
      <w:r w:rsidRPr="004F2125">
        <w:t xml:space="preserve">where </w:t>
      </w:r>
      <w:r w:rsidR="00905817" w:rsidRPr="00905817">
        <w:rPr>
          <w:position w:val="-6"/>
        </w:rPr>
        <w:object w:dxaOrig="340" w:dyaOrig="279" w14:anchorId="126141BC">
          <v:shape id="_x0000_i2035" type="#_x0000_t75" style="width:17pt;height:14.25pt" o:ole="">
            <v:imagedata r:id="rId2040" o:title=""/>
          </v:shape>
          <o:OLEObject Type="Embed" ProgID="Equation.DSMT4" ShapeID="_x0000_i2035" DrawAspect="Content" ObjectID="_1494318127" r:id="rId2041"/>
        </w:object>
      </w:r>
      <w:r w:rsidRPr="004F2125">
        <w:t xml:space="preserve"> is the virtual velocity of the solid, </w:t>
      </w:r>
      <w:r w:rsidR="00905817" w:rsidRPr="00905817">
        <w:rPr>
          <w:position w:val="-10"/>
        </w:rPr>
        <w:object w:dxaOrig="380" w:dyaOrig="320" w14:anchorId="315924CA">
          <v:shape id="_x0000_i2036" type="#_x0000_t75" style="width:19pt;height:15.6pt" o:ole="">
            <v:imagedata r:id="rId2042" o:title=""/>
          </v:shape>
          <o:OLEObject Type="Embed" ProgID="Equation.DSMT4" ShapeID="_x0000_i2036" DrawAspect="Content" ObjectID="_1494318128" r:id="rId2043"/>
        </w:object>
      </w:r>
      <w:r w:rsidRPr="004F2125">
        <w:t xml:space="preserve"> is the virtual effective fluid pressure, and </w:t>
      </w:r>
      <w:r w:rsidR="00905817" w:rsidRPr="00905817">
        <w:rPr>
          <w:position w:val="-6"/>
        </w:rPr>
        <w:object w:dxaOrig="440" w:dyaOrig="320" w14:anchorId="2FAB8028">
          <v:shape id="_x0000_i2037" type="#_x0000_t75" style="width:21.75pt;height:15.6pt" o:ole="">
            <v:imagedata r:id="rId2044" o:title=""/>
          </v:shape>
          <o:OLEObject Type="Embed" ProgID="Equation.DSMT4" ShapeID="_x0000_i2037" DrawAspect="Content" ObjectID="_1494318129" r:id="rId2045"/>
        </w:object>
      </w:r>
      <w:r w:rsidRPr="004F2125">
        <w:t xml:space="preserve"> is the virtual molar energy of solute </w:t>
      </w:r>
      <w:r w:rsidR="00905817" w:rsidRPr="00905817">
        <w:rPr>
          <w:position w:val="-6"/>
        </w:rPr>
        <w:object w:dxaOrig="240" w:dyaOrig="220" w14:anchorId="1F7C2430">
          <v:shape id="_x0000_i2038" type="#_x0000_t75" style="width:12.25pt;height:10.2pt" o:ole="">
            <v:imagedata r:id="rId2046" o:title=""/>
          </v:shape>
          <o:OLEObject Type="Embed" ProgID="Equation.DSMT4" ShapeID="_x0000_i2038" DrawAspect="Content" ObjectID="_1494318130" r:id="rId2047"/>
        </w:object>
      </w:r>
      <w:r w:rsidRPr="004F2125">
        <w:t xml:space="preserve">. Here, </w:t>
      </w:r>
      <w:r w:rsidR="00905817" w:rsidRPr="00905817">
        <w:rPr>
          <w:position w:val="-6"/>
        </w:rPr>
        <w:object w:dxaOrig="200" w:dyaOrig="279" w14:anchorId="1EF9A8DE">
          <v:shape id="_x0000_i2039" type="#_x0000_t75" style="width:10.2pt;height:14.25pt" o:ole="">
            <v:imagedata r:id="rId2048" o:title=""/>
          </v:shape>
          <o:OLEObject Type="Embed" ProgID="Equation.DSMT4" ShapeID="_x0000_i2039" DrawAspect="Content" ObjectID="_1494318131" r:id="rId2049"/>
        </w:object>
      </w:r>
      <w:r w:rsidRPr="004F2125">
        <w:t xml:space="preserve"> represents the mixture domain in the spatial frame and </w:t>
      </w:r>
      <w:r w:rsidR="00905817" w:rsidRPr="00905817">
        <w:rPr>
          <w:position w:val="-4"/>
        </w:rPr>
        <w:object w:dxaOrig="300" w:dyaOrig="260" w14:anchorId="1103C9EC">
          <v:shape id="_x0000_i2040" type="#_x0000_t75" style="width:14.95pt;height:12.9pt" o:ole="">
            <v:imagedata r:id="rId2050" o:title=""/>
          </v:shape>
          <o:OLEObject Type="Embed" ProgID="Equation.DSMT4" ShapeID="_x0000_i2040" DrawAspect="Content" ObjectID="_1494318132" r:id="rId2051"/>
        </w:object>
      </w:r>
      <w:r w:rsidRPr="004F2125">
        <w:t xml:space="preserve"> is an elemental volume in </w:t>
      </w:r>
      <w:r w:rsidR="00905817" w:rsidRPr="00905817">
        <w:rPr>
          <w:position w:val="-6"/>
        </w:rPr>
        <w:object w:dxaOrig="200" w:dyaOrig="279" w14:anchorId="70611569">
          <v:shape id="_x0000_i2041" type="#_x0000_t75" style="width:10.2pt;height:14.25pt" o:ole="">
            <v:imagedata r:id="rId2052" o:title=""/>
          </v:shape>
          <o:OLEObject Type="Embed" ProgID="Equation.DSMT4" ShapeID="_x0000_i2041" DrawAspect="Content" ObjectID="_1494318133" r:id="rId2053"/>
        </w:object>
      </w:r>
      <w:r w:rsidRPr="004F2125">
        <w:t xml:space="preserve">. Applying the divergence theorem, </w:t>
      </w:r>
      <w:r w:rsidR="00905817" w:rsidRPr="00905817">
        <w:rPr>
          <w:position w:val="-6"/>
        </w:rPr>
        <w:object w:dxaOrig="420" w:dyaOrig="279" w14:anchorId="60ADBDE1">
          <v:shape id="_x0000_i2042" type="#_x0000_t75" style="width:20.4pt;height:14.25pt" o:ole="">
            <v:imagedata r:id="rId2054" o:title=""/>
          </v:shape>
          <o:OLEObject Type="Embed" ProgID="Equation.DSMT4" ShapeID="_x0000_i2042" DrawAspect="Content" ObjectID="_1494318134" r:id="rId2055"/>
        </w:object>
      </w:r>
      <w:r w:rsidRPr="004F2125">
        <w:t xml:space="preserve"> may be split into internal and external contributions to the virtual work, </w:t>
      </w:r>
      <w:r w:rsidR="00905817" w:rsidRPr="00905817">
        <w:rPr>
          <w:position w:val="-12"/>
        </w:rPr>
        <w:object w:dxaOrig="1840" w:dyaOrig="360" w14:anchorId="77FAF22B">
          <v:shape id="_x0000_i2043" type="#_x0000_t75" style="width:91.7pt;height:19pt" o:ole="">
            <v:imagedata r:id="rId2056" o:title=""/>
          </v:shape>
          <o:OLEObject Type="Embed" ProgID="Equation.DSMT4" ShapeID="_x0000_i2043" DrawAspect="Content" ObjectID="_1494318135" r:id="rId2057"/>
        </w:object>
      </w:r>
      <w:r w:rsidRPr="004F2125">
        <w:t>, where</w:t>
      </w:r>
    </w:p>
    <w:p w14:paraId="2AFC2A82" w14:textId="40E6F83D" w:rsidR="008A38F5" w:rsidRDefault="008A38F5" w:rsidP="00CB13D9">
      <w:pPr>
        <w:pStyle w:val="MTDisplayEquation"/>
      </w:pPr>
      <w:r>
        <w:tab/>
      </w:r>
      <w:r w:rsidR="00905817" w:rsidRPr="00905817">
        <w:rPr>
          <w:position w:val="-92"/>
        </w:rPr>
        <w:object w:dxaOrig="5220" w:dyaOrig="2120" w14:anchorId="35F624B1">
          <v:shape id="_x0000_i2044" type="#_x0000_t75" style="width:261.5pt;height:106.65pt" o:ole="">
            <v:imagedata r:id="rId2058" o:title=""/>
          </v:shape>
          <o:OLEObject Type="Embed" ProgID="Equation.DSMT4" ShapeID="_x0000_i2044" DrawAspect="Content" ObjectID="_1494318136" r:id="rId2059"/>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54" w:author="rawlins" w:date="2015-05-19T17:23:00Z">
        <w:r w:rsidR="00D3178E">
          <w:rPr>
            <w:noProof/>
          </w:rPr>
          <w:instrText>119</w:instrText>
        </w:r>
      </w:ins>
      <w:ins w:id="655" w:author="Gerard" w:date="2015-05-06T12:49:00Z">
        <w:del w:id="656" w:author="rawlins" w:date="2015-05-19T16:10:00Z">
          <w:r w:rsidR="00E3755C" w:rsidDel="00752FD5">
            <w:rPr>
              <w:noProof/>
            </w:rPr>
            <w:delInstrText>119</w:delInstrText>
          </w:r>
        </w:del>
      </w:ins>
      <w:del w:id="657" w:author="rawlins" w:date="2015-05-19T16:10:00Z">
        <w:r w:rsidR="008D52AD" w:rsidDel="00752FD5">
          <w:rPr>
            <w:noProof/>
          </w:rPr>
          <w:delInstrText>118</w:delInstrText>
        </w:r>
      </w:del>
      <w:r w:rsidR="00511485">
        <w:rPr>
          <w:noProof/>
        </w:rPr>
        <w:fldChar w:fldCharType="end"/>
      </w:r>
      <w:r>
        <w:instrText>)</w:instrText>
      </w:r>
      <w:r>
        <w:fldChar w:fldCharType="end"/>
      </w:r>
    </w:p>
    <w:p w14:paraId="26F786A8" w14:textId="77777777" w:rsidR="00A94B6B" w:rsidRPr="00A94B6B" w:rsidRDefault="00A94B6B" w:rsidP="00CB13D9">
      <w:r>
        <w:t>and</w:t>
      </w:r>
    </w:p>
    <w:p w14:paraId="00F5B52D" w14:textId="0631EB97" w:rsidR="00A94B6B" w:rsidRPr="00A94B6B" w:rsidRDefault="00A94B6B" w:rsidP="00CB13D9">
      <w:pPr>
        <w:pStyle w:val="MTDisplayEquation"/>
      </w:pPr>
      <w:r>
        <w:tab/>
      </w:r>
      <w:r w:rsidR="00905817" w:rsidRPr="00905817">
        <w:rPr>
          <w:position w:val="-34"/>
        </w:rPr>
        <w:object w:dxaOrig="5500" w:dyaOrig="800" w14:anchorId="2F41D8C0">
          <v:shape id="_x0000_i2045" type="#_x0000_t75" style="width:275.1pt;height:40.1pt" o:ole="">
            <v:imagedata r:id="rId2060" o:title=""/>
          </v:shape>
          <o:OLEObject Type="Embed" ProgID="Equation.DSMT4" ShapeID="_x0000_i2045" DrawAspect="Content" ObjectID="_1494318137" r:id="rId20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58" w:author="rawlins" w:date="2015-05-19T17:23:00Z">
        <w:r w:rsidR="00D3178E">
          <w:rPr>
            <w:noProof/>
          </w:rPr>
          <w:instrText>120</w:instrText>
        </w:r>
      </w:ins>
      <w:ins w:id="659" w:author="Gerard" w:date="2015-05-06T12:49:00Z">
        <w:del w:id="660" w:author="rawlins" w:date="2015-05-19T16:10:00Z">
          <w:r w:rsidR="00E3755C" w:rsidDel="00752FD5">
            <w:rPr>
              <w:noProof/>
            </w:rPr>
            <w:delInstrText>120</w:delInstrText>
          </w:r>
        </w:del>
      </w:ins>
      <w:del w:id="661" w:author="rawlins" w:date="2015-05-19T16:10:00Z">
        <w:r w:rsidR="008D52AD" w:rsidDel="00752FD5">
          <w:rPr>
            <w:noProof/>
          </w:rPr>
          <w:delInstrText>119</w:delInstrText>
        </w:r>
      </w:del>
      <w:r w:rsidR="00511485">
        <w:rPr>
          <w:noProof/>
        </w:rPr>
        <w:fldChar w:fldCharType="end"/>
      </w:r>
      <w:r>
        <w:instrText>)</w:instrText>
      </w:r>
      <w:r>
        <w:fldChar w:fldCharType="end"/>
      </w:r>
    </w:p>
    <w:p w14:paraId="6D34202A" w14:textId="7360CD78" w:rsidR="00691C49" w:rsidRDefault="004F2125" w:rsidP="00CB13D9">
      <w:r w:rsidRPr="004F2125">
        <w:t xml:space="preserve">In these expressions, </w:t>
      </w:r>
      <w:r w:rsidR="00905817" w:rsidRPr="00905817">
        <w:rPr>
          <w:position w:val="-16"/>
        </w:rPr>
        <w:object w:dxaOrig="2820" w:dyaOrig="440" w14:anchorId="7BB36A6D">
          <v:shape id="_x0000_i2046" type="#_x0000_t75" style="width:141.3pt;height:21.75pt" o:ole="">
            <v:imagedata r:id="rId2062" o:title=""/>
          </v:shape>
          <o:OLEObject Type="Embed" ProgID="Equation.DSMT4" ShapeID="_x0000_i2046" DrawAspect="Content" ObjectID="_1494318138" r:id="rId2063"/>
        </w:object>
      </w:r>
      <w:r w:rsidRPr="004F2125">
        <w:t xml:space="preserve">, </w:t>
      </w:r>
      <w:r w:rsidR="00905817" w:rsidRPr="00905817">
        <w:rPr>
          <w:position w:val="-6"/>
        </w:rPr>
        <w:object w:dxaOrig="320" w:dyaOrig="279" w14:anchorId="17B5F318">
          <v:shape id="_x0000_i2047" type="#_x0000_t75" style="width:15.6pt;height:14.25pt" o:ole="">
            <v:imagedata r:id="rId2064" o:title=""/>
          </v:shape>
          <o:OLEObject Type="Embed" ProgID="Equation.DSMT4" ShapeID="_x0000_i2047" DrawAspect="Content" ObjectID="_1494318139" r:id="rId2065"/>
        </w:object>
      </w:r>
      <w:r w:rsidRPr="004F2125">
        <w:t xml:space="preserve"> is the boundary of </w:t>
      </w:r>
      <w:r w:rsidR="00905817" w:rsidRPr="00905817">
        <w:rPr>
          <w:position w:val="-6"/>
        </w:rPr>
        <w:object w:dxaOrig="200" w:dyaOrig="279" w14:anchorId="5831CBF7">
          <v:shape id="_x0000_i2048" type="#_x0000_t75" style="width:10.2pt;height:14.25pt" o:ole="">
            <v:imagedata r:id="rId2066" o:title=""/>
          </v:shape>
          <o:OLEObject Type="Embed" ProgID="Equation.DSMT4" ShapeID="_x0000_i2048" DrawAspect="Content" ObjectID="_1494318140" r:id="rId2067"/>
        </w:object>
      </w:r>
      <w:r w:rsidRPr="004F2125">
        <w:t xml:space="preserve">, and </w:t>
      </w:r>
      <w:r w:rsidR="00691C49">
        <w:t>$</w:t>
      </w:r>
      <w:r w:rsidRPr="004F2125">
        <w:t>da</w:t>
      </w:r>
      <w:r w:rsidR="00691C49">
        <w:t>$</w:t>
      </w:r>
      <w:r w:rsidRPr="004F2125">
        <w:t xml:space="preserve"> is an elemental area on </w:t>
      </w:r>
      <w:r w:rsidR="00905817" w:rsidRPr="00905817">
        <w:rPr>
          <w:position w:val="-6"/>
        </w:rPr>
        <w:object w:dxaOrig="320" w:dyaOrig="279" w14:anchorId="7B09D5EA">
          <v:shape id="_x0000_i2049" type="#_x0000_t75" style="width:15.6pt;height:14.25pt" o:ole="">
            <v:imagedata r:id="rId2068" o:title=""/>
          </v:shape>
          <o:OLEObject Type="Embed" ProgID="Equation.DSMT4" ShapeID="_x0000_i2049" DrawAspect="Content" ObjectID="_1494318141" r:id="rId2069"/>
        </w:object>
      </w:r>
      <w:r w:rsidRPr="004F2125">
        <w:t xml:space="preserve">. In this finite element formulation, </w:t>
      </w:r>
      <w:r w:rsidR="00905817" w:rsidRPr="00905817">
        <w:rPr>
          <w:position w:val="-6"/>
        </w:rPr>
        <w:object w:dxaOrig="200" w:dyaOrig="220" w14:anchorId="1987EFF8">
          <v:shape id="_x0000_i2050" type="#_x0000_t75" style="width:10.2pt;height:10.2pt" o:ole="">
            <v:imagedata r:id="rId2070" o:title=""/>
          </v:shape>
          <o:OLEObject Type="Embed" ProgID="Equation.DSMT4" ShapeID="_x0000_i2050" DrawAspect="Content" ObjectID="_1494318142" r:id="rId2071"/>
        </w:object>
      </w:r>
      <w:r w:rsidRPr="004F2125">
        <w:t xml:space="preserve">, </w:t>
      </w:r>
      <w:r w:rsidR="00905817" w:rsidRPr="00905817">
        <w:rPr>
          <w:position w:val="-10"/>
        </w:rPr>
        <w:object w:dxaOrig="240" w:dyaOrig="320" w14:anchorId="26C8AD10">
          <v:shape id="_x0000_i2051" type="#_x0000_t75" style="width:12.25pt;height:15.6pt" o:ole="">
            <v:imagedata r:id="rId2072" o:title=""/>
          </v:shape>
          <o:OLEObject Type="Embed" ProgID="Equation.DSMT4" ShapeID="_x0000_i2051" DrawAspect="Content" ObjectID="_1494318143" r:id="rId2073"/>
        </w:object>
      </w:r>
      <w:r w:rsidRPr="004F2125">
        <w:t xml:space="preserve"> and </w:t>
      </w:r>
      <w:r w:rsidR="00905817" w:rsidRPr="00905817">
        <w:rPr>
          <w:position w:val="-6"/>
        </w:rPr>
        <w:object w:dxaOrig="300" w:dyaOrig="320" w14:anchorId="540F9337">
          <v:shape id="_x0000_i2052" type="#_x0000_t75" style="width:14.95pt;height:15.6pt" o:ole="">
            <v:imagedata r:id="rId2074" o:title=""/>
          </v:shape>
          <o:OLEObject Type="Embed" ProgID="Equation.DSMT4" ShapeID="_x0000_i2052" DrawAspect="Content" ObjectID="_1494318144" r:id="rId2075"/>
        </w:object>
      </w:r>
      <w:r w:rsidRPr="004F2125">
        <w:t xml:space="preserve"> are used as nodal variables, and essential boundary conditions may be prescribed on these variables. Natural boundary conditions are prescribed to the mixture traction, </w:t>
      </w:r>
      <w:r w:rsidR="00905817" w:rsidRPr="00905817">
        <w:rPr>
          <w:position w:val="-6"/>
        </w:rPr>
        <w:object w:dxaOrig="820" w:dyaOrig="260" w14:anchorId="09C02BC4">
          <v:shape id="_x0000_i2053" type="#_x0000_t75" style="width:41.45pt;height:12.9pt" o:ole="">
            <v:imagedata r:id="rId2076" o:title=""/>
          </v:shape>
          <o:OLEObject Type="Embed" ProgID="Equation.DSMT4" ShapeID="_x0000_i2053" DrawAspect="Content" ObjectID="_1494318145" r:id="rId2077"/>
        </w:object>
      </w:r>
      <w:r w:rsidRPr="004F2125">
        <w:t xml:space="preserve">, normal fluid flux, </w:t>
      </w:r>
      <w:r w:rsidR="00905817" w:rsidRPr="00905817">
        <w:rPr>
          <w:position w:val="-12"/>
        </w:rPr>
        <w:object w:dxaOrig="999" w:dyaOrig="360" w14:anchorId="67052CE3">
          <v:shape id="_x0000_i2054" type="#_x0000_t75" style="width:50.25pt;height:19pt" o:ole="">
            <v:imagedata r:id="rId2078" o:title=""/>
          </v:shape>
          <o:OLEObject Type="Embed" ProgID="Equation.DSMT4" ShapeID="_x0000_i2054" DrawAspect="Content" ObjectID="_1494318146" r:id="rId2079"/>
        </w:object>
      </w:r>
      <w:r w:rsidRPr="004F2125">
        <w:t xml:space="preserve">, and normal solute flux, </w:t>
      </w:r>
      <w:r w:rsidR="00905817" w:rsidRPr="00905817">
        <w:rPr>
          <w:position w:val="-12"/>
        </w:rPr>
        <w:object w:dxaOrig="1020" w:dyaOrig="380" w14:anchorId="7576B871">
          <v:shape id="_x0000_i2055" type="#_x0000_t75" style="width:51.6pt;height:19pt" o:ole="">
            <v:imagedata r:id="rId2080" o:title=""/>
          </v:shape>
          <o:OLEObject Type="Embed" ProgID="Equation.DSMT4" ShapeID="_x0000_i2055" DrawAspect="Content" ObjectID="_1494318147" r:id="rId2081"/>
        </w:object>
      </w:r>
      <w:r w:rsidRPr="004F2125">
        <w:t xml:space="preserve">, where </w:t>
      </w:r>
      <w:r w:rsidR="00905817" w:rsidRPr="00905817">
        <w:rPr>
          <w:position w:val="-4"/>
        </w:rPr>
        <w:object w:dxaOrig="200" w:dyaOrig="200" w14:anchorId="31D0190C">
          <v:shape id="_x0000_i2056" type="#_x0000_t75" style="width:10.2pt;height:10.2pt" o:ole="">
            <v:imagedata r:id="rId2082" o:title=""/>
          </v:shape>
          <o:OLEObject Type="Embed" ProgID="Equation.DSMT4" ShapeID="_x0000_i2056" DrawAspect="Content" ObjectID="_1494318148" r:id="rId2083"/>
        </w:object>
      </w:r>
      <w:r w:rsidRPr="004F2125">
        <w:t xml:space="preserve"> is the outward unit normal to </w:t>
      </w:r>
      <w:r w:rsidR="00905817" w:rsidRPr="00905817">
        <w:rPr>
          <w:position w:val="-6"/>
        </w:rPr>
        <w:object w:dxaOrig="320" w:dyaOrig="279" w14:anchorId="35F7D5D1">
          <v:shape id="_x0000_i2057" type="#_x0000_t75" style="width:15.6pt;height:14.25pt" o:ole="">
            <v:imagedata r:id="rId2084" o:title=""/>
          </v:shape>
          <o:OLEObject Type="Embed" ProgID="Equation.DSMT4" ShapeID="_x0000_i2057" DrawAspect="Content" ObjectID="_1494318149" r:id="rId2085"/>
        </w:object>
      </w:r>
      <w:r w:rsidRPr="004F2125">
        <w:t xml:space="preserve">. To solve the system </w:t>
      </w:r>
      <w:r w:rsidR="00905817" w:rsidRPr="00905817">
        <w:rPr>
          <w:position w:val="-6"/>
        </w:rPr>
        <w:object w:dxaOrig="780" w:dyaOrig="279" w14:anchorId="6B4F1306">
          <v:shape id="_x0000_i2058" type="#_x0000_t75" style="width:40.1pt;height:14.25pt" o:ole="">
            <v:imagedata r:id="rId2086" o:title=""/>
          </v:shape>
          <o:OLEObject Type="Embed" ProgID="Equation.DSMT4" ShapeID="_x0000_i2058" DrawAspect="Content" ObjectID="_1494318150" r:id="rId2087"/>
        </w:object>
      </w:r>
      <w:r w:rsidRPr="004F2125">
        <w:t xml:space="preserve"> for nodal values of </w:t>
      </w:r>
      <w:r w:rsidR="00905817" w:rsidRPr="00905817">
        <w:rPr>
          <w:position w:val="-6"/>
        </w:rPr>
        <w:object w:dxaOrig="200" w:dyaOrig="220" w14:anchorId="01E660FF">
          <v:shape id="_x0000_i2059" type="#_x0000_t75" style="width:10.2pt;height:10.2pt" o:ole="">
            <v:imagedata r:id="rId2088" o:title=""/>
          </v:shape>
          <o:OLEObject Type="Embed" ProgID="Equation.DSMT4" ShapeID="_x0000_i2059" DrawAspect="Content" ObjectID="_1494318151" r:id="rId2089"/>
        </w:object>
      </w:r>
      <w:r w:rsidRPr="004F2125">
        <w:t xml:space="preserve">, </w:t>
      </w:r>
      <w:r w:rsidR="00905817" w:rsidRPr="00905817">
        <w:rPr>
          <w:position w:val="-10"/>
        </w:rPr>
        <w:object w:dxaOrig="240" w:dyaOrig="320" w14:anchorId="5B491959">
          <v:shape id="_x0000_i2060" type="#_x0000_t75" style="width:12.25pt;height:15.6pt" o:ole="">
            <v:imagedata r:id="rId2090" o:title=""/>
          </v:shape>
          <o:OLEObject Type="Embed" ProgID="Equation.DSMT4" ShapeID="_x0000_i2060" DrawAspect="Content" ObjectID="_1494318152" r:id="rId2091"/>
        </w:object>
      </w:r>
      <w:r w:rsidRPr="004F2125">
        <w:t xml:space="preserve"> and </w:t>
      </w:r>
      <w:r w:rsidR="00905817" w:rsidRPr="00905817">
        <w:rPr>
          <w:position w:val="-6"/>
        </w:rPr>
        <w:object w:dxaOrig="300" w:dyaOrig="320" w14:anchorId="18510526">
          <v:shape id="_x0000_i2061" type="#_x0000_t75" style="width:14.95pt;height:15.6pt" o:ole="">
            <v:imagedata r:id="rId2092" o:title=""/>
          </v:shape>
          <o:OLEObject Type="Embed" ProgID="Equation.DSMT4" ShapeID="_x0000_i2061" DrawAspect="Content" ObjectID="_1494318153" r:id="rId2093"/>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D3178E">
        <w:t>3.3.1</w:t>
      </w:r>
      <w:r w:rsidR="001700D6">
        <w:fldChar w:fldCharType="end"/>
      </w:r>
      <w:r w:rsidR="001700D6">
        <w:t>-</w:t>
      </w:r>
      <w:r w:rsidR="001700D6">
        <w:fldChar w:fldCharType="begin"/>
      </w:r>
      <w:r w:rsidR="001700D6">
        <w:instrText xml:space="preserve"> REF _Ref191695106 \r \h </w:instrText>
      </w:r>
      <w:r w:rsidR="001700D6">
        <w:fldChar w:fldCharType="separate"/>
      </w:r>
      <w:r w:rsidR="00D3178E">
        <w:t>3.3.2</w:t>
      </w:r>
      <w:r w:rsidR="001700D6">
        <w:fldChar w:fldCharType="end"/>
      </w:r>
      <w:r w:rsidR="001700D6">
        <w:t xml:space="preserve"> for biphasic-solute materials</w:t>
      </w:r>
      <w:r w:rsidRPr="004F2125">
        <w:t xml:space="preserve">.  If the mixture is charged, it is also necessary to solve for the electric potential </w:t>
      </w:r>
      <w:r w:rsidR="00905817" w:rsidRPr="00905817">
        <w:rPr>
          <w:position w:val="-10"/>
        </w:rPr>
        <w:object w:dxaOrig="240" w:dyaOrig="260" w14:anchorId="52E1DF97">
          <v:shape id="_x0000_i2062" type="#_x0000_t75" style="width:12.25pt;height:12.9pt" o:ole="">
            <v:imagedata r:id="rId2094" o:title=""/>
          </v:shape>
          <o:OLEObject Type="Embed" ProgID="Equation.DSMT4" ShapeID="_x0000_i2062" DrawAspect="Content" ObjectID="_1494318154" r:id="rId2095"/>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r w:rsidR="00511485">
        <w:fldChar w:fldCharType="begin"/>
      </w:r>
      <w:r w:rsidR="00511485">
        <w:instrText xml:space="preserve"> REF ZEqnNum814726 \* Charformat \! \* MERGEFORMAT </w:instrText>
      </w:r>
      <w:r w:rsidR="00511485">
        <w:fldChar w:fldCharType="separate"/>
      </w:r>
      <w:r w:rsidR="00D3178E">
        <w:instrText>(2.118)</w:instrText>
      </w:r>
      <w:r w:rsidR="00511485">
        <w:fldChar w:fldCharType="end"/>
      </w:r>
      <w:r w:rsidR="001700D6">
        <w:fldChar w:fldCharType="end"/>
      </w:r>
      <w:r w:rsidRPr="004F2125">
        <w:t>, which may be rewritten as</w:t>
      </w:r>
    </w:p>
    <w:p w14:paraId="03C2DA88" w14:textId="77777777" w:rsidR="00691C49" w:rsidRDefault="00691C49" w:rsidP="004F2125">
      <w:r>
        <w:t xml:space="preserve"> </w:t>
      </w:r>
    </w:p>
    <w:p w14:paraId="65464861" w14:textId="762D52A4" w:rsidR="00691C49" w:rsidRDefault="00691C49" w:rsidP="00691C49">
      <w:pPr>
        <w:pStyle w:val="MTDisplayEquation"/>
      </w:pPr>
      <w:r>
        <w:tab/>
      </w:r>
      <w:r w:rsidR="00905817" w:rsidRPr="00905817">
        <w:rPr>
          <w:position w:val="-30"/>
        </w:rPr>
        <w:object w:dxaOrig="2060" w:dyaOrig="560" w14:anchorId="2E9037E1">
          <v:shape id="_x0000_i2063" type="#_x0000_t75" style="width:102.55pt;height:27.85pt" o:ole="">
            <v:imagedata r:id="rId2096" o:title=""/>
          </v:shape>
          <o:OLEObject Type="Embed" ProgID="Equation.DSMT4" ShapeID="_x0000_i2063" DrawAspect="Content" ObjectID="_1494318155" r:id="rId209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62" w:author="rawlins" w:date="2015-05-19T17:23:00Z">
        <w:r w:rsidR="00D3178E">
          <w:rPr>
            <w:noProof/>
          </w:rPr>
          <w:instrText>121</w:instrText>
        </w:r>
      </w:ins>
      <w:ins w:id="663" w:author="Gerard" w:date="2015-05-06T12:49:00Z">
        <w:del w:id="664" w:author="rawlins" w:date="2015-05-19T16:10:00Z">
          <w:r w:rsidR="00E3755C" w:rsidDel="00752FD5">
            <w:rPr>
              <w:noProof/>
            </w:rPr>
            <w:delInstrText>121</w:delInstrText>
          </w:r>
        </w:del>
      </w:ins>
      <w:del w:id="665" w:author="rawlins" w:date="2015-05-19T16:10:00Z">
        <w:r w:rsidR="008D52AD" w:rsidDel="00752FD5">
          <w:rPr>
            <w:noProof/>
          </w:rPr>
          <w:delInstrText>120</w:delInstrText>
        </w:r>
      </w:del>
      <w:r w:rsidR="00511485">
        <w:rPr>
          <w:noProof/>
        </w:rPr>
        <w:fldChar w:fldCharType="end"/>
      </w:r>
      <w:r>
        <w:instrText>)</w:instrText>
      </w:r>
      <w:r>
        <w:fldChar w:fldCharType="end"/>
      </w:r>
    </w:p>
    <w:p w14:paraId="54539B30" w14:textId="32CAFF85" w:rsidR="00691C49" w:rsidRDefault="004F2125" w:rsidP="00CB13D9">
      <w:r w:rsidRPr="004F2125">
        <w:t>In the special case of a triphasic mixture, where solutes consist of two counter-ions (</w:t>
      </w:r>
      <w:r w:rsidR="00905817" w:rsidRPr="00905817">
        <w:rPr>
          <w:position w:val="-10"/>
        </w:rPr>
        <w:object w:dxaOrig="840" w:dyaOrig="279" w14:anchorId="2326DEF2">
          <v:shape id="_x0000_i2064" type="#_x0000_t75" style="width:42.1pt;height:14.25pt" o:ole="">
            <v:imagedata r:id="rId2098" o:title=""/>
          </v:shape>
          <o:OLEObject Type="Embed" ProgID="Equation.DSMT4" ShapeID="_x0000_i2064" DrawAspect="Content" ObjectID="_1494318156" r:id="rId2099"/>
        </w:object>
      </w:r>
      <w:r w:rsidRPr="004F2125">
        <w:t>), this equation may be solved in closed form to produce</w:t>
      </w:r>
    </w:p>
    <w:p w14:paraId="26755422" w14:textId="5BD22E2A" w:rsidR="00691C49" w:rsidRDefault="00691C49" w:rsidP="00691C49">
      <w:pPr>
        <w:pStyle w:val="MTDisplayEquation"/>
      </w:pPr>
      <w:r>
        <w:lastRenderedPageBreak/>
        <w:tab/>
      </w:r>
      <w:r w:rsidR="00905817" w:rsidRPr="00905817">
        <w:rPr>
          <w:position w:val="-52"/>
        </w:rPr>
        <w:object w:dxaOrig="5220" w:dyaOrig="1160" w14:anchorId="527D8DB5">
          <v:shape id="_x0000_i2065" type="#_x0000_t75" style="width:261.5pt;height:57.75pt" o:ole="">
            <v:imagedata r:id="rId2100" o:title=""/>
          </v:shape>
          <o:OLEObject Type="Embed" ProgID="Equation.DSMT4" ShapeID="_x0000_i2065" DrawAspect="Content" ObjectID="_1494318157" r:id="rId2101"/>
        </w:object>
      </w:r>
      <w:r>
        <w:t xml:space="preserve">, </w:t>
      </w:r>
      <w:r w:rsidR="00905817" w:rsidRPr="00905817">
        <w:rPr>
          <w:position w:val="-10"/>
        </w:rPr>
        <w:object w:dxaOrig="840" w:dyaOrig="279" w14:anchorId="03A2A5C9">
          <v:shape id="_x0000_i2066" type="#_x0000_t75" style="width:42.1pt;height:14.25pt" o:ole="">
            <v:imagedata r:id="rId2102" o:title=""/>
          </v:shape>
          <o:OLEObject Type="Embed" ProgID="Equation.DSMT4" ShapeID="_x0000_i2066" DrawAspect="Content" ObjectID="_1494318158" r:id="rId21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w:instrText>
      </w:r>
      <w:r w:rsidR="00511485">
        <w:instrText xml:space="preserve">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66" w:author="rawlins" w:date="2015-05-19T17:23:00Z">
        <w:r w:rsidR="00D3178E">
          <w:rPr>
            <w:noProof/>
          </w:rPr>
          <w:instrText>122</w:instrText>
        </w:r>
      </w:ins>
      <w:ins w:id="667" w:author="Gerard" w:date="2015-05-06T12:49:00Z">
        <w:del w:id="668" w:author="rawlins" w:date="2015-05-19T16:10:00Z">
          <w:r w:rsidR="00E3755C" w:rsidDel="00752FD5">
            <w:rPr>
              <w:noProof/>
            </w:rPr>
            <w:delInstrText>122</w:delInstrText>
          </w:r>
        </w:del>
      </w:ins>
      <w:del w:id="669" w:author="rawlins" w:date="2015-05-19T16:10:00Z">
        <w:r w:rsidR="008D52AD" w:rsidDel="00752FD5">
          <w:rPr>
            <w:noProof/>
          </w:rPr>
          <w:delInstrText>121</w:delInstrText>
        </w:r>
      </w:del>
      <w:r w:rsidR="00511485">
        <w:rPr>
          <w:noProof/>
        </w:rPr>
        <w:fldChar w:fldCharType="end"/>
      </w:r>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670" w:name="_Toc289032556"/>
      <w:r>
        <w:t>Chemical Reactions</w:t>
      </w:r>
      <w:bookmarkEnd w:id="670"/>
    </w:p>
    <w:p w14:paraId="7312C66F" w14:textId="08B38DC3" w:rsidR="008B3EFC" w:rsidRPr="008B3EFC" w:rsidRDefault="008B3EFC">
      <w:pPr>
        <w:jc w:val="left"/>
      </w:pPr>
      <w:r>
        <w:t xml:space="preserve">The contribution to </w:t>
      </w:r>
      <w:r w:rsidR="00905817" w:rsidRPr="00905817">
        <w:rPr>
          <w:position w:val="-6"/>
        </w:rPr>
        <w:object w:dxaOrig="420" w:dyaOrig="279" w14:anchorId="42BE56C1">
          <v:shape id="_x0000_i2067" type="#_x0000_t75" style="width:20.4pt;height:14.25pt" o:ole="">
            <v:imagedata r:id="rId2104" o:title=""/>
          </v:shape>
          <o:OLEObject Type="Embed" ProgID="Equation.DSMT4" ShapeID="_x0000_i2067" DrawAspect="Content" ObjectID="_1494318159" r:id="rId2105"/>
        </w:object>
      </w:r>
      <w:r>
        <w:t xml:space="preserve"> due to chemical reactions is given by </w:t>
      </w:r>
      <w:r w:rsidR="00905817" w:rsidRPr="00905817">
        <w:rPr>
          <w:position w:val="-6"/>
        </w:rPr>
        <w:object w:dxaOrig="380" w:dyaOrig="279" w14:anchorId="71483C33">
          <v:shape id="_x0000_i2068" type="#_x0000_t75" style="width:19pt;height:14.25pt" o:ole="">
            <v:imagedata r:id="rId2106" o:title=""/>
          </v:shape>
          <o:OLEObject Type="Embed" ProgID="Equation.DSMT4" ShapeID="_x0000_i2068" DrawAspect="Content" ObjectID="_1494318160" r:id="rId2107"/>
        </w:object>
      </w:r>
      <w:r>
        <w:t>, where</w:t>
      </w:r>
    </w:p>
    <w:p w14:paraId="32537747" w14:textId="419FF849" w:rsidR="008B3EFC" w:rsidRDefault="008B3EFC" w:rsidP="008B3EFC">
      <w:pPr>
        <w:pStyle w:val="MTDisplayEquation"/>
      </w:pPr>
      <w:r>
        <w:tab/>
      </w:r>
      <w:r w:rsidR="00464F69" w:rsidRPr="00905817">
        <w:rPr>
          <w:position w:val="-28"/>
        </w:rPr>
        <w:object w:dxaOrig="4880" w:dyaOrig="560" w14:anchorId="26A9CCDF">
          <v:shape id="_x0000_i2069" type="#_x0000_t75" style="width:243.85pt;height:27.85pt" o:ole="">
            <v:imagedata r:id="rId2108" o:title=""/>
          </v:shape>
          <o:OLEObject Type="Embed" ProgID="Equation.DSMT4" ShapeID="_x0000_i2069" DrawAspect="Content" ObjectID="_1494318161" r:id="rId2109"/>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671" w:name="_Toc289032557"/>
      <w:r>
        <w:t xml:space="preserve">Newton-Raphson </w:t>
      </w:r>
      <w:r w:rsidR="0081541F">
        <w:t>M</w:t>
      </w:r>
      <w:r>
        <w:t>ethod</w:t>
      </w:r>
      <w:bookmarkEnd w:id="671"/>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672" w:name="_Toc289032558"/>
      <w:r>
        <w:t>Full Newton Method</w:t>
      </w:r>
      <w:bookmarkEnd w:id="672"/>
    </w:p>
    <w:p w14:paraId="30086731" w14:textId="77777777" w:rsidR="008C7882" w:rsidRDefault="008C7882" w:rsidP="008C7882">
      <w:r>
        <w:t xml:space="preserve">The Newton-Raphson equation </w:t>
      </w:r>
      <w:r>
        <w:fldChar w:fldCharType="begin"/>
      </w:r>
      <w:r>
        <w:instrText xml:space="preserve"> GOTOBUTTON ZEqnNum927486  \* MERGEFORMAT </w:instrText>
      </w:r>
      <w:r w:rsidR="00511485">
        <w:fldChar w:fldCharType="begin"/>
      </w:r>
      <w:r w:rsidR="00511485">
        <w:instrText xml:space="preserve"> REF ZEqnNum927486 \! \* MERGEFORMAT </w:instrText>
      </w:r>
      <w:r w:rsidR="00511485">
        <w:fldChar w:fldCharType="separate"/>
      </w:r>
      <w:r w:rsidR="00D3178E">
        <w:instrText>(3.3)</w:instrText>
      </w:r>
      <w:r w:rsidR="00511485">
        <w:fldChar w:fldCharType="end"/>
      </w:r>
      <w:r>
        <w:fldChar w:fldCharType="end"/>
      </w:r>
      <w:r>
        <w:t xml:space="preserve"> can be written in terms of the discretized equilibrium equations that were derived in the previous section as follows:</w:t>
      </w:r>
    </w:p>
    <w:p w14:paraId="4D6B8EB4" w14:textId="44C08EF3" w:rsidR="008C7882" w:rsidRDefault="008C7882" w:rsidP="008C7882">
      <w:pPr>
        <w:pStyle w:val="MTDisplayEquation"/>
      </w:pPr>
      <w:r>
        <w:tab/>
      </w:r>
      <w:r w:rsidR="00905817" w:rsidRPr="00905817">
        <w:rPr>
          <w:position w:val="-6"/>
        </w:rPr>
        <w:object w:dxaOrig="2100" w:dyaOrig="320" w14:anchorId="76ABF864">
          <v:shape id="_x0000_i2070" type="#_x0000_t75" style="width:104.6pt;height:15.6pt" o:ole="">
            <v:imagedata r:id="rId2110" o:title=""/>
          </v:shape>
          <o:OLEObject Type="Embed" ProgID="Equation.DSMT4" ShapeID="_x0000_i2070" DrawAspect="Content" ObjectID="_1494318162" r:id="rId21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73" w:author="rawlins" w:date="2015-05-19T17:23:00Z">
        <w:r w:rsidR="00D3178E">
          <w:rPr>
            <w:noProof/>
          </w:rPr>
          <w:instrText>123</w:instrText>
        </w:r>
      </w:ins>
      <w:ins w:id="674" w:author="Gerard" w:date="2015-05-06T12:49:00Z">
        <w:del w:id="675" w:author="rawlins" w:date="2015-05-19T16:10:00Z">
          <w:r w:rsidR="00E3755C" w:rsidDel="00752FD5">
            <w:rPr>
              <w:noProof/>
            </w:rPr>
            <w:delInstrText>123</w:delInstrText>
          </w:r>
        </w:del>
      </w:ins>
      <w:del w:id="676" w:author="rawlins" w:date="2015-05-19T16:10:00Z">
        <w:r w:rsidR="008D52AD" w:rsidDel="00752FD5">
          <w:rPr>
            <w:noProof/>
          </w:rPr>
          <w:delInstrText>122</w:delInstrText>
        </w:r>
      </w:del>
      <w:r w:rsidR="00511485">
        <w:rPr>
          <w:noProof/>
        </w:rPr>
        <w:fldChar w:fldCharType="end"/>
      </w:r>
      <w:r>
        <w:instrText>)</w:instrText>
      </w:r>
      <w:r>
        <w:fldChar w:fldCharType="end"/>
      </w:r>
    </w:p>
    <w:p w14:paraId="324E694E" w14:textId="3029790F" w:rsidR="008C7882" w:rsidRDefault="008C7882" w:rsidP="008C7882">
      <w:r>
        <w:t xml:space="preserve">Since the virtual velocities </w:t>
      </w:r>
      <w:r w:rsidR="00905817" w:rsidRPr="00905817">
        <w:rPr>
          <w:position w:val="-6"/>
        </w:rPr>
        <w:object w:dxaOrig="340" w:dyaOrig="279" w14:anchorId="3F32F551">
          <v:shape id="_x0000_i2071" type="#_x0000_t75" style="width:17pt;height:14.25pt" o:ole="">
            <v:imagedata r:id="rId2112" o:title=""/>
          </v:shape>
          <o:OLEObject Type="Embed" ProgID="Equation.DSMT4" ShapeID="_x0000_i2071" DrawAspect="Content" ObjectID="_1494318163" r:id="rId2113"/>
        </w:object>
      </w:r>
      <w:r>
        <w:t>are arbitrary, a discretized Newton-Raphson scheme can be formulated as follows:</w:t>
      </w:r>
    </w:p>
    <w:p w14:paraId="052AADFB" w14:textId="36844695" w:rsidR="008C7882" w:rsidRDefault="008C7882" w:rsidP="008C7882">
      <w:pPr>
        <w:pStyle w:val="MTDisplayEquation"/>
      </w:pPr>
      <w:r>
        <w:tab/>
      </w:r>
      <w:r w:rsidR="00905817" w:rsidRPr="00905817">
        <w:rPr>
          <w:position w:val="-14"/>
        </w:rPr>
        <w:object w:dxaOrig="3460" w:dyaOrig="400" w14:anchorId="75957912">
          <v:shape id="_x0000_i2072" type="#_x0000_t75" style="width:173.2pt;height:19.7pt" o:ole="">
            <v:imagedata r:id="rId2114" o:title=""/>
          </v:shape>
          <o:OLEObject Type="Embed" ProgID="Equation.DSMT4" ShapeID="_x0000_i2072" DrawAspect="Content" ObjectID="_1494318164" r:id="rId2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77" w:name="ZEqnNum957438"/>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78" w:author="rawlins" w:date="2015-05-19T17:23:00Z">
        <w:r w:rsidR="00D3178E">
          <w:rPr>
            <w:noProof/>
          </w:rPr>
          <w:instrText>124</w:instrText>
        </w:r>
      </w:ins>
      <w:ins w:id="679" w:author="Gerard" w:date="2015-05-06T12:49:00Z">
        <w:del w:id="680" w:author="rawlins" w:date="2015-05-19T16:10:00Z">
          <w:r w:rsidR="00E3755C" w:rsidDel="00752FD5">
            <w:rPr>
              <w:noProof/>
            </w:rPr>
            <w:delInstrText>124</w:delInstrText>
          </w:r>
        </w:del>
      </w:ins>
      <w:del w:id="681" w:author="rawlins" w:date="2015-05-19T16:10:00Z">
        <w:r w:rsidR="008D52AD" w:rsidDel="00752FD5">
          <w:rPr>
            <w:noProof/>
          </w:rPr>
          <w:delInstrText>123</w:delInstrText>
        </w:r>
      </w:del>
      <w:r w:rsidR="00511485">
        <w:rPr>
          <w:noProof/>
        </w:rPr>
        <w:fldChar w:fldCharType="end"/>
      </w:r>
      <w:r>
        <w:instrText>)</w:instrText>
      </w:r>
      <w:bookmarkEnd w:id="677"/>
      <w:r>
        <w:fldChar w:fldCharType="end"/>
      </w:r>
    </w:p>
    <w:p w14:paraId="51612517" w14:textId="228FCA2E"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905817" w:rsidRPr="00905817">
        <w:rPr>
          <w:position w:val="-4"/>
        </w:rPr>
        <w:object w:dxaOrig="420" w:dyaOrig="300" w14:anchorId="356234E3">
          <v:shape id="_x0000_i2073" type="#_x0000_t75" style="width:20.4pt;height:14.95pt" o:ole="">
            <v:imagedata r:id="rId2116" o:title=""/>
          </v:shape>
          <o:OLEObject Type="Embed" ProgID="Equation.DSMT4" ShapeID="_x0000_i2073" DrawAspect="Content" ObjectID="_1494318165" r:id="rId2117"/>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682" w:name="_Toc289032559"/>
      <w:r>
        <w:t>BFGS Method</w:t>
      </w:r>
      <w:bookmarkEnd w:id="682"/>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10FC968C" w:rsidR="008C7882" w:rsidRDefault="008C7882" w:rsidP="008C7882">
      <w:pPr>
        <w:pStyle w:val="MTDisplayEquation"/>
      </w:pPr>
      <w:r>
        <w:lastRenderedPageBreak/>
        <w:tab/>
      </w:r>
      <w:r w:rsidR="00905817" w:rsidRPr="00905817">
        <w:rPr>
          <w:position w:val="-12"/>
        </w:rPr>
        <w:object w:dxaOrig="1340" w:dyaOrig="360" w14:anchorId="11094902">
          <v:shape id="_x0000_i2074" type="#_x0000_t75" style="width:67.25pt;height:19pt" o:ole="">
            <v:imagedata r:id="rId2118" o:title=""/>
          </v:shape>
          <o:OLEObject Type="Embed" ProgID="Equation.DSMT4" ShapeID="_x0000_i2074" DrawAspect="Content" ObjectID="_1494318166" r:id="rId211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83" w:name="ZEqnNum814327"/>
      <w:r>
        <w:instrText>(</w:instrText>
      </w:r>
      <w:r w:rsidR="00511485">
        <w:fldChar w:fldCharType="begin"/>
      </w:r>
      <w:r w:rsidR="00511485">
        <w:instrText xml:space="preserve"> </w:instrText>
      </w:r>
      <w:r w:rsidR="00511485">
        <w:instrText xml:space="preserve">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84" w:author="rawlins" w:date="2015-05-19T17:23:00Z">
        <w:r w:rsidR="00D3178E">
          <w:rPr>
            <w:noProof/>
          </w:rPr>
          <w:instrText>125</w:instrText>
        </w:r>
      </w:ins>
      <w:ins w:id="685" w:author="Gerard" w:date="2015-05-06T12:49:00Z">
        <w:del w:id="686" w:author="rawlins" w:date="2015-05-19T16:10:00Z">
          <w:r w:rsidR="00E3755C" w:rsidDel="00752FD5">
            <w:rPr>
              <w:noProof/>
            </w:rPr>
            <w:delInstrText>125</w:delInstrText>
          </w:r>
        </w:del>
      </w:ins>
      <w:del w:id="687" w:author="rawlins" w:date="2015-05-19T16:10:00Z">
        <w:r w:rsidR="008D52AD" w:rsidDel="00752FD5">
          <w:rPr>
            <w:noProof/>
          </w:rPr>
          <w:delInstrText>124</w:delInstrText>
        </w:r>
      </w:del>
      <w:r w:rsidR="00511485">
        <w:rPr>
          <w:noProof/>
        </w:rPr>
        <w:fldChar w:fldCharType="end"/>
      </w:r>
      <w:r>
        <w:instrText>)</w:instrText>
      </w:r>
      <w:bookmarkEnd w:id="683"/>
      <w:r>
        <w:fldChar w:fldCharType="end"/>
      </w:r>
    </w:p>
    <w:p w14:paraId="058A6AD6" w14:textId="77777777" w:rsidR="008C7882" w:rsidRDefault="008C7882" w:rsidP="008C7882">
      <w:r>
        <w:t>and an increment in the residual is defined as</w:t>
      </w:r>
    </w:p>
    <w:p w14:paraId="2A3137EF" w14:textId="058A51F0" w:rsidR="008C7882" w:rsidRDefault="008C7882" w:rsidP="008C7882">
      <w:pPr>
        <w:pStyle w:val="MTDisplayEquation"/>
      </w:pPr>
      <w:r>
        <w:tab/>
      </w:r>
      <w:r w:rsidR="00905817" w:rsidRPr="00905817">
        <w:rPr>
          <w:position w:val="-12"/>
        </w:rPr>
        <w:object w:dxaOrig="1520" w:dyaOrig="360" w14:anchorId="60438EBE">
          <v:shape id="_x0000_i2075" type="#_x0000_t75" style="width:76.1pt;height:19pt" o:ole="">
            <v:imagedata r:id="rId2120" o:title=""/>
          </v:shape>
          <o:OLEObject Type="Embed" ProgID="Equation.DSMT4" ShapeID="_x0000_i2075" DrawAspect="Content" ObjectID="_1494318167" r:id="rId2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88" w:name="ZEqnNum799904"/>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89" w:author="rawlins" w:date="2015-05-19T17:23:00Z">
        <w:r w:rsidR="00D3178E">
          <w:rPr>
            <w:noProof/>
          </w:rPr>
          <w:instrText>126</w:instrText>
        </w:r>
      </w:ins>
      <w:ins w:id="690" w:author="Gerard" w:date="2015-05-06T12:49:00Z">
        <w:del w:id="691" w:author="rawlins" w:date="2015-05-19T16:10:00Z">
          <w:r w:rsidR="00E3755C" w:rsidDel="00752FD5">
            <w:rPr>
              <w:noProof/>
            </w:rPr>
            <w:delInstrText>126</w:delInstrText>
          </w:r>
        </w:del>
      </w:ins>
      <w:del w:id="692" w:author="rawlins" w:date="2015-05-19T16:10:00Z">
        <w:r w:rsidR="008D52AD" w:rsidDel="00752FD5">
          <w:rPr>
            <w:noProof/>
          </w:rPr>
          <w:delInstrText>125</w:delInstrText>
        </w:r>
      </w:del>
      <w:r w:rsidR="00511485">
        <w:rPr>
          <w:noProof/>
        </w:rPr>
        <w:fldChar w:fldCharType="end"/>
      </w:r>
      <w:r>
        <w:instrText>)</w:instrText>
      </w:r>
      <w:bookmarkEnd w:id="688"/>
      <w:r>
        <w:fldChar w:fldCharType="end"/>
      </w:r>
    </w:p>
    <w:p w14:paraId="3D3B9B66" w14:textId="2F07B518" w:rsidR="008C7882" w:rsidRDefault="008C7882" w:rsidP="008C7882">
      <w:r>
        <w:t xml:space="preserve">The updated matrix </w:t>
      </w:r>
      <w:r w:rsidR="00905817" w:rsidRPr="00905817">
        <w:rPr>
          <w:position w:val="-12"/>
        </w:rPr>
        <w:object w:dxaOrig="360" w:dyaOrig="360" w14:anchorId="3EFFECD8">
          <v:shape id="_x0000_i2076" type="#_x0000_t75" style="width:19pt;height:19pt" o:ole="">
            <v:imagedata r:id="rId2122" o:title=""/>
          </v:shape>
          <o:OLEObject Type="Embed" ProgID="Equation.DSMT4" ShapeID="_x0000_i2076" DrawAspect="Content" ObjectID="_1494318168" r:id="rId2123"/>
        </w:object>
      </w:r>
      <w:r>
        <w:t>should satisfy the quasi-Newton equation:</w:t>
      </w:r>
    </w:p>
    <w:p w14:paraId="32C56E26" w14:textId="21C4F0F5" w:rsidR="008C7882" w:rsidRDefault="008C7882" w:rsidP="008C7882">
      <w:pPr>
        <w:pStyle w:val="MTDisplayEquation"/>
      </w:pPr>
      <w:r>
        <w:tab/>
      </w:r>
      <w:r w:rsidR="00905817" w:rsidRPr="00905817">
        <w:rPr>
          <w:position w:val="-12"/>
        </w:rPr>
        <w:object w:dxaOrig="1120" w:dyaOrig="360" w14:anchorId="76CC3256">
          <v:shape id="_x0000_i2077" type="#_x0000_t75" style="width:56.4pt;height:19pt" o:ole="">
            <v:imagedata r:id="rId2124" o:title=""/>
          </v:shape>
          <o:OLEObject Type="Embed" ProgID="Equation.DSMT4" ShapeID="_x0000_i2077" DrawAspect="Content" ObjectID="_1494318169" r:id="rId2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93" w:author="rawlins" w:date="2015-05-19T17:23:00Z">
        <w:r w:rsidR="00D3178E">
          <w:rPr>
            <w:noProof/>
          </w:rPr>
          <w:instrText>127</w:instrText>
        </w:r>
      </w:ins>
      <w:ins w:id="694" w:author="Gerard" w:date="2015-05-06T12:49:00Z">
        <w:del w:id="695" w:author="rawlins" w:date="2015-05-19T16:10:00Z">
          <w:r w:rsidR="00E3755C" w:rsidDel="00752FD5">
            <w:rPr>
              <w:noProof/>
            </w:rPr>
            <w:delInstrText>127</w:delInstrText>
          </w:r>
        </w:del>
      </w:ins>
      <w:del w:id="696" w:author="rawlins" w:date="2015-05-19T16:10:00Z">
        <w:r w:rsidR="008D52AD" w:rsidDel="00752FD5">
          <w:rPr>
            <w:noProof/>
          </w:rPr>
          <w:delInstrText>126</w:delInstrText>
        </w:r>
      </w:del>
      <w:r w:rsidR="00511485">
        <w:rPr>
          <w:noProof/>
        </w:rPr>
        <w:fldChar w:fldCharType="end"/>
      </w:r>
      <w:r>
        <w:instrText>)</w:instrText>
      </w:r>
      <w:r>
        <w:fldChar w:fldCharType="end"/>
      </w:r>
    </w:p>
    <w:p w14:paraId="5B1F7654" w14:textId="77777777" w:rsidR="008C7882" w:rsidRDefault="008C7882" w:rsidP="008C7882">
      <w:r>
        <w:t>In order to calculate this update, as displacement increment is first calculated:</w:t>
      </w:r>
    </w:p>
    <w:p w14:paraId="610B5C24" w14:textId="3B933BF7" w:rsidR="008C7882" w:rsidRDefault="008C7882" w:rsidP="008C7882">
      <w:pPr>
        <w:pStyle w:val="MTDisplayEquation"/>
      </w:pPr>
      <w:r>
        <w:tab/>
      </w:r>
      <w:r w:rsidR="00905817" w:rsidRPr="00905817">
        <w:rPr>
          <w:position w:val="-12"/>
        </w:rPr>
        <w:object w:dxaOrig="1280" w:dyaOrig="380" w14:anchorId="67B464D0">
          <v:shape id="_x0000_i2078" type="#_x0000_t75" style="width:63.85pt;height:19pt" o:ole="">
            <v:imagedata r:id="rId2126" o:title=""/>
          </v:shape>
          <o:OLEObject Type="Embed" ProgID="Equation.DSMT4" ShapeID="_x0000_i2078" DrawAspect="Content" ObjectID="_1494318170" r:id="rId212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697" w:name="ZEqnNum548850"/>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698" w:author="rawlins" w:date="2015-05-19T17:23:00Z">
        <w:r w:rsidR="00D3178E">
          <w:rPr>
            <w:noProof/>
          </w:rPr>
          <w:instrText>128</w:instrText>
        </w:r>
      </w:ins>
      <w:ins w:id="699" w:author="Gerard" w:date="2015-05-06T12:49:00Z">
        <w:del w:id="700" w:author="rawlins" w:date="2015-05-19T16:10:00Z">
          <w:r w:rsidR="00E3755C" w:rsidDel="00752FD5">
            <w:rPr>
              <w:noProof/>
            </w:rPr>
            <w:delInstrText>128</w:delInstrText>
          </w:r>
        </w:del>
      </w:ins>
      <w:del w:id="701" w:author="rawlins" w:date="2015-05-19T16:10:00Z">
        <w:r w:rsidR="008D52AD" w:rsidDel="00752FD5">
          <w:rPr>
            <w:noProof/>
          </w:rPr>
          <w:delInstrText>127</w:delInstrText>
        </w:r>
      </w:del>
      <w:r w:rsidR="00511485">
        <w:rPr>
          <w:noProof/>
        </w:rPr>
        <w:fldChar w:fldCharType="end"/>
      </w:r>
      <w:r>
        <w:instrText>)</w:instrText>
      </w:r>
      <w:bookmarkEnd w:id="697"/>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5536C57A" w:rsidR="008C7882" w:rsidRDefault="008C7882" w:rsidP="008C7882">
      <w:pPr>
        <w:pStyle w:val="MTDisplayEquation"/>
      </w:pPr>
      <w:r>
        <w:tab/>
      </w:r>
      <w:r w:rsidR="00905817" w:rsidRPr="00905817">
        <w:rPr>
          <w:position w:val="-12"/>
        </w:rPr>
        <w:object w:dxaOrig="1359" w:dyaOrig="360" w14:anchorId="286818B3">
          <v:shape id="_x0000_i2079" type="#_x0000_t75" style="width:67.9pt;height:19pt" o:ole="">
            <v:imagedata r:id="rId2128" o:title=""/>
          </v:shape>
          <o:OLEObject Type="Embed" ProgID="Equation.DSMT4" ShapeID="_x0000_i2079" DrawAspect="Content" ObjectID="_1494318171" r:id="rId2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w:instrText>
      </w:r>
      <w:r w:rsidR="00511485">
        <w:instrText xml:space="preserve">n \c \* Arabic \* MERGEFORMAT </w:instrText>
      </w:r>
      <w:r w:rsidR="00511485">
        <w:fldChar w:fldCharType="separate"/>
      </w:r>
      <w:ins w:id="702" w:author="rawlins" w:date="2015-05-19T17:23:00Z">
        <w:r w:rsidR="00D3178E">
          <w:rPr>
            <w:noProof/>
          </w:rPr>
          <w:instrText>129</w:instrText>
        </w:r>
      </w:ins>
      <w:ins w:id="703" w:author="Gerard" w:date="2015-05-06T12:49:00Z">
        <w:del w:id="704" w:author="rawlins" w:date="2015-05-19T16:10:00Z">
          <w:r w:rsidR="00E3755C" w:rsidDel="00752FD5">
            <w:rPr>
              <w:noProof/>
            </w:rPr>
            <w:delInstrText>129</w:delInstrText>
          </w:r>
        </w:del>
      </w:ins>
      <w:del w:id="705" w:author="rawlins" w:date="2015-05-19T16:10:00Z">
        <w:r w:rsidR="008D52AD" w:rsidDel="00752FD5">
          <w:rPr>
            <w:noProof/>
          </w:rPr>
          <w:delInstrText>128</w:delInstrText>
        </w:r>
      </w:del>
      <w:r w:rsidR="00511485">
        <w:rPr>
          <w:noProof/>
        </w:rPr>
        <w:fldChar w:fldCharType="end"/>
      </w:r>
      <w:r>
        <w:instrText>)</w:instrText>
      </w:r>
      <w:r>
        <w:fldChar w:fldCharType="end"/>
      </w:r>
    </w:p>
    <w:p w14:paraId="487780B0" w14:textId="408168E3" w:rsidR="008C7882" w:rsidRDefault="008C7882" w:rsidP="008C7882">
      <w:r>
        <w:t xml:space="preserve">where </w:t>
      </w:r>
      <w:r>
        <w:rPr>
          <w:i/>
        </w:rPr>
        <w:t xml:space="preserve">s </w:t>
      </w:r>
      <w:r>
        <w:t xml:space="preserve">is determined from the line search. With the updated position calculated, </w:t>
      </w:r>
      <w:r w:rsidR="00905817" w:rsidRPr="00905817">
        <w:rPr>
          <w:position w:val="-12"/>
        </w:rPr>
        <w:object w:dxaOrig="340" w:dyaOrig="360" w14:anchorId="6F18AE4D">
          <v:shape id="_x0000_i2080" type="#_x0000_t75" style="width:17pt;height:19pt" o:ole="">
            <v:imagedata r:id="rId2130" o:title=""/>
          </v:shape>
          <o:OLEObject Type="Embed" ProgID="Equation.DSMT4" ShapeID="_x0000_i2080" DrawAspect="Content" ObjectID="_1494318172" r:id="rId2131"/>
        </w:object>
      </w:r>
      <w:r>
        <w:t xml:space="preserve">can be evaluated.  Also, using equations </w:t>
      </w:r>
      <w:r>
        <w:fldChar w:fldCharType="begin"/>
      </w:r>
      <w:r>
        <w:instrText xml:space="preserve"> GOTOBUTTON ZEqnNum814327  \* MERGEFORMAT </w:instrText>
      </w:r>
      <w:r w:rsidR="00511485">
        <w:fldChar w:fldCharType="begin"/>
      </w:r>
      <w:r w:rsidR="00511485">
        <w:instrText xml:space="preserve"> REF ZEqnNum814327 \! \* MERGEFORMAT </w:instrText>
      </w:r>
      <w:r w:rsidR="00511485">
        <w:fldChar w:fldCharType="separate"/>
      </w:r>
      <w:ins w:id="706" w:author="rawlins" w:date="2015-05-19T17:23:00Z">
        <w:r w:rsidR="00D3178E">
          <w:instrText>(3.125)</w:instrText>
        </w:r>
      </w:ins>
      <w:ins w:id="707" w:author="Gerard" w:date="2015-05-06T12:49:00Z">
        <w:del w:id="708" w:author="rawlins" w:date="2015-05-19T16:10:00Z">
          <w:r w:rsidR="00E3755C" w:rsidDel="00752FD5">
            <w:delInstrText>(3.125)</w:delInstrText>
          </w:r>
        </w:del>
      </w:ins>
      <w:del w:id="709" w:author="rawlins" w:date="2015-05-19T16:10:00Z">
        <w:r w:rsidR="008D52AD" w:rsidDel="00752FD5">
          <w:delInstrText>(3.124)</w:delInstrText>
        </w:r>
      </w:del>
      <w:r w:rsidR="00511485">
        <w:fldChar w:fldCharType="end"/>
      </w:r>
      <w:r>
        <w:fldChar w:fldCharType="end"/>
      </w:r>
      <w:r>
        <w:t xml:space="preserve"> and </w:t>
      </w:r>
      <w:r>
        <w:fldChar w:fldCharType="begin"/>
      </w:r>
      <w:r>
        <w:instrText xml:space="preserve"> GOTOBUTTON ZEqnNum799904  \* MERGEFORMAT </w:instrText>
      </w:r>
      <w:r w:rsidR="00511485">
        <w:fldChar w:fldCharType="begin"/>
      </w:r>
      <w:r w:rsidR="00511485">
        <w:instrText xml:space="preserve"> REF ZEqnNum799904 \! \* MERGEFORMAT </w:instrText>
      </w:r>
      <w:r w:rsidR="00511485">
        <w:fldChar w:fldCharType="separate"/>
      </w:r>
      <w:ins w:id="710" w:author="rawlins" w:date="2015-05-19T17:23:00Z">
        <w:r w:rsidR="00D3178E">
          <w:instrText>(3.126)</w:instrText>
        </w:r>
      </w:ins>
      <w:ins w:id="711" w:author="Gerard" w:date="2015-05-06T12:49:00Z">
        <w:del w:id="712" w:author="rawlins" w:date="2015-05-19T16:10:00Z">
          <w:r w:rsidR="00E3755C" w:rsidDel="00752FD5">
            <w:delInstrText>(3.126)</w:delInstrText>
          </w:r>
        </w:del>
      </w:ins>
      <w:del w:id="713" w:author="rawlins" w:date="2015-05-19T16:10:00Z">
        <w:r w:rsidR="008D52AD" w:rsidDel="00752FD5">
          <w:delInstrText>(3.125)</w:delInstrText>
        </w:r>
      </w:del>
      <w:r w:rsidR="00511485">
        <w:fldChar w:fldCharType="end"/>
      </w:r>
      <w:r>
        <w:fldChar w:fldCharType="end"/>
      </w:r>
      <w:r>
        <w:t xml:space="preserve">, </w:t>
      </w:r>
      <w:r w:rsidR="00905817" w:rsidRPr="00905817">
        <w:rPr>
          <w:position w:val="-12"/>
        </w:rPr>
        <w:object w:dxaOrig="279" w:dyaOrig="360" w14:anchorId="6BF04F30">
          <v:shape id="_x0000_i2081" type="#_x0000_t75" style="width:14.25pt;height:19pt" o:ole="">
            <v:imagedata r:id="rId2132" o:title=""/>
          </v:shape>
          <o:OLEObject Type="Embed" ProgID="Equation.DSMT4" ShapeID="_x0000_i2081" DrawAspect="Content" ObjectID="_1494318173" r:id="rId2133"/>
        </w:object>
      </w:r>
      <w:r>
        <w:t xml:space="preserve">and </w:t>
      </w:r>
      <w:r w:rsidR="00905817" w:rsidRPr="00905817">
        <w:rPr>
          <w:position w:val="-12"/>
        </w:rPr>
        <w:object w:dxaOrig="340" w:dyaOrig="360" w14:anchorId="17D4F82A">
          <v:shape id="_x0000_i2082" type="#_x0000_t75" style="width:17pt;height:19pt" o:ole="">
            <v:imagedata r:id="rId2134" o:title=""/>
          </v:shape>
          <o:OLEObject Type="Embed" ProgID="Equation.DSMT4" ShapeID="_x0000_i2082" DrawAspect="Content" ObjectID="_1494318174" r:id="rId2135"/>
        </w:object>
      </w:r>
      <w:r>
        <w:t xml:space="preserve"> can be evaluted. The stiffness update can now be expressed as</w:t>
      </w:r>
    </w:p>
    <w:p w14:paraId="2B90AFE3" w14:textId="211137E6" w:rsidR="008C7882" w:rsidRDefault="008C7882" w:rsidP="008C7882">
      <w:pPr>
        <w:pStyle w:val="MTDisplayEquation"/>
      </w:pPr>
      <w:r>
        <w:tab/>
      </w:r>
      <w:r w:rsidR="00905817" w:rsidRPr="00905817">
        <w:rPr>
          <w:position w:val="-12"/>
        </w:rPr>
        <w:object w:dxaOrig="1660" w:dyaOrig="380" w14:anchorId="6855992D">
          <v:shape id="_x0000_i2083" type="#_x0000_t75" style="width:82.2pt;height:19pt" o:ole="">
            <v:imagedata r:id="rId2136" o:title=""/>
          </v:shape>
          <o:OLEObject Type="Embed" ProgID="Equation.DSMT4" ShapeID="_x0000_i2083" DrawAspect="Content" ObjectID="_1494318175" r:id="rId213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14" w:author="rawlins" w:date="2015-05-19T17:23:00Z">
        <w:r w:rsidR="00D3178E">
          <w:rPr>
            <w:noProof/>
          </w:rPr>
          <w:instrText>130</w:instrText>
        </w:r>
      </w:ins>
      <w:ins w:id="715" w:author="Gerard" w:date="2015-05-06T12:49:00Z">
        <w:del w:id="716" w:author="rawlins" w:date="2015-05-19T16:10:00Z">
          <w:r w:rsidR="00E3755C" w:rsidDel="00752FD5">
            <w:rPr>
              <w:noProof/>
            </w:rPr>
            <w:delInstrText>130</w:delInstrText>
          </w:r>
        </w:del>
      </w:ins>
      <w:del w:id="717" w:author="rawlins" w:date="2015-05-19T16:10:00Z">
        <w:r w:rsidR="008D52AD" w:rsidDel="00752FD5">
          <w:rPr>
            <w:noProof/>
          </w:rPr>
          <w:delInstrText>129</w:delInstrText>
        </w:r>
      </w:del>
      <w:r w:rsidR="00511485">
        <w:rPr>
          <w:noProof/>
        </w:rPr>
        <w:fldChar w:fldCharType="end"/>
      </w:r>
      <w:r>
        <w:instrText>)</w:instrText>
      </w:r>
      <w:r>
        <w:fldChar w:fldCharType="end"/>
      </w:r>
    </w:p>
    <w:p w14:paraId="68B86A09" w14:textId="13703A4F" w:rsidR="008C7882" w:rsidRDefault="008C7882" w:rsidP="008C7882">
      <w:r>
        <w:t xml:space="preserve">where the matrix </w:t>
      </w:r>
      <w:r>
        <w:rPr>
          <w:b/>
        </w:rPr>
        <w:t>A</w:t>
      </w:r>
      <w:r>
        <w:t xml:space="preserve"> is an </w:t>
      </w:r>
      <w:r w:rsidR="00905817" w:rsidRPr="00905817">
        <w:rPr>
          <w:position w:val="-6"/>
        </w:rPr>
        <w:object w:dxaOrig="499" w:dyaOrig="220" w14:anchorId="17E922F5">
          <v:shape id="_x0000_i2084" type="#_x0000_t75" style="width:24.45pt;height:10.2pt" o:ole="">
            <v:imagedata r:id="rId2138" o:title=""/>
          </v:shape>
          <o:OLEObject Type="Embed" ProgID="Equation.DSMT4" ShapeID="_x0000_i2084" DrawAspect="Content" ObjectID="_1494318176" r:id="rId2139"/>
        </w:object>
      </w:r>
      <w:r>
        <w:t xml:space="preserve"> matrix of the simple form:</w:t>
      </w:r>
    </w:p>
    <w:p w14:paraId="05C8BB8E" w14:textId="2038FA80" w:rsidR="008C7882" w:rsidRDefault="008C7882" w:rsidP="008C7882">
      <w:pPr>
        <w:pStyle w:val="MTDisplayEquation"/>
      </w:pPr>
      <w:r>
        <w:tab/>
      </w:r>
      <w:r w:rsidR="00905817" w:rsidRPr="00905817">
        <w:rPr>
          <w:position w:val="-12"/>
        </w:rPr>
        <w:object w:dxaOrig="1420" w:dyaOrig="380" w14:anchorId="1663A7CB">
          <v:shape id="_x0000_i2085" type="#_x0000_t75" style="width:71.3pt;height:19pt" o:ole="">
            <v:imagedata r:id="rId2140" o:title=""/>
          </v:shape>
          <o:OLEObject Type="Embed" ProgID="Equation.DSMT4" ShapeID="_x0000_i2085" DrawAspect="Content" ObjectID="_1494318177" r:id="rId214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18" w:author="rawlins" w:date="2015-05-19T17:23:00Z">
        <w:r w:rsidR="00D3178E">
          <w:rPr>
            <w:noProof/>
          </w:rPr>
          <w:instrText>131</w:instrText>
        </w:r>
      </w:ins>
      <w:ins w:id="719" w:author="Gerard" w:date="2015-05-06T12:49:00Z">
        <w:del w:id="720" w:author="rawlins" w:date="2015-05-19T16:10:00Z">
          <w:r w:rsidR="00E3755C" w:rsidDel="00752FD5">
            <w:rPr>
              <w:noProof/>
            </w:rPr>
            <w:delInstrText>131</w:delInstrText>
          </w:r>
        </w:del>
      </w:ins>
      <w:del w:id="721" w:author="rawlins" w:date="2015-05-19T16:10:00Z">
        <w:r w:rsidR="008D52AD" w:rsidDel="00752FD5">
          <w:rPr>
            <w:noProof/>
          </w:rPr>
          <w:delInstrText>130</w:delInstrText>
        </w:r>
      </w:del>
      <w:r w:rsidR="00511485">
        <w:rPr>
          <w:noProof/>
        </w:rPr>
        <w:fldChar w:fldCharType="end"/>
      </w:r>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5320B4A8" w:rsidR="008C7882" w:rsidRDefault="008C7882" w:rsidP="008C7882">
      <w:pPr>
        <w:pStyle w:val="MTDisplayEquation"/>
      </w:pPr>
      <w:r>
        <w:tab/>
      </w:r>
      <w:r w:rsidR="00905817" w:rsidRPr="00905817">
        <w:rPr>
          <w:position w:val="-32"/>
        </w:rPr>
        <w:object w:dxaOrig="3280" w:dyaOrig="800" w14:anchorId="596C45C2">
          <v:shape id="_x0000_i2086" type="#_x0000_t75" style="width:163.7pt;height:40.1pt" o:ole="">
            <v:imagedata r:id="rId2142" o:title=""/>
          </v:shape>
          <o:OLEObject Type="Embed" ProgID="Equation.DSMT4" ShapeID="_x0000_i2086" DrawAspect="Content" ObjectID="_1494318178" r:id="rId214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22" w:author="rawlins" w:date="2015-05-19T17:23:00Z">
        <w:r w:rsidR="00D3178E">
          <w:rPr>
            <w:noProof/>
          </w:rPr>
          <w:instrText>132</w:instrText>
        </w:r>
      </w:ins>
      <w:ins w:id="723" w:author="Gerard" w:date="2015-05-06T12:49:00Z">
        <w:del w:id="724" w:author="rawlins" w:date="2015-05-19T16:10:00Z">
          <w:r w:rsidR="00E3755C" w:rsidDel="00752FD5">
            <w:rPr>
              <w:noProof/>
            </w:rPr>
            <w:delInstrText>132</w:delInstrText>
          </w:r>
        </w:del>
      </w:ins>
      <w:del w:id="725" w:author="rawlins" w:date="2015-05-19T16:10:00Z">
        <w:r w:rsidR="008D52AD" w:rsidDel="00752FD5">
          <w:rPr>
            <w:noProof/>
          </w:rPr>
          <w:delInstrText>131</w:delInstrText>
        </w:r>
      </w:del>
      <w:r w:rsidR="00511485">
        <w:rPr>
          <w:noProof/>
        </w:rPr>
        <w:fldChar w:fldCharType="end"/>
      </w:r>
      <w:r>
        <w:instrText>)</w:instrText>
      </w:r>
      <w:r>
        <w:fldChar w:fldCharType="end"/>
      </w:r>
    </w:p>
    <w:p w14:paraId="724D9695" w14:textId="0C8A3308" w:rsidR="008C7882" w:rsidRDefault="008C7882" w:rsidP="008C7882">
      <w:pPr>
        <w:pStyle w:val="MTDisplayEquation"/>
      </w:pPr>
      <w:r>
        <w:tab/>
      </w:r>
      <w:r w:rsidR="00905817" w:rsidRPr="00905817">
        <w:rPr>
          <w:position w:val="-30"/>
        </w:rPr>
        <w:object w:dxaOrig="1180" w:dyaOrig="680" w14:anchorId="73D28774">
          <v:shape id="_x0000_i2087" type="#_x0000_t75" style="width:59.1pt;height:34.65pt" o:ole="">
            <v:imagedata r:id="rId2144" o:title=""/>
          </v:shape>
          <o:OLEObject Type="Embed" ProgID="Equation.DSMT4" ShapeID="_x0000_i2087" DrawAspect="Content" ObjectID="_1494318179" r:id="rId214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26" w:author="rawlins" w:date="2015-05-19T17:23:00Z">
        <w:r w:rsidR="00D3178E">
          <w:rPr>
            <w:noProof/>
          </w:rPr>
          <w:instrText>133</w:instrText>
        </w:r>
      </w:ins>
      <w:ins w:id="727" w:author="Gerard" w:date="2015-05-06T12:49:00Z">
        <w:del w:id="728" w:author="rawlins" w:date="2015-05-19T16:10:00Z">
          <w:r w:rsidR="00E3755C" w:rsidDel="00752FD5">
            <w:rPr>
              <w:noProof/>
            </w:rPr>
            <w:delInstrText>133</w:delInstrText>
          </w:r>
        </w:del>
      </w:ins>
      <w:del w:id="729" w:author="rawlins" w:date="2015-05-19T16:10:00Z">
        <w:r w:rsidR="008D52AD" w:rsidDel="00752FD5">
          <w:rPr>
            <w:noProof/>
          </w:rPr>
          <w:delInstrText>132</w:delInstrText>
        </w:r>
      </w:del>
      <w:r w:rsidR="00511485">
        <w:rPr>
          <w:noProof/>
        </w:rPr>
        <w:fldChar w:fldCharType="end"/>
      </w:r>
      <w:r>
        <w:instrText>)</w:instrText>
      </w:r>
      <w:r>
        <w:fldChar w:fldCharType="end"/>
      </w:r>
    </w:p>
    <w:p w14:paraId="2596D3C2" w14:textId="19D93CBF" w:rsidR="008C7882" w:rsidRDefault="008C7882" w:rsidP="008C7882">
      <w:r>
        <w:t xml:space="preserve">The vector </w:t>
      </w:r>
      <w:r w:rsidR="00905817" w:rsidRPr="00905817">
        <w:rPr>
          <w:position w:val="-12"/>
        </w:rPr>
        <w:object w:dxaOrig="720" w:dyaOrig="360" w14:anchorId="47056D16">
          <v:shape id="_x0000_i2088" type="#_x0000_t75" style="width:36.7pt;height:19pt" o:ole="">
            <v:imagedata r:id="rId2146" o:title=""/>
          </v:shape>
          <o:OLEObject Type="Embed" ProgID="Equation.DSMT4" ShapeID="_x0000_i2088" DrawAspect="Content" ObjectID="_1494318180" r:id="rId2147"/>
        </w:object>
      </w:r>
      <w:r>
        <w:t xml:space="preserve">is equal to </w:t>
      </w:r>
      <w:r w:rsidR="00905817" w:rsidRPr="00905817">
        <w:rPr>
          <w:position w:val="-12"/>
        </w:rPr>
        <w:object w:dxaOrig="580" w:dyaOrig="360" w14:anchorId="61FFC621">
          <v:shape id="_x0000_i2089" type="#_x0000_t75" style="width:29.2pt;height:19pt" o:ole="">
            <v:imagedata r:id="rId2148" o:title=""/>
          </v:shape>
          <o:OLEObject Type="Embed" ProgID="Equation.DSMT4" ShapeID="_x0000_i2089" DrawAspect="Content" ObjectID="_1494318181" r:id="rId2149"/>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5788642B" w:rsidR="008C7882" w:rsidRDefault="008C7882" w:rsidP="008C7882">
      <w:pPr>
        <w:pStyle w:val="MTDisplayEquation"/>
      </w:pPr>
      <w:r>
        <w:tab/>
      </w:r>
      <w:r w:rsidR="00905817" w:rsidRPr="00905817">
        <w:rPr>
          <w:position w:val="-32"/>
        </w:rPr>
        <w:object w:dxaOrig="1780" w:dyaOrig="800" w14:anchorId="4033250A">
          <v:shape id="_x0000_i2090" type="#_x0000_t75" style="width:89pt;height:40.1pt" o:ole="">
            <v:imagedata r:id="rId2150" o:title=""/>
          </v:shape>
          <o:OLEObject Type="Embed" ProgID="Equation.DSMT4" ShapeID="_x0000_i2090" DrawAspect="Content" ObjectID="_1494318182" r:id="rId215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30" w:author="rawlins" w:date="2015-05-19T17:23:00Z">
        <w:r w:rsidR="00D3178E">
          <w:rPr>
            <w:noProof/>
          </w:rPr>
          <w:instrText>134</w:instrText>
        </w:r>
      </w:ins>
      <w:ins w:id="731" w:author="Gerard" w:date="2015-05-06T12:49:00Z">
        <w:del w:id="732" w:author="rawlins" w:date="2015-05-19T16:10:00Z">
          <w:r w:rsidR="00E3755C" w:rsidDel="00752FD5">
            <w:rPr>
              <w:noProof/>
            </w:rPr>
            <w:delInstrText>134</w:delInstrText>
          </w:r>
        </w:del>
      </w:ins>
      <w:del w:id="733" w:author="rawlins" w:date="2015-05-19T16:10:00Z">
        <w:r w:rsidR="008D52AD" w:rsidDel="00752FD5">
          <w:rPr>
            <w:noProof/>
          </w:rPr>
          <w:delInstrText>133</w:delInstrText>
        </w:r>
      </w:del>
      <w:r w:rsidR="00511485">
        <w:rPr>
          <w:noProof/>
        </w:rPr>
        <w:fldChar w:fldCharType="end"/>
      </w:r>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r w:rsidR="00511485">
        <w:fldChar w:fldCharType="begin"/>
      </w:r>
      <w:r w:rsidR="00511485">
        <w:instrText xml:space="preserve"> REF ZEqnNum548850 \! \* MERGEFORMAT </w:instrText>
      </w:r>
      <w:r w:rsidR="00511485">
        <w:fldChar w:fldCharType="separate"/>
      </w:r>
      <w:ins w:id="734" w:author="rawlins" w:date="2015-05-19T17:23:00Z">
        <w:r w:rsidR="00D3178E">
          <w:instrText>(3.128)</w:instrText>
        </w:r>
      </w:ins>
      <w:ins w:id="735" w:author="Gerard" w:date="2015-05-06T12:49:00Z">
        <w:del w:id="736" w:author="rawlins" w:date="2015-05-19T16:10:00Z">
          <w:r w:rsidR="00E3755C" w:rsidDel="00752FD5">
            <w:delInstrText>(3.128)</w:delInstrText>
          </w:r>
        </w:del>
      </w:ins>
      <w:del w:id="737" w:author="rawlins" w:date="2015-05-19T16:10:00Z">
        <w:r w:rsidR="008D52AD" w:rsidDel="00752FD5">
          <w:delInstrText>(3.127)</w:delInstrText>
        </w:r>
      </w:del>
      <w:r w:rsidR="00511485">
        <w:fldChar w:fldCharType="end"/>
      </w:r>
      <w:r>
        <w:fldChar w:fldCharType="end"/>
      </w:r>
      <w:r>
        <w:t xml:space="preserve"> can be rewritten as,</w:t>
      </w:r>
    </w:p>
    <w:p w14:paraId="4D574F6E" w14:textId="01DDBD3F" w:rsidR="008C7882" w:rsidRDefault="008C7882" w:rsidP="008C7882">
      <w:pPr>
        <w:pStyle w:val="MTDisplayEquation"/>
      </w:pPr>
      <w:r>
        <w:tab/>
      </w:r>
      <w:r w:rsidR="00905817" w:rsidRPr="00905817">
        <w:rPr>
          <w:position w:val="-16"/>
        </w:rPr>
        <w:object w:dxaOrig="6380" w:dyaOrig="440" w14:anchorId="6316E947">
          <v:shape id="_x0000_i2091" type="#_x0000_t75" style="width:318.55pt;height:21.75pt" o:ole="">
            <v:imagedata r:id="rId2152" o:title=""/>
          </v:shape>
          <o:OLEObject Type="Embed" ProgID="Equation.DSMT4" ShapeID="_x0000_i2091" DrawAspect="Content" ObjectID="_1494318183" r:id="rId21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38" w:author="rawlins" w:date="2015-05-19T17:23:00Z">
        <w:r w:rsidR="00D3178E">
          <w:rPr>
            <w:noProof/>
          </w:rPr>
          <w:instrText>135</w:instrText>
        </w:r>
      </w:ins>
      <w:ins w:id="739" w:author="Gerard" w:date="2015-05-06T12:49:00Z">
        <w:del w:id="740" w:author="rawlins" w:date="2015-05-19T16:10:00Z">
          <w:r w:rsidR="00E3755C" w:rsidDel="00752FD5">
            <w:rPr>
              <w:noProof/>
            </w:rPr>
            <w:delInstrText>135</w:delInstrText>
          </w:r>
        </w:del>
      </w:ins>
      <w:del w:id="741" w:author="rawlins" w:date="2015-05-19T16:10:00Z">
        <w:r w:rsidR="008D52AD" w:rsidDel="00752FD5">
          <w:rPr>
            <w:noProof/>
          </w:rPr>
          <w:delInstrText>134</w:delInstrText>
        </w:r>
      </w:del>
      <w:r w:rsidR="00511485">
        <w:rPr>
          <w:noProof/>
        </w:rPr>
        <w:fldChar w:fldCharType="end"/>
      </w:r>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742" w:name="_Toc289032560"/>
      <w:r>
        <w:lastRenderedPageBreak/>
        <w:t>Line Search Method</w:t>
      </w:r>
      <w:bookmarkEnd w:id="742"/>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11264CFB" w:rsidR="008C7882" w:rsidRDefault="008C7882" w:rsidP="008C7882">
      <w:pPr>
        <w:pStyle w:val="MTDisplayEquation"/>
      </w:pPr>
      <w:r>
        <w:tab/>
      </w:r>
      <w:r w:rsidR="00905817" w:rsidRPr="00905817">
        <w:rPr>
          <w:position w:val="-12"/>
        </w:rPr>
        <w:object w:dxaOrig="1359" w:dyaOrig="360" w14:anchorId="64A60B12">
          <v:shape id="_x0000_i2092" type="#_x0000_t75" style="width:67.9pt;height:19pt" o:ole="">
            <v:imagedata r:id="rId2154" o:title=""/>
          </v:shape>
          <o:OLEObject Type="Embed" ProgID="Equation.DSMT4" ShapeID="_x0000_i2092" DrawAspect="Content" ObjectID="_1494318184" r:id="rId215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43" w:author="rawlins" w:date="2015-05-19T17:23:00Z">
        <w:r w:rsidR="00D3178E">
          <w:rPr>
            <w:noProof/>
          </w:rPr>
          <w:instrText>136</w:instrText>
        </w:r>
      </w:ins>
      <w:ins w:id="744" w:author="Gerard" w:date="2015-05-06T12:49:00Z">
        <w:del w:id="745" w:author="rawlins" w:date="2015-05-19T16:10:00Z">
          <w:r w:rsidR="00E3755C" w:rsidDel="00752FD5">
            <w:rPr>
              <w:noProof/>
            </w:rPr>
            <w:delInstrText>136</w:delInstrText>
          </w:r>
        </w:del>
      </w:ins>
      <w:del w:id="746" w:author="rawlins" w:date="2015-05-19T16:10:00Z">
        <w:r w:rsidR="008D52AD" w:rsidDel="00752FD5">
          <w:rPr>
            <w:noProof/>
          </w:rPr>
          <w:delInstrText>135</w:delInstrText>
        </w:r>
      </w:del>
      <w:r w:rsidR="00511485">
        <w:rPr>
          <w:noProof/>
        </w:rPr>
        <w:fldChar w:fldCharType="end"/>
      </w:r>
      <w:r>
        <w:instrText>)</w:instrText>
      </w:r>
      <w:r>
        <w:fldChar w:fldCharType="end"/>
      </w:r>
    </w:p>
    <w:p w14:paraId="6A4AB99A" w14:textId="2FB25887" w:rsidR="008C7882" w:rsidRDefault="008C7882" w:rsidP="008C7882">
      <w:r>
        <w:t xml:space="preserve">The value of </w:t>
      </w:r>
      <w:r>
        <w:rPr>
          <w:i/>
        </w:rPr>
        <w:t xml:space="preserve">s </w:t>
      </w:r>
      <w:r>
        <w:t xml:space="preserve">is usually chosen so that the total potential energy </w:t>
      </w:r>
      <w:r w:rsidR="00905817" w:rsidRPr="00905817">
        <w:rPr>
          <w:position w:val="-14"/>
        </w:rPr>
        <w:object w:dxaOrig="1960" w:dyaOrig="400" w14:anchorId="11E383D6">
          <v:shape id="_x0000_i2093" type="#_x0000_t75" style="width:97.8pt;height:19.7pt" o:ole="">
            <v:imagedata r:id="rId2156" o:title=""/>
          </v:shape>
          <o:OLEObject Type="Embed" ProgID="Equation.DSMT4" ShapeID="_x0000_i2093" DrawAspect="Content" ObjectID="_1494318185" r:id="rId2157"/>
        </w:object>
      </w:r>
      <w:r>
        <w:t xml:space="preserve">at the end of the iteration is minimized in the direction of </w:t>
      </w:r>
      <w:r>
        <w:rPr>
          <w:b/>
        </w:rPr>
        <w:t>u</w:t>
      </w:r>
      <w:r>
        <w:t xml:space="preserve">. This is equivalent to the requirement that the residual force </w:t>
      </w:r>
      <w:r w:rsidR="00905817" w:rsidRPr="00905817">
        <w:rPr>
          <w:position w:val="-14"/>
        </w:rPr>
        <w:object w:dxaOrig="1160" w:dyaOrig="400" w14:anchorId="23CFC126">
          <v:shape id="_x0000_i2094" type="#_x0000_t75" style="width:57.75pt;height:19.7pt" o:ole="">
            <v:imagedata r:id="rId2158" o:title=""/>
          </v:shape>
          <o:OLEObject Type="Embed" ProgID="Equation.DSMT4" ShapeID="_x0000_i2094" DrawAspect="Content" ObjectID="_1494318186" r:id="rId2159"/>
        </w:object>
      </w:r>
      <w:r>
        <w:t xml:space="preserve">at the end of the iteration is orthogonal to </w:t>
      </w:r>
      <w:r>
        <w:rPr>
          <w:b/>
        </w:rPr>
        <w:t>u</w:t>
      </w:r>
      <w:r>
        <w:t>:</w:t>
      </w:r>
    </w:p>
    <w:p w14:paraId="4FBF390A" w14:textId="6B318BC6" w:rsidR="008C7882" w:rsidRDefault="008C7882" w:rsidP="008C7882">
      <w:pPr>
        <w:pStyle w:val="MTDisplayEquation"/>
      </w:pPr>
      <w:r>
        <w:tab/>
      </w:r>
      <w:r w:rsidR="00905817" w:rsidRPr="00905817">
        <w:rPr>
          <w:position w:val="-14"/>
        </w:rPr>
        <w:object w:dxaOrig="2460" w:dyaOrig="400" w14:anchorId="312E1C9E">
          <v:shape id="_x0000_i2095" type="#_x0000_t75" style="width:123.6pt;height:19.7pt" o:ole="">
            <v:imagedata r:id="rId2160" o:title=""/>
          </v:shape>
          <o:OLEObject Type="Embed" ProgID="Equation.DSMT4" ShapeID="_x0000_i2095" DrawAspect="Content" ObjectID="_1494318187" r:id="rId216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47" w:author="rawlins" w:date="2015-05-19T17:23:00Z">
        <w:r w:rsidR="00D3178E">
          <w:rPr>
            <w:noProof/>
          </w:rPr>
          <w:instrText>137</w:instrText>
        </w:r>
      </w:ins>
      <w:ins w:id="748" w:author="Gerard" w:date="2015-05-06T12:49:00Z">
        <w:del w:id="749" w:author="rawlins" w:date="2015-05-19T16:10:00Z">
          <w:r w:rsidR="00E3755C" w:rsidDel="00752FD5">
            <w:rPr>
              <w:noProof/>
            </w:rPr>
            <w:delInstrText>137</w:delInstrText>
          </w:r>
        </w:del>
      </w:ins>
      <w:del w:id="750" w:author="rawlins" w:date="2015-05-19T16:10:00Z">
        <w:r w:rsidR="008D52AD" w:rsidDel="00752FD5">
          <w:rPr>
            <w:noProof/>
          </w:rPr>
          <w:delInstrText>136</w:delInstrText>
        </w:r>
      </w:del>
      <w:r w:rsidR="00511485">
        <w:rPr>
          <w:noProof/>
        </w:rPr>
        <w:fldChar w:fldCharType="end"/>
      </w:r>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202DD737" w:rsidR="008C7882" w:rsidRDefault="008C7882" w:rsidP="008C7882">
      <w:pPr>
        <w:pStyle w:val="MTDisplayEquation"/>
      </w:pPr>
      <w:r>
        <w:tab/>
      </w:r>
      <w:r w:rsidR="00905817" w:rsidRPr="00905817">
        <w:rPr>
          <w:position w:val="-16"/>
        </w:rPr>
        <w:object w:dxaOrig="1620" w:dyaOrig="440" w14:anchorId="144C02A7">
          <v:shape id="_x0000_i2096" type="#_x0000_t75" style="width:80.85pt;height:21.75pt" o:ole="">
            <v:imagedata r:id="rId2162" o:title=""/>
          </v:shape>
          <o:OLEObject Type="Embed" ProgID="Equation.DSMT4" ShapeID="_x0000_i2096" DrawAspect="Content" ObjectID="_1494318188" r:id="rId216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751" w:name="ZEqnNum769174"/>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52" w:author="rawlins" w:date="2015-05-19T17:23:00Z">
        <w:r w:rsidR="00D3178E">
          <w:rPr>
            <w:noProof/>
          </w:rPr>
          <w:instrText>138</w:instrText>
        </w:r>
      </w:ins>
      <w:ins w:id="753" w:author="Gerard" w:date="2015-05-06T12:49:00Z">
        <w:del w:id="754" w:author="rawlins" w:date="2015-05-19T16:10:00Z">
          <w:r w:rsidR="00E3755C" w:rsidDel="00752FD5">
            <w:rPr>
              <w:noProof/>
            </w:rPr>
            <w:delInstrText>138</w:delInstrText>
          </w:r>
        </w:del>
      </w:ins>
      <w:del w:id="755" w:author="rawlins" w:date="2015-05-19T16:10:00Z">
        <w:r w:rsidR="008D52AD" w:rsidDel="00752FD5">
          <w:rPr>
            <w:noProof/>
          </w:rPr>
          <w:delInstrText>137</w:delInstrText>
        </w:r>
      </w:del>
      <w:r w:rsidR="00511485">
        <w:rPr>
          <w:noProof/>
        </w:rPr>
        <w:fldChar w:fldCharType="end"/>
      </w:r>
      <w:r>
        <w:instrText>)</w:instrText>
      </w:r>
      <w:bookmarkEnd w:id="751"/>
      <w:r>
        <w:fldChar w:fldCharType="end"/>
      </w:r>
    </w:p>
    <w:p w14:paraId="2349FDE6" w14:textId="39199806" w:rsidR="008C7882" w:rsidRDefault="008C7882" w:rsidP="008C7882">
      <w:r>
        <w:t xml:space="preserve">where typically a value of </w:t>
      </w:r>
      <w:r w:rsidR="00905817" w:rsidRPr="00905817">
        <w:rPr>
          <w:position w:val="-10"/>
        </w:rPr>
        <w:object w:dxaOrig="780" w:dyaOrig="320" w14:anchorId="41748802">
          <v:shape id="_x0000_i2097" type="#_x0000_t75" style="width:39.4pt;height:15.6pt" o:ole="">
            <v:imagedata r:id="rId2164" o:title=""/>
          </v:shape>
          <o:OLEObject Type="Embed" ProgID="Equation.DSMT4" ShapeID="_x0000_i2097" DrawAspect="Content" ObjectID="_1494318189" r:id="rId2165"/>
        </w:object>
      </w:r>
      <w:r>
        <w:t xml:space="preserve">is used. Under normal conditions the value </w:t>
      </w:r>
      <w:r w:rsidR="00905817" w:rsidRPr="00905817">
        <w:rPr>
          <w:position w:val="-6"/>
        </w:rPr>
        <w:object w:dxaOrig="499" w:dyaOrig="279" w14:anchorId="1E276233">
          <v:shape id="_x0000_i2098" type="#_x0000_t75" style="width:24.45pt;height:14.25pt" o:ole="">
            <v:imagedata r:id="rId2166" o:title=""/>
          </v:shape>
          <o:OLEObject Type="Embed" ProgID="Equation.DSMT4" ShapeID="_x0000_i2098" DrawAspect="Content" ObjectID="_1494318190" r:id="rId2167"/>
        </w:object>
      </w:r>
      <w:r>
        <w:t xml:space="preserve"> automatically satisfies equation </w:t>
      </w:r>
      <w:r>
        <w:fldChar w:fldCharType="begin"/>
      </w:r>
      <w:r>
        <w:instrText xml:space="preserve"> GOTOBUTTON ZEqnNum769174  \* MERGEFORMAT </w:instrText>
      </w:r>
      <w:r w:rsidR="00511485">
        <w:fldChar w:fldCharType="begin"/>
      </w:r>
      <w:r w:rsidR="00511485">
        <w:instrText xml:space="preserve"> REF ZEqnNum769174 \! \* MERGEFORMAT </w:instrText>
      </w:r>
      <w:r w:rsidR="00511485">
        <w:fldChar w:fldCharType="separate"/>
      </w:r>
      <w:ins w:id="756" w:author="rawlins" w:date="2015-05-19T17:23:00Z">
        <w:r w:rsidR="00D3178E">
          <w:instrText>(3.138)</w:instrText>
        </w:r>
      </w:ins>
      <w:ins w:id="757" w:author="Gerard" w:date="2015-05-06T12:49:00Z">
        <w:del w:id="758" w:author="rawlins" w:date="2015-05-19T16:10:00Z">
          <w:r w:rsidR="00E3755C" w:rsidDel="00752FD5">
            <w:delInstrText>(3.138)</w:delInstrText>
          </w:r>
        </w:del>
      </w:ins>
      <w:del w:id="759" w:author="rawlins" w:date="2015-05-19T16:10:00Z">
        <w:r w:rsidR="008D52AD" w:rsidDel="00752FD5">
          <w:delInstrText>(3.137)</w:delInstrText>
        </w:r>
      </w:del>
      <w:r w:rsidR="00511485">
        <w:fldChar w:fldCharType="end"/>
      </w:r>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905817" w:rsidRPr="00905817">
        <w:rPr>
          <w:position w:val="-14"/>
        </w:rPr>
        <w:object w:dxaOrig="560" w:dyaOrig="400" w14:anchorId="250C8A1A">
          <v:shape id="_x0000_i2099" type="#_x0000_t75" style="width:27.85pt;height:19.7pt" o:ole="">
            <v:imagedata r:id="rId2168" o:title=""/>
          </v:shape>
          <o:OLEObject Type="Embed" ProgID="Equation.DSMT4" ShapeID="_x0000_i2099" DrawAspect="Content" ObjectID="_1494318191" r:id="rId2169"/>
        </w:object>
      </w:r>
      <w:r>
        <w:t xml:space="preserve">as a quadratic in </w:t>
      </w:r>
      <w:r>
        <w:rPr>
          <w:i/>
        </w:rPr>
        <w:t>s</w:t>
      </w:r>
      <w:r>
        <w:t>:</w:t>
      </w:r>
    </w:p>
    <w:p w14:paraId="689E3020" w14:textId="548DC7BD" w:rsidR="008C7882" w:rsidRDefault="008C7882" w:rsidP="008C7882">
      <w:pPr>
        <w:pStyle w:val="MTDisplayEquation"/>
      </w:pPr>
      <w:r>
        <w:tab/>
      </w:r>
      <w:r w:rsidR="00905817" w:rsidRPr="00905817">
        <w:rPr>
          <w:position w:val="-14"/>
        </w:rPr>
        <w:object w:dxaOrig="3140" w:dyaOrig="400" w14:anchorId="1AFA4D46">
          <v:shape id="_x0000_i2100" type="#_x0000_t75" style="width:156.9pt;height:19.7pt" o:ole="">
            <v:imagedata r:id="rId2170" o:title=""/>
          </v:shape>
          <o:OLEObject Type="Embed" ProgID="Equation.DSMT4" ShapeID="_x0000_i2100" DrawAspect="Content" ObjectID="_1494318192" r:id="rId21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60" w:author="rawlins" w:date="2015-05-19T17:23:00Z">
        <w:r w:rsidR="00D3178E">
          <w:rPr>
            <w:noProof/>
          </w:rPr>
          <w:instrText>139</w:instrText>
        </w:r>
      </w:ins>
      <w:ins w:id="761" w:author="Gerard" w:date="2015-05-06T12:49:00Z">
        <w:del w:id="762" w:author="rawlins" w:date="2015-05-19T16:10:00Z">
          <w:r w:rsidR="00E3755C" w:rsidDel="00752FD5">
            <w:rPr>
              <w:noProof/>
            </w:rPr>
            <w:delInstrText>139</w:delInstrText>
          </w:r>
        </w:del>
      </w:ins>
      <w:del w:id="763" w:author="rawlins" w:date="2015-05-19T16:10:00Z">
        <w:r w:rsidR="008D52AD" w:rsidDel="00752FD5">
          <w:rPr>
            <w:noProof/>
          </w:rPr>
          <w:delInstrText>138</w:delInstrText>
        </w:r>
      </w:del>
      <w:r w:rsidR="00511485">
        <w:rPr>
          <w:noProof/>
        </w:rPr>
        <w:fldChar w:fldCharType="end"/>
      </w:r>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7AC8C508" w:rsidR="008C7882" w:rsidRDefault="008C7882" w:rsidP="008C7882">
      <w:pPr>
        <w:pStyle w:val="MTDisplayEquation"/>
      </w:pPr>
      <w:r>
        <w:tab/>
      </w:r>
      <w:r w:rsidR="00905817" w:rsidRPr="00905817">
        <w:rPr>
          <w:position w:val="-32"/>
        </w:rPr>
        <w:object w:dxaOrig="2960" w:dyaOrig="820" w14:anchorId="0C082BA0">
          <v:shape id="_x0000_i2101" type="#_x0000_t75" style="width:148.1pt;height:41.45pt" o:ole="">
            <v:imagedata r:id="rId2172" o:title=""/>
          </v:shape>
          <o:OLEObject Type="Embed" ProgID="Equation.DSMT4" ShapeID="_x0000_i2101" DrawAspect="Content" ObjectID="_1494318193" r:id="rId21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64" w:author="rawlins" w:date="2015-05-19T17:23:00Z">
        <w:r w:rsidR="00D3178E">
          <w:rPr>
            <w:noProof/>
          </w:rPr>
          <w:instrText>140</w:instrText>
        </w:r>
      </w:ins>
      <w:ins w:id="765" w:author="Gerard" w:date="2015-05-06T12:49:00Z">
        <w:del w:id="766" w:author="rawlins" w:date="2015-05-19T16:10:00Z">
          <w:r w:rsidR="00E3755C" w:rsidDel="00752FD5">
            <w:rPr>
              <w:noProof/>
            </w:rPr>
            <w:delInstrText>140</w:delInstrText>
          </w:r>
        </w:del>
      </w:ins>
      <w:del w:id="767" w:author="rawlins" w:date="2015-05-19T16:10:00Z">
        <w:r w:rsidR="008D52AD" w:rsidDel="00752FD5">
          <w:rPr>
            <w:noProof/>
          </w:rPr>
          <w:delInstrText>139</w:delInstrText>
        </w:r>
      </w:del>
      <w:r w:rsidR="00511485">
        <w:rPr>
          <w:noProof/>
        </w:rPr>
        <w:fldChar w:fldCharType="end"/>
      </w:r>
      <w:r>
        <w:instrText>)</w:instrText>
      </w:r>
      <w:r>
        <w:fldChar w:fldCharType="end"/>
      </w:r>
    </w:p>
    <w:p w14:paraId="184B5BCC" w14:textId="703FEE0F" w:rsidR="008C7882" w:rsidRDefault="008C7882" w:rsidP="008C7882">
      <w:r>
        <w:t xml:space="preserve">If </w:t>
      </w:r>
      <w:r w:rsidR="00905817" w:rsidRPr="00905817">
        <w:rPr>
          <w:position w:val="-6"/>
        </w:rPr>
        <w:object w:dxaOrig="540" w:dyaOrig="279" w14:anchorId="02B9E875">
          <v:shape id="_x0000_i2102" type="#_x0000_t75" style="width:27.15pt;height:14.25pt" o:ole="">
            <v:imagedata r:id="rId2174" o:title=""/>
          </v:shape>
          <o:OLEObject Type="Embed" ProgID="Equation.DSMT4" ShapeID="_x0000_i2102" DrawAspect="Content" ObjectID="_1494318194" r:id="rId2175"/>
        </w:object>
      </w:r>
      <w:r>
        <w:t xml:space="preserve">, the square root is positive and a first improved value for </w:t>
      </w:r>
      <w:r>
        <w:rPr>
          <w:i/>
        </w:rPr>
        <w:t xml:space="preserve">s </w:t>
      </w:r>
      <w:r>
        <w:t>is obtained:</w:t>
      </w:r>
    </w:p>
    <w:p w14:paraId="1E0D5C9B" w14:textId="485CB5A3" w:rsidR="008C7882" w:rsidRDefault="008C7882" w:rsidP="008C7882">
      <w:pPr>
        <w:pStyle w:val="MTDisplayEquation"/>
      </w:pPr>
      <w:r>
        <w:tab/>
      </w:r>
      <w:r w:rsidR="00905817" w:rsidRPr="00905817">
        <w:rPr>
          <w:position w:val="-30"/>
        </w:rPr>
        <w:object w:dxaOrig="1860" w:dyaOrig="800" w14:anchorId="0CCABBFF">
          <v:shape id="_x0000_i2103" type="#_x0000_t75" style="width:92.4pt;height:40.1pt" o:ole="">
            <v:imagedata r:id="rId2176" o:title=""/>
          </v:shape>
          <o:OLEObject Type="Embed" ProgID="Equation.DSMT4" ShapeID="_x0000_i2103" DrawAspect="Content" ObjectID="_1494318195" r:id="rId21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3</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768" w:author="rawlins" w:date="2015-05-19T17:23:00Z">
        <w:r w:rsidR="00D3178E">
          <w:rPr>
            <w:noProof/>
          </w:rPr>
          <w:instrText>141</w:instrText>
        </w:r>
      </w:ins>
      <w:ins w:id="769" w:author="Gerard" w:date="2015-05-06T12:49:00Z">
        <w:del w:id="770" w:author="rawlins" w:date="2015-05-19T16:10:00Z">
          <w:r w:rsidR="00E3755C" w:rsidDel="00752FD5">
            <w:rPr>
              <w:noProof/>
            </w:rPr>
            <w:delInstrText>141</w:delInstrText>
          </w:r>
        </w:del>
      </w:ins>
      <w:del w:id="771" w:author="rawlins" w:date="2015-05-19T16:10:00Z">
        <w:r w:rsidR="008D52AD" w:rsidDel="00752FD5">
          <w:rPr>
            <w:noProof/>
          </w:rPr>
          <w:delInstrText>140</w:delInstrText>
        </w:r>
      </w:del>
      <w:r w:rsidR="00511485">
        <w:rPr>
          <w:noProof/>
        </w:rPr>
        <w:fldChar w:fldCharType="end"/>
      </w:r>
      <w:r>
        <w:instrText>)</w:instrText>
      </w:r>
      <w:r>
        <w:fldChar w:fldCharType="end"/>
      </w:r>
    </w:p>
    <w:p w14:paraId="01A66255" w14:textId="16C15F4E" w:rsidR="008C7882" w:rsidRPr="00C02F9F" w:rsidRDefault="008C7882" w:rsidP="008C7882">
      <w:r>
        <w:t xml:space="preserve">If </w:t>
      </w:r>
      <w:r w:rsidR="00905817" w:rsidRPr="00905817">
        <w:rPr>
          <w:position w:val="-6"/>
        </w:rPr>
        <w:object w:dxaOrig="540" w:dyaOrig="279" w14:anchorId="77876586">
          <v:shape id="_x0000_i2104" type="#_x0000_t75" style="width:27.15pt;height:14.25pt" o:ole="">
            <v:imagedata r:id="rId2178" o:title=""/>
          </v:shape>
          <o:OLEObject Type="Embed" ProgID="Equation.DSMT4" ShapeID="_x0000_i2104" DrawAspect="Content" ObjectID="_1494318196" r:id="rId2179"/>
        </w:object>
      </w:r>
      <w:r>
        <w:t xml:space="preserve"> the </w:t>
      </w:r>
      <w:r>
        <w:rPr>
          <w:i/>
        </w:rPr>
        <w:t xml:space="preserve">s </w:t>
      </w:r>
      <w:r>
        <w:t xml:space="preserve">can be obtained by using the value that minimizes the quadratic function, that is, </w:t>
      </w:r>
      <w:r w:rsidR="00905817" w:rsidRPr="00905817">
        <w:rPr>
          <w:position w:val="-12"/>
        </w:rPr>
        <w:object w:dxaOrig="859" w:dyaOrig="360" w14:anchorId="31A7DD89">
          <v:shape id="_x0000_i2105" type="#_x0000_t75" style="width:42.8pt;height:19pt" o:ole="">
            <v:imagedata r:id="rId2180" o:title=""/>
          </v:shape>
          <o:OLEObject Type="Embed" ProgID="Equation.DSMT4" ShapeID="_x0000_i2105" DrawAspect="Content" ObjectID="_1494318197" r:id="rId2181"/>
        </w:object>
      </w:r>
      <w:r>
        <w:t xml:space="preserve">. This procedure is now repeated with </w:t>
      </w:r>
      <w:r w:rsidR="00905817" w:rsidRPr="00905817">
        <w:rPr>
          <w:position w:val="-14"/>
        </w:rPr>
        <w:object w:dxaOrig="520" w:dyaOrig="400" w14:anchorId="4AF9F00B">
          <v:shape id="_x0000_i2106" type="#_x0000_t75" style="width:25.8pt;height:19.7pt" o:ole="">
            <v:imagedata r:id="rId2182" o:title=""/>
          </v:shape>
          <o:OLEObject Type="Embed" ProgID="Equation.DSMT4" ShapeID="_x0000_i2106" DrawAspect="Content" ObjectID="_1494318198" r:id="rId2183"/>
        </w:object>
      </w:r>
      <w:r>
        <w:t xml:space="preserve"> replaced by </w:t>
      </w:r>
      <w:r w:rsidR="00905817" w:rsidRPr="00905817">
        <w:rPr>
          <w:position w:val="-14"/>
        </w:rPr>
        <w:object w:dxaOrig="620" w:dyaOrig="400" w14:anchorId="4D9A11F0">
          <v:shape id="_x0000_i2107" type="#_x0000_t75" style="width:30.55pt;height:19.7pt" o:ole="">
            <v:imagedata r:id="rId2184" o:title=""/>
          </v:shape>
          <o:OLEObject Type="Embed" ProgID="Equation.DSMT4" ShapeID="_x0000_i2107" DrawAspect="Content" ObjectID="_1494318199" r:id="rId2185"/>
        </w:object>
      </w:r>
      <w:r>
        <w:t xml:space="preserve"> until equation </w:t>
      </w:r>
      <w:r>
        <w:fldChar w:fldCharType="begin"/>
      </w:r>
      <w:r>
        <w:instrText xml:space="preserve"> GOTOBUTTON ZEqnNum769174  \* MERGEFORMAT </w:instrText>
      </w:r>
      <w:r w:rsidR="00511485">
        <w:fldChar w:fldCharType="begin"/>
      </w:r>
      <w:r w:rsidR="00511485">
        <w:instrText xml:space="preserve"> REF ZEqnNum769174 \! \* MERGEFORMAT </w:instrText>
      </w:r>
      <w:r w:rsidR="00511485">
        <w:fldChar w:fldCharType="separate"/>
      </w:r>
      <w:ins w:id="772" w:author="rawlins" w:date="2015-05-19T17:23:00Z">
        <w:r w:rsidR="00D3178E">
          <w:instrText>(3.138)</w:instrText>
        </w:r>
      </w:ins>
      <w:ins w:id="773" w:author="Gerard" w:date="2015-05-06T12:49:00Z">
        <w:del w:id="774" w:author="rawlins" w:date="2015-05-19T16:10:00Z">
          <w:r w:rsidR="00E3755C" w:rsidDel="00752FD5">
            <w:delInstrText>(3.138)</w:delInstrText>
          </w:r>
        </w:del>
      </w:ins>
      <w:del w:id="775" w:author="rawlins" w:date="2015-05-19T16:10:00Z">
        <w:r w:rsidR="008D52AD" w:rsidDel="00752FD5">
          <w:delInstrText>(3.137)</w:delInstrText>
        </w:r>
      </w:del>
      <w:r w:rsidR="00511485">
        <w:fldChar w:fldCharType="end"/>
      </w:r>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776" w:name="_Ref300825953"/>
      <w:bookmarkStart w:id="777" w:name="_Toc289032561"/>
      <w:r>
        <w:lastRenderedPageBreak/>
        <w:t>Element Library</w:t>
      </w:r>
      <w:bookmarkEnd w:id="776"/>
      <w:bookmarkEnd w:id="777"/>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778" w:name="_Toc289032562"/>
      <w:r>
        <w:t>Solid Elements</w:t>
      </w:r>
      <w:bookmarkEnd w:id="778"/>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F2AE0AA" w:rsidR="008C7882" w:rsidRDefault="008C7882" w:rsidP="008C7882">
      <w:pPr>
        <w:pStyle w:val="MTDisplayEquation"/>
      </w:pPr>
      <w:r>
        <w:tab/>
      </w:r>
      <w:r w:rsidR="00905817" w:rsidRPr="00905817">
        <w:rPr>
          <w:position w:val="-28"/>
        </w:rPr>
        <w:object w:dxaOrig="2480" w:dyaOrig="680" w14:anchorId="7B4848BE">
          <v:shape id="_x0000_i2108" type="#_x0000_t75" style="width:124.3pt;height:34.65pt" o:ole="">
            <v:imagedata r:id="rId2186" o:title=""/>
          </v:shape>
          <o:OLEObject Type="Embed" ProgID="Equation.DSMT4" ShapeID="_x0000_i2108" DrawAspect="Content" ObjectID="_1494318200" r:id="rId2187"/>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4 \h \* MERGEFORMAT </w:instrText>
      </w:r>
      <w:r w:rsidR="008735F1">
        <w:fldChar w:fldCharType="end"/>
      </w:r>
      <w:r w:rsidR="004F1C97">
        <w:fldChar w:fldCharType="end"/>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w:instrText>
      </w:r>
      <w:r w:rsidR="00511485">
        <w:rPr>
          <w:noProof/>
        </w:rPr>
        <w:fldChar w:fldCharType="end"/>
      </w:r>
      <w:r w:rsidR="004F1C97">
        <w:instrText>)</w:instrText>
      </w:r>
      <w:r w:rsidR="004F1C97">
        <w:fldChar w:fldCharType="end"/>
      </w:r>
    </w:p>
    <w:p w14:paraId="0668FCD8" w14:textId="0BB3E86A"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905817" w:rsidRPr="00905817">
        <w:rPr>
          <w:position w:val="-12"/>
        </w:rPr>
        <w:object w:dxaOrig="300" w:dyaOrig="360" w14:anchorId="293F2A66">
          <v:shape id="_x0000_i2109" type="#_x0000_t75" style="width:14.95pt;height:19pt" o:ole="">
            <v:imagedata r:id="rId2188" o:title=""/>
          </v:shape>
          <o:OLEObject Type="Embed" ProgID="Equation.DSMT4" ShapeID="_x0000_i2109" DrawAspect="Content" ObjectID="_1494318201" r:id="rId2189"/>
        </w:object>
      </w:r>
      <w:r>
        <w:t xml:space="preserve"> are the element shape functions and </w:t>
      </w:r>
      <w:r w:rsidR="00905817" w:rsidRPr="00905817">
        <w:rPr>
          <w:position w:val="-12"/>
        </w:rPr>
        <w:object w:dxaOrig="240" w:dyaOrig="360" w14:anchorId="67827C5C">
          <v:shape id="_x0000_i2110" type="#_x0000_t75" style="width:12.25pt;height:19pt" o:ole="">
            <v:imagedata r:id="rId2190" o:title=""/>
          </v:shape>
          <o:OLEObject Type="Embed" ProgID="Equation.DSMT4" ShapeID="_x0000_i2110" DrawAspect="Content" ObjectID="_1494318202" r:id="rId2191"/>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084A061C" w:rsidR="008C7882" w:rsidRDefault="008C7882" w:rsidP="008C7882">
      <w:pPr>
        <w:pStyle w:val="MTDisplayEquation"/>
      </w:pPr>
      <w:r>
        <w:tab/>
      </w:r>
      <w:r w:rsidR="00905817" w:rsidRPr="00905817">
        <w:rPr>
          <w:position w:val="-32"/>
        </w:rPr>
        <w:object w:dxaOrig="4180" w:dyaOrig="720" w14:anchorId="7F7E9F9A">
          <v:shape id="_x0000_i2111" type="#_x0000_t75" style="width:209.2pt;height:36.7pt" o:ole="">
            <v:imagedata r:id="rId2192" o:title=""/>
          </v:shape>
          <o:OLEObject Type="Embed" ProgID="Equation.DSMT4" ShapeID="_x0000_i2111" DrawAspect="Content" ObjectID="_1494318203" r:id="rId2193"/>
        </w:object>
      </w:r>
      <w:r w:rsidR="00DC6A9C">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2</w:instrText>
      </w:r>
      <w:r w:rsidR="00511485">
        <w:rPr>
          <w:noProof/>
        </w:rPr>
        <w:fldChar w:fldCharType="end"/>
      </w:r>
      <w:r w:rsidR="004F1C97">
        <w:instrText>)</w:instrText>
      </w:r>
      <w:r w:rsidR="004F1C97">
        <w:fldChar w:fldCharType="end"/>
      </w:r>
    </w:p>
    <w:p w14:paraId="32C478DE" w14:textId="1FDEC586" w:rsidR="008C7882" w:rsidRPr="00206084" w:rsidRDefault="008C7882" w:rsidP="008C7882">
      <w:r>
        <w:t xml:space="preserve">Here, </w:t>
      </w:r>
      <w:r w:rsidR="00905817" w:rsidRPr="00905817">
        <w:rPr>
          <w:position w:val="-4"/>
        </w:rPr>
        <w:object w:dxaOrig="200" w:dyaOrig="200" w14:anchorId="009DD10E">
          <v:shape id="_x0000_i2112" type="#_x0000_t75" style="width:10.2pt;height:10.2pt" o:ole="">
            <v:imagedata r:id="rId2194" o:title=""/>
          </v:shape>
          <o:OLEObject Type="Embed" ProgID="Equation.DSMT4" ShapeID="_x0000_i2112" DrawAspect="Content" ObjectID="_1494318204" r:id="rId2195"/>
        </w:object>
      </w:r>
      <w:r w:rsidR="000A0A53">
        <w:t xml:space="preserve"> </w:t>
      </w:r>
      <w:r>
        <w:t xml:space="preserve">is the biunit cube, </w:t>
      </w:r>
      <w:r>
        <w:rPr>
          <w:i/>
        </w:rPr>
        <w:t>m</w:t>
      </w:r>
      <w:r>
        <w:t xml:space="preserve"> is the number of integration points, </w:t>
      </w:r>
      <w:r w:rsidR="00905817" w:rsidRPr="00905817">
        <w:rPr>
          <w:position w:val="-12"/>
        </w:rPr>
        <w:object w:dxaOrig="200" w:dyaOrig="360" w14:anchorId="55F61B8C">
          <v:shape id="_x0000_i2113" type="#_x0000_t75" style="width:10.2pt;height:19pt" o:ole="">
            <v:imagedata r:id="rId2196" o:title=""/>
          </v:shape>
          <o:OLEObject Type="Embed" ProgID="Equation.DSMT4" ShapeID="_x0000_i2113" DrawAspect="Content" ObjectID="_1494318205" r:id="rId2197"/>
        </w:object>
      </w:r>
      <w:r>
        <w:t xml:space="preserve">are the location of the integration points in isoparametric coordinates, </w:t>
      </w:r>
      <w:r>
        <w:rPr>
          <w:i/>
        </w:rPr>
        <w:t>J</w:t>
      </w:r>
      <w:r>
        <w:t xml:space="preserve"> is the Jacobian of the transformation </w:t>
      </w:r>
      <w:r w:rsidR="00905817" w:rsidRPr="00905817">
        <w:rPr>
          <w:position w:val="-14"/>
        </w:rPr>
        <w:object w:dxaOrig="1240" w:dyaOrig="400" w14:anchorId="698CB2EE">
          <v:shape id="_x0000_i2114" type="#_x0000_t75" style="width:61.8pt;height:19.7pt" o:ole="">
            <v:imagedata r:id="rId2198" o:title=""/>
          </v:shape>
          <o:OLEObject Type="Embed" ProgID="Equation.DSMT4" ShapeID="_x0000_i2114" DrawAspect="Content" ObjectID="_1494318206" r:id="rId2199"/>
        </w:object>
      </w:r>
      <w:r>
        <w:t xml:space="preserve">, and </w:t>
      </w:r>
      <w:r w:rsidR="00905817" w:rsidRPr="00905817">
        <w:rPr>
          <w:position w:val="-12"/>
        </w:rPr>
        <w:object w:dxaOrig="279" w:dyaOrig="360" w14:anchorId="2E3186C8">
          <v:shape id="_x0000_i2115" type="#_x0000_t75" style="width:14.25pt;height:19pt" o:ole="">
            <v:imagedata r:id="rId2200" o:title=""/>
          </v:shape>
          <o:OLEObject Type="Embed" ProgID="Equation.DSMT4" ShapeID="_x0000_i2115" DrawAspect="Content" ObjectID="_1494318207" r:id="rId2201"/>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779" w:name="_Toc289032563"/>
      <w:r>
        <w:t xml:space="preserve">Hexahedral </w:t>
      </w:r>
      <w:r w:rsidR="0081541F">
        <w:t>E</w:t>
      </w:r>
      <w:r>
        <w:t>lements</w:t>
      </w:r>
      <w:bookmarkEnd w:id="779"/>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D479F20" w:rsidR="008C7882" w:rsidRDefault="008C7882" w:rsidP="008C7882">
      <w:pPr>
        <w:pStyle w:val="MTDisplayEquation"/>
      </w:pPr>
      <w:r>
        <w:lastRenderedPageBreak/>
        <w:tab/>
      </w:r>
      <w:r w:rsidR="00905817" w:rsidRPr="00905817">
        <w:rPr>
          <w:position w:val="-252"/>
        </w:rPr>
        <w:object w:dxaOrig="2600" w:dyaOrig="5160" w14:anchorId="0CD207E7">
          <v:shape id="_x0000_i2116" type="#_x0000_t75" style="width:129.75pt;height:258.1pt" o:ole="">
            <v:imagedata r:id="rId2202" o:title=""/>
          </v:shape>
          <o:OLEObject Type="Embed" ProgID="Equation.DSMT4" ShapeID="_x0000_i2116" DrawAspect="Content" ObjectID="_1494318208" r:id="rId2203"/>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3</w:instrText>
      </w:r>
      <w:r w:rsidR="00511485">
        <w:rPr>
          <w:noProof/>
        </w:rPr>
        <w:fldChar w:fldCharType="end"/>
      </w:r>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780" w:name="_Toc289032564"/>
      <w:r>
        <w:t>Pentahedral Elements</w:t>
      </w:r>
      <w:bookmarkEnd w:id="780"/>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58C8DD80" w:rsidR="008C7882" w:rsidRDefault="008C7882" w:rsidP="008C7882">
      <w:pPr>
        <w:pStyle w:val="MTDisplayEquation"/>
      </w:pPr>
      <w:r>
        <w:lastRenderedPageBreak/>
        <w:tab/>
      </w:r>
      <w:r w:rsidR="00905817" w:rsidRPr="00905817">
        <w:rPr>
          <w:position w:val="-186"/>
        </w:rPr>
        <w:object w:dxaOrig="2260" w:dyaOrig="3840" w14:anchorId="0C0D64E2">
          <v:shape id="_x0000_i2117" type="#_x0000_t75" style="width:113.45pt;height:191.55pt" o:ole="">
            <v:imagedata r:id="rId2204" o:title=""/>
          </v:shape>
          <o:OLEObject Type="Embed" ProgID="Equation.DSMT4" ShapeID="_x0000_i2117" DrawAspect="Content" ObjectID="_1494318209" r:id="rId220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4</w:instrText>
      </w:r>
      <w:r w:rsidR="00511485">
        <w:rPr>
          <w:noProof/>
        </w:rPr>
        <w:fldChar w:fldCharType="end"/>
      </w:r>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781" w:name="_Toc289032565"/>
      <w:r>
        <w:t>Tetrahedral Elements</w:t>
      </w:r>
      <w:bookmarkEnd w:id="781"/>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143639F6" w:rsidR="008C7882" w:rsidRDefault="008C7882" w:rsidP="008C7882">
      <w:pPr>
        <w:pStyle w:val="MTDisplayEquation"/>
      </w:pPr>
      <w:r>
        <w:tab/>
      </w:r>
      <w:r w:rsidR="00905817" w:rsidRPr="00905817">
        <w:rPr>
          <w:position w:val="-66"/>
        </w:rPr>
        <w:object w:dxaOrig="1560" w:dyaOrig="1440" w14:anchorId="692323A1">
          <v:shape id="_x0000_i2118" type="#_x0000_t75" style="width:78.1pt;height:1in" o:ole="">
            <v:imagedata r:id="rId2206" o:title=""/>
          </v:shape>
          <o:OLEObject Type="Embed" ProgID="Equation.DSMT4" ShapeID="_x0000_i2118" DrawAspect="Content" ObjectID="_1494318210" r:id="rId2207"/>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5</w:instrText>
      </w:r>
      <w:r w:rsidR="00511485">
        <w:rPr>
          <w:noProof/>
        </w:rPr>
        <w:fldChar w:fldCharType="end"/>
      </w:r>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208">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4158488" w:rsidR="008C7882" w:rsidRDefault="008C7882" w:rsidP="00FD7660">
      <w:pPr>
        <w:pStyle w:val="Caption"/>
        <w:jc w:val="center"/>
      </w:pPr>
      <w:r>
        <w:t xml:space="preserve">Figure </w:t>
      </w:r>
      <w:ins w:id="782" w:author="Steve Maas" w:date="2015-05-13T13:51:00Z">
        <w:r w:rsidR="00AB0524">
          <w:fldChar w:fldCharType="begin"/>
        </w:r>
        <w:r w:rsidR="00AB0524">
          <w:instrText xml:space="preserve"> STYLEREF 1 \s </w:instrText>
        </w:r>
      </w:ins>
      <w:r w:rsidR="00AB0524">
        <w:fldChar w:fldCharType="separate"/>
      </w:r>
      <w:r w:rsidR="00D3178E">
        <w:rPr>
          <w:noProof/>
        </w:rPr>
        <w:t>4</w:t>
      </w:r>
      <w:ins w:id="783"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784" w:author="rawlins" w:date="2015-05-19T17:23:00Z">
        <w:r w:rsidR="00D3178E">
          <w:rPr>
            <w:noProof/>
          </w:rPr>
          <w:t>1</w:t>
        </w:r>
      </w:ins>
      <w:ins w:id="785" w:author="Steve Maas" w:date="2015-05-13T13:51:00Z">
        <w:r w:rsidR="00AB0524">
          <w:fldChar w:fldCharType="end"/>
        </w:r>
      </w:ins>
      <w:del w:id="786"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787" w:name="_Toc289032566"/>
      <w:r>
        <w:t xml:space="preserve">Quadratic </w:t>
      </w:r>
      <w:r w:rsidR="0081541F">
        <w:t>T</w:t>
      </w:r>
      <w:r>
        <w:t xml:space="preserve">etrahedral </w:t>
      </w:r>
      <w:r w:rsidR="0081541F">
        <w:t>E</w:t>
      </w:r>
      <w:r>
        <w:t>lements</w:t>
      </w:r>
      <w:bookmarkEnd w:id="787"/>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015E183D" w:rsidR="008517DD" w:rsidRDefault="008517DD" w:rsidP="008517DD">
      <w:pPr>
        <w:pStyle w:val="MTDisplayEquation"/>
      </w:pPr>
      <w:r>
        <w:tab/>
      </w:r>
      <w:r w:rsidR="00905817" w:rsidRPr="00905817">
        <w:rPr>
          <w:position w:val="-66"/>
        </w:rPr>
        <w:object w:dxaOrig="1440" w:dyaOrig="1440" w14:anchorId="619AA059">
          <v:shape id="_x0000_i2119" type="#_x0000_t75" style="width:1in;height:1in" o:ole="">
            <v:imagedata r:id="rId2209" o:title=""/>
          </v:shape>
          <o:OLEObject Type="Embed" ProgID="Equation.DSMT4" ShapeID="_x0000_i2119" DrawAspect="Content" ObjectID="_1494318211" r:id="rId2210"/>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6</w:instrText>
      </w:r>
      <w:r w:rsidR="00511485">
        <w:rPr>
          <w:noProof/>
        </w:rPr>
        <w:fldChar w:fldCharType="end"/>
      </w:r>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16B889C" w:rsidR="008517DD" w:rsidRDefault="00907E2E" w:rsidP="00907E2E">
      <w:pPr>
        <w:pStyle w:val="MTDisplayEquation"/>
      </w:pPr>
      <w:r>
        <w:lastRenderedPageBreak/>
        <w:tab/>
      </w:r>
      <w:r w:rsidR="00905817" w:rsidRPr="00905817">
        <w:rPr>
          <w:position w:val="-122"/>
        </w:rPr>
        <w:object w:dxaOrig="3019" w:dyaOrig="2600" w14:anchorId="06AF22E8">
          <v:shape id="_x0000_i2120" type="#_x0000_t75" style="width:150.8pt;height:129.75pt" o:ole="">
            <v:imagedata r:id="rId2211" o:title=""/>
          </v:shape>
          <o:OLEObject Type="Embed" ProgID="Equation.DSMT4" ShapeID="_x0000_i2120" DrawAspect="Content" ObjectID="_1494318212" r:id="rId2212"/>
        </w:object>
      </w:r>
      <w:r>
        <w:t xml:space="preserve"> </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7</w:instrText>
      </w:r>
      <w:r w:rsidR="00511485">
        <w:rPr>
          <w:noProof/>
        </w:rPr>
        <w:fldChar w:fldCharType="end"/>
      </w:r>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Pr>
        <w:rPr>
          <w:ins w:id="788" w:author="Steve Maas" w:date="2015-05-13T13:47:00Z"/>
        </w:rPr>
      </w:pPr>
    </w:p>
    <w:p w14:paraId="1801BA05" w14:textId="77777777" w:rsidR="002D4065" w:rsidRDefault="002D4065" w:rsidP="00717EF7">
      <w:pPr>
        <w:rPr>
          <w:ins w:id="789" w:author="Steve Maas" w:date="2015-05-13T13:52:00Z"/>
        </w:rPr>
      </w:pPr>
    </w:p>
    <w:p w14:paraId="5997C563" w14:textId="5597F82E" w:rsidR="00AB0524" w:rsidRDefault="00AB0524" w:rsidP="00717EF7">
      <w:pPr>
        <w:rPr>
          <w:ins w:id="790" w:author="Steve Maas" w:date="2015-05-13T13:49:00Z"/>
        </w:rPr>
      </w:pPr>
      <w:ins w:id="791" w:author="Steve Maas" w:date="2015-05-13T13:47:00Z">
        <w:r>
          <w:lastRenderedPageBreak/>
          <w:t>FEBio also implements a 15-node quadratic tetrahedral element</w:t>
        </w:r>
      </w:ins>
      <w:ins w:id="792" w:author="Steve Maas" w:date="2015-05-13T13:52:00Z">
        <w:r w:rsidR="002D4065">
          <w:t xml:space="preserve"> (see </w:t>
        </w:r>
      </w:ins>
      <w:ins w:id="793" w:author="Steve Maas" w:date="2015-05-13T13:53:00Z">
        <w:r w:rsidR="002D4065">
          <w:fldChar w:fldCharType="begin"/>
        </w:r>
        <w:r w:rsidR="002D4065">
          <w:instrText xml:space="preserve"> REF _Ref419288509 \h </w:instrText>
        </w:r>
      </w:ins>
      <w:r w:rsidR="002D4065">
        <w:fldChar w:fldCharType="separate"/>
      </w:r>
      <w:ins w:id="794" w:author="rawlins" w:date="2015-05-19T17:23:00Z">
        <w:r w:rsidR="00D3178E">
          <w:t xml:space="preserve">Figure </w:t>
        </w:r>
        <w:r w:rsidR="00D3178E">
          <w:rPr>
            <w:noProof/>
          </w:rPr>
          <w:t>4</w:t>
        </w:r>
        <w:r w:rsidR="00D3178E">
          <w:noBreakHyphen/>
        </w:r>
        <w:r w:rsidR="00D3178E">
          <w:rPr>
            <w:noProof/>
          </w:rPr>
          <w:t>2</w:t>
        </w:r>
      </w:ins>
      <w:ins w:id="795" w:author="Steve Maas" w:date="2015-05-13T13:53:00Z">
        <w:r w:rsidR="002D4065">
          <w:fldChar w:fldCharType="end"/>
        </w:r>
      </w:ins>
      <w:ins w:id="796" w:author="Steve Maas" w:date="2015-05-13T13:52:00Z">
        <w:r w:rsidR="002D4065">
          <w:t>)</w:t>
        </w:r>
      </w:ins>
      <w:ins w:id="797" w:author="Steve Maas" w:date="2015-05-13T13:47:00Z">
        <w:r>
          <w:t xml:space="preserve">. </w:t>
        </w:r>
      </w:ins>
    </w:p>
    <w:p w14:paraId="70B2064A" w14:textId="6253EB28" w:rsidR="00AB0524" w:rsidRDefault="00AB0524" w:rsidP="00717EF7">
      <w:pPr>
        <w:rPr>
          <w:ins w:id="798" w:author="Steve Maas" w:date="2015-05-13T13:50:00Z"/>
        </w:rPr>
      </w:pPr>
      <w:ins w:id="799" w:author="Steve Maas" w:date="2015-05-13T13:49:00Z">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213"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214"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16EF3C3C"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5mdTCAAAA2gAAAA8AAABkcnMvZG93bnJldi54bWxEj09rwkAUxO8Fv8PyBG91o2AJ0VVE8V/x&#10;0ij0+si+Jmmzb8PuauK37xaEHoeZ3wyzWPWmEXdyvrasYDJOQBAXVtdcKrhedq8pCB+QNTaWScGD&#10;PKyWg5cFZtp2/EH3PJQilrDPUEEVQptJ6YuKDPqxbYmj92WdwRClK6V22MVy08hpkrxJgzXHhQpb&#10;2lRU/OQ3o2CW7j8L9/693qI2h8vZt2m3PSk1GvbrOYhAffgPP+mjjhz8XY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eZnUwgAAANoAAAAPAAAAAAAAAAAAAAAAAJ8C&#10;AABkcnMvZG93bnJldi54bWxQSwUGAAAAAAQABAD3AAAAjgMAAAAA&#10;" fillcolor="#4f81bd [3204]" strokecolor="black [3213]">
                    <v:imagedata r:id="rId2215" o:title=""/>
                    <v:shadow color="#eeece1 [3214]"/>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j13CAAAA2gAAAA8AAABkcnMvZG93bnJldi54bWxEj9Fqg0AURN8D/YflFvoS6mohQWxWqaGB&#10;9LG2H3Dj3qro3hV3o+bvu4VAH4eZOcMcitUMYqbJdZYVJFEMgri2uuNGwffX6TkF4TyyxsEyKbiR&#10;gyJ/2Bww03bhT5or34gAYZehgtb7MZPS1S0ZdJEdiYP3YyeDPsipkXrCJcDNIF/ieC8NdhwWWhzp&#10;2FLdV1ejYHtLuvJyMpfqPY13S12e++TDKvX0uL69gvC0+v/wvX3WCvbwdyXc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zI9dwgAAANoAAAAPAAAAAAAAAAAAAAAAAJ8C&#10;AABkcnMvZG93bnJldi54bWxQSwUGAAAAAAQABAD3AAAAjgMAAAAA&#10;" fillcolor="#4f81bd [3204]" strokecolor="black [3213]">
                    <v:imagedata r:id="rId2216" o:title=""/>
                    <v:shadow color="#eeece1 [3214]"/>
                  </v:shape>
                  <w10:anchorlock/>
                </v:group>
              </w:pict>
            </mc:Fallback>
          </mc:AlternateContent>
        </w:r>
      </w:ins>
    </w:p>
    <w:p w14:paraId="308F4544" w14:textId="2D1C014D" w:rsidR="00AB0524" w:rsidRDefault="00AB0524">
      <w:pPr>
        <w:pStyle w:val="Caption"/>
        <w:rPr>
          <w:ins w:id="800" w:author="Steve Maas" w:date="2015-05-13T13:52:00Z"/>
        </w:rPr>
        <w:pPrChange w:id="801" w:author="Steve Maas" w:date="2015-05-13T13:51:00Z">
          <w:pPr/>
        </w:pPrChange>
      </w:pPr>
      <w:bookmarkStart w:id="802" w:name="_Ref419288509"/>
      <w:ins w:id="803" w:author="Steve Maas" w:date="2015-05-13T13:51:00Z">
        <w:r>
          <w:t xml:space="preserve">Figure </w:t>
        </w:r>
        <w:r>
          <w:fldChar w:fldCharType="begin"/>
        </w:r>
        <w:r>
          <w:instrText xml:space="preserve"> STYLEREF 1 \s </w:instrText>
        </w:r>
      </w:ins>
      <w:r>
        <w:fldChar w:fldCharType="separate"/>
      </w:r>
      <w:r w:rsidR="00D3178E">
        <w:rPr>
          <w:noProof/>
        </w:rPr>
        <w:t>4</w:t>
      </w:r>
      <w:ins w:id="804" w:author="Steve Maas" w:date="2015-05-13T13:51:00Z">
        <w:r>
          <w:fldChar w:fldCharType="end"/>
        </w:r>
        <w:r>
          <w:noBreakHyphen/>
        </w:r>
        <w:r>
          <w:fldChar w:fldCharType="begin"/>
        </w:r>
        <w:r>
          <w:instrText xml:space="preserve"> SEQ Figure \* ARABIC \s 1 </w:instrText>
        </w:r>
      </w:ins>
      <w:r>
        <w:fldChar w:fldCharType="separate"/>
      </w:r>
      <w:ins w:id="805" w:author="rawlins" w:date="2015-05-19T17:23:00Z">
        <w:r w:rsidR="00D3178E">
          <w:rPr>
            <w:noProof/>
          </w:rPr>
          <w:t>2</w:t>
        </w:r>
      </w:ins>
      <w:ins w:id="806" w:author="Steve Maas" w:date="2015-05-13T13:51:00Z">
        <w:r>
          <w:fldChar w:fldCharType="end"/>
        </w:r>
        <w:bookmarkEnd w:id="802"/>
        <w:r>
          <w:t xml:space="preserve"> Quadratic tetrahedral elements available in FEBio. Left, a 10-node quadratic tet</w:t>
        </w:r>
      </w:ins>
      <w:ins w:id="807" w:author="Steve Maas" w:date="2015-05-13T13:52:00Z">
        <w:r>
          <w:t>.</w:t>
        </w:r>
      </w:ins>
      <w:ins w:id="808" w:author="Steve Maas" w:date="2015-05-13T13:51:00Z">
        <w:r>
          <w:t xml:space="preserve"> Right</w:t>
        </w:r>
      </w:ins>
      <w:ins w:id="809" w:author="Steve Maas" w:date="2015-05-13T13:52:00Z">
        <w:r>
          <w:t>, a 15-node quadratic tet.</w:t>
        </w:r>
      </w:ins>
    </w:p>
    <w:p w14:paraId="0FE28980" w14:textId="77777777" w:rsidR="00AB0524" w:rsidRDefault="00AB0524">
      <w:pPr>
        <w:rPr>
          <w:ins w:id="810" w:author="Steve Maas" w:date="2015-05-13T13:52:00Z"/>
        </w:rPr>
      </w:pPr>
    </w:p>
    <w:p w14:paraId="284BFC40" w14:textId="77777777" w:rsidR="002D4065" w:rsidRDefault="002D4065" w:rsidP="002D4065">
      <w:pPr>
        <w:rPr>
          <w:ins w:id="811" w:author="Steve Maas" w:date="2015-05-13T13:54:00Z"/>
        </w:rPr>
      </w:pPr>
      <w:ins w:id="812" w:author="Steve Maas" w:date="2015-05-13T13:54:00Z">
        <w:r>
          <w:t>The following integration rules are implemented for this element type.</w:t>
        </w:r>
      </w:ins>
    </w:p>
    <w:p w14:paraId="00C1BD3C" w14:textId="77777777" w:rsidR="00AB0524" w:rsidRDefault="00AB0524" w:rsidP="002D4065">
      <w:pPr>
        <w:rPr>
          <w:ins w:id="813" w:author="Steve Maas" w:date="2015-05-13T13:55:00Z"/>
        </w:rPr>
      </w:pPr>
    </w:p>
    <w:p w14:paraId="5BA6A4A9" w14:textId="66528FCF" w:rsidR="002D4065" w:rsidRPr="002D4065" w:rsidRDefault="002D4065" w:rsidP="002D4065">
      <w:pPr>
        <w:rPr>
          <w:ins w:id="814" w:author="Steve Maas" w:date="2015-05-13T13:54:00Z"/>
          <w:b/>
          <w:rPrChange w:id="815" w:author="Steve Maas" w:date="2015-05-13T13:55:00Z">
            <w:rPr>
              <w:ins w:id="816" w:author="Steve Maas" w:date="2015-05-13T13:54:00Z"/>
            </w:rPr>
          </w:rPrChange>
        </w:rPr>
      </w:pPr>
      <w:ins w:id="817" w:author="Steve Maas" w:date="2015-05-13T13:55:00Z">
        <w:r>
          <w:rPr>
            <w:b/>
          </w:rPr>
          <w:t>8-point Gauss rule</w:t>
        </w:r>
      </w:ins>
      <w:ins w:id="818" w:author="Steve Maas" w:date="2015-05-13T13:56:00Z">
        <w:r>
          <w:rPr>
            <w:rStyle w:val="FootnoteReference"/>
            <w:b/>
          </w:rPr>
          <w:footnoteReference w:id="1"/>
        </w:r>
      </w:ins>
    </w:p>
    <w:tbl>
      <w:tblPr>
        <w:tblStyle w:val="TableGrid"/>
        <w:tblW w:w="0" w:type="auto"/>
        <w:tblLook w:val="04A0" w:firstRow="1" w:lastRow="0" w:firstColumn="1" w:lastColumn="0" w:noHBand="0" w:noVBand="1"/>
        <w:tblPrChange w:id="822" w:author="Steve Maas" w:date="2015-05-13T13:59:00Z">
          <w:tblPr>
            <w:tblStyle w:val="TableGrid"/>
            <w:tblW w:w="0" w:type="auto"/>
            <w:tblLook w:val="04A0" w:firstRow="1" w:lastRow="0" w:firstColumn="1" w:lastColumn="0" w:noHBand="0" w:noVBand="1"/>
          </w:tblPr>
        </w:tblPrChange>
      </w:tblPr>
      <w:tblGrid>
        <w:gridCol w:w="2394"/>
        <w:gridCol w:w="2394"/>
        <w:gridCol w:w="2394"/>
        <w:gridCol w:w="2394"/>
        <w:tblGridChange w:id="823">
          <w:tblGrid>
            <w:gridCol w:w="2394"/>
            <w:gridCol w:w="2394"/>
            <w:gridCol w:w="2394"/>
            <w:gridCol w:w="2394"/>
          </w:tblGrid>
        </w:tblGridChange>
      </w:tblGrid>
      <w:tr w:rsidR="002D4065" w14:paraId="3A0DF056" w14:textId="77777777" w:rsidTr="002D4065">
        <w:trPr>
          <w:ins w:id="824" w:author="Steve Maas" w:date="2015-05-13T13:55:00Z"/>
        </w:trPr>
        <w:tc>
          <w:tcPr>
            <w:tcW w:w="2394" w:type="dxa"/>
            <w:shd w:val="clear" w:color="auto" w:fill="DDD9C3" w:themeFill="background2" w:themeFillShade="E6"/>
            <w:tcPrChange w:id="825" w:author="Steve Maas" w:date="2015-05-13T13:59:00Z">
              <w:tcPr>
                <w:tcW w:w="2394" w:type="dxa"/>
              </w:tcPr>
            </w:tcPrChange>
          </w:tcPr>
          <w:p w14:paraId="3F897F03" w14:textId="08B8747E" w:rsidR="002D4065" w:rsidRPr="002D4065" w:rsidRDefault="002D4065" w:rsidP="002D4065">
            <w:pPr>
              <w:rPr>
                <w:ins w:id="826" w:author="Steve Maas" w:date="2015-05-13T13:55:00Z"/>
                <w:b/>
                <w:rPrChange w:id="827" w:author="Steve Maas" w:date="2015-05-13T13:55:00Z">
                  <w:rPr>
                    <w:ins w:id="828" w:author="Steve Maas" w:date="2015-05-13T13:55:00Z"/>
                  </w:rPr>
                </w:rPrChange>
              </w:rPr>
            </w:pPr>
            <w:ins w:id="829" w:author="Steve Maas" w:date="2015-05-13T13:55:00Z">
              <w:r>
                <w:rPr>
                  <w:b/>
                </w:rPr>
                <w:t>r</w:t>
              </w:r>
            </w:ins>
          </w:p>
        </w:tc>
        <w:tc>
          <w:tcPr>
            <w:tcW w:w="2394" w:type="dxa"/>
            <w:shd w:val="clear" w:color="auto" w:fill="DDD9C3" w:themeFill="background2" w:themeFillShade="E6"/>
            <w:tcPrChange w:id="830" w:author="Steve Maas" w:date="2015-05-13T13:59:00Z">
              <w:tcPr>
                <w:tcW w:w="2394" w:type="dxa"/>
              </w:tcPr>
            </w:tcPrChange>
          </w:tcPr>
          <w:p w14:paraId="18DA77B9" w14:textId="2759CBD5" w:rsidR="002D4065" w:rsidRPr="002D4065" w:rsidRDefault="002D4065" w:rsidP="002D4065">
            <w:pPr>
              <w:rPr>
                <w:ins w:id="831" w:author="Steve Maas" w:date="2015-05-13T13:55:00Z"/>
                <w:b/>
                <w:rPrChange w:id="832" w:author="Steve Maas" w:date="2015-05-13T13:55:00Z">
                  <w:rPr>
                    <w:ins w:id="833" w:author="Steve Maas" w:date="2015-05-13T13:55:00Z"/>
                  </w:rPr>
                </w:rPrChange>
              </w:rPr>
            </w:pPr>
            <w:ins w:id="834" w:author="Steve Maas" w:date="2015-05-13T13:55:00Z">
              <w:r w:rsidRPr="002D4065">
                <w:rPr>
                  <w:b/>
                </w:rPr>
                <w:t>s</w:t>
              </w:r>
            </w:ins>
          </w:p>
        </w:tc>
        <w:tc>
          <w:tcPr>
            <w:tcW w:w="2394" w:type="dxa"/>
            <w:shd w:val="clear" w:color="auto" w:fill="DDD9C3" w:themeFill="background2" w:themeFillShade="E6"/>
            <w:tcPrChange w:id="835" w:author="Steve Maas" w:date="2015-05-13T13:59:00Z">
              <w:tcPr>
                <w:tcW w:w="2394" w:type="dxa"/>
              </w:tcPr>
            </w:tcPrChange>
          </w:tcPr>
          <w:p w14:paraId="102FC1B0" w14:textId="3AED7DDA" w:rsidR="002D4065" w:rsidRPr="002D4065" w:rsidRDefault="002D4065" w:rsidP="002D4065">
            <w:pPr>
              <w:rPr>
                <w:ins w:id="836" w:author="Steve Maas" w:date="2015-05-13T13:55:00Z"/>
                <w:b/>
                <w:rPrChange w:id="837" w:author="Steve Maas" w:date="2015-05-13T13:55:00Z">
                  <w:rPr>
                    <w:ins w:id="838" w:author="Steve Maas" w:date="2015-05-13T13:55:00Z"/>
                  </w:rPr>
                </w:rPrChange>
              </w:rPr>
            </w:pPr>
            <w:ins w:id="839" w:author="Steve Maas" w:date="2015-05-13T13:55:00Z">
              <w:r>
                <w:rPr>
                  <w:b/>
                </w:rPr>
                <w:t>t</w:t>
              </w:r>
            </w:ins>
          </w:p>
        </w:tc>
        <w:tc>
          <w:tcPr>
            <w:tcW w:w="2394" w:type="dxa"/>
            <w:shd w:val="clear" w:color="auto" w:fill="DDD9C3" w:themeFill="background2" w:themeFillShade="E6"/>
            <w:tcPrChange w:id="840" w:author="Steve Maas" w:date="2015-05-13T13:59:00Z">
              <w:tcPr>
                <w:tcW w:w="2394" w:type="dxa"/>
              </w:tcPr>
            </w:tcPrChange>
          </w:tcPr>
          <w:p w14:paraId="1326295F" w14:textId="647445CD" w:rsidR="002D4065" w:rsidRPr="002D4065" w:rsidRDefault="002D4065" w:rsidP="002D4065">
            <w:pPr>
              <w:rPr>
                <w:ins w:id="841" w:author="Steve Maas" w:date="2015-05-13T13:55:00Z"/>
                <w:b/>
                <w:rPrChange w:id="842" w:author="Steve Maas" w:date="2015-05-13T13:55:00Z">
                  <w:rPr>
                    <w:ins w:id="843" w:author="Steve Maas" w:date="2015-05-13T13:55:00Z"/>
                  </w:rPr>
                </w:rPrChange>
              </w:rPr>
            </w:pPr>
            <w:ins w:id="844" w:author="Steve Maas" w:date="2015-05-13T13:55:00Z">
              <w:r w:rsidRPr="002D4065">
                <w:rPr>
                  <w:b/>
                  <w:rPrChange w:id="845" w:author="Steve Maas" w:date="2015-05-13T13:55:00Z">
                    <w:rPr/>
                  </w:rPrChange>
                </w:rPr>
                <w:t>w</w:t>
              </w:r>
            </w:ins>
          </w:p>
        </w:tc>
      </w:tr>
      <w:tr w:rsidR="002D4065" w14:paraId="7F575413" w14:textId="77777777" w:rsidTr="002D4065">
        <w:trPr>
          <w:ins w:id="846" w:author="Steve Maas" w:date="2015-05-13T13:55:00Z"/>
        </w:trPr>
        <w:tc>
          <w:tcPr>
            <w:tcW w:w="2394" w:type="dxa"/>
          </w:tcPr>
          <w:p w14:paraId="43C9F061" w14:textId="3A126FC0" w:rsidR="002D4065" w:rsidRDefault="002D4065" w:rsidP="002D4065">
            <w:pPr>
              <w:rPr>
                <w:ins w:id="847" w:author="Steve Maas" w:date="2015-05-13T13:55:00Z"/>
              </w:rPr>
            </w:pPr>
            <w:ins w:id="848" w:author="Steve Maas" w:date="2015-05-13T13:57:00Z">
              <w:r w:rsidRPr="002D4065">
                <w:t>0.0158359099</w:t>
              </w:r>
            </w:ins>
          </w:p>
        </w:tc>
        <w:tc>
          <w:tcPr>
            <w:tcW w:w="2394" w:type="dxa"/>
          </w:tcPr>
          <w:p w14:paraId="35178A9D" w14:textId="5D999A79" w:rsidR="002D4065" w:rsidRDefault="002D4065" w:rsidP="002D4065">
            <w:pPr>
              <w:rPr>
                <w:ins w:id="849" w:author="Steve Maas" w:date="2015-05-13T13:55:00Z"/>
              </w:rPr>
            </w:pPr>
            <w:ins w:id="850" w:author="Steve Maas" w:date="2015-05-13T13:57:00Z">
              <w:r w:rsidRPr="002D4065">
                <w:t>0.3280546970</w:t>
              </w:r>
            </w:ins>
          </w:p>
        </w:tc>
        <w:tc>
          <w:tcPr>
            <w:tcW w:w="2394" w:type="dxa"/>
          </w:tcPr>
          <w:p w14:paraId="632D668D" w14:textId="15836BBB" w:rsidR="002D4065" w:rsidRDefault="002D4065" w:rsidP="002D4065">
            <w:pPr>
              <w:rPr>
                <w:ins w:id="851" w:author="Steve Maas" w:date="2015-05-13T13:55:00Z"/>
              </w:rPr>
            </w:pPr>
            <w:ins w:id="852" w:author="Steve Maas" w:date="2015-05-13T13:57:00Z">
              <w:r w:rsidRPr="002D4065">
                <w:t>0.3280546970</w:t>
              </w:r>
            </w:ins>
          </w:p>
        </w:tc>
        <w:tc>
          <w:tcPr>
            <w:tcW w:w="2394" w:type="dxa"/>
          </w:tcPr>
          <w:p w14:paraId="5FC40DEE" w14:textId="6C179B41" w:rsidR="002D4065" w:rsidRDefault="002D4065" w:rsidP="002D4065">
            <w:pPr>
              <w:rPr>
                <w:ins w:id="853" w:author="Steve Maas" w:date="2015-05-13T13:55:00Z"/>
              </w:rPr>
            </w:pPr>
            <w:ins w:id="854" w:author="Steve Maas" w:date="2015-05-13T13:57:00Z">
              <w:r w:rsidRPr="002D4065">
                <w:t>0.138527967</w:t>
              </w:r>
            </w:ins>
          </w:p>
        </w:tc>
      </w:tr>
      <w:tr w:rsidR="002D4065" w14:paraId="09825542" w14:textId="77777777" w:rsidTr="002D4065">
        <w:trPr>
          <w:ins w:id="855" w:author="Steve Maas" w:date="2015-05-13T13:55:00Z"/>
        </w:trPr>
        <w:tc>
          <w:tcPr>
            <w:tcW w:w="2394" w:type="dxa"/>
          </w:tcPr>
          <w:p w14:paraId="54415D54" w14:textId="642E7833" w:rsidR="002D4065" w:rsidRDefault="002D4065" w:rsidP="002D4065">
            <w:pPr>
              <w:rPr>
                <w:ins w:id="856" w:author="Steve Maas" w:date="2015-05-13T13:55:00Z"/>
              </w:rPr>
            </w:pPr>
            <w:ins w:id="857" w:author="Steve Maas" w:date="2015-05-13T13:57:00Z">
              <w:r w:rsidRPr="002D4065">
                <w:t>0.3280546970</w:t>
              </w:r>
            </w:ins>
          </w:p>
        </w:tc>
        <w:tc>
          <w:tcPr>
            <w:tcW w:w="2394" w:type="dxa"/>
          </w:tcPr>
          <w:p w14:paraId="6AA6463D" w14:textId="6CCFF86A" w:rsidR="002D4065" w:rsidRDefault="002D4065" w:rsidP="002D4065">
            <w:pPr>
              <w:rPr>
                <w:ins w:id="858" w:author="Steve Maas" w:date="2015-05-13T13:55:00Z"/>
              </w:rPr>
            </w:pPr>
            <w:ins w:id="859" w:author="Steve Maas" w:date="2015-05-13T13:58:00Z">
              <w:r w:rsidRPr="002D4065">
                <w:t>0.0158359099</w:t>
              </w:r>
            </w:ins>
          </w:p>
        </w:tc>
        <w:tc>
          <w:tcPr>
            <w:tcW w:w="2394" w:type="dxa"/>
          </w:tcPr>
          <w:p w14:paraId="07E1937D" w14:textId="009EC8E9" w:rsidR="002D4065" w:rsidRDefault="002D4065" w:rsidP="002D4065">
            <w:pPr>
              <w:rPr>
                <w:ins w:id="860" w:author="Steve Maas" w:date="2015-05-13T13:55:00Z"/>
              </w:rPr>
            </w:pPr>
            <w:ins w:id="861" w:author="Steve Maas" w:date="2015-05-13T13:58:00Z">
              <w:r w:rsidRPr="002D4065">
                <w:t>0.3280546970</w:t>
              </w:r>
            </w:ins>
          </w:p>
        </w:tc>
        <w:tc>
          <w:tcPr>
            <w:tcW w:w="2394" w:type="dxa"/>
          </w:tcPr>
          <w:p w14:paraId="73E3E984" w14:textId="59AB20A0" w:rsidR="002D4065" w:rsidRDefault="002D4065" w:rsidP="002D4065">
            <w:pPr>
              <w:rPr>
                <w:ins w:id="862" w:author="Steve Maas" w:date="2015-05-13T13:55:00Z"/>
              </w:rPr>
            </w:pPr>
            <w:ins w:id="863" w:author="Steve Maas" w:date="2015-05-13T13:57:00Z">
              <w:r w:rsidRPr="002D4065">
                <w:t>0.138527967</w:t>
              </w:r>
            </w:ins>
          </w:p>
        </w:tc>
      </w:tr>
      <w:tr w:rsidR="002D4065" w14:paraId="150703E2" w14:textId="77777777" w:rsidTr="002D4065">
        <w:trPr>
          <w:ins w:id="864" w:author="Steve Maas" w:date="2015-05-13T13:55:00Z"/>
        </w:trPr>
        <w:tc>
          <w:tcPr>
            <w:tcW w:w="2394" w:type="dxa"/>
          </w:tcPr>
          <w:p w14:paraId="680D7275" w14:textId="668E552E" w:rsidR="002D4065" w:rsidRDefault="002D4065" w:rsidP="002D4065">
            <w:pPr>
              <w:rPr>
                <w:ins w:id="865" w:author="Steve Maas" w:date="2015-05-13T13:55:00Z"/>
              </w:rPr>
            </w:pPr>
            <w:ins w:id="866" w:author="Steve Maas" w:date="2015-05-13T13:58:00Z">
              <w:r w:rsidRPr="002D4065">
                <w:t>0.3280546970</w:t>
              </w:r>
            </w:ins>
          </w:p>
        </w:tc>
        <w:tc>
          <w:tcPr>
            <w:tcW w:w="2394" w:type="dxa"/>
          </w:tcPr>
          <w:p w14:paraId="66ECD628" w14:textId="7D66AAF0" w:rsidR="002D4065" w:rsidRDefault="002D4065" w:rsidP="002D4065">
            <w:pPr>
              <w:rPr>
                <w:ins w:id="867" w:author="Steve Maas" w:date="2015-05-13T13:55:00Z"/>
              </w:rPr>
            </w:pPr>
            <w:ins w:id="868" w:author="Steve Maas" w:date="2015-05-13T13:58:00Z">
              <w:r w:rsidRPr="002D4065">
                <w:t>0.3280546970</w:t>
              </w:r>
            </w:ins>
          </w:p>
        </w:tc>
        <w:tc>
          <w:tcPr>
            <w:tcW w:w="2394" w:type="dxa"/>
          </w:tcPr>
          <w:p w14:paraId="26E0ACB3" w14:textId="0179F7B8" w:rsidR="002D4065" w:rsidRDefault="002D4065" w:rsidP="002D4065">
            <w:pPr>
              <w:rPr>
                <w:ins w:id="869" w:author="Steve Maas" w:date="2015-05-13T13:55:00Z"/>
              </w:rPr>
            </w:pPr>
            <w:ins w:id="870" w:author="Steve Maas" w:date="2015-05-13T13:58:00Z">
              <w:r w:rsidRPr="002D4065">
                <w:t>0.0158359099</w:t>
              </w:r>
            </w:ins>
          </w:p>
        </w:tc>
        <w:tc>
          <w:tcPr>
            <w:tcW w:w="2394" w:type="dxa"/>
          </w:tcPr>
          <w:p w14:paraId="144E25A6" w14:textId="20302099" w:rsidR="002D4065" w:rsidRDefault="002D4065" w:rsidP="002D4065">
            <w:pPr>
              <w:rPr>
                <w:ins w:id="871" w:author="Steve Maas" w:date="2015-05-13T13:55:00Z"/>
              </w:rPr>
            </w:pPr>
            <w:ins w:id="872" w:author="Steve Maas" w:date="2015-05-13T13:57:00Z">
              <w:r w:rsidRPr="002D4065">
                <w:t>0.138527967</w:t>
              </w:r>
            </w:ins>
          </w:p>
        </w:tc>
      </w:tr>
      <w:tr w:rsidR="002D4065" w14:paraId="1F831F49" w14:textId="77777777" w:rsidTr="002D4065">
        <w:trPr>
          <w:ins w:id="873" w:author="Steve Maas" w:date="2015-05-13T13:55:00Z"/>
        </w:trPr>
        <w:tc>
          <w:tcPr>
            <w:tcW w:w="2394" w:type="dxa"/>
          </w:tcPr>
          <w:p w14:paraId="492CBFE1" w14:textId="66B8ADB3" w:rsidR="002D4065" w:rsidRDefault="002D4065" w:rsidP="002D4065">
            <w:pPr>
              <w:rPr>
                <w:ins w:id="874" w:author="Steve Maas" w:date="2015-05-13T13:55:00Z"/>
              </w:rPr>
            </w:pPr>
            <w:ins w:id="875" w:author="Steve Maas" w:date="2015-05-13T13:58:00Z">
              <w:r w:rsidRPr="002D4065">
                <w:t>0.3280546970</w:t>
              </w:r>
            </w:ins>
          </w:p>
        </w:tc>
        <w:tc>
          <w:tcPr>
            <w:tcW w:w="2394" w:type="dxa"/>
          </w:tcPr>
          <w:p w14:paraId="54C9FF37" w14:textId="55EC9740" w:rsidR="002D4065" w:rsidRDefault="002D4065" w:rsidP="002D4065">
            <w:pPr>
              <w:rPr>
                <w:ins w:id="876" w:author="Steve Maas" w:date="2015-05-13T13:55:00Z"/>
              </w:rPr>
            </w:pPr>
            <w:ins w:id="877" w:author="Steve Maas" w:date="2015-05-13T13:58:00Z">
              <w:r w:rsidRPr="002D4065">
                <w:t>0.3280546970</w:t>
              </w:r>
            </w:ins>
          </w:p>
        </w:tc>
        <w:tc>
          <w:tcPr>
            <w:tcW w:w="2394" w:type="dxa"/>
          </w:tcPr>
          <w:p w14:paraId="6450D112" w14:textId="70734950" w:rsidR="002D4065" w:rsidRDefault="002D4065" w:rsidP="002D4065">
            <w:pPr>
              <w:rPr>
                <w:ins w:id="878" w:author="Steve Maas" w:date="2015-05-13T13:55:00Z"/>
              </w:rPr>
            </w:pPr>
            <w:ins w:id="879" w:author="Steve Maas" w:date="2015-05-13T13:58:00Z">
              <w:r w:rsidRPr="002D4065">
                <w:t>0.3280546970</w:t>
              </w:r>
            </w:ins>
          </w:p>
        </w:tc>
        <w:tc>
          <w:tcPr>
            <w:tcW w:w="2394" w:type="dxa"/>
          </w:tcPr>
          <w:p w14:paraId="0B71958E" w14:textId="6E7580C2" w:rsidR="002D4065" w:rsidRDefault="002D4065" w:rsidP="002D4065">
            <w:pPr>
              <w:rPr>
                <w:ins w:id="880" w:author="Steve Maas" w:date="2015-05-13T13:55:00Z"/>
              </w:rPr>
            </w:pPr>
            <w:ins w:id="881" w:author="Steve Maas" w:date="2015-05-13T13:57:00Z">
              <w:r w:rsidRPr="002D4065">
                <w:t>0.138527967</w:t>
              </w:r>
            </w:ins>
          </w:p>
        </w:tc>
      </w:tr>
      <w:tr w:rsidR="002D4065" w14:paraId="1E65ECCC" w14:textId="77777777" w:rsidTr="002D4065">
        <w:trPr>
          <w:ins w:id="882" w:author="Steve Maas" w:date="2015-05-13T13:55:00Z"/>
        </w:trPr>
        <w:tc>
          <w:tcPr>
            <w:tcW w:w="2394" w:type="dxa"/>
          </w:tcPr>
          <w:p w14:paraId="0453FDED" w14:textId="4790953B" w:rsidR="002D4065" w:rsidRDefault="002D4065" w:rsidP="002D4065">
            <w:pPr>
              <w:rPr>
                <w:ins w:id="883" w:author="Steve Maas" w:date="2015-05-13T13:55:00Z"/>
              </w:rPr>
            </w:pPr>
            <w:ins w:id="884" w:author="Steve Maas" w:date="2015-05-13T13:58:00Z">
              <w:r w:rsidRPr="002D4065">
                <w:t>0.6791431780</w:t>
              </w:r>
            </w:ins>
          </w:p>
        </w:tc>
        <w:tc>
          <w:tcPr>
            <w:tcW w:w="2394" w:type="dxa"/>
          </w:tcPr>
          <w:p w14:paraId="25412EBD" w14:textId="5CFEF764" w:rsidR="002D4065" w:rsidRDefault="002D4065" w:rsidP="002D4065">
            <w:pPr>
              <w:rPr>
                <w:ins w:id="885" w:author="Steve Maas" w:date="2015-05-13T13:55:00Z"/>
              </w:rPr>
            </w:pPr>
            <w:ins w:id="886" w:author="Steve Maas" w:date="2015-05-13T13:58:00Z">
              <w:r w:rsidRPr="002D4065">
                <w:t>0.1069522740</w:t>
              </w:r>
            </w:ins>
          </w:p>
        </w:tc>
        <w:tc>
          <w:tcPr>
            <w:tcW w:w="2394" w:type="dxa"/>
          </w:tcPr>
          <w:p w14:paraId="50AAC0A2" w14:textId="201189B3" w:rsidR="002D4065" w:rsidRDefault="002D4065" w:rsidP="002D4065">
            <w:pPr>
              <w:rPr>
                <w:ins w:id="887" w:author="Steve Maas" w:date="2015-05-13T13:55:00Z"/>
              </w:rPr>
            </w:pPr>
            <w:ins w:id="888" w:author="Steve Maas" w:date="2015-05-13T13:58:00Z">
              <w:r w:rsidRPr="002D4065">
                <w:t>0.1069522740</w:t>
              </w:r>
            </w:ins>
          </w:p>
        </w:tc>
        <w:tc>
          <w:tcPr>
            <w:tcW w:w="2394" w:type="dxa"/>
          </w:tcPr>
          <w:p w14:paraId="41ACD4A1" w14:textId="6B74D984" w:rsidR="002D4065" w:rsidRDefault="002D4065" w:rsidP="002D4065">
            <w:pPr>
              <w:rPr>
                <w:ins w:id="889" w:author="Steve Maas" w:date="2015-05-13T13:55:00Z"/>
              </w:rPr>
            </w:pPr>
            <w:ins w:id="890" w:author="Steve Maas" w:date="2015-05-13T13:57:00Z">
              <w:r w:rsidRPr="002D4065">
                <w:t>0.111472033</w:t>
              </w:r>
            </w:ins>
          </w:p>
        </w:tc>
      </w:tr>
      <w:tr w:rsidR="002D4065" w14:paraId="6C2CF0A9" w14:textId="77777777" w:rsidTr="002D4065">
        <w:trPr>
          <w:ins w:id="891" w:author="Steve Maas" w:date="2015-05-13T13:55:00Z"/>
        </w:trPr>
        <w:tc>
          <w:tcPr>
            <w:tcW w:w="2394" w:type="dxa"/>
          </w:tcPr>
          <w:p w14:paraId="473A0C73" w14:textId="5BDC5F0F" w:rsidR="002D4065" w:rsidRDefault="002D4065" w:rsidP="002D4065">
            <w:pPr>
              <w:rPr>
                <w:ins w:id="892" w:author="Steve Maas" w:date="2015-05-13T13:55:00Z"/>
              </w:rPr>
            </w:pPr>
            <w:ins w:id="893" w:author="Steve Maas" w:date="2015-05-13T13:58:00Z">
              <w:r w:rsidRPr="002D4065">
                <w:t>0.1069522740</w:t>
              </w:r>
            </w:ins>
          </w:p>
        </w:tc>
        <w:tc>
          <w:tcPr>
            <w:tcW w:w="2394" w:type="dxa"/>
          </w:tcPr>
          <w:p w14:paraId="18FC766A" w14:textId="44C74D76" w:rsidR="002D4065" w:rsidRDefault="002D4065" w:rsidP="002D4065">
            <w:pPr>
              <w:rPr>
                <w:ins w:id="894" w:author="Steve Maas" w:date="2015-05-13T13:55:00Z"/>
              </w:rPr>
            </w:pPr>
            <w:ins w:id="895" w:author="Steve Maas" w:date="2015-05-13T13:58:00Z">
              <w:r w:rsidRPr="002D4065">
                <w:t>0.6791431780</w:t>
              </w:r>
            </w:ins>
          </w:p>
        </w:tc>
        <w:tc>
          <w:tcPr>
            <w:tcW w:w="2394" w:type="dxa"/>
          </w:tcPr>
          <w:p w14:paraId="285783CC" w14:textId="3037A3C8" w:rsidR="002D4065" w:rsidRDefault="002D4065" w:rsidP="002D4065">
            <w:pPr>
              <w:rPr>
                <w:ins w:id="896" w:author="Steve Maas" w:date="2015-05-13T13:55:00Z"/>
              </w:rPr>
            </w:pPr>
            <w:ins w:id="897" w:author="Steve Maas" w:date="2015-05-13T13:58:00Z">
              <w:r w:rsidRPr="002D4065">
                <w:t>0.1069522740</w:t>
              </w:r>
            </w:ins>
          </w:p>
        </w:tc>
        <w:tc>
          <w:tcPr>
            <w:tcW w:w="2394" w:type="dxa"/>
          </w:tcPr>
          <w:p w14:paraId="4067E0EE" w14:textId="1B25DE70" w:rsidR="002D4065" w:rsidRDefault="002D4065" w:rsidP="002D4065">
            <w:pPr>
              <w:rPr>
                <w:ins w:id="898" w:author="Steve Maas" w:date="2015-05-13T13:55:00Z"/>
              </w:rPr>
            </w:pPr>
            <w:ins w:id="899" w:author="Steve Maas" w:date="2015-05-13T13:57:00Z">
              <w:r w:rsidRPr="002D4065">
                <w:t>0.111472033</w:t>
              </w:r>
            </w:ins>
          </w:p>
        </w:tc>
      </w:tr>
      <w:tr w:rsidR="002D4065" w14:paraId="611F4C21" w14:textId="77777777" w:rsidTr="002D4065">
        <w:trPr>
          <w:ins w:id="900" w:author="Steve Maas" w:date="2015-05-13T13:55:00Z"/>
        </w:trPr>
        <w:tc>
          <w:tcPr>
            <w:tcW w:w="2394" w:type="dxa"/>
          </w:tcPr>
          <w:p w14:paraId="13197A4F" w14:textId="6193079F" w:rsidR="002D4065" w:rsidRDefault="002D4065" w:rsidP="002D4065">
            <w:pPr>
              <w:rPr>
                <w:ins w:id="901" w:author="Steve Maas" w:date="2015-05-13T13:55:00Z"/>
              </w:rPr>
            </w:pPr>
            <w:ins w:id="902" w:author="Steve Maas" w:date="2015-05-13T13:58:00Z">
              <w:r w:rsidRPr="002D4065">
                <w:t>0.1069522740</w:t>
              </w:r>
            </w:ins>
          </w:p>
        </w:tc>
        <w:tc>
          <w:tcPr>
            <w:tcW w:w="2394" w:type="dxa"/>
          </w:tcPr>
          <w:p w14:paraId="5375E65D" w14:textId="6098420A" w:rsidR="002D4065" w:rsidRDefault="002D4065" w:rsidP="002D4065">
            <w:pPr>
              <w:rPr>
                <w:ins w:id="903" w:author="Steve Maas" w:date="2015-05-13T13:55:00Z"/>
              </w:rPr>
            </w:pPr>
            <w:ins w:id="904" w:author="Steve Maas" w:date="2015-05-13T13:58:00Z">
              <w:r w:rsidRPr="002D4065">
                <w:t>0.1069522740</w:t>
              </w:r>
            </w:ins>
          </w:p>
        </w:tc>
        <w:tc>
          <w:tcPr>
            <w:tcW w:w="2394" w:type="dxa"/>
          </w:tcPr>
          <w:p w14:paraId="6D136A6E" w14:textId="2CF38DFF" w:rsidR="002D4065" w:rsidRDefault="002D4065" w:rsidP="002D4065">
            <w:pPr>
              <w:rPr>
                <w:ins w:id="905" w:author="Steve Maas" w:date="2015-05-13T13:55:00Z"/>
              </w:rPr>
            </w:pPr>
            <w:ins w:id="906" w:author="Steve Maas" w:date="2015-05-13T13:58:00Z">
              <w:r w:rsidRPr="002D4065">
                <w:t>0.6791431780</w:t>
              </w:r>
            </w:ins>
          </w:p>
        </w:tc>
        <w:tc>
          <w:tcPr>
            <w:tcW w:w="2394" w:type="dxa"/>
          </w:tcPr>
          <w:p w14:paraId="1CE6E657" w14:textId="31458BEF" w:rsidR="002D4065" w:rsidRDefault="002D4065" w:rsidP="002D4065">
            <w:pPr>
              <w:rPr>
                <w:ins w:id="907" w:author="Steve Maas" w:date="2015-05-13T13:55:00Z"/>
              </w:rPr>
            </w:pPr>
            <w:ins w:id="908" w:author="Steve Maas" w:date="2015-05-13T13:57:00Z">
              <w:r w:rsidRPr="002D4065">
                <w:t>0.111472033</w:t>
              </w:r>
            </w:ins>
          </w:p>
        </w:tc>
      </w:tr>
      <w:tr w:rsidR="002D4065" w14:paraId="4AB2FBF7" w14:textId="77777777" w:rsidTr="002D4065">
        <w:trPr>
          <w:ins w:id="909" w:author="Steve Maas" w:date="2015-05-13T13:57:00Z"/>
        </w:trPr>
        <w:tc>
          <w:tcPr>
            <w:tcW w:w="2394" w:type="dxa"/>
          </w:tcPr>
          <w:p w14:paraId="1A10E1A5" w14:textId="4C2A6D52" w:rsidR="002D4065" w:rsidRDefault="002D4065" w:rsidP="002D4065">
            <w:pPr>
              <w:rPr>
                <w:ins w:id="910" w:author="Steve Maas" w:date="2015-05-13T13:57:00Z"/>
              </w:rPr>
            </w:pPr>
            <w:ins w:id="911" w:author="Steve Maas" w:date="2015-05-13T13:58:00Z">
              <w:r w:rsidRPr="002D4065">
                <w:t>0.1069522740</w:t>
              </w:r>
            </w:ins>
          </w:p>
        </w:tc>
        <w:tc>
          <w:tcPr>
            <w:tcW w:w="2394" w:type="dxa"/>
          </w:tcPr>
          <w:p w14:paraId="14AD31EA" w14:textId="12B0CE04" w:rsidR="002D4065" w:rsidRDefault="002D4065" w:rsidP="002D4065">
            <w:pPr>
              <w:rPr>
                <w:ins w:id="912" w:author="Steve Maas" w:date="2015-05-13T13:57:00Z"/>
              </w:rPr>
            </w:pPr>
            <w:ins w:id="913" w:author="Steve Maas" w:date="2015-05-13T13:58:00Z">
              <w:r w:rsidRPr="002D4065">
                <w:t>0.1069522740</w:t>
              </w:r>
            </w:ins>
          </w:p>
        </w:tc>
        <w:tc>
          <w:tcPr>
            <w:tcW w:w="2394" w:type="dxa"/>
          </w:tcPr>
          <w:p w14:paraId="53608F9C" w14:textId="23DC2029" w:rsidR="002D4065" w:rsidRDefault="002D4065" w:rsidP="002D4065">
            <w:pPr>
              <w:rPr>
                <w:ins w:id="914" w:author="Steve Maas" w:date="2015-05-13T13:57:00Z"/>
              </w:rPr>
            </w:pPr>
            <w:ins w:id="915" w:author="Steve Maas" w:date="2015-05-13T13:58:00Z">
              <w:r w:rsidRPr="002D4065">
                <w:t>0.1069522740</w:t>
              </w:r>
            </w:ins>
          </w:p>
        </w:tc>
        <w:tc>
          <w:tcPr>
            <w:tcW w:w="2394" w:type="dxa"/>
          </w:tcPr>
          <w:p w14:paraId="3A7236F4" w14:textId="7194D10F" w:rsidR="002D4065" w:rsidRPr="002D4065" w:rsidRDefault="002D4065" w:rsidP="002D4065">
            <w:pPr>
              <w:rPr>
                <w:ins w:id="916" w:author="Steve Maas" w:date="2015-05-13T13:57:00Z"/>
              </w:rPr>
            </w:pPr>
            <w:ins w:id="917" w:author="Steve Maas" w:date="2015-05-13T13:57:00Z">
              <w:r w:rsidRPr="002D4065">
                <w:t>0.111472033</w:t>
              </w:r>
            </w:ins>
          </w:p>
        </w:tc>
      </w:tr>
    </w:tbl>
    <w:p w14:paraId="0618F407" w14:textId="77777777" w:rsidR="002D4065" w:rsidRDefault="002D4065" w:rsidP="002D4065">
      <w:pPr>
        <w:rPr>
          <w:ins w:id="918" w:author="Steve Maas" w:date="2015-05-13T13:57:00Z"/>
        </w:rPr>
      </w:pPr>
    </w:p>
    <w:p w14:paraId="4ECA7AEB" w14:textId="7795D80E" w:rsidR="002D4065" w:rsidRDefault="002D4065" w:rsidP="002D4065">
      <w:pPr>
        <w:rPr>
          <w:ins w:id="919" w:author="Steve Maas" w:date="2015-05-13T13:59:00Z"/>
          <w:b/>
        </w:rPr>
      </w:pPr>
      <w:ins w:id="920" w:author="Steve Maas" w:date="2015-05-13T13:59:00Z">
        <w:r>
          <w:rPr>
            <w:b/>
          </w:rPr>
          <w:t>11-point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rPr>
          <w:ins w:id="921" w:author="Steve Maas" w:date="2015-05-13T14:00:00Z"/>
        </w:trPr>
        <w:tc>
          <w:tcPr>
            <w:tcW w:w="2394" w:type="dxa"/>
            <w:shd w:val="clear" w:color="auto" w:fill="DDD9C3" w:themeFill="background2" w:themeFillShade="E6"/>
          </w:tcPr>
          <w:p w14:paraId="10EE4EDD" w14:textId="77777777" w:rsidR="002D4065" w:rsidRPr="00A76791" w:rsidRDefault="002D4065" w:rsidP="00486E22">
            <w:pPr>
              <w:rPr>
                <w:ins w:id="922" w:author="Steve Maas" w:date="2015-05-13T14:00:00Z"/>
                <w:b/>
              </w:rPr>
            </w:pPr>
            <w:ins w:id="923" w:author="Steve Maas" w:date="2015-05-13T14:00:00Z">
              <w:r>
                <w:rPr>
                  <w:b/>
                </w:rPr>
                <w:t>r</w:t>
              </w:r>
            </w:ins>
          </w:p>
        </w:tc>
        <w:tc>
          <w:tcPr>
            <w:tcW w:w="2394" w:type="dxa"/>
            <w:shd w:val="clear" w:color="auto" w:fill="DDD9C3" w:themeFill="background2" w:themeFillShade="E6"/>
          </w:tcPr>
          <w:p w14:paraId="2154297D" w14:textId="77777777" w:rsidR="002D4065" w:rsidRPr="00A76791" w:rsidRDefault="002D4065" w:rsidP="00486E22">
            <w:pPr>
              <w:rPr>
                <w:ins w:id="924" w:author="Steve Maas" w:date="2015-05-13T14:00:00Z"/>
                <w:b/>
              </w:rPr>
            </w:pPr>
            <w:ins w:id="925" w:author="Steve Maas" w:date="2015-05-13T14:00:00Z">
              <w:r w:rsidRPr="002D4065">
                <w:rPr>
                  <w:b/>
                </w:rPr>
                <w:t>s</w:t>
              </w:r>
            </w:ins>
          </w:p>
        </w:tc>
        <w:tc>
          <w:tcPr>
            <w:tcW w:w="2394" w:type="dxa"/>
            <w:shd w:val="clear" w:color="auto" w:fill="DDD9C3" w:themeFill="background2" w:themeFillShade="E6"/>
          </w:tcPr>
          <w:p w14:paraId="34C8528A" w14:textId="77777777" w:rsidR="002D4065" w:rsidRPr="00A76791" w:rsidRDefault="002D4065" w:rsidP="00486E22">
            <w:pPr>
              <w:rPr>
                <w:ins w:id="926" w:author="Steve Maas" w:date="2015-05-13T14:00:00Z"/>
                <w:b/>
              </w:rPr>
            </w:pPr>
            <w:ins w:id="927" w:author="Steve Maas" w:date="2015-05-13T14:00:00Z">
              <w:r>
                <w:rPr>
                  <w:b/>
                </w:rPr>
                <w:t>t</w:t>
              </w:r>
            </w:ins>
          </w:p>
        </w:tc>
        <w:tc>
          <w:tcPr>
            <w:tcW w:w="2394" w:type="dxa"/>
            <w:shd w:val="clear" w:color="auto" w:fill="DDD9C3" w:themeFill="background2" w:themeFillShade="E6"/>
          </w:tcPr>
          <w:p w14:paraId="04133F78" w14:textId="77777777" w:rsidR="002D4065" w:rsidRPr="00A76791" w:rsidRDefault="002D4065" w:rsidP="00486E22">
            <w:pPr>
              <w:rPr>
                <w:ins w:id="928" w:author="Steve Maas" w:date="2015-05-13T14:00:00Z"/>
                <w:b/>
              </w:rPr>
            </w:pPr>
            <w:ins w:id="929" w:author="Steve Maas" w:date="2015-05-13T14:00:00Z">
              <w:r w:rsidRPr="00A76791">
                <w:rPr>
                  <w:b/>
                </w:rPr>
                <w:t>w</w:t>
              </w:r>
            </w:ins>
          </w:p>
        </w:tc>
      </w:tr>
      <w:tr w:rsidR="002D4065" w14:paraId="28069772" w14:textId="77777777" w:rsidTr="002D4065">
        <w:trPr>
          <w:ins w:id="930" w:author="Steve Maas" w:date="2015-05-13T13:59:00Z"/>
        </w:trPr>
        <w:tc>
          <w:tcPr>
            <w:tcW w:w="2394" w:type="dxa"/>
          </w:tcPr>
          <w:p w14:paraId="13E059B0" w14:textId="26D329F2" w:rsidR="002D4065" w:rsidRPr="002D4065" w:rsidRDefault="002D4065" w:rsidP="002D4065">
            <w:pPr>
              <w:rPr>
                <w:ins w:id="931" w:author="Steve Maas" w:date="2015-05-13T13:59:00Z"/>
                <w:rPrChange w:id="932" w:author="Steve Maas" w:date="2015-05-13T14:01:00Z">
                  <w:rPr>
                    <w:ins w:id="933" w:author="Steve Maas" w:date="2015-05-13T13:59:00Z"/>
                    <w:b/>
                  </w:rPr>
                </w:rPrChange>
              </w:rPr>
            </w:pPr>
            <w:ins w:id="934" w:author="Steve Maas" w:date="2015-05-13T14:01:00Z">
              <w:r w:rsidRPr="002D4065">
                <w:rPr>
                  <w:rPrChange w:id="935" w:author="Steve Maas" w:date="2015-05-13T14:01:00Z">
                    <w:rPr>
                      <w:b/>
                    </w:rPr>
                  </w:rPrChange>
                </w:rPr>
                <w:t>0.25</w:t>
              </w:r>
            </w:ins>
          </w:p>
        </w:tc>
        <w:tc>
          <w:tcPr>
            <w:tcW w:w="2394" w:type="dxa"/>
          </w:tcPr>
          <w:p w14:paraId="20DD80B1" w14:textId="3AFB5ED8" w:rsidR="002D4065" w:rsidRDefault="002D4065" w:rsidP="002D4065">
            <w:pPr>
              <w:rPr>
                <w:ins w:id="936" w:author="Steve Maas" w:date="2015-05-13T13:59:00Z"/>
                <w:b/>
              </w:rPr>
            </w:pPr>
            <w:ins w:id="937" w:author="Steve Maas" w:date="2015-05-13T14:01:00Z">
              <w:r w:rsidRPr="00A76791">
                <w:t>0.25</w:t>
              </w:r>
            </w:ins>
          </w:p>
        </w:tc>
        <w:tc>
          <w:tcPr>
            <w:tcW w:w="2394" w:type="dxa"/>
          </w:tcPr>
          <w:p w14:paraId="6C9ED247" w14:textId="5872486D" w:rsidR="002D4065" w:rsidRDefault="002D4065" w:rsidP="002D4065">
            <w:pPr>
              <w:rPr>
                <w:ins w:id="938" w:author="Steve Maas" w:date="2015-05-13T13:59:00Z"/>
                <w:b/>
              </w:rPr>
            </w:pPr>
            <w:ins w:id="939" w:author="Steve Maas" w:date="2015-05-13T14:01:00Z">
              <w:r w:rsidRPr="00A76791">
                <w:t>0.25</w:t>
              </w:r>
            </w:ins>
          </w:p>
        </w:tc>
        <w:tc>
          <w:tcPr>
            <w:tcW w:w="2394" w:type="dxa"/>
          </w:tcPr>
          <w:p w14:paraId="23F5CEAD" w14:textId="3B29AD0C" w:rsidR="002D4065" w:rsidRPr="002D4065" w:rsidRDefault="002D4065" w:rsidP="002D4065">
            <w:pPr>
              <w:rPr>
                <w:ins w:id="940" w:author="Steve Maas" w:date="2015-05-13T13:59:00Z"/>
                <w:rPrChange w:id="941" w:author="Steve Maas" w:date="2015-05-13T14:00:00Z">
                  <w:rPr>
                    <w:ins w:id="942" w:author="Steve Maas" w:date="2015-05-13T13:59:00Z"/>
                    <w:b/>
                  </w:rPr>
                </w:rPrChange>
              </w:rPr>
            </w:pPr>
            <w:ins w:id="943" w:author="Steve Maas" w:date="2015-05-13T14:00:00Z">
              <w:r w:rsidRPr="002D4065">
                <w:rPr>
                  <w:rPrChange w:id="944" w:author="Steve Maas" w:date="2015-05-13T14:00:00Z">
                    <w:rPr>
                      <w:b/>
                    </w:rPr>
                  </w:rPrChange>
                </w:rPr>
                <w:t>-0.01315555556</w:t>
              </w:r>
            </w:ins>
          </w:p>
        </w:tc>
      </w:tr>
      <w:tr w:rsidR="002D4065" w14:paraId="2A35F87E" w14:textId="77777777" w:rsidTr="002D4065">
        <w:trPr>
          <w:ins w:id="945" w:author="Steve Maas" w:date="2015-05-13T13:59:00Z"/>
        </w:trPr>
        <w:tc>
          <w:tcPr>
            <w:tcW w:w="2394" w:type="dxa"/>
          </w:tcPr>
          <w:p w14:paraId="1FECA6AA" w14:textId="54D5F780" w:rsidR="002D4065" w:rsidRPr="002D4065" w:rsidRDefault="002D4065" w:rsidP="002D4065">
            <w:pPr>
              <w:rPr>
                <w:ins w:id="946" w:author="Steve Maas" w:date="2015-05-13T13:59:00Z"/>
                <w:rPrChange w:id="947" w:author="Steve Maas" w:date="2015-05-13T14:01:00Z">
                  <w:rPr>
                    <w:ins w:id="948" w:author="Steve Maas" w:date="2015-05-13T13:59:00Z"/>
                    <w:b/>
                  </w:rPr>
                </w:rPrChange>
              </w:rPr>
            </w:pPr>
            <w:ins w:id="949" w:author="Steve Maas" w:date="2015-05-13T14:01:00Z">
              <w:r w:rsidRPr="002D4065">
                <w:t>0.071428571428571</w:t>
              </w:r>
            </w:ins>
          </w:p>
        </w:tc>
        <w:tc>
          <w:tcPr>
            <w:tcW w:w="2394" w:type="dxa"/>
          </w:tcPr>
          <w:p w14:paraId="54C28EB7" w14:textId="16600E96" w:rsidR="002D4065" w:rsidRDefault="002D4065" w:rsidP="002D4065">
            <w:pPr>
              <w:rPr>
                <w:ins w:id="950" w:author="Steve Maas" w:date="2015-05-13T13:59:00Z"/>
                <w:b/>
              </w:rPr>
            </w:pPr>
            <w:ins w:id="951" w:author="Steve Maas" w:date="2015-05-13T14:01:00Z">
              <w:r w:rsidRPr="002D4065">
                <w:t>0.071428571428571</w:t>
              </w:r>
            </w:ins>
          </w:p>
        </w:tc>
        <w:tc>
          <w:tcPr>
            <w:tcW w:w="2394" w:type="dxa"/>
          </w:tcPr>
          <w:p w14:paraId="46E9DCD8" w14:textId="7E1C5101" w:rsidR="002D4065" w:rsidRDefault="002D4065" w:rsidP="002D4065">
            <w:pPr>
              <w:rPr>
                <w:ins w:id="952" w:author="Steve Maas" w:date="2015-05-13T13:59:00Z"/>
                <w:b/>
              </w:rPr>
            </w:pPr>
            <w:ins w:id="953" w:author="Steve Maas" w:date="2015-05-13T14:01:00Z">
              <w:r w:rsidRPr="002D4065">
                <w:t>0.071428571428571</w:t>
              </w:r>
            </w:ins>
          </w:p>
        </w:tc>
        <w:tc>
          <w:tcPr>
            <w:tcW w:w="2394" w:type="dxa"/>
          </w:tcPr>
          <w:p w14:paraId="14CA268F" w14:textId="717E985B" w:rsidR="002D4065" w:rsidRPr="002D4065" w:rsidRDefault="002D4065" w:rsidP="002D4065">
            <w:pPr>
              <w:rPr>
                <w:ins w:id="954" w:author="Steve Maas" w:date="2015-05-13T13:59:00Z"/>
                <w:rPrChange w:id="955" w:author="Steve Maas" w:date="2015-05-13T14:00:00Z">
                  <w:rPr>
                    <w:ins w:id="956" w:author="Steve Maas" w:date="2015-05-13T13:59:00Z"/>
                    <w:b/>
                  </w:rPr>
                </w:rPrChange>
              </w:rPr>
            </w:pPr>
            <w:ins w:id="957" w:author="Steve Maas" w:date="2015-05-13T14:00:00Z">
              <w:r w:rsidRPr="002D4065">
                <w:rPr>
                  <w:rPrChange w:id="958" w:author="Steve Maas" w:date="2015-05-13T14:00:00Z">
                    <w:rPr>
                      <w:b/>
                    </w:rPr>
                  </w:rPrChange>
                </w:rPr>
                <w:t>0.007622222222</w:t>
              </w:r>
            </w:ins>
          </w:p>
        </w:tc>
      </w:tr>
      <w:tr w:rsidR="002D4065" w14:paraId="76243C62" w14:textId="77777777" w:rsidTr="002D4065">
        <w:trPr>
          <w:ins w:id="959" w:author="Steve Maas" w:date="2015-05-13T14:00:00Z"/>
        </w:trPr>
        <w:tc>
          <w:tcPr>
            <w:tcW w:w="2394" w:type="dxa"/>
          </w:tcPr>
          <w:p w14:paraId="2B040391" w14:textId="1C72A0DA" w:rsidR="002D4065" w:rsidRPr="002D4065" w:rsidRDefault="002D4065" w:rsidP="002D4065">
            <w:pPr>
              <w:rPr>
                <w:ins w:id="960" w:author="Steve Maas" w:date="2015-05-13T14:00:00Z"/>
                <w:rPrChange w:id="961" w:author="Steve Maas" w:date="2015-05-13T14:01:00Z">
                  <w:rPr>
                    <w:ins w:id="962" w:author="Steve Maas" w:date="2015-05-13T14:00:00Z"/>
                    <w:b/>
                  </w:rPr>
                </w:rPrChange>
              </w:rPr>
            </w:pPr>
            <w:ins w:id="963" w:author="Steve Maas" w:date="2015-05-13T14:01:00Z">
              <w:r w:rsidRPr="002D4065">
                <w:rPr>
                  <w:rPrChange w:id="964" w:author="Steve Maas" w:date="2015-05-13T14:01:00Z">
                    <w:rPr>
                      <w:b/>
                    </w:rPr>
                  </w:rPrChange>
                </w:rPr>
                <w:t>0.785714285714286</w:t>
              </w:r>
            </w:ins>
          </w:p>
        </w:tc>
        <w:tc>
          <w:tcPr>
            <w:tcW w:w="2394" w:type="dxa"/>
          </w:tcPr>
          <w:p w14:paraId="5409909D" w14:textId="1F5C7C44" w:rsidR="002D4065" w:rsidRDefault="002D4065" w:rsidP="002D4065">
            <w:pPr>
              <w:rPr>
                <w:ins w:id="965" w:author="Steve Maas" w:date="2015-05-13T14:00:00Z"/>
                <w:b/>
              </w:rPr>
            </w:pPr>
            <w:ins w:id="966" w:author="Steve Maas" w:date="2015-05-13T14:01:00Z">
              <w:r w:rsidRPr="002D4065">
                <w:t>0.071428571428571</w:t>
              </w:r>
            </w:ins>
          </w:p>
        </w:tc>
        <w:tc>
          <w:tcPr>
            <w:tcW w:w="2394" w:type="dxa"/>
          </w:tcPr>
          <w:p w14:paraId="0DFDC70E" w14:textId="3A17FB92" w:rsidR="002D4065" w:rsidRDefault="002D4065" w:rsidP="002D4065">
            <w:pPr>
              <w:rPr>
                <w:ins w:id="967" w:author="Steve Maas" w:date="2015-05-13T14:00:00Z"/>
                <w:b/>
              </w:rPr>
            </w:pPr>
            <w:ins w:id="968" w:author="Steve Maas" w:date="2015-05-13T14:01:00Z">
              <w:r w:rsidRPr="002D4065">
                <w:t>0.071428571428571</w:t>
              </w:r>
            </w:ins>
          </w:p>
        </w:tc>
        <w:tc>
          <w:tcPr>
            <w:tcW w:w="2394" w:type="dxa"/>
          </w:tcPr>
          <w:p w14:paraId="5BCA2CC4" w14:textId="672D6BFE" w:rsidR="002D4065" w:rsidRPr="002D4065" w:rsidRDefault="002D4065" w:rsidP="002D4065">
            <w:pPr>
              <w:rPr>
                <w:ins w:id="969" w:author="Steve Maas" w:date="2015-05-13T14:00:00Z"/>
                <w:b/>
                <w:rPrChange w:id="970" w:author="Steve Maas" w:date="2015-05-13T14:00:00Z">
                  <w:rPr>
                    <w:ins w:id="971" w:author="Steve Maas" w:date="2015-05-13T14:00:00Z"/>
                  </w:rPr>
                </w:rPrChange>
              </w:rPr>
            </w:pPr>
            <w:ins w:id="972" w:author="Steve Maas" w:date="2015-05-13T14:00:00Z">
              <w:r w:rsidRPr="00A76791">
                <w:t>0.007622222222</w:t>
              </w:r>
            </w:ins>
          </w:p>
        </w:tc>
      </w:tr>
      <w:tr w:rsidR="002D4065" w14:paraId="556CD2DB" w14:textId="77777777" w:rsidTr="002D4065">
        <w:trPr>
          <w:ins w:id="973" w:author="Steve Maas" w:date="2015-05-13T14:00:00Z"/>
        </w:trPr>
        <w:tc>
          <w:tcPr>
            <w:tcW w:w="2394" w:type="dxa"/>
          </w:tcPr>
          <w:p w14:paraId="11209555" w14:textId="451AD2BA" w:rsidR="002D4065" w:rsidRDefault="002D4065" w:rsidP="002D4065">
            <w:pPr>
              <w:rPr>
                <w:ins w:id="974" w:author="Steve Maas" w:date="2015-05-13T14:00:00Z"/>
                <w:b/>
              </w:rPr>
            </w:pPr>
            <w:ins w:id="975" w:author="Steve Maas" w:date="2015-05-13T14:01:00Z">
              <w:r w:rsidRPr="002D4065">
                <w:t>0.071428571428571</w:t>
              </w:r>
            </w:ins>
          </w:p>
        </w:tc>
        <w:tc>
          <w:tcPr>
            <w:tcW w:w="2394" w:type="dxa"/>
          </w:tcPr>
          <w:p w14:paraId="2A0D88AA" w14:textId="0E3C4C92" w:rsidR="002D4065" w:rsidRDefault="002D4065" w:rsidP="002D4065">
            <w:pPr>
              <w:rPr>
                <w:ins w:id="976" w:author="Steve Maas" w:date="2015-05-13T14:00:00Z"/>
                <w:b/>
              </w:rPr>
            </w:pPr>
            <w:ins w:id="977" w:author="Steve Maas" w:date="2015-05-13T14:02:00Z">
              <w:r w:rsidRPr="00A76791">
                <w:t>0.785714285714286</w:t>
              </w:r>
            </w:ins>
          </w:p>
        </w:tc>
        <w:tc>
          <w:tcPr>
            <w:tcW w:w="2394" w:type="dxa"/>
          </w:tcPr>
          <w:p w14:paraId="6440B0BB" w14:textId="0BC1C658" w:rsidR="002D4065" w:rsidRDefault="002D4065" w:rsidP="002D4065">
            <w:pPr>
              <w:rPr>
                <w:ins w:id="978" w:author="Steve Maas" w:date="2015-05-13T14:00:00Z"/>
                <w:b/>
              </w:rPr>
            </w:pPr>
            <w:ins w:id="979" w:author="Steve Maas" w:date="2015-05-13T14:01:00Z">
              <w:r w:rsidRPr="002D4065">
                <w:t>0.071428571428571</w:t>
              </w:r>
            </w:ins>
          </w:p>
        </w:tc>
        <w:tc>
          <w:tcPr>
            <w:tcW w:w="2394" w:type="dxa"/>
          </w:tcPr>
          <w:p w14:paraId="20C8E102" w14:textId="4AE20030" w:rsidR="002D4065" w:rsidRPr="00A76791" w:rsidRDefault="002D4065" w:rsidP="002D4065">
            <w:pPr>
              <w:rPr>
                <w:ins w:id="980" w:author="Steve Maas" w:date="2015-05-13T14:00:00Z"/>
              </w:rPr>
            </w:pPr>
            <w:ins w:id="981" w:author="Steve Maas" w:date="2015-05-13T14:00:00Z">
              <w:r w:rsidRPr="00A76791">
                <w:t>0.007622222222</w:t>
              </w:r>
            </w:ins>
          </w:p>
        </w:tc>
      </w:tr>
      <w:tr w:rsidR="002D4065" w14:paraId="61ACBC03" w14:textId="77777777" w:rsidTr="002D4065">
        <w:trPr>
          <w:ins w:id="982" w:author="Steve Maas" w:date="2015-05-13T14:00:00Z"/>
        </w:trPr>
        <w:tc>
          <w:tcPr>
            <w:tcW w:w="2394" w:type="dxa"/>
          </w:tcPr>
          <w:p w14:paraId="0B9CAEF7" w14:textId="3112F660" w:rsidR="002D4065" w:rsidRDefault="002D4065" w:rsidP="002D4065">
            <w:pPr>
              <w:rPr>
                <w:ins w:id="983" w:author="Steve Maas" w:date="2015-05-13T14:00:00Z"/>
                <w:b/>
              </w:rPr>
            </w:pPr>
            <w:ins w:id="984" w:author="Steve Maas" w:date="2015-05-13T14:01:00Z">
              <w:r w:rsidRPr="002D4065">
                <w:t>0.071428571428571</w:t>
              </w:r>
            </w:ins>
          </w:p>
        </w:tc>
        <w:tc>
          <w:tcPr>
            <w:tcW w:w="2394" w:type="dxa"/>
          </w:tcPr>
          <w:p w14:paraId="14F0F574" w14:textId="3F827B52" w:rsidR="002D4065" w:rsidRDefault="002D4065" w:rsidP="002D4065">
            <w:pPr>
              <w:rPr>
                <w:ins w:id="985" w:author="Steve Maas" w:date="2015-05-13T14:00:00Z"/>
                <w:b/>
              </w:rPr>
            </w:pPr>
            <w:ins w:id="986" w:author="Steve Maas" w:date="2015-05-13T14:01:00Z">
              <w:r w:rsidRPr="002D4065">
                <w:t>0.071428571428571</w:t>
              </w:r>
            </w:ins>
          </w:p>
        </w:tc>
        <w:tc>
          <w:tcPr>
            <w:tcW w:w="2394" w:type="dxa"/>
          </w:tcPr>
          <w:p w14:paraId="7B050DB2" w14:textId="3A523F34" w:rsidR="002D4065" w:rsidRDefault="002D4065" w:rsidP="002D4065">
            <w:pPr>
              <w:rPr>
                <w:ins w:id="987" w:author="Steve Maas" w:date="2015-05-13T14:00:00Z"/>
                <w:b/>
              </w:rPr>
            </w:pPr>
            <w:ins w:id="988" w:author="Steve Maas" w:date="2015-05-13T14:02:00Z">
              <w:r w:rsidRPr="00A76791">
                <w:t>0.785714285714286</w:t>
              </w:r>
            </w:ins>
          </w:p>
        </w:tc>
        <w:tc>
          <w:tcPr>
            <w:tcW w:w="2394" w:type="dxa"/>
          </w:tcPr>
          <w:p w14:paraId="0BEB6C77" w14:textId="3AB5B46E" w:rsidR="002D4065" w:rsidRPr="00A76791" w:rsidRDefault="002D4065" w:rsidP="002D4065">
            <w:pPr>
              <w:rPr>
                <w:ins w:id="989" w:author="Steve Maas" w:date="2015-05-13T14:00:00Z"/>
              </w:rPr>
            </w:pPr>
            <w:ins w:id="990" w:author="Steve Maas" w:date="2015-05-13T14:00:00Z">
              <w:r w:rsidRPr="00A76791">
                <w:t>0.007622222222</w:t>
              </w:r>
            </w:ins>
          </w:p>
        </w:tc>
      </w:tr>
      <w:tr w:rsidR="002D4065" w14:paraId="566B8A5D" w14:textId="77777777" w:rsidTr="002D4065">
        <w:trPr>
          <w:ins w:id="991" w:author="Steve Maas" w:date="2015-05-13T14:00:00Z"/>
        </w:trPr>
        <w:tc>
          <w:tcPr>
            <w:tcW w:w="2394" w:type="dxa"/>
          </w:tcPr>
          <w:p w14:paraId="3E273C01" w14:textId="5449C0F0" w:rsidR="002D4065" w:rsidRPr="002D4065" w:rsidRDefault="002D4065" w:rsidP="002D4065">
            <w:pPr>
              <w:rPr>
                <w:ins w:id="992" w:author="Steve Maas" w:date="2015-05-13T14:00:00Z"/>
                <w:rPrChange w:id="993" w:author="Steve Maas" w:date="2015-05-13T14:02:00Z">
                  <w:rPr>
                    <w:ins w:id="994" w:author="Steve Maas" w:date="2015-05-13T14:00:00Z"/>
                    <w:b/>
                  </w:rPr>
                </w:rPrChange>
              </w:rPr>
            </w:pPr>
            <w:ins w:id="995" w:author="Steve Maas" w:date="2015-05-13T14:02:00Z">
              <w:r w:rsidRPr="002D4065">
                <w:t>0.399403576166799</w:t>
              </w:r>
            </w:ins>
          </w:p>
        </w:tc>
        <w:tc>
          <w:tcPr>
            <w:tcW w:w="2394" w:type="dxa"/>
          </w:tcPr>
          <w:p w14:paraId="0235D02D" w14:textId="6ECD72FF" w:rsidR="002D4065" w:rsidRPr="002D4065" w:rsidRDefault="002D4065" w:rsidP="002D4065">
            <w:pPr>
              <w:rPr>
                <w:ins w:id="996" w:author="Steve Maas" w:date="2015-05-13T14:00:00Z"/>
                <w:rPrChange w:id="997" w:author="Steve Maas" w:date="2015-05-13T14:02:00Z">
                  <w:rPr>
                    <w:ins w:id="998" w:author="Steve Maas" w:date="2015-05-13T14:00:00Z"/>
                    <w:b/>
                  </w:rPr>
                </w:rPrChange>
              </w:rPr>
            </w:pPr>
            <w:ins w:id="999" w:author="Steve Maas" w:date="2015-05-13T14:02:00Z">
              <w:r w:rsidRPr="002D4065">
                <w:rPr>
                  <w:rPrChange w:id="1000" w:author="Steve Maas" w:date="2015-05-13T14:02:00Z">
                    <w:rPr>
                      <w:b/>
                    </w:rPr>
                  </w:rPrChange>
                </w:rPr>
                <w:t>0.100596423833201</w:t>
              </w:r>
            </w:ins>
          </w:p>
        </w:tc>
        <w:tc>
          <w:tcPr>
            <w:tcW w:w="2394" w:type="dxa"/>
          </w:tcPr>
          <w:p w14:paraId="658011B5" w14:textId="4DB4F2EC" w:rsidR="002D4065" w:rsidRDefault="002D4065" w:rsidP="002D4065">
            <w:pPr>
              <w:rPr>
                <w:ins w:id="1001" w:author="Steve Maas" w:date="2015-05-13T14:00:00Z"/>
                <w:b/>
              </w:rPr>
            </w:pPr>
            <w:ins w:id="1002" w:author="Steve Maas" w:date="2015-05-13T14:02:00Z">
              <w:r w:rsidRPr="00A76791">
                <w:t>0.100596423833201</w:t>
              </w:r>
            </w:ins>
          </w:p>
        </w:tc>
        <w:tc>
          <w:tcPr>
            <w:tcW w:w="2394" w:type="dxa"/>
          </w:tcPr>
          <w:p w14:paraId="7D3431E8" w14:textId="5FF29D84" w:rsidR="002D4065" w:rsidRPr="00A76791" w:rsidRDefault="002D4065" w:rsidP="002D4065">
            <w:pPr>
              <w:rPr>
                <w:ins w:id="1003" w:author="Steve Maas" w:date="2015-05-13T14:00:00Z"/>
              </w:rPr>
            </w:pPr>
            <w:ins w:id="1004" w:author="Steve Maas" w:date="2015-05-13T14:00:00Z">
              <w:r w:rsidRPr="002D4065">
                <w:t>0.024888888889</w:t>
              </w:r>
            </w:ins>
          </w:p>
        </w:tc>
      </w:tr>
      <w:tr w:rsidR="002D4065" w14:paraId="6EE3D457" w14:textId="77777777" w:rsidTr="002D4065">
        <w:trPr>
          <w:ins w:id="1005" w:author="Steve Maas" w:date="2015-05-13T14:00:00Z"/>
        </w:trPr>
        <w:tc>
          <w:tcPr>
            <w:tcW w:w="2394" w:type="dxa"/>
          </w:tcPr>
          <w:p w14:paraId="1E62EDC8" w14:textId="31D83116" w:rsidR="002D4065" w:rsidRDefault="002D4065" w:rsidP="002D4065">
            <w:pPr>
              <w:rPr>
                <w:ins w:id="1006" w:author="Steve Maas" w:date="2015-05-13T14:00:00Z"/>
                <w:b/>
              </w:rPr>
            </w:pPr>
            <w:ins w:id="1007" w:author="Steve Maas" w:date="2015-05-13T14:03:00Z">
              <w:r w:rsidRPr="00A76791">
                <w:t>0.100596423833201</w:t>
              </w:r>
            </w:ins>
          </w:p>
        </w:tc>
        <w:tc>
          <w:tcPr>
            <w:tcW w:w="2394" w:type="dxa"/>
          </w:tcPr>
          <w:p w14:paraId="5448E25A" w14:textId="1BAE28C3" w:rsidR="002D4065" w:rsidRDefault="002D4065" w:rsidP="002D4065">
            <w:pPr>
              <w:rPr>
                <w:ins w:id="1008" w:author="Steve Maas" w:date="2015-05-13T14:00:00Z"/>
                <w:b/>
              </w:rPr>
            </w:pPr>
            <w:ins w:id="1009" w:author="Steve Maas" w:date="2015-05-13T14:02:00Z">
              <w:r w:rsidRPr="002D4065">
                <w:t>0.399403576166799</w:t>
              </w:r>
            </w:ins>
          </w:p>
        </w:tc>
        <w:tc>
          <w:tcPr>
            <w:tcW w:w="2394" w:type="dxa"/>
          </w:tcPr>
          <w:p w14:paraId="0B208897" w14:textId="4DDFDB4E" w:rsidR="002D4065" w:rsidRDefault="002D4065" w:rsidP="002D4065">
            <w:pPr>
              <w:rPr>
                <w:ins w:id="1010" w:author="Steve Maas" w:date="2015-05-13T14:00:00Z"/>
                <w:b/>
              </w:rPr>
            </w:pPr>
            <w:ins w:id="1011" w:author="Steve Maas" w:date="2015-05-13T14:03:00Z">
              <w:r w:rsidRPr="00A76791">
                <w:t>0.100596423833201</w:t>
              </w:r>
            </w:ins>
          </w:p>
        </w:tc>
        <w:tc>
          <w:tcPr>
            <w:tcW w:w="2394" w:type="dxa"/>
          </w:tcPr>
          <w:p w14:paraId="7A24BFED" w14:textId="5FE2F8A4" w:rsidR="002D4065" w:rsidRPr="002D4065" w:rsidRDefault="002D4065" w:rsidP="002D4065">
            <w:pPr>
              <w:rPr>
                <w:ins w:id="1012" w:author="Steve Maas" w:date="2015-05-13T14:00:00Z"/>
              </w:rPr>
            </w:pPr>
            <w:ins w:id="1013" w:author="Steve Maas" w:date="2015-05-13T14:01:00Z">
              <w:r w:rsidRPr="002D4065">
                <w:t>0.024888888889</w:t>
              </w:r>
            </w:ins>
          </w:p>
        </w:tc>
      </w:tr>
      <w:tr w:rsidR="002D4065" w14:paraId="3F5B6184" w14:textId="77777777" w:rsidTr="002D4065">
        <w:trPr>
          <w:ins w:id="1014" w:author="Steve Maas" w:date="2015-05-13T14:00:00Z"/>
        </w:trPr>
        <w:tc>
          <w:tcPr>
            <w:tcW w:w="2394" w:type="dxa"/>
          </w:tcPr>
          <w:p w14:paraId="2B0982E7" w14:textId="1FED0FA9" w:rsidR="002D4065" w:rsidRDefault="002D4065" w:rsidP="002D4065">
            <w:pPr>
              <w:rPr>
                <w:ins w:id="1015" w:author="Steve Maas" w:date="2015-05-13T14:00:00Z"/>
                <w:b/>
              </w:rPr>
            </w:pPr>
            <w:ins w:id="1016" w:author="Steve Maas" w:date="2015-05-13T14:03:00Z">
              <w:r w:rsidRPr="00A76791">
                <w:t>0.100596423833201</w:t>
              </w:r>
            </w:ins>
          </w:p>
        </w:tc>
        <w:tc>
          <w:tcPr>
            <w:tcW w:w="2394" w:type="dxa"/>
          </w:tcPr>
          <w:p w14:paraId="26EFA4DF" w14:textId="647E9571" w:rsidR="002D4065" w:rsidRDefault="002D4065" w:rsidP="002D4065">
            <w:pPr>
              <w:rPr>
                <w:ins w:id="1017" w:author="Steve Maas" w:date="2015-05-13T14:00:00Z"/>
                <w:b/>
              </w:rPr>
            </w:pPr>
            <w:ins w:id="1018" w:author="Steve Maas" w:date="2015-05-13T14:03:00Z">
              <w:r w:rsidRPr="00A76791">
                <w:t>0.100596423833201</w:t>
              </w:r>
            </w:ins>
          </w:p>
        </w:tc>
        <w:tc>
          <w:tcPr>
            <w:tcW w:w="2394" w:type="dxa"/>
          </w:tcPr>
          <w:p w14:paraId="5294C764" w14:textId="035E724C" w:rsidR="002D4065" w:rsidRDefault="002D4065" w:rsidP="002D4065">
            <w:pPr>
              <w:rPr>
                <w:ins w:id="1019" w:author="Steve Maas" w:date="2015-05-13T14:00:00Z"/>
                <w:b/>
              </w:rPr>
            </w:pPr>
            <w:ins w:id="1020" w:author="Steve Maas" w:date="2015-05-13T14:02:00Z">
              <w:r w:rsidRPr="002D4065">
                <w:t>0.399403576166799</w:t>
              </w:r>
            </w:ins>
          </w:p>
        </w:tc>
        <w:tc>
          <w:tcPr>
            <w:tcW w:w="2394" w:type="dxa"/>
          </w:tcPr>
          <w:p w14:paraId="30B23300" w14:textId="21698E56" w:rsidR="002D4065" w:rsidRPr="002D4065" w:rsidRDefault="002D4065" w:rsidP="002D4065">
            <w:pPr>
              <w:rPr>
                <w:ins w:id="1021" w:author="Steve Maas" w:date="2015-05-13T14:00:00Z"/>
              </w:rPr>
            </w:pPr>
            <w:ins w:id="1022" w:author="Steve Maas" w:date="2015-05-13T14:01:00Z">
              <w:r w:rsidRPr="002D4065">
                <w:t>0.024888888889</w:t>
              </w:r>
            </w:ins>
          </w:p>
        </w:tc>
      </w:tr>
      <w:tr w:rsidR="002D4065" w14:paraId="4B7375EF" w14:textId="77777777" w:rsidTr="002D4065">
        <w:trPr>
          <w:ins w:id="1023" w:author="Steve Maas" w:date="2015-05-13T14:00:00Z"/>
        </w:trPr>
        <w:tc>
          <w:tcPr>
            <w:tcW w:w="2394" w:type="dxa"/>
          </w:tcPr>
          <w:p w14:paraId="14CCDA35" w14:textId="59537C97" w:rsidR="002D4065" w:rsidRDefault="002D4065" w:rsidP="002D4065">
            <w:pPr>
              <w:rPr>
                <w:ins w:id="1024" w:author="Steve Maas" w:date="2015-05-13T14:00:00Z"/>
                <w:b/>
              </w:rPr>
            </w:pPr>
            <w:ins w:id="1025" w:author="Steve Maas" w:date="2015-05-13T14:02:00Z">
              <w:r w:rsidRPr="002D4065">
                <w:t>0.399403576166799</w:t>
              </w:r>
            </w:ins>
          </w:p>
        </w:tc>
        <w:tc>
          <w:tcPr>
            <w:tcW w:w="2394" w:type="dxa"/>
          </w:tcPr>
          <w:p w14:paraId="11DBEEA3" w14:textId="72DF826C" w:rsidR="002D4065" w:rsidRDefault="002D4065" w:rsidP="002D4065">
            <w:pPr>
              <w:rPr>
                <w:ins w:id="1026" w:author="Steve Maas" w:date="2015-05-13T14:00:00Z"/>
                <w:b/>
              </w:rPr>
            </w:pPr>
            <w:ins w:id="1027" w:author="Steve Maas" w:date="2015-05-13T14:02:00Z">
              <w:r w:rsidRPr="002D4065">
                <w:t>0.399403576166799</w:t>
              </w:r>
            </w:ins>
          </w:p>
        </w:tc>
        <w:tc>
          <w:tcPr>
            <w:tcW w:w="2394" w:type="dxa"/>
          </w:tcPr>
          <w:p w14:paraId="3D5E8C5A" w14:textId="67380217" w:rsidR="002D4065" w:rsidRDefault="002D4065" w:rsidP="002D4065">
            <w:pPr>
              <w:rPr>
                <w:ins w:id="1028" w:author="Steve Maas" w:date="2015-05-13T14:00:00Z"/>
                <w:b/>
              </w:rPr>
            </w:pPr>
            <w:ins w:id="1029" w:author="Steve Maas" w:date="2015-05-13T14:03:00Z">
              <w:r w:rsidRPr="00A76791">
                <w:t>0.100596423833201</w:t>
              </w:r>
            </w:ins>
          </w:p>
        </w:tc>
        <w:tc>
          <w:tcPr>
            <w:tcW w:w="2394" w:type="dxa"/>
          </w:tcPr>
          <w:p w14:paraId="6F3B27D1" w14:textId="69863C27" w:rsidR="002D4065" w:rsidRPr="002D4065" w:rsidRDefault="002D4065" w:rsidP="002D4065">
            <w:pPr>
              <w:rPr>
                <w:ins w:id="1030" w:author="Steve Maas" w:date="2015-05-13T14:00:00Z"/>
              </w:rPr>
            </w:pPr>
            <w:ins w:id="1031" w:author="Steve Maas" w:date="2015-05-13T14:01:00Z">
              <w:r w:rsidRPr="002D4065">
                <w:t>0.024888888889</w:t>
              </w:r>
            </w:ins>
          </w:p>
        </w:tc>
      </w:tr>
      <w:tr w:rsidR="002D4065" w14:paraId="184F80DB" w14:textId="77777777" w:rsidTr="002D4065">
        <w:trPr>
          <w:ins w:id="1032" w:author="Steve Maas" w:date="2015-05-13T14:00:00Z"/>
        </w:trPr>
        <w:tc>
          <w:tcPr>
            <w:tcW w:w="2394" w:type="dxa"/>
          </w:tcPr>
          <w:p w14:paraId="54E3A8C7" w14:textId="039B53B6" w:rsidR="002D4065" w:rsidRDefault="002D4065" w:rsidP="002D4065">
            <w:pPr>
              <w:rPr>
                <w:ins w:id="1033" w:author="Steve Maas" w:date="2015-05-13T14:00:00Z"/>
                <w:b/>
              </w:rPr>
            </w:pPr>
            <w:ins w:id="1034" w:author="Steve Maas" w:date="2015-05-13T14:02:00Z">
              <w:r w:rsidRPr="002D4065">
                <w:t>0.399403576166799</w:t>
              </w:r>
            </w:ins>
          </w:p>
        </w:tc>
        <w:tc>
          <w:tcPr>
            <w:tcW w:w="2394" w:type="dxa"/>
          </w:tcPr>
          <w:p w14:paraId="3CCEAE70" w14:textId="6AB517BA" w:rsidR="002D4065" w:rsidRDefault="002D4065" w:rsidP="002D4065">
            <w:pPr>
              <w:rPr>
                <w:ins w:id="1035" w:author="Steve Maas" w:date="2015-05-13T14:00:00Z"/>
                <w:b/>
              </w:rPr>
            </w:pPr>
            <w:ins w:id="1036" w:author="Steve Maas" w:date="2015-05-13T14:03:00Z">
              <w:r w:rsidRPr="00A76791">
                <w:t>0.100596423833201</w:t>
              </w:r>
            </w:ins>
          </w:p>
        </w:tc>
        <w:tc>
          <w:tcPr>
            <w:tcW w:w="2394" w:type="dxa"/>
          </w:tcPr>
          <w:p w14:paraId="6006D7DA" w14:textId="78E724F0" w:rsidR="002D4065" w:rsidRDefault="002D4065" w:rsidP="002D4065">
            <w:pPr>
              <w:rPr>
                <w:ins w:id="1037" w:author="Steve Maas" w:date="2015-05-13T14:00:00Z"/>
                <w:b/>
              </w:rPr>
            </w:pPr>
            <w:ins w:id="1038" w:author="Steve Maas" w:date="2015-05-13T14:02:00Z">
              <w:r w:rsidRPr="002D4065">
                <w:t>0.399403576166799</w:t>
              </w:r>
            </w:ins>
          </w:p>
        </w:tc>
        <w:tc>
          <w:tcPr>
            <w:tcW w:w="2394" w:type="dxa"/>
          </w:tcPr>
          <w:p w14:paraId="0193A5E2" w14:textId="5DBE85DF" w:rsidR="002D4065" w:rsidRPr="002D4065" w:rsidRDefault="002D4065" w:rsidP="002D4065">
            <w:pPr>
              <w:rPr>
                <w:ins w:id="1039" w:author="Steve Maas" w:date="2015-05-13T14:00:00Z"/>
              </w:rPr>
            </w:pPr>
            <w:ins w:id="1040" w:author="Steve Maas" w:date="2015-05-13T14:01:00Z">
              <w:r w:rsidRPr="002D4065">
                <w:t>0.024888888889</w:t>
              </w:r>
            </w:ins>
          </w:p>
        </w:tc>
      </w:tr>
      <w:tr w:rsidR="002D4065" w14:paraId="140A0809" w14:textId="77777777" w:rsidTr="002D4065">
        <w:trPr>
          <w:ins w:id="1041" w:author="Steve Maas" w:date="2015-05-13T14:01:00Z"/>
        </w:trPr>
        <w:tc>
          <w:tcPr>
            <w:tcW w:w="2394" w:type="dxa"/>
          </w:tcPr>
          <w:p w14:paraId="1963675B" w14:textId="405C1F93" w:rsidR="002D4065" w:rsidRDefault="002D4065" w:rsidP="002D4065">
            <w:pPr>
              <w:rPr>
                <w:ins w:id="1042" w:author="Steve Maas" w:date="2015-05-13T14:01:00Z"/>
                <w:b/>
              </w:rPr>
            </w:pPr>
            <w:ins w:id="1043" w:author="Steve Maas" w:date="2015-05-13T14:03:00Z">
              <w:r w:rsidRPr="00A76791">
                <w:t>0.100596423833201</w:t>
              </w:r>
            </w:ins>
          </w:p>
        </w:tc>
        <w:tc>
          <w:tcPr>
            <w:tcW w:w="2394" w:type="dxa"/>
          </w:tcPr>
          <w:p w14:paraId="1580C057" w14:textId="5680F163" w:rsidR="002D4065" w:rsidRDefault="002D4065" w:rsidP="002D4065">
            <w:pPr>
              <w:rPr>
                <w:ins w:id="1044" w:author="Steve Maas" w:date="2015-05-13T14:01:00Z"/>
                <w:b/>
              </w:rPr>
            </w:pPr>
            <w:ins w:id="1045" w:author="Steve Maas" w:date="2015-05-13T14:02:00Z">
              <w:r w:rsidRPr="002D4065">
                <w:t>0.399403576166799</w:t>
              </w:r>
            </w:ins>
          </w:p>
        </w:tc>
        <w:tc>
          <w:tcPr>
            <w:tcW w:w="2394" w:type="dxa"/>
          </w:tcPr>
          <w:p w14:paraId="075F7884" w14:textId="2BB959E1" w:rsidR="002D4065" w:rsidRDefault="002D4065" w:rsidP="002D4065">
            <w:pPr>
              <w:rPr>
                <w:ins w:id="1046" w:author="Steve Maas" w:date="2015-05-13T14:01:00Z"/>
                <w:b/>
              </w:rPr>
            </w:pPr>
            <w:ins w:id="1047" w:author="Steve Maas" w:date="2015-05-13T14:02:00Z">
              <w:r w:rsidRPr="002D4065">
                <w:t>0.399403576166799</w:t>
              </w:r>
            </w:ins>
          </w:p>
        </w:tc>
        <w:tc>
          <w:tcPr>
            <w:tcW w:w="2394" w:type="dxa"/>
          </w:tcPr>
          <w:p w14:paraId="749F0830" w14:textId="2AF46724" w:rsidR="002D4065" w:rsidRPr="002D4065" w:rsidRDefault="002D4065" w:rsidP="002D4065">
            <w:pPr>
              <w:rPr>
                <w:ins w:id="1048" w:author="Steve Maas" w:date="2015-05-13T14:01:00Z"/>
              </w:rPr>
            </w:pPr>
            <w:ins w:id="1049" w:author="Steve Maas" w:date="2015-05-13T14:01:00Z">
              <w:r w:rsidRPr="002D4065">
                <w:t>0.024888888889</w:t>
              </w:r>
            </w:ins>
          </w:p>
        </w:tc>
      </w:tr>
    </w:tbl>
    <w:p w14:paraId="527AF088" w14:textId="12AC0130" w:rsidR="002D4065" w:rsidRDefault="002D4065" w:rsidP="002D4065">
      <w:pPr>
        <w:rPr>
          <w:ins w:id="1050" w:author="Steve Maas" w:date="2015-05-13T14:05:00Z"/>
        </w:rPr>
      </w:pPr>
    </w:p>
    <w:p w14:paraId="6BB65AC9" w14:textId="4DC5D4BE" w:rsidR="002D4065" w:rsidRPr="002D4065" w:rsidRDefault="002D4065" w:rsidP="002D4065">
      <w:pPr>
        <w:rPr>
          <w:ins w:id="1051" w:author="Steve Maas" w:date="2015-05-13T14:05:00Z"/>
          <w:b/>
          <w:rPrChange w:id="1052" w:author="Steve Maas" w:date="2015-05-13T14:05:00Z">
            <w:rPr>
              <w:ins w:id="1053" w:author="Steve Maas" w:date="2015-05-13T14:05:00Z"/>
            </w:rPr>
          </w:rPrChange>
        </w:rPr>
      </w:pPr>
      <w:ins w:id="1054" w:author="Steve Maas" w:date="2015-05-13T14:05:00Z">
        <w:r>
          <w:rPr>
            <w:b/>
          </w:rPr>
          <w:t>15-point Gauss rule</w:t>
        </w:r>
      </w:ins>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rPr>
          <w:ins w:id="1055" w:author="Steve Maas" w:date="2015-05-13T14:05:00Z"/>
        </w:trPr>
        <w:tc>
          <w:tcPr>
            <w:tcW w:w="2394" w:type="dxa"/>
            <w:shd w:val="clear" w:color="auto" w:fill="DDD9C3" w:themeFill="background2" w:themeFillShade="E6"/>
          </w:tcPr>
          <w:p w14:paraId="1C51F2E0" w14:textId="77777777" w:rsidR="002D4065" w:rsidRPr="00A76791" w:rsidRDefault="002D4065" w:rsidP="00486E22">
            <w:pPr>
              <w:rPr>
                <w:ins w:id="1056" w:author="Steve Maas" w:date="2015-05-13T14:05:00Z"/>
                <w:b/>
              </w:rPr>
            </w:pPr>
            <w:ins w:id="1057" w:author="Steve Maas" w:date="2015-05-13T14:05:00Z">
              <w:r w:rsidRPr="00A76791">
                <w:rPr>
                  <w:b/>
                </w:rPr>
                <w:t>r</w:t>
              </w:r>
            </w:ins>
          </w:p>
        </w:tc>
        <w:tc>
          <w:tcPr>
            <w:tcW w:w="2394" w:type="dxa"/>
            <w:shd w:val="clear" w:color="auto" w:fill="DDD9C3" w:themeFill="background2" w:themeFillShade="E6"/>
          </w:tcPr>
          <w:p w14:paraId="0EDF360C" w14:textId="77777777" w:rsidR="002D4065" w:rsidRPr="00A76791" w:rsidRDefault="002D4065" w:rsidP="00486E22">
            <w:pPr>
              <w:rPr>
                <w:ins w:id="1058" w:author="Steve Maas" w:date="2015-05-13T14:05:00Z"/>
                <w:b/>
              </w:rPr>
            </w:pPr>
            <w:ins w:id="1059" w:author="Steve Maas" w:date="2015-05-13T14:05:00Z">
              <w:r w:rsidRPr="00A76791">
                <w:rPr>
                  <w:b/>
                </w:rPr>
                <w:t>s</w:t>
              </w:r>
            </w:ins>
          </w:p>
        </w:tc>
        <w:tc>
          <w:tcPr>
            <w:tcW w:w="2394" w:type="dxa"/>
            <w:shd w:val="clear" w:color="auto" w:fill="DDD9C3" w:themeFill="background2" w:themeFillShade="E6"/>
          </w:tcPr>
          <w:p w14:paraId="24292674" w14:textId="77777777" w:rsidR="002D4065" w:rsidRPr="00A76791" w:rsidRDefault="002D4065" w:rsidP="00486E22">
            <w:pPr>
              <w:rPr>
                <w:ins w:id="1060" w:author="Steve Maas" w:date="2015-05-13T14:05:00Z"/>
                <w:b/>
              </w:rPr>
            </w:pPr>
            <w:ins w:id="1061" w:author="Steve Maas" w:date="2015-05-13T14:05:00Z">
              <w:r w:rsidRPr="00A76791">
                <w:rPr>
                  <w:b/>
                </w:rPr>
                <w:t>t</w:t>
              </w:r>
            </w:ins>
          </w:p>
        </w:tc>
        <w:tc>
          <w:tcPr>
            <w:tcW w:w="2394" w:type="dxa"/>
            <w:shd w:val="clear" w:color="auto" w:fill="DDD9C3" w:themeFill="background2" w:themeFillShade="E6"/>
          </w:tcPr>
          <w:p w14:paraId="59B4FD8A" w14:textId="77777777" w:rsidR="002D4065" w:rsidRPr="00A76791" w:rsidRDefault="002D4065" w:rsidP="00486E22">
            <w:pPr>
              <w:rPr>
                <w:ins w:id="1062" w:author="Steve Maas" w:date="2015-05-13T14:05:00Z"/>
                <w:b/>
              </w:rPr>
            </w:pPr>
            <w:ins w:id="1063" w:author="Steve Maas" w:date="2015-05-13T14:05:00Z">
              <w:r w:rsidRPr="00A76791">
                <w:rPr>
                  <w:b/>
                </w:rPr>
                <w:t>w</w:t>
              </w:r>
            </w:ins>
          </w:p>
        </w:tc>
      </w:tr>
      <w:tr w:rsidR="002D4065" w14:paraId="6A8F581D" w14:textId="77777777" w:rsidTr="00486E22">
        <w:trPr>
          <w:ins w:id="1064" w:author="Steve Maas" w:date="2015-05-13T14:05:00Z"/>
        </w:trPr>
        <w:tc>
          <w:tcPr>
            <w:tcW w:w="2394" w:type="dxa"/>
          </w:tcPr>
          <w:p w14:paraId="44F40819" w14:textId="2A4D3621" w:rsidR="002D4065" w:rsidRDefault="00030690" w:rsidP="00486E22">
            <w:pPr>
              <w:rPr>
                <w:ins w:id="1065" w:author="Steve Maas" w:date="2015-05-13T14:05:00Z"/>
              </w:rPr>
            </w:pPr>
            <w:ins w:id="1066" w:author="Steve Maas" w:date="2015-05-13T14:06:00Z">
              <w:r w:rsidRPr="00030690">
                <w:t>0.25</w:t>
              </w:r>
            </w:ins>
          </w:p>
        </w:tc>
        <w:tc>
          <w:tcPr>
            <w:tcW w:w="2394" w:type="dxa"/>
          </w:tcPr>
          <w:p w14:paraId="60E783D7" w14:textId="11017837" w:rsidR="002D4065" w:rsidRDefault="00030690" w:rsidP="00486E22">
            <w:pPr>
              <w:rPr>
                <w:ins w:id="1067" w:author="Steve Maas" w:date="2015-05-13T14:05:00Z"/>
              </w:rPr>
            </w:pPr>
            <w:ins w:id="1068" w:author="Steve Maas" w:date="2015-05-13T14:06:00Z">
              <w:r w:rsidRPr="00030690">
                <w:t>0.25</w:t>
              </w:r>
            </w:ins>
          </w:p>
        </w:tc>
        <w:tc>
          <w:tcPr>
            <w:tcW w:w="2394" w:type="dxa"/>
          </w:tcPr>
          <w:p w14:paraId="2CB9CA5D" w14:textId="006D93A7" w:rsidR="002D4065" w:rsidRDefault="00030690" w:rsidP="00486E22">
            <w:pPr>
              <w:rPr>
                <w:ins w:id="1069" w:author="Steve Maas" w:date="2015-05-13T14:05:00Z"/>
              </w:rPr>
            </w:pPr>
            <w:ins w:id="1070" w:author="Steve Maas" w:date="2015-05-13T14:06:00Z">
              <w:r w:rsidRPr="00030690">
                <w:t>0.25</w:t>
              </w:r>
            </w:ins>
          </w:p>
        </w:tc>
        <w:tc>
          <w:tcPr>
            <w:tcW w:w="2394" w:type="dxa"/>
          </w:tcPr>
          <w:p w14:paraId="6E9523E7" w14:textId="066E8C86" w:rsidR="002D4065" w:rsidRDefault="00030690" w:rsidP="00486E22">
            <w:pPr>
              <w:rPr>
                <w:ins w:id="1071" w:author="Steve Maas" w:date="2015-05-13T14:05:00Z"/>
              </w:rPr>
            </w:pPr>
            <w:ins w:id="1072" w:author="Steve Maas" w:date="2015-05-13T14:06:00Z">
              <w:r w:rsidRPr="00030690">
                <w:t>0.030283678097089</w:t>
              </w:r>
            </w:ins>
          </w:p>
        </w:tc>
      </w:tr>
      <w:tr w:rsidR="002D4065" w14:paraId="573DD254" w14:textId="77777777" w:rsidTr="00486E22">
        <w:trPr>
          <w:ins w:id="1073" w:author="Steve Maas" w:date="2015-05-13T14:05:00Z"/>
        </w:trPr>
        <w:tc>
          <w:tcPr>
            <w:tcW w:w="2394" w:type="dxa"/>
          </w:tcPr>
          <w:p w14:paraId="183452D7" w14:textId="771BF953" w:rsidR="002D4065" w:rsidRDefault="00030690" w:rsidP="00486E22">
            <w:pPr>
              <w:rPr>
                <w:ins w:id="1074" w:author="Steve Maas" w:date="2015-05-13T14:05:00Z"/>
              </w:rPr>
            </w:pPr>
            <w:ins w:id="1075" w:author="Steve Maas" w:date="2015-05-13T14:06:00Z">
              <w:r w:rsidRPr="00030690">
                <w:t>0.333333333333333</w:t>
              </w:r>
            </w:ins>
          </w:p>
        </w:tc>
        <w:tc>
          <w:tcPr>
            <w:tcW w:w="2394" w:type="dxa"/>
          </w:tcPr>
          <w:p w14:paraId="2A5AB0B6" w14:textId="2C9E4790" w:rsidR="002D4065" w:rsidRDefault="00030690" w:rsidP="00486E22">
            <w:pPr>
              <w:rPr>
                <w:ins w:id="1076" w:author="Steve Maas" w:date="2015-05-13T14:05:00Z"/>
              </w:rPr>
            </w:pPr>
            <w:ins w:id="1077" w:author="Steve Maas" w:date="2015-05-13T14:06:00Z">
              <w:r w:rsidRPr="00030690">
                <w:t>0.333333333333333</w:t>
              </w:r>
            </w:ins>
          </w:p>
        </w:tc>
        <w:tc>
          <w:tcPr>
            <w:tcW w:w="2394" w:type="dxa"/>
          </w:tcPr>
          <w:p w14:paraId="743A0F34" w14:textId="4F2C2F7C" w:rsidR="002D4065" w:rsidRDefault="00030690" w:rsidP="00486E22">
            <w:pPr>
              <w:rPr>
                <w:ins w:id="1078" w:author="Steve Maas" w:date="2015-05-13T14:05:00Z"/>
              </w:rPr>
            </w:pPr>
            <w:ins w:id="1079" w:author="Steve Maas" w:date="2015-05-13T14:06:00Z">
              <w:r w:rsidRPr="00030690">
                <w:t>0.333333333333333</w:t>
              </w:r>
            </w:ins>
          </w:p>
        </w:tc>
        <w:tc>
          <w:tcPr>
            <w:tcW w:w="2394" w:type="dxa"/>
          </w:tcPr>
          <w:p w14:paraId="72663CF7" w14:textId="46847039" w:rsidR="002D4065" w:rsidRDefault="00030690" w:rsidP="00486E22">
            <w:pPr>
              <w:rPr>
                <w:ins w:id="1080" w:author="Steve Maas" w:date="2015-05-13T14:05:00Z"/>
              </w:rPr>
            </w:pPr>
            <w:ins w:id="1081" w:author="Steve Maas" w:date="2015-05-13T14:06:00Z">
              <w:r w:rsidRPr="00030690">
                <w:t>0.006026785714286</w:t>
              </w:r>
            </w:ins>
          </w:p>
        </w:tc>
      </w:tr>
      <w:tr w:rsidR="002D4065" w14:paraId="79B1016B" w14:textId="77777777" w:rsidTr="00486E22">
        <w:trPr>
          <w:ins w:id="1082" w:author="Steve Maas" w:date="2015-05-13T14:05:00Z"/>
        </w:trPr>
        <w:tc>
          <w:tcPr>
            <w:tcW w:w="2394" w:type="dxa"/>
          </w:tcPr>
          <w:p w14:paraId="79BAD16E" w14:textId="6BE3D3FA" w:rsidR="002D4065" w:rsidRDefault="00030690" w:rsidP="00486E22">
            <w:pPr>
              <w:rPr>
                <w:ins w:id="1083" w:author="Steve Maas" w:date="2015-05-13T14:05:00Z"/>
              </w:rPr>
            </w:pPr>
            <w:ins w:id="1084" w:author="Steve Maas" w:date="2015-05-13T14:06:00Z">
              <w:r w:rsidRPr="00030690">
                <w:t>0.000000000000000</w:t>
              </w:r>
            </w:ins>
          </w:p>
        </w:tc>
        <w:tc>
          <w:tcPr>
            <w:tcW w:w="2394" w:type="dxa"/>
          </w:tcPr>
          <w:p w14:paraId="0F015EE7" w14:textId="6D268F85" w:rsidR="002D4065" w:rsidRDefault="00030690" w:rsidP="00486E22">
            <w:pPr>
              <w:rPr>
                <w:ins w:id="1085" w:author="Steve Maas" w:date="2015-05-13T14:05:00Z"/>
              </w:rPr>
            </w:pPr>
            <w:ins w:id="1086" w:author="Steve Maas" w:date="2015-05-13T14:06:00Z">
              <w:r w:rsidRPr="00030690">
                <w:t>0.333333333333333</w:t>
              </w:r>
            </w:ins>
          </w:p>
        </w:tc>
        <w:tc>
          <w:tcPr>
            <w:tcW w:w="2394" w:type="dxa"/>
          </w:tcPr>
          <w:p w14:paraId="42A273CC" w14:textId="7B5CDB99" w:rsidR="002D4065" w:rsidRDefault="00030690" w:rsidP="00486E22">
            <w:pPr>
              <w:rPr>
                <w:ins w:id="1087" w:author="Steve Maas" w:date="2015-05-13T14:05:00Z"/>
              </w:rPr>
            </w:pPr>
            <w:ins w:id="1088" w:author="Steve Maas" w:date="2015-05-13T14:06:00Z">
              <w:r w:rsidRPr="00030690">
                <w:t>0.333333333333333</w:t>
              </w:r>
            </w:ins>
          </w:p>
        </w:tc>
        <w:tc>
          <w:tcPr>
            <w:tcW w:w="2394" w:type="dxa"/>
          </w:tcPr>
          <w:p w14:paraId="6D413592" w14:textId="52EC9639" w:rsidR="002D4065" w:rsidRDefault="00030690" w:rsidP="00486E22">
            <w:pPr>
              <w:rPr>
                <w:ins w:id="1089" w:author="Steve Maas" w:date="2015-05-13T14:05:00Z"/>
              </w:rPr>
            </w:pPr>
            <w:ins w:id="1090" w:author="Steve Maas" w:date="2015-05-13T14:06:00Z">
              <w:r w:rsidRPr="00030690">
                <w:t>0.006026785714286</w:t>
              </w:r>
            </w:ins>
          </w:p>
        </w:tc>
      </w:tr>
      <w:tr w:rsidR="002D4065" w14:paraId="4A98DEF4" w14:textId="77777777" w:rsidTr="00486E22">
        <w:trPr>
          <w:ins w:id="1091" w:author="Steve Maas" w:date="2015-05-13T14:05:00Z"/>
        </w:trPr>
        <w:tc>
          <w:tcPr>
            <w:tcW w:w="2394" w:type="dxa"/>
          </w:tcPr>
          <w:p w14:paraId="16906EEB" w14:textId="34616735" w:rsidR="002D4065" w:rsidRDefault="00030690" w:rsidP="00486E22">
            <w:pPr>
              <w:rPr>
                <w:ins w:id="1092" w:author="Steve Maas" w:date="2015-05-13T14:05:00Z"/>
              </w:rPr>
            </w:pPr>
            <w:ins w:id="1093" w:author="Steve Maas" w:date="2015-05-13T14:06:00Z">
              <w:r w:rsidRPr="00030690">
                <w:t>0.333333333333333</w:t>
              </w:r>
            </w:ins>
          </w:p>
        </w:tc>
        <w:tc>
          <w:tcPr>
            <w:tcW w:w="2394" w:type="dxa"/>
          </w:tcPr>
          <w:p w14:paraId="3DFBE964" w14:textId="4CB3B07C" w:rsidR="002D4065" w:rsidRDefault="00030690" w:rsidP="00486E22">
            <w:pPr>
              <w:rPr>
                <w:ins w:id="1094" w:author="Steve Maas" w:date="2015-05-13T14:05:00Z"/>
              </w:rPr>
            </w:pPr>
            <w:ins w:id="1095" w:author="Steve Maas" w:date="2015-05-13T14:06:00Z">
              <w:r w:rsidRPr="00030690">
                <w:t>0.000000000000000</w:t>
              </w:r>
            </w:ins>
          </w:p>
        </w:tc>
        <w:tc>
          <w:tcPr>
            <w:tcW w:w="2394" w:type="dxa"/>
          </w:tcPr>
          <w:p w14:paraId="043567C4" w14:textId="17C12204" w:rsidR="002D4065" w:rsidRDefault="00030690" w:rsidP="00486E22">
            <w:pPr>
              <w:rPr>
                <w:ins w:id="1096" w:author="Steve Maas" w:date="2015-05-13T14:05:00Z"/>
              </w:rPr>
            </w:pPr>
            <w:ins w:id="1097" w:author="Steve Maas" w:date="2015-05-13T14:06:00Z">
              <w:r w:rsidRPr="00030690">
                <w:t>0.333333333333333</w:t>
              </w:r>
            </w:ins>
          </w:p>
        </w:tc>
        <w:tc>
          <w:tcPr>
            <w:tcW w:w="2394" w:type="dxa"/>
          </w:tcPr>
          <w:p w14:paraId="0FDA73CB" w14:textId="594BD79B" w:rsidR="002D4065" w:rsidRDefault="00030690" w:rsidP="00486E22">
            <w:pPr>
              <w:rPr>
                <w:ins w:id="1098" w:author="Steve Maas" w:date="2015-05-13T14:05:00Z"/>
              </w:rPr>
            </w:pPr>
            <w:ins w:id="1099" w:author="Steve Maas" w:date="2015-05-13T14:06:00Z">
              <w:r w:rsidRPr="00030690">
                <w:t>0.006026785714286</w:t>
              </w:r>
            </w:ins>
          </w:p>
        </w:tc>
      </w:tr>
      <w:tr w:rsidR="002D4065" w14:paraId="3AF99A00" w14:textId="77777777" w:rsidTr="00486E22">
        <w:trPr>
          <w:ins w:id="1100" w:author="Steve Maas" w:date="2015-05-13T14:05:00Z"/>
        </w:trPr>
        <w:tc>
          <w:tcPr>
            <w:tcW w:w="2394" w:type="dxa"/>
          </w:tcPr>
          <w:p w14:paraId="65AE16EC" w14:textId="6742AB0C" w:rsidR="002D4065" w:rsidRDefault="00030690" w:rsidP="00486E22">
            <w:pPr>
              <w:rPr>
                <w:ins w:id="1101" w:author="Steve Maas" w:date="2015-05-13T14:05:00Z"/>
              </w:rPr>
            </w:pPr>
            <w:ins w:id="1102" w:author="Steve Maas" w:date="2015-05-13T14:06:00Z">
              <w:r w:rsidRPr="00030690">
                <w:t>0.333333333333333</w:t>
              </w:r>
            </w:ins>
          </w:p>
        </w:tc>
        <w:tc>
          <w:tcPr>
            <w:tcW w:w="2394" w:type="dxa"/>
          </w:tcPr>
          <w:p w14:paraId="62B2453B" w14:textId="03A8E306" w:rsidR="002D4065" w:rsidRDefault="00030690" w:rsidP="00486E22">
            <w:pPr>
              <w:rPr>
                <w:ins w:id="1103" w:author="Steve Maas" w:date="2015-05-13T14:05:00Z"/>
              </w:rPr>
            </w:pPr>
            <w:ins w:id="1104" w:author="Steve Maas" w:date="2015-05-13T14:06:00Z">
              <w:r w:rsidRPr="00030690">
                <w:t>0.333333333333333</w:t>
              </w:r>
            </w:ins>
          </w:p>
        </w:tc>
        <w:tc>
          <w:tcPr>
            <w:tcW w:w="2394" w:type="dxa"/>
          </w:tcPr>
          <w:p w14:paraId="6C16DF0B" w14:textId="248657C5" w:rsidR="002D4065" w:rsidRDefault="00030690" w:rsidP="00486E22">
            <w:pPr>
              <w:rPr>
                <w:ins w:id="1105" w:author="Steve Maas" w:date="2015-05-13T14:05:00Z"/>
              </w:rPr>
            </w:pPr>
            <w:ins w:id="1106" w:author="Steve Maas" w:date="2015-05-13T14:06:00Z">
              <w:r w:rsidRPr="00030690">
                <w:t>0.000000000000000</w:t>
              </w:r>
            </w:ins>
          </w:p>
        </w:tc>
        <w:tc>
          <w:tcPr>
            <w:tcW w:w="2394" w:type="dxa"/>
          </w:tcPr>
          <w:p w14:paraId="44779771" w14:textId="4D9B396A" w:rsidR="002D4065" w:rsidRDefault="00030690" w:rsidP="00486E22">
            <w:pPr>
              <w:rPr>
                <w:ins w:id="1107" w:author="Steve Maas" w:date="2015-05-13T14:05:00Z"/>
              </w:rPr>
            </w:pPr>
            <w:ins w:id="1108" w:author="Steve Maas" w:date="2015-05-13T14:06:00Z">
              <w:r w:rsidRPr="00030690">
                <w:t>0.006026785714286</w:t>
              </w:r>
            </w:ins>
          </w:p>
        </w:tc>
      </w:tr>
      <w:tr w:rsidR="002D4065" w14:paraId="3F119F6F" w14:textId="77777777" w:rsidTr="00486E22">
        <w:trPr>
          <w:ins w:id="1109" w:author="Steve Maas" w:date="2015-05-13T14:05:00Z"/>
        </w:trPr>
        <w:tc>
          <w:tcPr>
            <w:tcW w:w="2394" w:type="dxa"/>
          </w:tcPr>
          <w:p w14:paraId="1495C493" w14:textId="51EC7745" w:rsidR="002D4065" w:rsidRDefault="00030690" w:rsidP="00486E22">
            <w:pPr>
              <w:rPr>
                <w:ins w:id="1110" w:author="Steve Maas" w:date="2015-05-13T14:05:00Z"/>
              </w:rPr>
            </w:pPr>
            <w:ins w:id="1111" w:author="Steve Maas" w:date="2015-05-13T14:07:00Z">
              <w:r w:rsidRPr="00030690">
                <w:t>0.090909090909091</w:t>
              </w:r>
            </w:ins>
          </w:p>
        </w:tc>
        <w:tc>
          <w:tcPr>
            <w:tcW w:w="2394" w:type="dxa"/>
          </w:tcPr>
          <w:p w14:paraId="50A2F552" w14:textId="14968591" w:rsidR="002D4065" w:rsidRDefault="00030690" w:rsidP="00486E22">
            <w:pPr>
              <w:rPr>
                <w:ins w:id="1112" w:author="Steve Maas" w:date="2015-05-13T14:05:00Z"/>
              </w:rPr>
            </w:pPr>
            <w:ins w:id="1113" w:author="Steve Maas" w:date="2015-05-13T14:07:00Z">
              <w:r w:rsidRPr="00030690">
                <w:t>0.090909090909091</w:t>
              </w:r>
            </w:ins>
          </w:p>
        </w:tc>
        <w:tc>
          <w:tcPr>
            <w:tcW w:w="2394" w:type="dxa"/>
          </w:tcPr>
          <w:p w14:paraId="16AA344A" w14:textId="6D8EC717" w:rsidR="002D4065" w:rsidRDefault="00030690" w:rsidP="00486E22">
            <w:pPr>
              <w:rPr>
                <w:ins w:id="1114" w:author="Steve Maas" w:date="2015-05-13T14:05:00Z"/>
              </w:rPr>
            </w:pPr>
            <w:ins w:id="1115" w:author="Steve Maas" w:date="2015-05-13T14:07:00Z">
              <w:r w:rsidRPr="00030690">
                <w:t>0.090909090909091</w:t>
              </w:r>
            </w:ins>
          </w:p>
        </w:tc>
        <w:tc>
          <w:tcPr>
            <w:tcW w:w="2394" w:type="dxa"/>
          </w:tcPr>
          <w:p w14:paraId="1AA4CB22" w14:textId="43F76761" w:rsidR="002D4065" w:rsidRDefault="00030690" w:rsidP="00486E22">
            <w:pPr>
              <w:rPr>
                <w:ins w:id="1116" w:author="Steve Maas" w:date="2015-05-13T14:05:00Z"/>
              </w:rPr>
            </w:pPr>
            <w:ins w:id="1117" w:author="Steve Maas" w:date="2015-05-13T14:07:00Z">
              <w:r w:rsidRPr="00030690">
                <w:t>0.011645249086029</w:t>
              </w:r>
            </w:ins>
          </w:p>
        </w:tc>
      </w:tr>
      <w:tr w:rsidR="002D4065" w14:paraId="1881EA6A" w14:textId="77777777" w:rsidTr="00486E22">
        <w:trPr>
          <w:ins w:id="1118" w:author="Steve Maas" w:date="2015-05-13T14:05:00Z"/>
        </w:trPr>
        <w:tc>
          <w:tcPr>
            <w:tcW w:w="2394" w:type="dxa"/>
          </w:tcPr>
          <w:p w14:paraId="221E3520" w14:textId="424B6A2D" w:rsidR="002D4065" w:rsidRDefault="00030690" w:rsidP="00486E22">
            <w:pPr>
              <w:rPr>
                <w:ins w:id="1119" w:author="Steve Maas" w:date="2015-05-13T14:05:00Z"/>
              </w:rPr>
            </w:pPr>
            <w:ins w:id="1120" w:author="Steve Maas" w:date="2015-05-13T14:07:00Z">
              <w:r w:rsidRPr="00030690">
                <w:t>0.727272727272727</w:t>
              </w:r>
            </w:ins>
          </w:p>
        </w:tc>
        <w:tc>
          <w:tcPr>
            <w:tcW w:w="2394" w:type="dxa"/>
          </w:tcPr>
          <w:p w14:paraId="7BE8D142" w14:textId="1978BF22" w:rsidR="002D4065" w:rsidRDefault="00030690" w:rsidP="00486E22">
            <w:pPr>
              <w:rPr>
                <w:ins w:id="1121" w:author="Steve Maas" w:date="2015-05-13T14:05:00Z"/>
              </w:rPr>
            </w:pPr>
            <w:ins w:id="1122" w:author="Steve Maas" w:date="2015-05-13T14:07:00Z">
              <w:r w:rsidRPr="00030690">
                <w:t>0.090909090909091</w:t>
              </w:r>
            </w:ins>
          </w:p>
        </w:tc>
        <w:tc>
          <w:tcPr>
            <w:tcW w:w="2394" w:type="dxa"/>
          </w:tcPr>
          <w:p w14:paraId="2DB0B981" w14:textId="484945E8" w:rsidR="002D4065" w:rsidRDefault="00030690" w:rsidP="00486E22">
            <w:pPr>
              <w:rPr>
                <w:ins w:id="1123" w:author="Steve Maas" w:date="2015-05-13T14:05:00Z"/>
              </w:rPr>
            </w:pPr>
            <w:ins w:id="1124" w:author="Steve Maas" w:date="2015-05-13T14:07:00Z">
              <w:r w:rsidRPr="00030690">
                <w:t>0.090909090909091</w:t>
              </w:r>
            </w:ins>
          </w:p>
        </w:tc>
        <w:tc>
          <w:tcPr>
            <w:tcW w:w="2394" w:type="dxa"/>
          </w:tcPr>
          <w:p w14:paraId="6FC94C52" w14:textId="64BA2782" w:rsidR="002D4065" w:rsidRDefault="00030690" w:rsidP="00486E22">
            <w:pPr>
              <w:rPr>
                <w:ins w:id="1125" w:author="Steve Maas" w:date="2015-05-13T14:05:00Z"/>
              </w:rPr>
            </w:pPr>
            <w:ins w:id="1126" w:author="Steve Maas" w:date="2015-05-13T14:07:00Z">
              <w:r w:rsidRPr="00030690">
                <w:t>0.011645249086029</w:t>
              </w:r>
            </w:ins>
          </w:p>
        </w:tc>
      </w:tr>
      <w:tr w:rsidR="002D4065" w14:paraId="7FFE633D" w14:textId="77777777" w:rsidTr="00486E22">
        <w:trPr>
          <w:ins w:id="1127" w:author="Steve Maas" w:date="2015-05-13T14:05:00Z"/>
        </w:trPr>
        <w:tc>
          <w:tcPr>
            <w:tcW w:w="2394" w:type="dxa"/>
          </w:tcPr>
          <w:p w14:paraId="4B0AAB77" w14:textId="5FC03BA6" w:rsidR="002D4065" w:rsidRDefault="00030690" w:rsidP="00486E22">
            <w:pPr>
              <w:rPr>
                <w:ins w:id="1128" w:author="Steve Maas" w:date="2015-05-13T14:05:00Z"/>
              </w:rPr>
            </w:pPr>
            <w:ins w:id="1129" w:author="Steve Maas" w:date="2015-05-13T14:07:00Z">
              <w:r w:rsidRPr="00030690">
                <w:t>0.090909090909091</w:t>
              </w:r>
            </w:ins>
          </w:p>
        </w:tc>
        <w:tc>
          <w:tcPr>
            <w:tcW w:w="2394" w:type="dxa"/>
          </w:tcPr>
          <w:p w14:paraId="7360CE97" w14:textId="298B1D00" w:rsidR="002D4065" w:rsidRDefault="00030690" w:rsidP="00486E22">
            <w:pPr>
              <w:rPr>
                <w:ins w:id="1130" w:author="Steve Maas" w:date="2015-05-13T14:05:00Z"/>
              </w:rPr>
            </w:pPr>
            <w:ins w:id="1131" w:author="Steve Maas" w:date="2015-05-13T14:07:00Z">
              <w:r w:rsidRPr="00030690">
                <w:t>0.727272727272727</w:t>
              </w:r>
            </w:ins>
          </w:p>
        </w:tc>
        <w:tc>
          <w:tcPr>
            <w:tcW w:w="2394" w:type="dxa"/>
          </w:tcPr>
          <w:p w14:paraId="63E2794E" w14:textId="3E0BA4DB" w:rsidR="002D4065" w:rsidRDefault="00030690" w:rsidP="00486E22">
            <w:pPr>
              <w:rPr>
                <w:ins w:id="1132" w:author="Steve Maas" w:date="2015-05-13T14:05:00Z"/>
              </w:rPr>
            </w:pPr>
            <w:ins w:id="1133" w:author="Steve Maas" w:date="2015-05-13T14:07:00Z">
              <w:r w:rsidRPr="00030690">
                <w:t>0.090909090909091</w:t>
              </w:r>
            </w:ins>
          </w:p>
        </w:tc>
        <w:tc>
          <w:tcPr>
            <w:tcW w:w="2394" w:type="dxa"/>
          </w:tcPr>
          <w:p w14:paraId="02548852" w14:textId="548AA202" w:rsidR="002D4065" w:rsidRDefault="00030690" w:rsidP="00486E22">
            <w:pPr>
              <w:rPr>
                <w:ins w:id="1134" w:author="Steve Maas" w:date="2015-05-13T14:05:00Z"/>
              </w:rPr>
            </w:pPr>
            <w:ins w:id="1135" w:author="Steve Maas" w:date="2015-05-13T14:07:00Z">
              <w:r w:rsidRPr="00030690">
                <w:t>0.011645249086029</w:t>
              </w:r>
            </w:ins>
          </w:p>
        </w:tc>
      </w:tr>
      <w:tr w:rsidR="002D4065" w14:paraId="1830C4BC" w14:textId="77777777" w:rsidTr="00486E22">
        <w:trPr>
          <w:ins w:id="1136" w:author="Steve Maas" w:date="2015-05-13T14:05:00Z"/>
        </w:trPr>
        <w:tc>
          <w:tcPr>
            <w:tcW w:w="2394" w:type="dxa"/>
          </w:tcPr>
          <w:p w14:paraId="5D3216DE" w14:textId="6CBD4431" w:rsidR="002D4065" w:rsidRDefault="00030690" w:rsidP="00486E22">
            <w:pPr>
              <w:rPr>
                <w:ins w:id="1137" w:author="Steve Maas" w:date="2015-05-13T14:05:00Z"/>
              </w:rPr>
            </w:pPr>
            <w:ins w:id="1138" w:author="Steve Maas" w:date="2015-05-13T14:07:00Z">
              <w:r w:rsidRPr="00030690">
                <w:t>0.090909090909091</w:t>
              </w:r>
            </w:ins>
          </w:p>
        </w:tc>
        <w:tc>
          <w:tcPr>
            <w:tcW w:w="2394" w:type="dxa"/>
          </w:tcPr>
          <w:p w14:paraId="65A42F38" w14:textId="33EDF36D" w:rsidR="002D4065" w:rsidRDefault="00030690" w:rsidP="00486E22">
            <w:pPr>
              <w:rPr>
                <w:ins w:id="1139" w:author="Steve Maas" w:date="2015-05-13T14:05:00Z"/>
              </w:rPr>
            </w:pPr>
            <w:ins w:id="1140" w:author="Steve Maas" w:date="2015-05-13T14:07:00Z">
              <w:r w:rsidRPr="00030690">
                <w:t>0.090909090909091</w:t>
              </w:r>
            </w:ins>
          </w:p>
        </w:tc>
        <w:tc>
          <w:tcPr>
            <w:tcW w:w="2394" w:type="dxa"/>
          </w:tcPr>
          <w:p w14:paraId="66B458C0" w14:textId="58E4513B" w:rsidR="002D4065" w:rsidRDefault="00030690" w:rsidP="00486E22">
            <w:pPr>
              <w:rPr>
                <w:ins w:id="1141" w:author="Steve Maas" w:date="2015-05-13T14:05:00Z"/>
              </w:rPr>
            </w:pPr>
            <w:ins w:id="1142" w:author="Steve Maas" w:date="2015-05-13T14:07:00Z">
              <w:r w:rsidRPr="00030690">
                <w:t>0.727272727272727</w:t>
              </w:r>
            </w:ins>
          </w:p>
        </w:tc>
        <w:tc>
          <w:tcPr>
            <w:tcW w:w="2394" w:type="dxa"/>
          </w:tcPr>
          <w:p w14:paraId="2FBD9CAF" w14:textId="65760343" w:rsidR="002D4065" w:rsidRDefault="00030690" w:rsidP="00486E22">
            <w:pPr>
              <w:rPr>
                <w:ins w:id="1143" w:author="Steve Maas" w:date="2015-05-13T14:05:00Z"/>
              </w:rPr>
            </w:pPr>
            <w:ins w:id="1144" w:author="Steve Maas" w:date="2015-05-13T14:07:00Z">
              <w:r w:rsidRPr="00030690">
                <w:t>0.011645249086029</w:t>
              </w:r>
            </w:ins>
          </w:p>
        </w:tc>
      </w:tr>
      <w:tr w:rsidR="002D4065" w14:paraId="2777907F" w14:textId="77777777" w:rsidTr="00486E22">
        <w:trPr>
          <w:ins w:id="1145" w:author="Steve Maas" w:date="2015-05-13T14:05:00Z"/>
        </w:trPr>
        <w:tc>
          <w:tcPr>
            <w:tcW w:w="2394" w:type="dxa"/>
          </w:tcPr>
          <w:p w14:paraId="21F82E00" w14:textId="3A79D9D6" w:rsidR="002D4065" w:rsidRDefault="00030690" w:rsidP="00486E22">
            <w:pPr>
              <w:rPr>
                <w:ins w:id="1146" w:author="Steve Maas" w:date="2015-05-13T14:05:00Z"/>
              </w:rPr>
            </w:pPr>
            <w:ins w:id="1147" w:author="Steve Maas" w:date="2015-05-13T14:08:00Z">
              <w:r w:rsidRPr="00030690">
                <w:t>0.433449846426336</w:t>
              </w:r>
            </w:ins>
          </w:p>
        </w:tc>
        <w:tc>
          <w:tcPr>
            <w:tcW w:w="2394" w:type="dxa"/>
          </w:tcPr>
          <w:p w14:paraId="49097756" w14:textId="3C6C2DC3" w:rsidR="002D4065" w:rsidRDefault="00030690" w:rsidP="00486E22">
            <w:pPr>
              <w:rPr>
                <w:ins w:id="1148" w:author="Steve Maas" w:date="2015-05-13T14:05:00Z"/>
              </w:rPr>
            </w:pPr>
            <w:ins w:id="1149" w:author="Steve Maas" w:date="2015-05-13T14:08:00Z">
              <w:r w:rsidRPr="00030690">
                <w:t>0.066550153573664</w:t>
              </w:r>
            </w:ins>
          </w:p>
        </w:tc>
        <w:tc>
          <w:tcPr>
            <w:tcW w:w="2394" w:type="dxa"/>
          </w:tcPr>
          <w:p w14:paraId="0B340712" w14:textId="1B26AE29" w:rsidR="002D4065" w:rsidRDefault="00030690" w:rsidP="00486E22">
            <w:pPr>
              <w:rPr>
                <w:ins w:id="1150" w:author="Steve Maas" w:date="2015-05-13T14:05:00Z"/>
              </w:rPr>
            </w:pPr>
            <w:ins w:id="1151" w:author="Steve Maas" w:date="2015-05-13T14:08:00Z">
              <w:r w:rsidRPr="00030690">
                <w:t>0.066550153573664</w:t>
              </w:r>
            </w:ins>
          </w:p>
        </w:tc>
        <w:tc>
          <w:tcPr>
            <w:tcW w:w="2394" w:type="dxa"/>
          </w:tcPr>
          <w:p w14:paraId="65FFF56F" w14:textId="04C86B26" w:rsidR="002D4065" w:rsidRDefault="00030690" w:rsidP="00486E22">
            <w:pPr>
              <w:rPr>
                <w:ins w:id="1152" w:author="Steve Maas" w:date="2015-05-13T14:05:00Z"/>
              </w:rPr>
            </w:pPr>
            <w:ins w:id="1153" w:author="Steve Maas" w:date="2015-05-13T14:07:00Z">
              <w:r w:rsidRPr="00030690">
                <w:t>0.010949141561386</w:t>
              </w:r>
            </w:ins>
          </w:p>
        </w:tc>
      </w:tr>
      <w:tr w:rsidR="002D4065" w14:paraId="5A811ABF" w14:textId="77777777" w:rsidTr="00486E22">
        <w:trPr>
          <w:ins w:id="1154" w:author="Steve Maas" w:date="2015-05-13T14:05:00Z"/>
        </w:trPr>
        <w:tc>
          <w:tcPr>
            <w:tcW w:w="2394" w:type="dxa"/>
          </w:tcPr>
          <w:p w14:paraId="30EF2491" w14:textId="35F40C20" w:rsidR="002D4065" w:rsidRDefault="00030690" w:rsidP="00486E22">
            <w:pPr>
              <w:rPr>
                <w:ins w:id="1155" w:author="Steve Maas" w:date="2015-05-13T14:05:00Z"/>
              </w:rPr>
            </w:pPr>
            <w:ins w:id="1156" w:author="Steve Maas" w:date="2015-05-13T14:08:00Z">
              <w:r w:rsidRPr="00030690">
                <w:t>0.066550153573664</w:t>
              </w:r>
            </w:ins>
          </w:p>
        </w:tc>
        <w:tc>
          <w:tcPr>
            <w:tcW w:w="2394" w:type="dxa"/>
          </w:tcPr>
          <w:p w14:paraId="615A8CA4" w14:textId="6A5F4F7F" w:rsidR="002D4065" w:rsidRDefault="00030690" w:rsidP="00486E22">
            <w:pPr>
              <w:rPr>
                <w:ins w:id="1157" w:author="Steve Maas" w:date="2015-05-13T14:05:00Z"/>
              </w:rPr>
            </w:pPr>
            <w:ins w:id="1158" w:author="Steve Maas" w:date="2015-05-13T14:08:00Z">
              <w:r w:rsidRPr="00030690">
                <w:t>0.433449846426336</w:t>
              </w:r>
            </w:ins>
          </w:p>
        </w:tc>
        <w:tc>
          <w:tcPr>
            <w:tcW w:w="2394" w:type="dxa"/>
          </w:tcPr>
          <w:p w14:paraId="69D251BB" w14:textId="6E81E810" w:rsidR="002D4065" w:rsidRDefault="00030690" w:rsidP="00486E22">
            <w:pPr>
              <w:rPr>
                <w:ins w:id="1159" w:author="Steve Maas" w:date="2015-05-13T14:05:00Z"/>
              </w:rPr>
            </w:pPr>
            <w:ins w:id="1160" w:author="Steve Maas" w:date="2015-05-13T14:08:00Z">
              <w:r w:rsidRPr="00030690">
                <w:t>0.066550153573664</w:t>
              </w:r>
            </w:ins>
          </w:p>
        </w:tc>
        <w:tc>
          <w:tcPr>
            <w:tcW w:w="2394" w:type="dxa"/>
          </w:tcPr>
          <w:p w14:paraId="44967130" w14:textId="38395A2D" w:rsidR="002D4065" w:rsidRDefault="00030690" w:rsidP="00486E22">
            <w:pPr>
              <w:rPr>
                <w:ins w:id="1161" w:author="Steve Maas" w:date="2015-05-13T14:05:00Z"/>
              </w:rPr>
            </w:pPr>
            <w:ins w:id="1162" w:author="Steve Maas" w:date="2015-05-13T14:07:00Z">
              <w:r w:rsidRPr="00030690">
                <w:t>0.010949141561386</w:t>
              </w:r>
            </w:ins>
          </w:p>
        </w:tc>
      </w:tr>
      <w:tr w:rsidR="002D4065" w14:paraId="51271285" w14:textId="77777777" w:rsidTr="00486E22">
        <w:trPr>
          <w:ins w:id="1163" w:author="Steve Maas" w:date="2015-05-13T14:05:00Z"/>
        </w:trPr>
        <w:tc>
          <w:tcPr>
            <w:tcW w:w="2394" w:type="dxa"/>
          </w:tcPr>
          <w:p w14:paraId="25EC0933" w14:textId="08B08FBF" w:rsidR="002D4065" w:rsidRDefault="00030690" w:rsidP="00486E22">
            <w:pPr>
              <w:rPr>
                <w:ins w:id="1164" w:author="Steve Maas" w:date="2015-05-13T14:05:00Z"/>
              </w:rPr>
            </w:pPr>
            <w:ins w:id="1165" w:author="Steve Maas" w:date="2015-05-13T14:08:00Z">
              <w:r w:rsidRPr="00030690">
                <w:t>0.066550153573664</w:t>
              </w:r>
            </w:ins>
          </w:p>
        </w:tc>
        <w:tc>
          <w:tcPr>
            <w:tcW w:w="2394" w:type="dxa"/>
          </w:tcPr>
          <w:p w14:paraId="6B29AE02" w14:textId="78875572" w:rsidR="002D4065" w:rsidRDefault="00030690" w:rsidP="00486E22">
            <w:pPr>
              <w:rPr>
                <w:ins w:id="1166" w:author="Steve Maas" w:date="2015-05-13T14:05:00Z"/>
              </w:rPr>
            </w:pPr>
            <w:ins w:id="1167" w:author="Steve Maas" w:date="2015-05-13T14:08:00Z">
              <w:r w:rsidRPr="00030690">
                <w:t>0.066550153573664</w:t>
              </w:r>
            </w:ins>
          </w:p>
        </w:tc>
        <w:tc>
          <w:tcPr>
            <w:tcW w:w="2394" w:type="dxa"/>
          </w:tcPr>
          <w:p w14:paraId="390583AE" w14:textId="6579BD23" w:rsidR="002D4065" w:rsidRDefault="00030690" w:rsidP="00486E22">
            <w:pPr>
              <w:rPr>
                <w:ins w:id="1168" w:author="Steve Maas" w:date="2015-05-13T14:05:00Z"/>
              </w:rPr>
            </w:pPr>
            <w:ins w:id="1169" w:author="Steve Maas" w:date="2015-05-13T14:08:00Z">
              <w:r w:rsidRPr="00030690">
                <w:t>0.433449846426336</w:t>
              </w:r>
            </w:ins>
          </w:p>
        </w:tc>
        <w:tc>
          <w:tcPr>
            <w:tcW w:w="2394" w:type="dxa"/>
          </w:tcPr>
          <w:p w14:paraId="239974EB" w14:textId="0B453A28" w:rsidR="002D4065" w:rsidRDefault="00030690" w:rsidP="00486E22">
            <w:pPr>
              <w:rPr>
                <w:ins w:id="1170" w:author="Steve Maas" w:date="2015-05-13T14:05:00Z"/>
              </w:rPr>
            </w:pPr>
            <w:ins w:id="1171" w:author="Steve Maas" w:date="2015-05-13T14:07:00Z">
              <w:r w:rsidRPr="00030690">
                <w:t>0.010949141561386</w:t>
              </w:r>
            </w:ins>
          </w:p>
        </w:tc>
      </w:tr>
      <w:tr w:rsidR="002D4065" w14:paraId="397CDE51" w14:textId="77777777" w:rsidTr="00486E22">
        <w:trPr>
          <w:ins w:id="1172" w:author="Steve Maas" w:date="2015-05-13T14:05:00Z"/>
        </w:trPr>
        <w:tc>
          <w:tcPr>
            <w:tcW w:w="2394" w:type="dxa"/>
          </w:tcPr>
          <w:p w14:paraId="62FE462A" w14:textId="7AE5E60E" w:rsidR="002D4065" w:rsidRDefault="00030690" w:rsidP="00486E22">
            <w:pPr>
              <w:rPr>
                <w:ins w:id="1173" w:author="Steve Maas" w:date="2015-05-13T14:05:00Z"/>
              </w:rPr>
            </w:pPr>
            <w:ins w:id="1174" w:author="Steve Maas" w:date="2015-05-13T14:08:00Z">
              <w:r w:rsidRPr="00030690">
                <w:t>0.066550153573664</w:t>
              </w:r>
            </w:ins>
          </w:p>
        </w:tc>
        <w:tc>
          <w:tcPr>
            <w:tcW w:w="2394" w:type="dxa"/>
          </w:tcPr>
          <w:p w14:paraId="4FD6AEE5" w14:textId="0A59C72D" w:rsidR="002D4065" w:rsidRDefault="00030690" w:rsidP="00486E22">
            <w:pPr>
              <w:rPr>
                <w:ins w:id="1175" w:author="Steve Maas" w:date="2015-05-13T14:05:00Z"/>
              </w:rPr>
            </w:pPr>
            <w:ins w:id="1176" w:author="Steve Maas" w:date="2015-05-13T14:08:00Z">
              <w:r w:rsidRPr="00030690">
                <w:t>0.433449846426336</w:t>
              </w:r>
            </w:ins>
          </w:p>
        </w:tc>
        <w:tc>
          <w:tcPr>
            <w:tcW w:w="2394" w:type="dxa"/>
          </w:tcPr>
          <w:p w14:paraId="7A0067C5" w14:textId="313ACC8F" w:rsidR="002D4065" w:rsidRDefault="00030690" w:rsidP="00486E22">
            <w:pPr>
              <w:rPr>
                <w:ins w:id="1177" w:author="Steve Maas" w:date="2015-05-13T14:05:00Z"/>
              </w:rPr>
            </w:pPr>
            <w:ins w:id="1178" w:author="Steve Maas" w:date="2015-05-13T14:08:00Z">
              <w:r w:rsidRPr="00030690">
                <w:t>0.433449846426336</w:t>
              </w:r>
            </w:ins>
          </w:p>
        </w:tc>
        <w:tc>
          <w:tcPr>
            <w:tcW w:w="2394" w:type="dxa"/>
          </w:tcPr>
          <w:p w14:paraId="7C99F5EF" w14:textId="79D4C0C8" w:rsidR="002D4065" w:rsidRDefault="00030690" w:rsidP="00486E22">
            <w:pPr>
              <w:rPr>
                <w:ins w:id="1179" w:author="Steve Maas" w:date="2015-05-13T14:05:00Z"/>
              </w:rPr>
            </w:pPr>
            <w:ins w:id="1180" w:author="Steve Maas" w:date="2015-05-13T14:07:00Z">
              <w:r w:rsidRPr="00030690">
                <w:t>0.010949141561386</w:t>
              </w:r>
            </w:ins>
          </w:p>
        </w:tc>
      </w:tr>
      <w:tr w:rsidR="002D4065" w14:paraId="300D3D83" w14:textId="77777777" w:rsidTr="00486E22">
        <w:trPr>
          <w:ins w:id="1181" w:author="Steve Maas" w:date="2015-05-13T14:05:00Z"/>
        </w:trPr>
        <w:tc>
          <w:tcPr>
            <w:tcW w:w="2394" w:type="dxa"/>
          </w:tcPr>
          <w:p w14:paraId="06699316" w14:textId="37C6612B" w:rsidR="002D4065" w:rsidRDefault="00030690" w:rsidP="00486E22">
            <w:pPr>
              <w:rPr>
                <w:ins w:id="1182" w:author="Steve Maas" w:date="2015-05-13T14:05:00Z"/>
              </w:rPr>
            </w:pPr>
            <w:ins w:id="1183" w:author="Steve Maas" w:date="2015-05-13T14:08:00Z">
              <w:r w:rsidRPr="00030690">
                <w:t>0.433449846426336</w:t>
              </w:r>
            </w:ins>
          </w:p>
        </w:tc>
        <w:tc>
          <w:tcPr>
            <w:tcW w:w="2394" w:type="dxa"/>
          </w:tcPr>
          <w:p w14:paraId="1B3C5550" w14:textId="60B799CD" w:rsidR="002D4065" w:rsidRDefault="00030690" w:rsidP="00486E22">
            <w:pPr>
              <w:rPr>
                <w:ins w:id="1184" w:author="Steve Maas" w:date="2015-05-13T14:05:00Z"/>
              </w:rPr>
            </w:pPr>
            <w:ins w:id="1185" w:author="Steve Maas" w:date="2015-05-13T14:08:00Z">
              <w:r w:rsidRPr="00030690">
                <w:t>0.066550153573664</w:t>
              </w:r>
            </w:ins>
          </w:p>
        </w:tc>
        <w:tc>
          <w:tcPr>
            <w:tcW w:w="2394" w:type="dxa"/>
          </w:tcPr>
          <w:p w14:paraId="74A198E1" w14:textId="508A7295" w:rsidR="002D4065" w:rsidRDefault="00030690" w:rsidP="00486E22">
            <w:pPr>
              <w:rPr>
                <w:ins w:id="1186" w:author="Steve Maas" w:date="2015-05-13T14:05:00Z"/>
              </w:rPr>
            </w:pPr>
            <w:ins w:id="1187" w:author="Steve Maas" w:date="2015-05-13T14:08:00Z">
              <w:r w:rsidRPr="00030690">
                <w:t>0.433449846426336</w:t>
              </w:r>
            </w:ins>
          </w:p>
        </w:tc>
        <w:tc>
          <w:tcPr>
            <w:tcW w:w="2394" w:type="dxa"/>
          </w:tcPr>
          <w:p w14:paraId="7672E021" w14:textId="71F4B7F5" w:rsidR="002D4065" w:rsidRDefault="00030690" w:rsidP="00486E22">
            <w:pPr>
              <w:rPr>
                <w:ins w:id="1188" w:author="Steve Maas" w:date="2015-05-13T14:05:00Z"/>
              </w:rPr>
            </w:pPr>
            <w:ins w:id="1189" w:author="Steve Maas" w:date="2015-05-13T14:07:00Z">
              <w:r w:rsidRPr="00030690">
                <w:t>0.010949141561386</w:t>
              </w:r>
            </w:ins>
          </w:p>
        </w:tc>
      </w:tr>
      <w:tr w:rsidR="002D4065" w14:paraId="68BBBD8F" w14:textId="77777777" w:rsidTr="00486E22">
        <w:trPr>
          <w:ins w:id="1190" w:author="Steve Maas" w:date="2015-05-13T14:05:00Z"/>
        </w:trPr>
        <w:tc>
          <w:tcPr>
            <w:tcW w:w="2394" w:type="dxa"/>
          </w:tcPr>
          <w:p w14:paraId="06FD973F" w14:textId="6A5A8E4D" w:rsidR="002D4065" w:rsidRDefault="00030690" w:rsidP="00486E22">
            <w:pPr>
              <w:rPr>
                <w:ins w:id="1191" w:author="Steve Maas" w:date="2015-05-13T14:05:00Z"/>
              </w:rPr>
            </w:pPr>
            <w:ins w:id="1192" w:author="Steve Maas" w:date="2015-05-13T14:08:00Z">
              <w:r w:rsidRPr="00030690">
                <w:t>0.433449846426336</w:t>
              </w:r>
            </w:ins>
          </w:p>
        </w:tc>
        <w:tc>
          <w:tcPr>
            <w:tcW w:w="2394" w:type="dxa"/>
          </w:tcPr>
          <w:p w14:paraId="499FF865" w14:textId="2F120773" w:rsidR="002D4065" w:rsidRDefault="00030690" w:rsidP="00486E22">
            <w:pPr>
              <w:rPr>
                <w:ins w:id="1193" w:author="Steve Maas" w:date="2015-05-13T14:05:00Z"/>
              </w:rPr>
            </w:pPr>
            <w:ins w:id="1194" w:author="Steve Maas" w:date="2015-05-13T14:08:00Z">
              <w:r w:rsidRPr="00030690">
                <w:t>0.433449846426336</w:t>
              </w:r>
            </w:ins>
          </w:p>
        </w:tc>
        <w:tc>
          <w:tcPr>
            <w:tcW w:w="2394" w:type="dxa"/>
          </w:tcPr>
          <w:p w14:paraId="1909107D" w14:textId="7E942AE8" w:rsidR="002D4065" w:rsidRDefault="00030690" w:rsidP="00486E22">
            <w:pPr>
              <w:rPr>
                <w:ins w:id="1195" w:author="Steve Maas" w:date="2015-05-13T14:05:00Z"/>
              </w:rPr>
            </w:pPr>
            <w:ins w:id="1196" w:author="Steve Maas" w:date="2015-05-13T14:08:00Z">
              <w:r w:rsidRPr="00030690">
                <w:t>0.066550153573664</w:t>
              </w:r>
            </w:ins>
          </w:p>
        </w:tc>
        <w:tc>
          <w:tcPr>
            <w:tcW w:w="2394" w:type="dxa"/>
          </w:tcPr>
          <w:p w14:paraId="0BCA3E11" w14:textId="54422338" w:rsidR="002D4065" w:rsidRDefault="00030690" w:rsidP="00486E22">
            <w:pPr>
              <w:rPr>
                <w:ins w:id="1197" w:author="Steve Maas" w:date="2015-05-13T14:05:00Z"/>
              </w:rPr>
            </w:pPr>
            <w:ins w:id="1198" w:author="Steve Maas" w:date="2015-05-13T14:07:00Z">
              <w:r w:rsidRPr="00030690">
                <w:t>0.010949141561386</w:t>
              </w:r>
            </w:ins>
          </w:p>
        </w:tc>
      </w:tr>
    </w:tbl>
    <w:p w14:paraId="7B30DB17" w14:textId="77777777" w:rsidR="002D4065" w:rsidRPr="002D4065" w:rsidRDefault="002D4065" w:rsidP="002D4065">
      <w:pPr>
        <w:rPr>
          <w:ins w:id="1199" w:author="Steve Maas" w:date="2015-05-13T14:04:00Z"/>
          <w:rPrChange w:id="1200" w:author="Steve Maas" w:date="2015-05-13T14:04:00Z">
            <w:rPr>
              <w:ins w:id="1201" w:author="Steve Maas" w:date="2015-05-13T14:04:00Z"/>
              <w:b/>
            </w:rPr>
          </w:rPrChange>
        </w:rPr>
      </w:pPr>
    </w:p>
    <w:p w14:paraId="460071C6" w14:textId="397F6373" w:rsidR="002D4065" w:rsidRPr="00AB0524" w:rsidRDefault="002D4065" w:rsidP="002D4065"/>
    <w:p w14:paraId="1B14B49E" w14:textId="77777777" w:rsidR="008C7882" w:rsidRDefault="008C7882" w:rsidP="008C7882">
      <w:pPr>
        <w:pStyle w:val="Heading2"/>
      </w:pPr>
      <w:bookmarkStart w:id="1202" w:name="_Toc289032567"/>
      <w:r>
        <w:t>Shell Elements</w:t>
      </w:r>
      <w:bookmarkEnd w:id="1202"/>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1C17737C"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1203" w:name="_Toc289032568"/>
      <w:r>
        <w:lastRenderedPageBreak/>
        <w:t>Shell formulation</w:t>
      </w:r>
      <w:bookmarkEnd w:id="1203"/>
    </w:p>
    <w:p w14:paraId="71C39CE1" w14:textId="781938D2" w:rsidR="008C7882" w:rsidRDefault="008C7882" w:rsidP="008C7882">
      <w:r>
        <w:t xml:space="preserve">In FEBio an extensible director formulation is implemented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0FDED821" w:rsidR="008C7882" w:rsidRDefault="008C7882" w:rsidP="008C7882">
      <w:pPr>
        <w:pStyle w:val="MTDisplayEquation"/>
      </w:pPr>
      <w:r>
        <w:tab/>
      </w:r>
      <w:r w:rsidR="00905817" w:rsidRPr="00905817">
        <w:rPr>
          <w:position w:val="-122"/>
        </w:rPr>
        <w:object w:dxaOrig="4040" w:dyaOrig="2560" w14:anchorId="71AEAC34">
          <v:shape id="_x0000_i2121" type="#_x0000_t75" style="width:201.75pt;height:128.4pt" o:ole="">
            <v:imagedata r:id="rId2217" o:title=""/>
          </v:shape>
          <o:OLEObject Type="Embed" ProgID="Equation.DSMT4" ShapeID="_x0000_i2121" DrawAspect="Content" ObjectID="_1494318213" r:id="rId221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8</w:instrText>
      </w:r>
      <w:r w:rsidR="00511485">
        <w:rPr>
          <w:noProof/>
        </w:rPr>
        <w:fldChar w:fldCharType="end"/>
      </w:r>
      <w:r w:rsidR="004F1C97">
        <w:instrText>)</w:instrText>
      </w:r>
      <w:r w:rsidR="004F1C97">
        <w:fldChar w:fldCharType="end"/>
      </w:r>
    </w:p>
    <w:p w14:paraId="0948FAFE" w14:textId="77777777" w:rsidR="008C7882" w:rsidRPr="005B6F5B" w:rsidRDefault="008C7882" w:rsidP="008C7882"/>
    <w:p w14:paraId="4FD1A389" w14:textId="4247ADBD"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905817" w:rsidRPr="00905817">
        <w:rPr>
          <w:position w:val="-14"/>
        </w:rPr>
        <w:object w:dxaOrig="800" w:dyaOrig="400" w14:anchorId="322E0D81">
          <v:shape id="_x0000_i2122" type="#_x0000_t75" style="width:40.1pt;height:19.7pt" o:ole="">
            <v:imagedata r:id="rId2219" o:title=""/>
          </v:shape>
          <o:OLEObject Type="Embed" ProgID="Equation.DSMT4" ShapeID="_x0000_i2122" DrawAspect="Content" ObjectID="_1494318214" r:id="rId2220"/>
        </w:object>
      </w:r>
      <w:r>
        <w:t xml:space="preserve">. (Note that this does not necessarily imply that </w:t>
      </w:r>
      <w:r w:rsidR="00905817" w:rsidRPr="00905817">
        <w:rPr>
          <w:position w:val="-14"/>
        </w:rPr>
        <w:object w:dxaOrig="700" w:dyaOrig="400" w14:anchorId="0C58E3A5">
          <v:shape id="_x0000_i2123" type="#_x0000_t75" style="width:34.65pt;height:19.7pt" o:ole="">
            <v:imagedata r:id="rId2221" o:title=""/>
          </v:shape>
          <o:OLEObject Type="Embed" ProgID="Equation.DSMT4" ShapeID="_x0000_i2123" DrawAspect="Content" ObjectID="_1494318215" r:id="rId2222"/>
        </w:object>
      </w:r>
      <w:r>
        <w:t xml:space="preserve"> throughout the entire shell.) The function </w:t>
      </w:r>
      <w:r w:rsidR="00905817" w:rsidRPr="00905817">
        <w:rPr>
          <w:position w:val="-12"/>
        </w:rPr>
        <w:object w:dxaOrig="260" w:dyaOrig="360" w14:anchorId="66AC1392">
          <v:shape id="_x0000_i2124" type="#_x0000_t75" style="width:12.9pt;height:19pt" o:ole="">
            <v:imagedata r:id="rId2223" o:title=""/>
          </v:shape>
          <o:OLEObject Type="Embed" ProgID="Equation.DSMT4" ShapeID="_x0000_i2124" DrawAspect="Content" ObjectID="_1494318216" r:id="rId2224"/>
        </w:object>
      </w:r>
      <w:r>
        <w:t xml:space="preserve">is the </w:t>
      </w:r>
      <w:r>
        <w:rPr>
          <w:i/>
        </w:rPr>
        <w:t xml:space="preserve">thickness function </w:t>
      </w:r>
      <w:r>
        <w:t xml:space="preserve">and evaluates the initial thickness of the shell, which at node </w:t>
      </w:r>
      <w:r>
        <w:rPr>
          <w:i/>
        </w:rPr>
        <w:t xml:space="preserve">a </w:t>
      </w:r>
      <w:r>
        <w:t xml:space="preserve">is given by </w:t>
      </w:r>
      <w:r w:rsidR="00905817" w:rsidRPr="00905817">
        <w:rPr>
          <w:position w:val="-12"/>
        </w:rPr>
        <w:object w:dxaOrig="279" w:dyaOrig="380" w14:anchorId="3943D52B">
          <v:shape id="_x0000_i2125" type="#_x0000_t75" style="width:14.25pt;height:19pt" o:ole="">
            <v:imagedata r:id="rId2225" o:title=""/>
          </v:shape>
          <o:OLEObject Type="Embed" ProgID="Equation.DSMT4" ShapeID="_x0000_i2125" DrawAspect="Content" ObjectID="_1494318217" r:id="rId2226"/>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4C1925B0" w:rsidR="008C7882" w:rsidRDefault="008C7882" w:rsidP="008C7882">
      <w:pPr>
        <w:pStyle w:val="MTDisplayEquation"/>
      </w:pPr>
      <w:r>
        <w:tab/>
      </w:r>
      <w:r w:rsidR="00905817" w:rsidRPr="00905817">
        <w:rPr>
          <w:position w:val="-98"/>
        </w:rPr>
        <w:object w:dxaOrig="2780" w:dyaOrig="1780" w14:anchorId="226BA832">
          <v:shape id="_x0000_i2126" type="#_x0000_t75" style="width:139.25pt;height:89pt" o:ole="">
            <v:imagedata r:id="rId2227" o:title=""/>
          </v:shape>
          <o:OLEObject Type="Embed" ProgID="Equation.DSMT4" ShapeID="_x0000_i2126" DrawAspect="Content" ObjectID="_1494318218" r:id="rId222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9</w:instrText>
      </w:r>
      <w:r w:rsidR="00511485">
        <w:rPr>
          <w:noProof/>
        </w:rPr>
        <w:fldChar w:fldCharType="end"/>
      </w:r>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61E3934F" w:rsidR="008C7882" w:rsidRDefault="008C7882" w:rsidP="008C7882">
      <w:pPr>
        <w:pStyle w:val="MTDisplayEquation"/>
      </w:pPr>
      <w:r>
        <w:tab/>
      </w:r>
      <w:r w:rsidR="00905817" w:rsidRPr="00905817">
        <w:rPr>
          <w:position w:val="-90"/>
        </w:rPr>
        <w:object w:dxaOrig="2460" w:dyaOrig="1980" w14:anchorId="37F79C28">
          <v:shape id="_x0000_i2127" type="#_x0000_t75" style="width:123.6pt;height:98.5pt" o:ole="">
            <v:imagedata r:id="rId2229" o:title=""/>
          </v:shape>
          <o:OLEObject Type="Embed" ProgID="Equation.DSMT4" ShapeID="_x0000_i2127" DrawAspect="Content" ObjectID="_1494318219" r:id="rId223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10</w:instrText>
      </w:r>
      <w:r w:rsidR="00511485">
        <w:rPr>
          <w:noProof/>
        </w:rPr>
        <w:fldChar w:fldCharType="end"/>
      </w:r>
      <w:r w:rsidR="004F1C97">
        <w:instrText>)</w:instrText>
      </w:r>
      <w:r w:rsidR="004F1C97">
        <w:fldChar w:fldCharType="end"/>
      </w:r>
    </w:p>
    <w:p w14:paraId="67869279" w14:textId="77777777" w:rsidR="008C7882" w:rsidRPr="00B26585" w:rsidRDefault="008C7882" w:rsidP="008C7882"/>
    <w:p w14:paraId="30AE09FE" w14:textId="4D2E3E91" w:rsidR="008C7882" w:rsidRDefault="008C7882" w:rsidP="00FD7660">
      <w:r>
        <w:t xml:space="preserve">To take thickness variations into account, it is not required that </w:t>
      </w:r>
      <w:r w:rsidR="00905817" w:rsidRPr="00905817">
        <w:rPr>
          <w:position w:val="-12"/>
        </w:rPr>
        <w:object w:dxaOrig="279" w:dyaOrig="360" w14:anchorId="1DBC5E82">
          <v:shape id="_x0000_i2128" type="#_x0000_t75" style="width:14.25pt;height:19pt" o:ole="">
            <v:imagedata r:id="rId2231" o:title=""/>
          </v:shape>
          <o:OLEObject Type="Embed" ProgID="Equation.DSMT4" ShapeID="_x0000_i2128" DrawAspect="Content" ObjectID="_1494318220" r:id="rId2232"/>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5F84CD0" w:rsidR="008C7882" w:rsidRDefault="008C7882" w:rsidP="008C7882">
      <w:pPr>
        <w:pStyle w:val="MTDisplayEquation"/>
      </w:pPr>
      <w:r>
        <w:lastRenderedPageBreak/>
        <w:tab/>
      </w:r>
      <w:r w:rsidR="00905817" w:rsidRPr="00905817">
        <w:rPr>
          <w:position w:val="-28"/>
        </w:rPr>
        <w:object w:dxaOrig="4640" w:dyaOrig="680" w14:anchorId="24B5ED8D">
          <v:shape id="_x0000_i2129" type="#_x0000_t75" style="width:231.6pt;height:34.65pt" o:ole="">
            <v:imagedata r:id="rId2233" o:title=""/>
          </v:shape>
          <o:OLEObject Type="Embed" ProgID="Equation.DSMT4" ShapeID="_x0000_i2129" DrawAspect="Content" ObjectID="_1494318221" r:id="rId223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w:instrText>
      </w:r>
      <w:r w:rsidR="00511485">
        <w:instrText xml:space="preserve">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11</w:instrText>
      </w:r>
      <w:r w:rsidR="00511485">
        <w:rPr>
          <w:noProof/>
        </w:rPr>
        <w:fldChar w:fldCharType="end"/>
      </w:r>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FB3B927" w:rsidR="008C7882" w:rsidRDefault="008C7882" w:rsidP="008C7882">
      <w:pPr>
        <w:pStyle w:val="MTDisplayEquation"/>
      </w:pPr>
      <w:r>
        <w:tab/>
      </w:r>
      <w:r w:rsidR="00905817" w:rsidRPr="00905817">
        <w:rPr>
          <w:position w:val="-28"/>
        </w:rPr>
        <w:object w:dxaOrig="2740" w:dyaOrig="680" w14:anchorId="41901F07">
          <v:shape id="_x0000_i2130" type="#_x0000_t75" style="width:137.2pt;height:34.65pt" o:ole="">
            <v:imagedata r:id="rId2235" o:title=""/>
          </v:shape>
          <o:OLEObject Type="Embed" ProgID="Equation.DSMT4" ShapeID="_x0000_i2130" DrawAspect="Content" ObjectID="_1494318222" r:id="rId2236"/>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12</w:instrText>
      </w:r>
      <w:r w:rsidR="00511485">
        <w:rPr>
          <w:noProof/>
        </w:rPr>
        <w:fldChar w:fldCharType="end"/>
      </w:r>
      <w:r w:rsidR="004F1C97">
        <w:instrText>)</w:instrText>
      </w:r>
      <w:r w:rsidR="004F1C97">
        <w:fldChar w:fldCharType="end"/>
      </w:r>
    </w:p>
    <w:p w14:paraId="236103E9" w14:textId="77777777" w:rsidR="008C7882" w:rsidRDefault="008C7882" w:rsidP="008C7882"/>
    <w:p w14:paraId="5BDFC800" w14:textId="75815BB1" w:rsidR="008C7882" w:rsidRDefault="008C7882" w:rsidP="008C7882">
      <w:r>
        <w:t xml:space="preserve">where we have defined </w:t>
      </w:r>
      <w:r w:rsidR="00905817" w:rsidRPr="00905817">
        <w:rPr>
          <w:position w:val="-14"/>
        </w:rPr>
        <w:object w:dxaOrig="2420" w:dyaOrig="400" w14:anchorId="6B644AB4">
          <v:shape id="_x0000_i2131" type="#_x0000_t75" style="width:121.6pt;height:19.7pt" o:ole="">
            <v:imagedata r:id="rId2237" o:title=""/>
          </v:shape>
          <o:OLEObject Type="Embed" ProgID="Equation.DSMT4" ShapeID="_x0000_i2131" DrawAspect="Content" ObjectID="_1494318223" r:id="rId2238"/>
        </w:object>
      </w:r>
      <w:r>
        <w:t>. And similarly for the gradient of the virtual displacement,</w:t>
      </w:r>
    </w:p>
    <w:p w14:paraId="33089758" w14:textId="3EAD8EB8" w:rsidR="008C7882" w:rsidRDefault="008C7882" w:rsidP="008C7882">
      <w:pPr>
        <w:pStyle w:val="MTDisplayEquation"/>
      </w:pPr>
      <w:r>
        <w:tab/>
      </w:r>
      <w:r w:rsidR="00905817" w:rsidRPr="00905817">
        <w:rPr>
          <w:position w:val="-28"/>
        </w:rPr>
        <w:object w:dxaOrig="3159" w:dyaOrig="680" w14:anchorId="365EDA2F">
          <v:shape id="_x0000_i2132" type="#_x0000_t75" style="width:158.25pt;height:34.65pt" o:ole="">
            <v:imagedata r:id="rId2239" o:title=""/>
          </v:shape>
          <o:OLEObject Type="Embed" ProgID="Equation.DSMT4" ShapeID="_x0000_i2132" DrawAspect="Content" ObjectID="_1494318224" r:id="rId2240"/>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13</w:instrText>
      </w:r>
      <w:r w:rsidR="00511485">
        <w:rPr>
          <w:noProof/>
        </w:rPr>
        <w:fldChar w:fldCharType="end"/>
      </w:r>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02950709" w:rsidR="008C7882" w:rsidRDefault="008C7882" w:rsidP="008C7882">
      <w:pPr>
        <w:pStyle w:val="MTDisplayEquation"/>
      </w:pPr>
      <w:r>
        <w:tab/>
      </w:r>
      <w:r w:rsidR="00905817" w:rsidRPr="00905817">
        <w:rPr>
          <w:position w:val="-62"/>
        </w:rPr>
        <w:object w:dxaOrig="4060" w:dyaOrig="1359" w14:anchorId="36ED6C8E">
          <v:shape id="_x0000_i2133" type="#_x0000_t75" style="width:203.1pt;height:67.9pt" o:ole="">
            <v:imagedata r:id="rId2241" o:title=""/>
          </v:shape>
          <o:OLEObject Type="Embed" ProgID="Equation.DSMT4" ShapeID="_x0000_i2133" DrawAspect="Content" ObjectID="_1494318225" r:id="rId2242"/>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14</w:instrText>
      </w:r>
      <w:r w:rsidR="00511485">
        <w:rPr>
          <w:noProof/>
        </w:rPr>
        <w:fldChar w:fldCharType="end"/>
      </w:r>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0F882CD5" w:rsidR="008C7882" w:rsidRDefault="008C7882" w:rsidP="008C7882">
      <w:pPr>
        <w:pStyle w:val="MTDisplayEquation"/>
      </w:pPr>
      <w:r>
        <w:tab/>
      </w:r>
      <w:r w:rsidR="00905817" w:rsidRPr="00905817">
        <w:rPr>
          <w:position w:val="-32"/>
        </w:rPr>
        <w:object w:dxaOrig="2980" w:dyaOrig="760" w14:anchorId="07065F06">
          <v:shape id="_x0000_i2134" type="#_x0000_t75" style="width:148.75pt;height:37.35pt" o:ole="">
            <v:imagedata r:id="rId2243" o:title=""/>
          </v:shape>
          <o:OLEObject Type="Embed" ProgID="Equation.DSMT4" ShapeID="_x0000_i2134" DrawAspect="Content" ObjectID="_1494318226" r:id="rId2244"/>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15</w:instrText>
      </w:r>
      <w:r w:rsidR="00511485">
        <w:rPr>
          <w:noProof/>
        </w:rPr>
        <w:fldChar w:fldCharType="end"/>
      </w:r>
      <w:r w:rsidR="004F1C97">
        <w:instrText>)</w:instrText>
      </w:r>
      <w:r w:rsidR="004F1C97">
        <w:fldChar w:fldCharType="end"/>
      </w:r>
    </w:p>
    <w:p w14:paraId="1F1CDE82" w14:textId="52D590BA" w:rsidR="008C7882" w:rsidRDefault="008C7882" w:rsidP="008C7882">
      <w:r>
        <w:t xml:space="preserve">where </w:t>
      </w:r>
      <w:r w:rsidR="00905817" w:rsidRPr="00905817">
        <w:rPr>
          <w:position w:val="-28"/>
        </w:rPr>
        <w:object w:dxaOrig="1040" w:dyaOrig="660" w14:anchorId="72184558">
          <v:shape id="_x0000_i2135" type="#_x0000_t75" style="width:52.3pt;height:32.6pt" o:ole="">
            <v:imagedata r:id="rId2245" o:title=""/>
          </v:shape>
          <o:OLEObject Type="Embed" ProgID="Equation.DSMT4" ShapeID="_x0000_i2135" DrawAspect="Content" ObjectID="_1494318227" r:id="rId2246"/>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1204" w:name="_Toc289032569"/>
      <w:r>
        <w:t>Quadrilateral shells</w:t>
      </w:r>
      <w:bookmarkEnd w:id="1204"/>
    </w:p>
    <w:p w14:paraId="475D3B19" w14:textId="77777777" w:rsidR="008C7882" w:rsidRDefault="008C7882" w:rsidP="008C7882">
      <w:r>
        <w:t>For quadrilateral shells, the shape functions are given by</w:t>
      </w:r>
    </w:p>
    <w:p w14:paraId="5EB109A5" w14:textId="2009614F" w:rsidR="008C7882" w:rsidRDefault="008C7882" w:rsidP="008C7882">
      <w:pPr>
        <w:pStyle w:val="MTDisplayEquation"/>
      </w:pPr>
      <w:r>
        <w:tab/>
      </w:r>
      <w:r w:rsidR="00905817" w:rsidRPr="00905817">
        <w:rPr>
          <w:position w:val="-122"/>
        </w:rPr>
        <w:object w:dxaOrig="2060" w:dyaOrig="2560" w14:anchorId="665BC2DB">
          <v:shape id="_x0000_i2136" type="#_x0000_t75" style="width:102.55pt;height:128.4pt" o:ole="">
            <v:imagedata r:id="rId2247" o:title=""/>
          </v:shape>
          <o:OLEObject Type="Embed" ProgID="Equation.DSMT4" ShapeID="_x0000_i2136" DrawAspect="Content" ObjectID="_1494318228" r:id="rId2248"/>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16</w:instrText>
      </w:r>
      <w:r w:rsidR="00511485">
        <w:rPr>
          <w:noProof/>
        </w:rPr>
        <w:fldChar w:fldCharType="end"/>
      </w:r>
      <w:r w:rsidR="004F1C97">
        <w:instrText>)</w:instrText>
      </w:r>
      <w:r w:rsidR="004F1C97">
        <w:fldChar w:fldCharType="end"/>
      </w:r>
    </w:p>
    <w:p w14:paraId="48CBD76E" w14:textId="77777777" w:rsidR="008C7882" w:rsidRDefault="008C7882" w:rsidP="008C7882">
      <w:pPr>
        <w:pStyle w:val="Heading3"/>
      </w:pPr>
      <w:bookmarkStart w:id="1205" w:name="_Toc289032570"/>
      <w:r>
        <w:lastRenderedPageBreak/>
        <w:t>Triangular shells</w:t>
      </w:r>
      <w:bookmarkEnd w:id="1205"/>
    </w:p>
    <w:p w14:paraId="4F1484A8" w14:textId="77777777" w:rsidR="008C7882" w:rsidRDefault="008C7882" w:rsidP="008C7882">
      <w:r>
        <w:t>For triangular shell elements, the shape functions are given by</w:t>
      </w:r>
    </w:p>
    <w:p w14:paraId="6131F7DF" w14:textId="3D4AA6E4" w:rsidR="008C7882" w:rsidRDefault="008C7882" w:rsidP="008C7882">
      <w:pPr>
        <w:pStyle w:val="MTDisplayEquation"/>
      </w:pPr>
      <w:r>
        <w:tab/>
      </w:r>
      <w:r w:rsidR="00905817" w:rsidRPr="00905817">
        <w:rPr>
          <w:position w:val="-48"/>
        </w:rPr>
        <w:object w:dxaOrig="1280" w:dyaOrig="1080" w14:anchorId="2C606D88">
          <v:shape id="_x0000_i2137" type="#_x0000_t75" style="width:63.85pt;height:54.35pt" o:ole="">
            <v:imagedata r:id="rId2249" o:title=""/>
          </v:shape>
          <o:OLEObject Type="Embed" ProgID="Equation.DSMT4" ShapeID="_x0000_i2137" DrawAspect="Content" ObjectID="_1494318229" r:id="rId2250"/>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4</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17</w:instrText>
      </w:r>
      <w:r w:rsidR="00511485">
        <w:rPr>
          <w:noProof/>
        </w:rPr>
        <w:fldChar w:fldCharType="end"/>
      </w:r>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51">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6F8F4343" w:rsidR="008C7882" w:rsidRPr="00C97806" w:rsidRDefault="008C7882" w:rsidP="00FD7660">
      <w:pPr>
        <w:pStyle w:val="Caption"/>
        <w:jc w:val="center"/>
      </w:pPr>
      <w:r>
        <w:t xml:space="preserve">Figure </w:t>
      </w:r>
      <w:ins w:id="1206" w:author="Steve Maas" w:date="2015-05-13T13:51:00Z">
        <w:r w:rsidR="00AB0524">
          <w:fldChar w:fldCharType="begin"/>
        </w:r>
        <w:r w:rsidR="00AB0524">
          <w:instrText xml:space="preserve"> STYLEREF 1 \s </w:instrText>
        </w:r>
      </w:ins>
      <w:r w:rsidR="00AB0524">
        <w:fldChar w:fldCharType="separate"/>
      </w:r>
      <w:r w:rsidR="00D3178E">
        <w:rPr>
          <w:noProof/>
        </w:rPr>
        <w:t>4</w:t>
      </w:r>
      <w:ins w:id="1207"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1208" w:author="rawlins" w:date="2015-05-19T17:23:00Z">
        <w:r w:rsidR="00D3178E">
          <w:rPr>
            <w:noProof/>
          </w:rPr>
          <w:t>3</w:t>
        </w:r>
      </w:ins>
      <w:ins w:id="1209" w:author="Steve Maas" w:date="2015-05-13T13:51:00Z">
        <w:r w:rsidR="00AB0524">
          <w:fldChar w:fldCharType="end"/>
        </w:r>
      </w:ins>
      <w:del w:id="1210"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4</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2</w:delText>
        </w:r>
        <w:r w:rsidR="008735F1" w:rsidDel="00AB0524">
          <w:rPr>
            <w:noProof/>
          </w:rPr>
          <w:fldChar w:fldCharType="end"/>
        </w:r>
      </w:del>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1211" w:name="_Ref172970092"/>
      <w:bookmarkStart w:id="1212" w:name="_Toc289032571"/>
      <w:r>
        <w:lastRenderedPageBreak/>
        <w:t>Constitutive Models</w:t>
      </w:r>
      <w:bookmarkEnd w:id="1211"/>
      <w:bookmarkEnd w:id="1212"/>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\r 5 \h \* MERGEFORMAT </w:instrText>
      </w:r>
      <w:r w:rsidR="008735F1">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D3178E">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1213" w:name="_Ref172102939"/>
      <w:bookmarkStart w:id="1214" w:name="_Toc289032572"/>
      <w:r>
        <w:t>Linear Elasticity</w:t>
      </w:r>
      <w:bookmarkEnd w:id="1213"/>
      <w:bookmarkEnd w:id="1214"/>
    </w:p>
    <w:p w14:paraId="6328BE0B" w14:textId="585106AD" w:rsidR="008C7882" w:rsidRDefault="008C7882" w:rsidP="008C7882">
      <w:r>
        <w:t xml:space="preserve">In the theory of linear elasticity the Cauchy stress tensor is a linear function of the small strain tensor </w:t>
      </w:r>
      <w:r w:rsidR="00905817" w:rsidRPr="00905817">
        <w:rPr>
          <w:position w:val="-6"/>
        </w:rPr>
        <w:object w:dxaOrig="180" w:dyaOrig="220" w14:anchorId="0CA7DF39">
          <v:shape id="_x0000_i2138" type="#_x0000_t75" style="width:8.85pt;height:10.85pt" o:ole="">
            <v:imagedata r:id="rId2252" o:title=""/>
          </v:shape>
          <o:OLEObject Type="Embed" ProgID="Equation.DSMT4" ShapeID="_x0000_i2138" DrawAspect="Content" ObjectID="_1494318230" r:id="rId2253"/>
        </w:object>
      </w:r>
      <w:r>
        <w:t>:</w:t>
      </w:r>
    </w:p>
    <w:p w14:paraId="2D0F987E" w14:textId="3C446A02" w:rsidR="008C7882" w:rsidRDefault="008C7882" w:rsidP="008C7882">
      <w:pPr>
        <w:pStyle w:val="MTDisplayEquation"/>
      </w:pPr>
      <w:r>
        <w:tab/>
      </w:r>
      <w:r w:rsidR="00905817" w:rsidRPr="00905817">
        <w:rPr>
          <w:position w:val="-6"/>
        </w:rPr>
        <w:object w:dxaOrig="840" w:dyaOrig="220" w14:anchorId="0A43F3AD">
          <v:shape id="_x0000_i2139" type="#_x0000_t75" style="width:42.1pt;height:10.85pt" o:ole="">
            <v:imagedata r:id="rId2254" o:title=""/>
          </v:shape>
          <o:OLEObject Type="Embed" ProgID="Equation.DSMT4" ShapeID="_x0000_i2139" DrawAspect="Content" ObjectID="_1494318231" r:id="rId2255"/>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1</w:instrText>
      </w:r>
      <w:r w:rsidR="00511485">
        <w:rPr>
          <w:noProof/>
        </w:rPr>
        <w:fldChar w:fldCharType="end"/>
      </w:r>
      <w:r w:rsidR="004F1C97">
        <w:instrText>)</w:instrText>
      </w:r>
      <w:r w:rsidR="004F1C97">
        <w:fldChar w:fldCharType="end"/>
      </w:r>
    </w:p>
    <w:p w14:paraId="4A59F436" w14:textId="6D44188D" w:rsidR="008C7882" w:rsidRDefault="008C7882" w:rsidP="008C7882">
      <w:pPr>
        <w:pStyle w:val="MTDisplayEquation"/>
      </w:pPr>
      <w:r>
        <w:t>Here,</w:t>
      </w:r>
      <w:r w:rsidR="00905817" w:rsidRPr="00905817">
        <w:rPr>
          <w:position w:val="-4"/>
        </w:rPr>
        <w:object w:dxaOrig="200" w:dyaOrig="200" w14:anchorId="5D6B5D06">
          <v:shape id="_x0000_i2140" type="#_x0000_t75" style="width:10.2pt;height:10.2pt" o:ole="">
            <v:imagedata r:id="rId2256" o:title=""/>
          </v:shape>
          <o:OLEObject Type="Embed" ProgID="Equation.DSMT4" ShapeID="_x0000_i2140" DrawAspect="Content" ObjectID="_1494318232" r:id="rId2257"/>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905817" w:rsidRPr="00905817">
        <w:rPr>
          <w:position w:val="-10"/>
        </w:rPr>
        <w:object w:dxaOrig="1980" w:dyaOrig="360" w14:anchorId="357ECBB3">
          <v:shape id="_x0000_i2141" type="#_x0000_t75" style="width:98.5pt;height:19pt" o:ole="">
            <v:imagedata r:id="rId2258" o:title=""/>
          </v:shape>
          <o:OLEObject Type="Embed" ProgID="Equation.DSMT4" ShapeID="_x0000_i2141" DrawAspect="Content" ObjectID="_1494318233" r:id="rId2259"/>
        </w:object>
      </w:r>
      <w:r w:rsidR="00DC47AD">
        <w:t>, or equivalently,</w:t>
      </w:r>
    </w:p>
    <w:p w14:paraId="77FA9EAB" w14:textId="6E2A984D" w:rsidR="008C7882" w:rsidRDefault="008C7882" w:rsidP="008C7882">
      <w:pPr>
        <w:pStyle w:val="MTDisplayEquation"/>
      </w:pPr>
      <w:r>
        <w:tab/>
      </w:r>
      <w:r w:rsidR="00905817" w:rsidRPr="00905817">
        <w:rPr>
          <w:position w:val="-16"/>
        </w:rPr>
        <w:object w:dxaOrig="3040" w:dyaOrig="440" w14:anchorId="78A90803">
          <v:shape id="_x0000_i2142" type="#_x0000_t75" style="width:152.15pt;height:21.75pt" o:ole="">
            <v:imagedata r:id="rId2260" o:title=""/>
          </v:shape>
          <o:OLEObject Type="Embed" ProgID="Equation.DSMT4" ShapeID="_x0000_i2142" DrawAspect="Content" ObjectID="_1494318234" r:id="rId2261"/>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w:instrText>
      </w:r>
      <w:r w:rsidR="00511485">
        <w:instrText xml:space="preserv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2</w:instrText>
      </w:r>
      <w:r w:rsidR="00511485">
        <w:rPr>
          <w:noProof/>
        </w:rPr>
        <w:fldChar w:fldCharType="end"/>
      </w:r>
      <w:r w:rsidR="004F1C97">
        <w:instrText>)</w:instrText>
      </w:r>
      <w:r w:rsidR="004F1C97">
        <w:fldChar w:fldCharType="end"/>
      </w:r>
    </w:p>
    <w:p w14:paraId="64A60B44" w14:textId="7F741934" w:rsidR="008C7882" w:rsidRDefault="008C7882" w:rsidP="008C7882">
      <w:r>
        <w:t xml:space="preserve">The material coefficients </w:t>
      </w:r>
      <w:r w:rsidR="00905817" w:rsidRPr="00905817">
        <w:rPr>
          <w:position w:val="-6"/>
        </w:rPr>
        <w:object w:dxaOrig="220" w:dyaOrig="279" w14:anchorId="72499989">
          <v:shape id="_x0000_i2143" type="#_x0000_t75" style="width:10.85pt;height:14.25pt" o:ole="">
            <v:imagedata r:id="rId2262" o:title=""/>
          </v:shape>
          <o:OLEObject Type="Embed" ProgID="Equation.DSMT4" ShapeID="_x0000_i2143" DrawAspect="Content" ObjectID="_1494318235" r:id="rId2263"/>
        </w:object>
      </w:r>
      <w:r w:rsidR="00190B2E">
        <w:t xml:space="preserve"> </w:t>
      </w:r>
      <w:r>
        <w:t xml:space="preserve">and </w:t>
      </w:r>
      <w:r w:rsidR="00905817" w:rsidRPr="00905817">
        <w:rPr>
          <w:position w:val="-10"/>
        </w:rPr>
        <w:object w:dxaOrig="240" w:dyaOrig="260" w14:anchorId="6D2FE26D">
          <v:shape id="_x0000_i2144" type="#_x0000_t75" style="width:12.25pt;height:12.9pt" o:ole="">
            <v:imagedata r:id="rId2264" o:title=""/>
          </v:shape>
          <o:OLEObject Type="Embed" ProgID="Equation.DSMT4" ShapeID="_x0000_i2144" DrawAspect="Content" ObjectID="_1494318236" r:id="rId2265"/>
        </w:object>
      </w:r>
      <w:r>
        <w:t>are known as the Lamé parameters. Using this equation, the stress-strain relationship can be written as</w:t>
      </w:r>
    </w:p>
    <w:p w14:paraId="510B275D" w14:textId="3BC595A7" w:rsidR="008C7882" w:rsidRDefault="008C7882" w:rsidP="008C7882">
      <w:pPr>
        <w:pStyle w:val="MTDisplayEquation"/>
      </w:pPr>
      <w:r>
        <w:tab/>
      </w:r>
      <w:r w:rsidR="00905817" w:rsidRPr="00905817">
        <w:rPr>
          <w:position w:val="-14"/>
        </w:rPr>
        <w:object w:dxaOrig="1900" w:dyaOrig="380" w14:anchorId="4E018BEC">
          <v:shape id="_x0000_i2145" type="#_x0000_t75" style="width:94.4pt;height:19pt" o:ole="">
            <v:imagedata r:id="rId2266" o:title=""/>
          </v:shape>
          <o:OLEObject Type="Embed" ProgID="Equation.DSMT4" ShapeID="_x0000_i2145" DrawAspect="Content" ObjectID="_1494318237" r:id="rId2267"/>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3</w:instrText>
      </w:r>
      <w:r w:rsidR="00511485">
        <w:rPr>
          <w:noProof/>
        </w:rPr>
        <w:fldChar w:fldCharType="end"/>
      </w:r>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12607FFC" w:rsidR="008C7882" w:rsidRDefault="008C7882" w:rsidP="008C7882">
      <w:pPr>
        <w:pStyle w:val="MTDisplayEquation"/>
      </w:pPr>
      <w:r>
        <w:tab/>
      </w:r>
      <w:r w:rsidR="00905817" w:rsidRPr="00905817">
        <w:rPr>
          <w:position w:val="-212"/>
        </w:rPr>
        <w:object w:dxaOrig="5140" w:dyaOrig="2380" w14:anchorId="082AF8F9">
          <v:shape id="_x0000_i2146" type="#_x0000_t75" style="width:257.45pt;height:118.85pt" o:ole="">
            <v:imagedata r:id="rId2268" o:title=""/>
          </v:shape>
          <o:OLEObject Type="Embed" ProgID="Equation.DSMT4" ShapeID="_x0000_i2146" DrawAspect="Content" ObjectID="_1494318238" r:id="rId2269"/>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4</w:instrText>
      </w:r>
      <w:r w:rsidR="00511485">
        <w:rPr>
          <w:noProof/>
        </w:rPr>
        <w:fldChar w:fldCharType="end"/>
      </w:r>
      <w:r w:rsidR="004F1C97">
        <w:instrText>)</w:instrText>
      </w:r>
      <w:r w:rsidR="004F1C97">
        <w:fldChar w:fldCharType="end"/>
      </w:r>
    </w:p>
    <w:p w14:paraId="081CDB0B" w14:textId="77777777" w:rsidR="008C7882" w:rsidRDefault="008C7882" w:rsidP="008C7882"/>
    <w:p w14:paraId="560BE373" w14:textId="3D7FE391" w:rsidR="008C7882" w:rsidRDefault="008C7882" w:rsidP="00FD7660">
      <w:r>
        <w:t xml:space="preserve">The </w:t>
      </w:r>
      <w:r w:rsidR="00190B2E">
        <w:t xml:space="preserve">shear </w:t>
      </w:r>
      <w:r>
        <w:t xml:space="preserve">strain measures </w:t>
      </w:r>
      <w:r w:rsidR="00905817" w:rsidRPr="00905817">
        <w:rPr>
          <w:position w:val="-14"/>
        </w:rPr>
        <w:object w:dxaOrig="859" w:dyaOrig="380" w14:anchorId="470BA4FC">
          <v:shape id="_x0000_i2147" type="#_x0000_t75" style="width:42.8pt;height:19pt" o:ole="">
            <v:imagedata r:id="rId2270" o:title=""/>
          </v:shape>
          <o:OLEObject Type="Embed" ProgID="Equation.DSMT4" ShapeID="_x0000_i2147" DrawAspect="Content" ObjectID="_1494318239" r:id="rId2271"/>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6B7535C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905817" w:rsidRPr="00905817">
        <w:rPr>
          <w:position w:val="-6"/>
        </w:rPr>
        <w:object w:dxaOrig="200" w:dyaOrig="220" w14:anchorId="14FDAB91">
          <v:shape id="_x0000_i2148" type="#_x0000_t75" style="width:10.2pt;height:10.85pt" o:ole="">
            <v:imagedata r:id="rId2272" o:title=""/>
          </v:shape>
          <o:OLEObject Type="Embed" ProgID="Equation.DSMT4" ShapeID="_x0000_i2148" DrawAspect="Content" ObjectID="_1494318240" r:id="rId2273"/>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435F8FFF" w:rsidR="008C7882" w:rsidRDefault="00905817" w:rsidP="00905817">
            <w:r w:rsidRPr="00905817">
              <w:rPr>
                <w:position w:val="-10"/>
              </w:rPr>
              <w:object w:dxaOrig="460" w:dyaOrig="320" w14:anchorId="333B06CF">
                <v:shape id="_x0000_i2149" type="#_x0000_t75" style="width:22.4pt;height:15.6pt" o:ole="">
                  <v:imagedata r:id="rId2274" o:title=""/>
                </v:shape>
                <o:OLEObject Type="Embed" ProgID="Equation.DSMT4" ShapeID="_x0000_i2149" DrawAspect="Content" ObjectID="_1494318241" r:id="rId2275"/>
              </w:object>
            </w:r>
          </w:p>
        </w:tc>
        <w:tc>
          <w:tcPr>
            <w:tcW w:w="2214" w:type="dxa"/>
            <w:shd w:val="clear" w:color="auto" w:fill="auto"/>
          </w:tcPr>
          <w:p w14:paraId="5F8FE25B" w14:textId="308CD74D" w:rsidR="008C7882" w:rsidRDefault="00905817" w:rsidP="00905817">
            <w:r w:rsidRPr="00905817">
              <w:rPr>
                <w:position w:val="-10"/>
              </w:rPr>
              <w:object w:dxaOrig="460" w:dyaOrig="320" w14:anchorId="324A6FF9">
                <v:shape id="_x0000_i2150" type="#_x0000_t75" style="width:22.4pt;height:15.6pt" o:ole="">
                  <v:imagedata r:id="rId2276" o:title=""/>
                </v:shape>
                <o:OLEObject Type="Embed" ProgID="Equation.DSMT4" ShapeID="_x0000_i2150" DrawAspect="Content" ObjectID="_1494318242" r:id="rId2277"/>
              </w:object>
            </w:r>
          </w:p>
        </w:tc>
        <w:tc>
          <w:tcPr>
            <w:tcW w:w="2214" w:type="dxa"/>
            <w:shd w:val="clear" w:color="auto" w:fill="auto"/>
          </w:tcPr>
          <w:p w14:paraId="2DEBAF07" w14:textId="19CF269B" w:rsidR="008C7882" w:rsidRDefault="00905817" w:rsidP="00905817">
            <w:r w:rsidRPr="00905817">
              <w:rPr>
                <w:position w:val="-10"/>
              </w:rPr>
              <w:object w:dxaOrig="540" w:dyaOrig="320" w14:anchorId="08C57FED">
                <v:shape id="_x0000_i2151" type="#_x0000_t75" style="width:27.15pt;height:15.6pt" o:ole="">
                  <v:imagedata r:id="rId2278" o:title=""/>
                </v:shape>
                <o:OLEObject Type="Embed" ProgID="Equation.DSMT4" ShapeID="_x0000_i2151" DrawAspect="Content" ObjectID="_1494318243" r:id="rId2279"/>
              </w:object>
            </w:r>
          </w:p>
        </w:tc>
      </w:tr>
      <w:tr w:rsidR="008C7882" w14:paraId="10075672" w14:textId="77777777" w:rsidTr="00FE38CD">
        <w:tc>
          <w:tcPr>
            <w:tcW w:w="2214" w:type="dxa"/>
            <w:shd w:val="clear" w:color="auto" w:fill="auto"/>
          </w:tcPr>
          <w:p w14:paraId="1A610642" w14:textId="0BF812C5" w:rsidR="008C7882" w:rsidRDefault="00905817" w:rsidP="00905817">
            <w:r w:rsidRPr="00905817">
              <w:rPr>
                <w:position w:val="-10"/>
              </w:rPr>
              <w:object w:dxaOrig="460" w:dyaOrig="320" w14:anchorId="32C38B0D">
                <v:shape id="_x0000_i2152" type="#_x0000_t75" style="width:22.4pt;height:15.6pt" o:ole="">
                  <v:imagedata r:id="rId2280" o:title=""/>
                </v:shape>
                <o:OLEObject Type="Embed" ProgID="Equation.DSMT4" ShapeID="_x0000_i2152" DrawAspect="Content" ObjectID="_1494318244" r:id="rId2281"/>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298CBCF0" w:rsidR="008C7882" w:rsidRDefault="00905817" w:rsidP="00905817">
            <w:r w:rsidRPr="00905817">
              <w:rPr>
                <w:position w:val="-64"/>
              </w:rPr>
              <w:object w:dxaOrig="2000" w:dyaOrig="1400" w14:anchorId="2EF9BD2F">
                <v:shape id="_x0000_i2153" type="#_x0000_t75" style="width:99.85pt;height:69.95pt" o:ole="">
                  <v:imagedata r:id="rId2282" o:title=""/>
                </v:shape>
                <o:OLEObject Type="Embed" ProgID="Equation.DSMT4" ShapeID="_x0000_i2153" DrawAspect="Content" ObjectID="_1494318245" r:id="rId2283"/>
              </w:object>
            </w:r>
          </w:p>
        </w:tc>
        <w:tc>
          <w:tcPr>
            <w:tcW w:w="2214" w:type="dxa"/>
            <w:shd w:val="clear" w:color="auto" w:fill="auto"/>
          </w:tcPr>
          <w:p w14:paraId="6A3BB7CE" w14:textId="464BE777" w:rsidR="008C7882" w:rsidRDefault="00905817" w:rsidP="00905817">
            <w:r w:rsidRPr="00905817">
              <w:rPr>
                <w:position w:val="-58"/>
              </w:rPr>
              <w:object w:dxaOrig="1300" w:dyaOrig="1280" w14:anchorId="216D0985">
                <v:shape id="_x0000_i2154" type="#_x0000_t75" style="width:65.2pt;height:63.85pt" o:ole="">
                  <v:imagedata r:id="rId2284" o:title=""/>
                </v:shape>
                <o:OLEObject Type="Embed" ProgID="Equation.DSMT4" ShapeID="_x0000_i2154" DrawAspect="Content" ObjectID="_1494318246" r:id="rId2285"/>
              </w:object>
            </w:r>
          </w:p>
        </w:tc>
      </w:tr>
      <w:tr w:rsidR="008C7882" w14:paraId="43E91CD4" w14:textId="77777777" w:rsidTr="00FE38CD">
        <w:tc>
          <w:tcPr>
            <w:tcW w:w="2214" w:type="dxa"/>
            <w:shd w:val="clear" w:color="auto" w:fill="auto"/>
          </w:tcPr>
          <w:p w14:paraId="048C0984" w14:textId="2308F789" w:rsidR="008C7882" w:rsidRDefault="00905817" w:rsidP="00905817">
            <w:r w:rsidRPr="00905817">
              <w:rPr>
                <w:position w:val="-10"/>
              </w:rPr>
              <w:object w:dxaOrig="460" w:dyaOrig="320" w14:anchorId="266FC6F0">
                <v:shape id="_x0000_i2155" type="#_x0000_t75" style="width:22.4pt;height:15.6pt" o:ole="">
                  <v:imagedata r:id="rId2286" o:title=""/>
                </v:shape>
                <o:OLEObject Type="Embed" ProgID="Equation.DSMT4" ShapeID="_x0000_i2155" DrawAspect="Content" ObjectID="_1494318247" r:id="rId2287"/>
              </w:object>
            </w:r>
          </w:p>
        </w:tc>
        <w:tc>
          <w:tcPr>
            <w:tcW w:w="2214" w:type="dxa"/>
            <w:shd w:val="clear" w:color="auto" w:fill="auto"/>
          </w:tcPr>
          <w:p w14:paraId="0B55C5FA" w14:textId="7362858F" w:rsidR="008C7882" w:rsidRDefault="00905817" w:rsidP="00905817">
            <w:r w:rsidRPr="00905817">
              <w:rPr>
                <w:position w:val="-66"/>
              </w:rPr>
              <w:object w:dxaOrig="1840" w:dyaOrig="1440" w14:anchorId="15CB0EB9">
                <v:shape id="_x0000_i2156" type="#_x0000_t75" style="width:91.7pt;height:1in" o:ole="">
                  <v:imagedata r:id="rId2288" o:title=""/>
                </v:shape>
                <o:OLEObject Type="Embed" ProgID="Equation.DSMT4" ShapeID="_x0000_i2156" DrawAspect="Content" ObjectID="_1494318248" r:id="rId2289"/>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5C92E7EA" w:rsidR="008C7882" w:rsidRDefault="00905817" w:rsidP="00905817">
            <w:r w:rsidRPr="00905817">
              <w:rPr>
                <w:position w:val="-42"/>
              </w:rPr>
              <w:object w:dxaOrig="1219" w:dyaOrig="960" w14:anchorId="5D4D28F3">
                <v:shape id="_x0000_i2157" type="#_x0000_t75" style="width:61.15pt;height:47.55pt" o:ole="">
                  <v:imagedata r:id="rId2290" o:title=""/>
                </v:shape>
                <o:OLEObject Type="Embed" ProgID="Equation.DSMT4" ShapeID="_x0000_i2157" DrawAspect="Content" ObjectID="_1494318249" r:id="rId2291"/>
              </w:object>
            </w:r>
          </w:p>
        </w:tc>
      </w:tr>
      <w:tr w:rsidR="008C7882" w14:paraId="74D4498C" w14:textId="77777777" w:rsidTr="00FE38CD">
        <w:tc>
          <w:tcPr>
            <w:tcW w:w="2214" w:type="dxa"/>
            <w:shd w:val="clear" w:color="auto" w:fill="auto"/>
          </w:tcPr>
          <w:p w14:paraId="6103CBAD" w14:textId="5F94EF4C" w:rsidR="008C7882" w:rsidRDefault="00905817" w:rsidP="00905817">
            <w:r w:rsidRPr="00905817">
              <w:rPr>
                <w:position w:val="-10"/>
              </w:rPr>
              <w:object w:dxaOrig="540" w:dyaOrig="320" w14:anchorId="7CF70602">
                <v:shape id="_x0000_i2158" type="#_x0000_t75" style="width:27.15pt;height:15.6pt" o:ole="">
                  <v:imagedata r:id="rId2292" o:title=""/>
                </v:shape>
                <o:OLEObject Type="Embed" ProgID="Equation.DSMT4" ShapeID="_x0000_i2158" DrawAspect="Content" ObjectID="_1494318250" r:id="rId2293"/>
              </w:object>
            </w:r>
          </w:p>
        </w:tc>
        <w:tc>
          <w:tcPr>
            <w:tcW w:w="2214" w:type="dxa"/>
            <w:shd w:val="clear" w:color="auto" w:fill="auto"/>
          </w:tcPr>
          <w:p w14:paraId="69A9A3CE" w14:textId="3833706B" w:rsidR="008C7882" w:rsidRDefault="00905817" w:rsidP="00905817">
            <w:r w:rsidRPr="00905817">
              <w:rPr>
                <w:position w:val="-66"/>
              </w:rPr>
              <w:object w:dxaOrig="1380" w:dyaOrig="1440" w14:anchorId="1CD7AEE7">
                <v:shape id="_x0000_i2159" type="#_x0000_t75" style="width:69.3pt;height:1in" o:ole="">
                  <v:imagedata r:id="rId2294" o:title=""/>
                </v:shape>
                <o:OLEObject Type="Embed" ProgID="Equation.DSMT4" ShapeID="_x0000_i2159" DrawAspect="Content" ObjectID="_1494318251" r:id="rId2295"/>
              </w:object>
            </w:r>
          </w:p>
        </w:tc>
        <w:tc>
          <w:tcPr>
            <w:tcW w:w="2214" w:type="dxa"/>
            <w:shd w:val="clear" w:color="auto" w:fill="auto"/>
          </w:tcPr>
          <w:p w14:paraId="2BFE0E9F" w14:textId="1BFA7CAA" w:rsidR="008C7882" w:rsidRDefault="00905817" w:rsidP="00905817">
            <w:r w:rsidRPr="00905817">
              <w:rPr>
                <w:position w:val="-42"/>
              </w:rPr>
              <w:object w:dxaOrig="1219" w:dyaOrig="960" w14:anchorId="068F2AFA">
                <v:shape id="_x0000_i2160" type="#_x0000_t75" style="width:61.15pt;height:47.55pt" o:ole="">
                  <v:imagedata r:id="rId2296" o:title=""/>
                </v:shape>
                <o:OLEObject Type="Embed" ProgID="Equation.DSMT4" ShapeID="_x0000_i2160" DrawAspect="Content" ObjectID="_1494318252" r:id="rId2297"/>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6F6D8ABD" w:rsidR="00C420FD" w:rsidRDefault="00C420FD" w:rsidP="00C420FD">
      <w:pPr>
        <w:pStyle w:val="MTDisplayEquation"/>
      </w:pPr>
      <w:r>
        <w:tab/>
      </w:r>
      <w:r w:rsidR="00905817" w:rsidRPr="00905817">
        <w:rPr>
          <w:position w:val="-6"/>
        </w:rPr>
        <w:object w:dxaOrig="999" w:dyaOrig="279" w14:anchorId="63AC72C6">
          <v:shape id="_x0000_i2161" type="#_x0000_t75" style="width:50.25pt;height:14.25pt" o:ole="">
            <v:imagedata r:id="rId2298" o:title=""/>
          </v:shape>
          <o:OLEObject Type="Embed" ProgID="Equation.DSMT4" ShapeID="_x0000_i2161" DrawAspect="Content" ObjectID="_1494318253" r:id="rId2299"/>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5</w:instrText>
      </w:r>
      <w:r w:rsidR="00511485">
        <w:rPr>
          <w:noProof/>
        </w:rPr>
        <w:fldChar w:fldCharType="end"/>
      </w:r>
      <w:r w:rsidR="004F1C97">
        <w:instrText>)</w:instrText>
      </w:r>
      <w:r w:rsidR="004F1C97">
        <w:fldChar w:fldCharType="end"/>
      </w:r>
    </w:p>
    <w:p w14:paraId="79D1830A" w14:textId="01BD41A5" w:rsidR="00C420FD" w:rsidRPr="00C420FD" w:rsidRDefault="00C420FD" w:rsidP="00C420FD">
      <w:pPr>
        <w:pStyle w:val="MTDisplayEquation"/>
      </w:pPr>
      <w:r>
        <w:tab/>
      </w:r>
      <w:r w:rsidR="00905817" w:rsidRPr="00905817">
        <w:rPr>
          <w:position w:val="-6"/>
        </w:rPr>
        <w:object w:dxaOrig="1200" w:dyaOrig="279" w14:anchorId="3BC34A26">
          <v:shape id="_x0000_i2162" type="#_x0000_t75" style="width:59.75pt;height:14.25pt" o:ole="">
            <v:imagedata r:id="rId2300" o:title=""/>
          </v:shape>
          <o:OLEObject Type="Embed" ProgID="Equation.DSMT4" ShapeID="_x0000_i2162" DrawAspect="Content" ObjectID="_1494318254" r:id="rId2301"/>
        </w:object>
      </w:r>
      <w:r w:rsidR="000A0A53">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6</w:instrText>
      </w:r>
      <w:r w:rsidR="00511485">
        <w:rPr>
          <w:noProof/>
        </w:rPr>
        <w:fldChar w:fldCharType="end"/>
      </w:r>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077B6473" w:rsidR="008C7882" w:rsidRDefault="008C7882" w:rsidP="008C7882">
      <w:pPr>
        <w:pStyle w:val="MTDisplayEquation"/>
      </w:pPr>
      <w:r>
        <w:tab/>
      </w:r>
      <w:r w:rsidR="00905817" w:rsidRPr="00905817">
        <w:rPr>
          <w:position w:val="-24"/>
        </w:rPr>
        <w:object w:dxaOrig="1340" w:dyaOrig="620" w14:anchorId="12312971">
          <v:shape id="_x0000_i2163" type="#_x0000_t75" style="width:67.25pt;height:30.55pt" o:ole="">
            <v:imagedata r:id="rId2302" o:title=""/>
          </v:shape>
          <o:OLEObject Type="Embed" ProgID="Equation.DSMT4" ShapeID="_x0000_i2163" DrawAspect="Content" ObjectID="_1494318255" r:id="rId230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1215" w:name="ZEqnNum907167"/>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r w:rsidR="00D3178E">
        <w:rPr>
          <w:noProof/>
        </w:rPr>
        <w:instrText>7</w:instrText>
      </w:r>
      <w:r w:rsidR="00511485">
        <w:rPr>
          <w:noProof/>
        </w:rPr>
        <w:fldChar w:fldCharType="end"/>
      </w:r>
      <w:r w:rsidR="004F1C97">
        <w:instrText>)</w:instrText>
      </w:r>
      <w:bookmarkEnd w:id="1215"/>
      <w:r w:rsidR="004F1C97">
        <w:fldChar w:fldCharType="end"/>
      </w:r>
    </w:p>
    <w:p w14:paraId="3A47C2C6" w14:textId="786384B7" w:rsidR="008C7882" w:rsidRDefault="008C7882" w:rsidP="008C7882">
      <w:r>
        <w:t xml:space="preserve">The stress is then similarly derived from </w:t>
      </w:r>
      <w:r w:rsidR="00905817" w:rsidRPr="00905817">
        <w:rPr>
          <w:position w:val="-24"/>
        </w:rPr>
        <w:object w:dxaOrig="840" w:dyaOrig="620" w14:anchorId="3B6216FD">
          <v:shape id="_x0000_i2164" type="#_x0000_t75" style="width:42.1pt;height:30.55pt" o:ole="">
            <v:imagedata r:id="rId2304" o:title=""/>
          </v:shape>
          <o:OLEObject Type="Embed" ProgID="Equation.DSMT4" ShapeID="_x0000_i2164" DrawAspect="Content" ObjectID="_1494318256" r:id="rId2305"/>
        </w:object>
      </w:r>
      <w:r>
        <w:t xml:space="preserve">. In the case of isotropic elasticity, </w:t>
      </w:r>
      <w:r w:rsidR="004F1C97">
        <w:fldChar w:fldCharType="begin"/>
      </w:r>
      <w:r w:rsidR="004F1C97">
        <w:instrText xml:space="preserve"> GOTOBUTTON ZEqnNum907167  \* MERGEFORMAT </w:instrText>
      </w:r>
      <w:r w:rsidR="00511485">
        <w:fldChar w:fldCharType="begin"/>
      </w:r>
      <w:r w:rsidR="00511485">
        <w:instrText xml:space="preserve"> REF ZEqnNum9071</w:instrText>
      </w:r>
      <w:r w:rsidR="00511485">
        <w:instrText xml:space="preserve">67 \* Charformat \! \* MERGEFORMAT </w:instrText>
      </w:r>
      <w:r w:rsidR="00511485">
        <w:fldChar w:fldCharType="separate"/>
      </w:r>
      <w:r w:rsidR="00D3178E">
        <w:instrText>(5.7)</w:instrText>
      </w:r>
      <w:r w:rsidR="00511485">
        <w:fldChar w:fldCharType="end"/>
      </w:r>
      <w:r w:rsidR="004F1C97">
        <w:fldChar w:fldCharType="end"/>
      </w:r>
      <w:r w:rsidR="004F1C97">
        <w:t xml:space="preserve"> </w:t>
      </w:r>
      <w:r>
        <w:t>can be simplified:</w:t>
      </w:r>
    </w:p>
    <w:p w14:paraId="6E07FAAC" w14:textId="1620A521" w:rsidR="008C7882" w:rsidRDefault="008C7882" w:rsidP="008C7882">
      <w:pPr>
        <w:pStyle w:val="MTDisplayEquation"/>
      </w:pPr>
      <w:r>
        <w:tab/>
      </w:r>
      <w:r w:rsidR="00905817" w:rsidRPr="00905817">
        <w:rPr>
          <w:position w:val="-24"/>
        </w:rPr>
        <w:object w:dxaOrig="2180" w:dyaOrig="620" w14:anchorId="1A6D4E32">
          <v:shape id="_x0000_i2165" type="#_x0000_t75" style="width:108.7pt;height:30.55pt" o:ole="">
            <v:imagedata r:id="rId2306" o:title=""/>
          </v:shape>
          <o:OLEObject Type="Embed" ProgID="Equation.DSMT4" ShapeID="_x0000_i2165" DrawAspect="Content" ObjectID="_1494318257" r:id="rId23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w:instrText>
      </w:r>
      <w:r w:rsidR="00511485">
        <w:rPr>
          <w:noProof/>
        </w:rPr>
        <w:fldChar w:fldCharType="end"/>
      </w:r>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3783D1EB" w:rsidR="008C7882" w:rsidRDefault="008C7882" w:rsidP="008C7882">
      <w:pPr>
        <w:pStyle w:val="MTDisplayEquation"/>
      </w:pPr>
      <w:r>
        <w:tab/>
      </w:r>
      <w:r w:rsidR="00905817" w:rsidRPr="00905817">
        <w:rPr>
          <w:position w:val="-14"/>
        </w:rPr>
        <w:object w:dxaOrig="1840" w:dyaOrig="400" w14:anchorId="1ED4AB47">
          <v:shape id="_x0000_i2166" type="#_x0000_t75" style="width:91.7pt;height:19.7pt" o:ole="">
            <v:imagedata r:id="rId2308" o:title=""/>
          </v:shape>
          <o:OLEObject Type="Embed" ProgID="Equation.DSMT4" ShapeID="_x0000_i2166" DrawAspect="Content" ObjectID="_1494318258" r:id="rId23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9</w:instrText>
      </w:r>
      <w:r w:rsidR="00511485">
        <w:rPr>
          <w:noProof/>
        </w:rPr>
        <w:fldChar w:fldCharType="end"/>
      </w:r>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1216" w:name="_Toc289032573"/>
      <w:bookmarkStart w:id="1217" w:name="_Ref160500499"/>
      <w:r w:rsidR="00C5691A">
        <w:lastRenderedPageBreak/>
        <w:t>Compressible Materials</w:t>
      </w:r>
      <w:bookmarkEnd w:id="1216"/>
    </w:p>
    <w:p w14:paraId="2382B6B9" w14:textId="77777777" w:rsidR="008C7882" w:rsidRDefault="008C7882" w:rsidP="008F4203">
      <w:pPr>
        <w:pStyle w:val="Heading3"/>
      </w:pPr>
      <w:bookmarkStart w:id="1218" w:name="_Toc289032574"/>
      <w:r>
        <w:t>Isotropic Elasticity</w:t>
      </w:r>
      <w:bookmarkEnd w:id="1217"/>
      <w:bookmarkEnd w:id="1218"/>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D3178E">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029567B5" w:rsidR="008C7882" w:rsidRDefault="008C7882" w:rsidP="008C7882">
      <w:pPr>
        <w:pStyle w:val="MTDisplayEquation"/>
      </w:pPr>
      <w:r>
        <w:tab/>
      </w:r>
      <w:r w:rsidR="00905817" w:rsidRPr="00905817">
        <w:rPr>
          <w:position w:val="-24"/>
        </w:rPr>
        <w:object w:dxaOrig="2360" w:dyaOrig="620" w14:anchorId="3F958697">
          <v:shape id="_x0000_i2167" type="#_x0000_t75" style="width:118.2pt;height:30.55pt" o:ole="">
            <v:imagedata r:id="rId2310" o:title=""/>
          </v:shape>
          <o:OLEObject Type="Embed" ProgID="Equation.DSMT4" ShapeID="_x0000_i2167" DrawAspect="Content" ObjectID="_1494318259" r:id="rId231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w:instrText>
      </w:r>
      <w:r w:rsidR="00511485">
        <w:instrText xml:space="preserve">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10</w:instrText>
      </w:r>
      <w:r w:rsidR="00511485">
        <w:rPr>
          <w:noProof/>
        </w:rPr>
        <w:fldChar w:fldCharType="end"/>
      </w:r>
      <w:r>
        <w:instrText>)</w:instrText>
      </w:r>
      <w:r>
        <w:fldChar w:fldCharType="end"/>
      </w:r>
    </w:p>
    <w:p w14:paraId="65D73962" w14:textId="77777777" w:rsidR="008C7882" w:rsidRDefault="008C7882" w:rsidP="008C7882">
      <w:r>
        <w:t>The second Piola-Kirchhoff stress can be derived from this:</w:t>
      </w:r>
    </w:p>
    <w:p w14:paraId="0CC158D2" w14:textId="74C7EFCC" w:rsidR="008C7882" w:rsidRDefault="008C7882" w:rsidP="008C7882">
      <w:pPr>
        <w:pStyle w:val="MTDisplayEquation"/>
      </w:pPr>
      <w:r>
        <w:tab/>
      </w:r>
      <w:r w:rsidR="00905817" w:rsidRPr="00905817">
        <w:rPr>
          <w:position w:val="-24"/>
        </w:rPr>
        <w:object w:dxaOrig="2560" w:dyaOrig="620" w14:anchorId="35A3580B">
          <v:shape id="_x0000_i2168" type="#_x0000_t75" style="width:128.4pt;height:30.55pt" o:ole="">
            <v:imagedata r:id="rId2312" o:title=""/>
          </v:shape>
          <o:OLEObject Type="Embed" ProgID="Equation.DSMT4" ShapeID="_x0000_i2168" DrawAspect="Content" ObjectID="_1494318260" r:id="rId231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11</w:instrText>
      </w:r>
      <w:r w:rsidR="00511485">
        <w:rPr>
          <w:noProof/>
        </w:rPr>
        <w:fldChar w:fldCharType="end"/>
      </w:r>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6A83E453" w:rsidR="004F6FB0" w:rsidRDefault="004F6FB0" w:rsidP="004F6FB0">
      <w:pPr>
        <w:pStyle w:val="MTDisplayEquation"/>
      </w:pPr>
      <w:r>
        <w:tab/>
      </w:r>
      <w:r w:rsidR="002E6B79" w:rsidRPr="00905817">
        <w:rPr>
          <w:position w:val="-24"/>
        </w:rPr>
        <w:object w:dxaOrig="2560" w:dyaOrig="620" w14:anchorId="288EF076">
          <v:shape id="_x0000_i2169" type="#_x0000_t75" style="width:128.4pt;height:30.55pt" o:ole="">
            <v:imagedata r:id="rId2314" o:title=""/>
          </v:shape>
          <o:OLEObject Type="Embed" ProgID="Equation.DSMT4" ShapeID="_x0000_i2169" DrawAspect="Content" ObjectID="_1494318261" r:id="rId2315"/>
        </w:object>
      </w:r>
      <w:r w:rsidR="006D761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12</w:instrText>
      </w:r>
      <w:r w:rsidR="00511485">
        <w:rPr>
          <w:noProof/>
        </w:rPr>
        <w:fldChar w:fldCharType="end"/>
      </w:r>
      <w:r>
        <w:instrText>)</w:instrText>
      </w:r>
      <w:r>
        <w:fldChar w:fldCharType="end"/>
      </w:r>
    </w:p>
    <w:p w14:paraId="5ACD0341" w14:textId="77777777" w:rsidR="00A447B3" w:rsidRDefault="008C7882" w:rsidP="008C7882">
      <w:pPr>
        <w:rPr>
          <w:ins w:id="1219"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20" w:author="Gerard" w:date="2014-08-27T22:11:00Z">
        <w:r w:rsidR="00A447B3">
          <w:t xml:space="preserve"> The Cauchy stress is</w:t>
        </w:r>
      </w:ins>
    </w:p>
    <w:p w14:paraId="0602C1CA" w14:textId="27C89654" w:rsidR="00A447B3" w:rsidRDefault="00A447B3">
      <w:pPr>
        <w:pStyle w:val="MTDisplayEquation"/>
        <w:pPrChange w:id="1221" w:author="Gerard" w:date="2014-08-27T22:11:00Z">
          <w:pPr/>
        </w:pPrChange>
      </w:pPr>
      <w:ins w:id="1222" w:author="Gerard" w:date="2014-08-27T22:11:00Z">
        <w:r>
          <w:tab/>
        </w:r>
      </w:ins>
      <w:r w:rsidR="00905817" w:rsidRPr="00905817">
        <w:rPr>
          <w:position w:val="-24"/>
        </w:rPr>
        <w:object w:dxaOrig="2680" w:dyaOrig="620" w14:anchorId="4CD4710F">
          <v:shape id="_x0000_i2170" type="#_x0000_t75" style="width:133.8pt;height:30.55pt" o:ole="">
            <v:imagedata r:id="rId2316" o:title=""/>
          </v:shape>
          <o:OLEObject Type="Embed" ProgID="Equation.DSMT4" ShapeID="_x0000_i2170" DrawAspect="Content" ObjectID="_1494318262" r:id="rId2317"/>
        </w:object>
      </w:r>
      <w:ins w:id="1223"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1224" w:author="Gerard" w:date="2015-05-06T12:49:00Z">
        <w:r>
          <w:fldChar w:fldCharType="end"/>
        </w:r>
      </w:del>
      <w:ins w:id="1225" w:author="Gerard" w:date="2014-08-27T22:11:00Z">
        <w:r>
          <w:instrText>(</w:instrText>
        </w:r>
        <w:r>
          <w:fldChar w:fldCharType="begin"/>
        </w:r>
        <w:r>
          <w:instrText xml:space="preserve"> SEQ MTSec \c \* Arabic \* MERGEFORMAT </w:instrText>
        </w:r>
      </w:ins>
      <w:r>
        <w:fldChar w:fldCharType="separate"/>
      </w:r>
      <w:ins w:id="1226" w:author="rawlins" w:date="2015-05-19T17:23:00Z">
        <w:r w:rsidR="00D3178E">
          <w:rPr>
            <w:noProof/>
          </w:rPr>
          <w:instrText>5</w:instrText>
        </w:r>
      </w:ins>
      <w:ins w:id="1227" w:author="Gerard" w:date="2014-08-27T22:11:00Z">
        <w:r>
          <w:fldChar w:fldCharType="end"/>
        </w:r>
        <w:r>
          <w:instrText>.</w:instrText>
        </w:r>
        <w:r>
          <w:fldChar w:fldCharType="begin"/>
        </w:r>
        <w:r>
          <w:instrText xml:space="preserve"> SEQ MTEqn \c \* Arabic \* MERGEFORMAT </w:instrText>
        </w:r>
      </w:ins>
      <w:r>
        <w:fldChar w:fldCharType="separate"/>
      </w:r>
      <w:ins w:id="1228" w:author="rawlins" w:date="2015-05-19T17:23:00Z">
        <w:r w:rsidR="00D3178E">
          <w:rPr>
            <w:noProof/>
          </w:rPr>
          <w:instrText>13</w:instrText>
        </w:r>
      </w:ins>
      <w:ins w:id="1229" w:author="Gerard" w:date="2014-08-27T22:11:00Z">
        <w:r>
          <w:fldChar w:fldCharType="end"/>
        </w:r>
        <w:r>
          <w:instrText>)</w:instrText>
        </w:r>
        <w:r>
          <w:fldChar w:fldCharType="end"/>
        </w:r>
      </w:ins>
    </w:p>
    <w:p w14:paraId="32D10873" w14:textId="59A96B4A" w:rsidR="008C7882" w:rsidRDefault="00A447B3" w:rsidP="008C7882">
      <w:pPr>
        <w:rPr>
          <w:ins w:id="1230" w:author="Gerard" w:date="2014-08-27T22:16:00Z"/>
        </w:rPr>
      </w:pPr>
      <w:ins w:id="1231" w:author="Gerard" w:date="2014-08-27T22:15:00Z">
        <w:r>
          <w:t xml:space="preserve">where </w:t>
        </w:r>
      </w:ins>
      <w:r w:rsidR="00905817" w:rsidRPr="00905817">
        <w:rPr>
          <w:position w:val="-14"/>
        </w:rPr>
        <w:object w:dxaOrig="1719" w:dyaOrig="400" w14:anchorId="4A7787E2">
          <v:shape id="_x0000_i2171" type="#_x0000_t75" style="width:86.25pt;height:19.7pt" o:ole="">
            <v:imagedata r:id="rId2318" o:title=""/>
          </v:shape>
          <o:OLEObject Type="Embed" ProgID="Equation.DSMT4" ShapeID="_x0000_i2171" DrawAspect="Content" ObjectID="_1494318263" r:id="rId2319"/>
        </w:object>
      </w:r>
      <w:ins w:id="1232" w:author="Gerard" w:date="2014-08-27T22:15:00Z">
        <w:r>
          <w:t xml:space="preserve"> , whereas the spatial elasticity tensor is</w:t>
        </w:r>
      </w:ins>
    </w:p>
    <w:p w14:paraId="183DE1BF" w14:textId="0CE7FF42" w:rsidR="00A447B3" w:rsidRDefault="00A447B3">
      <w:pPr>
        <w:pStyle w:val="MTDisplayEquation"/>
        <w:pPrChange w:id="1233" w:author="Gerard" w:date="2014-08-27T22:16:00Z">
          <w:pPr/>
        </w:pPrChange>
      </w:pPr>
      <w:ins w:id="1234" w:author="Gerard" w:date="2014-08-27T22:16:00Z">
        <w:r>
          <w:tab/>
        </w:r>
      </w:ins>
      <w:r w:rsidR="00905817" w:rsidRPr="00905817">
        <w:rPr>
          <w:position w:val="-24"/>
        </w:rPr>
        <w:object w:dxaOrig="2340" w:dyaOrig="620" w14:anchorId="5E328A41">
          <v:shape id="_x0000_i2172" type="#_x0000_t75" style="width:116.85pt;height:30.55pt" o:ole="">
            <v:imagedata r:id="rId2320" o:title=""/>
          </v:shape>
          <o:OLEObject Type="Embed" ProgID="Equation.DSMT4" ShapeID="_x0000_i2172" DrawAspect="Content" ObjectID="_1494318264" r:id="rId2321"/>
        </w:object>
      </w:r>
      <w:ins w:id="1235"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1236" w:author="Gerard" w:date="2015-05-06T12:49:00Z">
        <w:r>
          <w:fldChar w:fldCharType="end"/>
        </w:r>
      </w:del>
      <w:ins w:id="1237" w:author="Gerard" w:date="2014-08-27T22:16:00Z">
        <w:r>
          <w:instrText>(</w:instrText>
        </w:r>
        <w:r>
          <w:fldChar w:fldCharType="begin"/>
        </w:r>
        <w:r>
          <w:instrText xml:space="preserve"> SEQ MTSec \c \* Arabic \* MERGEFORMAT </w:instrText>
        </w:r>
      </w:ins>
      <w:r>
        <w:fldChar w:fldCharType="separate"/>
      </w:r>
      <w:ins w:id="1238" w:author="rawlins" w:date="2015-05-19T17:23:00Z">
        <w:r w:rsidR="00D3178E">
          <w:rPr>
            <w:noProof/>
          </w:rPr>
          <w:instrText>5</w:instrText>
        </w:r>
      </w:ins>
      <w:ins w:id="1239" w:author="Gerard" w:date="2014-08-27T22:16:00Z">
        <w:r>
          <w:fldChar w:fldCharType="end"/>
        </w:r>
        <w:r>
          <w:instrText>.</w:instrText>
        </w:r>
        <w:r>
          <w:fldChar w:fldCharType="begin"/>
        </w:r>
        <w:r>
          <w:instrText xml:space="preserve"> SEQ MTEqn \c \* Arabic \* MERGEFORMAT </w:instrText>
        </w:r>
      </w:ins>
      <w:r>
        <w:fldChar w:fldCharType="separate"/>
      </w:r>
      <w:ins w:id="1240" w:author="rawlins" w:date="2015-05-19T17:23:00Z">
        <w:r w:rsidR="00D3178E">
          <w:rPr>
            <w:noProof/>
          </w:rPr>
          <w:instrText>14</w:instrText>
        </w:r>
      </w:ins>
      <w:ins w:id="1241" w:author="Gerard" w:date="2014-08-27T22:16:00Z">
        <w:r>
          <w:fldChar w:fldCharType="end"/>
        </w:r>
        <w:r>
          <w:instrText>)</w:instrText>
        </w:r>
        <w:r>
          <w:fldChar w:fldCharType="end"/>
        </w:r>
      </w:ins>
    </w:p>
    <w:p w14:paraId="190A182F" w14:textId="77777777" w:rsidR="004979AD" w:rsidRDefault="004979AD" w:rsidP="004979AD">
      <w:pPr>
        <w:pStyle w:val="Heading3"/>
      </w:pPr>
      <w:bookmarkStart w:id="1242" w:name="_Toc289032575"/>
      <w:r>
        <w:t>Orthotropic Elasticity</w:t>
      </w:r>
      <w:bookmarkEnd w:id="1242"/>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3446EC2" w:rsidR="004979AD" w:rsidRDefault="004979AD" w:rsidP="004979AD">
      <w:pPr>
        <w:pStyle w:val="MTDisplayEquation"/>
      </w:pPr>
      <w:r>
        <w:tab/>
      </w:r>
      <w:r w:rsidR="00905817" w:rsidRPr="00905817">
        <w:rPr>
          <w:position w:val="-28"/>
        </w:rPr>
        <w:object w:dxaOrig="4320" w:dyaOrig="680" w14:anchorId="7C0FEAAB">
          <v:shape id="_x0000_i2173" type="#_x0000_t75" style="width:3in;height:34.65pt" o:ole="">
            <v:imagedata r:id="rId2322" o:title=""/>
          </v:shape>
          <o:OLEObject Type="Embed" ProgID="Equation.DSMT4" ShapeID="_x0000_i2173" DrawAspect="Content" ObjectID="_1494318265" r:id="rId2323"/>
        </w:object>
      </w:r>
      <w:r w:rsidR="00E903D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w:instrText>
      </w:r>
      <w:r w:rsidR="00511485">
        <w:instrText xml:space="preserve">*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243" w:author="rawlins" w:date="2015-05-19T17:23:00Z">
        <w:r w:rsidR="00D3178E">
          <w:rPr>
            <w:noProof/>
          </w:rPr>
          <w:instrText>15</w:instrText>
        </w:r>
      </w:ins>
      <w:ins w:id="1244" w:author="Gerard" w:date="2015-05-06T12:49:00Z">
        <w:del w:id="1245" w:author="rawlins" w:date="2015-05-19T16:10:00Z">
          <w:r w:rsidR="00E3755C" w:rsidDel="00752FD5">
            <w:rPr>
              <w:noProof/>
            </w:rPr>
            <w:delInstrText>15</w:delInstrText>
          </w:r>
        </w:del>
      </w:ins>
      <w:del w:id="1246" w:author="rawlins" w:date="2015-05-19T16:10:00Z">
        <w:r w:rsidR="00567B45" w:rsidDel="00752FD5">
          <w:rPr>
            <w:noProof/>
          </w:rPr>
          <w:delInstrText>13</w:delInstrText>
        </w:r>
      </w:del>
      <w:r w:rsidR="00511485">
        <w:rPr>
          <w:noProof/>
        </w:rPr>
        <w:fldChar w:fldCharType="end"/>
      </w:r>
      <w:r>
        <w:instrText>)</w:instrText>
      </w:r>
      <w:r>
        <w:fldChar w:fldCharType="end"/>
      </w:r>
    </w:p>
    <w:p w14:paraId="0D01F96D" w14:textId="335AA07D" w:rsidR="00067FF4" w:rsidRDefault="00E903D4" w:rsidP="004979AD">
      <w:r>
        <w:t xml:space="preserve">where </w:t>
      </w:r>
      <w:r w:rsidR="00905817" w:rsidRPr="00905817">
        <w:rPr>
          <w:position w:val="-12"/>
        </w:rPr>
        <w:object w:dxaOrig="1280" w:dyaOrig="380" w14:anchorId="22012A8E">
          <v:shape id="_x0000_i2174" type="#_x0000_t75" style="width:63.85pt;height:19pt" o:ole="">
            <v:imagedata r:id="rId2324" o:title=""/>
          </v:shape>
          <o:OLEObject Type="Embed" ProgID="Equation.DSMT4" ShapeID="_x0000_i2174" DrawAspect="Content" ObjectID="_1494318266" r:id="rId2325"/>
        </w:object>
      </w:r>
      <w:r>
        <w:t xml:space="preserve"> is the structural tensor corresponding to one of the three mutually orthogonal planes of symmetry whose unit outward normal is </w:t>
      </w:r>
      <w:r w:rsidR="00905817" w:rsidRPr="00905817">
        <w:rPr>
          <w:position w:val="-12"/>
        </w:rPr>
        <w:object w:dxaOrig="279" w:dyaOrig="380" w14:anchorId="1CD7E7E7">
          <v:shape id="_x0000_i2175" type="#_x0000_t75" style="width:14.25pt;height:19pt" o:ole="">
            <v:imagedata r:id="rId2326" o:title=""/>
          </v:shape>
          <o:OLEObject Type="Embed" ProgID="Equation.DSMT4" ShapeID="_x0000_i2175" DrawAspect="Content" ObjectID="_1494318267" r:id="rId2327"/>
        </w:object>
      </w:r>
      <w:r>
        <w:t xml:space="preserve"> (</w:t>
      </w:r>
      <w:r w:rsidR="00905817" w:rsidRPr="00905817">
        <w:rPr>
          <w:position w:val="-12"/>
        </w:rPr>
        <w:object w:dxaOrig="1140" w:dyaOrig="380" w14:anchorId="66D30F4F">
          <v:shape id="_x0000_i2176" type="#_x0000_t75" style="width:57.05pt;height:19pt" o:ole="">
            <v:imagedata r:id="rId2328" o:title=""/>
          </v:shape>
          <o:OLEObject Type="Embed" ProgID="Equation.DSMT4" ShapeID="_x0000_i2176" DrawAspect="Content" ObjectID="_1494318268" r:id="rId2329"/>
        </w:object>
      </w:r>
      <w:r>
        <w:t xml:space="preserve">). The material constants are the three shear moduli </w:t>
      </w:r>
      <w:r w:rsidR="00905817" w:rsidRPr="00905817">
        <w:rPr>
          <w:position w:val="-12"/>
        </w:rPr>
        <w:object w:dxaOrig="300" w:dyaOrig="360" w14:anchorId="0136DDE2">
          <v:shape id="_x0000_i2177" type="#_x0000_t75" style="width:14.95pt;height:19pt" o:ole="">
            <v:imagedata r:id="rId2330" o:title=""/>
          </v:shape>
          <o:OLEObject Type="Embed" ProgID="Equation.DSMT4" ShapeID="_x0000_i2177" DrawAspect="Content" ObjectID="_1494318269" r:id="rId2331"/>
        </w:object>
      </w:r>
      <w:r w:rsidR="00067FF4">
        <w:t xml:space="preserve"> and six moduli </w:t>
      </w:r>
      <w:r w:rsidR="00905817" w:rsidRPr="00905817">
        <w:rPr>
          <w:position w:val="-12"/>
        </w:rPr>
        <w:object w:dxaOrig="340" w:dyaOrig="360" w14:anchorId="58582D3F">
          <v:shape id="_x0000_i2178" type="#_x0000_t75" style="width:17pt;height:19pt" o:ole="">
            <v:imagedata r:id="rId2332" o:title=""/>
          </v:shape>
          <o:OLEObject Type="Embed" ProgID="Equation.DSMT4" ShapeID="_x0000_i2178" DrawAspect="Content" ObjectID="_1494318270" r:id="rId2333"/>
        </w:object>
      </w:r>
      <w:r w:rsidR="00067FF4">
        <w:t xml:space="preserve">, where </w:t>
      </w:r>
      <w:r w:rsidR="00905817" w:rsidRPr="00905817">
        <w:rPr>
          <w:position w:val="-12"/>
        </w:rPr>
        <w:object w:dxaOrig="880" w:dyaOrig="360" w14:anchorId="1B1DED36">
          <v:shape id="_x0000_i2179" type="#_x0000_t75" style="width:44.15pt;height:19pt" o:ole="">
            <v:imagedata r:id="rId2334" o:title=""/>
          </v:shape>
          <o:OLEObject Type="Embed" ProgID="Equation.DSMT4" ShapeID="_x0000_i2179" DrawAspect="Content" ObjectID="_1494318271" r:id="rId2335"/>
        </w:object>
      </w:r>
      <w:r w:rsidR="00067FF4">
        <w:t xml:space="preserve">.  They may be related to the Young’s moduli </w:t>
      </w:r>
      <w:r w:rsidR="00905817" w:rsidRPr="00905817">
        <w:rPr>
          <w:position w:val="-12"/>
        </w:rPr>
        <w:object w:dxaOrig="300" w:dyaOrig="360" w14:anchorId="487F2877">
          <v:shape id="_x0000_i2180" type="#_x0000_t75" style="width:14.95pt;height:19pt" o:ole="">
            <v:imagedata r:id="rId2336" o:title=""/>
          </v:shape>
          <o:OLEObject Type="Embed" ProgID="Equation.DSMT4" ShapeID="_x0000_i2180" DrawAspect="Content" ObjectID="_1494318272" r:id="rId2337"/>
        </w:object>
      </w:r>
      <w:r w:rsidR="00067FF4">
        <w:t xml:space="preserve">, shear moduli </w:t>
      </w:r>
      <w:r w:rsidR="00905817" w:rsidRPr="00905817">
        <w:rPr>
          <w:position w:val="-12"/>
        </w:rPr>
        <w:object w:dxaOrig="380" w:dyaOrig="360" w14:anchorId="3CE99EEC">
          <v:shape id="_x0000_i2181" type="#_x0000_t75" style="width:19pt;height:19pt" o:ole="">
            <v:imagedata r:id="rId2338" o:title=""/>
          </v:shape>
          <o:OLEObject Type="Embed" ProgID="Equation.DSMT4" ShapeID="_x0000_i2181" DrawAspect="Content" ObjectID="_1494318273" r:id="rId2339"/>
        </w:object>
      </w:r>
      <w:r w:rsidR="00067FF4">
        <w:t xml:space="preserve"> and Poisson’s ratios </w:t>
      </w:r>
      <w:r w:rsidR="00905817" w:rsidRPr="00905817">
        <w:rPr>
          <w:position w:val="-12"/>
        </w:rPr>
        <w:object w:dxaOrig="340" w:dyaOrig="360" w14:anchorId="6990B747">
          <v:shape id="_x0000_i2182" type="#_x0000_t75" style="width:17pt;height:19pt" o:ole="">
            <v:imagedata r:id="rId2340" o:title=""/>
          </v:shape>
          <o:OLEObject Type="Embed" ProgID="Equation.DSMT4" ShapeID="_x0000_i2182" DrawAspect="Content" ObjectID="_1494318274" r:id="rId2341"/>
        </w:object>
      </w:r>
      <w:r w:rsidR="00067FF4">
        <w:t xml:space="preserve"> via</w:t>
      </w:r>
    </w:p>
    <w:p w14:paraId="1FCA8F16" w14:textId="425A6233" w:rsidR="00067FF4" w:rsidRDefault="00067FF4" w:rsidP="00CB13D9">
      <w:pPr>
        <w:pStyle w:val="MTDisplayEquation"/>
      </w:pPr>
      <w:r>
        <w:lastRenderedPageBreak/>
        <w:tab/>
      </w:r>
      <w:r w:rsidR="00905817" w:rsidRPr="00905817">
        <w:rPr>
          <w:position w:val="-236"/>
        </w:rPr>
        <w:object w:dxaOrig="7640" w:dyaOrig="4840" w14:anchorId="6266351D">
          <v:shape id="_x0000_i2183" type="#_x0000_t75" style="width:381.75pt;height:241.8pt" o:ole="">
            <v:imagedata r:id="rId2342" o:title=""/>
          </v:shape>
          <o:OLEObject Type="Embed" ProgID="Equation.DSMT4" ShapeID="_x0000_i2183" DrawAspect="Content" ObjectID="_1494318275" r:id="rId2343"/>
        </w:object>
      </w:r>
      <w:r>
        <w:t xml:space="preserve"> </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247" w:author="rawlins" w:date="2015-05-19T17:23:00Z">
        <w:r w:rsidR="00D3178E">
          <w:rPr>
            <w:noProof/>
          </w:rPr>
          <w:instrText>16</w:instrText>
        </w:r>
      </w:ins>
      <w:ins w:id="1248" w:author="Gerard" w:date="2015-05-06T12:49:00Z">
        <w:del w:id="1249" w:author="rawlins" w:date="2015-05-19T16:10:00Z">
          <w:r w:rsidR="00E3755C" w:rsidDel="00752FD5">
            <w:rPr>
              <w:noProof/>
            </w:rPr>
            <w:delInstrText>16</w:delInstrText>
          </w:r>
        </w:del>
      </w:ins>
      <w:del w:id="1250" w:author="rawlins" w:date="2015-05-19T16:10:00Z">
        <w:r w:rsidR="00567B45" w:rsidDel="00752FD5">
          <w:rPr>
            <w:noProof/>
          </w:rPr>
          <w:delInstrText>14</w:delInstrText>
        </w:r>
      </w:del>
      <w:r w:rsidR="00511485">
        <w:rPr>
          <w:noProof/>
        </w:rPr>
        <w:fldChar w:fldCharType="end"/>
      </w:r>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00351B34" w:rsidR="004979AD" w:rsidRDefault="004979AD" w:rsidP="004979AD">
      <w:pPr>
        <w:pStyle w:val="MTDisplayEquation"/>
      </w:pPr>
      <w:r>
        <w:tab/>
      </w:r>
      <w:r w:rsidR="00905817" w:rsidRPr="00905817">
        <w:rPr>
          <w:position w:val="-62"/>
        </w:rPr>
        <w:object w:dxaOrig="3960" w:dyaOrig="1359" w14:anchorId="3DEF66BB">
          <v:shape id="_x0000_i2184" type="#_x0000_t75" style="width:198.35pt;height:67.9pt" o:ole="">
            <v:imagedata r:id="rId2344" o:title=""/>
          </v:shape>
          <o:OLEObject Type="Embed" ProgID="Equation.DSMT4" ShapeID="_x0000_i2184" DrawAspect="Content" ObjectID="_1494318276" r:id="rId234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w:instrText>
      </w:r>
      <w:r w:rsidR="00511485">
        <w:instrText xml:space="preserve">\*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251" w:author="rawlins" w:date="2015-05-19T17:23:00Z">
        <w:r w:rsidR="00D3178E">
          <w:rPr>
            <w:noProof/>
          </w:rPr>
          <w:instrText>17</w:instrText>
        </w:r>
      </w:ins>
      <w:ins w:id="1252" w:author="Gerard" w:date="2015-05-06T12:49:00Z">
        <w:del w:id="1253" w:author="rawlins" w:date="2015-05-19T16:10:00Z">
          <w:r w:rsidR="00E3755C" w:rsidDel="00752FD5">
            <w:rPr>
              <w:noProof/>
            </w:rPr>
            <w:delInstrText>17</w:delInstrText>
          </w:r>
        </w:del>
      </w:ins>
      <w:del w:id="1254" w:author="rawlins" w:date="2015-05-19T16:10:00Z">
        <w:r w:rsidR="00567B45" w:rsidDel="00752FD5">
          <w:rPr>
            <w:noProof/>
          </w:rPr>
          <w:delInstrText>15</w:delInstrText>
        </w:r>
      </w:del>
      <w:r w:rsidR="00511485">
        <w:rPr>
          <w:noProof/>
        </w:rPr>
        <w:fldChar w:fldCharType="end"/>
      </w:r>
      <w:r>
        <w:instrText>)</w:instrText>
      </w:r>
      <w:r>
        <w:fldChar w:fldCharType="end"/>
      </w:r>
    </w:p>
    <w:p w14:paraId="61F4A7FF" w14:textId="52931926"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905817" w:rsidRPr="00905817">
        <w:rPr>
          <w:position w:val="-4"/>
        </w:rPr>
        <w:object w:dxaOrig="240" w:dyaOrig="260" w14:anchorId="08B47F60">
          <v:shape id="_x0000_i2185" type="#_x0000_t75" style="width:12.25pt;height:12.9pt" o:ole="">
            <v:imagedata r:id="rId2346" o:title=""/>
          </v:shape>
          <o:OLEObject Type="Embed" ProgID="Equation.DSMT4" ShapeID="_x0000_i2185" DrawAspect="Content" ObjectID="_1494318277" r:id="rId2347"/>
        </w:object>
      </w:r>
      <w:r>
        <w:t>. The material elasticity tensor is then given by,</w:t>
      </w:r>
    </w:p>
    <w:p w14:paraId="01DDD9FA" w14:textId="10824B26" w:rsidR="004979AD" w:rsidRPr="006B4CAD" w:rsidRDefault="004979AD" w:rsidP="004979AD">
      <w:pPr>
        <w:pStyle w:val="MTDisplayEquation"/>
        <w:rPr>
          <w:position w:val="-28"/>
          <w:rPrChange w:id="1255" w:author="Gerard" w:date="2014-08-27T22:47:00Z">
            <w:rPr/>
          </w:rPrChange>
        </w:rPr>
      </w:pPr>
      <w:r>
        <w:tab/>
      </w:r>
      <w:r w:rsidR="002E6B79" w:rsidRPr="00905817">
        <w:rPr>
          <w:position w:val="-28"/>
        </w:rPr>
        <w:object w:dxaOrig="6340" w:dyaOrig="680" w14:anchorId="676AAD61">
          <v:shape id="_x0000_i2186" type="#_x0000_t75" style="width:317.9pt;height:34.65pt" o:ole="">
            <v:imagedata r:id="rId2348" o:title=""/>
          </v:shape>
          <o:OLEObject Type="Embed" ProgID="Equation.DSMT4" ShapeID="_x0000_i2186" DrawAspect="Content" ObjectID="_1494318278" r:id="rId2349"/>
        </w:object>
      </w:r>
      <w:del w:id="1256" w:author="Gerard" w:date="2014-08-27T22:47:00Z">
        <w:r w:rsidR="006E0743" w:rsidDel="006B4CAD">
          <w:delText>.</w:delText>
        </w:r>
      </w:del>
      <w:ins w:id="1257" w:author="Gerard" w:date="2014-08-27T22:47:00Z">
        <w:r w:rsidR="006B4CAD">
          <w:t>.</w:t>
        </w:r>
      </w:ins>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258" w:author="rawlins" w:date="2015-05-19T17:23:00Z">
        <w:r w:rsidR="00D3178E">
          <w:rPr>
            <w:noProof/>
          </w:rPr>
          <w:instrText>18</w:instrText>
        </w:r>
      </w:ins>
      <w:ins w:id="1259" w:author="Gerard" w:date="2015-05-06T12:49:00Z">
        <w:del w:id="1260" w:author="rawlins" w:date="2015-05-19T16:10:00Z">
          <w:r w:rsidR="00E3755C" w:rsidDel="00752FD5">
            <w:rPr>
              <w:noProof/>
            </w:rPr>
            <w:delInstrText>18</w:delInstrText>
          </w:r>
        </w:del>
      </w:ins>
      <w:del w:id="1261" w:author="rawlins" w:date="2015-05-19T16:10:00Z">
        <w:r w:rsidR="00567B45" w:rsidDel="00752FD5">
          <w:rPr>
            <w:noProof/>
          </w:rPr>
          <w:delInstrText>16</w:delInstrText>
        </w:r>
      </w:del>
      <w:r w:rsidR="00511485">
        <w:rPr>
          <w:noProof/>
        </w:rPr>
        <w:fldChar w:fldCharType="end"/>
      </w:r>
      <w:r>
        <w:instrText>)</w:instrText>
      </w:r>
      <w:r>
        <w:fldChar w:fldCharType="end"/>
      </w:r>
    </w:p>
    <w:p w14:paraId="37000B5C" w14:textId="6A43AB4E" w:rsidR="004979AD" w:rsidRDefault="004979AD" w:rsidP="004979AD">
      <w:pPr>
        <w:rPr>
          <w:ins w:id="1262"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1263" w:author="Gerard" w:date="2014-08-27T22:32:00Z">
        <w:r w:rsidR="00D41B2F">
          <w:t xml:space="preserve"> The Cauchy stress is</w:t>
        </w:r>
      </w:ins>
    </w:p>
    <w:p w14:paraId="410FAECB" w14:textId="17CEF4D3" w:rsidR="00D41B2F" w:rsidRDefault="00D41B2F">
      <w:pPr>
        <w:pStyle w:val="MTDisplayEquation"/>
        <w:rPr>
          <w:ins w:id="1264" w:author="Gerard" w:date="2014-08-27T22:43:00Z"/>
        </w:rPr>
        <w:pPrChange w:id="1265" w:author="Gerard" w:date="2014-08-27T22:32:00Z">
          <w:pPr/>
        </w:pPrChange>
      </w:pPr>
      <w:ins w:id="1266" w:author="Gerard" w:date="2014-08-27T22:32:00Z">
        <w:r>
          <w:tab/>
        </w:r>
      </w:ins>
      <w:r w:rsidR="00905817" w:rsidRPr="00905817">
        <w:rPr>
          <w:position w:val="-62"/>
        </w:rPr>
        <w:object w:dxaOrig="4500" w:dyaOrig="1359" w14:anchorId="3F844481">
          <v:shape id="_x0000_i2187" type="#_x0000_t75" style="width:225.5pt;height:67.9pt" o:ole="">
            <v:imagedata r:id="rId2350" o:title=""/>
          </v:shape>
          <o:OLEObject Type="Embed" ProgID="Equation.DSMT4" ShapeID="_x0000_i2187" DrawAspect="Content" ObjectID="_1494318279" r:id="rId2351"/>
        </w:object>
      </w:r>
      <w:ins w:id="1267" w:author="Gerard" w:date="2014-08-27T22:32:00Z">
        <w:r>
          <w:t xml:space="preserve"> </w:t>
        </w:r>
        <w:r>
          <w:tab/>
        </w:r>
      </w:ins>
      <w:ins w:id="1268" w:author="rawlins" w:date="2015-05-19T15:52: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69" w:author="rawlins" w:date="2015-05-19T17:23:00Z">
        <w:r w:rsidR="00D3178E">
          <w:rPr>
            <w:noProof/>
          </w:rPr>
          <w:instrText>5</w:instrText>
        </w:r>
      </w:ins>
      <w:ins w:id="1270" w:author="rawlins" w:date="2015-05-19T15:52: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71" w:author="rawlins" w:date="2015-05-19T17:23:00Z">
        <w:r w:rsidR="00D3178E">
          <w:rPr>
            <w:noProof/>
          </w:rPr>
          <w:instrText>19</w:instrText>
        </w:r>
      </w:ins>
      <w:ins w:id="1272" w:author="rawlins" w:date="2015-05-19T15:52:00Z">
        <w:r w:rsidR="00FE64EB">
          <w:fldChar w:fldCharType="end"/>
        </w:r>
        <w:r w:rsidR="00FE64EB">
          <w:instrText>)</w:instrText>
        </w:r>
        <w:r w:rsidR="00FE64EB">
          <w:fldChar w:fldCharType="end"/>
        </w:r>
      </w:ins>
      <w:ins w:id="1273" w:author="Gerard" w:date="2014-08-27T22:32:00Z">
        <w:del w:id="1274"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275" w:author="rawlins" w:date="2015-05-19T15:53:00Z">
        <w:r w:rsidDel="00FE64EB">
          <w:fldChar w:fldCharType="end"/>
        </w:r>
      </w:del>
      <w:ins w:id="1276" w:author="Gerard" w:date="2014-08-27T22:32:00Z">
        <w:del w:id="1277" w:author="rawlins" w:date="2015-05-19T15:53:00Z">
          <w:r w:rsidDel="00FE64EB">
            <w:delInstrText>(</w:delInstrText>
          </w:r>
          <w:r w:rsidDel="00FE64EB">
            <w:fldChar w:fldCharType="begin"/>
          </w:r>
          <w:r w:rsidDel="00FE64EB">
            <w:delInstrText xml:space="preserve"> SEQ MTSec \c \* Arabic \* MERGEFORMAT </w:delInstrText>
          </w:r>
        </w:del>
      </w:ins>
      <w:del w:id="1278" w:author="rawlins" w:date="2015-05-19T15:53:00Z">
        <w:r w:rsidDel="00FE64EB">
          <w:fldChar w:fldCharType="separate"/>
        </w:r>
      </w:del>
      <w:ins w:id="1279" w:author="Gerard" w:date="2015-05-06T12:49:00Z">
        <w:del w:id="1280" w:author="rawlins" w:date="2015-05-19T15:53:00Z">
          <w:r w:rsidR="00E3755C" w:rsidDel="00FE64EB">
            <w:rPr>
              <w:noProof/>
            </w:rPr>
            <w:delInstrText>5</w:delInstrText>
          </w:r>
        </w:del>
      </w:ins>
      <w:ins w:id="1281" w:author="Gerard" w:date="2014-08-27T22:32:00Z">
        <w:del w:id="1282"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283" w:author="rawlins" w:date="2015-05-19T15:53:00Z">
        <w:r w:rsidDel="00FE64EB">
          <w:fldChar w:fldCharType="separate"/>
        </w:r>
      </w:del>
      <w:ins w:id="1284" w:author="Gerard" w:date="2015-05-06T12:49:00Z">
        <w:del w:id="1285" w:author="rawlins" w:date="2015-05-19T15:53:00Z">
          <w:r w:rsidR="00E3755C" w:rsidDel="00FE64EB">
            <w:rPr>
              <w:noProof/>
            </w:rPr>
            <w:delInstrText>19</w:delInstrText>
          </w:r>
        </w:del>
      </w:ins>
      <w:ins w:id="1286" w:author="Gerard" w:date="2014-08-27T22:32:00Z">
        <w:del w:id="1287" w:author="rawlins" w:date="2015-05-19T15:53:00Z">
          <w:r w:rsidDel="00FE64EB">
            <w:fldChar w:fldCharType="end"/>
          </w:r>
          <w:r w:rsidDel="00FE64EB">
            <w:delInstrText>)</w:delInstrText>
          </w:r>
          <w:r w:rsidDel="00FE64EB">
            <w:fldChar w:fldCharType="end"/>
          </w:r>
        </w:del>
      </w:ins>
    </w:p>
    <w:p w14:paraId="11D04B39" w14:textId="561A5C44" w:rsidR="00C67E37" w:rsidRDefault="00C67E37" w:rsidP="00C67E37">
      <w:pPr>
        <w:rPr>
          <w:ins w:id="1288" w:author="Gerard" w:date="2014-08-27T22:45:00Z"/>
        </w:rPr>
      </w:pPr>
      <w:ins w:id="1289" w:author="Gerard" w:date="2014-08-27T22:43:00Z">
        <w:r>
          <w:t xml:space="preserve">where </w:t>
        </w:r>
      </w:ins>
      <w:r w:rsidR="00905817" w:rsidRPr="00905817">
        <w:rPr>
          <w:position w:val="-12"/>
        </w:rPr>
        <w:object w:dxaOrig="1520" w:dyaOrig="380" w14:anchorId="27807ACE">
          <v:shape id="_x0000_i2188" type="#_x0000_t75" style="width:76.1pt;height:19pt" o:ole="">
            <v:imagedata r:id="rId2352" o:title=""/>
          </v:shape>
          <o:OLEObject Type="Embed" ProgID="Equation.DSMT4" ShapeID="_x0000_i2188" DrawAspect="Content" ObjectID="_1494318280" r:id="rId2353"/>
        </w:object>
      </w:r>
      <w:ins w:id="1290" w:author="Gerard" w:date="2014-08-27T22:44:00Z">
        <w:r>
          <w:t xml:space="preserve"> </w:t>
        </w:r>
        <w:r w:rsidR="006B4CAD">
          <w:t xml:space="preserve"> and the spatial elasticity tensor is</w:t>
        </w:r>
      </w:ins>
    </w:p>
    <w:p w14:paraId="43C0C871" w14:textId="710179DF" w:rsidR="006B4CAD" w:rsidRPr="00C67E37" w:rsidRDefault="006B4CAD">
      <w:pPr>
        <w:pStyle w:val="MTDisplayEquation"/>
        <w:pPrChange w:id="1291" w:author="Gerard" w:date="2014-08-27T22:45:00Z">
          <w:pPr/>
        </w:pPrChange>
      </w:pPr>
      <w:ins w:id="1292" w:author="Gerard" w:date="2014-08-27T22:45:00Z">
        <w:r>
          <w:tab/>
        </w:r>
      </w:ins>
      <w:r w:rsidR="00905817" w:rsidRPr="00905817">
        <w:rPr>
          <w:position w:val="-28"/>
        </w:rPr>
        <w:object w:dxaOrig="5960" w:dyaOrig="680" w14:anchorId="0AE4462B">
          <v:shape id="_x0000_i2189" type="#_x0000_t75" style="width:298.2pt;height:34.65pt" o:ole="">
            <v:imagedata r:id="rId2354" o:title=""/>
          </v:shape>
          <o:OLEObject Type="Embed" ProgID="Equation.DSMT4" ShapeID="_x0000_i2189" DrawAspect="Content" ObjectID="_1494318281" r:id="rId2355"/>
        </w:object>
      </w:r>
      <w:ins w:id="1293" w:author="Gerard" w:date="2014-08-27T22:45:00Z">
        <w:r>
          <w:t xml:space="preserve"> </w:t>
        </w:r>
        <w:r>
          <w:tab/>
        </w:r>
      </w:ins>
      <w:ins w:id="1294" w:author="rawlins" w:date="2015-05-19T15:53:00Z">
        <w:r w:rsidR="00FE64EB">
          <w:fldChar w:fldCharType="begin"/>
        </w:r>
        <w:r w:rsidR="00FE64EB">
          <w:instrText xml:space="preserve"> MACROBUTTON MTPlaceRef \* MERGEFORMAT </w:instrText>
        </w:r>
        <w:r w:rsidR="00FE64EB">
          <w:fldChar w:fldCharType="begin"/>
        </w:r>
        <w:r w:rsidR="00FE64EB">
          <w:instrText xml:space="preserve"> SEQ MTEqn \h \* MERGEFORMAT </w:instrText>
        </w:r>
        <w:r w:rsidR="00FE64EB">
          <w:fldChar w:fldCharType="end"/>
        </w:r>
        <w:r w:rsidR="00FE64EB">
          <w:instrText>(</w:instrText>
        </w:r>
        <w:r w:rsidR="00FE64EB">
          <w:fldChar w:fldCharType="begin"/>
        </w:r>
        <w:r w:rsidR="00FE64EB">
          <w:instrText xml:space="preserve"> SEQ MTSec \c \* Arabic \* MERGEFORMAT </w:instrText>
        </w:r>
      </w:ins>
      <w:r w:rsidR="00FE64EB">
        <w:fldChar w:fldCharType="separate"/>
      </w:r>
      <w:ins w:id="1295" w:author="rawlins" w:date="2015-05-19T17:23:00Z">
        <w:r w:rsidR="00D3178E">
          <w:rPr>
            <w:noProof/>
          </w:rPr>
          <w:instrText>5</w:instrText>
        </w:r>
      </w:ins>
      <w:ins w:id="1296" w:author="rawlins" w:date="2015-05-19T15:53:00Z">
        <w:r w:rsidR="00FE64EB">
          <w:fldChar w:fldCharType="end"/>
        </w:r>
        <w:r w:rsidR="00FE64EB">
          <w:instrText>.</w:instrText>
        </w:r>
        <w:r w:rsidR="00FE64EB">
          <w:fldChar w:fldCharType="begin"/>
        </w:r>
        <w:r w:rsidR="00FE64EB">
          <w:instrText xml:space="preserve"> SEQ MTEqn \c \* Arabic \* MERGEFORMAT </w:instrText>
        </w:r>
      </w:ins>
      <w:r w:rsidR="00FE64EB">
        <w:fldChar w:fldCharType="separate"/>
      </w:r>
      <w:ins w:id="1297" w:author="rawlins" w:date="2015-05-19T17:23:00Z">
        <w:r w:rsidR="00D3178E">
          <w:rPr>
            <w:noProof/>
          </w:rPr>
          <w:instrText>20</w:instrText>
        </w:r>
      </w:ins>
      <w:ins w:id="1298" w:author="rawlins" w:date="2015-05-19T15:53:00Z">
        <w:r w:rsidR="00FE64EB">
          <w:fldChar w:fldCharType="end"/>
        </w:r>
        <w:r w:rsidR="00FE64EB">
          <w:instrText>)</w:instrText>
        </w:r>
        <w:r w:rsidR="00FE64EB">
          <w:fldChar w:fldCharType="end"/>
        </w:r>
      </w:ins>
      <w:ins w:id="1299" w:author="Gerard" w:date="2014-08-27T22:45:00Z">
        <w:del w:id="1300" w:author="rawlins" w:date="2015-05-19T15:53:00Z">
          <w:r w:rsidDel="00FE64EB">
            <w:fldChar w:fldCharType="begin"/>
          </w:r>
          <w:r w:rsidDel="00FE64EB">
            <w:delInstrText xml:space="preserve"> MACROBUTTON MTPlaceRef \* MERGEFORMAT </w:delInstrText>
          </w:r>
          <w:r w:rsidDel="00FE64EB">
            <w:fldChar w:fldCharType="begin"/>
          </w:r>
          <w:r w:rsidDel="00FE64EB">
            <w:delInstrText xml:space="preserve"> SEQ MTEqn \h \* MERGEFORMAT </w:delInstrText>
          </w:r>
        </w:del>
      </w:ins>
      <w:del w:id="1301" w:author="rawlins" w:date="2015-05-19T15:53:00Z">
        <w:r w:rsidDel="00FE64EB">
          <w:fldChar w:fldCharType="end"/>
        </w:r>
      </w:del>
      <w:ins w:id="1302" w:author="Gerard" w:date="2014-08-27T22:45:00Z">
        <w:del w:id="1303" w:author="rawlins" w:date="2015-05-19T15:53:00Z">
          <w:r w:rsidDel="00FE64EB">
            <w:delInstrText>(</w:delInstrText>
          </w:r>
          <w:r w:rsidDel="00FE64EB">
            <w:fldChar w:fldCharType="begin"/>
          </w:r>
          <w:r w:rsidDel="00FE64EB">
            <w:delInstrText xml:space="preserve"> SEQ MTSec \c \* Arabic \* MERGEFORMAT </w:delInstrText>
          </w:r>
        </w:del>
      </w:ins>
      <w:del w:id="1304" w:author="rawlins" w:date="2015-05-19T15:53:00Z">
        <w:r w:rsidDel="00FE64EB">
          <w:fldChar w:fldCharType="separate"/>
        </w:r>
      </w:del>
      <w:ins w:id="1305" w:author="Gerard" w:date="2015-05-06T12:49:00Z">
        <w:del w:id="1306" w:author="rawlins" w:date="2015-05-19T15:53:00Z">
          <w:r w:rsidR="00E3755C" w:rsidDel="00FE64EB">
            <w:rPr>
              <w:noProof/>
            </w:rPr>
            <w:delInstrText>5</w:delInstrText>
          </w:r>
        </w:del>
      </w:ins>
      <w:ins w:id="1307" w:author="Gerard" w:date="2014-08-27T22:45:00Z">
        <w:del w:id="1308" w:author="rawlins" w:date="2015-05-19T15:53:00Z">
          <w:r w:rsidDel="00FE64EB">
            <w:fldChar w:fldCharType="end"/>
          </w:r>
          <w:r w:rsidDel="00FE64EB">
            <w:delInstrText>.</w:delInstrText>
          </w:r>
          <w:r w:rsidDel="00FE64EB">
            <w:fldChar w:fldCharType="begin"/>
          </w:r>
          <w:r w:rsidDel="00FE64EB">
            <w:delInstrText xml:space="preserve"> SEQ MTEqn \c \* Arabic \* MERGEFORMAT </w:delInstrText>
          </w:r>
        </w:del>
      </w:ins>
      <w:del w:id="1309" w:author="rawlins" w:date="2015-05-19T15:53:00Z">
        <w:r w:rsidDel="00FE64EB">
          <w:fldChar w:fldCharType="separate"/>
        </w:r>
      </w:del>
      <w:ins w:id="1310" w:author="Gerard" w:date="2015-05-06T12:49:00Z">
        <w:del w:id="1311" w:author="rawlins" w:date="2015-05-19T15:53:00Z">
          <w:r w:rsidR="00E3755C" w:rsidDel="00FE64EB">
            <w:rPr>
              <w:noProof/>
            </w:rPr>
            <w:delInstrText>20</w:delInstrText>
          </w:r>
        </w:del>
      </w:ins>
      <w:ins w:id="1312" w:author="Gerard" w:date="2014-08-27T22:45:00Z">
        <w:del w:id="1313" w:author="rawlins" w:date="2015-05-19T15:53:00Z">
          <w:r w:rsidDel="00FE64EB">
            <w:fldChar w:fldCharType="end"/>
          </w:r>
          <w:r w:rsidDel="00FE64EB">
            <w:delInstrText>)</w:delInstrText>
          </w:r>
          <w:r w:rsidDel="00FE64EB">
            <w:fldChar w:fldCharType="end"/>
          </w:r>
        </w:del>
      </w:ins>
    </w:p>
    <w:p w14:paraId="17C0A377" w14:textId="77777777" w:rsidR="004979AD" w:rsidRDefault="004979AD" w:rsidP="004979AD"/>
    <w:p w14:paraId="544BCAF2" w14:textId="77777777" w:rsidR="008C7882" w:rsidRDefault="008C7882" w:rsidP="008F4203">
      <w:pPr>
        <w:pStyle w:val="Heading3"/>
      </w:pPr>
      <w:bookmarkStart w:id="1314" w:name="_Toc289032576"/>
      <w:r>
        <w:lastRenderedPageBreak/>
        <w:t>Neo-Hookean Hyperelasticity</w:t>
      </w:r>
      <w:bookmarkEnd w:id="1314"/>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0BE42358" w:rsidR="004F6FB0" w:rsidRDefault="004F6FB0" w:rsidP="004F6FB0">
      <w:pPr>
        <w:pStyle w:val="MTDisplayEquation"/>
      </w:pPr>
      <w:r>
        <w:tab/>
      </w:r>
      <w:r w:rsidR="00905817" w:rsidRPr="00905817">
        <w:rPr>
          <w:position w:val="-24"/>
        </w:rPr>
        <w:object w:dxaOrig="3260" w:dyaOrig="620" w14:anchorId="789B7356">
          <v:shape id="_x0000_i2190" type="#_x0000_t75" style="width:163pt;height:30.55pt" o:ole="">
            <v:imagedata r:id="rId2356" o:title=""/>
          </v:shape>
          <o:OLEObject Type="Embed" ProgID="Equation.DSMT4" ShapeID="_x0000_i2190" DrawAspect="Content" ObjectID="_1494318282" r:id="rId2357"/>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315" w:author="rawlins" w:date="2015-05-19T17:23:00Z">
        <w:r w:rsidR="00D3178E">
          <w:rPr>
            <w:noProof/>
          </w:rPr>
          <w:instrText>21</w:instrText>
        </w:r>
      </w:ins>
      <w:ins w:id="1316" w:author="Gerard" w:date="2015-05-06T12:49:00Z">
        <w:del w:id="1317" w:author="rawlins" w:date="2015-05-19T16:10:00Z">
          <w:r w:rsidR="00E3755C" w:rsidDel="00752FD5">
            <w:rPr>
              <w:noProof/>
            </w:rPr>
            <w:delInstrText>21</w:delInstrText>
          </w:r>
        </w:del>
      </w:ins>
      <w:del w:id="1318" w:author="rawlins" w:date="2015-05-19T16:10:00Z">
        <w:r w:rsidR="00567B45" w:rsidDel="00752FD5">
          <w:rPr>
            <w:noProof/>
          </w:rPr>
          <w:delInstrText>17</w:delInstrText>
        </w:r>
      </w:del>
      <w:r w:rsidR="00511485">
        <w:rPr>
          <w:noProof/>
        </w:rPr>
        <w:fldChar w:fldCharType="end"/>
      </w:r>
      <w:r>
        <w:instrText>)</w:instrText>
      </w:r>
      <w:r>
        <w:fldChar w:fldCharType="end"/>
      </w:r>
    </w:p>
    <w:p w14:paraId="165360A1" w14:textId="66F171E7" w:rsidR="008C7882" w:rsidRDefault="008C7882" w:rsidP="008C7882">
      <w:pPr>
        <w:pStyle w:val="MTDisplayEquation"/>
      </w:pPr>
      <w:r>
        <w:t xml:space="preserve">The parameters </w:t>
      </w:r>
      <w:r w:rsidR="00905817" w:rsidRPr="00905817">
        <w:rPr>
          <w:position w:val="-10"/>
        </w:rPr>
        <w:object w:dxaOrig="240" w:dyaOrig="260" w14:anchorId="0EEEB661">
          <v:shape id="_x0000_i2191" type="#_x0000_t75" style="width:12.25pt;height:12.9pt" o:ole="">
            <v:imagedata r:id="rId2358" o:title=""/>
          </v:shape>
          <o:OLEObject Type="Embed" ProgID="Equation.DSMT4" ShapeID="_x0000_i2191" DrawAspect="Content" ObjectID="_1494318283" r:id="rId2359"/>
        </w:object>
      </w:r>
      <w:r>
        <w:t xml:space="preserve"> and </w:t>
      </w:r>
      <w:r w:rsidR="00905817" w:rsidRPr="00905817">
        <w:rPr>
          <w:position w:val="-6"/>
        </w:rPr>
        <w:object w:dxaOrig="220" w:dyaOrig="279" w14:anchorId="2F37CEE3">
          <v:shape id="_x0000_i2192" type="#_x0000_t75" style="width:10.85pt;height:14.25pt" o:ole="">
            <v:imagedata r:id="rId2360" o:title=""/>
          </v:shape>
          <o:OLEObject Type="Embed" ProgID="Equation.DSMT4" ShapeID="_x0000_i2192" DrawAspect="Content" ObjectID="_1494318284" r:id="rId2361"/>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3451DCAF" w:rsidR="003A422F" w:rsidRPr="003A422F" w:rsidRDefault="003A422F" w:rsidP="003A422F">
      <w:pPr>
        <w:pStyle w:val="MTDisplayEquation"/>
      </w:pPr>
      <w:r>
        <w:tab/>
      </w:r>
      <w:r w:rsidR="00905817" w:rsidRPr="00905817">
        <w:rPr>
          <w:position w:val="-24"/>
        </w:rPr>
        <w:object w:dxaOrig="2420" w:dyaOrig="620" w14:anchorId="796FE987">
          <v:shape id="_x0000_i2193" type="#_x0000_t75" style="width:121.6pt;height:30.55pt" o:ole="">
            <v:imagedata r:id="rId2362" o:title=""/>
          </v:shape>
          <o:OLEObject Type="Embed" ProgID="Equation.DSMT4" ShapeID="_x0000_i2193" DrawAspect="Content" ObjectID="_1494318285" r:id="rId2363"/>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319" w:author="rawlins" w:date="2015-05-19T17:23:00Z">
        <w:r w:rsidR="00D3178E">
          <w:rPr>
            <w:noProof/>
          </w:rPr>
          <w:instrText>22</w:instrText>
        </w:r>
      </w:ins>
      <w:ins w:id="1320" w:author="Gerard" w:date="2015-05-06T12:49:00Z">
        <w:del w:id="1321" w:author="rawlins" w:date="2015-05-19T16:10:00Z">
          <w:r w:rsidR="00E3755C" w:rsidDel="00752FD5">
            <w:rPr>
              <w:noProof/>
            </w:rPr>
            <w:delInstrText>22</w:delInstrText>
          </w:r>
        </w:del>
      </w:ins>
      <w:del w:id="1322" w:author="rawlins" w:date="2015-05-19T16:10:00Z">
        <w:r w:rsidR="00567B45" w:rsidDel="00752FD5">
          <w:rPr>
            <w:noProof/>
          </w:rPr>
          <w:delInstrText>18</w:delInstrText>
        </w:r>
      </w:del>
      <w:r w:rsidR="00511485">
        <w:rPr>
          <w:noProof/>
        </w:rPr>
        <w:fldChar w:fldCharType="end"/>
      </w:r>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307BB993" w:rsidR="003A422F" w:rsidRDefault="00246FDD" w:rsidP="00246FDD">
      <w:pPr>
        <w:pStyle w:val="MTDisplayEquation"/>
      </w:pPr>
      <w:r>
        <w:tab/>
      </w:r>
      <w:r w:rsidR="00905817" w:rsidRPr="00905817">
        <w:rPr>
          <w:position w:val="-24"/>
        </w:rPr>
        <w:object w:dxaOrig="3120" w:dyaOrig="620" w14:anchorId="0E830770">
          <v:shape id="_x0000_i2194" type="#_x0000_t75" style="width:156.25pt;height:30.55pt" o:ole="">
            <v:imagedata r:id="rId2364" o:title=""/>
          </v:shape>
          <o:OLEObject Type="Embed" ProgID="Equation.DSMT4" ShapeID="_x0000_i2194" DrawAspect="Content" ObjectID="_1494318286" r:id="rId2365"/>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323" w:author="rawlins" w:date="2015-05-19T17:23:00Z">
        <w:r w:rsidR="00D3178E">
          <w:rPr>
            <w:noProof/>
          </w:rPr>
          <w:instrText>23</w:instrText>
        </w:r>
      </w:ins>
      <w:ins w:id="1324" w:author="Gerard" w:date="2015-05-06T12:49:00Z">
        <w:del w:id="1325" w:author="rawlins" w:date="2015-05-19T16:10:00Z">
          <w:r w:rsidR="00E3755C" w:rsidDel="00752FD5">
            <w:rPr>
              <w:noProof/>
            </w:rPr>
            <w:delInstrText>23</w:delInstrText>
          </w:r>
        </w:del>
      </w:ins>
      <w:del w:id="1326" w:author="rawlins" w:date="2015-05-19T16:10:00Z">
        <w:r w:rsidR="00567B45" w:rsidDel="00752FD5">
          <w:rPr>
            <w:noProof/>
          </w:rPr>
          <w:delInstrText>19</w:delInstrText>
        </w:r>
      </w:del>
      <w:r w:rsidR="00511485">
        <w:rPr>
          <w:noProof/>
        </w:rPr>
        <w:fldChar w:fldCharType="end"/>
      </w:r>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1327" w:name="_Toc289032577"/>
      <w:r>
        <w:t>Ogden Unconstrained</w:t>
      </w:r>
      <w:bookmarkEnd w:id="1327"/>
    </w:p>
    <w:p w14:paraId="1A0C8CA4" w14:textId="77777777" w:rsidR="00C5691A" w:rsidRDefault="00C5691A" w:rsidP="00C5691A">
      <w:r>
        <w:t>The Ogden unconstrained material is defined using the following hyperelastic strain energy function:</w:t>
      </w:r>
    </w:p>
    <w:p w14:paraId="6E7C2958" w14:textId="0AA412FB" w:rsidR="00C5691A" w:rsidRDefault="00C5691A" w:rsidP="00C5691A">
      <w:pPr>
        <w:pStyle w:val="MTDisplayEquation"/>
      </w:pPr>
      <w:r>
        <w:tab/>
      </w:r>
      <w:r w:rsidR="00905817" w:rsidRPr="00905817">
        <w:rPr>
          <w:position w:val="-30"/>
        </w:rPr>
        <w:object w:dxaOrig="6380" w:dyaOrig="700" w14:anchorId="4493686D">
          <v:shape id="_x0000_i2195" type="#_x0000_t75" style="width:318.55pt;height:34.65pt" o:ole="">
            <v:imagedata r:id="rId2366" o:title=""/>
          </v:shape>
          <o:OLEObject Type="Embed" ProgID="Equation.DSMT4" ShapeID="_x0000_i2195" DrawAspect="Content" ObjectID="_1494318287" r:id="rId23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328" w:author="rawlins" w:date="2015-05-19T17:23:00Z">
        <w:r w:rsidR="00D3178E">
          <w:rPr>
            <w:noProof/>
          </w:rPr>
          <w:instrText>24</w:instrText>
        </w:r>
      </w:ins>
      <w:ins w:id="1329" w:author="Gerard" w:date="2015-05-06T12:49:00Z">
        <w:del w:id="1330" w:author="rawlins" w:date="2015-05-19T16:10:00Z">
          <w:r w:rsidR="00E3755C" w:rsidDel="00752FD5">
            <w:rPr>
              <w:noProof/>
            </w:rPr>
            <w:delInstrText>24</w:delInstrText>
          </w:r>
        </w:del>
      </w:ins>
      <w:del w:id="1331" w:author="rawlins" w:date="2015-05-19T16:10:00Z">
        <w:r w:rsidR="00567B45" w:rsidDel="00752FD5">
          <w:rPr>
            <w:noProof/>
          </w:rPr>
          <w:delInstrText>20</w:delInstrText>
        </w:r>
      </w:del>
      <w:r w:rsidR="00511485">
        <w:rPr>
          <w:noProof/>
        </w:rPr>
        <w:fldChar w:fldCharType="end"/>
      </w:r>
      <w:r>
        <w:instrText>)</w:instrText>
      </w:r>
      <w:r>
        <w:fldChar w:fldCharType="end"/>
      </w:r>
    </w:p>
    <w:p w14:paraId="2C4B16E5" w14:textId="2DB40FE7" w:rsidR="00C5691A" w:rsidRDefault="00C5691A" w:rsidP="00C5691A">
      <w:r>
        <w:t xml:space="preserve">Here, </w:t>
      </w:r>
      <w:r w:rsidR="00905817" w:rsidRPr="00905817">
        <w:rPr>
          <w:position w:val="-12"/>
        </w:rPr>
        <w:object w:dxaOrig="240" w:dyaOrig="360" w14:anchorId="43283C29">
          <v:shape id="_x0000_i2196" type="#_x0000_t75" style="width:12.25pt;height:19pt" o:ole="">
            <v:imagedata r:id="rId2368" o:title=""/>
          </v:shape>
          <o:OLEObject Type="Embed" ProgID="Equation.DSMT4" ShapeID="_x0000_i2196" DrawAspect="Content" ObjectID="_1494318288" r:id="rId2369"/>
        </w:object>
      </w:r>
      <w:r w:rsidR="00863541">
        <w:t xml:space="preserve"> </w:t>
      </w:r>
      <w:r>
        <w:t xml:space="preserve">are the principal stretches and </w:t>
      </w:r>
      <w:r w:rsidR="00905817" w:rsidRPr="00905817">
        <w:rPr>
          <w:position w:val="-14"/>
        </w:rPr>
        <w:object w:dxaOrig="279" w:dyaOrig="380" w14:anchorId="76BA56EF">
          <v:shape id="_x0000_i2197" type="#_x0000_t75" style="width:14.25pt;height:19pt" o:ole="">
            <v:imagedata r:id="rId2370" o:title=""/>
          </v:shape>
          <o:OLEObject Type="Embed" ProgID="Equation.DSMT4" ShapeID="_x0000_i2197" DrawAspect="Content" ObjectID="_1494318289" r:id="rId2371"/>
        </w:object>
      </w:r>
      <w:r>
        <w:t xml:space="preserve">, </w:t>
      </w:r>
      <w:r w:rsidR="00905817" w:rsidRPr="00905817">
        <w:rPr>
          <w:position w:val="-12"/>
        </w:rPr>
        <w:object w:dxaOrig="260" w:dyaOrig="360" w14:anchorId="4B59DB7C">
          <v:shape id="_x0000_i2198" type="#_x0000_t75" style="width:12.9pt;height:19pt" o:ole="">
            <v:imagedata r:id="rId2372" o:title=""/>
          </v:shape>
          <o:OLEObject Type="Embed" ProgID="Equation.DSMT4" ShapeID="_x0000_i2198" DrawAspect="Content" ObjectID="_1494318290" r:id="rId2373"/>
        </w:object>
      </w:r>
      <w:r>
        <w:t xml:space="preserve">and </w:t>
      </w:r>
      <w:r w:rsidR="00905817" w:rsidRPr="00905817">
        <w:rPr>
          <w:position w:val="-12"/>
        </w:rPr>
        <w:object w:dxaOrig="320" w:dyaOrig="360" w14:anchorId="2EA61B14">
          <v:shape id="_x0000_i2199" type="#_x0000_t75" style="width:15.6pt;height:19pt" o:ole="">
            <v:imagedata r:id="rId2374" o:title=""/>
          </v:shape>
          <o:OLEObject Type="Embed" ProgID="Equation.DSMT4" ShapeID="_x0000_i2199" DrawAspect="Content" ObjectID="_1494318291" r:id="rId2375"/>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r w:rsidR="00511485">
        <w:fldChar w:fldCharType="begin"/>
      </w:r>
      <w:r w:rsidR="00511485">
        <w:instrText xml:space="preserve"> REF ZEqnNum89112</w:instrText>
      </w:r>
      <w:r w:rsidR="00511485">
        <w:instrText xml:space="preserve">2 \! \* MERGEFORMAT </w:instrText>
      </w:r>
      <w:r w:rsidR="00511485">
        <w:fldChar w:fldCharType="separate"/>
      </w:r>
      <w:ins w:id="1332" w:author="rawlins" w:date="2015-05-19T17:23:00Z">
        <w:r w:rsidR="00D3178E" w:rsidRPr="00C1257B">
          <w:instrText>(</w:instrText>
        </w:r>
        <w:r w:rsidR="00D3178E">
          <w:instrText>2</w:instrText>
        </w:r>
        <w:r w:rsidR="00D3178E" w:rsidRPr="00C1257B">
          <w:instrText>.</w:instrText>
        </w:r>
        <w:r w:rsidR="00D3178E">
          <w:instrText>74</w:instrText>
        </w:r>
        <w:r w:rsidR="00D3178E" w:rsidRPr="00C1257B">
          <w:instrText>)</w:instrText>
        </w:r>
      </w:ins>
      <w:ins w:id="1333" w:author="Gerard" w:date="2015-05-06T12:49:00Z">
        <w:del w:id="1334" w:author="rawlins" w:date="2015-05-19T16:10:00Z">
          <w:r w:rsidR="00E3755C" w:rsidRPr="00C1257B" w:rsidDel="00752FD5">
            <w:delInstrText>(</w:delInstrText>
          </w:r>
          <w:r w:rsidR="00E3755C" w:rsidDel="00752FD5">
            <w:delInstrText>2</w:delInstrText>
          </w:r>
          <w:r w:rsidR="00E3755C" w:rsidRPr="00C1257B" w:rsidDel="00752FD5">
            <w:delInstrText>.</w:delInstrText>
          </w:r>
          <w:r w:rsidR="00E3755C" w:rsidDel="00752FD5">
            <w:delInstrText>74</w:delInstrText>
          </w:r>
          <w:r w:rsidR="00E3755C" w:rsidRPr="00C1257B" w:rsidDel="00752FD5">
            <w:delInstrText>)</w:delInstrText>
          </w:r>
        </w:del>
      </w:ins>
      <w:ins w:id="1335" w:author="Kingsley" w:date="2014-05-24T14:28:00Z">
        <w:del w:id="1336" w:author="rawlins" w:date="2015-05-19T16:10:00Z">
          <w:r w:rsidR="00567B45" w:rsidRPr="00C1257B" w:rsidDel="00752FD5">
            <w:delInstrText>(</w:delInstrText>
          </w:r>
          <w:r w:rsidR="00567B45" w:rsidDel="00752FD5">
            <w:delInstrText>2</w:delInstrText>
          </w:r>
          <w:r w:rsidR="00567B45" w:rsidRPr="00C1257B" w:rsidDel="00752FD5">
            <w:delInstrText>.</w:delInstrText>
          </w:r>
          <w:r w:rsidR="00567B45" w:rsidDel="00752FD5">
            <w:delInstrText>74</w:delInstrText>
          </w:r>
          <w:r w:rsidR="00567B45" w:rsidRPr="00C1257B" w:rsidDel="00752FD5">
            <w:delInstrText>)</w:delInstrText>
          </w:r>
        </w:del>
      </w:ins>
      <w:del w:id="1337" w:author="rawlins" w:date="2015-05-19T16:10:00Z">
        <w:r w:rsidR="004F1C97" w:rsidRPr="00C1257B" w:rsidDel="00752FD5">
          <w:delInstrText>(</w:delInstrText>
        </w:r>
        <w:r w:rsidR="004F1C97" w:rsidDel="00752FD5">
          <w:delInstrText>2</w:delInstrText>
        </w:r>
        <w:r w:rsidR="004F1C97" w:rsidRPr="00C1257B" w:rsidDel="00752FD5">
          <w:delInstrText>.</w:delInstrText>
        </w:r>
        <w:r w:rsidR="004F1C97" w:rsidDel="00752FD5">
          <w:delInstrText>74</w:delInstrText>
        </w:r>
        <w:r w:rsidR="004F1C97" w:rsidRPr="00C1257B" w:rsidDel="00752FD5">
          <w:delInstrText>)</w:delInstrText>
        </w:r>
      </w:del>
      <w:r w:rsidR="00511485">
        <w:fldChar w:fldCharType="end"/>
      </w:r>
      <w:r>
        <w:fldChar w:fldCharType="end"/>
      </w:r>
      <w:r>
        <w:t>, with</w:t>
      </w:r>
    </w:p>
    <w:p w14:paraId="07DB0DE9" w14:textId="6B493073" w:rsidR="00C5691A" w:rsidRDefault="00C5691A" w:rsidP="00C5691A">
      <w:pPr>
        <w:pStyle w:val="MTDisplayEquation"/>
      </w:pPr>
      <w:r>
        <w:tab/>
      </w:r>
      <w:r w:rsidR="00905817" w:rsidRPr="00905817">
        <w:rPr>
          <w:position w:val="-30"/>
        </w:rPr>
        <w:object w:dxaOrig="3260" w:dyaOrig="700" w14:anchorId="3C6738FD">
          <v:shape id="_x0000_i2200" type="#_x0000_t75" style="width:163pt;height:34.65pt" o:ole="">
            <v:imagedata r:id="rId2376" o:title=""/>
          </v:shape>
          <o:OLEObject Type="Embed" ProgID="Equation.DSMT4" ShapeID="_x0000_i2200" DrawAspect="Content" ObjectID="_1494318292" r:id="rId237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338" w:author="rawlins" w:date="2015-05-19T17:23:00Z">
        <w:r w:rsidR="00D3178E">
          <w:rPr>
            <w:noProof/>
          </w:rPr>
          <w:instrText>25</w:instrText>
        </w:r>
      </w:ins>
      <w:ins w:id="1339" w:author="Gerard" w:date="2015-05-06T12:49:00Z">
        <w:del w:id="1340" w:author="rawlins" w:date="2015-05-19T16:10:00Z">
          <w:r w:rsidR="00E3755C" w:rsidDel="00752FD5">
            <w:rPr>
              <w:noProof/>
            </w:rPr>
            <w:delInstrText>25</w:delInstrText>
          </w:r>
        </w:del>
      </w:ins>
      <w:del w:id="1341" w:author="rawlins" w:date="2015-05-19T16:10:00Z">
        <w:r w:rsidR="00567B45" w:rsidDel="00752FD5">
          <w:rPr>
            <w:noProof/>
          </w:rPr>
          <w:delInstrText>21</w:delInstrText>
        </w:r>
      </w:del>
      <w:r w:rsidR="00511485">
        <w:rPr>
          <w:noProof/>
        </w:rPr>
        <w:fldChar w:fldCharType="end"/>
      </w:r>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6AD15F71" w:rsidR="00C5691A" w:rsidRPr="00927C02" w:rsidRDefault="00C5691A" w:rsidP="00C5691A">
      <w:pPr>
        <w:pStyle w:val="MTDisplayEquation"/>
      </w:pPr>
      <w:r w:rsidRPr="00927C02">
        <w:lastRenderedPageBreak/>
        <w:tab/>
      </w:r>
      <w:r w:rsidR="00905817" w:rsidRPr="00905817">
        <w:rPr>
          <w:position w:val="-110"/>
        </w:rPr>
        <w:object w:dxaOrig="4620" w:dyaOrig="2280" w14:anchorId="632B861A">
          <v:shape id="_x0000_i2201" type="#_x0000_t75" style="width:230.95pt;height:114.1pt" o:ole="">
            <v:imagedata r:id="rId2378" o:title=""/>
          </v:shape>
          <o:OLEObject Type="Embed" ProgID="Equation.DSMT4" ShapeID="_x0000_i2201" DrawAspect="Content" ObjectID="_1494318293" r:id="rId2379"/>
        </w:objec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Pr="00927C02">
        <w:instrText>.</w:instrText>
      </w:r>
      <w:r w:rsidR="00511485">
        <w:fldChar w:fldCharType="begin"/>
      </w:r>
      <w:r w:rsidR="00511485">
        <w:instrText xml:space="preserve"> SEQ MTEqn \c \* Arabic \* MERGEFORMAT </w:instrText>
      </w:r>
      <w:r w:rsidR="00511485">
        <w:fldChar w:fldCharType="separate"/>
      </w:r>
      <w:ins w:id="1342" w:author="rawlins" w:date="2015-05-19T17:23:00Z">
        <w:r w:rsidR="00D3178E">
          <w:rPr>
            <w:noProof/>
          </w:rPr>
          <w:instrText>26</w:instrText>
        </w:r>
      </w:ins>
      <w:ins w:id="1343" w:author="Gerard" w:date="2015-05-06T12:49:00Z">
        <w:del w:id="1344" w:author="rawlins" w:date="2015-05-19T16:10:00Z">
          <w:r w:rsidR="00E3755C" w:rsidDel="00752FD5">
            <w:rPr>
              <w:noProof/>
            </w:rPr>
            <w:delInstrText>26</w:delInstrText>
          </w:r>
        </w:del>
      </w:ins>
      <w:del w:id="1345" w:author="rawlins" w:date="2015-05-19T16:10:00Z">
        <w:r w:rsidR="00567B45" w:rsidDel="00752FD5">
          <w:rPr>
            <w:noProof/>
          </w:rPr>
          <w:delInstrText>22</w:delInstrText>
        </w:r>
      </w:del>
      <w:r w:rsidR="00511485">
        <w:rPr>
          <w:noProof/>
        </w:rPr>
        <w:fldChar w:fldCharType="end"/>
      </w:r>
      <w:r w:rsidRPr="00927C02">
        <w:instrText>)</w:instrText>
      </w:r>
      <w:r w:rsidRPr="00927C02">
        <w:fldChar w:fldCharType="end"/>
      </w:r>
    </w:p>
    <w:p w14:paraId="2FE1A2FC" w14:textId="1CEA2C65" w:rsidR="00C5691A" w:rsidRPr="00927C02" w:rsidRDefault="00C5691A" w:rsidP="00C5691A">
      <w:r w:rsidRPr="00927C02">
        <w:t xml:space="preserve">where </w:t>
      </w:r>
      <w:r w:rsidR="00905817" w:rsidRPr="00905817">
        <w:rPr>
          <w:position w:val="-12"/>
        </w:rPr>
        <w:object w:dxaOrig="1140" w:dyaOrig="360" w14:anchorId="6F577486">
          <v:shape id="_x0000_i2202" type="#_x0000_t75" style="width:57.05pt;height:19pt" o:ole="">
            <v:imagedata r:id="rId2380" o:title=""/>
          </v:shape>
          <o:OLEObject Type="Embed" ProgID="Equation.DSMT4" ShapeID="_x0000_i2202" DrawAspect="Content" ObjectID="_1494318294" r:id="rId2381"/>
        </w:object>
      </w:r>
      <w:r w:rsidRPr="00927C02">
        <w:t xml:space="preserve"> and </w:t>
      </w:r>
      <w:r w:rsidR="00905817" w:rsidRPr="00905817">
        <w:rPr>
          <w:position w:val="-12"/>
        </w:rPr>
        <w:object w:dxaOrig="260" w:dyaOrig="360" w14:anchorId="6486C92C">
          <v:shape id="_x0000_i2203" type="#_x0000_t75" style="width:12.9pt;height:19pt" o:ole="">
            <v:imagedata r:id="rId2382" o:title=""/>
          </v:shape>
          <o:OLEObject Type="Embed" ProgID="Equation.DSMT4" ShapeID="_x0000_i2203" DrawAspect="Content" ObjectID="_1494318295" r:id="rId2383"/>
        </w:object>
      </w:r>
      <w:r w:rsidRPr="00927C02">
        <w:t xml:space="preserve"> are the eigenvectors of </w:t>
      </w:r>
      <w:r w:rsidR="00905817" w:rsidRPr="00905817">
        <w:rPr>
          <w:position w:val="-6"/>
        </w:rPr>
        <w:object w:dxaOrig="200" w:dyaOrig="279" w14:anchorId="531F48FD">
          <v:shape id="_x0000_i2204" type="#_x0000_t75" style="width:10.2pt;height:14.25pt" o:ole="">
            <v:imagedata r:id="rId2384" o:title=""/>
          </v:shape>
          <o:OLEObject Type="Embed" ProgID="Equation.DSMT4" ShapeID="_x0000_i2204" DrawAspect="Content" ObjectID="_1494318296" r:id="rId2385"/>
        </w:object>
      </w:r>
      <w:r w:rsidRPr="00927C02">
        <w:t>.  In the limit when eigenvalues coincide,</w:t>
      </w:r>
    </w:p>
    <w:p w14:paraId="7E36676C" w14:textId="310AE16C" w:rsidR="00C5691A" w:rsidRPr="00927C02" w:rsidRDefault="00C5691A" w:rsidP="00C5691A">
      <w:pPr>
        <w:pStyle w:val="MTDisplayEquation"/>
      </w:pPr>
      <w:r w:rsidRPr="00927C02">
        <w:tab/>
      </w:r>
      <w:r w:rsidR="00905817" w:rsidRPr="00905817">
        <w:rPr>
          <w:position w:val="-32"/>
        </w:rPr>
        <w:object w:dxaOrig="5840" w:dyaOrig="760" w14:anchorId="2DB893DF">
          <v:shape id="_x0000_i2205" type="#_x0000_t75" style="width:290.7pt;height:37.35pt" o:ole="">
            <v:imagedata r:id="rId2386" o:title=""/>
          </v:shape>
          <o:OLEObject Type="Embed" ProgID="Equation.DSMT4" ShapeID="_x0000_i2205" DrawAspect="Content" ObjectID="_1494318297" r:id="rId2387"/>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Pr="00927C02">
        <w:instrText>.</w:instrText>
      </w:r>
      <w:r w:rsidR="00511485">
        <w:fldChar w:fldCharType="begin"/>
      </w:r>
      <w:r w:rsidR="00511485">
        <w:instrText xml:space="preserve"> SEQ MTEqn \c \* Arabic \* MERGEFORMAT </w:instrText>
      </w:r>
      <w:r w:rsidR="00511485">
        <w:fldChar w:fldCharType="separate"/>
      </w:r>
      <w:ins w:id="1346" w:author="rawlins" w:date="2015-05-19T17:23:00Z">
        <w:r w:rsidR="00D3178E">
          <w:rPr>
            <w:noProof/>
          </w:rPr>
          <w:instrText>27</w:instrText>
        </w:r>
      </w:ins>
      <w:ins w:id="1347" w:author="Gerard" w:date="2015-05-06T12:49:00Z">
        <w:del w:id="1348" w:author="rawlins" w:date="2015-05-19T16:10:00Z">
          <w:r w:rsidR="00E3755C" w:rsidDel="00752FD5">
            <w:rPr>
              <w:noProof/>
            </w:rPr>
            <w:delInstrText>27</w:delInstrText>
          </w:r>
        </w:del>
      </w:ins>
      <w:del w:id="1349" w:author="rawlins" w:date="2015-05-19T16:10:00Z">
        <w:r w:rsidR="00567B45" w:rsidDel="00752FD5">
          <w:rPr>
            <w:noProof/>
          </w:rPr>
          <w:delInstrText>23</w:delInstrText>
        </w:r>
      </w:del>
      <w:r w:rsidR="00511485">
        <w:rPr>
          <w:noProof/>
        </w:rPr>
        <w:fldChar w:fldCharType="end"/>
      </w:r>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3953429B" w:rsidR="00C5691A" w:rsidRPr="00927C02" w:rsidRDefault="00C5691A" w:rsidP="00C5691A">
      <w:pPr>
        <w:pStyle w:val="MTDisplayEquation"/>
      </w:pPr>
      <w:r w:rsidRPr="00927C02">
        <w:tab/>
      </w:r>
      <w:r w:rsidR="00905817" w:rsidRPr="00905817">
        <w:rPr>
          <w:position w:val="-30"/>
        </w:rPr>
        <w:object w:dxaOrig="2820" w:dyaOrig="720" w14:anchorId="48B0B93A">
          <v:shape id="_x0000_i2206" type="#_x0000_t75" style="width:141.3pt;height:36.7pt" o:ole="">
            <v:imagedata r:id="rId2388" o:title=""/>
          </v:shape>
          <o:OLEObject Type="Embed" ProgID="Equation.DSMT4" ShapeID="_x0000_i2206" DrawAspect="Content" ObjectID="_1494318298" r:id="rId2389"/>
        </w:object>
      </w:r>
      <w:r w:rsidRPr="00927C02">
        <w:t>,</w:t>
      </w:r>
      <w:r w:rsidRPr="00927C02">
        <w:tab/>
      </w:r>
      <w:r w:rsidRPr="00927C02">
        <w:fldChar w:fldCharType="begin"/>
      </w:r>
      <w:r w:rsidRPr="00927C02">
        <w:instrText xml:space="preserve"> MACROBUTTON MTPlaceRef \* MERGEFORMAT </w:instrText>
      </w:r>
      <w:r w:rsidR="008735F1">
        <w:fldChar w:fldCharType="begin"/>
      </w:r>
      <w:r w:rsidR="008735F1">
        <w:instrText xml:space="preserve"> SEQ MTEqn \h \* MERGEFORMAT </w:instrText>
      </w:r>
      <w:r w:rsidR="008735F1">
        <w:fldChar w:fldCharType="end"/>
      </w:r>
      <w:r w:rsidRPr="00927C02">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Pr="00927C02">
        <w:instrText>.</w:instrText>
      </w:r>
      <w:r w:rsidR="00511485">
        <w:fldChar w:fldCharType="begin"/>
      </w:r>
      <w:r w:rsidR="00511485">
        <w:instrText xml:space="preserve"> SEQ MTEqn \c \* Arabic \* MERGEFORMAT </w:instrText>
      </w:r>
      <w:r w:rsidR="00511485">
        <w:fldChar w:fldCharType="separate"/>
      </w:r>
      <w:ins w:id="1350" w:author="rawlins" w:date="2015-05-19T17:23:00Z">
        <w:r w:rsidR="00D3178E">
          <w:rPr>
            <w:noProof/>
          </w:rPr>
          <w:instrText>28</w:instrText>
        </w:r>
      </w:ins>
      <w:ins w:id="1351" w:author="Gerard" w:date="2015-05-06T12:49:00Z">
        <w:del w:id="1352" w:author="rawlins" w:date="2015-05-19T16:10:00Z">
          <w:r w:rsidR="00E3755C" w:rsidDel="00752FD5">
            <w:rPr>
              <w:noProof/>
            </w:rPr>
            <w:delInstrText>28</w:delInstrText>
          </w:r>
        </w:del>
      </w:ins>
      <w:del w:id="1353" w:author="rawlins" w:date="2015-05-19T16:10:00Z">
        <w:r w:rsidR="00567B45" w:rsidDel="00752FD5">
          <w:rPr>
            <w:noProof/>
          </w:rPr>
          <w:delInstrText>24</w:delInstrText>
        </w:r>
      </w:del>
      <w:r w:rsidR="00511485">
        <w:rPr>
          <w:noProof/>
        </w:rPr>
        <w:fldChar w:fldCharType="end"/>
      </w:r>
      <w:r w:rsidRPr="00927C02">
        <w:instrText>)</w:instrText>
      </w:r>
      <w:r w:rsidRPr="00927C02">
        <w:fldChar w:fldCharType="end"/>
      </w:r>
    </w:p>
    <w:p w14:paraId="26A00D38" w14:textId="4CE78308"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D3178E">
        <w:t>5.1</w:t>
      </w:r>
      <w:r w:rsidRPr="00033649">
        <w:fldChar w:fldCharType="end"/>
      </w:r>
      <w:r w:rsidRPr="00033649">
        <w:t xml:space="preserve">), with equivalent Lamé coefficients </w:t>
      </w:r>
      <w:r w:rsidR="00905817" w:rsidRPr="00905817">
        <w:rPr>
          <w:position w:val="-14"/>
        </w:rPr>
        <w:object w:dxaOrig="680" w:dyaOrig="380" w14:anchorId="18F26767">
          <v:shape id="_x0000_i2207" type="#_x0000_t75" style="width:34.65pt;height:19pt" o:ole="">
            <v:imagedata r:id="rId2390" o:title=""/>
          </v:shape>
          <o:OLEObject Type="Embed" ProgID="Equation.DSMT4" ShapeID="_x0000_i2207" DrawAspect="Content" ObjectID="_1494318299" r:id="rId2391"/>
        </w:object>
      </w:r>
      <w:r w:rsidRPr="00033649">
        <w:t xml:space="preserve"> and </w:t>
      </w:r>
      <w:r w:rsidR="00905817" w:rsidRPr="00905817">
        <w:rPr>
          <w:position w:val="-16"/>
        </w:rPr>
        <w:object w:dxaOrig="1320" w:dyaOrig="460" w14:anchorId="7C3A8942">
          <v:shape id="_x0000_i2208" type="#_x0000_t75" style="width:65.9pt;height:22.4pt" o:ole="">
            <v:imagedata r:id="rId2392" o:title=""/>
          </v:shape>
          <o:OLEObject Type="Embed" ProgID="Equation.DSMT4" ShapeID="_x0000_i2208" DrawAspect="Content" ObjectID="_1494318300" r:id="rId2393"/>
        </w:object>
      </w:r>
      <w:r w:rsidRPr="00033649">
        <w:t>.</w:t>
      </w:r>
    </w:p>
    <w:p w14:paraId="6527D3D1" w14:textId="77777777" w:rsidR="00122416" w:rsidRDefault="00122416" w:rsidP="00C5691A"/>
    <w:p w14:paraId="43F5D4CA" w14:textId="77777777" w:rsidR="00122416" w:rsidRDefault="00122416" w:rsidP="00122416">
      <w:pPr>
        <w:pStyle w:val="Heading3"/>
      </w:pPr>
      <w:bookmarkStart w:id="1354" w:name="_Toc289032578"/>
      <w:r>
        <w:t>Holmes-Mow</w:t>
      </w:r>
      <w:bookmarkEnd w:id="1354"/>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02355CEF" w:rsidR="00122416" w:rsidRDefault="00122416" w:rsidP="00122416">
      <w:pPr>
        <w:pStyle w:val="MTDisplayEquation"/>
      </w:pPr>
      <w:r>
        <w:tab/>
      </w:r>
      <w:r w:rsidR="00905817" w:rsidRPr="00905817">
        <w:rPr>
          <w:position w:val="-24"/>
        </w:rPr>
        <w:object w:dxaOrig="2460" w:dyaOrig="620" w14:anchorId="0EB3342F">
          <v:shape id="_x0000_i2209" type="#_x0000_t75" style="width:123.6pt;height:30.55pt" o:ole="">
            <v:imagedata r:id="rId2394" o:title=""/>
          </v:shape>
          <o:OLEObject Type="Embed" ProgID="Equation.DSMT4" ShapeID="_x0000_i2209" DrawAspect="Content" ObjectID="_1494318301" r:id="rId2395"/>
        </w:object>
      </w:r>
      <w:r w:rsidR="000A0A5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355" w:author="rawlins" w:date="2015-05-19T17:23:00Z">
        <w:r w:rsidR="00D3178E">
          <w:rPr>
            <w:noProof/>
          </w:rPr>
          <w:instrText>29</w:instrText>
        </w:r>
      </w:ins>
      <w:ins w:id="1356" w:author="Gerard" w:date="2015-05-06T12:49:00Z">
        <w:del w:id="1357" w:author="rawlins" w:date="2015-05-19T16:10:00Z">
          <w:r w:rsidR="00E3755C" w:rsidDel="00752FD5">
            <w:rPr>
              <w:noProof/>
            </w:rPr>
            <w:delInstrText>29</w:delInstrText>
          </w:r>
        </w:del>
      </w:ins>
      <w:del w:id="1358" w:author="rawlins" w:date="2015-05-19T16:10:00Z">
        <w:r w:rsidR="00567B45" w:rsidDel="00752FD5">
          <w:rPr>
            <w:noProof/>
          </w:rPr>
          <w:delInstrText>25</w:delInstrText>
        </w:r>
      </w:del>
      <w:r w:rsidR="00511485">
        <w:rPr>
          <w:noProof/>
        </w:rPr>
        <w:fldChar w:fldCharType="end"/>
      </w:r>
      <w:r>
        <w:instrText>)</w:instrText>
      </w:r>
      <w:r>
        <w:fldChar w:fldCharType="end"/>
      </w:r>
    </w:p>
    <w:p w14:paraId="773BEEE6" w14:textId="0D3D669A" w:rsidR="00122416" w:rsidRDefault="00122416" w:rsidP="00122416">
      <w:r>
        <w:t xml:space="preserve">where </w:t>
      </w:r>
      <w:r w:rsidR="00905817" w:rsidRPr="00905817">
        <w:rPr>
          <w:position w:val="-12"/>
        </w:rPr>
        <w:object w:dxaOrig="220" w:dyaOrig="360" w14:anchorId="37DC0971">
          <v:shape id="_x0000_i2210" type="#_x0000_t75" style="width:10.85pt;height:19pt" o:ole="">
            <v:imagedata r:id="rId2396" o:title=""/>
          </v:shape>
          <o:OLEObject Type="Embed" ProgID="Equation.DSMT4" ShapeID="_x0000_i2210" DrawAspect="Content" ObjectID="_1494318302" r:id="rId2397"/>
        </w:object>
      </w:r>
      <w:r>
        <w:t xml:space="preserve">and </w:t>
      </w:r>
      <w:r w:rsidR="00905817" w:rsidRPr="00905817">
        <w:rPr>
          <w:position w:val="-12"/>
        </w:rPr>
        <w:object w:dxaOrig="240" w:dyaOrig="360" w14:anchorId="0372790B">
          <v:shape id="_x0000_i2211" type="#_x0000_t75" style="width:12.25pt;height:19pt" o:ole="">
            <v:imagedata r:id="rId2398" o:title=""/>
          </v:shape>
          <o:OLEObject Type="Embed" ProgID="Equation.DSMT4" ShapeID="_x0000_i2211" DrawAspect="Content" ObjectID="_1494318303" r:id="rId2399"/>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2C9CF9F8" w:rsidR="00122416" w:rsidRDefault="00122416" w:rsidP="00122416">
      <w:pPr>
        <w:pStyle w:val="MTDisplayEquation"/>
      </w:pPr>
      <w:r>
        <w:tab/>
      </w:r>
      <w:r w:rsidR="00905817" w:rsidRPr="00905817">
        <w:rPr>
          <w:position w:val="-62"/>
        </w:rPr>
        <w:object w:dxaOrig="5679" w:dyaOrig="1359" w14:anchorId="314B9413">
          <v:shape id="_x0000_i2212" type="#_x0000_t75" style="width:283.9pt;height:67.9pt" o:ole="">
            <v:imagedata r:id="rId2400" o:title=""/>
          </v:shape>
          <o:OLEObject Type="Embed" ProgID="Equation.DSMT4" ShapeID="_x0000_i2212" DrawAspect="Content" ObjectID="_1494318304" r:id="rId240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w:instrText>
      </w:r>
      <w:r w:rsidR="00511485">
        <w:instrText xml:space="preserve">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359" w:author="rawlins" w:date="2015-05-19T17:23:00Z">
        <w:r w:rsidR="00D3178E">
          <w:rPr>
            <w:noProof/>
          </w:rPr>
          <w:instrText>30</w:instrText>
        </w:r>
      </w:ins>
      <w:ins w:id="1360" w:author="Gerard" w:date="2015-05-06T12:49:00Z">
        <w:del w:id="1361" w:author="rawlins" w:date="2015-05-19T16:10:00Z">
          <w:r w:rsidR="00E3755C" w:rsidDel="00752FD5">
            <w:rPr>
              <w:noProof/>
            </w:rPr>
            <w:delInstrText>30</w:delInstrText>
          </w:r>
        </w:del>
      </w:ins>
      <w:del w:id="1362" w:author="rawlins" w:date="2015-05-19T16:10:00Z">
        <w:r w:rsidR="00567B45" w:rsidDel="00752FD5">
          <w:rPr>
            <w:noProof/>
          </w:rPr>
          <w:delInstrText>26</w:delInstrText>
        </w:r>
      </w:del>
      <w:r w:rsidR="00511485">
        <w:rPr>
          <w:noProof/>
        </w:rPr>
        <w:fldChar w:fldCharType="end"/>
      </w:r>
      <w:r>
        <w:instrText>)</w:instrText>
      </w:r>
      <w:r>
        <w:fldChar w:fldCharType="end"/>
      </w:r>
    </w:p>
    <w:p w14:paraId="351DE14D" w14:textId="4E870FEF" w:rsidR="00122416" w:rsidRDefault="00122416" w:rsidP="00122416">
      <w:r>
        <w:t xml:space="preserve">and </w:t>
      </w:r>
      <w:r w:rsidR="00905817" w:rsidRPr="00905817">
        <w:rPr>
          <w:position w:val="-6"/>
        </w:rPr>
        <w:object w:dxaOrig="220" w:dyaOrig="279" w14:anchorId="15222016">
          <v:shape id="_x0000_i2213" type="#_x0000_t75" style="width:10.85pt;height:14.25pt" o:ole="">
            <v:imagedata r:id="rId2402" o:title=""/>
          </v:shape>
          <o:OLEObject Type="Embed" ProgID="Equation.DSMT4" ShapeID="_x0000_i2213" DrawAspect="Content" ObjectID="_1494318305" r:id="rId2403"/>
        </w:object>
      </w:r>
      <w:r>
        <w:t xml:space="preserve">and </w:t>
      </w:r>
      <w:r w:rsidR="00905817" w:rsidRPr="00905817">
        <w:rPr>
          <w:position w:val="-10"/>
        </w:rPr>
        <w:object w:dxaOrig="240" w:dyaOrig="260" w14:anchorId="34542AF1">
          <v:shape id="_x0000_i2214" type="#_x0000_t75" style="width:12.25pt;height:12.9pt" o:ole="">
            <v:imagedata r:id="rId2404" o:title=""/>
          </v:shape>
          <o:OLEObject Type="Embed" ProgID="Equation.DSMT4" ShapeID="_x0000_i2214" DrawAspect="Content" ObjectID="_1494318306" r:id="rId2405"/>
        </w:object>
      </w:r>
      <w:r w:rsidR="0055288F">
        <w:t xml:space="preserve"> </w:t>
      </w:r>
      <w:r>
        <w:t>are the Lamé parameters.</w:t>
      </w:r>
      <w:r w:rsidR="0055288F">
        <w:t xml:space="preserve"> The corresponding Cauchy stress tensor is</w:t>
      </w:r>
    </w:p>
    <w:p w14:paraId="56590457" w14:textId="78365D5A" w:rsidR="0055288F" w:rsidRDefault="0055288F" w:rsidP="0051289D">
      <w:pPr>
        <w:pStyle w:val="MTDisplayEquation"/>
      </w:pPr>
      <w:r>
        <w:tab/>
      </w:r>
      <w:r w:rsidR="00905817" w:rsidRPr="00905817">
        <w:rPr>
          <w:position w:val="-24"/>
        </w:rPr>
        <w:object w:dxaOrig="4740" w:dyaOrig="620" w14:anchorId="2B4DE50C">
          <v:shape id="_x0000_i2215" type="#_x0000_t75" style="width:237.05pt;height:30.55pt" o:ole="">
            <v:imagedata r:id="rId2406" o:title=""/>
          </v:shape>
          <o:OLEObject Type="Embed" ProgID="Equation.DSMT4" ShapeID="_x0000_i2215" DrawAspect="Content" ObjectID="_1494318307" r:id="rId24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363" w:author="rawlins" w:date="2015-05-19T17:23:00Z">
        <w:r w:rsidR="00D3178E">
          <w:rPr>
            <w:noProof/>
          </w:rPr>
          <w:instrText>31</w:instrText>
        </w:r>
      </w:ins>
      <w:ins w:id="1364" w:author="Gerard" w:date="2015-05-06T12:49:00Z">
        <w:del w:id="1365" w:author="rawlins" w:date="2015-05-19T16:10:00Z">
          <w:r w:rsidR="00E3755C" w:rsidDel="00752FD5">
            <w:rPr>
              <w:noProof/>
            </w:rPr>
            <w:delInstrText>31</w:delInstrText>
          </w:r>
        </w:del>
      </w:ins>
      <w:del w:id="1366" w:author="rawlins" w:date="2015-05-19T16:10:00Z">
        <w:r w:rsidR="00567B45" w:rsidDel="00752FD5">
          <w:rPr>
            <w:noProof/>
          </w:rPr>
          <w:delInstrText>27</w:delInstrText>
        </w:r>
      </w:del>
      <w:r w:rsidR="00511485">
        <w:rPr>
          <w:noProof/>
        </w:rPr>
        <w:fldChar w:fldCharType="end"/>
      </w:r>
      <w:r>
        <w:instrText>)</w:instrText>
      </w:r>
      <w:r>
        <w:fldChar w:fldCharType="end"/>
      </w:r>
    </w:p>
    <w:p w14:paraId="30084E61" w14:textId="77777777" w:rsidR="00715ECB" w:rsidRDefault="0055288F" w:rsidP="00C5691A">
      <w:r>
        <w:t>and the spatial elasticity tensor is</w:t>
      </w:r>
    </w:p>
    <w:p w14:paraId="49B3B1BC" w14:textId="1EF6EA14" w:rsidR="0055288F" w:rsidRDefault="0055288F" w:rsidP="0051289D">
      <w:pPr>
        <w:pStyle w:val="MTDisplayEquation"/>
        <w:rPr>
          <w:ins w:id="1367" w:author="Gerard" w:date="2015-03-26T23:11:00Z"/>
        </w:rPr>
      </w:pPr>
      <w:r>
        <w:tab/>
      </w:r>
      <w:r w:rsidR="00905817" w:rsidRPr="00905817">
        <w:rPr>
          <w:position w:val="-28"/>
        </w:rPr>
        <w:object w:dxaOrig="6259" w:dyaOrig="660" w14:anchorId="689DC561">
          <v:shape id="_x0000_i2216" type="#_x0000_t75" style="width:312.45pt;height:32.6pt" o:ole="">
            <v:imagedata r:id="rId2408" o:title=""/>
          </v:shape>
          <o:OLEObject Type="Embed" ProgID="Equation.DSMT4" ShapeID="_x0000_i2216" DrawAspect="Content" ObjectID="_1494318308" r:id="rId24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368" w:author="rawlins" w:date="2015-05-19T17:23:00Z">
        <w:r w:rsidR="00D3178E">
          <w:rPr>
            <w:noProof/>
          </w:rPr>
          <w:instrText>32</w:instrText>
        </w:r>
      </w:ins>
      <w:ins w:id="1369" w:author="Gerard" w:date="2015-05-06T12:49:00Z">
        <w:del w:id="1370" w:author="rawlins" w:date="2015-05-19T16:10:00Z">
          <w:r w:rsidR="00E3755C" w:rsidDel="00752FD5">
            <w:rPr>
              <w:noProof/>
            </w:rPr>
            <w:delInstrText>32</w:delInstrText>
          </w:r>
        </w:del>
      </w:ins>
      <w:del w:id="1371" w:author="rawlins" w:date="2015-05-19T16:10:00Z">
        <w:r w:rsidR="00567B45" w:rsidDel="00752FD5">
          <w:rPr>
            <w:noProof/>
          </w:rPr>
          <w:delInstrText>28</w:delInstrText>
        </w:r>
      </w:del>
      <w:r w:rsidR="00511485">
        <w:rPr>
          <w:noProof/>
        </w:rPr>
        <w:fldChar w:fldCharType="end"/>
      </w:r>
      <w:r>
        <w:instrText>)</w:instrText>
      </w:r>
      <w:r>
        <w:fldChar w:fldCharType="end"/>
      </w:r>
    </w:p>
    <w:p w14:paraId="6374DEAF" w14:textId="1672AE6C" w:rsidR="00214E15" w:rsidRDefault="00214E15" w:rsidP="00214E15">
      <w:pPr>
        <w:pStyle w:val="Heading3"/>
        <w:rPr>
          <w:ins w:id="1372" w:author="Gerard" w:date="2015-03-26T23:11:00Z"/>
        </w:rPr>
      </w:pPr>
      <w:bookmarkStart w:id="1373" w:name="_Toc289032579"/>
      <w:ins w:id="1374" w:author="Gerard" w:date="2015-03-26T23:12:00Z">
        <w:r>
          <w:t>Conewise Linear Elasticity</w:t>
        </w:r>
      </w:ins>
      <w:bookmarkEnd w:id="1373"/>
    </w:p>
    <w:p w14:paraId="158FCC99" w14:textId="650AB6F4" w:rsidR="00214E15" w:rsidRDefault="00214E15" w:rsidP="00214E15">
      <w:pPr>
        <w:rPr>
          <w:ins w:id="1375" w:author="Gerard" w:date="2015-03-26T23:11:00Z"/>
        </w:rPr>
      </w:pPr>
      <w:ins w:id="1376" w:author="Gerard" w:date="2015-03-26T23:12:00Z">
        <w:r>
          <w:t xml:space="preserve">Curnier et al. </w:t>
        </w:r>
        <w:r>
          <w:fldChar w:fldCharType="begin"/>
        </w:r>
      </w:ins>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ins w:id="1377" w:author="Gerard" w:date="2015-03-26T23:12:00Z">
        <w:r>
          <w:fldChar w:fldCharType="end"/>
        </w:r>
      </w:ins>
      <w:ins w:id="1378" w:author="Gerard" w:date="2015-03-26T23:14:00Z">
        <w:r w:rsidR="000450C4">
          <w:t xml:space="preserve"> formulated a model for describing bimodular elastic solids exhibiting orthotropic material symmetry. </w:t>
        </w:r>
      </w:ins>
      <w:ins w:id="1379" w:author="Gerard" w:date="2015-03-26T23:15:00Z">
        <w:r w:rsidR="000450C4">
          <w:t xml:space="preserve">This </w:t>
        </w:r>
      </w:ins>
      <w:ins w:id="1380" w:author="Gerard" w:date="2015-03-26T23:11:00Z">
        <w:r>
          <w:t>can be derived from the following hyperelastic strain-energy function:</w:t>
        </w:r>
      </w:ins>
    </w:p>
    <w:p w14:paraId="48A8C812" w14:textId="69AB8442" w:rsidR="00214E15" w:rsidRDefault="00214E15" w:rsidP="00214E15">
      <w:pPr>
        <w:pStyle w:val="MTDisplayEquation"/>
        <w:rPr>
          <w:ins w:id="1381" w:author="Gerard" w:date="2015-03-26T23:11:00Z"/>
        </w:rPr>
      </w:pPr>
      <w:ins w:id="1382" w:author="Gerard" w:date="2015-03-26T23:11:00Z">
        <w:r>
          <w:lastRenderedPageBreak/>
          <w:tab/>
        </w:r>
      </w:ins>
      <w:ins w:id="1383" w:author="Gerard" w:date="2015-03-26T23:11:00Z">
        <w:r w:rsidR="00153956" w:rsidRPr="00153375">
          <w:rPr>
            <w:position w:val="-30"/>
          </w:rPr>
          <w:object w:dxaOrig="6740" w:dyaOrig="720" w14:anchorId="1B2CB3A5">
            <v:shape id="_x0000_i2217" type="#_x0000_t75" style="width:337.6pt;height:36.7pt" o:ole="">
              <v:imagedata r:id="rId2410" o:title=""/>
            </v:shape>
            <o:OLEObject Type="Embed" ProgID="Equation.DSMT4" ShapeID="_x0000_i2217" DrawAspect="Content" ObjectID="_1494318309" r:id="rId2411"/>
          </w:object>
        </w:r>
      </w:ins>
      <w:ins w:id="1384" w:author="Gerard" w:date="2015-03-26T23:11:00Z">
        <w:r>
          <w:t>,</w:t>
        </w:r>
        <w:r>
          <w:tab/>
        </w:r>
        <w:del w:id="1385"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386" w:author="rawlins" w:date="2015-05-19T16:09:00Z">
        <w:r w:rsidR="00E3755C" w:rsidDel="00752FD5">
          <w:rPr>
            <w:noProof/>
          </w:rPr>
          <w:delInstrText>5</w:delInstrText>
        </w:r>
      </w:del>
      <w:ins w:id="1387" w:author="Gerard" w:date="2015-03-26T23:11:00Z">
        <w:del w:id="1388"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del w:id="1389" w:author="rawlins" w:date="2015-05-19T16:09:00Z">
        <w:r w:rsidR="00E3755C" w:rsidDel="00752FD5">
          <w:rPr>
            <w:noProof/>
          </w:rPr>
          <w:delInstrText>32</w:delInstrText>
        </w:r>
      </w:del>
      <w:ins w:id="1390" w:author="Gerard" w:date="2015-03-26T23:11:00Z">
        <w:del w:id="1391" w:author="rawlins" w:date="2015-05-19T16:09:00Z">
          <w:r w:rsidDel="00752FD5">
            <w:rPr>
              <w:noProof/>
            </w:rPr>
            <w:fldChar w:fldCharType="end"/>
          </w:r>
          <w:r w:rsidDel="00752FD5">
            <w:delInstrText>)</w:delInstrText>
          </w:r>
          <w:r w:rsidDel="00752FD5">
            <w:fldChar w:fldCharType="end"/>
          </w:r>
        </w:del>
      </w:ins>
      <w:ins w:id="1392"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393" w:author="rawlins" w:date="2015-05-19T17:23:00Z">
        <w:r w:rsidR="00D3178E">
          <w:rPr>
            <w:noProof/>
          </w:rPr>
          <w:instrText>5</w:instrText>
        </w:r>
      </w:ins>
      <w:ins w:id="1394"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395" w:author="rawlins" w:date="2015-05-19T17:23:00Z">
        <w:r w:rsidR="00D3178E">
          <w:rPr>
            <w:noProof/>
          </w:rPr>
          <w:instrText>33</w:instrText>
        </w:r>
      </w:ins>
      <w:ins w:id="1396" w:author="rawlins" w:date="2015-05-19T16:09:00Z">
        <w:r w:rsidR="00752FD5">
          <w:fldChar w:fldCharType="end"/>
        </w:r>
        <w:r w:rsidR="00752FD5">
          <w:instrText>)</w:instrText>
        </w:r>
        <w:r w:rsidR="00752FD5">
          <w:fldChar w:fldCharType="end"/>
        </w:r>
      </w:ins>
    </w:p>
    <w:p w14:paraId="594E7482" w14:textId="5F58A69C" w:rsidR="000450C4" w:rsidRDefault="00214E15" w:rsidP="00214E15">
      <w:pPr>
        <w:rPr>
          <w:ins w:id="1397" w:author="Gerard" w:date="2015-03-26T23:16:00Z"/>
        </w:rPr>
      </w:pPr>
      <w:ins w:id="1398" w:author="Gerard" w:date="2015-03-26T23:11:00Z">
        <w:r>
          <w:t xml:space="preserve">where </w:t>
        </w:r>
      </w:ins>
      <w:ins w:id="1399" w:author="Gerard" w:date="2015-03-26T23:11:00Z">
        <w:r w:rsidRPr="00905817">
          <w:rPr>
            <w:position w:val="-12"/>
          </w:rPr>
          <w:object w:dxaOrig="1280" w:dyaOrig="380" w14:anchorId="1CF4711F">
            <v:shape id="_x0000_i2218" type="#_x0000_t75" style="width:63.85pt;height:19pt" o:ole="">
              <v:imagedata r:id="rId2324" o:title=""/>
            </v:shape>
            <o:OLEObject Type="Embed" ProgID="Equation.DSMT4" ShapeID="_x0000_i2218" DrawAspect="Content" ObjectID="_1494318310" r:id="rId2412"/>
          </w:object>
        </w:r>
      </w:ins>
      <w:ins w:id="1400" w:author="Gerard" w:date="2015-03-26T23:11:00Z">
        <w:r>
          <w:t xml:space="preserve"> is the structural tensor corresponding to one of the three mutually orthogonal planes of symmetry whose unit outward normal is </w:t>
        </w:r>
      </w:ins>
      <w:ins w:id="1401" w:author="Gerard" w:date="2015-03-26T23:11:00Z">
        <w:r w:rsidRPr="00905817">
          <w:rPr>
            <w:position w:val="-12"/>
          </w:rPr>
          <w:object w:dxaOrig="279" w:dyaOrig="380" w14:anchorId="68A4843B">
            <v:shape id="_x0000_i2219" type="#_x0000_t75" style="width:14.25pt;height:19pt" o:ole="">
              <v:imagedata r:id="rId2326" o:title=""/>
            </v:shape>
            <o:OLEObject Type="Embed" ProgID="Equation.DSMT4" ShapeID="_x0000_i2219" DrawAspect="Content" ObjectID="_1494318311" r:id="rId2413"/>
          </w:object>
        </w:r>
      </w:ins>
      <w:ins w:id="1402" w:author="Gerard" w:date="2015-03-26T23:11:00Z">
        <w:r>
          <w:t xml:space="preserve"> (</w:t>
        </w:r>
      </w:ins>
      <w:ins w:id="1403" w:author="Gerard" w:date="2015-03-26T23:11:00Z">
        <w:r w:rsidRPr="00905817">
          <w:rPr>
            <w:position w:val="-12"/>
          </w:rPr>
          <w:object w:dxaOrig="1140" w:dyaOrig="380" w14:anchorId="0A71C0B3">
            <v:shape id="_x0000_i2220" type="#_x0000_t75" style="width:57.05pt;height:19pt" o:ole="">
              <v:imagedata r:id="rId2328" o:title=""/>
            </v:shape>
            <o:OLEObject Type="Embed" ProgID="Equation.DSMT4" ShapeID="_x0000_i2220" DrawAspect="Content" ObjectID="_1494318312" r:id="rId2414"/>
          </w:object>
        </w:r>
      </w:ins>
      <w:ins w:id="1404" w:author="Gerard" w:date="2015-03-26T23:11:00Z">
        <w:r>
          <w:t xml:space="preserve">). </w:t>
        </w:r>
      </w:ins>
      <w:ins w:id="1405" w:author="Gerard" w:date="2015-03-26T23:16:00Z">
        <w:r w:rsidR="000450C4">
          <w:t>The bimodular response is described by</w:t>
        </w:r>
      </w:ins>
    </w:p>
    <w:p w14:paraId="66FC8AE9" w14:textId="0FA1ADFA" w:rsidR="000450C4" w:rsidRDefault="000450C4">
      <w:pPr>
        <w:pStyle w:val="MTDisplayEquation"/>
        <w:rPr>
          <w:ins w:id="1406" w:author="Gerard" w:date="2015-03-26T23:16:00Z"/>
        </w:rPr>
        <w:pPrChange w:id="1407" w:author="Gerard" w:date="2015-03-26T23:16:00Z">
          <w:pPr/>
        </w:pPrChange>
      </w:pPr>
      <w:ins w:id="1408" w:author="Gerard" w:date="2015-03-26T23:16:00Z">
        <w:r>
          <w:tab/>
        </w:r>
      </w:ins>
      <w:ins w:id="1409" w:author="Gerard" w:date="2015-03-26T23:16:00Z">
        <w:r w:rsidRPr="00153375">
          <w:rPr>
            <w:position w:val="-42"/>
          </w:rPr>
          <w:object w:dxaOrig="3360" w:dyaOrig="980" w14:anchorId="57E12787">
            <v:shape id="_x0000_i2221" type="#_x0000_t75" style="width:168.45pt;height:49.6pt" o:ole="">
              <v:imagedata r:id="rId2415" o:title=""/>
            </v:shape>
            <o:OLEObject Type="Embed" ProgID="Equation.DSMT4" ShapeID="_x0000_i2221" DrawAspect="Content" ObjectID="_1494318313" r:id="rId2416"/>
          </w:object>
        </w:r>
      </w:ins>
      <w:ins w:id="1410" w:author="Gerard" w:date="2015-03-26T23:16:00Z">
        <w:r>
          <w:t xml:space="preserve"> </w:t>
        </w:r>
        <w:r>
          <w:tab/>
        </w:r>
        <w:del w:id="1411"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412" w:author="rawlins" w:date="2015-05-19T16:09:00Z">
        <w:r w:rsidDel="00752FD5">
          <w:fldChar w:fldCharType="end"/>
        </w:r>
      </w:del>
      <w:ins w:id="1413" w:author="Gerard" w:date="2015-03-26T23:16:00Z">
        <w:del w:id="1414" w:author="rawlins" w:date="2015-05-19T16:09:00Z">
          <w:r w:rsidDel="00752FD5">
            <w:delInstrText>(</w:delInstrText>
          </w:r>
          <w:r w:rsidDel="00752FD5">
            <w:fldChar w:fldCharType="begin"/>
          </w:r>
          <w:r w:rsidDel="00752FD5">
            <w:delInstrText xml:space="preserve"> SEQ MTSec \c \* Arabic \* MERGEFORMAT </w:delInstrText>
          </w:r>
        </w:del>
      </w:ins>
      <w:del w:id="1415" w:author="rawlins" w:date="2015-05-19T16:09:00Z">
        <w:r w:rsidDel="00752FD5">
          <w:fldChar w:fldCharType="separate"/>
        </w:r>
      </w:del>
      <w:ins w:id="1416" w:author="Gerard" w:date="2015-05-06T12:49:00Z">
        <w:del w:id="1417" w:author="rawlins" w:date="2015-05-19T16:09:00Z">
          <w:r w:rsidR="00E3755C" w:rsidDel="00752FD5">
            <w:rPr>
              <w:noProof/>
            </w:rPr>
            <w:delInstrText>5</w:delInstrText>
          </w:r>
        </w:del>
      </w:ins>
      <w:ins w:id="1418" w:author="Gerard" w:date="2015-03-26T23:16:00Z">
        <w:del w:id="1419" w:author="rawlins" w:date="2015-05-19T16:09:00Z">
          <w:r w:rsidDel="00752FD5">
            <w:fldChar w:fldCharType="end"/>
          </w:r>
          <w:r w:rsidDel="00752FD5">
            <w:delInstrText>.</w:delInstrText>
          </w:r>
          <w:r w:rsidDel="00752FD5">
            <w:fldChar w:fldCharType="begin"/>
          </w:r>
          <w:r w:rsidDel="00752FD5">
            <w:delInstrText xml:space="preserve"> SEQ MTEqn \c \* Arabic \* MERGEFORMAT </w:delInstrText>
          </w:r>
        </w:del>
      </w:ins>
      <w:del w:id="1420" w:author="rawlins" w:date="2015-05-19T16:09:00Z">
        <w:r w:rsidDel="00752FD5">
          <w:fldChar w:fldCharType="separate"/>
        </w:r>
      </w:del>
      <w:ins w:id="1421" w:author="Gerard" w:date="2015-05-06T12:49:00Z">
        <w:del w:id="1422" w:author="rawlins" w:date="2015-05-19T16:09:00Z">
          <w:r w:rsidR="00E3755C" w:rsidDel="00752FD5">
            <w:rPr>
              <w:noProof/>
            </w:rPr>
            <w:delInstrText>33</w:delInstrText>
          </w:r>
        </w:del>
      </w:ins>
      <w:ins w:id="1423" w:author="Gerard" w:date="2015-03-26T23:16:00Z">
        <w:del w:id="1424" w:author="rawlins" w:date="2015-05-19T16:09:00Z">
          <w:r w:rsidDel="00752FD5">
            <w:fldChar w:fldCharType="end"/>
          </w:r>
          <w:r w:rsidDel="00752FD5">
            <w:delInstrText>)</w:delInstrText>
          </w:r>
          <w:r w:rsidDel="00752FD5">
            <w:fldChar w:fldCharType="end"/>
          </w:r>
        </w:del>
      </w:ins>
      <w:ins w:id="1425"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26" w:author="rawlins" w:date="2015-05-19T17:23:00Z">
        <w:r w:rsidR="00D3178E">
          <w:rPr>
            <w:noProof/>
          </w:rPr>
          <w:instrText>5</w:instrText>
        </w:r>
      </w:ins>
      <w:ins w:id="1427"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28" w:author="rawlins" w:date="2015-05-19T17:23:00Z">
        <w:r w:rsidR="00D3178E">
          <w:rPr>
            <w:noProof/>
          </w:rPr>
          <w:instrText>34</w:instrText>
        </w:r>
      </w:ins>
      <w:ins w:id="1429" w:author="rawlins" w:date="2015-05-19T16:09:00Z">
        <w:r w:rsidR="00752FD5">
          <w:fldChar w:fldCharType="end"/>
        </w:r>
        <w:r w:rsidR="00752FD5">
          <w:instrText>)</w:instrText>
        </w:r>
        <w:r w:rsidR="00752FD5">
          <w:fldChar w:fldCharType="end"/>
        </w:r>
      </w:ins>
    </w:p>
    <w:p w14:paraId="015BB2B4" w14:textId="5A134664" w:rsidR="00214E15" w:rsidRDefault="00214E15" w:rsidP="00214E15">
      <w:pPr>
        <w:rPr>
          <w:ins w:id="1430" w:author="Gerard" w:date="2015-03-26T23:11:00Z"/>
        </w:rPr>
      </w:pPr>
      <w:ins w:id="1431" w:author="Gerard" w:date="2015-03-26T23:11:00Z">
        <w:r>
          <w:t xml:space="preserve">The material constants are the three shear moduli </w:t>
        </w:r>
      </w:ins>
      <w:ins w:id="1432" w:author="Gerard" w:date="2015-03-26T23:11:00Z">
        <w:r w:rsidRPr="00905817">
          <w:rPr>
            <w:position w:val="-12"/>
          </w:rPr>
          <w:object w:dxaOrig="300" w:dyaOrig="360" w14:anchorId="48FA50C5">
            <v:shape id="_x0000_i2222" type="#_x0000_t75" style="width:14.95pt;height:19pt" o:ole="">
              <v:imagedata r:id="rId2330" o:title=""/>
            </v:shape>
            <o:OLEObject Type="Embed" ProgID="Equation.DSMT4" ShapeID="_x0000_i2222" DrawAspect="Content" ObjectID="_1494318314" r:id="rId2417"/>
          </w:object>
        </w:r>
      </w:ins>
      <w:ins w:id="1433" w:author="Gerard" w:date="2015-03-26T23:19:00Z">
        <w:r w:rsidR="000450C4" w:rsidRPr="000450C4">
          <w:rPr>
            <w:rPrChange w:id="1434" w:author="Gerard" w:date="2015-03-26T23:19:00Z">
              <w:rPr>
                <w:position w:val="-12"/>
              </w:rPr>
            </w:rPrChange>
          </w:rPr>
          <w:t>,</w:t>
        </w:r>
      </w:ins>
      <w:ins w:id="1435" w:author="Gerard" w:date="2015-03-26T23:11:00Z">
        <w:r>
          <w:t xml:space="preserve"> </w:t>
        </w:r>
      </w:ins>
      <w:ins w:id="1436" w:author="Gerard" w:date="2015-03-26T23:20:00Z">
        <w:r w:rsidR="000450C4">
          <w:t xml:space="preserve">three tensile moduli </w:t>
        </w:r>
      </w:ins>
      <w:ins w:id="1437" w:author="Gerard" w:date="2015-03-26T23:20:00Z">
        <w:r w:rsidR="000450C4" w:rsidRPr="00153375">
          <w:rPr>
            <w:position w:val="-12"/>
          </w:rPr>
          <w:object w:dxaOrig="460" w:dyaOrig="380" w14:anchorId="011D0531">
            <v:shape id="_x0000_i2223" type="#_x0000_t75" style="width:22.4pt;height:19pt" o:ole="">
              <v:imagedata r:id="rId2418" o:title=""/>
            </v:shape>
            <o:OLEObject Type="Embed" ProgID="Equation.DSMT4" ShapeID="_x0000_i2223" DrawAspect="Content" ObjectID="_1494318315" r:id="rId2419"/>
          </w:object>
        </w:r>
      </w:ins>
      <w:ins w:id="1438" w:author="Gerard" w:date="2015-03-26T23:20:00Z">
        <w:r w:rsidR="000450C4">
          <w:t xml:space="preserve">, three compressive moduli </w:t>
        </w:r>
      </w:ins>
      <w:ins w:id="1439" w:author="Gerard" w:date="2015-03-26T23:20:00Z">
        <w:r w:rsidR="000450C4" w:rsidRPr="00153375">
          <w:rPr>
            <w:position w:val="-12"/>
          </w:rPr>
          <w:object w:dxaOrig="460" w:dyaOrig="380" w14:anchorId="22BA29F6">
            <v:shape id="_x0000_i2224" type="#_x0000_t75" style="width:22.4pt;height:19pt" o:ole="">
              <v:imagedata r:id="rId2420" o:title=""/>
            </v:shape>
            <o:OLEObject Type="Embed" ProgID="Equation.DSMT4" ShapeID="_x0000_i2224" DrawAspect="Content" ObjectID="_1494318316" r:id="rId2421"/>
          </w:object>
        </w:r>
      </w:ins>
      <w:ins w:id="1440" w:author="Gerard" w:date="2015-03-26T23:20:00Z">
        <w:r w:rsidR="000450C4">
          <w:t xml:space="preserve">, </w:t>
        </w:r>
      </w:ins>
      <w:ins w:id="1441" w:author="Gerard" w:date="2015-03-26T23:11:00Z">
        <w:r>
          <w:t xml:space="preserve">and </w:t>
        </w:r>
      </w:ins>
      <w:ins w:id="1442" w:author="Gerard" w:date="2015-03-26T23:20:00Z">
        <w:r w:rsidR="000450C4">
          <w:t xml:space="preserve">three </w:t>
        </w:r>
      </w:ins>
      <w:ins w:id="1443" w:author="Gerard" w:date="2015-03-26T23:11:00Z">
        <w:r>
          <w:t xml:space="preserve">moduli </w:t>
        </w:r>
      </w:ins>
      <w:ins w:id="1444" w:author="Gerard" w:date="2015-03-26T23:11:00Z">
        <w:r w:rsidR="000450C4" w:rsidRPr="00905817">
          <w:rPr>
            <w:position w:val="-12"/>
          </w:rPr>
          <w:object w:dxaOrig="360" w:dyaOrig="380" w14:anchorId="45F962D1">
            <v:shape id="_x0000_i2225" type="#_x0000_t75" style="width:17.65pt;height:19.7pt" o:ole="">
              <v:imagedata r:id="rId2422" o:title=""/>
            </v:shape>
            <o:OLEObject Type="Embed" ProgID="Equation.DSMT4" ShapeID="_x0000_i2225" DrawAspect="Content" ObjectID="_1494318317" r:id="rId2423"/>
          </w:object>
        </w:r>
      </w:ins>
      <w:ins w:id="1445" w:author="Gerard" w:date="2015-03-26T23:20:00Z">
        <w:r w:rsidR="000450C4" w:rsidRPr="000450C4">
          <w:rPr>
            <w:rPrChange w:id="1446" w:author="Gerard" w:date="2015-03-26T23:20:00Z">
              <w:rPr>
                <w:position w:val="-12"/>
              </w:rPr>
            </w:rPrChange>
          </w:rPr>
          <w:t xml:space="preserve"> </w:t>
        </w:r>
      </w:ins>
      <w:ins w:id="1447" w:author="Gerard" w:date="2015-03-26T23:21:00Z">
        <w:r w:rsidR="000450C4">
          <w:t>(</w:t>
        </w:r>
      </w:ins>
      <w:ins w:id="1448" w:author="Gerard" w:date="2015-03-26T23:21:00Z">
        <w:r w:rsidR="000450C4" w:rsidRPr="00153375">
          <w:rPr>
            <w:position w:val="-6"/>
          </w:rPr>
          <w:object w:dxaOrig="560" w:dyaOrig="280" w14:anchorId="68E35055">
            <v:shape id="_x0000_i2226" type="#_x0000_t75" style="width:27.85pt;height:14.25pt" o:ole="">
              <v:imagedata r:id="rId2424" o:title=""/>
            </v:shape>
            <o:OLEObject Type="Embed" ProgID="Equation.DSMT4" ShapeID="_x0000_i2226" DrawAspect="Content" ObjectID="_1494318318" r:id="rId2425"/>
          </w:object>
        </w:r>
      </w:ins>
      <w:ins w:id="1449" w:author="Gerard" w:date="2015-03-26T23:21:00Z">
        <w:r w:rsidR="000450C4">
          <w:t>)</w:t>
        </w:r>
      </w:ins>
      <w:ins w:id="1450" w:author="Gerard" w:date="2015-03-26T23:11:00Z">
        <w:r>
          <w:t xml:space="preserve">, where </w:t>
        </w:r>
      </w:ins>
      <w:ins w:id="1451" w:author="Gerard" w:date="2015-03-26T23:11:00Z">
        <w:r w:rsidRPr="00905817">
          <w:rPr>
            <w:position w:val="-12"/>
          </w:rPr>
          <w:object w:dxaOrig="880" w:dyaOrig="360" w14:anchorId="0B50D02F">
            <v:shape id="_x0000_i2227" type="#_x0000_t75" style="width:44.15pt;height:19pt" o:ole="">
              <v:imagedata r:id="rId2334" o:title=""/>
            </v:shape>
            <o:OLEObject Type="Embed" ProgID="Equation.DSMT4" ShapeID="_x0000_i2227" DrawAspect="Content" ObjectID="_1494318319" r:id="rId2426"/>
          </w:object>
        </w:r>
      </w:ins>
      <w:ins w:id="1452" w:author="Gerard" w:date="2015-03-26T23:11:00Z">
        <w:r>
          <w:t>.</w:t>
        </w:r>
      </w:ins>
      <w:ins w:id="1453" w:author="Gerard" w:date="2015-03-26T23:24:00Z">
        <w:r w:rsidR="000450C4">
          <w:t xml:space="preserve"> </w:t>
        </w:r>
      </w:ins>
      <w:ins w:id="1454" w:author="Gerard" w:date="2015-03-26T23:11:00Z">
        <w:r>
          <w:t>The second Piola-Kirchhoff stress can be derived from this strain energy density function:</w:t>
        </w:r>
      </w:ins>
    </w:p>
    <w:p w14:paraId="35E35C30" w14:textId="7C9E11D3" w:rsidR="00214E15" w:rsidRDefault="00214E15" w:rsidP="00214E15">
      <w:pPr>
        <w:pStyle w:val="MTDisplayEquation"/>
        <w:rPr>
          <w:ins w:id="1455" w:author="Gerard" w:date="2015-03-26T23:11:00Z"/>
        </w:rPr>
      </w:pPr>
      <w:ins w:id="1456" w:author="Gerard" w:date="2015-03-26T23:11:00Z">
        <w:r>
          <w:tab/>
        </w:r>
      </w:ins>
      <w:ins w:id="1457" w:author="Gerard" w:date="2015-03-26T23:11:00Z">
        <w:r w:rsidR="00153956" w:rsidRPr="00153375">
          <w:rPr>
            <w:position w:val="-66"/>
          </w:rPr>
          <w:object w:dxaOrig="4840" w:dyaOrig="1440" w14:anchorId="271D4F74">
            <v:shape id="_x0000_i2228" type="#_x0000_t75" style="width:241.8pt;height:1in" o:ole="">
              <v:imagedata r:id="rId2427" o:title=""/>
            </v:shape>
            <o:OLEObject Type="Embed" ProgID="Equation.DSMT4" ShapeID="_x0000_i2228" DrawAspect="Content" ObjectID="_1494318320" r:id="rId2428"/>
          </w:object>
        </w:r>
      </w:ins>
      <w:ins w:id="1458" w:author="Gerard" w:date="2015-03-26T23:11:00Z">
        <w:r>
          <w:tab/>
        </w:r>
        <w:del w:id="1459"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60" w:author="rawlins" w:date="2015-05-19T16:09:00Z">
        <w:r w:rsidR="00E3755C" w:rsidDel="00752FD5">
          <w:rPr>
            <w:noProof/>
          </w:rPr>
          <w:delInstrText>5</w:delInstrText>
        </w:r>
      </w:del>
      <w:ins w:id="1461" w:author="Gerard" w:date="2015-03-26T23:11:00Z">
        <w:del w:id="1462"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63" w:author="Gerard" w:date="2015-05-06T12:49:00Z">
        <w:del w:id="1464" w:author="rawlins" w:date="2015-05-19T16:09:00Z">
          <w:r w:rsidR="00E3755C" w:rsidDel="00752FD5">
            <w:rPr>
              <w:noProof/>
            </w:rPr>
            <w:delInstrText>33</w:delInstrText>
          </w:r>
        </w:del>
      </w:ins>
      <w:del w:id="1465" w:author="rawlins" w:date="2015-05-19T16:09:00Z">
        <w:r w:rsidDel="00752FD5">
          <w:rPr>
            <w:noProof/>
          </w:rPr>
          <w:delInstrText>32</w:delInstrText>
        </w:r>
      </w:del>
      <w:ins w:id="1466" w:author="Gerard" w:date="2015-03-26T23:11:00Z">
        <w:del w:id="1467" w:author="rawlins" w:date="2015-05-19T16:09:00Z">
          <w:r w:rsidDel="00752FD5">
            <w:rPr>
              <w:noProof/>
            </w:rPr>
            <w:fldChar w:fldCharType="end"/>
          </w:r>
          <w:r w:rsidDel="00752FD5">
            <w:delInstrText>)</w:delInstrText>
          </w:r>
          <w:r w:rsidDel="00752FD5">
            <w:fldChar w:fldCharType="end"/>
          </w:r>
        </w:del>
      </w:ins>
      <w:ins w:id="1468"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69" w:author="rawlins" w:date="2015-05-19T17:23:00Z">
        <w:r w:rsidR="00D3178E">
          <w:rPr>
            <w:noProof/>
          </w:rPr>
          <w:instrText>5</w:instrText>
        </w:r>
      </w:ins>
      <w:ins w:id="1470"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71" w:author="rawlins" w:date="2015-05-19T17:23:00Z">
        <w:r w:rsidR="00D3178E">
          <w:rPr>
            <w:noProof/>
          </w:rPr>
          <w:instrText>35</w:instrText>
        </w:r>
      </w:ins>
      <w:ins w:id="1472" w:author="rawlins" w:date="2015-05-19T16:09:00Z">
        <w:r w:rsidR="00752FD5">
          <w:fldChar w:fldCharType="end"/>
        </w:r>
        <w:r w:rsidR="00752FD5">
          <w:instrText>)</w:instrText>
        </w:r>
        <w:r w:rsidR="00752FD5">
          <w:fldChar w:fldCharType="end"/>
        </w:r>
      </w:ins>
    </w:p>
    <w:p w14:paraId="6E546B23" w14:textId="67F1FB35" w:rsidR="00214E15" w:rsidRDefault="00214E15" w:rsidP="00214E15">
      <w:pPr>
        <w:rPr>
          <w:ins w:id="1473" w:author="Gerard" w:date="2015-03-26T23:11:00Z"/>
        </w:rPr>
      </w:pPr>
      <w:ins w:id="1474" w:author="Gerard" w:date="2015-03-26T23:11:00Z">
        <w:r>
          <w:t>The material elasticity tensor is then given by,</w:t>
        </w:r>
      </w:ins>
    </w:p>
    <w:p w14:paraId="379F10E1" w14:textId="7F0F087B" w:rsidR="00214E15" w:rsidRPr="00782091" w:rsidRDefault="00214E15" w:rsidP="00214E15">
      <w:pPr>
        <w:pStyle w:val="MTDisplayEquation"/>
        <w:rPr>
          <w:ins w:id="1475" w:author="Gerard" w:date="2015-03-26T23:11:00Z"/>
          <w:position w:val="-28"/>
        </w:rPr>
      </w:pPr>
      <w:ins w:id="1476" w:author="Gerard" w:date="2015-03-26T23:11:00Z">
        <w:r>
          <w:tab/>
        </w:r>
      </w:ins>
      <w:ins w:id="1477" w:author="Gerard" w:date="2015-03-26T23:11:00Z">
        <w:r w:rsidR="002E6B79" w:rsidRPr="002E6B79">
          <w:rPr>
            <w:position w:val="-64"/>
            <w:rPrChange w:id="1478" w:author="rawlins" w:date="2015-05-19T13:03:00Z">
              <w:rPr>
                <w:position w:val="-64"/>
              </w:rPr>
            </w:rPrChange>
          </w:rPr>
          <w:object w:dxaOrig="4320" w:dyaOrig="1400" w14:anchorId="3C1DA6AB">
            <v:shape id="_x0000_i2229" type="#_x0000_t75" style="width:3in;height:69.95pt" o:ole="">
              <v:imagedata r:id="rId2429" o:title=""/>
            </v:shape>
            <o:OLEObject Type="Embed" ProgID="Equation.DSMT4" ShapeID="_x0000_i2229" DrawAspect="Content" ObjectID="_1494318321" r:id="rId2430"/>
          </w:object>
        </w:r>
      </w:ins>
      <w:ins w:id="1479" w:author="Gerard" w:date="2015-03-26T23:11:00Z">
        <w:r>
          <w:t>.</w:t>
        </w:r>
        <w:r>
          <w:tab/>
        </w:r>
        <w:del w:id="1480" w:author="rawlins" w:date="2015-05-19T16:09: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481" w:author="rawlins" w:date="2015-05-19T16:09:00Z">
        <w:r w:rsidR="00E3755C" w:rsidDel="00752FD5">
          <w:rPr>
            <w:noProof/>
          </w:rPr>
          <w:delInstrText>5</w:delInstrText>
        </w:r>
      </w:del>
      <w:ins w:id="1482" w:author="Gerard" w:date="2015-03-26T23:11:00Z">
        <w:del w:id="1483" w:author="rawlins" w:date="2015-05-19T16:09:00Z">
          <w:r w:rsidDel="00752FD5">
            <w:rPr>
              <w:noProof/>
            </w:rPr>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484" w:author="Gerard" w:date="2015-05-06T12:49:00Z">
        <w:del w:id="1485" w:author="rawlins" w:date="2015-05-19T16:09:00Z">
          <w:r w:rsidR="00E3755C" w:rsidDel="00752FD5">
            <w:rPr>
              <w:noProof/>
            </w:rPr>
            <w:delInstrText>33</w:delInstrText>
          </w:r>
        </w:del>
      </w:ins>
      <w:del w:id="1486" w:author="rawlins" w:date="2015-05-19T16:09:00Z">
        <w:r w:rsidDel="00752FD5">
          <w:rPr>
            <w:noProof/>
          </w:rPr>
          <w:delInstrText>32</w:delInstrText>
        </w:r>
      </w:del>
      <w:ins w:id="1487" w:author="Gerard" w:date="2015-03-26T23:11:00Z">
        <w:del w:id="1488" w:author="rawlins" w:date="2015-05-19T16:09:00Z">
          <w:r w:rsidDel="00752FD5">
            <w:rPr>
              <w:noProof/>
            </w:rPr>
            <w:fldChar w:fldCharType="end"/>
          </w:r>
          <w:r w:rsidDel="00752FD5">
            <w:delInstrText>)</w:delInstrText>
          </w:r>
          <w:r w:rsidDel="00752FD5">
            <w:fldChar w:fldCharType="end"/>
          </w:r>
        </w:del>
      </w:ins>
      <w:ins w:id="1489" w:author="rawlins" w:date="2015-05-19T16:09: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490" w:author="rawlins" w:date="2015-05-19T17:23:00Z">
        <w:r w:rsidR="00D3178E">
          <w:rPr>
            <w:noProof/>
          </w:rPr>
          <w:instrText>5</w:instrText>
        </w:r>
      </w:ins>
      <w:ins w:id="1491" w:author="rawlins" w:date="2015-05-19T16:09: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492" w:author="rawlins" w:date="2015-05-19T17:23:00Z">
        <w:r w:rsidR="00D3178E">
          <w:rPr>
            <w:noProof/>
          </w:rPr>
          <w:instrText>36</w:instrText>
        </w:r>
      </w:ins>
      <w:ins w:id="1493" w:author="rawlins" w:date="2015-05-19T16:09:00Z">
        <w:r w:rsidR="00752FD5">
          <w:fldChar w:fldCharType="end"/>
        </w:r>
        <w:r w:rsidR="00752FD5">
          <w:instrText>)</w:instrText>
        </w:r>
        <w:r w:rsidR="00752FD5">
          <w:fldChar w:fldCharType="end"/>
        </w:r>
      </w:ins>
    </w:p>
    <w:p w14:paraId="6C57689E" w14:textId="0F23A92E" w:rsidR="00214E15" w:rsidRDefault="00214E15" w:rsidP="00214E15">
      <w:pPr>
        <w:rPr>
          <w:ins w:id="1494" w:author="Gerard" w:date="2015-03-26T23:11:00Z"/>
        </w:rPr>
      </w:pPr>
      <w:ins w:id="1495" w:author="Gerard" w:date="2015-03-26T23:11:00Z">
        <w:r>
          <w:t xml:space="preserve">It is important to note that although this model is objective, it should only be used for small strains. For large strains, the response </w:t>
        </w:r>
      </w:ins>
      <w:ins w:id="1496" w:author="Gerard" w:date="2015-03-26T23:29:00Z">
        <w:r w:rsidR="007F446F">
          <w:t>may be</w:t>
        </w:r>
      </w:ins>
      <w:ins w:id="1497" w:author="Gerard" w:date="2015-03-26T23:11:00Z">
        <w:r>
          <w:t xml:space="preserve"> unrealistic.</w:t>
        </w:r>
      </w:ins>
      <w:ins w:id="1498" w:author="Gerard" w:date="2015-03-26T23:30:00Z">
        <w:r w:rsidR="007F446F">
          <w:t xml:space="preserve"> </w:t>
        </w:r>
      </w:ins>
      <w:ins w:id="1499" w:author="Gerard" w:date="2015-03-26T23:11:00Z">
        <w:r>
          <w:t>The Cauchy stress is</w:t>
        </w:r>
      </w:ins>
    </w:p>
    <w:p w14:paraId="70557047" w14:textId="4B454617" w:rsidR="00214E15" w:rsidRDefault="00214E15" w:rsidP="00214E15">
      <w:pPr>
        <w:pStyle w:val="MTDisplayEquation"/>
        <w:rPr>
          <w:ins w:id="1500" w:author="Gerard" w:date="2015-03-26T23:11:00Z"/>
        </w:rPr>
      </w:pPr>
      <w:ins w:id="1501" w:author="Gerard" w:date="2015-03-26T23:11:00Z">
        <w:r>
          <w:tab/>
        </w:r>
      </w:ins>
      <w:ins w:id="1502" w:author="Gerard" w:date="2015-03-26T23:11:00Z">
        <w:r w:rsidR="00153956" w:rsidRPr="00153375">
          <w:rPr>
            <w:position w:val="-72"/>
          </w:rPr>
          <w:object w:dxaOrig="3940" w:dyaOrig="1560" w14:anchorId="588FB47A">
            <v:shape id="_x0000_i2230" type="#_x0000_t75" style="width:196.3pt;height:78.8pt" o:ole="">
              <v:imagedata r:id="rId2431" o:title=""/>
            </v:shape>
            <o:OLEObject Type="Embed" ProgID="Equation.DSMT4" ShapeID="_x0000_i2230" DrawAspect="Content" ObjectID="_1494318322" r:id="rId2432"/>
          </w:object>
        </w:r>
      </w:ins>
      <w:ins w:id="1503" w:author="Gerard" w:date="2015-03-26T23:11:00Z">
        <w:r>
          <w:t xml:space="preserve"> </w:t>
        </w:r>
        <w:r>
          <w:tab/>
        </w:r>
        <w:del w:id="1504"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05" w:author="rawlins" w:date="2015-05-19T16:10:00Z">
        <w:r w:rsidR="00E3755C" w:rsidDel="00752FD5">
          <w:rPr>
            <w:noProof/>
          </w:rPr>
          <w:delInstrText>5</w:delInstrText>
        </w:r>
      </w:del>
      <w:ins w:id="1506" w:author="Gerard" w:date="2015-03-26T23:11:00Z">
        <w:del w:id="1507"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08" w:author="Gerard" w:date="2015-05-06T12:49:00Z">
        <w:del w:id="1509" w:author="rawlins" w:date="2015-05-19T16:10:00Z">
          <w:r w:rsidR="00E3755C" w:rsidDel="00752FD5">
            <w:rPr>
              <w:noProof/>
            </w:rPr>
            <w:delInstrText>33</w:delInstrText>
          </w:r>
        </w:del>
      </w:ins>
      <w:del w:id="1510" w:author="rawlins" w:date="2015-05-19T16:10:00Z">
        <w:r w:rsidDel="00752FD5">
          <w:rPr>
            <w:noProof/>
          </w:rPr>
          <w:delInstrText>32</w:delInstrText>
        </w:r>
      </w:del>
      <w:ins w:id="1511" w:author="Gerard" w:date="2015-03-26T23:11:00Z">
        <w:del w:id="1512" w:author="rawlins" w:date="2015-05-19T16:10:00Z">
          <w:r w:rsidDel="00752FD5">
            <w:fldChar w:fldCharType="end"/>
          </w:r>
          <w:r w:rsidDel="00752FD5">
            <w:delInstrText>)</w:delInstrText>
          </w:r>
          <w:r w:rsidDel="00752FD5">
            <w:fldChar w:fldCharType="end"/>
          </w:r>
        </w:del>
      </w:ins>
      <w:ins w:id="1513"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14" w:author="rawlins" w:date="2015-05-19T17:23:00Z">
        <w:r w:rsidR="00D3178E">
          <w:rPr>
            <w:noProof/>
          </w:rPr>
          <w:instrText>5</w:instrText>
        </w:r>
      </w:ins>
      <w:ins w:id="1515"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16" w:author="rawlins" w:date="2015-05-19T17:23:00Z">
        <w:r w:rsidR="00D3178E">
          <w:rPr>
            <w:noProof/>
          </w:rPr>
          <w:instrText>37</w:instrText>
        </w:r>
      </w:ins>
      <w:ins w:id="1517" w:author="rawlins" w:date="2015-05-19T16:10:00Z">
        <w:r w:rsidR="00752FD5">
          <w:fldChar w:fldCharType="end"/>
        </w:r>
        <w:r w:rsidR="00752FD5">
          <w:instrText>)</w:instrText>
        </w:r>
        <w:r w:rsidR="00752FD5">
          <w:fldChar w:fldCharType="end"/>
        </w:r>
      </w:ins>
    </w:p>
    <w:p w14:paraId="18C14FCD" w14:textId="241EAE95" w:rsidR="00214E15" w:rsidRDefault="00214E15" w:rsidP="00153956">
      <w:pPr>
        <w:rPr>
          <w:ins w:id="1518" w:author="Gerard" w:date="2015-03-26T23:11:00Z"/>
        </w:rPr>
      </w:pPr>
      <w:ins w:id="1519" w:author="Gerard" w:date="2015-03-26T23:11:00Z">
        <w:r>
          <w:t xml:space="preserve">where </w:t>
        </w:r>
      </w:ins>
      <w:ins w:id="1520" w:author="Gerard" w:date="2015-03-26T23:11:00Z">
        <w:r w:rsidRPr="00905817">
          <w:rPr>
            <w:position w:val="-12"/>
          </w:rPr>
          <w:object w:dxaOrig="1520" w:dyaOrig="380" w14:anchorId="1C0B9BAB">
            <v:shape id="_x0000_i2231" type="#_x0000_t75" style="width:76.1pt;height:19pt" o:ole="">
              <v:imagedata r:id="rId2352" o:title=""/>
            </v:shape>
            <o:OLEObject Type="Embed" ProgID="Equation.DSMT4" ShapeID="_x0000_i2231" DrawAspect="Content" ObjectID="_1494318323" r:id="rId2433"/>
          </w:object>
        </w:r>
      </w:ins>
      <w:ins w:id="1521" w:author="Gerard" w:date="2015-03-26T23:34:00Z">
        <w:r w:rsidR="00153956" w:rsidRPr="00153956">
          <w:t xml:space="preserve"> and</w:t>
        </w:r>
        <w:r w:rsidR="00153956" w:rsidRPr="00153956">
          <w:rPr>
            <w:rPrChange w:id="1522" w:author="Gerard" w:date="2015-03-26T23:34:00Z">
              <w:rPr>
                <w:position w:val="-12"/>
              </w:rPr>
            </w:rPrChange>
          </w:rPr>
          <w:t xml:space="preserve"> </w:t>
        </w:r>
      </w:ins>
      <w:ins w:id="1523" w:author="Gerard" w:date="2015-03-26T23:34:00Z">
        <w:r w:rsidR="00153956" w:rsidRPr="00153375">
          <w:rPr>
            <w:position w:val="-24"/>
          </w:rPr>
          <w:object w:dxaOrig="1760" w:dyaOrig="660" w14:anchorId="33C0590B">
            <v:shape id="_x0000_i2232" type="#_x0000_t75" style="width:87.6pt;height:32.6pt" o:ole="">
              <v:imagedata r:id="rId2434" o:title=""/>
            </v:shape>
            <o:OLEObject Type="Embed" ProgID="Equation.DSMT4" ShapeID="_x0000_i2232" DrawAspect="Content" ObjectID="_1494318324" r:id="rId2435"/>
          </w:object>
        </w:r>
      </w:ins>
      <w:ins w:id="1524" w:author="Gerard" w:date="2015-03-26T23:35:00Z">
        <w:r w:rsidR="00153956">
          <w:t>.</w:t>
        </w:r>
      </w:ins>
      <w:ins w:id="1525" w:author="Gerard" w:date="2015-03-26T23:11:00Z">
        <w:r w:rsidR="007F446F">
          <w:t xml:space="preserve"> </w:t>
        </w:r>
      </w:ins>
      <w:ins w:id="1526" w:author="Gerard" w:date="2015-03-26T23:35:00Z">
        <w:r w:rsidR="00153956">
          <w:t>T</w:t>
        </w:r>
      </w:ins>
      <w:ins w:id="1527" w:author="Gerard" w:date="2015-03-26T23:11:00Z">
        <w:r>
          <w:t>he spatial elasticity tensor is</w:t>
        </w:r>
      </w:ins>
    </w:p>
    <w:p w14:paraId="4B1F36A0" w14:textId="638E1218" w:rsidR="00214E15" w:rsidRPr="00C67E37" w:rsidRDefault="00214E15" w:rsidP="00214E15">
      <w:pPr>
        <w:pStyle w:val="MTDisplayEquation"/>
        <w:rPr>
          <w:ins w:id="1528" w:author="Gerard" w:date="2015-03-26T23:11:00Z"/>
        </w:rPr>
      </w:pPr>
      <w:ins w:id="1529" w:author="Gerard" w:date="2015-03-26T23:11:00Z">
        <w:r>
          <w:tab/>
        </w:r>
      </w:ins>
      <w:ins w:id="1530" w:author="Gerard" w:date="2015-03-26T23:11:00Z">
        <w:r w:rsidR="00153956" w:rsidRPr="00153375">
          <w:rPr>
            <w:position w:val="-32"/>
          </w:rPr>
          <w:object w:dxaOrig="7080" w:dyaOrig="780" w14:anchorId="045F9F74">
            <v:shape id="_x0000_i2233" type="#_x0000_t75" style="width:353.9pt;height:39.4pt" o:ole="">
              <v:imagedata r:id="rId2436" o:title=""/>
            </v:shape>
            <o:OLEObject Type="Embed" ProgID="Equation.DSMT4" ShapeID="_x0000_i2233" DrawAspect="Content" ObjectID="_1494318325" r:id="rId2437"/>
          </w:object>
        </w:r>
      </w:ins>
      <w:ins w:id="1531" w:author="Gerard" w:date="2015-03-26T23:11:00Z">
        <w:r>
          <w:t xml:space="preserve"> </w:t>
        </w:r>
        <w:r>
          <w:tab/>
        </w:r>
        <w:del w:id="1532"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MTSec \c \* Arabic \* MERGEFORMAT </w:delInstrText>
          </w:r>
          <w:r w:rsidDel="00752FD5">
            <w:fldChar w:fldCharType="separate"/>
          </w:r>
        </w:del>
      </w:ins>
      <w:del w:id="1533" w:author="rawlins" w:date="2015-05-19T16:10:00Z">
        <w:r w:rsidR="00E3755C" w:rsidDel="00752FD5">
          <w:rPr>
            <w:noProof/>
          </w:rPr>
          <w:delInstrText>5</w:delInstrText>
        </w:r>
      </w:del>
      <w:ins w:id="1534" w:author="Gerard" w:date="2015-03-26T23:11:00Z">
        <w:del w:id="1535"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r w:rsidDel="00752FD5">
            <w:fldChar w:fldCharType="separate"/>
          </w:r>
        </w:del>
      </w:ins>
      <w:ins w:id="1536" w:author="Gerard" w:date="2015-05-06T12:49:00Z">
        <w:del w:id="1537" w:author="rawlins" w:date="2015-05-19T16:10:00Z">
          <w:r w:rsidR="00E3755C" w:rsidDel="00752FD5">
            <w:rPr>
              <w:noProof/>
            </w:rPr>
            <w:delInstrText>33</w:delInstrText>
          </w:r>
        </w:del>
      </w:ins>
      <w:del w:id="1538" w:author="rawlins" w:date="2015-05-19T16:10:00Z">
        <w:r w:rsidDel="00752FD5">
          <w:rPr>
            <w:noProof/>
          </w:rPr>
          <w:delInstrText>32</w:delInstrText>
        </w:r>
      </w:del>
      <w:ins w:id="1539" w:author="Gerard" w:date="2015-03-26T23:11:00Z">
        <w:del w:id="1540" w:author="rawlins" w:date="2015-05-19T16:10:00Z">
          <w:r w:rsidDel="00752FD5">
            <w:fldChar w:fldCharType="end"/>
          </w:r>
          <w:r w:rsidDel="00752FD5">
            <w:delInstrText>)</w:delInstrText>
          </w:r>
          <w:r w:rsidDel="00752FD5">
            <w:fldChar w:fldCharType="end"/>
          </w:r>
        </w:del>
      </w:ins>
      <w:ins w:id="1541"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42" w:author="rawlins" w:date="2015-05-19T17:23:00Z">
        <w:r w:rsidR="00D3178E">
          <w:rPr>
            <w:noProof/>
          </w:rPr>
          <w:instrText>5</w:instrText>
        </w:r>
      </w:ins>
      <w:ins w:id="1543"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44" w:author="rawlins" w:date="2015-05-19T17:23:00Z">
        <w:r w:rsidR="00D3178E">
          <w:rPr>
            <w:noProof/>
          </w:rPr>
          <w:instrText>38</w:instrText>
        </w:r>
      </w:ins>
      <w:ins w:id="1545" w:author="rawlins" w:date="2015-05-19T16:10:00Z">
        <w:r w:rsidR="00752FD5">
          <w:fldChar w:fldCharType="end"/>
        </w:r>
        <w:r w:rsidR="00752FD5">
          <w:instrText>)</w:instrText>
        </w:r>
        <w:r w:rsidR="00752FD5">
          <w:fldChar w:fldCharType="end"/>
        </w:r>
      </w:ins>
    </w:p>
    <w:p w14:paraId="6F5496DE" w14:textId="53015DC7" w:rsidR="00214E15" w:rsidRDefault="00153956" w:rsidP="00214E15">
      <w:pPr>
        <w:rPr>
          <w:ins w:id="1546" w:author="Gerard" w:date="2015-03-26T23:38:00Z"/>
        </w:rPr>
      </w:pPr>
      <w:ins w:id="1547" w:author="Gerard" w:date="2015-03-26T23:38:00Z">
        <w:r>
          <w:t xml:space="preserve">In the special case of cubic symmetry, the number of material constants reduces </w:t>
        </w:r>
      </w:ins>
      <w:ins w:id="1548" w:author="Gerard" w:date="2015-03-26T23:39:00Z">
        <w:r>
          <w:t>to four</w:t>
        </w:r>
      </w:ins>
      <w:ins w:id="1549" w:author="Gerard" w:date="2015-03-26T23:38:00Z">
        <w:r>
          <w:t>,</w:t>
        </w:r>
      </w:ins>
    </w:p>
    <w:p w14:paraId="20FB5CD3" w14:textId="56242B76" w:rsidR="00153956" w:rsidRPr="00214E15" w:rsidRDefault="00153956" w:rsidP="00153956">
      <w:pPr>
        <w:pStyle w:val="MTDisplayEquation"/>
      </w:pPr>
      <w:ins w:id="1550" w:author="Gerard" w:date="2015-03-26T23:38:00Z">
        <w:r>
          <w:tab/>
        </w:r>
      </w:ins>
      <w:ins w:id="1551" w:author="Gerard" w:date="2015-03-26T23:38:00Z">
        <w:r w:rsidRPr="00153375">
          <w:rPr>
            <w:position w:val="-70"/>
          </w:rPr>
          <w:object w:dxaOrig="2180" w:dyaOrig="1540" w14:anchorId="2CD5102F">
            <v:shape id="_x0000_i2234" type="#_x0000_t75" style="width:108.7pt;height:76.75pt" o:ole="">
              <v:imagedata r:id="rId2438" o:title=""/>
            </v:shape>
            <o:OLEObject Type="Embed" ProgID="Equation.DSMT4" ShapeID="_x0000_i2234" DrawAspect="Content" ObjectID="_1494318326" r:id="rId2439"/>
          </w:object>
        </w:r>
      </w:ins>
      <w:ins w:id="1552" w:author="Gerard" w:date="2015-03-26T23:38:00Z">
        <w:r>
          <w:t xml:space="preserve"> </w:t>
        </w:r>
        <w:r>
          <w:tab/>
        </w:r>
        <w:del w:id="1553" w:author="rawlins" w:date="2015-05-19T16:10:00Z">
          <w:r w:rsidDel="00752FD5">
            <w:fldChar w:fldCharType="begin"/>
          </w:r>
          <w:r w:rsidDel="00752FD5">
            <w:delInstrText xml:space="preserve"> MACROBUTTON MTPlaceRef \* MERGEFORMAT </w:delInstrText>
          </w:r>
          <w:r w:rsidDel="00752FD5">
            <w:fldChar w:fldCharType="begin"/>
          </w:r>
          <w:r w:rsidDel="00752FD5">
            <w:delInstrText xml:space="preserve"> SEQ MTEqn \h \* MERGEFORMAT </w:delInstrText>
          </w:r>
        </w:del>
      </w:ins>
      <w:del w:id="1554" w:author="rawlins" w:date="2015-05-19T16:10:00Z">
        <w:r w:rsidDel="00752FD5">
          <w:fldChar w:fldCharType="end"/>
        </w:r>
      </w:del>
      <w:ins w:id="1555" w:author="Gerard" w:date="2015-03-26T23:38:00Z">
        <w:del w:id="1556" w:author="rawlins" w:date="2015-05-19T16:10:00Z">
          <w:r w:rsidDel="00752FD5">
            <w:delInstrText>(</w:delInstrText>
          </w:r>
          <w:r w:rsidDel="00752FD5">
            <w:fldChar w:fldCharType="begin"/>
          </w:r>
          <w:r w:rsidDel="00752FD5">
            <w:delInstrText xml:space="preserve"> SEQ MTSec \c \* Arabic \* MERGEFORMAT </w:delInstrText>
          </w:r>
        </w:del>
      </w:ins>
      <w:del w:id="1557" w:author="rawlins" w:date="2015-05-19T16:10:00Z">
        <w:r w:rsidDel="00752FD5">
          <w:fldChar w:fldCharType="separate"/>
        </w:r>
      </w:del>
      <w:ins w:id="1558" w:author="Gerard" w:date="2015-05-06T12:49:00Z">
        <w:del w:id="1559" w:author="rawlins" w:date="2015-05-19T16:10:00Z">
          <w:r w:rsidR="00E3755C" w:rsidDel="00752FD5">
            <w:rPr>
              <w:noProof/>
            </w:rPr>
            <w:delInstrText>5</w:delInstrText>
          </w:r>
        </w:del>
      </w:ins>
      <w:ins w:id="1560" w:author="Gerard" w:date="2015-03-26T23:38:00Z">
        <w:del w:id="1561" w:author="rawlins" w:date="2015-05-19T16:10:00Z">
          <w:r w:rsidDel="00752FD5">
            <w:fldChar w:fldCharType="end"/>
          </w:r>
          <w:r w:rsidDel="00752FD5">
            <w:delInstrText>.</w:delInstrText>
          </w:r>
          <w:r w:rsidDel="00752FD5">
            <w:fldChar w:fldCharType="begin"/>
          </w:r>
          <w:r w:rsidDel="00752FD5">
            <w:delInstrText xml:space="preserve"> SEQ MTEqn \c \* Arabic \* MERGEFORMAT </w:delInstrText>
          </w:r>
        </w:del>
      </w:ins>
      <w:del w:id="1562" w:author="rawlins" w:date="2015-05-19T16:10:00Z">
        <w:r w:rsidDel="00752FD5">
          <w:fldChar w:fldCharType="separate"/>
        </w:r>
      </w:del>
      <w:ins w:id="1563" w:author="Gerard" w:date="2015-05-06T12:49:00Z">
        <w:del w:id="1564" w:author="rawlins" w:date="2015-05-19T16:10:00Z">
          <w:r w:rsidR="00E3755C" w:rsidDel="00752FD5">
            <w:rPr>
              <w:noProof/>
            </w:rPr>
            <w:delInstrText>34</w:delInstrText>
          </w:r>
        </w:del>
      </w:ins>
      <w:ins w:id="1565" w:author="Gerard" w:date="2015-03-26T23:38:00Z">
        <w:del w:id="1566" w:author="rawlins" w:date="2015-05-19T16:10:00Z">
          <w:r w:rsidDel="00752FD5">
            <w:fldChar w:fldCharType="end"/>
          </w:r>
          <w:r w:rsidDel="00752FD5">
            <w:delInstrText>)</w:delInstrText>
          </w:r>
          <w:r w:rsidDel="00752FD5">
            <w:fldChar w:fldCharType="end"/>
          </w:r>
        </w:del>
      </w:ins>
      <w:ins w:id="1567" w:author="rawlins" w:date="2015-05-19T16:10:00Z">
        <w:r w:rsidR="00752FD5">
          <w:fldChar w:fldCharType="begin"/>
        </w:r>
        <w:r w:rsidR="00752FD5">
          <w:instrText xml:space="preserve"> MACROBUTTON MTPlaceRef \* MERGEFORMAT </w:instrText>
        </w:r>
        <w:r w:rsidR="00752FD5">
          <w:fldChar w:fldCharType="begin"/>
        </w:r>
        <w:r w:rsidR="00752FD5">
          <w:instrText xml:space="preserve"> SEQ MTEqn \h \* MERGEFORMAT </w:instrText>
        </w:r>
        <w:r w:rsidR="00752FD5">
          <w:fldChar w:fldCharType="end"/>
        </w:r>
        <w:r w:rsidR="00752FD5">
          <w:instrText>(</w:instrText>
        </w:r>
        <w:r w:rsidR="00752FD5">
          <w:fldChar w:fldCharType="begin"/>
        </w:r>
        <w:r w:rsidR="00752FD5">
          <w:instrText xml:space="preserve"> SEQ MTSec \c \* Arabic \* MERGEFORMAT </w:instrText>
        </w:r>
      </w:ins>
      <w:r w:rsidR="00752FD5">
        <w:fldChar w:fldCharType="separate"/>
      </w:r>
      <w:ins w:id="1568" w:author="rawlins" w:date="2015-05-19T17:23:00Z">
        <w:r w:rsidR="00D3178E">
          <w:rPr>
            <w:noProof/>
          </w:rPr>
          <w:instrText>5</w:instrText>
        </w:r>
      </w:ins>
      <w:ins w:id="1569" w:author="rawlins" w:date="2015-05-19T16:10:00Z">
        <w:r w:rsidR="00752FD5">
          <w:fldChar w:fldCharType="end"/>
        </w:r>
        <w:r w:rsidR="00752FD5">
          <w:instrText>.</w:instrText>
        </w:r>
        <w:r w:rsidR="00752FD5">
          <w:fldChar w:fldCharType="begin"/>
        </w:r>
        <w:r w:rsidR="00752FD5">
          <w:instrText xml:space="preserve"> SEQ MTEqn \c \* Arabic \* MERGEFORMAT </w:instrText>
        </w:r>
      </w:ins>
      <w:r w:rsidR="00752FD5">
        <w:fldChar w:fldCharType="separate"/>
      </w:r>
      <w:ins w:id="1570" w:author="rawlins" w:date="2015-05-19T17:23:00Z">
        <w:r w:rsidR="00D3178E">
          <w:rPr>
            <w:noProof/>
          </w:rPr>
          <w:instrText>39</w:instrText>
        </w:r>
      </w:ins>
      <w:ins w:id="1571" w:author="rawlins" w:date="2015-05-19T16:10:00Z">
        <w:r w:rsidR="00752FD5">
          <w:fldChar w:fldCharType="end"/>
        </w:r>
        <w:r w:rsidR="00752FD5">
          <w:instrText>)</w:instrText>
        </w:r>
        <w:r w:rsidR="00752FD5">
          <w:fldChar w:fldCharType="end"/>
        </w:r>
      </w:ins>
    </w:p>
    <w:p w14:paraId="0DB6529D" w14:textId="77777777" w:rsidR="00715ECB" w:rsidRDefault="00715ECB" w:rsidP="008F4203">
      <w:pPr>
        <w:pStyle w:val="Heading3"/>
      </w:pPr>
      <w:bookmarkStart w:id="1572" w:name="_Toc289032580"/>
      <w:r>
        <w:lastRenderedPageBreak/>
        <w:t>Donnan Equilibrium Swelling</w:t>
      </w:r>
      <w:bookmarkEnd w:id="1572"/>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0E6FE732" w:rsidR="00715ECB" w:rsidRDefault="000748EF" w:rsidP="000748EF">
      <w:pPr>
        <w:pStyle w:val="MTDisplayEquation"/>
      </w:pPr>
      <w:r>
        <w:tab/>
      </w:r>
      <w:r w:rsidR="00905817" w:rsidRPr="00905817">
        <w:rPr>
          <w:position w:val="-10"/>
        </w:rPr>
        <w:object w:dxaOrig="880" w:dyaOrig="320" w14:anchorId="61B0732A">
          <v:shape id="_x0000_i2235" type="#_x0000_t75" style="width:44.15pt;height:15.6pt" o:ole="">
            <v:imagedata r:id="rId2440" o:title=""/>
          </v:shape>
          <o:OLEObject Type="Embed" ProgID="Equation.DSMT4" ShapeID="_x0000_i2235" DrawAspect="Content" ObjectID="_1494318327" r:id="rId244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573" w:author="rawlins" w:date="2015-05-19T17:23:00Z">
        <w:r w:rsidR="00D3178E">
          <w:rPr>
            <w:noProof/>
          </w:rPr>
          <w:instrText>40</w:instrText>
        </w:r>
      </w:ins>
      <w:ins w:id="1574" w:author="Gerard" w:date="2015-05-06T12:49:00Z">
        <w:del w:id="1575" w:author="rawlins" w:date="2015-05-19T16:10:00Z">
          <w:r w:rsidR="00E3755C" w:rsidDel="00752FD5">
            <w:rPr>
              <w:noProof/>
            </w:rPr>
            <w:delInstrText>35</w:delInstrText>
          </w:r>
        </w:del>
      </w:ins>
      <w:del w:id="1576" w:author="rawlins" w:date="2015-05-19T16:10:00Z">
        <w:r w:rsidR="00567B45" w:rsidDel="00752FD5">
          <w:rPr>
            <w:noProof/>
          </w:rPr>
          <w:delInstrText>29</w:delInstrText>
        </w:r>
      </w:del>
      <w:r w:rsidR="00511485">
        <w:rPr>
          <w:noProof/>
        </w:rPr>
        <w:fldChar w:fldCharType="end"/>
      </w:r>
      <w:r>
        <w:instrText>)</w:instrText>
      </w:r>
      <w:r>
        <w:fldChar w:fldCharType="end"/>
      </w:r>
    </w:p>
    <w:p w14:paraId="5E32CC0F" w14:textId="3FED7B83" w:rsidR="00715ECB" w:rsidRDefault="00715ECB" w:rsidP="00715ECB">
      <w:r>
        <w:t xml:space="preserve">where </w:t>
      </w:r>
      <w:r w:rsidR="00905817" w:rsidRPr="00905817">
        <w:rPr>
          <w:position w:val="-6"/>
        </w:rPr>
        <w:object w:dxaOrig="220" w:dyaOrig="220" w14:anchorId="0D46D25B">
          <v:shape id="_x0000_i2236" type="#_x0000_t75" style="width:10.85pt;height:10.85pt" o:ole="">
            <v:imagedata r:id="rId2442" o:title=""/>
          </v:shape>
          <o:OLEObject Type="Embed" ProgID="Equation.DSMT4" ShapeID="_x0000_i2236" DrawAspect="Content" ObjectID="_1494318328" r:id="rId2443"/>
        </w:object>
      </w:r>
      <w:r w:rsidR="00644EF7">
        <w:t xml:space="preserve"> </w:t>
      </w:r>
      <w:r>
        <w:t>is the osmotic pressure, given by</w:t>
      </w:r>
    </w:p>
    <w:p w14:paraId="5DCB5595" w14:textId="16F380F5" w:rsidR="000748EF" w:rsidRDefault="000748EF" w:rsidP="000748EF">
      <w:pPr>
        <w:pStyle w:val="MTDisplayEquation"/>
      </w:pPr>
      <w:r>
        <w:tab/>
      </w:r>
      <w:r w:rsidR="00905817" w:rsidRPr="00905817">
        <w:rPr>
          <w:position w:val="-28"/>
        </w:rPr>
        <w:object w:dxaOrig="2880" w:dyaOrig="680" w14:anchorId="58728892">
          <v:shape id="_x0000_i2237" type="#_x0000_t75" style="width:2in;height:34.65pt" o:ole="">
            <v:imagedata r:id="rId2444" o:title=""/>
          </v:shape>
          <o:OLEObject Type="Embed" ProgID="Equation.DSMT4" ShapeID="_x0000_i2237" DrawAspect="Content" ObjectID="_1494318329" r:id="rId244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577" w:author="rawlins" w:date="2015-05-19T17:23:00Z">
        <w:r w:rsidR="00D3178E">
          <w:rPr>
            <w:noProof/>
          </w:rPr>
          <w:instrText>41</w:instrText>
        </w:r>
      </w:ins>
      <w:ins w:id="1578" w:author="Gerard" w:date="2015-05-06T12:49:00Z">
        <w:del w:id="1579" w:author="rawlins" w:date="2015-05-19T16:10:00Z">
          <w:r w:rsidR="00E3755C" w:rsidDel="00752FD5">
            <w:rPr>
              <w:noProof/>
            </w:rPr>
            <w:delInstrText>36</w:delInstrText>
          </w:r>
        </w:del>
      </w:ins>
      <w:del w:id="1580" w:author="rawlins" w:date="2015-05-19T16:10:00Z">
        <w:r w:rsidR="00567B45" w:rsidDel="00752FD5">
          <w:rPr>
            <w:noProof/>
          </w:rPr>
          <w:delInstrText>30</w:delInstrText>
        </w:r>
      </w:del>
      <w:r w:rsidR="00511485">
        <w:rPr>
          <w:noProof/>
        </w:rPr>
        <w:fldChar w:fldCharType="end"/>
      </w:r>
      <w:r>
        <w:instrText>)</w:instrText>
      </w:r>
      <w:r>
        <w:fldChar w:fldCharType="end"/>
      </w:r>
    </w:p>
    <w:p w14:paraId="5C9F11D0" w14:textId="0653457D" w:rsidR="00715ECB" w:rsidRDefault="00715ECB" w:rsidP="00715ECB">
      <w:r>
        <w:t xml:space="preserve">and </w:t>
      </w:r>
      <w:r w:rsidR="00905817" w:rsidRPr="00905817">
        <w:rPr>
          <w:position w:val="-6"/>
        </w:rPr>
        <w:object w:dxaOrig="300" w:dyaOrig="320" w14:anchorId="2350ACE2">
          <v:shape id="_x0000_i2238" type="#_x0000_t75" style="width:14.95pt;height:15.6pt" o:ole="">
            <v:imagedata r:id="rId2446" o:title=""/>
          </v:shape>
          <o:OLEObject Type="Embed" ProgID="Equation.DSMT4" ShapeID="_x0000_i2238" DrawAspect="Content" ObjectID="_1494318330" r:id="rId2447"/>
        </w:object>
      </w:r>
      <w:r w:rsidR="00644EF7">
        <w:t xml:space="preserve"> </w:t>
      </w:r>
      <w:r>
        <w:t>is the fixed charge density in the current configuration, related to the reference configuration via,</w:t>
      </w:r>
    </w:p>
    <w:p w14:paraId="5D7B4CDA" w14:textId="24D10599" w:rsidR="000748EF" w:rsidRDefault="000748EF" w:rsidP="000748EF">
      <w:pPr>
        <w:pStyle w:val="MTDisplayEquation"/>
      </w:pPr>
      <w:r>
        <w:tab/>
      </w:r>
      <w:r w:rsidR="00905817" w:rsidRPr="00905817">
        <w:rPr>
          <w:position w:val="-30"/>
        </w:rPr>
        <w:object w:dxaOrig="1780" w:dyaOrig="720" w14:anchorId="73A34020">
          <v:shape id="_x0000_i2239" type="#_x0000_t75" style="width:89pt;height:36.7pt" o:ole="">
            <v:imagedata r:id="rId2448" o:title=""/>
          </v:shape>
          <o:OLEObject Type="Embed" ProgID="Equation.DSMT4" ShapeID="_x0000_i2239" DrawAspect="Content" ObjectID="_1494318331" r:id="rId244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581" w:author="rawlins" w:date="2015-05-19T17:23:00Z">
        <w:r w:rsidR="00D3178E">
          <w:rPr>
            <w:noProof/>
          </w:rPr>
          <w:instrText>42</w:instrText>
        </w:r>
      </w:ins>
      <w:ins w:id="1582" w:author="Gerard" w:date="2015-05-06T12:49:00Z">
        <w:del w:id="1583" w:author="rawlins" w:date="2015-05-19T16:10:00Z">
          <w:r w:rsidR="00E3755C" w:rsidDel="00752FD5">
            <w:rPr>
              <w:noProof/>
            </w:rPr>
            <w:delInstrText>37</w:delInstrText>
          </w:r>
        </w:del>
      </w:ins>
      <w:del w:id="1584" w:author="rawlins" w:date="2015-05-19T16:10:00Z">
        <w:r w:rsidR="00567B45" w:rsidDel="00752FD5">
          <w:rPr>
            <w:noProof/>
          </w:rPr>
          <w:delInstrText>31</w:delInstrText>
        </w:r>
      </w:del>
      <w:r w:rsidR="00511485">
        <w:rPr>
          <w:noProof/>
        </w:rPr>
        <w:fldChar w:fldCharType="end"/>
      </w:r>
      <w:r>
        <w:instrText>)</w:instrText>
      </w:r>
      <w:r>
        <w:fldChar w:fldCharType="end"/>
      </w:r>
    </w:p>
    <w:p w14:paraId="5E401D70" w14:textId="1237FF6F" w:rsidR="00C5691A" w:rsidRDefault="00715ECB" w:rsidP="008C7882">
      <w:r>
        <w:t xml:space="preserve">where </w:t>
      </w:r>
      <w:r w:rsidR="00905817" w:rsidRPr="00905817">
        <w:rPr>
          <w:position w:val="-6"/>
        </w:rPr>
        <w:object w:dxaOrig="940" w:dyaOrig="279" w14:anchorId="74B08CBD">
          <v:shape id="_x0000_i2240" type="#_x0000_t75" style="width:47.55pt;height:14.25pt" o:ole="">
            <v:imagedata r:id="rId2450" o:title=""/>
          </v:shape>
          <o:OLEObject Type="Embed" ProgID="Equation.DSMT4" ShapeID="_x0000_i2240" DrawAspect="Content" ObjectID="_1494318332" r:id="rId2451"/>
        </w:object>
      </w:r>
      <w:r w:rsidR="00644EF7">
        <w:t xml:space="preserve"> </w:t>
      </w:r>
      <w:r w:rsidR="00122416">
        <w:t>is the relative volume,</w:t>
      </w:r>
      <w:r w:rsidR="00B21CEB">
        <w:t xml:space="preserve"> </w:t>
      </w:r>
      <w:r w:rsidR="00905817" w:rsidRPr="00905817">
        <w:rPr>
          <w:position w:val="-4"/>
        </w:rPr>
        <w:object w:dxaOrig="240" w:dyaOrig="260" w14:anchorId="162076A2">
          <v:shape id="_x0000_i2241" type="#_x0000_t75" style="width:12.25pt;height:12.9pt" o:ole="">
            <v:imagedata r:id="rId2452" o:title=""/>
          </v:shape>
          <o:OLEObject Type="Embed" ProgID="Equation.DSMT4" ShapeID="_x0000_i2241" DrawAspect="Content" ObjectID="_1494318333" r:id="rId2453"/>
        </w:object>
      </w:r>
      <w:r w:rsidR="00122416">
        <w:rPr>
          <w:i/>
        </w:rPr>
        <w:t xml:space="preserve"> </w:t>
      </w:r>
      <w:r w:rsidR="00122416">
        <w:t>is the universal gas constant and</w:t>
      </w:r>
      <w:r w:rsidR="00644EF7">
        <w:t xml:space="preserve"> </w:t>
      </w:r>
      <w:r w:rsidR="00905817" w:rsidRPr="00905817">
        <w:rPr>
          <w:position w:val="-6"/>
        </w:rPr>
        <w:object w:dxaOrig="200" w:dyaOrig="279" w14:anchorId="19DCDBDE">
          <v:shape id="_x0000_i2242" type="#_x0000_t75" style="width:10.2pt;height:14.25pt" o:ole="">
            <v:imagedata r:id="rId2454" o:title=""/>
          </v:shape>
          <o:OLEObject Type="Embed" ProgID="Equation.DSMT4" ShapeID="_x0000_i2242" DrawAspect="Content" ObjectID="_1494318334" r:id="rId2455"/>
        </w:object>
      </w:r>
      <w:r w:rsidR="00122416">
        <w:t xml:space="preserve"> is the absolute temperature. </w:t>
      </w:r>
    </w:p>
    <w:p w14:paraId="5CB62E26" w14:textId="77777777" w:rsidR="00122416" w:rsidRDefault="00122416" w:rsidP="008C7882"/>
    <w:p w14:paraId="54154730" w14:textId="6AE24EB2" w:rsidR="00644EF7" w:rsidRDefault="00122416" w:rsidP="008C7882">
      <w:r>
        <w:t xml:space="preserve">Note that </w:t>
      </w:r>
      <w:r w:rsidR="00905817" w:rsidRPr="00905817">
        <w:rPr>
          <w:position w:val="-12"/>
        </w:rPr>
        <w:object w:dxaOrig="300" w:dyaOrig="380" w14:anchorId="05BD2B23">
          <v:shape id="_x0000_i2243" type="#_x0000_t75" style="width:14.95pt;height:19pt" o:ole="">
            <v:imagedata r:id="rId2456" o:title=""/>
          </v:shape>
          <o:OLEObject Type="Embed" ProgID="Equation.DSMT4" ShapeID="_x0000_i2243" DrawAspect="Content" ObjectID="_1494318335" r:id="rId2457"/>
        </w:object>
      </w:r>
      <w:r w:rsidR="00644EF7">
        <w:t xml:space="preserve"> </w:t>
      </w:r>
      <w:r>
        <w:t>may be negative or positive</w:t>
      </w:r>
      <w:r w:rsidR="00FB3B8D">
        <w:t>.</w:t>
      </w:r>
      <w:r>
        <w:t xml:space="preserve"> </w:t>
      </w:r>
      <w:r w:rsidR="00FB3B8D">
        <w:t>T</w:t>
      </w:r>
      <w:r>
        <w:t xml:space="preserve">he gel porosity </w:t>
      </w:r>
      <w:r w:rsidR="00905817" w:rsidRPr="00905817">
        <w:rPr>
          <w:position w:val="-12"/>
        </w:rPr>
        <w:object w:dxaOrig="320" w:dyaOrig="380" w14:anchorId="167D8D1C">
          <v:shape id="_x0000_i2244" type="#_x0000_t75" style="width:15.6pt;height:19pt" o:ole="">
            <v:imagedata r:id="rId2458" o:title=""/>
          </v:shape>
          <o:OLEObject Type="Embed" ProgID="Equation.DSMT4" ShapeID="_x0000_i2244" DrawAspect="Content" ObjectID="_1494318336" r:id="rId2459"/>
        </w:object>
      </w:r>
      <w:r>
        <w:t xml:space="preserve">is unitless and must be in the range </w:t>
      </w:r>
      <w:r w:rsidR="00905817" w:rsidRPr="00905817">
        <w:rPr>
          <w:position w:val="-12"/>
        </w:rPr>
        <w:object w:dxaOrig="1020" w:dyaOrig="380" w14:anchorId="6BDAAA2C">
          <v:shape id="_x0000_i2245" type="#_x0000_t75" style="width:51.6pt;height:19pt" o:ole="">
            <v:imagedata r:id="rId2460" o:title=""/>
          </v:shape>
          <o:OLEObject Type="Embed" ProgID="Equation.DSMT4" ShapeID="_x0000_i2245" DrawAspect="Content" ObjectID="_1494318337" r:id="rId2461"/>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09DDC159" w:rsidR="00644EF7" w:rsidRDefault="00644EF7" w:rsidP="009773FE">
      <w:pPr>
        <w:pStyle w:val="MTDisplayEquation"/>
      </w:pPr>
      <w:r>
        <w:tab/>
      </w:r>
      <w:r w:rsidR="00905817" w:rsidRPr="00905817">
        <w:rPr>
          <w:position w:val="-80"/>
        </w:rPr>
        <w:object w:dxaOrig="4380" w:dyaOrig="1719" w14:anchorId="43685830">
          <v:shape id="_x0000_i2246" type="#_x0000_t75" style="width:220.1pt;height:86.25pt" o:ole="">
            <v:imagedata r:id="rId2462" o:title=""/>
          </v:shape>
          <o:OLEObject Type="Embed" ProgID="Equation.DSMT4" ShapeID="_x0000_i2246" DrawAspect="Content" ObjectID="_1494318338" r:id="rId24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585" w:author="rawlins" w:date="2015-05-19T17:23:00Z">
        <w:r w:rsidR="00D3178E">
          <w:rPr>
            <w:noProof/>
          </w:rPr>
          <w:instrText>43</w:instrText>
        </w:r>
      </w:ins>
      <w:ins w:id="1586" w:author="Gerard" w:date="2015-05-06T12:49:00Z">
        <w:del w:id="1587" w:author="rawlins" w:date="2015-05-19T16:10:00Z">
          <w:r w:rsidR="00E3755C" w:rsidDel="00752FD5">
            <w:rPr>
              <w:noProof/>
            </w:rPr>
            <w:delInstrText>38</w:delInstrText>
          </w:r>
        </w:del>
      </w:ins>
      <w:del w:id="1588" w:author="rawlins" w:date="2015-05-19T16:10:00Z">
        <w:r w:rsidR="00567B45" w:rsidDel="00752FD5">
          <w:rPr>
            <w:noProof/>
          </w:rPr>
          <w:delInstrText>32</w:delInstrText>
        </w:r>
      </w:del>
      <w:r w:rsidR="00511485">
        <w:rPr>
          <w:noProof/>
        </w:rPr>
        <w:fldChar w:fldCharType="end"/>
      </w:r>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589" w:name="_Toc289032581"/>
      <w:r>
        <w:t>Perfect Osmometer Equilibrium Osmotic Pressure</w:t>
      </w:r>
      <w:bookmarkEnd w:id="1589"/>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5710E594" w:rsidR="000748EF" w:rsidRDefault="000748EF" w:rsidP="000748EF">
      <w:pPr>
        <w:pStyle w:val="MTDisplayEquation"/>
      </w:pPr>
      <w:r>
        <w:tab/>
      </w:r>
      <w:r w:rsidR="00905817" w:rsidRPr="00905817">
        <w:rPr>
          <w:position w:val="-10"/>
        </w:rPr>
        <w:object w:dxaOrig="900" w:dyaOrig="320" w14:anchorId="5A2EDE14">
          <v:shape id="_x0000_i2247" type="#_x0000_t75" style="width:44.85pt;height:15.6pt" o:ole="">
            <v:imagedata r:id="rId2464" o:title=""/>
          </v:shape>
          <o:OLEObject Type="Embed" ProgID="Equation.DSMT4" ShapeID="_x0000_i2247" DrawAspect="Content" ObjectID="_1494318339" r:id="rId246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590" w:author="rawlins" w:date="2015-05-19T17:23:00Z">
        <w:r w:rsidR="00D3178E">
          <w:rPr>
            <w:noProof/>
          </w:rPr>
          <w:instrText>44</w:instrText>
        </w:r>
      </w:ins>
      <w:ins w:id="1591" w:author="Gerard" w:date="2015-05-06T12:49:00Z">
        <w:del w:id="1592" w:author="rawlins" w:date="2015-05-19T16:10:00Z">
          <w:r w:rsidR="00E3755C" w:rsidDel="00752FD5">
            <w:rPr>
              <w:noProof/>
            </w:rPr>
            <w:delInstrText>39</w:delInstrText>
          </w:r>
        </w:del>
      </w:ins>
      <w:del w:id="1593" w:author="rawlins" w:date="2015-05-19T16:10:00Z">
        <w:r w:rsidR="00567B45" w:rsidDel="00752FD5">
          <w:rPr>
            <w:noProof/>
          </w:rPr>
          <w:delInstrText>33</w:delInstrText>
        </w:r>
      </w:del>
      <w:r w:rsidR="00511485">
        <w:rPr>
          <w:noProof/>
        </w:rPr>
        <w:fldChar w:fldCharType="end"/>
      </w:r>
      <w:r>
        <w:instrText>)</w:instrText>
      </w:r>
      <w:r>
        <w:fldChar w:fldCharType="end"/>
      </w:r>
    </w:p>
    <w:p w14:paraId="1703B23C" w14:textId="43D825B0" w:rsidR="00122416" w:rsidRDefault="00122416" w:rsidP="008C7882">
      <w:r>
        <w:t xml:space="preserve">where </w:t>
      </w:r>
      <w:r w:rsidR="00905817" w:rsidRPr="00905817">
        <w:rPr>
          <w:position w:val="-6"/>
        </w:rPr>
        <w:object w:dxaOrig="220" w:dyaOrig="220" w14:anchorId="3F31FD1D">
          <v:shape id="_x0000_i2248" type="#_x0000_t75" style="width:10.85pt;height:10.85pt" o:ole="">
            <v:imagedata r:id="rId2466" o:title=""/>
          </v:shape>
          <o:OLEObject Type="Embed" ProgID="Equation.DSMT4" ShapeID="_x0000_i2248" DrawAspect="Content" ObjectID="_1494318340" r:id="rId2467"/>
        </w:object>
      </w:r>
      <w:r w:rsidR="00EB2008">
        <w:t xml:space="preserve"> </w:t>
      </w:r>
      <w:r>
        <w:t>is the osmotic pressure, given by</w:t>
      </w:r>
    </w:p>
    <w:p w14:paraId="03D9756D" w14:textId="45C9E52A" w:rsidR="000748EF" w:rsidRDefault="000748EF" w:rsidP="000748EF">
      <w:pPr>
        <w:pStyle w:val="MTDisplayEquation"/>
      </w:pPr>
      <w:r>
        <w:lastRenderedPageBreak/>
        <w:tab/>
      </w:r>
      <w:r w:rsidR="00905817" w:rsidRPr="00905817">
        <w:rPr>
          <w:position w:val="-16"/>
        </w:rPr>
        <w:object w:dxaOrig="1540" w:dyaOrig="440" w14:anchorId="33A65255">
          <v:shape id="_x0000_i2249" type="#_x0000_t75" style="width:76.75pt;height:21.75pt" o:ole="">
            <v:imagedata r:id="rId2468" o:title=""/>
          </v:shape>
          <o:OLEObject Type="Embed" ProgID="Equation.DSMT4" ShapeID="_x0000_i2249" DrawAspect="Content" ObjectID="_1494318341" r:id="rId246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594" w:author="rawlins" w:date="2015-05-19T17:23:00Z">
        <w:r w:rsidR="00D3178E">
          <w:rPr>
            <w:noProof/>
          </w:rPr>
          <w:instrText>45</w:instrText>
        </w:r>
      </w:ins>
      <w:ins w:id="1595" w:author="Gerard" w:date="2015-05-06T12:49:00Z">
        <w:del w:id="1596" w:author="rawlins" w:date="2015-05-19T16:10:00Z">
          <w:r w:rsidR="00E3755C" w:rsidDel="00752FD5">
            <w:rPr>
              <w:noProof/>
            </w:rPr>
            <w:delInstrText>40</w:delInstrText>
          </w:r>
        </w:del>
      </w:ins>
      <w:del w:id="1597" w:author="rawlins" w:date="2015-05-19T16:10:00Z">
        <w:r w:rsidR="00567B45" w:rsidDel="00752FD5">
          <w:rPr>
            <w:noProof/>
          </w:rPr>
          <w:delInstrText>34</w:delInstrText>
        </w:r>
      </w:del>
      <w:r w:rsidR="00511485">
        <w:rPr>
          <w:noProof/>
        </w:rPr>
        <w:fldChar w:fldCharType="end"/>
      </w:r>
      <w:r>
        <w:instrText>)</w:instrText>
      </w:r>
      <w:r>
        <w:fldChar w:fldCharType="end"/>
      </w:r>
    </w:p>
    <w:p w14:paraId="487A90F7" w14:textId="6D75ADF8" w:rsidR="002E4E77" w:rsidRDefault="00905817" w:rsidP="00122416">
      <w:r w:rsidRPr="00905817">
        <w:rPr>
          <w:position w:val="-6"/>
        </w:rPr>
        <w:object w:dxaOrig="220" w:dyaOrig="260" w14:anchorId="75EF7D3E">
          <v:shape id="_x0000_i2250" type="#_x0000_t75" style="width:10.85pt;height:12.9pt" o:ole="">
            <v:imagedata r:id="rId2470" o:title=""/>
          </v:shape>
          <o:OLEObject Type="Embed" ProgID="Equation.DSMT4" ShapeID="_x0000_i2250" DrawAspect="Content" ObjectID="_1494318342" r:id="rId2471"/>
        </w:object>
      </w:r>
      <w:r w:rsidR="00EB2008">
        <w:t xml:space="preserve"> </w:t>
      </w:r>
      <w:r w:rsidR="002E4E77">
        <w:t>is the interstitial fluid in the current configuration, related to the reference configuration via,</w:t>
      </w:r>
    </w:p>
    <w:p w14:paraId="211840AE" w14:textId="46E30FDA" w:rsidR="000748EF" w:rsidRDefault="000748EF" w:rsidP="000748EF">
      <w:pPr>
        <w:pStyle w:val="MTDisplayEquation"/>
      </w:pPr>
      <w:r>
        <w:tab/>
      </w:r>
      <w:r w:rsidR="00905817" w:rsidRPr="00905817">
        <w:rPr>
          <w:position w:val="-30"/>
        </w:rPr>
        <w:object w:dxaOrig="1620" w:dyaOrig="720" w14:anchorId="49C55207">
          <v:shape id="_x0000_i2251" type="#_x0000_t75" style="width:80.85pt;height:36.7pt" o:ole="">
            <v:imagedata r:id="rId2472" o:title=""/>
          </v:shape>
          <o:OLEObject Type="Embed" ProgID="Equation.DSMT4" ShapeID="_x0000_i2251" DrawAspect="Content" ObjectID="_1494318343" r:id="rId247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598" w:author="rawlins" w:date="2015-05-19T17:23:00Z">
        <w:r w:rsidR="00D3178E">
          <w:rPr>
            <w:noProof/>
          </w:rPr>
          <w:instrText>46</w:instrText>
        </w:r>
      </w:ins>
      <w:ins w:id="1599" w:author="Gerard" w:date="2015-05-06T12:49:00Z">
        <w:del w:id="1600" w:author="rawlins" w:date="2015-05-19T16:10:00Z">
          <w:r w:rsidR="00E3755C" w:rsidDel="00752FD5">
            <w:rPr>
              <w:noProof/>
            </w:rPr>
            <w:delInstrText>41</w:delInstrText>
          </w:r>
        </w:del>
      </w:ins>
      <w:del w:id="1601" w:author="rawlins" w:date="2015-05-19T16:10:00Z">
        <w:r w:rsidR="00567B45" w:rsidDel="00752FD5">
          <w:rPr>
            <w:noProof/>
          </w:rPr>
          <w:delInstrText>35</w:delInstrText>
        </w:r>
      </w:del>
      <w:r w:rsidR="00511485">
        <w:rPr>
          <w:noProof/>
        </w:rPr>
        <w:fldChar w:fldCharType="end"/>
      </w:r>
      <w:r>
        <w:instrText>)</w:instrText>
      </w:r>
      <w:r>
        <w:fldChar w:fldCharType="end"/>
      </w:r>
    </w:p>
    <w:p w14:paraId="3A760ABC" w14:textId="44350A25" w:rsidR="00122416" w:rsidRDefault="002E4E77" w:rsidP="00122416">
      <w:r>
        <w:t>where</w:t>
      </w:r>
      <w:r w:rsidR="00EB2008">
        <w:t xml:space="preserve"> </w:t>
      </w:r>
      <w:r w:rsidR="00905817" w:rsidRPr="00905817">
        <w:rPr>
          <w:position w:val="-4"/>
        </w:rPr>
        <w:object w:dxaOrig="240" w:dyaOrig="260" w14:anchorId="1DAB8A29">
          <v:shape id="_x0000_i2252" type="#_x0000_t75" style="width:12.25pt;height:12.9pt" o:ole="">
            <v:imagedata r:id="rId2474" o:title=""/>
          </v:shape>
          <o:OLEObject Type="Embed" ProgID="Equation.DSMT4" ShapeID="_x0000_i2252" DrawAspect="Content" ObjectID="_1494318344" r:id="rId2475"/>
        </w:object>
      </w:r>
      <w:r>
        <w:rPr>
          <w:i/>
        </w:rPr>
        <w:t xml:space="preserve"> </w:t>
      </w:r>
      <w:r>
        <w:t>is the universal gas constant and</w:t>
      </w:r>
      <w:r w:rsidR="00EB2008">
        <w:t xml:space="preserve"> </w:t>
      </w:r>
      <w:r w:rsidR="00905817" w:rsidRPr="00905817">
        <w:rPr>
          <w:position w:val="-6"/>
        </w:rPr>
        <w:object w:dxaOrig="200" w:dyaOrig="279" w14:anchorId="566E3012">
          <v:shape id="_x0000_i2253" type="#_x0000_t75" style="width:10.2pt;height:14.25pt" o:ole="">
            <v:imagedata r:id="rId2476" o:title=""/>
          </v:shape>
          <o:OLEObject Type="Embed" ProgID="Equation.DSMT4" ShapeID="_x0000_i2253" DrawAspect="Content" ObjectID="_1494318345" r:id="rId2477"/>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5C5EFC76" w:rsidR="00B21CEB" w:rsidRPr="00122416" w:rsidRDefault="00B21CEB" w:rsidP="009773FE">
      <w:pPr>
        <w:pStyle w:val="MTDisplayEquation"/>
      </w:pPr>
      <w:r>
        <w:tab/>
      </w:r>
      <w:r w:rsidR="00905817" w:rsidRPr="00905817">
        <w:rPr>
          <w:position w:val="-32"/>
        </w:rPr>
        <w:object w:dxaOrig="4819" w:dyaOrig="760" w14:anchorId="5D889867">
          <v:shape id="_x0000_i2254" type="#_x0000_t75" style="width:240.45pt;height:37.35pt" o:ole="">
            <v:imagedata r:id="rId2478" o:title=""/>
          </v:shape>
          <o:OLEObject Type="Embed" ProgID="Equation.DSMT4" ShapeID="_x0000_i2254" DrawAspect="Content" ObjectID="_1494318346" r:id="rId2479"/>
        </w:object>
      </w:r>
      <w:r w:rsidR="0074295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02" w:author="rawlins" w:date="2015-05-19T17:23:00Z">
        <w:r w:rsidR="00D3178E">
          <w:rPr>
            <w:noProof/>
          </w:rPr>
          <w:instrText>47</w:instrText>
        </w:r>
      </w:ins>
      <w:ins w:id="1603" w:author="Gerard" w:date="2015-05-06T12:49:00Z">
        <w:del w:id="1604" w:author="rawlins" w:date="2015-05-19T16:10:00Z">
          <w:r w:rsidR="00E3755C" w:rsidDel="00752FD5">
            <w:rPr>
              <w:noProof/>
            </w:rPr>
            <w:delInstrText>42</w:delInstrText>
          </w:r>
        </w:del>
      </w:ins>
      <w:del w:id="1605" w:author="rawlins" w:date="2015-05-19T16:10:00Z">
        <w:r w:rsidR="00567B45" w:rsidDel="00752FD5">
          <w:rPr>
            <w:noProof/>
          </w:rPr>
          <w:delInstrText>36</w:delInstrText>
        </w:r>
      </w:del>
      <w:r w:rsidR="00511485">
        <w:rPr>
          <w:noProof/>
        </w:rPr>
        <w:fldChar w:fldCharType="end"/>
      </w:r>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1606" w:name="_Toc289032582"/>
      <w:r>
        <w:t>Nearly-Incompressible Materials</w:t>
      </w:r>
      <w:bookmarkEnd w:id="1606"/>
    </w:p>
    <w:p w14:paraId="769937C5" w14:textId="77777777" w:rsidR="008C7882" w:rsidRDefault="008C7882" w:rsidP="008F4203">
      <w:pPr>
        <w:pStyle w:val="Heading3"/>
      </w:pPr>
      <w:bookmarkStart w:id="1607" w:name="_Toc289032583"/>
      <w:r>
        <w:t>Mooney-Rivlin Hyperelasticity</w:t>
      </w:r>
      <w:bookmarkEnd w:id="1607"/>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52C5E0A" w:rsidR="00594984" w:rsidRDefault="00594984" w:rsidP="00594984">
      <w:pPr>
        <w:pStyle w:val="MTDisplayEquation"/>
      </w:pPr>
      <w:r>
        <w:tab/>
      </w:r>
      <w:r w:rsidR="00905817" w:rsidRPr="00905817">
        <w:rPr>
          <w:position w:val="-24"/>
        </w:rPr>
        <w:object w:dxaOrig="3800" w:dyaOrig="620" w14:anchorId="1B41C4DC">
          <v:shape id="_x0000_i2255" type="#_x0000_t75" style="width:190.2pt;height:30.55pt" o:ole="">
            <v:imagedata r:id="rId2480" o:title=""/>
          </v:shape>
          <o:OLEObject Type="Embed" ProgID="Equation.DSMT4" ShapeID="_x0000_i2255" DrawAspect="Content" ObjectID="_1494318347" r:id="rId248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08" w:author="rawlins" w:date="2015-05-19T17:23:00Z">
        <w:r w:rsidR="00D3178E">
          <w:rPr>
            <w:noProof/>
          </w:rPr>
          <w:instrText>48</w:instrText>
        </w:r>
      </w:ins>
      <w:ins w:id="1609" w:author="Gerard" w:date="2015-05-06T12:49:00Z">
        <w:del w:id="1610" w:author="rawlins" w:date="2015-05-19T16:10:00Z">
          <w:r w:rsidR="00E3755C" w:rsidDel="00752FD5">
            <w:rPr>
              <w:noProof/>
            </w:rPr>
            <w:delInstrText>43</w:delInstrText>
          </w:r>
        </w:del>
      </w:ins>
      <w:del w:id="1611" w:author="rawlins" w:date="2015-05-19T16:10:00Z">
        <w:r w:rsidR="00567B45" w:rsidDel="00752FD5">
          <w:rPr>
            <w:noProof/>
          </w:rPr>
          <w:delInstrText>37</w:delInstrText>
        </w:r>
      </w:del>
      <w:r w:rsidR="00511485">
        <w:rPr>
          <w:noProof/>
        </w:rPr>
        <w:fldChar w:fldCharType="end"/>
      </w:r>
      <w:r>
        <w:instrText>)</w:instrText>
      </w:r>
      <w:r>
        <w:fldChar w:fldCharType="end"/>
      </w:r>
    </w:p>
    <w:p w14:paraId="5BAAFA1A" w14:textId="30F4DCD2" w:rsidR="00E16837" w:rsidRDefault="00594984" w:rsidP="008C7882">
      <w:pPr>
        <w:pStyle w:val="MTDisplayEquation"/>
      </w:pPr>
      <w:r>
        <w:t>Here,</w:t>
      </w:r>
      <w:r w:rsidR="009773FE">
        <w:t xml:space="preserve"> </w:t>
      </w:r>
      <w:r w:rsidR="00905817" w:rsidRPr="00905817">
        <w:rPr>
          <w:position w:val="-12"/>
        </w:rPr>
        <w:object w:dxaOrig="220" w:dyaOrig="360" w14:anchorId="723B3E0F">
          <v:shape id="_x0000_i2256" type="#_x0000_t75" style="width:10.85pt;height:19pt" o:ole="">
            <v:imagedata r:id="rId2482" o:title=""/>
          </v:shape>
          <o:OLEObject Type="Embed" ProgID="Equation.DSMT4" ShapeID="_x0000_i2256" DrawAspect="Content" ObjectID="_1494318348" r:id="rId2483"/>
        </w:object>
      </w:r>
      <w:r w:rsidR="009773FE">
        <w:t xml:space="preserve"> </w:t>
      </w:r>
      <w:r w:rsidR="008C7882">
        <w:t>and</w:t>
      </w:r>
      <w:r w:rsidR="009773FE">
        <w:t xml:space="preserve"> </w:t>
      </w:r>
      <w:r w:rsidR="00905817" w:rsidRPr="00905817">
        <w:rPr>
          <w:position w:val="-12"/>
        </w:rPr>
        <w:object w:dxaOrig="240" w:dyaOrig="360" w14:anchorId="54BA1864">
          <v:shape id="_x0000_i2257" type="#_x0000_t75" style="width:12.25pt;height:19pt" o:ole="">
            <v:imagedata r:id="rId2484" o:title=""/>
          </v:shape>
          <o:OLEObject Type="Embed" ProgID="Equation.DSMT4" ShapeID="_x0000_i2257" DrawAspect="Content" ObjectID="_1494318349" r:id="rId2485"/>
        </w:object>
      </w:r>
      <w:r w:rsidR="009773FE">
        <w:t xml:space="preserve"> </w:t>
      </w:r>
      <w:r w:rsidR="008C7882">
        <w:t xml:space="preserve">are the Mooney-Rivlin material coefficients, </w:t>
      </w:r>
      <w:r w:rsidR="00905817" w:rsidRPr="00905817">
        <w:rPr>
          <w:position w:val="-12"/>
        </w:rPr>
        <w:object w:dxaOrig="220" w:dyaOrig="380" w14:anchorId="5B865987">
          <v:shape id="_x0000_i2258" type="#_x0000_t75" style="width:10.85pt;height:19pt" o:ole="">
            <v:imagedata r:id="rId2486" o:title=""/>
          </v:shape>
          <o:OLEObject Type="Embed" ProgID="Equation.DSMT4" ShapeID="_x0000_i2258" DrawAspect="Content" ObjectID="_1494318350" r:id="rId2487"/>
        </w:object>
      </w:r>
      <w:r w:rsidR="009773FE">
        <w:t xml:space="preserve"> </w:t>
      </w:r>
      <w:r w:rsidR="008C7882">
        <w:t xml:space="preserve">and </w:t>
      </w:r>
      <w:r w:rsidR="00905817" w:rsidRPr="00905817">
        <w:rPr>
          <w:position w:val="-12"/>
        </w:rPr>
        <w:object w:dxaOrig="260" w:dyaOrig="380" w14:anchorId="4BFB450A">
          <v:shape id="_x0000_i2259" type="#_x0000_t75" style="width:12.9pt;height:19pt" o:ole="">
            <v:imagedata r:id="rId2488" o:title=""/>
          </v:shape>
          <o:OLEObject Type="Embed" ProgID="Equation.DSMT4" ShapeID="_x0000_i2259" DrawAspect="Content" ObjectID="_1494318351" r:id="rId2489"/>
        </w:object>
      </w:r>
      <w:r w:rsidR="009773FE">
        <w:t xml:space="preserve"> </w:t>
      </w:r>
      <w:r w:rsidR="008C7882">
        <w:t xml:space="preserve">are the invariants of the deviatoric part of the right Cauchy-Green deformation tensor, </w:t>
      </w:r>
      <w:r w:rsidR="00905817" w:rsidRPr="00905817">
        <w:rPr>
          <w:position w:val="-6"/>
        </w:rPr>
        <w:object w:dxaOrig="920" w:dyaOrig="320" w14:anchorId="1238747D">
          <v:shape id="_x0000_i2260" type="#_x0000_t75" style="width:46.2pt;height:15.6pt" o:ole="">
            <v:imagedata r:id="rId2490" o:title=""/>
          </v:shape>
          <o:OLEObject Type="Embed" ProgID="Equation.DSMT4" ShapeID="_x0000_i2260" DrawAspect="Content" ObjectID="_1494318352" r:id="rId2491"/>
        </w:object>
      </w:r>
      <w:r w:rsidR="008C7882">
        <w:t xml:space="preserve">, where </w:t>
      </w:r>
      <w:r w:rsidR="00905817" w:rsidRPr="00905817">
        <w:rPr>
          <w:position w:val="-6"/>
        </w:rPr>
        <w:object w:dxaOrig="1140" w:dyaOrig="300" w14:anchorId="63B0CC03">
          <v:shape id="_x0000_i2261" type="#_x0000_t75" style="width:57.05pt;height:14.95pt" o:ole="">
            <v:imagedata r:id="rId2492" o:title=""/>
          </v:shape>
          <o:OLEObject Type="Embed" ProgID="Equation.DSMT4" ShapeID="_x0000_i2261" DrawAspect="Content" ObjectID="_1494318353" r:id="rId2493"/>
        </w:object>
      </w:r>
      <w:r w:rsidR="008C7882">
        <w:t xml:space="preserve">, </w:t>
      </w:r>
      <w:r w:rsidR="008C7882" w:rsidRPr="008234BB">
        <w:rPr>
          <w:b/>
          <w:i/>
        </w:rPr>
        <w:t>F</w:t>
      </w:r>
      <w:r w:rsidR="008C7882">
        <w:t xml:space="preserve"> is the deformation gradient and </w:t>
      </w:r>
      <w:r w:rsidR="00905817" w:rsidRPr="00905817">
        <w:rPr>
          <w:position w:val="-12"/>
        </w:rPr>
        <w:object w:dxaOrig="1080" w:dyaOrig="360" w14:anchorId="5F6E2AF4">
          <v:shape id="_x0000_i2262" type="#_x0000_t75" style="width:54.35pt;height:19pt" o:ole="">
            <v:imagedata r:id="rId2494" o:title=""/>
          </v:shape>
          <o:OLEObject Type="Embed" ProgID="Equation.DSMT4" ShapeID="_x0000_i2262" DrawAspect="Content" ObjectID="_1494318354" r:id="rId2495"/>
        </w:object>
      </w:r>
      <w:r w:rsidR="009773FE">
        <w:t xml:space="preserve"> </w:t>
      </w:r>
      <w:r w:rsidR="008C7882">
        <w:t xml:space="preserve">is the Jacobian of the deformation. When </w:t>
      </w:r>
      <w:r w:rsidR="00905817" w:rsidRPr="00905817">
        <w:rPr>
          <w:position w:val="-12"/>
        </w:rPr>
        <w:object w:dxaOrig="620" w:dyaOrig="360" w14:anchorId="1A618713">
          <v:shape id="_x0000_i2263" type="#_x0000_t75" style="width:30.55pt;height:19pt" o:ole="">
            <v:imagedata r:id="rId2496" o:title=""/>
          </v:shape>
          <o:OLEObject Type="Embed" ProgID="Equation.DSMT4" ShapeID="_x0000_i2263" DrawAspect="Content" ObjectID="_1494318355" r:id="rId2497"/>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4577E214" w:rsidR="00E16837" w:rsidRPr="00E16837" w:rsidRDefault="00E16837" w:rsidP="00E16837">
      <w:pPr>
        <w:pStyle w:val="MTDisplayEquation"/>
      </w:pPr>
      <w:r>
        <w:tab/>
      </w:r>
      <w:r w:rsidR="00905817" w:rsidRPr="00905817">
        <w:rPr>
          <w:position w:val="-28"/>
        </w:rPr>
        <w:object w:dxaOrig="4800" w:dyaOrig="680" w14:anchorId="70EA77C3">
          <v:shape id="_x0000_i2264" type="#_x0000_t75" style="width:240.45pt;height:34.65pt" o:ole="">
            <v:imagedata r:id="rId2498" o:title=""/>
          </v:shape>
          <o:OLEObject Type="Embed" ProgID="Equation.DSMT4" ShapeID="_x0000_i2264" DrawAspect="Content" ObjectID="_1494318356" r:id="rId249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12" w:author="rawlins" w:date="2015-05-19T17:23:00Z">
        <w:r w:rsidR="00D3178E">
          <w:rPr>
            <w:noProof/>
          </w:rPr>
          <w:instrText>49</w:instrText>
        </w:r>
      </w:ins>
      <w:ins w:id="1613" w:author="Gerard" w:date="2015-05-06T12:49:00Z">
        <w:del w:id="1614" w:author="rawlins" w:date="2015-05-19T16:10:00Z">
          <w:r w:rsidR="00E3755C" w:rsidDel="00752FD5">
            <w:rPr>
              <w:noProof/>
            </w:rPr>
            <w:delInstrText>44</w:delInstrText>
          </w:r>
        </w:del>
      </w:ins>
      <w:del w:id="1615" w:author="rawlins" w:date="2015-05-19T16:10:00Z">
        <w:r w:rsidR="00567B45" w:rsidDel="00752FD5">
          <w:rPr>
            <w:noProof/>
          </w:rPr>
          <w:delInstrText>38</w:delInstrText>
        </w:r>
      </w:del>
      <w:r w:rsidR="00511485">
        <w:rPr>
          <w:noProof/>
        </w:rPr>
        <w:fldChar w:fldCharType="end"/>
      </w:r>
      <w:r>
        <w:instrText>)</w:instrText>
      </w:r>
      <w:r>
        <w:fldChar w:fldCharType="end"/>
      </w:r>
    </w:p>
    <w:p w14:paraId="35244EB1" w14:textId="77777777" w:rsidR="00E16837" w:rsidRDefault="00E16837" w:rsidP="008F4203">
      <w:r>
        <w:t>The spatial elasticity tensor is given by</w:t>
      </w:r>
    </w:p>
    <w:p w14:paraId="4CEBA3DB" w14:textId="07789F80" w:rsidR="00E16837" w:rsidRPr="00E16837" w:rsidRDefault="00E16837" w:rsidP="00E16837">
      <w:pPr>
        <w:pStyle w:val="MTDisplayEquation"/>
      </w:pPr>
      <w:r>
        <w:tab/>
      </w:r>
      <w:r w:rsidR="00905817" w:rsidRPr="00905817">
        <w:rPr>
          <w:position w:val="-24"/>
        </w:rPr>
        <w:object w:dxaOrig="5020" w:dyaOrig="620" w14:anchorId="41BB9FC5">
          <v:shape id="_x0000_i2265" type="#_x0000_t75" style="width:251.3pt;height:30.55pt" o:ole="">
            <v:imagedata r:id="rId2500" o:title=""/>
          </v:shape>
          <o:OLEObject Type="Embed" ProgID="Equation.DSMT4" ShapeID="_x0000_i2265" DrawAspect="Content" ObjectID="_1494318357" r:id="rId250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16" w:author="rawlins" w:date="2015-05-19T17:23:00Z">
        <w:r w:rsidR="00D3178E">
          <w:rPr>
            <w:noProof/>
          </w:rPr>
          <w:instrText>50</w:instrText>
        </w:r>
      </w:ins>
      <w:ins w:id="1617" w:author="Gerard" w:date="2015-05-06T12:49:00Z">
        <w:del w:id="1618" w:author="rawlins" w:date="2015-05-19T16:10:00Z">
          <w:r w:rsidR="00E3755C" w:rsidDel="00752FD5">
            <w:rPr>
              <w:noProof/>
            </w:rPr>
            <w:delInstrText>45</w:delInstrText>
          </w:r>
        </w:del>
      </w:ins>
      <w:del w:id="1619" w:author="rawlins" w:date="2015-05-19T16:10:00Z">
        <w:r w:rsidR="00567B45" w:rsidDel="00752FD5">
          <w:rPr>
            <w:noProof/>
          </w:rPr>
          <w:delInstrText>39</w:delInstrText>
        </w:r>
      </w:del>
      <w:r w:rsidR="00511485">
        <w:rPr>
          <w:noProof/>
        </w:rPr>
        <w:fldChar w:fldCharType="end"/>
      </w:r>
      <w:r>
        <w:instrText>)</w:instrText>
      </w:r>
      <w:r>
        <w:fldChar w:fldCharType="end"/>
      </w:r>
    </w:p>
    <w:p w14:paraId="06F9F44F" w14:textId="77777777" w:rsidR="00E16837" w:rsidRDefault="00E16837" w:rsidP="008F4203">
      <w:r>
        <w:t>where,</w:t>
      </w:r>
    </w:p>
    <w:p w14:paraId="3E1E35D1" w14:textId="006AE804" w:rsidR="00E16837" w:rsidRDefault="00E16837" w:rsidP="00E16837">
      <w:pPr>
        <w:pStyle w:val="MTDisplayEquation"/>
      </w:pPr>
      <w:r>
        <w:tab/>
      </w:r>
      <w:r w:rsidR="00905817" w:rsidRPr="00905817">
        <w:rPr>
          <w:position w:val="-62"/>
        </w:rPr>
        <w:object w:dxaOrig="5679" w:dyaOrig="1359" w14:anchorId="6D78D00E">
          <v:shape id="_x0000_i2266" type="#_x0000_t75" style="width:283.9pt;height:67.9pt" o:ole="">
            <v:imagedata r:id="rId2502" o:title=""/>
          </v:shape>
          <o:OLEObject Type="Embed" ProgID="Equation.DSMT4" ShapeID="_x0000_i2266" DrawAspect="Content" ObjectID="_1494318358" r:id="rId250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20" w:author="rawlins" w:date="2015-05-19T17:23:00Z">
        <w:r w:rsidR="00D3178E">
          <w:rPr>
            <w:noProof/>
          </w:rPr>
          <w:instrText>51</w:instrText>
        </w:r>
      </w:ins>
      <w:ins w:id="1621" w:author="Gerard" w:date="2015-05-06T12:49:00Z">
        <w:del w:id="1622" w:author="rawlins" w:date="2015-05-19T16:10:00Z">
          <w:r w:rsidR="00E3755C" w:rsidDel="00752FD5">
            <w:rPr>
              <w:noProof/>
            </w:rPr>
            <w:delInstrText>46</w:delInstrText>
          </w:r>
        </w:del>
      </w:ins>
      <w:del w:id="1623" w:author="rawlins" w:date="2015-05-19T16:10:00Z">
        <w:r w:rsidR="00567B45" w:rsidDel="00752FD5">
          <w:rPr>
            <w:noProof/>
          </w:rPr>
          <w:delInstrText>40</w:delInstrText>
        </w:r>
      </w:del>
      <w:r w:rsidR="00511485">
        <w:rPr>
          <w:noProof/>
        </w:rPr>
        <w:fldChar w:fldCharType="end"/>
      </w:r>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624" w:name="_Toc289032584"/>
      <w:commentRangeStart w:id="1625"/>
      <w:r>
        <w:lastRenderedPageBreak/>
        <w:t>Ogden Hyperelastic</w:t>
      </w:r>
      <w:commentRangeEnd w:id="1625"/>
      <w:r w:rsidR="00FB3B8D">
        <w:rPr>
          <w:rStyle w:val="CommentReference"/>
          <w:rFonts w:cs="Times New Roman"/>
          <w:b w:val="0"/>
          <w:bCs w:val="0"/>
        </w:rPr>
        <w:commentReference w:id="1625"/>
      </w:r>
      <w:bookmarkEnd w:id="1624"/>
    </w:p>
    <w:p w14:paraId="318A691F" w14:textId="77777777" w:rsidR="008C7882" w:rsidRDefault="008C7882" w:rsidP="008C7882">
      <w:r>
        <w:t>The Ogden material is defined using the following hyperelastic strain energy function:</w:t>
      </w:r>
    </w:p>
    <w:p w14:paraId="25EFAA66" w14:textId="17628BF4" w:rsidR="008C7882" w:rsidRDefault="008C7882" w:rsidP="008C7882">
      <w:pPr>
        <w:pStyle w:val="MTDisplayEquation"/>
      </w:pPr>
      <w:r>
        <w:tab/>
      </w:r>
      <w:r w:rsidR="00905817" w:rsidRPr="00905817">
        <w:rPr>
          <w:position w:val="-30"/>
        </w:rPr>
        <w:object w:dxaOrig="5060" w:dyaOrig="700" w14:anchorId="5A5B5C8F">
          <v:shape id="_x0000_i2267" type="#_x0000_t75" style="width:252.7pt;height:34.65pt" o:ole="">
            <v:imagedata r:id="rId2504" o:title=""/>
          </v:shape>
          <o:OLEObject Type="Embed" ProgID="Equation.DSMT4" ShapeID="_x0000_i2267" DrawAspect="Content" ObjectID="_1494318359" r:id="rId250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26" w:author="rawlins" w:date="2015-05-19T17:23:00Z">
        <w:r w:rsidR="00D3178E">
          <w:rPr>
            <w:noProof/>
          </w:rPr>
          <w:instrText>52</w:instrText>
        </w:r>
      </w:ins>
      <w:ins w:id="1627" w:author="Gerard" w:date="2015-05-06T12:49:00Z">
        <w:del w:id="1628" w:author="rawlins" w:date="2015-05-19T16:10:00Z">
          <w:r w:rsidR="00E3755C" w:rsidDel="00752FD5">
            <w:rPr>
              <w:noProof/>
            </w:rPr>
            <w:delInstrText>47</w:delInstrText>
          </w:r>
        </w:del>
      </w:ins>
      <w:del w:id="1629" w:author="rawlins" w:date="2015-05-19T16:10:00Z">
        <w:r w:rsidR="00567B45" w:rsidDel="00752FD5">
          <w:rPr>
            <w:noProof/>
          </w:rPr>
          <w:delInstrText>41</w:delInstrText>
        </w:r>
      </w:del>
      <w:r w:rsidR="00511485">
        <w:rPr>
          <w:noProof/>
        </w:rPr>
        <w:fldChar w:fldCharType="end"/>
      </w:r>
      <w:r>
        <w:instrText>)</w:instrText>
      </w:r>
      <w:r>
        <w:fldChar w:fldCharType="end"/>
      </w:r>
    </w:p>
    <w:p w14:paraId="7668C040" w14:textId="1CE5BEE8" w:rsidR="008C7882" w:rsidRDefault="008C7882" w:rsidP="008C7882">
      <w:r>
        <w:t xml:space="preserve">Here, </w:t>
      </w:r>
      <w:r w:rsidR="00905817" w:rsidRPr="00905817">
        <w:rPr>
          <w:position w:val="-12"/>
        </w:rPr>
        <w:object w:dxaOrig="240" w:dyaOrig="400" w14:anchorId="3990AC1B">
          <v:shape id="_x0000_i2268" type="#_x0000_t75" style="width:12.25pt;height:19.7pt" o:ole="">
            <v:imagedata r:id="rId2506" o:title=""/>
          </v:shape>
          <o:OLEObject Type="Embed" ProgID="Equation.DSMT4" ShapeID="_x0000_i2268" DrawAspect="Content" ObjectID="_1494318360" r:id="rId2507"/>
        </w:object>
      </w:r>
      <w:r w:rsidR="00C2754B">
        <w:t xml:space="preserve"> </w:t>
      </w:r>
      <w:r>
        <w:t xml:space="preserve">are the deviatoric principal stretches and </w:t>
      </w:r>
      <w:r w:rsidR="00905817" w:rsidRPr="00905817">
        <w:rPr>
          <w:position w:val="-12"/>
        </w:rPr>
        <w:object w:dxaOrig="220" w:dyaOrig="360" w14:anchorId="5C92B3E8">
          <v:shape id="_x0000_i2269" type="#_x0000_t75" style="width:10.85pt;height:19pt" o:ole="">
            <v:imagedata r:id="rId2508" o:title=""/>
          </v:shape>
          <o:OLEObject Type="Embed" ProgID="Equation.DSMT4" ShapeID="_x0000_i2269" DrawAspect="Content" ObjectID="_1494318361" r:id="rId2509"/>
        </w:object>
      </w:r>
      <w:r w:rsidR="00C2754B">
        <w:t xml:space="preserve"> </w:t>
      </w:r>
      <w:r>
        <w:t xml:space="preserve">and </w:t>
      </w:r>
      <w:r w:rsidR="00905817" w:rsidRPr="00905817">
        <w:rPr>
          <w:position w:val="-12"/>
        </w:rPr>
        <w:object w:dxaOrig="279" w:dyaOrig="360" w14:anchorId="596CCB2C">
          <v:shape id="_x0000_i2270" type="#_x0000_t75" style="width:14.25pt;height:19pt" o:ole="">
            <v:imagedata r:id="rId2510" o:title=""/>
          </v:shape>
          <o:OLEObject Type="Embed" ProgID="Equation.DSMT4" ShapeID="_x0000_i2270" DrawAspect="Content" ObjectID="_1494318362" r:id="rId2511"/>
        </w:object>
      </w:r>
      <w:r>
        <w:t xml:space="preserve"> are material parameters. The term </w:t>
      </w:r>
      <w:r w:rsidR="00905817" w:rsidRPr="00905817">
        <w:rPr>
          <w:position w:val="-14"/>
        </w:rPr>
        <w:object w:dxaOrig="620" w:dyaOrig="400" w14:anchorId="48AD0EDF">
          <v:shape id="_x0000_i2271" type="#_x0000_t75" style="width:30.55pt;height:19.7pt" o:ole="">
            <v:imagedata r:id="rId2512" o:title=""/>
          </v:shape>
          <o:OLEObject Type="Embed" ProgID="Equation.DSMT4" ShapeID="_x0000_i2271" DrawAspect="Content" ObjectID="_1494318363" r:id="rId2513"/>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103F1ADE" w:rsidR="008C7882" w:rsidRDefault="008C7882" w:rsidP="008C7882">
      <w:r>
        <w:t xml:space="preserve">Note that the neo-Hookean and Mooney-Rivlin models can also be obtained from the general Ogden strain energy function using special choices for </w:t>
      </w:r>
      <w:r w:rsidR="00905817" w:rsidRPr="00905817">
        <w:rPr>
          <w:position w:val="-12"/>
        </w:rPr>
        <w:object w:dxaOrig="220" w:dyaOrig="360" w14:anchorId="37972F42">
          <v:shape id="_x0000_i2272" type="#_x0000_t75" style="width:10.85pt;height:19pt" o:ole="">
            <v:imagedata r:id="rId2514" o:title=""/>
          </v:shape>
          <o:OLEObject Type="Embed" ProgID="Equation.DSMT4" ShapeID="_x0000_i2272" DrawAspect="Content" ObjectID="_1494318364" r:id="rId2515"/>
        </w:object>
      </w:r>
      <w:r w:rsidR="00C2754B">
        <w:t xml:space="preserve"> </w:t>
      </w:r>
      <w:r>
        <w:t xml:space="preserve">and </w:t>
      </w:r>
      <w:r w:rsidR="00905817" w:rsidRPr="00905817">
        <w:rPr>
          <w:position w:val="-12"/>
        </w:rPr>
        <w:object w:dxaOrig="279" w:dyaOrig="360" w14:anchorId="7DBA1D57">
          <v:shape id="_x0000_i2273" type="#_x0000_t75" style="width:14.25pt;height:19pt" o:ole="">
            <v:imagedata r:id="rId2516" o:title=""/>
          </v:shape>
          <o:OLEObject Type="Embed" ProgID="Equation.DSMT4" ShapeID="_x0000_i2273" DrawAspect="Content" ObjectID="_1494318365" r:id="rId2517"/>
        </w:object>
      </w:r>
      <w:r>
        <w:t>.</w:t>
      </w:r>
    </w:p>
    <w:p w14:paraId="310948CB" w14:textId="77777777" w:rsidR="008C7882" w:rsidRDefault="008C7882" w:rsidP="008F4203">
      <w:pPr>
        <w:pStyle w:val="Heading3"/>
      </w:pPr>
      <w:bookmarkStart w:id="1630" w:name="_Toc302481274"/>
      <w:bookmarkStart w:id="1631" w:name="_Toc302490328"/>
      <w:bookmarkStart w:id="1632" w:name="_Toc302491862"/>
      <w:bookmarkStart w:id="1633" w:name="_Toc302492231"/>
      <w:bookmarkStart w:id="1634" w:name="_Toc289032585"/>
      <w:bookmarkEnd w:id="1630"/>
      <w:bookmarkEnd w:id="1631"/>
      <w:bookmarkEnd w:id="1632"/>
      <w:bookmarkEnd w:id="1633"/>
      <w:r>
        <w:t>Veronda-Westmann Hyperelasticity</w:t>
      </w:r>
      <w:bookmarkEnd w:id="1634"/>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49D03C9E" w:rsidR="008C7882" w:rsidRDefault="008C7882" w:rsidP="008C7882">
      <w:pPr>
        <w:pStyle w:val="MTDisplayEquation"/>
      </w:pPr>
      <w:r>
        <w:tab/>
      </w:r>
      <w:r w:rsidR="00905817" w:rsidRPr="00905817">
        <w:rPr>
          <w:position w:val="-26"/>
        </w:rPr>
        <w:object w:dxaOrig="4239" w:dyaOrig="639" w14:anchorId="7ED2418B">
          <v:shape id="_x0000_i2274" type="#_x0000_t75" style="width:211.9pt;height:30.55pt" o:ole="">
            <v:imagedata r:id="rId2518" o:title=""/>
          </v:shape>
          <o:OLEObject Type="Embed" ProgID="Equation.DSMT4" ShapeID="_x0000_i2274" DrawAspect="Content" ObjectID="_1494318366" r:id="rId251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35" w:author="rawlins" w:date="2015-05-19T17:23:00Z">
        <w:r w:rsidR="00D3178E">
          <w:rPr>
            <w:noProof/>
          </w:rPr>
          <w:instrText>53</w:instrText>
        </w:r>
      </w:ins>
      <w:ins w:id="1636" w:author="Gerard" w:date="2015-05-06T12:49:00Z">
        <w:del w:id="1637" w:author="rawlins" w:date="2015-05-19T16:10:00Z">
          <w:r w:rsidR="00E3755C" w:rsidDel="00752FD5">
            <w:rPr>
              <w:noProof/>
            </w:rPr>
            <w:delInstrText>48</w:delInstrText>
          </w:r>
        </w:del>
      </w:ins>
      <w:del w:id="1638" w:author="rawlins" w:date="2015-05-19T16:10:00Z">
        <w:r w:rsidR="00567B45" w:rsidDel="00752FD5">
          <w:rPr>
            <w:noProof/>
          </w:rPr>
          <w:delInstrText>42</w:delInstrText>
        </w:r>
      </w:del>
      <w:r w:rsidR="00511485">
        <w:rPr>
          <w:noProof/>
        </w:rPr>
        <w:fldChar w:fldCharType="end"/>
      </w:r>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4D87A8CD" w:rsidR="00AC4592" w:rsidRDefault="00AC4592" w:rsidP="008C7882">
      <w:r>
        <w:t xml:space="preserve">The Cauchy stress </w:t>
      </w:r>
      <w:r w:rsidR="00905817" w:rsidRPr="00905817">
        <w:rPr>
          <w:position w:val="-6"/>
        </w:rPr>
        <w:object w:dxaOrig="200" w:dyaOrig="220" w14:anchorId="5D5B4CF7">
          <v:shape id="_x0000_i2275" type="#_x0000_t75" style="width:10.2pt;height:10.85pt" o:ole="">
            <v:imagedata r:id="rId2520" o:title=""/>
          </v:shape>
          <o:OLEObject Type="Embed" ProgID="Equation.DSMT4" ShapeID="_x0000_i2275" DrawAspect="Content" ObjectID="_1494318367" r:id="rId2521"/>
        </w:object>
      </w:r>
      <w:r w:rsidR="00C2754B">
        <w:t xml:space="preserve"> </w:t>
      </w:r>
      <w:r>
        <w:t>is found from</w:t>
      </w:r>
    </w:p>
    <w:p w14:paraId="005192D6" w14:textId="2F11944F" w:rsidR="00AC4592" w:rsidRDefault="00AC4592" w:rsidP="00AC4592">
      <w:pPr>
        <w:pStyle w:val="MTDisplayEquation"/>
      </w:pPr>
      <w:r>
        <w:tab/>
      </w:r>
      <w:r w:rsidR="00905817" w:rsidRPr="00905817">
        <w:rPr>
          <w:position w:val="-10"/>
        </w:rPr>
        <w:object w:dxaOrig="1460" w:dyaOrig="380" w14:anchorId="365CFB7A">
          <v:shape id="_x0000_i2276" type="#_x0000_t75" style="width:72.7pt;height:19pt" o:ole="">
            <v:imagedata r:id="rId2522" o:title=""/>
          </v:shape>
          <o:OLEObject Type="Embed" ProgID="Equation.DSMT4" ShapeID="_x0000_i2276" DrawAspect="Content" ObjectID="_1494318368" r:id="rId2523"/>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39" w:author="rawlins" w:date="2015-05-19T17:23:00Z">
        <w:r w:rsidR="00D3178E">
          <w:rPr>
            <w:noProof/>
          </w:rPr>
          <w:instrText>54</w:instrText>
        </w:r>
      </w:ins>
      <w:ins w:id="1640" w:author="Gerard" w:date="2015-05-06T12:49:00Z">
        <w:del w:id="1641" w:author="rawlins" w:date="2015-05-19T16:10:00Z">
          <w:r w:rsidR="00E3755C" w:rsidDel="00752FD5">
            <w:rPr>
              <w:noProof/>
            </w:rPr>
            <w:delInstrText>49</w:delInstrText>
          </w:r>
        </w:del>
      </w:ins>
      <w:del w:id="1642" w:author="rawlins" w:date="2015-05-19T16:10:00Z">
        <w:r w:rsidR="00567B45" w:rsidDel="00752FD5">
          <w:rPr>
            <w:noProof/>
          </w:rPr>
          <w:delInstrText>43</w:delInstrText>
        </w:r>
      </w:del>
      <w:r w:rsidR="00511485">
        <w:rPr>
          <w:noProof/>
        </w:rPr>
        <w:fldChar w:fldCharType="end"/>
      </w:r>
      <w:r>
        <w:instrText>)</w:instrText>
      </w:r>
      <w:r>
        <w:fldChar w:fldCharType="end"/>
      </w:r>
    </w:p>
    <w:p w14:paraId="547ABDC2" w14:textId="77777777" w:rsidR="00AC4592" w:rsidRDefault="00AC4592" w:rsidP="00AC4592">
      <w:r>
        <w:t>where</w:t>
      </w:r>
    </w:p>
    <w:p w14:paraId="03CEA727" w14:textId="590C5BB9" w:rsidR="00AC4592" w:rsidRDefault="00AC4592" w:rsidP="00AC4592">
      <w:pPr>
        <w:pStyle w:val="MTDisplayEquation"/>
      </w:pPr>
      <w:r>
        <w:tab/>
      </w:r>
      <w:r w:rsidR="00905817" w:rsidRPr="00905817">
        <w:rPr>
          <w:position w:val="-24"/>
        </w:rPr>
        <w:object w:dxaOrig="2820" w:dyaOrig="620" w14:anchorId="5CE0CC12">
          <v:shape id="_x0000_i2277" type="#_x0000_t75" style="width:141.3pt;height:30.55pt" o:ole="">
            <v:imagedata r:id="rId2524" o:title=""/>
          </v:shape>
          <o:OLEObject Type="Embed" ProgID="Equation.DSMT4" ShapeID="_x0000_i2277" DrawAspect="Content" ObjectID="_1494318369" r:id="rId252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43" w:author="rawlins" w:date="2015-05-19T17:23:00Z">
        <w:r w:rsidR="00D3178E">
          <w:rPr>
            <w:noProof/>
          </w:rPr>
          <w:instrText>55</w:instrText>
        </w:r>
      </w:ins>
      <w:ins w:id="1644" w:author="Gerard" w:date="2015-05-06T12:49:00Z">
        <w:del w:id="1645" w:author="rawlins" w:date="2015-05-19T16:10:00Z">
          <w:r w:rsidR="00E3755C" w:rsidDel="00752FD5">
            <w:rPr>
              <w:noProof/>
            </w:rPr>
            <w:delInstrText>50</w:delInstrText>
          </w:r>
        </w:del>
      </w:ins>
      <w:del w:id="1646" w:author="rawlins" w:date="2015-05-19T16:10:00Z">
        <w:r w:rsidR="00567B45" w:rsidDel="00752FD5">
          <w:rPr>
            <w:noProof/>
          </w:rPr>
          <w:delInstrText>44</w:delInstrText>
        </w:r>
      </w:del>
      <w:r w:rsidR="00511485">
        <w:rPr>
          <w:noProof/>
        </w:rPr>
        <w:fldChar w:fldCharType="end"/>
      </w:r>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83D8CC2" w:rsidR="00AC4592" w:rsidRDefault="00AC4592" w:rsidP="00AC4592">
      <w:pPr>
        <w:pStyle w:val="MTDisplayEquation"/>
      </w:pPr>
      <w:r>
        <w:tab/>
      </w:r>
      <w:r w:rsidR="00905817" w:rsidRPr="00905817">
        <w:rPr>
          <w:position w:val="-12"/>
        </w:rPr>
        <w:object w:dxaOrig="1640" w:dyaOrig="400" w14:anchorId="1C4004F1">
          <v:shape id="_x0000_i2278" type="#_x0000_t75" style="width:82.2pt;height:19.7pt" o:ole="">
            <v:imagedata r:id="rId2526" o:title=""/>
          </v:shape>
          <o:OLEObject Type="Embed" ProgID="Equation.DSMT4" ShapeID="_x0000_i2278" DrawAspect="Content" ObjectID="_1494318370" r:id="rId2527"/>
        </w:object>
      </w:r>
      <w:r w:rsidR="00D5704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47" w:author="rawlins" w:date="2015-05-19T17:23:00Z">
        <w:r w:rsidR="00D3178E">
          <w:rPr>
            <w:noProof/>
          </w:rPr>
          <w:instrText>56</w:instrText>
        </w:r>
      </w:ins>
      <w:ins w:id="1648" w:author="Gerard" w:date="2015-05-06T12:49:00Z">
        <w:del w:id="1649" w:author="rawlins" w:date="2015-05-19T16:10:00Z">
          <w:r w:rsidR="00E3755C" w:rsidDel="00752FD5">
            <w:rPr>
              <w:noProof/>
            </w:rPr>
            <w:delInstrText>51</w:delInstrText>
          </w:r>
        </w:del>
      </w:ins>
      <w:del w:id="1650" w:author="rawlins" w:date="2015-05-19T16:10:00Z">
        <w:r w:rsidR="00567B45" w:rsidDel="00752FD5">
          <w:rPr>
            <w:noProof/>
          </w:rPr>
          <w:delInstrText>45</w:delInstrText>
        </w:r>
      </w:del>
      <w:r w:rsidR="00511485">
        <w:rPr>
          <w:noProof/>
        </w:rPr>
        <w:fldChar w:fldCharType="end"/>
      </w:r>
      <w:r>
        <w:instrText>)</w:instrText>
      </w:r>
      <w:r>
        <w:fldChar w:fldCharType="end"/>
      </w:r>
    </w:p>
    <w:p w14:paraId="71626972" w14:textId="704F7984" w:rsidR="00AC4592" w:rsidRDefault="00AC4592" w:rsidP="00AC4592">
      <w:pPr>
        <w:pStyle w:val="MTDisplayEquation"/>
      </w:pPr>
      <w:r>
        <w:tab/>
      </w:r>
      <w:r w:rsidR="00905817" w:rsidRPr="00905817">
        <w:rPr>
          <w:position w:val="-24"/>
        </w:rPr>
        <w:object w:dxaOrig="1240" w:dyaOrig="620" w14:anchorId="0DAF64D5">
          <v:shape id="_x0000_i2279" type="#_x0000_t75" style="width:61.8pt;height:30.55pt" o:ole="">
            <v:imagedata r:id="rId2528" o:title=""/>
          </v:shape>
          <o:OLEObject Type="Embed" ProgID="Equation.DSMT4" ShapeID="_x0000_i2279" DrawAspect="Content" ObjectID="_1494318371" r:id="rId2529"/>
        </w:object>
      </w:r>
      <w:r w:rsidR="00B23CF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51" w:author="rawlins" w:date="2015-05-19T17:23:00Z">
        <w:r w:rsidR="00D3178E">
          <w:rPr>
            <w:noProof/>
          </w:rPr>
          <w:instrText>57</w:instrText>
        </w:r>
      </w:ins>
      <w:ins w:id="1652" w:author="Gerard" w:date="2015-05-06T12:49:00Z">
        <w:del w:id="1653" w:author="rawlins" w:date="2015-05-19T16:10:00Z">
          <w:r w:rsidR="00E3755C" w:rsidDel="00752FD5">
            <w:rPr>
              <w:noProof/>
            </w:rPr>
            <w:delInstrText>52</w:delInstrText>
          </w:r>
        </w:del>
      </w:ins>
      <w:del w:id="1654" w:author="rawlins" w:date="2015-05-19T16:10:00Z">
        <w:r w:rsidR="00567B45" w:rsidDel="00752FD5">
          <w:rPr>
            <w:noProof/>
          </w:rPr>
          <w:delInstrText>46</w:delInstrText>
        </w:r>
      </w:del>
      <w:r w:rsidR="00511485">
        <w:rPr>
          <w:noProof/>
        </w:rPr>
        <w:fldChar w:fldCharType="end"/>
      </w:r>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655" w:name="_Toc289032586"/>
      <w:commentRangeStart w:id="1656"/>
      <w:r>
        <w:t>Arruda-Boyce Hyperelasticity</w:t>
      </w:r>
      <w:commentRangeEnd w:id="1656"/>
      <w:r w:rsidR="00FB3B8D">
        <w:rPr>
          <w:rStyle w:val="CommentReference"/>
          <w:rFonts w:cs="Times New Roman"/>
          <w:b w:val="0"/>
          <w:bCs w:val="0"/>
        </w:rPr>
        <w:commentReference w:id="1656"/>
      </w:r>
      <w:bookmarkEnd w:id="1655"/>
    </w:p>
    <w:p w14:paraId="11DFB74C" w14:textId="08576B50"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905817" w:rsidRPr="00905817">
        <w:rPr>
          <w:position w:val="-6"/>
        </w:rPr>
        <w:object w:dxaOrig="279" w:dyaOrig="279" w14:anchorId="7B41B6A6">
          <v:shape id="_x0000_i2280" type="#_x0000_t75" style="width:14.25pt;height:14.25pt" o:ole="">
            <v:imagedata r:id="rId2530" o:title=""/>
          </v:shape>
          <o:OLEObject Type="Embed" ProgID="Equation.DSMT4" ShapeID="_x0000_i2280" DrawAspect="Content" ObjectID="_1494318372" r:id="rId2531"/>
        </w:object>
      </w:r>
      <w:r w:rsidRPr="007B2D9E">
        <w:t xml:space="preserve"> </w:t>
      </w:r>
      <w:r>
        <w:t>of rigid links of equal length</w:t>
      </w:r>
      <w:r w:rsidR="007B2D9E">
        <w:t xml:space="preserve"> </w:t>
      </w:r>
      <w:r w:rsidR="00905817" w:rsidRPr="00905817">
        <w:rPr>
          <w:position w:val="-6"/>
        </w:rPr>
        <w:object w:dxaOrig="139" w:dyaOrig="279" w14:anchorId="3F27C99C">
          <v:shape id="_x0000_i2281" type="#_x0000_t75" style="width:6.8pt;height:14.25pt" o:ole="">
            <v:imagedata r:id="rId2532" o:title=""/>
          </v:shape>
          <o:OLEObject Type="Embed" ProgID="Equation.DSMT4" ShapeID="_x0000_i2281" DrawAspect="Content" ObjectID="_1494318373" r:id="rId2533"/>
        </w:object>
      </w:r>
      <w:r>
        <w:t xml:space="preserve">. </w:t>
      </w:r>
      <w:r w:rsidR="00A11939">
        <w:t>The parameter</w:t>
      </w:r>
      <w:r w:rsidR="007B2D9E">
        <w:t xml:space="preserve"> </w:t>
      </w:r>
      <w:r w:rsidR="00905817" w:rsidRPr="00905817">
        <w:rPr>
          <w:position w:val="-6"/>
        </w:rPr>
        <w:object w:dxaOrig="279" w:dyaOrig="279" w14:anchorId="418246F0">
          <v:shape id="_x0000_i2282" type="#_x0000_t75" style="width:14.25pt;height:14.25pt" o:ole="">
            <v:imagedata r:id="rId2534" o:title=""/>
          </v:shape>
          <o:OLEObject Type="Embed" ProgID="Equation.DSMT4" ShapeID="_x0000_i2282" DrawAspect="Content" ObjectID="_1494318374" r:id="rId2535"/>
        </w:object>
      </w:r>
      <w:r w:rsidR="007B2D9E" w:rsidRPr="007B2D9E">
        <w:t xml:space="preserve"> </w:t>
      </w:r>
      <w:r w:rsidR="00A11939">
        <w:t xml:space="preserve">is related to the locking stretch </w:t>
      </w:r>
      <w:r w:rsidR="00905817" w:rsidRPr="00905817">
        <w:rPr>
          <w:position w:val="-12"/>
        </w:rPr>
        <w:object w:dxaOrig="279" w:dyaOrig="360" w14:anchorId="12B5F18C">
          <v:shape id="_x0000_i2283" type="#_x0000_t75" style="width:14.25pt;height:19pt" o:ole="">
            <v:imagedata r:id="rId2536" o:title=""/>
          </v:shape>
          <o:OLEObject Type="Embed" ProgID="Equation.DSMT4" ShapeID="_x0000_i2283" DrawAspect="Content" ObjectID="_1494318375" r:id="rId2537"/>
        </w:object>
      </w:r>
      <w:r w:rsidR="00A11939">
        <w:t xml:space="preserve">, the stretch at which the chains reach their full extended state, </w:t>
      </w:r>
      <w:r w:rsidR="00905817" w:rsidRPr="00905817">
        <w:rPr>
          <w:position w:val="-12"/>
        </w:rPr>
        <w:object w:dxaOrig="920" w:dyaOrig="400" w14:anchorId="2A84849D">
          <v:shape id="_x0000_i2284" type="#_x0000_t75" style="width:46.2pt;height:19.7pt" o:ole="">
            <v:imagedata r:id="rId2538" o:title=""/>
          </v:shape>
          <o:OLEObject Type="Embed" ProgID="Equation.DSMT4" ShapeID="_x0000_i2284" DrawAspect="Content" ObjectID="_1494318376" r:id="rId2539"/>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25993ACF" w:rsidR="00585D63" w:rsidRDefault="00585D63" w:rsidP="00585D63">
      <w:pPr>
        <w:pStyle w:val="MTDisplayEquation"/>
      </w:pPr>
      <w:r>
        <w:lastRenderedPageBreak/>
        <w:tab/>
      </w:r>
      <w:r w:rsidR="00905817" w:rsidRPr="00905817">
        <w:rPr>
          <w:position w:val="-28"/>
        </w:rPr>
        <w:object w:dxaOrig="2980" w:dyaOrig="680" w14:anchorId="62EAC367">
          <v:shape id="_x0000_i2285" type="#_x0000_t75" style="width:148.75pt;height:34.65pt" o:ole="">
            <v:imagedata r:id="rId2540" o:title=""/>
          </v:shape>
          <o:OLEObject Type="Embed" ProgID="Equation.DSMT4" ShapeID="_x0000_i2285" DrawAspect="Content" ObjectID="_1494318377" r:id="rId254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57" w:author="rawlins" w:date="2015-05-19T17:23:00Z">
        <w:r w:rsidR="00D3178E">
          <w:rPr>
            <w:noProof/>
          </w:rPr>
          <w:instrText>58</w:instrText>
        </w:r>
      </w:ins>
      <w:ins w:id="1658" w:author="Gerard" w:date="2015-05-06T12:49:00Z">
        <w:del w:id="1659" w:author="rawlins" w:date="2015-05-19T16:10:00Z">
          <w:r w:rsidR="00E3755C" w:rsidDel="00752FD5">
            <w:rPr>
              <w:noProof/>
            </w:rPr>
            <w:delInstrText>53</w:delInstrText>
          </w:r>
        </w:del>
      </w:ins>
      <w:del w:id="1660" w:author="rawlins" w:date="2015-05-19T16:10:00Z">
        <w:r w:rsidR="00567B45" w:rsidDel="00752FD5">
          <w:rPr>
            <w:noProof/>
          </w:rPr>
          <w:delInstrText>47</w:delInstrText>
        </w:r>
      </w:del>
      <w:r w:rsidR="00511485">
        <w:rPr>
          <w:noProof/>
        </w:rPr>
        <w:fldChar w:fldCharType="end"/>
      </w:r>
      <w:r>
        <w:instrText>)</w:instrText>
      </w:r>
      <w:r>
        <w:fldChar w:fldCharType="end"/>
      </w:r>
    </w:p>
    <w:p w14:paraId="47FCF5E7" w14:textId="199F6B56" w:rsidR="002354DE" w:rsidRDefault="002354DE" w:rsidP="008F4203">
      <w:pPr>
        <w:jc w:val="left"/>
      </w:pPr>
      <w:r>
        <w:t xml:space="preserve">where </w:t>
      </w:r>
      <w:r w:rsidR="00905817" w:rsidRPr="00905817">
        <w:rPr>
          <w:position w:val="-10"/>
        </w:rPr>
        <w:object w:dxaOrig="240" w:dyaOrig="260" w14:anchorId="12EF565B">
          <v:shape id="_x0000_i2286" type="#_x0000_t75" style="width:12.25pt;height:12.9pt" o:ole="">
            <v:imagedata r:id="rId2542" o:title=""/>
          </v:shape>
          <o:OLEObject Type="Embed" ProgID="Equation.DSMT4" ShapeID="_x0000_i2286" DrawAspect="Content" ObjectID="_1494318378" r:id="rId2543"/>
        </w:object>
      </w:r>
      <w:r w:rsidR="007B2D9E">
        <w:t xml:space="preserve"> </w:t>
      </w:r>
      <w:r>
        <w:t xml:space="preserve">is a shear-modulus like parameter and the </w:t>
      </w:r>
      <w:r w:rsidR="00F53B52">
        <w:t>coefficients</w:t>
      </w:r>
      <w:r w:rsidR="007B2D9E">
        <w:t xml:space="preserve"> </w:t>
      </w:r>
      <w:r w:rsidR="00905817" w:rsidRPr="00905817">
        <w:rPr>
          <w:position w:val="-12"/>
        </w:rPr>
        <w:object w:dxaOrig="260" w:dyaOrig="360" w14:anchorId="6ABC512C">
          <v:shape id="_x0000_i2287" type="#_x0000_t75" style="width:12.9pt;height:19pt" o:ole="">
            <v:imagedata r:id="rId2544" o:title=""/>
          </v:shape>
          <o:OLEObject Type="Embed" ProgID="Equation.DSMT4" ShapeID="_x0000_i2287" DrawAspect="Content" ObjectID="_1494318379" r:id="rId2545"/>
        </w:object>
      </w:r>
      <w:r w:rsidR="007B2D9E">
        <w:t xml:space="preserve"> </w:t>
      </w:r>
      <w:r>
        <w:t>are</w:t>
      </w:r>
    </w:p>
    <w:p w14:paraId="4E726DE4" w14:textId="765EE978" w:rsidR="00585D63" w:rsidRDefault="00585D63" w:rsidP="00585D63">
      <w:pPr>
        <w:pStyle w:val="MTDisplayEquation"/>
      </w:pPr>
      <w:r>
        <w:tab/>
      </w:r>
      <w:r w:rsidR="00905817" w:rsidRPr="00905817">
        <w:rPr>
          <w:position w:val="-24"/>
        </w:rPr>
        <w:object w:dxaOrig="5960" w:dyaOrig="620" w14:anchorId="01B09487">
          <v:shape id="_x0000_i2288" type="#_x0000_t75" style="width:298.2pt;height:30.55pt" o:ole="">
            <v:imagedata r:id="rId2546" o:title=""/>
          </v:shape>
          <o:OLEObject Type="Embed" ProgID="Equation.DSMT4" ShapeID="_x0000_i2288" DrawAspect="Content" ObjectID="_1494318380" r:id="rId254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61" w:author="rawlins" w:date="2015-05-19T17:23:00Z">
        <w:r w:rsidR="00D3178E">
          <w:rPr>
            <w:noProof/>
          </w:rPr>
          <w:instrText>59</w:instrText>
        </w:r>
      </w:ins>
      <w:ins w:id="1662" w:author="Gerard" w:date="2015-05-06T12:49:00Z">
        <w:del w:id="1663" w:author="rawlins" w:date="2015-05-19T16:10:00Z">
          <w:r w:rsidR="00E3755C" w:rsidDel="00752FD5">
            <w:rPr>
              <w:noProof/>
            </w:rPr>
            <w:delInstrText>54</w:delInstrText>
          </w:r>
        </w:del>
      </w:ins>
      <w:del w:id="1664" w:author="rawlins" w:date="2015-05-19T16:10:00Z">
        <w:r w:rsidR="00567B45" w:rsidDel="00752FD5">
          <w:rPr>
            <w:noProof/>
          </w:rPr>
          <w:delInstrText>48</w:delInstrText>
        </w:r>
      </w:del>
      <w:r w:rsidR="00511485">
        <w:rPr>
          <w:noProof/>
        </w:rPr>
        <w:fldChar w:fldCharType="end"/>
      </w:r>
      <w:r>
        <w:instrText>)</w:instrText>
      </w:r>
      <w:r>
        <w:fldChar w:fldCharType="end"/>
      </w:r>
    </w:p>
    <w:p w14:paraId="16EEAEE7" w14:textId="77777777" w:rsidR="00BB3827" w:rsidRDefault="00BB3827" w:rsidP="00A54D3B">
      <w:r>
        <w:t xml:space="preserve">The Cauchy stress is given </w:t>
      </w:r>
      <w:r w:rsidR="00585D63">
        <w:t>by</w:t>
      </w:r>
    </w:p>
    <w:p w14:paraId="5DB89D0C" w14:textId="2312D45F" w:rsidR="00585D63" w:rsidRDefault="00585D63" w:rsidP="00585D63">
      <w:pPr>
        <w:pStyle w:val="MTDisplayEquation"/>
      </w:pPr>
      <w:r>
        <w:tab/>
      </w:r>
      <w:r w:rsidR="00905817" w:rsidRPr="00905817">
        <w:rPr>
          <w:position w:val="-28"/>
        </w:rPr>
        <w:object w:dxaOrig="4200" w:dyaOrig="680" w14:anchorId="43943D7C">
          <v:shape id="_x0000_i2289" type="#_x0000_t75" style="width:209.9pt;height:34.65pt" o:ole="">
            <v:imagedata r:id="rId2548" o:title=""/>
          </v:shape>
          <o:OLEObject Type="Embed" ProgID="Equation.DSMT4" ShapeID="_x0000_i2289" DrawAspect="Content" ObjectID="_1494318381" r:id="rId2549"/>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65" w:author="rawlins" w:date="2015-05-19T17:23:00Z">
        <w:r w:rsidR="00D3178E">
          <w:rPr>
            <w:noProof/>
          </w:rPr>
          <w:instrText>60</w:instrText>
        </w:r>
      </w:ins>
      <w:ins w:id="1666" w:author="Gerard" w:date="2015-05-06T12:49:00Z">
        <w:del w:id="1667" w:author="rawlins" w:date="2015-05-19T16:10:00Z">
          <w:r w:rsidR="00E3755C" w:rsidDel="00752FD5">
            <w:rPr>
              <w:noProof/>
            </w:rPr>
            <w:delInstrText>55</w:delInstrText>
          </w:r>
        </w:del>
      </w:ins>
      <w:del w:id="1668" w:author="rawlins" w:date="2015-05-19T16:10:00Z">
        <w:r w:rsidR="00567B45" w:rsidDel="00752FD5">
          <w:rPr>
            <w:noProof/>
          </w:rPr>
          <w:delInstrText>49</w:delInstrText>
        </w:r>
      </w:del>
      <w:r w:rsidR="00511485">
        <w:rPr>
          <w:noProof/>
        </w:rPr>
        <w:fldChar w:fldCharType="end"/>
      </w:r>
      <w:r>
        <w:instrText>)</w:instrText>
      </w:r>
      <w:r>
        <w:fldChar w:fldCharType="end"/>
      </w:r>
    </w:p>
    <w:p w14:paraId="0E6DB9FE" w14:textId="77777777" w:rsidR="004B5CB6" w:rsidRDefault="004B5CB6" w:rsidP="004B5CB6">
      <w:r>
        <w:t>where,</w:t>
      </w:r>
    </w:p>
    <w:p w14:paraId="2284F694" w14:textId="0BB31FB1" w:rsidR="00585D63" w:rsidRDefault="00585D63" w:rsidP="00585D63">
      <w:pPr>
        <w:pStyle w:val="MTDisplayEquation"/>
      </w:pPr>
      <w:r>
        <w:tab/>
      </w:r>
      <w:r w:rsidR="00905817" w:rsidRPr="00905817">
        <w:rPr>
          <w:position w:val="-32"/>
        </w:rPr>
        <w:object w:dxaOrig="2600" w:dyaOrig="800" w14:anchorId="29C64788">
          <v:shape id="_x0000_i2290" type="#_x0000_t75" style="width:129.75pt;height:40.1pt" o:ole="">
            <v:imagedata r:id="rId2550" o:title=""/>
          </v:shape>
          <o:OLEObject Type="Embed" ProgID="Equation.DSMT4" ShapeID="_x0000_i2290" DrawAspect="Content" ObjectID="_1494318382" r:id="rId255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69" w:author="rawlins" w:date="2015-05-19T17:23:00Z">
        <w:r w:rsidR="00D3178E">
          <w:rPr>
            <w:noProof/>
          </w:rPr>
          <w:instrText>61</w:instrText>
        </w:r>
      </w:ins>
      <w:ins w:id="1670" w:author="Gerard" w:date="2015-05-06T12:49:00Z">
        <w:del w:id="1671" w:author="rawlins" w:date="2015-05-19T16:10:00Z">
          <w:r w:rsidR="00E3755C" w:rsidDel="00752FD5">
            <w:rPr>
              <w:noProof/>
            </w:rPr>
            <w:delInstrText>56</w:delInstrText>
          </w:r>
        </w:del>
      </w:ins>
      <w:del w:id="1672" w:author="rawlins" w:date="2015-05-19T16:10:00Z">
        <w:r w:rsidR="00567B45" w:rsidDel="00752FD5">
          <w:rPr>
            <w:noProof/>
          </w:rPr>
          <w:delInstrText>50</w:delInstrText>
        </w:r>
      </w:del>
      <w:r w:rsidR="00511485">
        <w:rPr>
          <w:noProof/>
        </w:rPr>
        <w:fldChar w:fldCharType="end"/>
      </w:r>
      <w:r>
        <w:instrText>)</w:instrText>
      </w:r>
      <w:r>
        <w:fldChar w:fldCharType="end"/>
      </w:r>
    </w:p>
    <w:p w14:paraId="61F4532C" w14:textId="77777777" w:rsidR="008C7882" w:rsidRDefault="008C7882" w:rsidP="008F4203">
      <w:pPr>
        <w:pStyle w:val="Heading3"/>
      </w:pPr>
      <w:bookmarkStart w:id="1673" w:name="_Toc289032587"/>
      <w:commentRangeStart w:id="1674"/>
      <w:r>
        <w:t>Transversely Isotropic Hyperelastic</w:t>
      </w:r>
      <w:commentRangeEnd w:id="1674"/>
      <w:r w:rsidR="00FB3B8D">
        <w:rPr>
          <w:rStyle w:val="CommentReference"/>
          <w:rFonts w:cs="Times New Roman"/>
          <w:b w:val="0"/>
          <w:bCs w:val="0"/>
        </w:rPr>
        <w:commentReference w:id="1674"/>
      </w:r>
      <w:bookmarkEnd w:id="1673"/>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36CFA415" w:rsidR="008C7882" w:rsidRDefault="008C7882" w:rsidP="008C7882">
      <w:pPr>
        <w:pStyle w:val="MTDisplayEquation"/>
      </w:pPr>
      <w:r>
        <w:tab/>
      </w:r>
      <w:r w:rsidR="00905817" w:rsidRPr="00905817">
        <w:rPr>
          <w:position w:val="-24"/>
        </w:rPr>
        <w:object w:dxaOrig="3540" w:dyaOrig="620" w14:anchorId="2EAD5952">
          <v:shape id="_x0000_i2291" type="#_x0000_t75" style="width:176.6pt;height:30.55pt" o:ole="">
            <v:imagedata r:id="rId2552" o:title=""/>
          </v:shape>
          <o:OLEObject Type="Embed" ProgID="Equation.DSMT4" ShapeID="_x0000_i2291" DrawAspect="Content" ObjectID="_1494318383" r:id="rId255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75" w:author="rawlins" w:date="2015-05-19T17:23:00Z">
        <w:r w:rsidR="00D3178E">
          <w:rPr>
            <w:noProof/>
          </w:rPr>
          <w:instrText>62</w:instrText>
        </w:r>
      </w:ins>
      <w:ins w:id="1676" w:author="Gerard" w:date="2015-05-06T12:49:00Z">
        <w:del w:id="1677" w:author="rawlins" w:date="2015-05-19T16:10:00Z">
          <w:r w:rsidR="00E3755C" w:rsidDel="00752FD5">
            <w:rPr>
              <w:noProof/>
            </w:rPr>
            <w:delInstrText>57</w:delInstrText>
          </w:r>
        </w:del>
      </w:ins>
      <w:del w:id="1678" w:author="rawlins" w:date="2015-05-19T16:10:00Z">
        <w:r w:rsidR="00567B45" w:rsidDel="00752FD5">
          <w:rPr>
            <w:noProof/>
          </w:rPr>
          <w:delInstrText>51</w:delInstrText>
        </w:r>
      </w:del>
      <w:r w:rsidR="00511485">
        <w:rPr>
          <w:noProof/>
        </w:rPr>
        <w:fldChar w:fldCharType="end"/>
      </w:r>
      <w:r>
        <w:instrText>)</w:instrText>
      </w:r>
      <w:r>
        <w:fldChar w:fldCharType="end"/>
      </w:r>
    </w:p>
    <w:p w14:paraId="06C03DD3" w14:textId="6149C616" w:rsidR="008C7882" w:rsidRDefault="008C7882" w:rsidP="008C7882">
      <w:r>
        <w:t>Here</w:t>
      </w:r>
      <w:r w:rsidR="00905817" w:rsidRPr="00905817">
        <w:rPr>
          <w:position w:val="-12"/>
        </w:rPr>
        <w:object w:dxaOrig="220" w:dyaOrig="380" w14:anchorId="100A9D01">
          <v:shape id="_x0000_i2292" type="#_x0000_t75" style="width:10.85pt;height:19pt" o:ole="">
            <v:imagedata r:id="rId2554" o:title=""/>
          </v:shape>
          <o:OLEObject Type="Embed" ProgID="Equation.DSMT4" ShapeID="_x0000_i2292" DrawAspect="Content" ObjectID="_1494318384" r:id="rId2555"/>
        </w:object>
      </w:r>
      <w:r w:rsidR="007B2D9E">
        <w:t xml:space="preserve"> </w:t>
      </w:r>
      <w:r>
        <w:t>and</w:t>
      </w:r>
      <w:r w:rsidR="007B2D9E">
        <w:t xml:space="preserve"> </w:t>
      </w:r>
      <w:r w:rsidR="00905817" w:rsidRPr="00905817">
        <w:rPr>
          <w:position w:val="-12"/>
        </w:rPr>
        <w:object w:dxaOrig="260" w:dyaOrig="380" w14:anchorId="3F6E79CE">
          <v:shape id="_x0000_i2293" type="#_x0000_t75" style="width:12.9pt;height:19pt" o:ole="">
            <v:imagedata r:id="rId2556" o:title=""/>
          </v:shape>
          <o:OLEObject Type="Embed" ProgID="Equation.DSMT4" ShapeID="_x0000_i2293" DrawAspect="Content" ObjectID="_1494318385" r:id="rId2557"/>
        </w:object>
      </w:r>
      <w:r w:rsidR="007B2D9E">
        <w:t xml:space="preserve"> </w:t>
      </w:r>
      <w:r>
        <w:t xml:space="preserve">are the first and second invariants of the deviatoric version of the right Cauchy Green deformation tensor </w:t>
      </w:r>
      <w:r w:rsidR="00905817" w:rsidRPr="00905817">
        <w:rPr>
          <w:position w:val="-6"/>
        </w:rPr>
        <w:object w:dxaOrig="220" w:dyaOrig="320" w14:anchorId="0E8F14A0">
          <v:shape id="_x0000_i2294" type="#_x0000_t75" style="width:14.25pt;height:14.25pt" o:ole="">
            <v:imagedata r:id="rId2558" o:title=""/>
          </v:shape>
          <o:OLEObject Type="Embed" ProgID="Equation.DSMT4" ShapeID="_x0000_i2294" DrawAspect="Content" ObjectID="_1494318386" r:id="rId2559"/>
        </w:object>
      </w:r>
      <w:r>
        <w:rPr>
          <w:b/>
        </w:rPr>
        <w:t xml:space="preserve"> </w:t>
      </w:r>
      <w:r>
        <w:t xml:space="preserve">and </w:t>
      </w:r>
      <w:r w:rsidR="00905817" w:rsidRPr="00905817">
        <w:rPr>
          <w:position w:val="-6"/>
        </w:rPr>
        <w:object w:dxaOrig="220" w:dyaOrig="340" w14:anchorId="567944D5">
          <v:shape id="_x0000_i2295" type="#_x0000_t75" style="width:14.25pt;height:14.25pt" o:ole="">
            <v:imagedata r:id="rId2560" o:title=""/>
          </v:shape>
          <o:OLEObject Type="Embed" ProgID="Equation.DSMT4" ShapeID="_x0000_i2295" DrawAspect="Content" ObjectID="_1494318387" r:id="rId2561"/>
        </w:object>
      </w:r>
      <w:r>
        <w:t xml:space="preserve"> is the deviatoric part of the stretch along the fiber direction (</w:t>
      </w:r>
      <w:r w:rsidR="00905817" w:rsidRPr="00905817">
        <w:rPr>
          <w:position w:val="-6"/>
        </w:rPr>
        <w:object w:dxaOrig="1320" w:dyaOrig="340" w14:anchorId="6AC598AD">
          <v:shape id="_x0000_i2296" type="#_x0000_t75" style="width:64.55pt;height:14.25pt" o:ole="">
            <v:imagedata r:id="rId2562" o:title=""/>
          </v:shape>
          <o:OLEObject Type="Embed" ProgID="Equation.DSMT4" ShapeID="_x0000_i2296" DrawAspect="Content" ObjectID="_1494318388" r:id="rId2563"/>
        </w:object>
      </w:r>
      <w:r>
        <w:t xml:space="preserve">, where </w:t>
      </w:r>
      <w:r w:rsidR="00905817" w:rsidRPr="00905817">
        <w:rPr>
          <w:position w:val="-4"/>
        </w:rPr>
        <w:object w:dxaOrig="260" w:dyaOrig="260" w14:anchorId="0A03AA72">
          <v:shape id="_x0000_i2297" type="#_x0000_t75" style="width:14.25pt;height:14.25pt" o:ole="">
            <v:imagedata r:id="rId2564" o:title=""/>
          </v:shape>
          <o:OLEObject Type="Embed" ProgID="Equation.DSMT4" ShapeID="_x0000_i2297" DrawAspect="Content" ObjectID="_1494318389" r:id="rId2565"/>
        </w:object>
      </w:r>
      <w:r w:rsidR="007B2D9E">
        <w:t xml:space="preserve"> </w:t>
      </w:r>
      <w:r>
        <w:t xml:space="preserve">is the initial fiber direction). The function </w:t>
      </w:r>
      <w:r w:rsidR="00905817" w:rsidRPr="00905817">
        <w:rPr>
          <w:position w:val="-12"/>
        </w:rPr>
        <w:object w:dxaOrig="260" w:dyaOrig="360" w14:anchorId="5D1DEF35">
          <v:shape id="_x0000_i2298" type="#_x0000_t75" style="width:14.25pt;height:21.75pt" o:ole="">
            <v:imagedata r:id="rId2566" o:title=""/>
          </v:shape>
          <o:OLEObject Type="Embed" ProgID="Equation.DSMT4" ShapeID="_x0000_i2298" DrawAspect="Content" ObjectID="_1494318390" r:id="rId2567"/>
        </w:object>
      </w:r>
      <w:r>
        <w:t xml:space="preserve"> represents the material response of the isotropic ground substance matrix, while </w:t>
      </w:r>
      <w:r w:rsidR="00905817" w:rsidRPr="00905817">
        <w:rPr>
          <w:position w:val="-12"/>
        </w:rPr>
        <w:object w:dxaOrig="279" w:dyaOrig="360" w14:anchorId="4875B89A">
          <v:shape id="_x0000_i2299" type="#_x0000_t75" style="width:14.25pt;height:21.75pt" o:ole="">
            <v:imagedata r:id="rId2568" o:title=""/>
          </v:shape>
          <o:OLEObject Type="Embed" ProgID="Equation.DSMT4" ShapeID="_x0000_i2299" DrawAspect="Content" ObjectID="_1494318391" r:id="rId2569"/>
        </w:object>
      </w:r>
      <w:r>
        <w:t>represents the contribution from the fiber family. The strain energy of the fiber family is as follows:</w:t>
      </w:r>
    </w:p>
    <w:p w14:paraId="18108A57" w14:textId="3F4C8D6B" w:rsidR="008C7882" w:rsidRDefault="008C7882" w:rsidP="008C7882">
      <w:pPr>
        <w:pStyle w:val="MTDisplayEquation"/>
      </w:pPr>
      <w:r>
        <w:tab/>
      </w:r>
      <w:r w:rsidR="00905817" w:rsidRPr="00905817">
        <w:rPr>
          <w:position w:val="-90"/>
        </w:rPr>
        <w:object w:dxaOrig="3660" w:dyaOrig="1939" w14:anchorId="05D55AD1">
          <v:shape id="_x0000_i2300" type="#_x0000_t75" style="width:180pt;height:93.75pt" o:ole="">
            <v:imagedata r:id="rId2570" o:title=""/>
          </v:shape>
          <o:OLEObject Type="Embed" ProgID="Equation.DSMT4" ShapeID="_x0000_i2300" DrawAspect="Content" ObjectID="_1494318392" r:id="rId25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w:instrText>
      </w:r>
      <w:r w:rsidR="00511485">
        <w:instrText xml:space="preserve">c \* MERGEFORMAT </w:instrText>
      </w:r>
      <w:r w:rsidR="00511485">
        <w:fldChar w:fldCharType="separate"/>
      </w:r>
      <w:ins w:id="1679" w:author="rawlins" w:date="2015-05-19T17:23:00Z">
        <w:r w:rsidR="00D3178E">
          <w:rPr>
            <w:noProof/>
          </w:rPr>
          <w:instrText>63</w:instrText>
        </w:r>
      </w:ins>
      <w:ins w:id="1680" w:author="Gerard" w:date="2015-05-06T12:49:00Z">
        <w:del w:id="1681" w:author="rawlins" w:date="2015-05-19T16:10:00Z">
          <w:r w:rsidR="00E3755C" w:rsidDel="00752FD5">
            <w:rPr>
              <w:noProof/>
            </w:rPr>
            <w:delInstrText>58</w:delInstrText>
          </w:r>
        </w:del>
      </w:ins>
      <w:del w:id="1682" w:author="rawlins" w:date="2015-05-19T16:10:00Z">
        <w:r w:rsidR="00567B45" w:rsidDel="00752FD5">
          <w:rPr>
            <w:noProof/>
          </w:rPr>
          <w:delInstrText>52</w:delInstrText>
        </w:r>
      </w:del>
      <w:r w:rsidR="00511485">
        <w:rPr>
          <w:noProof/>
        </w:rPr>
        <w:fldChar w:fldCharType="end"/>
      </w:r>
      <w:r>
        <w:instrText>)</w:instrText>
      </w:r>
      <w:r>
        <w:fldChar w:fldCharType="end"/>
      </w:r>
    </w:p>
    <w:p w14:paraId="4D97F868" w14:textId="0D3376F2" w:rsidR="008C7882" w:rsidRDefault="008C7882" w:rsidP="008C7882">
      <w:r>
        <w:t xml:space="preserve">Here, </w:t>
      </w:r>
      <w:r w:rsidR="00905817" w:rsidRPr="00905817">
        <w:rPr>
          <w:position w:val="-12"/>
        </w:rPr>
        <w:object w:dxaOrig="300" w:dyaOrig="360" w14:anchorId="45DE3A80">
          <v:shape id="_x0000_i2301" type="#_x0000_t75" style="width:14.95pt;height:19pt" o:ole="">
            <v:imagedata r:id="rId2572" o:title=""/>
          </v:shape>
          <o:OLEObject Type="Embed" ProgID="Equation.DSMT4" ShapeID="_x0000_i2301" DrawAspect="Content" ObjectID="_1494318393" r:id="rId2573"/>
        </w:object>
      </w:r>
      <w:r w:rsidR="007B2D9E">
        <w:t xml:space="preserve"> </w:t>
      </w:r>
      <w:r>
        <w:t xml:space="preserve">is the stretch at which the fibers are straightened, </w:t>
      </w:r>
      <w:r w:rsidR="00905817" w:rsidRPr="00905817">
        <w:rPr>
          <w:position w:val="-12"/>
        </w:rPr>
        <w:object w:dxaOrig="300" w:dyaOrig="360" w14:anchorId="2BAFA7B9">
          <v:shape id="_x0000_i2302" type="#_x0000_t75" style="width:14.95pt;height:19pt" o:ole="">
            <v:imagedata r:id="rId2574" o:title=""/>
          </v:shape>
          <o:OLEObject Type="Embed" ProgID="Equation.DSMT4" ShapeID="_x0000_i2302" DrawAspect="Content" ObjectID="_1494318394" r:id="rId2575"/>
        </w:object>
      </w:r>
      <w:r w:rsidR="007B2D9E">
        <w:t xml:space="preserve"> </w:t>
      </w:r>
      <w:r>
        <w:t xml:space="preserve">scales the exponential stresses, </w:t>
      </w:r>
      <w:r w:rsidR="00905817" w:rsidRPr="00905817">
        <w:rPr>
          <w:position w:val="-12"/>
        </w:rPr>
        <w:object w:dxaOrig="300" w:dyaOrig="360" w14:anchorId="0B8CA144">
          <v:shape id="_x0000_i2303" type="#_x0000_t75" style="width:14.95pt;height:19pt" o:ole="">
            <v:imagedata r:id="rId2576" o:title=""/>
          </v:shape>
          <o:OLEObject Type="Embed" ProgID="Equation.DSMT4" ShapeID="_x0000_i2303" DrawAspect="Content" ObjectID="_1494318395" r:id="rId2577"/>
        </w:object>
      </w:r>
      <w:r w:rsidR="007B2D9E">
        <w:t xml:space="preserve"> </w:t>
      </w:r>
      <w:r>
        <w:t xml:space="preserve">is the rate of uncrimping of the fibers, and </w:t>
      </w:r>
      <w:r w:rsidR="00905817" w:rsidRPr="00905817">
        <w:rPr>
          <w:position w:val="-12"/>
        </w:rPr>
        <w:object w:dxaOrig="300" w:dyaOrig="360" w14:anchorId="2C1C74ED">
          <v:shape id="_x0000_i2304" type="#_x0000_t75" style="width:14.95pt;height:19pt" o:ole="">
            <v:imagedata r:id="rId2578" o:title=""/>
          </v:shape>
          <o:OLEObject Type="Embed" ProgID="Equation.DSMT4" ShapeID="_x0000_i2304" DrawAspect="Content" ObjectID="_1494318396" r:id="rId2579"/>
        </w:object>
      </w:r>
      <w:r w:rsidR="007B2D9E">
        <w:t xml:space="preserve"> </w:t>
      </w:r>
      <w:r>
        <w:t xml:space="preserve">is the modulus of the straightened fibers. </w:t>
      </w:r>
      <w:r w:rsidR="00905817" w:rsidRPr="00905817">
        <w:rPr>
          <w:position w:val="-12"/>
        </w:rPr>
        <w:object w:dxaOrig="300" w:dyaOrig="360" w14:anchorId="1D5539CD">
          <v:shape id="_x0000_i2305" type="#_x0000_t75" style="width:14.95pt;height:19pt" o:ole="">
            <v:imagedata r:id="rId2580" o:title=""/>
          </v:shape>
          <o:OLEObject Type="Embed" ProgID="Equation.DSMT4" ShapeID="_x0000_i2305" DrawAspect="Content" ObjectID="_1494318397" r:id="rId2581"/>
        </w:object>
      </w:r>
      <w:r w:rsidR="007B2D9E">
        <w:t xml:space="preserve"> </w:t>
      </w:r>
      <w:r>
        <w:t xml:space="preserve">is determined from the requirement that the stress is continuous at </w:t>
      </w:r>
      <w:r w:rsidR="00905817" w:rsidRPr="00905817">
        <w:rPr>
          <w:position w:val="-12"/>
        </w:rPr>
        <w:object w:dxaOrig="300" w:dyaOrig="360" w14:anchorId="68162839">
          <v:shape id="_x0000_i2306" type="#_x0000_t75" style="width:14.95pt;height:19pt" o:ole="">
            <v:imagedata r:id="rId2582" o:title=""/>
          </v:shape>
          <o:OLEObject Type="Embed" ProgID="Equation.DSMT4" ShapeID="_x0000_i2306" DrawAspect="Content" ObjectID="_1494318398" r:id="rId2583"/>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683" w:name="_Toc289032588"/>
      <w:r>
        <w:lastRenderedPageBreak/>
        <w:t>Ellipsoidal Fiber Distribution</w:t>
      </w:r>
      <w:bookmarkEnd w:id="1683"/>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2B646DBF" w:rsidR="00C5691A" w:rsidRDefault="00D77B42" w:rsidP="00D77B42">
      <w:pPr>
        <w:pStyle w:val="MTDisplayEquation"/>
      </w:pPr>
      <w:r>
        <w:tab/>
      </w:r>
      <w:r w:rsidR="00905817" w:rsidRPr="00905817">
        <w:rPr>
          <w:position w:val="-18"/>
        </w:rPr>
        <w:object w:dxaOrig="3640" w:dyaOrig="520" w14:anchorId="705906F1">
          <v:shape id="_x0000_i2307" type="#_x0000_t75" style="width:183.4pt;height:25.8pt" o:ole="">
            <v:imagedata r:id="rId2584" o:title=""/>
          </v:shape>
          <o:OLEObject Type="Embed" ProgID="Equation.DSMT4" ShapeID="_x0000_i2307" DrawAspect="Content" ObjectID="_1494318399" r:id="rId2585"/>
        </w:object>
      </w:r>
      <w:r w:rsidR="0086354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w:instrText>
      </w:r>
      <w:r w:rsidR="00511485">
        <w:instrText xml:space="preserve">*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84" w:author="rawlins" w:date="2015-05-19T17:23:00Z">
        <w:r w:rsidR="00D3178E">
          <w:rPr>
            <w:noProof/>
          </w:rPr>
          <w:instrText>64</w:instrText>
        </w:r>
      </w:ins>
      <w:ins w:id="1685" w:author="Gerard" w:date="2015-05-06T12:49:00Z">
        <w:del w:id="1686" w:author="rawlins" w:date="2015-05-19T16:10:00Z">
          <w:r w:rsidR="00E3755C" w:rsidDel="00752FD5">
            <w:rPr>
              <w:noProof/>
            </w:rPr>
            <w:delInstrText>59</w:delInstrText>
          </w:r>
        </w:del>
      </w:ins>
      <w:del w:id="1687" w:author="rawlins" w:date="2015-05-19T16:10:00Z">
        <w:r w:rsidR="00567B45" w:rsidDel="00752FD5">
          <w:rPr>
            <w:noProof/>
          </w:rPr>
          <w:delInstrText>53</w:delInstrText>
        </w:r>
      </w:del>
      <w:r w:rsidR="00511485">
        <w:rPr>
          <w:noProof/>
        </w:rPr>
        <w:fldChar w:fldCharType="end"/>
      </w:r>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4F55DE15" w:rsidR="00863541" w:rsidRDefault="00863541" w:rsidP="009773FE">
      <w:pPr>
        <w:pStyle w:val="MTDisplayEquation"/>
      </w:pPr>
      <w:r>
        <w:tab/>
      </w:r>
      <w:r w:rsidR="00905817" w:rsidRPr="00905817">
        <w:rPr>
          <w:position w:val="-18"/>
        </w:rPr>
        <w:object w:dxaOrig="3519" w:dyaOrig="520" w14:anchorId="482558F9">
          <v:shape id="_x0000_i2308" type="#_x0000_t75" style="width:176.6pt;height:25.8pt" o:ole="">
            <v:imagedata r:id="rId2586" o:title=""/>
          </v:shape>
          <o:OLEObject Type="Embed" ProgID="Equation.DSMT4" ShapeID="_x0000_i2308" DrawAspect="Content" ObjectID="_1494318400" r:id="rId258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88" w:author="rawlins" w:date="2015-05-19T17:23:00Z">
        <w:r w:rsidR="00D3178E">
          <w:rPr>
            <w:noProof/>
          </w:rPr>
          <w:instrText>65</w:instrText>
        </w:r>
      </w:ins>
      <w:ins w:id="1689" w:author="Gerard" w:date="2015-05-06T12:49:00Z">
        <w:del w:id="1690" w:author="rawlins" w:date="2015-05-19T16:10:00Z">
          <w:r w:rsidR="00E3755C" w:rsidDel="00752FD5">
            <w:rPr>
              <w:noProof/>
            </w:rPr>
            <w:delInstrText>60</w:delInstrText>
          </w:r>
        </w:del>
      </w:ins>
      <w:del w:id="1691" w:author="rawlins" w:date="2015-05-19T16:10:00Z">
        <w:r w:rsidR="00567B45" w:rsidDel="00752FD5">
          <w:rPr>
            <w:noProof/>
          </w:rPr>
          <w:delInstrText>54</w:delInstrText>
        </w:r>
      </w:del>
      <w:r w:rsidR="00511485">
        <w:rPr>
          <w:noProof/>
        </w:rPr>
        <w:fldChar w:fldCharType="end"/>
      </w:r>
      <w:r>
        <w:instrText>)</w:instrText>
      </w:r>
      <w:r>
        <w:fldChar w:fldCharType="end"/>
      </w:r>
    </w:p>
    <w:p w14:paraId="2895B29F" w14:textId="2F8BF822" w:rsidR="002C3797" w:rsidRDefault="00905817" w:rsidP="002C3797">
      <w:r w:rsidRPr="00905817">
        <w:rPr>
          <w:position w:val="-12"/>
        </w:rPr>
        <w:object w:dxaOrig="1760" w:dyaOrig="400" w14:anchorId="35277BA6">
          <v:shape id="_x0000_i2309" type="#_x0000_t75" style="width:87.6pt;height:19.7pt" o:ole="">
            <v:imagedata r:id="rId2588" o:title=""/>
          </v:shape>
          <o:OLEObject Type="Embed" ProgID="Equation.DSMT4" ShapeID="_x0000_i2309" DrawAspect="Content" ObjectID="_1494318401" r:id="rId2589"/>
        </w:object>
      </w:r>
      <w:r w:rsidR="00F73358">
        <w:t xml:space="preserve"> </w:t>
      </w:r>
      <w:r w:rsidR="002C3797">
        <w:t xml:space="preserve">is the square of the fiber stretch </w:t>
      </w:r>
      <w:r w:rsidRPr="00905817">
        <w:rPr>
          <w:position w:val="-4"/>
        </w:rPr>
        <w:object w:dxaOrig="220" w:dyaOrig="260" w14:anchorId="1E1832F5">
          <v:shape id="_x0000_i2310" type="#_x0000_t75" style="width:10.85pt;height:12.9pt" o:ole="">
            <v:imagedata r:id="rId2590" o:title=""/>
          </v:shape>
          <o:OLEObject Type="Embed" ProgID="Equation.DSMT4" ShapeID="_x0000_i2310" DrawAspect="Content" ObjectID="_1494318402" r:id="rId2591"/>
        </w:object>
      </w:r>
      <w:r w:rsidR="002C3797">
        <w:t xml:space="preserve">, </w:t>
      </w:r>
      <w:r w:rsidRPr="00905817">
        <w:rPr>
          <w:position w:val="-6"/>
        </w:rPr>
        <w:object w:dxaOrig="260" w:dyaOrig="279" w14:anchorId="5BE145BC">
          <v:shape id="_x0000_i2311" type="#_x0000_t75" style="width:12.9pt;height:14.25pt" o:ole="">
            <v:imagedata r:id="rId2592" o:title=""/>
          </v:shape>
          <o:OLEObject Type="Embed" ProgID="Equation.DSMT4" ShapeID="_x0000_i2311" DrawAspect="Content" ObjectID="_1494318403" r:id="rId2593"/>
        </w:object>
      </w:r>
      <w:r w:rsidR="00F73358">
        <w:t xml:space="preserve"> </w:t>
      </w:r>
      <w:r w:rsidR="002C3797">
        <w:t xml:space="preserve">is the unit vector along the fiber direction (in the reference configuration), which in spherical angles is directed along </w:t>
      </w:r>
      <w:r w:rsidRPr="00905817">
        <w:rPr>
          <w:position w:val="-14"/>
        </w:rPr>
        <w:object w:dxaOrig="620" w:dyaOrig="400" w14:anchorId="5B05423F">
          <v:shape id="_x0000_i2312" type="#_x0000_t75" style="width:30.55pt;height:19.7pt" o:ole="">
            <v:imagedata r:id="rId2594" o:title=""/>
          </v:shape>
          <o:OLEObject Type="Embed" ProgID="Equation.DSMT4" ShapeID="_x0000_i2312" DrawAspect="Content" ObjectID="_1494318404" r:id="rId2595"/>
        </w:object>
      </w:r>
      <w:r w:rsidR="002C3797">
        <w:t xml:space="preserve">, </w:t>
      </w:r>
      <w:r w:rsidRPr="00905817">
        <w:rPr>
          <w:position w:val="-12"/>
        </w:rPr>
        <w:object w:dxaOrig="1260" w:dyaOrig="400" w14:anchorId="40ED9A0C">
          <v:shape id="_x0000_i2313" type="#_x0000_t75" style="width:63.15pt;height:19.7pt" o:ole="">
            <v:imagedata r:id="rId2596" o:title=""/>
          </v:shape>
          <o:OLEObject Type="Embed" ProgID="Equation.DSMT4" ShapeID="_x0000_i2313" DrawAspect="Content" ObjectID="_1494318405" r:id="rId2597"/>
        </w:object>
      </w:r>
      <w:r w:rsidR="002C3797">
        <w:t xml:space="preserve"> and </w:t>
      </w:r>
      <w:r w:rsidRPr="00905817">
        <w:rPr>
          <w:position w:val="-14"/>
        </w:rPr>
        <w:object w:dxaOrig="600" w:dyaOrig="400" w14:anchorId="7CEC3E03">
          <v:shape id="_x0000_i2314" type="#_x0000_t75" style="width:29.9pt;height:19.7pt" o:ole="">
            <v:imagedata r:id="rId2598" o:title=""/>
          </v:shape>
          <o:OLEObject Type="Embed" ProgID="Equation.DSMT4" ShapeID="_x0000_i2314" DrawAspect="Content" ObjectID="_1494318406" r:id="rId2599"/>
        </w:object>
      </w:r>
      <w:r w:rsidR="002C3797">
        <w:t xml:space="preserve"> is the unit step function that enforces the tension-only contribution. The fiber stress is determined from a fiber strain energy function in the usual manner</w:t>
      </w:r>
      <w:r w:rsidR="00FB3B8D">
        <w:t>:</w:t>
      </w:r>
    </w:p>
    <w:p w14:paraId="11F23D87" w14:textId="4CFD2119" w:rsidR="002C3797" w:rsidRDefault="00D77B42" w:rsidP="00D77B42">
      <w:pPr>
        <w:pStyle w:val="MTDisplayEquation"/>
      </w:pPr>
      <w:r>
        <w:tab/>
      </w:r>
      <w:r w:rsidR="00905817" w:rsidRPr="00905817">
        <w:rPr>
          <w:position w:val="-30"/>
        </w:rPr>
        <w:object w:dxaOrig="2120" w:dyaOrig="720" w14:anchorId="48391B2A">
          <v:shape id="_x0000_i2315" type="#_x0000_t75" style="width:106.65pt;height:36.7pt" o:ole="">
            <v:imagedata r:id="rId2600" o:title=""/>
          </v:shape>
          <o:OLEObject Type="Embed" ProgID="Equation.DSMT4" ShapeID="_x0000_i2315" DrawAspect="Content" ObjectID="_1494318407" r:id="rId2601"/>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92" w:author="rawlins" w:date="2015-05-19T17:23:00Z">
        <w:r w:rsidR="00D3178E">
          <w:rPr>
            <w:noProof/>
          </w:rPr>
          <w:instrText>66</w:instrText>
        </w:r>
      </w:ins>
      <w:ins w:id="1693" w:author="Gerard" w:date="2015-05-06T12:49:00Z">
        <w:del w:id="1694" w:author="rawlins" w:date="2015-05-19T16:10:00Z">
          <w:r w:rsidR="00E3755C" w:rsidDel="00752FD5">
            <w:rPr>
              <w:noProof/>
            </w:rPr>
            <w:delInstrText>61</w:delInstrText>
          </w:r>
        </w:del>
      </w:ins>
      <w:del w:id="1695" w:author="rawlins" w:date="2015-05-19T16:10:00Z">
        <w:r w:rsidR="00567B45" w:rsidDel="00752FD5">
          <w:rPr>
            <w:noProof/>
          </w:rPr>
          <w:delInstrText>55</w:delInstrText>
        </w:r>
      </w:del>
      <w:r w:rsidR="00511485">
        <w:rPr>
          <w:noProof/>
        </w:rPr>
        <w:fldChar w:fldCharType="end"/>
      </w:r>
      <w:r>
        <w:instrText>)</w:instrText>
      </w:r>
      <w:r>
        <w:fldChar w:fldCharType="end"/>
      </w:r>
    </w:p>
    <w:p w14:paraId="152F2DA0" w14:textId="77777777" w:rsidR="00863541" w:rsidRDefault="00863541" w:rsidP="002C3797">
      <w:r>
        <w:t>whereas the fiber elasticity tensor is</w:t>
      </w:r>
    </w:p>
    <w:p w14:paraId="4DF614D6" w14:textId="47FD3183" w:rsidR="00863541" w:rsidRDefault="00863541" w:rsidP="00A46710">
      <w:pPr>
        <w:pStyle w:val="MTDisplayEquation"/>
      </w:pPr>
      <w:r>
        <w:tab/>
      </w:r>
      <w:r w:rsidR="00905817" w:rsidRPr="00905817">
        <w:rPr>
          <w:position w:val="-30"/>
        </w:rPr>
        <w:object w:dxaOrig="3000" w:dyaOrig="720" w14:anchorId="04C3232F">
          <v:shape id="_x0000_i2316" type="#_x0000_t75" style="width:150.1pt;height:36.7pt" o:ole="">
            <v:imagedata r:id="rId2602" o:title=""/>
          </v:shape>
          <o:OLEObject Type="Embed" ProgID="Equation.DSMT4" ShapeID="_x0000_i2316" DrawAspect="Content" ObjectID="_1494318408" r:id="rId2603"/>
        </w:object>
      </w:r>
      <w:r w:rsidR="007D2D17">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696" w:author="rawlins" w:date="2015-05-19T17:23:00Z">
        <w:r w:rsidR="00D3178E">
          <w:rPr>
            <w:noProof/>
          </w:rPr>
          <w:instrText>67</w:instrText>
        </w:r>
      </w:ins>
      <w:ins w:id="1697" w:author="Gerard" w:date="2015-05-06T12:49:00Z">
        <w:del w:id="1698" w:author="rawlins" w:date="2015-05-19T16:10:00Z">
          <w:r w:rsidR="00E3755C" w:rsidDel="00752FD5">
            <w:rPr>
              <w:noProof/>
            </w:rPr>
            <w:delInstrText>62</w:delInstrText>
          </w:r>
        </w:del>
      </w:ins>
      <w:del w:id="1699" w:author="rawlins" w:date="2015-05-19T16:10:00Z">
        <w:r w:rsidR="00567B45" w:rsidDel="00752FD5">
          <w:rPr>
            <w:noProof/>
          </w:rPr>
          <w:delInstrText>56</w:delInstrText>
        </w:r>
      </w:del>
      <w:r w:rsidR="00511485">
        <w:rPr>
          <w:noProof/>
        </w:rPr>
        <w:fldChar w:fldCharType="end"/>
      </w:r>
      <w:r>
        <w:instrText>)</w:instrText>
      </w:r>
      <w:r>
        <w:fldChar w:fldCharType="end"/>
      </w:r>
    </w:p>
    <w:p w14:paraId="748A3B0B" w14:textId="77777777" w:rsidR="002C3797" w:rsidRDefault="002C3797" w:rsidP="002C3797">
      <w:r>
        <w:t>where in this material</w:t>
      </w:r>
    </w:p>
    <w:p w14:paraId="76080503" w14:textId="6ADE4BB7" w:rsidR="002C3797" w:rsidRDefault="00D77B42" w:rsidP="00D77B42">
      <w:pPr>
        <w:pStyle w:val="MTDisplayEquation"/>
      </w:pPr>
      <w:r>
        <w:tab/>
      </w:r>
      <w:r w:rsidR="00905817" w:rsidRPr="00905817">
        <w:rPr>
          <w:position w:val="-16"/>
        </w:rPr>
        <w:object w:dxaOrig="2620" w:dyaOrig="499" w14:anchorId="38F9C463">
          <v:shape id="_x0000_i2317" type="#_x0000_t75" style="width:129.75pt;height:21.75pt" o:ole="">
            <v:imagedata r:id="rId2604" o:title=""/>
          </v:shape>
          <o:OLEObject Type="Embed" ProgID="Equation.DSMT4" ShapeID="_x0000_i2317" DrawAspect="Content" ObjectID="_1494318409" r:id="rId2605"/>
        </w:object>
      </w:r>
      <w:r w:rsidR="00FB3B8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00" w:author="rawlins" w:date="2015-05-19T17:23:00Z">
        <w:r w:rsidR="00D3178E">
          <w:rPr>
            <w:noProof/>
          </w:rPr>
          <w:instrText>68</w:instrText>
        </w:r>
      </w:ins>
      <w:ins w:id="1701" w:author="Gerard" w:date="2015-05-06T12:49:00Z">
        <w:del w:id="1702" w:author="rawlins" w:date="2015-05-19T16:10:00Z">
          <w:r w:rsidR="00E3755C" w:rsidDel="00752FD5">
            <w:rPr>
              <w:noProof/>
            </w:rPr>
            <w:delInstrText>63</w:delInstrText>
          </w:r>
        </w:del>
      </w:ins>
      <w:del w:id="1703" w:author="rawlins" w:date="2015-05-19T16:10:00Z">
        <w:r w:rsidR="00567B45" w:rsidDel="00752FD5">
          <w:rPr>
            <w:noProof/>
          </w:rPr>
          <w:delInstrText>57</w:delInstrText>
        </w:r>
      </w:del>
      <w:r w:rsidR="00511485">
        <w:rPr>
          <w:noProof/>
        </w:rPr>
        <w:fldChar w:fldCharType="end"/>
      </w:r>
      <w:r>
        <w:instrText>)</w:instrText>
      </w:r>
      <w:r>
        <w:fldChar w:fldCharType="end"/>
      </w:r>
    </w:p>
    <w:p w14:paraId="2CB53336" w14:textId="425632EB" w:rsidR="002C3797" w:rsidRDefault="002C3797" w:rsidP="002C3797">
      <w:r>
        <w:t xml:space="preserve">The materials parameters </w:t>
      </w:r>
      <w:r w:rsidR="00905817" w:rsidRPr="00905817">
        <w:rPr>
          <w:position w:val="-10"/>
        </w:rPr>
        <w:object w:dxaOrig="240" w:dyaOrig="320" w14:anchorId="15737C64">
          <v:shape id="_x0000_i2318" type="#_x0000_t75" style="width:14.25pt;height:14.25pt" o:ole="">
            <v:imagedata r:id="rId2606" o:title=""/>
          </v:shape>
          <o:OLEObject Type="Embed" ProgID="Equation.DSMT4" ShapeID="_x0000_i2318" DrawAspect="Content" ObjectID="_1494318410" r:id="rId2607"/>
        </w:object>
      </w:r>
      <w:r w:rsidR="00F73358">
        <w:t xml:space="preserve"> </w:t>
      </w:r>
      <w:r>
        <w:t xml:space="preserve">and </w:t>
      </w:r>
      <w:r w:rsidR="00905817" w:rsidRPr="00905817">
        <w:rPr>
          <w:position w:val="-10"/>
        </w:rPr>
        <w:object w:dxaOrig="200" w:dyaOrig="320" w14:anchorId="154C6DF3">
          <v:shape id="_x0000_i2319" type="#_x0000_t75" style="width:7.45pt;height:14.25pt" o:ole="">
            <v:imagedata r:id="rId2608" o:title=""/>
          </v:shape>
          <o:OLEObject Type="Embed" ProgID="Equation.DSMT4" ShapeID="_x0000_i2319" DrawAspect="Content" ObjectID="_1494318411" r:id="rId2609"/>
        </w:object>
      </w:r>
      <w:r w:rsidR="00F73358">
        <w:t xml:space="preserve"> </w:t>
      </w:r>
      <w:r>
        <w:t>are determined from:</w:t>
      </w:r>
    </w:p>
    <w:p w14:paraId="3E7A607B" w14:textId="77777777" w:rsidR="002C3797" w:rsidRDefault="002C3797" w:rsidP="002C3797"/>
    <w:p w14:paraId="77D41B8F" w14:textId="3B6A6133" w:rsidR="002C3797" w:rsidRDefault="00D77B42" w:rsidP="00D77B42">
      <w:pPr>
        <w:pStyle w:val="MTDisplayEquation"/>
      </w:pPr>
      <w:r>
        <w:tab/>
      </w:r>
      <w:r w:rsidR="00905817" w:rsidRPr="00905817">
        <w:rPr>
          <w:position w:val="-76"/>
        </w:rPr>
        <w:object w:dxaOrig="4880" w:dyaOrig="1640" w14:anchorId="790A2F22">
          <v:shape id="_x0000_i2320" type="#_x0000_t75" style="width:244.55pt;height:79.45pt" o:ole="">
            <v:imagedata r:id="rId2610" o:title=""/>
          </v:shape>
          <o:OLEObject Type="Embed" ProgID="Equation.DSMT4" ShapeID="_x0000_i2320" DrawAspect="Content" ObjectID="_1494318412" r:id="rId261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04" w:author="rawlins" w:date="2015-05-19T17:23:00Z">
        <w:r w:rsidR="00D3178E">
          <w:rPr>
            <w:noProof/>
          </w:rPr>
          <w:instrText>69</w:instrText>
        </w:r>
      </w:ins>
      <w:ins w:id="1705" w:author="Gerard" w:date="2015-05-06T12:49:00Z">
        <w:del w:id="1706" w:author="rawlins" w:date="2015-05-19T16:10:00Z">
          <w:r w:rsidR="00E3755C" w:rsidDel="00752FD5">
            <w:rPr>
              <w:noProof/>
            </w:rPr>
            <w:delInstrText>64</w:delInstrText>
          </w:r>
        </w:del>
      </w:ins>
      <w:del w:id="1707" w:author="rawlins" w:date="2015-05-19T16:10:00Z">
        <w:r w:rsidR="00567B45" w:rsidDel="00752FD5">
          <w:rPr>
            <w:noProof/>
          </w:rPr>
          <w:delInstrText>58</w:delInstrText>
        </w:r>
      </w:del>
      <w:r w:rsidR="00511485">
        <w:rPr>
          <w:noProof/>
        </w:rPr>
        <w:fldChar w:fldCharType="end"/>
      </w:r>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0471BD3" w:rsidR="00B30137" w:rsidRDefault="00D77B42" w:rsidP="00D77B42">
      <w:pPr>
        <w:pStyle w:val="MTDisplayEquation"/>
      </w:pPr>
      <w:r>
        <w:tab/>
      </w:r>
      <w:r w:rsidR="00905817" w:rsidRPr="00905817">
        <w:rPr>
          <w:position w:val="-10"/>
        </w:rPr>
        <w:object w:dxaOrig="1219" w:dyaOrig="380" w14:anchorId="61FA5A35">
          <v:shape id="_x0000_i2321" type="#_x0000_t75" style="width:57.75pt;height:21.75pt" o:ole="">
            <v:imagedata r:id="rId2612" o:title=""/>
          </v:shape>
          <o:OLEObject Type="Embed" ProgID="Equation.DSMT4" ShapeID="_x0000_i2321" DrawAspect="Content" ObjectID="_1494318413" r:id="rId2613"/>
        </w:object>
      </w:r>
      <w:r w:rsidR="00E93F61">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w:instrText>
      </w:r>
      <w:r w:rsidR="00511485">
        <w:instrText xml:space="preserve">ERGEFORMAT </w:instrText>
      </w:r>
      <w:r w:rsidR="00511485">
        <w:fldChar w:fldCharType="separate"/>
      </w:r>
      <w:ins w:id="1708" w:author="rawlins" w:date="2015-05-19T17:23:00Z">
        <w:r w:rsidR="00D3178E">
          <w:rPr>
            <w:noProof/>
          </w:rPr>
          <w:instrText>70</w:instrText>
        </w:r>
      </w:ins>
      <w:ins w:id="1709" w:author="Gerard" w:date="2015-05-06T12:49:00Z">
        <w:del w:id="1710" w:author="rawlins" w:date="2015-05-19T16:10:00Z">
          <w:r w:rsidR="00E3755C" w:rsidDel="00752FD5">
            <w:rPr>
              <w:noProof/>
            </w:rPr>
            <w:delInstrText>65</w:delInstrText>
          </w:r>
        </w:del>
      </w:ins>
      <w:del w:id="1711" w:author="rawlins" w:date="2015-05-19T16:10:00Z">
        <w:r w:rsidR="00567B45" w:rsidDel="00752FD5">
          <w:rPr>
            <w:noProof/>
          </w:rPr>
          <w:delInstrText>59</w:delInstrText>
        </w:r>
      </w:del>
      <w:r w:rsidR="00511485">
        <w:rPr>
          <w:noProof/>
        </w:rPr>
        <w:fldChar w:fldCharType="end"/>
      </w:r>
      <w:r>
        <w:instrText>)</w:instrText>
      </w:r>
      <w:r>
        <w:fldChar w:fldCharType="end"/>
      </w:r>
    </w:p>
    <w:p w14:paraId="60DD6302" w14:textId="77777777" w:rsidR="00B30137" w:rsidRDefault="00C56E50" w:rsidP="008F4203">
      <w:pPr>
        <w:pStyle w:val="Heading3"/>
      </w:pPr>
      <w:bookmarkStart w:id="1712" w:name="_Toc289032589"/>
      <w:r>
        <w:t xml:space="preserve">Fiber with </w:t>
      </w:r>
      <w:r w:rsidR="0081541F">
        <w:t>E</w:t>
      </w:r>
      <w:r>
        <w:t>xponential Power law</w:t>
      </w:r>
      <w:bookmarkEnd w:id="1712"/>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1261D18F" w:rsidR="00C56E50" w:rsidRDefault="00D77B42" w:rsidP="00D77B42">
      <w:pPr>
        <w:pStyle w:val="MTDisplayEquation"/>
      </w:pPr>
      <w:r>
        <w:tab/>
      </w:r>
      <w:r w:rsidR="00905817" w:rsidRPr="00905817">
        <w:rPr>
          <w:position w:val="-30"/>
        </w:rPr>
        <w:object w:dxaOrig="2960" w:dyaOrig="720" w14:anchorId="35887DFD">
          <v:shape id="_x0000_i2322" type="#_x0000_t75" style="width:151.45pt;height:36pt" o:ole="">
            <v:imagedata r:id="rId2614" o:title=""/>
          </v:shape>
          <o:OLEObject Type="Embed" ProgID="Equation.DSMT4" ShapeID="_x0000_i2322" DrawAspect="Content" ObjectID="_1494318414" r:id="rId261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13" w:author="rawlins" w:date="2015-05-19T17:23:00Z">
        <w:r w:rsidR="00D3178E">
          <w:rPr>
            <w:noProof/>
          </w:rPr>
          <w:instrText>71</w:instrText>
        </w:r>
      </w:ins>
      <w:ins w:id="1714" w:author="Gerard" w:date="2015-05-06T12:49:00Z">
        <w:del w:id="1715" w:author="rawlins" w:date="2015-05-19T16:10:00Z">
          <w:r w:rsidR="00E3755C" w:rsidDel="00752FD5">
            <w:rPr>
              <w:noProof/>
            </w:rPr>
            <w:delInstrText>66</w:delInstrText>
          </w:r>
        </w:del>
      </w:ins>
      <w:del w:id="1716" w:author="rawlins" w:date="2015-05-19T16:10:00Z">
        <w:r w:rsidR="00567B45" w:rsidDel="00752FD5">
          <w:rPr>
            <w:noProof/>
          </w:rPr>
          <w:delInstrText>60</w:delInstrText>
        </w:r>
      </w:del>
      <w:r w:rsidR="00511485">
        <w:rPr>
          <w:noProof/>
        </w:rPr>
        <w:fldChar w:fldCharType="end"/>
      </w:r>
      <w:r>
        <w:instrText>)</w:instrText>
      </w:r>
      <w:r>
        <w:fldChar w:fldCharType="end"/>
      </w:r>
    </w:p>
    <w:p w14:paraId="6FB0D9FA" w14:textId="77777777" w:rsidR="00437785" w:rsidRDefault="00437785" w:rsidP="004F2517">
      <w:r>
        <w:t>and the corresponding spatial elasticity tensor is</w:t>
      </w:r>
    </w:p>
    <w:p w14:paraId="6EA7419B" w14:textId="1B502895" w:rsidR="00437785" w:rsidRDefault="00437785" w:rsidP="00A46710">
      <w:pPr>
        <w:pStyle w:val="MTDisplayEquation"/>
      </w:pPr>
      <w:r>
        <w:lastRenderedPageBreak/>
        <w:tab/>
      </w:r>
      <w:r w:rsidR="00905817" w:rsidRPr="00905817">
        <w:rPr>
          <w:position w:val="-30"/>
        </w:rPr>
        <w:object w:dxaOrig="3840" w:dyaOrig="720" w14:anchorId="17841CF0">
          <v:shape id="_x0000_i2323" type="#_x0000_t75" style="width:194.25pt;height:36pt" o:ole="">
            <v:imagedata r:id="rId2616" o:title=""/>
          </v:shape>
          <o:OLEObject Type="Embed" ProgID="Equation.DSMT4" ShapeID="_x0000_i2323" DrawAspect="Content" ObjectID="_1494318415" r:id="rId261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17" w:author="rawlins" w:date="2015-05-19T17:23:00Z">
        <w:r w:rsidR="00D3178E">
          <w:rPr>
            <w:noProof/>
          </w:rPr>
          <w:instrText>72</w:instrText>
        </w:r>
      </w:ins>
      <w:ins w:id="1718" w:author="Gerard" w:date="2015-05-06T12:49:00Z">
        <w:del w:id="1719" w:author="rawlins" w:date="2015-05-19T16:10:00Z">
          <w:r w:rsidR="00E3755C" w:rsidDel="00752FD5">
            <w:rPr>
              <w:noProof/>
            </w:rPr>
            <w:delInstrText>67</w:delInstrText>
          </w:r>
        </w:del>
      </w:ins>
      <w:del w:id="1720" w:author="rawlins" w:date="2015-05-19T16:10:00Z">
        <w:r w:rsidR="00567B45" w:rsidDel="00752FD5">
          <w:rPr>
            <w:noProof/>
          </w:rPr>
          <w:delInstrText>61</w:delInstrText>
        </w:r>
      </w:del>
      <w:r w:rsidR="00511485">
        <w:rPr>
          <w:noProof/>
        </w:rPr>
        <w:fldChar w:fldCharType="end"/>
      </w:r>
      <w:r>
        <w:instrText>)</w:instrText>
      </w:r>
      <w:r>
        <w:fldChar w:fldCharType="end"/>
      </w:r>
    </w:p>
    <w:p w14:paraId="218CC5D4" w14:textId="50E4706F" w:rsidR="004F2517" w:rsidRDefault="004F2517" w:rsidP="004F2517">
      <w:r>
        <w:t xml:space="preserve">where </w:t>
      </w:r>
      <w:r w:rsidR="00905817" w:rsidRPr="00905817">
        <w:rPr>
          <w:position w:val="-12"/>
        </w:rPr>
        <w:object w:dxaOrig="1760" w:dyaOrig="400" w14:anchorId="4BB29951">
          <v:shape id="_x0000_i2324" type="#_x0000_t75" style="width:87.6pt;height:19.7pt" o:ole="">
            <v:imagedata r:id="rId2618" o:title=""/>
          </v:shape>
          <o:OLEObject Type="Embed" ProgID="Equation.DSMT4" ShapeID="_x0000_i2324" DrawAspect="Content" ObjectID="_1494318416" r:id="rId2619"/>
        </w:object>
      </w:r>
      <w:r>
        <w:t xml:space="preserve"> is the square of the fiber stretch, </w:t>
      </w:r>
      <w:r w:rsidR="00905817" w:rsidRPr="00905817">
        <w:rPr>
          <w:position w:val="-6"/>
        </w:rPr>
        <w:object w:dxaOrig="260" w:dyaOrig="279" w14:anchorId="2F88C5A5">
          <v:shape id="_x0000_i2325" type="#_x0000_t75" style="width:12.9pt;height:14.25pt" o:ole="">
            <v:imagedata r:id="rId2620" o:title=""/>
          </v:shape>
          <o:OLEObject Type="Embed" ProgID="Equation.DSMT4" ShapeID="_x0000_i2325" DrawAspect="Content" ObjectID="_1494318417" r:id="rId2621"/>
        </w:object>
      </w:r>
      <w:r w:rsidR="00437785">
        <w:t xml:space="preserve"> </w:t>
      </w:r>
      <w:r>
        <w:t>is the fiber orientation in the reference configuration,</w:t>
      </w:r>
    </w:p>
    <w:p w14:paraId="308E2CDC" w14:textId="603F9DFE" w:rsidR="00D77B42" w:rsidRDefault="00D77B42" w:rsidP="00D77B42">
      <w:pPr>
        <w:pStyle w:val="MTDisplayEquation"/>
      </w:pPr>
      <w:r>
        <w:tab/>
      </w:r>
      <w:r w:rsidR="00905817" w:rsidRPr="00905817">
        <w:rPr>
          <w:position w:val="-12"/>
        </w:rPr>
        <w:object w:dxaOrig="3879" w:dyaOrig="360" w14:anchorId="7AC342A6">
          <v:shape id="_x0000_i2326" type="#_x0000_t75" style="width:194.25pt;height:19pt" o:ole="">
            <v:imagedata r:id="rId2622" o:title=""/>
          </v:shape>
          <o:OLEObject Type="Embed" ProgID="Equation.DSMT4" ShapeID="_x0000_i2326" DrawAspect="Content" ObjectID="_1494318418" r:id="rId262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w:instrText>
      </w:r>
      <w:r w:rsidR="00511485">
        <w:instrText xml:space="preserve">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21" w:author="rawlins" w:date="2015-05-19T17:23:00Z">
        <w:r w:rsidR="00D3178E">
          <w:rPr>
            <w:noProof/>
          </w:rPr>
          <w:instrText>73</w:instrText>
        </w:r>
      </w:ins>
      <w:ins w:id="1722" w:author="Gerard" w:date="2015-05-06T12:49:00Z">
        <w:del w:id="1723" w:author="rawlins" w:date="2015-05-19T16:10:00Z">
          <w:r w:rsidR="00E3755C" w:rsidDel="00752FD5">
            <w:rPr>
              <w:noProof/>
            </w:rPr>
            <w:delInstrText>68</w:delInstrText>
          </w:r>
        </w:del>
      </w:ins>
      <w:del w:id="1724" w:author="rawlins" w:date="2015-05-19T16:10:00Z">
        <w:r w:rsidR="00567B45" w:rsidDel="00752FD5">
          <w:rPr>
            <w:noProof/>
          </w:rPr>
          <w:delInstrText>62</w:delInstrText>
        </w:r>
      </w:del>
      <w:r w:rsidR="00511485">
        <w:rPr>
          <w:noProof/>
        </w:rPr>
        <w:fldChar w:fldCharType="end"/>
      </w:r>
      <w:r>
        <w:instrText>)</w:instrText>
      </w:r>
      <w:r>
        <w:fldChar w:fldCharType="end"/>
      </w:r>
    </w:p>
    <w:p w14:paraId="595BBB67" w14:textId="600F9C6B" w:rsidR="004F2517" w:rsidRDefault="004F2517" w:rsidP="004F2517">
      <w:r>
        <w:t xml:space="preserve">and </w:t>
      </w:r>
      <w:r w:rsidR="00905817" w:rsidRPr="00905817">
        <w:rPr>
          <w:position w:val="-12"/>
        </w:rPr>
        <w:object w:dxaOrig="1260" w:dyaOrig="400" w14:anchorId="1418F370">
          <v:shape id="_x0000_i2327" type="#_x0000_t75" style="width:63.15pt;height:19.7pt" o:ole="">
            <v:imagedata r:id="rId2624" o:title=""/>
          </v:shape>
          <o:OLEObject Type="Embed" ProgID="Equation.DSMT4" ShapeID="_x0000_i2327" DrawAspect="Content" ObjectID="_1494318419" r:id="rId2625"/>
        </w:object>
      </w:r>
      <w:r>
        <w:t xml:space="preserve"> and </w:t>
      </w:r>
      <w:r w:rsidR="00905817" w:rsidRPr="00905817">
        <w:rPr>
          <w:position w:val="-14"/>
        </w:rPr>
        <w:object w:dxaOrig="600" w:dyaOrig="400" w14:anchorId="1594CB3A">
          <v:shape id="_x0000_i2328" type="#_x0000_t75" style="width:29.9pt;height:19.7pt" o:ole="">
            <v:imagedata r:id="rId2626" o:title=""/>
          </v:shape>
          <o:OLEObject Type="Embed" ProgID="Equation.DSMT4" ShapeID="_x0000_i2328" DrawAspect="Content" ObjectID="_1494318420" r:id="rId2627"/>
        </w:object>
      </w:r>
      <w:r>
        <w:t xml:space="preserve"> is the unit step function that enforces the tension-only contribution. The fiber strain energy density is given by</w:t>
      </w:r>
    </w:p>
    <w:p w14:paraId="2F314333" w14:textId="315D06CB" w:rsidR="00D77B42" w:rsidRDefault="00D77B42" w:rsidP="00D77B42">
      <w:pPr>
        <w:pStyle w:val="MTDisplayEquation"/>
      </w:pPr>
      <w:r>
        <w:tab/>
      </w:r>
      <w:r w:rsidR="00905817" w:rsidRPr="00905817">
        <w:rPr>
          <w:position w:val="-28"/>
        </w:rPr>
        <w:object w:dxaOrig="2940" w:dyaOrig="660" w14:anchorId="29D220F6">
          <v:shape id="_x0000_i2329" type="#_x0000_t75" style="width:146.7pt;height:32.6pt" o:ole="">
            <v:imagedata r:id="rId2628" o:title=""/>
          </v:shape>
          <o:OLEObject Type="Embed" ProgID="Equation.DSMT4" ShapeID="_x0000_i2329" DrawAspect="Content" ObjectID="_1494318421" r:id="rId262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25" w:author="rawlins" w:date="2015-05-19T17:23:00Z">
        <w:r w:rsidR="00D3178E">
          <w:rPr>
            <w:noProof/>
          </w:rPr>
          <w:instrText>74</w:instrText>
        </w:r>
      </w:ins>
      <w:ins w:id="1726" w:author="Gerard" w:date="2015-05-06T12:49:00Z">
        <w:del w:id="1727" w:author="rawlins" w:date="2015-05-19T16:10:00Z">
          <w:r w:rsidR="00E3755C" w:rsidDel="00752FD5">
            <w:rPr>
              <w:noProof/>
            </w:rPr>
            <w:delInstrText>69</w:delInstrText>
          </w:r>
        </w:del>
      </w:ins>
      <w:del w:id="1728" w:author="rawlins" w:date="2015-05-19T16:10:00Z">
        <w:r w:rsidR="00567B45" w:rsidDel="00752FD5">
          <w:rPr>
            <w:noProof/>
          </w:rPr>
          <w:delInstrText>63</w:delInstrText>
        </w:r>
      </w:del>
      <w:r w:rsidR="00511485">
        <w:rPr>
          <w:noProof/>
        </w:rPr>
        <w:fldChar w:fldCharType="end"/>
      </w:r>
      <w:r>
        <w:instrText>)</w:instrText>
      </w:r>
      <w:r>
        <w:fldChar w:fldCharType="end"/>
      </w:r>
    </w:p>
    <w:p w14:paraId="0FEBBAC5" w14:textId="05614334" w:rsidR="000A7772" w:rsidRDefault="004F2517" w:rsidP="004F2517">
      <w:r>
        <w:t xml:space="preserve">where </w:t>
      </w:r>
      <w:r w:rsidR="00905817" w:rsidRPr="00905817">
        <w:rPr>
          <w:position w:val="-10"/>
        </w:rPr>
        <w:object w:dxaOrig="560" w:dyaOrig="320" w14:anchorId="5472C8CE">
          <v:shape id="_x0000_i2330" type="#_x0000_t75" style="width:27.85pt;height:15.6pt" o:ole="">
            <v:imagedata r:id="rId2630" o:title=""/>
          </v:shape>
          <o:OLEObject Type="Embed" ProgID="Equation.DSMT4" ShapeID="_x0000_i2330" DrawAspect="Content" ObjectID="_1494318422" r:id="rId2631"/>
        </w:object>
      </w:r>
      <w:r>
        <w:t xml:space="preserve">, </w:t>
      </w:r>
      <w:r w:rsidR="00905817" w:rsidRPr="00905817">
        <w:rPr>
          <w:position w:val="-6"/>
        </w:rPr>
        <w:object w:dxaOrig="580" w:dyaOrig="279" w14:anchorId="42DB43CA">
          <v:shape id="_x0000_i2331" type="#_x0000_t75" style="width:29.2pt;height:14.25pt" o:ole="">
            <v:imagedata r:id="rId2632" o:title=""/>
          </v:shape>
          <o:OLEObject Type="Embed" ProgID="Equation.DSMT4" ShapeID="_x0000_i2331" DrawAspect="Content" ObjectID="_1494318423" r:id="rId2633"/>
        </w:object>
      </w:r>
      <w:r>
        <w:t xml:space="preserve">and </w:t>
      </w:r>
      <w:r w:rsidR="00905817" w:rsidRPr="00905817">
        <w:rPr>
          <w:position w:val="-10"/>
        </w:rPr>
        <w:object w:dxaOrig="600" w:dyaOrig="320" w14:anchorId="673CFFC1">
          <v:shape id="_x0000_i2332" type="#_x0000_t75" style="width:29.9pt;height:15.6pt" o:ole="">
            <v:imagedata r:id="rId2634" o:title=""/>
          </v:shape>
          <o:OLEObject Type="Embed" ProgID="Equation.DSMT4" ShapeID="_x0000_i2332" DrawAspect="Content" ObjectID="_1494318424" r:id="rId2635"/>
        </w:object>
      </w:r>
      <w:r>
        <w:t>.</w:t>
      </w:r>
    </w:p>
    <w:p w14:paraId="6168D6BB" w14:textId="77777777" w:rsidR="000A7772" w:rsidRDefault="000A7772" w:rsidP="004F2517"/>
    <w:p w14:paraId="0E02A27F" w14:textId="37CE837E" w:rsidR="004F2517" w:rsidRDefault="000A7772" w:rsidP="004F2517">
      <w:r>
        <w:t xml:space="preserve">Note: in the limit when </w:t>
      </w:r>
      <w:r w:rsidR="00905817" w:rsidRPr="00905817">
        <w:rPr>
          <w:position w:val="-6"/>
        </w:rPr>
        <w:object w:dxaOrig="680" w:dyaOrig="279" w14:anchorId="1198FA32">
          <v:shape id="_x0000_i2333" type="#_x0000_t75" style="width:34.65pt;height:14.25pt" o:ole="">
            <v:imagedata r:id="rId2636" o:title=""/>
          </v:shape>
          <o:OLEObject Type="Embed" ProgID="Equation.DSMT4" ShapeID="_x0000_i2333" DrawAspect="Content" ObjectID="_1494318425" r:id="rId2637"/>
        </w:object>
      </w:r>
      <w:r>
        <w:t>, this expression produces a power law,</w:t>
      </w:r>
    </w:p>
    <w:p w14:paraId="16209E75" w14:textId="1BE91AE2" w:rsidR="00D77B42" w:rsidRDefault="00D77B42" w:rsidP="00D77B42">
      <w:pPr>
        <w:pStyle w:val="MTDisplayEquation"/>
      </w:pPr>
      <w:r>
        <w:tab/>
      </w:r>
      <w:r w:rsidR="00905817" w:rsidRPr="00905817">
        <w:rPr>
          <w:position w:val="-28"/>
        </w:rPr>
        <w:object w:dxaOrig="1880" w:dyaOrig="660" w14:anchorId="128DFE3D">
          <v:shape id="_x0000_i2334" type="#_x0000_t75" style="width:94.4pt;height:32.6pt" o:ole="">
            <v:imagedata r:id="rId2638" o:title=""/>
          </v:shape>
          <o:OLEObject Type="Embed" ProgID="Equation.DSMT4" ShapeID="_x0000_i2334" DrawAspect="Content" ObjectID="_1494318426" r:id="rId263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w:instrText>
      </w:r>
      <w:r w:rsidR="00511485">
        <w:instrText xml:space="preserve">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29" w:author="rawlins" w:date="2015-05-19T17:23:00Z">
        <w:r w:rsidR="00D3178E">
          <w:rPr>
            <w:noProof/>
          </w:rPr>
          <w:instrText>75</w:instrText>
        </w:r>
      </w:ins>
      <w:ins w:id="1730" w:author="Gerard" w:date="2015-05-06T12:49:00Z">
        <w:del w:id="1731" w:author="rawlins" w:date="2015-05-19T16:10:00Z">
          <w:r w:rsidR="00E3755C" w:rsidDel="00752FD5">
            <w:rPr>
              <w:noProof/>
            </w:rPr>
            <w:delInstrText>70</w:delInstrText>
          </w:r>
        </w:del>
      </w:ins>
      <w:del w:id="1732" w:author="rawlins" w:date="2015-05-19T16:10:00Z">
        <w:r w:rsidR="00567B45" w:rsidDel="00752FD5">
          <w:rPr>
            <w:noProof/>
          </w:rPr>
          <w:delInstrText>64</w:delInstrText>
        </w:r>
      </w:del>
      <w:r w:rsidR="00511485">
        <w:rPr>
          <w:noProof/>
        </w:rPr>
        <w:fldChar w:fldCharType="end"/>
      </w:r>
      <w:r>
        <w:instrText>)</w:instrText>
      </w:r>
      <w:r>
        <w:fldChar w:fldCharType="end"/>
      </w:r>
    </w:p>
    <w:p w14:paraId="7C6BAA71" w14:textId="5F724A9A" w:rsidR="000A7772" w:rsidRDefault="000A7772" w:rsidP="000A7772">
      <w:r>
        <w:t xml:space="preserve">Note: when </w:t>
      </w:r>
      <w:r w:rsidR="00905817" w:rsidRPr="00905817">
        <w:rPr>
          <w:position w:val="-10"/>
        </w:rPr>
        <w:object w:dxaOrig="600" w:dyaOrig="320" w14:anchorId="49A56411">
          <v:shape id="_x0000_i2335" type="#_x0000_t75" style="width:29.9pt;height:15.6pt" o:ole="">
            <v:imagedata r:id="rId2640" o:title=""/>
          </v:shape>
          <o:OLEObject Type="Embed" ProgID="Equation.DSMT4" ShapeID="_x0000_i2335" DrawAspect="Content" ObjectID="_1494318427" r:id="rId2641"/>
        </w:object>
      </w:r>
      <w:r>
        <w:t>, the fiber modulus is zero at the strain origin (</w:t>
      </w:r>
      <w:r w:rsidR="00905817" w:rsidRPr="00905817">
        <w:rPr>
          <w:position w:val="-12"/>
        </w:rPr>
        <w:object w:dxaOrig="580" w:dyaOrig="380" w14:anchorId="2C2AE3DC">
          <v:shape id="_x0000_i2336" type="#_x0000_t75" style="width:29.2pt;height:19pt" o:ole="">
            <v:imagedata r:id="rId2642" o:title=""/>
          </v:shape>
          <o:OLEObject Type="Embed" ProgID="Equation.DSMT4" ShapeID="_x0000_i2336" DrawAspect="Content" ObjectID="_1494318428" r:id="rId2643"/>
        </w:object>
      </w:r>
      <w:r>
        <w:t xml:space="preserve">). Therefore, use </w:t>
      </w:r>
      <w:r w:rsidR="00905817" w:rsidRPr="00905817">
        <w:rPr>
          <w:position w:val="-10"/>
        </w:rPr>
        <w:object w:dxaOrig="600" w:dyaOrig="320" w14:anchorId="780406D7">
          <v:shape id="_x0000_i2337" type="#_x0000_t75" style="width:29.9pt;height:15.6pt" o:ole="">
            <v:imagedata r:id="rId2644" o:title=""/>
          </v:shape>
          <o:OLEObject Type="Embed" ProgID="Equation.DSMT4" ShapeID="_x0000_i2337" DrawAspect="Content" ObjectID="_1494318429" r:id="rId2645"/>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733" w:name="_Toc289032590"/>
      <w:r>
        <w:t>Fung Orthotropic</w:t>
      </w:r>
      <w:bookmarkEnd w:id="1733"/>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EE0E16C" w:rsidR="00CA4A7F" w:rsidRDefault="00D77B42" w:rsidP="00D77B42">
      <w:pPr>
        <w:pStyle w:val="MTDisplayEquation"/>
      </w:pPr>
      <w:r>
        <w:tab/>
      </w:r>
      <w:r w:rsidR="00905817" w:rsidRPr="00905817">
        <w:rPr>
          <w:position w:val="-24"/>
        </w:rPr>
        <w:object w:dxaOrig="2299" w:dyaOrig="620" w14:anchorId="2544A31E">
          <v:shape id="_x0000_i2338" type="#_x0000_t75" style="width:114.8pt;height:30.55pt" o:ole="">
            <v:imagedata r:id="rId2646" o:title=""/>
          </v:shape>
          <o:OLEObject Type="Embed" ProgID="Equation.DSMT4" ShapeID="_x0000_i2338" DrawAspect="Content" ObjectID="_1494318430" r:id="rId264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34" w:author="rawlins" w:date="2015-05-19T17:23:00Z">
        <w:r w:rsidR="00D3178E">
          <w:rPr>
            <w:noProof/>
          </w:rPr>
          <w:instrText>76</w:instrText>
        </w:r>
      </w:ins>
      <w:ins w:id="1735" w:author="Gerard" w:date="2015-05-06T12:49:00Z">
        <w:del w:id="1736" w:author="rawlins" w:date="2015-05-19T16:10:00Z">
          <w:r w:rsidR="00E3755C" w:rsidDel="00752FD5">
            <w:rPr>
              <w:noProof/>
            </w:rPr>
            <w:delInstrText>71</w:delInstrText>
          </w:r>
        </w:del>
      </w:ins>
      <w:del w:id="1737" w:author="rawlins" w:date="2015-05-19T16:10:00Z">
        <w:r w:rsidR="00567B45" w:rsidDel="00752FD5">
          <w:rPr>
            <w:noProof/>
          </w:rPr>
          <w:delInstrText>65</w:delInstrText>
        </w:r>
      </w:del>
      <w:r w:rsidR="00511485">
        <w:rPr>
          <w:noProof/>
        </w:rPr>
        <w:fldChar w:fldCharType="end"/>
      </w:r>
      <w:r>
        <w:instrText>)</w:instrText>
      </w:r>
      <w:r>
        <w:fldChar w:fldCharType="end"/>
      </w:r>
    </w:p>
    <w:p w14:paraId="6404D6BF" w14:textId="77777777" w:rsidR="00CA4A7F" w:rsidRDefault="00CA4A7F" w:rsidP="00CA4A7F">
      <w:r>
        <w:t>where</w:t>
      </w:r>
    </w:p>
    <w:p w14:paraId="28AF465D" w14:textId="01CD1104" w:rsidR="00D77B42" w:rsidRDefault="00D77B42" w:rsidP="00D77B42">
      <w:pPr>
        <w:pStyle w:val="MTDisplayEquation"/>
      </w:pPr>
      <w:r>
        <w:tab/>
      </w:r>
      <w:r w:rsidR="00905817" w:rsidRPr="00905817">
        <w:rPr>
          <w:position w:val="-30"/>
        </w:rPr>
        <w:object w:dxaOrig="4840" w:dyaOrig="720" w14:anchorId="21C652CB">
          <v:shape id="_x0000_i2339" type="#_x0000_t75" style="width:241.8pt;height:36.7pt" o:ole="">
            <v:imagedata r:id="rId2648" o:title=""/>
          </v:shape>
          <o:OLEObject Type="Embed" ProgID="Equation.DSMT4" ShapeID="_x0000_i2339" DrawAspect="Content" ObjectID="_1494318431" r:id="rId264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w:instrText>
      </w:r>
      <w:r w:rsidR="00511485">
        <w:instrText xml:space="preserve">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38" w:author="rawlins" w:date="2015-05-19T17:23:00Z">
        <w:r w:rsidR="00D3178E">
          <w:rPr>
            <w:noProof/>
          </w:rPr>
          <w:instrText>77</w:instrText>
        </w:r>
      </w:ins>
      <w:ins w:id="1739" w:author="Gerard" w:date="2015-05-06T12:49:00Z">
        <w:del w:id="1740" w:author="rawlins" w:date="2015-05-19T16:10:00Z">
          <w:r w:rsidR="00E3755C" w:rsidDel="00752FD5">
            <w:rPr>
              <w:noProof/>
            </w:rPr>
            <w:delInstrText>72</w:delInstrText>
          </w:r>
        </w:del>
      </w:ins>
      <w:del w:id="1741" w:author="rawlins" w:date="2015-05-19T16:10:00Z">
        <w:r w:rsidR="00567B45" w:rsidDel="00752FD5">
          <w:rPr>
            <w:noProof/>
          </w:rPr>
          <w:delInstrText>66</w:delInstrText>
        </w:r>
      </w:del>
      <w:r w:rsidR="00511485">
        <w:rPr>
          <w:noProof/>
        </w:rPr>
        <w:fldChar w:fldCharType="end"/>
      </w:r>
      <w:r>
        <w:instrText>)</w:instrText>
      </w:r>
      <w:r>
        <w:fldChar w:fldCharType="end"/>
      </w:r>
    </w:p>
    <w:p w14:paraId="672B239E" w14:textId="167CFC4D" w:rsidR="00C34A71" w:rsidRDefault="00CA4A7F" w:rsidP="00CA4A7F">
      <w:r>
        <w:t xml:space="preserve">Here, </w:t>
      </w:r>
      <w:r w:rsidR="00905817" w:rsidRPr="00905817">
        <w:rPr>
          <w:position w:val="-18"/>
        </w:rPr>
        <w:object w:dxaOrig="1340" w:dyaOrig="480" w14:anchorId="0BB10D85">
          <v:shape id="_x0000_i2340" type="#_x0000_t75" style="width:67.25pt;height:24.45pt" o:ole="">
            <v:imagedata r:id="rId2650" o:title=""/>
          </v:shape>
          <o:OLEObject Type="Embed" ProgID="Equation.DSMT4" ShapeID="_x0000_i2340" DrawAspect="Content" ObjectID="_1494318432" r:id="rId2651"/>
        </w:object>
      </w:r>
      <w:r>
        <w:t xml:space="preserve"> and </w:t>
      </w:r>
      <w:r w:rsidR="00905817" w:rsidRPr="00905817">
        <w:rPr>
          <w:position w:val="-12"/>
        </w:rPr>
        <w:object w:dxaOrig="1460" w:dyaOrig="360" w14:anchorId="5650ED75">
          <v:shape id="_x0000_i2341" type="#_x0000_t75" style="width:72.7pt;height:19pt" o:ole="">
            <v:imagedata r:id="rId2652" o:title=""/>
          </v:shape>
          <o:OLEObject Type="Embed" ProgID="Equation.DSMT4" ShapeID="_x0000_i2341" DrawAspect="Content" ObjectID="_1494318433" r:id="rId2653"/>
        </w:object>
      </w:r>
      <w:r w:rsidR="00E22F0B">
        <w:t xml:space="preserve">, </w:t>
      </w:r>
      <w:r>
        <w:t xml:space="preserve">where </w:t>
      </w:r>
      <w:r w:rsidR="00905817" w:rsidRPr="00905817">
        <w:rPr>
          <w:position w:val="-12"/>
        </w:rPr>
        <w:object w:dxaOrig="340" w:dyaOrig="360" w14:anchorId="1911E370">
          <v:shape id="_x0000_i2342" type="#_x0000_t75" style="width:17pt;height:19pt" o:ole="">
            <v:imagedata r:id="rId2654" o:title=""/>
          </v:shape>
          <o:OLEObject Type="Embed" ProgID="Equation.DSMT4" ShapeID="_x0000_i2342" DrawAspect="Content" ObjectID="_1494318434" r:id="rId2655"/>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08D417F5" w:rsidR="00C34A71" w:rsidRDefault="00C34A71" w:rsidP="00CB13D9">
      <w:pPr>
        <w:pStyle w:val="MTDisplayEquation"/>
      </w:pPr>
      <w:r>
        <w:tab/>
      </w:r>
      <w:r w:rsidR="00905817" w:rsidRPr="00905817">
        <w:rPr>
          <w:position w:val="-40"/>
        </w:rPr>
        <w:object w:dxaOrig="7119" w:dyaOrig="3220" w14:anchorId="3C6AC79A">
          <v:shape id="_x0000_i2343" type="#_x0000_t75" style="width:355.9pt;height:161pt" o:ole="">
            <v:imagedata r:id="rId2656" o:title=""/>
          </v:shape>
          <o:OLEObject Type="Embed" ProgID="Equation.DSMT4" ShapeID="_x0000_i2343" DrawAspect="Content" ObjectID="_1494318435" r:id="rId265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w:instrText>
      </w:r>
      <w:r w:rsidR="00511485">
        <w:instrText xml:space="preserve"> MERGEFORMAT </w:instrText>
      </w:r>
      <w:r w:rsidR="00511485">
        <w:fldChar w:fldCharType="separate"/>
      </w:r>
      <w:ins w:id="1742" w:author="rawlins" w:date="2015-05-19T17:23:00Z">
        <w:r w:rsidR="00D3178E">
          <w:rPr>
            <w:noProof/>
          </w:rPr>
          <w:instrText>78</w:instrText>
        </w:r>
      </w:ins>
      <w:ins w:id="1743" w:author="Gerard" w:date="2015-05-06T12:49:00Z">
        <w:del w:id="1744" w:author="rawlins" w:date="2015-05-19T16:10:00Z">
          <w:r w:rsidR="00E3755C" w:rsidDel="00752FD5">
            <w:rPr>
              <w:noProof/>
            </w:rPr>
            <w:delInstrText>73</w:delInstrText>
          </w:r>
        </w:del>
      </w:ins>
      <w:del w:id="1745" w:author="rawlins" w:date="2015-05-19T16:10:00Z">
        <w:r w:rsidR="00567B45" w:rsidDel="00752FD5">
          <w:rPr>
            <w:noProof/>
          </w:rPr>
          <w:delInstrText>67</w:delInstrText>
        </w:r>
      </w:del>
      <w:r w:rsidR="00511485">
        <w:rPr>
          <w:noProof/>
        </w:rPr>
        <w:fldChar w:fldCharType="end"/>
      </w:r>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746" w:name="_Toc289032591"/>
      <w:r>
        <w:lastRenderedPageBreak/>
        <w:t>Tension-Compression Nonlinear Orth</w:t>
      </w:r>
      <w:r w:rsidR="00E22F0B">
        <w:t>o</w:t>
      </w:r>
      <w:r>
        <w:t>tropic</w:t>
      </w:r>
      <w:bookmarkEnd w:id="1746"/>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7045E02B" w:rsidR="00813691" w:rsidRDefault="00D77B42" w:rsidP="00D77B42">
      <w:pPr>
        <w:pStyle w:val="MTDisplayEquation"/>
      </w:pPr>
      <w:r>
        <w:tab/>
      </w:r>
      <w:r w:rsidR="00905817" w:rsidRPr="00905817">
        <w:rPr>
          <w:position w:val="-28"/>
        </w:rPr>
        <w:object w:dxaOrig="4620" w:dyaOrig="680" w14:anchorId="52CAC44A">
          <v:shape id="_x0000_i2344" type="#_x0000_t75" style="width:230.25pt;height:36pt" o:ole="">
            <v:imagedata r:id="rId2658" o:title=""/>
          </v:shape>
          <o:OLEObject Type="Embed" ProgID="Equation.DSMT4" ShapeID="_x0000_i2344" DrawAspect="Content" ObjectID="_1494318436" r:id="rId2659"/>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47" w:author="rawlins" w:date="2015-05-19T17:23:00Z">
        <w:r w:rsidR="00D3178E">
          <w:rPr>
            <w:noProof/>
          </w:rPr>
          <w:instrText>79</w:instrText>
        </w:r>
      </w:ins>
      <w:ins w:id="1748" w:author="Gerard" w:date="2015-05-06T12:49:00Z">
        <w:del w:id="1749" w:author="rawlins" w:date="2015-05-19T16:10:00Z">
          <w:r w:rsidR="00E3755C" w:rsidDel="00752FD5">
            <w:rPr>
              <w:noProof/>
            </w:rPr>
            <w:delInstrText>74</w:delInstrText>
          </w:r>
        </w:del>
      </w:ins>
      <w:del w:id="1750" w:author="rawlins" w:date="2015-05-19T16:10:00Z">
        <w:r w:rsidR="00567B45" w:rsidDel="00752FD5">
          <w:rPr>
            <w:noProof/>
          </w:rPr>
          <w:delInstrText>68</w:delInstrText>
        </w:r>
      </w:del>
      <w:r w:rsidR="00511485">
        <w:rPr>
          <w:noProof/>
        </w:rPr>
        <w:fldChar w:fldCharType="end"/>
      </w:r>
      <w:r>
        <w:instrText>)</w:instrText>
      </w:r>
      <w:r>
        <w:fldChar w:fldCharType="end"/>
      </w:r>
    </w:p>
    <w:p w14:paraId="5A8E71CD" w14:textId="4B4AEA08" w:rsidR="00813691" w:rsidRDefault="00813691" w:rsidP="00813691">
      <w:r>
        <w:t xml:space="preserve">The isotropic strain energy </w:t>
      </w:r>
      <w:r w:rsidR="00905817" w:rsidRPr="00905817">
        <w:rPr>
          <w:position w:val="-12"/>
        </w:rPr>
        <w:object w:dxaOrig="440" w:dyaOrig="380" w14:anchorId="5DF03BED">
          <v:shape id="_x0000_i2345" type="#_x0000_t75" style="width:21.75pt;height:21.75pt" o:ole="">
            <v:imagedata r:id="rId2660" o:title=""/>
          </v:shape>
          <o:OLEObject Type="Embed" ProgID="Equation.DSMT4" ShapeID="_x0000_i2345" DrawAspect="Content" ObjectID="_1494318437" r:id="rId2661"/>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4B5D5B1" w:rsidR="00813691" w:rsidRDefault="00D77B42" w:rsidP="00D77B42">
      <w:pPr>
        <w:pStyle w:val="MTDisplayEquation"/>
      </w:pPr>
      <w:r>
        <w:tab/>
      </w:r>
      <w:r w:rsidR="00905817" w:rsidRPr="00905817">
        <w:rPr>
          <w:position w:val="-84"/>
        </w:rPr>
        <w:object w:dxaOrig="6140" w:dyaOrig="1140" w14:anchorId="4B54FE36">
          <v:shape id="_x0000_i2346" type="#_x0000_t75" style="width:309.75pt;height:57.75pt" o:ole="">
            <v:imagedata r:id="rId2662" o:title=""/>
          </v:shape>
          <o:OLEObject Type="Embed" ProgID="Equation.DSMT4" ShapeID="_x0000_i2346" DrawAspect="Content" ObjectID="_1494318438" r:id="rId26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w:instrText>
      </w:r>
      <w:r w:rsidR="00511485">
        <w:instrText xml:space="preserve">n \c \* Arabic \* MERGEFORMAT </w:instrText>
      </w:r>
      <w:r w:rsidR="00511485">
        <w:fldChar w:fldCharType="separate"/>
      </w:r>
      <w:ins w:id="1751" w:author="rawlins" w:date="2015-05-19T17:23:00Z">
        <w:r w:rsidR="00D3178E">
          <w:rPr>
            <w:noProof/>
          </w:rPr>
          <w:instrText>80</w:instrText>
        </w:r>
      </w:ins>
      <w:ins w:id="1752" w:author="Gerard" w:date="2015-05-06T12:49:00Z">
        <w:del w:id="1753" w:author="rawlins" w:date="2015-05-19T16:10:00Z">
          <w:r w:rsidR="00E3755C" w:rsidDel="00752FD5">
            <w:rPr>
              <w:noProof/>
            </w:rPr>
            <w:delInstrText>75</w:delInstrText>
          </w:r>
        </w:del>
      </w:ins>
      <w:del w:id="1754" w:author="rawlins" w:date="2015-05-19T16:10:00Z">
        <w:r w:rsidR="00567B45" w:rsidDel="00752FD5">
          <w:rPr>
            <w:noProof/>
          </w:rPr>
          <w:delInstrText>69</w:delInstrText>
        </w:r>
      </w:del>
      <w:r w:rsidR="00511485">
        <w:rPr>
          <w:noProof/>
        </w:rPr>
        <w:fldChar w:fldCharType="end"/>
      </w:r>
      <w:r>
        <w:instrText>)</w:instrText>
      </w:r>
      <w:r>
        <w:fldChar w:fldCharType="end"/>
      </w:r>
    </w:p>
    <w:p w14:paraId="4DBB80AB" w14:textId="5326434E" w:rsidR="00813691" w:rsidRDefault="00813691" w:rsidP="00813691">
      <w:r>
        <w:t xml:space="preserve">The </w:t>
      </w:r>
      <w:r w:rsidR="00905817" w:rsidRPr="00905817">
        <w:rPr>
          <w:position w:val="-12"/>
        </w:rPr>
        <w:object w:dxaOrig="240" w:dyaOrig="400" w14:anchorId="4530F084">
          <v:shape id="_x0000_i2347" type="#_x0000_t75" style="width:14.25pt;height:21.75pt" o:ole="">
            <v:imagedata r:id="rId2664" o:title=""/>
          </v:shape>
          <o:OLEObject Type="Embed" ProgID="Equation.DSMT4" ShapeID="_x0000_i2347" DrawAspect="Content" ObjectID="_1494318439" r:id="rId2665"/>
        </w:object>
      </w:r>
      <w:r w:rsidR="001723A9">
        <w:t xml:space="preserve"> </w:t>
      </w:r>
      <w:r>
        <w:t>parameters are the deviatoric fiber stretches of the local material fibers,</w:t>
      </w:r>
    </w:p>
    <w:p w14:paraId="2D43F95D" w14:textId="40979FFD" w:rsidR="00D77B42" w:rsidRDefault="00D77B42" w:rsidP="00D77B42">
      <w:pPr>
        <w:pStyle w:val="MTDisplayEquation"/>
      </w:pPr>
      <w:r>
        <w:tab/>
      </w:r>
      <w:r w:rsidR="00905817" w:rsidRPr="00905817">
        <w:rPr>
          <w:position w:val="-18"/>
        </w:rPr>
        <w:object w:dxaOrig="1780" w:dyaOrig="520" w14:anchorId="6760C9C0">
          <v:shape id="_x0000_i2348" type="#_x0000_t75" style="width:86.25pt;height:28.55pt" o:ole="">
            <v:imagedata r:id="rId2666" o:title=""/>
          </v:shape>
          <o:OLEObject Type="Embed" ProgID="Equation.DSMT4" ShapeID="_x0000_i2348" DrawAspect="Content" ObjectID="_1494318440" r:id="rId266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55" w:author="rawlins" w:date="2015-05-19T17:23:00Z">
        <w:r w:rsidR="00D3178E">
          <w:rPr>
            <w:noProof/>
          </w:rPr>
          <w:instrText>81</w:instrText>
        </w:r>
      </w:ins>
      <w:ins w:id="1756" w:author="Gerard" w:date="2015-05-06T12:49:00Z">
        <w:del w:id="1757" w:author="rawlins" w:date="2015-05-19T16:10:00Z">
          <w:r w:rsidR="00E3755C" w:rsidDel="00752FD5">
            <w:rPr>
              <w:noProof/>
            </w:rPr>
            <w:delInstrText>76</w:delInstrText>
          </w:r>
        </w:del>
      </w:ins>
      <w:del w:id="1758" w:author="rawlins" w:date="2015-05-19T16:10:00Z">
        <w:r w:rsidR="00567B45" w:rsidDel="00752FD5">
          <w:rPr>
            <w:noProof/>
          </w:rPr>
          <w:delInstrText>70</w:delInstrText>
        </w:r>
      </w:del>
      <w:r w:rsidR="00511485">
        <w:rPr>
          <w:noProof/>
        </w:rPr>
        <w:fldChar w:fldCharType="end"/>
      </w:r>
      <w:r>
        <w:instrText>)</w:instrText>
      </w:r>
      <w:r>
        <w:fldChar w:fldCharType="end"/>
      </w:r>
    </w:p>
    <w:p w14:paraId="23C23C14" w14:textId="042BDE63" w:rsidR="00813691" w:rsidRDefault="00813691" w:rsidP="00813691">
      <w:r>
        <w:t xml:space="preserve">The local material fibers are defined (in the reference frame) as an orthonormal set of vectors </w:t>
      </w:r>
      <w:r w:rsidR="00905817" w:rsidRPr="00905817">
        <w:rPr>
          <w:position w:val="-12"/>
        </w:rPr>
        <w:object w:dxaOrig="300" w:dyaOrig="360" w14:anchorId="28F2D847">
          <v:shape id="_x0000_i2349" type="#_x0000_t75" style="width:14.25pt;height:21.75pt" o:ole="">
            <v:imagedata r:id="rId2668" o:title=""/>
          </v:shape>
          <o:OLEObject Type="Embed" ProgID="Equation.DSMT4" ShapeID="_x0000_i2349" DrawAspect="Content" ObjectID="_1494318441" r:id="rId2669"/>
        </w:object>
      </w:r>
      <w:r>
        <w:t>.</w:t>
      </w:r>
      <w:r w:rsidR="001723A9">
        <w:t xml:space="preserve">  The corresponding deviatoric part of the Cauchy stress is</w:t>
      </w:r>
    </w:p>
    <w:p w14:paraId="6D879631" w14:textId="36628317" w:rsidR="00441669" w:rsidRDefault="00441669" w:rsidP="009312C5">
      <w:pPr>
        <w:pStyle w:val="MTDisplayEquation"/>
      </w:pPr>
      <w:r>
        <w:tab/>
      </w:r>
      <w:r w:rsidR="00905817" w:rsidRPr="00905817">
        <w:rPr>
          <w:position w:val="-30"/>
        </w:rPr>
        <w:object w:dxaOrig="2340" w:dyaOrig="720" w14:anchorId="577F34DD">
          <v:shape id="_x0000_i2350" type="#_x0000_t75" style="width:115.45pt;height:36pt" o:ole="">
            <v:imagedata r:id="rId2670" o:title=""/>
          </v:shape>
          <o:OLEObject Type="Embed" ProgID="Equation.DSMT4" ShapeID="_x0000_i2350" DrawAspect="Content" ObjectID="_1494318442" r:id="rId2671"/>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59" w:author="rawlins" w:date="2015-05-19T17:23:00Z">
        <w:r w:rsidR="00D3178E">
          <w:rPr>
            <w:noProof/>
          </w:rPr>
          <w:instrText>82</w:instrText>
        </w:r>
      </w:ins>
      <w:ins w:id="1760" w:author="Gerard" w:date="2015-05-06T12:49:00Z">
        <w:del w:id="1761" w:author="rawlins" w:date="2015-05-19T16:10:00Z">
          <w:r w:rsidR="00E3755C" w:rsidDel="00752FD5">
            <w:rPr>
              <w:noProof/>
            </w:rPr>
            <w:delInstrText>77</w:delInstrText>
          </w:r>
        </w:del>
      </w:ins>
      <w:del w:id="1762" w:author="rawlins" w:date="2015-05-19T16:10:00Z">
        <w:r w:rsidR="00567B45" w:rsidDel="00752FD5">
          <w:rPr>
            <w:noProof/>
          </w:rPr>
          <w:delInstrText>71</w:delInstrText>
        </w:r>
      </w:del>
      <w:r w:rsidR="00511485">
        <w:rPr>
          <w:noProof/>
        </w:rPr>
        <w:fldChar w:fldCharType="end"/>
      </w:r>
      <w:r>
        <w:instrText>)</w:instrText>
      </w:r>
      <w:r>
        <w:fldChar w:fldCharType="end"/>
      </w:r>
    </w:p>
    <w:p w14:paraId="0599C838" w14:textId="77777777" w:rsidR="00441669" w:rsidRDefault="00441669" w:rsidP="00441669">
      <w:r>
        <w:t>and the spatial elasticity tensor is</w:t>
      </w:r>
    </w:p>
    <w:p w14:paraId="77A2CDE7" w14:textId="01735CD3" w:rsidR="00441669" w:rsidRDefault="00441669" w:rsidP="009312C5">
      <w:pPr>
        <w:pStyle w:val="MTDisplayEquation"/>
      </w:pPr>
      <w:r>
        <w:tab/>
      </w:r>
      <w:r w:rsidR="00905817" w:rsidRPr="00905817">
        <w:rPr>
          <w:position w:val="-32"/>
        </w:rPr>
        <w:object w:dxaOrig="4060" w:dyaOrig="760" w14:anchorId="2F57A5D1">
          <v:shape id="_x0000_i2351" type="#_x0000_t75" style="width:201.75pt;height:36pt" o:ole="">
            <v:imagedata r:id="rId2672" o:title=""/>
          </v:shape>
          <o:OLEObject Type="Embed" ProgID="Equation.DSMT4" ShapeID="_x0000_i2351" DrawAspect="Content" ObjectID="_1494318443" r:id="rId267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63" w:author="rawlins" w:date="2015-05-19T17:23:00Z">
        <w:r w:rsidR="00D3178E">
          <w:rPr>
            <w:noProof/>
          </w:rPr>
          <w:instrText>83</w:instrText>
        </w:r>
      </w:ins>
      <w:ins w:id="1764" w:author="Gerard" w:date="2015-05-06T12:49:00Z">
        <w:del w:id="1765" w:author="rawlins" w:date="2015-05-19T16:10:00Z">
          <w:r w:rsidR="00E3755C" w:rsidDel="00752FD5">
            <w:rPr>
              <w:noProof/>
            </w:rPr>
            <w:delInstrText>78</w:delInstrText>
          </w:r>
        </w:del>
      </w:ins>
      <w:del w:id="1766" w:author="rawlins" w:date="2015-05-19T16:10:00Z">
        <w:r w:rsidR="00567B45" w:rsidDel="00752FD5">
          <w:rPr>
            <w:noProof/>
          </w:rPr>
          <w:delInstrText>72</w:delInstrText>
        </w:r>
      </w:del>
      <w:r w:rsidR="00511485">
        <w:rPr>
          <w:noProof/>
        </w:rPr>
        <w:fldChar w:fldCharType="end"/>
      </w:r>
      <w:r>
        <w:instrText>)</w:instrText>
      </w:r>
      <w:r>
        <w:fldChar w:fldCharType="end"/>
      </w:r>
    </w:p>
    <w:p w14:paraId="3BC214A6" w14:textId="6CA6590E" w:rsidR="00441669" w:rsidRPr="00441669" w:rsidRDefault="00441669" w:rsidP="00441669">
      <w:r>
        <w:t xml:space="preserve">where </w:t>
      </w:r>
      <w:r w:rsidR="00905817" w:rsidRPr="00905817">
        <w:rPr>
          <w:position w:val="-12"/>
        </w:rPr>
        <w:object w:dxaOrig="999" w:dyaOrig="380" w14:anchorId="1B007243">
          <v:shape id="_x0000_i2352" type="#_x0000_t75" style="width:50.25pt;height:21.75pt" o:ole="">
            <v:imagedata r:id="rId2674" o:title=""/>
          </v:shape>
          <o:OLEObject Type="Embed" ProgID="Equation.DSMT4" ShapeID="_x0000_i2352" DrawAspect="Content" ObjectID="_1494318444" r:id="rId2675"/>
        </w:object>
      </w:r>
      <w:r w:rsidR="006E3FDF">
        <w:t>.</w:t>
      </w:r>
    </w:p>
    <w:p w14:paraId="1F9EF65A" w14:textId="77777777" w:rsidR="002F3DF9" w:rsidRDefault="002F3DF9" w:rsidP="00813691"/>
    <w:p w14:paraId="305DB090" w14:textId="77777777" w:rsidR="002F3DF9" w:rsidRDefault="002F3DF9" w:rsidP="008F4203">
      <w:pPr>
        <w:pStyle w:val="Heading2"/>
      </w:pPr>
      <w:bookmarkStart w:id="1767" w:name="_Toc289032592"/>
      <w:commentRangeStart w:id="1768"/>
      <w:r>
        <w:t>Viscoelasticity</w:t>
      </w:r>
      <w:commentRangeEnd w:id="1768"/>
      <w:r w:rsidR="001E1949">
        <w:rPr>
          <w:rStyle w:val="CommentReference"/>
          <w:rFonts w:cs="Times New Roman"/>
          <w:b w:val="0"/>
          <w:bCs w:val="0"/>
          <w:iCs w:val="0"/>
        </w:rPr>
        <w:commentReference w:id="1768"/>
      </w:r>
      <w:bookmarkEnd w:id="1767"/>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33D0638B" w:rsidR="002F3DF9" w:rsidRDefault="002F3DF9" w:rsidP="002F3DF9">
      <w:pPr>
        <w:pStyle w:val="MTDisplayEquation"/>
      </w:pPr>
      <w:r>
        <w:tab/>
      </w:r>
      <w:r w:rsidR="00905817" w:rsidRPr="00905817">
        <w:rPr>
          <w:position w:val="-30"/>
        </w:rPr>
        <w:object w:dxaOrig="2400" w:dyaOrig="720" w14:anchorId="3E4BFF73">
          <v:shape id="_x0000_i2353" type="#_x0000_t75" style="width:122.25pt;height:36pt" o:ole="">
            <v:imagedata r:id="rId2676" o:title=""/>
          </v:shape>
          <o:OLEObject Type="Embed" ProgID="Equation.DSMT4" ShapeID="_x0000_i2353" DrawAspect="Content" ObjectID="_1494318445" r:id="rId267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69" w:author="rawlins" w:date="2015-05-19T17:23:00Z">
        <w:r w:rsidR="00D3178E">
          <w:rPr>
            <w:noProof/>
          </w:rPr>
          <w:instrText>84</w:instrText>
        </w:r>
      </w:ins>
      <w:ins w:id="1770" w:author="Gerard" w:date="2015-05-06T12:49:00Z">
        <w:del w:id="1771" w:author="rawlins" w:date="2015-05-19T16:10:00Z">
          <w:r w:rsidR="00E3755C" w:rsidDel="00752FD5">
            <w:rPr>
              <w:noProof/>
            </w:rPr>
            <w:delInstrText>79</w:delInstrText>
          </w:r>
        </w:del>
      </w:ins>
      <w:del w:id="1772" w:author="rawlins" w:date="2015-05-19T16:10:00Z">
        <w:r w:rsidR="00567B45" w:rsidDel="00752FD5">
          <w:rPr>
            <w:noProof/>
          </w:rPr>
          <w:delInstrText>73</w:delInstrText>
        </w:r>
      </w:del>
      <w:r w:rsidR="00511485">
        <w:rPr>
          <w:noProof/>
        </w:rPr>
        <w:fldChar w:fldCharType="end"/>
      </w:r>
      <w:r>
        <w:instrText>)</w:instrText>
      </w:r>
      <w:r>
        <w:fldChar w:fldCharType="end"/>
      </w:r>
    </w:p>
    <w:p w14:paraId="072B2F88" w14:textId="53D621FF" w:rsidR="002F3DF9" w:rsidRDefault="002F3DF9" w:rsidP="002F3DF9">
      <w:r>
        <w:t xml:space="preserve">where </w:t>
      </w:r>
      <w:r w:rsidR="00905817" w:rsidRPr="00905817">
        <w:rPr>
          <w:position w:val="-6"/>
        </w:rPr>
        <w:object w:dxaOrig="279" w:dyaOrig="320" w14:anchorId="713F4727">
          <v:shape id="_x0000_i2354" type="#_x0000_t75" style="width:14.25pt;height:14.25pt" o:ole="">
            <v:imagedata r:id="rId2678" o:title=""/>
          </v:shape>
          <o:OLEObject Type="Embed" ProgID="Equation.DSMT4" ShapeID="_x0000_i2354" DrawAspect="Content" ObjectID="_1494318446" r:id="rId2679"/>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27ADFFB2" w:rsidR="002F3DF9" w:rsidRDefault="002F3DF9" w:rsidP="002F3DF9">
      <w:pPr>
        <w:pStyle w:val="MTDisplayEquation"/>
      </w:pPr>
      <w:r>
        <w:tab/>
      </w:r>
      <w:r w:rsidR="00905817" w:rsidRPr="00905817">
        <w:rPr>
          <w:position w:val="-28"/>
        </w:rPr>
        <w:object w:dxaOrig="2799" w:dyaOrig="680" w14:anchorId="59841726">
          <v:shape id="_x0000_i2355" type="#_x0000_t75" style="width:136.55pt;height:36pt" o:ole="">
            <v:imagedata r:id="rId2680" o:title=""/>
          </v:shape>
          <o:OLEObject Type="Embed" ProgID="Equation.DSMT4" ShapeID="_x0000_i2355" DrawAspect="Content" ObjectID="_1494318447" r:id="rId2681"/>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73" w:author="rawlins" w:date="2015-05-19T17:23:00Z">
        <w:r w:rsidR="00D3178E">
          <w:rPr>
            <w:noProof/>
          </w:rPr>
          <w:instrText>85</w:instrText>
        </w:r>
      </w:ins>
      <w:ins w:id="1774" w:author="Gerard" w:date="2015-05-06T12:49:00Z">
        <w:del w:id="1775" w:author="rawlins" w:date="2015-05-19T16:10:00Z">
          <w:r w:rsidR="00E3755C" w:rsidDel="00752FD5">
            <w:rPr>
              <w:noProof/>
            </w:rPr>
            <w:delInstrText>80</w:delInstrText>
          </w:r>
        </w:del>
      </w:ins>
      <w:del w:id="1776" w:author="rawlins" w:date="2015-05-19T16:10:00Z">
        <w:r w:rsidR="00567B45" w:rsidDel="00752FD5">
          <w:rPr>
            <w:noProof/>
          </w:rPr>
          <w:delInstrText>74</w:delInstrText>
        </w:r>
      </w:del>
      <w:r w:rsidR="00511485">
        <w:rPr>
          <w:noProof/>
        </w:rPr>
        <w:fldChar w:fldCharType="end"/>
      </w:r>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260112C2" w:rsidR="002F3DF9" w:rsidRDefault="002F3DF9" w:rsidP="002F3DF9">
      <w:pPr>
        <w:pStyle w:val="MTDisplayEquation"/>
      </w:pPr>
      <w:r>
        <w:tab/>
      </w:r>
      <w:r w:rsidR="00905817" w:rsidRPr="00905817">
        <w:rPr>
          <w:position w:val="-32"/>
        </w:rPr>
        <w:object w:dxaOrig="4380" w:dyaOrig="760" w14:anchorId="30CA52C7">
          <v:shape id="_x0000_i2356" type="#_x0000_t75" style="width:223.45pt;height:36pt" o:ole="">
            <v:imagedata r:id="rId2682" o:title=""/>
          </v:shape>
          <o:OLEObject Type="Embed" ProgID="Equation.DSMT4" ShapeID="_x0000_i2356" DrawAspect="Content" ObjectID="_1494318448" r:id="rId2683"/>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77" w:name="ZEqnNum344442"/>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78" w:author="rawlins" w:date="2015-05-19T17:23:00Z">
        <w:r w:rsidR="00D3178E">
          <w:rPr>
            <w:noProof/>
          </w:rPr>
          <w:instrText>86</w:instrText>
        </w:r>
      </w:ins>
      <w:ins w:id="1779" w:author="Gerard" w:date="2015-05-06T12:49:00Z">
        <w:del w:id="1780" w:author="rawlins" w:date="2015-05-19T16:10:00Z">
          <w:r w:rsidR="00E3755C" w:rsidDel="00752FD5">
            <w:rPr>
              <w:noProof/>
            </w:rPr>
            <w:delInstrText>81</w:delInstrText>
          </w:r>
        </w:del>
      </w:ins>
      <w:del w:id="1781" w:author="rawlins" w:date="2015-05-19T16:10:00Z">
        <w:r w:rsidR="00567B45" w:rsidDel="00752FD5">
          <w:rPr>
            <w:noProof/>
          </w:rPr>
          <w:delInstrText>75</w:delInstrText>
        </w:r>
      </w:del>
      <w:r w:rsidR="00511485">
        <w:rPr>
          <w:noProof/>
        </w:rPr>
        <w:fldChar w:fldCharType="end"/>
      </w:r>
      <w:r>
        <w:instrText>)</w:instrText>
      </w:r>
      <w:bookmarkEnd w:id="1777"/>
      <w:r>
        <w:fldChar w:fldCharType="end"/>
      </w:r>
    </w:p>
    <w:p w14:paraId="679776B8" w14:textId="77777777" w:rsidR="002F3DF9" w:rsidRDefault="002F3DF9" w:rsidP="002F3DF9">
      <w:r>
        <w:t>Introducing the internal variables,</w:t>
      </w:r>
    </w:p>
    <w:p w14:paraId="38B2534D" w14:textId="42E331DE" w:rsidR="002F3DF9" w:rsidRDefault="002F3DF9" w:rsidP="002F3DF9">
      <w:pPr>
        <w:pStyle w:val="MTDisplayEquation"/>
      </w:pPr>
      <w:r>
        <w:lastRenderedPageBreak/>
        <w:tab/>
      </w:r>
      <w:r w:rsidR="00905817" w:rsidRPr="00905817">
        <w:rPr>
          <w:position w:val="-30"/>
        </w:rPr>
        <w:object w:dxaOrig="3519" w:dyaOrig="720" w14:anchorId="6BA1FCEC">
          <v:shape id="_x0000_i2357" type="#_x0000_t75" style="width:180pt;height:36pt" o:ole="">
            <v:imagedata r:id="rId2684" o:title=""/>
          </v:shape>
          <o:OLEObject Type="Embed" ProgID="Equation.DSMT4" ShapeID="_x0000_i2357" DrawAspect="Content" ObjectID="_1494318449" r:id="rId2685"/>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1782" w:name="ZEqnNum257742"/>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83" w:author="rawlins" w:date="2015-05-19T17:23:00Z">
        <w:r w:rsidR="00D3178E">
          <w:rPr>
            <w:noProof/>
          </w:rPr>
          <w:instrText>87</w:instrText>
        </w:r>
      </w:ins>
      <w:ins w:id="1784" w:author="Gerard" w:date="2015-05-06T12:49:00Z">
        <w:del w:id="1785" w:author="rawlins" w:date="2015-05-19T16:10:00Z">
          <w:r w:rsidR="00E3755C" w:rsidDel="00752FD5">
            <w:rPr>
              <w:noProof/>
            </w:rPr>
            <w:delInstrText>82</w:delInstrText>
          </w:r>
        </w:del>
      </w:ins>
      <w:del w:id="1786" w:author="rawlins" w:date="2015-05-19T16:10:00Z">
        <w:r w:rsidR="00567B45" w:rsidDel="00752FD5">
          <w:rPr>
            <w:noProof/>
          </w:rPr>
          <w:delInstrText>76</w:delInstrText>
        </w:r>
      </w:del>
      <w:r w:rsidR="00511485">
        <w:rPr>
          <w:noProof/>
        </w:rPr>
        <w:fldChar w:fldCharType="end"/>
      </w:r>
      <w:r>
        <w:instrText>)</w:instrText>
      </w:r>
      <w:bookmarkEnd w:id="1782"/>
      <w:r>
        <w:fldChar w:fldCharType="end"/>
      </w:r>
    </w:p>
    <w:p w14:paraId="2C327E60" w14:textId="77777777" w:rsidR="002F3DF9" w:rsidRDefault="002F3DF9" w:rsidP="002F3DF9">
      <w:r>
        <w:t xml:space="preserve">we can rewrite </w:t>
      </w:r>
      <w:r>
        <w:fldChar w:fldCharType="begin"/>
      </w:r>
      <w:r>
        <w:instrText xml:space="preserve"> GOTOBUTTON ZEqnNum344442  \* MERGEFORMAT </w:instrText>
      </w:r>
      <w:r w:rsidR="00511485">
        <w:fldChar w:fldCharType="begin"/>
      </w:r>
      <w:r w:rsidR="00511485">
        <w:instrText xml:space="preserve"> REF ZEqnNum344442 \! \* MERGEFORMAT </w:instrText>
      </w:r>
      <w:r w:rsidR="00511485">
        <w:fldChar w:fldCharType="separate"/>
      </w:r>
      <w:ins w:id="1787" w:author="rawlins" w:date="2015-05-19T17:23:00Z">
        <w:r w:rsidR="00D3178E">
          <w:instrText>(5.86)</w:instrText>
        </w:r>
      </w:ins>
      <w:ins w:id="1788" w:author="Gerard" w:date="2015-05-06T12:49:00Z">
        <w:del w:id="1789" w:author="rawlins" w:date="2015-05-19T16:10:00Z">
          <w:r w:rsidR="00E3755C" w:rsidDel="00752FD5">
            <w:delInstrText>(5.81)</w:delInstrText>
          </w:r>
        </w:del>
      </w:ins>
      <w:del w:id="1790" w:author="rawlins" w:date="2015-05-19T16:10:00Z">
        <w:r w:rsidR="00567B45" w:rsidDel="00752FD5">
          <w:delInstrText>(5.75)</w:delInstrText>
        </w:r>
      </w:del>
      <w:r w:rsidR="00511485">
        <w:fldChar w:fldCharType="end"/>
      </w:r>
      <w:r>
        <w:fldChar w:fldCharType="end"/>
      </w:r>
      <w:r>
        <w:t xml:space="preserve"> as follows,</w:t>
      </w:r>
    </w:p>
    <w:p w14:paraId="2826F4B4" w14:textId="488373F2" w:rsidR="002F3DF9" w:rsidRDefault="002F3DF9" w:rsidP="002F3DF9">
      <w:pPr>
        <w:pStyle w:val="MTDisplayEquation"/>
      </w:pPr>
      <w:r>
        <w:tab/>
      </w:r>
      <w:r w:rsidR="00905817" w:rsidRPr="00905817">
        <w:rPr>
          <w:position w:val="-28"/>
        </w:rPr>
        <w:object w:dxaOrig="2780" w:dyaOrig="680" w14:anchorId="3CCAF146">
          <v:shape id="_x0000_i2358" type="#_x0000_t75" style="width:136.55pt;height:36pt" o:ole="">
            <v:imagedata r:id="rId2686" o:title=""/>
          </v:shape>
          <o:OLEObject Type="Embed" ProgID="Equation.DSMT4" ShapeID="_x0000_i2358" DrawAspect="Content" ObjectID="_1494318450" r:id="rId268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91" w:author="rawlins" w:date="2015-05-19T17:23:00Z">
        <w:r w:rsidR="00D3178E">
          <w:rPr>
            <w:noProof/>
          </w:rPr>
          <w:instrText>88</w:instrText>
        </w:r>
      </w:ins>
      <w:ins w:id="1792" w:author="Gerard" w:date="2015-05-06T12:49:00Z">
        <w:del w:id="1793" w:author="rawlins" w:date="2015-05-19T16:10:00Z">
          <w:r w:rsidR="00E3755C" w:rsidDel="00752FD5">
            <w:rPr>
              <w:noProof/>
            </w:rPr>
            <w:delInstrText>83</w:delInstrText>
          </w:r>
        </w:del>
      </w:ins>
      <w:del w:id="1794" w:author="rawlins" w:date="2015-05-19T16:10:00Z">
        <w:r w:rsidR="00567B45" w:rsidDel="00752FD5">
          <w:rPr>
            <w:noProof/>
          </w:rPr>
          <w:delInstrText>77</w:delInstrText>
        </w:r>
      </w:del>
      <w:r w:rsidR="00511485">
        <w:rPr>
          <w:noProof/>
        </w:rPr>
        <w:fldChar w:fldCharType="end"/>
      </w:r>
      <w:r>
        <w:instrText>)</w:instrText>
      </w:r>
      <w:r>
        <w:fldChar w:fldCharType="end"/>
      </w:r>
    </w:p>
    <w:p w14:paraId="79867055" w14:textId="66B0A7A7" w:rsidR="002F3DF9" w:rsidRDefault="002F3DF9" w:rsidP="002F3DF9">
      <w:r>
        <w:t xml:space="preserve">In FEBio, </w:t>
      </w:r>
      <w:r w:rsidR="00905817" w:rsidRPr="00905817">
        <w:rPr>
          <w:position w:val="-12"/>
        </w:rPr>
        <w:object w:dxaOrig="600" w:dyaOrig="360" w14:anchorId="0676F0D5">
          <v:shape id="_x0000_i2359" type="#_x0000_t75" style="width:28.55pt;height:21.75pt" o:ole="">
            <v:imagedata r:id="rId2688" o:title=""/>
          </v:shape>
          <o:OLEObject Type="Embed" ProgID="Equation.DSMT4" ShapeID="_x0000_i2359" DrawAspect="Content" ObjectID="_1494318451" r:id="rId2689"/>
        </w:object>
      </w:r>
      <w:r w:rsidR="00E22F0B">
        <w:t>, so</w:t>
      </w:r>
      <w:r>
        <w:t xml:space="preserve"> </w:t>
      </w:r>
      <w:r w:rsidR="00905817" w:rsidRPr="00905817">
        <w:rPr>
          <w:position w:val="-6"/>
        </w:rPr>
        <w:object w:dxaOrig="279" w:dyaOrig="320" w14:anchorId="0342842A">
          <v:shape id="_x0000_i2360" type="#_x0000_t75" style="width:14.25pt;height:14.25pt" o:ole="">
            <v:imagedata r:id="rId2690" o:title=""/>
          </v:shape>
          <o:OLEObject Type="Embed" ProgID="Equation.DSMT4" ShapeID="_x0000_i2360" DrawAspect="Content" ObjectID="_1494318452" r:id="rId2691"/>
        </w:object>
      </w:r>
      <w:r w:rsidR="00BA1866">
        <w:t xml:space="preserve"> </w:t>
      </w:r>
      <w:r>
        <w:t xml:space="preserve">is the long-term elastic response of the material. </w:t>
      </w:r>
    </w:p>
    <w:p w14:paraId="35907001" w14:textId="77777777" w:rsidR="002F3DF9" w:rsidRDefault="002F3DF9" w:rsidP="002F3DF9"/>
    <w:p w14:paraId="0125AB69" w14:textId="6B8433F7" w:rsidR="002F3DF9" w:rsidRDefault="002F3DF9" w:rsidP="002F3DF9">
      <w:r>
        <w:t xml:space="preserve">The question now remains how to evaluate the internal variables. From equation </w:t>
      </w:r>
      <w:r>
        <w:fldChar w:fldCharType="begin"/>
      </w:r>
      <w:r>
        <w:instrText xml:space="preserve"> GOTOBUTTON ZEqnNum257742  \* MERGEFORMAT </w:instrText>
      </w:r>
      <w:r w:rsidR="00511485">
        <w:fldChar w:fldCharType="begin"/>
      </w:r>
      <w:r w:rsidR="00511485">
        <w:instrText xml:space="preserve"> REF ZEqnNum257742 \! \* MERGEFORMAT </w:instrText>
      </w:r>
      <w:r w:rsidR="00511485">
        <w:fldChar w:fldCharType="separate"/>
      </w:r>
      <w:ins w:id="1795" w:author="rawlins" w:date="2015-05-19T17:23:00Z">
        <w:r w:rsidR="00D3178E">
          <w:instrText>(5.87)</w:instrText>
        </w:r>
      </w:ins>
      <w:ins w:id="1796" w:author="Gerard" w:date="2015-05-06T12:49:00Z">
        <w:del w:id="1797" w:author="rawlins" w:date="2015-05-19T16:10:00Z">
          <w:r w:rsidR="00E3755C" w:rsidDel="00752FD5">
            <w:delInstrText>(5.82)</w:delInstrText>
          </w:r>
        </w:del>
      </w:ins>
      <w:del w:id="1798" w:author="rawlins" w:date="2015-05-19T16:10:00Z">
        <w:r w:rsidR="00567B45" w:rsidDel="00752FD5">
          <w:delInstrText>(5.76)</w:delInstrText>
        </w:r>
      </w:del>
      <w:r w:rsidR="00511485">
        <w:fldChar w:fldCharType="end"/>
      </w:r>
      <w:r>
        <w:fldChar w:fldCharType="end"/>
      </w:r>
      <w:r>
        <w:t xml:space="preserve"> it appears that we have to integrate over the entire time domain. However, we can find a recurrence relationship that will allow us to evaluate the internal variables at a time </w:t>
      </w:r>
      <w:r w:rsidR="00905817" w:rsidRPr="00905817">
        <w:rPr>
          <w:position w:val="-6"/>
        </w:rPr>
        <w:object w:dxaOrig="600" w:dyaOrig="279" w14:anchorId="24C6DC4E">
          <v:shape id="_x0000_i2361" type="#_x0000_t75" style="width:28.55pt;height:14.25pt" o:ole="">
            <v:imagedata r:id="rId2692" o:title=""/>
          </v:shape>
          <o:OLEObject Type="Embed" ProgID="Equation.DSMT4" ShapeID="_x0000_i2361" DrawAspect="Content" ObjectID="_1494318453" r:id="rId2693"/>
        </w:object>
      </w:r>
      <w:r>
        <w:t xml:space="preserve">given the values at time </w:t>
      </w:r>
      <w:r>
        <w:rPr>
          <w:i/>
        </w:rPr>
        <w:t>t</w:t>
      </w:r>
      <w:r>
        <w:t xml:space="preserve">. </w:t>
      </w:r>
    </w:p>
    <w:p w14:paraId="1D2D94D7" w14:textId="1C166DD1" w:rsidR="002F3DF9" w:rsidRDefault="002F3DF9" w:rsidP="002F3DF9">
      <w:pPr>
        <w:pStyle w:val="MTDisplayEquation"/>
      </w:pPr>
      <w:r>
        <w:tab/>
      </w:r>
      <w:r w:rsidR="00905817" w:rsidRPr="00905817">
        <w:rPr>
          <w:position w:val="-108"/>
        </w:rPr>
        <w:object w:dxaOrig="8520" w:dyaOrig="2260" w14:anchorId="06ED85A8">
          <v:shape id="_x0000_i2362" type="#_x0000_t75" style="width:424.55pt;height:115.45pt" o:ole="">
            <v:imagedata r:id="rId2694" o:title=""/>
          </v:shape>
          <o:OLEObject Type="Embed" ProgID="Equation.DSMT4" ShapeID="_x0000_i2362" DrawAspect="Content" ObjectID="_1494318454" r:id="rId2695"/>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799" w:author="rawlins" w:date="2015-05-19T17:23:00Z">
        <w:r w:rsidR="00D3178E">
          <w:rPr>
            <w:noProof/>
          </w:rPr>
          <w:instrText>89</w:instrText>
        </w:r>
      </w:ins>
      <w:ins w:id="1800" w:author="Gerard" w:date="2015-05-06T12:49:00Z">
        <w:del w:id="1801" w:author="rawlins" w:date="2015-05-19T16:10:00Z">
          <w:r w:rsidR="00E3755C" w:rsidDel="00752FD5">
            <w:rPr>
              <w:noProof/>
            </w:rPr>
            <w:delInstrText>84</w:delInstrText>
          </w:r>
        </w:del>
      </w:ins>
      <w:del w:id="1802" w:author="rawlins" w:date="2015-05-19T16:10:00Z">
        <w:r w:rsidR="00567B45" w:rsidDel="00752FD5">
          <w:rPr>
            <w:noProof/>
          </w:rPr>
          <w:delInstrText>78</w:delInstrText>
        </w:r>
      </w:del>
      <w:r w:rsidR="00511485">
        <w:rPr>
          <w:noProof/>
        </w:rPr>
        <w:fldChar w:fldCharType="end"/>
      </w:r>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7AAF5E3" w:rsidR="002F3DF9" w:rsidRDefault="002F3DF9" w:rsidP="002F3DF9">
      <w:pPr>
        <w:pStyle w:val="MTDisplayEquation"/>
      </w:pPr>
      <w:r>
        <w:tab/>
      </w:r>
      <w:r w:rsidR="00905817" w:rsidRPr="00905817">
        <w:rPr>
          <w:position w:val="-30"/>
        </w:rPr>
        <w:object w:dxaOrig="7040" w:dyaOrig="720" w14:anchorId="71D8EFC3">
          <v:shape id="_x0000_i2363" type="#_x0000_t75" style="width:352.55pt;height:36pt" o:ole="">
            <v:imagedata r:id="rId2696" o:title=""/>
          </v:shape>
          <o:OLEObject Type="Embed" ProgID="Equation.DSMT4" ShapeID="_x0000_i2363" DrawAspect="Content" ObjectID="_1494318455" r:id="rId2697"/>
        </w:object>
      </w:r>
      <w:r w:rsidR="00E22F0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1803" w:author="rawlins" w:date="2015-05-19T17:23:00Z">
        <w:r w:rsidR="00D3178E">
          <w:rPr>
            <w:noProof/>
          </w:rPr>
          <w:instrText>90</w:instrText>
        </w:r>
      </w:ins>
      <w:ins w:id="1804" w:author="Gerard" w:date="2015-05-06T12:49:00Z">
        <w:del w:id="1805" w:author="rawlins" w:date="2015-05-19T16:10:00Z">
          <w:r w:rsidR="00E3755C" w:rsidDel="00752FD5">
            <w:rPr>
              <w:noProof/>
            </w:rPr>
            <w:delInstrText>85</w:delInstrText>
          </w:r>
        </w:del>
      </w:ins>
      <w:del w:id="1806" w:author="rawlins" w:date="2015-05-19T16:10:00Z">
        <w:r w:rsidR="00567B45" w:rsidDel="00752FD5">
          <w:rPr>
            <w:noProof/>
          </w:rPr>
          <w:delInstrText>79</w:delInstrText>
        </w:r>
      </w:del>
      <w:r w:rsidR="00511485">
        <w:rPr>
          <w:noProof/>
        </w:rPr>
        <w:fldChar w:fldCharType="end"/>
      </w:r>
      <w:r>
        <w:instrText>)</w:instrText>
      </w:r>
      <w:r>
        <w:fldChar w:fldCharType="end"/>
      </w:r>
    </w:p>
    <w:p w14:paraId="140179B9" w14:textId="60873ED4" w:rsidR="002F3DF9" w:rsidRDefault="002F3DF9" w:rsidP="002F3DF9">
      <w:r>
        <w:t xml:space="preserve">The following procedure can now be applied to calculate the new stress. </w:t>
      </w:r>
      <w:r w:rsidR="001E1949">
        <w:t>G</w:t>
      </w:r>
      <w:r>
        <w:t xml:space="preserve">iven </w:t>
      </w:r>
      <w:r w:rsidR="00905817" w:rsidRPr="00905817">
        <w:rPr>
          <w:position w:val="-12"/>
        </w:rPr>
        <w:object w:dxaOrig="279" w:dyaOrig="380" w14:anchorId="3B8C15DE">
          <v:shape id="_x0000_i2364" type="#_x0000_t75" style="width:14.25pt;height:21.75pt" o:ole="">
            <v:imagedata r:id="rId2698" o:title=""/>
          </v:shape>
          <o:OLEObject Type="Embed" ProgID="Equation.DSMT4" ShapeID="_x0000_i2364" DrawAspect="Content" ObjectID="_1494318456" r:id="rId2699"/>
        </w:object>
      </w:r>
      <w:r w:rsidR="00BA1866">
        <w:t xml:space="preserve"> and </w:t>
      </w:r>
      <w:r w:rsidR="00905817" w:rsidRPr="00905817">
        <w:rPr>
          <w:position w:val="-12"/>
        </w:rPr>
        <w:object w:dxaOrig="420" w:dyaOrig="400" w14:anchorId="2C6839D7">
          <v:shape id="_x0000_i2365" type="#_x0000_t75" style="width:21.75pt;height:21.75pt" o:ole="">
            <v:imagedata r:id="rId2700" o:title=""/>
          </v:shape>
          <o:OLEObject Type="Embed" ProgID="Equation.DSMT4" ShapeID="_x0000_i2365" DrawAspect="Content" ObjectID="_1494318457" r:id="rId2701"/>
        </w:object>
      </w:r>
      <w:r w:rsidR="00BA1866">
        <w:t xml:space="preserve"> </w:t>
      </w:r>
      <w:r>
        <w:t xml:space="preserve">corresponding to time </w:t>
      </w:r>
      <w:r>
        <w:rPr>
          <w:i/>
        </w:rPr>
        <w:t>t</w:t>
      </w:r>
      <w:r>
        <w:t xml:space="preserve">, find </w:t>
      </w:r>
      <w:r w:rsidR="00905817" w:rsidRPr="00905817">
        <w:rPr>
          <w:position w:val="-12"/>
        </w:rPr>
        <w:object w:dxaOrig="420" w:dyaOrig="380" w14:anchorId="3DAFC775">
          <v:shape id="_x0000_i2366" type="#_x0000_t75" style="width:21.75pt;height:21.75pt" o:ole="">
            <v:imagedata r:id="rId2702" o:title=""/>
          </v:shape>
          <o:OLEObject Type="Embed" ProgID="Equation.DSMT4" ShapeID="_x0000_i2366" DrawAspect="Content" ObjectID="_1494318458" r:id="rId2703"/>
        </w:object>
      </w:r>
      <w:r w:rsidR="00BA1866">
        <w:t xml:space="preserve"> and </w:t>
      </w:r>
      <w:r w:rsidR="00905817" w:rsidRPr="00905817">
        <w:rPr>
          <w:position w:val="-12"/>
        </w:rPr>
        <w:object w:dxaOrig="480" w:dyaOrig="400" w14:anchorId="5104CD03">
          <v:shape id="_x0000_i2367" type="#_x0000_t75" style="width:21.75pt;height:21.75pt" o:ole="">
            <v:imagedata r:id="rId2704" o:title=""/>
          </v:shape>
          <o:OLEObject Type="Embed" ProgID="Equation.DSMT4" ShapeID="_x0000_i2367" DrawAspect="Content" ObjectID="_1494318459" r:id="rId2705"/>
        </w:object>
      </w:r>
      <w:r w:rsidR="00BA1866">
        <w:t xml:space="preserve"> </w:t>
      </w:r>
      <w:r>
        <w:t xml:space="preserve">corresponding to time </w:t>
      </w:r>
      <w:r w:rsidR="00905817" w:rsidRPr="00905817">
        <w:rPr>
          <w:position w:val="-6"/>
        </w:rPr>
        <w:object w:dxaOrig="600" w:dyaOrig="279" w14:anchorId="3CE66D23">
          <v:shape id="_x0000_i2368" type="#_x0000_t75" style="width:28.55pt;height:14.25pt" o:ole="">
            <v:imagedata r:id="rId2706" o:title=""/>
          </v:shape>
          <o:OLEObject Type="Embed" ProgID="Equation.DSMT4" ShapeID="_x0000_i2368" DrawAspect="Content" ObjectID="_1494318460" r:id="rId2707"/>
        </w:object>
      </w:r>
      <w:r>
        <w:t>:</w:t>
      </w:r>
    </w:p>
    <w:p w14:paraId="17A7794A" w14:textId="43E0FB77" w:rsidR="002F3DF9" w:rsidRDefault="002F3DF9" w:rsidP="002F3DF9">
      <w:pPr>
        <w:numPr>
          <w:ilvl w:val="0"/>
          <w:numId w:val="14"/>
        </w:numPr>
        <w:jc w:val="left"/>
      </w:pPr>
      <w:r>
        <w:t xml:space="preserve">calculate elastic stress: </w:t>
      </w:r>
      <w:r w:rsidR="00905817" w:rsidRPr="00905817">
        <w:rPr>
          <w:position w:val="-30"/>
        </w:rPr>
        <w:object w:dxaOrig="1260" w:dyaOrig="720" w14:anchorId="7838BFA1">
          <v:shape id="_x0000_i2369" type="#_x0000_t75" style="width:64.55pt;height:36pt" o:ole="">
            <v:imagedata r:id="rId2708" o:title=""/>
          </v:shape>
          <o:OLEObject Type="Embed" ProgID="Equation.DSMT4" ShapeID="_x0000_i2369" DrawAspect="Content" ObjectID="_1494318461" r:id="rId2709"/>
        </w:object>
      </w:r>
    </w:p>
    <w:p w14:paraId="0EE4BF83" w14:textId="68F806FF" w:rsidR="002F3DF9" w:rsidRDefault="002F3DF9" w:rsidP="002F3DF9">
      <w:pPr>
        <w:numPr>
          <w:ilvl w:val="0"/>
          <w:numId w:val="14"/>
        </w:numPr>
        <w:jc w:val="left"/>
      </w:pPr>
      <w:r>
        <w:t xml:space="preserve">evaluate internal variables: </w:t>
      </w:r>
      <w:r w:rsidR="00905817" w:rsidRPr="00905817">
        <w:rPr>
          <w:position w:val="-30"/>
        </w:rPr>
        <w:object w:dxaOrig="5160" w:dyaOrig="720" w14:anchorId="797E7F5A">
          <v:shape id="_x0000_i2370" type="#_x0000_t75" style="width:259.45pt;height:36pt" o:ole="">
            <v:imagedata r:id="rId2710" o:title=""/>
          </v:shape>
          <o:OLEObject Type="Embed" ProgID="Equation.DSMT4" ShapeID="_x0000_i2370" DrawAspect="Content" ObjectID="_1494318462" r:id="rId2711"/>
        </w:object>
      </w:r>
    </w:p>
    <w:p w14:paraId="7893BDD5" w14:textId="6DCB5679" w:rsidR="002F3DF9" w:rsidRDefault="002F3DF9" w:rsidP="002F3DF9">
      <w:pPr>
        <w:numPr>
          <w:ilvl w:val="0"/>
          <w:numId w:val="14"/>
        </w:numPr>
        <w:jc w:val="left"/>
      </w:pPr>
      <w:r>
        <w:t xml:space="preserve">find the total stress: </w:t>
      </w:r>
      <w:r w:rsidR="00905817" w:rsidRPr="00905817">
        <w:rPr>
          <w:position w:val="-28"/>
        </w:rPr>
        <w:object w:dxaOrig="2360" w:dyaOrig="680" w14:anchorId="05787731">
          <v:shape id="_x0000_i2371" type="#_x0000_t75" style="width:115.45pt;height:36pt" o:ole="">
            <v:imagedata r:id="rId2712" o:title=""/>
          </v:shape>
          <o:OLEObject Type="Embed" ProgID="Equation.DSMT4" ShapeID="_x0000_i2371" DrawAspect="Content" ObjectID="_1494318463" r:id="rId2713"/>
        </w:object>
      </w:r>
    </w:p>
    <w:p w14:paraId="56E68BE3" w14:textId="77777777" w:rsidR="002F3DF9" w:rsidRDefault="009D61A1" w:rsidP="002F3DF9">
      <w:pPr>
        <w:rPr>
          <w:ins w:id="1807" w:author="Gerard" w:date="2015-03-21T09:58:00Z"/>
        </w:rPr>
      </w:pPr>
      <w:r>
        <w:br w:type="page"/>
      </w:r>
    </w:p>
    <w:p w14:paraId="20E67075" w14:textId="7C39980D" w:rsidR="00D25725" w:rsidRDefault="00D25725">
      <w:pPr>
        <w:pStyle w:val="Heading2"/>
        <w:rPr>
          <w:ins w:id="1808" w:author="Gerard" w:date="2015-03-21T09:58:00Z"/>
        </w:rPr>
        <w:pPrChange w:id="1809" w:author="Gerard" w:date="2015-03-21T09:58:00Z">
          <w:pPr/>
        </w:pPrChange>
      </w:pPr>
      <w:bookmarkStart w:id="1810" w:name="_Toc289032593"/>
      <w:ins w:id="1811" w:author="Gerard" w:date="2015-03-21T09:58:00Z">
        <w:r>
          <w:lastRenderedPageBreak/>
          <w:t>Reactive Viscoelasticity</w:t>
        </w:r>
        <w:bookmarkEnd w:id="1810"/>
      </w:ins>
    </w:p>
    <w:p w14:paraId="66FA81EB" w14:textId="605DE764" w:rsidR="00D25725" w:rsidRDefault="00D25725" w:rsidP="002F3DF9">
      <w:pPr>
        <w:rPr>
          <w:ins w:id="1812" w:author="Gerard" w:date="2015-03-21T10:18:00Z"/>
        </w:rPr>
      </w:pPr>
      <w:ins w:id="1813" w:author="Gerard" w:date="2015-03-21T09:59:00Z">
        <w:r>
          <w:t>Reactive viscoelasticity models a material as a mixture of strong bonds, which are permanent, and weak bonds, which break and reform in response to loading</w:t>
        </w:r>
      </w:ins>
      <w:ins w:id="1814" w:author="Gerard" w:date="2015-03-21T14:06:00Z">
        <w:r w:rsidR="001763A3">
          <w:t xml:space="preserve"> </w:t>
        </w:r>
      </w:ins>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ins w:id="1815" w:author="Gerard" w:date="2015-03-21T09:59:00Z">
        <w:r>
          <w:t xml:space="preserve">. Strong bonds produce the </w:t>
        </w:r>
      </w:ins>
      <w:ins w:id="1816" w:author="Gerard" w:date="2015-03-21T10:00:00Z">
        <w:r>
          <w:t xml:space="preserve">equilibrium </w:t>
        </w:r>
      </w:ins>
      <w:ins w:id="1817" w:author="Gerard" w:date="2015-03-21T09:59:00Z">
        <w:r>
          <w:t xml:space="preserve">elastic </w:t>
        </w:r>
      </w:ins>
      <w:ins w:id="1818" w:author="Gerard" w:date="2015-03-21T10:00:00Z">
        <w:r>
          <w:t xml:space="preserve">response, whereas weak bonds produce the transient viscous response.  </w:t>
        </w:r>
      </w:ins>
      <w:ins w:id="1819" w:author="Gerard" w:date="2015-03-21T10:12:00Z">
        <w:r w:rsidR="00A353EC">
          <w:t xml:space="preserve">Strong bonds are in a stress-free state when in their reference configuration </w:t>
        </w:r>
      </w:ins>
      <w:ins w:id="1820" w:author="Gerard" w:date="2015-03-21T10:13:00Z">
        <w:r w:rsidR="00A353EC" w:rsidRPr="00A353EC">
          <w:rPr>
            <w:position w:val="-4"/>
          </w:rPr>
          <w:object w:dxaOrig="260" w:dyaOrig="240" w14:anchorId="73A293CB">
            <v:shape id="_x0000_i2372" type="#_x0000_t75" style="width:14.25pt;height:14.25pt" o:ole="">
              <v:imagedata r:id="rId2714" o:title=""/>
            </v:shape>
            <o:OLEObject Type="Embed" ProgID="Equation.DSMT4" ShapeID="_x0000_i2372" DrawAspect="Content" ObjectID="_1494318464" r:id="rId2715"/>
          </w:object>
        </w:r>
      </w:ins>
      <w:ins w:id="1821" w:author="Gerard" w:date="2015-03-21T10:13:00Z">
        <w:r w:rsidR="00A353EC">
          <w:t xml:space="preserve">.  </w:t>
        </w:r>
      </w:ins>
      <w:ins w:id="1822" w:author="Gerard" w:date="2015-03-21T10:16:00Z">
        <w:r w:rsidR="00F77222">
          <w:t xml:space="preserve">Their deformation gradient is defined as usual, </w:t>
        </w:r>
      </w:ins>
      <w:ins w:id="1823" w:author="Gerard" w:date="2015-03-21T10:16:00Z">
        <w:r w:rsidR="00F77222" w:rsidRPr="007E2473">
          <w:rPr>
            <w:position w:val="-14"/>
          </w:rPr>
          <w:object w:dxaOrig="2240" w:dyaOrig="420" w14:anchorId="7B29CE2A">
            <v:shape id="_x0000_i2373" type="#_x0000_t75" style="width:115.45pt;height:21.75pt" o:ole="">
              <v:imagedata r:id="rId2716" o:title=""/>
            </v:shape>
            <o:OLEObject Type="Embed" ProgID="Equation.DSMT4" ShapeID="_x0000_i2373" DrawAspect="Content" ObjectID="_1494318465" r:id="rId2717"/>
          </w:object>
        </w:r>
      </w:ins>
      <w:ins w:id="1824" w:author="Gerard" w:date="2015-03-21T10:16:00Z">
        <w:r w:rsidR="00F77222">
          <w:t xml:space="preserve">.  </w:t>
        </w:r>
      </w:ins>
      <w:ins w:id="1825" w:author="Gerard" w:date="2015-03-21T10:10:00Z">
        <w:r w:rsidR="00A353EC">
          <w:t>When w</w:t>
        </w:r>
      </w:ins>
      <w:ins w:id="1826" w:author="Gerard" w:date="2015-03-21T10:09:00Z">
        <w:r>
          <w:t>eak bonds break in response to loading</w:t>
        </w:r>
      </w:ins>
      <w:ins w:id="1827" w:author="Gerard" w:date="2015-03-21T10:11:00Z">
        <w:r w:rsidR="00A353EC">
          <w:t xml:space="preserve"> at some time </w:t>
        </w:r>
      </w:ins>
      <w:ins w:id="1828" w:author="Gerard" w:date="2015-03-21T10:11:00Z">
        <w:r w:rsidR="00A353EC" w:rsidRPr="00A353EC">
          <w:rPr>
            <w:position w:val="-4"/>
          </w:rPr>
          <w:object w:dxaOrig="200" w:dyaOrig="200" w14:anchorId="3BBFD43D">
            <v:shape id="_x0000_i2374" type="#_x0000_t75" style="width:7.45pt;height:7.45pt" o:ole="">
              <v:imagedata r:id="rId2718" o:title=""/>
            </v:shape>
            <o:OLEObject Type="Embed" ProgID="Equation.DSMT4" ShapeID="_x0000_i2374" DrawAspect="Content" ObjectID="_1494318466" r:id="rId2719"/>
          </w:object>
        </w:r>
      </w:ins>
      <w:ins w:id="1829" w:author="Gerard" w:date="2015-03-21T10:10:00Z">
        <w:r w:rsidR="00A353EC">
          <w:t>, they</w:t>
        </w:r>
      </w:ins>
      <w:ins w:id="1830" w:author="Gerard" w:date="2015-03-21T10:09:00Z">
        <w:r>
          <w:t xml:space="preserve"> reform</w:t>
        </w:r>
      </w:ins>
      <w:ins w:id="1831" w:author="Gerard" w:date="2015-03-21T10:10:00Z">
        <w:r>
          <w:t xml:space="preserve"> </w:t>
        </w:r>
      </w:ins>
      <w:ins w:id="1832" w:author="Gerard" w:date="2015-03-21T10:11:00Z">
        <w:r w:rsidR="00A353EC">
          <w:t xml:space="preserve">instantaneously </w:t>
        </w:r>
      </w:ins>
      <w:ins w:id="1833" w:author="Gerard" w:date="2015-03-21T10:10:00Z">
        <w:r>
          <w:t>in a stress</w:t>
        </w:r>
        <w:r w:rsidR="00A353EC">
          <w:t xml:space="preserve">-free configuration </w:t>
        </w:r>
      </w:ins>
      <w:ins w:id="1834" w:author="Gerard" w:date="2015-03-21T10:12:00Z">
        <w:r w:rsidR="00A353EC" w:rsidRPr="00A353EC">
          <w:rPr>
            <w:position w:val="-4"/>
          </w:rPr>
          <w:object w:dxaOrig="340" w:dyaOrig="320" w14:anchorId="6A6E97B9">
            <v:shape id="_x0000_i2375" type="#_x0000_t75" style="width:14.25pt;height:14.25pt" o:ole="">
              <v:imagedata r:id="rId2720" o:title=""/>
            </v:shape>
            <o:OLEObject Type="Embed" ProgID="Equation.DSMT4" ShapeID="_x0000_i2375" DrawAspect="Content" ObjectID="_1494318467" r:id="rId2721"/>
          </w:object>
        </w:r>
      </w:ins>
      <w:ins w:id="1835" w:author="Gerard" w:date="2015-03-21T10:12:00Z">
        <w:r w:rsidR="00A353EC">
          <w:t xml:space="preserve"> </w:t>
        </w:r>
      </w:ins>
      <w:ins w:id="1836" w:author="Gerard" w:date="2015-03-21T10:11:00Z">
        <w:r w:rsidR="00A353EC">
          <w:t xml:space="preserve">that coincides with the current configuration </w:t>
        </w:r>
      </w:ins>
      <w:ins w:id="1837" w:author="Gerard" w:date="2015-03-21T10:12:00Z">
        <w:r w:rsidR="00A353EC">
          <w:t xml:space="preserve">at time </w:t>
        </w:r>
      </w:ins>
      <w:ins w:id="1838" w:author="Gerard" w:date="2015-03-21T10:12:00Z">
        <w:r w:rsidR="00A353EC" w:rsidRPr="00A353EC">
          <w:rPr>
            <w:position w:val="-4"/>
          </w:rPr>
          <w:object w:dxaOrig="200" w:dyaOrig="200" w14:anchorId="689227DA">
            <v:shape id="_x0000_i2376" type="#_x0000_t75" style="width:7.45pt;height:7.45pt" o:ole="">
              <v:imagedata r:id="rId2722" o:title=""/>
            </v:shape>
            <o:OLEObject Type="Embed" ProgID="Equation.DSMT4" ShapeID="_x0000_i2376" DrawAspect="Content" ObjectID="_1494318468" r:id="rId2723"/>
          </w:object>
        </w:r>
      </w:ins>
      <w:ins w:id="1839" w:author="Gerard" w:date="2015-03-21T10:11:00Z">
        <w:r w:rsidR="00A353EC">
          <w:t xml:space="preserve">, </w:t>
        </w:r>
      </w:ins>
      <w:ins w:id="1840" w:author="Gerard" w:date="2015-03-21T10:14:00Z">
        <w:r w:rsidR="00A353EC">
          <w:t>t</w:t>
        </w:r>
      </w:ins>
      <w:ins w:id="1841" w:author="Gerard" w:date="2015-03-21T10:13:00Z">
        <w:r w:rsidR="00A353EC">
          <w:t xml:space="preserve">hus, </w:t>
        </w:r>
      </w:ins>
      <w:ins w:id="1842" w:author="Gerard" w:date="2015-03-21T10:13:00Z">
        <w:r w:rsidR="00A353EC" w:rsidRPr="007E2473">
          <w:rPr>
            <w:position w:val="-14"/>
          </w:rPr>
          <w:object w:dxaOrig="1320" w:dyaOrig="420" w14:anchorId="5461EFE0">
            <v:shape id="_x0000_i2377" type="#_x0000_t75" style="width:64.55pt;height:21.75pt" o:ole="">
              <v:imagedata r:id="rId2724" o:title=""/>
            </v:shape>
            <o:OLEObject Type="Embed" ProgID="Equation.DSMT4" ShapeID="_x0000_i2377" DrawAspect="Content" ObjectID="_1494318469" r:id="rId2725"/>
          </w:object>
        </w:r>
      </w:ins>
      <w:ins w:id="1843" w:author="Gerard" w:date="2015-03-21T10:14:00Z">
        <w:r w:rsidR="00A353EC">
          <w:t>.</w:t>
        </w:r>
        <w:r w:rsidR="00F77222">
          <w:t xml:space="preserve">  </w:t>
        </w:r>
      </w:ins>
      <w:ins w:id="1844" w:author="Gerard" w:date="2015-03-21T13:20:00Z">
        <w:r w:rsidR="00531BEB">
          <w:t>Therefore</w:t>
        </w:r>
      </w:ins>
      <w:ins w:id="1845" w:author="Gerard" w:date="2015-03-21T10:42:00Z">
        <w:r w:rsidR="00731A28">
          <w:t xml:space="preserve">, a reaction transforms intact loaded bonds into reformed unloaded bonds.  </w:t>
        </w:r>
      </w:ins>
      <w:ins w:id="1846" w:author="Gerard" w:date="2015-03-21T10:14:00Z">
        <w:r w:rsidR="00F77222">
          <w:t xml:space="preserve">Weak bonds that reform at time </w:t>
        </w:r>
      </w:ins>
      <w:ins w:id="1847" w:author="Gerard" w:date="2015-03-21T10:14:00Z">
        <w:r w:rsidR="00F77222" w:rsidRPr="00F77222">
          <w:rPr>
            <w:position w:val="-4"/>
          </w:rPr>
          <w:object w:dxaOrig="200" w:dyaOrig="200" w14:anchorId="41639E99">
            <v:shape id="_x0000_i2378" type="#_x0000_t75" style="width:7.45pt;height:7.45pt" o:ole="">
              <v:imagedata r:id="rId2726" o:title=""/>
            </v:shape>
            <o:OLEObject Type="Embed" ProgID="Equation.DSMT4" ShapeID="_x0000_i2378" DrawAspect="Content" ObjectID="_1494318470" r:id="rId2727"/>
          </w:object>
        </w:r>
      </w:ins>
      <w:ins w:id="1848" w:author="Gerard" w:date="2015-03-21T10:14:00Z">
        <w:r w:rsidR="00F77222">
          <w:t xml:space="preserve"> may be called </w:t>
        </w:r>
      </w:ins>
      <w:ins w:id="1849" w:author="Gerard" w:date="2015-03-21T10:14:00Z">
        <w:r w:rsidR="00F77222" w:rsidRPr="00F77222">
          <w:rPr>
            <w:position w:val="-4"/>
          </w:rPr>
          <w:object w:dxaOrig="380" w:dyaOrig="200" w14:anchorId="3E0F6237">
            <v:shape id="_x0000_i2379" type="#_x0000_t75" style="width:21.75pt;height:7.45pt" o:ole="">
              <v:imagedata r:id="rId2728" o:title=""/>
            </v:shape>
            <o:OLEObject Type="Embed" ProgID="Equation.DSMT4" ShapeID="_x0000_i2379" DrawAspect="Content" ObjectID="_1494318471" r:id="rId2729"/>
          </w:object>
        </w:r>
      </w:ins>
      <w:ins w:id="1850" w:author="Gerard" w:date="2015-03-21T10:15:00Z">
        <w:r w:rsidR="00F77222">
          <w:t>generation bonds.</w:t>
        </w:r>
      </w:ins>
      <w:ins w:id="1851" w:author="Gerard" w:date="2015-03-21T10:17:00Z">
        <w:r w:rsidR="00F77222">
          <w:t xml:space="preserve">  The deformation gradient of </w:t>
        </w:r>
      </w:ins>
      <w:ins w:id="1852" w:author="Gerard" w:date="2015-03-21T10:18:00Z">
        <w:r w:rsidR="00F77222" w:rsidRPr="00F77222">
          <w:rPr>
            <w:position w:val="-4"/>
          </w:rPr>
          <w:object w:dxaOrig="380" w:dyaOrig="200" w14:anchorId="795008F4">
            <v:shape id="_x0000_i2380" type="#_x0000_t75" style="width:21.75pt;height:7.45pt" o:ole="">
              <v:imagedata r:id="rId2730" o:title=""/>
            </v:shape>
            <o:OLEObject Type="Embed" ProgID="Equation.DSMT4" ShapeID="_x0000_i2380" DrawAspect="Content" ObjectID="_1494318472" r:id="rId2731"/>
          </w:object>
        </w:r>
      </w:ins>
      <w:ins w:id="1853" w:author="Gerard" w:date="2015-03-21T10:18:00Z">
        <w:r w:rsidR="00F77222">
          <w:t xml:space="preserve">generation </w:t>
        </w:r>
      </w:ins>
      <w:ins w:id="1854" w:author="Gerard" w:date="2015-03-21T10:17:00Z">
        <w:r w:rsidR="00F77222">
          <w:t xml:space="preserve">weak bonds relative to their reference configuration </w:t>
        </w:r>
      </w:ins>
      <w:ins w:id="1855" w:author="Gerard" w:date="2015-03-21T10:17:00Z">
        <w:r w:rsidR="00F77222" w:rsidRPr="00F77222">
          <w:rPr>
            <w:position w:val="-4"/>
          </w:rPr>
          <w:object w:dxaOrig="340" w:dyaOrig="320" w14:anchorId="0CDD3F2D">
            <v:shape id="_x0000_i2381" type="#_x0000_t75" style="width:14.25pt;height:14.25pt" o:ole="">
              <v:imagedata r:id="rId2732" o:title=""/>
            </v:shape>
            <o:OLEObject Type="Embed" ProgID="Equation.DSMT4" ShapeID="_x0000_i2381" DrawAspect="Content" ObjectID="_1494318473" r:id="rId2733"/>
          </w:object>
        </w:r>
      </w:ins>
      <w:ins w:id="1856" w:author="Gerard" w:date="2015-03-21T10:17:00Z">
        <w:r w:rsidR="00F77222">
          <w:t xml:space="preserve"> is denoted by </w:t>
        </w:r>
      </w:ins>
      <w:ins w:id="1857" w:author="Gerard" w:date="2015-03-21T10:17:00Z">
        <w:r w:rsidR="00F77222" w:rsidRPr="007E2473">
          <w:rPr>
            <w:position w:val="-14"/>
          </w:rPr>
          <w:object w:dxaOrig="840" w:dyaOrig="420" w14:anchorId="33177BF0">
            <v:shape id="_x0000_i2382" type="#_x0000_t75" style="width:43.45pt;height:21.75pt" o:ole="">
              <v:imagedata r:id="rId2734" o:title=""/>
            </v:shape>
            <o:OLEObject Type="Embed" ProgID="Equation.DSMT4" ShapeID="_x0000_i2382" DrawAspect="Content" ObjectID="_1494318474" r:id="rId2735"/>
          </w:object>
        </w:r>
      </w:ins>
      <w:ins w:id="1858" w:author="Gerard" w:date="2015-03-21T10:17:00Z">
        <w:r w:rsidR="00F77222">
          <w:t>, which may be evaluated from the chain rule,</w:t>
        </w:r>
      </w:ins>
    </w:p>
    <w:p w14:paraId="4DA274AF" w14:textId="799C5119" w:rsidR="00F77222" w:rsidRDefault="00F77222">
      <w:pPr>
        <w:pStyle w:val="MTDisplayEquation"/>
        <w:rPr>
          <w:ins w:id="1859" w:author="Gerard" w:date="2015-03-21T10:09:00Z"/>
        </w:rPr>
        <w:pPrChange w:id="1860" w:author="Gerard" w:date="2015-03-21T10:19:00Z">
          <w:pPr/>
        </w:pPrChange>
      </w:pPr>
      <w:ins w:id="1861" w:author="Gerard" w:date="2015-03-21T10:18:00Z">
        <w:r>
          <w:tab/>
        </w:r>
      </w:ins>
      <w:ins w:id="1862" w:author="Gerard" w:date="2015-03-21T10:18:00Z">
        <w:r w:rsidRPr="007E2473">
          <w:rPr>
            <w:position w:val="-14"/>
          </w:rPr>
          <w:object w:dxaOrig="2580" w:dyaOrig="420" w14:anchorId="12622D01">
            <v:shape id="_x0000_i2383" type="#_x0000_t75" style="width:129.75pt;height:21.75pt" o:ole="">
              <v:imagedata r:id="rId2736" o:title=""/>
            </v:shape>
            <o:OLEObject Type="Embed" ProgID="Equation.DSMT4" ShapeID="_x0000_i2383" DrawAspect="Content" ObjectID="_1494318475" r:id="rId2737"/>
          </w:object>
        </w:r>
      </w:ins>
      <w:ins w:id="1863" w:author="Gerard" w:date="2015-03-21T10:18:00Z">
        <w:r>
          <w:t xml:space="preserve"> </w:t>
        </w:r>
        <w:r>
          <w:tab/>
        </w:r>
        <w:del w:id="1864"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65" w:author="rawlins" w:date="2015-05-19T16:38:00Z">
        <w:r w:rsidDel="00A924E1">
          <w:fldChar w:fldCharType="end"/>
        </w:r>
      </w:del>
      <w:bookmarkStart w:id="1866" w:name="ZEqnNum403837"/>
      <w:ins w:id="1867" w:author="Gerard" w:date="2015-03-21T10:18:00Z">
        <w:del w:id="1868" w:author="rawlins" w:date="2015-05-19T16:38:00Z">
          <w:r w:rsidDel="00A924E1">
            <w:delInstrText>(</w:delInstrText>
          </w:r>
          <w:r w:rsidDel="00A924E1">
            <w:fldChar w:fldCharType="begin"/>
          </w:r>
          <w:r w:rsidDel="00A924E1">
            <w:delInstrText xml:space="preserve"> SEQ MTSec \c \* Arabic \* MERGEFORMAT </w:delInstrText>
          </w:r>
        </w:del>
      </w:ins>
      <w:del w:id="1869" w:author="rawlins" w:date="2015-05-19T16:38:00Z">
        <w:r w:rsidDel="00A924E1">
          <w:fldChar w:fldCharType="end"/>
        </w:r>
      </w:del>
      <w:ins w:id="1870" w:author="Gerard" w:date="2015-03-21T10:18:00Z">
        <w:del w:id="1871" w:author="rawlins" w:date="2015-05-19T16:38:00Z">
          <w:r w:rsidDel="00A924E1">
            <w:delInstrText>.</w:delInstrText>
          </w:r>
          <w:r w:rsidDel="00A924E1">
            <w:fldChar w:fldCharType="begin"/>
          </w:r>
          <w:r w:rsidDel="00A924E1">
            <w:delInstrText xml:space="preserve"> SEQ MTEqn \c \* Arabic \* MERGEFORMAT </w:delInstrText>
          </w:r>
        </w:del>
      </w:ins>
      <w:del w:id="1872" w:author="rawlins" w:date="2015-05-19T16:38:00Z">
        <w:r w:rsidDel="00A924E1">
          <w:fldChar w:fldCharType="separate"/>
        </w:r>
      </w:del>
      <w:ins w:id="1873" w:author="Gerard" w:date="2015-05-06T12:49:00Z">
        <w:del w:id="1874" w:author="rawlins" w:date="2015-05-19T16:10:00Z">
          <w:r w:rsidR="00E3755C" w:rsidDel="00752FD5">
            <w:rPr>
              <w:noProof/>
            </w:rPr>
            <w:delInstrText>86</w:delInstrText>
          </w:r>
        </w:del>
      </w:ins>
      <w:ins w:id="1875" w:author="Gerard" w:date="2015-03-21T10:18:00Z">
        <w:del w:id="1876" w:author="rawlins" w:date="2015-05-19T16:38:00Z">
          <w:r w:rsidDel="00A924E1">
            <w:fldChar w:fldCharType="end"/>
          </w:r>
          <w:r w:rsidDel="00A924E1">
            <w:delInstrText>)</w:delInstrText>
          </w:r>
          <w:bookmarkEnd w:id="1866"/>
          <w:r w:rsidDel="00A924E1">
            <w:fldChar w:fldCharType="end"/>
          </w:r>
        </w:del>
      </w:ins>
      <w:ins w:id="1877"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878" w:name="ZEqnNum360094"/>
        <w:r w:rsidR="00A924E1">
          <w:instrText>(</w:instrText>
        </w:r>
        <w:r w:rsidR="00A924E1">
          <w:fldChar w:fldCharType="begin"/>
        </w:r>
        <w:r w:rsidR="00A924E1">
          <w:instrText xml:space="preserve"> SEQ MTSec \c \* Arabic \* MERGEFORMAT </w:instrText>
        </w:r>
      </w:ins>
      <w:r w:rsidR="00A924E1">
        <w:fldChar w:fldCharType="separate"/>
      </w:r>
      <w:ins w:id="1879" w:author="rawlins" w:date="2015-05-19T17:23:00Z">
        <w:r w:rsidR="00D3178E">
          <w:rPr>
            <w:noProof/>
          </w:rPr>
          <w:instrText>5</w:instrText>
        </w:r>
      </w:ins>
      <w:ins w:id="1880"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881" w:author="rawlins" w:date="2015-05-19T17:23:00Z">
        <w:r w:rsidR="00D3178E">
          <w:rPr>
            <w:noProof/>
          </w:rPr>
          <w:instrText>91</w:instrText>
        </w:r>
      </w:ins>
      <w:ins w:id="1882" w:author="rawlins" w:date="2015-05-19T16:38:00Z">
        <w:r w:rsidR="00A924E1">
          <w:fldChar w:fldCharType="end"/>
        </w:r>
        <w:r w:rsidR="00A924E1">
          <w:instrText>)</w:instrText>
        </w:r>
        <w:bookmarkEnd w:id="1878"/>
        <w:r w:rsidR="00A924E1">
          <w:fldChar w:fldCharType="end"/>
        </w:r>
      </w:ins>
    </w:p>
    <w:p w14:paraId="15045206" w14:textId="605091B5" w:rsidR="008F4FC8" w:rsidRDefault="008F4FC8" w:rsidP="002F3DF9">
      <w:pPr>
        <w:rPr>
          <w:ins w:id="1883" w:author="Gerard" w:date="2015-03-21T10:21:00Z"/>
        </w:rPr>
      </w:pPr>
      <w:ins w:id="1884" w:author="Gerard" w:date="2015-03-21T10:21:00Z">
        <w:r>
          <w:t xml:space="preserve">The strain energy density </w:t>
        </w:r>
      </w:ins>
      <w:ins w:id="1885" w:author="Gerard" w:date="2015-03-21T10:21:00Z">
        <w:r w:rsidRPr="007E2473">
          <w:rPr>
            <w:position w:val="-12"/>
          </w:rPr>
          <w:object w:dxaOrig="340" w:dyaOrig="380" w14:anchorId="53C089EF">
            <v:shape id="_x0000_i2384" type="#_x0000_t75" style="width:14.25pt;height:21.75pt" o:ole="">
              <v:imagedata r:id="rId2738" o:title=""/>
            </v:shape>
            <o:OLEObject Type="Embed" ProgID="Equation.DSMT4" ShapeID="_x0000_i2384" DrawAspect="Content" ObjectID="_1494318476" r:id="rId2739"/>
          </w:object>
        </w:r>
      </w:ins>
      <w:ins w:id="1886" w:author="Gerard" w:date="2015-03-21T10:21:00Z">
        <w:r>
          <w:t xml:space="preserve"> in a reactive viscoelastic material is given by</w:t>
        </w:r>
      </w:ins>
    </w:p>
    <w:p w14:paraId="0DF2AA31" w14:textId="5D5435DE" w:rsidR="008F4FC8" w:rsidRDefault="008F4FC8">
      <w:pPr>
        <w:pStyle w:val="MTDisplayEquation"/>
        <w:rPr>
          <w:ins w:id="1887" w:author="Gerard" w:date="2015-03-21T10:21:00Z"/>
        </w:rPr>
        <w:pPrChange w:id="1888" w:author="Gerard" w:date="2015-03-21T10:21:00Z">
          <w:pPr/>
        </w:pPrChange>
      </w:pPr>
      <w:ins w:id="1889" w:author="Gerard" w:date="2015-03-21T10:21:00Z">
        <w:r>
          <w:tab/>
        </w:r>
      </w:ins>
      <w:ins w:id="1890" w:author="Gerard" w:date="2015-03-21T10:21:00Z">
        <w:r w:rsidRPr="007E2473">
          <w:rPr>
            <w:position w:val="-28"/>
          </w:rPr>
          <w:object w:dxaOrig="3040" w:dyaOrig="580" w14:anchorId="5EF36CF8">
            <v:shape id="_x0000_i2385" type="#_x0000_t75" style="width:151.45pt;height:28.55pt" o:ole="">
              <v:imagedata r:id="rId2740" o:title=""/>
            </v:shape>
            <o:OLEObject Type="Embed" ProgID="Equation.DSMT4" ShapeID="_x0000_i2385" DrawAspect="Content" ObjectID="_1494318477" r:id="rId2741"/>
          </w:object>
        </w:r>
      </w:ins>
      <w:ins w:id="1891" w:author="Gerard" w:date="2015-03-21T10:21:00Z">
        <w:r>
          <w:t xml:space="preserve"> </w:t>
        </w:r>
        <w:r>
          <w:tab/>
        </w:r>
        <w:del w:id="1892"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893" w:author="rawlins" w:date="2015-05-19T16:38:00Z">
        <w:r w:rsidDel="00A924E1">
          <w:fldChar w:fldCharType="end"/>
        </w:r>
      </w:del>
      <w:ins w:id="1894" w:author="Gerard" w:date="2015-03-21T10:21:00Z">
        <w:del w:id="1895" w:author="rawlins" w:date="2015-05-19T16:38:00Z">
          <w:r w:rsidDel="00A924E1">
            <w:delInstrText>(</w:delInstrText>
          </w:r>
          <w:r w:rsidDel="00A924E1">
            <w:fldChar w:fldCharType="begin"/>
          </w:r>
          <w:r w:rsidDel="00A924E1">
            <w:delInstrText xml:space="preserve"> SEQ MTSec \c \* Arabic \* MERGEFORMAT </w:delInstrText>
          </w:r>
        </w:del>
      </w:ins>
      <w:del w:id="1896" w:author="rawlins" w:date="2015-05-19T16:38:00Z">
        <w:r w:rsidDel="00A924E1">
          <w:fldChar w:fldCharType="end"/>
        </w:r>
      </w:del>
      <w:ins w:id="1897" w:author="Gerard" w:date="2015-03-21T10:21:00Z">
        <w:del w:id="1898" w:author="rawlins" w:date="2015-05-19T16:38:00Z">
          <w:r w:rsidDel="00A924E1">
            <w:delInstrText>.</w:delInstrText>
          </w:r>
          <w:r w:rsidDel="00A924E1">
            <w:fldChar w:fldCharType="begin"/>
          </w:r>
          <w:r w:rsidDel="00A924E1">
            <w:delInstrText xml:space="preserve"> SEQ MTEqn \c \* Arabic \* MERGEFORMAT </w:delInstrText>
          </w:r>
        </w:del>
      </w:ins>
      <w:del w:id="1899" w:author="rawlins" w:date="2015-05-19T16:38:00Z">
        <w:r w:rsidDel="00A924E1">
          <w:fldChar w:fldCharType="separate"/>
        </w:r>
      </w:del>
      <w:ins w:id="1900" w:author="Gerard" w:date="2015-05-06T12:49:00Z">
        <w:del w:id="1901" w:author="rawlins" w:date="2015-05-19T16:10:00Z">
          <w:r w:rsidR="00E3755C" w:rsidDel="00752FD5">
            <w:rPr>
              <w:noProof/>
            </w:rPr>
            <w:delInstrText>87</w:delInstrText>
          </w:r>
        </w:del>
      </w:ins>
      <w:ins w:id="1902" w:author="Gerard" w:date="2015-03-21T10:21:00Z">
        <w:del w:id="1903" w:author="rawlins" w:date="2015-05-19T16:38:00Z">
          <w:r w:rsidDel="00A924E1">
            <w:fldChar w:fldCharType="end"/>
          </w:r>
          <w:r w:rsidDel="00A924E1">
            <w:delInstrText>)</w:delInstrText>
          </w:r>
          <w:r w:rsidDel="00A924E1">
            <w:fldChar w:fldCharType="end"/>
          </w:r>
        </w:del>
      </w:ins>
      <w:ins w:id="1904" w:author="rawlins" w:date="2015-05-19T16:38: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05" w:author="rawlins" w:date="2015-05-19T17:23:00Z">
        <w:r w:rsidR="00D3178E">
          <w:rPr>
            <w:noProof/>
          </w:rPr>
          <w:instrText>5</w:instrText>
        </w:r>
      </w:ins>
      <w:ins w:id="1906" w:author="rawlins" w:date="2015-05-19T16:38: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07" w:author="rawlins" w:date="2015-05-19T17:23:00Z">
        <w:r w:rsidR="00D3178E">
          <w:rPr>
            <w:noProof/>
          </w:rPr>
          <w:instrText>92</w:instrText>
        </w:r>
      </w:ins>
      <w:ins w:id="1908" w:author="rawlins" w:date="2015-05-19T16:38:00Z">
        <w:r w:rsidR="00A924E1">
          <w:fldChar w:fldCharType="end"/>
        </w:r>
        <w:r w:rsidR="00A924E1">
          <w:instrText>)</w:instrText>
        </w:r>
        <w:r w:rsidR="00A924E1">
          <w:fldChar w:fldCharType="end"/>
        </w:r>
      </w:ins>
    </w:p>
    <w:p w14:paraId="43750B26" w14:textId="10854F8A" w:rsidR="00D25725" w:rsidRDefault="008F4FC8" w:rsidP="002F3DF9">
      <w:pPr>
        <w:rPr>
          <w:ins w:id="1909" w:author="Gerard" w:date="2015-03-21T10:01:00Z"/>
        </w:rPr>
      </w:pPr>
      <w:ins w:id="1910" w:author="Gerard" w:date="2015-03-21T10:22:00Z">
        <w:r>
          <w:t xml:space="preserve">where </w:t>
        </w:r>
      </w:ins>
      <w:ins w:id="1911" w:author="Gerard" w:date="2015-03-21T10:22:00Z">
        <w:r w:rsidRPr="007E2473">
          <w:rPr>
            <w:position w:val="-12"/>
          </w:rPr>
          <w:object w:dxaOrig="340" w:dyaOrig="400" w14:anchorId="02512260">
            <v:shape id="_x0000_i2386" type="#_x0000_t75" style="width:14.25pt;height:21.75pt" o:ole="">
              <v:imagedata r:id="rId2742" o:title=""/>
            </v:shape>
            <o:OLEObject Type="Embed" ProgID="Equation.DSMT4" ShapeID="_x0000_i2386" DrawAspect="Content" ObjectID="_1494318478" r:id="rId2743"/>
          </w:object>
        </w:r>
      </w:ins>
      <w:ins w:id="1912" w:author="Gerard" w:date="2015-03-21T10:22:00Z">
        <w:r>
          <w:t xml:space="preserve"> is the strain energy density of strong bonds and </w:t>
        </w:r>
      </w:ins>
      <w:ins w:id="1913" w:author="Gerard" w:date="2015-03-21T10:23:00Z">
        <w:r w:rsidRPr="007E2473">
          <w:rPr>
            <w:position w:val="-12"/>
          </w:rPr>
          <w:object w:dxaOrig="360" w:dyaOrig="400" w14:anchorId="631B3E1A">
            <v:shape id="_x0000_i2387" type="#_x0000_t75" style="width:14.25pt;height:21.75pt" o:ole="">
              <v:imagedata r:id="rId2744" o:title=""/>
            </v:shape>
            <o:OLEObject Type="Embed" ProgID="Equation.DSMT4" ShapeID="_x0000_i2387" DrawAspect="Content" ObjectID="_1494318479" r:id="rId2745"/>
          </w:object>
        </w:r>
      </w:ins>
      <w:ins w:id="1914" w:author="Gerard" w:date="2015-03-21T10:23:00Z">
        <w:r>
          <w:t xml:space="preserve"> is the strain energy density of weak bonds, when they all </w:t>
        </w:r>
      </w:ins>
      <w:ins w:id="1915" w:author="Gerard" w:date="2015-03-21T13:22:00Z">
        <w:r w:rsidR="003D7647">
          <w:t>belong to the same generation</w:t>
        </w:r>
      </w:ins>
      <w:ins w:id="1916" w:author="Gerard" w:date="2015-03-21T10:23:00Z">
        <w:r>
          <w:t xml:space="preserve">.  </w:t>
        </w:r>
      </w:ins>
      <w:ins w:id="1917" w:author="Gerard" w:date="2015-03-21T10:24:00Z">
        <w:r>
          <w:t xml:space="preserve">In this expression, </w:t>
        </w:r>
      </w:ins>
      <w:ins w:id="1918" w:author="Gerard" w:date="2015-03-21T10:24:00Z">
        <w:r w:rsidRPr="006A2D15">
          <w:rPr>
            <w:position w:val="-14"/>
          </w:rPr>
          <w:object w:dxaOrig="860" w:dyaOrig="420" w14:anchorId="473ADCFE">
            <v:shape id="_x0000_i2388" type="#_x0000_t75" style="width:43.45pt;height:21.75pt" o:ole="">
              <v:imagedata r:id="rId2746" o:title=""/>
            </v:shape>
            <o:OLEObject Type="Embed" ProgID="Equation.DSMT4" ShapeID="_x0000_i2388" DrawAspect="Content" ObjectID="_1494318480" r:id="rId2747"/>
          </w:object>
        </w:r>
      </w:ins>
      <w:ins w:id="1919" w:author="Gerard" w:date="2015-03-21T10:25:00Z">
        <w:r>
          <w:t xml:space="preserve"> is t</w:t>
        </w:r>
      </w:ins>
      <w:ins w:id="1920" w:author="Gerard" w:date="2015-03-21T10:24:00Z">
        <w:r>
          <w:t xml:space="preserve">he mass fraction of </w:t>
        </w:r>
      </w:ins>
      <w:ins w:id="1921" w:author="Gerard" w:date="2015-03-21T10:24:00Z">
        <w:r w:rsidRPr="008F4FC8">
          <w:rPr>
            <w:position w:val="-4"/>
          </w:rPr>
          <w:object w:dxaOrig="380" w:dyaOrig="200" w14:anchorId="6AA7054E">
            <v:shape id="_x0000_i2389" type="#_x0000_t75" style="width:21.75pt;height:7.45pt" o:ole="">
              <v:imagedata r:id="rId2748" o:title=""/>
            </v:shape>
            <o:OLEObject Type="Embed" ProgID="Equation.DSMT4" ShapeID="_x0000_i2389" DrawAspect="Content" ObjectID="_1494318481" r:id="rId2749"/>
          </w:object>
        </w:r>
      </w:ins>
      <w:ins w:id="1922" w:author="Gerard" w:date="2015-03-21T10:24:00Z">
        <w:r>
          <w:t>generation weak bonds</w:t>
        </w:r>
      </w:ins>
      <w:ins w:id="1923" w:author="Gerard" w:date="2015-03-21T10:25:00Z">
        <w:r>
          <w:t>, which evolves over time as described below</w:t>
        </w:r>
      </w:ins>
      <w:ins w:id="1924" w:author="Gerard" w:date="2015-03-21T10:24:00Z">
        <w:r>
          <w:t>.</w:t>
        </w:r>
      </w:ins>
      <w:ins w:id="1925" w:author="Gerard" w:date="2015-03-21T10:26:00Z">
        <w:r>
          <w:t xml:space="preserve">  The summation is taken over all generations </w:t>
        </w:r>
      </w:ins>
      <w:ins w:id="1926" w:author="Gerard" w:date="2015-03-21T10:26:00Z">
        <w:r w:rsidRPr="00F77222">
          <w:rPr>
            <w:position w:val="-4"/>
          </w:rPr>
          <w:object w:dxaOrig="200" w:dyaOrig="200" w14:anchorId="6457A565">
            <v:shape id="_x0000_i2390" type="#_x0000_t75" style="width:7.45pt;height:7.45pt" o:ole="">
              <v:imagedata r:id="rId2750" o:title=""/>
            </v:shape>
            <o:OLEObject Type="Embed" ProgID="Equation.DSMT4" ShapeID="_x0000_i2390" DrawAspect="Content" ObjectID="_1494318482" r:id="rId2751"/>
          </w:object>
        </w:r>
      </w:ins>
      <w:ins w:id="1927" w:author="Gerard" w:date="2015-03-21T10:26:00Z">
        <w:r>
          <w:t xml:space="preserve"> that were created prior to the current time </w:t>
        </w:r>
      </w:ins>
      <w:ins w:id="1928" w:author="Gerard" w:date="2015-03-21T10:26:00Z">
        <w:r w:rsidRPr="008F4FC8">
          <w:rPr>
            <w:position w:val="-4"/>
          </w:rPr>
          <w:object w:dxaOrig="140" w:dyaOrig="220" w14:anchorId="11710968">
            <v:shape id="_x0000_i2391" type="#_x0000_t75" style="width:7.45pt;height:14.25pt" o:ole="">
              <v:imagedata r:id="rId2752" o:title=""/>
            </v:shape>
            <o:OLEObject Type="Embed" ProgID="Equation.DSMT4" ShapeID="_x0000_i2391" DrawAspect="Content" ObjectID="_1494318483" r:id="rId2753"/>
          </w:object>
        </w:r>
      </w:ins>
      <w:ins w:id="1929" w:author="Gerard" w:date="2015-03-21T10:26:00Z">
        <w:r>
          <w:t>.</w:t>
        </w:r>
      </w:ins>
      <w:ins w:id="1930" w:author="Gerard" w:date="2015-03-21T10:25:00Z">
        <w:r>
          <w:t xml:space="preserve">  </w:t>
        </w:r>
      </w:ins>
      <w:ins w:id="1931" w:author="Gerard" w:date="2015-03-21T10:00:00Z">
        <w:r w:rsidR="00D25725">
          <w:t xml:space="preserve">The Cauchy stress </w:t>
        </w:r>
      </w:ins>
      <w:ins w:id="1932" w:author="Gerard" w:date="2015-03-21T10:03:00Z">
        <w:r w:rsidR="00D25725" w:rsidRPr="007E2473">
          <w:rPr>
            <w:position w:val="-6"/>
          </w:rPr>
          <w:object w:dxaOrig="240" w:dyaOrig="240" w14:anchorId="2A21D649">
            <v:shape id="_x0000_i2392" type="#_x0000_t75" style="width:14.25pt;height:14.25pt" o:ole="">
              <v:imagedata r:id="rId2754" o:title=""/>
            </v:shape>
            <o:OLEObject Type="Embed" ProgID="Equation.DSMT4" ShapeID="_x0000_i2392" DrawAspect="Content" ObjectID="_1494318484" r:id="rId2755"/>
          </w:object>
        </w:r>
      </w:ins>
      <w:ins w:id="1933" w:author="Gerard" w:date="2015-03-21T10:03:00Z">
        <w:r w:rsidR="00D25725">
          <w:t xml:space="preserve"> </w:t>
        </w:r>
      </w:ins>
      <w:ins w:id="1934" w:author="Gerard" w:date="2015-03-21T10:00:00Z">
        <w:r w:rsidR="00D25725">
          <w:t xml:space="preserve">in a reactive viscoelastic material is </w:t>
        </w:r>
      </w:ins>
      <w:ins w:id="1935" w:author="Gerard" w:date="2015-03-21T10:25:00Z">
        <w:r>
          <w:t xml:space="preserve">similarly </w:t>
        </w:r>
      </w:ins>
      <w:ins w:id="1936" w:author="Gerard" w:date="2015-03-21T10:00:00Z">
        <w:r w:rsidR="00D25725">
          <w:t>given by</w:t>
        </w:r>
      </w:ins>
    </w:p>
    <w:p w14:paraId="0064A955" w14:textId="38E39D08" w:rsidR="00D25725" w:rsidRDefault="00D25725">
      <w:pPr>
        <w:pStyle w:val="MTDisplayEquation"/>
        <w:rPr>
          <w:ins w:id="1937" w:author="Gerard" w:date="2015-03-21T09:58:00Z"/>
        </w:rPr>
        <w:pPrChange w:id="1938" w:author="Gerard" w:date="2015-03-21T10:01:00Z">
          <w:pPr/>
        </w:pPrChange>
      </w:pPr>
      <w:ins w:id="1939" w:author="Gerard" w:date="2015-03-21T10:01:00Z">
        <w:r>
          <w:tab/>
        </w:r>
      </w:ins>
      <w:ins w:id="1940" w:author="Gerard" w:date="2015-03-21T10:01:00Z">
        <w:r w:rsidRPr="007E2473">
          <w:rPr>
            <w:position w:val="-28"/>
          </w:rPr>
          <w:object w:dxaOrig="2840" w:dyaOrig="580" w14:anchorId="72E23D6A">
            <v:shape id="_x0000_i2393" type="#_x0000_t75" style="width:2in;height:28.55pt" o:ole="">
              <v:imagedata r:id="rId2756" o:title=""/>
            </v:shape>
            <o:OLEObject Type="Embed" ProgID="Equation.DSMT4" ShapeID="_x0000_i2393" DrawAspect="Content" ObjectID="_1494318485" r:id="rId2757"/>
          </w:object>
        </w:r>
      </w:ins>
      <w:ins w:id="1941" w:author="Gerard" w:date="2015-03-21T10:01:00Z">
        <w:r>
          <w:t xml:space="preserve"> </w:t>
        </w:r>
        <w:r>
          <w:tab/>
        </w:r>
        <w:del w:id="1942" w:author="rawlins" w:date="2015-05-19T16:38: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43" w:author="rawlins" w:date="2015-05-19T16:38:00Z">
        <w:r w:rsidDel="00A924E1">
          <w:fldChar w:fldCharType="end"/>
        </w:r>
      </w:del>
      <w:bookmarkStart w:id="1944" w:name="ZEqnNum468501"/>
      <w:ins w:id="1945" w:author="Gerard" w:date="2015-03-21T10:01:00Z">
        <w:del w:id="1946" w:author="rawlins" w:date="2015-05-19T16:38:00Z">
          <w:r w:rsidDel="00A924E1">
            <w:delInstrText>(</w:delInstrText>
          </w:r>
          <w:r w:rsidDel="00A924E1">
            <w:fldChar w:fldCharType="begin"/>
          </w:r>
          <w:r w:rsidDel="00A924E1">
            <w:delInstrText xml:space="preserve"> SEQ MTSec \c \* Arabic \* MERGEFORMAT </w:delInstrText>
          </w:r>
        </w:del>
      </w:ins>
      <w:del w:id="1947" w:author="rawlins" w:date="2015-05-19T16:38:00Z">
        <w:r w:rsidDel="00A924E1">
          <w:fldChar w:fldCharType="end"/>
        </w:r>
      </w:del>
      <w:ins w:id="1948" w:author="Gerard" w:date="2015-03-21T10:01:00Z">
        <w:del w:id="1949" w:author="rawlins" w:date="2015-05-19T16:38:00Z">
          <w:r w:rsidDel="00A924E1">
            <w:delInstrText>.</w:delInstrText>
          </w:r>
          <w:r w:rsidDel="00A924E1">
            <w:fldChar w:fldCharType="begin"/>
          </w:r>
          <w:r w:rsidDel="00A924E1">
            <w:delInstrText xml:space="preserve"> SEQ MTEqn \c \* Arabic \* MERGEFORMAT </w:delInstrText>
          </w:r>
        </w:del>
      </w:ins>
      <w:del w:id="1950" w:author="rawlins" w:date="2015-05-19T16:38:00Z">
        <w:r w:rsidDel="00A924E1">
          <w:fldChar w:fldCharType="separate"/>
        </w:r>
      </w:del>
      <w:ins w:id="1951" w:author="Gerard" w:date="2015-05-06T12:49:00Z">
        <w:del w:id="1952" w:author="rawlins" w:date="2015-05-19T16:10:00Z">
          <w:r w:rsidR="00E3755C" w:rsidDel="00752FD5">
            <w:rPr>
              <w:noProof/>
            </w:rPr>
            <w:delInstrText>88</w:delInstrText>
          </w:r>
        </w:del>
      </w:ins>
      <w:ins w:id="1953" w:author="Gerard" w:date="2015-03-21T10:01:00Z">
        <w:del w:id="1954" w:author="rawlins" w:date="2015-05-19T16:38:00Z">
          <w:r w:rsidDel="00A924E1">
            <w:fldChar w:fldCharType="end"/>
          </w:r>
          <w:r w:rsidDel="00A924E1">
            <w:delInstrText>)</w:delInstrText>
          </w:r>
          <w:bookmarkEnd w:id="1944"/>
          <w:r w:rsidDel="00A924E1">
            <w:fldChar w:fldCharType="end"/>
          </w:r>
        </w:del>
      </w:ins>
      <w:ins w:id="1955"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1956" w:name="ZEqnNum467146"/>
        <w:r w:rsidR="00A924E1">
          <w:instrText>(</w:instrText>
        </w:r>
        <w:r w:rsidR="00A924E1">
          <w:fldChar w:fldCharType="begin"/>
        </w:r>
        <w:r w:rsidR="00A924E1">
          <w:instrText xml:space="preserve"> SEQ MTSec \c \* Arabic \* MERGEFORMAT </w:instrText>
        </w:r>
      </w:ins>
      <w:r w:rsidR="00A924E1">
        <w:fldChar w:fldCharType="separate"/>
      </w:r>
      <w:ins w:id="1957" w:author="rawlins" w:date="2015-05-19T17:23:00Z">
        <w:r w:rsidR="00D3178E">
          <w:rPr>
            <w:noProof/>
          </w:rPr>
          <w:instrText>5</w:instrText>
        </w:r>
      </w:ins>
      <w:ins w:id="1958"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59" w:author="rawlins" w:date="2015-05-19T17:23:00Z">
        <w:r w:rsidR="00D3178E">
          <w:rPr>
            <w:noProof/>
          </w:rPr>
          <w:instrText>93</w:instrText>
        </w:r>
      </w:ins>
      <w:ins w:id="1960" w:author="rawlins" w:date="2015-05-19T16:39:00Z">
        <w:r w:rsidR="00A924E1">
          <w:fldChar w:fldCharType="end"/>
        </w:r>
        <w:r w:rsidR="00A924E1">
          <w:instrText>)</w:instrText>
        </w:r>
        <w:bookmarkEnd w:id="1956"/>
        <w:r w:rsidR="00A924E1">
          <w:fldChar w:fldCharType="end"/>
        </w:r>
      </w:ins>
    </w:p>
    <w:p w14:paraId="3DDE9A00" w14:textId="6CF22B23" w:rsidR="00D25725" w:rsidRDefault="00D25725" w:rsidP="008F4FC8">
      <w:pPr>
        <w:rPr>
          <w:ins w:id="1961" w:author="Gerard" w:date="2015-03-21T10:26:00Z"/>
        </w:rPr>
      </w:pPr>
      <w:ins w:id="1962" w:author="Gerard" w:date="2015-03-21T10:03:00Z">
        <w:r>
          <w:t xml:space="preserve">where </w:t>
        </w:r>
      </w:ins>
      <w:ins w:id="1963" w:author="Gerard" w:date="2015-03-21T10:03:00Z">
        <w:r w:rsidRPr="007E2473">
          <w:rPr>
            <w:position w:val="-6"/>
          </w:rPr>
          <w:object w:dxaOrig="300" w:dyaOrig="340" w14:anchorId="356C6038">
            <v:shape id="_x0000_i2394" type="#_x0000_t75" style="width:14.25pt;height:14.25pt" o:ole="">
              <v:imagedata r:id="rId2758" o:title=""/>
            </v:shape>
            <o:OLEObject Type="Embed" ProgID="Equation.DSMT4" ShapeID="_x0000_i2394" DrawAspect="Content" ObjectID="_1494318486" r:id="rId2759"/>
          </w:object>
        </w:r>
      </w:ins>
      <w:ins w:id="1964" w:author="Gerard" w:date="2015-03-21T10:03:00Z">
        <w:r>
          <w:t xml:space="preserve"> is the stress in the strong bonds and </w:t>
        </w:r>
      </w:ins>
      <w:ins w:id="1965" w:author="Gerard" w:date="2015-03-21T10:03:00Z">
        <w:r w:rsidRPr="007E2473">
          <w:rPr>
            <w:position w:val="-6"/>
          </w:rPr>
          <w:object w:dxaOrig="320" w:dyaOrig="340" w14:anchorId="7BEBA7B7">
            <v:shape id="_x0000_i2395" type="#_x0000_t75" style="width:14.25pt;height:14.25pt" o:ole="">
              <v:imagedata r:id="rId2760" o:title=""/>
            </v:shape>
            <o:OLEObject Type="Embed" ProgID="Equation.DSMT4" ShapeID="_x0000_i2395" DrawAspect="Content" ObjectID="_1494318487" r:id="rId2761"/>
          </w:object>
        </w:r>
      </w:ins>
      <w:ins w:id="1966" w:author="Gerard" w:date="2015-03-21T10:03:00Z">
        <w:r>
          <w:t xml:space="preserve"> </w:t>
        </w:r>
      </w:ins>
      <w:ins w:id="1967" w:author="Gerard" w:date="2015-03-21T10:04:00Z">
        <w:r>
          <w:t>is the stress in the weak bonds.</w:t>
        </w:r>
      </w:ins>
      <w:ins w:id="1968" w:author="Gerard" w:date="2015-03-21T10:26:00Z">
        <w:r w:rsidR="008F4FC8">
          <w:t xml:space="preserve">  These stresses are related to the respective strain energy densities of strong and weak bonds according to</w:t>
        </w:r>
      </w:ins>
    </w:p>
    <w:p w14:paraId="23D0E7FF" w14:textId="6D952E02" w:rsidR="008F4FC8" w:rsidRDefault="008F4FC8">
      <w:pPr>
        <w:pStyle w:val="MTDisplayEquation"/>
        <w:rPr>
          <w:ins w:id="1969" w:author="Gerard" w:date="2015-03-21T10:28:00Z"/>
        </w:rPr>
        <w:pPrChange w:id="1970" w:author="Gerard" w:date="2015-03-21T10:26:00Z">
          <w:pPr>
            <w:jc w:val="left"/>
          </w:pPr>
        </w:pPrChange>
      </w:pPr>
      <w:ins w:id="1971" w:author="Gerard" w:date="2015-03-21T10:26:00Z">
        <w:r>
          <w:tab/>
        </w:r>
      </w:ins>
      <w:ins w:id="1972" w:author="Gerard" w:date="2015-03-21T10:27:00Z">
        <w:r w:rsidRPr="007E2473">
          <w:rPr>
            <w:position w:val="-24"/>
          </w:rPr>
          <w:object w:dxaOrig="5220" w:dyaOrig="740" w14:anchorId="42A7F3FC">
            <v:shape id="_x0000_i2396" type="#_x0000_t75" style="width:259.45pt;height:36pt" o:ole="">
              <v:imagedata r:id="rId2762" o:title=""/>
            </v:shape>
            <o:OLEObject Type="Embed" ProgID="Equation.DSMT4" ShapeID="_x0000_i2396" DrawAspect="Content" ObjectID="_1494318488" r:id="rId2763"/>
          </w:object>
        </w:r>
      </w:ins>
      <w:ins w:id="1973" w:author="Gerard" w:date="2015-03-21T10:27:00Z">
        <w:r>
          <w:t xml:space="preserve"> </w:t>
        </w:r>
        <w:r>
          <w:tab/>
        </w:r>
        <w:del w:id="1974"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1975" w:author="rawlins" w:date="2015-05-19T16:39:00Z">
        <w:r w:rsidDel="00A924E1">
          <w:fldChar w:fldCharType="end"/>
        </w:r>
      </w:del>
      <w:ins w:id="1976" w:author="Gerard" w:date="2015-03-21T10:27:00Z">
        <w:del w:id="1977" w:author="rawlins" w:date="2015-05-19T16:39:00Z">
          <w:r w:rsidDel="00A924E1">
            <w:delInstrText>(</w:delInstrText>
          </w:r>
          <w:r w:rsidDel="00A924E1">
            <w:fldChar w:fldCharType="begin"/>
          </w:r>
          <w:r w:rsidDel="00A924E1">
            <w:delInstrText xml:space="preserve"> SEQ MTSec \c \* Arabic \* MERGEFORMAT </w:delInstrText>
          </w:r>
        </w:del>
      </w:ins>
      <w:del w:id="1978" w:author="rawlins" w:date="2015-05-19T16:39:00Z">
        <w:r w:rsidDel="00A924E1">
          <w:fldChar w:fldCharType="end"/>
        </w:r>
      </w:del>
      <w:ins w:id="1979" w:author="Gerard" w:date="2015-03-21T10:27:00Z">
        <w:del w:id="1980" w:author="rawlins" w:date="2015-05-19T16:39:00Z">
          <w:r w:rsidDel="00A924E1">
            <w:delInstrText>.</w:delInstrText>
          </w:r>
          <w:r w:rsidDel="00A924E1">
            <w:fldChar w:fldCharType="begin"/>
          </w:r>
          <w:r w:rsidDel="00A924E1">
            <w:delInstrText xml:space="preserve"> SEQ MTEqn \c \* Arabic \* MERGEFORMAT </w:delInstrText>
          </w:r>
        </w:del>
      </w:ins>
      <w:del w:id="1981" w:author="rawlins" w:date="2015-05-19T16:39:00Z">
        <w:r w:rsidDel="00A924E1">
          <w:fldChar w:fldCharType="separate"/>
        </w:r>
      </w:del>
      <w:ins w:id="1982" w:author="Gerard" w:date="2015-05-06T12:49:00Z">
        <w:del w:id="1983" w:author="rawlins" w:date="2015-05-19T16:10:00Z">
          <w:r w:rsidR="00E3755C" w:rsidDel="00752FD5">
            <w:rPr>
              <w:noProof/>
            </w:rPr>
            <w:delInstrText>89</w:delInstrText>
          </w:r>
        </w:del>
      </w:ins>
      <w:ins w:id="1984" w:author="Gerard" w:date="2015-03-21T10:27:00Z">
        <w:del w:id="1985" w:author="rawlins" w:date="2015-05-19T16:39:00Z">
          <w:r w:rsidDel="00A924E1">
            <w:fldChar w:fldCharType="end"/>
          </w:r>
          <w:r w:rsidDel="00A924E1">
            <w:delInstrText>)</w:delInstrText>
          </w:r>
          <w:r w:rsidDel="00A924E1">
            <w:fldChar w:fldCharType="end"/>
          </w:r>
        </w:del>
      </w:ins>
      <w:ins w:id="1986"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1987" w:author="rawlins" w:date="2015-05-19T17:23:00Z">
        <w:r w:rsidR="00D3178E">
          <w:rPr>
            <w:noProof/>
          </w:rPr>
          <w:instrText>5</w:instrText>
        </w:r>
      </w:ins>
      <w:ins w:id="1988"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1989" w:author="rawlins" w:date="2015-05-19T17:23:00Z">
        <w:r w:rsidR="00D3178E">
          <w:rPr>
            <w:noProof/>
          </w:rPr>
          <w:instrText>94</w:instrText>
        </w:r>
      </w:ins>
      <w:ins w:id="1990" w:author="rawlins" w:date="2015-05-19T16:39:00Z">
        <w:r w:rsidR="00A924E1">
          <w:fldChar w:fldCharType="end"/>
        </w:r>
        <w:r w:rsidR="00A924E1">
          <w:instrText>)</w:instrText>
        </w:r>
        <w:r w:rsidR="00A924E1">
          <w:fldChar w:fldCharType="end"/>
        </w:r>
      </w:ins>
    </w:p>
    <w:p w14:paraId="216DC26C" w14:textId="654926AA" w:rsidR="008F4FC8" w:rsidRDefault="00FC599A" w:rsidP="008F4FC8">
      <w:pPr>
        <w:rPr>
          <w:ins w:id="1991" w:author="Gerard" w:date="2015-03-21T10:30:00Z"/>
        </w:rPr>
      </w:pPr>
      <w:ins w:id="1992" w:author="Gerard" w:date="2015-03-21T10:29:00Z">
        <w:r>
          <w:t xml:space="preserve">The mass fractions </w:t>
        </w:r>
      </w:ins>
      <w:ins w:id="1993" w:author="Gerard" w:date="2015-03-21T10:29:00Z">
        <w:r w:rsidRPr="007E2473">
          <w:rPr>
            <w:position w:val="-14"/>
          </w:rPr>
          <w:object w:dxaOrig="860" w:dyaOrig="420" w14:anchorId="50342B82">
            <v:shape id="_x0000_i2397" type="#_x0000_t75" style="width:43.45pt;height:21.75pt" o:ole="">
              <v:imagedata r:id="rId2764" o:title=""/>
            </v:shape>
            <o:OLEObject Type="Embed" ProgID="Equation.DSMT4" ShapeID="_x0000_i2397" DrawAspect="Content" ObjectID="_1494318489" r:id="rId2765"/>
          </w:object>
        </w:r>
      </w:ins>
      <w:ins w:id="1994" w:author="Gerard" w:date="2015-03-21T10:29:00Z">
        <w:r>
          <w:t xml:space="preserve"> are obtained by solving the equation of mass balance for reactive </w:t>
        </w:r>
      </w:ins>
      <w:ins w:id="1995" w:author="Gerard" w:date="2015-03-21T13:24:00Z">
        <w:r w:rsidR="003D7647">
          <w:t xml:space="preserve">constrained </w:t>
        </w:r>
      </w:ins>
      <w:ins w:id="1996" w:author="Gerard" w:date="2015-03-21T10:29:00Z">
        <w:r>
          <w:t>mixtures,</w:t>
        </w:r>
      </w:ins>
    </w:p>
    <w:p w14:paraId="1976AFF7" w14:textId="1BDD3943" w:rsidR="00FC599A" w:rsidRPr="008F4FC8" w:rsidRDefault="00FC599A">
      <w:pPr>
        <w:pStyle w:val="MTDisplayEquation"/>
        <w:rPr>
          <w:ins w:id="1997" w:author="Gerard" w:date="2015-03-21T10:20:00Z"/>
        </w:rPr>
        <w:pPrChange w:id="1998" w:author="Gerard" w:date="2015-03-21T10:30:00Z">
          <w:pPr>
            <w:jc w:val="left"/>
          </w:pPr>
        </w:pPrChange>
      </w:pPr>
      <w:ins w:id="1999" w:author="Gerard" w:date="2015-03-21T10:30:00Z">
        <w:r>
          <w:tab/>
        </w:r>
      </w:ins>
      <w:ins w:id="2000" w:author="Gerard" w:date="2015-03-21T10:30:00Z">
        <w:r w:rsidR="00146ACD" w:rsidRPr="00146ACD">
          <w:rPr>
            <w:position w:val="-24"/>
          </w:rPr>
          <w:object w:dxaOrig="1680" w:dyaOrig="680" w14:anchorId="0B1B2BA7">
            <v:shape id="_x0000_i2398" type="#_x0000_t75" style="width:86.25pt;height:36pt" o:ole="">
              <v:imagedata r:id="rId2766" o:title=""/>
            </v:shape>
            <o:OLEObject Type="Embed" ProgID="Equation.DSMT4" ShapeID="_x0000_i2398" DrawAspect="Content" ObjectID="_1494318490" r:id="rId2767"/>
          </w:object>
        </w:r>
      </w:ins>
      <w:ins w:id="2001" w:author="Gerard" w:date="2015-03-21T10:30:00Z">
        <w:r>
          <w:t xml:space="preserve"> </w:t>
        </w:r>
        <w:r>
          <w:tab/>
        </w:r>
        <w:del w:id="2002"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03" w:author="rawlins" w:date="2015-05-19T16:39:00Z">
        <w:r w:rsidDel="00A924E1">
          <w:fldChar w:fldCharType="end"/>
        </w:r>
      </w:del>
      <w:ins w:id="2004" w:author="Gerard" w:date="2015-03-21T10:30:00Z">
        <w:del w:id="2005" w:author="rawlins" w:date="2015-05-19T16:39:00Z">
          <w:r w:rsidDel="00A924E1">
            <w:delInstrText>(</w:delInstrText>
          </w:r>
          <w:r w:rsidDel="00A924E1">
            <w:fldChar w:fldCharType="begin"/>
          </w:r>
          <w:r w:rsidDel="00A924E1">
            <w:delInstrText xml:space="preserve"> SEQ MTSec \c \* Arabic \* MERGEFORMAT </w:delInstrText>
          </w:r>
        </w:del>
      </w:ins>
      <w:del w:id="2006" w:author="rawlins" w:date="2015-05-19T16:39:00Z">
        <w:r w:rsidDel="00A924E1">
          <w:fldChar w:fldCharType="end"/>
        </w:r>
      </w:del>
      <w:ins w:id="2007" w:author="Gerard" w:date="2015-03-21T10:30:00Z">
        <w:del w:id="2008" w:author="rawlins" w:date="2015-05-19T16:39:00Z">
          <w:r w:rsidDel="00A924E1">
            <w:delInstrText>.</w:delInstrText>
          </w:r>
          <w:r w:rsidDel="00A924E1">
            <w:fldChar w:fldCharType="begin"/>
          </w:r>
          <w:r w:rsidDel="00A924E1">
            <w:delInstrText xml:space="preserve"> SEQ MTEqn \c \* Arabic \* MERGEFORMAT </w:delInstrText>
          </w:r>
        </w:del>
      </w:ins>
      <w:del w:id="2009" w:author="rawlins" w:date="2015-05-19T16:39:00Z">
        <w:r w:rsidDel="00A924E1">
          <w:fldChar w:fldCharType="separate"/>
        </w:r>
      </w:del>
      <w:ins w:id="2010" w:author="Gerard" w:date="2015-05-06T12:49:00Z">
        <w:del w:id="2011" w:author="rawlins" w:date="2015-05-19T16:10:00Z">
          <w:r w:rsidR="00E3755C" w:rsidDel="00752FD5">
            <w:rPr>
              <w:noProof/>
            </w:rPr>
            <w:delInstrText>90</w:delInstrText>
          </w:r>
        </w:del>
      </w:ins>
      <w:ins w:id="2012" w:author="Gerard" w:date="2015-03-21T10:30:00Z">
        <w:del w:id="2013" w:author="rawlins" w:date="2015-05-19T16:39:00Z">
          <w:r w:rsidDel="00A924E1">
            <w:fldChar w:fldCharType="end"/>
          </w:r>
          <w:r w:rsidDel="00A924E1">
            <w:delInstrText>)</w:delInstrText>
          </w:r>
          <w:r w:rsidDel="00A924E1">
            <w:fldChar w:fldCharType="end"/>
          </w:r>
        </w:del>
      </w:ins>
      <w:ins w:id="2014"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15" w:author="rawlins" w:date="2015-05-19T17:23:00Z">
        <w:r w:rsidR="00D3178E">
          <w:rPr>
            <w:noProof/>
          </w:rPr>
          <w:instrText>5</w:instrText>
        </w:r>
      </w:ins>
      <w:ins w:id="2016"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17" w:author="rawlins" w:date="2015-05-19T17:23:00Z">
        <w:r w:rsidR="00D3178E">
          <w:rPr>
            <w:noProof/>
          </w:rPr>
          <w:instrText>95</w:instrText>
        </w:r>
      </w:ins>
      <w:ins w:id="2018" w:author="rawlins" w:date="2015-05-19T16:39:00Z">
        <w:r w:rsidR="00A924E1">
          <w:fldChar w:fldCharType="end"/>
        </w:r>
        <w:r w:rsidR="00A924E1">
          <w:instrText>)</w:instrText>
        </w:r>
        <w:r w:rsidR="00A924E1">
          <w:fldChar w:fldCharType="end"/>
        </w:r>
      </w:ins>
    </w:p>
    <w:p w14:paraId="66AFF4E2" w14:textId="0442B790" w:rsidR="008F4FC8" w:rsidRDefault="00146ACD" w:rsidP="00E11829">
      <w:pPr>
        <w:rPr>
          <w:ins w:id="2019" w:author="Gerard" w:date="2015-03-21T10:33:00Z"/>
        </w:rPr>
      </w:pPr>
      <w:ins w:id="2020" w:author="Gerard" w:date="2015-03-21T10:31:00Z">
        <w:r>
          <w:t xml:space="preserve">where the mass fraction supply </w:t>
        </w:r>
      </w:ins>
      <w:ins w:id="2021" w:author="Gerard" w:date="2015-03-21T10:31:00Z">
        <w:r w:rsidRPr="00146ACD">
          <w:rPr>
            <w:position w:val="-4"/>
          </w:rPr>
          <w:object w:dxaOrig="320" w:dyaOrig="320" w14:anchorId="036FE4F7">
            <v:shape id="_x0000_i2399" type="#_x0000_t75" style="width:14.25pt;height:14.25pt" o:ole="">
              <v:imagedata r:id="rId2768" o:title=""/>
            </v:shape>
            <o:OLEObject Type="Embed" ProgID="Equation.DSMT4" ShapeID="_x0000_i2399" DrawAspect="Content" ObjectID="_1494318491" r:id="rId2769"/>
          </w:object>
        </w:r>
      </w:ins>
      <w:ins w:id="2022" w:author="Gerard" w:date="2015-03-21T10:31:00Z">
        <w:r>
          <w:t xml:space="preserve"> must be specified </w:t>
        </w:r>
      </w:ins>
      <w:ins w:id="2023" w:author="Gerard" w:date="2015-03-21T10:32:00Z">
        <w:r>
          <w:t xml:space="preserve">as </w:t>
        </w:r>
      </w:ins>
      <w:ins w:id="2024" w:author="Gerard" w:date="2015-03-21T10:31:00Z">
        <w:r>
          <w:t xml:space="preserve">a constitutive </w:t>
        </w:r>
      </w:ins>
      <w:ins w:id="2025" w:author="Gerard" w:date="2015-03-21T10:32:00Z">
        <w:r>
          <w:t>function of the deformation</w:t>
        </w:r>
      </w:ins>
      <w:ins w:id="2026" w:author="Gerard" w:date="2015-03-21T10:34:00Z">
        <w:r w:rsidR="00295FC5">
          <w:t xml:space="preserve"> gradient </w:t>
        </w:r>
      </w:ins>
      <w:ins w:id="2027" w:author="Gerard" w:date="2015-03-21T10:36:00Z">
        <w:r w:rsidR="00295FC5" w:rsidRPr="00295FC5">
          <w:rPr>
            <w:position w:val="-4"/>
          </w:rPr>
          <w:object w:dxaOrig="220" w:dyaOrig="240" w14:anchorId="4DA3227F">
            <v:shape id="_x0000_i2400" type="#_x0000_t75" style="width:14.25pt;height:14.25pt" o:ole="">
              <v:imagedata r:id="rId2770" o:title=""/>
            </v:shape>
            <o:OLEObject Type="Embed" ProgID="Equation.DSMT4" ShapeID="_x0000_i2400" DrawAspect="Content" ObjectID="_1494318492" r:id="rId2771"/>
          </w:object>
        </w:r>
      </w:ins>
      <w:ins w:id="2028" w:author="Gerard" w:date="2015-03-21T10:36:00Z">
        <w:r w:rsidR="00295FC5">
          <w:t xml:space="preserve"> </w:t>
        </w:r>
      </w:ins>
      <w:ins w:id="2029" w:author="Gerard" w:date="2015-03-21T10:32:00Z">
        <w:r>
          <w:t xml:space="preserve">and </w:t>
        </w:r>
      </w:ins>
      <w:ins w:id="2030" w:author="Gerard" w:date="2015-03-21T10:34:00Z">
        <w:r w:rsidR="00295FC5">
          <w:t xml:space="preserve">the </w:t>
        </w:r>
      </w:ins>
      <w:ins w:id="2031" w:author="Gerard" w:date="2015-03-21T10:32:00Z">
        <w:r>
          <w:t xml:space="preserve">mass fractions </w:t>
        </w:r>
      </w:ins>
      <w:ins w:id="2032" w:author="Gerard" w:date="2015-03-21T10:31:00Z">
        <w:r w:rsidRPr="00146ACD">
          <w:rPr>
            <w:position w:val="-4"/>
          </w:rPr>
          <w:object w:dxaOrig="340" w:dyaOrig="320" w14:anchorId="55B77E6B">
            <v:shape id="_x0000_i2401" type="#_x0000_t75" style="width:14.25pt;height:14.25pt" o:ole="">
              <v:imagedata r:id="rId2772" o:title=""/>
            </v:shape>
            <o:OLEObject Type="Embed" ProgID="Equation.DSMT4" ShapeID="_x0000_i2401" DrawAspect="Content" ObjectID="_1494318493" r:id="rId2773"/>
          </w:object>
        </w:r>
      </w:ins>
      <w:ins w:id="2033" w:author="Gerard" w:date="2015-03-21T10:31:00Z">
        <w:r>
          <w:t xml:space="preserve"> </w:t>
        </w:r>
      </w:ins>
      <w:ins w:id="2034" w:author="Gerard" w:date="2015-03-21T10:32:00Z">
        <w:r>
          <w:t>from all generations.</w:t>
        </w:r>
      </w:ins>
      <w:ins w:id="2035" w:author="Gerard" w:date="2015-03-21T10:33:00Z">
        <w:r w:rsidR="00E11829">
          <w:t xml:space="preserve">  Since mass must be conserved over all generations, it follows that</w:t>
        </w:r>
      </w:ins>
    </w:p>
    <w:p w14:paraId="1C4E62DD" w14:textId="2203618C" w:rsidR="00E11829" w:rsidRDefault="00E11829">
      <w:pPr>
        <w:pStyle w:val="MTDisplayEquation"/>
        <w:rPr>
          <w:ins w:id="2036" w:author="Gerard" w:date="2015-03-21T10:34:00Z"/>
        </w:rPr>
        <w:pPrChange w:id="2037" w:author="Gerard" w:date="2015-03-21T10:33:00Z">
          <w:pPr>
            <w:jc w:val="left"/>
          </w:pPr>
        </w:pPrChange>
      </w:pPr>
      <w:ins w:id="2038" w:author="Gerard" w:date="2015-03-21T10:33:00Z">
        <w:r>
          <w:tab/>
        </w:r>
      </w:ins>
      <w:ins w:id="2039" w:author="Gerard" w:date="2015-03-21T10:33:00Z">
        <w:r w:rsidRPr="007E2473">
          <w:rPr>
            <w:position w:val="-28"/>
          </w:rPr>
          <w:object w:dxaOrig="2120" w:dyaOrig="560" w14:anchorId="7DBFA940">
            <v:shape id="_x0000_i2402" type="#_x0000_t75" style="width:108pt;height:28.55pt" o:ole="">
              <v:imagedata r:id="rId2774" o:title=""/>
            </v:shape>
            <o:OLEObject Type="Embed" ProgID="Equation.DSMT4" ShapeID="_x0000_i2402" DrawAspect="Content" ObjectID="_1494318494" r:id="rId2775"/>
          </w:object>
        </w:r>
      </w:ins>
      <w:ins w:id="2040" w:author="Gerard" w:date="2015-03-21T10:33:00Z">
        <w:r>
          <w:t xml:space="preserve"> </w:t>
        </w:r>
        <w:r>
          <w:tab/>
        </w:r>
        <w:del w:id="2041"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42" w:author="rawlins" w:date="2015-05-19T16:39:00Z">
        <w:r w:rsidDel="00A924E1">
          <w:fldChar w:fldCharType="end"/>
        </w:r>
      </w:del>
      <w:ins w:id="2043" w:author="Gerard" w:date="2015-03-21T10:33:00Z">
        <w:del w:id="2044" w:author="rawlins" w:date="2015-05-19T16:39:00Z">
          <w:r w:rsidDel="00A924E1">
            <w:delInstrText>(</w:delInstrText>
          </w:r>
          <w:r w:rsidDel="00A924E1">
            <w:fldChar w:fldCharType="begin"/>
          </w:r>
          <w:r w:rsidDel="00A924E1">
            <w:delInstrText xml:space="preserve"> SEQ MTSec \c \* Arabic \* MERGEFORMAT </w:delInstrText>
          </w:r>
        </w:del>
      </w:ins>
      <w:del w:id="2045" w:author="rawlins" w:date="2015-05-19T16:39:00Z">
        <w:r w:rsidDel="00A924E1">
          <w:fldChar w:fldCharType="end"/>
        </w:r>
      </w:del>
      <w:ins w:id="2046" w:author="Gerard" w:date="2015-03-21T10:33:00Z">
        <w:del w:id="2047" w:author="rawlins" w:date="2015-05-19T16:39:00Z">
          <w:r w:rsidDel="00A924E1">
            <w:delInstrText>.</w:delInstrText>
          </w:r>
          <w:r w:rsidDel="00A924E1">
            <w:fldChar w:fldCharType="begin"/>
          </w:r>
          <w:r w:rsidDel="00A924E1">
            <w:delInstrText xml:space="preserve"> SEQ MTEqn \c \* Arabic \* MERGEFORMAT </w:delInstrText>
          </w:r>
        </w:del>
      </w:ins>
      <w:del w:id="2048" w:author="rawlins" w:date="2015-05-19T16:39:00Z">
        <w:r w:rsidDel="00A924E1">
          <w:fldChar w:fldCharType="separate"/>
        </w:r>
      </w:del>
      <w:ins w:id="2049" w:author="Gerard" w:date="2015-05-06T12:49:00Z">
        <w:del w:id="2050" w:author="rawlins" w:date="2015-05-19T16:10:00Z">
          <w:r w:rsidR="00E3755C" w:rsidDel="00752FD5">
            <w:rPr>
              <w:noProof/>
            </w:rPr>
            <w:delInstrText>91</w:delInstrText>
          </w:r>
        </w:del>
      </w:ins>
      <w:ins w:id="2051" w:author="Gerard" w:date="2015-03-21T10:33:00Z">
        <w:del w:id="2052" w:author="rawlins" w:date="2015-05-19T16:39:00Z">
          <w:r w:rsidDel="00A924E1">
            <w:fldChar w:fldCharType="end"/>
          </w:r>
          <w:r w:rsidDel="00A924E1">
            <w:delInstrText>)</w:delInstrText>
          </w:r>
          <w:r w:rsidDel="00A924E1">
            <w:fldChar w:fldCharType="end"/>
          </w:r>
        </w:del>
      </w:ins>
      <w:ins w:id="2053"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054" w:author="rawlins" w:date="2015-05-19T17:23:00Z">
        <w:r w:rsidR="00D3178E">
          <w:rPr>
            <w:noProof/>
          </w:rPr>
          <w:instrText>5</w:instrText>
        </w:r>
      </w:ins>
      <w:ins w:id="205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56" w:author="rawlins" w:date="2015-05-19T17:23:00Z">
        <w:r w:rsidR="00D3178E">
          <w:rPr>
            <w:noProof/>
          </w:rPr>
          <w:instrText>96</w:instrText>
        </w:r>
      </w:ins>
      <w:ins w:id="2057" w:author="rawlins" w:date="2015-05-19T16:39:00Z">
        <w:r w:rsidR="00A924E1">
          <w:fldChar w:fldCharType="end"/>
        </w:r>
        <w:r w:rsidR="00A924E1">
          <w:instrText>)</w:instrText>
        </w:r>
        <w:r w:rsidR="00A924E1">
          <w:fldChar w:fldCharType="end"/>
        </w:r>
      </w:ins>
    </w:p>
    <w:p w14:paraId="7255613A" w14:textId="555423F6" w:rsidR="00E11829" w:rsidRDefault="00731A28" w:rsidP="00295FC5">
      <w:pPr>
        <w:rPr>
          <w:ins w:id="2058" w:author="Gerard" w:date="2015-03-21T10:45:00Z"/>
        </w:rPr>
      </w:pPr>
      <w:ins w:id="2059" w:author="Gerard" w:date="2015-03-21T10:44:00Z">
        <w:r>
          <w:t xml:space="preserve">Any number of valid solutions may exist for </w:t>
        </w:r>
      </w:ins>
      <w:ins w:id="2060" w:author="Gerard" w:date="2015-03-21T10:44:00Z">
        <w:r w:rsidRPr="00731A28">
          <w:rPr>
            <w:position w:val="-4"/>
          </w:rPr>
          <w:object w:dxaOrig="320" w:dyaOrig="320" w14:anchorId="69DB3F6A">
            <v:shape id="_x0000_i2403" type="#_x0000_t75" style="width:14.25pt;height:14.25pt" o:ole="">
              <v:imagedata r:id="rId2776" o:title=""/>
            </v:shape>
            <o:OLEObject Type="Embed" ProgID="Equation.DSMT4" ShapeID="_x0000_i2403" DrawAspect="Content" ObjectID="_1494318495" r:id="rId2777"/>
          </w:object>
        </w:r>
      </w:ins>
      <w:ins w:id="2061" w:author="Gerard" w:date="2015-03-21T10:44:00Z">
        <w:r>
          <w:t xml:space="preserve">, based on constitutive assumptions for </w:t>
        </w:r>
      </w:ins>
      <w:ins w:id="2062" w:author="Gerard" w:date="2015-03-21T10:44:00Z">
        <w:r w:rsidRPr="00731A28">
          <w:rPr>
            <w:position w:val="-4"/>
          </w:rPr>
          <w:object w:dxaOrig="320" w:dyaOrig="320" w14:anchorId="17F80F99">
            <v:shape id="_x0000_i2404" type="#_x0000_t75" style="width:14.25pt;height:14.25pt" o:ole="">
              <v:imagedata r:id="rId2778" o:title=""/>
            </v:shape>
            <o:OLEObject Type="Embed" ProgID="Equation.DSMT4" ShapeID="_x0000_i2404" DrawAspect="Content" ObjectID="_1494318496" r:id="rId2779"/>
          </w:object>
        </w:r>
      </w:ins>
      <w:ins w:id="2063" w:author="Gerard" w:date="2015-03-21T10:44:00Z">
        <w:r>
          <w:t xml:space="preserve">.  </w:t>
        </w:r>
      </w:ins>
      <w:ins w:id="2064" w:author="Gerard" w:date="2015-03-21T10:45:00Z">
        <w:r>
          <w:t xml:space="preserve">For example, </w:t>
        </w:r>
      </w:ins>
      <w:ins w:id="2065" w:author="Gerard" w:date="2015-03-21T10:47:00Z">
        <w:r>
          <w:t xml:space="preserve">for </w:t>
        </w:r>
      </w:ins>
      <w:ins w:id="2066" w:author="Gerard" w:date="2015-03-21T10:47:00Z">
        <w:r w:rsidRPr="00731A28">
          <w:rPr>
            <w:position w:val="-4"/>
          </w:rPr>
          <w:object w:dxaOrig="380" w:dyaOrig="200" w14:anchorId="589F2DF2">
            <v:shape id="_x0000_i2405" type="#_x0000_t75" style="width:21.75pt;height:7.45pt" o:ole="">
              <v:imagedata r:id="rId2780" o:title=""/>
            </v:shape>
            <o:OLEObject Type="Embed" ProgID="Equation.DSMT4" ShapeID="_x0000_i2405" DrawAspect="Content" ObjectID="_1494318497" r:id="rId2781"/>
          </w:object>
        </w:r>
      </w:ins>
      <w:ins w:id="2067" w:author="Gerard" w:date="2015-03-21T10:47:00Z">
        <w:r>
          <w:t>generation bonds</w:t>
        </w:r>
      </w:ins>
      <w:ins w:id="2068" w:author="Gerard" w:date="2015-03-21T10:48:00Z">
        <w:r>
          <w:t xml:space="preserve"> reforming in an unloaded state during the time interval </w:t>
        </w:r>
      </w:ins>
      <w:ins w:id="2069" w:author="Gerard" w:date="2015-03-21T10:48:00Z">
        <w:r w:rsidRPr="00731A28">
          <w:rPr>
            <w:position w:val="-4"/>
          </w:rPr>
          <w:object w:dxaOrig="860" w:dyaOrig="240" w14:anchorId="2FDEFD97">
            <v:shape id="_x0000_i2406" type="#_x0000_t75" style="width:43.45pt;height:14.25pt" o:ole="">
              <v:imagedata r:id="rId2782" o:title=""/>
            </v:shape>
            <o:OLEObject Type="Embed" ProgID="Equation.DSMT4" ShapeID="_x0000_i2406" DrawAspect="Content" ObjectID="_1494318498" r:id="rId2783"/>
          </w:object>
        </w:r>
      </w:ins>
      <w:ins w:id="2070" w:author="Gerard" w:date="2015-03-21T10:48:00Z">
        <w:r>
          <w:t xml:space="preserve">, and subsequently breaking in response to loading at </w:t>
        </w:r>
      </w:ins>
      <w:ins w:id="2071" w:author="Gerard" w:date="2015-03-21T10:48:00Z">
        <w:r w:rsidRPr="00731A28">
          <w:rPr>
            <w:position w:val="-4"/>
          </w:rPr>
          <w:object w:dxaOrig="500" w:dyaOrig="220" w14:anchorId="302541F5">
            <v:shape id="_x0000_i2407" type="#_x0000_t75" style="width:21.75pt;height:14.25pt" o:ole="">
              <v:imagedata r:id="rId2784" o:title=""/>
            </v:shape>
            <o:OLEObject Type="Embed" ProgID="Equation.DSMT4" ShapeID="_x0000_i2407" DrawAspect="Content" ObjectID="_1494318499" r:id="rId2785"/>
          </w:object>
        </w:r>
      </w:ins>
      <w:ins w:id="2072" w:author="Gerard" w:date="2015-03-21T10:48:00Z">
        <w:r>
          <w:t>,</w:t>
        </w:r>
      </w:ins>
      <w:ins w:id="2073" w:author="Gerard" w:date="2015-03-21T10:47:00Z">
        <w:r>
          <w:t xml:space="preserve"> </w:t>
        </w:r>
      </w:ins>
      <w:ins w:id="2074" w:author="Gerard" w:date="2015-03-21T10:45:00Z">
        <w:r>
          <w:t>Type I bond kinetics provide</w:t>
        </w:r>
      </w:ins>
      <w:ins w:id="2075" w:author="Gerard" w:date="2015-03-21T10:48:00Z">
        <w:r>
          <w:t>s</w:t>
        </w:r>
      </w:ins>
      <w:ins w:id="2076" w:author="Gerard" w:date="2015-03-21T10:45:00Z">
        <w:r>
          <w:t xml:space="preserve"> a solution of the form</w:t>
        </w:r>
      </w:ins>
    </w:p>
    <w:p w14:paraId="3130B1D1" w14:textId="0B979112" w:rsidR="00731A28" w:rsidRPr="00295FC5" w:rsidRDefault="00731A28">
      <w:pPr>
        <w:pStyle w:val="MTDisplayEquation"/>
        <w:rPr>
          <w:ins w:id="2077" w:author="Gerard" w:date="2015-03-21T10:03:00Z"/>
        </w:rPr>
        <w:pPrChange w:id="2078" w:author="Gerard" w:date="2015-03-21T10:45:00Z">
          <w:pPr>
            <w:jc w:val="left"/>
          </w:pPr>
        </w:pPrChange>
      </w:pPr>
      <w:ins w:id="2079" w:author="Gerard" w:date="2015-03-21T10:45:00Z">
        <w:r>
          <w:tab/>
        </w:r>
      </w:ins>
      <w:ins w:id="2080" w:author="Gerard" w:date="2015-03-21T10:45:00Z">
        <w:r w:rsidRPr="00731A28">
          <w:rPr>
            <w:position w:val="-72"/>
          </w:rPr>
          <w:object w:dxaOrig="5000" w:dyaOrig="1560" w14:anchorId="2A575F2D">
            <v:shape id="_x0000_i2408" type="#_x0000_t75" style="width:252pt;height:79.45pt" o:ole="">
              <v:imagedata r:id="rId2786" o:title=""/>
            </v:shape>
            <o:OLEObject Type="Embed" ProgID="Equation.DSMT4" ShapeID="_x0000_i2408" DrawAspect="Content" ObjectID="_1494318500" r:id="rId2787"/>
          </w:object>
        </w:r>
      </w:ins>
      <w:ins w:id="2081" w:author="Gerard" w:date="2015-03-21T10:45:00Z">
        <w:r>
          <w:t xml:space="preserve"> </w:t>
        </w:r>
        <w:r>
          <w:tab/>
        </w:r>
        <w:del w:id="2082"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083" w:author="rawlins" w:date="2015-05-19T16:39:00Z">
        <w:r w:rsidDel="00A924E1">
          <w:fldChar w:fldCharType="end"/>
        </w:r>
      </w:del>
      <w:bookmarkStart w:id="2084" w:name="ZEqnNum708996"/>
      <w:ins w:id="2085" w:author="Gerard" w:date="2015-03-21T10:45:00Z">
        <w:del w:id="2086" w:author="rawlins" w:date="2015-05-19T16:39:00Z">
          <w:r w:rsidDel="00A924E1">
            <w:delInstrText>(</w:delInstrText>
          </w:r>
          <w:r w:rsidDel="00A924E1">
            <w:fldChar w:fldCharType="begin"/>
          </w:r>
          <w:r w:rsidDel="00A924E1">
            <w:delInstrText xml:space="preserve"> SEQ MTSec \c \* Arabic \* MERGEFORMAT </w:delInstrText>
          </w:r>
        </w:del>
      </w:ins>
      <w:del w:id="2087" w:author="rawlins" w:date="2015-05-19T16:39:00Z">
        <w:r w:rsidDel="00A924E1">
          <w:fldChar w:fldCharType="end"/>
        </w:r>
      </w:del>
      <w:ins w:id="2088" w:author="Gerard" w:date="2015-03-21T10:45:00Z">
        <w:del w:id="2089" w:author="rawlins" w:date="2015-05-19T16:39:00Z">
          <w:r w:rsidDel="00A924E1">
            <w:delInstrText>.</w:delInstrText>
          </w:r>
          <w:r w:rsidDel="00A924E1">
            <w:fldChar w:fldCharType="begin"/>
          </w:r>
          <w:r w:rsidDel="00A924E1">
            <w:delInstrText xml:space="preserve"> SEQ MTEqn \c \* Arabic \* MERGEFORMAT </w:delInstrText>
          </w:r>
        </w:del>
      </w:ins>
      <w:del w:id="2090" w:author="rawlins" w:date="2015-05-19T16:39:00Z">
        <w:r w:rsidDel="00A924E1">
          <w:fldChar w:fldCharType="separate"/>
        </w:r>
      </w:del>
      <w:ins w:id="2091" w:author="Gerard" w:date="2015-05-06T12:49:00Z">
        <w:del w:id="2092" w:author="rawlins" w:date="2015-05-19T16:10:00Z">
          <w:r w:rsidR="00E3755C" w:rsidDel="00752FD5">
            <w:rPr>
              <w:noProof/>
            </w:rPr>
            <w:delInstrText>92</w:delInstrText>
          </w:r>
        </w:del>
      </w:ins>
      <w:ins w:id="2093" w:author="Gerard" w:date="2015-03-21T10:45:00Z">
        <w:del w:id="2094" w:author="rawlins" w:date="2015-05-19T16:39:00Z">
          <w:r w:rsidDel="00A924E1">
            <w:fldChar w:fldCharType="end"/>
          </w:r>
          <w:r w:rsidDel="00A924E1">
            <w:delInstrText>)</w:delInstrText>
          </w:r>
          <w:bookmarkEnd w:id="2084"/>
          <w:r w:rsidDel="00A924E1">
            <w:fldChar w:fldCharType="end"/>
          </w:r>
        </w:del>
      </w:ins>
      <w:ins w:id="2095"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096" w:name="ZEqnNum286819"/>
        <w:r w:rsidR="00A924E1">
          <w:instrText>(</w:instrText>
        </w:r>
        <w:r w:rsidR="00A924E1">
          <w:fldChar w:fldCharType="begin"/>
        </w:r>
        <w:r w:rsidR="00A924E1">
          <w:instrText xml:space="preserve"> SEQ MTSec \c \* Arabic \* MERGEFORMAT </w:instrText>
        </w:r>
      </w:ins>
      <w:r w:rsidR="00A924E1">
        <w:fldChar w:fldCharType="separate"/>
      </w:r>
      <w:ins w:id="2097" w:author="rawlins" w:date="2015-05-19T17:23:00Z">
        <w:r w:rsidR="00D3178E">
          <w:rPr>
            <w:noProof/>
          </w:rPr>
          <w:instrText>5</w:instrText>
        </w:r>
      </w:ins>
      <w:ins w:id="2098"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099" w:author="rawlins" w:date="2015-05-19T17:23:00Z">
        <w:r w:rsidR="00D3178E">
          <w:rPr>
            <w:noProof/>
          </w:rPr>
          <w:instrText>97</w:instrText>
        </w:r>
      </w:ins>
      <w:ins w:id="2100" w:author="rawlins" w:date="2015-05-19T16:39:00Z">
        <w:r w:rsidR="00A924E1">
          <w:fldChar w:fldCharType="end"/>
        </w:r>
        <w:r w:rsidR="00A924E1">
          <w:instrText>)</w:instrText>
        </w:r>
        <w:bookmarkEnd w:id="2096"/>
        <w:r w:rsidR="00A924E1">
          <w:fldChar w:fldCharType="end"/>
        </w:r>
      </w:ins>
    </w:p>
    <w:p w14:paraId="17F4654B" w14:textId="19EBFC80" w:rsidR="00731A28" w:rsidRDefault="00731A28" w:rsidP="00731A28">
      <w:pPr>
        <w:rPr>
          <w:ins w:id="2101" w:author="Gerard" w:date="2015-03-21T10:49:00Z"/>
        </w:rPr>
      </w:pPr>
      <w:ins w:id="2102" w:author="Gerard" w:date="2015-03-21T10:49:00Z">
        <w:r>
          <w:t>where</w:t>
        </w:r>
      </w:ins>
    </w:p>
    <w:p w14:paraId="0D428282" w14:textId="63BBE18C" w:rsidR="00731A28" w:rsidRDefault="00731A28">
      <w:pPr>
        <w:pStyle w:val="MTDisplayEquation"/>
        <w:rPr>
          <w:ins w:id="2103" w:author="Gerard" w:date="2015-03-21T10:49:00Z"/>
        </w:rPr>
        <w:pPrChange w:id="2104" w:author="Gerard" w:date="2015-03-21T10:49:00Z">
          <w:pPr>
            <w:jc w:val="left"/>
          </w:pPr>
        </w:pPrChange>
      </w:pPr>
      <w:ins w:id="2105" w:author="Gerard" w:date="2015-03-21T10:49:00Z">
        <w:r>
          <w:tab/>
        </w:r>
      </w:ins>
      <w:ins w:id="2106" w:author="Gerard" w:date="2015-03-21T10:49:00Z">
        <w:r w:rsidR="003D7647" w:rsidRPr="003D7647">
          <w:rPr>
            <w:position w:val="-32"/>
          </w:rPr>
          <w:object w:dxaOrig="2500" w:dyaOrig="600" w14:anchorId="4111CE34">
            <v:shape id="_x0000_i2409" type="#_x0000_t75" style="width:122.25pt;height:28.55pt" o:ole="">
              <v:imagedata r:id="rId2788" o:title=""/>
            </v:shape>
            <o:OLEObject Type="Embed" ProgID="Equation.DSMT4" ShapeID="_x0000_i2409" DrawAspect="Content" ObjectID="_1494318501" r:id="rId2789"/>
          </w:object>
        </w:r>
      </w:ins>
      <w:ins w:id="2107" w:author="Gerard" w:date="2015-03-21T10:49:00Z">
        <w:r>
          <w:t xml:space="preserve"> </w:t>
        </w:r>
        <w:r>
          <w:tab/>
        </w:r>
        <w:del w:id="2108"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09" w:author="rawlins" w:date="2015-05-19T16:39:00Z">
        <w:r w:rsidDel="00A924E1">
          <w:fldChar w:fldCharType="end"/>
        </w:r>
      </w:del>
      <w:bookmarkStart w:id="2110" w:name="ZEqnNum604881"/>
      <w:ins w:id="2111" w:author="Gerard" w:date="2015-03-21T10:49:00Z">
        <w:del w:id="2112" w:author="rawlins" w:date="2015-05-19T16:39:00Z">
          <w:r w:rsidDel="00A924E1">
            <w:delInstrText>(</w:delInstrText>
          </w:r>
          <w:r w:rsidDel="00A924E1">
            <w:fldChar w:fldCharType="begin"/>
          </w:r>
          <w:r w:rsidDel="00A924E1">
            <w:delInstrText xml:space="preserve"> SEQ MTSec \c \* Arabic \* MERGEFORMAT </w:delInstrText>
          </w:r>
        </w:del>
      </w:ins>
      <w:del w:id="2113" w:author="rawlins" w:date="2015-05-19T16:39:00Z">
        <w:r w:rsidDel="00A924E1">
          <w:fldChar w:fldCharType="end"/>
        </w:r>
      </w:del>
      <w:ins w:id="2114" w:author="Gerard" w:date="2015-03-21T10:49:00Z">
        <w:del w:id="2115" w:author="rawlins" w:date="2015-05-19T16:39:00Z">
          <w:r w:rsidDel="00A924E1">
            <w:delInstrText>.</w:delInstrText>
          </w:r>
          <w:r w:rsidDel="00A924E1">
            <w:fldChar w:fldCharType="begin"/>
          </w:r>
          <w:r w:rsidDel="00A924E1">
            <w:delInstrText xml:space="preserve"> SEQ MTEqn \c \* Arabic \* MERGEFORMAT </w:delInstrText>
          </w:r>
        </w:del>
      </w:ins>
      <w:del w:id="2116" w:author="rawlins" w:date="2015-05-19T16:39:00Z">
        <w:r w:rsidDel="00A924E1">
          <w:fldChar w:fldCharType="separate"/>
        </w:r>
      </w:del>
      <w:ins w:id="2117" w:author="Gerard" w:date="2015-05-06T12:49:00Z">
        <w:del w:id="2118" w:author="rawlins" w:date="2015-05-19T16:10:00Z">
          <w:r w:rsidR="00E3755C" w:rsidDel="00752FD5">
            <w:rPr>
              <w:noProof/>
            </w:rPr>
            <w:delInstrText>93</w:delInstrText>
          </w:r>
        </w:del>
      </w:ins>
      <w:ins w:id="2119" w:author="Gerard" w:date="2015-03-21T10:49:00Z">
        <w:del w:id="2120" w:author="rawlins" w:date="2015-05-19T16:39:00Z">
          <w:r w:rsidDel="00A924E1">
            <w:fldChar w:fldCharType="end"/>
          </w:r>
          <w:r w:rsidDel="00A924E1">
            <w:delInstrText>)</w:delInstrText>
          </w:r>
          <w:bookmarkEnd w:id="2110"/>
          <w:r w:rsidDel="00A924E1">
            <w:fldChar w:fldCharType="end"/>
          </w:r>
        </w:del>
      </w:ins>
      <w:ins w:id="2121"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bookmarkStart w:id="2122" w:name="ZEqnNum824346"/>
        <w:r w:rsidR="00A924E1">
          <w:instrText>(</w:instrText>
        </w:r>
        <w:r w:rsidR="00A924E1">
          <w:fldChar w:fldCharType="begin"/>
        </w:r>
        <w:r w:rsidR="00A924E1">
          <w:instrText xml:space="preserve"> SEQ MTSec \c \* Arabic \* MERGEFORMAT </w:instrText>
        </w:r>
      </w:ins>
      <w:r w:rsidR="00A924E1">
        <w:fldChar w:fldCharType="separate"/>
      </w:r>
      <w:ins w:id="2123" w:author="rawlins" w:date="2015-05-19T17:23:00Z">
        <w:r w:rsidR="00D3178E">
          <w:rPr>
            <w:noProof/>
          </w:rPr>
          <w:instrText>5</w:instrText>
        </w:r>
      </w:ins>
      <w:ins w:id="2124"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25" w:author="rawlins" w:date="2015-05-19T17:23:00Z">
        <w:r w:rsidR="00D3178E">
          <w:rPr>
            <w:noProof/>
          </w:rPr>
          <w:instrText>98</w:instrText>
        </w:r>
      </w:ins>
      <w:ins w:id="2126" w:author="rawlins" w:date="2015-05-19T16:39:00Z">
        <w:r w:rsidR="00A924E1">
          <w:fldChar w:fldCharType="end"/>
        </w:r>
        <w:r w:rsidR="00A924E1">
          <w:instrText>)</w:instrText>
        </w:r>
        <w:bookmarkEnd w:id="2122"/>
        <w:r w:rsidR="00A924E1">
          <w:fldChar w:fldCharType="end"/>
        </w:r>
      </w:ins>
    </w:p>
    <w:p w14:paraId="63428008" w14:textId="65F58706" w:rsidR="00731A28" w:rsidRDefault="00731A28">
      <w:pPr>
        <w:rPr>
          <w:ins w:id="2127" w:author="Gerard" w:date="2015-03-21T10:57:00Z"/>
        </w:rPr>
        <w:pPrChange w:id="2128" w:author="Gerard" w:date="2015-03-21T10:49:00Z">
          <w:pPr>
            <w:jc w:val="left"/>
          </w:pPr>
        </w:pPrChange>
      </w:pPr>
      <w:ins w:id="2129" w:author="Gerard" w:date="2015-03-21T10:49:00Z">
        <w:r>
          <w:t xml:space="preserve">and </w:t>
        </w:r>
      </w:ins>
      <w:ins w:id="2130" w:author="Gerard" w:date="2015-03-21T10:50:00Z">
        <w:r w:rsidRPr="007E2473">
          <w:rPr>
            <w:position w:val="-18"/>
          </w:rPr>
          <w:object w:dxaOrig="1720" w:dyaOrig="480" w14:anchorId="6BF4B01F">
            <v:shape id="_x0000_i2410" type="#_x0000_t75" style="width:86.25pt;height:21.75pt" o:ole="">
              <v:imagedata r:id="rId2790" o:title=""/>
            </v:shape>
            <o:OLEObject Type="Embed" ProgID="Equation.DSMT4" ShapeID="_x0000_i2410" DrawAspect="Content" ObjectID="_1494318502" r:id="rId2791"/>
          </w:object>
        </w:r>
      </w:ins>
      <w:ins w:id="2131" w:author="Gerard" w:date="2015-03-21T10:50:00Z">
        <w:r>
          <w:t xml:space="preserve"> is a </w:t>
        </w:r>
        <w:r w:rsidR="00541E56">
          <w:t>reduced relaxation function which may assume any number of valid forms.</w:t>
        </w:r>
      </w:ins>
      <w:ins w:id="2132" w:author="Gerard" w:date="2015-03-21T10:51:00Z">
        <w:r w:rsidR="00541E56">
          <w:t xml:space="preserve">  (A reduced relaxation function </w:t>
        </w:r>
      </w:ins>
      <w:ins w:id="2133" w:author="Gerard" w:date="2015-03-21T10:52:00Z">
        <w:r w:rsidR="00541E56" w:rsidRPr="007E2473">
          <w:rPr>
            <w:position w:val="-14"/>
          </w:rPr>
          <w:object w:dxaOrig="480" w:dyaOrig="420" w14:anchorId="295127CF">
            <v:shape id="_x0000_i2411" type="#_x0000_t75" style="width:21.75pt;height:21.75pt" o:ole="">
              <v:imagedata r:id="rId2792" o:title=""/>
            </v:shape>
            <o:OLEObject Type="Embed" ProgID="Equation.DSMT4" ShapeID="_x0000_i2411" DrawAspect="Content" ObjectID="_1494318503" r:id="rId2793"/>
          </w:object>
        </w:r>
      </w:ins>
      <w:ins w:id="2134" w:author="Gerard" w:date="2015-03-21T10:52:00Z">
        <w:r w:rsidR="00541E56">
          <w:t xml:space="preserve"> </w:t>
        </w:r>
      </w:ins>
      <w:ins w:id="2135" w:author="Gerard" w:date="2015-03-21T10:51:00Z">
        <w:r w:rsidR="00541E56">
          <w:t>satisf</w:t>
        </w:r>
      </w:ins>
      <w:ins w:id="2136" w:author="Gerard" w:date="2015-03-21T10:52:00Z">
        <w:r w:rsidR="00541E56">
          <w:t>ies</w:t>
        </w:r>
      </w:ins>
      <w:ins w:id="2137" w:author="Gerard" w:date="2015-03-21T10:51:00Z">
        <w:r w:rsidR="00541E56">
          <w:t xml:space="preserve"> </w:t>
        </w:r>
      </w:ins>
      <w:ins w:id="2138" w:author="Gerard" w:date="2015-03-21T10:52:00Z">
        <w:r w:rsidR="00541E56" w:rsidRPr="007E2473">
          <w:rPr>
            <w:position w:val="-14"/>
          </w:rPr>
          <w:object w:dxaOrig="840" w:dyaOrig="420" w14:anchorId="1AE5D5F1">
            <v:shape id="_x0000_i2412" type="#_x0000_t75" style="width:43.45pt;height:21.75pt" o:ole="">
              <v:imagedata r:id="rId2794" o:title=""/>
            </v:shape>
            <o:OLEObject Type="Embed" ProgID="Equation.DSMT4" ShapeID="_x0000_i2412" DrawAspect="Content" ObjectID="_1494318504" r:id="rId2795"/>
          </w:object>
        </w:r>
      </w:ins>
      <w:ins w:id="2139" w:author="Gerard" w:date="2015-03-21T10:52:00Z">
        <w:r w:rsidR="00541E56">
          <w:t xml:space="preserve"> and </w:t>
        </w:r>
      </w:ins>
      <w:ins w:id="2140" w:author="Gerard" w:date="2015-03-21T10:52:00Z">
        <w:r w:rsidR="00541E56" w:rsidRPr="007E2473">
          <w:rPr>
            <w:position w:val="-14"/>
          </w:rPr>
          <w:object w:dxaOrig="1340" w:dyaOrig="420" w14:anchorId="73C7C7E4">
            <v:shape id="_x0000_i2413" type="#_x0000_t75" style="width:64.55pt;height:21.75pt" o:ole="">
              <v:imagedata r:id="rId2796" o:title=""/>
            </v:shape>
            <o:OLEObject Type="Embed" ProgID="Equation.DSMT4" ShapeID="_x0000_i2413" DrawAspect="Content" ObjectID="_1494318505" r:id="rId2797"/>
          </w:object>
        </w:r>
      </w:ins>
      <w:ins w:id="2141" w:author="Gerard" w:date="2015-03-21T13:25:00Z">
        <w:r w:rsidR="003D7647">
          <w:t xml:space="preserve">, and decreases monotonically with </w:t>
        </w:r>
      </w:ins>
      <w:ins w:id="2142" w:author="Gerard" w:date="2015-03-21T13:25:00Z">
        <w:r w:rsidR="003D7647" w:rsidRPr="003D7647">
          <w:rPr>
            <w:position w:val="-4"/>
          </w:rPr>
          <w:object w:dxaOrig="140" w:dyaOrig="220" w14:anchorId="0D1A9703">
            <v:shape id="_x0000_i2414" type="#_x0000_t75" style="width:7.45pt;height:14.25pt" o:ole="">
              <v:imagedata r:id="rId2798" o:title=""/>
            </v:shape>
            <o:OLEObject Type="Embed" ProgID="Equation.DSMT4" ShapeID="_x0000_i2414" DrawAspect="Content" ObjectID="_1494318506" r:id="rId2799"/>
          </w:object>
        </w:r>
      </w:ins>
      <w:ins w:id="2143" w:author="Gerard" w:date="2015-03-21T10:52:00Z">
        <w:r w:rsidR="00541E56">
          <w:t xml:space="preserve">.) </w:t>
        </w:r>
      </w:ins>
      <w:ins w:id="2144" w:author="Gerard" w:date="2015-03-21T10:51:00Z">
        <w:r w:rsidR="00541E56">
          <w:t xml:space="preserve">In particular, </w:t>
        </w:r>
      </w:ins>
      <w:ins w:id="2145" w:author="Gerard" w:date="2015-03-21T10:53:00Z">
        <w:r w:rsidR="00541E56" w:rsidRPr="007E2473">
          <w:rPr>
            <w:position w:val="-10"/>
          </w:rPr>
          <w:object w:dxaOrig="220" w:dyaOrig="260" w14:anchorId="7F93E5AA">
            <v:shape id="_x0000_i2415" type="#_x0000_t75" style="width:14.25pt;height:14.25pt" o:ole="">
              <v:imagedata r:id="rId2800" o:title=""/>
            </v:shape>
            <o:OLEObject Type="Embed" ProgID="Equation.DSMT4" ShapeID="_x0000_i2415" DrawAspect="Content" ObjectID="_1494318507" r:id="rId2801"/>
          </w:object>
        </w:r>
      </w:ins>
      <w:ins w:id="2146" w:author="Gerard" w:date="2015-03-21T10:53:00Z">
        <w:r w:rsidR="00541E56">
          <w:t xml:space="preserve"> may depend on the strain at time </w:t>
        </w:r>
      </w:ins>
      <w:ins w:id="2147" w:author="Gerard" w:date="2015-03-21T10:54:00Z">
        <w:r w:rsidR="00541E56" w:rsidRPr="00541E56">
          <w:rPr>
            <w:position w:val="-4"/>
          </w:rPr>
          <w:object w:dxaOrig="180" w:dyaOrig="200" w14:anchorId="294E6DDB">
            <v:shape id="_x0000_i2416" type="#_x0000_t75" style="width:7.45pt;height:7.45pt" o:ole="">
              <v:imagedata r:id="rId2802" o:title=""/>
            </v:shape>
            <o:OLEObject Type="Embed" ProgID="Equation.DSMT4" ShapeID="_x0000_i2416" DrawAspect="Content" ObjectID="_1494318508" r:id="rId2803"/>
          </w:object>
        </w:r>
      </w:ins>
      <w:ins w:id="2148" w:author="Gerard" w:date="2015-03-21T10:54:00Z">
        <w:r w:rsidR="00541E56">
          <w:t xml:space="preserve"> relative to the reference configuration of the </w:t>
        </w:r>
      </w:ins>
      <w:ins w:id="2149" w:author="Gerard" w:date="2015-03-21T10:54:00Z">
        <w:r w:rsidR="00541E56" w:rsidRPr="00541E56">
          <w:rPr>
            <w:position w:val="-4"/>
          </w:rPr>
          <w:object w:dxaOrig="380" w:dyaOrig="200" w14:anchorId="49D76B04">
            <v:shape id="_x0000_i2417" type="#_x0000_t75" style="width:21.75pt;height:7.45pt" o:ole="">
              <v:imagedata r:id="rId2804" o:title=""/>
            </v:shape>
            <o:OLEObject Type="Embed" ProgID="Equation.DSMT4" ShapeID="_x0000_i2417" DrawAspect="Content" ObjectID="_1494318509" r:id="rId2805"/>
          </w:object>
        </w:r>
      </w:ins>
      <w:ins w:id="2150" w:author="Gerard" w:date="2015-03-21T10:54:00Z">
        <w:r w:rsidR="00541E56">
          <w:t xml:space="preserve">generation.  </w:t>
        </w:r>
      </w:ins>
      <w:ins w:id="2151" w:author="Gerard" w:date="2015-03-21T10:55:00Z">
        <w:r w:rsidR="00541E56">
          <w:t>In t</w:t>
        </w:r>
      </w:ins>
      <w:ins w:id="2152" w:author="Gerard" w:date="2015-03-21T10:54:00Z">
        <w:r w:rsidR="00541E56">
          <w:t xml:space="preserve">he recursive expression of </w:t>
        </w:r>
      </w:ins>
      <w:ins w:id="2153" w:author="rawlins" w:date="2015-05-19T16:44: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154" w:author="rawlins" w:date="2015-05-19T17:23:00Z">
        <w:r w:rsidR="00D3178E">
          <w:instrText>(5.97)</w:instrText>
        </w:r>
      </w:ins>
      <w:ins w:id="2155" w:author="rawlins" w:date="2015-05-19T16:44:00Z">
        <w:r w:rsidR="002720BF">
          <w:fldChar w:fldCharType="end"/>
        </w:r>
        <w:r w:rsidR="002720BF">
          <w:fldChar w:fldCharType="end"/>
        </w:r>
      </w:ins>
      <w:ins w:id="2156" w:author="Gerard" w:date="2015-03-21T10:55:00Z">
        <w:r w:rsidR="00541E56">
          <w:t xml:space="preserve">, the earliest generation </w:t>
        </w:r>
      </w:ins>
      <w:ins w:id="2157" w:author="Gerard" w:date="2015-03-21T10:55:00Z">
        <w:r w:rsidR="00541E56" w:rsidRPr="00541E56">
          <w:rPr>
            <w:position w:val="-4"/>
          </w:rPr>
          <w:object w:dxaOrig="740" w:dyaOrig="200" w14:anchorId="12D18959">
            <v:shape id="_x0000_i2418" type="#_x0000_t75" style="width:36pt;height:7.45pt" o:ole="">
              <v:imagedata r:id="rId2806" o:title=""/>
            </v:shape>
            <o:OLEObject Type="Embed" ProgID="Equation.DSMT4" ShapeID="_x0000_i2418" DrawAspect="Content" ObjectID="_1494318510" r:id="rId2807"/>
          </w:object>
        </w:r>
      </w:ins>
      <w:ins w:id="2158" w:author="Gerard" w:date="2015-03-21T10:55:00Z">
        <w:r w:rsidR="00541E56">
          <w:t xml:space="preserve">, which is initially at rest, produces </w:t>
        </w:r>
      </w:ins>
      <w:ins w:id="2159" w:author="Gerard" w:date="2015-03-21T10:55:00Z">
        <w:r w:rsidR="00541E56" w:rsidRPr="007E2473">
          <w:rPr>
            <w:position w:val="-14"/>
          </w:rPr>
          <w:object w:dxaOrig="920" w:dyaOrig="420" w14:anchorId="1081F997">
            <v:shape id="_x0000_i2419" type="#_x0000_t75" style="width:43.45pt;height:21.75pt" o:ole="">
              <v:imagedata r:id="rId2808" o:title=""/>
            </v:shape>
            <o:OLEObject Type="Embed" ProgID="Equation.DSMT4" ShapeID="_x0000_i2419" DrawAspect="Content" ObjectID="_1494318511" r:id="rId2809"/>
          </w:object>
        </w:r>
      </w:ins>
      <w:ins w:id="2160" w:author="Gerard" w:date="2015-03-21T10:55:00Z">
        <w:r w:rsidR="00541E56">
          <w:t xml:space="preserve"> for </w:t>
        </w:r>
      </w:ins>
      <w:ins w:id="2161" w:author="Gerard" w:date="2015-03-21T10:55:00Z">
        <w:r w:rsidR="00541E56" w:rsidRPr="00541E56">
          <w:rPr>
            <w:position w:val="-4"/>
          </w:rPr>
          <w:object w:dxaOrig="500" w:dyaOrig="220" w14:anchorId="67417E61">
            <v:shape id="_x0000_i2420" type="#_x0000_t75" style="width:21.75pt;height:14.25pt" o:ole="">
              <v:imagedata r:id="rId2810" o:title=""/>
            </v:shape>
            <o:OLEObject Type="Embed" ProgID="Equation.DSMT4" ShapeID="_x0000_i2420" DrawAspect="Content" ObjectID="_1494318512" r:id="rId2811"/>
          </w:object>
        </w:r>
      </w:ins>
      <w:ins w:id="2162" w:author="Gerard" w:date="2015-03-21T10:55:00Z">
        <w:r w:rsidR="00541E56">
          <w:t xml:space="preserve"> and </w:t>
        </w:r>
      </w:ins>
      <w:ins w:id="2163" w:author="Gerard" w:date="2015-03-21T10:55:00Z">
        <w:r w:rsidR="00541E56" w:rsidRPr="007E2473">
          <w:rPr>
            <w:position w:val="-18"/>
          </w:rPr>
          <w:object w:dxaOrig="2480" w:dyaOrig="480" w14:anchorId="784BC45B">
            <v:shape id="_x0000_i2421" type="#_x0000_t75" style="width:122.25pt;height:21.75pt" o:ole="">
              <v:imagedata r:id="rId2812" o:title=""/>
            </v:shape>
            <o:OLEObject Type="Embed" ProgID="Equation.DSMT4" ShapeID="_x0000_i2421" DrawAspect="Content" ObjectID="_1494318513" r:id="rId2813"/>
          </w:object>
        </w:r>
      </w:ins>
      <w:ins w:id="2164" w:author="Gerard" w:date="2015-03-21T10:55:00Z">
        <w:r w:rsidR="00541E56">
          <w:t xml:space="preserve"> </w:t>
        </w:r>
      </w:ins>
      <w:ins w:id="2165" w:author="Gerard" w:date="2015-03-21T10:56:00Z">
        <w:r w:rsidR="00541E56">
          <w:t xml:space="preserve">for </w:t>
        </w:r>
      </w:ins>
      <w:ins w:id="2166" w:author="Gerard" w:date="2015-03-21T10:56:00Z">
        <w:r w:rsidR="00541E56" w:rsidRPr="00541E56">
          <w:rPr>
            <w:position w:val="-4"/>
          </w:rPr>
          <w:object w:dxaOrig="500" w:dyaOrig="240" w14:anchorId="27894DDC">
            <v:shape id="_x0000_i2422" type="#_x0000_t75" style="width:21.75pt;height:14.25pt" o:ole="">
              <v:imagedata r:id="rId2814" o:title=""/>
            </v:shape>
            <o:OLEObject Type="Embed" ProgID="Equation.DSMT4" ShapeID="_x0000_i2422" DrawAspect="Content" ObjectID="_1494318514" r:id="rId2815"/>
          </w:object>
        </w:r>
      </w:ins>
      <w:ins w:id="2167" w:author="Gerard" w:date="2015-03-21T10:56:00Z">
        <w:r w:rsidR="00541E56">
          <w:t xml:space="preserve">; this latter expression seeds the recursion for subsequent generations.  Therefore, providing a functional form for </w:t>
        </w:r>
      </w:ins>
      <w:ins w:id="2168" w:author="Gerard" w:date="2015-03-21T10:56:00Z">
        <w:r w:rsidR="00541E56" w:rsidRPr="007E2473">
          <w:rPr>
            <w:position w:val="-10"/>
          </w:rPr>
          <w:object w:dxaOrig="220" w:dyaOrig="260" w14:anchorId="58DE7D4B">
            <v:shape id="_x0000_i2423" type="#_x0000_t75" style="width:14.25pt;height:14.25pt" o:ole="">
              <v:imagedata r:id="rId2816" o:title=""/>
            </v:shape>
            <o:OLEObject Type="Embed" ProgID="Equation.DSMT4" ShapeID="_x0000_i2423" DrawAspect="Content" ObjectID="_1494318515" r:id="rId2817"/>
          </w:object>
        </w:r>
      </w:ins>
      <w:ins w:id="2169" w:author="Gerard" w:date="2015-03-21T10:56:00Z">
        <w:r w:rsidR="00541E56">
          <w:t xml:space="preserve"> suffices to produce the solution for all bond generations </w:t>
        </w:r>
      </w:ins>
      <w:ins w:id="2170" w:author="Gerard" w:date="2015-03-21T10:56:00Z">
        <w:r w:rsidR="00541E56" w:rsidRPr="00541E56">
          <w:rPr>
            <w:position w:val="-4"/>
          </w:rPr>
          <w:object w:dxaOrig="200" w:dyaOrig="200" w14:anchorId="691F3E41">
            <v:shape id="_x0000_i2424" type="#_x0000_t75" style="width:7.45pt;height:7.45pt" o:ole="">
              <v:imagedata r:id="rId2818" o:title=""/>
            </v:shape>
            <o:OLEObject Type="Embed" ProgID="Equation.DSMT4" ShapeID="_x0000_i2424" DrawAspect="Content" ObjectID="_1494318516" r:id="rId2819"/>
          </w:object>
        </w:r>
      </w:ins>
      <w:ins w:id="2171" w:author="Gerard" w:date="2015-03-21T10:56:00Z">
        <w:r w:rsidR="00541E56">
          <w:t>.</w:t>
        </w:r>
      </w:ins>
    </w:p>
    <w:p w14:paraId="59CAC2A8" w14:textId="56CE0F7E" w:rsidR="0034223B" w:rsidRDefault="0034223B" w:rsidP="00731A28">
      <w:pPr>
        <w:rPr>
          <w:ins w:id="2172" w:author="Gerard" w:date="2015-03-21T10:58:00Z"/>
        </w:rPr>
      </w:pPr>
      <w:ins w:id="2173" w:author="Gerard" w:date="2015-03-21T10:57:00Z">
        <w:r>
          <w:tab/>
          <w:t xml:space="preserve">For Type II bond kinetics, </w:t>
        </w:r>
      </w:ins>
      <w:ins w:id="2174" w:author="Gerard" w:date="2015-03-21T10:58:00Z">
        <w:r>
          <w:t>the solution for the mass fractions is given by</w:t>
        </w:r>
      </w:ins>
    </w:p>
    <w:p w14:paraId="3A354AB6" w14:textId="42C30F1E" w:rsidR="0034223B" w:rsidRPr="00731A28" w:rsidRDefault="0034223B">
      <w:pPr>
        <w:pStyle w:val="MTDisplayEquation"/>
        <w:rPr>
          <w:ins w:id="2175" w:author="Gerard" w:date="2015-03-21T10:49:00Z"/>
        </w:rPr>
        <w:pPrChange w:id="2176" w:author="Gerard" w:date="2015-03-21T10:58:00Z">
          <w:pPr>
            <w:jc w:val="left"/>
          </w:pPr>
        </w:pPrChange>
      </w:pPr>
      <w:ins w:id="2177" w:author="Gerard" w:date="2015-03-21T10:58:00Z">
        <w:r>
          <w:tab/>
        </w:r>
      </w:ins>
      <w:ins w:id="2178" w:author="Gerard" w:date="2015-03-21T10:58:00Z">
        <w:r w:rsidRPr="007E2473">
          <w:rPr>
            <w:position w:val="-68"/>
          </w:rPr>
          <w:object w:dxaOrig="3920" w:dyaOrig="1480" w14:anchorId="2E482C25">
            <v:shape id="_x0000_i2425" type="#_x0000_t75" style="width:194.25pt;height:1in" o:ole="">
              <v:imagedata r:id="rId2820" o:title=""/>
            </v:shape>
            <o:OLEObject Type="Embed" ProgID="Equation.DSMT4" ShapeID="_x0000_i2425" DrawAspect="Content" ObjectID="_1494318517" r:id="rId2821"/>
          </w:object>
        </w:r>
      </w:ins>
      <w:ins w:id="2179" w:author="Gerard" w:date="2015-03-21T10:58:00Z">
        <w:r>
          <w:t xml:space="preserve"> </w:t>
        </w:r>
        <w:r>
          <w:tab/>
        </w:r>
        <w:del w:id="2180" w:author="rawlins" w:date="2015-05-19T16:39:00Z">
          <w:r w:rsidDel="00A924E1">
            <w:fldChar w:fldCharType="begin"/>
          </w:r>
          <w:r w:rsidDel="00A924E1">
            <w:delInstrText xml:space="preserve"> MACROBUTTON MTPlaceRef \* MERGEFORMAT </w:delInstrText>
          </w:r>
          <w:r w:rsidDel="00A924E1">
            <w:fldChar w:fldCharType="begin"/>
          </w:r>
          <w:r w:rsidDel="00A924E1">
            <w:delInstrText xml:space="preserve"> SEQ MTEqn \h \* MERGEFORMAT </w:delInstrText>
          </w:r>
        </w:del>
      </w:ins>
      <w:del w:id="2181" w:author="rawlins" w:date="2015-05-19T16:39:00Z">
        <w:r w:rsidDel="00A924E1">
          <w:fldChar w:fldCharType="end"/>
        </w:r>
      </w:del>
      <w:bookmarkStart w:id="2182" w:name="ZEqnNum710132"/>
      <w:ins w:id="2183" w:author="Gerard" w:date="2015-03-21T10:58:00Z">
        <w:del w:id="2184" w:author="rawlins" w:date="2015-05-19T16:39:00Z">
          <w:r w:rsidDel="00A924E1">
            <w:delInstrText>(</w:delInstrText>
          </w:r>
          <w:r w:rsidDel="00A924E1">
            <w:fldChar w:fldCharType="begin"/>
          </w:r>
          <w:r w:rsidDel="00A924E1">
            <w:delInstrText xml:space="preserve"> SEQ MTSec \c \* Arabic \* MERGEFORMAT </w:delInstrText>
          </w:r>
        </w:del>
      </w:ins>
      <w:del w:id="2185" w:author="rawlins" w:date="2015-05-19T16:39:00Z">
        <w:r w:rsidDel="00A924E1">
          <w:fldChar w:fldCharType="end"/>
        </w:r>
      </w:del>
      <w:ins w:id="2186" w:author="Gerard" w:date="2015-03-21T10:58:00Z">
        <w:del w:id="2187" w:author="rawlins" w:date="2015-05-19T16:39:00Z">
          <w:r w:rsidDel="00A924E1">
            <w:delInstrText>.</w:delInstrText>
          </w:r>
          <w:r w:rsidDel="00A924E1">
            <w:fldChar w:fldCharType="begin"/>
          </w:r>
          <w:r w:rsidDel="00A924E1">
            <w:delInstrText xml:space="preserve"> SEQ MTEqn \c \* Arabic \* MERGEFORMAT </w:delInstrText>
          </w:r>
        </w:del>
      </w:ins>
      <w:del w:id="2188" w:author="rawlins" w:date="2015-05-19T16:39:00Z">
        <w:r w:rsidDel="00A924E1">
          <w:fldChar w:fldCharType="separate"/>
        </w:r>
      </w:del>
      <w:ins w:id="2189" w:author="Gerard" w:date="2015-05-06T12:49:00Z">
        <w:del w:id="2190" w:author="rawlins" w:date="2015-05-19T16:10:00Z">
          <w:r w:rsidR="00E3755C" w:rsidDel="00752FD5">
            <w:rPr>
              <w:noProof/>
            </w:rPr>
            <w:delInstrText>94</w:delInstrText>
          </w:r>
        </w:del>
      </w:ins>
      <w:ins w:id="2191" w:author="Gerard" w:date="2015-03-21T10:58:00Z">
        <w:del w:id="2192" w:author="rawlins" w:date="2015-05-19T16:39:00Z">
          <w:r w:rsidDel="00A924E1">
            <w:fldChar w:fldCharType="end"/>
          </w:r>
          <w:r w:rsidDel="00A924E1">
            <w:delInstrText>)</w:delInstrText>
          </w:r>
          <w:bookmarkEnd w:id="2182"/>
          <w:r w:rsidDel="00A924E1">
            <w:fldChar w:fldCharType="end"/>
          </w:r>
        </w:del>
      </w:ins>
      <w:ins w:id="2193" w:author="rawlins" w:date="2015-05-19T16:39:00Z">
        <w:r w:rsidR="00A924E1">
          <w:fldChar w:fldCharType="begin"/>
        </w:r>
        <w:r w:rsidR="00A924E1">
          <w:instrText xml:space="preserve"> MACROBUTTON MTPlaceRef \* MERGEFORMAT </w:instrText>
        </w:r>
        <w:r w:rsidR="00A924E1">
          <w:fldChar w:fldCharType="begin"/>
        </w:r>
        <w:r w:rsidR="00A924E1">
          <w:instrText xml:space="preserve"> SEQ MTEqn \h \* MERGEFORMAT </w:instrText>
        </w:r>
        <w:r w:rsidR="00A924E1">
          <w:fldChar w:fldCharType="end"/>
        </w:r>
        <w:r w:rsidR="00A924E1">
          <w:instrText>(</w:instrText>
        </w:r>
        <w:r w:rsidR="00A924E1">
          <w:fldChar w:fldCharType="begin"/>
        </w:r>
        <w:r w:rsidR="00A924E1">
          <w:instrText xml:space="preserve"> SEQ MTSec \c \* Arabic \* MERGEFORMAT </w:instrText>
        </w:r>
      </w:ins>
      <w:r w:rsidR="00A924E1">
        <w:fldChar w:fldCharType="separate"/>
      </w:r>
      <w:ins w:id="2194" w:author="rawlins" w:date="2015-05-19T17:23:00Z">
        <w:r w:rsidR="00D3178E">
          <w:rPr>
            <w:noProof/>
          </w:rPr>
          <w:instrText>5</w:instrText>
        </w:r>
      </w:ins>
      <w:ins w:id="2195" w:author="rawlins" w:date="2015-05-19T16:39:00Z">
        <w:r w:rsidR="00A924E1">
          <w:fldChar w:fldCharType="end"/>
        </w:r>
        <w:r w:rsidR="00A924E1">
          <w:instrText>.</w:instrText>
        </w:r>
        <w:r w:rsidR="00A924E1">
          <w:fldChar w:fldCharType="begin"/>
        </w:r>
        <w:r w:rsidR="00A924E1">
          <w:instrText xml:space="preserve"> SEQ MTEqn \c \* Arabic \* MERGEFORMAT </w:instrText>
        </w:r>
      </w:ins>
      <w:r w:rsidR="00A924E1">
        <w:fldChar w:fldCharType="separate"/>
      </w:r>
      <w:ins w:id="2196" w:author="rawlins" w:date="2015-05-19T17:23:00Z">
        <w:r w:rsidR="00D3178E">
          <w:rPr>
            <w:noProof/>
          </w:rPr>
          <w:instrText>99</w:instrText>
        </w:r>
      </w:ins>
      <w:ins w:id="2197" w:author="rawlins" w:date="2015-05-19T16:39:00Z">
        <w:r w:rsidR="00A924E1">
          <w:fldChar w:fldCharType="end"/>
        </w:r>
        <w:r w:rsidR="00A924E1">
          <w:instrText>)</w:instrText>
        </w:r>
        <w:r w:rsidR="00A924E1">
          <w:fldChar w:fldCharType="end"/>
        </w:r>
      </w:ins>
    </w:p>
    <w:p w14:paraId="1F366B06" w14:textId="794ED744" w:rsidR="0034223B" w:rsidRDefault="0068098A">
      <w:pPr>
        <w:rPr>
          <w:ins w:id="2198" w:author="Gerard" w:date="2015-03-21T11:02:00Z"/>
        </w:rPr>
        <w:pPrChange w:id="2199" w:author="Gerard" w:date="2015-03-21T10:59:00Z">
          <w:pPr>
            <w:jc w:val="left"/>
          </w:pPr>
        </w:pPrChange>
      </w:pPr>
      <w:ins w:id="2200" w:author="Gerard" w:date="2015-03-21T10:59:00Z">
        <w:r>
          <w:t>For this type of bond kinetics</w:t>
        </w:r>
        <w:r w:rsidR="0034223B">
          <w:t>, the reduced relaxation function</w:t>
        </w:r>
      </w:ins>
      <w:ins w:id="2201" w:author="Gerard" w:date="2015-03-21T11:00:00Z">
        <w:r w:rsidR="0034223B">
          <w:t xml:space="preserve"> </w:t>
        </w:r>
      </w:ins>
      <w:ins w:id="2202" w:author="Gerard" w:date="2015-03-21T11:00:00Z">
        <w:r w:rsidR="0034223B" w:rsidRPr="007E2473">
          <w:rPr>
            <w:position w:val="-10"/>
          </w:rPr>
          <w:object w:dxaOrig="220" w:dyaOrig="260" w14:anchorId="00AD2242">
            <v:shape id="_x0000_i2426" type="#_x0000_t75" style="width:14.25pt;height:14.25pt" o:ole="">
              <v:imagedata r:id="rId2822" o:title=""/>
            </v:shape>
            <o:OLEObject Type="Embed" ProgID="Equation.DSMT4" ShapeID="_x0000_i2426" DrawAspect="Content" ObjectID="_1494318518" r:id="rId2823"/>
          </w:object>
        </w:r>
      </w:ins>
      <w:ins w:id="2203" w:author="Gerard" w:date="2015-03-21T11:00:00Z">
        <w:r w:rsidR="0034223B">
          <w:t xml:space="preserve"> cannot depend on the </w:t>
        </w:r>
      </w:ins>
      <w:ins w:id="2204" w:author="Gerard" w:date="2015-03-21T11:02:00Z">
        <w:r w:rsidR="00551DDA">
          <w:t xml:space="preserve">magnitude of the </w:t>
        </w:r>
      </w:ins>
      <w:ins w:id="2205" w:author="Gerard" w:date="2015-03-21T11:00:00Z">
        <w:r w:rsidR="0034223B">
          <w:t xml:space="preserve">strain, </w:t>
        </w:r>
        <w:r>
          <w:t xml:space="preserve">because strain-dependence might violate the constraint </w:t>
        </w:r>
      </w:ins>
      <w:ins w:id="2206" w:author="Gerard" w:date="2015-03-21T11:01:00Z">
        <w:r w:rsidRPr="0068098A">
          <w:rPr>
            <w:position w:val="-4"/>
          </w:rPr>
          <w:object w:dxaOrig="1000" w:dyaOrig="320" w14:anchorId="4BFFCF47">
            <v:shape id="_x0000_i2427" type="#_x0000_t75" style="width:50.25pt;height:14.25pt" o:ole="">
              <v:imagedata r:id="rId2824" o:title=""/>
            </v:shape>
            <o:OLEObject Type="Embed" ProgID="Equation.DSMT4" ShapeID="_x0000_i2427" DrawAspect="Content" ObjectID="_1494318519" r:id="rId2825"/>
          </w:object>
        </w:r>
      </w:ins>
      <w:ins w:id="2207" w:author="Gerard" w:date="2015-03-21T11:01:00Z">
        <w:r>
          <w:t>.</w:t>
        </w:r>
      </w:ins>
    </w:p>
    <w:p w14:paraId="60A5501A" w14:textId="1989F6DC" w:rsidR="00551DDA" w:rsidRDefault="00551DDA">
      <w:pPr>
        <w:rPr>
          <w:ins w:id="2208" w:author="Gerard" w:date="2015-03-21T11:07:00Z"/>
        </w:rPr>
        <w:pPrChange w:id="2209" w:author="Gerard" w:date="2015-03-21T10:59:00Z">
          <w:pPr>
            <w:jc w:val="left"/>
          </w:pPr>
        </w:pPrChange>
      </w:pPr>
      <w:ins w:id="2210" w:author="Gerard" w:date="2015-03-21T11:02:00Z">
        <w:r>
          <w:tab/>
          <w:t xml:space="preserve">For all bond kinetics, it is also possible to constrain the </w:t>
        </w:r>
      </w:ins>
      <w:ins w:id="2211" w:author="Gerard" w:date="2015-03-21T11:03:00Z">
        <w:r>
          <w:t xml:space="preserve">occurrence of the </w:t>
        </w:r>
      </w:ins>
      <w:ins w:id="2212" w:author="Gerard" w:date="2015-03-21T11:02:00Z">
        <w:r>
          <w:t xml:space="preserve">breaking-and-reforming reaction </w:t>
        </w:r>
      </w:ins>
      <w:ins w:id="2213" w:author="Gerard" w:date="2015-03-21T11:03:00Z">
        <w:r>
          <w:t>to</w:t>
        </w:r>
      </w:ins>
      <w:ins w:id="2214" w:author="Gerard" w:date="2015-03-21T11:02:00Z">
        <w:r>
          <w:t xml:space="preserve"> specific forms of the strain.  For example, the reaction may be allowed to proceed only in the case of dilatational strain, or only in the case of distortional strain.</w:t>
        </w:r>
      </w:ins>
    </w:p>
    <w:p w14:paraId="383DDD93" w14:textId="5A6EE6F0" w:rsidR="002046D9" w:rsidRPr="0034223B" w:rsidRDefault="002046D9">
      <w:pPr>
        <w:rPr>
          <w:ins w:id="2215" w:author="Gerard" w:date="2015-03-21T10:59:00Z"/>
        </w:rPr>
        <w:pPrChange w:id="2216" w:author="Gerard" w:date="2015-03-21T10:59:00Z">
          <w:pPr>
            <w:jc w:val="left"/>
          </w:pPr>
        </w:pPrChange>
      </w:pPr>
      <w:ins w:id="2217" w:author="Gerard" w:date="2015-03-21T11:07:00Z">
        <w:r>
          <w:tab/>
          <w:t xml:space="preserve">The </w:t>
        </w:r>
      </w:ins>
      <w:ins w:id="2218" w:author="Gerard" w:date="2015-03-21T11:10:00Z">
        <w:r w:rsidR="00C37C54">
          <w:t>finite element</w:t>
        </w:r>
      </w:ins>
      <w:ins w:id="2219" w:author="Gerard" w:date="2015-03-21T11:07:00Z">
        <w:r>
          <w:t xml:space="preserve"> implementation of reactive viscoelasticity </w:t>
        </w:r>
      </w:ins>
      <w:ins w:id="2220" w:author="Gerard" w:date="2015-03-21T11:10:00Z">
        <w:r w:rsidR="00C37C54">
          <w:t xml:space="preserve">stores the </w:t>
        </w:r>
      </w:ins>
      <w:ins w:id="2221" w:author="Gerard" w:date="2015-03-21T13:10:00Z">
        <w:r w:rsidR="007E656F">
          <w:t xml:space="preserve">value of </w:t>
        </w:r>
      </w:ins>
      <w:ins w:id="2222" w:author="Gerard" w:date="2015-03-21T13:11:00Z">
        <w:r w:rsidR="007E656F" w:rsidRPr="007E2473">
          <w:rPr>
            <w:position w:val="-14"/>
          </w:rPr>
          <w:object w:dxaOrig="960" w:dyaOrig="420" w14:anchorId="4CE14BC3">
            <v:shape id="_x0000_i2428" type="#_x0000_t75" style="width:50.25pt;height:21.75pt" o:ole="">
              <v:imagedata r:id="rId2826" o:title=""/>
            </v:shape>
            <o:OLEObject Type="Embed" ProgID="Equation.DSMT4" ShapeID="_x0000_i2428" DrawAspect="Content" ObjectID="_1494318520" r:id="rId2827"/>
          </w:object>
        </w:r>
      </w:ins>
      <w:ins w:id="2223" w:author="Gerard" w:date="2015-03-21T13:11:00Z">
        <w:r w:rsidR="007E656F">
          <w:t xml:space="preserve"> every time that a </w:t>
        </w:r>
      </w:ins>
      <w:ins w:id="2224" w:author="Gerard" w:date="2015-03-21T13:12:00Z">
        <w:r w:rsidR="00531BEB">
          <w:t xml:space="preserve">bond-breaking </w:t>
        </w:r>
      </w:ins>
      <w:ins w:id="2225" w:author="Gerard" w:date="2015-03-21T13:13:00Z">
        <w:r w:rsidR="00531BEB">
          <w:t>deformation is detected</w:t>
        </w:r>
      </w:ins>
      <w:ins w:id="2226" w:author="Gerard" w:date="2015-03-21T14:01:00Z">
        <w:r w:rsidR="00DB47BB">
          <w:t xml:space="preserve">; this value can be used to evaluate </w:t>
        </w:r>
      </w:ins>
      <w:ins w:id="2227" w:author="Gerard" w:date="2015-03-21T14:01:00Z">
        <w:r w:rsidR="00DB47BB" w:rsidRPr="007E2473">
          <w:rPr>
            <w:position w:val="-14"/>
          </w:rPr>
          <w:object w:dxaOrig="840" w:dyaOrig="420" w14:anchorId="55ED8A5D">
            <v:shape id="_x0000_i2429" type="#_x0000_t75" style="width:43.45pt;height:21.75pt" o:ole="">
              <v:imagedata r:id="rId2828" o:title=""/>
            </v:shape>
            <o:OLEObject Type="Embed" ProgID="Equation.DSMT4" ShapeID="_x0000_i2429" DrawAspect="Content" ObjectID="_1494318521" r:id="rId2829"/>
          </w:object>
        </w:r>
      </w:ins>
      <w:ins w:id="2228" w:author="Gerard" w:date="2015-03-21T14:01:00Z">
        <w:r w:rsidR="00DB47BB">
          <w:t xml:space="preserve"> </w:t>
        </w:r>
      </w:ins>
      <w:ins w:id="2229" w:author="Gerard" w:date="2015-03-21T14:02:00Z">
        <w:r w:rsidR="00C334FD">
          <w:t xml:space="preserve">using </w:t>
        </w:r>
      </w:ins>
      <w:ins w:id="2230" w:author="rawlins" w:date="2015-05-19T16:45:00Z">
        <w:r w:rsidR="002720BF">
          <w:fldChar w:fldCharType="begin"/>
        </w:r>
        <w:r w:rsidR="002720BF">
          <w:instrText xml:space="preserve"> GOTOBUTTON ZEqnNum360094  \* MERGEFORMAT </w:instrText>
        </w:r>
        <w:r w:rsidR="002720BF">
          <w:fldChar w:fldCharType="begin"/>
        </w:r>
        <w:r w:rsidR="002720BF">
          <w:instrText xml:space="preserve"> REF ZEqnNum360094 \* Charformat \! \* MERGEFORMAT </w:instrText>
        </w:r>
      </w:ins>
      <w:r w:rsidR="002720BF">
        <w:fldChar w:fldCharType="separate"/>
      </w:r>
      <w:ins w:id="2231" w:author="rawlins" w:date="2015-05-19T17:23:00Z">
        <w:r w:rsidR="00D3178E">
          <w:instrText>(5.91)</w:instrText>
        </w:r>
      </w:ins>
      <w:ins w:id="2232" w:author="rawlins" w:date="2015-05-19T16:45:00Z">
        <w:r w:rsidR="002720BF">
          <w:fldChar w:fldCharType="end"/>
        </w:r>
        <w:r w:rsidR="002720BF">
          <w:fldChar w:fldCharType="end"/>
        </w:r>
      </w:ins>
      <w:ins w:id="2233" w:author="Gerard" w:date="2015-03-21T13:13:00Z">
        <w:r w:rsidR="00531BEB">
          <w:t xml:space="preserve">.  </w:t>
        </w:r>
      </w:ins>
      <w:ins w:id="2234" w:author="Gerard" w:date="2015-03-21T13:14:00Z">
        <w:r w:rsidR="00531BEB">
          <w:t xml:space="preserve">It also stores </w:t>
        </w:r>
      </w:ins>
      <w:ins w:id="2235" w:author="Gerard" w:date="2015-03-21T13:26:00Z">
        <w:r w:rsidR="00DB47BB" w:rsidRPr="00DB47BB">
          <w:rPr>
            <w:position w:val="-14"/>
          </w:rPr>
          <w:object w:dxaOrig="1980" w:dyaOrig="420" w14:anchorId="2A0FAC8B">
            <v:shape id="_x0000_i2430" type="#_x0000_t75" style="width:100.55pt;height:21.75pt" o:ole="">
              <v:imagedata r:id="rId2830" o:title=""/>
            </v:shape>
            <o:OLEObject Type="Embed" ProgID="Equation.DSMT4" ShapeID="_x0000_i2430" DrawAspect="Content" ObjectID="_1494318522" r:id="rId2831"/>
          </w:object>
        </w:r>
      </w:ins>
      <w:ins w:id="2236" w:author="Gerard" w:date="2015-03-21T13:26:00Z">
        <w:r w:rsidR="003D7647">
          <w:t xml:space="preserve">, where </w:t>
        </w:r>
      </w:ins>
      <w:ins w:id="2237" w:author="Gerard" w:date="2015-03-21T13:26:00Z">
        <w:r w:rsidR="003D7647" w:rsidRPr="003D7647">
          <w:rPr>
            <w:position w:val="-4"/>
          </w:rPr>
          <w:object w:dxaOrig="180" w:dyaOrig="200" w14:anchorId="345C3C49">
            <v:shape id="_x0000_i2431" type="#_x0000_t75" style="width:7.45pt;height:7.45pt" o:ole="">
              <v:imagedata r:id="rId2832" o:title=""/>
            </v:shape>
            <o:OLEObject Type="Embed" ProgID="Equation.DSMT4" ShapeID="_x0000_i2431" DrawAspect="Content" ObjectID="_1494318523" r:id="rId2833"/>
          </w:object>
        </w:r>
      </w:ins>
      <w:ins w:id="2238" w:author="Gerard" w:date="2015-03-21T13:26:00Z">
        <w:r w:rsidR="003D7647">
          <w:t xml:space="preserve"> is the time </w:t>
        </w:r>
      </w:ins>
      <w:ins w:id="2239" w:author="Gerard" w:date="2015-03-21T13:27:00Z">
        <w:r w:rsidR="003D7647">
          <w:t>step</w:t>
        </w:r>
      </w:ins>
      <w:ins w:id="2240" w:author="Gerard" w:date="2015-03-21T13:26:00Z">
        <w:r w:rsidR="003D7647">
          <w:t xml:space="preserve"> </w:t>
        </w:r>
      </w:ins>
      <w:ins w:id="2241" w:author="Gerard" w:date="2015-03-21T13:27:00Z">
        <w:r w:rsidR="003D7647">
          <w:t xml:space="preserve">immediately following </w:t>
        </w:r>
      </w:ins>
      <w:ins w:id="2242" w:author="Gerard" w:date="2015-03-21T13:27:00Z">
        <w:r w:rsidR="003D7647" w:rsidRPr="003D7647">
          <w:rPr>
            <w:position w:val="-4"/>
          </w:rPr>
          <w:object w:dxaOrig="200" w:dyaOrig="200" w14:anchorId="1A8BB001">
            <v:shape id="_x0000_i2432" type="#_x0000_t75" style="width:7.45pt;height:7.45pt" o:ole="">
              <v:imagedata r:id="rId2834" o:title=""/>
            </v:shape>
            <o:OLEObject Type="Embed" ProgID="Equation.DSMT4" ShapeID="_x0000_i2432" DrawAspect="Content" ObjectID="_1494318524" r:id="rId2835"/>
          </w:object>
        </w:r>
      </w:ins>
      <w:ins w:id="2243" w:author="Gerard" w:date="2015-03-21T13:27:00Z">
        <w:r w:rsidR="003D7647">
          <w:t xml:space="preserve">, </w:t>
        </w:r>
      </w:ins>
      <w:ins w:id="2244" w:author="Gerard" w:date="2015-03-21T14:00:00Z">
        <w:r w:rsidR="00DB47BB">
          <w:t xml:space="preserve">which is then used for evaluating </w:t>
        </w:r>
      </w:ins>
      <w:ins w:id="2245" w:author="Gerard" w:date="2015-03-21T14:00:00Z">
        <w:r w:rsidR="00DB47BB" w:rsidRPr="003D7647">
          <w:rPr>
            <w:position w:val="-4"/>
          </w:rPr>
          <w:object w:dxaOrig="320" w:dyaOrig="320" w14:anchorId="67F084EA">
            <v:shape id="_x0000_i2433" type="#_x0000_t75" style="width:14.25pt;height:14.25pt" o:ole="">
              <v:imagedata r:id="rId2836" o:title=""/>
            </v:shape>
            <o:OLEObject Type="Embed" ProgID="Equation.DSMT4" ShapeID="_x0000_i2433" DrawAspect="Content" ObjectID="_1494318525" r:id="rId2837"/>
          </w:object>
        </w:r>
      </w:ins>
      <w:ins w:id="2246" w:author="Gerard" w:date="2015-03-21T14:00:00Z">
        <w:r w:rsidR="00DB47BB">
          <w:t xml:space="preserve"> for subsequent time steps </w:t>
        </w:r>
      </w:ins>
      <w:ins w:id="2247" w:author="Gerard" w:date="2015-03-21T14:00:00Z">
        <w:r w:rsidR="00DB47BB" w:rsidRPr="003D7647">
          <w:rPr>
            <w:position w:val="-4"/>
          </w:rPr>
          <w:object w:dxaOrig="500" w:dyaOrig="220" w14:anchorId="1127E585">
            <v:shape id="_x0000_i2434" type="#_x0000_t75" style="width:21.75pt;height:14.25pt" o:ole="">
              <v:imagedata r:id="rId2838" o:title=""/>
            </v:shape>
            <o:OLEObject Type="Embed" ProgID="Equation.DSMT4" ShapeID="_x0000_i2434" DrawAspect="Content" ObjectID="_1494318526" r:id="rId2839"/>
          </w:object>
        </w:r>
      </w:ins>
      <w:ins w:id="2248" w:author="Gerard" w:date="2015-03-21T14:00:00Z">
        <w:r w:rsidR="00DB47BB">
          <w:t xml:space="preserve"> when using Type I bond kinetics</w:t>
        </w:r>
      </w:ins>
      <w:ins w:id="2249" w:author="Gerard" w:date="2015-03-21T14:01:00Z">
        <w:r w:rsidR="00DB47BB">
          <w:t>,</w:t>
        </w:r>
      </w:ins>
      <w:ins w:id="2250" w:author="Gerard" w:date="2015-03-21T14:00:00Z">
        <w:r w:rsidR="00DB47BB">
          <w:t xml:space="preserve"> </w:t>
        </w:r>
      </w:ins>
      <w:ins w:id="2251" w:author="Gerard" w:date="2015-03-21T13:29:00Z">
        <w:r w:rsidR="003D7647">
          <w:t xml:space="preserve">using </w:t>
        </w:r>
      </w:ins>
      <w:ins w:id="2252" w:author="Gerard" w:date="2015-03-21T11:07:00Z">
        <w:r w:rsidR="003D7647">
          <w:t>the expression</w:t>
        </w:r>
      </w:ins>
      <w:ins w:id="2253" w:author="Gerard" w:date="2015-03-21T13:59:00Z">
        <w:r w:rsidR="00DB47BB">
          <w:t>s</w:t>
        </w:r>
      </w:ins>
      <w:ins w:id="2254" w:author="Gerard" w:date="2015-03-21T11:07:00Z">
        <w:r>
          <w:t xml:space="preserve"> </w:t>
        </w:r>
      </w:ins>
      <w:ins w:id="2255" w:author="Gerard" w:date="2015-03-21T11:08:00Z">
        <w:r>
          <w:t xml:space="preserve">of </w:t>
        </w:r>
      </w:ins>
      <w:ins w:id="2256" w:author="rawlins" w:date="2015-05-19T16:45:00Z">
        <w:r w:rsidR="002720BF">
          <w:fldChar w:fldCharType="begin"/>
        </w:r>
        <w:r w:rsidR="002720BF">
          <w:instrText xml:space="preserve"> GOTOBUTTON ZEqnNum286819  \* MERGEFORMAT </w:instrText>
        </w:r>
        <w:r w:rsidR="002720BF">
          <w:fldChar w:fldCharType="begin"/>
        </w:r>
        <w:r w:rsidR="002720BF">
          <w:instrText xml:space="preserve"> REF ZEqnNum286819 \* Charformat \! \* MERGEFORMAT </w:instrText>
        </w:r>
      </w:ins>
      <w:r w:rsidR="002720BF">
        <w:fldChar w:fldCharType="separate"/>
      </w:r>
      <w:ins w:id="2257" w:author="rawlins" w:date="2015-05-19T17:23:00Z">
        <w:r w:rsidR="00D3178E">
          <w:instrText>(5.97)</w:instrText>
        </w:r>
      </w:ins>
      <w:ins w:id="2258" w:author="rawlins" w:date="2015-05-19T16:45:00Z">
        <w:r w:rsidR="002720BF">
          <w:fldChar w:fldCharType="end"/>
        </w:r>
        <w:r w:rsidR="002720BF">
          <w:fldChar w:fldCharType="end"/>
        </w:r>
      </w:ins>
      <w:ins w:id="2259" w:author="Gerard" w:date="2015-03-21T11:09:00Z">
        <w:r>
          <w:t xml:space="preserve"> </w:t>
        </w:r>
      </w:ins>
      <w:ins w:id="2260" w:author="Gerard" w:date="2015-03-21T13:57:00Z">
        <w:r w:rsidR="00DB47BB">
          <w:t>and</w:t>
        </w:r>
      </w:ins>
      <w:ins w:id="2261" w:author="Gerard" w:date="2015-03-21T13:31:00Z">
        <w:r w:rsidR="003D7647">
          <w:t xml:space="preserve"> </w:t>
        </w:r>
      </w:ins>
      <w:ins w:id="2262" w:author="rawlins" w:date="2015-05-19T16:45:00Z">
        <w:r w:rsidR="002720BF">
          <w:fldChar w:fldCharType="begin"/>
        </w:r>
        <w:r w:rsidR="002720BF">
          <w:instrText xml:space="preserve"> GOTOBUTTON ZEqnNum824346  \* MERGEFORMAT </w:instrText>
        </w:r>
        <w:r w:rsidR="002720BF">
          <w:fldChar w:fldCharType="begin"/>
        </w:r>
        <w:r w:rsidR="002720BF">
          <w:instrText xml:space="preserve"> REF ZEqnNum824346 \* Charformat \! \* MERGEFORMAT </w:instrText>
        </w:r>
      </w:ins>
      <w:r w:rsidR="002720BF">
        <w:fldChar w:fldCharType="separate"/>
      </w:r>
      <w:ins w:id="2263" w:author="rawlins" w:date="2015-05-19T17:23:00Z">
        <w:r w:rsidR="00D3178E">
          <w:instrText>(5.98)</w:instrText>
        </w:r>
      </w:ins>
      <w:ins w:id="2264" w:author="rawlins" w:date="2015-05-19T16:45:00Z">
        <w:r w:rsidR="002720BF">
          <w:fldChar w:fldCharType="end"/>
        </w:r>
        <w:r w:rsidR="002720BF">
          <w:fldChar w:fldCharType="end"/>
        </w:r>
      </w:ins>
      <w:ins w:id="2265" w:author="Gerard" w:date="2015-03-21T13:59:00Z">
        <w:r w:rsidR="00DB47BB">
          <w:t>.</w:t>
        </w:r>
      </w:ins>
      <w:ins w:id="2266" w:author="Gerard" w:date="2015-03-21T14:01:00Z">
        <w:r w:rsidR="00DB47BB">
          <w:t xml:space="preserve">  </w:t>
        </w:r>
      </w:ins>
      <w:ins w:id="2267" w:author="Gerard" w:date="2015-03-21T14:02:00Z">
        <w:r w:rsidR="00C334FD">
          <w:t xml:space="preserve">These measures are then used to evaluate the stress from </w:t>
        </w:r>
      </w:ins>
      <w:ins w:id="2268" w:author="rawlins" w:date="2015-05-19T16:46:00Z">
        <w:r w:rsidR="002720BF">
          <w:fldChar w:fldCharType="begin"/>
        </w:r>
        <w:r w:rsidR="002720BF">
          <w:instrText xml:space="preserve"> GOTOBUTTON ZEqnNum467146  \* MERGEFORMAT </w:instrText>
        </w:r>
        <w:r w:rsidR="002720BF">
          <w:fldChar w:fldCharType="begin"/>
        </w:r>
        <w:r w:rsidR="002720BF">
          <w:instrText xml:space="preserve"> REF ZEqnNum467146 \* Charformat \! \* MERGEFORMAT </w:instrText>
        </w:r>
      </w:ins>
      <w:r w:rsidR="002720BF">
        <w:fldChar w:fldCharType="separate"/>
      </w:r>
      <w:ins w:id="2269" w:author="rawlins" w:date="2015-05-19T17:23:00Z">
        <w:r w:rsidR="00D3178E">
          <w:instrText>(5.93)</w:instrText>
        </w:r>
      </w:ins>
      <w:ins w:id="2270" w:author="rawlins" w:date="2015-05-19T16:46:00Z">
        <w:r w:rsidR="002720BF">
          <w:fldChar w:fldCharType="end"/>
        </w:r>
        <w:r w:rsidR="002720BF">
          <w:fldChar w:fldCharType="end"/>
        </w:r>
      </w:ins>
      <w:ins w:id="2271" w:author="Gerard" w:date="2015-03-21T14:03:00Z">
        <w:r w:rsidR="00C334FD">
          <w:t>, with the summation taken over the time steps that correspond to bond-reforming generations.</w:t>
        </w:r>
      </w:ins>
    </w:p>
    <w:p w14:paraId="5232E1AB" w14:textId="05083863" w:rsidR="00731A28" w:rsidRDefault="00D25725">
      <w:pPr>
        <w:jc w:val="left"/>
        <w:rPr>
          <w:ins w:id="2272" w:author="Gerard" w:date="2015-03-21T09:59:00Z"/>
        </w:rPr>
      </w:pPr>
      <w:ins w:id="2273" w:author="Gerard" w:date="2015-03-21T09:59:00Z">
        <w:r>
          <w:br w:type="page"/>
        </w:r>
      </w:ins>
    </w:p>
    <w:p w14:paraId="07FBCCFE" w14:textId="61F3E358" w:rsidR="00D25725" w:rsidRPr="002F3DF9" w:rsidDel="00D25725" w:rsidRDefault="00D25725" w:rsidP="002F3DF9">
      <w:pPr>
        <w:rPr>
          <w:del w:id="2274" w:author="Gerard" w:date="2015-03-21T09:59:00Z"/>
        </w:rPr>
      </w:pPr>
    </w:p>
    <w:p w14:paraId="659178E0" w14:textId="77777777" w:rsidR="00FB6012" w:rsidRDefault="00FB6012" w:rsidP="00FB6012">
      <w:pPr>
        <w:pStyle w:val="Heading2"/>
      </w:pPr>
      <w:bookmarkStart w:id="2275" w:name="_Toc302490336"/>
      <w:bookmarkStart w:id="2276" w:name="_Toc302491870"/>
      <w:bookmarkStart w:id="2277" w:name="_Toc302492240"/>
      <w:bookmarkStart w:id="2278" w:name="_Toc176704875"/>
      <w:bookmarkStart w:id="2279" w:name="_Toc289032594"/>
      <w:bookmarkStart w:id="2280" w:name="_Ref167097234"/>
      <w:bookmarkEnd w:id="2275"/>
      <w:bookmarkEnd w:id="2276"/>
      <w:bookmarkEnd w:id="2277"/>
      <w:r>
        <w:t>Hydraulic Permeability</w:t>
      </w:r>
      <w:bookmarkEnd w:id="2278"/>
      <w:bookmarkEnd w:id="2279"/>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2281" w:name="_Ref288636620"/>
      <w:bookmarkStart w:id="2282" w:name="_Toc302642746"/>
      <w:bookmarkStart w:id="2283" w:name="_Toc176704876"/>
      <w:bookmarkStart w:id="2284" w:name="_Toc289032595"/>
      <w:r>
        <w:t>Constant Isotropic Permeability</w:t>
      </w:r>
      <w:bookmarkEnd w:id="2281"/>
      <w:bookmarkEnd w:id="2282"/>
      <w:bookmarkEnd w:id="2283"/>
      <w:bookmarkEnd w:id="2284"/>
    </w:p>
    <w:p w14:paraId="3081752B" w14:textId="77777777" w:rsidR="00FB6012" w:rsidRDefault="00FB6012" w:rsidP="00FB6012">
      <w:r>
        <w:t>When the permeability is isotropic,</w:t>
      </w:r>
    </w:p>
    <w:p w14:paraId="7178CBC8" w14:textId="1B7E2F80" w:rsidR="00FB6012" w:rsidRDefault="00FB6012" w:rsidP="00FB6012">
      <w:pPr>
        <w:pStyle w:val="MTDisplayEquation"/>
      </w:pPr>
      <w:r>
        <w:tab/>
      </w:r>
      <w:r w:rsidR="00905817" w:rsidRPr="00905817">
        <w:rPr>
          <w:position w:val="-10"/>
        </w:rPr>
        <w:object w:dxaOrig="720" w:dyaOrig="320" w14:anchorId="3DA13151">
          <v:shape id="_x0000_i2435" type="#_x0000_t75" style="width:36pt;height:14.25pt" o:ole="">
            <v:imagedata r:id="rId2840" o:title=""/>
          </v:shape>
          <o:OLEObject Type="Embed" ProgID="Equation.DSMT4" ShapeID="_x0000_i2435" DrawAspect="Content" ObjectID="_1494318527" r:id="rId2841"/>
        </w:object>
      </w:r>
      <w:r w:rsidR="001E1949">
        <w:t>.</w:t>
      </w:r>
    </w:p>
    <w:p w14:paraId="422EBDB4" w14:textId="1322D6BD" w:rsidR="00FB6012" w:rsidRDefault="00FB6012" w:rsidP="00FB6012">
      <w:r>
        <w:t xml:space="preserve">For this material model, </w:t>
      </w:r>
      <w:r w:rsidR="00905817" w:rsidRPr="00905817">
        <w:rPr>
          <w:position w:val="-6"/>
        </w:rPr>
        <w:object w:dxaOrig="200" w:dyaOrig="279" w14:anchorId="15B576E7">
          <v:shape id="_x0000_i2436" type="#_x0000_t75" style="width:7.45pt;height:14.25pt" o:ole="">
            <v:imagedata r:id="rId2842" o:title=""/>
          </v:shape>
          <o:OLEObject Type="Embed" ProgID="Equation.DSMT4" ShapeID="_x0000_i2436" DrawAspect="Content" ObjectID="_1494318528" r:id="rId2843"/>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2285" w:name="_Toc302642747"/>
      <w:bookmarkStart w:id="2286" w:name="_Toc176704877"/>
      <w:bookmarkStart w:id="2287" w:name="_Toc289032596"/>
      <w:r>
        <w:t>Holmes-Mow</w:t>
      </w:r>
      <w:bookmarkEnd w:id="2285"/>
      <w:bookmarkEnd w:id="2286"/>
      <w:bookmarkEnd w:id="2287"/>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041348BF" w:rsidR="00FB6012" w:rsidRDefault="00FB6012" w:rsidP="00FB6012">
      <w:pPr>
        <w:pStyle w:val="MTDisplayEquation"/>
      </w:pPr>
      <w:r>
        <w:tab/>
      </w:r>
      <w:r w:rsidR="00905817" w:rsidRPr="00905817">
        <w:rPr>
          <w:position w:val="-14"/>
        </w:rPr>
        <w:object w:dxaOrig="1080" w:dyaOrig="400" w14:anchorId="6297A78E">
          <v:shape id="_x0000_i2437" type="#_x0000_t75" style="width:57.75pt;height:21.75pt" o:ole="">
            <v:imagedata r:id="rId2844" o:title=""/>
          </v:shape>
          <o:OLEObject Type="Embed" ProgID="Equation.DSMT4" ShapeID="_x0000_i2437" DrawAspect="Content" ObjectID="_1494318529" r:id="rId2845"/>
        </w:object>
      </w:r>
      <w:r>
        <w:t>,</w:t>
      </w:r>
    </w:p>
    <w:p w14:paraId="5AF2F5BF" w14:textId="77777777" w:rsidR="00FB6012" w:rsidRDefault="00FB6012" w:rsidP="00FB6012">
      <w:r>
        <w:t>where,</w:t>
      </w:r>
    </w:p>
    <w:p w14:paraId="35CA8BAF" w14:textId="4964FDE6" w:rsidR="00FB6012" w:rsidRDefault="00FB6012" w:rsidP="00FB6012">
      <w:pPr>
        <w:pStyle w:val="MTDisplayEquation"/>
      </w:pPr>
      <w:r>
        <w:tab/>
      </w:r>
      <w:r w:rsidR="00905817" w:rsidRPr="00905817">
        <w:rPr>
          <w:position w:val="-32"/>
        </w:rPr>
        <w:object w:dxaOrig="2820" w:dyaOrig="800" w14:anchorId="6BBDBE6F">
          <v:shape id="_x0000_i2438" type="#_x0000_t75" style="width:2in;height:43.45pt" o:ole="">
            <v:imagedata r:id="rId2846" o:title=""/>
          </v:shape>
          <o:OLEObject Type="Embed" ProgID="Equation.DSMT4" ShapeID="_x0000_i2438" DrawAspect="Content" ObjectID="_1494318530" r:id="rId2847"/>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2288" w:name="_Toc302642748"/>
      <w:bookmarkStart w:id="2289" w:name="_Toc176704878"/>
      <w:bookmarkStart w:id="2290" w:name="_Toc289032597"/>
      <w:r>
        <w:t>Referentially Isotropic Permeability</w:t>
      </w:r>
      <w:bookmarkEnd w:id="2288"/>
      <w:bookmarkEnd w:id="2289"/>
      <w:bookmarkEnd w:id="2290"/>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6FBADCD9" w:rsidR="00FB6012" w:rsidRDefault="00FB6012" w:rsidP="00FB6012">
      <w:pPr>
        <w:pStyle w:val="MTDisplayEquation"/>
      </w:pPr>
      <w:r>
        <w:tab/>
      </w:r>
      <w:r w:rsidR="00905817" w:rsidRPr="00905817">
        <w:rPr>
          <w:position w:val="-32"/>
        </w:rPr>
        <w:object w:dxaOrig="4260" w:dyaOrig="760" w14:anchorId="30DD5E4B">
          <v:shape id="_x0000_i2439" type="#_x0000_t75" style="width:208.55pt;height:36pt" o:ole="">
            <v:imagedata r:id="rId2848" o:title=""/>
          </v:shape>
          <o:OLEObject Type="Embed" ProgID="Equation.DSMT4" ShapeID="_x0000_i2439" DrawAspect="Content" ObjectID="_1494318531" r:id="rId2849"/>
        </w:object>
      </w:r>
      <w:r>
        <w:t>,</w:t>
      </w:r>
    </w:p>
    <w:p w14:paraId="0E1099E7" w14:textId="547E7D32" w:rsidR="00FB6012" w:rsidRDefault="00FB6012" w:rsidP="00FB6012">
      <w:r>
        <w:t>Note that the permeability in the reference state (</w:t>
      </w:r>
      <w:r w:rsidR="00905817" w:rsidRPr="00905817">
        <w:rPr>
          <w:position w:val="-4"/>
        </w:rPr>
        <w:object w:dxaOrig="560" w:dyaOrig="260" w14:anchorId="764FD246">
          <v:shape id="_x0000_i2440" type="#_x0000_t75" style="width:28.55pt;height:14.25pt" o:ole="">
            <v:imagedata r:id="rId2850" o:title=""/>
          </v:shape>
          <o:OLEObject Type="Embed" ProgID="Equation.DSMT4" ShapeID="_x0000_i2440" DrawAspect="Content" ObjectID="_1494318532" r:id="rId2851"/>
        </w:object>
      </w:r>
      <w:r>
        <w:t xml:space="preserve">) is isotropic and given by </w:t>
      </w:r>
      <w:r w:rsidR="00905817" w:rsidRPr="00905817">
        <w:rPr>
          <w:position w:val="-14"/>
        </w:rPr>
        <w:object w:dxaOrig="2020" w:dyaOrig="400" w14:anchorId="60A354AB">
          <v:shape id="_x0000_i2441" type="#_x0000_t75" style="width:100.55pt;height:21.75pt" o:ole="">
            <v:imagedata r:id="rId2852" o:title=""/>
          </v:shape>
          <o:OLEObject Type="Embed" ProgID="Equation.DSMT4" ShapeID="_x0000_i2441" DrawAspect="Content" ObjectID="_1494318533" r:id="rId2853"/>
        </w:object>
      </w:r>
      <w:r>
        <w:t>.</w:t>
      </w:r>
    </w:p>
    <w:p w14:paraId="2DECFBE6" w14:textId="77777777" w:rsidR="00FB6012" w:rsidRPr="0097532C" w:rsidRDefault="00FB6012" w:rsidP="00FB6012"/>
    <w:p w14:paraId="77887D3E" w14:textId="77777777" w:rsidR="00FB6012" w:rsidRDefault="00FB6012" w:rsidP="00FB6012">
      <w:pPr>
        <w:pStyle w:val="Heading3"/>
      </w:pPr>
      <w:bookmarkStart w:id="2291" w:name="_Toc302642749"/>
      <w:bookmarkStart w:id="2292" w:name="_Toc176704879"/>
      <w:bookmarkStart w:id="2293" w:name="_Toc289032598"/>
      <w:r>
        <w:t>Referentially Orthotropic Permeability</w:t>
      </w:r>
      <w:bookmarkEnd w:id="2291"/>
      <w:bookmarkEnd w:id="2292"/>
      <w:bookmarkEnd w:id="2293"/>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CB50C6" w:rsidR="00FB6012" w:rsidRDefault="00FB6012" w:rsidP="00FB6012">
      <w:pPr>
        <w:pStyle w:val="MTDisplayEquation"/>
      </w:pPr>
      <w:r>
        <w:tab/>
      </w:r>
      <w:r w:rsidR="00905817" w:rsidRPr="00905817">
        <w:rPr>
          <w:position w:val="-28"/>
        </w:rPr>
        <w:object w:dxaOrig="3760" w:dyaOrig="680" w14:anchorId="7E33AE53">
          <v:shape id="_x0000_i2442" type="#_x0000_t75" style="width:187.45pt;height:36pt" o:ole="">
            <v:imagedata r:id="rId2854" o:title=""/>
          </v:shape>
          <o:OLEObject Type="Embed" ProgID="Equation.DSMT4" ShapeID="_x0000_i2442" DrawAspect="Content" ObjectID="_1494318534" r:id="rId2855"/>
        </w:object>
      </w:r>
      <w:r>
        <w:t>,</w:t>
      </w:r>
    </w:p>
    <w:p w14:paraId="54E07D0E" w14:textId="77777777" w:rsidR="00FB6012" w:rsidRDefault="00FB6012" w:rsidP="00FB6012">
      <w:r>
        <w:t>where,</w:t>
      </w:r>
    </w:p>
    <w:p w14:paraId="432A6EA8" w14:textId="4DB86CBB" w:rsidR="00FB6012" w:rsidRDefault="00FB6012" w:rsidP="00FB6012">
      <w:pPr>
        <w:pStyle w:val="MTDisplayEquation"/>
      </w:pPr>
      <w:r>
        <w:lastRenderedPageBreak/>
        <w:tab/>
      </w:r>
      <w:r w:rsidR="00905817" w:rsidRPr="00905817">
        <w:rPr>
          <w:position w:val="-114"/>
        </w:rPr>
        <w:object w:dxaOrig="4160" w:dyaOrig="2439" w14:anchorId="74DE51CE">
          <v:shape id="_x0000_i2443" type="#_x0000_t75" style="width:208.55pt;height:122.25pt" o:ole="">
            <v:imagedata r:id="rId2856" o:title=""/>
          </v:shape>
          <o:OLEObject Type="Embed" ProgID="Equation.DSMT4" ShapeID="_x0000_i2443" DrawAspect="Content" ObjectID="_1494318535" r:id="rId2857"/>
        </w:object>
      </w:r>
    </w:p>
    <w:p w14:paraId="4DE40470" w14:textId="74D4D0FF" w:rsidR="00FB6012" w:rsidRDefault="00905817" w:rsidP="00FB6012">
      <w:r w:rsidRPr="00905817">
        <w:rPr>
          <w:position w:val="-12"/>
        </w:rPr>
        <w:object w:dxaOrig="360" w:dyaOrig="360" w14:anchorId="6DBC1207">
          <v:shape id="_x0000_i2444" type="#_x0000_t75" style="width:21.75pt;height:21.75pt" o:ole="">
            <v:imagedata r:id="rId2858" o:title=""/>
          </v:shape>
          <o:OLEObject Type="Embed" ProgID="Equation.DSMT4" ShapeID="_x0000_i2444" DrawAspect="Content" ObjectID="_1494318536" r:id="rId2859"/>
        </w:object>
      </w:r>
      <w:r w:rsidR="00FB6012">
        <w:t xml:space="preserve"> are second order tensors representing the spatial structural tensors describing the orthogonal planes of symmetry, given by</w:t>
      </w:r>
    </w:p>
    <w:p w14:paraId="3F8B1B9F" w14:textId="0E48CD0B" w:rsidR="00FB6012" w:rsidRDefault="00FB6012" w:rsidP="00FB6012">
      <w:pPr>
        <w:pStyle w:val="MTDisplayEquation"/>
      </w:pPr>
      <w:r>
        <w:tab/>
      </w:r>
      <w:r w:rsidR="00905817" w:rsidRPr="00905817">
        <w:rPr>
          <w:position w:val="-14"/>
        </w:rPr>
        <w:object w:dxaOrig="3260" w:dyaOrig="400" w14:anchorId="553FFBEB">
          <v:shape id="_x0000_i2445" type="#_x0000_t75" style="width:165.75pt;height:21.75pt" o:ole="">
            <v:imagedata r:id="rId2860" o:title=""/>
          </v:shape>
          <o:OLEObject Type="Embed" ProgID="Equation.DSMT4" ShapeID="_x0000_i2445" DrawAspect="Content" ObjectID="_1494318537" r:id="rId2861"/>
        </w:object>
      </w:r>
      <w:r>
        <w:t>,</w:t>
      </w:r>
    </w:p>
    <w:p w14:paraId="56AF81EB" w14:textId="69C5180C" w:rsidR="00FB6012" w:rsidRDefault="00FB6012" w:rsidP="00FB6012">
      <w:r>
        <w:t xml:space="preserve">where </w:t>
      </w:r>
      <w:r w:rsidR="00905817" w:rsidRPr="00905817">
        <w:rPr>
          <w:position w:val="-12"/>
        </w:rPr>
        <w:object w:dxaOrig="320" w:dyaOrig="360" w14:anchorId="0F3CF7C0">
          <v:shape id="_x0000_i2446" type="#_x0000_t75" style="width:14.25pt;height:21.75pt" o:ole="">
            <v:imagedata r:id="rId2862" o:title=""/>
          </v:shape>
          <o:OLEObject Type="Embed" ProgID="Equation.DSMT4" ShapeID="_x0000_i2446" DrawAspect="Content" ObjectID="_1494318538" r:id="rId2863"/>
        </w:object>
      </w:r>
      <w:r>
        <w:t xml:space="preserve"> are orthonormal vectors normal to the planes of symmetry.  Note that the permeability in the reference state (</w:t>
      </w:r>
      <w:r w:rsidR="00905817" w:rsidRPr="00905817">
        <w:rPr>
          <w:position w:val="-4"/>
        </w:rPr>
        <w:object w:dxaOrig="560" w:dyaOrig="260" w14:anchorId="68847609">
          <v:shape id="_x0000_i2447" type="#_x0000_t75" style="width:28.55pt;height:14.25pt" o:ole="">
            <v:imagedata r:id="rId2864" o:title=""/>
          </v:shape>
          <o:OLEObject Type="Embed" ProgID="Equation.DSMT4" ShapeID="_x0000_i2447" DrawAspect="Content" ObjectID="_1494318539" r:id="rId2865"/>
        </w:object>
      </w:r>
      <w:r>
        <w:t xml:space="preserve">) is given by </w:t>
      </w:r>
      <w:r w:rsidR="00905817" w:rsidRPr="00905817">
        <w:rPr>
          <w:position w:val="-28"/>
        </w:rPr>
        <w:object w:dxaOrig="3060" w:dyaOrig="680" w14:anchorId="5C118F8B">
          <v:shape id="_x0000_i2448" type="#_x0000_t75" style="width:151.45pt;height:36pt" o:ole="">
            <v:imagedata r:id="rId2866" o:title=""/>
          </v:shape>
          <o:OLEObject Type="Embed" ProgID="Equation.DSMT4" ShapeID="_x0000_i2448" DrawAspect="Content" ObjectID="_1494318540" r:id="rId2867"/>
        </w:object>
      </w:r>
      <w:r>
        <w:t>.</w:t>
      </w:r>
    </w:p>
    <w:p w14:paraId="26180870" w14:textId="77777777" w:rsidR="00FB6012" w:rsidRPr="0097532C" w:rsidRDefault="00FB6012" w:rsidP="00FB6012"/>
    <w:p w14:paraId="03087207" w14:textId="77777777" w:rsidR="00FB6012" w:rsidRDefault="00FB6012" w:rsidP="00FB6012">
      <w:pPr>
        <w:pStyle w:val="Heading3"/>
      </w:pPr>
      <w:bookmarkStart w:id="2294" w:name="_Toc302642750"/>
      <w:bookmarkStart w:id="2295" w:name="_Toc176704880"/>
      <w:bookmarkStart w:id="2296" w:name="_Toc289032599"/>
      <w:r>
        <w:t>Referentially Transversely Isotropic Permeability</w:t>
      </w:r>
      <w:bookmarkEnd w:id="2294"/>
      <w:bookmarkEnd w:id="2295"/>
      <w:bookmarkEnd w:id="2296"/>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333CFCBC" w:rsidR="00FB6012" w:rsidRDefault="00FB6012" w:rsidP="00FB6012">
      <w:pPr>
        <w:pStyle w:val="MTDisplayEquation"/>
      </w:pPr>
      <w:r>
        <w:tab/>
      </w:r>
      <w:r w:rsidR="00905817" w:rsidRPr="00905817">
        <w:rPr>
          <w:position w:val="-114"/>
        </w:rPr>
        <w:object w:dxaOrig="6540" w:dyaOrig="2439" w14:anchorId="6C9AAE88">
          <v:shape id="_x0000_i2449" type="#_x0000_t75" style="width:324pt;height:122.25pt" o:ole="">
            <v:imagedata r:id="rId2868" o:title=""/>
          </v:shape>
          <o:OLEObject Type="Embed" ProgID="Equation.DSMT4" ShapeID="_x0000_i2449" DrawAspect="Content" ObjectID="_1494318541" r:id="rId2869"/>
        </w:object>
      </w:r>
    </w:p>
    <w:p w14:paraId="5C5C0D02" w14:textId="660EB2BE" w:rsidR="00FB6012" w:rsidRDefault="00905817" w:rsidP="00FB6012">
      <w:r w:rsidRPr="00905817">
        <w:rPr>
          <w:position w:val="-4"/>
        </w:rPr>
        <w:object w:dxaOrig="279" w:dyaOrig="200" w14:anchorId="209A7D8D">
          <v:shape id="_x0000_i2450" type="#_x0000_t75" style="width:14.25pt;height:7.45pt" o:ole="">
            <v:imagedata r:id="rId2870" o:title=""/>
          </v:shape>
          <o:OLEObject Type="Embed" ProgID="Equation.DSMT4" ShapeID="_x0000_i2450" DrawAspect="Content" ObjectID="_1494318542" r:id="rId2871"/>
        </w:object>
      </w:r>
      <w:r w:rsidR="00FB6012">
        <w:t xml:space="preserve"> is a second order tensor representing the spatial structural tensor describing the axial direction, given by</w:t>
      </w:r>
    </w:p>
    <w:p w14:paraId="526BF66B" w14:textId="44C4832C" w:rsidR="00FB6012" w:rsidRDefault="00FB6012" w:rsidP="00FB6012">
      <w:pPr>
        <w:pStyle w:val="MTDisplayEquation"/>
      </w:pPr>
      <w:r>
        <w:tab/>
      </w:r>
      <w:r w:rsidR="00905817" w:rsidRPr="00905817">
        <w:rPr>
          <w:position w:val="-14"/>
        </w:rPr>
        <w:object w:dxaOrig="1939" w:dyaOrig="400" w14:anchorId="1423067D">
          <v:shape id="_x0000_i2451" type="#_x0000_t75" style="width:93.75pt;height:21.75pt" o:ole="">
            <v:imagedata r:id="rId2872" o:title=""/>
          </v:shape>
          <o:OLEObject Type="Embed" ProgID="Equation.DSMT4" ShapeID="_x0000_i2451" DrawAspect="Content" ObjectID="_1494318543" r:id="rId2873"/>
        </w:object>
      </w:r>
      <w:r>
        <w:t>,</w:t>
      </w:r>
    </w:p>
    <w:p w14:paraId="12D947E8" w14:textId="251E0E96" w:rsidR="00FB6012" w:rsidRDefault="00FB6012" w:rsidP="00FB6012">
      <w:r>
        <w:t xml:space="preserve">where </w:t>
      </w:r>
      <w:r w:rsidR="00905817" w:rsidRPr="00905817">
        <w:rPr>
          <w:position w:val="-6"/>
        </w:rPr>
        <w:object w:dxaOrig="260" w:dyaOrig="279" w14:anchorId="244CEE25">
          <v:shape id="_x0000_i2452" type="#_x0000_t75" style="width:14.25pt;height:14.25pt" o:ole="">
            <v:imagedata r:id="rId2874" o:title=""/>
          </v:shape>
          <o:OLEObject Type="Embed" ProgID="Equation.DSMT4" ShapeID="_x0000_i2452" DrawAspect="Content" ObjectID="_1494318544" r:id="rId2875"/>
        </w:object>
      </w:r>
      <w:r>
        <w:t xml:space="preserve"> is a unit vector along the axial direction.  Note that the permeability in the reference state (</w:t>
      </w:r>
      <w:r w:rsidR="00905817" w:rsidRPr="00905817">
        <w:rPr>
          <w:position w:val="-4"/>
        </w:rPr>
        <w:object w:dxaOrig="560" w:dyaOrig="260" w14:anchorId="0B189997">
          <v:shape id="_x0000_i2453" type="#_x0000_t75" style="width:28.55pt;height:14.25pt" o:ole="">
            <v:imagedata r:id="rId2876" o:title=""/>
          </v:shape>
          <o:OLEObject Type="Embed" ProgID="Equation.DSMT4" ShapeID="_x0000_i2453" DrawAspect="Content" ObjectID="_1494318545" r:id="rId2877"/>
        </w:object>
      </w:r>
      <w:r>
        <w:t xml:space="preserve">) is given by </w:t>
      </w:r>
      <w:r w:rsidR="00905817" w:rsidRPr="00905817">
        <w:rPr>
          <w:position w:val="-16"/>
        </w:rPr>
        <w:object w:dxaOrig="4959" w:dyaOrig="440" w14:anchorId="315CF11C">
          <v:shape id="_x0000_i2454" type="#_x0000_t75" style="width:244.55pt;height:21.75pt" o:ole="">
            <v:imagedata r:id="rId2878" o:title=""/>
          </v:shape>
          <o:OLEObject Type="Embed" ProgID="Equation.DSMT4" ShapeID="_x0000_i2454" DrawAspect="Content" ObjectID="_1494318546" r:id="rId2879"/>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2297" w:name="_Ref162420101"/>
      <w:bookmarkStart w:id="2298" w:name="_Toc302642753"/>
      <w:bookmarkStart w:id="2299" w:name="_Toc176704881"/>
      <w:bookmarkStart w:id="2300" w:name="_Toc289032600"/>
      <w:r>
        <w:lastRenderedPageBreak/>
        <w:t xml:space="preserve">Solute </w:t>
      </w:r>
      <w:r w:rsidRPr="0097532C">
        <w:t>Diffusivity</w:t>
      </w:r>
      <w:bookmarkEnd w:id="2297"/>
      <w:bookmarkEnd w:id="2298"/>
      <w:bookmarkEnd w:id="2299"/>
      <w:bookmarkEnd w:id="2300"/>
    </w:p>
    <w:p w14:paraId="0999C2A0" w14:textId="1E83FDE7" w:rsidR="00FB6012" w:rsidRPr="00B27FE9" w:rsidRDefault="00FB6012" w:rsidP="00FB6012">
      <w:r w:rsidRPr="00B27FE9">
        <w:t xml:space="preserve">Diffusivity materials provide a constitutive relation for the solute diffusivity in a biphasic-solute material.  In general, the diffusivity tensor </w:t>
      </w:r>
      <w:r w:rsidR="00905817" w:rsidRPr="00905817">
        <w:rPr>
          <w:position w:val="-6"/>
        </w:rPr>
        <w:object w:dxaOrig="200" w:dyaOrig="279" w14:anchorId="2A644343">
          <v:shape id="_x0000_i2455" type="#_x0000_t75" style="width:7.45pt;height:14.25pt" o:ole="">
            <v:imagedata r:id="rId2880" o:title=""/>
          </v:shape>
          <o:OLEObject Type="Embed" ProgID="Equation.DSMT4" ShapeID="_x0000_i2455" DrawAspect="Content" ObjectID="_1494318547" r:id="rId2881"/>
        </w:object>
      </w:r>
      <w:r w:rsidRPr="00B27FE9">
        <w:t xml:space="preserve"> may be a function of strain and solute concentration.</w:t>
      </w:r>
    </w:p>
    <w:p w14:paraId="6ACC20B4" w14:textId="77777777" w:rsidR="00FB6012" w:rsidRPr="00B27FE9" w:rsidRDefault="00FB6012" w:rsidP="00FB6012">
      <w:pPr>
        <w:pStyle w:val="Heading3"/>
      </w:pPr>
      <w:bookmarkStart w:id="2301" w:name="_Toc302642754"/>
      <w:bookmarkStart w:id="2302" w:name="_Toc176704882"/>
      <w:bookmarkStart w:id="2303" w:name="_Toc289032601"/>
      <w:r w:rsidRPr="00B27FE9">
        <w:t>Constant Isotropic Diffusivity</w:t>
      </w:r>
      <w:bookmarkEnd w:id="2301"/>
      <w:bookmarkEnd w:id="2302"/>
      <w:bookmarkEnd w:id="2303"/>
    </w:p>
    <w:p w14:paraId="340F9C84" w14:textId="77777777" w:rsidR="00FB6012" w:rsidRDefault="00FB6012" w:rsidP="00FB6012">
      <w:r>
        <w:t>When the permeability is isotropic,</w:t>
      </w:r>
    </w:p>
    <w:p w14:paraId="55F448FF" w14:textId="792FF322" w:rsidR="00FB6012" w:rsidRDefault="00FB6012" w:rsidP="00FB6012">
      <w:pPr>
        <w:pStyle w:val="MTDisplayEquation"/>
      </w:pPr>
      <w:r>
        <w:tab/>
      </w:r>
      <w:r w:rsidR="00905817" w:rsidRPr="00905817">
        <w:rPr>
          <w:position w:val="-10"/>
        </w:rPr>
        <w:object w:dxaOrig="720" w:dyaOrig="320" w14:anchorId="704719AA">
          <v:shape id="_x0000_i2456" type="#_x0000_t75" style="width:36pt;height:14.25pt" o:ole="">
            <v:imagedata r:id="rId2882" o:title=""/>
          </v:shape>
          <o:OLEObject Type="Embed" ProgID="Equation.DSMT4" ShapeID="_x0000_i2456" DrawAspect="Content" ObjectID="_1494318548" r:id="rId2883"/>
        </w:object>
      </w:r>
      <w:r w:rsidR="008E5B3C">
        <w:t>.</w:t>
      </w:r>
    </w:p>
    <w:p w14:paraId="17A13EB3" w14:textId="65619D77" w:rsidR="00FB6012" w:rsidRDefault="00FB6012" w:rsidP="00FB6012">
      <w:r>
        <w:t xml:space="preserve">For this material model, </w:t>
      </w:r>
      <w:r w:rsidR="00905817" w:rsidRPr="00905817">
        <w:rPr>
          <w:position w:val="-6"/>
        </w:rPr>
        <w:object w:dxaOrig="220" w:dyaOrig="279" w14:anchorId="5032EA24">
          <v:shape id="_x0000_i2457" type="#_x0000_t75" style="width:14.25pt;height:14.25pt" o:ole="">
            <v:imagedata r:id="rId2884" o:title=""/>
          </v:shape>
          <o:OLEObject Type="Embed" ProgID="Equation.DSMT4" ShapeID="_x0000_i2457" DrawAspect="Content" ObjectID="_1494318549" r:id="rId2885"/>
        </w:object>
      </w:r>
      <w:r>
        <w:t xml:space="preserve"> is constant.  This assumption is only true when strains are small.  Note that the user must specify </w:t>
      </w:r>
      <w:r w:rsidR="00905817" w:rsidRPr="00905817">
        <w:rPr>
          <w:position w:val="-12"/>
        </w:rPr>
        <w:object w:dxaOrig="660" w:dyaOrig="360" w14:anchorId="438667EC">
          <v:shape id="_x0000_i2458" type="#_x0000_t75" style="width:36pt;height:21.75pt" o:ole="">
            <v:imagedata r:id="rId2886" o:title=""/>
          </v:shape>
          <o:OLEObject Type="Embed" ProgID="Equation.DSMT4" ShapeID="_x0000_i2458" DrawAspect="Content" ObjectID="_1494318550" r:id="rId2887"/>
        </w:object>
      </w:r>
      <w:r>
        <w:t xml:space="preserve">, </w:t>
      </w:r>
      <w:r w:rsidR="0091287E">
        <w:t xml:space="preserve">where </w:t>
      </w:r>
      <w:r w:rsidR="00905817" w:rsidRPr="00905817">
        <w:rPr>
          <w:position w:val="-12"/>
        </w:rPr>
        <w:object w:dxaOrig="279" w:dyaOrig="360" w14:anchorId="42773489">
          <v:shape id="_x0000_i2459" type="#_x0000_t75" style="width:14.25pt;height:21.75pt" o:ole="">
            <v:imagedata r:id="rId2888" o:title=""/>
          </v:shape>
          <o:OLEObject Type="Embed" ProgID="Equation.DSMT4" ShapeID="_x0000_i2459" DrawAspect="Content" ObjectID="_1494318551" r:id="rId2889"/>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2304" w:name="_Toc302642755"/>
      <w:bookmarkStart w:id="2305" w:name="_Toc176704883"/>
      <w:bookmarkStart w:id="2306" w:name="_Toc289032602"/>
      <w:r>
        <w:t>Constant Orthotropic Diffusivity</w:t>
      </w:r>
      <w:bookmarkEnd w:id="2304"/>
      <w:bookmarkEnd w:id="2305"/>
      <w:bookmarkEnd w:id="2306"/>
    </w:p>
    <w:p w14:paraId="16BEA6D1" w14:textId="77777777" w:rsidR="00FB6012" w:rsidRDefault="00FB6012" w:rsidP="00FB6012">
      <w:r>
        <w:t>When the permeability is orthotropic,</w:t>
      </w:r>
    </w:p>
    <w:p w14:paraId="2B1253ED" w14:textId="0EFB5B3C" w:rsidR="00FB6012" w:rsidRDefault="00FB6012" w:rsidP="00FB6012">
      <w:pPr>
        <w:pStyle w:val="MTDisplayEquation"/>
      </w:pPr>
      <w:r>
        <w:tab/>
      </w:r>
      <w:r w:rsidR="00905817" w:rsidRPr="00905817">
        <w:rPr>
          <w:position w:val="-28"/>
        </w:rPr>
        <w:object w:dxaOrig="1740" w:dyaOrig="680" w14:anchorId="32FBFA06">
          <v:shape id="_x0000_i2460" type="#_x0000_t75" style="width:86.25pt;height:36pt" o:ole="">
            <v:imagedata r:id="rId2890" o:title=""/>
          </v:shape>
          <o:OLEObject Type="Embed" ProgID="Equation.DSMT4" ShapeID="_x0000_i2460" DrawAspect="Content" ObjectID="_1494318552" r:id="rId2891"/>
        </w:object>
      </w:r>
      <w:r w:rsidR="008E5B3C">
        <w:t>,</w:t>
      </w:r>
    </w:p>
    <w:p w14:paraId="792A872E" w14:textId="639B3850" w:rsidR="00FB6012" w:rsidRDefault="00FB6012" w:rsidP="00FB6012">
      <w:r>
        <w:t xml:space="preserve">where </w:t>
      </w:r>
      <w:r w:rsidR="00905817" w:rsidRPr="00905817">
        <w:rPr>
          <w:position w:val="-12"/>
        </w:rPr>
        <w:object w:dxaOrig="320" w:dyaOrig="360" w14:anchorId="6F8E45DB">
          <v:shape id="_x0000_i2461" type="#_x0000_t75" style="width:14.25pt;height:21.75pt" o:ole="">
            <v:imagedata r:id="rId2892" o:title=""/>
          </v:shape>
          <o:OLEObject Type="Embed" ProgID="Equation.DSMT4" ShapeID="_x0000_i2461" DrawAspect="Content" ObjectID="_1494318553" r:id="rId2893"/>
        </w:object>
      </w:r>
      <w:r>
        <w:t xml:space="preserve"> are orthonormal vectors normal to the planes of symmetry.  For this material model, </w:t>
      </w:r>
      <w:r w:rsidR="008E5B3C">
        <w:t xml:space="preserve">the </w:t>
      </w:r>
      <w:r w:rsidR="00905817" w:rsidRPr="00905817">
        <w:rPr>
          <w:position w:val="-6"/>
        </w:rPr>
        <w:object w:dxaOrig="300" w:dyaOrig="320" w14:anchorId="4D880299">
          <v:shape id="_x0000_i2462" type="#_x0000_t75" style="width:14.25pt;height:14.25pt" o:ole="">
            <v:imagedata r:id="rId2894" o:title=""/>
          </v:shape>
          <o:OLEObject Type="Embed" ProgID="Equation.DSMT4" ShapeID="_x0000_i2462" DrawAspect="Content" ObjectID="_1494318554" r:id="rId2895"/>
        </w:object>
      </w:r>
      <w:r>
        <w:t xml:space="preserve"> are constant.  Therefore this model should be used only when strains are small.  Note that the user must specify </w:t>
      </w:r>
      <w:r w:rsidR="00905817" w:rsidRPr="00905817">
        <w:rPr>
          <w:position w:val="-12"/>
        </w:rPr>
        <w:object w:dxaOrig="760" w:dyaOrig="380" w14:anchorId="64055AAC">
          <v:shape id="_x0000_i2463" type="#_x0000_t75" style="width:36pt;height:21.75pt" o:ole="">
            <v:imagedata r:id="rId2896" o:title=""/>
          </v:shape>
          <o:OLEObject Type="Embed" ProgID="Equation.DSMT4" ShapeID="_x0000_i2463" DrawAspect="Content" ObjectID="_1494318555" r:id="rId2897"/>
        </w:object>
      </w:r>
      <w:r>
        <w:t>,</w:t>
      </w:r>
      <w:r w:rsidR="0091287E">
        <w:t xml:space="preserve"> where </w:t>
      </w:r>
      <w:r w:rsidR="00905817" w:rsidRPr="00905817">
        <w:rPr>
          <w:position w:val="-12"/>
        </w:rPr>
        <w:object w:dxaOrig="279" w:dyaOrig="360" w14:anchorId="23FC52EE">
          <v:shape id="_x0000_i2464" type="#_x0000_t75" style="width:14.25pt;height:21.75pt" o:ole="">
            <v:imagedata r:id="rId2898" o:title=""/>
          </v:shape>
          <o:OLEObject Type="Embed" ProgID="Equation.DSMT4" ShapeID="_x0000_i2464" DrawAspect="Content" ObjectID="_1494318556" r:id="rId2899"/>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2307" w:name="_Toc302642756"/>
      <w:bookmarkStart w:id="2308" w:name="_Toc176704884"/>
      <w:bookmarkStart w:id="2309" w:name="_Toc289032603"/>
      <w:r>
        <w:t>Referentially Isotropic Diffusivity</w:t>
      </w:r>
      <w:bookmarkEnd w:id="2307"/>
      <w:bookmarkEnd w:id="2308"/>
      <w:bookmarkEnd w:id="2309"/>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94D210F" w:rsidR="00FB6012" w:rsidRDefault="00FB6012" w:rsidP="00FB6012">
      <w:pPr>
        <w:pStyle w:val="MTDisplayEquation"/>
      </w:pPr>
      <w:r>
        <w:tab/>
      </w:r>
      <w:r w:rsidR="00905817" w:rsidRPr="00905817">
        <w:rPr>
          <w:position w:val="-32"/>
        </w:rPr>
        <w:object w:dxaOrig="4300" w:dyaOrig="760" w14:anchorId="2089DD8B">
          <v:shape id="_x0000_i2465" type="#_x0000_t75" style="width:3in;height:36pt" o:ole="">
            <v:imagedata r:id="rId2900" o:title=""/>
          </v:shape>
          <o:OLEObject Type="Embed" ProgID="Equation.DSMT4" ShapeID="_x0000_i2465" DrawAspect="Content" ObjectID="_1494318557" r:id="rId2901"/>
        </w:object>
      </w:r>
      <w:r>
        <w:t>,</w:t>
      </w:r>
    </w:p>
    <w:p w14:paraId="78BB8846" w14:textId="21BD9228" w:rsidR="00FB6012" w:rsidRDefault="00FB6012" w:rsidP="00FB6012">
      <w:r>
        <w:t xml:space="preserve">where </w:t>
      </w:r>
      <w:r w:rsidR="00905817" w:rsidRPr="00905817">
        <w:rPr>
          <w:position w:val="-6"/>
        </w:rPr>
        <w:object w:dxaOrig="220" w:dyaOrig="279" w14:anchorId="7D37FA5B">
          <v:shape id="_x0000_i2466" type="#_x0000_t75" style="width:14.25pt;height:14.25pt" o:ole="">
            <v:imagedata r:id="rId2902" o:title=""/>
          </v:shape>
          <o:OLEObject Type="Embed" ProgID="Equation.DSMT4" ShapeID="_x0000_i2466" DrawAspect="Content" ObjectID="_1494318558" r:id="rId2903"/>
        </w:object>
      </w:r>
      <w:r>
        <w:rPr>
          <w:i/>
        </w:rPr>
        <w:t xml:space="preserve"> </w:t>
      </w:r>
      <w:r>
        <w:t xml:space="preserve">is the jacobian of the deformation, i.e. </w:t>
      </w:r>
      <w:r w:rsidR="00905817" w:rsidRPr="00905817">
        <w:rPr>
          <w:position w:val="-6"/>
        </w:rPr>
        <w:object w:dxaOrig="940" w:dyaOrig="279" w14:anchorId="4B6CAC2B">
          <v:shape id="_x0000_i2467" type="#_x0000_t75" style="width:50.25pt;height:14.25pt" o:ole="">
            <v:imagedata r:id="rId2904" o:title=""/>
          </v:shape>
          <o:OLEObject Type="Embed" ProgID="Equation.DSMT4" ShapeID="_x0000_i2467" DrawAspect="Content" ObjectID="_1494318559" r:id="rId2905"/>
        </w:object>
      </w:r>
      <w:r>
        <w:t xml:space="preserve"> where </w:t>
      </w:r>
      <w:r w:rsidR="00905817" w:rsidRPr="00905817">
        <w:rPr>
          <w:position w:val="-4"/>
        </w:rPr>
        <w:object w:dxaOrig="220" w:dyaOrig="260" w14:anchorId="6512126D">
          <v:shape id="_x0000_i2468" type="#_x0000_t75" style="width:14.25pt;height:14.25pt" o:ole="">
            <v:imagedata r:id="rId2906" o:title=""/>
          </v:shape>
          <o:OLEObject Type="Embed" ProgID="Equation.DSMT4" ShapeID="_x0000_i2468" DrawAspect="Content" ObjectID="_1494318560" r:id="rId2907"/>
        </w:object>
      </w:r>
      <w:r>
        <w:rPr>
          <w:b/>
        </w:rPr>
        <w:t xml:space="preserve"> </w:t>
      </w:r>
      <w:r>
        <w:t xml:space="preserve">is the deformation gradient, and </w:t>
      </w:r>
      <w:r w:rsidR="00905817" w:rsidRPr="00905817">
        <w:rPr>
          <w:position w:val="-6"/>
        </w:rPr>
        <w:object w:dxaOrig="960" w:dyaOrig="320" w14:anchorId="082A71D3">
          <v:shape id="_x0000_i2469" type="#_x0000_t75" style="width:50.25pt;height:14.25pt" o:ole="">
            <v:imagedata r:id="rId2908" o:title=""/>
          </v:shape>
          <o:OLEObject Type="Embed" ProgID="Equation.DSMT4" ShapeID="_x0000_i2469" DrawAspect="Content" ObjectID="_1494318561" r:id="rId2909"/>
        </w:object>
      </w:r>
      <w:r>
        <w:t xml:space="preserve"> is the left Cauchy-Green tensor.  Note that the diffusivity in the reference state (</w:t>
      </w:r>
      <w:r w:rsidR="00905817" w:rsidRPr="00905817">
        <w:rPr>
          <w:position w:val="-4"/>
        </w:rPr>
        <w:object w:dxaOrig="560" w:dyaOrig="260" w14:anchorId="15068438">
          <v:shape id="_x0000_i2470" type="#_x0000_t75" style="width:28.55pt;height:14.25pt" o:ole="">
            <v:imagedata r:id="rId2910" o:title=""/>
          </v:shape>
          <o:OLEObject Type="Embed" ProgID="Equation.DSMT4" ShapeID="_x0000_i2470" DrawAspect="Content" ObjectID="_1494318562" r:id="rId2911"/>
        </w:object>
      </w:r>
      <w:r>
        <w:t xml:space="preserve">) is isotropic and given by </w:t>
      </w:r>
      <w:r w:rsidR="00905817" w:rsidRPr="00905817">
        <w:rPr>
          <w:position w:val="-14"/>
        </w:rPr>
        <w:object w:dxaOrig="2060" w:dyaOrig="400" w14:anchorId="4B603718">
          <v:shape id="_x0000_i2471" type="#_x0000_t75" style="width:100.55pt;height:21.75pt" o:ole="">
            <v:imagedata r:id="rId2912" o:title=""/>
          </v:shape>
          <o:OLEObject Type="Embed" ProgID="Equation.DSMT4" ShapeID="_x0000_i2471" DrawAspect="Content" ObjectID="_1494318563" r:id="rId2913"/>
        </w:object>
      </w:r>
      <w:r>
        <w:t>.</w:t>
      </w:r>
    </w:p>
    <w:p w14:paraId="4D67D885" w14:textId="77777777" w:rsidR="00FB6012" w:rsidRDefault="00FB6012" w:rsidP="00FB6012"/>
    <w:p w14:paraId="23EA4028" w14:textId="77777777" w:rsidR="00FB6012" w:rsidRDefault="00FB6012" w:rsidP="00FB6012">
      <w:pPr>
        <w:pStyle w:val="Heading3"/>
      </w:pPr>
      <w:bookmarkStart w:id="2310" w:name="_Toc302642757"/>
      <w:bookmarkStart w:id="2311" w:name="_Toc176704885"/>
      <w:bookmarkStart w:id="2312" w:name="_Toc289032604"/>
      <w:r>
        <w:t>Referentially Orthotropic Diffusivity</w:t>
      </w:r>
      <w:bookmarkEnd w:id="2310"/>
      <w:bookmarkEnd w:id="2311"/>
      <w:bookmarkEnd w:id="2312"/>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4DAF86D" w:rsidR="00FB6012" w:rsidRDefault="00FB6012" w:rsidP="00FB6012">
      <w:pPr>
        <w:pStyle w:val="MTDisplayEquation"/>
      </w:pPr>
      <w:r>
        <w:tab/>
      </w:r>
      <w:r w:rsidR="00905817" w:rsidRPr="00905817">
        <w:rPr>
          <w:position w:val="-28"/>
        </w:rPr>
        <w:object w:dxaOrig="3800" w:dyaOrig="680" w14:anchorId="188E8579">
          <v:shape id="_x0000_i2472" type="#_x0000_t75" style="width:187.45pt;height:36pt" o:ole="">
            <v:imagedata r:id="rId2914" o:title=""/>
          </v:shape>
          <o:OLEObject Type="Embed" ProgID="Equation.DSMT4" ShapeID="_x0000_i2472" DrawAspect="Content" ObjectID="_1494318564" r:id="rId2915"/>
        </w:object>
      </w:r>
      <w:r>
        <w:t>,</w:t>
      </w:r>
    </w:p>
    <w:p w14:paraId="4CD7BC75" w14:textId="77777777" w:rsidR="00FB6012" w:rsidRDefault="00FB6012" w:rsidP="00FB6012">
      <w:r>
        <w:t>where,</w:t>
      </w:r>
    </w:p>
    <w:p w14:paraId="0B65A73A" w14:textId="3C6DDF27" w:rsidR="00FB6012" w:rsidRDefault="00FB6012" w:rsidP="00FB6012">
      <w:pPr>
        <w:pStyle w:val="MTDisplayEquation"/>
      </w:pPr>
      <w:r>
        <w:lastRenderedPageBreak/>
        <w:tab/>
      </w:r>
      <w:r w:rsidR="00905817" w:rsidRPr="00905817">
        <w:rPr>
          <w:position w:val="-114"/>
        </w:rPr>
        <w:object w:dxaOrig="4220" w:dyaOrig="2439" w14:anchorId="0CC065B2">
          <v:shape id="_x0000_i2473" type="#_x0000_t75" style="width:209.2pt;height:122.25pt" o:ole="">
            <v:imagedata r:id="rId2916" o:title=""/>
          </v:shape>
          <o:OLEObject Type="Embed" ProgID="Equation.DSMT4" ShapeID="_x0000_i2473" DrawAspect="Content" ObjectID="_1494318565" r:id="rId2917"/>
        </w:object>
      </w:r>
    </w:p>
    <w:p w14:paraId="55CD23ED" w14:textId="5E6AB0CD" w:rsidR="00FB6012" w:rsidRDefault="00905817" w:rsidP="00FB6012">
      <w:r w:rsidRPr="00905817">
        <w:rPr>
          <w:position w:val="-6"/>
        </w:rPr>
        <w:object w:dxaOrig="220" w:dyaOrig="279" w14:anchorId="229994BE">
          <v:shape id="_x0000_i2474" type="#_x0000_t75" style="width:14.25pt;height:14.25pt" o:ole="">
            <v:imagedata r:id="rId2918" o:title=""/>
          </v:shape>
          <o:OLEObject Type="Embed" ProgID="Equation.DSMT4" ShapeID="_x0000_i2474" DrawAspect="Content" ObjectID="_1494318566" r:id="rId2919"/>
        </w:object>
      </w:r>
      <w:r w:rsidR="00FB6012" w:rsidRPr="00A16AEB">
        <w:t xml:space="preserve"> </w:t>
      </w:r>
      <w:r w:rsidR="00FB6012">
        <w:t xml:space="preserve">is the Jacobian of the deformation, i.e. </w:t>
      </w:r>
      <w:r w:rsidRPr="00905817">
        <w:rPr>
          <w:position w:val="-6"/>
        </w:rPr>
        <w:object w:dxaOrig="940" w:dyaOrig="279" w14:anchorId="5BFA3299">
          <v:shape id="_x0000_i2475" type="#_x0000_t75" style="width:50.25pt;height:14.25pt" o:ole="">
            <v:imagedata r:id="rId2920" o:title=""/>
          </v:shape>
          <o:OLEObject Type="Embed" ProgID="Equation.DSMT4" ShapeID="_x0000_i2475" DrawAspect="Content" ObjectID="_1494318567" r:id="rId2921"/>
        </w:object>
      </w:r>
      <w:r w:rsidR="00FB6012">
        <w:t xml:space="preserve"> where</w:t>
      </w:r>
      <w:r w:rsidR="00FB6012">
        <w:rPr>
          <w:b/>
        </w:rPr>
        <w:t xml:space="preserve"> </w:t>
      </w:r>
      <w:r w:rsidRPr="00905817">
        <w:rPr>
          <w:b/>
          <w:position w:val="-4"/>
        </w:rPr>
        <w:object w:dxaOrig="220" w:dyaOrig="260" w14:anchorId="57610398">
          <v:shape id="_x0000_i2476" type="#_x0000_t75" style="width:14.25pt;height:14.25pt" o:ole="">
            <v:imagedata r:id="rId2922" o:title=""/>
          </v:shape>
          <o:OLEObject Type="Embed" ProgID="Equation.DSMT4" ShapeID="_x0000_i2476" DrawAspect="Content" ObjectID="_1494318568" r:id="rId2923"/>
        </w:object>
      </w:r>
      <w:r w:rsidR="00FB6012" w:rsidRPr="00A16AEB">
        <w:t xml:space="preserve"> </w:t>
      </w:r>
      <w:r w:rsidR="00FB6012">
        <w:t xml:space="preserve">is the deformation gradient.  </w:t>
      </w:r>
      <w:r w:rsidRPr="00905817">
        <w:rPr>
          <w:position w:val="-12"/>
        </w:rPr>
        <w:object w:dxaOrig="360" w:dyaOrig="360" w14:anchorId="5BD12234">
          <v:shape id="_x0000_i2477" type="#_x0000_t75" style="width:21.75pt;height:21.75pt" o:ole="">
            <v:imagedata r:id="rId2924" o:title=""/>
          </v:shape>
          <o:OLEObject Type="Embed" ProgID="Equation.DSMT4" ShapeID="_x0000_i2477" DrawAspect="Content" ObjectID="_1494318569" r:id="rId2925"/>
        </w:object>
      </w:r>
      <w:r w:rsidR="00FB6012">
        <w:t xml:space="preserve"> are second order tensor representing the spatial structural tensors describing the orthogonal planes of symmetry, given by</w:t>
      </w:r>
    </w:p>
    <w:p w14:paraId="39E81C5B" w14:textId="5143D078" w:rsidR="00FB6012" w:rsidRDefault="00FB6012" w:rsidP="00FB6012">
      <w:pPr>
        <w:pStyle w:val="MTDisplayEquation"/>
      </w:pPr>
      <w:r>
        <w:tab/>
      </w:r>
      <w:r w:rsidR="00905817" w:rsidRPr="00905817">
        <w:rPr>
          <w:position w:val="-14"/>
        </w:rPr>
        <w:object w:dxaOrig="3260" w:dyaOrig="400" w14:anchorId="1A8FC12D">
          <v:shape id="_x0000_i2478" type="#_x0000_t75" style="width:165.75pt;height:21.75pt" o:ole="">
            <v:imagedata r:id="rId2926" o:title=""/>
          </v:shape>
          <o:OLEObject Type="Embed" ProgID="Equation.DSMT4" ShapeID="_x0000_i2478" DrawAspect="Content" ObjectID="_1494318570" r:id="rId2927"/>
        </w:object>
      </w:r>
      <w:r w:rsidR="00F02353">
        <w:t>,</w:t>
      </w:r>
    </w:p>
    <w:p w14:paraId="1894A00F" w14:textId="5F832FAA" w:rsidR="00FB6012" w:rsidRDefault="00FB6012" w:rsidP="00FB6012">
      <w:r>
        <w:t xml:space="preserve">where </w:t>
      </w:r>
      <w:r w:rsidR="00905817" w:rsidRPr="00905817">
        <w:rPr>
          <w:position w:val="-12"/>
        </w:rPr>
        <w:object w:dxaOrig="320" w:dyaOrig="360" w14:anchorId="1AB41E68">
          <v:shape id="_x0000_i2479" type="#_x0000_t75" style="width:14.25pt;height:21.75pt" o:ole="">
            <v:imagedata r:id="rId2928" o:title=""/>
          </v:shape>
          <o:OLEObject Type="Embed" ProgID="Equation.DSMT4" ShapeID="_x0000_i2479" DrawAspect="Content" ObjectID="_1494318571" r:id="rId2929"/>
        </w:object>
      </w:r>
      <w:r>
        <w:t xml:space="preserve"> are orthonormal vectors normal to the planes of symmetry.  Note that the permeability in the reference state (</w:t>
      </w:r>
      <w:r w:rsidR="00905817" w:rsidRPr="00905817">
        <w:rPr>
          <w:position w:val="-4"/>
        </w:rPr>
        <w:object w:dxaOrig="560" w:dyaOrig="260" w14:anchorId="1F52AF2F">
          <v:shape id="_x0000_i2480" type="#_x0000_t75" style="width:28.55pt;height:14.25pt" o:ole="">
            <v:imagedata r:id="rId2930" o:title=""/>
          </v:shape>
          <o:OLEObject Type="Embed" ProgID="Equation.DSMT4" ShapeID="_x0000_i2480" DrawAspect="Content" ObjectID="_1494318572" r:id="rId2931"/>
        </w:object>
      </w:r>
      <w:r>
        <w:t xml:space="preserve">) is given by </w:t>
      </w:r>
      <w:r w:rsidR="00905817" w:rsidRPr="00905817">
        <w:rPr>
          <w:position w:val="-28"/>
        </w:rPr>
        <w:object w:dxaOrig="3060" w:dyaOrig="680" w14:anchorId="7104198A">
          <v:shape id="_x0000_i2481" type="#_x0000_t75" style="width:151.45pt;height:36pt" o:ole="">
            <v:imagedata r:id="rId2932" o:title=""/>
          </v:shape>
          <o:OLEObject Type="Embed" ProgID="Equation.DSMT4" ShapeID="_x0000_i2481" DrawAspect="Content" ObjectID="_1494318573" r:id="rId2933"/>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2313" w:name="_Ref162420103"/>
      <w:bookmarkStart w:id="2314" w:name="_Toc302642758"/>
      <w:bookmarkStart w:id="2315" w:name="_Toc176704886"/>
      <w:bookmarkStart w:id="2316" w:name="_Toc289032605"/>
      <w:r>
        <w:lastRenderedPageBreak/>
        <w:t xml:space="preserve">Solute </w:t>
      </w:r>
      <w:r w:rsidRPr="00B27FE9">
        <w:t>Solubility</w:t>
      </w:r>
      <w:bookmarkEnd w:id="2313"/>
      <w:bookmarkEnd w:id="2314"/>
      <w:bookmarkEnd w:id="2315"/>
      <w:bookmarkEnd w:id="2316"/>
    </w:p>
    <w:p w14:paraId="6D6D402A" w14:textId="5B04B5E2"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905817" w:rsidRPr="00905817">
        <w:rPr>
          <w:position w:val="-4"/>
        </w:rPr>
        <w:object w:dxaOrig="220" w:dyaOrig="260" w14:anchorId="5CEF22B8">
          <v:shape id="_x0000_i2482" type="#_x0000_t75" style="width:14.25pt;height:14.25pt" o:ole="">
            <v:imagedata r:id="rId2934" o:title=""/>
          </v:shape>
          <o:OLEObject Type="Embed" ProgID="Equation.DSMT4" ShapeID="_x0000_i2482" DrawAspect="Content" ObjectID="_1494318574" r:id="rId2935"/>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2317" w:name="_Toc302642759"/>
      <w:bookmarkStart w:id="2318" w:name="_Toc176704887"/>
      <w:bookmarkStart w:id="2319" w:name="_Toc289032606"/>
      <w:r w:rsidRPr="00B27FE9">
        <w:t>Constant Solubility</w:t>
      </w:r>
      <w:bookmarkEnd w:id="2317"/>
      <w:bookmarkEnd w:id="2318"/>
      <w:bookmarkEnd w:id="2319"/>
    </w:p>
    <w:p w14:paraId="1E36630D" w14:textId="4C0DF049" w:rsidR="00FB6012" w:rsidRDefault="00FB6012" w:rsidP="00FB6012">
      <w:r>
        <w:t xml:space="preserve">For this material model, </w:t>
      </w:r>
      <w:r w:rsidR="00905817" w:rsidRPr="00905817">
        <w:rPr>
          <w:position w:val="-4"/>
        </w:rPr>
        <w:object w:dxaOrig="220" w:dyaOrig="260" w14:anchorId="28184AC1">
          <v:shape id="_x0000_i2483" type="#_x0000_t75" style="width:14.25pt;height:14.25pt" o:ole="">
            <v:imagedata r:id="rId2936" o:title=""/>
          </v:shape>
          <o:OLEObject Type="Embed" ProgID="Equation.DSMT4" ShapeID="_x0000_i2483" DrawAspect="Content" ObjectID="_1494318575" r:id="rId2937"/>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2320" w:name="_Ref162420105"/>
      <w:bookmarkStart w:id="2321" w:name="_Toc302642760"/>
      <w:bookmarkStart w:id="2322" w:name="_Toc176704888"/>
      <w:bookmarkStart w:id="2323" w:name="_Toc289032607"/>
      <w:r w:rsidRPr="00B27FE9">
        <w:lastRenderedPageBreak/>
        <w:t>Osmotic Coefficient</w:t>
      </w:r>
      <w:bookmarkEnd w:id="2320"/>
      <w:bookmarkEnd w:id="2321"/>
      <w:bookmarkEnd w:id="2322"/>
      <w:bookmarkEnd w:id="2323"/>
    </w:p>
    <w:p w14:paraId="2C7B7122" w14:textId="2515C56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905817" w:rsidRPr="00905817">
        <w:rPr>
          <w:position w:val="-4"/>
        </w:rPr>
        <w:object w:dxaOrig="260" w:dyaOrig="240" w14:anchorId="3FA80AD6">
          <v:shape id="_x0000_i2484" type="#_x0000_t75" style="width:14.25pt;height:14.25pt" o:ole="">
            <v:imagedata r:id="rId2938" o:title=""/>
          </v:shape>
          <o:OLEObject Type="Embed" ProgID="Equation.DSMT4" ShapeID="_x0000_i2484" DrawAspect="Content" ObjectID="_1494318576" r:id="rId2939"/>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2324" w:name="_Toc302642761"/>
      <w:bookmarkStart w:id="2325" w:name="_Toc176704889"/>
      <w:bookmarkStart w:id="2326" w:name="_Toc289032608"/>
      <w:r w:rsidRPr="00B27FE9">
        <w:t>Constant Osmotic Coefficient</w:t>
      </w:r>
      <w:bookmarkEnd w:id="2324"/>
      <w:bookmarkEnd w:id="2325"/>
      <w:bookmarkEnd w:id="2326"/>
    </w:p>
    <w:p w14:paraId="0BD1B350" w14:textId="4249A46A" w:rsidR="00FB6012" w:rsidRDefault="00FB6012" w:rsidP="00FB6012">
      <w:r>
        <w:t xml:space="preserve">For this material model, </w:t>
      </w:r>
      <w:r w:rsidR="00905817" w:rsidRPr="00905817">
        <w:rPr>
          <w:position w:val="-4"/>
        </w:rPr>
        <w:object w:dxaOrig="260" w:dyaOrig="240" w14:anchorId="6039931E">
          <v:shape id="_x0000_i2485" type="#_x0000_t75" style="width:14.25pt;height:14.25pt" o:ole="">
            <v:imagedata r:id="rId2940" o:title=""/>
          </v:shape>
          <o:OLEObject Type="Embed" ProgID="Equation.DSMT4" ShapeID="_x0000_i2485" DrawAspect="Content" ObjectID="_1494318577" r:id="rId2941"/>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2327" w:name="_Toc265909889"/>
      <w:bookmarkStart w:id="2328" w:name="_Toc265909890"/>
      <w:bookmarkStart w:id="2329" w:name="_Toc265909891"/>
      <w:bookmarkStart w:id="2330" w:name="_Toc265909892"/>
      <w:bookmarkStart w:id="2331" w:name="_Toc265909894"/>
      <w:bookmarkStart w:id="2332" w:name="_Toc265909895"/>
      <w:bookmarkStart w:id="2333" w:name="_Toc265909896"/>
      <w:bookmarkStart w:id="2334" w:name="_Toc265909898"/>
      <w:bookmarkStart w:id="2335" w:name="_Toc265909899"/>
      <w:bookmarkStart w:id="2336" w:name="_Toc265909900"/>
      <w:bookmarkStart w:id="2337" w:name="_Toc265909901"/>
      <w:bookmarkStart w:id="2338" w:name="_Toc265909902"/>
      <w:bookmarkStart w:id="2339" w:name="_Toc265909903"/>
      <w:bookmarkStart w:id="2340" w:name="_Toc265909904"/>
      <w:bookmarkStart w:id="2341" w:name="_Toc265909905"/>
      <w:bookmarkStart w:id="2342" w:name="_Toc265909906"/>
      <w:bookmarkStart w:id="2343" w:name="_Toc265909909"/>
      <w:bookmarkStart w:id="2344" w:name="_Toc265909910"/>
      <w:bookmarkStart w:id="2345" w:name="_Toc265909911"/>
      <w:bookmarkStart w:id="2346" w:name="_Toc265909912"/>
      <w:bookmarkStart w:id="2347" w:name="_Toc265909914"/>
      <w:bookmarkStart w:id="2348" w:name="_Toc289032609"/>
      <w:bookmarkEnd w:id="2280"/>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commentRangeStart w:id="2349"/>
      <w:r>
        <w:lastRenderedPageBreak/>
        <w:t>Active Contraction Model</w:t>
      </w:r>
      <w:commentRangeEnd w:id="2349"/>
      <w:r w:rsidR="008E5B3C">
        <w:rPr>
          <w:rStyle w:val="CommentReference"/>
          <w:rFonts w:cs="Times New Roman"/>
          <w:b w:val="0"/>
          <w:bCs w:val="0"/>
          <w:iCs w:val="0"/>
        </w:rPr>
        <w:commentReference w:id="2349"/>
      </w:r>
      <w:bookmarkEnd w:id="2348"/>
    </w:p>
    <w:p w14:paraId="25F572EC" w14:textId="3357B7E8"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905817" w:rsidRPr="00905817">
        <w:rPr>
          <w:position w:val="-6"/>
        </w:rPr>
        <w:object w:dxaOrig="200" w:dyaOrig="220" w14:anchorId="112B7CF0">
          <v:shape id="_x0000_i2486" type="#_x0000_t75" style="width:7.45pt;height:14.25pt" o:ole="">
            <v:imagedata r:id="rId2942" o:title=""/>
          </v:shape>
          <o:OLEObject Type="Embed" ProgID="Equation.DSMT4" ShapeID="_x0000_i2486" DrawAspect="Content" ObjectID="_1494318578" r:id="rId2943"/>
        </w:object>
      </w:r>
      <w:r>
        <w:t xml:space="preserve">is defined as the sum of the active stress tensor </w:t>
      </w:r>
      <w:r w:rsidR="00905817" w:rsidRPr="00905817">
        <w:rPr>
          <w:position w:val="-6"/>
        </w:rPr>
        <w:object w:dxaOrig="1300" w:dyaOrig="320" w14:anchorId="65653D81">
          <v:shape id="_x0000_i2487" type="#_x0000_t75" style="width:64.55pt;height:14.25pt" o:ole="">
            <v:imagedata r:id="rId2944" o:title=""/>
          </v:shape>
          <o:OLEObject Type="Embed" ProgID="Equation.DSMT4" ShapeID="_x0000_i2487" DrawAspect="Content" ObjectID="_1494318579" r:id="rId2945"/>
        </w:object>
      </w:r>
      <w:r>
        <w:t xml:space="preserve"> and the passive stress tensor </w:t>
      </w:r>
      <w:r w:rsidR="00905817" w:rsidRPr="00905817">
        <w:rPr>
          <w:position w:val="-6"/>
        </w:rPr>
        <w:object w:dxaOrig="320" w:dyaOrig="320" w14:anchorId="2B017C9A">
          <v:shape id="_x0000_i2488" type="#_x0000_t75" style="width:14.25pt;height:14.25pt" o:ole="">
            <v:imagedata r:id="rId2946" o:title=""/>
          </v:shape>
          <o:OLEObject Type="Embed" ProgID="Equation.DSMT4" ShapeID="_x0000_i2488" DrawAspect="Content" ObjectID="_1494318580" r:id="rId2947"/>
        </w:object>
      </w:r>
      <w:r>
        <w:t>:</w:t>
      </w:r>
      <w:r>
        <w:rPr>
          <w:sz w:val="22"/>
        </w:rPr>
        <w:t xml:space="preserve"> </w:t>
      </w:r>
    </w:p>
    <w:p w14:paraId="54467DAF" w14:textId="41DB293A" w:rsidR="008C7882" w:rsidRDefault="008C7882" w:rsidP="008C7882">
      <w:pPr>
        <w:pStyle w:val="MTDisplayEquation"/>
      </w:pPr>
      <w:r>
        <w:tab/>
      </w:r>
      <w:r w:rsidR="00905817" w:rsidRPr="00905817">
        <w:rPr>
          <w:position w:val="-6"/>
        </w:rPr>
        <w:object w:dxaOrig="1120" w:dyaOrig="320" w14:anchorId="36113BA6">
          <v:shape id="_x0000_i2489" type="#_x0000_t75" style="width:57.75pt;height:14.25pt" o:ole="">
            <v:imagedata r:id="rId2948" o:title=""/>
          </v:shape>
          <o:OLEObject Type="Embed" ProgID="Equation.DSMT4" ShapeID="_x0000_i2489" DrawAspect="Content" ObjectID="_1494318581" r:id="rId294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350" w:author="rawlins" w:date="2015-05-19T17:23:00Z">
        <w:r w:rsidR="00D3178E">
          <w:rPr>
            <w:noProof/>
          </w:rPr>
          <w:instrText>100</w:instrText>
        </w:r>
      </w:ins>
      <w:ins w:id="2351" w:author="Gerard" w:date="2015-05-06T12:49:00Z">
        <w:del w:id="2352" w:author="rawlins" w:date="2015-05-19T16:10:00Z">
          <w:r w:rsidR="00E3755C" w:rsidDel="00752FD5">
            <w:rPr>
              <w:noProof/>
            </w:rPr>
            <w:delInstrText>95</w:delInstrText>
          </w:r>
        </w:del>
      </w:ins>
      <w:del w:id="2353" w:author="rawlins" w:date="2015-05-19T16:10:00Z">
        <w:r w:rsidR="00567B45" w:rsidDel="00752FD5">
          <w:rPr>
            <w:noProof/>
          </w:rPr>
          <w:delInstrText>80</w:delInstrText>
        </w:r>
      </w:del>
      <w:r w:rsidR="00511485">
        <w:rPr>
          <w:noProof/>
        </w:rPr>
        <w:fldChar w:fldCharType="end"/>
      </w:r>
      <w:r>
        <w:instrText>)</w:instrText>
      </w:r>
      <w:r>
        <w:fldChar w:fldCharType="end"/>
      </w:r>
    </w:p>
    <w:p w14:paraId="2F507406" w14:textId="2EE58EEF"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905817" w:rsidRPr="00905817">
        <w:rPr>
          <w:color w:val="000000"/>
          <w:position w:val="-6"/>
        </w:rPr>
        <w:object w:dxaOrig="960" w:dyaOrig="279" w14:anchorId="0408C346">
          <v:shape id="_x0000_i2490" type="#_x0000_t75" style="width:50.25pt;height:14.25pt" o:ole="">
            <v:imagedata r:id="rId2950" o:title=""/>
          </v:shape>
          <o:OLEObject Type="Embed" ProgID="Equation.DSMT4" ShapeID="_x0000_i2490" DrawAspect="Content" ObjectID="_1494318582" r:id="rId2951"/>
        </w:object>
      </w:r>
      <w:r>
        <w:rPr>
          <w:color w:val="000000"/>
        </w:rPr>
        <w:t>.  The time varying</w:t>
      </w:r>
      <w:r>
        <w:t xml:space="preserve"> elastance model is a modification of the standard Hill equation that scales the standard equation by an activation curve </w:t>
      </w:r>
      <w:r w:rsidR="00905817" w:rsidRPr="00905817">
        <w:rPr>
          <w:position w:val="-14"/>
        </w:rPr>
        <w:object w:dxaOrig="540" w:dyaOrig="400" w14:anchorId="49AC9CD9">
          <v:shape id="_x0000_i2491" type="#_x0000_t75" style="width:28.55pt;height:21.75pt" o:ole="">
            <v:imagedata r:id="rId2952" o:title=""/>
          </v:shape>
          <o:OLEObject Type="Embed" ProgID="Equation.DSMT4" ShapeID="_x0000_i2491" DrawAspect="Content" ObjectID="_1494318583" r:id="rId2953"/>
        </w:object>
      </w:r>
      <w:r>
        <w:t xml:space="preserve">. The active fiber stress </w:t>
      </w:r>
      <w:r w:rsidR="00905817" w:rsidRPr="00905817">
        <w:rPr>
          <w:position w:val="-4"/>
        </w:rPr>
        <w:object w:dxaOrig="300" w:dyaOrig="300" w14:anchorId="573C8835">
          <v:shape id="_x0000_i2492" type="#_x0000_t75" style="width:14.25pt;height:14.25pt" o:ole="">
            <v:imagedata r:id="rId2954" o:title=""/>
          </v:shape>
          <o:OLEObject Type="Embed" ProgID="Equation.DSMT4" ShapeID="_x0000_i2492" DrawAspect="Content" ObjectID="_1494318584" r:id="rId2955"/>
        </w:object>
      </w:r>
      <w:r>
        <w:t xml:space="preserve"> is defined as:</w:t>
      </w:r>
    </w:p>
    <w:p w14:paraId="3C7FCEAA" w14:textId="54911E37" w:rsidR="008C7882" w:rsidRDefault="008C7882" w:rsidP="008C7882">
      <w:pPr>
        <w:pStyle w:val="MTDisplayEquation"/>
      </w:pPr>
      <w:r>
        <w:tab/>
      </w:r>
      <w:r w:rsidR="00905817" w:rsidRPr="00905817">
        <w:rPr>
          <w:position w:val="-30"/>
        </w:rPr>
        <w:object w:dxaOrig="2700" w:dyaOrig="720" w14:anchorId="04AAF70F">
          <v:shape id="_x0000_i2493" type="#_x0000_t75" style="width:136.55pt;height:36pt" o:ole="">
            <v:imagedata r:id="rId2956" o:title=""/>
          </v:shape>
          <o:OLEObject Type="Embed" ProgID="Equation.DSMT4" ShapeID="_x0000_i2493" DrawAspect="Content" ObjectID="_1494318585" r:id="rId295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354" w:author="rawlins" w:date="2015-05-19T17:23:00Z">
        <w:r w:rsidR="00D3178E">
          <w:rPr>
            <w:noProof/>
          </w:rPr>
          <w:instrText>101</w:instrText>
        </w:r>
      </w:ins>
      <w:ins w:id="2355" w:author="Gerard" w:date="2015-05-06T12:49:00Z">
        <w:del w:id="2356" w:author="rawlins" w:date="2015-05-19T16:10:00Z">
          <w:r w:rsidR="00E3755C" w:rsidDel="00752FD5">
            <w:rPr>
              <w:noProof/>
            </w:rPr>
            <w:delInstrText>96</w:delInstrText>
          </w:r>
        </w:del>
      </w:ins>
      <w:del w:id="2357" w:author="rawlins" w:date="2015-05-19T16:10:00Z">
        <w:r w:rsidR="00567B45" w:rsidDel="00752FD5">
          <w:rPr>
            <w:noProof/>
          </w:rPr>
          <w:delInstrText>81</w:delInstrText>
        </w:r>
      </w:del>
      <w:r w:rsidR="00511485">
        <w:rPr>
          <w:noProof/>
        </w:rPr>
        <w:fldChar w:fldCharType="end"/>
      </w:r>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0AB120B7" w:rsidR="008C7882" w:rsidRDefault="008C7882" w:rsidP="008C7882">
      <w:pPr>
        <w:pStyle w:val="MTDisplayEquation"/>
      </w:pPr>
      <w:r>
        <w:tab/>
      </w:r>
      <w:r w:rsidR="00905817" w:rsidRPr="00905817">
        <w:rPr>
          <w:position w:val="-38"/>
        </w:rPr>
        <w:object w:dxaOrig="2720" w:dyaOrig="760" w14:anchorId="57C6CF2F">
          <v:shape id="_x0000_i2494" type="#_x0000_t75" style="width:136.55pt;height:36pt" o:ole="">
            <v:imagedata r:id="rId2958" o:title=""/>
          </v:shape>
          <o:OLEObject Type="Embed" ProgID="Equation.DSMT4" ShapeID="_x0000_i2494" DrawAspect="Content" ObjectID="_1494318586" r:id="rId295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358" w:author="rawlins" w:date="2015-05-19T17:23:00Z">
        <w:r w:rsidR="00D3178E">
          <w:rPr>
            <w:noProof/>
          </w:rPr>
          <w:instrText>102</w:instrText>
        </w:r>
      </w:ins>
      <w:ins w:id="2359" w:author="Gerard" w:date="2015-05-06T12:49:00Z">
        <w:del w:id="2360" w:author="rawlins" w:date="2015-05-19T16:10:00Z">
          <w:r w:rsidR="00E3755C" w:rsidDel="00752FD5">
            <w:rPr>
              <w:noProof/>
            </w:rPr>
            <w:delInstrText>97</w:delInstrText>
          </w:r>
        </w:del>
      </w:ins>
      <w:del w:id="2361" w:author="rawlins" w:date="2015-05-19T16:10:00Z">
        <w:r w:rsidR="00567B45" w:rsidDel="00752FD5">
          <w:rPr>
            <w:noProof/>
          </w:rPr>
          <w:delInstrText>82</w:delInstrText>
        </w:r>
      </w:del>
      <w:r w:rsidR="00511485">
        <w:rPr>
          <w:noProof/>
        </w:rPr>
        <w:fldChar w:fldCharType="end"/>
      </w:r>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rPr>
          <w:ins w:id="2362" w:author="Gerard" w:date="2015-03-21T14:10:00Z"/>
        </w:rPr>
      </w:pPr>
      <w:ins w:id="2363" w:author="Gerard" w:date="2015-03-21T14:10:00Z">
        <w:r>
          <w:br w:type="page"/>
        </w:r>
      </w:ins>
    </w:p>
    <w:p w14:paraId="24D85B02" w14:textId="1B281FD7" w:rsidR="001763A3" w:rsidRDefault="001763A3">
      <w:pPr>
        <w:pStyle w:val="Heading2"/>
        <w:rPr>
          <w:ins w:id="2364" w:author="Gerard" w:date="2015-03-21T14:11:00Z"/>
        </w:rPr>
        <w:pPrChange w:id="2365" w:author="Gerard" w:date="2015-03-21T14:10:00Z">
          <w:pPr/>
        </w:pPrChange>
      </w:pPr>
      <w:bookmarkStart w:id="2366" w:name="_Toc289032610"/>
      <w:ins w:id="2367" w:author="Gerard" w:date="2015-03-21T14:10:00Z">
        <w:r>
          <w:lastRenderedPageBreak/>
          <w:t>Prescribed Active Contraction</w:t>
        </w:r>
      </w:ins>
      <w:bookmarkEnd w:id="2366"/>
    </w:p>
    <w:p w14:paraId="59B018C0" w14:textId="0D315899" w:rsidR="001763A3" w:rsidRPr="001763A3" w:rsidRDefault="001763A3" w:rsidP="001763A3">
      <w:pPr>
        <w:rPr>
          <w:ins w:id="2368" w:author="Gerard" w:date="2015-03-21T14:10:00Z"/>
        </w:rPr>
      </w:pPr>
      <w:ins w:id="2369" w:author="Gerard" w:date="2015-03-21T14:11:00Z">
        <w:r>
          <w:t xml:space="preserve">Prescribed active contraction models allow the user to </w:t>
        </w:r>
      </w:ins>
      <w:ins w:id="2370" w:author="Gerard" w:date="2015-03-21T14:12:00Z">
        <w:r>
          <w:t xml:space="preserve">directly </w:t>
        </w:r>
      </w:ins>
      <w:ins w:id="2371" w:author="Gerard" w:date="2015-03-21T14:11:00Z">
        <w:r>
          <w:t xml:space="preserve">specify the </w:t>
        </w:r>
      </w:ins>
      <w:ins w:id="2372" w:author="Gerard" w:date="2015-03-21T14:12:00Z">
        <w:r>
          <w:t xml:space="preserve">time history of the </w:t>
        </w:r>
      </w:ins>
      <w:ins w:id="2373" w:author="Gerard" w:date="2015-03-21T14:11:00Z">
        <w:r>
          <w:t>active contractile stress.</w:t>
        </w:r>
      </w:ins>
    </w:p>
    <w:p w14:paraId="7DDFB4B4" w14:textId="746B768E" w:rsidR="001763A3" w:rsidRDefault="001763A3">
      <w:pPr>
        <w:pStyle w:val="Heading3"/>
        <w:rPr>
          <w:ins w:id="2374" w:author="Gerard" w:date="2015-03-21T14:12:00Z"/>
        </w:rPr>
        <w:pPrChange w:id="2375" w:author="Gerard" w:date="2015-03-21T14:10:00Z">
          <w:pPr/>
        </w:pPrChange>
      </w:pPr>
      <w:bookmarkStart w:id="2376" w:name="_Toc289032611"/>
      <w:ins w:id="2377" w:author="Gerard" w:date="2015-03-21T14:10:00Z">
        <w:r>
          <w:t>Uniaxial Active Contraction</w:t>
        </w:r>
      </w:ins>
      <w:bookmarkEnd w:id="2376"/>
    </w:p>
    <w:p w14:paraId="2917556B" w14:textId="23FB0D7C" w:rsidR="00153375" w:rsidRDefault="001763A3" w:rsidP="001763A3">
      <w:pPr>
        <w:rPr>
          <w:ins w:id="2378" w:author="Gerard" w:date="2015-05-06T12:43:00Z"/>
          <w:position w:val="-12"/>
        </w:rPr>
      </w:pPr>
      <w:ins w:id="2379" w:author="Gerard" w:date="2015-03-21T14:12:00Z">
        <w:r>
          <w:t xml:space="preserve">For this model, the active stress </w:t>
        </w:r>
      </w:ins>
      <w:ins w:id="2380" w:author="Gerard" w:date="2015-03-21T14:13:00Z">
        <w:r w:rsidR="004B50DC">
          <w:t xml:space="preserve">is acting along a prescribed direction </w:t>
        </w:r>
      </w:ins>
      <w:ins w:id="2381" w:author="Gerard" w:date="2015-05-06T12:43:00Z">
        <w:r w:rsidR="00153375">
          <w:t xml:space="preserve">given by the unit vector </w:t>
        </w:r>
      </w:ins>
      <w:ins w:id="2382" w:author="Gerard" w:date="2015-05-06T12:43:00Z">
        <w:r w:rsidR="00153375" w:rsidRPr="00214E15">
          <w:rPr>
            <w:position w:val="-12"/>
          </w:rPr>
          <w:object w:dxaOrig="280" w:dyaOrig="380" w14:anchorId="257C7094">
            <v:shape id="_x0000_i2495" type="#_x0000_t75" style="width:14.25pt;height:21.75pt" o:ole="">
              <v:imagedata r:id="rId2960" o:title=""/>
            </v:shape>
            <o:OLEObject Type="Embed" ProgID="Equation.DSMT4" ShapeID="_x0000_i2495" DrawAspect="Content" ObjectID="_1494318587" r:id="rId2961"/>
          </w:object>
        </w:r>
      </w:ins>
      <w:ins w:id="2383" w:author="Gerard" w:date="2015-05-06T12:43:00Z">
        <w:r w:rsidR="00153375">
          <w:rPr>
            <w:position w:val="-12"/>
          </w:rPr>
          <w:t>in the reference configuIation. The 2</w:t>
        </w:r>
        <w:r w:rsidR="00153375" w:rsidRPr="00153375">
          <w:rPr>
            <w:position w:val="-12"/>
            <w:vertAlign w:val="superscript"/>
            <w:rPrChange w:id="2384" w:author="Gerard" w:date="2015-05-06T12:43:00Z">
              <w:rPr>
                <w:position w:val="-12"/>
              </w:rPr>
            </w:rPrChange>
          </w:rPr>
          <w:t>nd</w:t>
        </w:r>
        <w:r w:rsidR="00153375">
          <w:rPr>
            <w:position w:val="-12"/>
          </w:rPr>
          <w:t xml:space="preserve"> Piola-Kirchhoff stress is</w:t>
        </w:r>
      </w:ins>
    </w:p>
    <w:p w14:paraId="239E8D50" w14:textId="40271B7B" w:rsidR="00153375" w:rsidRDefault="00153375">
      <w:pPr>
        <w:pStyle w:val="MTDisplayEquation"/>
        <w:rPr>
          <w:ins w:id="2385" w:author="Gerard" w:date="2015-05-06T12:43:00Z"/>
        </w:rPr>
        <w:pPrChange w:id="2386" w:author="Gerard" w:date="2015-05-06T12:43:00Z">
          <w:pPr/>
        </w:pPrChange>
      </w:pPr>
      <w:ins w:id="2387" w:author="Gerard" w:date="2015-05-06T12:43:00Z">
        <w:r>
          <w:tab/>
        </w:r>
      </w:ins>
      <w:ins w:id="2388" w:author="Gerard" w:date="2015-05-06T12:43:00Z">
        <w:r w:rsidRPr="00153375">
          <w:rPr>
            <w:position w:val="-12"/>
            <w:rPrChange w:id="2389" w:author="Gerard" w:date="2015-05-06T12:44:00Z">
              <w:rPr>
                <w:position w:val="-12"/>
              </w:rPr>
            </w:rPrChange>
          </w:rPr>
          <w:object w:dxaOrig="1460" w:dyaOrig="400" w14:anchorId="57C90E0B">
            <v:shape id="_x0000_i2496" type="#_x0000_t75" style="width:1in;height:21.75pt" o:ole="">
              <v:imagedata r:id="rId2962" o:title=""/>
            </v:shape>
            <o:OLEObject Type="Embed" ProgID="Equation.DSMT4" ShapeID="_x0000_i2496" DrawAspect="Content" ObjectID="_1494318588" r:id="rId2963"/>
          </w:object>
        </w:r>
      </w:ins>
      <w:ins w:id="2390" w:author="Gerard" w:date="2015-05-06T12:43:00Z">
        <w:r>
          <w:t xml:space="preserve"> </w:t>
        </w:r>
        <w:r>
          <w:tab/>
        </w:r>
        <w:del w:id="2391"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392" w:author="rawlins" w:date="2015-05-19T16:54:00Z">
        <w:r w:rsidDel="001A2D84">
          <w:fldChar w:fldCharType="end"/>
        </w:r>
      </w:del>
      <w:ins w:id="2393" w:author="Gerard" w:date="2015-05-06T12:43:00Z">
        <w:del w:id="2394" w:author="rawlins" w:date="2015-05-19T16:54:00Z">
          <w:r w:rsidDel="001A2D84">
            <w:delInstrText>(</w:delInstrText>
          </w:r>
          <w:r w:rsidDel="001A2D84">
            <w:fldChar w:fldCharType="begin"/>
          </w:r>
          <w:r w:rsidDel="001A2D84">
            <w:delInstrText xml:space="preserve"> SEQ MTSec \c \* Arabic \* MERGEFORMAT </w:delInstrText>
          </w:r>
        </w:del>
      </w:ins>
      <w:del w:id="2395" w:author="rawlins" w:date="2015-05-19T16:54:00Z">
        <w:r w:rsidDel="001A2D84">
          <w:fldChar w:fldCharType="end"/>
        </w:r>
      </w:del>
      <w:ins w:id="2396" w:author="Gerard" w:date="2015-05-06T12:43:00Z">
        <w:del w:id="2397" w:author="rawlins" w:date="2015-05-19T16:54:00Z">
          <w:r w:rsidDel="001A2D84">
            <w:delInstrText>.</w:delInstrText>
          </w:r>
          <w:r w:rsidDel="001A2D84">
            <w:fldChar w:fldCharType="begin"/>
          </w:r>
          <w:r w:rsidDel="001A2D84">
            <w:delInstrText xml:space="preserve"> SEQ MTEqn \c \* Arabic \* MERGEFORMAT </w:delInstrText>
          </w:r>
        </w:del>
      </w:ins>
      <w:del w:id="2398" w:author="rawlins" w:date="2015-05-19T16:54:00Z">
        <w:r w:rsidDel="001A2D84">
          <w:fldChar w:fldCharType="separate"/>
        </w:r>
      </w:del>
      <w:ins w:id="2399" w:author="Gerard" w:date="2015-05-06T12:49:00Z">
        <w:del w:id="2400" w:author="rawlins" w:date="2015-05-19T16:10:00Z">
          <w:r w:rsidR="00E3755C" w:rsidDel="00752FD5">
            <w:rPr>
              <w:noProof/>
            </w:rPr>
            <w:delInstrText>98</w:delInstrText>
          </w:r>
        </w:del>
      </w:ins>
      <w:ins w:id="2401" w:author="Gerard" w:date="2015-05-06T12:43:00Z">
        <w:del w:id="2402" w:author="rawlins" w:date="2015-05-19T16:54:00Z">
          <w:r w:rsidDel="001A2D84">
            <w:fldChar w:fldCharType="end"/>
          </w:r>
          <w:r w:rsidDel="001A2D84">
            <w:delInstrText>)</w:delInstrText>
          </w:r>
          <w:r w:rsidDel="001A2D84">
            <w:fldChar w:fldCharType="end"/>
          </w:r>
        </w:del>
      </w:ins>
      <w:ins w:id="2403"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04" w:author="rawlins" w:date="2015-05-19T17:23:00Z">
        <w:r w:rsidR="00D3178E">
          <w:rPr>
            <w:noProof/>
          </w:rPr>
          <w:instrText>5</w:instrText>
        </w:r>
      </w:ins>
      <w:ins w:id="2405"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06" w:author="rawlins" w:date="2015-05-19T17:23:00Z">
        <w:r w:rsidR="00D3178E">
          <w:rPr>
            <w:noProof/>
          </w:rPr>
          <w:instrText>103</w:instrText>
        </w:r>
      </w:ins>
      <w:ins w:id="2407" w:author="rawlins" w:date="2015-05-19T16:54:00Z">
        <w:r w:rsidR="001A2D84">
          <w:fldChar w:fldCharType="end"/>
        </w:r>
        <w:r w:rsidR="001A2D84">
          <w:instrText>)</w:instrText>
        </w:r>
        <w:r w:rsidR="001A2D84">
          <w:fldChar w:fldCharType="end"/>
        </w:r>
      </w:ins>
    </w:p>
    <w:p w14:paraId="60CF780D" w14:textId="3FD06942" w:rsidR="001763A3" w:rsidRDefault="00153375" w:rsidP="001763A3">
      <w:pPr>
        <w:rPr>
          <w:ins w:id="2408" w:author="Gerard" w:date="2015-03-21T14:12:00Z"/>
        </w:rPr>
      </w:pPr>
      <w:ins w:id="2409" w:author="Gerard" w:date="2015-05-06T12:44:00Z">
        <w:r>
          <w:rPr>
            <w:position w:val="-6"/>
          </w:rPr>
          <w:t xml:space="preserve">and the Cauchy stress </w:t>
        </w:r>
      </w:ins>
      <w:del w:id="2410" w:author="Gerard" w:date="2015-05-06T12:44:00Z">
        <w:r w:rsidR="004B50DC" w:rsidRPr="007E2473" w:rsidDel="00153375">
          <w:rPr>
            <w:position w:val="-6"/>
          </w:rPr>
          <w:fldChar w:fldCharType="begin"/>
        </w:r>
        <w:r w:rsidR="004B50DC" w:rsidRPr="007E2473" w:rsidDel="00153375">
          <w:rPr>
            <w:position w:val="-6"/>
          </w:rPr>
          <w:fldChar w:fldCharType="end"/>
        </w:r>
      </w:del>
      <w:ins w:id="2411" w:author="Gerard" w:date="2015-05-06T12:44:00Z">
        <w:r>
          <w:rPr>
            <w:position w:val="-6"/>
          </w:rPr>
          <w:t>is</w:t>
        </w:r>
      </w:ins>
    </w:p>
    <w:p w14:paraId="01F0ADDD" w14:textId="522BB937" w:rsidR="001763A3" w:rsidRPr="001763A3" w:rsidRDefault="001763A3">
      <w:pPr>
        <w:pStyle w:val="MTDisplayEquation"/>
        <w:pPrChange w:id="2412" w:author="Gerard" w:date="2015-03-21T14:12:00Z">
          <w:pPr/>
        </w:pPrChange>
      </w:pPr>
      <w:ins w:id="2413" w:author="Gerard" w:date="2015-03-21T14:12:00Z">
        <w:r>
          <w:tab/>
        </w:r>
      </w:ins>
      <w:ins w:id="2414" w:author="Gerard" w:date="2015-03-21T14:12:00Z">
        <w:r w:rsidR="00153375" w:rsidRPr="007E2473">
          <w:rPr>
            <w:position w:val="-6"/>
          </w:rPr>
          <w:object w:dxaOrig="1620" w:dyaOrig="340" w14:anchorId="0FD95447">
            <v:shape id="_x0000_i2497" type="#_x0000_t75" style="width:79.45pt;height:14.25pt" o:ole="">
              <v:imagedata r:id="rId2964" o:title=""/>
            </v:shape>
            <o:OLEObject Type="Embed" ProgID="Equation.DSMT4" ShapeID="_x0000_i2497" DrawAspect="Content" ObjectID="_1494318589" r:id="rId2965"/>
          </w:object>
        </w:r>
      </w:ins>
      <w:ins w:id="2415" w:author="Gerard" w:date="2015-03-21T14:12:00Z">
        <w:r>
          <w:t xml:space="preserve"> </w:t>
        </w:r>
        <w:r>
          <w:tab/>
        </w:r>
        <w:del w:id="2416"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17" w:author="rawlins" w:date="2015-05-19T16:54:00Z">
        <w:r w:rsidDel="001A2D84">
          <w:fldChar w:fldCharType="end"/>
        </w:r>
      </w:del>
      <w:ins w:id="2418" w:author="Gerard" w:date="2015-03-21T14:12:00Z">
        <w:del w:id="2419" w:author="rawlins" w:date="2015-05-19T16:54:00Z">
          <w:r w:rsidDel="001A2D84">
            <w:delInstrText>(</w:delInstrText>
          </w:r>
          <w:r w:rsidDel="001A2D84">
            <w:fldChar w:fldCharType="begin"/>
          </w:r>
          <w:r w:rsidDel="001A2D84">
            <w:delInstrText xml:space="preserve"> SEQ MTSec \c \* Arabic \* MERGEFORMAT </w:delInstrText>
          </w:r>
        </w:del>
      </w:ins>
      <w:del w:id="2420" w:author="rawlins" w:date="2015-05-19T16:54:00Z">
        <w:r w:rsidDel="001A2D84">
          <w:fldChar w:fldCharType="end"/>
        </w:r>
      </w:del>
      <w:ins w:id="2421" w:author="Gerard" w:date="2015-03-21T14:12:00Z">
        <w:del w:id="2422" w:author="rawlins" w:date="2015-05-19T16:54:00Z">
          <w:r w:rsidDel="001A2D84">
            <w:delInstrText>.</w:delInstrText>
          </w:r>
          <w:r w:rsidDel="001A2D84">
            <w:fldChar w:fldCharType="begin"/>
          </w:r>
          <w:r w:rsidDel="001A2D84">
            <w:delInstrText xml:space="preserve"> SEQ MTEqn \c \* Arabic \* MERGEFORMAT </w:delInstrText>
          </w:r>
        </w:del>
      </w:ins>
      <w:del w:id="2423" w:author="rawlins" w:date="2015-05-19T16:54:00Z">
        <w:r w:rsidDel="001A2D84">
          <w:fldChar w:fldCharType="separate"/>
        </w:r>
      </w:del>
      <w:ins w:id="2424" w:author="Gerard" w:date="2015-05-06T12:49:00Z">
        <w:del w:id="2425" w:author="rawlins" w:date="2015-05-19T16:10:00Z">
          <w:r w:rsidR="00E3755C" w:rsidDel="00752FD5">
            <w:rPr>
              <w:noProof/>
            </w:rPr>
            <w:delInstrText>99</w:delInstrText>
          </w:r>
        </w:del>
      </w:ins>
      <w:ins w:id="2426" w:author="Gerard" w:date="2015-03-21T14:12:00Z">
        <w:del w:id="2427" w:author="rawlins" w:date="2015-05-19T16:54:00Z">
          <w:r w:rsidDel="001A2D84">
            <w:fldChar w:fldCharType="end"/>
          </w:r>
          <w:r w:rsidDel="001A2D84">
            <w:delInstrText>)</w:delInstrText>
          </w:r>
          <w:r w:rsidDel="001A2D84">
            <w:fldChar w:fldCharType="end"/>
          </w:r>
        </w:del>
      </w:ins>
      <w:ins w:id="2428"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29" w:author="rawlins" w:date="2015-05-19T17:23:00Z">
        <w:r w:rsidR="00D3178E">
          <w:rPr>
            <w:noProof/>
          </w:rPr>
          <w:instrText>5</w:instrText>
        </w:r>
      </w:ins>
      <w:ins w:id="2430"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31" w:author="rawlins" w:date="2015-05-19T17:23:00Z">
        <w:r w:rsidR="00D3178E">
          <w:rPr>
            <w:noProof/>
          </w:rPr>
          <w:instrText>104</w:instrText>
        </w:r>
      </w:ins>
      <w:ins w:id="2432" w:author="rawlins" w:date="2015-05-19T16:54:00Z">
        <w:r w:rsidR="001A2D84">
          <w:fldChar w:fldCharType="end"/>
        </w:r>
        <w:r w:rsidR="001A2D84">
          <w:instrText>)</w:instrText>
        </w:r>
        <w:r w:rsidR="001A2D84">
          <w:fldChar w:fldCharType="end"/>
        </w:r>
      </w:ins>
    </w:p>
    <w:p w14:paraId="37A1FECD" w14:textId="5281BE6D" w:rsidR="007E2473" w:rsidRDefault="004B50DC">
      <w:pPr>
        <w:rPr>
          <w:ins w:id="2433" w:author="Gerard" w:date="2015-03-22T10:47:00Z"/>
        </w:rPr>
        <w:pPrChange w:id="2434" w:author="Gerard" w:date="2015-05-06T12:46:00Z">
          <w:pPr>
            <w:jc w:val="left"/>
          </w:pPr>
        </w:pPrChange>
      </w:pPr>
      <w:ins w:id="2435" w:author="Gerard" w:date="2015-03-21T14:13:00Z">
        <w:r>
          <w:t xml:space="preserve">where </w:t>
        </w:r>
      </w:ins>
      <w:ins w:id="2436" w:author="Gerard" w:date="2015-03-22T10:40:00Z">
        <w:r w:rsidR="007E2473" w:rsidRPr="007E2473">
          <w:rPr>
            <w:position w:val="-4"/>
          </w:rPr>
          <w:object w:dxaOrig="320" w:dyaOrig="320" w14:anchorId="5CE915D0">
            <v:shape id="_x0000_i2498" type="#_x0000_t75" style="width:14.25pt;height:14.25pt" o:ole="">
              <v:imagedata r:id="rId2966" o:title=""/>
            </v:shape>
            <o:OLEObject Type="Embed" ProgID="Equation.DSMT4" ShapeID="_x0000_i2498" DrawAspect="Content" ObjectID="_1494318590" r:id="rId2967"/>
          </w:object>
        </w:r>
      </w:ins>
      <w:ins w:id="2437" w:author="Gerard" w:date="2015-03-22T10:40:00Z">
        <w:r w:rsidR="00153375">
          <w:t xml:space="preserve"> </w:t>
        </w:r>
        <w:r w:rsidR="007E2473">
          <w:t>is the prescribed contractile stress</w:t>
        </w:r>
      </w:ins>
      <w:ins w:id="2438" w:author="Gerard" w:date="2015-05-06T12:45:00Z">
        <w:r w:rsidR="00153375">
          <w:t xml:space="preserve"> and</w:t>
        </w:r>
      </w:ins>
      <w:del w:id="2439" w:author="Gerard" w:date="2015-05-06T12:43:00Z">
        <w:r w:rsidR="007E2473" w:rsidRPr="00214E15" w:rsidDel="00153375">
          <w:rPr>
            <w:position w:val="-12"/>
          </w:rPr>
          <w:fldChar w:fldCharType="begin"/>
        </w:r>
        <w:r w:rsidR="007E2473" w:rsidRPr="00214E15" w:rsidDel="00153375">
          <w:rPr>
            <w:position w:val="-12"/>
          </w:rPr>
          <w:fldChar w:fldCharType="end"/>
        </w:r>
      </w:del>
      <w:del w:id="2440" w:author="Gerard" w:date="2015-05-06T12:45:00Z">
        <w:r w:rsidR="007E2473" w:rsidRPr="00214E15" w:rsidDel="00153375">
          <w:rPr>
            <w:position w:val="-6"/>
          </w:rPr>
          <w:fldChar w:fldCharType="begin"/>
        </w:r>
        <w:r w:rsidR="007E2473" w:rsidRPr="00214E15" w:rsidDel="00153375">
          <w:rPr>
            <w:position w:val="-6"/>
          </w:rPr>
          <w:fldChar w:fldCharType="end"/>
        </w:r>
      </w:del>
      <w:ins w:id="2441" w:author="Gerard" w:date="2015-03-22T10:41:00Z">
        <w:r w:rsidR="007E2473">
          <w:t xml:space="preserve"> </w:t>
        </w:r>
      </w:ins>
      <w:ins w:id="2442" w:author="Gerard" w:date="2015-03-22T10:41:00Z">
        <w:r w:rsidR="00153375" w:rsidRPr="00214E15">
          <w:rPr>
            <w:position w:val="-12"/>
          </w:rPr>
          <w:object w:dxaOrig="900" w:dyaOrig="380" w14:anchorId="6C0A5F2C">
            <v:shape id="_x0000_i2499" type="#_x0000_t75" style="width:43.45pt;height:21.75pt" o:ole="">
              <v:imagedata r:id="rId2968" o:title=""/>
            </v:shape>
            <o:OLEObject Type="Embed" ProgID="Equation.DSMT4" ShapeID="_x0000_i2499" DrawAspect="Content" ObjectID="_1494318591" r:id="rId2969"/>
          </w:object>
        </w:r>
      </w:ins>
      <w:del w:id="2443" w:author="Gerard" w:date="2015-05-06T12:45:00Z">
        <w:r w:rsidR="007E2473" w:rsidRPr="00214E15" w:rsidDel="00153375">
          <w:rPr>
            <w:position w:val="-12"/>
          </w:rPr>
          <w:fldChar w:fldCharType="begin"/>
        </w:r>
        <w:r w:rsidR="007E2473" w:rsidRPr="00214E15" w:rsidDel="00153375">
          <w:rPr>
            <w:position w:val="-12"/>
          </w:rPr>
          <w:fldChar w:fldCharType="end"/>
        </w:r>
        <w:r w:rsidR="007E2473" w:rsidRPr="00214E15" w:rsidDel="00153375">
          <w:rPr>
            <w:position w:val="-12"/>
          </w:rPr>
          <w:fldChar w:fldCharType="begin"/>
        </w:r>
        <w:r w:rsidR="007E2473" w:rsidRPr="00214E15" w:rsidDel="00153375">
          <w:rPr>
            <w:position w:val="-12"/>
          </w:rPr>
          <w:fldChar w:fldCharType="end"/>
        </w:r>
      </w:del>
      <w:ins w:id="2444" w:author="Gerard" w:date="2015-03-22T10:42:00Z">
        <w:r w:rsidR="007E2473">
          <w:t xml:space="preserve">.  </w:t>
        </w:r>
      </w:ins>
      <w:ins w:id="2445" w:author="Gerard" w:date="2015-05-06T12:45:00Z">
        <w:r w:rsidR="00153375">
          <w:t xml:space="preserve">Since </w:t>
        </w:r>
      </w:ins>
      <w:ins w:id="2446" w:author="Gerard" w:date="2015-05-06T12:45:00Z">
        <w:r w:rsidR="00153375" w:rsidRPr="00353E1C">
          <w:rPr>
            <w:position w:val="-6"/>
          </w:rPr>
          <w:object w:dxaOrig="280" w:dyaOrig="340" w14:anchorId="2C956A3A">
            <v:shape id="_x0000_i2500" type="#_x0000_t75" style="width:14.25pt;height:17pt" o:ole="">
              <v:imagedata r:id="rId2970" o:title=""/>
            </v:shape>
            <o:OLEObject Type="Embed" ProgID="Equation.DSMT4" ShapeID="_x0000_i2500" DrawAspect="Content" ObjectID="_1494318592" r:id="rId2971"/>
          </w:object>
        </w:r>
      </w:ins>
      <w:ins w:id="2447" w:author="Gerard" w:date="2015-05-06T12:45:00Z">
        <w:r w:rsidR="00153375">
          <w:t xml:space="preserve"> </w:t>
        </w:r>
      </w:ins>
      <w:ins w:id="2448" w:author="Gerard" w:date="2015-05-06T12:46:00Z">
        <w:r w:rsidR="00153375">
          <w:t>is not a function of deformation, the material and spatial tangents are both zero.</w:t>
        </w:r>
      </w:ins>
      <w:del w:id="2449" w:author="Gerard" w:date="2015-05-06T12:46: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6"/>
          </w:rPr>
          <w:fldChar w:fldCharType="begin"/>
        </w:r>
        <w:r w:rsidR="007E2473" w:rsidRPr="00214E15" w:rsidDel="00153375">
          <w:rPr>
            <w:position w:val="-6"/>
          </w:rPr>
          <w:fldChar w:fldCharType="end"/>
        </w:r>
        <w:r w:rsidR="007E2473" w:rsidRPr="00214E15" w:rsidDel="00153375">
          <w:rPr>
            <w:position w:val="-30"/>
          </w:rPr>
          <w:fldChar w:fldCharType="begin"/>
        </w:r>
        <w:r w:rsidR="007E2473" w:rsidRPr="00214E15" w:rsidDel="00153375">
          <w:rPr>
            <w:position w:val="-30"/>
          </w:rPr>
          <w:fldChar w:fldCharType="end"/>
        </w:r>
      </w:del>
    </w:p>
    <w:p w14:paraId="404A83AB" w14:textId="05AA1B87" w:rsidR="007E2473" w:rsidRDefault="007E2473">
      <w:pPr>
        <w:pStyle w:val="Heading3"/>
        <w:rPr>
          <w:ins w:id="2450" w:author="Gerard" w:date="2015-03-22T10:47:00Z"/>
        </w:rPr>
        <w:pPrChange w:id="2451" w:author="Gerard" w:date="2015-03-22T10:47:00Z">
          <w:pPr>
            <w:jc w:val="left"/>
          </w:pPr>
        </w:pPrChange>
      </w:pPr>
      <w:bookmarkStart w:id="2452" w:name="_Toc289032612"/>
      <w:ins w:id="2453" w:author="Gerard" w:date="2015-03-22T10:47:00Z">
        <w:r>
          <w:t>Transversely Isotropic Active Contraction</w:t>
        </w:r>
        <w:bookmarkEnd w:id="2452"/>
      </w:ins>
    </w:p>
    <w:p w14:paraId="69EECCCD" w14:textId="046DF1CD" w:rsidR="007E2473" w:rsidRDefault="007E2473" w:rsidP="007E2473">
      <w:pPr>
        <w:rPr>
          <w:ins w:id="2454" w:author="Gerard" w:date="2015-05-06T12:46:00Z"/>
        </w:rPr>
      </w:pPr>
      <w:ins w:id="2455" w:author="Gerard" w:date="2015-03-22T10:47:00Z">
        <w:r>
          <w:t xml:space="preserve">In this case, the active stress is </w:t>
        </w:r>
      </w:ins>
      <w:ins w:id="2456" w:author="Gerard" w:date="2015-03-22T10:48:00Z">
        <w:r>
          <w:t xml:space="preserve">isotropic in a plane transverse to the direction </w:t>
        </w:r>
      </w:ins>
      <w:ins w:id="2457" w:author="Gerard" w:date="2015-03-22T10:48:00Z">
        <w:r w:rsidR="00153375" w:rsidRPr="00353E1C">
          <w:rPr>
            <w:position w:val="-12"/>
          </w:rPr>
          <w:object w:dxaOrig="280" w:dyaOrig="380" w14:anchorId="5B535373">
            <v:shape id="_x0000_i2501" type="#_x0000_t75" style="width:14.25pt;height:19pt" o:ole="">
              <v:imagedata r:id="rId2972" o:title=""/>
            </v:shape>
            <o:OLEObject Type="Embed" ProgID="Equation.DSMT4" ShapeID="_x0000_i2501" DrawAspect="Content" ObjectID="_1494318593" r:id="rId2973"/>
          </w:object>
        </w:r>
      </w:ins>
      <w:ins w:id="2458" w:author="Gerard" w:date="2015-03-22T10:48:00Z">
        <w:r>
          <w:t>,</w:t>
        </w:r>
      </w:ins>
    </w:p>
    <w:p w14:paraId="08E201F2" w14:textId="517322EE" w:rsidR="00153375" w:rsidRDefault="00153375">
      <w:pPr>
        <w:pStyle w:val="MTDisplayEquation"/>
        <w:rPr>
          <w:ins w:id="2459" w:author="Gerard" w:date="2015-03-22T10:48:00Z"/>
        </w:rPr>
        <w:pPrChange w:id="2460" w:author="Gerard" w:date="2015-05-06T12:46:00Z">
          <w:pPr/>
        </w:pPrChange>
      </w:pPr>
      <w:ins w:id="2461" w:author="Gerard" w:date="2015-05-06T12:46:00Z">
        <w:r>
          <w:tab/>
        </w:r>
      </w:ins>
      <w:ins w:id="2462" w:author="Gerard" w:date="2015-05-06T12:46:00Z">
        <w:r w:rsidRPr="00153375">
          <w:rPr>
            <w:position w:val="-14"/>
            <w:rPrChange w:id="2463" w:author="Gerard" w:date="2015-05-06T12:47:00Z">
              <w:rPr>
                <w:position w:val="-14"/>
              </w:rPr>
            </w:rPrChange>
          </w:rPr>
          <w:object w:dxaOrig="2000" w:dyaOrig="420" w14:anchorId="515B0D8C">
            <v:shape id="_x0000_i2502" type="#_x0000_t75" style="width:99.85pt;height:20.4pt" o:ole="">
              <v:imagedata r:id="rId2974" o:title=""/>
            </v:shape>
            <o:OLEObject Type="Embed" ProgID="Equation.DSMT4" ShapeID="_x0000_i2502" DrawAspect="Content" ObjectID="_1494318594" r:id="rId2975"/>
          </w:object>
        </w:r>
      </w:ins>
      <w:ins w:id="2464" w:author="Gerard" w:date="2015-05-06T12:46:00Z">
        <w:r>
          <w:t xml:space="preserve"> </w:t>
        </w:r>
        <w:r>
          <w:tab/>
        </w:r>
        <w:del w:id="2465"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66" w:author="rawlins" w:date="2015-05-19T16:54:00Z">
        <w:r w:rsidDel="001A2D84">
          <w:fldChar w:fldCharType="end"/>
        </w:r>
      </w:del>
      <w:ins w:id="2467" w:author="Gerard" w:date="2015-05-06T12:46:00Z">
        <w:del w:id="2468" w:author="rawlins" w:date="2015-05-19T16:54:00Z">
          <w:r w:rsidDel="001A2D84">
            <w:delInstrText>(</w:delInstrText>
          </w:r>
          <w:r w:rsidDel="001A2D84">
            <w:fldChar w:fldCharType="begin"/>
          </w:r>
          <w:r w:rsidDel="001A2D84">
            <w:delInstrText xml:space="preserve"> SEQ MTSec \c \* Arabic \* MERGEFORMAT </w:delInstrText>
          </w:r>
        </w:del>
      </w:ins>
      <w:del w:id="2469" w:author="rawlins" w:date="2015-05-19T16:54:00Z">
        <w:r w:rsidDel="001A2D84">
          <w:fldChar w:fldCharType="end"/>
        </w:r>
      </w:del>
      <w:ins w:id="2470" w:author="Gerard" w:date="2015-05-06T12:46:00Z">
        <w:del w:id="2471" w:author="rawlins" w:date="2015-05-19T16:54:00Z">
          <w:r w:rsidDel="001A2D84">
            <w:delInstrText>.</w:delInstrText>
          </w:r>
          <w:r w:rsidDel="001A2D84">
            <w:fldChar w:fldCharType="begin"/>
          </w:r>
          <w:r w:rsidDel="001A2D84">
            <w:delInstrText xml:space="preserve"> SEQ MTEqn \c \* Arabic \* MERGEFORMAT </w:delInstrText>
          </w:r>
        </w:del>
      </w:ins>
      <w:del w:id="2472" w:author="rawlins" w:date="2015-05-19T16:54:00Z">
        <w:r w:rsidDel="001A2D84">
          <w:fldChar w:fldCharType="separate"/>
        </w:r>
      </w:del>
      <w:ins w:id="2473" w:author="Gerard" w:date="2015-05-06T12:49:00Z">
        <w:del w:id="2474" w:author="rawlins" w:date="2015-05-19T16:10:00Z">
          <w:r w:rsidR="00E3755C" w:rsidDel="00752FD5">
            <w:rPr>
              <w:noProof/>
            </w:rPr>
            <w:delInstrText>100</w:delInstrText>
          </w:r>
        </w:del>
      </w:ins>
      <w:ins w:id="2475" w:author="Gerard" w:date="2015-05-06T12:46:00Z">
        <w:del w:id="2476" w:author="rawlins" w:date="2015-05-19T16:54:00Z">
          <w:r w:rsidDel="001A2D84">
            <w:fldChar w:fldCharType="end"/>
          </w:r>
          <w:r w:rsidDel="001A2D84">
            <w:delInstrText>)</w:delInstrText>
          </w:r>
          <w:r w:rsidDel="001A2D84">
            <w:fldChar w:fldCharType="end"/>
          </w:r>
        </w:del>
      </w:ins>
      <w:ins w:id="2477"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478" w:author="rawlins" w:date="2015-05-19T17:23:00Z">
        <w:r w:rsidR="00D3178E">
          <w:rPr>
            <w:noProof/>
          </w:rPr>
          <w:instrText>5</w:instrText>
        </w:r>
      </w:ins>
      <w:ins w:id="2479"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480" w:author="rawlins" w:date="2015-05-19T17:23:00Z">
        <w:r w:rsidR="00D3178E">
          <w:rPr>
            <w:noProof/>
          </w:rPr>
          <w:instrText>105</w:instrText>
        </w:r>
      </w:ins>
      <w:ins w:id="2481" w:author="rawlins" w:date="2015-05-19T16:54:00Z">
        <w:r w:rsidR="001A2D84">
          <w:fldChar w:fldCharType="end"/>
        </w:r>
        <w:r w:rsidR="001A2D84">
          <w:instrText>)</w:instrText>
        </w:r>
        <w:r w:rsidR="001A2D84">
          <w:fldChar w:fldCharType="end"/>
        </w:r>
      </w:ins>
    </w:p>
    <w:p w14:paraId="33FBD7C9" w14:textId="2DF37F28" w:rsidR="00153375" w:rsidRDefault="00153375">
      <w:pPr>
        <w:pStyle w:val="MTDisplayEquation"/>
        <w:rPr>
          <w:ins w:id="2482" w:author="Gerard" w:date="2015-05-06T12:47:00Z"/>
        </w:rPr>
        <w:pPrChange w:id="2483" w:author="Gerard" w:date="2015-03-22T10:48:00Z">
          <w:pPr>
            <w:jc w:val="left"/>
          </w:pPr>
        </w:pPrChange>
      </w:pPr>
      <w:ins w:id="2484" w:author="Gerard" w:date="2015-05-06T12:47:00Z">
        <w:r>
          <w:t>and the corresponding Cauchy stress is</w:t>
        </w:r>
      </w:ins>
    </w:p>
    <w:p w14:paraId="47E22E65" w14:textId="0A612BD5" w:rsidR="007E2473" w:rsidRDefault="007E2473">
      <w:pPr>
        <w:pStyle w:val="MTDisplayEquation"/>
        <w:rPr>
          <w:ins w:id="2485" w:author="Gerard" w:date="2015-03-22T10:49:00Z"/>
        </w:rPr>
        <w:pPrChange w:id="2486" w:author="Gerard" w:date="2015-03-22T10:48:00Z">
          <w:pPr>
            <w:jc w:val="left"/>
          </w:pPr>
        </w:pPrChange>
      </w:pPr>
      <w:ins w:id="2487" w:author="Gerard" w:date="2015-03-22T10:48:00Z">
        <w:r>
          <w:tab/>
        </w:r>
      </w:ins>
      <w:ins w:id="2488" w:author="Gerard" w:date="2015-03-22T10:48:00Z">
        <w:r w:rsidR="00153375" w:rsidRPr="00214E15">
          <w:rPr>
            <w:position w:val="-14"/>
          </w:rPr>
          <w:object w:dxaOrig="2200" w:dyaOrig="420" w14:anchorId="5CE07ED0">
            <v:shape id="_x0000_i2503" type="#_x0000_t75" style="width:109.35pt;height:20.4pt" o:ole="">
              <v:imagedata r:id="rId2976" o:title=""/>
            </v:shape>
            <o:OLEObject Type="Embed" ProgID="Equation.DSMT4" ShapeID="_x0000_i2503" DrawAspect="Content" ObjectID="_1494318595" r:id="rId2977"/>
          </w:object>
        </w:r>
      </w:ins>
      <w:ins w:id="2489" w:author="Gerard" w:date="2015-03-22T10:48:00Z">
        <w:r>
          <w:t xml:space="preserve"> </w:t>
        </w:r>
        <w:r>
          <w:tab/>
        </w:r>
        <w:del w:id="2490" w:author="rawlins" w:date="2015-05-19T16:54: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491" w:author="rawlins" w:date="2015-05-19T16:54:00Z">
        <w:r w:rsidDel="001A2D84">
          <w:fldChar w:fldCharType="end"/>
        </w:r>
      </w:del>
      <w:ins w:id="2492" w:author="Gerard" w:date="2015-03-22T10:48:00Z">
        <w:del w:id="2493" w:author="rawlins" w:date="2015-05-19T16:54:00Z">
          <w:r w:rsidDel="001A2D84">
            <w:delInstrText>(</w:delInstrText>
          </w:r>
          <w:r w:rsidDel="001A2D84">
            <w:fldChar w:fldCharType="begin"/>
          </w:r>
          <w:r w:rsidDel="001A2D84">
            <w:delInstrText xml:space="preserve"> SEQ MTSec \c \* Arabic \* MERGEFORMAT </w:delInstrText>
          </w:r>
        </w:del>
      </w:ins>
      <w:del w:id="2494" w:author="rawlins" w:date="2015-05-19T16:54:00Z">
        <w:r w:rsidDel="001A2D84">
          <w:fldChar w:fldCharType="end"/>
        </w:r>
      </w:del>
      <w:ins w:id="2495" w:author="Gerard" w:date="2015-03-22T10:48:00Z">
        <w:del w:id="2496" w:author="rawlins" w:date="2015-05-19T16:54:00Z">
          <w:r w:rsidDel="001A2D84">
            <w:delInstrText>.</w:delInstrText>
          </w:r>
          <w:r w:rsidDel="001A2D84">
            <w:fldChar w:fldCharType="begin"/>
          </w:r>
          <w:r w:rsidDel="001A2D84">
            <w:delInstrText xml:space="preserve"> SEQ MTEqn \c \* Arabic \* MERGEFORMAT </w:delInstrText>
          </w:r>
        </w:del>
      </w:ins>
      <w:del w:id="2497" w:author="rawlins" w:date="2015-05-19T16:54:00Z">
        <w:r w:rsidDel="001A2D84">
          <w:fldChar w:fldCharType="separate"/>
        </w:r>
      </w:del>
      <w:ins w:id="2498" w:author="Gerard" w:date="2015-05-06T12:49:00Z">
        <w:del w:id="2499" w:author="rawlins" w:date="2015-05-19T16:10:00Z">
          <w:r w:rsidR="00E3755C" w:rsidDel="00752FD5">
            <w:rPr>
              <w:noProof/>
            </w:rPr>
            <w:delInstrText>101</w:delInstrText>
          </w:r>
        </w:del>
      </w:ins>
      <w:ins w:id="2500" w:author="Gerard" w:date="2015-03-22T10:48:00Z">
        <w:del w:id="2501" w:author="rawlins" w:date="2015-05-19T16:54:00Z">
          <w:r w:rsidDel="001A2D84">
            <w:fldChar w:fldCharType="end"/>
          </w:r>
          <w:r w:rsidDel="001A2D84">
            <w:delInstrText>)</w:delInstrText>
          </w:r>
          <w:r w:rsidDel="001A2D84">
            <w:fldChar w:fldCharType="end"/>
          </w:r>
        </w:del>
      </w:ins>
      <w:ins w:id="2502" w:author="rawlins" w:date="2015-05-19T16:54: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03" w:author="rawlins" w:date="2015-05-19T17:23:00Z">
        <w:r w:rsidR="00D3178E">
          <w:rPr>
            <w:noProof/>
          </w:rPr>
          <w:instrText>5</w:instrText>
        </w:r>
      </w:ins>
      <w:ins w:id="2504" w:author="rawlins" w:date="2015-05-19T16:54: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05" w:author="rawlins" w:date="2015-05-19T17:23:00Z">
        <w:r w:rsidR="00D3178E">
          <w:rPr>
            <w:noProof/>
          </w:rPr>
          <w:instrText>106</w:instrText>
        </w:r>
      </w:ins>
      <w:ins w:id="2506" w:author="rawlins" w:date="2015-05-19T16:54:00Z">
        <w:r w:rsidR="001A2D84">
          <w:fldChar w:fldCharType="end"/>
        </w:r>
        <w:r w:rsidR="001A2D84">
          <w:instrText>)</w:instrText>
        </w:r>
        <w:r w:rsidR="001A2D84">
          <w:fldChar w:fldCharType="end"/>
        </w:r>
      </w:ins>
    </w:p>
    <w:p w14:paraId="3CED3D0C" w14:textId="49AED933" w:rsidR="007E2473" w:rsidRPr="007E2473" w:rsidRDefault="00153375">
      <w:pPr>
        <w:rPr>
          <w:ins w:id="2507" w:author="Gerard" w:date="2015-03-22T10:44:00Z"/>
        </w:rPr>
        <w:pPrChange w:id="2508" w:author="Gerard" w:date="2015-05-06T12:48:00Z">
          <w:pPr>
            <w:jc w:val="left"/>
          </w:pPr>
        </w:pPrChange>
      </w:pPr>
      <w:ins w:id="2509" w:author="Gerard" w:date="2015-05-06T12:47:00Z">
        <w:r>
          <w:t xml:space="preserve">where </w:t>
        </w:r>
      </w:ins>
      <w:ins w:id="2510" w:author="Gerard" w:date="2015-05-06T12:47:00Z">
        <w:r w:rsidRPr="00153375">
          <w:rPr>
            <w:position w:val="-4"/>
          </w:rPr>
          <w:object w:dxaOrig="980" w:dyaOrig="320" w14:anchorId="2991D443">
            <v:shape id="_x0000_i2504" type="#_x0000_t75" style="width:49.6pt;height:15.6pt" o:ole="">
              <v:imagedata r:id="rId2978" o:title=""/>
            </v:shape>
            <o:OLEObject Type="Embed" ProgID="Equation.DSMT4" ShapeID="_x0000_i2504" DrawAspect="Content" ObjectID="_1494318596" r:id="rId2979"/>
          </w:object>
        </w:r>
      </w:ins>
      <w:ins w:id="2511" w:author="Gerard" w:date="2015-05-06T12:47:00Z">
        <w:r>
          <w:t xml:space="preserve"> </w:t>
        </w:r>
      </w:ins>
      <w:ins w:id="2512" w:author="Gerard" w:date="2015-05-06T12:48:00Z">
        <w:r>
          <w:t>is the left Cauchy-Green tensor.  The material and spatial tangents are zero.</w:t>
        </w:r>
      </w:ins>
      <w:del w:id="2513" w:author="Gerard" w:date="2015-05-06T12:48:00Z">
        <w:r w:rsidR="007E2473" w:rsidRPr="007E2473" w:rsidDel="00153375">
          <w:rPr>
            <w:position w:val="-14"/>
          </w:rPr>
          <w:fldChar w:fldCharType="begin"/>
        </w:r>
        <w:r w:rsidR="007E2473" w:rsidRPr="007E2473" w:rsidDel="00153375">
          <w:rPr>
            <w:position w:val="-14"/>
          </w:rPr>
          <w:fldChar w:fldCharType="end"/>
        </w:r>
        <w:r w:rsidR="007E2473" w:rsidRPr="00214E15" w:rsidDel="00153375">
          <w:rPr>
            <w:position w:val="-30"/>
          </w:rPr>
          <w:fldChar w:fldCharType="begin"/>
        </w:r>
        <w:r w:rsidR="007E2473" w:rsidRPr="00214E15" w:rsidDel="00153375">
          <w:rPr>
            <w:position w:val="-30"/>
          </w:rPr>
          <w:fldChar w:fldCharType="end"/>
        </w:r>
      </w:del>
    </w:p>
    <w:p w14:paraId="354CCCEC" w14:textId="5E5E5465" w:rsidR="007E2473" w:rsidRDefault="007E2473">
      <w:pPr>
        <w:pStyle w:val="Heading3"/>
        <w:rPr>
          <w:ins w:id="2514" w:author="Gerard" w:date="2015-03-22T10:52:00Z"/>
        </w:rPr>
        <w:pPrChange w:id="2515" w:author="Gerard" w:date="2015-03-22T10:52:00Z">
          <w:pPr>
            <w:jc w:val="left"/>
          </w:pPr>
        </w:pPrChange>
      </w:pPr>
      <w:bookmarkStart w:id="2516" w:name="_Toc289032613"/>
      <w:ins w:id="2517" w:author="Gerard" w:date="2015-03-22T10:52:00Z">
        <w:r>
          <w:t>Isotropic Active Contraction</w:t>
        </w:r>
        <w:bookmarkEnd w:id="2516"/>
      </w:ins>
    </w:p>
    <w:p w14:paraId="63D89EA6" w14:textId="53CF4F18" w:rsidR="007E2473" w:rsidRDefault="007E2473" w:rsidP="007E2473">
      <w:pPr>
        <w:rPr>
          <w:ins w:id="2518" w:author="Gerard" w:date="2015-05-06T12:48:00Z"/>
        </w:rPr>
      </w:pPr>
      <w:ins w:id="2519" w:author="Gerard" w:date="2015-03-22T10:52:00Z">
        <w:r>
          <w:t>An isotropic active contractile stress is given by</w:t>
        </w:r>
      </w:ins>
    </w:p>
    <w:p w14:paraId="531A3631" w14:textId="260A4A4E" w:rsidR="00153375" w:rsidRDefault="00153375">
      <w:pPr>
        <w:pStyle w:val="MTDisplayEquation"/>
        <w:rPr>
          <w:ins w:id="2520" w:author="Gerard" w:date="2015-03-22T10:53:00Z"/>
        </w:rPr>
        <w:pPrChange w:id="2521" w:author="Gerard" w:date="2015-05-06T12:48:00Z">
          <w:pPr/>
        </w:pPrChange>
      </w:pPr>
      <w:ins w:id="2522" w:author="Gerard" w:date="2015-05-06T12:48:00Z">
        <w:r>
          <w:tab/>
        </w:r>
      </w:ins>
      <w:ins w:id="2523" w:author="Gerard" w:date="2015-05-06T12:48:00Z">
        <w:r w:rsidR="00E3755C" w:rsidRPr="00E3755C">
          <w:rPr>
            <w:position w:val="-6"/>
          </w:rPr>
          <w:object w:dxaOrig="880" w:dyaOrig="340" w14:anchorId="54D770E1">
            <v:shape id="_x0000_i2505" type="#_x0000_t75" style="width:44.15pt;height:17pt" o:ole="">
              <v:imagedata r:id="rId2980" o:title=""/>
            </v:shape>
            <o:OLEObject Type="Embed" ProgID="Equation.DSMT4" ShapeID="_x0000_i2505" DrawAspect="Content" ObjectID="_1494318597" r:id="rId2981"/>
          </w:object>
        </w:r>
      </w:ins>
      <w:ins w:id="2524" w:author="Gerard" w:date="2015-05-06T12:48:00Z">
        <w:r>
          <w:t xml:space="preserve"> </w:t>
        </w:r>
        <w:r>
          <w:tab/>
        </w:r>
        <w:del w:id="2525"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26" w:author="rawlins" w:date="2015-05-19T16:55:00Z">
        <w:r w:rsidDel="001A2D84">
          <w:fldChar w:fldCharType="end"/>
        </w:r>
      </w:del>
      <w:ins w:id="2527" w:author="Gerard" w:date="2015-05-06T12:48:00Z">
        <w:del w:id="2528" w:author="rawlins" w:date="2015-05-19T16:55:00Z">
          <w:r w:rsidDel="001A2D84">
            <w:delInstrText>(</w:delInstrText>
          </w:r>
          <w:r w:rsidDel="001A2D84">
            <w:fldChar w:fldCharType="begin"/>
          </w:r>
          <w:r w:rsidDel="001A2D84">
            <w:delInstrText xml:space="preserve"> SEQ MTSec \c \* Arabic \* MERGEFORMAT </w:delInstrText>
          </w:r>
        </w:del>
      </w:ins>
      <w:del w:id="2529" w:author="rawlins" w:date="2015-05-19T16:55:00Z">
        <w:r w:rsidDel="001A2D84">
          <w:fldChar w:fldCharType="end"/>
        </w:r>
      </w:del>
      <w:ins w:id="2530" w:author="Gerard" w:date="2015-05-06T12:48:00Z">
        <w:del w:id="2531" w:author="rawlins" w:date="2015-05-19T16:55:00Z">
          <w:r w:rsidDel="001A2D84">
            <w:delInstrText>.</w:delInstrText>
          </w:r>
          <w:r w:rsidDel="001A2D84">
            <w:fldChar w:fldCharType="begin"/>
          </w:r>
          <w:r w:rsidDel="001A2D84">
            <w:delInstrText xml:space="preserve"> SEQ MTEqn \c \* Arabic \* MERGEFORMAT </w:delInstrText>
          </w:r>
        </w:del>
      </w:ins>
      <w:del w:id="2532" w:author="rawlins" w:date="2015-05-19T16:55:00Z">
        <w:r w:rsidDel="001A2D84">
          <w:fldChar w:fldCharType="separate"/>
        </w:r>
      </w:del>
      <w:ins w:id="2533" w:author="Gerard" w:date="2015-05-06T12:49:00Z">
        <w:del w:id="2534" w:author="rawlins" w:date="2015-05-19T16:10:00Z">
          <w:r w:rsidR="00E3755C" w:rsidDel="00752FD5">
            <w:rPr>
              <w:noProof/>
            </w:rPr>
            <w:delInstrText>102</w:delInstrText>
          </w:r>
        </w:del>
      </w:ins>
      <w:ins w:id="2535" w:author="Gerard" w:date="2015-05-06T12:48:00Z">
        <w:del w:id="2536" w:author="rawlins" w:date="2015-05-19T16:55:00Z">
          <w:r w:rsidDel="001A2D84">
            <w:fldChar w:fldCharType="end"/>
          </w:r>
          <w:r w:rsidDel="001A2D84">
            <w:delInstrText>)</w:delInstrText>
          </w:r>
          <w:r w:rsidDel="001A2D84">
            <w:fldChar w:fldCharType="end"/>
          </w:r>
        </w:del>
      </w:ins>
      <w:ins w:id="2537"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38" w:author="rawlins" w:date="2015-05-19T17:23:00Z">
        <w:r w:rsidR="00D3178E">
          <w:rPr>
            <w:noProof/>
          </w:rPr>
          <w:instrText>5</w:instrText>
        </w:r>
      </w:ins>
      <w:ins w:id="2539"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40" w:author="rawlins" w:date="2015-05-19T17:23:00Z">
        <w:r w:rsidR="00D3178E">
          <w:rPr>
            <w:noProof/>
          </w:rPr>
          <w:instrText>107</w:instrText>
        </w:r>
      </w:ins>
      <w:ins w:id="2541" w:author="rawlins" w:date="2015-05-19T16:55:00Z">
        <w:r w:rsidR="001A2D84">
          <w:fldChar w:fldCharType="end"/>
        </w:r>
        <w:r w:rsidR="001A2D84">
          <w:instrText>)</w:instrText>
        </w:r>
        <w:r w:rsidR="001A2D84">
          <w:fldChar w:fldCharType="end"/>
        </w:r>
      </w:ins>
    </w:p>
    <w:p w14:paraId="73548FF1" w14:textId="77777777" w:rsidR="00E3755C" w:rsidRDefault="00E3755C" w:rsidP="00E3755C">
      <w:pPr>
        <w:pStyle w:val="MTDisplayEquation"/>
        <w:rPr>
          <w:ins w:id="2542" w:author="Gerard" w:date="2015-05-06T12:49:00Z"/>
        </w:rPr>
      </w:pPr>
      <w:ins w:id="2543" w:author="Gerard" w:date="2015-05-06T12:48:00Z">
        <w:r>
          <w:t>and the corresponding Cauchy stress is</w:t>
        </w:r>
      </w:ins>
    </w:p>
    <w:p w14:paraId="4534B52A" w14:textId="657556D8" w:rsidR="007E2473" w:rsidRDefault="00E3755C">
      <w:pPr>
        <w:pStyle w:val="MTDisplayEquation"/>
        <w:rPr>
          <w:ins w:id="2544" w:author="Gerard" w:date="2015-03-22T10:55:00Z"/>
        </w:rPr>
        <w:pPrChange w:id="2545" w:author="Gerard" w:date="2015-05-06T12:49:00Z">
          <w:pPr>
            <w:jc w:val="left"/>
          </w:pPr>
        </w:pPrChange>
      </w:pPr>
      <w:ins w:id="2546" w:author="Gerard" w:date="2015-05-06T12:49:00Z">
        <w:r>
          <w:tab/>
        </w:r>
      </w:ins>
      <w:ins w:id="2547" w:author="Gerard" w:date="2015-05-06T12:49:00Z">
        <w:r w:rsidRPr="00E3755C">
          <w:rPr>
            <w:position w:val="-6"/>
            <w:rPrChange w:id="2548" w:author="Gerard" w:date="2015-05-06T12:49:00Z">
              <w:rPr>
                <w:position w:val="-6"/>
              </w:rPr>
            </w:rPrChange>
          </w:rPr>
          <w:object w:dxaOrig="1280" w:dyaOrig="340" w14:anchorId="70CDFEB9">
            <v:shape id="_x0000_i2506" type="#_x0000_t75" style="width:63.85pt;height:17pt" o:ole="">
              <v:imagedata r:id="rId2982" o:title=""/>
            </v:shape>
            <o:OLEObject Type="Embed" ProgID="Equation.DSMT4" ShapeID="_x0000_i2506" DrawAspect="Content" ObjectID="_1494318598" r:id="rId2983"/>
          </w:object>
        </w:r>
      </w:ins>
      <w:ins w:id="2549" w:author="Gerard" w:date="2015-05-06T12:49:00Z">
        <w:r>
          <w:t xml:space="preserve"> </w:t>
        </w:r>
        <w:r>
          <w:tab/>
        </w:r>
        <w:del w:id="2550" w:author="rawlins" w:date="2015-05-19T16:55:00Z">
          <w:r w:rsidDel="001A2D84">
            <w:fldChar w:fldCharType="begin"/>
          </w:r>
          <w:r w:rsidDel="001A2D84">
            <w:delInstrText xml:space="preserve"> MACROBUTTON MTPlaceRef \* MERGEFORMAT </w:delInstrText>
          </w:r>
          <w:r w:rsidDel="001A2D84">
            <w:fldChar w:fldCharType="begin"/>
          </w:r>
          <w:r w:rsidDel="001A2D84">
            <w:delInstrText xml:space="preserve"> SEQ MTEqn \h \* MERGEFORMAT </w:delInstrText>
          </w:r>
        </w:del>
      </w:ins>
      <w:del w:id="2551" w:author="rawlins" w:date="2015-05-19T16:55:00Z">
        <w:r w:rsidDel="001A2D84">
          <w:fldChar w:fldCharType="end"/>
        </w:r>
      </w:del>
      <w:ins w:id="2552" w:author="Gerard" w:date="2015-05-06T12:49:00Z">
        <w:del w:id="2553" w:author="rawlins" w:date="2015-05-19T16:55:00Z">
          <w:r w:rsidDel="001A2D84">
            <w:delInstrText>(</w:delInstrText>
          </w:r>
          <w:r w:rsidDel="001A2D84">
            <w:fldChar w:fldCharType="begin"/>
          </w:r>
          <w:r w:rsidDel="001A2D84">
            <w:delInstrText xml:space="preserve"> SEQ MTSec \c \* Arabic \* MERGEFORMAT </w:delInstrText>
          </w:r>
        </w:del>
      </w:ins>
      <w:del w:id="2554" w:author="rawlins" w:date="2015-05-19T16:55:00Z">
        <w:r w:rsidDel="001A2D84">
          <w:fldChar w:fldCharType="end"/>
        </w:r>
      </w:del>
      <w:ins w:id="2555" w:author="Gerard" w:date="2015-05-06T12:49:00Z">
        <w:del w:id="2556" w:author="rawlins" w:date="2015-05-19T16:55:00Z">
          <w:r w:rsidDel="001A2D84">
            <w:delInstrText>.</w:delInstrText>
          </w:r>
          <w:r w:rsidDel="001A2D84">
            <w:fldChar w:fldCharType="begin"/>
          </w:r>
          <w:r w:rsidDel="001A2D84">
            <w:delInstrText xml:space="preserve"> SEQ MTEqn \c \* Arabic \* MERGEFORMAT </w:delInstrText>
          </w:r>
        </w:del>
      </w:ins>
      <w:del w:id="2557" w:author="rawlins" w:date="2015-05-19T16:55:00Z">
        <w:r w:rsidDel="001A2D84">
          <w:fldChar w:fldCharType="separate"/>
        </w:r>
      </w:del>
      <w:ins w:id="2558" w:author="Gerard" w:date="2015-05-06T12:49:00Z">
        <w:del w:id="2559" w:author="rawlins" w:date="2015-05-19T16:10:00Z">
          <w:r w:rsidDel="00752FD5">
            <w:rPr>
              <w:noProof/>
            </w:rPr>
            <w:delInstrText>103</w:delInstrText>
          </w:r>
        </w:del>
        <w:del w:id="2560" w:author="rawlins" w:date="2015-05-19T16:55:00Z">
          <w:r w:rsidDel="001A2D84">
            <w:fldChar w:fldCharType="end"/>
          </w:r>
          <w:r w:rsidDel="001A2D84">
            <w:delInstrText>)</w:delInstrText>
          </w:r>
          <w:r w:rsidDel="001A2D84">
            <w:fldChar w:fldCharType="end"/>
          </w:r>
        </w:del>
      </w:ins>
      <w:ins w:id="2561" w:author="rawlins" w:date="2015-05-19T16:55:00Z">
        <w:r w:rsidR="001A2D84">
          <w:fldChar w:fldCharType="begin"/>
        </w:r>
        <w:r w:rsidR="001A2D84">
          <w:instrText xml:space="preserve"> MACROBUTTON MTPlaceRef \* MERGEFORMAT </w:instrText>
        </w:r>
        <w:r w:rsidR="001A2D84">
          <w:fldChar w:fldCharType="begin"/>
        </w:r>
        <w:r w:rsidR="001A2D84">
          <w:instrText xml:space="preserve"> SEQ MTEqn \h \* MERGEFORMAT </w:instrText>
        </w:r>
        <w:r w:rsidR="001A2D84">
          <w:fldChar w:fldCharType="end"/>
        </w:r>
        <w:r w:rsidR="001A2D84">
          <w:instrText>(</w:instrText>
        </w:r>
        <w:r w:rsidR="001A2D84">
          <w:fldChar w:fldCharType="begin"/>
        </w:r>
        <w:r w:rsidR="001A2D84">
          <w:instrText xml:space="preserve"> SEQ MTSec \c \* Arabic \* MERGEFORMAT </w:instrText>
        </w:r>
      </w:ins>
      <w:r w:rsidR="001A2D84">
        <w:fldChar w:fldCharType="separate"/>
      </w:r>
      <w:ins w:id="2562" w:author="rawlins" w:date="2015-05-19T17:23:00Z">
        <w:r w:rsidR="00D3178E">
          <w:rPr>
            <w:noProof/>
          </w:rPr>
          <w:instrText>5</w:instrText>
        </w:r>
      </w:ins>
      <w:ins w:id="2563" w:author="rawlins" w:date="2015-05-19T16:55:00Z">
        <w:r w:rsidR="001A2D84">
          <w:fldChar w:fldCharType="end"/>
        </w:r>
        <w:r w:rsidR="001A2D84">
          <w:instrText>.</w:instrText>
        </w:r>
        <w:r w:rsidR="001A2D84">
          <w:fldChar w:fldCharType="begin"/>
        </w:r>
        <w:r w:rsidR="001A2D84">
          <w:instrText xml:space="preserve"> SEQ MTEqn \c \* Arabic \* MERGEFORMAT </w:instrText>
        </w:r>
      </w:ins>
      <w:r w:rsidR="001A2D84">
        <w:fldChar w:fldCharType="separate"/>
      </w:r>
      <w:ins w:id="2564" w:author="rawlins" w:date="2015-05-19T17:23:00Z">
        <w:r w:rsidR="00D3178E">
          <w:rPr>
            <w:noProof/>
          </w:rPr>
          <w:instrText>108</w:instrText>
        </w:r>
      </w:ins>
      <w:ins w:id="2565" w:author="rawlins" w:date="2015-05-19T16:55:00Z">
        <w:r w:rsidR="001A2D84">
          <w:fldChar w:fldCharType="end"/>
        </w:r>
        <w:r w:rsidR="001A2D84">
          <w:instrText>)</w:instrText>
        </w:r>
        <w:r w:rsidR="001A2D84">
          <w:fldChar w:fldCharType="end"/>
        </w:r>
      </w:ins>
      <w:del w:id="2566" w:author="Gerard" w:date="2015-05-06T12:49:00Z">
        <w:r w:rsidR="007E2473" w:rsidRPr="00214E15" w:rsidDel="00E3755C">
          <w:fldChar w:fldCharType="begin"/>
        </w:r>
        <w:r w:rsidR="007E2473" w:rsidRPr="00214E15" w:rsidDel="00E3755C">
          <w:fldChar w:fldCharType="end"/>
        </w:r>
        <w:r w:rsidR="007E2473" w:rsidRPr="00214E15" w:rsidDel="00E3755C">
          <w:rPr>
            <w:position w:val="-14"/>
          </w:rPr>
          <w:fldChar w:fldCharType="begin"/>
        </w:r>
        <w:r w:rsidR="007E2473" w:rsidRPr="00214E15" w:rsidDel="00E3755C">
          <w:rPr>
            <w:position w:val="-14"/>
          </w:rPr>
          <w:fldChar w:fldCharType="end"/>
        </w:r>
      </w:del>
    </w:p>
    <w:p w14:paraId="3DB75663" w14:textId="57CC794C" w:rsidR="007E2473" w:rsidRPr="007E2473" w:rsidRDefault="00E3755C">
      <w:pPr>
        <w:rPr>
          <w:ins w:id="2567" w:author="Gerard" w:date="2015-03-22T10:54:00Z"/>
        </w:rPr>
        <w:pPrChange w:id="2568" w:author="Gerard" w:date="2015-03-22T10:55:00Z">
          <w:pPr>
            <w:jc w:val="left"/>
          </w:pPr>
        </w:pPrChange>
      </w:pPr>
      <w:ins w:id="2569" w:author="Gerard" w:date="2015-05-06T12:49:00Z">
        <w:r>
          <w:t>The material and spatial tangents are zero.</w:t>
        </w:r>
      </w:ins>
    </w:p>
    <w:p w14:paraId="20A71058" w14:textId="442AB41E" w:rsidR="007E2473" w:rsidRDefault="00772356">
      <w:pPr>
        <w:jc w:val="left"/>
      </w:pPr>
      <w:r>
        <w:br w:type="page"/>
      </w:r>
    </w:p>
    <w:p w14:paraId="6A193074" w14:textId="77777777" w:rsidR="008C7882" w:rsidRDefault="008462BD" w:rsidP="00F75A04">
      <w:pPr>
        <w:pStyle w:val="Heading2"/>
      </w:pPr>
      <w:bookmarkStart w:id="2570" w:name="_Toc289032614"/>
      <w:r>
        <w:lastRenderedPageBreak/>
        <w:t xml:space="preserve">Chemical Reaction </w:t>
      </w:r>
      <w:r w:rsidR="00A315BC">
        <w:t>Production</w:t>
      </w:r>
      <w:r w:rsidR="00772356">
        <w:t xml:space="preserve"> Rate</w:t>
      </w:r>
      <w:bookmarkEnd w:id="2570"/>
    </w:p>
    <w:p w14:paraId="6364BDA9" w14:textId="2861712C" w:rsidR="006B0F68" w:rsidRDefault="00A315BC">
      <w:r>
        <w:t>Production</w:t>
      </w:r>
      <w:r w:rsidR="006B0F68">
        <w:t xml:space="preserve"> rate constitutive equations </w:t>
      </w:r>
      <w:r w:rsidR="006B0F68" w:rsidRPr="00B27FE9">
        <w:t xml:space="preserve">provide </w:t>
      </w:r>
      <w:r w:rsidR="006B0F68">
        <w:t xml:space="preserve">a relation for </w:t>
      </w:r>
      <w:r w:rsidR="00905817" w:rsidRPr="00905817">
        <w:rPr>
          <w:position w:val="-10"/>
        </w:rPr>
        <w:object w:dxaOrig="240" w:dyaOrig="380" w14:anchorId="09D51D49">
          <v:shape id="_x0000_i2507" type="#_x0000_t75" style="width:12.25pt;height:19pt" o:ole="">
            <v:imagedata r:id="rId2984" o:title=""/>
          </v:shape>
          <o:OLEObject Type="Embed" ProgID="Equation.DSMT4" ShapeID="_x0000_i2507" DrawAspect="Content" ObjectID="_1494318599" r:id="rId2985"/>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2571" w:name="_Toc289032615"/>
      <w:r>
        <w:t>Mass Action Forward</w:t>
      </w:r>
      <w:bookmarkEnd w:id="2571"/>
    </w:p>
    <w:p w14:paraId="7BBB9F5A" w14:textId="77777777" w:rsidR="006B0F68" w:rsidRDefault="006B0F68">
      <w:r>
        <w:t>According to the law of mass action for forward reactions,</w:t>
      </w:r>
    </w:p>
    <w:p w14:paraId="67DD3EB2" w14:textId="48CCAF34" w:rsidR="006B0F68" w:rsidRDefault="006B0F68" w:rsidP="006B0F68">
      <w:pPr>
        <w:pStyle w:val="MTDisplayEquation"/>
      </w:pPr>
      <w:r>
        <w:tab/>
      </w:r>
      <w:r w:rsidR="00905817" w:rsidRPr="00905817">
        <w:rPr>
          <w:position w:val="-28"/>
        </w:rPr>
        <w:object w:dxaOrig="2520" w:dyaOrig="639" w14:anchorId="057520D7">
          <v:shape id="_x0000_i2508" type="#_x0000_t75" style="width:126.35pt;height:30.55pt" o:ole="">
            <v:imagedata r:id="rId2986" o:title=""/>
          </v:shape>
          <o:OLEObject Type="Embed" ProgID="Equation.DSMT4" ShapeID="_x0000_i2508" DrawAspect="Content" ObjectID="_1494318600" r:id="rId2987"/>
        </w:object>
      </w:r>
      <w:r w:rsidR="00315D2B">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ins w:id="2572" w:author="rawlins" w:date="2015-05-19T17:23:00Z">
        <w:r w:rsidR="00D3178E">
          <w:rPr>
            <w:noProof/>
          </w:rPr>
          <w:instrText>109</w:instrText>
        </w:r>
      </w:ins>
      <w:ins w:id="2573" w:author="Gerard" w:date="2015-05-06T12:49:00Z">
        <w:del w:id="2574" w:author="rawlins" w:date="2015-05-19T16:10:00Z">
          <w:r w:rsidR="00E3755C" w:rsidDel="00752FD5">
            <w:rPr>
              <w:noProof/>
            </w:rPr>
            <w:delInstrText>104</w:delInstrText>
          </w:r>
        </w:del>
      </w:ins>
      <w:del w:id="2575" w:author="rawlins" w:date="2015-05-19T16:10:00Z">
        <w:r w:rsidR="00567B45" w:rsidDel="00752FD5">
          <w:rPr>
            <w:noProof/>
          </w:rPr>
          <w:delInstrText>83</w:delInstrText>
        </w:r>
      </w:del>
      <w:r w:rsidR="00511485">
        <w:rPr>
          <w:noProof/>
        </w:rPr>
        <w:fldChar w:fldCharType="end"/>
      </w:r>
      <w:r w:rsidR="004F1C97">
        <w:instrText>)</w:instrText>
      </w:r>
      <w:r w:rsidR="004F1C97">
        <w:fldChar w:fldCharType="end"/>
      </w:r>
    </w:p>
    <w:p w14:paraId="2DBB2E5F" w14:textId="08F86B08" w:rsidR="006B0F68" w:rsidRDefault="006B0F68" w:rsidP="00973DC5">
      <w:r>
        <w:t xml:space="preserve">A constitutive relation for the specific reaction rate </w:t>
      </w:r>
      <w:r w:rsidR="00905817" w:rsidRPr="00905817">
        <w:rPr>
          <w:position w:val="-16"/>
        </w:rPr>
        <w:object w:dxaOrig="1160" w:dyaOrig="440" w14:anchorId="4943D829">
          <v:shape id="_x0000_i2509" type="#_x0000_t75" style="width:57.75pt;height:21.75pt" o:ole="">
            <v:imagedata r:id="rId2988" o:title=""/>
          </v:shape>
          <o:OLEObject Type="Embed" ProgID="Equation.DSMT4" ShapeID="_x0000_i2509" DrawAspect="Content" ObjectID="_1494318601" r:id="rId2989"/>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2576" w:name="_Toc289032616"/>
      <w:r>
        <w:t>Mass Action Reversible</w:t>
      </w:r>
      <w:bookmarkEnd w:id="2576"/>
    </w:p>
    <w:p w14:paraId="09A9DDC6" w14:textId="77777777" w:rsidR="006B0F68" w:rsidRDefault="006B0F68">
      <w:r>
        <w:t>According to the law of mass action for reversible reactions,</w:t>
      </w:r>
    </w:p>
    <w:p w14:paraId="54ADB943" w14:textId="6813822D" w:rsidR="00172AE7" w:rsidRDefault="00172AE7" w:rsidP="00172AE7">
      <w:pPr>
        <w:pStyle w:val="MTDisplayEquation"/>
      </w:pPr>
      <w:r>
        <w:tab/>
      </w:r>
      <w:r w:rsidR="002E6B79" w:rsidRPr="00905817">
        <w:rPr>
          <w:position w:val="-104"/>
        </w:rPr>
        <w:object w:dxaOrig="4540" w:dyaOrig="2079" w14:anchorId="29DFFB30">
          <v:shape id="_x0000_i2510" type="#_x0000_t75" style="width:226.85pt;height:103.9pt" o:ole="">
            <v:imagedata r:id="rId2990" o:title=""/>
          </v:shape>
          <o:OLEObject Type="Embed" ProgID="Equation.DSMT4" ShapeID="_x0000_i2510" DrawAspect="Content" ObjectID="_1494318602" r:id="rId299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ins w:id="2577" w:author="rawlins" w:date="2015-05-19T17:23:00Z">
        <w:r w:rsidR="00D3178E">
          <w:rPr>
            <w:noProof/>
          </w:rPr>
          <w:instrText>110</w:instrText>
        </w:r>
      </w:ins>
      <w:ins w:id="2578" w:author="Gerard" w:date="2015-05-06T12:49:00Z">
        <w:del w:id="2579" w:author="rawlins" w:date="2015-05-19T16:10:00Z">
          <w:r w:rsidR="00E3755C" w:rsidDel="00752FD5">
            <w:rPr>
              <w:noProof/>
            </w:rPr>
            <w:delInstrText>105</w:delInstrText>
          </w:r>
        </w:del>
      </w:ins>
      <w:del w:id="2580" w:author="rawlins" w:date="2015-05-19T16:10:00Z">
        <w:r w:rsidR="00567B45" w:rsidDel="00752FD5">
          <w:rPr>
            <w:noProof/>
          </w:rPr>
          <w:delInstrText>84</w:delInstrText>
        </w:r>
      </w:del>
      <w:r w:rsidR="00511485">
        <w:rPr>
          <w:noProof/>
        </w:rPr>
        <w:fldChar w:fldCharType="end"/>
      </w:r>
      <w:r w:rsidR="004F1C97">
        <w:instrText>)</w:instrText>
      </w:r>
      <w:r w:rsidR="004F1C97">
        <w:fldChar w:fldCharType="end"/>
      </w:r>
    </w:p>
    <w:p w14:paraId="27A9325B" w14:textId="6DE2D718" w:rsidR="006B0F68" w:rsidRDefault="00172AE7" w:rsidP="00973DC5">
      <w:r w:rsidRPr="00172AE7">
        <w:t xml:space="preserve">where </w:t>
      </w:r>
      <w:r w:rsidR="00905817" w:rsidRPr="00905817">
        <w:rPr>
          <w:position w:val="-12"/>
        </w:rPr>
        <w:object w:dxaOrig="1200" w:dyaOrig="360" w14:anchorId="24475545">
          <v:shape id="_x0000_i2511" type="#_x0000_t75" style="width:59.75pt;height:19pt" o:ole="">
            <v:imagedata r:id="rId2992" o:title=""/>
          </v:shape>
          <o:OLEObject Type="Embed" ProgID="Equation.DSMT4" ShapeID="_x0000_i2511" DrawAspect="Content" ObjectID="_1494318603" r:id="rId2993"/>
        </w:object>
      </w:r>
      <w:r w:rsidRPr="00172AE7">
        <w:t xml:space="preserve"> is a function that reduces to the equilibrium</w:t>
      </w:r>
      <w:r>
        <w:t xml:space="preserve"> </w:t>
      </w:r>
      <w:r w:rsidRPr="00172AE7">
        <w:t>constant of the reversible reaction at chemical equilibrium (when</w:t>
      </w:r>
      <w:r>
        <w:t xml:space="preserve"> </w:t>
      </w:r>
      <w:r w:rsidR="00905817" w:rsidRPr="00905817">
        <w:rPr>
          <w:position w:val="-10"/>
        </w:rPr>
        <w:object w:dxaOrig="580" w:dyaOrig="380" w14:anchorId="439E58B7">
          <v:shape id="_x0000_i2512" type="#_x0000_t75" style="width:29.2pt;height:19pt" o:ole="">
            <v:imagedata r:id="rId2994" o:title=""/>
          </v:shape>
          <o:OLEObject Type="Embed" ProgID="Equation.DSMT4" ShapeID="_x0000_i2512" DrawAspect="Content" ObjectID="_1494318604" r:id="rId2995"/>
        </w:object>
      </w:r>
      <w:r w:rsidRPr="00172AE7">
        <w:t>).</w:t>
      </w:r>
      <w:r>
        <w:t xml:space="preserve">  Constitutive relations for the specific forward and reverse reaction rates, </w:t>
      </w:r>
      <w:r w:rsidR="00905817" w:rsidRPr="00905817">
        <w:rPr>
          <w:position w:val="-16"/>
        </w:rPr>
        <w:object w:dxaOrig="1280" w:dyaOrig="440" w14:anchorId="6B31DA8F">
          <v:shape id="_x0000_i2513" type="#_x0000_t75" style="width:63.85pt;height:21.75pt" o:ole="">
            <v:imagedata r:id="rId2996" o:title=""/>
          </v:shape>
          <o:OLEObject Type="Embed" ProgID="Equation.DSMT4" ShapeID="_x0000_i2513" DrawAspect="Content" ObjectID="_1494318605" r:id="rId2997"/>
        </w:object>
      </w:r>
      <w:r>
        <w:t xml:space="preserve"> and </w:t>
      </w:r>
      <w:r w:rsidR="00905817" w:rsidRPr="00905817">
        <w:rPr>
          <w:position w:val="-16"/>
        </w:rPr>
        <w:object w:dxaOrig="1260" w:dyaOrig="440" w14:anchorId="4406667F">
          <v:shape id="_x0000_i2514" type="#_x0000_t75" style="width:63.15pt;height:21.75pt" o:ole="">
            <v:imagedata r:id="rId2998" o:title=""/>
          </v:shape>
          <o:OLEObject Type="Embed" ProgID="Equation.DSMT4" ShapeID="_x0000_i2514" DrawAspect="Content" ObjectID="_1494318606" r:id="rId2999"/>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2581" w:name="_Toc289032617"/>
      <w:r>
        <w:t>Michaelis-Menten</w:t>
      </w:r>
      <w:bookmarkEnd w:id="2581"/>
    </w:p>
    <w:p w14:paraId="7539EDA0" w14:textId="77777777" w:rsidR="00DC2E62" w:rsidRDefault="00DC2E62" w:rsidP="00F75A04">
      <w:r>
        <w:t>Michaelis-Menten is a model for enzyme kinetics as represented by the reactions</w:t>
      </w:r>
    </w:p>
    <w:p w14:paraId="4A5E0B3C" w14:textId="448BC708" w:rsidR="00DC2E62" w:rsidRDefault="00DC2E62" w:rsidP="00DC2E62">
      <w:pPr>
        <w:pStyle w:val="MTDisplayEquation"/>
      </w:pPr>
      <w:r>
        <w:tab/>
      </w:r>
      <w:r w:rsidR="00905817" w:rsidRPr="00905817">
        <w:rPr>
          <w:position w:val="-8"/>
        </w:rPr>
        <w:object w:dxaOrig="2480" w:dyaOrig="340" w14:anchorId="5D6391DA">
          <v:shape id="_x0000_i2515" type="#_x0000_t75" style="width:124.3pt;height:17pt" o:ole="">
            <v:imagedata r:id="rId3000" o:title=""/>
          </v:shape>
          <o:OLEObject Type="Embed" ProgID="Equation.DSMT4" ShapeID="_x0000_i2515" DrawAspect="Content" ObjectID="_1494318607" r:id="rId3001"/>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bookmarkStart w:id="2582" w:name="ZEqnNum645113"/>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ins w:id="2583" w:author="rawlins" w:date="2015-05-19T17:23:00Z">
        <w:r w:rsidR="00D3178E">
          <w:rPr>
            <w:noProof/>
          </w:rPr>
          <w:instrText>111</w:instrText>
        </w:r>
      </w:ins>
      <w:ins w:id="2584" w:author="Gerard" w:date="2015-05-06T12:49:00Z">
        <w:del w:id="2585" w:author="rawlins" w:date="2015-05-19T16:10:00Z">
          <w:r w:rsidR="00E3755C" w:rsidDel="00752FD5">
            <w:rPr>
              <w:noProof/>
            </w:rPr>
            <w:delInstrText>106</w:delInstrText>
          </w:r>
        </w:del>
      </w:ins>
      <w:del w:id="2586" w:author="rawlins" w:date="2015-05-19T16:10:00Z">
        <w:r w:rsidR="00567B45" w:rsidDel="00752FD5">
          <w:rPr>
            <w:noProof/>
          </w:rPr>
          <w:delInstrText>85</w:delInstrText>
        </w:r>
      </w:del>
      <w:r w:rsidR="00511485">
        <w:rPr>
          <w:noProof/>
        </w:rPr>
        <w:fldChar w:fldCharType="end"/>
      </w:r>
      <w:r w:rsidR="004F1C97">
        <w:instrText>)</w:instrText>
      </w:r>
      <w:bookmarkEnd w:id="2582"/>
      <w:r w:rsidR="004F1C97">
        <w:fldChar w:fldCharType="end"/>
      </w:r>
    </w:p>
    <w:p w14:paraId="14E1DD3C" w14:textId="4EC85379" w:rsidR="00DC2E62" w:rsidRDefault="00DC2E62" w:rsidP="00DC2E62">
      <w:pPr>
        <w:pStyle w:val="NormalWeb"/>
        <w:spacing w:before="0" w:beforeAutospacing="0" w:after="0" w:afterAutospacing="0"/>
      </w:pPr>
      <w:r>
        <w:t xml:space="preserve">where </w:t>
      </w:r>
      <w:r w:rsidR="00905817" w:rsidRPr="00905817">
        <w:rPr>
          <w:position w:val="-4"/>
        </w:rPr>
        <w:object w:dxaOrig="279" w:dyaOrig="300" w14:anchorId="221F2612">
          <v:shape id="_x0000_i2516" type="#_x0000_t75" style="width:14.25pt;height:14.95pt" o:ole="">
            <v:imagedata r:id="rId3002" o:title=""/>
          </v:shape>
          <o:OLEObject Type="Embed" ProgID="Equation.DSMT4" ShapeID="_x0000_i2516" DrawAspect="Content" ObjectID="_1494318608" r:id="rId3003"/>
        </w:object>
      </w:r>
      <w:r>
        <w:t xml:space="preserve"> is the enzyme, </w:t>
      </w:r>
      <w:r w:rsidR="00905817" w:rsidRPr="00905817">
        <w:rPr>
          <w:position w:val="-4"/>
        </w:rPr>
        <w:object w:dxaOrig="279" w:dyaOrig="300" w14:anchorId="5636073C">
          <v:shape id="_x0000_i2517" type="#_x0000_t75" style="width:14.25pt;height:14.95pt" o:ole="">
            <v:imagedata r:id="rId3004" o:title=""/>
          </v:shape>
          <o:OLEObject Type="Embed" ProgID="Equation.DSMT4" ShapeID="_x0000_i2517" DrawAspect="Content" ObjectID="_1494318609" r:id="rId3005"/>
        </w:object>
      </w:r>
      <w:r>
        <w:t xml:space="preserve"> is the substrate, </w:t>
      </w:r>
      <w:r w:rsidR="00905817" w:rsidRPr="00905817">
        <w:rPr>
          <w:position w:val="-4"/>
        </w:rPr>
        <w:object w:dxaOrig="340" w:dyaOrig="300" w14:anchorId="235368EF">
          <v:shape id="_x0000_i2518" type="#_x0000_t75" style="width:17pt;height:14.95pt" o:ole="">
            <v:imagedata r:id="rId3006" o:title=""/>
          </v:shape>
          <o:OLEObject Type="Embed" ProgID="Equation.DSMT4" ShapeID="_x0000_i2518" DrawAspect="Content" ObjectID="_1494318610" r:id="rId3007"/>
        </w:object>
      </w:r>
      <w:r>
        <w:t xml:space="preserve"> is the enzyme-substrate complex, and </w:t>
      </w:r>
      <w:r w:rsidR="00905817" w:rsidRPr="00905817">
        <w:rPr>
          <w:position w:val="-4"/>
        </w:rPr>
        <w:object w:dxaOrig="320" w:dyaOrig="300" w14:anchorId="0D911A21">
          <v:shape id="_x0000_i2519" type="#_x0000_t75" style="width:15.6pt;height:14.95pt" o:ole="">
            <v:imagedata r:id="rId3008" o:title=""/>
          </v:shape>
          <o:OLEObject Type="Embed" ProgID="Equation.DSMT4" ShapeID="_x0000_i2519" DrawAspect="Content" ObjectID="_1494318611" r:id="rId3009"/>
        </w:object>
      </w:r>
      <w:r w:rsidR="00973DC5">
        <w:t xml:space="preserve"> </w:t>
      </w:r>
      <w:r>
        <w:t xml:space="preserve">is the product.  The molar mass supply </w:t>
      </w:r>
      <w:r w:rsidR="00905817" w:rsidRPr="00905817">
        <w:rPr>
          <w:position w:val="-6"/>
        </w:rPr>
        <w:object w:dxaOrig="279" w:dyaOrig="320" w14:anchorId="43A5046A">
          <v:shape id="_x0000_i2520" type="#_x0000_t75" style="width:14.25pt;height:15.6pt" o:ole="">
            <v:imagedata r:id="rId3010" o:title=""/>
          </v:shape>
          <o:OLEObject Type="Embed" ProgID="Equation.DSMT4" ShapeID="_x0000_i2520" DrawAspect="Content" ObjectID="_1494318612" r:id="rId3011"/>
        </w:object>
      </w:r>
      <w:r>
        <w:t xml:space="preserve"> producing </w:t>
      </w:r>
      <w:r w:rsidR="00905817" w:rsidRPr="00905817">
        <w:rPr>
          <w:position w:val="-4"/>
        </w:rPr>
        <w:object w:dxaOrig="320" w:dyaOrig="300" w14:anchorId="286624DA">
          <v:shape id="_x0000_i2521" type="#_x0000_t75" style="width:15.6pt;height:14.95pt" o:ole="">
            <v:imagedata r:id="rId3012" o:title=""/>
          </v:shape>
          <o:OLEObject Type="Embed" ProgID="Equation.DSMT4" ShapeID="_x0000_i2521" DrawAspect="Content" ObjectID="_1494318613" r:id="rId3013"/>
        </w:object>
      </w:r>
      <w:r>
        <w:t xml:space="preserve"> is related to the concentration of the substrate </w:t>
      </w:r>
      <w:r w:rsidR="00905817" w:rsidRPr="00905817">
        <w:rPr>
          <w:position w:val="-4"/>
        </w:rPr>
        <w:object w:dxaOrig="279" w:dyaOrig="300" w14:anchorId="75E6EC24">
          <v:shape id="_x0000_i2522" type="#_x0000_t75" style="width:14.25pt;height:14.95pt" o:ole="">
            <v:imagedata r:id="rId3014" o:title=""/>
          </v:shape>
          <o:OLEObject Type="Embed" ProgID="Equation.DSMT4" ShapeID="_x0000_i2522" DrawAspect="Content" ObjectID="_1494318614" r:id="rId3015"/>
        </w:object>
      </w:r>
      <w:r>
        <w:t xml:space="preserve"> via</w:t>
      </w:r>
    </w:p>
    <w:p w14:paraId="37F0F182" w14:textId="14531827" w:rsidR="00DC2E62" w:rsidRDefault="00DC2E62" w:rsidP="00DC2E62">
      <w:pPr>
        <w:pStyle w:val="MTDisplayEquation"/>
      </w:pPr>
      <w:r>
        <w:tab/>
      </w:r>
      <w:r w:rsidR="004E16D2" w:rsidRPr="00905817">
        <w:rPr>
          <w:position w:val="-30"/>
        </w:rPr>
        <w:object w:dxaOrig="1320" w:dyaOrig="720" w14:anchorId="7497C7CF">
          <v:shape id="_x0000_i2523" type="#_x0000_t75" style="width:66.55pt;height:36.7pt" o:ole="">
            <v:imagedata r:id="rId3016" o:title=""/>
          </v:shape>
          <o:OLEObject Type="Embed" ProgID="Equation.DSMT4" ShapeID="_x0000_i2523" DrawAspect="Content" ObjectID="_1494318615" r:id="rId3017"/>
        </w:object>
      </w:r>
      <w:r w:rsidR="00737925">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ins w:id="2587" w:author="rawlins" w:date="2015-05-19T17:23:00Z">
        <w:r w:rsidR="00D3178E">
          <w:rPr>
            <w:noProof/>
          </w:rPr>
          <w:instrText>112</w:instrText>
        </w:r>
      </w:ins>
      <w:ins w:id="2588" w:author="Gerard" w:date="2015-05-06T12:49:00Z">
        <w:del w:id="2589" w:author="rawlins" w:date="2015-05-19T16:10:00Z">
          <w:r w:rsidR="00E3755C" w:rsidDel="00752FD5">
            <w:rPr>
              <w:noProof/>
            </w:rPr>
            <w:delInstrText>107</w:delInstrText>
          </w:r>
        </w:del>
      </w:ins>
      <w:del w:id="2590" w:author="rawlins" w:date="2015-05-19T16:10:00Z">
        <w:r w:rsidR="00567B45" w:rsidDel="00752FD5">
          <w:rPr>
            <w:noProof/>
          </w:rPr>
          <w:delInstrText>86</w:delInstrText>
        </w:r>
      </w:del>
      <w:r w:rsidR="00511485">
        <w:rPr>
          <w:noProof/>
        </w:rPr>
        <w:fldChar w:fldCharType="end"/>
      </w:r>
      <w:r w:rsidR="004F1C97">
        <w:instrText>)</w:instrText>
      </w:r>
      <w:r w:rsidR="004F1C97">
        <w:fldChar w:fldCharType="end"/>
      </w:r>
    </w:p>
    <w:p w14:paraId="316DD03C" w14:textId="7B1C65A7" w:rsidR="00DC2E62" w:rsidRDefault="00DC2E62" w:rsidP="00DC2E62">
      <w:pPr>
        <w:pStyle w:val="NormalWeb"/>
        <w:spacing w:before="0" w:beforeAutospacing="0" w:after="0" w:afterAutospacing="0"/>
      </w:pPr>
      <w:r>
        <w:t xml:space="preserve">where </w:t>
      </w:r>
      <w:r w:rsidR="00905817" w:rsidRPr="00905817">
        <w:rPr>
          <w:position w:val="-12"/>
        </w:rPr>
        <w:object w:dxaOrig="440" w:dyaOrig="360" w14:anchorId="5FA2D12F">
          <v:shape id="_x0000_i2524" type="#_x0000_t75" style="width:21.75pt;height:19pt" o:ole="">
            <v:imagedata r:id="rId3018" o:title=""/>
          </v:shape>
          <o:OLEObject Type="Embed" ProgID="Equation.DSMT4" ShapeID="_x0000_i2524" DrawAspect="Content" ObjectID="_1494318616" r:id="rId3019"/>
        </w:object>
      </w:r>
      <w:r>
        <w:t xml:space="preserve"> is the maximum rate achieved by the system, at maximum (saturating) substrate concentrations. </w:t>
      </w:r>
      <w:r w:rsidR="00905817" w:rsidRPr="00905817">
        <w:rPr>
          <w:position w:val="-12"/>
        </w:rPr>
        <w:object w:dxaOrig="360" w:dyaOrig="360" w14:anchorId="4E6E3C0A">
          <v:shape id="_x0000_i2525" type="#_x0000_t75" style="width:19pt;height:19pt" o:ole="">
            <v:imagedata r:id="rId3020" o:title=""/>
          </v:shape>
          <o:OLEObject Type="Embed" ProgID="Equation.DSMT4" ShapeID="_x0000_i2525" DrawAspect="Content" ObjectID="_1494318617" r:id="rId3021"/>
        </w:object>
      </w:r>
      <w:r>
        <w:t xml:space="preserve"> is the substrate concentration at which the reaction rate is half of </w:t>
      </w:r>
      <w:r w:rsidR="00905817" w:rsidRPr="00905817">
        <w:rPr>
          <w:position w:val="-12"/>
        </w:rPr>
        <w:object w:dxaOrig="440" w:dyaOrig="360" w14:anchorId="0D48C35A">
          <v:shape id="_x0000_i2526" type="#_x0000_t75" style="width:21.75pt;height:19pt" o:ole="">
            <v:imagedata r:id="rId3022" o:title=""/>
          </v:shape>
          <o:OLEObject Type="Embed" ProgID="Equation.DSMT4" ShapeID="_x0000_i2526" DrawAspect="Content" ObjectID="_1494318618" r:id="rId3023"/>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r w:rsidR="00511485">
        <w:fldChar w:fldCharType="begin"/>
      </w:r>
      <w:r w:rsidR="00511485">
        <w:instrText xml:space="preserve"> REF ZEqnNum645113 \* Charformat \! \* MERGEFORMAT </w:instrText>
      </w:r>
      <w:r w:rsidR="00511485">
        <w:fldChar w:fldCharType="separate"/>
      </w:r>
      <w:ins w:id="2591" w:author="rawlins" w:date="2015-05-19T17:23:00Z">
        <w:r w:rsidR="00D3178E">
          <w:instrText>(5.111)</w:instrText>
        </w:r>
      </w:ins>
      <w:ins w:id="2592" w:author="Gerard" w:date="2015-05-06T12:49:00Z">
        <w:del w:id="2593" w:author="rawlins" w:date="2015-05-19T16:10:00Z">
          <w:r w:rsidR="00E3755C" w:rsidDel="00752FD5">
            <w:delInstrText>(5.106)</w:delInstrText>
          </w:r>
        </w:del>
      </w:ins>
      <w:del w:id="2594" w:author="rawlins" w:date="2015-05-19T16:10:00Z">
        <w:r w:rsidR="00567B45" w:rsidDel="00752FD5">
          <w:delInstrText>(5.85)</w:delInstrText>
        </w:r>
      </w:del>
      <w:r w:rsidR="00511485">
        <w:fldChar w:fldCharType="end"/>
      </w:r>
      <w:r w:rsidR="004F1C97">
        <w:fldChar w:fldCharType="end"/>
      </w:r>
      <w:r>
        <w:t xml:space="preserve">. under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65E5EC21" w:rsidR="00DC2E62" w:rsidRDefault="00DC2E62" w:rsidP="00DC2E62">
      <w:pPr>
        <w:pStyle w:val="MTDisplayEquation"/>
      </w:pPr>
      <w:r>
        <w:tab/>
      </w:r>
      <w:r w:rsidR="00905817" w:rsidRPr="00905817">
        <w:rPr>
          <w:position w:val="-34"/>
        </w:rPr>
        <w:object w:dxaOrig="3360" w:dyaOrig="800" w14:anchorId="59024465">
          <v:shape id="_x0000_i2527" type="#_x0000_t75" style="width:168.45pt;height:40.1pt" o:ole="">
            <v:imagedata r:id="rId3024" o:title=""/>
          </v:shape>
          <o:OLEObject Type="Embed" ProgID="Equation.DSMT4" ShapeID="_x0000_i2527" DrawAspect="Content" ObjectID="_1494318619" r:id="rId3025"/>
        </w:objec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ins w:id="2595" w:author="rawlins" w:date="2015-05-19T17:23:00Z">
        <w:r w:rsidR="00D3178E">
          <w:rPr>
            <w:noProof/>
          </w:rPr>
          <w:instrText>113</w:instrText>
        </w:r>
      </w:ins>
      <w:ins w:id="2596" w:author="Gerard" w:date="2015-05-06T12:49:00Z">
        <w:del w:id="2597" w:author="rawlins" w:date="2015-05-19T16:10:00Z">
          <w:r w:rsidR="00E3755C" w:rsidDel="00752FD5">
            <w:rPr>
              <w:noProof/>
            </w:rPr>
            <w:delInstrText>108</w:delInstrText>
          </w:r>
        </w:del>
      </w:ins>
      <w:del w:id="2598" w:author="rawlins" w:date="2015-05-19T16:10:00Z">
        <w:r w:rsidR="00567B45" w:rsidDel="00752FD5">
          <w:rPr>
            <w:noProof/>
          </w:rPr>
          <w:delInstrText>87</w:delInstrText>
        </w:r>
      </w:del>
      <w:r w:rsidR="00511485">
        <w:rPr>
          <w:noProof/>
        </w:rPr>
        <w:fldChar w:fldCharType="end"/>
      </w:r>
      <w:r w:rsidR="004F1C97">
        <w:instrText>)</w:instrText>
      </w:r>
      <w:r w:rsidR="004F1C97">
        <w:fldChar w:fldCharType="end"/>
      </w:r>
    </w:p>
    <w:p w14:paraId="6A167BC1" w14:textId="12BA351B" w:rsidR="00DC2E62" w:rsidRDefault="00DC2E62" w:rsidP="00F75A04">
      <w:r>
        <w:t xml:space="preserve">The total enzyme concentration remains constant at </w:t>
      </w:r>
      <w:r w:rsidR="00905817" w:rsidRPr="00905817">
        <w:rPr>
          <w:position w:val="-12"/>
        </w:rPr>
        <w:object w:dxaOrig="1180" w:dyaOrig="380" w14:anchorId="33289D74">
          <v:shape id="_x0000_i2528" type="#_x0000_t75" style="width:59.1pt;height:19pt" o:ole="">
            <v:imagedata r:id="rId3026" o:title=""/>
          </v:shape>
          <o:OLEObject Type="Embed" ProgID="Equation.DSMT4" ShapeID="_x0000_i2528" DrawAspect="Content" ObjectID="_1494318620" r:id="rId3027"/>
        </w:object>
      </w:r>
      <w:r>
        <w:t>, so that</w:t>
      </w:r>
      <w:r w:rsidR="00905817" w:rsidRPr="00905817">
        <w:rPr>
          <w:position w:val="-16"/>
        </w:rPr>
        <w:object w:dxaOrig="2840" w:dyaOrig="440" w14:anchorId="70F6DCE4">
          <v:shape id="_x0000_i2529" type="#_x0000_t75" style="width:141.95pt;height:21.75pt" o:ole="">
            <v:imagedata r:id="rId3028" o:title=""/>
          </v:shape>
          <o:OLEObject Type="Embed" ProgID="Equation.DSMT4" ShapeID="_x0000_i2529" DrawAspect="Content" ObjectID="_1494318621" r:id="rId3029"/>
        </w:object>
      </w:r>
      <w:r>
        <w:t>. If we now assume that the first reaction equilibrates much faster</w:t>
      </w:r>
    </w:p>
    <w:p w14:paraId="7B968702" w14:textId="3B81C279" w:rsidR="00DC2E62" w:rsidRDefault="00DC2E62" w:rsidP="00DC2E62">
      <w:pPr>
        <w:pStyle w:val="NormalWeb"/>
        <w:spacing w:before="0" w:beforeAutospacing="0" w:after="0" w:afterAutospacing="0"/>
      </w:pPr>
      <w:r>
        <w:t xml:space="preserve">than the second, then </w:t>
      </w:r>
      <w:r w:rsidR="00905817" w:rsidRPr="00905817">
        <w:rPr>
          <w:position w:val="-12"/>
        </w:rPr>
        <w:object w:dxaOrig="639" w:dyaOrig="400" w14:anchorId="1D51316A">
          <v:shape id="_x0000_i2530" type="#_x0000_t75" style="width:30.55pt;height:19.7pt" o:ole="">
            <v:imagedata r:id="rId3030" o:title=""/>
          </v:shape>
          <o:OLEObject Type="Embed" ProgID="Equation.DSMT4" ShapeID="_x0000_i2530" DrawAspect="Content" ObjectID="_1494318622" r:id="rId3031"/>
        </w:object>
      </w:r>
      <w:r>
        <w:t>, in which case</w:t>
      </w:r>
    </w:p>
    <w:p w14:paraId="58C64725" w14:textId="68040989" w:rsidR="00DC2E62" w:rsidRDefault="00DC2E62" w:rsidP="00DC2E62">
      <w:pPr>
        <w:pStyle w:val="MTDisplayEquation"/>
      </w:pPr>
      <w:r>
        <w:tab/>
      </w:r>
      <w:r w:rsidR="00905817" w:rsidRPr="00905817">
        <w:rPr>
          <w:position w:val="-30"/>
        </w:rPr>
        <w:object w:dxaOrig="1340" w:dyaOrig="720" w14:anchorId="65A296AA">
          <v:shape id="_x0000_i2531" type="#_x0000_t75" style="width:67.25pt;height:36.7pt" o:ole="">
            <v:imagedata r:id="rId3032" o:title=""/>
          </v:shape>
          <o:OLEObject Type="Embed" ProgID="Equation.DSMT4" ShapeID="_x0000_i2531" DrawAspect="Content" ObjectID="_1494318623" r:id="rId3033"/>
        </w:object>
      </w:r>
      <w:r>
        <w:t>,</w:t>
      </w:r>
      <w:r>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ins w:id="2599" w:author="rawlins" w:date="2015-05-19T17:23:00Z">
        <w:r w:rsidR="00D3178E">
          <w:rPr>
            <w:noProof/>
          </w:rPr>
          <w:instrText>114</w:instrText>
        </w:r>
      </w:ins>
      <w:ins w:id="2600" w:author="Gerard" w:date="2015-05-06T12:49:00Z">
        <w:del w:id="2601" w:author="rawlins" w:date="2015-05-19T16:10:00Z">
          <w:r w:rsidR="00E3755C" w:rsidDel="00752FD5">
            <w:rPr>
              <w:noProof/>
            </w:rPr>
            <w:delInstrText>109</w:delInstrText>
          </w:r>
        </w:del>
      </w:ins>
      <w:del w:id="2602" w:author="rawlins" w:date="2015-05-19T16:10:00Z">
        <w:r w:rsidR="00567B45" w:rsidDel="00752FD5">
          <w:rPr>
            <w:noProof/>
          </w:rPr>
          <w:delInstrText>88</w:delInstrText>
        </w:r>
      </w:del>
      <w:r w:rsidR="00511485">
        <w:rPr>
          <w:noProof/>
        </w:rPr>
        <w:fldChar w:fldCharType="end"/>
      </w:r>
      <w:r w:rsidR="004F1C97">
        <w:instrText>)</w:instrText>
      </w:r>
      <w:r w:rsidR="004F1C97">
        <w:fldChar w:fldCharType="end"/>
      </w:r>
    </w:p>
    <w:p w14:paraId="49A4342D" w14:textId="1BBB6273" w:rsidR="00DC2E62" w:rsidRDefault="00DC2E62" w:rsidP="00F75A04">
      <w:r>
        <w:t xml:space="preserve">where </w:t>
      </w:r>
      <w:r w:rsidR="00905817" w:rsidRPr="00905817">
        <w:rPr>
          <w:position w:val="-12"/>
        </w:rPr>
        <w:object w:dxaOrig="1340" w:dyaOrig="360" w14:anchorId="685F600C">
          <v:shape id="_x0000_i2532" type="#_x0000_t75" style="width:67.25pt;height:19pt" o:ole="">
            <v:imagedata r:id="rId3034" o:title=""/>
          </v:shape>
          <o:OLEObject Type="Embed" ProgID="Equation.DSMT4" ShapeID="_x0000_i2532" DrawAspect="Content" ObjectID="_1494318624" r:id="rId3035"/>
        </w:object>
      </w:r>
      <w:r>
        <w:t>. Then,</w:t>
      </w:r>
    </w:p>
    <w:p w14:paraId="3B72851B" w14:textId="4081D490" w:rsidR="00DC2E62" w:rsidRDefault="00DC2E62" w:rsidP="00DC2E62">
      <w:pPr>
        <w:pStyle w:val="MTDisplayEquation"/>
      </w:pPr>
      <w:r>
        <w:tab/>
      </w:r>
      <w:r w:rsidR="00905817" w:rsidRPr="00905817">
        <w:rPr>
          <w:position w:val="-30"/>
        </w:rPr>
        <w:object w:dxaOrig="1320" w:dyaOrig="720" w14:anchorId="10C0D1DE">
          <v:shape id="_x0000_i2533" type="#_x0000_t75" style="width:65.9pt;height:36.7pt" o:ole="">
            <v:imagedata r:id="rId3036" o:title=""/>
          </v:shape>
          <o:OLEObject Type="Embed" ProgID="Equation.DSMT4" ShapeID="_x0000_i2533" DrawAspect="Content" ObjectID="_1494318625" r:id="rId3037"/>
        </w:object>
      </w:r>
    </w:p>
    <w:p w14:paraId="33691FB8" w14:textId="3AD9E3F8" w:rsidR="00DC2E62" w:rsidRDefault="00DC2E62" w:rsidP="00F75A04">
      <w:r>
        <w:t xml:space="preserve">where </w:t>
      </w:r>
      <w:r w:rsidR="00905817" w:rsidRPr="00905817">
        <w:rPr>
          <w:position w:val="-12"/>
        </w:rPr>
        <w:object w:dxaOrig="1180" w:dyaOrig="380" w14:anchorId="079EB525">
          <v:shape id="_x0000_i2534" type="#_x0000_t75" style="width:59.1pt;height:19pt" o:ole="">
            <v:imagedata r:id="rId3038" o:title=""/>
          </v:shape>
          <o:OLEObject Type="Embed" ProgID="Equation.DSMT4" ShapeID="_x0000_i2534" DrawAspect="Content" ObjectID="_1494318626" r:id="rId3039"/>
        </w:object>
      </w:r>
      <w:r>
        <w:t xml:space="preserve"> represents the maximum value of </w:t>
      </w:r>
      <w:r w:rsidR="00905817" w:rsidRPr="00905817">
        <w:rPr>
          <w:position w:val="-12"/>
        </w:rPr>
        <w:object w:dxaOrig="279" w:dyaOrig="400" w14:anchorId="3A22F28E">
          <v:shape id="_x0000_i2535" type="#_x0000_t75" style="width:14.25pt;height:19.7pt" o:ole="">
            <v:imagedata r:id="rId3040" o:title=""/>
          </v:shape>
          <o:OLEObject Type="Embed" ProgID="Equation.DSMT4" ShapeID="_x0000_i2535" DrawAspect="Content" ObjectID="_1494318627" r:id="rId3041"/>
        </w:object>
      </w:r>
      <w:r>
        <w:t xml:space="preserve">, when </w:t>
      </w:r>
      <w:r w:rsidR="00905817" w:rsidRPr="00905817">
        <w:rPr>
          <w:position w:val="-12"/>
        </w:rPr>
        <w:object w:dxaOrig="880" w:dyaOrig="380" w14:anchorId="6D42F49D">
          <v:shape id="_x0000_i2536" type="#_x0000_t75" style="width:44.15pt;height:19pt" o:ole="">
            <v:imagedata r:id="rId3042" o:title=""/>
          </v:shape>
          <o:OLEObject Type="Embed" ProgID="Equation.DSMT4" ShapeID="_x0000_i2536" DrawAspect="Content" ObjectID="_1494318628" r:id="rId3043"/>
        </w:object>
      </w:r>
      <w:r>
        <w:t xml:space="preserve">. In practice, choosing </w:t>
      </w:r>
      <w:r w:rsidR="00905817" w:rsidRPr="00905817">
        <w:rPr>
          <w:position w:val="-12"/>
        </w:rPr>
        <w:object w:dxaOrig="980" w:dyaOrig="360" w14:anchorId="5E5C3ADC">
          <v:shape id="_x0000_i2537" type="#_x0000_t75" style="width:49.6pt;height:19pt" o:ole="">
            <v:imagedata r:id="rId3044" o:title=""/>
          </v:shape>
          <o:OLEObject Type="Embed" ProgID="Equation.DSMT4" ShapeID="_x0000_i2537" DrawAspect="Content" ObjectID="_1494318629" r:id="rId3045"/>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2603" w:name="_Toc289032618"/>
      <w:r>
        <w:t>Specific Reaction Rate</w:t>
      </w:r>
      <w:bookmarkEnd w:id="2603"/>
    </w:p>
    <w:p w14:paraId="6B871ECB" w14:textId="3CEE1DE8" w:rsidR="00781A7B" w:rsidRDefault="00781A7B" w:rsidP="00781A7B">
      <w:r>
        <w:t xml:space="preserve">Specific reaction rate constitutive equations </w:t>
      </w:r>
      <w:r w:rsidRPr="00B27FE9">
        <w:t xml:space="preserve">provide </w:t>
      </w:r>
      <w:r>
        <w:t xml:space="preserve">a relation for </w:t>
      </w:r>
      <w:r w:rsidR="00905817" w:rsidRPr="00905817">
        <w:rPr>
          <w:position w:val="-6"/>
        </w:rPr>
        <w:object w:dxaOrig="200" w:dyaOrig="279" w14:anchorId="38607532">
          <v:shape id="_x0000_i2538" type="#_x0000_t75" style="width:10.2pt;height:14.25pt" o:ole="">
            <v:imagedata r:id="rId3046" o:title=""/>
          </v:shape>
          <o:OLEObject Type="Embed" ProgID="Equation.DSMT4" ShapeID="_x0000_i2538" DrawAspect="Content" ObjectID="_1494318630" r:id="rId3047"/>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2604" w:name="_Toc289032619"/>
      <w:r>
        <w:t>Constant Specific Reaction Rate</w:t>
      </w:r>
      <w:bookmarkEnd w:id="2604"/>
    </w:p>
    <w:p w14:paraId="3AF36F10" w14:textId="500EB137" w:rsidR="00781A7B" w:rsidRDefault="00781A7B" w:rsidP="00781A7B">
      <w:r>
        <w:t xml:space="preserve">For this material model, </w:t>
      </w:r>
      <w:r w:rsidR="00905817" w:rsidRPr="00905817">
        <w:rPr>
          <w:position w:val="-6"/>
        </w:rPr>
        <w:object w:dxaOrig="200" w:dyaOrig="279" w14:anchorId="15DE47A7">
          <v:shape id="_x0000_i2539" type="#_x0000_t75" style="width:10.2pt;height:14.25pt" o:ole="">
            <v:imagedata r:id="rId3048" o:title=""/>
          </v:shape>
          <o:OLEObject Type="Embed" ProgID="Equation.DSMT4" ShapeID="_x0000_i2539" DrawAspect="Content" ObjectID="_1494318631" r:id="rId3049"/>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2605" w:name="_Toc289032620"/>
      <w:r>
        <w:t>Huiskes Remodeling</w:t>
      </w:r>
      <w:bookmarkEnd w:id="2605"/>
    </w:p>
    <w:p w14:paraId="367901A0" w14:textId="77777777" w:rsidR="00781A7B" w:rsidRDefault="00781A7B">
      <w:r>
        <w:t>For this material, the specific reaction rate depends on the deviation of the specific strain energy from a threshold value,</w:t>
      </w:r>
    </w:p>
    <w:p w14:paraId="5B4025F3" w14:textId="3BBEA70B" w:rsidR="00781A7B" w:rsidRDefault="00781A7B" w:rsidP="00781A7B">
      <w:pPr>
        <w:pStyle w:val="MTDisplayEquation"/>
      </w:pPr>
      <w:r>
        <w:tab/>
      </w:r>
      <w:r w:rsidR="004E16D2" w:rsidRPr="00905817">
        <w:rPr>
          <w:position w:val="-38"/>
        </w:rPr>
        <w:object w:dxaOrig="3400" w:dyaOrig="820" w14:anchorId="704E872D">
          <v:shape id="_x0000_i2540" type="#_x0000_t75" style="width:170.5pt;height:41.45pt" o:ole="">
            <v:imagedata r:id="rId3050" o:title=""/>
          </v:shape>
          <o:OLEObject Type="Embed" ProgID="Equation.DSMT4" ShapeID="_x0000_i2540" DrawAspect="Content" ObjectID="_1494318632" r:id="rId3051"/>
        </w:object>
      </w:r>
      <w:r w:rsidR="00DB2A2C">
        <w:t>,</w:t>
      </w:r>
      <w:r w:rsidR="00A32FD3">
        <w:tab/>
      </w:r>
      <w:r w:rsidR="004F1C97">
        <w:fldChar w:fldCharType="begin"/>
      </w:r>
      <w:r w:rsidR="004F1C97">
        <w:instrText xml:space="preserve"> MACROBUTTON MTPlaceRef \* MERGEFORMAT </w:instrText>
      </w:r>
      <w:r w:rsidR="008735F1">
        <w:fldChar w:fldCharType="begin"/>
      </w:r>
      <w:r w:rsidR="008735F1">
        <w:instrText xml:space="preserve"> SEQ MTEqn \h \* MERGEFORMAT </w:instrText>
      </w:r>
      <w:r w:rsidR="008735F1">
        <w:fldChar w:fldCharType="end"/>
      </w:r>
      <w:r w:rsidR="004F1C97">
        <w:instrText>(</w:instrText>
      </w:r>
      <w:r w:rsidR="00511485">
        <w:fldChar w:fldCharType="begin"/>
      </w:r>
      <w:r w:rsidR="00511485">
        <w:instrText xml:space="preserve"> SEQ MTSec \c \* Arabic \* MERGEFORMAT </w:instrText>
      </w:r>
      <w:r w:rsidR="00511485">
        <w:fldChar w:fldCharType="separate"/>
      </w:r>
      <w:r w:rsidR="00D3178E">
        <w:rPr>
          <w:noProof/>
        </w:rPr>
        <w:instrText>5</w:instrText>
      </w:r>
      <w:r w:rsidR="00511485">
        <w:rPr>
          <w:noProof/>
        </w:rPr>
        <w:fldChar w:fldCharType="end"/>
      </w:r>
      <w:r w:rsidR="004F1C97">
        <w:instrText>.</w:instrText>
      </w:r>
      <w:r w:rsidR="00511485">
        <w:fldChar w:fldCharType="begin"/>
      </w:r>
      <w:r w:rsidR="00511485">
        <w:instrText xml:space="preserve"> SEQ MTEqn \c \* Arabic \* MERGEFORMAT </w:instrText>
      </w:r>
      <w:r w:rsidR="00511485">
        <w:fldChar w:fldCharType="separate"/>
      </w:r>
      <w:ins w:id="2606" w:author="rawlins" w:date="2015-05-19T17:23:00Z">
        <w:r w:rsidR="00D3178E">
          <w:rPr>
            <w:noProof/>
          </w:rPr>
          <w:instrText>115</w:instrText>
        </w:r>
      </w:ins>
      <w:ins w:id="2607" w:author="Gerard" w:date="2015-05-06T12:49:00Z">
        <w:del w:id="2608" w:author="rawlins" w:date="2015-05-19T16:10:00Z">
          <w:r w:rsidR="00E3755C" w:rsidDel="00752FD5">
            <w:rPr>
              <w:noProof/>
            </w:rPr>
            <w:delInstrText>110</w:delInstrText>
          </w:r>
        </w:del>
      </w:ins>
      <w:del w:id="2609" w:author="rawlins" w:date="2015-05-19T16:10:00Z">
        <w:r w:rsidR="00567B45" w:rsidDel="00752FD5">
          <w:rPr>
            <w:noProof/>
          </w:rPr>
          <w:delInstrText>89</w:delInstrText>
        </w:r>
      </w:del>
      <w:r w:rsidR="00511485">
        <w:rPr>
          <w:noProof/>
        </w:rPr>
        <w:fldChar w:fldCharType="end"/>
      </w:r>
      <w:r w:rsidR="004F1C97">
        <w:instrText>)</w:instrText>
      </w:r>
      <w:r w:rsidR="004F1C97">
        <w:fldChar w:fldCharType="end"/>
      </w:r>
    </w:p>
    <w:p w14:paraId="46FCB86A" w14:textId="4E55AF04" w:rsidR="00781A7B" w:rsidRDefault="00781A7B" w:rsidP="00781A7B">
      <w:r>
        <w:t xml:space="preserve">where </w:t>
      </w:r>
      <w:r w:rsidR="00905817" w:rsidRPr="00905817">
        <w:rPr>
          <w:position w:val="-4"/>
        </w:rPr>
        <w:object w:dxaOrig="240" w:dyaOrig="260" w14:anchorId="25248762">
          <v:shape id="_x0000_i2541" type="#_x0000_t75" style="width:12.25pt;height:12.9pt" o:ole="">
            <v:imagedata r:id="rId3052" o:title=""/>
          </v:shape>
          <o:OLEObject Type="Embed" ProgID="Equation.DSMT4" ShapeID="_x0000_i2541" DrawAspect="Content" ObjectID="_1494318633" r:id="rId3053"/>
        </w:object>
      </w:r>
      <w:r>
        <w:t xml:space="preserve"> is a constant, </w:t>
      </w:r>
      <w:r w:rsidR="00905817" w:rsidRPr="00905817">
        <w:rPr>
          <w:position w:val="-12"/>
        </w:rPr>
        <w:object w:dxaOrig="360" w:dyaOrig="360" w14:anchorId="5FE5806E">
          <v:shape id="_x0000_i2542" type="#_x0000_t75" style="width:19pt;height:19pt" o:ole="">
            <v:imagedata r:id="rId3054" o:title=""/>
          </v:shape>
          <o:OLEObject Type="Embed" ProgID="Equation.DSMT4" ShapeID="_x0000_i2542" DrawAspect="Content" ObjectID="_1494318634" r:id="rId3055"/>
        </w:object>
      </w:r>
      <w:r>
        <w:t xml:space="preserve"> is the strain energy density of the solid, </w:t>
      </w:r>
      <w:r w:rsidR="00905817" w:rsidRPr="00905817">
        <w:rPr>
          <w:position w:val="-12"/>
        </w:rPr>
        <w:object w:dxaOrig="300" w:dyaOrig="380" w14:anchorId="1A866E5D">
          <v:shape id="_x0000_i2543" type="#_x0000_t75" style="width:14.95pt;height:19pt" o:ole="">
            <v:imagedata r:id="rId3056" o:title=""/>
          </v:shape>
          <o:OLEObject Type="Embed" ProgID="Equation.DSMT4" ShapeID="_x0000_i2543" DrawAspect="Content" ObjectID="_1494318635" r:id="rId3057"/>
        </w:object>
      </w:r>
      <w:r>
        <w:t xml:space="preserve"> is the referential mass density of the solid, </w:t>
      </w:r>
      <w:r w:rsidR="00905817" w:rsidRPr="00905817">
        <w:rPr>
          <w:position w:val="-12"/>
        </w:rPr>
        <w:object w:dxaOrig="300" w:dyaOrig="360" w14:anchorId="357F894C">
          <v:shape id="_x0000_i2544" type="#_x0000_t75" style="width:14.95pt;height:19pt" o:ole="">
            <v:imagedata r:id="rId3058" o:title=""/>
          </v:shape>
          <o:OLEObject Type="Embed" ProgID="Equation.DSMT4" ShapeID="_x0000_i2544" DrawAspect="Content" ObjectID="_1494318636" r:id="rId3059"/>
        </w:object>
      </w:r>
      <w:r>
        <w:t xml:space="preserve"> is the threshold value for the specific strain energy.  In this relation, </w:t>
      </w:r>
      <w:r w:rsidR="00905817" w:rsidRPr="00905817">
        <w:rPr>
          <w:position w:val="-6"/>
        </w:rPr>
        <w:object w:dxaOrig="940" w:dyaOrig="279" w14:anchorId="17082F0B">
          <v:shape id="_x0000_i2545" type="#_x0000_t75" style="width:47.55pt;height:14.25pt" o:ole="">
            <v:imagedata r:id="rId3060" o:title=""/>
          </v:shape>
          <o:OLEObject Type="Embed" ProgID="Equation.DSMT4" ShapeID="_x0000_i2545" DrawAspect="Content" ObjectID="_1494318637" r:id="rId3061"/>
        </w:object>
      </w:r>
      <w:r>
        <w:t xml:space="preserve"> is </w:t>
      </w:r>
      <w:r w:rsidR="00A32FD3">
        <w:t xml:space="preserve">evaluated from the solid deformation and </w:t>
      </w:r>
      <w:r w:rsidR="00905817" w:rsidRPr="00905817">
        <w:rPr>
          <w:position w:val="-12"/>
        </w:rPr>
        <w:object w:dxaOrig="300" w:dyaOrig="380" w14:anchorId="4AC64A60">
          <v:shape id="_x0000_i2546" type="#_x0000_t75" style="width:14.95pt;height:19pt" o:ole="">
            <v:imagedata r:id="rId3062" o:title=""/>
          </v:shape>
          <o:OLEObject Type="Embed" ProgID="Equation.DSMT4" ShapeID="_x0000_i2546" DrawAspect="Content" ObjectID="_1494318638" r:id="rId3063"/>
        </w:object>
      </w:r>
      <w:r w:rsidR="00A32FD3">
        <w:t xml:space="preserve"> is evaluated from</w:t>
      </w:r>
      <w:r w:rsidR="004F1C97">
        <w:t xml:space="preserve"> </w:t>
      </w:r>
      <w:r w:rsidR="004F1C97">
        <w:fldChar w:fldCharType="begin"/>
      </w:r>
      <w:r w:rsidR="004F1C97">
        <w:instrText xml:space="preserve"> GOTOBUTTON ZEqnNum766291  \* MERGEFORMAT </w:instrText>
      </w:r>
      <w:r w:rsidR="00511485">
        <w:fldChar w:fldCharType="begin"/>
      </w:r>
      <w:r w:rsidR="00511485">
        <w:instrText xml:space="preserve"> REF ZEqnNum766291 \* Charformat \! \* MERGEFORMAT </w:instrText>
      </w:r>
      <w:r w:rsidR="00511485">
        <w:fldChar w:fldCharType="separate"/>
      </w:r>
      <w:r w:rsidR="00D3178E">
        <w:instrText>(2.151)</w:instrText>
      </w:r>
      <w:r w:rsidR="00511485">
        <w:fldChar w:fldCharType="end"/>
      </w:r>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2610" w:name="_Ref300826013"/>
      <w:bookmarkStart w:id="2611" w:name="_Toc289032621"/>
      <w:r>
        <w:lastRenderedPageBreak/>
        <w:t>Contact and Coupling</w:t>
      </w:r>
      <w:bookmarkEnd w:id="2610"/>
      <w:bookmarkEnd w:id="2611"/>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8735F1">
        <w:fldChar w:fldCharType="begin"/>
      </w:r>
      <w:r w:rsidR="008735F1">
        <w:instrText xml:space="preserve"> SEQ MTEqn \r \h \* MERGEFORMAT </w:instrText>
      </w:r>
      <w:r w:rsidR="008735F1">
        <w:fldChar w:fldCharType="end"/>
      </w:r>
      <w:r w:rsidR="008735F1">
        <w:fldChar w:fldCharType="begin"/>
      </w:r>
      <w:r w:rsidR="008735F1">
        <w:instrText xml:space="preserve"> SEQ MTSec \h \* MERGEFORMAT </w:instrText>
      </w:r>
      <w:r w:rsidR="008735F1">
        <w:fldChar w:fldCharType="end"/>
      </w:r>
      <w:r>
        <w:fldChar w:fldCharType="end"/>
      </w:r>
    </w:p>
    <w:p w14:paraId="67E8426C" w14:textId="77777777" w:rsidR="008C7882" w:rsidRDefault="008C7882" w:rsidP="008C7882">
      <w:pPr>
        <w:pStyle w:val="Heading2"/>
      </w:pPr>
      <w:bookmarkStart w:id="2612" w:name="_Toc289032622"/>
      <w:r>
        <w:t>Rigid-Deformable Coupling</w:t>
      </w:r>
      <w:bookmarkEnd w:id="2612"/>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2613" w:name="_Toc289032623"/>
      <w:r>
        <w:t>Kinematics</w:t>
      </w:r>
      <w:bookmarkEnd w:id="2613"/>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3A6A0FE5" w:rsidR="008C7882" w:rsidRDefault="008C7882" w:rsidP="008C7882">
      <w:pPr>
        <w:pStyle w:val="MTDisplayEquation"/>
      </w:pPr>
      <w:r>
        <w:tab/>
      </w:r>
      <w:r w:rsidR="00905817" w:rsidRPr="00905817">
        <w:rPr>
          <w:position w:val="-6"/>
        </w:rPr>
        <w:object w:dxaOrig="960" w:dyaOrig="279" w14:anchorId="4211D9AF">
          <v:shape id="_x0000_i2547" type="#_x0000_t75" style="width:47.55pt;height:14.25pt" o:ole="">
            <v:imagedata r:id="rId3064" o:title=""/>
          </v:shape>
          <o:OLEObject Type="Embed" ProgID="Equation.DSMT4" ShapeID="_x0000_i2547" DrawAspect="Content" ObjectID="_1494318639" r:id="rId306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1</w:instrText>
      </w:r>
      <w:r w:rsidR="00511485">
        <w:rPr>
          <w:noProof/>
        </w:rPr>
        <w:fldChar w:fldCharType="end"/>
      </w:r>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4847A3C3" w:rsidR="008C7882" w:rsidRDefault="008C7882" w:rsidP="008C7882">
      <w:pPr>
        <w:pStyle w:val="MTDisplayEquation"/>
      </w:pPr>
      <w:r>
        <w:tab/>
      </w:r>
      <w:r w:rsidR="00905817" w:rsidRPr="00905817">
        <w:rPr>
          <w:position w:val="-6"/>
        </w:rPr>
        <w:object w:dxaOrig="880" w:dyaOrig="240" w14:anchorId="2B2935B6">
          <v:shape id="_x0000_i2548" type="#_x0000_t75" style="width:44.15pt;height:12.25pt" o:ole="">
            <v:imagedata r:id="rId3066" o:title=""/>
          </v:shape>
          <o:OLEObject Type="Embed" ProgID="Equation.DSMT4" ShapeID="_x0000_i2548" DrawAspect="Content" ObjectID="_1494318640" r:id="rId306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14" w:name="ZEqnNum969798"/>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2</w:instrText>
      </w:r>
      <w:r w:rsidR="00511485">
        <w:rPr>
          <w:noProof/>
        </w:rPr>
        <w:fldChar w:fldCharType="end"/>
      </w:r>
      <w:r>
        <w:instrText>)</w:instrText>
      </w:r>
      <w:bookmarkEnd w:id="2614"/>
      <w:r>
        <w:fldChar w:fldCharType="end"/>
      </w:r>
    </w:p>
    <w:p w14:paraId="7F57BE89" w14:textId="10BA7C68"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905817" w:rsidRPr="00905817">
        <w:rPr>
          <w:position w:val="-12"/>
        </w:rPr>
        <w:object w:dxaOrig="260" w:dyaOrig="360" w14:anchorId="1DC1982E">
          <v:shape id="_x0000_i2549" type="#_x0000_t75" style="width:12.9pt;height:19pt" o:ole="">
            <v:imagedata r:id="rId3068" o:title=""/>
          </v:shape>
          <o:OLEObject Type="Embed" ProgID="Equation.DSMT4" ShapeID="_x0000_i2549" DrawAspect="Content" ObjectID="_1494318641" r:id="rId3069"/>
        </w:object>
      </w:r>
      <w:r>
        <w:t xml:space="preserve"> in the undeformed state and a rotation matrix,</w:t>
      </w:r>
    </w:p>
    <w:p w14:paraId="64357A90" w14:textId="35E07DBA" w:rsidR="008C7882" w:rsidRDefault="008C7882" w:rsidP="008C7882">
      <w:pPr>
        <w:pStyle w:val="MTDisplayEquation"/>
      </w:pPr>
      <w:r>
        <w:tab/>
      </w:r>
      <w:r w:rsidR="00905817" w:rsidRPr="00905817">
        <w:rPr>
          <w:position w:val="-12"/>
        </w:rPr>
        <w:object w:dxaOrig="820" w:dyaOrig="360" w14:anchorId="0F608DC1">
          <v:shape id="_x0000_i2550" type="#_x0000_t75" style="width:41.45pt;height:19pt" o:ole="">
            <v:imagedata r:id="rId3070" o:title=""/>
          </v:shape>
          <o:OLEObject Type="Embed" ProgID="Equation.DSMT4" ShapeID="_x0000_i2550" DrawAspect="Content" ObjectID="_1494318642" r:id="rId307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3</w:instrText>
      </w:r>
      <w:r w:rsidR="00511485">
        <w:rPr>
          <w:noProof/>
        </w:rPr>
        <w:fldChar w:fldCharType="end"/>
      </w:r>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r w:rsidR="00511485">
        <w:fldChar w:fldCharType="begin"/>
      </w:r>
      <w:r w:rsidR="00511485">
        <w:instrText xml:space="preserve"> REF ZEqnNum969798 \! \* MERGEFORMAT </w:instrText>
      </w:r>
      <w:r w:rsidR="00511485">
        <w:fldChar w:fldCharType="separate"/>
      </w:r>
      <w:r w:rsidR="00D3178E">
        <w:instrText>(6.2)</w:instrText>
      </w:r>
      <w:r w:rsidR="00511485">
        <w:fldChar w:fldCharType="end"/>
      </w:r>
      <w:r>
        <w:fldChar w:fldCharType="end"/>
      </w:r>
      <w:r>
        <w:t xml:space="preserve"> must be linearized:</w:t>
      </w:r>
    </w:p>
    <w:p w14:paraId="463BB8B2" w14:textId="56318486" w:rsidR="008C7882" w:rsidRDefault="008C7882" w:rsidP="008C7882">
      <w:pPr>
        <w:pStyle w:val="MTDisplayEquation"/>
      </w:pPr>
      <w:r>
        <w:tab/>
      </w:r>
      <w:r w:rsidR="00905817" w:rsidRPr="00905817">
        <w:rPr>
          <w:position w:val="-12"/>
        </w:rPr>
        <w:object w:dxaOrig="1620" w:dyaOrig="360" w14:anchorId="32358ACD">
          <v:shape id="_x0000_i2551" type="#_x0000_t75" style="width:80.85pt;height:19pt" o:ole="">
            <v:imagedata r:id="rId3072" o:title=""/>
          </v:shape>
          <o:OLEObject Type="Embed" ProgID="Equation.DSMT4" ShapeID="_x0000_i2551" DrawAspect="Content" ObjectID="_1494318643" r:id="rId307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w:instrText>
      </w:r>
      <w:r w:rsidR="00511485">
        <w:instrText xml:space="preserve">TEqn \c \* Arabic \* MERGEFORMAT </w:instrText>
      </w:r>
      <w:r w:rsidR="00511485">
        <w:fldChar w:fldCharType="separate"/>
      </w:r>
      <w:r w:rsidR="00D3178E">
        <w:rPr>
          <w:noProof/>
        </w:rPr>
        <w:instrText>4</w:instrText>
      </w:r>
      <w:r w:rsidR="00511485">
        <w:rPr>
          <w:noProof/>
        </w:rPr>
        <w:fldChar w:fldCharType="end"/>
      </w:r>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609CEBD0" w:rsidR="008C7882" w:rsidRDefault="008C7882" w:rsidP="008C7882">
      <w:pPr>
        <w:pStyle w:val="MTDisplayEquation"/>
      </w:pPr>
      <w:r>
        <w:tab/>
      </w:r>
      <w:r w:rsidR="00905817" w:rsidRPr="00905817">
        <w:rPr>
          <w:position w:val="-8"/>
        </w:rPr>
        <w:object w:dxaOrig="1040" w:dyaOrig="320" w14:anchorId="6951D090">
          <v:shape id="_x0000_i2552" type="#_x0000_t75" style="width:52.3pt;height:15.6pt" o:ole="">
            <v:imagedata r:id="rId3074" o:title=""/>
          </v:shape>
          <o:OLEObject Type="Embed" ProgID="Equation.DSMT4" ShapeID="_x0000_i2552" DrawAspect="Content" ObjectID="_1494318644" r:id="rId307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5</w:instrText>
      </w:r>
      <w:r w:rsidR="00511485">
        <w:rPr>
          <w:noProof/>
        </w:rPr>
        <w:fldChar w:fldCharType="end"/>
      </w:r>
      <w:r>
        <w:instrText>)</w:instrText>
      </w:r>
      <w:r>
        <w:fldChar w:fldCharType="end"/>
      </w:r>
    </w:p>
    <w:p w14:paraId="4C8863B0" w14:textId="294817CA" w:rsidR="008C7882" w:rsidRDefault="008C7882" w:rsidP="008C7882">
      <w:r>
        <w:t>Here is</w:t>
      </w:r>
      <w:r w:rsidR="00905817" w:rsidRPr="00905817">
        <w:rPr>
          <w:position w:val="-14"/>
        </w:rPr>
        <w:object w:dxaOrig="2140" w:dyaOrig="400" w14:anchorId="0B666347">
          <v:shape id="_x0000_i2553" type="#_x0000_t75" style="width:107.3pt;height:19.7pt" o:ole="">
            <v:imagedata r:id="rId3076" o:title=""/>
          </v:shape>
          <o:OLEObject Type="Embed" ProgID="Equation.DSMT4" ShapeID="_x0000_i2553" DrawAspect="Content" ObjectID="_1494318645" r:id="rId3077"/>
        </w:object>
      </w:r>
      <w:r>
        <w:t xml:space="preserve"> and the matrix </w:t>
      </w:r>
      <w:r w:rsidR="00905817" w:rsidRPr="00905817">
        <w:rPr>
          <w:position w:val="-6"/>
        </w:rPr>
        <w:object w:dxaOrig="200" w:dyaOrig="300" w14:anchorId="34D3C501">
          <v:shape id="_x0000_i2554" type="#_x0000_t75" style="width:10.2pt;height:14.95pt" o:ole="">
            <v:imagedata r:id="rId3078" o:title=""/>
          </v:shape>
          <o:OLEObject Type="Embed" ProgID="Equation.DSMT4" ShapeID="_x0000_i2554" DrawAspect="Content" ObjectID="_1494318646" r:id="rId3079"/>
        </w:object>
      </w:r>
      <w:r>
        <w:t xml:space="preserve"> is</w:t>
      </w:r>
    </w:p>
    <w:p w14:paraId="27652DB5" w14:textId="5BB4BB04" w:rsidR="008C7882" w:rsidRDefault="008C7882" w:rsidP="008C7882">
      <w:pPr>
        <w:pStyle w:val="MTDisplayEquation"/>
      </w:pPr>
      <w:r>
        <w:tab/>
      </w:r>
      <w:r w:rsidR="00905817" w:rsidRPr="00905817">
        <w:rPr>
          <w:position w:val="-50"/>
        </w:rPr>
        <w:object w:dxaOrig="2120" w:dyaOrig="1120" w14:anchorId="3E6D0F0D">
          <v:shape id="_x0000_i2555" type="#_x0000_t75" style="width:106.65pt;height:56.4pt" o:ole="">
            <v:imagedata r:id="rId3080" o:title=""/>
          </v:shape>
          <o:OLEObject Type="Embed" ProgID="Equation.DSMT4" ShapeID="_x0000_i2555" DrawAspect="Content" ObjectID="_1494318647" r:id="rId308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6</w:instrText>
      </w:r>
      <w:r w:rsidR="00511485">
        <w:rPr>
          <w:noProof/>
        </w:rPr>
        <w:fldChar w:fldCharType="end"/>
      </w:r>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480980B1" w:rsidR="008C7882" w:rsidRDefault="008C7882" w:rsidP="008C7882">
      <w:pPr>
        <w:pStyle w:val="MTDisplayEquation"/>
      </w:pPr>
      <w:r>
        <w:tab/>
      </w:r>
      <w:r w:rsidR="00905817" w:rsidRPr="00905817">
        <w:rPr>
          <w:position w:val="-52"/>
        </w:rPr>
        <w:object w:dxaOrig="3420" w:dyaOrig="1160" w14:anchorId="62304DBC">
          <v:shape id="_x0000_i2556" type="#_x0000_t75" style="width:171.15pt;height:57.75pt" o:ole="">
            <v:imagedata r:id="rId3082" o:title=""/>
          </v:shape>
          <o:OLEObject Type="Embed" ProgID="Equation.DSMT4" ShapeID="_x0000_i2556" DrawAspect="Content" ObjectID="_1494318648" r:id="rId308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7</w:instrText>
      </w:r>
      <w:r w:rsidR="00511485">
        <w:rPr>
          <w:noProof/>
        </w:rPr>
        <w:fldChar w:fldCharType="end"/>
      </w:r>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37B5B39" w:rsidR="008C7882" w:rsidRDefault="008C7882" w:rsidP="008C7882">
      <w:pPr>
        <w:pStyle w:val="MTDisplayEquation"/>
      </w:pPr>
      <w:r>
        <w:tab/>
      </w:r>
      <w:r w:rsidR="00905817" w:rsidRPr="00905817">
        <w:rPr>
          <w:position w:val="-10"/>
        </w:rPr>
        <w:object w:dxaOrig="3660" w:dyaOrig="360" w14:anchorId="18707759">
          <v:shape id="_x0000_i2557" type="#_x0000_t75" style="width:183.4pt;height:19pt" o:ole="">
            <v:imagedata r:id="rId3084" o:title=""/>
          </v:shape>
          <o:OLEObject Type="Embed" ProgID="Equation.DSMT4" ShapeID="_x0000_i2557" DrawAspect="Content" ObjectID="_1494318649" r:id="rId3085"/>
        </w:object>
      </w:r>
      <w:r w:rsidR="002B21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15" w:name="ZEqnNum184303"/>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r w:rsidR="00D3178E">
        <w:rPr>
          <w:noProof/>
        </w:rPr>
        <w:instrText>8</w:instrText>
      </w:r>
      <w:r w:rsidR="00511485">
        <w:rPr>
          <w:noProof/>
        </w:rPr>
        <w:fldChar w:fldCharType="end"/>
      </w:r>
      <w:r>
        <w:instrText>)</w:instrText>
      </w:r>
      <w:bookmarkEnd w:id="2615"/>
      <w:r>
        <w:fldChar w:fldCharType="end"/>
      </w:r>
    </w:p>
    <w:p w14:paraId="3BBD8A12" w14:textId="2CE65ABE" w:rsidR="00F96C7B" w:rsidRDefault="00F96C7B" w:rsidP="00F75A04">
      <w:r>
        <w:lastRenderedPageBreak/>
        <w:t xml:space="preserve">Equation </w:t>
      </w:r>
      <w:r>
        <w:fldChar w:fldCharType="begin"/>
      </w:r>
      <w:r>
        <w:instrText xml:space="preserve"> GOTOBUTTON ZEqnNum184303  \* MERGEFORMAT </w:instrText>
      </w:r>
      <w:r w:rsidR="00511485">
        <w:fldChar w:fldCharType="begin"/>
      </w:r>
      <w:r w:rsidR="00511485">
        <w:instrText xml:space="preserve"> REF ZEqnNum184303 \* Charformat \! \* MERGEFORMAT </w:instrText>
      </w:r>
      <w:r w:rsidR="00511485">
        <w:fldChar w:fldCharType="separate"/>
      </w:r>
      <w:r w:rsidR="00D3178E">
        <w:instrText>(6.8)</w:instrText>
      </w:r>
      <w:r w:rsidR="00511485">
        <w:fldChar w:fldCharType="end"/>
      </w:r>
      <w:r>
        <w:fldChar w:fldCharType="end"/>
      </w:r>
      <w:r>
        <w:t xml:space="preserve"> is now solved for the incremental update vector </w:t>
      </w:r>
      <w:r w:rsidR="00905817" w:rsidRPr="00905817">
        <w:rPr>
          <w:position w:val="-6"/>
        </w:rPr>
        <w:object w:dxaOrig="360" w:dyaOrig="279" w14:anchorId="7ECEB75E">
          <v:shape id="_x0000_i2558" type="#_x0000_t75" style="width:19pt;height:14.25pt" o:ole="">
            <v:imagedata r:id="rId3086" o:title=""/>
          </v:shape>
          <o:OLEObject Type="Embed" ProgID="Equation.DSMT4" ShapeID="_x0000_i2558" DrawAspect="Content" ObjectID="_1494318650" r:id="rId3087"/>
        </w:object>
      </w:r>
      <w:r>
        <w:t xml:space="preserve">. The nodal positions of the deformable nodes can now be updated in the usual way. </w:t>
      </w:r>
    </w:p>
    <w:p w14:paraId="7166B558" w14:textId="77777777" w:rsidR="00F96C7B" w:rsidRDefault="00F96C7B" w:rsidP="00F75A04"/>
    <w:p w14:paraId="0C47E4E3" w14:textId="50CA0C1E" w:rsidR="00F96C7B" w:rsidRDefault="00F96C7B">
      <w:pPr>
        <w:pStyle w:val="MTDisplayEquation"/>
      </w:pPr>
      <w:r>
        <w:tab/>
      </w:r>
      <w:r w:rsidR="00905817" w:rsidRPr="00905817">
        <w:rPr>
          <w:position w:val="-12"/>
        </w:rPr>
        <w:object w:dxaOrig="1860" w:dyaOrig="380" w14:anchorId="5CFF30EA">
          <v:shape id="_x0000_i2559" type="#_x0000_t75" style="width:92.4pt;height:19pt" o:ole="">
            <v:imagedata r:id="rId3088" o:title=""/>
          </v:shape>
          <o:OLEObject Type="Embed" ProgID="Equation.DSMT4" ShapeID="_x0000_i2559" DrawAspect="Content" ObjectID="_1494318651" r:id="rId3089"/>
        </w:object>
      </w:r>
      <w:r>
        <w:t xml:space="preserve"> </w:t>
      </w:r>
      <w:r>
        <w:tab/>
      </w:r>
      <w:del w:id="2616"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17"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18" w:author="rawlins" w:date="2015-05-19T17:23:00Z">
        <w:r w:rsidR="00D3178E">
          <w:rPr>
            <w:noProof/>
          </w:rPr>
          <w:instrText>6</w:instrText>
        </w:r>
      </w:ins>
      <w:ins w:id="2619"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20" w:author="rawlins" w:date="2015-05-19T17:23:00Z">
        <w:r w:rsidR="00D3178E">
          <w:rPr>
            <w:noProof/>
          </w:rPr>
          <w:instrText>9</w:instrText>
        </w:r>
      </w:ins>
      <w:ins w:id="2621" w:author="rawlins" w:date="2015-05-19T17:11:00Z">
        <w:r w:rsidR="00A671D9">
          <w:fldChar w:fldCharType="end"/>
        </w:r>
        <w:r w:rsidR="00A671D9">
          <w:instrText>)</w:instrText>
        </w:r>
        <w:r w:rsidR="00A671D9">
          <w:fldChar w:fldCharType="end"/>
        </w:r>
      </w:ins>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2468D7DB" w:rsidR="00F96C7B" w:rsidRDefault="00F96C7B">
      <w:pPr>
        <w:pStyle w:val="MTDisplayEquation"/>
      </w:pPr>
      <w:r>
        <w:tab/>
      </w:r>
      <w:r w:rsidR="00905817" w:rsidRPr="00905817">
        <w:rPr>
          <w:position w:val="-12"/>
        </w:rPr>
        <w:object w:dxaOrig="1460" w:dyaOrig="380" w14:anchorId="3C45B936">
          <v:shape id="_x0000_i2560" type="#_x0000_t75" style="width:72.7pt;height:19pt" o:ole="">
            <v:imagedata r:id="rId3090" o:title=""/>
          </v:shape>
          <o:OLEObject Type="Embed" ProgID="Equation.DSMT4" ShapeID="_x0000_i2560" DrawAspect="Content" ObjectID="_1494318652" r:id="rId3091"/>
        </w:object>
      </w:r>
      <w:r>
        <w:t xml:space="preserve"> </w:t>
      </w:r>
      <w:r>
        <w:tab/>
      </w:r>
      <w:del w:id="2622" w:author="rawlins" w:date="2015-05-19T17:11: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23" w:author="rawlins" w:date="2015-05-19T17:11: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24" w:author="rawlins" w:date="2015-05-19T17:23:00Z">
        <w:r w:rsidR="00D3178E">
          <w:rPr>
            <w:noProof/>
          </w:rPr>
          <w:instrText>6</w:instrText>
        </w:r>
      </w:ins>
      <w:ins w:id="2625" w:author="rawlins" w:date="2015-05-19T17:11: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26" w:author="rawlins" w:date="2015-05-19T17:23:00Z">
        <w:r w:rsidR="00D3178E">
          <w:rPr>
            <w:noProof/>
          </w:rPr>
          <w:instrText>10</w:instrText>
        </w:r>
      </w:ins>
      <w:ins w:id="2627" w:author="rawlins" w:date="2015-05-19T17:11:00Z">
        <w:r w:rsidR="00A671D9">
          <w:fldChar w:fldCharType="end"/>
        </w:r>
        <w:r w:rsidR="00A671D9">
          <w:instrText>)</w:instrText>
        </w:r>
        <w:r w:rsidR="00A671D9">
          <w:fldChar w:fldCharType="end"/>
        </w:r>
      </w:ins>
    </w:p>
    <w:p w14:paraId="70A65A18" w14:textId="4EF395B8"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905817" w:rsidRPr="00905817">
        <w:rPr>
          <w:position w:val="-14"/>
        </w:rPr>
        <w:object w:dxaOrig="1700" w:dyaOrig="400" w14:anchorId="2AFCF2FF">
          <v:shape id="_x0000_i2561" type="#_x0000_t75" style="width:84.9pt;height:19.7pt" o:ole="">
            <v:imagedata r:id="rId3092" o:title=""/>
          </v:shape>
          <o:OLEObject Type="Embed" ProgID="Equation.DSMT4" ShapeID="_x0000_i2561" DrawAspect="Content" ObjectID="_1494318653" r:id="rId3093"/>
        </w:object>
      </w:r>
      <w:r>
        <w:t xml:space="preserve">. The rotational update vector </w:t>
      </w:r>
      <w:r w:rsidR="00905817" w:rsidRPr="00905817">
        <w:rPr>
          <w:position w:val="-6"/>
        </w:rPr>
        <w:object w:dxaOrig="340" w:dyaOrig="279" w14:anchorId="30FAC5AE">
          <v:shape id="_x0000_i2562" type="#_x0000_t75" style="width:17pt;height:14.25pt" o:ole="">
            <v:imagedata r:id="rId3094" o:title=""/>
          </v:shape>
          <o:OLEObject Type="Embed" ProgID="Equation.DSMT4" ShapeID="_x0000_i2562" DrawAspect="Content" ObjectID="_1494318654" r:id="rId3095"/>
        </w:object>
      </w:r>
      <w:r>
        <w:t xml:space="preserve"> can be written as a quaternion as follows.</w:t>
      </w:r>
    </w:p>
    <w:p w14:paraId="38DB3F4F" w14:textId="107413C1" w:rsidR="00F96C7B" w:rsidRDefault="00F96C7B" w:rsidP="00F75A04">
      <w:pPr>
        <w:pStyle w:val="MTDisplayEquation"/>
      </w:pPr>
      <w:r>
        <w:tab/>
      </w:r>
      <w:r w:rsidR="00905817" w:rsidRPr="00905817">
        <w:rPr>
          <w:position w:val="-60"/>
        </w:rPr>
        <w:object w:dxaOrig="2680" w:dyaOrig="1320" w14:anchorId="42F6F616">
          <v:shape id="_x0000_i2563" type="#_x0000_t75" style="width:133.8pt;height:65.9pt" o:ole="">
            <v:imagedata r:id="rId3096" o:title=""/>
          </v:shape>
          <o:OLEObject Type="Embed" ProgID="Equation.DSMT4" ShapeID="_x0000_i2563" DrawAspect="Content" ObjectID="_1494318655" r:id="rId3097"/>
        </w:object>
      </w:r>
      <w:r>
        <w:t xml:space="preserve"> </w:t>
      </w:r>
      <w:r>
        <w:tab/>
      </w:r>
      <w:del w:id="2628"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29"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30" w:author="rawlins" w:date="2015-05-19T17:23:00Z">
        <w:r w:rsidR="00D3178E">
          <w:rPr>
            <w:noProof/>
          </w:rPr>
          <w:instrText>6</w:instrText>
        </w:r>
      </w:ins>
      <w:ins w:id="2631"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32" w:author="rawlins" w:date="2015-05-19T17:23:00Z">
        <w:r w:rsidR="00D3178E">
          <w:rPr>
            <w:noProof/>
          </w:rPr>
          <w:instrText>11</w:instrText>
        </w:r>
      </w:ins>
      <w:ins w:id="2633" w:author="rawlins" w:date="2015-05-19T17:12:00Z">
        <w:r w:rsidR="00A671D9">
          <w:fldChar w:fldCharType="end"/>
        </w:r>
        <w:r w:rsidR="00A671D9">
          <w:instrText>)</w:instrText>
        </w:r>
        <w:r w:rsidR="00A671D9">
          <w:fldChar w:fldCharType="end"/>
        </w:r>
      </w:ins>
    </w:p>
    <w:p w14:paraId="4E188574" w14:textId="77777777" w:rsidR="00661E2B" w:rsidRDefault="00661E2B">
      <w:r>
        <w:t>The updated orientation quaternion is then given by the quaternion product.</w:t>
      </w:r>
    </w:p>
    <w:p w14:paraId="1DC47F1F" w14:textId="77777777" w:rsidR="00661E2B" w:rsidRDefault="00661E2B"/>
    <w:p w14:paraId="164D82C9" w14:textId="2847B49F" w:rsidR="00661E2B" w:rsidRDefault="00661E2B" w:rsidP="00F75A04">
      <w:pPr>
        <w:pStyle w:val="MTDisplayEquation"/>
      </w:pPr>
      <w:r>
        <w:tab/>
      </w:r>
      <w:r w:rsidR="00905817" w:rsidRPr="00905817">
        <w:rPr>
          <w:position w:val="-12"/>
        </w:rPr>
        <w:object w:dxaOrig="1440" w:dyaOrig="380" w14:anchorId="77EDD29A">
          <v:shape id="_x0000_i2564" type="#_x0000_t75" style="width:1in;height:19pt" o:ole="">
            <v:imagedata r:id="rId3098" o:title=""/>
          </v:shape>
          <o:OLEObject Type="Embed" ProgID="Equation.DSMT4" ShapeID="_x0000_i2564" DrawAspect="Content" ObjectID="_1494318656" r:id="rId3099"/>
        </w:object>
      </w:r>
      <w:r>
        <w:t xml:space="preserve"> </w:t>
      </w:r>
      <w:r>
        <w:tab/>
      </w:r>
      <w:del w:id="2634"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35"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36" w:author="rawlins" w:date="2015-05-19T17:23:00Z">
        <w:r w:rsidR="00D3178E">
          <w:rPr>
            <w:noProof/>
          </w:rPr>
          <w:instrText>6</w:instrText>
        </w:r>
      </w:ins>
      <w:ins w:id="2637"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38" w:author="rawlins" w:date="2015-05-19T17:23:00Z">
        <w:r w:rsidR="00D3178E">
          <w:rPr>
            <w:noProof/>
          </w:rPr>
          <w:instrText>12</w:instrText>
        </w:r>
      </w:ins>
      <w:ins w:id="2639" w:author="rawlins" w:date="2015-05-19T17:12:00Z">
        <w:r w:rsidR="00A671D9">
          <w:fldChar w:fldCharType="end"/>
        </w:r>
        <w:r w:rsidR="00A671D9">
          <w:instrText>)</w:instrText>
        </w:r>
        <w:r w:rsidR="00A671D9">
          <w:fldChar w:fldCharType="end"/>
        </w:r>
      </w:ins>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09D31160" w:rsidR="00661E2B" w:rsidRDefault="00661E2B" w:rsidP="00F75A04">
      <w:pPr>
        <w:pStyle w:val="MTDisplayEquation"/>
      </w:pPr>
      <w:r>
        <w:tab/>
      </w:r>
      <w:r w:rsidR="00905817" w:rsidRPr="00905817">
        <w:rPr>
          <w:position w:val="-14"/>
        </w:rPr>
        <w:object w:dxaOrig="999" w:dyaOrig="400" w14:anchorId="1D900A05">
          <v:shape id="_x0000_i2565" type="#_x0000_t75" style="width:50.25pt;height:19.7pt" o:ole="">
            <v:imagedata r:id="rId3100" o:title=""/>
          </v:shape>
          <o:OLEObject Type="Embed" ProgID="Equation.DSMT4" ShapeID="_x0000_i2565" DrawAspect="Content" ObjectID="_1494318657" r:id="rId3101"/>
        </w:object>
      </w:r>
      <w:r>
        <w:t xml:space="preserve"> </w:t>
      </w:r>
      <w:r>
        <w:tab/>
      </w:r>
      <w:del w:id="2640" w:author="rawlins" w:date="2015-05-19T17:12:00Z">
        <w:r w:rsidDel="00A671D9">
          <w:fldChar w:fldCharType="begin"/>
        </w:r>
        <w:r w:rsidDel="00A671D9">
          <w:delInstrText xml:space="preserve"> MACROBUTTON MTPlaceRef \* MERGEFORMAT (</w:delInstrText>
        </w:r>
        <w:r w:rsidR="00E62E14" w:rsidDel="00A671D9">
          <w:fldChar w:fldCharType="begin"/>
        </w:r>
        <w:r w:rsidR="00E62E14" w:rsidDel="00A671D9">
          <w:delInstrText xml:space="preserve"> SEQ MTSec \c \* Arabic \* MERGEFORMAT </w:delInstrText>
        </w:r>
        <w:r w:rsidR="00E62E14" w:rsidDel="00A671D9">
          <w:fldChar w:fldCharType="separate"/>
        </w:r>
        <w:r w:rsidR="001A2D84" w:rsidDel="00A671D9">
          <w:rPr>
            <w:noProof/>
          </w:rPr>
          <w:delInstrText>6</w:delInstrText>
        </w:r>
        <w:r w:rsidR="00E62E14" w:rsidDel="00A671D9">
          <w:rPr>
            <w:noProof/>
          </w:rPr>
          <w:fldChar w:fldCharType="end"/>
        </w:r>
        <w:r w:rsidDel="00A671D9">
          <w:delInstrText>.</w:delInstrText>
        </w:r>
        <w:r w:rsidR="00E62E14" w:rsidDel="00A671D9">
          <w:fldChar w:fldCharType="begin"/>
        </w:r>
        <w:r w:rsidR="00E62E14" w:rsidDel="00A671D9">
          <w:delInstrText xml:space="preserve"> SEQ MTEqn \c \* Arabic \* MERGEFORMAT </w:delInstrText>
        </w:r>
        <w:r w:rsidR="00E62E14" w:rsidDel="00A671D9">
          <w:fldChar w:fldCharType="separate"/>
        </w:r>
        <w:r w:rsidR="001A2D84" w:rsidDel="00A671D9">
          <w:rPr>
            <w:noProof/>
          </w:rPr>
          <w:delInstrText>8</w:delInstrText>
        </w:r>
        <w:r w:rsidR="00E62E14" w:rsidDel="00A671D9">
          <w:rPr>
            <w:noProof/>
          </w:rPr>
          <w:fldChar w:fldCharType="end"/>
        </w:r>
        <w:r w:rsidDel="00A671D9">
          <w:delInstrText>)</w:delInstrText>
        </w:r>
        <w:r w:rsidDel="00A671D9">
          <w:fldChar w:fldCharType="end"/>
        </w:r>
      </w:del>
      <w:ins w:id="2641" w:author="rawlins" w:date="2015-05-19T17:12:00Z">
        <w:r w:rsidR="00A671D9">
          <w:fldChar w:fldCharType="begin"/>
        </w:r>
        <w:r w:rsidR="00A671D9">
          <w:instrText xml:space="preserve"> MACROBUTTON MTPlaceRef \* MERGEFORMAT </w:instrText>
        </w:r>
        <w:r w:rsidR="00A671D9">
          <w:fldChar w:fldCharType="begin"/>
        </w:r>
        <w:r w:rsidR="00A671D9">
          <w:instrText xml:space="preserve"> SEQ MTEqn \h \* MERGEFORMAT </w:instrText>
        </w:r>
        <w:r w:rsidR="00A671D9">
          <w:fldChar w:fldCharType="end"/>
        </w:r>
        <w:r w:rsidR="00A671D9">
          <w:instrText>(</w:instrText>
        </w:r>
        <w:r w:rsidR="00A671D9">
          <w:fldChar w:fldCharType="begin"/>
        </w:r>
        <w:r w:rsidR="00A671D9">
          <w:instrText xml:space="preserve"> SEQ MTSec \c \* Arabic \* MERGEFORMAT </w:instrText>
        </w:r>
      </w:ins>
      <w:r w:rsidR="00A671D9">
        <w:fldChar w:fldCharType="separate"/>
      </w:r>
      <w:ins w:id="2642" w:author="rawlins" w:date="2015-05-19T17:23:00Z">
        <w:r w:rsidR="00D3178E">
          <w:rPr>
            <w:noProof/>
          </w:rPr>
          <w:instrText>6</w:instrText>
        </w:r>
      </w:ins>
      <w:ins w:id="2643" w:author="rawlins" w:date="2015-05-19T17:12:00Z">
        <w:r w:rsidR="00A671D9">
          <w:fldChar w:fldCharType="end"/>
        </w:r>
        <w:r w:rsidR="00A671D9">
          <w:instrText>.</w:instrText>
        </w:r>
        <w:r w:rsidR="00A671D9">
          <w:fldChar w:fldCharType="begin"/>
        </w:r>
        <w:r w:rsidR="00A671D9">
          <w:instrText xml:space="preserve"> SEQ MTEqn \c \* Arabic \* MERGEFORMAT </w:instrText>
        </w:r>
      </w:ins>
      <w:r w:rsidR="00A671D9">
        <w:fldChar w:fldCharType="separate"/>
      </w:r>
      <w:ins w:id="2644" w:author="rawlins" w:date="2015-05-19T17:23:00Z">
        <w:r w:rsidR="00D3178E">
          <w:rPr>
            <w:noProof/>
          </w:rPr>
          <w:instrText>13</w:instrText>
        </w:r>
      </w:ins>
      <w:ins w:id="2645" w:author="rawlins" w:date="2015-05-19T17:12:00Z">
        <w:r w:rsidR="00A671D9">
          <w:fldChar w:fldCharType="end"/>
        </w:r>
        <w:r w:rsidR="00A671D9">
          <w:instrText>)</w:instrText>
        </w:r>
        <w:r w:rsidR="00A671D9">
          <w:fldChar w:fldCharType="end"/>
        </w:r>
      </w:ins>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2646" w:name="_Toc289032624"/>
      <w:r>
        <w:t>A single rigid body</w:t>
      </w:r>
      <w:bookmarkEnd w:id="2646"/>
    </w:p>
    <w:p w14:paraId="64BD3C38" w14:textId="77777777" w:rsidR="008C7882" w:rsidRDefault="008C7882" w:rsidP="008C7882">
      <w:r>
        <w:t>The global system of equations can now be written as follows (for a single rigid body coupled to a deformable body),</w:t>
      </w:r>
    </w:p>
    <w:p w14:paraId="4ABC25AE" w14:textId="7216B47C" w:rsidR="008C7882" w:rsidRDefault="008C7882" w:rsidP="008C7882">
      <w:pPr>
        <w:pStyle w:val="MTDisplayEquation"/>
      </w:pPr>
      <w:r>
        <w:tab/>
      </w:r>
      <w:r w:rsidR="00905817" w:rsidRPr="00905817">
        <w:rPr>
          <w:position w:val="-52"/>
        </w:rPr>
        <w:object w:dxaOrig="3379" w:dyaOrig="1160" w14:anchorId="4974A58F">
          <v:shape id="_x0000_i2566" type="#_x0000_t75" style="width:168.45pt;height:57.75pt" o:ole="">
            <v:imagedata r:id="rId3102" o:title=""/>
          </v:shape>
          <o:OLEObject Type="Embed" ProgID="Equation.DSMT4" ShapeID="_x0000_i2566" DrawAspect="Content" ObjectID="_1494318658" r:id="rId3103"/>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47" w:author="rawlins" w:date="2015-05-19T17:23:00Z">
        <w:r w:rsidR="00D3178E">
          <w:rPr>
            <w:noProof/>
          </w:rPr>
          <w:instrText>14</w:instrText>
        </w:r>
      </w:ins>
      <w:del w:id="2648" w:author="rawlins" w:date="2015-05-19T17:12:00Z">
        <w:r w:rsidR="001A2D84" w:rsidDel="00A671D9">
          <w:rPr>
            <w:noProof/>
          </w:rPr>
          <w:delInstrText>9</w:delInstrText>
        </w:r>
      </w:del>
      <w:r w:rsidR="00511485">
        <w:rPr>
          <w:noProof/>
        </w:rPr>
        <w:fldChar w:fldCharType="end"/>
      </w:r>
      <w:r>
        <w:instrText>)</w:instrText>
      </w:r>
      <w:r>
        <w:fldChar w:fldCharType="end"/>
      </w:r>
    </w:p>
    <w:p w14:paraId="2EFE6F49" w14:textId="2442262A" w:rsidR="008C7882" w:rsidRDefault="008C7882" w:rsidP="008C7882">
      <w:r>
        <w:t xml:space="preserve">Here </w:t>
      </w:r>
      <w:r w:rsidR="00905817" w:rsidRPr="00905817">
        <w:rPr>
          <w:position w:val="-4"/>
        </w:rPr>
        <w:object w:dxaOrig="320" w:dyaOrig="300" w14:anchorId="684CC8B2">
          <v:shape id="_x0000_i2567" type="#_x0000_t75" style="width:15.6pt;height:14.95pt" o:ole="">
            <v:imagedata r:id="rId3104" o:title=""/>
          </v:shape>
          <o:OLEObject Type="Embed" ProgID="Equation.DSMT4" ShapeID="_x0000_i2567" DrawAspect="Content" ObjectID="_1494318659" r:id="rId3105"/>
        </w:object>
      </w:r>
      <w:r>
        <w:t>is formed by adding all the residual vectors of all interface nodes that connect the deformable body to the rigid body,</w:t>
      </w:r>
    </w:p>
    <w:p w14:paraId="72000CA6" w14:textId="722FF53A" w:rsidR="008C7882" w:rsidRDefault="008C7882" w:rsidP="008C7882">
      <w:pPr>
        <w:pStyle w:val="MTDisplayEquation"/>
      </w:pPr>
      <w:r>
        <w:tab/>
      </w:r>
      <w:r w:rsidR="00905817" w:rsidRPr="00905817">
        <w:rPr>
          <w:position w:val="-28"/>
        </w:rPr>
        <w:object w:dxaOrig="1200" w:dyaOrig="540" w14:anchorId="620A31F7">
          <v:shape id="_x0000_i2568" type="#_x0000_t75" style="width:59.75pt;height:27.15pt" o:ole="">
            <v:imagedata r:id="rId3106" o:title=""/>
          </v:shape>
          <o:OLEObject Type="Embed" ProgID="Equation.DSMT4" ShapeID="_x0000_i2568" DrawAspect="Content" ObjectID="_1494318660" r:id="rId3107"/>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49" w:author="rawlins" w:date="2015-05-19T17:23:00Z">
        <w:r w:rsidR="00D3178E">
          <w:rPr>
            <w:noProof/>
          </w:rPr>
          <w:instrText>15</w:instrText>
        </w:r>
      </w:ins>
      <w:del w:id="2650" w:author="rawlins" w:date="2015-05-19T17:12:00Z">
        <w:r w:rsidR="001A2D84" w:rsidDel="00A671D9">
          <w:rPr>
            <w:noProof/>
          </w:rPr>
          <w:delInstrText>10</w:delInstrText>
        </w:r>
      </w:del>
      <w:r w:rsidR="00511485">
        <w:rPr>
          <w:noProof/>
        </w:rPr>
        <w:fldChar w:fldCharType="end"/>
      </w:r>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680CE274" w:rsidR="008C7882" w:rsidRDefault="008C7882" w:rsidP="008C7882">
      <w:pPr>
        <w:pStyle w:val="MTDisplayEquation"/>
      </w:pPr>
      <w:r>
        <w:tab/>
      </w:r>
      <w:r w:rsidR="00905817" w:rsidRPr="00905817">
        <w:rPr>
          <w:position w:val="-28"/>
        </w:rPr>
        <w:object w:dxaOrig="1460" w:dyaOrig="540" w14:anchorId="1AEF4350">
          <v:shape id="_x0000_i2569" type="#_x0000_t75" style="width:72.7pt;height:27.15pt" o:ole="">
            <v:imagedata r:id="rId3108" o:title=""/>
          </v:shape>
          <o:OLEObject Type="Embed" ProgID="Equation.DSMT4" ShapeID="_x0000_i2569" DrawAspect="Content" ObjectID="_1494318661" r:id="rId310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51" w:author="rawlins" w:date="2015-05-19T17:23:00Z">
        <w:r w:rsidR="00D3178E">
          <w:rPr>
            <w:noProof/>
          </w:rPr>
          <w:instrText>16</w:instrText>
        </w:r>
      </w:ins>
      <w:del w:id="2652" w:author="rawlins" w:date="2015-05-19T17:12:00Z">
        <w:r w:rsidR="001A2D84" w:rsidDel="00A671D9">
          <w:rPr>
            <w:noProof/>
          </w:rPr>
          <w:delInstrText>11</w:delInstrText>
        </w:r>
      </w:del>
      <w:r w:rsidR="00511485">
        <w:rPr>
          <w:noProof/>
        </w:rPr>
        <w:fldChar w:fldCharType="end"/>
      </w:r>
      <w:r>
        <w:instrText>)</w:instrText>
      </w:r>
      <w:r>
        <w:fldChar w:fldCharType="end"/>
      </w:r>
    </w:p>
    <w:p w14:paraId="4A7AB10D" w14:textId="173BDEC0" w:rsidR="008C7882" w:rsidRDefault="008C7882" w:rsidP="008C7882">
      <w:r>
        <w:t xml:space="preserve">It is recognized that </w:t>
      </w:r>
      <w:r w:rsidR="00905817" w:rsidRPr="00905817">
        <w:rPr>
          <w:position w:val="-4"/>
        </w:rPr>
        <w:object w:dxaOrig="320" w:dyaOrig="300" w14:anchorId="14B85FB7">
          <v:shape id="_x0000_i2570" type="#_x0000_t75" style="width:15.6pt;height:14.95pt" o:ole="">
            <v:imagedata r:id="rId3110" o:title=""/>
          </v:shape>
          <o:OLEObject Type="Embed" ProgID="Equation.DSMT4" ShapeID="_x0000_i2570" DrawAspect="Content" ObjectID="_1494318662" r:id="rId3111"/>
        </w:object>
      </w:r>
      <w:r>
        <w:t xml:space="preserve"> is simply the total residual force that is applied to the rigid body and </w:t>
      </w:r>
      <w:r w:rsidR="00905817" w:rsidRPr="00905817">
        <w:rPr>
          <w:position w:val="-4"/>
        </w:rPr>
        <w:object w:dxaOrig="400" w:dyaOrig="300" w14:anchorId="6FADCA5B">
          <v:shape id="_x0000_i2571" type="#_x0000_t75" style="width:19.7pt;height:14.95pt" o:ole="">
            <v:imagedata r:id="rId3112" o:title=""/>
          </v:shape>
          <o:OLEObject Type="Embed" ProgID="Equation.DSMT4" ShapeID="_x0000_i2571" DrawAspect="Content" ObjectID="_1494318663" r:id="rId3113"/>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66626E7F" w:rsidR="008C7882" w:rsidRDefault="008C7882" w:rsidP="008C7882">
      <w:pPr>
        <w:pStyle w:val="MTDisplayEquation"/>
      </w:pPr>
      <w:r>
        <w:lastRenderedPageBreak/>
        <w:tab/>
      </w:r>
      <w:r w:rsidR="00905817" w:rsidRPr="00905817">
        <w:rPr>
          <w:position w:val="-50"/>
        </w:rPr>
        <w:object w:dxaOrig="2140" w:dyaOrig="1120" w14:anchorId="3E6BABB1">
          <v:shape id="_x0000_i2572" type="#_x0000_t75" style="width:107.3pt;height:56.4pt" o:ole="">
            <v:imagedata r:id="rId3114" o:title=""/>
          </v:shape>
          <o:OLEObject Type="Embed" ProgID="Equation.DSMT4" ShapeID="_x0000_i2572" DrawAspect="Content" ObjectID="_1494318664" r:id="rId311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53" w:author="rawlins" w:date="2015-05-19T17:23:00Z">
        <w:r w:rsidR="00D3178E">
          <w:rPr>
            <w:noProof/>
          </w:rPr>
          <w:instrText>17</w:instrText>
        </w:r>
      </w:ins>
      <w:del w:id="2654" w:author="rawlins" w:date="2015-05-19T17:12:00Z">
        <w:r w:rsidR="001A2D84" w:rsidDel="00A671D9">
          <w:rPr>
            <w:noProof/>
          </w:rPr>
          <w:delInstrText>12</w:delInstrText>
        </w:r>
      </w:del>
      <w:r w:rsidR="00511485">
        <w:rPr>
          <w:noProof/>
        </w:rPr>
        <w:fldChar w:fldCharType="end"/>
      </w:r>
      <w:r>
        <w:instrText>)</w:instrText>
      </w:r>
      <w:r>
        <w:fldChar w:fldCharType="end"/>
      </w:r>
    </w:p>
    <w:p w14:paraId="0CC09B03" w14:textId="4E8A8906" w:rsidR="008C7882" w:rsidRDefault="008C7882" w:rsidP="008C7882">
      <w:r>
        <w:t xml:space="preserve">where </w:t>
      </w:r>
      <w:r w:rsidR="00905817" w:rsidRPr="00905817">
        <w:rPr>
          <w:position w:val="-14"/>
        </w:rPr>
        <w:object w:dxaOrig="300" w:dyaOrig="380" w14:anchorId="4F9C3CF1">
          <v:shape id="_x0000_i2573" type="#_x0000_t75" style="width:14.95pt;height:19pt" o:ole="">
            <v:imagedata r:id="rId3116" o:title=""/>
          </v:shape>
          <o:OLEObject Type="Embed" ProgID="Equation.DSMT4" ShapeID="_x0000_i2573" DrawAspect="Content" ObjectID="_1494318665" r:id="rId3117"/>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905817" w:rsidRPr="00905817">
        <w:rPr>
          <w:position w:val="-4"/>
        </w:rPr>
        <w:object w:dxaOrig="400" w:dyaOrig="300" w14:anchorId="4960C0BA">
          <v:shape id="_x0000_i2574" type="#_x0000_t75" style="width:19.7pt;height:14.95pt" o:ole="">
            <v:imagedata r:id="rId3118" o:title=""/>
          </v:shape>
          <o:OLEObject Type="Embed" ProgID="Equation.DSMT4" ShapeID="_x0000_i2574" DrawAspect="Content" ObjectID="_1494318666" r:id="rId3119"/>
        </w:object>
      </w:r>
      <w:r>
        <w:t>in the usual manner,</w:t>
      </w:r>
    </w:p>
    <w:p w14:paraId="54076E85" w14:textId="1E2656EC" w:rsidR="008C7882" w:rsidRDefault="008C7882" w:rsidP="008C7882">
      <w:pPr>
        <w:pStyle w:val="MTDisplayEquation"/>
      </w:pPr>
      <w:r>
        <w:tab/>
      </w:r>
      <w:r w:rsidR="00905817" w:rsidRPr="00905817">
        <w:rPr>
          <w:position w:val="-28"/>
        </w:rPr>
        <w:object w:dxaOrig="1280" w:dyaOrig="540" w14:anchorId="4FDC6038">
          <v:shape id="_x0000_i2575" type="#_x0000_t75" style="width:63.85pt;height:27.15pt" o:ole="">
            <v:imagedata r:id="rId3120" o:title=""/>
          </v:shape>
          <o:OLEObject Type="Embed" ProgID="Equation.DSMT4" ShapeID="_x0000_i2575" DrawAspect="Content" ObjectID="_1494318667" r:id="rId312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w:instrText>
      </w:r>
      <w:r w:rsidR="00511485">
        <w:instrText xml:space="preserve">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55" w:author="rawlins" w:date="2015-05-19T17:23:00Z">
        <w:r w:rsidR="00D3178E">
          <w:rPr>
            <w:noProof/>
          </w:rPr>
          <w:instrText>18</w:instrText>
        </w:r>
      </w:ins>
      <w:del w:id="2656" w:author="rawlins" w:date="2015-05-19T17:12:00Z">
        <w:r w:rsidR="001A2D84" w:rsidDel="00A671D9">
          <w:rPr>
            <w:noProof/>
          </w:rPr>
          <w:delInstrText>13</w:delInstrText>
        </w:r>
      </w:del>
      <w:r w:rsidR="00511485">
        <w:rPr>
          <w:noProof/>
        </w:rPr>
        <w:fldChar w:fldCharType="end"/>
      </w:r>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E6B7F07" w:rsidR="008C7882" w:rsidRDefault="008C7882" w:rsidP="008C7882">
      <w:r>
        <w:t xml:space="preserve">If node </w:t>
      </w:r>
      <w:r>
        <w:rPr>
          <w:i/>
        </w:rPr>
        <w:t>j</w:t>
      </w:r>
      <w:r>
        <w:t xml:space="preserve"> is an interface node, than the nodal stiffness matrix gets assembled in the </w:t>
      </w:r>
      <w:r w:rsidR="00905817" w:rsidRPr="00905817">
        <w:rPr>
          <w:position w:val="-4"/>
        </w:rPr>
        <w:object w:dxaOrig="480" w:dyaOrig="300" w14:anchorId="6F610E0C">
          <v:shape id="_x0000_i2576" type="#_x0000_t75" style="width:24.45pt;height:14.95pt" o:ole="">
            <v:imagedata r:id="rId3122" o:title=""/>
          </v:shape>
          <o:OLEObject Type="Embed" ProgID="Equation.DSMT4" ShapeID="_x0000_i2576" DrawAspect="Content" ObjectID="_1494318668" r:id="rId3123"/>
        </w:object>
      </w:r>
      <w:r>
        <w:t>matrix:</w:t>
      </w:r>
    </w:p>
    <w:p w14:paraId="5E498C64" w14:textId="2AFE1EC8" w:rsidR="008C7882" w:rsidRDefault="008C7882" w:rsidP="008C7882">
      <w:pPr>
        <w:pStyle w:val="MTDisplayEquation"/>
      </w:pPr>
      <w:r>
        <w:tab/>
      </w:r>
      <w:r w:rsidR="00905817" w:rsidRPr="00905817">
        <w:rPr>
          <w:position w:val="-28"/>
        </w:rPr>
        <w:object w:dxaOrig="2360" w:dyaOrig="560" w14:anchorId="4FE22CEC">
          <v:shape id="_x0000_i2577" type="#_x0000_t75" style="width:118.2pt;height:27.85pt" o:ole="">
            <v:imagedata r:id="rId3124" o:title=""/>
          </v:shape>
          <o:OLEObject Type="Embed" ProgID="Equation.DSMT4" ShapeID="_x0000_i2577" DrawAspect="Content" ObjectID="_1494318669" r:id="rId3125"/>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57" w:author="rawlins" w:date="2015-05-19T17:23:00Z">
        <w:r w:rsidR="00D3178E">
          <w:rPr>
            <w:noProof/>
          </w:rPr>
          <w:instrText>19</w:instrText>
        </w:r>
      </w:ins>
      <w:del w:id="2658" w:author="rawlins" w:date="2015-05-19T17:12:00Z">
        <w:r w:rsidR="001A2D84" w:rsidDel="00A671D9">
          <w:rPr>
            <w:noProof/>
          </w:rPr>
          <w:delInstrText>14</w:delInstrText>
        </w:r>
      </w:del>
      <w:r w:rsidR="00511485">
        <w:rPr>
          <w:noProof/>
        </w:rPr>
        <w:fldChar w:fldCharType="end"/>
      </w:r>
      <w:r>
        <w:instrText>)</w:instrText>
      </w:r>
      <w:r>
        <w:fldChar w:fldCharType="end"/>
      </w:r>
    </w:p>
    <w:p w14:paraId="469BB70A" w14:textId="7C989465" w:rsidR="008C7882" w:rsidRDefault="008C7882" w:rsidP="008C7882">
      <w:r>
        <w:t xml:space="preserve">If both nodes belong to the rigid body than the nodal element matrix gets assembled in </w:t>
      </w:r>
      <w:r w:rsidR="00905817" w:rsidRPr="00905817">
        <w:rPr>
          <w:position w:val="-4"/>
        </w:rPr>
        <w:object w:dxaOrig="380" w:dyaOrig="300" w14:anchorId="7986C9E9">
          <v:shape id="_x0000_i2578" type="#_x0000_t75" style="width:19pt;height:14.95pt" o:ole="">
            <v:imagedata r:id="rId3126" o:title=""/>
          </v:shape>
          <o:OLEObject Type="Embed" ProgID="Equation.DSMT4" ShapeID="_x0000_i2578" DrawAspect="Content" ObjectID="_1494318670" r:id="rId3127"/>
        </w:object>
      </w:r>
      <w:r>
        <w:t>as follows,</w:t>
      </w:r>
    </w:p>
    <w:p w14:paraId="5EC9C4E3" w14:textId="5A70589D" w:rsidR="008C7882" w:rsidRDefault="008C7882" w:rsidP="008C7882">
      <w:pPr>
        <w:pStyle w:val="MTDisplayEquation"/>
      </w:pPr>
      <w:r>
        <w:tab/>
      </w:r>
      <w:r w:rsidR="00905817" w:rsidRPr="00905817">
        <w:rPr>
          <w:position w:val="-34"/>
        </w:rPr>
        <w:object w:dxaOrig="2799" w:dyaOrig="800" w14:anchorId="2934C7D3">
          <v:shape id="_x0000_i2579" type="#_x0000_t75" style="width:139.9pt;height:40.1pt" o:ole="">
            <v:imagedata r:id="rId3128" o:title=""/>
          </v:shape>
          <o:OLEObject Type="Embed" ProgID="Equation.DSMT4" ShapeID="_x0000_i2579" DrawAspect="Content" ObjectID="_1494318671" r:id="rId3129"/>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w:instrText>
      </w:r>
      <w:r w:rsidR="00511485">
        <w:instrText xml:space="preserv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59" w:author="rawlins" w:date="2015-05-19T17:23:00Z">
        <w:r w:rsidR="00D3178E">
          <w:rPr>
            <w:noProof/>
          </w:rPr>
          <w:instrText>20</w:instrText>
        </w:r>
      </w:ins>
      <w:del w:id="2660" w:author="rawlins" w:date="2015-05-19T17:12:00Z">
        <w:r w:rsidR="001A2D84" w:rsidDel="00A671D9">
          <w:rPr>
            <w:noProof/>
          </w:rPr>
          <w:delInstrText>15</w:delInstrText>
        </w:r>
      </w:del>
      <w:r w:rsidR="00511485">
        <w:rPr>
          <w:noProof/>
        </w:rPr>
        <w:fldChar w:fldCharType="end"/>
      </w:r>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2661" w:name="_Toc289032625"/>
      <w:r>
        <w:t>Multiple Rigid Bodies</w:t>
      </w:r>
      <w:bookmarkEnd w:id="2661"/>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334DBE4" w:rsidR="008C7882" w:rsidRDefault="008C7882" w:rsidP="008C7882">
      <w:pPr>
        <w:pStyle w:val="MTDisplayEquation"/>
      </w:pPr>
      <w:r>
        <w:tab/>
      </w:r>
      <w:r w:rsidR="00905817" w:rsidRPr="00905817">
        <w:rPr>
          <w:position w:val="-86"/>
        </w:rPr>
        <w:object w:dxaOrig="4000" w:dyaOrig="1840" w14:anchorId="43BF2A57">
          <v:shape id="_x0000_i2580" type="#_x0000_t75" style="width:200.4pt;height:91.7pt" o:ole="">
            <v:imagedata r:id="rId3130" o:title=""/>
          </v:shape>
          <o:OLEObject Type="Embed" ProgID="Equation.DSMT4" ShapeID="_x0000_i2580" DrawAspect="Content" ObjectID="_1494318672" r:id="rId3131"/>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62" w:author="rawlins" w:date="2015-05-19T17:23:00Z">
        <w:r w:rsidR="00D3178E">
          <w:rPr>
            <w:noProof/>
          </w:rPr>
          <w:instrText>21</w:instrText>
        </w:r>
      </w:ins>
      <w:del w:id="2663" w:author="rawlins" w:date="2015-05-19T17:12:00Z">
        <w:r w:rsidR="001A2D84" w:rsidDel="00A671D9">
          <w:rPr>
            <w:noProof/>
          </w:rPr>
          <w:delInstrText>16</w:delInstrText>
        </w:r>
      </w:del>
      <w:r w:rsidR="00511485">
        <w:rPr>
          <w:noProof/>
        </w:rPr>
        <w:fldChar w:fldCharType="end"/>
      </w:r>
      <w:r>
        <w:instrText>)</w:instrText>
      </w:r>
      <w:r>
        <w:fldChar w:fldCharType="end"/>
      </w:r>
    </w:p>
    <w:p w14:paraId="10772992" w14:textId="2C113DE6"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905817" w:rsidRPr="00905817">
        <w:rPr>
          <w:position w:val="-12"/>
        </w:rPr>
        <w:object w:dxaOrig="480" w:dyaOrig="380" w14:anchorId="2A1596FB">
          <v:shape id="_x0000_i2581" type="#_x0000_t75" style="width:24.45pt;height:19pt" o:ole="">
            <v:imagedata r:id="rId3132" o:title=""/>
          </v:shape>
          <o:OLEObject Type="Embed" ProgID="Equation.DSMT4" ShapeID="_x0000_i2581" DrawAspect="Content" ObjectID="_1494318673" r:id="rId3133"/>
        </w:object>
      </w:r>
      <w:r>
        <w:t xml:space="preserve">. If, however, node </w:t>
      </w:r>
      <w:r>
        <w:rPr>
          <w:i/>
        </w:rPr>
        <w:t>j</w:t>
      </w:r>
      <w:r>
        <w:t xml:space="preserve"> is attached to rigid body 2 then their nodal stiffness matrix goes into </w:t>
      </w:r>
      <w:r w:rsidR="00905817" w:rsidRPr="00905817">
        <w:rPr>
          <w:position w:val="-12"/>
        </w:rPr>
        <w:object w:dxaOrig="480" w:dyaOrig="380" w14:anchorId="609C83C3">
          <v:shape id="_x0000_i2582" type="#_x0000_t75" style="width:24.45pt;height:19pt" o:ole="">
            <v:imagedata r:id="rId3134" o:title=""/>
          </v:shape>
          <o:OLEObject Type="Embed" ProgID="Equation.DSMT4" ShapeID="_x0000_i2582" DrawAspect="Content" ObjectID="_1494318674" r:id="rId3135"/>
        </w:object>
      </w:r>
      <w:r>
        <w:t xml:space="preserve">. If node </w:t>
      </w:r>
      <w:r>
        <w:rPr>
          <w:i/>
        </w:rPr>
        <w:t>i</w:t>
      </w:r>
      <w:r>
        <w:t xml:space="preserve"> is connected to rigid body 1 and node </w:t>
      </w:r>
      <w:r>
        <w:rPr>
          <w:i/>
        </w:rPr>
        <w:t>j</w:t>
      </w:r>
      <w:r>
        <w:t xml:space="preserve"> is connected to rigid body 2, then their nodal stiffness matrix goes into </w:t>
      </w:r>
      <w:r w:rsidR="00905817" w:rsidRPr="00905817">
        <w:rPr>
          <w:position w:val="-12"/>
        </w:rPr>
        <w:object w:dxaOrig="400" w:dyaOrig="380" w14:anchorId="227DA154">
          <v:shape id="_x0000_i2583" type="#_x0000_t75" style="width:19.7pt;height:19pt" o:ole="">
            <v:imagedata r:id="rId3136" o:title=""/>
          </v:shape>
          <o:OLEObject Type="Embed" ProgID="Equation.DSMT4" ShapeID="_x0000_i2583" DrawAspect="Content" ObjectID="_1494318675" r:id="rId3137"/>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2664" w:name="_Toc289032626"/>
      <w:r>
        <w:lastRenderedPageBreak/>
        <w:t>Rigid Joints</w:t>
      </w:r>
      <w:bookmarkEnd w:id="2664"/>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255D07A3" w:rsidR="008C7882" w:rsidRDefault="008C7882" w:rsidP="008C7882">
      <w:pPr>
        <w:pStyle w:val="MTDisplayEquation"/>
      </w:pPr>
      <w:r>
        <w:tab/>
      </w:r>
      <w:r w:rsidR="00905817" w:rsidRPr="00905817">
        <w:rPr>
          <w:position w:val="-16"/>
        </w:rPr>
        <w:object w:dxaOrig="3120" w:dyaOrig="440" w14:anchorId="05FC7541">
          <v:shape id="_x0000_i2584" type="#_x0000_t75" style="width:156.25pt;height:21.75pt" o:ole="">
            <v:imagedata r:id="rId3138" o:title=""/>
          </v:shape>
          <o:OLEObject Type="Embed" ProgID="Equation.DSMT4" ShapeID="_x0000_i2584" DrawAspect="Content" ObjectID="_1494318676" r:id="rId3139"/>
        </w:object>
      </w:r>
      <w:r w:rsidR="00E452AB">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65" w:name="ZEqnNum474877"/>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66" w:author="rawlins" w:date="2015-05-19T17:23:00Z">
        <w:r w:rsidR="00D3178E">
          <w:rPr>
            <w:noProof/>
          </w:rPr>
          <w:instrText>22</w:instrText>
        </w:r>
      </w:ins>
      <w:del w:id="2667" w:author="rawlins" w:date="2015-05-19T17:12:00Z">
        <w:r w:rsidR="001A2D84" w:rsidDel="00A671D9">
          <w:rPr>
            <w:noProof/>
          </w:rPr>
          <w:delInstrText>17</w:delInstrText>
        </w:r>
      </w:del>
      <w:r w:rsidR="00511485">
        <w:rPr>
          <w:noProof/>
        </w:rPr>
        <w:fldChar w:fldCharType="end"/>
      </w:r>
      <w:r>
        <w:instrText>)</w:instrText>
      </w:r>
      <w:bookmarkEnd w:id="2665"/>
      <w:r>
        <w:fldChar w:fldCharType="end"/>
      </w:r>
    </w:p>
    <w:p w14:paraId="605FB5B2" w14:textId="77777777" w:rsidR="008C7882" w:rsidRDefault="008C7882" w:rsidP="008C7882"/>
    <w:p w14:paraId="52CA4D1F" w14:textId="5C4E0575" w:rsidR="008C7882" w:rsidRDefault="008C7882" w:rsidP="008C7882">
      <w:r>
        <w:t xml:space="preserve">Here </w:t>
      </w:r>
      <w:r w:rsidR="00905817" w:rsidRPr="00905817">
        <w:rPr>
          <w:position w:val="-4"/>
        </w:rPr>
        <w:object w:dxaOrig="320" w:dyaOrig="300" w14:anchorId="2A572EFF">
          <v:shape id="_x0000_i2585" type="#_x0000_t75" style="width:15.6pt;height:14.95pt" o:ole="">
            <v:imagedata r:id="rId3140" o:title=""/>
          </v:shape>
          <o:OLEObject Type="Embed" ProgID="Equation.DSMT4" ShapeID="_x0000_i2585" DrawAspect="Content" ObjectID="_1494318677" r:id="rId3141"/>
        </w:object>
      </w:r>
      <w:r>
        <w:t xml:space="preserve">is the location of the joint in the reference configuration and </w:t>
      </w:r>
      <w:r w:rsidR="00905817" w:rsidRPr="00905817">
        <w:rPr>
          <w:position w:val="-14"/>
        </w:rPr>
        <w:object w:dxaOrig="1200" w:dyaOrig="420" w14:anchorId="0B5FA9DA">
          <v:shape id="_x0000_i2586" type="#_x0000_t75" style="width:59.75pt;height:20.4pt" o:ole="">
            <v:imagedata r:id="rId3142" o:title=""/>
          </v:shape>
          <o:OLEObject Type="Embed" ProgID="Equation.DSMT4" ShapeID="_x0000_i2586" DrawAspect="Content" ObjectID="_1494318678" r:id="rId3143"/>
        </w:object>
      </w:r>
      <w:r>
        <w:t xml:space="preserve">is the deformation map of rigid body </w:t>
      </w:r>
      <w:r>
        <w:rPr>
          <w:i/>
        </w:rPr>
        <w:t>i</w:t>
      </w:r>
      <w:r>
        <w:t xml:space="preserve">. Equation </w:t>
      </w:r>
      <w:r>
        <w:fldChar w:fldCharType="begin"/>
      </w:r>
      <w:r>
        <w:instrText xml:space="preserve"> GOTOBUTTON ZEqnNum474877  \* MERGEFORMAT </w:instrText>
      </w:r>
      <w:r w:rsidR="00511485">
        <w:fldChar w:fldCharType="begin"/>
      </w:r>
      <w:r w:rsidR="00511485">
        <w:instrText xml:space="preserve"> REF ZEqnNum474877 \! \* MERGEFORMAT </w:instrText>
      </w:r>
      <w:r w:rsidR="00511485">
        <w:fldChar w:fldCharType="separate"/>
      </w:r>
      <w:ins w:id="2668" w:author="rawlins" w:date="2015-05-19T17:23:00Z">
        <w:r w:rsidR="00D3178E">
          <w:instrText>(6.22)</w:instrText>
        </w:r>
      </w:ins>
      <w:del w:id="2669" w:author="rawlins" w:date="2015-05-19T17:12:00Z">
        <w:r w:rsidR="001A2D84" w:rsidDel="00A671D9">
          <w:delInstrText>(6.17)</w:delInstrText>
        </w:r>
      </w:del>
      <w:r w:rsidR="00511485">
        <w:fldChar w:fldCharType="end"/>
      </w:r>
      <w:r>
        <w:fldChar w:fldCharType="end"/>
      </w:r>
      <w:r>
        <w:t xml:space="preserve"> is a constraint equation that will be added to the total balance of virtual work. </w:t>
      </w:r>
    </w:p>
    <w:p w14:paraId="35FD87D6" w14:textId="77777777" w:rsidR="008C7882" w:rsidRDefault="008C7882" w:rsidP="008C7882"/>
    <w:p w14:paraId="5A50F3F5" w14:textId="27EA55CE" w:rsidR="008C7882" w:rsidRDefault="008C7882" w:rsidP="008C7882">
      <w:pPr>
        <w:pStyle w:val="MTDisplayEquation"/>
      </w:pPr>
      <w:r>
        <w:tab/>
      </w:r>
      <w:r w:rsidR="00905817" w:rsidRPr="00905817">
        <w:rPr>
          <w:position w:val="-56"/>
        </w:rPr>
        <w:object w:dxaOrig="5020" w:dyaOrig="960" w14:anchorId="07EC8A01">
          <v:shape id="_x0000_i2587" type="#_x0000_t75" style="width:251.3pt;height:47.55pt" o:ole="">
            <v:imagedata r:id="rId3144" o:title=""/>
          </v:shape>
          <o:OLEObject Type="Embed" ProgID="Equation.DSMT4" ShapeID="_x0000_i2587" DrawAspect="Content" ObjectID="_1494318679" r:id="rId3145"/>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70" w:author="rawlins" w:date="2015-05-19T17:23:00Z">
        <w:r w:rsidR="00D3178E">
          <w:rPr>
            <w:noProof/>
          </w:rPr>
          <w:instrText>23</w:instrText>
        </w:r>
      </w:ins>
      <w:del w:id="2671" w:author="rawlins" w:date="2015-05-19T17:12:00Z">
        <w:r w:rsidR="001A2D84" w:rsidDel="00A671D9">
          <w:rPr>
            <w:noProof/>
          </w:rPr>
          <w:delInstrText>18</w:delInstrText>
        </w:r>
      </w:del>
      <w:r w:rsidR="00511485">
        <w:rPr>
          <w:noProof/>
        </w:rPr>
        <w:fldChar w:fldCharType="end"/>
      </w:r>
      <w:r>
        <w:instrText>)</w:instrText>
      </w:r>
      <w:r>
        <w:fldChar w:fldCharType="end"/>
      </w:r>
    </w:p>
    <w:p w14:paraId="6EABE853" w14:textId="16E8941F" w:rsidR="008C7882" w:rsidRDefault="008C7882" w:rsidP="008C7882">
      <w:r>
        <w:t xml:space="preserve">Here, the </w:t>
      </w:r>
      <w:r w:rsidR="00905817" w:rsidRPr="00905817">
        <w:rPr>
          <w:position w:val="-4"/>
        </w:rPr>
        <w:object w:dxaOrig="380" w:dyaOrig="320" w14:anchorId="10B95822">
          <v:shape id="_x0000_i2588" type="#_x0000_t75" style="width:19pt;height:15.6pt" o:ole="">
            <v:imagedata r:id="rId3146" o:title=""/>
          </v:shape>
          <o:OLEObject Type="Embed" ProgID="Equation.DSMT4" ShapeID="_x0000_i2588" DrawAspect="Content" ObjectID="_1494318680" r:id="rId3147"/>
        </w:object>
      </w:r>
      <w:r>
        <w:t xml:space="preserve">’s are the forces that will prevent the rigid bodies to separate at the joint position and </w:t>
      </w:r>
      <w:r w:rsidR="00905817" w:rsidRPr="00905817">
        <w:rPr>
          <w:position w:val="-10"/>
        </w:rPr>
        <w:object w:dxaOrig="1080" w:dyaOrig="380" w14:anchorId="0CA85D1E">
          <v:shape id="_x0000_i2589" type="#_x0000_t75" style="width:54.35pt;height:19pt" o:ole="">
            <v:imagedata r:id="rId3148" o:title=""/>
          </v:shape>
          <o:OLEObject Type="Embed" ProgID="Equation.DSMT4" ShapeID="_x0000_i2589" DrawAspect="Content" ObjectID="_1494318681" r:id="rId3149"/>
        </w:object>
      </w:r>
      <w:r>
        <w:t xml:space="preserve">. First we note that due to the third law of Newton </w:t>
      </w:r>
      <w:r w:rsidR="00905817" w:rsidRPr="00905817">
        <w:rPr>
          <w:position w:val="-4"/>
        </w:rPr>
        <w:object w:dxaOrig="1140" w:dyaOrig="320" w14:anchorId="478C6972">
          <v:shape id="_x0000_i2590" type="#_x0000_t75" style="width:57.05pt;height:15.6pt" o:ole="">
            <v:imagedata r:id="rId3150" o:title=""/>
          </v:shape>
          <o:OLEObject Type="Embed" ProgID="Equation.DSMT4" ShapeID="_x0000_i2590" DrawAspect="Content" ObjectID="_1494318682" r:id="rId3151"/>
        </w:object>
      </w:r>
      <w:r>
        <w:t>, so that we can write the constraint term as,</w:t>
      </w:r>
    </w:p>
    <w:p w14:paraId="53FCAEB0" w14:textId="77777777" w:rsidR="008C7882" w:rsidRDefault="008C7882" w:rsidP="008C7882"/>
    <w:p w14:paraId="1FC67D91" w14:textId="1B2C1740" w:rsidR="008C7882" w:rsidRDefault="008C7882" w:rsidP="008C7882">
      <w:pPr>
        <w:pStyle w:val="MTDisplayEquation"/>
      </w:pPr>
      <w:r>
        <w:tab/>
      </w:r>
      <w:r w:rsidR="00905817" w:rsidRPr="00905817">
        <w:rPr>
          <w:position w:val="-20"/>
        </w:rPr>
        <w:object w:dxaOrig="3379" w:dyaOrig="520" w14:anchorId="186AF2B7">
          <v:shape id="_x0000_i2591" type="#_x0000_t75" style="width:168.45pt;height:25.8pt" o:ole="">
            <v:imagedata r:id="rId3152" o:title=""/>
          </v:shape>
          <o:OLEObject Type="Embed" ProgID="Equation.DSMT4" ShapeID="_x0000_i2591" DrawAspect="Content" ObjectID="_1494318683" r:id="rId3153"/>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72" w:author="rawlins" w:date="2015-05-19T17:23:00Z">
        <w:r w:rsidR="00D3178E">
          <w:rPr>
            <w:noProof/>
          </w:rPr>
          <w:instrText>24</w:instrText>
        </w:r>
      </w:ins>
      <w:del w:id="2673" w:author="rawlins" w:date="2015-05-19T17:12:00Z">
        <w:r w:rsidR="001A2D84" w:rsidDel="00A671D9">
          <w:rPr>
            <w:noProof/>
          </w:rPr>
          <w:delInstrText>19</w:delInstrText>
        </w:r>
      </w:del>
      <w:r w:rsidR="00511485">
        <w:rPr>
          <w:noProof/>
        </w:rPr>
        <w:fldChar w:fldCharType="end"/>
      </w:r>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3C77BAF7" w:rsidR="008C7882" w:rsidRDefault="008C7882" w:rsidP="008C7882">
      <w:pPr>
        <w:pStyle w:val="MTDisplayEquation"/>
      </w:pPr>
      <w:r>
        <w:tab/>
      </w:r>
      <w:r w:rsidR="00905817" w:rsidRPr="00905817">
        <w:rPr>
          <w:position w:val="-14"/>
        </w:rPr>
        <w:object w:dxaOrig="2020" w:dyaOrig="420" w14:anchorId="24F4339E">
          <v:shape id="_x0000_i2592" type="#_x0000_t75" style="width:101.2pt;height:20.4pt" o:ole="">
            <v:imagedata r:id="rId3154" o:title=""/>
          </v:shape>
          <o:OLEObject Type="Embed" ProgID="Equation.DSMT4" ShapeID="_x0000_i2592" DrawAspect="Content" ObjectID="_1494318684" r:id="rId3155"/>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674" w:name="ZEqnNum929900"/>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75" w:author="rawlins" w:date="2015-05-19T17:23:00Z">
        <w:r w:rsidR="00D3178E">
          <w:rPr>
            <w:noProof/>
          </w:rPr>
          <w:instrText>25</w:instrText>
        </w:r>
      </w:ins>
      <w:del w:id="2676" w:author="rawlins" w:date="2015-05-19T17:12:00Z">
        <w:r w:rsidR="001A2D84" w:rsidDel="00A671D9">
          <w:rPr>
            <w:noProof/>
          </w:rPr>
          <w:delInstrText>20</w:delInstrText>
        </w:r>
      </w:del>
      <w:r w:rsidR="00511485">
        <w:rPr>
          <w:noProof/>
        </w:rPr>
        <w:fldChar w:fldCharType="end"/>
      </w:r>
      <w:r>
        <w:instrText>)</w:instrText>
      </w:r>
      <w:bookmarkEnd w:id="2674"/>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5CAA5B69" w:rsidR="008C7882" w:rsidRDefault="008C7882" w:rsidP="008C7882">
      <w:pPr>
        <w:pStyle w:val="MTDisplayEquation"/>
      </w:pPr>
      <w:r>
        <w:tab/>
      </w:r>
      <w:r w:rsidR="00905817" w:rsidRPr="00905817">
        <w:rPr>
          <w:position w:val="-12"/>
        </w:rPr>
        <w:object w:dxaOrig="1100" w:dyaOrig="360" w14:anchorId="0E6BFA58">
          <v:shape id="_x0000_i2593" type="#_x0000_t75" style="width:55pt;height:19pt" o:ole="">
            <v:imagedata r:id="rId3156" o:title=""/>
          </v:shape>
          <o:OLEObject Type="Embed" ProgID="Equation.DSMT4" ShapeID="_x0000_i2593" DrawAspect="Content" ObjectID="_1494318685" r:id="rId3157"/>
        </w:object>
      </w:r>
      <w:r w:rsidR="00F64B9A">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77" w:author="rawlins" w:date="2015-05-19T17:23:00Z">
        <w:r w:rsidR="00D3178E">
          <w:rPr>
            <w:noProof/>
          </w:rPr>
          <w:instrText>26</w:instrText>
        </w:r>
      </w:ins>
      <w:del w:id="2678" w:author="rawlins" w:date="2015-05-19T17:12:00Z">
        <w:r w:rsidR="001A2D84" w:rsidDel="00A671D9">
          <w:rPr>
            <w:noProof/>
          </w:rPr>
          <w:delInstrText>21</w:delInstrText>
        </w:r>
      </w:del>
      <w:r w:rsidR="00511485">
        <w:rPr>
          <w:noProof/>
        </w:rPr>
        <w:fldChar w:fldCharType="end"/>
      </w:r>
      <w:r>
        <w:instrText>)</w:instrText>
      </w:r>
      <w:r>
        <w:fldChar w:fldCharType="end"/>
      </w:r>
    </w:p>
    <w:p w14:paraId="501B2360" w14:textId="52E36F54" w:rsidR="008C7882" w:rsidRDefault="008C7882" w:rsidP="008C7882">
      <w:r>
        <w:t xml:space="preserve">where </w:t>
      </w:r>
      <w:r w:rsidR="00905817" w:rsidRPr="00905817">
        <w:rPr>
          <w:position w:val="-4"/>
        </w:rPr>
        <w:object w:dxaOrig="200" w:dyaOrig="260" w14:anchorId="6A012ACB">
          <v:shape id="_x0000_i2594" type="#_x0000_t75" style="width:10.2pt;height:12.9pt" o:ole="">
            <v:imagedata r:id="rId3158" o:title=""/>
          </v:shape>
          <o:OLEObject Type="Embed" ProgID="Equation.DSMT4" ShapeID="_x0000_i2594" DrawAspect="Content" ObjectID="_1494318686" r:id="rId3159"/>
        </w:object>
      </w:r>
      <w:r>
        <w:t xml:space="preserve">is the Lagrange multiplier and </w:t>
      </w:r>
      <w:r w:rsidR="00905817" w:rsidRPr="00905817">
        <w:rPr>
          <w:position w:val="-12"/>
        </w:rPr>
        <w:object w:dxaOrig="260" w:dyaOrig="360" w14:anchorId="1BCBCC2D">
          <v:shape id="_x0000_i2595" type="#_x0000_t75" style="width:12.9pt;height:19pt" o:ole="">
            <v:imagedata r:id="rId3160" o:title=""/>
          </v:shape>
          <o:OLEObject Type="Embed" ProgID="Equation.DSMT4" ShapeID="_x0000_i2595" DrawAspect="Content" ObjectID="_1494318687" r:id="rId3161"/>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r w:rsidR="00511485">
        <w:fldChar w:fldCharType="begin"/>
      </w:r>
      <w:r w:rsidR="00511485">
        <w:instrText xml:space="preserve"> REF ZEqnNum929900 \! \* MERGEFORMAT </w:instrText>
      </w:r>
      <w:r w:rsidR="00511485">
        <w:fldChar w:fldCharType="separate"/>
      </w:r>
      <w:ins w:id="2679" w:author="rawlins" w:date="2015-05-19T17:23:00Z">
        <w:r w:rsidR="00D3178E">
          <w:instrText>(6.25)</w:instrText>
        </w:r>
      </w:ins>
      <w:del w:id="2680" w:author="rawlins" w:date="2015-05-19T17:12:00Z">
        <w:r w:rsidR="001A2D84" w:rsidDel="00A671D9">
          <w:delInstrText>(6.20)</w:delInstrText>
        </w:r>
      </w:del>
      <w:r w:rsidR="00511485">
        <w:fldChar w:fldCharType="end"/>
      </w:r>
      <w:r>
        <w:fldChar w:fldCharType="end"/>
      </w:r>
      <w:r>
        <w:t xml:space="preserve"> is given by,</w:t>
      </w:r>
    </w:p>
    <w:p w14:paraId="0D310197" w14:textId="77777777" w:rsidR="008C7882" w:rsidRDefault="008C7882" w:rsidP="008C7882"/>
    <w:p w14:paraId="2C16C27E" w14:textId="3B2E608C" w:rsidR="008C7882" w:rsidRDefault="008C7882" w:rsidP="008C7882">
      <w:pPr>
        <w:pStyle w:val="MTDisplayEquation"/>
      </w:pPr>
      <w:r>
        <w:tab/>
      </w:r>
      <w:r w:rsidR="00905817" w:rsidRPr="00905817">
        <w:rPr>
          <w:position w:val="-32"/>
        </w:rPr>
        <w:object w:dxaOrig="2500" w:dyaOrig="760" w14:anchorId="32653F30">
          <v:shape id="_x0000_i2596" type="#_x0000_t75" style="width:126.35pt;height:37.35pt" o:ole="">
            <v:imagedata r:id="rId3162" o:title=""/>
          </v:shape>
          <o:OLEObject Type="Embed" ProgID="Equation.DSMT4" ShapeID="_x0000_i2596" DrawAspect="Content" ObjectID="_1494318688" r:id="rId3163"/>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81" w:author="rawlins" w:date="2015-05-19T17:23:00Z">
        <w:r w:rsidR="00D3178E">
          <w:rPr>
            <w:noProof/>
          </w:rPr>
          <w:instrText>27</w:instrText>
        </w:r>
      </w:ins>
      <w:del w:id="2682" w:author="rawlins" w:date="2015-05-19T17:12:00Z">
        <w:r w:rsidR="001A2D84" w:rsidDel="00A671D9">
          <w:rPr>
            <w:noProof/>
          </w:rPr>
          <w:delInstrText>22</w:delInstrText>
        </w:r>
      </w:del>
      <w:r w:rsidR="00511485">
        <w:rPr>
          <w:noProof/>
        </w:rPr>
        <w:fldChar w:fldCharType="end"/>
      </w:r>
      <w:r>
        <w:instrText>)</w:instrText>
      </w:r>
      <w:r>
        <w:fldChar w:fldCharType="end"/>
      </w:r>
    </w:p>
    <w:p w14:paraId="00301DF0" w14:textId="74E0CF28" w:rsidR="008C7882" w:rsidRDefault="008C7882" w:rsidP="008C7882">
      <w:r>
        <w:t xml:space="preserve">Using the rigid body assumption, the quantity </w:t>
      </w:r>
      <w:r w:rsidR="00905817" w:rsidRPr="00905817">
        <w:rPr>
          <w:position w:val="-6"/>
        </w:rPr>
        <w:object w:dxaOrig="320" w:dyaOrig="279" w14:anchorId="07A59179">
          <v:shape id="_x0000_i2597" type="#_x0000_t75" style="width:15.6pt;height:14.25pt" o:ole="">
            <v:imagedata r:id="rId3164" o:title=""/>
          </v:shape>
          <o:OLEObject Type="Embed" ProgID="Equation.DSMT4" ShapeID="_x0000_i2597" DrawAspect="Content" ObjectID="_1494318689" r:id="rId3165"/>
        </w:object>
      </w:r>
      <w:r>
        <w:t>can be written as follows,</w:t>
      </w:r>
    </w:p>
    <w:p w14:paraId="50F94293" w14:textId="77777777" w:rsidR="008C7882" w:rsidRDefault="008C7882" w:rsidP="008C7882"/>
    <w:p w14:paraId="057BD8B3" w14:textId="69EB0DD1" w:rsidR="008C7882" w:rsidRDefault="008C7882" w:rsidP="008C7882">
      <w:pPr>
        <w:pStyle w:val="MTDisplayEquation"/>
      </w:pPr>
      <w:r>
        <w:tab/>
      </w:r>
      <w:r w:rsidR="00905817" w:rsidRPr="00905817">
        <w:rPr>
          <w:position w:val="-36"/>
        </w:rPr>
        <w:object w:dxaOrig="2780" w:dyaOrig="840" w14:anchorId="0AFA278E">
          <v:shape id="_x0000_i2598" type="#_x0000_t75" style="width:139.25pt;height:42.1pt" o:ole="">
            <v:imagedata r:id="rId3166" o:title=""/>
          </v:shape>
          <o:OLEObject Type="Embed" ProgID="Equation.DSMT4" ShapeID="_x0000_i2598" DrawAspect="Content" ObjectID="_1494318690" r:id="rId3167"/>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83" w:author="rawlins" w:date="2015-05-19T17:23:00Z">
        <w:r w:rsidR="00D3178E">
          <w:rPr>
            <w:noProof/>
          </w:rPr>
          <w:instrText>28</w:instrText>
        </w:r>
      </w:ins>
      <w:del w:id="2684" w:author="rawlins" w:date="2015-05-19T17:12:00Z">
        <w:r w:rsidR="001A2D84" w:rsidDel="00A671D9">
          <w:rPr>
            <w:noProof/>
          </w:rPr>
          <w:delInstrText>23</w:delInstrText>
        </w:r>
      </w:del>
      <w:r w:rsidR="00511485">
        <w:rPr>
          <w:noProof/>
        </w:rPr>
        <w:fldChar w:fldCharType="end"/>
      </w:r>
      <w:r>
        <w:instrText>)</w:instrText>
      </w:r>
      <w:r>
        <w:fldChar w:fldCharType="end"/>
      </w:r>
    </w:p>
    <w:p w14:paraId="7B34FDFA" w14:textId="098BEBEF" w:rsidR="008C7882" w:rsidRDefault="008C7882" w:rsidP="008C7882">
      <w:r>
        <w:t xml:space="preserve">And similarly for </w:t>
      </w:r>
      <w:r w:rsidR="00905817" w:rsidRPr="00905817">
        <w:rPr>
          <w:position w:val="-6"/>
        </w:rPr>
        <w:object w:dxaOrig="320" w:dyaOrig="279" w14:anchorId="5D2A3247">
          <v:shape id="_x0000_i2599" type="#_x0000_t75" style="width:15.6pt;height:14.25pt" o:ole="">
            <v:imagedata r:id="rId3168" o:title=""/>
          </v:shape>
          <o:OLEObject Type="Embed" ProgID="Equation.DSMT4" ShapeID="_x0000_i2599" DrawAspect="Content" ObjectID="_1494318691" r:id="rId3169"/>
        </w:object>
      </w:r>
      <w:r>
        <w:t>. If we now introduce the vectors,</w:t>
      </w:r>
    </w:p>
    <w:p w14:paraId="3B004D71" w14:textId="77777777" w:rsidR="008C7882" w:rsidRDefault="008C7882" w:rsidP="008C7882"/>
    <w:p w14:paraId="15A7B801" w14:textId="3D2BCE1F" w:rsidR="008C7882" w:rsidRDefault="008C7882" w:rsidP="008C7882">
      <w:pPr>
        <w:pStyle w:val="MTDisplayEquation"/>
      </w:pPr>
      <w:r>
        <w:lastRenderedPageBreak/>
        <w:tab/>
      </w:r>
      <w:r w:rsidR="00905817" w:rsidRPr="00905817">
        <w:rPr>
          <w:position w:val="-68"/>
        </w:rPr>
        <w:object w:dxaOrig="2580" w:dyaOrig="1480" w14:anchorId="02A0A63F">
          <v:shape id="_x0000_i2600" type="#_x0000_t75" style="width:129.05pt;height:74.05pt" o:ole="">
            <v:imagedata r:id="rId3170" o:title=""/>
          </v:shape>
          <o:OLEObject Type="Embed" ProgID="Equation.DSMT4" ShapeID="_x0000_i2600" DrawAspect="Content" ObjectID="_1494318692" r:id="rId3171"/>
        </w:object>
      </w:r>
      <w:r w:rsidR="002D7F22">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85" w:author="rawlins" w:date="2015-05-19T17:23:00Z">
        <w:r w:rsidR="00D3178E">
          <w:rPr>
            <w:noProof/>
          </w:rPr>
          <w:instrText>29</w:instrText>
        </w:r>
      </w:ins>
      <w:del w:id="2686" w:author="rawlins" w:date="2015-05-19T17:12:00Z">
        <w:r w:rsidR="001A2D84" w:rsidDel="00A671D9">
          <w:rPr>
            <w:noProof/>
          </w:rPr>
          <w:delInstrText>24</w:delInstrText>
        </w:r>
      </w:del>
      <w:r w:rsidR="00511485">
        <w:rPr>
          <w:noProof/>
        </w:rPr>
        <w:fldChar w:fldCharType="end"/>
      </w:r>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2348B0B2" w:rsidR="008C7882" w:rsidRDefault="008C7882" w:rsidP="008C7882">
      <w:pPr>
        <w:pStyle w:val="MTDisplayEquation"/>
      </w:pPr>
      <w:r>
        <w:tab/>
      </w:r>
      <w:r w:rsidR="00905817" w:rsidRPr="00905817">
        <w:rPr>
          <w:position w:val="-6"/>
        </w:rPr>
        <w:object w:dxaOrig="1340" w:dyaOrig="320" w14:anchorId="0CE9B0AB">
          <v:shape id="_x0000_i2601" type="#_x0000_t75" style="width:67.25pt;height:15.6pt" o:ole="">
            <v:imagedata r:id="rId3172" o:title=""/>
          </v:shape>
          <o:OLEObject Type="Embed" ProgID="Equation.DSMT4" ShapeID="_x0000_i2601" DrawAspect="Content" ObjectID="_1494318693" r:id="rId3173"/>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87" w:author="rawlins" w:date="2015-05-19T17:23:00Z">
        <w:r w:rsidR="00D3178E">
          <w:rPr>
            <w:noProof/>
          </w:rPr>
          <w:instrText>30</w:instrText>
        </w:r>
      </w:ins>
      <w:del w:id="2688" w:author="rawlins" w:date="2015-05-19T17:12:00Z">
        <w:r w:rsidR="001A2D84" w:rsidDel="00A671D9">
          <w:rPr>
            <w:noProof/>
          </w:rPr>
          <w:delInstrText>25</w:delInstrText>
        </w:r>
      </w:del>
      <w:r w:rsidR="00511485">
        <w:rPr>
          <w:noProof/>
        </w:rPr>
        <w:fldChar w:fldCharType="end"/>
      </w:r>
      <w:r>
        <w:instrText>)</w:instrText>
      </w:r>
      <w:r>
        <w:fldChar w:fldCharType="end"/>
      </w:r>
    </w:p>
    <w:p w14:paraId="744B656E" w14:textId="77777777" w:rsidR="008C7882" w:rsidRDefault="008C7882" w:rsidP="008C7882">
      <w:r>
        <w:t>And the stiffness contribution as,</w:t>
      </w:r>
    </w:p>
    <w:p w14:paraId="0B7F2347" w14:textId="57AECB1F" w:rsidR="008C7882" w:rsidRDefault="008C7882" w:rsidP="008C7882">
      <w:pPr>
        <w:pStyle w:val="MTDisplayEquation"/>
      </w:pPr>
      <w:r>
        <w:tab/>
      </w:r>
      <w:r w:rsidR="00905817" w:rsidRPr="00905817">
        <w:rPr>
          <w:position w:val="-6"/>
        </w:rPr>
        <w:object w:dxaOrig="1939" w:dyaOrig="320" w14:anchorId="69E0FEA7">
          <v:shape id="_x0000_i2602" type="#_x0000_t75" style="width:96.45pt;height:15.6pt" o:ole="">
            <v:imagedata r:id="rId3174" o:title=""/>
          </v:shape>
          <o:OLEObject Type="Embed" ProgID="Equation.DSMT4" ShapeID="_x0000_i2602" DrawAspect="Content" ObjectID="_1494318694" r:id="rId3175"/>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89" w:author="rawlins" w:date="2015-05-19T17:23:00Z">
        <w:r w:rsidR="00D3178E">
          <w:rPr>
            <w:noProof/>
          </w:rPr>
          <w:instrText>31</w:instrText>
        </w:r>
      </w:ins>
      <w:del w:id="2690" w:author="rawlins" w:date="2015-05-19T17:12:00Z">
        <w:r w:rsidR="001A2D84" w:rsidDel="00A671D9">
          <w:rPr>
            <w:noProof/>
          </w:rPr>
          <w:delInstrText>26</w:delInstrText>
        </w:r>
      </w:del>
      <w:r w:rsidR="00511485">
        <w:rPr>
          <w:noProof/>
        </w:rPr>
        <w:fldChar w:fldCharType="end"/>
      </w:r>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27E7E142" w:rsidR="008C7882" w:rsidRDefault="008C7882" w:rsidP="008C7882">
      <w:pPr>
        <w:pStyle w:val="MTDisplayEquation"/>
      </w:pPr>
      <w:r>
        <w:tab/>
      </w:r>
      <w:r w:rsidR="00905817" w:rsidRPr="00905817">
        <w:rPr>
          <w:position w:val="-68"/>
        </w:rPr>
        <w:object w:dxaOrig="3700" w:dyaOrig="1480" w14:anchorId="6E8C204B">
          <v:shape id="_x0000_i2603" type="#_x0000_t75" style="width:185.45pt;height:74.05pt" o:ole="">
            <v:imagedata r:id="rId3176" o:title=""/>
          </v:shape>
          <o:OLEObject Type="Embed" ProgID="Equation.DSMT4" ShapeID="_x0000_i2603" DrawAspect="Content" ObjectID="_1494318695" r:id="rId3177"/>
        </w:object>
      </w:r>
      <w:r w:rsidR="00966979">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691" w:author="rawlins" w:date="2015-05-19T17:23:00Z">
        <w:r w:rsidR="00D3178E">
          <w:rPr>
            <w:noProof/>
          </w:rPr>
          <w:instrText>32</w:instrText>
        </w:r>
      </w:ins>
      <w:del w:id="2692" w:author="rawlins" w:date="2015-05-19T17:12:00Z">
        <w:r w:rsidR="001A2D84" w:rsidDel="00A671D9">
          <w:rPr>
            <w:noProof/>
          </w:rPr>
          <w:delInstrText>27</w:delInstrText>
        </w:r>
      </w:del>
      <w:r w:rsidR="00511485">
        <w:rPr>
          <w:noProof/>
        </w:rPr>
        <w:fldChar w:fldCharType="end"/>
      </w:r>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2693" w:name="_Toc289032627"/>
      <w:r>
        <w:t>Sliding Interfaces</w:t>
      </w:r>
      <w:bookmarkEnd w:id="2693"/>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2694" w:name="_Toc289032628"/>
      <w:r>
        <w:t>Contact Kinematics</w:t>
      </w:r>
      <w:bookmarkEnd w:id="2694"/>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43D4A68" w:rsidR="008C7882" w:rsidRDefault="008C7882" w:rsidP="008C7882">
      <w:r>
        <w:t xml:space="preserve">The volume occupied by body </w:t>
      </w:r>
      <w:r>
        <w:rPr>
          <w:i/>
        </w:rPr>
        <w:t>i</w:t>
      </w:r>
      <w:r>
        <w:t xml:space="preserve"> in the reference configuration is denoted by </w:t>
      </w:r>
      <w:r w:rsidR="00905817" w:rsidRPr="00905817">
        <w:rPr>
          <w:position w:val="-4"/>
        </w:rPr>
        <w:object w:dxaOrig="960" w:dyaOrig="320" w14:anchorId="1FAEBE47">
          <v:shape id="_x0000_i2604" type="#_x0000_t75" style="width:47.55pt;height:15.6pt" o:ole="">
            <v:imagedata r:id="rId3178" o:title=""/>
          </v:shape>
          <o:OLEObject Type="Embed" ProgID="Equation.DSMT4" ShapeID="_x0000_i2604" DrawAspect="Content" ObjectID="_1494318696" r:id="rId3179"/>
        </w:object>
      </w:r>
      <w:r>
        <w:t xml:space="preserve">where </w:t>
      </w:r>
      <w:r w:rsidR="00905817" w:rsidRPr="00905817">
        <w:rPr>
          <w:position w:val="-10"/>
        </w:rPr>
        <w:object w:dxaOrig="660" w:dyaOrig="320" w14:anchorId="4405B1AB">
          <v:shape id="_x0000_i2605" type="#_x0000_t75" style="width:32.6pt;height:15.6pt" o:ole="">
            <v:imagedata r:id="rId3180" o:title=""/>
          </v:shape>
          <o:OLEObject Type="Embed" ProgID="Equation.DSMT4" ShapeID="_x0000_i2605" DrawAspect="Content" ObjectID="_1494318697" r:id="rId3181"/>
        </w:object>
      </w:r>
      <w:r>
        <w:t xml:space="preserve">. The boundary of body </w:t>
      </w:r>
      <w:r>
        <w:rPr>
          <w:i/>
        </w:rPr>
        <w:t>i</w:t>
      </w:r>
      <w:r>
        <w:t xml:space="preserve"> is denoted by </w:t>
      </w:r>
      <w:r w:rsidR="00905817" w:rsidRPr="00905817">
        <w:rPr>
          <w:position w:val="-4"/>
        </w:rPr>
        <w:object w:dxaOrig="380" w:dyaOrig="320" w14:anchorId="64DB5151">
          <v:shape id="_x0000_i2606" type="#_x0000_t75" style="width:19pt;height:15.6pt" o:ole="">
            <v:imagedata r:id="rId3182" o:title=""/>
          </v:shape>
          <o:OLEObject Type="Embed" ProgID="Equation.DSMT4" ShapeID="_x0000_i2606" DrawAspect="Content" ObjectID="_1494318698" r:id="rId3183"/>
        </w:object>
      </w:r>
      <w:r>
        <w:t xml:space="preserve">and is divided into three regions </w:t>
      </w:r>
      <w:r w:rsidR="00905817" w:rsidRPr="00905817">
        <w:rPr>
          <w:position w:val="-12"/>
        </w:rPr>
        <w:object w:dxaOrig="2040" w:dyaOrig="400" w14:anchorId="71A42F84">
          <v:shape id="_x0000_i2607" type="#_x0000_t75" style="width:101.9pt;height:19.7pt" o:ole="">
            <v:imagedata r:id="rId3184" o:title=""/>
          </v:shape>
          <o:OLEObject Type="Embed" ProgID="Equation.DSMT4" ShapeID="_x0000_i2607" DrawAspect="Content" ObjectID="_1494318699" r:id="rId3185"/>
        </w:object>
      </w:r>
      <w:r>
        <w:t xml:space="preserve">, where </w:t>
      </w:r>
      <w:r w:rsidR="00905817" w:rsidRPr="00905817">
        <w:rPr>
          <w:position w:val="-12"/>
        </w:rPr>
        <w:object w:dxaOrig="380" w:dyaOrig="400" w14:anchorId="049BE7CB">
          <v:shape id="_x0000_i2608" type="#_x0000_t75" style="width:19pt;height:19.7pt" o:ole="">
            <v:imagedata r:id="rId3186" o:title=""/>
          </v:shape>
          <o:OLEObject Type="Embed" ProgID="Equation.DSMT4" ShapeID="_x0000_i2608" DrawAspect="Content" ObjectID="_1494318700" r:id="rId3187"/>
        </w:object>
      </w:r>
      <w:r>
        <w:t xml:space="preserve">is the boundary where tractions are applied, </w:t>
      </w:r>
      <w:r w:rsidR="00905817" w:rsidRPr="00905817">
        <w:rPr>
          <w:position w:val="-12"/>
        </w:rPr>
        <w:object w:dxaOrig="380" w:dyaOrig="400" w14:anchorId="2BD745E1">
          <v:shape id="_x0000_i2609" type="#_x0000_t75" style="width:19pt;height:19.7pt" o:ole="">
            <v:imagedata r:id="rId3188" o:title=""/>
          </v:shape>
          <o:OLEObject Type="Embed" ProgID="Equation.DSMT4" ShapeID="_x0000_i2609" DrawAspect="Content" ObjectID="_1494318701" r:id="rId3189"/>
        </w:object>
      </w:r>
      <w:r>
        <w:t xml:space="preserve">the boundary where the solution is prescribed and </w:t>
      </w:r>
      <w:r w:rsidR="00905817" w:rsidRPr="00905817">
        <w:rPr>
          <w:position w:val="-12"/>
        </w:rPr>
        <w:object w:dxaOrig="380" w:dyaOrig="400" w14:anchorId="401E7CB7">
          <v:shape id="_x0000_i2610" type="#_x0000_t75" style="width:19pt;height:19.7pt" o:ole="">
            <v:imagedata r:id="rId3190" o:title=""/>
          </v:shape>
          <o:OLEObject Type="Embed" ProgID="Equation.DSMT4" ShapeID="_x0000_i2610" DrawAspect="Content" ObjectID="_1494318702" r:id="rId3191"/>
        </w:object>
      </w:r>
      <w:r>
        <w:t xml:space="preserve">the part of the boundary that will be in contact with the other body. It is assumed that </w:t>
      </w:r>
      <w:r w:rsidR="00905817" w:rsidRPr="00905817">
        <w:rPr>
          <w:position w:val="-12"/>
        </w:rPr>
        <w:object w:dxaOrig="1939" w:dyaOrig="400" w14:anchorId="709782D8">
          <v:shape id="_x0000_i2611" type="#_x0000_t75" style="width:96.45pt;height:19.7pt" o:ole="">
            <v:imagedata r:id="rId3192" o:title=""/>
          </v:shape>
          <o:OLEObject Type="Embed" ProgID="Equation.DSMT4" ShapeID="_x0000_i2611" DrawAspect="Content" ObjectID="_1494318703" r:id="rId3193"/>
        </w:object>
      </w:r>
      <w:r>
        <w:t xml:space="preserve">. </w:t>
      </w:r>
    </w:p>
    <w:p w14:paraId="52BCA657" w14:textId="77777777" w:rsidR="008C7882" w:rsidRDefault="008C7882" w:rsidP="008C7882"/>
    <w:p w14:paraId="2A46436E" w14:textId="0E72D256" w:rsidR="008C7882" w:rsidRDefault="008C7882" w:rsidP="008C7882">
      <w:r>
        <w:t xml:space="preserve">The deformation of body </w:t>
      </w:r>
      <w:r>
        <w:rPr>
          <w:i/>
        </w:rPr>
        <w:t>i</w:t>
      </w:r>
      <w:r>
        <w:t xml:space="preserve"> is defined by </w:t>
      </w:r>
      <w:r w:rsidR="00905817" w:rsidRPr="00905817">
        <w:rPr>
          <w:position w:val="-10"/>
        </w:rPr>
        <w:object w:dxaOrig="380" w:dyaOrig="380" w14:anchorId="170D49D3">
          <v:shape id="_x0000_i2612" type="#_x0000_t75" style="width:19pt;height:19pt" o:ole="">
            <v:imagedata r:id="rId3194" o:title=""/>
          </v:shape>
          <o:OLEObject Type="Embed" ProgID="Equation.DSMT4" ShapeID="_x0000_i2612" DrawAspect="Content" ObjectID="_1494318704" r:id="rId3195"/>
        </w:object>
      </w:r>
      <w:r>
        <w:t xml:space="preserve">. The boundary of the deformed body </w:t>
      </w:r>
      <w:r>
        <w:rPr>
          <w:i/>
        </w:rPr>
        <w:t>i</w:t>
      </w:r>
      <w:r>
        <w:t xml:space="preserve">, that is the boundary of </w:t>
      </w:r>
      <w:r w:rsidR="00905817" w:rsidRPr="00905817">
        <w:rPr>
          <w:position w:val="-20"/>
        </w:rPr>
        <w:object w:dxaOrig="960" w:dyaOrig="520" w14:anchorId="0F0C176F">
          <v:shape id="_x0000_i2613" type="#_x0000_t75" style="width:47.55pt;height:25.8pt" o:ole="">
            <v:imagedata r:id="rId3196" o:title=""/>
          </v:shape>
          <o:OLEObject Type="Embed" ProgID="Equation.DSMT4" ShapeID="_x0000_i2613" DrawAspect="Content" ObjectID="_1494318705" r:id="rId3197"/>
        </w:object>
      </w:r>
      <w:r>
        <w:t xml:space="preserve">is denoted by </w:t>
      </w:r>
      <w:r w:rsidR="00905817" w:rsidRPr="00905817">
        <w:rPr>
          <w:position w:val="-12"/>
        </w:rPr>
        <w:object w:dxaOrig="1980" w:dyaOrig="400" w14:anchorId="1DFD2DA8">
          <v:shape id="_x0000_i2614" type="#_x0000_t75" style="width:98.5pt;height:19.7pt" o:ole="">
            <v:imagedata r:id="rId3198" o:title=""/>
          </v:shape>
          <o:OLEObject Type="Embed" ProgID="Equation.DSMT4" ShapeID="_x0000_i2614" DrawAspect="Content" ObjectID="_1494318706" r:id="rId3199"/>
        </w:object>
      </w:r>
      <w:r>
        <w:t xml:space="preserve">where </w:t>
      </w:r>
      <w:r w:rsidR="00905817" w:rsidRPr="00905817">
        <w:rPr>
          <w:position w:val="-20"/>
        </w:rPr>
        <w:object w:dxaOrig="1480" w:dyaOrig="520" w14:anchorId="16EDC081">
          <v:shape id="_x0000_i2615" type="#_x0000_t75" style="width:74.05pt;height:25.8pt" o:ole="">
            <v:imagedata r:id="rId3200" o:title=""/>
          </v:shape>
          <o:OLEObject Type="Embed" ProgID="Equation.DSMT4" ShapeID="_x0000_i2615" DrawAspect="Content" ObjectID="_1494318707" r:id="rId3201"/>
        </w:object>
      </w:r>
      <w:r>
        <w:t xml:space="preserve">is the boundary in the current configuration where the tractions are applied and similar definitions for </w:t>
      </w:r>
      <w:r w:rsidR="00905817" w:rsidRPr="00905817">
        <w:rPr>
          <w:position w:val="-12"/>
        </w:rPr>
        <w:object w:dxaOrig="360" w:dyaOrig="400" w14:anchorId="76EA68FF">
          <v:shape id="_x0000_i2616" type="#_x0000_t75" style="width:19pt;height:19.7pt" o:ole="">
            <v:imagedata r:id="rId3202" o:title=""/>
          </v:shape>
          <o:OLEObject Type="Embed" ProgID="Equation.DSMT4" ShapeID="_x0000_i2616" DrawAspect="Content" ObjectID="_1494318708" r:id="rId3203"/>
        </w:object>
      </w:r>
      <w:r>
        <w:t xml:space="preserve">and </w:t>
      </w:r>
      <w:r w:rsidR="00905817" w:rsidRPr="00905817">
        <w:rPr>
          <w:position w:val="-12"/>
        </w:rPr>
        <w:object w:dxaOrig="360" w:dyaOrig="400" w14:anchorId="1AE2CFD3">
          <v:shape id="_x0000_i2617" type="#_x0000_t75" style="width:19pt;height:19.7pt" o:ole="">
            <v:imagedata r:id="rId3204" o:title=""/>
          </v:shape>
          <o:OLEObject Type="Embed" ProgID="Equation.DSMT4" ShapeID="_x0000_i2617" DrawAspect="Content" ObjectID="_1494318709" r:id="rId3205"/>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206">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1A473C4D" w:rsidR="008C7882" w:rsidRDefault="008C7882" w:rsidP="00FD7660">
      <w:pPr>
        <w:pStyle w:val="Caption"/>
        <w:jc w:val="center"/>
      </w:pPr>
      <w:r>
        <w:t xml:space="preserve">Figure </w:t>
      </w:r>
      <w:ins w:id="2695" w:author="Steve Maas" w:date="2015-05-13T13:51:00Z">
        <w:r w:rsidR="00AB0524">
          <w:fldChar w:fldCharType="begin"/>
        </w:r>
        <w:r w:rsidR="00AB0524">
          <w:instrText xml:space="preserve"> STYLEREF 1 \s </w:instrText>
        </w:r>
      </w:ins>
      <w:r w:rsidR="00AB0524">
        <w:fldChar w:fldCharType="separate"/>
      </w:r>
      <w:r w:rsidR="00D3178E">
        <w:rPr>
          <w:noProof/>
        </w:rPr>
        <w:t>6</w:t>
      </w:r>
      <w:ins w:id="2696" w:author="Steve Maas" w:date="2015-05-13T13:51:00Z">
        <w:r w:rsidR="00AB0524">
          <w:fldChar w:fldCharType="end"/>
        </w:r>
        <w:r w:rsidR="00AB0524">
          <w:noBreakHyphen/>
        </w:r>
        <w:r w:rsidR="00AB0524">
          <w:fldChar w:fldCharType="begin"/>
        </w:r>
        <w:r w:rsidR="00AB0524">
          <w:instrText xml:space="preserve"> SEQ Figure \* ARABIC \s 1 </w:instrText>
        </w:r>
      </w:ins>
      <w:r w:rsidR="00AB0524">
        <w:fldChar w:fldCharType="separate"/>
      </w:r>
      <w:ins w:id="2697" w:author="rawlins" w:date="2015-05-19T17:23:00Z">
        <w:r w:rsidR="00D3178E">
          <w:rPr>
            <w:noProof/>
          </w:rPr>
          <w:t>1</w:t>
        </w:r>
      </w:ins>
      <w:ins w:id="2698" w:author="Steve Maas" w:date="2015-05-13T13:51:00Z">
        <w:r w:rsidR="00AB0524">
          <w:fldChar w:fldCharType="end"/>
        </w:r>
      </w:ins>
      <w:del w:id="2699" w:author="Steve Maas" w:date="2015-05-13T13:51:00Z">
        <w:r w:rsidR="008735F1" w:rsidDel="00AB0524">
          <w:fldChar w:fldCharType="begin"/>
        </w:r>
        <w:r w:rsidR="008735F1" w:rsidDel="00AB0524">
          <w:delInstrText xml:space="preserve"> STYLEREF 1 \s </w:delInstrText>
        </w:r>
        <w:r w:rsidR="008735F1" w:rsidDel="00AB0524">
          <w:fldChar w:fldCharType="separate"/>
        </w:r>
        <w:r w:rsidR="00E3755C" w:rsidDel="00AB0524">
          <w:rPr>
            <w:noProof/>
          </w:rPr>
          <w:delText>6</w:delText>
        </w:r>
        <w:r w:rsidR="008735F1" w:rsidDel="00AB0524">
          <w:rPr>
            <w:noProof/>
          </w:rPr>
          <w:fldChar w:fldCharType="end"/>
        </w:r>
        <w:r w:rsidDel="00AB0524">
          <w:noBreakHyphen/>
        </w:r>
        <w:r w:rsidR="008735F1" w:rsidDel="00AB0524">
          <w:fldChar w:fldCharType="begin"/>
        </w:r>
        <w:r w:rsidR="008735F1" w:rsidDel="00AB0524">
          <w:delInstrText xml:space="preserve"> SEQ Figure \* ARABIC \s 1 </w:delInstrText>
        </w:r>
        <w:r w:rsidR="008735F1" w:rsidDel="00AB0524">
          <w:fldChar w:fldCharType="separate"/>
        </w:r>
        <w:r w:rsidR="00E3755C" w:rsidDel="00AB0524">
          <w:rPr>
            <w:noProof/>
          </w:rPr>
          <w:delText>1</w:delText>
        </w:r>
        <w:r w:rsidR="008735F1" w:rsidDel="00AB0524">
          <w:rPr>
            <w:noProof/>
          </w:rPr>
          <w:fldChar w:fldCharType="end"/>
        </w:r>
      </w:del>
      <w:r>
        <w:t>. The two-body contact problem.</w:t>
      </w:r>
    </w:p>
    <w:p w14:paraId="2F917354" w14:textId="77777777" w:rsidR="008C7882" w:rsidRDefault="008C7882" w:rsidP="008C7882"/>
    <w:p w14:paraId="7A022D16" w14:textId="7BBCFBFE"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905817" w:rsidRPr="00905817">
        <w:rPr>
          <w:position w:val="-14"/>
        </w:rPr>
        <w:object w:dxaOrig="639" w:dyaOrig="400" w14:anchorId="0CBA722B">
          <v:shape id="_x0000_i2618" type="#_x0000_t75" style="width:30.55pt;height:19.7pt" o:ole="">
            <v:imagedata r:id="rId3207" o:title=""/>
          </v:shape>
          <o:OLEObject Type="Embed" ProgID="Equation.DSMT4" ShapeID="_x0000_i2618" DrawAspect="Content" ObjectID="_1494318710" r:id="rId3208"/>
        </w:object>
      </w:r>
      <w:r>
        <w:t xml:space="preserve">on the master contact surface that is in some sense closest to point </w:t>
      </w:r>
      <w:r>
        <w:rPr>
          <w:b/>
        </w:rPr>
        <w:t>X</w:t>
      </w:r>
      <w:r>
        <w:t>. This closest point is defined in a closest point projection sense:</w:t>
      </w:r>
    </w:p>
    <w:p w14:paraId="4088A173" w14:textId="456920B8" w:rsidR="008C7882" w:rsidRDefault="008C7882" w:rsidP="008C7882">
      <w:pPr>
        <w:pStyle w:val="MTDisplayEquation"/>
      </w:pPr>
      <w:r>
        <w:tab/>
      </w:r>
      <w:r w:rsidR="00905817" w:rsidRPr="00905817">
        <w:rPr>
          <w:position w:val="-26"/>
        </w:rPr>
        <w:object w:dxaOrig="3480" w:dyaOrig="560" w14:anchorId="65E64261">
          <v:shape id="_x0000_i2619" type="#_x0000_t75" style="width:173.9pt;height:27.85pt" o:ole="">
            <v:imagedata r:id="rId3209" o:title=""/>
          </v:shape>
          <o:OLEObject Type="Embed" ProgID="Equation.DSMT4" ShapeID="_x0000_i2619" DrawAspect="Content" ObjectID="_1494318711" r:id="rId32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00" w:author="rawlins" w:date="2015-05-19T17:23:00Z">
        <w:r w:rsidR="00D3178E">
          <w:rPr>
            <w:noProof/>
          </w:rPr>
          <w:instrText>33</w:instrText>
        </w:r>
      </w:ins>
      <w:del w:id="2701" w:author="rawlins" w:date="2015-05-19T17:12:00Z">
        <w:r w:rsidR="001A2D84" w:rsidDel="00A671D9">
          <w:rPr>
            <w:noProof/>
          </w:rPr>
          <w:delInstrText>28</w:delInstrText>
        </w:r>
      </w:del>
      <w:r w:rsidR="00511485">
        <w:rPr>
          <w:noProof/>
        </w:rPr>
        <w:fldChar w:fldCharType="end"/>
      </w:r>
      <w:r>
        <w:instrText>)</w:instrText>
      </w:r>
      <w:r>
        <w:fldChar w:fldCharType="end"/>
      </w:r>
    </w:p>
    <w:p w14:paraId="54A68760" w14:textId="025A65E7" w:rsidR="008C7882" w:rsidRDefault="008C7882" w:rsidP="008C7882">
      <w:r>
        <w:t xml:space="preserve">With the definition of </w:t>
      </w:r>
      <w:r w:rsidR="00905817" w:rsidRPr="00905817">
        <w:rPr>
          <w:position w:val="-14"/>
        </w:rPr>
        <w:object w:dxaOrig="639" w:dyaOrig="400" w14:anchorId="55664590">
          <v:shape id="_x0000_i2620" type="#_x0000_t75" style="width:30.55pt;height:19.7pt" o:ole="">
            <v:imagedata r:id="rId3211" o:title=""/>
          </v:shape>
          <o:OLEObject Type="Embed" ProgID="Equation.DSMT4" ShapeID="_x0000_i2620" DrawAspect="Content" ObjectID="_1494318712" r:id="rId3212"/>
        </w:object>
      </w:r>
      <w:r>
        <w:t xml:space="preserve">established the </w:t>
      </w:r>
      <w:r>
        <w:rPr>
          <w:i/>
        </w:rPr>
        <w:t>gap function</w:t>
      </w:r>
      <w:r>
        <w:t xml:space="preserve"> can be defined, which is a measure for the distance between </w:t>
      </w:r>
      <w:r>
        <w:rPr>
          <w:b/>
        </w:rPr>
        <w:t xml:space="preserve">X </w:t>
      </w:r>
      <w:r>
        <w:t xml:space="preserve">and </w:t>
      </w:r>
      <w:r w:rsidR="00905817" w:rsidRPr="00905817">
        <w:rPr>
          <w:position w:val="-14"/>
        </w:rPr>
        <w:object w:dxaOrig="639" w:dyaOrig="400" w14:anchorId="6961FD51">
          <v:shape id="_x0000_i2621" type="#_x0000_t75" style="width:30.55pt;height:19.7pt" o:ole="">
            <v:imagedata r:id="rId3213" o:title=""/>
          </v:shape>
          <o:OLEObject Type="Embed" ProgID="Equation.DSMT4" ShapeID="_x0000_i2621" DrawAspect="Content" ObjectID="_1494318713" r:id="rId3214"/>
        </w:object>
      </w:r>
      <w:r>
        <w:t>,</w:t>
      </w:r>
    </w:p>
    <w:p w14:paraId="13A45C79" w14:textId="63C98AA1" w:rsidR="008C7882" w:rsidRDefault="008C7882" w:rsidP="008C7882">
      <w:pPr>
        <w:pStyle w:val="MTDisplayEquation"/>
      </w:pPr>
      <w:r>
        <w:tab/>
      </w:r>
      <w:r w:rsidR="00905817" w:rsidRPr="00905817">
        <w:rPr>
          <w:position w:val="-20"/>
        </w:rPr>
        <w:object w:dxaOrig="3480" w:dyaOrig="520" w14:anchorId="2FFD6C09">
          <v:shape id="_x0000_i2622" type="#_x0000_t75" style="width:173.9pt;height:25.8pt" o:ole="">
            <v:imagedata r:id="rId3215" o:title=""/>
          </v:shape>
          <o:OLEObject Type="Embed" ProgID="Equation.DSMT4" ShapeID="_x0000_i2622" DrawAspect="Content" ObjectID="_1494318714" r:id="rId321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02" w:author="rawlins" w:date="2015-05-19T17:23:00Z">
        <w:r w:rsidR="00D3178E">
          <w:rPr>
            <w:noProof/>
          </w:rPr>
          <w:instrText>34</w:instrText>
        </w:r>
      </w:ins>
      <w:del w:id="2703" w:author="rawlins" w:date="2015-05-19T17:12:00Z">
        <w:r w:rsidR="001A2D84" w:rsidDel="00A671D9">
          <w:rPr>
            <w:noProof/>
          </w:rPr>
          <w:delInstrText>29</w:delInstrText>
        </w:r>
      </w:del>
      <w:r w:rsidR="00511485">
        <w:rPr>
          <w:noProof/>
        </w:rPr>
        <w:fldChar w:fldCharType="end"/>
      </w:r>
      <w:r>
        <w:instrText>)</w:instrText>
      </w:r>
      <w:r>
        <w:fldChar w:fldCharType="end"/>
      </w:r>
    </w:p>
    <w:p w14:paraId="237C4555" w14:textId="309BC9B7" w:rsidR="008C7882" w:rsidRDefault="008C7882" w:rsidP="008C7882">
      <w:r>
        <w:t xml:space="preserve">where </w:t>
      </w:r>
      <w:r w:rsidR="00905817" w:rsidRPr="00905817">
        <w:rPr>
          <w:position w:val="-6"/>
        </w:rPr>
        <w:object w:dxaOrig="200" w:dyaOrig="220" w14:anchorId="3254A24A">
          <v:shape id="_x0000_i2623" type="#_x0000_t75" style="width:10.2pt;height:10.85pt" o:ole="">
            <v:imagedata r:id="rId3217" o:title=""/>
          </v:shape>
          <o:OLEObject Type="Embed" ProgID="Equation.DSMT4" ShapeID="_x0000_i2623" DrawAspect="Content" ObjectID="_1494318715" r:id="rId3218"/>
        </w:object>
      </w:r>
      <w:r>
        <w:t xml:space="preserve">is the local surface normal of surface </w:t>
      </w:r>
      <w:r w:rsidR="00905817" w:rsidRPr="00905817">
        <w:rPr>
          <w:position w:val="-12"/>
        </w:rPr>
        <w:object w:dxaOrig="380" w:dyaOrig="400" w14:anchorId="1EFB57F2">
          <v:shape id="_x0000_i2624" type="#_x0000_t75" style="width:19pt;height:19.7pt" o:ole="">
            <v:imagedata r:id="rId3219" o:title=""/>
          </v:shape>
          <o:OLEObject Type="Embed" ProgID="Equation.DSMT4" ShapeID="_x0000_i2624" DrawAspect="Content" ObjectID="_1494318716" r:id="rId3220"/>
        </w:object>
      </w:r>
      <w:r>
        <w:t xml:space="preserve">evaluated at </w:t>
      </w:r>
      <w:r w:rsidR="00905817" w:rsidRPr="00905817">
        <w:rPr>
          <w:position w:val="-16"/>
        </w:rPr>
        <w:object w:dxaOrig="1579" w:dyaOrig="440" w14:anchorId="1DF8C83A">
          <v:shape id="_x0000_i2625" type="#_x0000_t75" style="width:78.8pt;height:21.75pt" o:ole="">
            <v:imagedata r:id="rId3221" o:title=""/>
          </v:shape>
          <o:OLEObject Type="Embed" ProgID="Equation.DSMT4" ShapeID="_x0000_i2625" DrawAspect="Content" ObjectID="_1494318717" r:id="rId3222"/>
        </w:object>
      </w:r>
      <w:r>
        <w:t xml:space="preserve">. Note that </w:t>
      </w:r>
      <w:r w:rsidR="00905817" w:rsidRPr="00905817">
        <w:rPr>
          <w:position w:val="-10"/>
        </w:rPr>
        <w:object w:dxaOrig="580" w:dyaOrig="320" w14:anchorId="62F7A0B6">
          <v:shape id="_x0000_i2626" type="#_x0000_t75" style="width:29.2pt;height:15.6pt" o:ole="">
            <v:imagedata r:id="rId3223" o:title=""/>
          </v:shape>
          <o:OLEObject Type="Embed" ProgID="Equation.DSMT4" ShapeID="_x0000_i2626" DrawAspect="Content" ObjectID="_1494318718" r:id="rId3224"/>
        </w:object>
      </w:r>
      <w:r>
        <w:t xml:space="preserve"> when </w:t>
      </w:r>
      <w:r>
        <w:rPr>
          <w:b/>
        </w:rPr>
        <w:t xml:space="preserve">X </w:t>
      </w:r>
      <w:r>
        <w:t xml:space="preserve">has penetrated body 2, so that the constraint condition to be satisfied at all time is </w:t>
      </w:r>
      <w:r w:rsidR="00905817" w:rsidRPr="00905817">
        <w:rPr>
          <w:position w:val="-10"/>
        </w:rPr>
        <w:object w:dxaOrig="580" w:dyaOrig="320" w14:anchorId="38347CB0">
          <v:shape id="_x0000_i2627" type="#_x0000_t75" style="width:29.2pt;height:15.6pt" o:ole="">
            <v:imagedata r:id="rId3225" o:title=""/>
          </v:shape>
          <o:OLEObject Type="Embed" ProgID="Equation.DSMT4" ShapeID="_x0000_i2627" DrawAspect="Content" ObjectID="_1494318719" r:id="rId3226"/>
        </w:object>
      </w:r>
      <w:r>
        <w:t>.</w:t>
      </w:r>
    </w:p>
    <w:p w14:paraId="717C8A45" w14:textId="77777777" w:rsidR="008C7882" w:rsidRDefault="008C7882" w:rsidP="008C7882"/>
    <w:p w14:paraId="51D16257" w14:textId="77777777" w:rsidR="008C7882" w:rsidRDefault="008C7882" w:rsidP="008C7882">
      <w:pPr>
        <w:pStyle w:val="Heading3"/>
      </w:pPr>
      <w:bookmarkStart w:id="2704" w:name="_Toc289032629"/>
      <w:r>
        <w:lastRenderedPageBreak/>
        <w:t>Weak Form of Two Body Contact</w:t>
      </w:r>
      <w:bookmarkEnd w:id="2704"/>
    </w:p>
    <w:p w14:paraId="68B68562" w14:textId="77777777" w:rsidR="008C7882" w:rsidRDefault="008C7882" w:rsidP="008C7882">
      <w:r>
        <w:t>The balance of linear momentum can be written for each of the two bodies in the reference configuration,</w:t>
      </w:r>
    </w:p>
    <w:p w14:paraId="3D280261" w14:textId="298DBD24" w:rsidR="008C7882" w:rsidRDefault="008C7882" w:rsidP="008C7882">
      <w:pPr>
        <w:pStyle w:val="MTDisplayEquation"/>
      </w:pPr>
      <w:r>
        <w:tab/>
      </w:r>
      <w:r w:rsidR="00905817" w:rsidRPr="00905817">
        <w:rPr>
          <w:position w:val="-38"/>
        </w:rPr>
        <w:object w:dxaOrig="8840" w:dyaOrig="700" w14:anchorId="497D3EDA">
          <v:shape id="_x0000_i2628" type="#_x0000_t75" style="width:442.2pt;height:34.65pt" o:ole="">
            <v:imagedata r:id="rId3227" o:title=""/>
          </v:shape>
          <o:OLEObject Type="Embed" ProgID="Equation.DSMT4" ShapeID="_x0000_i2628" DrawAspect="Content" ObjectID="_1494318720" r:id="rId3228"/>
        </w:object>
      </w:r>
      <w:r w:rsidR="000B0E73">
        <w:t>,</w:t>
      </w:r>
      <w:r>
        <w:tab/>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05" w:name="ZEqnNum571021"/>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06" w:author="rawlins" w:date="2015-05-19T17:23:00Z">
        <w:r w:rsidR="00D3178E">
          <w:rPr>
            <w:noProof/>
          </w:rPr>
          <w:instrText>35</w:instrText>
        </w:r>
      </w:ins>
      <w:del w:id="2707" w:author="rawlins" w:date="2015-05-19T17:12:00Z">
        <w:r w:rsidR="001A2D84" w:rsidDel="00A671D9">
          <w:rPr>
            <w:noProof/>
          </w:rPr>
          <w:delInstrText>30</w:delInstrText>
        </w:r>
      </w:del>
      <w:r w:rsidR="00511485">
        <w:rPr>
          <w:noProof/>
        </w:rPr>
        <w:fldChar w:fldCharType="end"/>
      </w:r>
      <w:r>
        <w:instrText>)</w:instrText>
      </w:r>
      <w:bookmarkEnd w:id="2705"/>
      <w:r>
        <w:fldChar w:fldCharType="end"/>
      </w:r>
    </w:p>
    <w:p w14:paraId="42F00DCB" w14:textId="77777777" w:rsidR="008C7882" w:rsidRDefault="008C7882" w:rsidP="008C7882">
      <w:pPr>
        <w:pStyle w:val="MTDisplayEquation"/>
        <w:jc w:val="right"/>
      </w:pPr>
    </w:p>
    <w:p w14:paraId="0E4DF453" w14:textId="5F6C2689" w:rsidR="008C7882" w:rsidRDefault="008C7882" w:rsidP="008C7882">
      <w:r>
        <w:t xml:space="preserve">where </w:t>
      </w:r>
      <w:r w:rsidR="00905817" w:rsidRPr="00905817">
        <w:rPr>
          <w:position w:val="-6"/>
        </w:rPr>
        <w:object w:dxaOrig="380" w:dyaOrig="340" w14:anchorId="45403531">
          <v:shape id="_x0000_i2629" type="#_x0000_t75" style="width:19pt;height:17pt" o:ole="">
            <v:imagedata r:id="rId3229" o:title=""/>
          </v:shape>
          <o:OLEObject Type="Embed" ProgID="Equation.DSMT4" ShapeID="_x0000_i2629" DrawAspect="Content" ObjectID="_1494318721" r:id="rId3230"/>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905817" w:rsidRPr="00905817">
        <w:rPr>
          <w:position w:val="-10"/>
        </w:rPr>
        <w:object w:dxaOrig="220" w:dyaOrig="260" w14:anchorId="723273E4">
          <v:shape id="_x0000_i2630" type="#_x0000_t75" style="width:10.85pt;height:12.9pt" o:ole="">
            <v:imagedata r:id="rId3231" o:title=""/>
          </v:shape>
          <o:OLEObject Type="Embed" ProgID="Equation.DSMT4" ShapeID="_x0000_i2630" DrawAspect="Content" ObjectID="_1494318722" r:id="rId3232"/>
        </w:object>
      </w:r>
      <w:r>
        <w:t xml:space="preserve">and </w:t>
      </w:r>
      <w:r>
        <w:rPr>
          <w:i/>
        </w:rPr>
        <w:t>w</w:t>
      </w:r>
      <w:r>
        <w:t xml:space="preserve"> are introduced to denote the collection of the respective mappings </w:t>
      </w:r>
      <w:r w:rsidR="00905817" w:rsidRPr="00905817">
        <w:rPr>
          <w:position w:val="-10"/>
        </w:rPr>
        <w:object w:dxaOrig="380" w:dyaOrig="380" w14:anchorId="365CCE8B">
          <v:shape id="_x0000_i2631" type="#_x0000_t75" style="width:19pt;height:19pt" o:ole="">
            <v:imagedata r:id="rId3233" o:title=""/>
          </v:shape>
          <o:OLEObject Type="Embed" ProgID="Equation.DSMT4" ShapeID="_x0000_i2631" DrawAspect="Content" ObjectID="_1494318723" r:id="rId3234"/>
        </w:object>
      </w:r>
      <w:r>
        <w:t xml:space="preserve">and </w:t>
      </w:r>
      <w:r w:rsidR="00905817" w:rsidRPr="00905817">
        <w:rPr>
          <w:position w:val="-6"/>
        </w:rPr>
        <w:object w:dxaOrig="380" w:dyaOrig="340" w14:anchorId="6ACE1969">
          <v:shape id="_x0000_i2632" type="#_x0000_t75" style="width:19pt;height:17pt" o:ole="">
            <v:imagedata r:id="rId3235" o:title=""/>
          </v:shape>
          <o:OLEObject Type="Embed" ProgID="Equation.DSMT4" ShapeID="_x0000_i2632" DrawAspect="Content" ObjectID="_1494318724" r:id="rId3236"/>
        </w:object>
      </w:r>
      <w:r>
        <w:t xml:space="preserve">(for </w:t>
      </w:r>
      <w:r>
        <w:rPr>
          <w:i/>
        </w:rPr>
        <w:t>i</w:t>
      </w:r>
      <w:r w:rsidRPr="006716C9">
        <w:rPr>
          <w:i/>
        </w:rPr>
        <w:t>=</w:t>
      </w:r>
      <w:r>
        <w:t>1,2). In other words,</w:t>
      </w:r>
    </w:p>
    <w:p w14:paraId="5FA2C3E1" w14:textId="54A114C9" w:rsidR="008C7882" w:rsidRDefault="008C7882" w:rsidP="008C7882">
      <w:pPr>
        <w:pStyle w:val="MTDisplayEquation"/>
      </w:pPr>
      <w:r>
        <w:tab/>
      </w:r>
      <w:r w:rsidR="00905817" w:rsidRPr="00905817">
        <w:rPr>
          <w:position w:val="-34"/>
        </w:rPr>
        <w:object w:dxaOrig="2060" w:dyaOrig="800" w14:anchorId="35CA324B">
          <v:shape id="_x0000_i2633" type="#_x0000_t75" style="width:102.55pt;height:40.1pt" o:ole="">
            <v:imagedata r:id="rId3237" o:title=""/>
          </v:shape>
          <o:OLEObject Type="Embed" ProgID="Equation.DSMT4" ShapeID="_x0000_i2633" DrawAspect="Content" ObjectID="_1494318725" r:id="rId32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08" w:author="rawlins" w:date="2015-05-19T17:23:00Z">
        <w:r w:rsidR="00D3178E">
          <w:rPr>
            <w:noProof/>
          </w:rPr>
          <w:instrText>36</w:instrText>
        </w:r>
      </w:ins>
      <w:del w:id="2709" w:author="rawlins" w:date="2015-05-19T17:12:00Z">
        <w:r w:rsidR="001A2D84" w:rsidDel="00A671D9">
          <w:rPr>
            <w:noProof/>
          </w:rPr>
          <w:delInstrText>31</w:delInstrText>
        </w:r>
      </w:del>
      <w:r w:rsidR="00511485">
        <w:rPr>
          <w:noProof/>
        </w:rPr>
        <w:fldChar w:fldCharType="end"/>
      </w:r>
      <w:r>
        <w:instrText>)</w:instrText>
      </w:r>
      <w:r>
        <w:fldChar w:fldCharType="end"/>
      </w:r>
    </w:p>
    <w:p w14:paraId="024183A1" w14:textId="77777777" w:rsidR="008C7882" w:rsidRDefault="008C7882" w:rsidP="008C7882">
      <w:r>
        <w:t xml:space="preserve">The variational principle for the two body system is the sum of </w:t>
      </w:r>
      <w:r>
        <w:fldChar w:fldCharType="begin"/>
      </w:r>
      <w:r>
        <w:instrText xml:space="preserve"> GOTOBUTTON ZEqnNum571021  \* MERGEFORMAT </w:instrText>
      </w:r>
      <w:r w:rsidR="00511485">
        <w:fldChar w:fldCharType="begin"/>
      </w:r>
      <w:r w:rsidR="00511485">
        <w:instrText xml:space="preserve"> REF ZEqnNum571021 \* Charformat \! \* MERGEFORMAT </w:instrText>
      </w:r>
      <w:r w:rsidR="00511485">
        <w:fldChar w:fldCharType="separate"/>
      </w:r>
      <w:ins w:id="2710" w:author="rawlins" w:date="2015-05-19T17:23:00Z">
        <w:r w:rsidR="00D3178E">
          <w:instrText>(6.35)</w:instrText>
        </w:r>
      </w:ins>
      <w:del w:id="2711" w:author="rawlins" w:date="2015-05-19T17:12:00Z">
        <w:r w:rsidR="001A2D84" w:rsidDel="00A671D9">
          <w:delInstrText>(6.30)</w:delInstrText>
        </w:r>
      </w:del>
      <w:r w:rsidR="00511485">
        <w:fldChar w:fldCharType="end"/>
      </w:r>
      <w:r>
        <w:fldChar w:fldCharType="end"/>
      </w:r>
      <w:r>
        <w:t xml:space="preserve"> for body 1 and 2 and can be expressed as,</w:t>
      </w:r>
    </w:p>
    <w:p w14:paraId="266378C1" w14:textId="42D6C4A6" w:rsidR="008C7882" w:rsidRDefault="008C7882" w:rsidP="008C7882">
      <w:pPr>
        <w:pStyle w:val="MTDisplayEquation"/>
      </w:pPr>
      <w:r>
        <w:tab/>
      </w:r>
      <w:r w:rsidR="00905817" w:rsidRPr="00905817">
        <w:rPr>
          <w:position w:val="-186"/>
        </w:rPr>
        <w:object w:dxaOrig="6940" w:dyaOrig="3080" w14:anchorId="1A20D601">
          <v:shape id="_x0000_i2634" type="#_x0000_t75" style="width:347.1pt;height:154.2pt" o:ole="">
            <v:imagedata r:id="rId3239" o:title=""/>
          </v:shape>
          <o:OLEObject Type="Embed" ProgID="Equation.DSMT4" ShapeID="_x0000_i2634" DrawAspect="Content" ObjectID="_1494318726" r:id="rId32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12" w:author="rawlins" w:date="2015-05-19T17:23:00Z">
        <w:r w:rsidR="00D3178E">
          <w:rPr>
            <w:noProof/>
          </w:rPr>
          <w:instrText>37</w:instrText>
        </w:r>
      </w:ins>
      <w:del w:id="2713" w:author="rawlins" w:date="2015-05-19T17:12:00Z">
        <w:r w:rsidR="001A2D84" w:rsidDel="00A671D9">
          <w:rPr>
            <w:noProof/>
          </w:rPr>
          <w:delInstrText>32</w:delInstrText>
        </w:r>
      </w:del>
      <w:r w:rsidR="00511485">
        <w:rPr>
          <w:noProof/>
        </w:rPr>
        <w:fldChar w:fldCharType="end"/>
      </w:r>
      <w:r>
        <w:instrText>)</w:instrText>
      </w:r>
      <w:r>
        <w:fldChar w:fldCharType="end"/>
      </w:r>
    </w:p>
    <w:p w14:paraId="511C3F9C" w14:textId="77777777" w:rsidR="008C7882" w:rsidRDefault="008C7882" w:rsidP="008C7882">
      <w:r>
        <w:t>Or in short,</w:t>
      </w:r>
    </w:p>
    <w:p w14:paraId="43C116B1" w14:textId="33E73A3E" w:rsidR="008C7882" w:rsidRDefault="008C7882" w:rsidP="008C7882">
      <w:pPr>
        <w:pStyle w:val="MTDisplayEquation"/>
      </w:pPr>
      <w:r>
        <w:tab/>
      </w:r>
      <w:r w:rsidR="00905817" w:rsidRPr="00905817">
        <w:rPr>
          <w:position w:val="-14"/>
        </w:rPr>
        <w:object w:dxaOrig="3360" w:dyaOrig="400" w14:anchorId="3C415EFC">
          <v:shape id="_x0000_i2635" type="#_x0000_t75" style="width:168.45pt;height:19.7pt" o:ole="">
            <v:imagedata r:id="rId3241" o:title=""/>
          </v:shape>
          <o:OLEObject Type="Embed" ProgID="Equation.DSMT4" ShapeID="_x0000_i2635" DrawAspect="Content" ObjectID="_1494318727" r:id="rId324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14" w:author="rawlins" w:date="2015-05-19T17:23:00Z">
        <w:r w:rsidR="00D3178E">
          <w:rPr>
            <w:noProof/>
          </w:rPr>
          <w:instrText>38</w:instrText>
        </w:r>
      </w:ins>
      <w:del w:id="2715" w:author="rawlins" w:date="2015-05-19T17:12:00Z">
        <w:r w:rsidR="001A2D84" w:rsidDel="00A671D9">
          <w:rPr>
            <w:noProof/>
          </w:rPr>
          <w:delInstrText>33</w:delInstrText>
        </w:r>
      </w:del>
      <w:r w:rsidR="00511485">
        <w:rPr>
          <w:noProof/>
        </w:rPr>
        <w:fldChar w:fldCharType="end"/>
      </w:r>
      <w:r>
        <w:instrText>)</w:instrText>
      </w:r>
      <w:r>
        <w:fldChar w:fldCharType="end"/>
      </w:r>
    </w:p>
    <w:p w14:paraId="61906807" w14:textId="6222664E" w:rsidR="008C7882" w:rsidRDefault="008C7882" w:rsidP="008C7882">
      <w:r>
        <w:t xml:space="preserve">Note that the minus sign is included in the definition of the contact integral </w:t>
      </w:r>
      <w:r w:rsidR="00905817" w:rsidRPr="00905817">
        <w:rPr>
          <w:position w:val="-6"/>
        </w:rPr>
        <w:object w:dxaOrig="320" w:dyaOrig="320" w14:anchorId="062E9FA3">
          <v:shape id="_x0000_i2636" type="#_x0000_t75" style="width:15.6pt;height:15.6pt" o:ole="">
            <v:imagedata r:id="rId3243" o:title=""/>
          </v:shape>
          <o:OLEObject Type="Embed" ProgID="Equation.DSMT4" ShapeID="_x0000_i2636" DrawAspect="Content" ObjectID="_1494318728" r:id="rId3244"/>
        </w:object>
      </w:r>
      <w:r>
        <w:t>. The contact integral can be written as an integration over the contact surface of body 1 by balancing linear momentum across the contact surface:</w:t>
      </w:r>
    </w:p>
    <w:p w14:paraId="7BF3CBAD" w14:textId="3A4A90B0" w:rsidR="008C7882" w:rsidRDefault="008C7882" w:rsidP="008C7882">
      <w:pPr>
        <w:pStyle w:val="MTDisplayEquation"/>
      </w:pPr>
      <w:r>
        <w:tab/>
      </w:r>
      <w:r w:rsidR="00905817" w:rsidRPr="00905817">
        <w:rPr>
          <w:position w:val="-16"/>
        </w:rPr>
        <w:object w:dxaOrig="3040" w:dyaOrig="440" w14:anchorId="04CF3627">
          <v:shape id="_x0000_i2637" type="#_x0000_t75" style="width:152.15pt;height:21.75pt" o:ole="">
            <v:imagedata r:id="rId3245" o:title=""/>
          </v:shape>
          <o:OLEObject Type="Embed" ProgID="Equation.DSMT4" ShapeID="_x0000_i2637" DrawAspect="Content" ObjectID="_1494318729" r:id="rId324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16" w:author="rawlins" w:date="2015-05-19T17:23:00Z">
        <w:r w:rsidR="00D3178E">
          <w:rPr>
            <w:noProof/>
          </w:rPr>
          <w:instrText>39</w:instrText>
        </w:r>
      </w:ins>
      <w:del w:id="2717" w:author="rawlins" w:date="2015-05-19T17:12:00Z">
        <w:r w:rsidR="001A2D84" w:rsidDel="00A671D9">
          <w:rPr>
            <w:noProof/>
          </w:rPr>
          <w:delInstrText>34</w:delInstrText>
        </w:r>
      </w:del>
      <w:r w:rsidR="00511485">
        <w:rPr>
          <w:noProof/>
        </w:rPr>
        <w:fldChar w:fldCharType="end"/>
      </w:r>
      <w:r>
        <w:instrText>)</w:instrText>
      </w:r>
      <w:r>
        <w:fldChar w:fldCharType="end"/>
      </w:r>
    </w:p>
    <w:p w14:paraId="52D9A4B5" w14:textId="77777777" w:rsidR="008C7882" w:rsidRDefault="008C7882" w:rsidP="008C7882">
      <w:r>
        <w:t>The contact integral can now be rewritten over the contact surface of body 1:</w:t>
      </w:r>
    </w:p>
    <w:p w14:paraId="02908D26" w14:textId="0C3D94A3" w:rsidR="008C7882" w:rsidRDefault="008C7882" w:rsidP="008C7882">
      <w:pPr>
        <w:pStyle w:val="MTDisplayEquation"/>
      </w:pPr>
      <w:r>
        <w:tab/>
      </w:r>
      <w:r w:rsidR="00905817" w:rsidRPr="00905817">
        <w:rPr>
          <w:position w:val="-38"/>
        </w:rPr>
        <w:object w:dxaOrig="4160" w:dyaOrig="680" w14:anchorId="43C592BB">
          <v:shape id="_x0000_i2638" type="#_x0000_t75" style="width:207.85pt;height:34.65pt" o:ole="">
            <v:imagedata r:id="rId3247" o:title=""/>
          </v:shape>
          <o:OLEObject Type="Embed" ProgID="Equation.DSMT4" ShapeID="_x0000_i2638" DrawAspect="Content" ObjectID="_1494318730" r:id="rId32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18" w:name="ZEqnNum121131"/>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19" w:author="rawlins" w:date="2015-05-19T17:23:00Z">
        <w:r w:rsidR="00D3178E">
          <w:rPr>
            <w:noProof/>
          </w:rPr>
          <w:instrText>40</w:instrText>
        </w:r>
      </w:ins>
      <w:del w:id="2720" w:author="rawlins" w:date="2015-05-19T17:12:00Z">
        <w:r w:rsidR="001A2D84" w:rsidDel="00A671D9">
          <w:rPr>
            <w:noProof/>
          </w:rPr>
          <w:delInstrText>35</w:delInstrText>
        </w:r>
      </w:del>
      <w:r w:rsidR="00511485">
        <w:rPr>
          <w:noProof/>
        </w:rPr>
        <w:fldChar w:fldCharType="end"/>
      </w:r>
      <w:r>
        <w:instrText>)</w:instrText>
      </w:r>
      <w:bookmarkEnd w:id="2718"/>
      <w:r>
        <w:fldChar w:fldCharType="end"/>
      </w:r>
    </w:p>
    <w:p w14:paraId="7E8392AA" w14:textId="27652D1E" w:rsidR="008C7882" w:rsidRDefault="008C7882" w:rsidP="008C7882">
      <w:r>
        <w:t xml:space="preserve">In the case of frictionless contact, the contact traction is taken as perpendicular to surface 2 and therefore can be written as, </w:t>
      </w:r>
      <w:r w:rsidR="00905817" w:rsidRPr="00905817">
        <w:rPr>
          <w:position w:val="-12"/>
        </w:rPr>
        <w:object w:dxaOrig="900" w:dyaOrig="400" w14:anchorId="69B2B85D">
          <v:shape id="_x0000_i2639" type="#_x0000_t75" style="width:44.85pt;height:19.7pt" o:ole="">
            <v:imagedata r:id="rId3249" o:title=""/>
          </v:shape>
          <o:OLEObject Type="Embed" ProgID="Equation.DSMT4" ShapeID="_x0000_i2639" DrawAspect="Content" ObjectID="_1494318731" r:id="rId3250"/>
        </w:object>
      </w:r>
      <w:r>
        <w:t xml:space="preserve">where </w:t>
      </w:r>
      <w:r w:rsidR="00905817" w:rsidRPr="00905817">
        <w:rPr>
          <w:position w:val="-6"/>
        </w:rPr>
        <w:object w:dxaOrig="200" w:dyaOrig="220" w14:anchorId="70F96AB1">
          <v:shape id="_x0000_i2640" type="#_x0000_t75" style="width:10.2pt;height:10.85pt" o:ole="">
            <v:imagedata r:id="rId3251" o:title=""/>
          </v:shape>
          <o:OLEObject Type="Embed" ProgID="Equation.DSMT4" ShapeID="_x0000_i2640" DrawAspect="Content" ObjectID="_1494318732" r:id="rId3252"/>
        </w:object>
      </w:r>
      <w:r>
        <w:t>is the (outward) surface normal and</w:t>
      </w:r>
      <w:r w:rsidR="00905817" w:rsidRPr="00905817">
        <w:rPr>
          <w:position w:val="-12"/>
        </w:rPr>
        <w:object w:dxaOrig="260" w:dyaOrig="360" w14:anchorId="185368B9">
          <v:shape id="_x0000_i2641" type="#_x0000_t75" style="width:12.9pt;height:19pt" o:ole="">
            <v:imagedata r:id="rId3253" o:title=""/>
          </v:shape>
          <o:OLEObject Type="Embed" ProgID="Equation.DSMT4" ShapeID="_x0000_i2641" DrawAspect="Content" ObjectID="_1494318733" r:id="rId3254"/>
        </w:object>
      </w:r>
      <w:r>
        <w:t>is to be determined from the solution strategy. For example in a Lagrange multiplier method the</w:t>
      </w:r>
      <w:r w:rsidR="00905817" w:rsidRPr="00905817">
        <w:rPr>
          <w:position w:val="-12"/>
        </w:rPr>
        <w:object w:dxaOrig="260" w:dyaOrig="360" w14:anchorId="50A8FD6D">
          <v:shape id="_x0000_i2642" type="#_x0000_t75" style="width:12.9pt;height:19pt" o:ole="">
            <v:imagedata r:id="rId3255" o:title=""/>
          </v:shape>
          <o:OLEObject Type="Embed" ProgID="Equation.DSMT4" ShapeID="_x0000_i2642" DrawAspect="Content" ObjectID="_1494318734" r:id="rId3256"/>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6786D4C4" w:rsidR="008C7882" w:rsidRDefault="008C7882" w:rsidP="008C7882">
      <w:pPr>
        <w:pStyle w:val="MTDisplayEquation"/>
      </w:pPr>
      <w:r>
        <w:lastRenderedPageBreak/>
        <w:tab/>
      </w:r>
      <w:r w:rsidR="00905817" w:rsidRPr="00905817">
        <w:rPr>
          <w:position w:val="-20"/>
        </w:rPr>
        <w:object w:dxaOrig="3100" w:dyaOrig="520" w14:anchorId="1DB19437">
          <v:shape id="_x0000_i2643" type="#_x0000_t75" style="width:154.85pt;height:25.8pt" o:ole="">
            <v:imagedata r:id="rId3257" o:title=""/>
          </v:shape>
          <o:OLEObject Type="Embed" ProgID="Equation.DSMT4" ShapeID="_x0000_i2643" DrawAspect="Content" ObjectID="_1494318735" r:id="rId325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21" w:name="ZEqnNum436914"/>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22" w:author="rawlins" w:date="2015-05-19T17:23:00Z">
        <w:r w:rsidR="00D3178E">
          <w:rPr>
            <w:noProof/>
          </w:rPr>
          <w:instrText>41</w:instrText>
        </w:r>
      </w:ins>
      <w:del w:id="2723" w:author="rawlins" w:date="2015-05-19T17:12:00Z">
        <w:r w:rsidR="001A2D84" w:rsidDel="00A671D9">
          <w:rPr>
            <w:noProof/>
          </w:rPr>
          <w:delInstrText>36</w:delInstrText>
        </w:r>
      </w:del>
      <w:r w:rsidR="00511485">
        <w:rPr>
          <w:noProof/>
        </w:rPr>
        <w:fldChar w:fldCharType="end"/>
      </w:r>
      <w:r>
        <w:instrText>)</w:instrText>
      </w:r>
      <w:bookmarkEnd w:id="2721"/>
      <w:r>
        <w:fldChar w:fldCharType="end"/>
      </w:r>
    </w:p>
    <w:p w14:paraId="468615B8" w14:textId="77777777" w:rsidR="008C7882" w:rsidRDefault="008C7882" w:rsidP="008C7882">
      <w:r>
        <w:t xml:space="preserve">equation </w:t>
      </w:r>
      <w:r>
        <w:fldChar w:fldCharType="begin"/>
      </w:r>
      <w:r>
        <w:instrText xml:space="preserve"> GOTOBUTTON ZEqnNum121131  \* MERGEFORMAT </w:instrText>
      </w:r>
      <w:r w:rsidR="00511485">
        <w:fldChar w:fldCharType="begin"/>
      </w:r>
      <w:r w:rsidR="00511485">
        <w:instrText xml:space="preserve"> REF ZEqnNum121131 \! \* MERGEFORMAT </w:instrText>
      </w:r>
      <w:r w:rsidR="00511485">
        <w:fldChar w:fldCharType="separate"/>
      </w:r>
      <w:ins w:id="2724" w:author="rawlins" w:date="2015-05-19T17:23:00Z">
        <w:r w:rsidR="00D3178E">
          <w:instrText>(6.40)</w:instrText>
        </w:r>
      </w:ins>
      <w:del w:id="2725" w:author="rawlins" w:date="2015-05-19T17:12:00Z">
        <w:r w:rsidR="001A2D84" w:rsidDel="00A671D9">
          <w:delInstrText>(6.35)</w:delInstrText>
        </w:r>
      </w:del>
      <w:r w:rsidR="00511485">
        <w:fldChar w:fldCharType="end"/>
      </w:r>
      <w:r>
        <w:fldChar w:fldCharType="end"/>
      </w:r>
      <w:r>
        <w:t xml:space="preserve"> can be simplified as,</w:t>
      </w:r>
    </w:p>
    <w:p w14:paraId="20FC097D" w14:textId="6021B3FB" w:rsidR="008C7882" w:rsidRDefault="008C7882" w:rsidP="008C7882">
      <w:pPr>
        <w:pStyle w:val="MTDisplayEquation"/>
      </w:pPr>
      <w:r>
        <w:tab/>
      </w:r>
      <w:r w:rsidR="00905817" w:rsidRPr="00905817">
        <w:rPr>
          <w:position w:val="-38"/>
        </w:rPr>
        <w:object w:dxaOrig="1579" w:dyaOrig="660" w14:anchorId="02337ED6">
          <v:shape id="_x0000_i2644" type="#_x0000_t75" style="width:78.8pt;height:32.6pt" o:ole="">
            <v:imagedata r:id="rId3259" o:title=""/>
          </v:shape>
          <o:OLEObject Type="Embed" ProgID="Equation.DSMT4" ShapeID="_x0000_i2644" DrawAspect="Content" ObjectID="_1494318736" r:id="rId326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26" w:author="rawlins" w:date="2015-05-19T17:23:00Z">
        <w:r w:rsidR="00D3178E">
          <w:rPr>
            <w:noProof/>
          </w:rPr>
          <w:instrText>42</w:instrText>
        </w:r>
      </w:ins>
      <w:del w:id="2727" w:author="rawlins" w:date="2015-05-19T17:12:00Z">
        <w:r w:rsidR="001A2D84" w:rsidDel="00A671D9">
          <w:rPr>
            <w:noProof/>
          </w:rPr>
          <w:delInstrText>37</w:delInstrText>
        </w:r>
      </w:del>
      <w:r w:rsidR="00511485">
        <w:rPr>
          <w:noProof/>
        </w:rPr>
        <w:fldChar w:fldCharType="end"/>
      </w:r>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2728" w:name="_Toc289032630"/>
      <w:r>
        <w:t>Linearization of the Contact Integral</w:t>
      </w:r>
      <w:bookmarkEnd w:id="2728"/>
    </w:p>
    <w:p w14:paraId="2855ACAB" w14:textId="77777777" w:rsidR="008C7882" w:rsidRDefault="008C7882" w:rsidP="008C7882">
      <w:r>
        <w:t>In a Newton-Raphson implementation the contact integral must be linearized with respect to the current configuration:</w:t>
      </w:r>
    </w:p>
    <w:p w14:paraId="79CDD4C4" w14:textId="1867F5CB" w:rsidR="008C7882" w:rsidRDefault="008C7882" w:rsidP="008C7882">
      <w:pPr>
        <w:pStyle w:val="MTDisplayEquation"/>
      </w:pPr>
      <w:r>
        <w:tab/>
      </w:r>
      <w:r w:rsidR="00905817" w:rsidRPr="00905817">
        <w:rPr>
          <w:position w:val="-38"/>
        </w:rPr>
        <w:object w:dxaOrig="2760" w:dyaOrig="660" w14:anchorId="7B6EC3F8">
          <v:shape id="_x0000_i2645" type="#_x0000_t75" style="width:137.9pt;height:32.6pt" o:ole="">
            <v:imagedata r:id="rId3261" o:title=""/>
          </v:shape>
          <o:OLEObject Type="Embed" ProgID="Equation.DSMT4" ShapeID="_x0000_i2645" DrawAspect="Content" ObjectID="_1494318737" r:id="rId326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29" w:author="rawlins" w:date="2015-05-19T17:23:00Z">
        <w:r w:rsidR="00D3178E">
          <w:rPr>
            <w:noProof/>
          </w:rPr>
          <w:instrText>43</w:instrText>
        </w:r>
      </w:ins>
      <w:del w:id="2730" w:author="rawlins" w:date="2015-05-19T17:12:00Z">
        <w:r w:rsidR="001A2D84" w:rsidDel="00A671D9">
          <w:rPr>
            <w:noProof/>
          </w:rPr>
          <w:delInstrText>38</w:delInstrText>
        </w:r>
      </w:del>
      <w:r w:rsidR="00511485">
        <w:rPr>
          <w:noProof/>
        </w:rPr>
        <w:fldChar w:fldCharType="end"/>
      </w:r>
      <w:r>
        <w:instrText>)</w:instrText>
      </w:r>
      <w:r>
        <w:fldChar w:fldCharType="end"/>
      </w:r>
    </w:p>
    <w:p w14:paraId="68684954" w14:textId="5189ACBE" w:rsidR="008C7882" w:rsidRDefault="008C7882" w:rsidP="008C7882">
      <w:r>
        <w:t xml:space="preserve">Examining the normal contact term first, the directional derivative of </w:t>
      </w:r>
      <w:r w:rsidR="00905817" w:rsidRPr="00905817">
        <w:rPr>
          <w:position w:val="-12"/>
        </w:rPr>
        <w:object w:dxaOrig="260" w:dyaOrig="360" w14:anchorId="68B20A26">
          <v:shape id="_x0000_i2646" type="#_x0000_t75" style="width:12.9pt;height:19pt" o:ole="">
            <v:imagedata r:id="rId3263" o:title=""/>
          </v:shape>
          <o:OLEObject Type="Embed" ProgID="Equation.DSMT4" ShapeID="_x0000_i2646" DrawAspect="Content" ObjectID="_1494318738" r:id="rId3264"/>
        </w:object>
      </w:r>
      <w:r>
        <w:t>is given (for the case of the penalty regularization) by:</w:t>
      </w:r>
    </w:p>
    <w:p w14:paraId="03D20B8A" w14:textId="23C6E83C" w:rsidR="008C7882" w:rsidRDefault="008C7882" w:rsidP="008C7882">
      <w:pPr>
        <w:pStyle w:val="MTDisplayEquation"/>
      </w:pPr>
      <w:r>
        <w:tab/>
      </w:r>
      <w:r w:rsidR="00905817" w:rsidRPr="00905817">
        <w:rPr>
          <w:position w:val="-36"/>
        </w:rPr>
        <w:object w:dxaOrig="1920" w:dyaOrig="840" w14:anchorId="6B9ED826">
          <v:shape id="_x0000_i2647" type="#_x0000_t75" style="width:96.45pt;height:42.1pt" o:ole="">
            <v:imagedata r:id="rId3265" o:title=""/>
          </v:shape>
          <o:OLEObject Type="Embed" ProgID="Equation.DSMT4" ShapeID="_x0000_i2647" DrawAspect="Content" ObjectID="_1494318739" r:id="rId32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31" w:author="rawlins" w:date="2015-05-19T17:23:00Z">
        <w:r w:rsidR="00D3178E">
          <w:rPr>
            <w:noProof/>
          </w:rPr>
          <w:instrText>44</w:instrText>
        </w:r>
      </w:ins>
      <w:del w:id="2732" w:author="rawlins" w:date="2015-05-19T17:12:00Z">
        <w:r w:rsidR="001A2D84" w:rsidDel="00A671D9">
          <w:rPr>
            <w:noProof/>
          </w:rPr>
          <w:delInstrText>39</w:delInstrText>
        </w:r>
      </w:del>
      <w:r w:rsidR="00511485">
        <w:rPr>
          <w:noProof/>
        </w:rPr>
        <w:fldChar w:fldCharType="end"/>
      </w:r>
      <w:r>
        <w:instrText>)</w:instrText>
      </w:r>
      <w:r>
        <w:fldChar w:fldCharType="end"/>
      </w:r>
    </w:p>
    <w:p w14:paraId="2C114F74" w14:textId="14B2873C" w:rsidR="008C7882" w:rsidRDefault="008C7882" w:rsidP="008C7882">
      <w:r>
        <w:t xml:space="preserve">where </w:t>
      </w:r>
      <w:r w:rsidR="00905817" w:rsidRPr="00905817">
        <w:rPr>
          <w:position w:val="-12"/>
        </w:rPr>
        <w:object w:dxaOrig="300" w:dyaOrig="360" w14:anchorId="0AC70A42">
          <v:shape id="_x0000_i2648" type="#_x0000_t75" style="width:14.95pt;height:19pt" o:ole="">
            <v:imagedata r:id="rId3267" o:title=""/>
          </v:shape>
          <o:OLEObject Type="Embed" ProgID="Equation.DSMT4" ShapeID="_x0000_i2648" DrawAspect="Content" ObjectID="_1494318740" r:id="rId3268"/>
        </w:object>
      </w:r>
      <w:r>
        <w:t xml:space="preserve">is the penalty factor and </w:t>
      </w:r>
      <w:r w:rsidR="00905817" w:rsidRPr="00905817">
        <w:rPr>
          <w:position w:val="-14"/>
        </w:rPr>
        <w:object w:dxaOrig="660" w:dyaOrig="400" w14:anchorId="41DC3C38">
          <v:shape id="_x0000_i2649" type="#_x0000_t75" style="width:32.6pt;height:19.7pt" o:ole="">
            <v:imagedata r:id="rId3269" o:title=""/>
          </v:shape>
          <o:OLEObject Type="Embed" ProgID="Equation.DSMT4" ShapeID="_x0000_i2649" DrawAspect="Content" ObjectID="_1494318741" r:id="rId3270"/>
        </w:object>
      </w:r>
      <w:r>
        <w:t xml:space="preserve">is the Heaviside function. The quantity </w:t>
      </w:r>
      <w:r w:rsidR="00905817" w:rsidRPr="00905817">
        <w:rPr>
          <w:position w:val="-14"/>
        </w:rPr>
        <w:object w:dxaOrig="720" w:dyaOrig="400" w14:anchorId="071EB44C">
          <v:shape id="_x0000_i2650" type="#_x0000_t75" style="width:36.7pt;height:19.7pt" o:ole="">
            <v:imagedata r:id="rId3271" o:title=""/>
          </v:shape>
          <o:OLEObject Type="Embed" ProgID="Equation.DSMT4" ShapeID="_x0000_i2650" DrawAspect="Content" ObjectID="_1494318742" r:id="rId3272"/>
        </w:object>
      </w:r>
      <w:r>
        <w:t>is given by,</w:t>
      </w:r>
    </w:p>
    <w:p w14:paraId="2F21CFF6" w14:textId="47D54609" w:rsidR="008C7882" w:rsidRDefault="008C7882" w:rsidP="008C7882">
      <w:pPr>
        <w:pStyle w:val="MTDisplayEquation"/>
      </w:pPr>
      <w:r>
        <w:tab/>
      </w:r>
      <w:r w:rsidR="00905817" w:rsidRPr="00905817">
        <w:rPr>
          <w:position w:val="-94"/>
        </w:rPr>
        <w:object w:dxaOrig="5500" w:dyaOrig="2000" w14:anchorId="2F96474A">
          <v:shape id="_x0000_i2651" type="#_x0000_t75" style="width:275.1pt;height:99.85pt" o:ole="">
            <v:imagedata r:id="rId3273" o:title=""/>
          </v:shape>
          <o:OLEObject Type="Embed" ProgID="Equation.DSMT4" ShapeID="_x0000_i2651" DrawAspect="Content" ObjectID="_1494318743" r:id="rId32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33" w:author="rawlins" w:date="2015-05-19T17:23:00Z">
        <w:r w:rsidR="00D3178E">
          <w:rPr>
            <w:noProof/>
          </w:rPr>
          <w:instrText>45</w:instrText>
        </w:r>
      </w:ins>
      <w:del w:id="2734" w:author="rawlins" w:date="2015-05-19T17:12:00Z">
        <w:r w:rsidR="001A2D84" w:rsidDel="00A671D9">
          <w:rPr>
            <w:noProof/>
          </w:rPr>
          <w:delInstrText>40</w:delInstrText>
        </w:r>
      </w:del>
      <w:r w:rsidR="00511485">
        <w:rPr>
          <w:noProof/>
        </w:rPr>
        <w:fldChar w:fldCharType="end"/>
      </w:r>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2735" w:name="_Toc289032631"/>
      <w:r>
        <w:t>Discretization of the Contact Integral</w:t>
      </w:r>
      <w:bookmarkEnd w:id="2735"/>
    </w:p>
    <w:p w14:paraId="2C024A8F" w14:textId="77777777" w:rsidR="008C7882" w:rsidRDefault="008C7882" w:rsidP="008C7882">
      <w:r>
        <w:t>The contact integral, which is repeated here,</w:t>
      </w:r>
    </w:p>
    <w:p w14:paraId="6EF31BD9" w14:textId="3CC595FC" w:rsidR="008C7882" w:rsidRDefault="008C7882" w:rsidP="008C7882">
      <w:pPr>
        <w:pStyle w:val="MTDisplayEquation"/>
      </w:pPr>
      <w:r>
        <w:tab/>
      </w:r>
      <w:r w:rsidR="00905817" w:rsidRPr="00905817">
        <w:rPr>
          <w:position w:val="-34"/>
        </w:rPr>
        <w:object w:dxaOrig="2180" w:dyaOrig="620" w14:anchorId="490F1258">
          <v:shape id="_x0000_i2652" type="#_x0000_t75" style="width:108.7pt;height:30.55pt" o:ole="">
            <v:imagedata r:id="rId3275" o:title=""/>
          </v:shape>
          <o:OLEObject Type="Embed" ProgID="Equation.DSMT4" ShapeID="_x0000_i2652" DrawAspect="Content" ObjectID="_1494318744" r:id="rId327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w:instrText>
      </w:r>
      <w:r w:rsidR="00511485">
        <w:instrText xml:space="preserve">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36" w:author="rawlins" w:date="2015-05-19T17:23:00Z">
        <w:r w:rsidR="00D3178E">
          <w:rPr>
            <w:noProof/>
          </w:rPr>
          <w:instrText>46</w:instrText>
        </w:r>
      </w:ins>
      <w:del w:id="2737" w:author="rawlins" w:date="2015-05-19T17:12:00Z">
        <w:r w:rsidR="001A2D84" w:rsidDel="00A671D9">
          <w:rPr>
            <w:noProof/>
          </w:rPr>
          <w:delInstrText>41</w:delInstrText>
        </w:r>
      </w:del>
      <w:r w:rsidR="00511485">
        <w:rPr>
          <w:noProof/>
        </w:rPr>
        <w:fldChar w:fldCharType="end"/>
      </w:r>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51AD561E" w:rsidR="008C7882" w:rsidRDefault="008C7882" w:rsidP="008C7882">
      <w:pPr>
        <w:pStyle w:val="MTDisplayEquation"/>
      </w:pPr>
      <w:r>
        <w:tab/>
      </w:r>
      <w:r w:rsidR="00905817" w:rsidRPr="00905817">
        <w:rPr>
          <w:position w:val="-34"/>
        </w:rPr>
        <w:object w:dxaOrig="2520" w:dyaOrig="760" w14:anchorId="302BBF3D">
          <v:shape id="_x0000_i2653" type="#_x0000_t75" style="width:126.35pt;height:37.35pt" o:ole="">
            <v:imagedata r:id="rId3277" o:title=""/>
          </v:shape>
          <o:OLEObject Type="Embed" ProgID="Equation.DSMT4" ShapeID="_x0000_i2653" DrawAspect="Content" ObjectID="_1494318745" r:id="rId327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38" w:author="rawlins" w:date="2015-05-19T17:23:00Z">
        <w:r w:rsidR="00D3178E">
          <w:rPr>
            <w:noProof/>
          </w:rPr>
          <w:instrText>47</w:instrText>
        </w:r>
      </w:ins>
      <w:del w:id="2739" w:author="rawlins" w:date="2015-05-19T17:12:00Z">
        <w:r w:rsidR="001A2D84" w:rsidDel="00A671D9">
          <w:rPr>
            <w:noProof/>
          </w:rPr>
          <w:delInstrText>42</w:delInstrText>
        </w:r>
      </w:del>
      <w:r w:rsidR="00511485">
        <w:rPr>
          <w:noProof/>
        </w:rPr>
        <w:fldChar w:fldCharType="end"/>
      </w:r>
      <w:r>
        <w:instrText>)</w:instrText>
      </w:r>
      <w:r>
        <w:fldChar w:fldCharType="end"/>
      </w:r>
    </w:p>
    <w:p w14:paraId="7D9E96E7" w14:textId="0CF06C86" w:rsidR="008C7882" w:rsidRDefault="008C7882" w:rsidP="008C7882">
      <w:r>
        <w:t xml:space="preserve">where </w:t>
      </w:r>
      <w:r w:rsidR="00905817" w:rsidRPr="00905817">
        <w:rPr>
          <w:position w:val="-12"/>
        </w:rPr>
        <w:object w:dxaOrig="420" w:dyaOrig="360" w14:anchorId="709B73E8">
          <v:shape id="_x0000_i2654" type="#_x0000_t75" style="width:20.4pt;height:19pt" o:ole="">
            <v:imagedata r:id="rId3279" o:title=""/>
          </v:shape>
          <o:OLEObject Type="Embed" ProgID="Equation.DSMT4" ShapeID="_x0000_i2654" DrawAspect="Content" ObjectID="_1494318746" r:id="rId3280"/>
        </w:object>
      </w:r>
      <w:r>
        <w:t>is the number of surface elements. The integration can be approximated using a quadrature rule,</w:t>
      </w:r>
    </w:p>
    <w:p w14:paraId="481017ED" w14:textId="4F37A09C" w:rsidR="008C7882" w:rsidRDefault="008C7882" w:rsidP="008C7882">
      <w:pPr>
        <w:pStyle w:val="MTDisplayEquation"/>
      </w:pPr>
      <w:r>
        <w:tab/>
      </w:r>
      <w:r w:rsidR="00905817" w:rsidRPr="00905817">
        <w:rPr>
          <w:position w:val="-36"/>
        </w:rPr>
        <w:object w:dxaOrig="4099" w:dyaOrig="840" w14:anchorId="5B483E8E">
          <v:shape id="_x0000_i2655" type="#_x0000_t75" style="width:204.45pt;height:42.1pt" o:ole="">
            <v:imagedata r:id="rId3281" o:title=""/>
          </v:shape>
          <o:OLEObject Type="Embed" ProgID="Equation.DSMT4" ShapeID="_x0000_i2655" DrawAspect="Content" ObjectID="_1494318747" r:id="rId328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40" w:name="ZEqnNum959237"/>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41" w:author="rawlins" w:date="2015-05-19T17:23:00Z">
        <w:r w:rsidR="00D3178E">
          <w:rPr>
            <w:noProof/>
          </w:rPr>
          <w:instrText>48</w:instrText>
        </w:r>
      </w:ins>
      <w:del w:id="2742" w:author="rawlins" w:date="2015-05-19T17:12:00Z">
        <w:r w:rsidR="001A2D84" w:rsidDel="00A671D9">
          <w:rPr>
            <w:noProof/>
          </w:rPr>
          <w:delInstrText>43</w:delInstrText>
        </w:r>
      </w:del>
      <w:r w:rsidR="00511485">
        <w:rPr>
          <w:noProof/>
        </w:rPr>
        <w:fldChar w:fldCharType="end"/>
      </w:r>
      <w:r>
        <w:instrText>)</w:instrText>
      </w:r>
      <w:bookmarkEnd w:id="2740"/>
      <w:r>
        <w:fldChar w:fldCharType="end"/>
      </w:r>
    </w:p>
    <w:p w14:paraId="2C72AA41" w14:textId="4D024691" w:rsidR="008C7882" w:rsidRDefault="008C7882" w:rsidP="008C7882">
      <w:r>
        <w:lastRenderedPageBreak/>
        <w:t xml:space="preserve">where </w:t>
      </w:r>
      <w:r w:rsidR="00905817" w:rsidRPr="00905817">
        <w:rPr>
          <w:position w:val="-12"/>
        </w:rPr>
        <w:object w:dxaOrig="420" w:dyaOrig="380" w14:anchorId="490FDC21">
          <v:shape id="_x0000_i2656" type="#_x0000_t75" style="width:20.4pt;height:19pt" o:ole="">
            <v:imagedata r:id="rId3283" o:title=""/>
          </v:shape>
          <o:OLEObject Type="Embed" ProgID="Equation.DSMT4" ShapeID="_x0000_i2656" DrawAspect="Content" ObjectID="_1494318748" r:id="rId3284"/>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905817" w:rsidRPr="00905817">
        <w:rPr>
          <w:position w:val="-14"/>
        </w:rPr>
        <w:object w:dxaOrig="1240" w:dyaOrig="400" w14:anchorId="33301CDC">
          <v:shape id="_x0000_i2657" type="#_x0000_t75" style="width:61.8pt;height:19.7pt" o:ole="">
            <v:imagedata r:id="rId3285" o:title=""/>
          </v:shape>
          <o:OLEObject Type="Embed" ProgID="Equation.DSMT4" ShapeID="_x0000_i2657" DrawAspect="Content" ObjectID="_1494318749" r:id="rId3286"/>
        </w:object>
      </w:r>
      <w:r>
        <w:t xml:space="preserve">, </w:t>
      </w:r>
      <w:r w:rsidR="00905817" w:rsidRPr="00905817">
        <w:rPr>
          <w:position w:val="-14"/>
        </w:rPr>
        <w:object w:dxaOrig="1100" w:dyaOrig="400" w14:anchorId="4028FC3D">
          <v:shape id="_x0000_i2658" type="#_x0000_t75" style="width:55pt;height:19.7pt" o:ole="">
            <v:imagedata r:id="rId3287" o:title=""/>
          </v:shape>
          <o:OLEObject Type="Embed" ProgID="Equation.DSMT4" ShapeID="_x0000_i2658" DrawAspect="Content" ObjectID="_1494318750" r:id="rId3288"/>
        </w:object>
      </w:r>
      <w:r>
        <w:t xml:space="preserve">, </w:t>
      </w:r>
      <w:r w:rsidR="00905817" w:rsidRPr="00905817">
        <w:rPr>
          <w:position w:val="-14"/>
        </w:rPr>
        <w:object w:dxaOrig="940" w:dyaOrig="400" w14:anchorId="6235446D">
          <v:shape id="_x0000_i2659" type="#_x0000_t75" style="width:47.55pt;height:19.7pt" o:ole="">
            <v:imagedata r:id="rId3289" o:title=""/>
          </v:shape>
          <o:OLEObject Type="Embed" ProgID="Equation.DSMT4" ShapeID="_x0000_i2659" DrawAspect="Content" ObjectID="_1494318751" r:id="rId3290"/>
        </w:object>
      </w:r>
      <w:r>
        <w:t xml:space="preserve"> and </w:t>
      </w:r>
      <w:r w:rsidR="00905817" w:rsidRPr="00905817">
        <w:rPr>
          <w:position w:val="-14"/>
        </w:rPr>
        <w:object w:dxaOrig="1100" w:dyaOrig="400" w14:anchorId="3436D224">
          <v:shape id="_x0000_i2660" type="#_x0000_t75" style="width:55pt;height:19.7pt" o:ole="">
            <v:imagedata r:id="rId3291" o:title=""/>
          </v:shape>
          <o:OLEObject Type="Embed" ProgID="Equation.DSMT4" ShapeID="_x0000_i2660" DrawAspect="Content" ObjectID="_1494318752" r:id="rId3292"/>
        </w:object>
      </w:r>
      <w:r>
        <w:t>). With this quadrature rule, we have</w:t>
      </w:r>
    </w:p>
    <w:p w14:paraId="45FA3A35" w14:textId="73850B81" w:rsidR="008C7882" w:rsidRDefault="008C7882" w:rsidP="008C7882">
      <w:pPr>
        <w:pStyle w:val="MTDisplayEquation"/>
      </w:pPr>
      <w:r>
        <w:tab/>
      </w:r>
      <w:r w:rsidR="00905817" w:rsidRPr="00905817">
        <w:rPr>
          <w:position w:val="-52"/>
        </w:rPr>
        <w:object w:dxaOrig="2480" w:dyaOrig="1160" w14:anchorId="19F28358">
          <v:shape id="_x0000_i2661" type="#_x0000_t75" style="width:124.3pt;height:57.75pt" o:ole="">
            <v:imagedata r:id="rId3293" o:title=""/>
          </v:shape>
          <o:OLEObject Type="Embed" ProgID="Equation.DSMT4" ShapeID="_x0000_i2661" DrawAspect="Content" ObjectID="_1494318753" r:id="rId329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43" w:author="rawlins" w:date="2015-05-19T17:23:00Z">
        <w:r w:rsidR="00D3178E">
          <w:rPr>
            <w:noProof/>
          </w:rPr>
          <w:instrText>49</w:instrText>
        </w:r>
      </w:ins>
      <w:del w:id="2744" w:author="rawlins" w:date="2015-05-19T17:12:00Z">
        <w:r w:rsidR="001A2D84" w:rsidDel="00A671D9">
          <w:rPr>
            <w:noProof/>
          </w:rPr>
          <w:delInstrText>44</w:delInstrText>
        </w:r>
      </w:del>
      <w:r w:rsidR="00511485">
        <w:rPr>
          <w:noProof/>
        </w:rPr>
        <w:fldChar w:fldCharType="end"/>
      </w:r>
      <w:r>
        <w:instrText>)</w:instrText>
      </w:r>
      <w:r>
        <w:fldChar w:fldCharType="end"/>
      </w:r>
    </w:p>
    <w:p w14:paraId="2B97DEBE" w14:textId="77777777" w:rsidR="008C7882" w:rsidRDefault="008C7882" w:rsidP="008C7882">
      <w:r>
        <w:t>so that,</w:t>
      </w:r>
    </w:p>
    <w:p w14:paraId="7C48F08B" w14:textId="23225E65" w:rsidR="008C7882" w:rsidRDefault="008C7882" w:rsidP="008C7882">
      <w:pPr>
        <w:pStyle w:val="MTDisplayEquation"/>
      </w:pPr>
      <w:r>
        <w:tab/>
      </w:r>
      <w:r w:rsidR="00905817" w:rsidRPr="00905817">
        <w:rPr>
          <w:position w:val="-32"/>
        </w:rPr>
        <w:object w:dxaOrig="3519" w:dyaOrig="760" w14:anchorId="65542A7B">
          <v:shape id="_x0000_i2662" type="#_x0000_t75" style="width:176.6pt;height:37.35pt" o:ole="">
            <v:imagedata r:id="rId3295" o:title=""/>
          </v:shape>
          <o:OLEObject Type="Embed" ProgID="Equation.DSMT4" ShapeID="_x0000_i2662" DrawAspect="Content" ObjectID="_1494318754" r:id="rId329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45" w:author="rawlins" w:date="2015-05-19T17:23:00Z">
        <w:r w:rsidR="00D3178E">
          <w:rPr>
            <w:noProof/>
          </w:rPr>
          <w:instrText>50</w:instrText>
        </w:r>
      </w:ins>
      <w:del w:id="2746" w:author="rawlins" w:date="2015-05-19T17:12:00Z">
        <w:r w:rsidR="001A2D84" w:rsidDel="00A671D9">
          <w:rPr>
            <w:noProof/>
          </w:rPr>
          <w:delInstrText>45</w:delInstrText>
        </w:r>
      </w:del>
      <w:r w:rsidR="00511485">
        <w:rPr>
          <w:noProof/>
        </w:rPr>
        <w:fldChar w:fldCharType="end"/>
      </w:r>
      <w:r>
        <w:instrText>)</w:instrText>
      </w:r>
      <w:r>
        <w:fldChar w:fldCharType="end"/>
      </w:r>
    </w:p>
    <w:p w14:paraId="1540F651" w14:textId="77777777" w:rsidR="008C7882" w:rsidRDefault="008C7882" w:rsidP="008C7882">
      <w:r>
        <w:t>If the following vectors are defined,</w:t>
      </w:r>
    </w:p>
    <w:p w14:paraId="7836319A" w14:textId="270DC514" w:rsidR="008C7882" w:rsidRDefault="008C7882" w:rsidP="008C7882">
      <w:pPr>
        <w:pStyle w:val="MTDisplayEquation"/>
      </w:pPr>
      <w:r>
        <w:tab/>
      </w:r>
      <w:r w:rsidR="00905817" w:rsidRPr="00905817">
        <w:rPr>
          <w:position w:val="-44"/>
        </w:rPr>
        <w:object w:dxaOrig="3420" w:dyaOrig="999" w14:anchorId="01320F64">
          <v:shape id="_x0000_i2663" type="#_x0000_t75" style="width:171.15pt;height:50.25pt" o:ole="">
            <v:imagedata r:id="rId3297" o:title=""/>
          </v:shape>
          <o:OLEObject Type="Embed" ProgID="Equation.DSMT4" ShapeID="_x0000_i2663" DrawAspect="Content" ObjectID="_1494318755" r:id="rId329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47" w:author="rawlins" w:date="2015-05-19T17:23:00Z">
        <w:r w:rsidR="00D3178E">
          <w:rPr>
            <w:noProof/>
          </w:rPr>
          <w:instrText>51</w:instrText>
        </w:r>
      </w:ins>
      <w:del w:id="2748" w:author="rawlins" w:date="2015-05-19T17:12:00Z">
        <w:r w:rsidR="001A2D84" w:rsidDel="00A671D9">
          <w:rPr>
            <w:noProof/>
          </w:rPr>
          <w:delInstrText>46</w:delInstrText>
        </w:r>
      </w:del>
      <w:r w:rsidR="00511485">
        <w:rPr>
          <w:noProof/>
        </w:rPr>
        <w:fldChar w:fldCharType="end"/>
      </w:r>
      <w:r>
        <w:instrText>)</w:instrText>
      </w:r>
      <w:r>
        <w:fldChar w:fldCharType="end"/>
      </w:r>
    </w:p>
    <w:p w14:paraId="5219D948" w14:textId="77777777" w:rsidR="008C7882" w:rsidRDefault="008C7882" w:rsidP="008C7882">
      <w:r>
        <w:t xml:space="preserve">equation </w:t>
      </w:r>
      <w:r>
        <w:fldChar w:fldCharType="begin"/>
      </w:r>
      <w:r>
        <w:instrText xml:space="preserve"> GOTOBUTTON ZEqnNum959237  \* MERGEFORMAT </w:instrText>
      </w:r>
      <w:r w:rsidR="00511485">
        <w:fldChar w:fldCharType="begin"/>
      </w:r>
      <w:r w:rsidR="00511485">
        <w:instrText xml:space="preserve"> REF ZEqnNum959237 \! \* MERGEFORMAT </w:instrText>
      </w:r>
      <w:r w:rsidR="00511485">
        <w:fldChar w:fldCharType="separate"/>
      </w:r>
      <w:ins w:id="2749" w:author="rawlins" w:date="2015-05-19T17:23:00Z">
        <w:r w:rsidR="00D3178E">
          <w:instrText>(6.48)</w:instrText>
        </w:r>
      </w:ins>
      <w:del w:id="2750" w:author="rawlins" w:date="2015-05-19T17:12:00Z">
        <w:r w:rsidR="001A2D84" w:rsidDel="00A671D9">
          <w:delInstrText>(6.43)</w:delInstrText>
        </w:r>
      </w:del>
      <w:r w:rsidR="00511485">
        <w:fldChar w:fldCharType="end"/>
      </w:r>
      <w:r>
        <w:fldChar w:fldCharType="end"/>
      </w:r>
      <w:r>
        <w:t xml:space="preserve"> can then be rewritten as follows,</w:t>
      </w:r>
    </w:p>
    <w:p w14:paraId="44B16E35" w14:textId="690FC587" w:rsidR="008C7882" w:rsidRDefault="008C7882" w:rsidP="008C7882">
      <w:pPr>
        <w:pStyle w:val="MTDisplayEquation"/>
      </w:pPr>
      <w:r>
        <w:tab/>
      </w:r>
      <w:r w:rsidR="00905817" w:rsidRPr="00905817">
        <w:rPr>
          <w:position w:val="-36"/>
        </w:rPr>
        <w:object w:dxaOrig="4260" w:dyaOrig="840" w14:anchorId="21D66FC3">
          <v:shape id="_x0000_i2664" type="#_x0000_t75" style="width:211.9pt;height:42.1pt" o:ole="">
            <v:imagedata r:id="rId3299" o:title=""/>
          </v:shape>
          <o:OLEObject Type="Embed" ProgID="Equation.DSMT4" ShapeID="_x0000_i2664" DrawAspect="Content" ObjectID="_1494318756" r:id="rId330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1" w:name="ZEqnNum386722"/>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52" w:author="rawlins" w:date="2015-05-19T17:23:00Z">
        <w:r w:rsidR="00D3178E">
          <w:rPr>
            <w:noProof/>
          </w:rPr>
          <w:instrText>52</w:instrText>
        </w:r>
      </w:ins>
      <w:del w:id="2753" w:author="rawlins" w:date="2015-05-19T17:12:00Z">
        <w:r w:rsidR="001A2D84" w:rsidDel="00A671D9">
          <w:rPr>
            <w:noProof/>
          </w:rPr>
          <w:delInstrText>47</w:delInstrText>
        </w:r>
      </w:del>
      <w:r w:rsidR="00511485">
        <w:rPr>
          <w:noProof/>
        </w:rPr>
        <w:fldChar w:fldCharType="end"/>
      </w:r>
      <w:r>
        <w:instrText>)</w:instrText>
      </w:r>
      <w:bookmarkEnd w:id="2751"/>
      <w:r>
        <w:fldChar w:fldCharType="end"/>
      </w:r>
    </w:p>
    <w:p w14:paraId="65DDB2EE" w14:textId="4A3C2D6E" w:rsidR="008C7882" w:rsidRDefault="008C7882" w:rsidP="008C7882">
      <w:r>
        <w:t xml:space="preserve">The specific form for </w:t>
      </w:r>
      <w:r w:rsidR="00905817" w:rsidRPr="00905817">
        <w:rPr>
          <w:position w:val="-12"/>
        </w:rPr>
        <w:object w:dxaOrig="260" w:dyaOrig="360" w14:anchorId="3F93A634">
          <v:shape id="_x0000_i2665" type="#_x0000_t75" style="width:12.9pt;height:19pt" o:ole="">
            <v:imagedata r:id="rId3301" o:title=""/>
          </v:shape>
          <o:OLEObject Type="Embed" ProgID="Equation.DSMT4" ShapeID="_x0000_i2665" DrawAspect="Content" ObjectID="_1494318757" r:id="rId3302"/>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2754" w:name="_Toc289032632"/>
      <w:r>
        <w:t>Discretization of the Contact Stiffness</w:t>
      </w:r>
      <w:bookmarkEnd w:id="2754"/>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3B7BC453" w:rsidR="008C7882" w:rsidRDefault="008C7882" w:rsidP="008C7882">
      <w:pPr>
        <w:pStyle w:val="MTDisplayEquation"/>
      </w:pPr>
      <w:r>
        <w:tab/>
      </w:r>
      <w:r w:rsidR="00905817" w:rsidRPr="00905817">
        <w:rPr>
          <w:position w:val="-70"/>
        </w:rPr>
        <w:object w:dxaOrig="4000" w:dyaOrig="1520" w14:anchorId="518E5C05">
          <v:shape id="_x0000_i2666" type="#_x0000_t75" style="width:200.4pt;height:76.1pt" o:ole="">
            <v:imagedata r:id="rId3303" o:title=""/>
          </v:shape>
          <o:OLEObject Type="Embed" ProgID="Equation.DSMT4" ShapeID="_x0000_i2666" DrawAspect="Content" ObjectID="_1494318758" r:id="rId330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55" w:name="ZEqnNum694151"/>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w:instrText>
      </w:r>
      <w:r w:rsidR="00511485">
        <w:instrText xml:space="preserve"> MTEqn \c \* Arabic \* MERGEFORMAT </w:instrText>
      </w:r>
      <w:r w:rsidR="00511485">
        <w:fldChar w:fldCharType="separate"/>
      </w:r>
      <w:ins w:id="2756" w:author="rawlins" w:date="2015-05-19T17:23:00Z">
        <w:r w:rsidR="00D3178E">
          <w:rPr>
            <w:noProof/>
          </w:rPr>
          <w:instrText>53</w:instrText>
        </w:r>
      </w:ins>
      <w:del w:id="2757" w:author="rawlins" w:date="2015-05-19T17:12:00Z">
        <w:r w:rsidR="001A2D84" w:rsidDel="00A671D9">
          <w:rPr>
            <w:noProof/>
          </w:rPr>
          <w:delInstrText>48</w:delInstrText>
        </w:r>
      </w:del>
      <w:r w:rsidR="00511485">
        <w:rPr>
          <w:noProof/>
        </w:rPr>
        <w:fldChar w:fldCharType="end"/>
      </w:r>
      <w:r>
        <w:instrText>)</w:instrText>
      </w:r>
      <w:bookmarkEnd w:id="2755"/>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r w:rsidR="00511485">
        <w:fldChar w:fldCharType="begin"/>
      </w:r>
      <w:r w:rsidR="00511485">
        <w:instrText xml:space="preserve"> REF ZEqnNum694151 \! \* MERGEFORMAT </w:instrText>
      </w:r>
      <w:r w:rsidR="00511485">
        <w:fldChar w:fldCharType="separate"/>
      </w:r>
      <w:ins w:id="2758" w:author="rawlins" w:date="2015-05-19T17:23:00Z">
        <w:r w:rsidR="00D3178E">
          <w:instrText>(6.53)</w:instrText>
        </w:r>
      </w:ins>
      <w:del w:id="2759" w:author="rawlins" w:date="2015-05-19T17:12:00Z">
        <w:r w:rsidR="001A2D84" w:rsidDel="00A671D9">
          <w:delInstrText>(6.48)</w:delInstrText>
        </w:r>
      </w:del>
      <w:r w:rsidR="00511485">
        <w:fldChar w:fldCharType="end"/>
      </w:r>
      <w:r>
        <w:fldChar w:fldCharType="end"/>
      </w:r>
      <w:r>
        <w:t xml:space="preserve"> as,</w:t>
      </w:r>
    </w:p>
    <w:p w14:paraId="5E848665" w14:textId="178765D8" w:rsidR="008C7882" w:rsidRDefault="008C7882" w:rsidP="008C7882">
      <w:pPr>
        <w:pStyle w:val="MTDisplayEquation"/>
      </w:pPr>
      <w:r>
        <w:tab/>
      </w:r>
      <w:r w:rsidR="00905817" w:rsidRPr="00905817">
        <w:rPr>
          <w:position w:val="-28"/>
        </w:rPr>
        <w:object w:dxaOrig="3860" w:dyaOrig="740" w14:anchorId="53F73F66">
          <v:shape id="_x0000_i2667" type="#_x0000_t75" style="width:191.55pt;height:37.35pt" o:ole="">
            <v:imagedata r:id="rId3305" o:title=""/>
          </v:shape>
          <o:OLEObject Type="Embed" ProgID="Equation.DSMT4" ShapeID="_x0000_i2667" DrawAspect="Content" ObjectID="_1494318759" r:id="rId330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60" w:author="rawlins" w:date="2015-05-19T17:23:00Z">
        <w:r w:rsidR="00D3178E">
          <w:rPr>
            <w:noProof/>
          </w:rPr>
          <w:instrText>54</w:instrText>
        </w:r>
      </w:ins>
      <w:del w:id="2761" w:author="rawlins" w:date="2015-05-19T17:12:00Z">
        <w:r w:rsidR="001A2D84" w:rsidDel="00A671D9">
          <w:rPr>
            <w:noProof/>
          </w:rPr>
          <w:delInstrText>49</w:delInstrText>
        </w:r>
      </w:del>
      <w:r w:rsidR="00511485">
        <w:rPr>
          <w:noProof/>
        </w:rPr>
        <w:fldChar w:fldCharType="end"/>
      </w:r>
      <w:r>
        <w:instrText>)</w:instrText>
      </w:r>
      <w:r>
        <w:fldChar w:fldCharType="end"/>
      </w:r>
    </w:p>
    <w:p w14:paraId="1D24C1E9" w14:textId="53E49CE3" w:rsidR="008C7882" w:rsidRDefault="008C7882" w:rsidP="008C7882">
      <w:r>
        <w:t xml:space="preserve">where </w:t>
      </w:r>
      <w:r w:rsidR="00905817" w:rsidRPr="00905817">
        <w:rPr>
          <w:position w:val="-6"/>
        </w:rPr>
        <w:object w:dxaOrig="400" w:dyaOrig="279" w14:anchorId="1E05E0B4">
          <v:shape id="_x0000_i2668" type="#_x0000_t75" style="width:19.7pt;height:14.25pt" o:ole="">
            <v:imagedata r:id="rId3307" o:title=""/>
          </v:shape>
          <o:OLEObject Type="Embed" ProgID="Equation.DSMT4" ShapeID="_x0000_i2668" DrawAspect="Content" ObjectID="_1494318760" r:id="rId3308"/>
        </w:object>
      </w:r>
      <w:r>
        <w:t xml:space="preserve">is as above and </w:t>
      </w:r>
      <w:r w:rsidR="00905817" w:rsidRPr="00905817">
        <w:rPr>
          <w:position w:val="-4"/>
        </w:rPr>
        <w:object w:dxaOrig="420" w:dyaOrig="260" w14:anchorId="055E5AE5">
          <v:shape id="_x0000_i2669" type="#_x0000_t75" style="width:20.4pt;height:12.9pt" o:ole="">
            <v:imagedata r:id="rId3309" o:title=""/>
          </v:shape>
          <o:OLEObject Type="Embed" ProgID="Equation.DSMT4" ShapeID="_x0000_i2669" DrawAspect="Content" ObjectID="_1494318761" r:id="rId3310"/>
        </w:object>
      </w:r>
      <w:r>
        <w:t xml:space="preserve">similar to </w:t>
      </w:r>
      <w:r w:rsidR="00905817" w:rsidRPr="00905817">
        <w:rPr>
          <w:position w:val="-6"/>
        </w:rPr>
        <w:object w:dxaOrig="400" w:dyaOrig="279" w14:anchorId="6D5CD9F7">
          <v:shape id="_x0000_i2670" type="#_x0000_t75" style="width:19.7pt;height:14.25pt" o:ole="">
            <v:imagedata r:id="rId3311" o:title=""/>
          </v:shape>
          <o:OLEObject Type="Embed" ProgID="Equation.DSMT4" ShapeID="_x0000_i2670" DrawAspect="Content" ObjectID="_1494318762" r:id="rId3312"/>
        </w:object>
      </w:r>
      <w:r>
        <w:t xml:space="preserve"> with </w:t>
      </w:r>
      <w:r w:rsidR="00905817" w:rsidRPr="00905817">
        <w:rPr>
          <w:position w:val="-6"/>
        </w:rPr>
        <w:object w:dxaOrig="220" w:dyaOrig="279" w14:anchorId="57D3FFF3">
          <v:shape id="_x0000_i2671" type="#_x0000_t75" style="width:10.85pt;height:14.25pt" o:ole="">
            <v:imagedata r:id="rId3313" o:title=""/>
          </v:shape>
          <o:OLEObject Type="Embed" ProgID="Equation.DSMT4" ShapeID="_x0000_i2671" DrawAspect="Content" ObjectID="_1494318763" r:id="rId3314"/>
        </w:object>
      </w:r>
      <w:r>
        <w:t xml:space="preserve">replaced with </w:t>
      </w:r>
      <w:r w:rsidR="00905817" w:rsidRPr="00905817">
        <w:rPr>
          <w:position w:val="-4"/>
        </w:rPr>
        <w:object w:dxaOrig="220" w:dyaOrig="260" w14:anchorId="4187CC30">
          <v:shape id="_x0000_i2672" type="#_x0000_t75" style="width:10.85pt;height:12.9pt" o:ole="">
            <v:imagedata r:id="rId3315" o:title=""/>
          </v:shape>
          <o:OLEObject Type="Embed" ProgID="Equation.DSMT4" ShapeID="_x0000_i2672" DrawAspect="Content" ObjectID="_1494318764" r:id="rId3316"/>
        </w:object>
      </w:r>
      <w:r>
        <w:t xml:space="preserve"> and </w:t>
      </w:r>
      <w:r w:rsidR="00905817" w:rsidRPr="00905817">
        <w:rPr>
          <w:position w:val="-4"/>
        </w:rPr>
        <w:object w:dxaOrig="300" w:dyaOrig="300" w14:anchorId="62E00D63">
          <v:shape id="_x0000_i2673" type="#_x0000_t75" style="width:14.95pt;height:14.95pt" o:ole="">
            <v:imagedata r:id="rId3317" o:title=""/>
          </v:shape>
          <o:OLEObject Type="Embed" ProgID="Equation.DSMT4" ShapeID="_x0000_i2673" DrawAspect="Content" ObjectID="_1494318765" r:id="rId3318"/>
        </w:object>
      </w:r>
      <w:r>
        <w:t>,</w:t>
      </w:r>
    </w:p>
    <w:p w14:paraId="262FCCBB" w14:textId="3FB80CBC" w:rsidR="008C7882" w:rsidRDefault="008C7882" w:rsidP="008C7882">
      <w:pPr>
        <w:pStyle w:val="MTDisplayEquation"/>
      </w:pPr>
      <w:r>
        <w:tab/>
      </w:r>
      <w:r w:rsidR="00905817" w:rsidRPr="00905817">
        <w:rPr>
          <w:position w:val="-68"/>
        </w:rPr>
        <w:object w:dxaOrig="4480" w:dyaOrig="1480" w14:anchorId="23687309">
          <v:shape id="_x0000_i2674" type="#_x0000_t75" style="width:223.45pt;height:74.05pt" o:ole="">
            <v:imagedata r:id="rId3319" o:title=""/>
          </v:shape>
          <o:OLEObject Type="Embed" ProgID="Equation.DSMT4" ShapeID="_x0000_i2674" DrawAspect="Content" ObjectID="_1494318766" r:id="rId332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62" w:name="ZEqnNum879292"/>
      <w:r>
        <w:instrText>(</w:instrText>
      </w:r>
      <w:r w:rsidR="00511485">
        <w:fldChar w:fldCharType="begin"/>
      </w:r>
      <w:r w:rsidR="00511485">
        <w:instrText xml:space="preserve"> SEQ MTSec \c \* Arabic \</w:instrText>
      </w:r>
      <w:r w:rsidR="00511485">
        <w:instrText xml:space="preserve">*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63" w:author="rawlins" w:date="2015-05-19T17:23:00Z">
        <w:r w:rsidR="00D3178E">
          <w:rPr>
            <w:noProof/>
          </w:rPr>
          <w:instrText>55</w:instrText>
        </w:r>
      </w:ins>
      <w:del w:id="2764" w:author="rawlins" w:date="2015-05-19T17:12:00Z">
        <w:r w:rsidR="001A2D84" w:rsidDel="00A671D9">
          <w:rPr>
            <w:noProof/>
          </w:rPr>
          <w:delInstrText>50</w:delInstrText>
        </w:r>
      </w:del>
      <w:r w:rsidR="00511485">
        <w:rPr>
          <w:noProof/>
        </w:rPr>
        <w:fldChar w:fldCharType="end"/>
      </w:r>
      <w:r>
        <w:instrText>)</w:instrText>
      </w:r>
      <w:bookmarkEnd w:id="2762"/>
      <w:r>
        <w:fldChar w:fldCharType="end"/>
      </w:r>
    </w:p>
    <w:p w14:paraId="12CDE78C" w14:textId="77777777" w:rsidR="008C7882" w:rsidRDefault="008C7882" w:rsidP="008C7882">
      <w:r>
        <w:t>where,</w:t>
      </w:r>
    </w:p>
    <w:p w14:paraId="00388F86" w14:textId="4331D5EE" w:rsidR="008C7882" w:rsidRDefault="008C7882" w:rsidP="008C7882">
      <w:pPr>
        <w:pStyle w:val="MTDisplayEquation"/>
      </w:pPr>
      <w:r>
        <w:lastRenderedPageBreak/>
        <w:tab/>
      </w:r>
      <w:r w:rsidR="00905817" w:rsidRPr="00905817">
        <w:rPr>
          <w:position w:val="-78"/>
        </w:rPr>
        <w:object w:dxaOrig="5820" w:dyaOrig="1680" w14:anchorId="26B86A66">
          <v:shape id="_x0000_i2675" type="#_x0000_t75" style="width:292.1pt;height:83.55pt" o:ole="">
            <v:imagedata r:id="rId3321" o:title=""/>
          </v:shape>
          <o:OLEObject Type="Embed" ProgID="Equation.DSMT4" ShapeID="_x0000_i2675" DrawAspect="Content" ObjectID="_1494318767" r:id="rId33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65" w:name="ZEqnNum858973"/>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66" w:author="rawlins" w:date="2015-05-19T17:23:00Z">
        <w:r w:rsidR="00D3178E">
          <w:rPr>
            <w:noProof/>
          </w:rPr>
          <w:instrText>56</w:instrText>
        </w:r>
      </w:ins>
      <w:del w:id="2767" w:author="rawlins" w:date="2015-05-19T17:12:00Z">
        <w:r w:rsidR="001A2D84" w:rsidDel="00A671D9">
          <w:rPr>
            <w:noProof/>
          </w:rPr>
          <w:delInstrText>51</w:delInstrText>
        </w:r>
      </w:del>
      <w:r w:rsidR="00511485">
        <w:rPr>
          <w:noProof/>
        </w:rPr>
        <w:fldChar w:fldCharType="end"/>
      </w:r>
      <w:r>
        <w:instrText>)</w:instrText>
      </w:r>
      <w:bookmarkEnd w:id="2765"/>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r w:rsidR="00511485">
        <w:fldChar w:fldCharType="begin"/>
      </w:r>
      <w:r w:rsidR="00511485">
        <w:instrText xml:space="preserve"> REF ZEqnNum858973 \! \* MERGEFORMAT </w:instrText>
      </w:r>
      <w:r w:rsidR="00511485">
        <w:fldChar w:fldCharType="separate"/>
      </w:r>
      <w:ins w:id="2768" w:author="rawlins" w:date="2015-05-19T17:23:00Z">
        <w:r w:rsidR="00D3178E">
          <w:instrText>(6.56)</w:instrText>
        </w:r>
      </w:ins>
      <w:del w:id="2769" w:author="rawlins" w:date="2015-05-19T17:12:00Z">
        <w:r w:rsidR="001A2D84" w:rsidDel="00A671D9">
          <w:delInstrText>(6.51)</w:delInstrText>
        </w:r>
      </w:del>
      <w:r w:rsidR="00511485">
        <w:fldChar w:fldCharType="end"/>
      </w:r>
      <w:r>
        <w:fldChar w:fldCharType="end"/>
      </w:r>
      <w:r>
        <w:t>:</w:t>
      </w:r>
    </w:p>
    <w:p w14:paraId="729B3FB8" w14:textId="7EB1C93D" w:rsidR="008C7882" w:rsidRDefault="008C7882" w:rsidP="008C7882">
      <w:pPr>
        <w:pStyle w:val="MTDisplayEquation"/>
      </w:pPr>
      <w:r>
        <w:tab/>
      </w:r>
      <w:r w:rsidR="00905817" w:rsidRPr="00905817">
        <w:rPr>
          <w:position w:val="-96"/>
        </w:rPr>
        <w:object w:dxaOrig="4260" w:dyaOrig="2040" w14:anchorId="6C28C776">
          <v:shape id="_x0000_i2676" type="#_x0000_t75" style="width:211.9pt;height:101.9pt" o:ole="">
            <v:imagedata r:id="rId3323" o:title=""/>
          </v:shape>
          <o:OLEObject Type="Embed" ProgID="Equation.DSMT4" ShapeID="_x0000_i2676" DrawAspect="Content" ObjectID="_1494318768" r:id="rId33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70" w:author="rawlins" w:date="2015-05-19T17:23:00Z">
        <w:r w:rsidR="00D3178E">
          <w:rPr>
            <w:noProof/>
          </w:rPr>
          <w:instrText>57</w:instrText>
        </w:r>
      </w:ins>
      <w:del w:id="2771" w:author="rawlins" w:date="2015-05-19T17:12:00Z">
        <w:r w:rsidR="001A2D84" w:rsidDel="00A671D9">
          <w:rPr>
            <w:noProof/>
          </w:rPr>
          <w:delInstrText>52</w:delInstrText>
        </w:r>
      </w:del>
      <w:r w:rsidR="00511485">
        <w:rPr>
          <w:noProof/>
        </w:rPr>
        <w:fldChar w:fldCharType="end"/>
      </w:r>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008D279E" w:rsidR="008C7882" w:rsidRDefault="008C7882" w:rsidP="008C7882">
      <w:pPr>
        <w:pStyle w:val="MTDisplayEquation"/>
      </w:pPr>
      <w:r>
        <w:tab/>
      </w:r>
      <w:r w:rsidR="00905817" w:rsidRPr="00905817">
        <w:rPr>
          <w:position w:val="-14"/>
        </w:rPr>
        <w:object w:dxaOrig="1420" w:dyaOrig="380" w14:anchorId="44362AD5">
          <v:shape id="_x0000_i2677" type="#_x0000_t75" style="width:71.3pt;height:19pt" o:ole="">
            <v:imagedata r:id="rId3325" o:title=""/>
          </v:shape>
          <o:OLEObject Type="Embed" ProgID="Equation.DSMT4" ShapeID="_x0000_i2677" DrawAspect="Content" ObjectID="_1494318769" r:id="rId3326"/>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72" w:author="rawlins" w:date="2015-05-19T17:23:00Z">
        <w:r w:rsidR="00D3178E">
          <w:rPr>
            <w:noProof/>
          </w:rPr>
          <w:instrText>58</w:instrText>
        </w:r>
      </w:ins>
      <w:del w:id="2773" w:author="rawlins" w:date="2015-05-19T17:12:00Z">
        <w:r w:rsidR="001A2D84" w:rsidDel="00A671D9">
          <w:rPr>
            <w:noProof/>
          </w:rPr>
          <w:delInstrText>53</w:delInstrText>
        </w:r>
      </w:del>
      <w:r w:rsidR="00511485">
        <w:rPr>
          <w:noProof/>
        </w:rPr>
        <w:fldChar w:fldCharType="end"/>
      </w:r>
      <w:r>
        <w:instrText>)</w:instrText>
      </w:r>
      <w:r>
        <w:fldChar w:fldCharType="end"/>
      </w:r>
    </w:p>
    <w:p w14:paraId="3DBB5D62" w14:textId="69AB6A7C" w:rsidR="008C7882" w:rsidRDefault="008C7882" w:rsidP="008C7882">
      <w:r>
        <w:t xml:space="preserve">Here, </w:t>
      </w:r>
      <w:r w:rsidR="00905817" w:rsidRPr="00905817">
        <w:rPr>
          <w:position w:val="-14"/>
        </w:rPr>
        <w:object w:dxaOrig="1100" w:dyaOrig="380" w14:anchorId="727D1765">
          <v:shape id="_x0000_i2678" type="#_x0000_t75" style="width:55pt;height:19pt" o:ole="">
            <v:imagedata r:id="rId3327" o:title=""/>
          </v:shape>
          <o:OLEObject Type="Embed" ProgID="Equation.DSMT4" ShapeID="_x0000_i2678" DrawAspect="Content" ObjectID="_1494318770" r:id="rId3328"/>
        </w:object>
      </w:r>
      <w:r>
        <w:t xml:space="preserve">is the surface metric tensor and </w:t>
      </w:r>
      <w:r w:rsidR="00905817" w:rsidRPr="00905817">
        <w:rPr>
          <w:position w:val="-16"/>
        </w:rPr>
        <w:object w:dxaOrig="1540" w:dyaOrig="440" w14:anchorId="348DC599">
          <v:shape id="_x0000_i2679" type="#_x0000_t75" style="width:76.75pt;height:21.75pt" o:ole="">
            <v:imagedata r:id="rId3329" o:title=""/>
          </v:shape>
          <o:OLEObject Type="Embed" ProgID="Equation.DSMT4" ShapeID="_x0000_i2679" DrawAspect="Content" ObjectID="_1494318771" r:id="rId3330"/>
        </w:object>
      </w:r>
      <w:r>
        <w:t xml:space="preserve">denotes the components of the surface curvature at </w:t>
      </w:r>
      <w:r w:rsidR="00905817" w:rsidRPr="00905817">
        <w:rPr>
          <w:position w:val="-10"/>
        </w:rPr>
        <w:object w:dxaOrig="200" w:dyaOrig="360" w14:anchorId="0332CC54">
          <v:shape id="_x0000_i2680" type="#_x0000_t75" style="width:10.2pt;height:19pt" o:ole="">
            <v:imagedata r:id="rId3331" o:title=""/>
          </v:shape>
          <o:OLEObject Type="Embed" ProgID="Equation.DSMT4" ShapeID="_x0000_i2680" DrawAspect="Content" ObjectID="_1494318772" r:id="rId3332"/>
        </w:object>
      </w:r>
      <w:r>
        <w:t>.</w:t>
      </w:r>
    </w:p>
    <w:p w14:paraId="57FA3AC3" w14:textId="77777777" w:rsidR="008C7882" w:rsidRDefault="008C7882" w:rsidP="008C7882"/>
    <w:p w14:paraId="35AD3397" w14:textId="77777777" w:rsidR="008C7882" w:rsidRDefault="008C7882" w:rsidP="008C7882">
      <w:pPr>
        <w:pStyle w:val="Heading3"/>
      </w:pPr>
      <w:bookmarkStart w:id="2774" w:name="_Toc289032633"/>
      <w:r>
        <w:t>Augmented Lagrangian Method</w:t>
      </w:r>
      <w:bookmarkEnd w:id="2774"/>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16F4856E" w:rsidR="008C7882" w:rsidRDefault="008C7882" w:rsidP="008C7882">
      <w:pPr>
        <w:pStyle w:val="MTDisplayEquation"/>
      </w:pPr>
      <w:r>
        <w:tab/>
      </w:r>
      <w:r w:rsidR="00905817" w:rsidRPr="00905817">
        <w:rPr>
          <w:position w:val="-14"/>
        </w:rPr>
        <w:object w:dxaOrig="1560" w:dyaOrig="400" w14:anchorId="4F80AD0B">
          <v:shape id="_x0000_i2681" type="#_x0000_t75" style="width:78.1pt;height:19.7pt" o:ole="">
            <v:imagedata r:id="rId3333" o:title=""/>
          </v:shape>
          <o:OLEObject Type="Embed" ProgID="Equation.DSMT4" ShapeID="_x0000_i2681" DrawAspect="Content" ObjectID="_1494318773" r:id="rId333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75" w:name="ZEqnNum558369"/>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76" w:author="rawlins" w:date="2015-05-19T17:23:00Z">
        <w:r w:rsidR="00D3178E">
          <w:rPr>
            <w:noProof/>
          </w:rPr>
          <w:instrText>59</w:instrText>
        </w:r>
      </w:ins>
      <w:del w:id="2777" w:author="rawlins" w:date="2015-05-19T17:12:00Z">
        <w:r w:rsidR="001A2D84" w:rsidDel="00A671D9">
          <w:rPr>
            <w:noProof/>
          </w:rPr>
          <w:delInstrText>54</w:delInstrText>
        </w:r>
      </w:del>
      <w:r w:rsidR="00511485">
        <w:rPr>
          <w:noProof/>
        </w:rPr>
        <w:fldChar w:fldCharType="end"/>
      </w:r>
      <w:r>
        <w:instrText>)</w:instrText>
      </w:r>
      <w:bookmarkEnd w:id="2775"/>
      <w:r>
        <w:fldChar w:fldCharType="end"/>
      </w:r>
    </w:p>
    <w:p w14:paraId="1AF33B5A" w14:textId="156AD211"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r w:rsidR="00511485">
        <w:fldChar w:fldCharType="begin"/>
      </w:r>
      <w:r w:rsidR="00511485">
        <w:instrText xml:space="preserve"> REF ZEqnNum879292 \! \* MERGEFORMAT </w:instrText>
      </w:r>
      <w:r w:rsidR="00511485">
        <w:fldChar w:fldCharType="separate"/>
      </w:r>
      <w:ins w:id="2778" w:author="rawlins" w:date="2015-05-19T17:23:00Z">
        <w:r w:rsidR="00D3178E">
          <w:instrText>(6.55)</w:instrText>
        </w:r>
      </w:ins>
      <w:del w:id="2779" w:author="rawlins" w:date="2015-05-19T17:12:00Z">
        <w:r w:rsidR="001A2D84" w:rsidDel="00A671D9">
          <w:delInstrText>(6.50)</w:delInstrText>
        </w:r>
      </w:del>
      <w:r w:rsidR="00511485">
        <w:fldChar w:fldCharType="end"/>
      </w:r>
      <w:r>
        <w:fldChar w:fldCharType="end"/>
      </w:r>
      <w:r>
        <w:t xml:space="preserve">. In </w:t>
      </w:r>
      <w:r>
        <w:fldChar w:fldCharType="begin"/>
      </w:r>
      <w:r>
        <w:instrText xml:space="preserve"> GOTOBUTTON ZEqnNum558369  \* MERGEFORMAT </w:instrText>
      </w:r>
      <w:r w:rsidR="00511485">
        <w:fldChar w:fldCharType="begin"/>
      </w:r>
      <w:r w:rsidR="00511485">
        <w:instrText xml:space="preserve"> REF ZEqnNum558369 \* Charformat \! \* MERGEFORMAT </w:instrText>
      </w:r>
      <w:r w:rsidR="00511485">
        <w:fldChar w:fldCharType="separate"/>
      </w:r>
      <w:ins w:id="2780" w:author="rawlins" w:date="2015-05-19T17:23:00Z">
        <w:r w:rsidR="00D3178E">
          <w:instrText>(6.59)</w:instrText>
        </w:r>
      </w:ins>
      <w:del w:id="2781" w:author="rawlins" w:date="2015-05-19T17:12:00Z">
        <w:r w:rsidR="001A2D84" w:rsidDel="00A671D9">
          <w:delInstrText>(6.54)</w:delInstrText>
        </w:r>
      </w:del>
      <w:r w:rsidR="00511485">
        <w:fldChar w:fldCharType="end"/>
      </w:r>
      <w:r>
        <w:fldChar w:fldCharType="end"/>
      </w:r>
      <w:r>
        <w:t xml:space="preserve"> </w:t>
      </w:r>
      <w:r w:rsidR="00905817" w:rsidRPr="00905817">
        <w:rPr>
          <w:position w:val="-12"/>
        </w:rPr>
        <w:object w:dxaOrig="300" w:dyaOrig="360" w14:anchorId="62BC5564">
          <v:shape id="_x0000_i2682" type="#_x0000_t75" style="width:14.95pt;height:19pt" o:ole="">
            <v:imagedata r:id="rId3335" o:title=""/>
          </v:shape>
          <o:OLEObject Type="Embed" ProgID="Equation.DSMT4" ShapeID="_x0000_i2682" DrawAspect="Content" ObjectID="_1494318774" r:id="rId3336"/>
        </w:object>
      </w:r>
      <w:r>
        <w:t xml:space="preserve"> is a penalty factor that is chosen arbitrarily.</w:t>
      </w:r>
    </w:p>
    <w:p w14:paraId="0038AD30" w14:textId="77777777" w:rsidR="008C7882" w:rsidRDefault="008C7882" w:rsidP="008C7882"/>
    <w:p w14:paraId="1958B47A" w14:textId="2FBA631E" w:rsidR="008C7882" w:rsidRDefault="008C7882" w:rsidP="008C7882">
      <w:r>
        <w:t xml:space="preserve">The Newton-Raphson iterative method is now used to solve the nonlinear contact problem where Uzawa’s method (REF) is employed to calculate the Lagrange multipliers </w:t>
      </w:r>
      <w:r w:rsidR="00905817" w:rsidRPr="00905817">
        <w:rPr>
          <w:position w:val="-12"/>
        </w:rPr>
        <w:object w:dxaOrig="320" w:dyaOrig="360" w14:anchorId="030C4B57">
          <v:shape id="_x0000_i2683" type="#_x0000_t75" style="width:15.6pt;height:19pt" o:ole="">
            <v:imagedata r:id="rId3337" o:title=""/>
          </v:shape>
          <o:OLEObject Type="Embed" ProgID="Equation.DSMT4" ShapeID="_x0000_i2683" DrawAspect="Content" ObjectID="_1494318775" r:id="rId3338"/>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4A8779F8" w:rsidR="008C7882" w:rsidRDefault="008C7882" w:rsidP="008C7882">
      <w:pPr>
        <w:pStyle w:val="MTDisplayEquation"/>
      </w:pPr>
      <w:r>
        <w:tab/>
      </w:r>
      <w:r w:rsidR="00905817" w:rsidRPr="00905817">
        <w:rPr>
          <w:position w:val="-34"/>
        </w:rPr>
        <w:object w:dxaOrig="1160" w:dyaOrig="800" w14:anchorId="0A055643">
          <v:shape id="_x0000_i2684" type="#_x0000_t75" style="width:57.75pt;height:40.1pt" o:ole="">
            <v:imagedata r:id="rId3339" o:title=""/>
          </v:shape>
          <o:OLEObject Type="Embed" ProgID="Equation.DSMT4" ShapeID="_x0000_i2684" DrawAspect="Content" ObjectID="_1494318776" r:id="rId33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82" w:author="rawlins" w:date="2015-05-19T17:23:00Z">
        <w:r w:rsidR="00D3178E">
          <w:rPr>
            <w:noProof/>
          </w:rPr>
          <w:instrText>60</w:instrText>
        </w:r>
      </w:ins>
      <w:del w:id="2783" w:author="rawlins" w:date="2015-05-19T17:12:00Z">
        <w:r w:rsidR="001A2D84" w:rsidDel="00A671D9">
          <w:rPr>
            <w:noProof/>
          </w:rPr>
          <w:delInstrText>55</w:delInstrText>
        </w:r>
      </w:del>
      <w:r w:rsidR="00511485">
        <w:rPr>
          <w:noProof/>
        </w:rPr>
        <w:fldChar w:fldCharType="end"/>
      </w:r>
      <w:r>
        <w:instrText>)</w:instrText>
      </w:r>
      <w:r>
        <w:fldChar w:fldCharType="end"/>
      </w:r>
    </w:p>
    <w:p w14:paraId="7E8508BE" w14:textId="31FD3E76" w:rsidR="008C7882" w:rsidRDefault="008C7882" w:rsidP="008C7882">
      <w:pPr>
        <w:numPr>
          <w:ilvl w:val="0"/>
          <w:numId w:val="7"/>
        </w:numPr>
      </w:pPr>
      <w:r>
        <w:rPr>
          <w:b/>
        </w:rPr>
        <w:t>Solve</w:t>
      </w:r>
      <w:r>
        <w:t xml:space="preserve"> for </w:t>
      </w:r>
      <w:r w:rsidR="00905817" w:rsidRPr="00905817">
        <w:rPr>
          <w:position w:val="-12"/>
        </w:rPr>
        <w:object w:dxaOrig="420" w:dyaOrig="400" w14:anchorId="47594DC6">
          <v:shape id="_x0000_i2685" type="#_x0000_t75" style="width:20.4pt;height:19.7pt" o:ole="">
            <v:imagedata r:id="rId3341" o:title=""/>
          </v:shape>
          <o:OLEObject Type="Embed" ProgID="Equation.DSMT4" ShapeID="_x0000_i2685" DrawAspect="Content" ObjectID="_1494318777" r:id="rId3342"/>
        </w:object>
      </w:r>
      <w:r>
        <w:t xml:space="preserve">, the solution vector corresponding to the fixed </w:t>
      </w:r>
      <w:r>
        <w:rPr>
          <w:i/>
        </w:rPr>
        <w:t>k</w:t>
      </w:r>
      <w:r>
        <w:t>th iterate for the multipliers,</w:t>
      </w:r>
      <w:r>
        <w:tab/>
      </w:r>
    </w:p>
    <w:p w14:paraId="50AD5DC7" w14:textId="5EFE34FC" w:rsidR="008C7882" w:rsidRDefault="008C7882" w:rsidP="008C7882">
      <w:pPr>
        <w:pStyle w:val="MTDisplayEquation"/>
      </w:pPr>
      <w:r>
        <w:tab/>
      </w:r>
      <w:r w:rsidR="00905817" w:rsidRPr="00905817">
        <w:rPr>
          <w:position w:val="-20"/>
        </w:rPr>
        <w:object w:dxaOrig="2620" w:dyaOrig="520" w14:anchorId="3E8FF90F">
          <v:shape id="_x0000_i2686" type="#_x0000_t75" style="width:131.1pt;height:25.8pt" o:ole="">
            <v:imagedata r:id="rId3343" o:title=""/>
          </v:shape>
          <o:OLEObject Type="Embed" ProgID="Equation.DSMT4" ShapeID="_x0000_i2686" DrawAspect="Content" ObjectID="_1494318778" r:id="rId33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w:instrText>
      </w:r>
      <w:r w:rsidR="00511485">
        <w:instrText xml:space="preserve">MERGEFORMAT </w:instrText>
      </w:r>
      <w:r w:rsidR="00511485">
        <w:fldChar w:fldCharType="separate"/>
      </w:r>
      <w:ins w:id="2784" w:author="rawlins" w:date="2015-05-19T17:23:00Z">
        <w:r w:rsidR="00D3178E">
          <w:rPr>
            <w:noProof/>
          </w:rPr>
          <w:instrText>61</w:instrText>
        </w:r>
      </w:ins>
      <w:del w:id="2785" w:author="rawlins" w:date="2015-05-19T17:12:00Z">
        <w:r w:rsidR="001A2D84" w:rsidDel="00A671D9">
          <w:rPr>
            <w:noProof/>
          </w:rPr>
          <w:delInstrText>56</w:delInstrText>
        </w:r>
      </w:del>
      <w:r w:rsidR="00511485">
        <w:rPr>
          <w:noProof/>
        </w:rPr>
        <w:fldChar w:fldCharType="end"/>
      </w:r>
      <w:r>
        <w:instrText>)</w:instrText>
      </w:r>
      <w:r>
        <w:fldChar w:fldCharType="end"/>
      </w:r>
    </w:p>
    <w:p w14:paraId="25F385C5" w14:textId="77777777" w:rsidR="008C7882" w:rsidRDefault="008C7882" w:rsidP="008C7882">
      <w:pPr>
        <w:ind w:left="360"/>
      </w:pPr>
      <w:r>
        <w:lastRenderedPageBreak/>
        <w:tab/>
      </w:r>
      <w:r>
        <w:tab/>
      </w:r>
    </w:p>
    <w:p w14:paraId="0A5F8E51" w14:textId="1B361780" w:rsidR="008C7882" w:rsidRDefault="008C7882" w:rsidP="008C7882">
      <w:pPr>
        <w:ind w:left="360"/>
      </w:pPr>
      <w:r>
        <w:t xml:space="preserve">where the contact tractions used to compute </w:t>
      </w:r>
      <w:r w:rsidR="00905817" w:rsidRPr="00905817">
        <w:rPr>
          <w:position w:val="-4"/>
        </w:rPr>
        <w:object w:dxaOrig="300" w:dyaOrig="300" w14:anchorId="3618441D">
          <v:shape id="_x0000_i2687" type="#_x0000_t75" style="width:14.95pt;height:14.95pt" o:ole="">
            <v:imagedata r:id="rId3345" o:title=""/>
          </v:shape>
          <o:OLEObject Type="Embed" ProgID="Equation.DSMT4" ShapeID="_x0000_i2687" DrawAspect="Content" ObjectID="_1494318779" r:id="rId3346"/>
        </w:object>
      </w:r>
      <w:r>
        <w:t>, the contact force, are governed by</w:t>
      </w:r>
    </w:p>
    <w:p w14:paraId="0EE3724D" w14:textId="2AF1FA2E" w:rsidR="008C7882" w:rsidRDefault="008C7882" w:rsidP="008C7882">
      <w:pPr>
        <w:pStyle w:val="MTDisplayEquation"/>
      </w:pPr>
      <w:r>
        <w:tab/>
      </w:r>
      <w:r w:rsidR="00905817" w:rsidRPr="00905817">
        <w:rPr>
          <w:position w:val="-18"/>
        </w:rPr>
        <w:object w:dxaOrig="2120" w:dyaOrig="480" w14:anchorId="52D21B2E">
          <v:shape id="_x0000_i2688" type="#_x0000_t75" style="width:106.65pt;height:24.45pt" o:ole="">
            <v:imagedata r:id="rId3347" o:title=""/>
          </v:shape>
          <o:OLEObject Type="Embed" ProgID="Equation.DSMT4" ShapeID="_x0000_i2688" DrawAspect="Content" ObjectID="_1494318780" r:id="rId3348"/>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86" w:author="rawlins" w:date="2015-05-19T17:23:00Z">
        <w:r w:rsidR="00D3178E">
          <w:rPr>
            <w:noProof/>
          </w:rPr>
          <w:instrText>62</w:instrText>
        </w:r>
      </w:ins>
      <w:del w:id="2787" w:author="rawlins" w:date="2015-05-19T17:12:00Z">
        <w:r w:rsidR="001A2D84" w:rsidDel="00A671D9">
          <w:rPr>
            <w:noProof/>
          </w:rPr>
          <w:delInstrText>57</w:delInstrText>
        </w:r>
      </w:del>
      <w:r w:rsidR="00511485">
        <w:rPr>
          <w:noProof/>
        </w:rPr>
        <w:fldChar w:fldCharType="end"/>
      </w:r>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2BECF51E" w:rsidR="008C7882" w:rsidRDefault="008C7882" w:rsidP="008C7882">
      <w:pPr>
        <w:pStyle w:val="MTDisplayEquation"/>
      </w:pPr>
      <w:r>
        <w:tab/>
      </w:r>
      <w:r w:rsidR="00905817" w:rsidRPr="00905817">
        <w:rPr>
          <w:position w:val="-36"/>
        </w:rPr>
        <w:object w:dxaOrig="2360" w:dyaOrig="840" w14:anchorId="17E0675D">
          <v:shape id="_x0000_i2689" type="#_x0000_t75" style="width:118.2pt;height:42.1pt" o:ole="">
            <v:imagedata r:id="rId3349" o:title=""/>
          </v:shape>
          <o:OLEObject Type="Embed" ProgID="Equation.DSMT4" ShapeID="_x0000_i2689" DrawAspect="Content" ObjectID="_1494318781" r:id="rId33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w:instrText>
      </w:r>
      <w:r w:rsidR="00511485">
        <w:instrText xml:space="preserve">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88" w:author="rawlins" w:date="2015-05-19T17:23:00Z">
        <w:r w:rsidR="00D3178E">
          <w:rPr>
            <w:noProof/>
          </w:rPr>
          <w:instrText>63</w:instrText>
        </w:r>
      </w:ins>
      <w:del w:id="2789" w:author="rawlins" w:date="2015-05-19T17:12:00Z">
        <w:r w:rsidR="001A2D84" w:rsidDel="00A671D9">
          <w:rPr>
            <w:noProof/>
          </w:rPr>
          <w:delInstrText>58</w:delInstrText>
        </w:r>
      </w:del>
      <w:r w:rsidR="00511485">
        <w:rPr>
          <w:noProof/>
        </w:rPr>
        <w:fldChar w:fldCharType="end"/>
      </w:r>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2790" w:name="_Toc289032634"/>
      <w:r>
        <w:t xml:space="preserve">Automatic </w:t>
      </w:r>
      <w:r w:rsidR="0081541F">
        <w:t>P</w:t>
      </w:r>
      <w:r>
        <w:t xml:space="preserve">enalty </w:t>
      </w:r>
      <w:r w:rsidR="0081541F">
        <w:t>C</w:t>
      </w:r>
      <w:r>
        <w:t>alculation</w:t>
      </w:r>
      <w:bookmarkEnd w:id="2790"/>
    </w:p>
    <w:p w14:paraId="5E64CB25" w14:textId="2B5B709D" w:rsidR="008C7882" w:rsidRDefault="008C7882" w:rsidP="008C7882">
      <w:r>
        <w:t xml:space="preserve">The determination of the penalty factor </w:t>
      </w:r>
      <w:r w:rsidR="00905817" w:rsidRPr="00905817">
        <w:rPr>
          <w:position w:val="-12"/>
        </w:rPr>
        <w:object w:dxaOrig="300" w:dyaOrig="360" w14:anchorId="16D75186">
          <v:shape id="_x0000_i2690" type="#_x0000_t75" style="width:14.95pt;height:19pt" o:ole="">
            <v:imagedata r:id="rId3351" o:title=""/>
          </v:shape>
          <o:OLEObject Type="Embed" ProgID="Equation.DSMT4" ShapeID="_x0000_i2690" DrawAspect="Content" ObjectID="_1494318782" r:id="rId3352"/>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50FF4432" w:rsidR="008C7882" w:rsidRDefault="008C7882" w:rsidP="008C7882">
      <w:pPr>
        <w:pStyle w:val="MTDisplayEquation"/>
      </w:pPr>
      <w:r>
        <w:tab/>
      </w:r>
      <w:r w:rsidR="00905817" w:rsidRPr="00905817">
        <w:rPr>
          <w:position w:val="-30"/>
        </w:rPr>
        <w:object w:dxaOrig="1300" w:dyaOrig="720" w14:anchorId="5E4888DB">
          <v:shape id="_x0000_i2691" type="#_x0000_t75" style="width:65.2pt;height:36.7pt" o:ole="">
            <v:imagedata r:id="rId3353" o:title=""/>
          </v:shape>
          <o:OLEObject Type="Embed" ProgID="Equation.DSMT4" ShapeID="_x0000_i2691" DrawAspect="Content" ObjectID="_1494318783" r:id="rId3354"/>
        </w:object>
      </w:r>
      <w:r w:rsidR="00993C44">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91" w:author="rawlins" w:date="2015-05-19T17:23:00Z">
        <w:r w:rsidR="00D3178E">
          <w:rPr>
            <w:noProof/>
          </w:rPr>
          <w:instrText>64</w:instrText>
        </w:r>
      </w:ins>
      <w:del w:id="2792" w:author="rawlins" w:date="2015-05-19T17:12:00Z">
        <w:r w:rsidR="001A2D84" w:rsidDel="00A671D9">
          <w:rPr>
            <w:noProof/>
          </w:rPr>
          <w:delInstrText>59</w:delInstrText>
        </w:r>
      </w:del>
      <w:r w:rsidR="00511485">
        <w:rPr>
          <w:noProof/>
        </w:rPr>
        <w:fldChar w:fldCharType="end"/>
      </w:r>
      <w:r>
        <w:instrText>)</w:instrText>
      </w:r>
      <w:r>
        <w:fldChar w:fldCharType="end"/>
      </w:r>
    </w:p>
    <w:p w14:paraId="318F2495" w14:textId="1BC6681D" w:rsidR="008C7882" w:rsidRDefault="008C7882" w:rsidP="008C7882">
      <w:r>
        <w:t xml:space="preserve">Here, </w:t>
      </w:r>
      <w:r w:rsidR="00905817" w:rsidRPr="00905817">
        <w:rPr>
          <w:position w:val="-12"/>
        </w:rPr>
        <w:object w:dxaOrig="300" w:dyaOrig="360" w14:anchorId="5E5FAB0E">
          <v:shape id="_x0000_i2692" type="#_x0000_t75" style="width:14.95pt;height:19pt" o:ole="">
            <v:imagedata r:id="rId3355" o:title=""/>
          </v:shape>
          <o:OLEObject Type="Embed" ProgID="Equation.DSMT4" ShapeID="_x0000_i2692" DrawAspect="Content" ObjectID="_1494318784" r:id="rId3356"/>
        </w:object>
      </w:r>
      <w:r>
        <w:t xml:space="preserve">is the effective bulk modulus, </w:t>
      </w:r>
      <w:r w:rsidR="00905817" w:rsidRPr="00905817">
        <w:rPr>
          <w:position w:val="-12"/>
        </w:rPr>
        <w:object w:dxaOrig="260" w:dyaOrig="360" w14:anchorId="2DD7BABB">
          <v:shape id="_x0000_i2693" type="#_x0000_t75" style="width:12.9pt;height:19pt" o:ole="">
            <v:imagedata r:id="rId3357" o:title=""/>
          </v:shape>
          <o:OLEObject Type="Embed" ProgID="Equation.DSMT4" ShapeID="_x0000_i2693" DrawAspect="Content" ObjectID="_1494318785" r:id="rId3358"/>
        </w:object>
      </w:r>
      <w:r>
        <w:t xml:space="preserve">the surface area of the facet, </w:t>
      </w:r>
      <w:r w:rsidR="00905817" w:rsidRPr="00905817">
        <w:rPr>
          <w:position w:val="-12"/>
        </w:rPr>
        <w:object w:dxaOrig="240" w:dyaOrig="360" w14:anchorId="318CF084">
          <v:shape id="_x0000_i2694" type="#_x0000_t75" style="width:12.25pt;height:19pt" o:ole="">
            <v:imagedata r:id="rId3359" o:title=""/>
          </v:shape>
          <o:OLEObject Type="Embed" ProgID="Equation.DSMT4" ShapeID="_x0000_i2694" DrawAspect="Content" ObjectID="_1494318786" r:id="rId3360"/>
        </w:object>
      </w:r>
      <w:r>
        <w:t xml:space="preserve">the volume of the element to which this facet belongs and </w:t>
      </w:r>
      <w:r w:rsidR="00905817" w:rsidRPr="00905817">
        <w:rPr>
          <w:position w:val="-12"/>
        </w:rPr>
        <w:object w:dxaOrig="340" w:dyaOrig="360" w14:anchorId="20F4B578">
          <v:shape id="_x0000_i2695" type="#_x0000_t75" style="width:17pt;height:19pt" o:ole="">
            <v:imagedata r:id="rId3361" o:title=""/>
          </v:shape>
          <o:OLEObject Type="Embed" ProgID="Equation.DSMT4" ShapeID="_x0000_i2695" DrawAspect="Content" ObjectID="_1494318787" r:id="rId3362"/>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2793" w:name="_Ref250038634"/>
      <w:bookmarkStart w:id="2794" w:name="_Toc289032635"/>
      <w:r>
        <w:t xml:space="preserve">Alternative </w:t>
      </w:r>
      <w:r w:rsidR="0081541F">
        <w:t>F</w:t>
      </w:r>
      <w:r>
        <w:t>ormulations</w:t>
      </w:r>
      <w:bookmarkEnd w:id="2793"/>
      <w:bookmarkEnd w:id="2794"/>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623109FB" w:rsidR="008C7882" w:rsidRDefault="008C7882" w:rsidP="008C7882">
      <w:pPr>
        <w:pStyle w:val="MTDisplayEquation"/>
      </w:pPr>
      <w:r>
        <w:tab/>
      </w:r>
      <w:r w:rsidR="00905817" w:rsidRPr="00905817">
        <w:rPr>
          <w:position w:val="-36"/>
        </w:rPr>
        <w:object w:dxaOrig="2840" w:dyaOrig="660" w14:anchorId="3E489B12">
          <v:shape id="_x0000_i2696" type="#_x0000_t75" style="width:141.95pt;height:32.6pt" o:ole="">
            <v:imagedata r:id="rId3363" o:title=""/>
          </v:shape>
          <o:OLEObject Type="Embed" ProgID="Equation.DSMT4" ShapeID="_x0000_i2696" DrawAspect="Content" ObjectID="_1494318788" r:id="rId336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95" w:author="rawlins" w:date="2015-05-19T17:23:00Z">
        <w:r w:rsidR="00D3178E">
          <w:rPr>
            <w:noProof/>
          </w:rPr>
          <w:instrText>65</w:instrText>
        </w:r>
      </w:ins>
      <w:del w:id="2796" w:author="rawlins" w:date="2015-05-19T17:12:00Z">
        <w:r w:rsidR="001A2D84" w:rsidDel="00A671D9">
          <w:rPr>
            <w:noProof/>
          </w:rPr>
          <w:delInstrText>60</w:delInstrText>
        </w:r>
      </w:del>
      <w:r w:rsidR="00511485">
        <w:rPr>
          <w:noProof/>
        </w:rPr>
        <w:fldChar w:fldCharType="end"/>
      </w:r>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338AB3F7" w:rsidR="008C7882" w:rsidRDefault="008C7882" w:rsidP="008C7882">
      <w:pPr>
        <w:pStyle w:val="MTDisplayEquation"/>
      </w:pPr>
      <w:r>
        <w:tab/>
      </w:r>
      <w:r w:rsidR="00905817" w:rsidRPr="00905817">
        <w:rPr>
          <w:position w:val="-20"/>
        </w:rPr>
        <w:object w:dxaOrig="3519" w:dyaOrig="520" w14:anchorId="33F81485">
          <v:shape id="_x0000_i2697" type="#_x0000_t75" style="width:176.6pt;height:25.8pt" o:ole="">
            <v:imagedata r:id="rId3365" o:title=""/>
          </v:shape>
          <o:OLEObject Type="Embed" ProgID="Equation.DSMT4" ShapeID="_x0000_i2697" DrawAspect="Content" ObjectID="_1494318789" r:id="rId3366"/>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797" w:name="ZEqnNum299947"/>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798" w:author="rawlins" w:date="2015-05-19T17:23:00Z">
        <w:r w:rsidR="00D3178E">
          <w:rPr>
            <w:noProof/>
          </w:rPr>
          <w:instrText>66</w:instrText>
        </w:r>
      </w:ins>
      <w:del w:id="2799" w:author="rawlins" w:date="2015-05-19T17:12:00Z">
        <w:r w:rsidR="001A2D84" w:rsidDel="00A671D9">
          <w:rPr>
            <w:noProof/>
          </w:rPr>
          <w:delInstrText>61</w:delInstrText>
        </w:r>
      </w:del>
      <w:r w:rsidR="00511485">
        <w:rPr>
          <w:noProof/>
        </w:rPr>
        <w:fldChar w:fldCharType="end"/>
      </w:r>
      <w:r>
        <w:instrText>)</w:instrText>
      </w:r>
      <w:bookmarkEnd w:id="2797"/>
      <w:r>
        <w:fldChar w:fldCharType="end"/>
      </w:r>
    </w:p>
    <w:p w14:paraId="7F11C924" w14:textId="7800A7FC" w:rsidR="008C7882" w:rsidRDefault="008C7882" w:rsidP="008C7882">
      <w:r>
        <w:lastRenderedPageBreak/>
        <w:t xml:space="preserve"> where, </w:t>
      </w:r>
      <w:r w:rsidR="00905817" w:rsidRPr="00905817">
        <w:rPr>
          <w:position w:val="-6"/>
        </w:rPr>
        <w:object w:dxaOrig="360" w:dyaOrig="340" w14:anchorId="1B2358D0">
          <v:shape id="_x0000_i2698" type="#_x0000_t75" style="width:19pt;height:17pt" o:ole="">
            <v:imagedata r:id="rId3367" o:title=""/>
          </v:shape>
          <o:OLEObject Type="Embed" ProgID="Equation.DSMT4" ShapeID="_x0000_i2698" DrawAspect="Content" ObjectID="_1494318790" r:id="rId3368"/>
        </w:object>
      </w:r>
      <w:r>
        <w:t xml:space="preserve">is the normal of the slave surface (opposed to the master normal as used in the derivation above). In this case, the point </w:t>
      </w:r>
      <w:r w:rsidR="00905817" w:rsidRPr="00905817">
        <w:rPr>
          <w:position w:val="-14"/>
        </w:rPr>
        <w:object w:dxaOrig="639" w:dyaOrig="400" w14:anchorId="2E448194">
          <v:shape id="_x0000_i2699" type="#_x0000_t75" style="width:30.55pt;height:19.7pt" o:ole="">
            <v:imagedata r:id="rId3369" o:title=""/>
          </v:shape>
          <o:OLEObject Type="Embed" ProgID="Equation.DSMT4" ShapeID="_x0000_i2699" DrawAspect="Content" ObjectID="_1494318791" r:id="rId3370"/>
        </w:object>
      </w:r>
      <w:r>
        <w:t xml:space="preserve">is no longer the closest point projection of </w:t>
      </w:r>
      <w:r>
        <w:rPr>
          <w:b/>
        </w:rPr>
        <w:t xml:space="preserve">X </w:t>
      </w:r>
      <w:r>
        <w:t xml:space="preserve">onto the master surface, but instead is the normal projection along </w:t>
      </w:r>
      <w:r w:rsidR="00905817" w:rsidRPr="00905817">
        <w:rPr>
          <w:position w:val="-6"/>
        </w:rPr>
        <w:object w:dxaOrig="360" w:dyaOrig="340" w14:anchorId="2DC9A815">
          <v:shape id="_x0000_i2700" type="#_x0000_t75" style="width:19pt;height:17pt" o:ole="">
            <v:imagedata r:id="rId3371" o:title=""/>
          </v:shape>
          <o:OLEObject Type="Embed" ProgID="Equation.DSMT4" ShapeID="_x0000_i2700" DrawAspect="Content" ObjectID="_1494318792" r:id="rId3372"/>
        </w:object>
      </w:r>
      <w:r>
        <w:t xml:space="preserve">. The linearization of equation </w:t>
      </w:r>
      <w:r>
        <w:fldChar w:fldCharType="begin"/>
      </w:r>
      <w:r>
        <w:instrText xml:space="preserve"> GOTOBUTTON ZEqnNum299947  \* MERGEFORMAT </w:instrText>
      </w:r>
      <w:r w:rsidR="00511485">
        <w:fldChar w:fldCharType="begin"/>
      </w:r>
      <w:r w:rsidR="00511485">
        <w:instrText xml:space="preserve"> REF ZEqnNum299947 \! \* MERGEFORMAT </w:instrText>
      </w:r>
      <w:r w:rsidR="00511485">
        <w:fldChar w:fldCharType="separate"/>
      </w:r>
      <w:ins w:id="2800" w:author="rawlins" w:date="2015-05-19T17:23:00Z">
        <w:r w:rsidR="00D3178E">
          <w:instrText>(6.66)</w:instrText>
        </w:r>
      </w:ins>
      <w:del w:id="2801" w:author="rawlins" w:date="2015-05-19T17:12:00Z">
        <w:r w:rsidR="001A2D84" w:rsidDel="00A671D9">
          <w:delInstrText>(6.61)</w:delInstrText>
        </w:r>
      </w:del>
      <w:r w:rsidR="00511485">
        <w:fldChar w:fldCharType="end"/>
      </w:r>
      <w:r>
        <w:fldChar w:fldCharType="end"/>
      </w:r>
      <w:r>
        <w:t xml:space="preserve"> now becomes,</w:t>
      </w:r>
    </w:p>
    <w:p w14:paraId="685E772A" w14:textId="7179D67D" w:rsidR="008C7882" w:rsidRDefault="008C7882" w:rsidP="008C7882">
      <w:pPr>
        <w:pStyle w:val="MTDisplayEquation"/>
      </w:pPr>
      <w:r>
        <w:tab/>
      </w:r>
      <w:r w:rsidR="00905817" w:rsidRPr="00905817">
        <w:rPr>
          <w:position w:val="-18"/>
        </w:rPr>
        <w:object w:dxaOrig="3960" w:dyaOrig="480" w14:anchorId="7D17C395">
          <v:shape id="_x0000_i2701" type="#_x0000_t75" style="width:198.35pt;height:24.45pt" o:ole="">
            <v:imagedata r:id="rId3373" o:title=""/>
          </v:shape>
          <o:OLEObject Type="Embed" ProgID="Equation.DSMT4" ShapeID="_x0000_i2701" DrawAspect="Content" ObjectID="_1494318793" r:id="rId3374"/>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02" w:name="ZEqnNum619824"/>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03" w:author="rawlins" w:date="2015-05-19T17:23:00Z">
        <w:r w:rsidR="00D3178E">
          <w:rPr>
            <w:noProof/>
          </w:rPr>
          <w:instrText>67</w:instrText>
        </w:r>
      </w:ins>
      <w:del w:id="2804" w:author="rawlins" w:date="2015-05-19T17:12:00Z">
        <w:r w:rsidR="001A2D84" w:rsidDel="00A671D9">
          <w:rPr>
            <w:noProof/>
          </w:rPr>
          <w:delInstrText>62</w:delInstrText>
        </w:r>
      </w:del>
      <w:r w:rsidR="00511485">
        <w:rPr>
          <w:noProof/>
        </w:rPr>
        <w:fldChar w:fldCharType="end"/>
      </w:r>
      <w:r>
        <w:instrText>)</w:instrText>
      </w:r>
      <w:bookmarkEnd w:id="2802"/>
      <w:r>
        <w:fldChar w:fldCharType="end"/>
      </w:r>
    </w:p>
    <w:p w14:paraId="0B0E87AA" w14:textId="365D4DD5" w:rsidR="008C7882" w:rsidRPr="000272C4" w:rsidRDefault="008C7882" w:rsidP="008C7882">
      <w:r>
        <w:t xml:space="preserve">Where, </w:t>
      </w:r>
      <w:r w:rsidR="00905817" w:rsidRPr="00905817">
        <w:rPr>
          <w:position w:val="-30"/>
        </w:rPr>
        <w:object w:dxaOrig="1180" w:dyaOrig="740" w14:anchorId="12AEA290">
          <v:shape id="_x0000_i2702" type="#_x0000_t75" style="width:59.1pt;height:37.35pt" o:ole="">
            <v:imagedata r:id="rId3375" o:title=""/>
          </v:shape>
          <o:OLEObject Type="Embed" ProgID="Equation.DSMT4" ShapeID="_x0000_i2702" DrawAspect="Content" ObjectID="_1494318794" r:id="rId3376"/>
        </w:object>
      </w:r>
      <w:r>
        <w:t xml:space="preserve">are the tangent vectors to the master surface at </w:t>
      </w:r>
      <w:r w:rsidR="00905817" w:rsidRPr="00905817">
        <w:rPr>
          <w:position w:val="-14"/>
        </w:rPr>
        <w:object w:dxaOrig="639" w:dyaOrig="400" w14:anchorId="0B654562">
          <v:shape id="_x0000_i2703" type="#_x0000_t75" style="width:30.55pt;height:19.7pt" o:ole="">
            <v:imagedata r:id="rId3377" o:title=""/>
          </v:shape>
          <o:OLEObject Type="Embed" ProgID="Equation.DSMT4" ShapeID="_x0000_i2703" DrawAspect="Content" ObjectID="_1494318795" r:id="rId3378"/>
        </w:object>
      </w:r>
      <w:r>
        <w:t xml:space="preserve">. Note that since </w:t>
      </w:r>
      <w:r w:rsidR="00905817" w:rsidRPr="00905817">
        <w:rPr>
          <w:position w:val="-6"/>
        </w:rPr>
        <w:object w:dxaOrig="360" w:dyaOrig="340" w14:anchorId="375932EA">
          <v:shape id="_x0000_i2704" type="#_x0000_t75" style="width:19pt;height:17pt" o:ole="">
            <v:imagedata r:id="rId3379" o:title=""/>
          </v:shape>
          <o:OLEObject Type="Embed" ProgID="Equation.DSMT4" ShapeID="_x0000_i2704" DrawAspect="Content" ObjectID="_1494318796" r:id="rId3380"/>
        </w:object>
      </w:r>
      <w:r>
        <w:t xml:space="preserve">is normal to the slave surface, equation </w:t>
      </w:r>
      <w:r>
        <w:fldChar w:fldCharType="begin"/>
      </w:r>
      <w:r>
        <w:instrText xml:space="preserve"> GOTOBUTTON ZEqnNum619824  \* MERGEFORMAT </w:instrText>
      </w:r>
      <w:r w:rsidR="00511485">
        <w:fldChar w:fldCharType="begin"/>
      </w:r>
      <w:r w:rsidR="00511485">
        <w:instrText xml:space="preserve"> REF ZEqnNum619824 \! \* MERGEFORMAT </w:instrText>
      </w:r>
      <w:r w:rsidR="00511485">
        <w:fldChar w:fldCharType="separate"/>
      </w:r>
      <w:ins w:id="2805" w:author="rawlins" w:date="2015-05-19T17:23:00Z">
        <w:r w:rsidR="00D3178E">
          <w:instrText>(6.67)</w:instrText>
        </w:r>
      </w:ins>
      <w:del w:id="2806" w:author="rawlins" w:date="2015-05-19T17:12:00Z">
        <w:r w:rsidR="001A2D84" w:rsidDel="00A671D9">
          <w:delInstrText>(6.62)</w:delInstrText>
        </w:r>
      </w:del>
      <w:r w:rsidR="00511485">
        <w:fldChar w:fldCharType="end"/>
      </w:r>
      <w:r>
        <w:fldChar w:fldCharType="end"/>
      </w:r>
      <w:r>
        <w:t xml:space="preserve"> does not reduce to equation </w:t>
      </w:r>
      <w:r>
        <w:fldChar w:fldCharType="begin"/>
      </w:r>
      <w:r>
        <w:instrText xml:space="preserve"> GOTOBUTTON ZEqnNum436914  \* MERGEFORMAT </w:instrText>
      </w:r>
      <w:r w:rsidR="00511485">
        <w:fldChar w:fldCharType="begin"/>
      </w:r>
      <w:r w:rsidR="00511485">
        <w:instrText xml:space="preserve"> REF ZEqnNum436914 \!</w:instrText>
      </w:r>
      <w:r w:rsidR="00511485">
        <w:instrText xml:space="preserve"> \* MERGEFORMAT </w:instrText>
      </w:r>
      <w:r w:rsidR="00511485">
        <w:fldChar w:fldCharType="separate"/>
      </w:r>
      <w:ins w:id="2807" w:author="rawlins" w:date="2015-05-19T17:23:00Z">
        <w:r w:rsidR="00D3178E">
          <w:instrText>(6.41)</w:instrText>
        </w:r>
      </w:ins>
      <w:del w:id="2808" w:author="rawlins" w:date="2015-05-19T17:12:00Z">
        <w:r w:rsidR="001A2D84" w:rsidDel="00A671D9">
          <w:delInstrText>(6.36)</w:delInstrText>
        </w:r>
      </w:del>
      <w:r w:rsidR="00511485">
        <w:fldChar w:fldCharType="end"/>
      </w:r>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E3527D7" w:rsidR="008C7882" w:rsidRDefault="008C7882" w:rsidP="008C7882">
      <w:pPr>
        <w:pStyle w:val="MTDisplayEquation"/>
      </w:pPr>
      <w:r>
        <w:tab/>
      </w:r>
      <w:r w:rsidR="00905817" w:rsidRPr="00905817">
        <w:rPr>
          <w:position w:val="-40"/>
        </w:rPr>
        <w:object w:dxaOrig="2360" w:dyaOrig="840" w14:anchorId="3D356AE2">
          <v:shape id="_x0000_i2705" type="#_x0000_t75" style="width:118.2pt;height:42.1pt" o:ole="">
            <v:imagedata r:id="rId3381" o:title=""/>
          </v:shape>
          <o:OLEObject Type="Embed" ProgID="Equation.DSMT4" ShapeID="_x0000_i2705" DrawAspect="Content" ObjectID="_1494318797" r:id="rId3382"/>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09" w:name="ZEqnNum748121"/>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10" w:author="rawlins" w:date="2015-05-19T17:23:00Z">
        <w:r w:rsidR="00D3178E">
          <w:rPr>
            <w:noProof/>
          </w:rPr>
          <w:instrText>68</w:instrText>
        </w:r>
      </w:ins>
      <w:del w:id="2811" w:author="rawlins" w:date="2015-05-19T17:12:00Z">
        <w:r w:rsidR="001A2D84" w:rsidDel="00A671D9">
          <w:rPr>
            <w:noProof/>
          </w:rPr>
          <w:delInstrText>63</w:delInstrText>
        </w:r>
      </w:del>
      <w:r w:rsidR="00511485">
        <w:rPr>
          <w:noProof/>
        </w:rPr>
        <w:fldChar w:fldCharType="end"/>
      </w:r>
      <w:r>
        <w:instrText>)</w:instrText>
      </w:r>
      <w:bookmarkEnd w:id="2809"/>
      <w:r>
        <w:fldChar w:fldCharType="end"/>
      </w:r>
    </w:p>
    <w:p w14:paraId="76890F25" w14:textId="01A8E8FC" w:rsidR="008C7882" w:rsidRDefault="008C7882" w:rsidP="008C7882">
      <w:r>
        <w:t xml:space="preserve">where, </w:t>
      </w:r>
      <w:r w:rsidR="00905817" w:rsidRPr="00905817">
        <w:rPr>
          <w:position w:val="-12"/>
        </w:rPr>
        <w:object w:dxaOrig="360" w:dyaOrig="400" w14:anchorId="5C3A56AD">
          <v:shape id="_x0000_i2706" type="#_x0000_t75" style="width:19pt;height:19.7pt" o:ole="">
            <v:imagedata r:id="rId3383" o:title=""/>
          </v:shape>
          <o:OLEObject Type="Embed" ProgID="Equation.DSMT4" ShapeID="_x0000_i2706" DrawAspect="Content" ObjectID="_1494318798" r:id="rId3384"/>
        </w:object>
      </w:r>
      <w:r>
        <w:t xml:space="preserve">are the tangent vectors to </w:t>
      </w:r>
      <w:r w:rsidR="00905817" w:rsidRPr="00905817">
        <w:rPr>
          <w:position w:val="-10"/>
        </w:rPr>
        <w:object w:dxaOrig="360" w:dyaOrig="380" w14:anchorId="5FCDB0BE">
          <v:shape id="_x0000_i2707" type="#_x0000_t75" style="width:19pt;height:19pt" o:ole="">
            <v:imagedata r:id="rId3385" o:title=""/>
          </v:shape>
          <o:OLEObject Type="Embed" ProgID="Equation.DSMT4" ShapeID="_x0000_i2707" DrawAspect="Content" ObjectID="_1494318799" r:id="rId3386"/>
        </w:object>
      </w:r>
      <w:r>
        <w:t xml:space="preserve">evaluated at </w:t>
      </w:r>
      <w:r>
        <w:rPr>
          <w:b/>
        </w:rPr>
        <w:t>X</w:t>
      </w:r>
      <w:r>
        <w:t xml:space="preserve">. Using </w:t>
      </w:r>
      <w:r>
        <w:fldChar w:fldCharType="begin"/>
      </w:r>
      <w:r>
        <w:instrText xml:space="preserve"> GOTOBUTTON ZEqnNum748121  \* MERGEFORMAT </w:instrText>
      </w:r>
      <w:r w:rsidR="00511485">
        <w:fldChar w:fldCharType="begin"/>
      </w:r>
      <w:r w:rsidR="00511485">
        <w:instrText xml:space="preserve"> REF ZEqnNum</w:instrText>
      </w:r>
      <w:r w:rsidR="00511485">
        <w:instrText xml:space="preserve">748121 \! \* MERGEFORMAT </w:instrText>
      </w:r>
      <w:r w:rsidR="00511485">
        <w:fldChar w:fldCharType="separate"/>
      </w:r>
      <w:ins w:id="2812" w:author="rawlins" w:date="2015-05-19T17:23:00Z">
        <w:r w:rsidR="00D3178E">
          <w:instrText>(6.68)</w:instrText>
        </w:r>
      </w:ins>
      <w:del w:id="2813" w:author="rawlins" w:date="2015-05-19T17:12:00Z">
        <w:r w:rsidR="001A2D84" w:rsidDel="00A671D9">
          <w:delInstrText>(6.63)</w:delInstrText>
        </w:r>
      </w:del>
      <w:r w:rsidR="00511485">
        <w:fldChar w:fldCharType="end"/>
      </w:r>
      <w:r>
        <w:fldChar w:fldCharType="end"/>
      </w:r>
      <w:r>
        <w:t xml:space="preserve"> we can rewrite the contact integral as follows.</w:t>
      </w:r>
    </w:p>
    <w:p w14:paraId="031704F1" w14:textId="288B3F35" w:rsidR="008C7882" w:rsidRDefault="008C7882" w:rsidP="008C7882">
      <w:pPr>
        <w:pStyle w:val="MTDisplayEquation"/>
      </w:pPr>
      <w:r>
        <w:tab/>
      </w:r>
      <w:r w:rsidR="00905817" w:rsidRPr="00905817">
        <w:rPr>
          <w:position w:val="-36"/>
        </w:rPr>
        <w:object w:dxaOrig="3860" w:dyaOrig="660" w14:anchorId="3462A62D">
          <v:shape id="_x0000_i2708" type="#_x0000_t75" style="width:191.55pt;height:32.6pt" o:ole="">
            <v:imagedata r:id="rId3387" o:title=""/>
          </v:shape>
          <o:OLEObject Type="Embed" ProgID="Equation.DSMT4" ShapeID="_x0000_i2708" DrawAspect="Content" ObjectID="_1494318800" r:id="rId3388"/>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814" w:name="ZEqnNum569465"/>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15" w:author="rawlins" w:date="2015-05-19T17:23:00Z">
        <w:r w:rsidR="00D3178E">
          <w:rPr>
            <w:noProof/>
          </w:rPr>
          <w:instrText>69</w:instrText>
        </w:r>
      </w:ins>
      <w:del w:id="2816" w:author="rawlins" w:date="2015-05-19T17:12:00Z">
        <w:r w:rsidR="001A2D84" w:rsidDel="00A671D9">
          <w:rPr>
            <w:noProof/>
          </w:rPr>
          <w:delInstrText>64</w:delInstrText>
        </w:r>
      </w:del>
      <w:r w:rsidR="00511485">
        <w:rPr>
          <w:noProof/>
        </w:rPr>
        <w:fldChar w:fldCharType="end"/>
      </w:r>
      <w:r>
        <w:instrText>)</w:instrText>
      </w:r>
      <w:bookmarkEnd w:id="2814"/>
      <w:r>
        <w:fldChar w:fldCharType="end"/>
      </w:r>
    </w:p>
    <w:p w14:paraId="252546D4" w14:textId="62D95E36" w:rsidR="008C7882" w:rsidRDefault="008C7882" w:rsidP="008C7882">
      <w:r>
        <w:t xml:space="preserve">Where we assumed that the integration domain can be mapped to a 2D parametric domain, </w:t>
      </w:r>
      <w:r w:rsidR="00905817" w:rsidRPr="00905817">
        <w:rPr>
          <w:position w:val="-14"/>
        </w:rPr>
        <w:object w:dxaOrig="999" w:dyaOrig="400" w14:anchorId="0F437C64">
          <v:shape id="_x0000_i2709" type="#_x0000_t75" style="width:50.25pt;height:19.7pt" o:ole="">
            <v:imagedata r:id="rId3389" o:title=""/>
          </v:shape>
          <o:OLEObject Type="Embed" ProgID="Equation.DSMT4" ShapeID="_x0000_i2709" DrawAspect="Content" ObjectID="_1494318801" r:id="rId3390"/>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r w:rsidR="00511485">
        <w:fldChar w:fldCharType="begin"/>
      </w:r>
      <w:r w:rsidR="00511485">
        <w:instrText xml:space="preserve"> REF ZEqnNum569465 \! \* ME</w:instrText>
      </w:r>
      <w:r w:rsidR="00511485">
        <w:instrText xml:space="preserve">RGEFORMAT </w:instrText>
      </w:r>
      <w:r w:rsidR="00511485">
        <w:fldChar w:fldCharType="separate"/>
      </w:r>
      <w:ins w:id="2817" w:author="rawlins" w:date="2015-05-19T17:23:00Z">
        <w:r w:rsidR="00D3178E">
          <w:instrText>(6.69)</w:instrText>
        </w:r>
      </w:ins>
      <w:del w:id="2818" w:author="rawlins" w:date="2015-05-19T17:12:00Z">
        <w:r w:rsidR="001A2D84" w:rsidDel="00A671D9">
          <w:delInstrText>(6.64)</w:delInstrText>
        </w:r>
      </w:del>
      <w:r w:rsidR="00511485">
        <w:fldChar w:fldCharType="end"/>
      </w:r>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6B2FDEDA" w:rsidR="008C7882" w:rsidRDefault="008C7882" w:rsidP="008C7882">
      <w:pPr>
        <w:pStyle w:val="MTDisplayEquation"/>
      </w:pPr>
      <w:r>
        <w:tab/>
      </w:r>
      <w:r w:rsidR="00905817" w:rsidRPr="00905817">
        <w:rPr>
          <w:position w:val="-120"/>
        </w:rPr>
        <w:object w:dxaOrig="5880" w:dyaOrig="2360" w14:anchorId="0DD77ACE">
          <v:shape id="_x0000_i2710" type="#_x0000_t75" style="width:294.1pt;height:118.2pt" o:ole="">
            <v:imagedata r:id="rId3391" o:title=""/>
          </v:shape>
          <o:OLEObject Type="Embed" ProgID="Equation.DSMT4" ShapeID="_x0000_i2710" DrawAspect="Content" ObjectID="_1494318802" r:id="rId339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19" w:author="rawlins" w:date="2015-05-19T17:23:00Z">
        <w:r w:rsidR="00D3178E">
          <w:rPr>
            <w:noProof/>
          </w:rPr>
          <w:instrText>70</w:instrText>
        </w:r>
      </w:ins>
      <w:del w:id="2820" w:author="rawlins" w:date="2015-05-19T17:12:00Z">
        <w:r w:rsidR="001A2D84" w:rsidDel="00A671D9">
          <w:rPr>
            <w:noProof/>
          </w:rPr>
          <w:delInstrText>65</w:delInstrText>
        </w:r>
      </w:del>
      <w:r w:rsidR="00511485">
        <w:rPr>
          <w:noProof/>
        </w:rPr>
        <w:fldChar w:fldCharType="end"/>
      </w:r>
      <w:r>
        <w:instrText>)</w:instrText>
      </w:r>
      <w:r>
        <w:fldChar w:fldCharType="end"/>
      </w:r>
    </w:p>
    <w:p w14:paraId="0F6D545D" w14:textId="32771BD1" w:rsidR="008C7882" w:rsidRDefault="008C7882" w:rsidP="008C7882">
      <w:r>
        <w:t xml:space="preserve">where, </w:t>
      </w:r>
      <w:r w:rsidR="00905817" w:rsidRPr="00905817">
        <w:rPr>
          <w:position w:val="-14"/>
        </w:rPr>
        <w:object w:dxaOrig="1440" w:dyaOrig="420" w14:anchorId="465E7F95">
          <v:shape id="_x0000_i2711" type="#_x0000_t75" style="width:1in;height:20.4pt" o:ole="">
            <v:imagedata r:id="rId3393" o:title=""/>
          </v:shape>
          <o:OLEObject Type="Embed" ProgID="Equation.DSMT4" ShapeID="_x0000_i2711" DrawAspect="Content" ObjectID="_1494318803" r:id="rId3394"/>
        </w:object>
      </w:r>
      <w:r>
        <w:t xml:space="preserve">and </w:t>
      </w:r>
      <w:r w:rsidR="00905817" w:rsidRPr="00905817">
        <w:rPr>
          <w:position w:val="-20"/>
        </w:rPr>
        <w:object w:dxaOrig="1300" w:dyaOrig="480" w14:anchorId="6079B6DD">
          <v:shape id="_x0000_i2712" type="#_x0000_t75" style="width:65.2pt;height:24.45pt" o:ole="">
            <v:imagedata r:id="rId3395" o:title=""/>
          </v:shape>
          <o:OLEObject Type="Embed" ProgID="Equation.DSMT4" ShapeID="_x0000_i2712" DrawAspect="Content" ObjectID="_1494318804" r:id="rId3396"/>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2821" w:name="_Toc289032636"/>
      <w:r>
        <w:lastRenderedPageBreak/>
        <w:t>Biphasic Contact</w:t>
      </w:r>
      <w:bookmarkEnd w:id="2821"/>
    </w:p>
    <w:p w14:paraId="55E6EC17" w14:textId="77777777" w:rsidR="00277B83" w:rsidRPr="006F687B" w:rsidRDefault="00277B83" w:rsidP="00277B83">
      <w:pPr>
        <w:pStyle w:val="Heading3"/>
      </w:pPr>
      <w:bookmarkStart w:id="2822" w:name="_Toc289032637"/>
      <w:r>
        <w:t>Contact Integral</w:t>
      </w:r>
      <w:bookmarkEnd w:id="2822"/>
    </w:p>
    <w:p w14:paraId="16FC2498" w14:textId="6A434D97" w:rsidR="00277B83" w:rsidRDefault="00277B83" w:rsidP="00277B83">
      <w:r>
        <w:t xml:space="preserve">See Section </w:t>
      </w:r>
      <w:r>
        <w:fldChar w:fldCharType="begin"/>
      </w:r>
      <w:r>
        <w:instrText xml:space="preserve"> REF _Ref167097234 \r \h </w:instrText>
      </w:r>
      <w:r>
        <w:fldChar w:fldCharType="separate"/>
      </w:r>
      <w:ins w:id="2823" w:author="rawlins" w:date="2015-05-19T17:23:00Z">
        <w:r w:rsidR="00D3178E">
          <w:t>5.6</w:t>
        </w:r>
      </w:ins>
      <w:ins w:id="2824" w:author="Gerard" w:date="2015-05-06T12:49:00Z">
        <w:del w:id="2825" w:author="rawlins" w:date="2015-05-19T16:10:00Z">
          <w:r w:rsidR="00E3755C" w:rsidDel="00752FD5">
            <w:delText>5.6</w:delText>
          </w:r>
        </w:del>
      </w:ins>
      <w:del w:id="2826" w:author="rawlins" w:date="2015-05-19T16:10:00Z">
        <w:r w:rsidR="008D52AD" w:rsidDel="00752FD5">
          <w:delText>5.5</w:delText>
        </w:r>
      </w:del>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905817" w:rsidRPr="00905817">
        <w:rPr>
          <w:position w:val="-10"/>
        </w:rPr>
        <w:object w:dxaOrig="360" w:dyaOrig="380" w14:anchorId="2D4C6C0D">
          <v:shape id="_x0000_i2713" type="#_x0000_t75" style="width:19pt;height:19pt" o:ole="">
            <v:imagedata r:id="rId3397" o:title=""/>
          </v:shape>
          <o:OLEObject Type="Embed" ProgID="Equation.DSMT4" ShapeID="_x0000_i2713" DrawAspect="Content" ObjectID="_1494318805" r:id="rId3398"/>
        </w:object>
      </w:r>
      <w:r>
        <w:t xml:space="preserve"> and </w:t>
      </w:r>
      <w:r w:rsidR="00905817" w:rsidRPr="00905817">
        <w:rPr>
          <w:position w:val="-10"/>
        </w:rPr>
        <w:object w:dxaOrig="380" w:dyaOrig="380" w14:anchorId="24E55E2B">
          <v:shape id="_x0000_i2714" type="#_x0000_t75" style="width:19pt;height:19pt" o:ole="">
            <v:imagedata r:id="rId3399" o:title=""/>
          </v:shape>
          <o:OLEObject Type="Embed" ProgID="Equation.DSMT4" ShapeID="_x0000_i2714" DrawAspect="Content" ObjectID="_1494318806" r:id="rId3400"/>
        </w:object>
      </w:r>
      <w:r>
        <w:t xml:space="preserve">.  Due to continuity requirements on the traction and fluxes, the external virtual work resulting from contact tractions </w:t>
      </w:r>
      <w:r w:rsidR="00905817" w:rsidRPr="00905817">
        <w:rPr>
          <w:position w:val="-6"/>
        </w:rPr>
        <w:object w:dxaOrig="320" w:dyaOrig="340" w14:anchorId="3446E992">
          <v:shape id="_x0000_i2715" type="#_x0000_t75" style="width:15.6pt;height:17pt" o:ole="">
            <v:imagedata r:id="rId3401" o:title=""/>
          </v:shape>
          <o:OLEObject Type="Embed" ProgID="Equation.DSMT4" ShapeID="_x0000_i2715" DrawAspect="Content" ObjectID="_1494318807" r:id="rId3402"/>
        </w:object>
      </w:r>
      <w:r>
        <w:t xml:space="preserve"> and solvent fluxes </w:t>
      </w:r>
      <w:r w:rsidR="00905817" w:rsidRPr="00905817">
        <w:rPr>
          <w:position w:val="-12"/>
        </w:rPr>
        <w:object w:dxaOrig="380" w:dyaOrig="400" w14:anchorId="12C6AA42">
          <v:shape id="_x0000_i2716" type="#_x0000_t75" style="width:19pt;height:19.7pt" o:ole="">
            <v:imagedata r:id="rId3403" o:title=""/>
          </v:shape>
          <o:OLEObject Type="Embed" ProgID="Equation.DSMT4" ShapeID="_x0000_i2716" DrawAspect="Content" ObjectID="_1494318808" r:id="rId3404"/>
        </w:object>
      </w:r>
      <w:r>
        <w:t xml:space="preserve"> (</w:t>
      </w:r>
      <w:r w:rsidR="00905817" w:rsidRPr="00905817">
        <w:rPr>
          <w:position w:val="-10"/>
        </w:rPr>
        <w:object w:dxaOrig="660" w:dyaOrig="320" w14:anchorId="083C5CC3">
          <v:shape id="_x0000_i2717" type="#_x0000_t75" style="width:32.6pt;height:15.6pt" o:ole="">
            <v:imagedata r:id="rId3405" o:title=""/>
          </v:shape>
          <o:OLEObject Type="Embed" ProgID="Equation.DSMT4" ShapeID="_x0000_i2717" DrawAspect="Content" ObjectID="_1494318809" r:id="rId3406"/>
        </w:object>
      </w:r>
      <w:r>
        <w:t>), may be combined into the contact integral</w:t>
      </w:r>
    </w:p>
    <w:p w14:paraId="6214A6D2" w14:textId="304F10C6" w:rsidR="00277B83" w:rsidRDefault="00277B83" w:rsidP="00277B83">
      <w:pPr>
        <w:pStyle w:val="MTDisplayEquation"/>
      </w:pPr>
      <w:r>
        <w:tab/>
      </w:r>
      <w:r w:rsidR="00905817" w:rsidRPr="00905817">
        <w:rPr>
          <w:position w:val="-46"/>
        </w:rPr>
        <w:object w:dxaOrig="3300" w:dyaOrig="1040" w14:anchorId="21955951">
          <v:shape id="_x0000_i2718" type="#_x0000_t75" style="width:164.4pt;height:52.3pt" o:ole="">
            <v:imagedata r:id="rId3407" o:title=""/>
          </v:shape>
          <o:OLEObject Type="Embed" ProgID="Equation.DSMT4" ShapeID="_x0000_i2718" DrawAspect="Content" ObjectID="_1494318810" r:id="rId340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27" w:author="rawlins" w:date="2015-05-19T17:23:00Z">
        <w:r w:rsidR="00D3178E">
          <w:rPr>
            <w:noProof/>
          </w:rPr>
          <w:instrText>71</w:instrText>
        </w:r>
      </w:ins>
      <w:del w:id="2828" w:author="rawlins" w:date="2015-05-19T17:12:00Z">
        <w:r w:rsidR="001A2D84" w:rsidDel="00A671D9">
          <w:rPr>
            <w:noProof/>
          </w:rPr>
          <w:delInstrText>66</w:delInstrText>
        </w:r>
      </w:del>
      <w:r w:rsidR="00511485">
        <w:rPr>
          <w:noProof/>
        </w:rPr>
        <w:fldChar w:fldCharType="end"/>
      </w:r>
      <w:r>
        <w:instrText>)</w:instrText>
      </w:r>
      <w:r>
        <w:fldChar w:fldCharType="end"/>
      </w:r>
    </w:p>
    <w:p w14:paraId="4D50AAB1" w14:textId="75D306E2" w:rsidR="00277B83" w:rsidRDefault="00277B83" w:rsidP="00277B83">
      <w:r>
        <w:t xml:space="preserve">In the current implementation, only frictionless contact is taken into consideration, so that the contact traction has only a normal component, </w:t>
      </w:r>
      <w:r w:rsidR="00905817" w:rsidRPr="00905817">
        <w:rPr>
          <w:position w:val="-12"/>
        </w:rPr>
        <w:object w:dxaOrig="999" w:dyaOrig="400" w14:anchorId="4E2C2F92">
          <v:shape id="_x0000_i2719" type="#_x0000_t75" style="width:50.25pt;height:19.7pt" o:ole="">
            <v:imagedata r:id="rId3409" o:title=""/>
          </v:shape>
          <o:OLEObject Type="Embed" ProgID="Equation.DSMT4" ShapeID="_x0000_i2719" DrawAspect="Content" ObjectID="_1494318811" r:id="rId3410"/>
        </w:object>
      </w:r>
      <w:r>
        <w:t xml:space="preserve">.  To evaluate and linearize </w:t>
      </w:r>
      <w:r w:rsidR="00905817" w:rsidRPr="00905817">
        <w:rPr>
          <w:position w:val="-12"/>
        </w:rPr>
        <w:object w:dxaOrig="440" w:dyaOrig="360" w14:anchorId="781F8C9E">
          <v:shape id="_x0000_i2720" type="#_x0000_t75" style="width:21.75pt;height:19pt" o:ole="">
            <v:imagedata r:id="rId3411" o:title=""/>
          </v:shape>
          <o:OLEObject Type="Embed" ProgID="Equation.DSMT4" ShapeID="_x0000_i2720" DrawAspect="Content" ObjectID="_1494318812" r:id="rId3412"/>
        </w:object>
      </w:r>
      <w:r>
        <w:t xml:space="preserve">, </w:t>
      </w:r>
      <w:r w:rsidRPr="00454D1E">
        <w:t>define the covariant basis vectors on each surface as</w:t>
      </w:r>
    </w:p>
    <w:p w14:paraId="2AB1316D" w14:textId="287D02C9" w:rsidR="00277B83" w:rsidRDefault="00277B83" w:rsidP="00277B83">
      <w:pPr>
        <w:pStyle w:val="MTDisplayEquation"/>
      </w:pPr>
      <w:r>
        <w:tab/>
      </w:r>
      <w:r w:rsidR="00905817" w:rsidRPr="00905817">
        <w:rPr>
          <w:position w:val="-36"/>
        </w:rPr>
        <w:object w:dxaOrig="2079" w:dyaOrig="800" w14:anchorId="0727FCD1">
          <v:shape id="_x0000_i2721" type="#_x0000_t75" style="width:103.9pt;height:40.1pt" o:ole="">
            <v:imagedata r:id="rId3413" o:title=""/>
          </v:shape>
          <o:OLEObject Type="Embed" ProgID="Equation.DSMT4" ShapeID="_x0000_i2721" DrawAspect="Content" ObjectID="_1494318813" r:id="rId3414"/>
        </w:object>
      </w:r>
      <w:r w:rsidR="00590E4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29" w:author="rawlins" w:date="2015-05-19T17:23:00Z">
        <w:r w:rsidR="00D3178E">
          <w:rPr>
            <w:noProof/>
          </w:rPr>
          <w:instrText>72</w:instrText>
        </w:r>
      </w:ins>
      <w:del w:id="2830" w:author="rawlins" w:date="2015-05-19T17:12:00Z">
        <w:r w:rsidR="001A2D84" w:rsidDel="00A671D9">
          <w:rPr>
            <w:noProof/>
          </w:rPr>
          <w:delInstrText>67</w:delInstrText>
        </w:r>
      </w:del>
      <w:r w:rsidR="00511485">
        <w:rPr>
          <w:noProof/>
        </w:rPr>
        <w:fldChar w:fldCharType="end"/>
      </w:r>
      <w:r>
        <w:instrText>)</w:instrText>
      </w:r>
      <w:r>
        <w:fldChar w:fldCharType="end"/>
      </w:r>
    </w:p>
    <w:p w14:paraId="6AC1F65D" w14:textId="61B2E74C" w:rsidR="00277B83" w:rsidRDefault="00277B83" w:rsidP="00277B83">
      <w:r>
        <w:t xml:space="preserve">where </w:t>
      </w:r>
      <w:r w:rsidR="00905817" w:rsidRPr="00905817">
        <w:rPr>
          <w:position w:val="-4"/>
        </w:rPr>
        <w:object w:dxaOrig="360" w:dyaOrig="320" w14:anchorId="21BB4454">
          <v:shape id="_x0000_i2722" type="#_x0000_t75" style="width:19pt;height:15.6pt" o:ole="">
            <v:imagedata r:id="rId3415" o:title=""/>
          </v:shape>
          <o:OLEObject Type="Embed" ProgID="Equation.DSMT4" ShapeID="_x0000_i2722" DrawAspect="Content" ObjectID="_1494318814" r:id="rId3416"/>
        </w:object>
      </w:r>
      <w:r>
        <w:t xml:space="preserve"> represents the spatial position of points on </w:t>
      </w:r>
      <w:r w:rsidR="00905817" w:rsidRPr="00905817">
        <w:rPr>
          <w:position w:val="-10"/>
        </w:rPr>
        <w:object w:dxaOrig="360" w:dyaOrig="380" w14:anchorId="04A89814">
          <v:shape id="_x0000_i2723" type="#_x0000_t75" style="width:19pt;height:19pt" o:ole="">
            <v:imagedata r:id="rId3417" o:title=""/>
          </v:shape>
          <o:OLEObject Type="Embed" ProgID="Equation.DSMT4" ShapeID="_x0000_i2723" DrawAspect="Content" ObjectID="_1494318815" r:id="rId3418"/>
        </w:object>
      </w:r>
      <w:r>
        <w:t xml:space="preserve">, and </w:t>
      </w:r>
      <w:r w:rsidR="00905817" w:rsidRPr="00905817">
        <w:rPr>
          <w:position w:val="-16"/>
        </w:rPr>
        <w:object w:dxaOrig="340" w:dyaOrig="420" w14:anchorId="31794EF3">
          <v:shape id="_x0000_i2724" type="#_x0000_t75" style="width:17pt;height:20.4pt" o:ole="">
            <v:imagedata r:id="rId3419" o:title=""/>
          </v:shape>
          <o:OLEObject Type="Embed" ProgID="Equation.DSMT4" ShapeID="_x0000_i2724" DrawAspect="Content" ObjectID="_1494318816" r:id="rId3420"/>
        </w:object>
      </w:r>
      <w:r>
        <w:t xml:space="preserve"> represent the parametric coordinates of that point.  </w:t>
      </w:r>
      <w:r w:rsidRPr="00454D1E">
        <w:t>The unit outward normal on each surface is</w:t>
      </w:r>
      <w:r>
        <w:t xml:space="preserve"> then given by</w:t>
      </w:r>
    </w:p>
    <w:p w14:paraId="2E1550D6" w14:textId="2541105B" w:rsidR="00277B83" w:rsidRDefault="00277B83" w:rsidP="00277B83">
      <w:pPr>
        <w:pStyle w:val="MTDisplayEquation"/>
      </w:pPr>
      <w:r>
        <w:tab/>
      </w:r>
      <w:r w:rsidR="00905817" w:rsidRPr="00905817">
        <w:rPr>
          <w:position w:val="-42"/>
        </w:rPr>
        <w:object w:dxaOrig="1540" w:dyaOrig="859" w14:anchorId="110BC5D4">
          <v:shape id="_x0000_i2725" type="#_x0000_t75" style="width:76.75pt;height:42.8pt" o:ole="">
            <v:imagedata r:id="rId3421" o:title=""/>
          </v:shape>
          <o:OLEObject Type="Embed" ProgID="Equation.DSMT4" ShapeID="_x0000_i2725" DrawAspect="Content" ObjectID="_1494318817" r:id="rId342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31" w:author="rawlins" w:date="2015-05-19T17:23:00Z">
        <w:r w:rsidR="00D3178E">
          <w:rPr>
            <w:noProof/>
          </w:rPr>
          <w:instrText>73</w:instrText>
        </w:r>
      </w:ins>
      <w:del w:id="2832" w:author="rawlins" w:date="2015-05-19T17:12:00Z">
        <w:r w:rsidR="001A2D84" w:rsidDel="00A671D9">
          <w:rPr>
            <w:noProof/>
          </w:rPr>
          <w:delInstrText>68</w:delInstrText>
        </w:r>
      </w:del>
      <w:r w:rsidR="00511485">
        <w:rPr>
          <w:noProof/>
        </w:rPr>
        <w:fldChar w:fldCharType="end"/>
      </w:r>
      <w:r>
        <w:instrText>)</w:instrText>
      </w:r>
      <w:r>
        <w:fldChar w:fldCharType="end"/>
      </w:r>
    </w:p>
    <w:p w14:paraId="02CAEFAC" w14:textId="77777777" w:rsidR="00277B83" w:rsidRDefault="00277B83" w:rsidP="00277B83">
      <w:r w:rsidRPr="00454D1E">
        <w:t>Now the contact integral may be rewritten as</w:t>
      </w:r>
    </w:p>
    <w:p w14:paraId="3E59495D" w14:textId="295BE191" w:rsidR="00277B83" w:rsidRDefault="00277B83" w:rsidP="00277B83">
      <w:pPr>
        <w:pStyle w:val="MTDisplayEquation"/>
      </w:pPr>
      <w:r>
        <w:tab/>
      </w:r>
      <w:r w:rsidR="00905817" w:rsidRPr="00905817">
        <w:rPr>
          <w:position w:val="-46"/>
        </w:rPr>
        <w:object w:dxaOrig="4700" w:dyaOrig="1040" w14:anchorId="2FA12F10">
          <v:shape id="_x0000_i2726" type="#_x0000_t75" style="width:235pt;height:52.3pt" o:ole="">
            <v:imagedata r:id="rId3423" o:title=""/>
          </v:shape>
          <o:OLEObject Type="Embed" ProgID="Equation.DSMT4" ShapeID="_x0000_i2726" DrawAspect="Content" ObjectID="_1494318818" r:id="rId34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33" w:author="rawlins" w:date="2015-05-19T17:23:00Z">
        <w:r w:rsidR="00D3178E">
          <w:rPr>
            <w:noProof/>
          </w:rPr>
          <w:instrText>74</w:instrText>
        </w:r>
      </w:ins>
      <w:del w:id="2834" w:author="rawlins" w:date="2015-05-19T17:12:00Z">
        <w:r w:rsidR="001A2D84" w:rsidDel="00A671D9">
          <w:rPr>
            <w:noProof/>
          </w:rPr>
          <w:delInstrText>69</w:delInstrText>
        </w:r>
      </w:del>
      <w:r w:rsidR="00511485">
        <w:rPr>
          <w:noProof/>
        </w:rPr>
        <w:fldChar w:fldCharType="end"/>
      </w:r>
      <w:r>
        <w:instrText>)</w:instrText>
      </w:r>
      <w:r>
        <w:fldChar w:fldCharType="end"/>
      </w:r>
    </w:p>
    <w:p w14:paraId="02605141" w14:textId="1F559CB4" w:rsidR="00277B83" w:rsidRDefault="00277B83" w:rsidP="00277B83">
      <w:r>
        <w:t>and t</w:t>
      </w:r>
      <w:r w:rsidRPr="007E76EC">
        <w:t xml:space="preserve">he linearization </w:t>
      </w:r>
      <w:r w:rsidR="00905817" w:rsidRPr="00905817">
        <w:rPr>
          <w:position w:val="-12"/>
        </w:rPr>
        <w:object w:dxaOrig="620" w:dyaOrig="360" w14:anchorId="33245358">
          <v:shape id="_x0000_i2727" type="#_x0000_t75" style="width:30.55pt;height:19pt" o:ole="">
            <v:imagedata r:id="rId3425" o:title=""/>
          </v:shape>
          <o:OLEObject Type="Embed" ProgID="Equation.DSMT4" ShapeID="_x0000_i2727" DrawAspect="Content" ObjectID="_1494318819" r:id="rId3426"/>
        </w:object>
      </w:r>
      <w:r w:rsidRPr="007E76EC">
        <w:t xml:space="preserve"> of </w:t>
      </w:r>
      <w:r w:rsidR="00905817" w:rsidRPr="00905817">
        <w:rPr>
          <w:position w:val="-12"/>
        </w:rPr>
        <w:object w:dxaOrig="440" w:dyaOrig="360" w14:anchorId="74920779">
          <v:shape id="_x0000_i2728" type="#_x0000_t75" style="width:21.75pt;height:19pt" o:ole="">
            <v:imagedata r:id="rId3427" o:title=""/>
          </v:shape>
          <o:OLEObject Type="Embed" ProgID="Equation.DSMT4" ShapeID="_x0000_i2728" DrawAspect="Content" ObjectID="_1494318820" r:id="rId3428"/>
        </w:object>
      </w:r>
      <w:r w:rsidRPr="007E76EC">
        <w:t xml:space="preserve"> has the form</w:t>
      </w:r>
    </w:p>
    <w:p w14:paraId="4419D446" w14:textId="611F9421" w:rsidR="00277B83" w:rsidRDefault="00277B83" w:rsidP="00277B83">
      <w:pPr>
        <w:pStyle w:val="MTDisplayEquation"/>
      </w:pPr>
      <w:r>
        <w:tab/>
      </w:r>
      <w:r w:rsidR="00905817" w:rsidRPr="00905817">
        <w:rPr>
          <w:position w:val="-28"/>
        </w:rPr>
        <w:object w:dxaOrig="3940" w:dyaOrig="680" w14:anchorId="61F76D75">
          <v:shape id="_x0000_i2729" type="#_x0000_t75" style="width:196.3pt;height:34.65pt" o:ole="">
            <v:imagedata r:id="rId3429" o:title=""/>
          </v:shape>
          <o:OLEObject Type="Embed" ProgID="Equation.DSMT4" ShapeID="_x0000_i2729" DrawAspect="Content" ObjectID="_1494318821" r:id="rId3430"/>
        </w:object>
      </w:r>
      <w:r w:rsidR="00C108FD">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35" w:author="rawlins" w:date="2015-05-19T17:23:00Z">
        <w:r w:rsidR="00D3178E">
          <w:rPr>
            <w:noProof/>
          </w:rPr>
          <w:instrText>75</w:instrText>
        </w:r>
      </w:ins>
      <w:del w:id="2836" w:author="rawlins" w:date="2015-05-19T17:12:00Z">
        <w:r w:rsidR="001A2D84" w:rsidDel="00A671D9">
          <w:rPr>
            <w:noProof/>
          </w:rPr>
          <w:delInstrText>70</w:delInstrText>
        </w:r>
      </w:del>
      <w:r w:rsidR="00511485">
        <w:rPr>
          <w:noProof/>
        </w:rPr>
        <w:fldChar w:fldCharType="end"/>
      </w:r>
      <w:r>
        <w:instrText>)</w:instrText>
      </w:r>
      <w:r>
        <w:fldChar w:fldCharType="end"/>
      </w:r>
    </w:p>
    <w:p w14:paraId="2DF15AF9" w14:textId="77777777" w:rsidR="00277B83" w:rsidRDefault="00277B83" w:rsidP="00277B83">
      <w:pPr>
        <w:pStyle w:val="Heading3"/>
      </w:pPr>
      <w:bookmarkStart w:id="2837" w:name="_Toc289032638"/>
      <w:r>
        <w:t>Gap Function</w:t>
      </w:r>
      <w:bookmarkEnd w:id="2837"/>
    </w:p>
    <w:p w14:paraId="1F3BCF43" w14:textId="30ED94D6" w:rsidR="00277B83" w:rsidRDefault="00277B83" w:rsidP="00277B83">
      <w:r w:rsidRPr="007E76EC">
        <w:t xml:space="preserve">The gap function </w:t>
      </w:r>
      <w:r w:rsidR="00905817" w:rsidRPr="00905817">
        <w:rPr>
          <w:position w:val="-10"/>
        </w:rPr>
        <w:object w:dxaOrig="220" w:dyaOrig="260" w14:anchorId="49EE8AD3">
          <v:shape id="_x0000_i2730" type="#_x0000_t75" style="width:10.85pt;height:12.9pt" o:ole="">
            <v:imagedata r:id="rId3431" o:title=""/>
          </v:shape>
          <o:OLEObject Type="Embed" ProgID="Equation.DSMT4" ShapeID="_x0000_i2730" DrawAspect="Content" ObjectID="_1494318822" r:id="rId3432"/>
        </w:object>
      </w:r>
      <w:r>
        <w:t>, representing the distance between the contact surfaces,</w:t>
      </w:r>
      <w:r w:rsidRPr="007E76EC">
        <w:t xml:space="preserve"> is defined </w:t>
      </w:r>
      <w:r>
        <w:t>by</w:t>
      </w:r>
    </w:p>
    <w:p w14:paraId="548AF7C8" w14:textId="13A543BE" w:rsidR="00277B83" w:rsidRDefault="00277B83" w:rsidP="00277B83">
      <w:pPr>
        <w:pStyle w:val="MTDisplayEquation"/>
      </w:pPr>
      <w:r>
        <w:tab/>
      </w:r>
      <w:r w:rsidR="00905817" w:rsidRPr="00905817">
        <w:rPr>
          <w:position w:val="-18"/>
        </w:rPr>
        <w:object w:dxaOrig="3720" w:dyaOrig="480" w14:anchorId="620EA630">
          <v:shape id="_x0000_i2731" type="#_x0000_t75" style="width:186.1pt;height:24.45pt" o:ole="">
            <v:imagedata r:id="rId3433" o:title=""/>
          </v:shape>
          <o:OLEObject Type="Embed" ProgID="Equation.DSMT4" ShapeID="_x0000_i2731" DrawAspect="Content" ObjectID="_1494318823" r:id="rId3434"/>
        </w:object>
      </w:r>
      <w:r w:rsidR="00D6556C">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38" w:author="rawlins" w:date="2015-05-19T17:23:00Z">
        <w:r w:rsidR="00D3178E">
          <w:rPr>
            <w:noProof/>
          </w:rPr>
          <w:instrText>76</w:instrText>
        </w:r>
      </w:ins>
      <w:del w:id="2839" w:author="rawlins" w:date="2015-05-19T17:12:00Z">
        <w:r w:rsidR="001A2D84" w:rsidDel="00A671D9">
          <w:rPr>
            <w:noProof/>
          </w:rPr>
          <w:delInstrText>71</w:delInstrText>
        </w:r>
      </w:del>
      <w:r w:rsidR="00511485">
        <w:rPr>
          <w:noProof/>
        </w:rPr>
        <w:fldChar w:fldCharType="end"/>
      </w:r>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10A55C50" w:rsidR="00277B83" w:rsidRDefault="00277B83" w:rsidP="00277B83">
      <w:pPr>
        <w:pStyle w:val="MTDisplayEquation"/>
      </w:pPr>
      <w:r>
        <w:lastRenderedPageBreak/>
        <w:tab/>
      </w:r>
      <w:r w:rsidR="00905817" w:rsidRPr="00905817">
        <w:rPr>
          <w:position w:val="-138"/>
        </w:rPr>
        <w:object w:dxaOrig="4020" w:dyaOrig="2880" w14:anchorId="58A38561">
          <v:shape id="_x0000_i2732" type="#_x0000_t75" style="width:201.05pt;height:2in" o:ole="">
            <v:imagedata r:id="rId3435" o:title=""/>
          </v:shape>
          <o:OLEObject Type="Embed" ProgID="Equation.DSMT4" ShapeID="_x0000_i2732" DrawAspect="Content" ObjectID="_1494318824" r:id="rId343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w:instrText>
      </w:r>
      <w:r w:rsidR="00511485">
        <w:instrText xml:space="preserve">AT </w:instrText>
      </w:r>
      <w:r w:rsidR="00511485">
        <w:fldChar w:fldCharType="separate"/>
      </w:r>
      <w:ins w:id="2840" w:author="rawlins" w:date="2015-05-19T17:23:00Z">
        <w:r w:rsidR="00D3178E">
          <w:rPr>
            <w:noProof/>
          </w:rPr>
          <w:instrText>77</w:instrText>
        </w:r>
      </w:ins>
      <w:del w:id="2841" w:author="rawlins" w:date="2015-05-19T17:12:00Z">
        <w:r w:rsidR="001A2D84" w:rsidDel="00A671D9">
          <w:rPr>
            <w:noProof/>
          </w:rPr>
          <w:delInstrText>72</w:delInstrText>
        </w:r>
      </w:del>
      <w:r w:rsidR="00511485">
        <w:rPr>
          <w:noProof/>
        </w:rPr>
        <w:fldChar w:fldCharType="end"/>
      </w:r>
      <w:r>
        <w:instrText>)</w:instrText>
      </w:r>
      <w:r>
        <w:fldChar w:fldCharType="end"/>
      </w:r>
    </w:p>
    <w:p w14:paraId="04035AB1" w14:textId="77777777" w:rsidR="00277B83" w:rsidRDefault="00277B83" w:rsidP="00277B83">
      <w:r>
        <w:t>where</w:t>
      </w:r>
    </w:p>
    <w:p w14:paraId="0FBAFD63" w14:textId="1AC393C0" w:rsidR="00277B83" w:rsidRDefault="00277B83" w:rsidP="00277B83">
      <w:pPr>
        <w:pStyle w:val="MTDisplayEquation"/>
      </w:pPr>
      <w:r>
        <w:tab/>
      </w:r>
      <w:r w:rsidR="00905817" w:rsidRPr="00905817">
        <w:rPr>
          <w:position w:val="-36"/>
        </w:rPr>
        <w:object w:dxaOrig="4620" w:dyaOrig="800" w14:anchorId="71830534">
          <v:shape id="_x0000_i2733" type="#_x0000_t75" style="width:230.95pt;height:40.1pt" o:ole="">
            <v:imagedata r:id="rId3437" o:title=""/>
          </v:shape>
          <o:OLEObject Type="Embed" ProgID="Equation.DSMT4" ShapeID="_x0000_i2733" DrawAspect="Content" ObjectID="_1494318825" r:id="rId34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42" w:author="rawlins" w:date="2015-05-19T17:23:00Z">
        <w:r w:rsidR="00D3178E">
          <w:rPr>
            <w:noProof/>
          </w:rPr>
          <w:instrText>78</w:instrText>
        </w:r>
      </w:ins>
      <w:del w:id="2843" w:author="rawlins" w:date="2015-05-19T17:12:00Z">
        <w:r w:rsidR="001A2D84" w:rsidDel="00A671D9">
          <w:rPr>
            <w:noProof/>
          </w:rPr>
          <w:delInstrText>73</w:delInstrText>
        </w:r>
      </w:del>
      <w:r w:rsidR="00511485">
        <w:rPr>
          <w:noProof/>
        </w:rPr>
        <w:fldChar w:fldCharType="end"/>
      </w:r>
      <w:r>
        <w:instrText>)</w:instrText>
      </w:r>
      <w:r>
        <w:fldChar w:fldCharType="end"/>
      </w:r>
    </w:p>
    <w:p w14:paraId="13978494" w14:textId="0D7C6DD4" w:rsidR="00277B83" w:rsidRDefault="00277B83" w:rsidP="00277B83">
      <w:r>
        <w:t xml:space="preserve">with </w:t>
      </w:r>
      <w:r w:rsidR="00905817" w:rsidRPr="00905817">
        <w:rPr>
          <w:position w:val="-16"/>
        </w:rPr>
        <w:object w:dxaOrig="1320" w:dyaOrig="480" w14:anchorId="48D31E80">
          <v:shape id="_x0000_i2734" type="#_x0000_t75" style="width:65.9pt;height:24.45pt" o:ole="">
            <v:imagedata r:id="rId3439" o:title=""/>
          </v:shape>
          <o:OLEObject Type="Embed" ProgID="Equation.DSMT4" ShapeID="_x0000_i2734" DrawAspect="Content" ObjectID="_1494318826" r:id="rId3440"/>
        </w:object>
      </w:r>
      <w:r>
        <w:t xml:space="preserve"> and </w:t>
      </w:r>
      <w:r w:rsidR="00905817" w:rsidRPr="00905817">
        <w:rPr>
          <w:position w:val="-14"/>
        </w:rPr>
        <w:object w:dxaOrig="1380" w:dyaOrig="420" w14:anchorId="22498750">
          <v:shape id="_x0000_i2735" type="#_x0000_t75" style="width:69.3pt;height:20.4pt" o:ole="">
            <v:imagedata r:id="rId3441" o:title=""/>
          </v:shape>
          <o:OLEObject Type="Embed" ProgID="Equation.DSMT4" ShapeID="_x0000_i2735" DrawAspect="Content" ObjectID="_1494318827" r:id="rId3442"/>
        </w:object>
      </w:r>
      <w:r>
        <w:t>.</w:t>
      </w:r>
    </w:p>
    <w:p w14:paraId="36C5CB6D" w14:textId="77777777" w:rsidR="00277B83" w:rsidRDefault="00277B83" w:rsidP="00277B83">
      <w:pPr>
        <w:pStyle w:val="Heading3"/>
      </w:pPr>
      <w:bookmarkStart w:id="2844" w:name="_Toc289032639"/>
      <w:r>
        <w:t>Penalty Method</w:t>
      </w:r>
      <w:bookmarkEnd w:id="2844"/>
    </w:p>
    <w:p w14:paraId="5D19EE23" w14:textId="77777777" w:rsidR="00277B83" w:rsidRDefault="00277B83" w:rsidP="00277B83">
      <w:r>
        <w:t>Let the normal component of the contact traction be described by the penalty function,</w:t>
      </w:r>
    </w:p>
    <w:p w14:paraId="46D190E0" w14:textId="7689E598" w:rsidR="00277B83" w:rsidRDefault="00277B83" w:rsidP="00277B83">
      <w:pPr>
        <w:pStyle w:val="MTDisplayEquation"/>
      </w:pPr>
      <w:r>
        <w:tab/>
      </w:r>
      <w:r w:rsidR="00905817" w:rsidRPr="00905817">
        <w:rPr>
          <w:position w:val="-66"/>
        </w:rPr>
        <w:object w:dxaOrig="1680" w:dyaOrig="920" w14:anchorId="08CB071C">
          <v:shape id="_x0000_i2736" type="#_x0000_t75" style="width:83.55pt;height:46.2pt" o:ole="">
            <v:imagedata r:id="rId3443" o:title=""/>
          </v:shape>
          <o:OLEObject Type="Embed" ProgID="Equation.DSMT4" ShapeID="_x0000_i2736" DrawAspect="Content" ObjectID="_1494318828" r:id="rId3444"/>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w:instrText>
      </w:r>
      <w:r w:rsidR="00511485">
        <w:instrText xml:space="preserve">*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45" w:author="rawlins" w:date="2015-05-19T17:23:00Z">
        <w:r w:rsidR="00D3178E">
          <w:rPr>
            <w:noProof/>
          </w:rPr>
          <w:instrText>79</w:instrText>
        </w:r>
      </w:ins>
      <w:del w:id="2846" w:author="rawlins" w:date="2015-05-19T17:12:00Z">
        <w:r w:rsidR="001A2D84" w:rsidDel="00A671D9">
          <w:rPr>
            <w:noProof/>
          </w:rPr>
          <w:delInstrText>74</w:delInstrText>
        </w:r>
      </w:del>
      <w:r w:rsidR="00511485">
        <w:rPr>
          <w:noProof/>
        </w:rPr>
        <w:fldChar w:fldCharType="end"/>
      </w:r>
      <w:r>
        <w:instrText>)</w:instrText>
      </w:r>
      <w:r>
        <w:fldChar w:fldCharType="end"/>
      </w:r>
    </w:p>
    <w:p w14:paraId="70AFCB3F" w14:textId="69BD908C" w:rsidR="00277B83" w:rsidRDefault="00277B83" w:rsidP="00277B83">
      <w:r>
        <w:t xml:space="preserve">where </w:t>
      </w:r>
      <w:r w:rsidR="00905817" w:rsidRPr="00905817">
        <w:rPr>
          <w:position w:val="-12"/>
        </w:rPr>
        <w:object w:dxaOrig="260" w:dyaOrig="360" w14:anchorId="3F3F10F4">
          <v:shape id="_x0000_i2737" type="#_x0000_t75" style="width:12.9pt;height:19pt" o:ole="">
            <v:imagedata r:id="rId3445" o:title=""/>
          </v:shape>
          <o:OLEObject Type="Embed" ProgID="Equation.DSMT4" ShapeID="_x0000_i2737" DrawAspect="Content" ObjectID="_1494318829" r:id="rId3446"/>
        </w:object>
      </w:r>
      <w:r>
        <w:t xml:space="preserve"> is a penalty factor associated with </w:t>
      </w:r>
      <w:r w:rsidR="00905817" w:rsidRPr="00905817">
        <w:rPr>
          <w:position w:val="-12"/>
        </w:rPr>
        <w:object w:dxaOrig="220" w:dyaOrig="360" w14:anchorId="10992849">
          <v:shape id="_x0000_i2738" type="#_x0000_t75" style="width:10.85pt;height:19pt" o:ole="">
            <v:imagedata r:id="rId3447" o:title=""/>
          </v:shape>
          <o:OLEObject Type="Embed" ProgID="Equation.DSMT4" ShapeID="_x0000_i2738" DrawAspect="Content" ObjectID="_1494318830" r:id="rId3448"/>
        </w:object>
      </w:r>
      <w:r>
        <w:t>.  Similarly, let</w:t>
      </w:r>
    </w:p>
    <w:p w14:paraId="231522FB" w14:textId="34CA38F4" w:rsidR="00277B83" w:rsidRDefault="00277B83" w:rsidP="00277B83">
      <w:pPr>
        <w:pStyle w:val="MTDisplayEquation"/>
      </w:pPr>
      <w:r>
        <w:tab/>
      </w:r>
      <w:r w:rsidR="00905817" w:rsidRPr="00905817">
        <w:rPr>
          <w:position w:val="-40"/>
        </w:rPr>
        <w:object w:dxaOrig="3500" w:dyaOrig="920" w14:anchorId="7BAC2302">
          <v:shape id="_x0000_i2739" type="#_x0000_t75" style="width:174.55pt;height:46.2pt" o:ole="">
            <v:imagedata r:id="rId3449" o:title=""/>
          </v:shape>
          <o:OLEObject Type="Embed" ProgID="Equation.DSMT4" ShapeID="_x0000_i2739" DrawAspect="Content" ObjectID="_1494318831" r:id="rId34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47" w:author="rawlins" w:date="2015-05-19T17:23:00Z">
        <w:r w:rsidR="00D3178E">
          <w:rPr>
            <w:noProof/>
          </w:rPr>
          <w:instrText>80</w:instrText>
        </w:r>
      </w:ins>
      <w:del w:id="2848" w:author="rawlins" w:date="2015-05-19T17:12:00Z">
        <w:r w:rsidR="001A2D84" w:rsidDel="00A671D9">
          <w:rPr>
            <w:noProof/>
          </w:rPr>
          <w:delInstrText>75</w:delInstrText>
        </w:r>
      </w:del>
      <w:r w:rsidR="00511485">
        <w:rPr>
          <w:noProof/>
        </w:rPr>
        <w:fldChar w:fldCharType="end"/>
      </w:r>
      <w:r>
        <w:instrText>)</w:instrText>
      </w:r>
      <w:r>
        <w:fldChar w:fldCharType="end"/>
      </w:r>
    </w:p>
    <w:p w14:paraId="7CEBAAA8" w14:textId="0CE335DA" w:rsidR="00277B83" w:rsidRDefault="00277B83" w:rsidP="00277B83">
      <w:r>
        <w:t xml:space="preserve">where </w:t>
      </w:r>
      <w:r w:rsidR="00905817" w:rsidRPr="00905817">
        <w:rPr>
          <w:position w:val="-14"/>
        </w:rPr>
        <w:object w:dxaOrig="279" w:dyaOrig="380" w14:anchorId="15120BCC">
          <v:shape id="_x0000_i2740" type="#_x0000_t75" style="width:14.25pt;height:19pt" o:ole="">
            <v:imagedata r:id="rId3451" o:title=""/>
          </v:shape>
          <o:OLEObject Type="Embed" ProgID="Equation.DSMT4" ShapeID="_x0000_i2740" DrawAspect="Content" ObjectID="_1494318832" r:id="rId3452"/>
        </w:object>
      </w:r>
      <w:r>
        <w:t xml:space="preserve"> is a penalty factor associated with </w:t>
      </w:r>
      <w:r w:rsidR="00905817" w:rsidRPr="00905817">
        <w:rPr>
          <w:position w:val="-12"/>
        </w:rPr>
        <w:object w:dxaOrig="300" w:dyaOrig="360" w14:anchorId="51C32E73">
          <v:shape id="_x0000_i2741" type="#_x0000_t75" style="width:14.95pt;height:19pt" o:ole="">
            <v:imagedata r:id="rId3453" o:title=""/>
          </v:shape>
          <o:OLEObject Type="Embed" ProgID="Equation.DSMT4" ShapeID="_x0000_i2741" DrawAspect="Content" ObjectID="_1494318833" r:id="rId3454"/>
        </w:object>
      </w:r>
      <w:r>
        <w:t>.  It follows that</w:t>
      </w:r>
    </w:p>
    <w:p w14:paraId="77FEE710" w14:textId="165EE3B1" w:rsidR="00277B83" w:rsidRPr="00A63D29" w:rsidRDefault="00277B83" w:rsidP="00277B83">
      <w:pPr>
        <w:pStyle w:val="MTDisplayEquation"/>
      </w:pPr>
      <w:r>
        <w:tab/>
      </w:r>
      <w:r w:rsidR="00905817" w:rsidRPr="00905817">
        <w:rPr>
          <w:position w:val="-64"/>
        </w:rPr>
        <w:object w:dxaOrig="3900" w:dyaOrig="1400" w14:anchorId="0BDF9DE8">
          <v:shape id="_x0000_i2742" type="#_x0000_t75" style="width:195.6pt;height:69.95pt" o:ole="">
            <v:imagedata r:id="rId3455" o:title=""/>
          </v:shape>
          <o:OLEObject Type="Embed" ProgID="Equation.DSMT4" ShapeID="_x0000_i2742" DrawAspect="Content" ObjectID="_1494318834" r:id="rId34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49" w:author="rawlins" w:date="2015-05-19T17:23:00Z">
        <w:r w:rsidR="00D3178E">
          <w:rPr>
            <w:noProof/>
          </w:rPr>
          <w:instrText>81</w:instrText>
        </w:r>
      </w:ins>
      <w:del w:id="2850" w:author="rawlins" w:date="2015-05-19T17:12:00Z">
        <w:r w:rsidR="001A2D84" w:rsidDel="00A671D9">
          <w:rPr>
            <w:noProof/>
          </w:rPr>
          <w:delInstrText>76</w:delInstrText>
        </w:r>
      </w:del>
      <w:r w:rsidR="00511485">
        <w:rPr>
          <w:noProof/>
        </w:rPr>
        <w:fldChar w:fldCharType="end"/>
      </w:r>
      <w:r>
        <w:instrText>)</w:instrText>
      </w:r>
      <w:r>
        <w:fldChar w:fldCharType="end"/>
      </w:r>
    </w:p>
    <w:p w14:paraId="08F350B8" w14:textId="43CFED8A" w:rsidR="00277B83" w:rsidRDefault="00277B83" w:rsidP="00277B83">
      <w:r w:rsidRPr="00A63D29">
        <w:t>Given these relations, it can be shown that the directional derivative</w:t>
      </w:r>
      <w:r>
        <w:t>s</w:t>
      </w:r>
      <w:r w:rsidRPr="00A63D29">
        <w:t xml:space="preserve"> of the various terms appearing in the integrand of </w:t>
      </w:r>
      <w:r w:rsidR="00905817" w:rsidRPr="00905817">
        <w:rPr>
          <w:position w:val="-12"/>
        </w:rPr>
        <w:object w:dxaOrig="440" w:dyaOrig="360" w14:anchorId="1AA220C7">
          <v:shape id="_x0000_i2743" type="#_x0000_t75" style="width:21.75pt;height:19pt" o:ole="">
            <v:imagedata r:id="rId3457" o:title=""/>
          </v:shape>
          <o:OLEObject Type="Embed" ProgID="Equation.DSMT4" ShapeID="_x0000_i2743" DrawAspect="Content" ObjectID="_1494318835" r:id="rId3458"/>
        </w:object>
      </w:r>
      <w:r w:rsidRPr="00A63D29">
        <w:t xml:space="preserve"> are</w:t>
      </w:r>
    </w:p>
    <w:p w14:paraId="796C58B7" w14:textId="7C32939B" w:rsidR="00277B83" w:rsidRDefault="00277B83" w:rsidP="00277B83">
      <w:pPr>
        <w:pStyle w:val="MTDisplayEquation"/>
      </w:pPr>
      <w:r>
        <w:tab/>
      </w:r>
      <w:r w:rsidR="00905817" w:rsidRPr="00905817">
        <w:rPr>
          <w:position w:val="-124"/>
        </w:rPr>
        <w:object w:dxaOrig="7820" w:dyaOrig="2220" w14:anchorId="425AE3B6">
          <v:shape id="_x0000_i2744" type="#_x0000_t75" style="width:390.55pt;height:111.4pt" o:ole="">
            <v:imagedata r:id="rId3459" o:title=""/>
          </v:shape>
          <o:OLEObject Type="Embed" ProgID="Equation.DSMT4" ShapeID="_x0000_i2744" DrawAspect="Content" ObjectID="_1494318836" r:id="rId346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w:instrText>
      </w:r>
      <w:r w:rsidR="00511485">
        <w:instrText xml:space="preserve">ERGEFORMAT </w:instrText>
      </w:r>
      <w:r w:rsidR="00511485">
        <w:fldChar w:fldCharType="separate"/>
      </w:r>
      <w:ins w:id="2851" w:author="rawlins" w:date="2015-05-19T17:23:00Z">
        <w:r w:rsidR="00D3178E">
          <w:rPr>
            <w:noProof/>
          </w:rPr>
          <w:instrText>82</w:instrText>
        </w:r>
      </w:ins>
      <w:del w:id="2852" w:author="rawlins" w:date="2015-05-19T17:12:00Z">
        <w:r w:rsidR="001A2D84" w:rsidDel="00A671D9">
          <w:rPr>
            <w:noProof/>
          </w:rPr>
          <w:delInstrText>77</w:delInstrText>
        </w:r>
      </w:del>
      <w:r w:rsidR="00511485">
        <w:rPr>
          <w:noProof/>
        </w:rPr>
        <w:fldChar w:fldCharType="end"/>
      </w:r>
      <w:r>
        <w:instrText>)</w:instrText>
      </w:r>
      <w:r>
        <w:fldChar w:fldCharType="end"/>
      </w:r>
    </w:p>
    <w:p w14:paraId="4C945552" w14:textId="391D67A2" w:rsidR="00277B83" w:rsidRDefault="00277B83" w:rsidP="00277B83">
      <w:pPr>
        <w:pStyle w:val="MTDisplayEquation"/>
      </w:pPr>
      <w:r>
        <w:lastRenderedPageBreak/>
        <w:tab/>
      </w:r>
      <w:r w:rsidR="00905817" w:rsidRPr="00905817">
        <w:rPr>
          <w:position w:val="-126"/>
        </w:rPr>
        <w:object w:dxaOrig="7000" w:dyaOrig="2299" w14:anchorId="583261B5">
          <v:shape id="_x0000_i2745" type="#_x0000_t75" style="width:348.45pt;height:114.8pt" o:ole="">
            <v:imagedata r:id="rId3461" o:title=""/>
          </v:shape>
          <o:OLEObject Type="Embed" ProgID="Equation.DSMT4" ShapeID="_x0000_i2745" DrawAspect="Content" ObjectID="_1494318837" r:id="rId346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53" w:author="rawlins" w:date="2015-05-19T17:23:00Z">
        <w:r w:rsidR="00D3178E">
          <w:rPr>
            <w:noProof/>
          </w:rPr>
          <w:instrText>83</w:instrText>
        </w:r>
      </w:ins>
      <w:del w:id="2854" w:author="rawlins" w:date="2015-05-19T17:12:00Z">
        <w:r w:rsidR="001A2D84" w:rsidDel="00A671D9">
          <w:rPr>
            <w:noProof/>
          </w:rPr>
          <w:delInstrText>78</w:delInstrText>
        </w:r>
      </w:del>
      <w:r w:rsidR="00511485">
        <w:rPr>
          <w:noProof/>
        </w:rPr>
        <w:fldChar w:fldCharType="end"/>
      </w:r>
      <w:r>
        <w:instrText>)</w:instrText>
      </w:r>
      <w:r>
        <w:fldChar w:fldCharType="end"/>
      </w:r>
    </w:p>
    <w:p w14:paraId="719A19E8" w14:textId="355CCA31" w:rsidR="00277B83" w:rsidRDefault="00277B83" w:rsidP="00277B83">
      <w:r>
        <w:t xml:space="preserve">where </w:t>
      </w:r>
      <w:r w:rsidR="00905817" w:rsidRPr="00905817">
        <w:rPr>
          <w:position w:val="-18"/>
        </w:rPr>
        <w:object w:dxaOrig="1520" w:dyaOrig="480" w14:anchorId="6C184B1A">
          <v:shape id="_x0000_i2746" type="#_x0000_t75" style="width:76.1pt;height:24.45pt" o:ole="">
            <v:imagedata r:id="rId3463" o:title=""/>
          </v:shape>
          <o:OLEObject Type="Embed" ProgID="Equation.DSMT4" ShapeID="_x0000_i2746" DrawAspect="Content" ObjectID="_1494318838" r:id="rId3464"/>
        </w:object>
      </w:r>
      <w:r>
        <w:t>.</w:t>
      </w:r>
    </w:p>
    <w:p w14:paraId="3FE0C16F" w14:textId="77777777" w:rsidR="00277B83" w:rsidRDefault="00277B83" w:rsidP="00277B83">
      <w:pPr>
        <w:pStyle w:val="Heading3"/>
      </w:pPr>
      <w:bookmarkStart w:id="2855" w:name="_Toc289032640"/>
      <w:r>
        <w:t>Discretization</w:t>
      </w:r>
      <w:bookmarkEnd w:id="2855"/>
    </w:p>
    <w:p w14:paraId="2C698562" w14:textId="77777777" w:rsidR="00277B83" w:rsidRDefault="00277B83" w:rsidP="00277B83">
      <w:r w:rsidRPr="0054008E">
        <w:t>The contact integral may be discretized as</w:t>
      </w:r>
    </w:p>
    <w:p w14:paraId="672ED412" w14:textId="146C9B6D" w:rsidR="00277B83" w:rsidRDefault="00277B83" w:rsidP="00277B83">
      <w:pPr>
        <w:pStyle w:val="MTDisplayEquation"/>
      </w:pPr>
      <w:r>
        <w:tab/>
      </w:r>
      <w:r w:rsidR="00905817" w:rsidRPr="00905817">
        <w:rPr>
          <w:position w:val="-28"/>
        </w:rPr>
        <w:object w:dxaOrig="5920" w:dyaOrig="760" w14:anchorId="5845A73F">
          <v:shape id="_x0000_i2747" type="#_x0000_t75" style="width:295.45pt;height:37.35pt" o:ole="">
            <v:imagedata r:id="rId3465" o:title=""/>
          </v:shape>
          <o:OLEObject Type="Embed" ProgID="Equation.DSMT4" ShapeID="_x0000_i2747" DrawAspect="Content" ObjectID="_1494318839" r:id="rId3466"/>
        </w:object>
      </w:r>
      <w:r w:rsidR="000B36E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56" w:author="rawlins" w:date="2015-05-19T17:23:00Z">
        <w:r w:rsidR="00D3178E">
          <w:rPr>
            <w:noProof/>
          </w:rPr>
          <w:instrText>84</w:instrText>
        </w:r>
      </w:ins>
      <w:del w:id="2857" w:author="rawlins" w:date="2015-05-19T17:12:00Z">
        <w:r w:rsidR="001A2D84" w:rsidDel="00A671D9">
          <w:rPr>
            <w:noProof/>
          </w:rPr>
          <w:delInstrText>79</w:delInstrText>
        </w:r>
      </w:del>
      <w:r w:rsidR="00511485">
        <w:rPr>
          <w:noProof/>
        </w:rPr>
        <w:fldChar w:fldCharType="end"/>
      </w:r>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03B8E457" w:rsidR="00277B83" w:rsidRDefault="00277B83" w:rsidP="00277B83">
      <w:pPr>
        <w:pStyle w:val="MTDisplayEquation"/>
      </w:pPr>
      <w:r>
        <w:tab/>
      </w:r>
      <w:r w:rsidR="00905817" w:rsidRPr="00905817">
        <w:rPr>
          <w:position w:val="-142"/>
        </w:rPr>
        <w:object w:dxaOrig="4220" w:dyaOrig="2960" w14:anchorId="4FB3F9DC">
          <v:shape id="_x0000_i2748" type="#_x0000_t75" style="width:211.25pt;height:148.1pt" o:ole="">
            <v:imagedata r:id="rId3467" o:title=""/>
          </v:shape>
          <o:OLEObject Type="Embed" ProgID="Equation.DSMT4" ShapeID="_x0000_i2748" DrawAspect="Content" ObjectID="_1494318840" r:id="rId34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58" w:author="rawlins" w:date="2015-05-19T17:23:00Z">
        <w:r w:rsidR="00D3178E">
          <w:rPr>
            <w:noProof/>
          </w:rPr>
          <w:instrText>85</w:instrText>
        </w:r>
      </w:ins>
      <w:del w:id="2859" w:author="rawlins" w:date="2015-05-19T17:12:00Z">
        <w:r w:rsidR="001A2D84" w:rsidDel="00A671D9">
          <w:rPr>
            <w:noProof/>
          </w:rPr>
          <w:delInstrText>80</w:delInstrText>
        </w:r>
      </w:del>
      <w:r w:rsidR="00511485">
        <w:rPr>
          <w:noProof/>
        </w:rPr>
        <w:fldChar w:fldCharType="end"/>
      </w:r>
      <w:r>
        <w:instrText>)</w:instrText>
      </w:r>
      <w:r>
        <w:fldChar w:fldCharType="end"/>
      </w:r>
    </w:p>
    <w:p w14:paraId="338C2693" w14:textId="77777777" w:rsidR="00277B83" w:rsidRDefault="00277B83" w:rsidP="00277B83">
      <w:r>
        <w:t>Then,</w:t>
      </w:r>
    </w:p>
    <w:p w14:paraId="22B09997" w14:textId="77A1616E" w:rsidR="00277B83" w:rsidRDefault="00277B83" w:rsidP="00277B83">
      <w:pPr>
        <w:pStyle w:val="MTDisplayEquation"/>
      </w:pPr>
      <w:r>
        <w:tab/>
      </w:r>
      <w:r w:rsidR="00905817" w:rsidRPr="00905817">
        <w:rPr>
          <w:position w:val="-170"/>
        </w:rPr>
        <w:object w:dxaOrig="4340" w:dyaOrig="3519" w14:anchorId="7C49D068">
          <v:shape id="_x0000_i2749" type="#_x0000_t75" style="width:216.7pt;height:176.6pt" o:ole="">
            <v:imagedata r:id="rId3469" o:title=""/>
          </v:shape>
          <o:OLEObject Type="Embed" ProgID="Equation.DSMT4" ShapeID="_x0000_i2749" DrawAspect="Content" ObjectID="_1494318841" r:id="rId34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60" w:author="rawlins" w:date="2015-05-19T17:23:00Z">
        <w:r w:rsidR="00D3178E">
          <w:rPr>
            <w:noProof/>
          </w:rPr>
          <w:instrText>86</w:instrText>
        </w:r>
      </w:ins>
      <w:del w:id="2861" w:author="rawlins" w:date="2015-05-19T17:12:00Z">
        <w:r w:rsidR="001A2D84" w:rsidDel="00A671D9">
          <w:rPr>
            <w:noProof/>
          </w:rPr>
          <w:delInstrText>81</w:delInstrText>
        </w:r>
      </w:del>
      <w:r w:rsidR="00511485">
        <w:rPr>
          <w:noProof/>
        </w:rPr>
        <w:fldChar w:fldCharType="end"/>
      </w:r>
      <w:r>
        <w:instrText>)</w:instrText>
      </w:r>
      <w:r>
        <w:fldChar w:fldCharType="end"/>
      </w:r>
    </w:p>
    <w:p w14:paraId="6C010B92" w14:textId="77777777" w:rsidR="00277B83" w:rsidRDefault="00277B83" w:rsidP="00277B83">
      <w:r>
        <w:t>where</w:t>
      </w:r>
    </w:p>
    <w:p w14:paraId="7F25D872" w14:textId="72787A39" w:rsidR="00277B83" w:rsidRDefault="00277B83" w:rsidP="00277B83">
      <w:pPr>
        <w:pStyle w:val="MTDisplayEquation"/>
      </w:pPr>
      <w:r>
        <w:tab/>
      </w:r>
      <w:r w:rsidR="00905817" w:rsidRPr="00905817">
        <w:rPr>
          <w:position w:val="-38"/>
        </w:rPr>
        <w:object w:dxaOrig="3780" w:dyaOrig="880" w14:anchorId="3ED1F96F">
          <v:shape id="_x0000_i2750" type="#_x0000_t75" style="width:188.85pt;height:44.15pt" o:ole="">
            <v:imagedata r:id="rId3471" o:title=""/>
          </v:shape>
          <o:OLEObject Type="Embed" ProgID="Equation.DSMT4" ShapeID="_x0000_i2750" DrawAspect="Content" ObjectID="_1494318842" r:id="rId34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62" w:author="rawlins" w:date="2015-05-19T17:23:00Z">
        <w:r w:rsidR="00D3178E">
          <w:rPr>
            <w:noProof/>
          </w:rPr>
          <w:instrText>87</w:instrText>
        </w:r>
      </w:ins>
      <w:del w:id="2863" w:author="rawlins" w:date="2015-05-19T17:12:00Z">
        <w:r w:rsidR="001A2D84" w:rsidDel="00A671D9">
          <w:rPr>
            <w:noProof/>
          </w:rPr>
          <w:delInstrText>82</w:delInstrText>
        </w:r>
      </w:del>
      <w:r w:rsidR="00511485">
        <w:rPr>
          <w:noProof/>
        </w:rPr>
        <w:fldChar w:fldCharType="end"/>
      </w:r>
      <w:r>
        <w:instrText>)</w:instrText>
      </w:r>
      <w:r>
        <w:fldChar w:fldCharType="end"/>
      </w:r>
    </w:p>
    <w:p w14:paraId="69ED89B8" w14:textId="77777777" w:rsidR="00277B83" w:rsidRDefault="00277B83" w:rsidP="00277B83">
      <w:r w:rsidRPr="00B64CEC">
        <w:t>Similarly,</w:t>
      </w:r>
    </w:p>
    <w:p w14:paraId="58C93EDE" w14:textId="082C76BB" w:rsidR="00277B83" w:rsidRPr="00B64CEC" w:rsidRDefault="00277B83" w:rsidP="00277B83">
      <w:pPr>
        <w:pStyle w:val="MTDisplayEquation"/>
      </w:pPr>
      <w:r>
        <w:lastRenderedPageBreak/>
        <w:tab/>
      </w:r>
      <w:r w:rsidR="00905817" w:rsidRPr="00905817">
        <w:rPr>
          <w:position w:val="-186"/>
        </w:rPr>
        <w:object w:dxaOrig="5480" w:dyaOrig="7920" w14:anchorId="4546128C">
          <v:shape id="_x0000_i2751" type="#_x0000_t75" style="width:273.75pt;height:396.7pt" o:ole="">
            <v:imagedata r:id="rId3473" o:title=""/>
          </v:shape>
          <o:OLEObject Type="Embed" ProgID="Equation.DSMT4" ShapeID="_x0000_i2751" DrawAspect="Content" ObjectID="_1494318843" r:id="rId34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64" w:author="rawlins" w:date="2015-05-19T17:23:00Z">
        <w:r w:rsidR="00D3178E">
          <w:rPr>
            <w:noProof/>
          </w:rPr>
          <w:instrText>88</w:instrText>
        </w:r>
      </w:ins>
      <w:del w:id="2865" w:author="rawlins" w:date="2015-05-19T17:12:00Z">
        <w:r w:rsidR="001A2D84" w:rsidDel="00A671D9">
          <w:rPr>
            <w:noProof/>
          </w:rPr>
          <w:delInstrText>83</w:delInstrText>
        </w:r>
      </w:del>
      <w:r w:rsidR="00511485">
        <w:rPr>
          <w:noProof/>
        </w:rPr>
        <w:fldChar w:fldCharType="end"/>
      </w:r>
      <w:r>
        <w:instrText>)</w:instrText>
      </w:r>
      <w:r>
        <w:fldChar w:fldCharType="end"/>
      </w:r>
    </w:p>
    <w:p w14:paraId="3B7DC17C" w14:textId="77777777" w:rsidR="00277B83" w:rsidRDefault="00277B83" w:rsidP="00277B83">
      <w:r>
        <w:t>where</w:t>
      </w:r>
    </w:p>
    <w:p w14:paraId="62748F08" w14:textId="1F445E44" w:rsidR="00277B83" w:rsidRDefault="00277B83" w:rsidP="00277B83">
      <w:pPr>
        <w:pStyle w:val="MTDisplayEquation"/>
      </w:pPr>
      <w:r>
        <w:tab/>
      </w:r>
      <w:r w:rsidR="00905817" w:rsidRPr="00905817">
        <w:rPr>
          <w:position w:val="-92"/>
        </w:rPr>
        <w:object w:dxaOrig="4420" w:dyaOrig="1960" w14:anchorId="059946C9">
          <v:shape id="_x0000_i2752" type="#_x0000_t75" style="width:220.75pt;height:97.8pt" o:ole="">
            <v:imagedata r:id="rId3475" o:title=""/>
          </v:shape>
          <o:OLEObject Type="Embed" ProgID="Equation.DSMT4" ShapeID="_x0000_i2752" DrawAspect="Content" ObjectID="_1494318844" r:id="rId34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w:instrText>
      </w:r>
      <w:r w:rsidR="00511485">
        <w:instrText xml:space="preserve">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66" w:author="rawlins" w:date="2015-05-19T17:23:00Z">
        <w:r w:rsidR="00D3178E">
          <w:rPr>
            <w:noProof/>
          </w:rPr>
          <w:instrText>89</w:instrText>
        </w:r>
      </w:ins>
      <w:del w:id="2867" w:author="rawlins" w:date="2015-05-19T17:12:00Z">
        <w:r w:rsidR="001A2D84" w:rsidDel="00A671D9">
          <w:rPr>
            <w:noProof/>
          </w:rPr>
          <w:delInstrText>84</w:delInstrText>
        </w:r>
      </w:del>
      <w:r w:rsidR="00511485">
        <w:rPr>
          <w:noProof/>
        </w:rPr>
        <w:fldChar w:fldCharType="end"/>
      </w:r>
      <w:r>
        <w:instrText>)</w:instrText>
      </w:r>
      <w:r>
        <w:fldChar w:fldCharType="end"/>
      </w:r>
    </w:p>
    <w:p w14:paraId="2CA00FB5" w14:textId="45DC085D" w:rsidR="00277B83" w:rsidRDefault="00277B83" w:rsidP="00277B83">
      <w:pPr>
        <w:pStyle w:val="MTDisplayEquation"/>
      </w:pPr>
      <w:r>
        <w:tab/>
      </w:r>
      <w:r w:rsidR="00905817" w:rsidRPr="00905817">
        <w:rPr>
          <w:position w:val="-92"/>
        </w:rPr>
        <w:object w:dxaOrig="4880" w:dyaOrig="1960" w14:anchorId="5A671D8E">
          <v:shape id="_x0000_i2753" type="#_x0000_t75" style="width:243.85pt;height:97.8pt" o:ole="">
            <v:imagedata r:id="rId3477" o:title=""/>
          </v:shape>
          <o:OLEObject Type="Embed" ProgID="Equation.DSMT4" ShapeID="_x0000_i2753" DrawAspect="Content" ObjectID="_1494318845" r:id="rId34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68" w:author="rawlins" w:date="2015-05-19T17:23:00Z">
        <w:r w:rsidR="00D3178E">
          <w:rPr>
            <w:noProof/>
          </w:rPr>
          <w:instrText>90</w:instrText>
        </w:r>
      </w:ins>
      <w:del w:id="2869" w:author="rawlins" w:date="2015-05-19T17:12:00Z">
        <w:r w:rsidR="001A2D84" w:rsidDel="00A671D9">
          <w:rPr>
            <w:noProof/>
          </w:rPr>
          <w:delInstrText>85</w:delInstrText>
        </w:r>
      </w:del>
      <w:r w:rsidR="00511485">
        <w:rPr>
          <w:noProof/>
        </w:rPr>
        <w:fldChar w:fldCharType="end"/>
      </w:r>
      <w:r>
        <w:instrText>)</w:instrText>
      </w:r>
      <w:r>
        <w:fldChar w:fldCharType="end"/>
      </w:r>
    </w:p>
    <w:p w14:paraId="13875884" w14:textId="73AFFD52" w:rsidR="00277B83" w:rsidRDefault="00277B83" w:rsidP="00277B83">
      <w:pPr>
        <w:pStyle w:val="MTDisplayEquation"/>
      </w:pPr>
      <w:r>
        <w:lastRenderedPageBreak/>
        <w:tab/>
      </w:r>
      <w:r w:rsidR="00905817" w:rsidRPr="00905817">
        <w:rPr>
          <w:position w:val="-82"/>
        </w:rPr>
        <w:object w:dxaOrig="2040" w:dyaOrig="1760" w14:anchorId="25E5D417">
          <v:shape id="_x0000_i2754" type="#_x0000_t75" style="width:101.9pt;height:87.6pt" o:ole="">
            <v:imagedata r:id="rId3479" o:title=""/>
          </v:shape>
          <o:OLEObject Type="Embed" ProgID="Equation.DSMT4" ShapeID="_x0000_i2754" DrawAspect="Content" ObjectID="_1494318846" r:id="rId34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70" w:author="rawlins" w:date="2015-05-19T17:23:00Z">
        <w:r w:rsidR="00D3178E">
          <w:rPr>
            <w:noProof/>
          </w:rPr>
          <w:instrText>91</w:instrText>
        </w:r>
      </w:ins>
      <w:del w:id="2871" w:author="rawlins" w:date="2015-05-19T17:12:00Z">
        <w:r w:rsidR="001A2D84" w:rsidDel="00A671D9">
          <w:rPr>
            <w:noProof/>
          </w:rPr>
          <w:delInstrText>86</w:delInstrText>
        </w:r>
      </w:del>
      <w:r w:rsidR="00511485">
        <w:rPr>
          <w:noProof/>
        </w:rPr>
        <w:fldChar w:fldCharType="end"/>
      </w:r>
      <w:r>
        <w:instrText>)</w:instrText>
      </w:r>
      <w:r>
        <w:fldChar w:fldCharType="end"/>
      </w:r>
    </w:p>
    <w:p w14:paraId="4A5B778D" w14:textId="77777777" w:rsidR="00277B83" w:rsidRDefault="00277B83" w:rsidP="00277B83">
      <w:r>
        <w:t>and</w:t>
      </w:r>
    </w:p>
    <w:p w14:paraId="32062D85" w14:textId="54FAFDF2" w:rsidR="00277B83" w:rsidRPr="002F00FB" w:rsidRDefault="00277B83" w:rsidP="00277B83">
      <w:pPr>
        <w:pStyle w:val="MTDisplayEquation"/>
      </w:pPr>
      <w:r>
        <w:tab/>
      </w:r>
      <w:r w:rsidR="00905817" w:rsidRPr="00905817">
        <w:rPr>
          <w:position w:val="-174"/>
        </w:rPr>
        <w:object w:dxaOrig="3540" w:dyaOrig="3320" w14:anchorId="1EF1954B">
          <v:shape id="_x0000_i2755" type="#_x0000_t75" style="width:176.6pt;height:165.75pt" o:ole="">
            <v:imagedata r:id="rId3481" o:title=""/>
          </v:shape>
          <o:OLEObject Type="Embed" ProgID="Equation.DSMT4" ShapeID="_x0000_i2755" DrawAspect="Content" ObjectID="_1494318847" r:id="rId34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72" w:author="rawlins" w:date="2015-05-19T17:23:00Z">
        <w:r w:rsidR="00D3178E">
          <w:rPr>
            <w:noProof/>
          </w:rPr>
          <w:instrText>92</w:instrText>
        </w:r>
      </w:ins>
      <w:del w:id="2873" w:author="rawlins" w:date="2015-05-19T17:12:00Z">
        <w:r w:rsidR="001A2D84" w:rsidDel="00A671D9">
          <w:rPr>
            <w:noProof/>
          </w:rPr>
          <w:delInstrText>87</w:delInstrText>
        </w:r>
      </w:del>
      <w:r w:rsidR="00511485">
        <w:rPr>
          <w:noProof/>
        </w:rPr>
        <w:fldChar w:fldCharType="end"/>
      </w:r>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2874" w:name="_Toc289032641"/>
      <w:r>
        <w:t>Biphasic-Solute Contact</w:t>
      </w:r>
      <w:bookmarkEnd w:id="2874"/>
    </w:p>
    <w:p w14:paraId="01BD12CD" w14:textId="77777777" w:rsidR="006F687B" w:rsidRPr="006F687B" w:rsidRDefault="006F687B" w:rsidP="00CD6991">
      <w:pPr>
        <w:pStyle w:val="Heading3"/>
      </w:pPr>
      <w:bookmarkStart w:id="2875" w:name="_Toc289032642"/>
      <w:r>
        <w:t>Contact Integral</w:t>
      </w:r>
      <w:bookmarkEnd w:id="2875"/>
    </w:p>
    <w:p w14:paraId="4D86F9B2" w14:textId="3F436594"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D3178E">
        <w:t>2.6</w:t>
      </w:r>
      <w:r w:rsidR="00605580">
        <w:fldChar w:fldCharType="end"/>
      </w:r>
      <w:r>
        <w:t xml:space="preserve"> for a review of biphasic-solute materials.  The contact interface is defined between surfaces </w:t>
      </w:r>
      <w:r w:rsidR="00905817" w:rsidRPr="00905817">
        <w:rPr>
          <w:position w:val="-10"/>
        </w:rPr>
        <w:object w:dxaOrig="360" w:dyaOrig="380" w14:anchorId="62C9D663">
          <v:shape id="_x0000_i2756" type="#_x0000_t75" style="width:19pt;height:19pt" o:ole="">
            <v:imagedata r:id="rId3483" o:title=""/>
          </v:shape>
          <o:OLEObject Type="Embed" ProgID="Equation.DSMT4" ShapeID="_x0000_i2756" DrawAspect="Content" ObjectID="_1494318848" r:id="rId3484"/>
        </w:object>
      </w:r>
      <w:r>
        <w:t xml:space="preserve"> and </w:t>
      </w:r>
      <w:r w:rsidR="00905817" w:rsidRPr="00905817">
        <w:rPr>
          <w:position w:val="-10"/>
        </w:rPr>
        <w:object w:dxaOrig="380" w:dyaOrig="380" w14:anchorId="3914F7D8">
          <v:shape id="_x0000_i2757" type="#_x0000_t75" style="width:19pt;height:19pt" o:ole="">
            <v:imagedata r:id="rId3485" o:title=""/>
          </v:shape>
          <o:OLEObject Type="Embed" ProgID="Equation.DSMT4" ShapeID="_x0000_i2757" DrawAspect="Content" ObjectID="_1494318849" r:id="rId3486"/>
        </w:object>
      </w:r>
      <w:r>
        <w:t xml:space="preserve">.  Due to continuity </w:t>
      </w:r>
      <w:r w:rsidR="00454D1E">
        <w:t>requirements on the traction and fluxes</w:t>
      </w:r>
      <w:r>
        <w:t xml:space="preserve">, the external virtual work resulting from contact tractions </w:t>
      </w:r>
      <w:r w:rsidR="00905817" w:rsidRPr="00905817">
        <w:rPr>
          <w:position w:val="-6"/>
        </w:rPr>
        <w:object w:dxaOrig="320" w:dyaOrig="340" w14:anchorId="790A8EC5">
          <v:shape id="_x0000_i2758" type="#_x0000_t75" style="width:15.6pt;height:17pt" o:ole="">
            <v:imagedata r:id="rId3487" o:title=""/>
          </v:shape>
          <o:OLEObject Type="Embed" ProgID="Equation.DSMT4" ShapeID="_x0000_i2758" DrawAspect="Content" ObjectID="_1494318850" r:id="rId3488"/>
        </w:object>
      </w:r>
      <w:r>
        <w:t xml:space="preserve">, solvent fluxes </w:t>
      </w:r>
      <w:r w:rsidR="00905817" w:rsidRPr="00905817">
        <w:rPr>
          <w:position w:val="-12"/>
        </w:rPr>
        <w:object w:dxaOrig="380" w:dyaOrig="400" w14:anchorId="2300FAE4">
          <v:shape id="_x0000_i2759" type="#_x0000_t75" style="width:19pt;height:19.7pt" o:ole="">
            <v:imagedata r:id="rId3489" o:title=""/>
          </v:shape>
          <o:OLEObject Type="Embed" ProgID="Equation.DSMT4" ShapeID="_x0000_i2759" DrawAspect="Content" ObjectID="_1494318851" r:id="rId3490"/>
        </w:object>
      </w:r>
      <w:r>
        <w:t xml:space="preserve"> and solute fluxes </w:t>
      </w:r>
      <w:r w:rsidR="00905817" w:rsidRPr="00905817">
        <w:rPr>
          <w:position w:val="-12"/>
        </w:rPr>
        <w:object w:dxaOrig="360" w:dyaOrig="400" w14:anchorId="50CCB3ED">
          <v:shape id="_x0000_i2760" type="#_x0000_t75" style="width:19pt;height:19.7pt" o:ole="">
            <v:imagedata r:id="rId3491" o:title=""/>
          </v:shape>
          <o:OLEObject Type="Embed" ProgID="Equation.DSMT4" ShapeID="_x0000_i2760" DrawAspect="Content" ObjectID="_1494318852" r:id="rId3492"/>
        </w:object>
      </w:r>
      <w:r>
        <w:t xml:space="preserve"> (</w:t>
      </w:r>
      <w:r w:rsidR="00905817" w:rsidRPr="00905817">
        <w:rPr>
          <w:position w:val="-10"/>
        </w:rPr>
        <w:object w:dxaOrig="660" w:dyaOrig="320" w14:anchorId="56AA9DEA">
          <v:shape id="_x0000_i2761" type="#_x0000_t75" style="width:32.6pt;height:15.6pt" o:ole="">
            <v:imagedata r:id="rId3493" o:title=""/>
          </v:shape>
          <o:OLEObject Type="Embed" ProgID="Equation.DSMT4" ShapeID="_x0000_i2761" DrawAspect="Content" ObjectID="_1494318853" r:id="rId3494"/>
        </w:object>
      </w:r>
      <w:r>
        <w:t>)</w:t>
      </w:r>
      <w:r w:rsidR="00454D1E">
        <w:t>,</w:t>
      </w:r>
      <w:r>
        <w:t xml:space="preserve"> may be combined into the contact integral</w:t>
      </w:r>
    </w:p>
    <w:p w14:paraId="4E25F67C" w14:textId="4B842E80" w:rsidR="009F7596" w:rsidRDefault="009F7596" w:rsidP="009F7596">
      <w:pPr>
        <w:pStyle w:val="MTDisplayEquation"/>
      </w:pPr>
      <w:r>
        <w:tab/>
      </w:r>
      <w:r w:rsidR="00905817" w:rsidRPr="00905817">
        <w:rPr>
          <w:position w:val="-74"/>
        </w:rPr>
        <w:object w:dxaOrig="3200" w:dyaOrig="1579" w14:anchorId="4E897D87">
          <v:shape id="_x0000_i2762" type="#_x0000_t75" style="width:159.6pt;height:78.8pt" o:ole="">
            <v:imagedata r:id="rId3495" o:title=""/>
          </v:shape>
          <o:OLEObject Type="Embed" ProgID="Equation.DSMT4" ShapeID="_x0000_i2762" DrawAspect="Content" ObjectID="_1494318854" r:id="rId349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76" w:author="rawlins" w:date="2015-05-19T17:23:00Z">
        <w:r w:rsidR="00D3178E">
          <w:rPr>
            <w:noProof/>
          </w:rPr>
          <w:instrText>93</w:instrText>
        </w:r>
      </w:ins>
      <w:del w:id="2877" w:author="rawlins" w:date="2015-05-19T17:12:00Z">
        <w:r w:rsidR="001A2D84" w:rsidDel="00A671D9">
          <w:rPr>
            <w:noProof/>
          </w:rPr>
          <w:delInstrText>88</w:delInstrText>
        </w:r>
      </w:del>
      <w:r w:rsidR="00511485">
        <w:rPr>
          <w:noProof/>
        </w:rPr>
        <w:fldChar w:fldCharType="end"/>
      </w:r>
      <w:r>
        <w:instrText>)</w:instrText>
      </w:r>
      <w:r>
        <w:fldChar w:fldCharType="end"/>
      </w:r>
    </w:p>
    <w:p w14:paraId="216DD535" w14:textId="1B44B10E" w:rsidR="00B51699" w:rsidRDefault="00454D1E" w:rsidP="009F7596">
      <w:r>
        <w:t xml:space="preserve">In the current implementation, only frictionless contact is taken into consideration, so that the contact traction has only a normal component, </w:t>
      </w:r>
      <w:r w:rsidR="00905817" w:rsidRPr="00905817">
        <w:rPr>
          <w:position w:val="-12"/>
        </w:rPr>
        <w:object w:dxaOrig="999" w:dyaOrig="400" w14:anchorId="33F8C115">
          <v:shape id="_x0000_i2763" type="#_x0000_t75" style="width:50.25pt;height:19.7pt" o:ole="">
            <v:imagedata r:id="rId3497" o:title=""/>
          </v:shape>
          <o:OLEObject Type="Embed" ProgID="Equation.DSMT4" ShapeID="_x0000_i2763" DrawAspect="Content" ObjectID="_1494318855" r:id="rId3498"/>
        </w:object>
      </w:r>
      <w:r>
        <w:t xml:space="preserve">.  To evaluate and linearize </w:t>
      </w:r>
      <w:r w:rsidR="00905817" w:rsidRPr="00905817">
        <w:rPr>
          <w:position w:val="-12"/>
        </w:rPr>
        <w:object w:dxaOrig="440" w:dyaOrig="360" w14:anchorId="13969293">
          <v:shape id="_x0000_i2764" type="#_x0000_t75" style="width:21.75pt;height:19pt" o:ole="">
            <v:imagedata r:id="rId3499" o:title=""/>
          </v:shape>
          <o:OLEObject Type="Embed" ProgID="Equation.DSMT4" ShapeID="_x0000_i2764" DrawAspect="Content" ObjectID="_1494318856" r:id="rId3500"/>
        </w:object>
      </w:r>
      <w:r>
        <w:t xml:space="preserve">, </w:t>
      </w:r>
      <w:r w:rsidRPr="00454D1E">
        <w:t>define the covariant basis vectors on each surface as</w:t>
      </w:r>
    </w:p>
    <w:p w14:paraId="0D9903C9" w14:textId="2E3C1FFB" w:rsidR="00B51699" w:rsidRDefault="00B51699" w:rsidP="00B51699">
      <w:pPr>
        <w:pStyle w:val="MTDisplayEquation"/>
      </w:pPr>
      <w:r>
        <w:tab/>
      </w:r>
      <w:r w:rsidR="00905817" w:rsidRPr="00905817">
        <w:rPr>
          <w:position w:val="-36"/>
        </w:rPr>
        <w:object w:dxaOrig="2079" w:dyaOrig="800" w14:anchorId="1FA4E598">
          <v:shape id="_x0000_i2765" type="#_x0000_t75" style="width:103.9pt;height:40.1pt" o:ole="">
            <v:imagedata r:id="rId3501" o:title=""/>
          </v:shape>
          <o:OLEObject Type="Embed" ProgID="Equation.DSMT4" ShapeID="_x0000_i2765" DrawAspect="Content" ObjectID="_1494318857" r:id="rId3502"/>
        </w:object>
      </w:r>
      <w:r w:rsidR="003B43EE">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78" w:author="rawlins" w:date="2015-05-19T17:23:00Z">
        <w:r w:rsidR="00D3178E">
          <w:rPr>
            <w:noProof/>
          </w:rPr>
          <w:instrText>94</w:instrText>
        </w:r>
      </w:ins>
      <w:del w:id="2879" w:author="rawlins" w:date="2015-05-19T17:12:00Z">
        <w:r w:rsidR="001A2D84" w:rsidDel="00A671D9">
          <w:rPr>
            <w:noProof/>
          </w:rPr>
          <w:delInstrText>89</w:delInstrText>
        </w:r>
      </w:del>
      <w:r w:rsidR="00511485">
        <w:rPr>
          <w:noProof/>
        </w:rPr>
        <w:fldChar w:fldCharType="end"/>
      </w:r>
      <w:r>
        <w:instrText>)</w:instrText>
      </w:r>
      <w:r>
        <w:fldChar w:fldCharType="end"/>
      </w:r>
    </w:p>
    <w:p w14:paraId="4232EBF8" w14:textId="39B0E0E6" w:rsidR="00B51699" w:rsidRDefault="003B43EE" w:rsidP="009F7596">
      <w:r>
        <w:t xml:space="preserve">where </w:t>
      </w:r>
      <w:r w:rsidR="00905817" w:rsidRPr="00905817">
        <w:rPr>
          <w:position w:val="-4"/>
        </w:rPr>
        <w:object w:dxaOrig="360" w:dyaOrig="320" w14:anchorId="72795D62">
          <v:shape id="_x0000_i2766" type="#_x0000_t75" style="width:19pt;height:15.6pt" o:ole="">
            <v:imagedata r:id="rId3503" o:title=""/>
          </v:shape>
          <o:OLEObject Type="Embed" ProgID="Equation.DSMT4" ShapeID="_x0000_i2766" DrawAspect="Content" ObjectID="_1494318858" r:id="rId3504"/>
        </w:object>
      </w:r>
      <w:r>
        <w:t xml:space="preserve"> represents the spatial position of points on </w:t>
      </w:r>
      <w:r w:rsidR="00905817" w:rsidRPr="00905817">
        <w:rPr>
          <w:position w:val="-10"/>
        </w:rPr>
        <w:object w:dxaOrig="360" w:dyaOrig="380" w14:anchorId="3624CA98">
          <v:shape id="_x0000_i2767" type="#_x0000_t75" style="width:19pt;height:19pt" o:ole="">
            <v:imagedata r:id="rId3505" o:title=""/>
          </v:shape>
          <o:OLEObject Type="Embed" ProgID="Equation.DSMT4" ShapeID="_x0000_i2767" DrawAspect="Content" ObjectID="_1494318859" r:id="rId3506"/>
        </w:object>
      </w:r>
      <w:r>
        <w:t xml:space="preserve">, and </w:t>
      </w:r>
      <w:r w:rsidR="00905817" w:rsidRPr="00905817">
        <w:rPr>
          <w:position w:val="-16"/>
        </w:rPr>
        <w:object w:dxaOrig="340" w:dyaOrig="420" w14:anchorId="78C2D071">
          <v:shape id="_x0000_i2768" type="#_x0000_t75" style="width:17pt;height:20.4pt" o:ole="">
            <v:imagedata r:id="rId3507" o:title=""/>
          </v:shape>
          <o:OLEObject Type="Embed" ProgID="Equation.DSMT4" ShapeID="_x0000_i2768" DrawAspect="Content" ObjectID="_1494318860" r:id="rId3508"/>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51DD3F3B" w:rsidR="00B51699" w:rsidRDefault="00B51699" w:rsidP="00B51699">
      <w:pPr>
        <w:pStyle w:val="MTDisplayEquation"/>
      </w:pPr>
      <w:r>
        <w:lastRenderedPageBreak/>
        <w:tab/>
      </w:r>
      <w:r w:rsidR="00905817" w:rsidRPr="00905817">
        <w:rPr>
          <w:position w:val="-42"/>
        </w:rPr>
        <w:object w:dxaOrig="1540" w:dyaOrig="859" w14:anchorId="05D40DE6">
          <v:shape id="_x0000_i2769" type="#_x0000_t75" style="width:76.75pt;height:42.8pt" o:ole="">
            <v:imagedata r:id="rId3509" o:title=""/>
          </v:shape>
          <o:OLEObject Type="Embed" ProgID="Equation.DSMT4" ShapeID="_x0000_i2769" DrawAspect="Content" ObjectID="_1494318861" r:id="rId3510"/>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80" w:author="rawlins" w:date="2015-05-19T17:23:00Z">
        <w:r w:rsidR="00D3178E">
          <w:rPr>
            <w:noProof/>
          </w:rPr>
          <w:instrText>95</w:instrText>
        </w:r>
      </w:ins>
      <w:del w:id="2881" w:author="rawlins" w:date="2015-05-19T17:12:00Z">
        <w:r w:rsidR="001A2D84" w:rsidDel="00A671D9">
          <w:rPr>
            <w:noProof/>
          </w:rPr>
          <w:delInstrText>90</w:delInstrText>
        </w:r>
      </w:del>
      <w:r w:rsidR="00511485">
        <w:rPr>
          <w:noProof/>
        </w:rPr>
        <w:fldChar w:fldCharType="end"/>
      </w:r>
      <w:r>
        <w:instrText>)</w:instrText>
      </w:r>
      <w:r>
        <w:fldChar w:fldCharType="end"/>
      </w:r>
    </w:p>
    <w:p w14:paraId="4E054AFB" w14:textId="77777777" w:rsidR="00B51699" w:rsidRDefault="00454D1E" w:rsidP="009F7596">
      <w:r w:rsidRPr="00454D1E">
        <w:t>Now the contact integral may be rewritten as</w:t>
      </w:r>
    </w:p>
    <w:p w14:paraId="3C1A59C6" w14:textId="26A31AB6" w:rsidR="00B51699" w:rsidRDefault="00B51699" w:rsidP="00B51699">
      <w:pPr>
        <w:pStyle w:val="MTDisplayEquation"/>
      </w:pPr>
      <w:r>
        <w:tab/>
      </w:r>
      <w:r w:rsidR="00905817" w:rsidRPr="00905817">
        <w:rPr>
          <w:position w:val="-74"/>
        </w:rPr>
        <w:object w:dxaOrig="4580" w:dyaOrig="1579" w14:anchorId="1C56BC0C">
          <v:shape id="_x0000_i2770" type="#_x0000_t75" style="width:228.9pt;height:78.8pt" o:ole="">
            <v:imagedata r:id="rId3511" o:title=""/>
          </v:shape>
          <o:OLEObject Type="Embed" ProgID="Equation.DSMT4" ShapeID="_x0000_i2770" DrawAspect="Content" ObjectID="_1494318862" r:id="rId351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82" w:author="rawlins" w:date="2015-05-19T17:23:00Z">
        <w:r w:rsidR="00D3178E">
          <w:rPr>
            <w:noProof/>
          </w:rPr>
          <w:instrText>96</w:instrText>
        </w:r>
      </w:ins>
      <w:del w:id="2883" w:author="rawlins" w:date="2015-05-19T17:12:00Z">
        <w:r w:rsidR="001A2D84" w:rsidDel="00A671D9">
          <w:rPr>
            <w:noProof/>
          </w:rPr>
          <w:delInstrText>91</w:delInstrText>
        </w:r>
      </w:del>
      <w:r w:rsidR="00511485">
        <w:rPr>
          <w:noProof/>
        </w:rPr>
        <w:fldChar w:fldCharType="end"/>
      </w:r>
      <w:r>
        <w:instrText>)</w:instrText>
      </w:r>
      <w:r>
        <w:fldChar w:fldCharType="end"/>
      </w:r>
    </w:p>
    <w:p w14:paraId="59F2CB8F" w14:textId="60767BC5" w:rsidR="00B51699" w:rsidRDefault="007E76EC" w:rsidP="00B51699">
      <w:r>
        <w:t>and t</w:t>
      </w:r>
      <w:r w:rsidRPr="007E76EC">
        <w:t xml:space="preserve">he linearization </w:t>
      </w:r>
      <w:r w:rsidR="00905817" w:rsidRPr="00905817">
        <w:rPr>
          <w:position w:val="-12"/>
        </w:rPr>
        <w:object w:dxaOrig="620" w:dyaOrig="360" w14:anchorId="221018E2">
          <v:shape id="_x0000_i2771" type="#_x0000_t75" style="width:30.55pt;height:19pt" o:ole="">
            <v:imagedata r:id="rId3513" o:title=""/>
          </v:shape>
          <o:OLEObject Type="Embed" ProgID="Equation.DSMT4" ShapeID="_x0000_i2771" DrawAspect="Content" ObjectID="_1494318863" r:id="rId3514"/>
        </w:object>
      </w:r>
      <w:r w:rsidRPr="007E76EC">
        <w:t xml:space="preserve"> of </w:t>
      </w:r>
      <w:r w:rsidR="00905817" w:rsidRPr="00905817">
        <w:rPr>
          <w:position w:val="-12"/>
        </w:rPr>
        <w:object w:dxaOrig="440" w:dyaOrig="360" w14:anchorId="56E8BB84">
          <v:shape id="_x0000_i2772" type="#_x0000_t75" style="width:21.75pt;height:19pt" o:ole="">
            <v:imagedata r:id="rId3515" o:title=""/>
          </v:shape>
          <o:OLEObject Type="Embed" ProgID="Equation.DSMT4" ShapeID="_x0000_i2772" DrawAspect="Content" ObjectID="_1494318864" r:id="rId3516"/>
        </w:object>
      </w:r>
      <w:r w:rsidRPr="007E76EC">
        <w:t xml:space="preserve"> has the form</w:t>
      </w:r>
    </w:p>
    <w:p w14:paraId="5278037E" w14:textId="48003A32" w:rsidR="007E76EC" w:rsidRDefault="007E76EC" w:rsidP="007E76EC">
      <w:pPr>
        <w:pStyle w:val="MTDisplayEquation"/>
      </w:pPr>
      <w:r>
        <w:tab/>
      </w:r>
      <w:r w:rsidR="00905817" w:rsidRPr="00905817">
        <w:rPr>
          <w:position w:val="-28"/>
        </w:rPr>
        <w:object w:dxaOrig="5420" w:dyaOrig="680" w14:anchorId="0015FD98">
          <v:shape id="_x0000_i2773" type="#_x0000_t75" style="width:271pt;height:34.65pt" o:ole="">
            <v:imagedata r:id="rId3517" o:title=""/>
          </v:shape>
          <o:OLEObject Type="Embed" ProgID="Equation.DSMT4" ShapeID="_x0000_i2773" DrawAspect="Content" ObjectID="_1494318865" r:id="rId3518"/>
        </w:object>
      </w:r>
      <w:r w:rsidR="00744FC5">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84" w:author="rawlins" w:date="2015-05-19T17:23:00Z">
        <w:r w:rsidR="00D3178E">
          <w:rPr>
            <w:noProof/>
          </w:rPr>
          <w:instrText>97</w:instrText>
        </w:r>
      </w:ins>
      <w:del w:id="2885" w:author="rawlins" w:date="2015-05-19T17:12:00Z">
        <w:r w:rsidR="001A2D84" w:rsidDel="00A671D9">
          <w:rPr>
            <w:noProof/>
          </w:rPr>
          <w:delInstrText>92</w:delInstrText>
        </w:r>
      </w:del>
      <w:r w:rsidR="00511485">
        <w:rPr>
          <w:noProof/>
        </w:rPr>
        <w:fldChar w:fldCharType="end"/>
      </w:r>
      <w:r>
        <w:instrText>)</w:instrText>
      </w:r>
      <w:r>
        <w:fldChar w:fldCharType="end"/>
      </w:r>
    </w:p>
    <w:p w14:paraId="612ACABE" w14:textId="77777777" w:rsidR="003B43EE" w:rsidRDefault="00CD6991" w:rsidP="00CD6991">
      <w:pPr>
        <w:pStyle w:val="Heading3"/>
      </w:pPr>
      <w:bookmarkStart w:id="2886" w:name="_Toc289032643"/>
      <w:r>
        <w:t>Gap Function</w:t>
      </w:r>
      <w:bookmarkEnd w:id="2886"/>
    </w:p>
    <w:p w14:paraId="41B0D049" w14:textId="136C209E" w:rsidR="007E76EC" w:rsidRDefault="007E76EC" w:rsidP="003B43EE">
      <w:r w:rsidRPr="007E76EC">
        <w:t xml:space="preserve">The gap function </w:t>
      </w:r>
      <w:r w:rsidR="00905817" w:rsidRPr="00905817">
        <w:rPr>
          <w:position w:val="-10"/>
        </w:rPr>
        <w:object w:dxaOrig="220" w:dyaOrig="260" w14:anchorId="1DA44815">
          <v:shape id="_x0000_i2774" type="#_x0000_t75" style="width:10.85pt;height:12.9pt" o:ole="">
            <v:imagedata r:id="rId3519" o:title=""/>
          </v:shape>
          <o:OLEObject Type="Embed" ProgID="Equation.DSMT4" ShapeID="_x0000_i2774" DrawAspect="Content" ObjectID="_1494318866" r:id="rId3520"/>
        </w:object>
      </w:r>
      <w:r w:rsidR="003B43EE">
        <w:t>, representing the distance between the contact surfaces,</w:t>
      </w:r>
      <w:r w:rsidRPr="007E76EC">
        <w:t xml:space="preserve"> is defined </w:t>
      </w:r>
      <w:r w:rsidR="003B43EE">
        <w:t>by</w:t>
      </w:r>
    </w:p>
    <w:p w14:paraId="373364A0" w14:textId="58D4F8E4" w:rsidR="003B43EE" w:rsidRDefault="003B43EE" w:rsidP="003B43EE">
      <w:pPr>
        <w:pStyle w:val="MTDisplayEquation"/>
      </w:pPr>
      <w:r>
        <w:tab/>
      </w:r>
      <w:r w:rsidR="00905817" w:rsidRPr="00905817">
        <w:rPr>
          <w:position w:val="-18"/>
        </w:rPr>
        <w:object w:dxaOrig="3720" w:dyaOrig="480" w14:anchorId="53ADB301">
          <v:shape id="_x0000_i2775" type="#_x0000_t75" style="width:186.1pt;height:24.45pt" o:ole="">
            <v:imagedata r:id="rId3521" o:title=""/>
          </v:shape>
          <o:OLEObject Type="Embed" ProgID="Equation.DSMT4" ShapeID="_x0000_i2775" DrawAspect="Content" ObjectID="_1494318867" r:id="rId3522"/>
        </w:object>
      </w:r>
      <w:r w:rsidR="006273F3">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87" w:author="rawlins" w:date="2015-05-19T17:23:00Z">
        <w:r w:rsidR="00D3178E">
          <w:rPr>
            <w:noProof/>
          </w:rPr>
          <w:instrText>98</w:instrText>
        </w:r>
      </w:ins>
      <w:del w:id="2888" w:author="rawlins" w:date="2015-05-19T17:12:00Z">
        <w:r w:rsidR="001A2D84" w:rsidDel="00A671D9">
          <w:rPr>
            <w:noProof/>
          </w:rPr>
          <w:delInstrText>93</w:delInstrText>
        </w:r>
      </w:del>
      <w:r w:rsidR="00511485">
        <w:rPr>
          <w:noProof/>
        </w:rPr>
        <w:fldChar w:fldCharType="end"/>
      </w:r>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14F4B46" w:rsidR="003B43EE" w:rsidRDefault="003B43EE" w:rsidP="003B43EE">
      <w:pPr>
        <w:pStyle w:val="MTDisplayEquation"/>
      </w:pPr>
      <w:r>
        <w:tab/>
      </w:r>
      <w:r w:rsidR="00905817" w:rsidRPr="00905817">
        <w:rPr>
          <w:position w:val="-220"/>
        </w:rPr>
        <w:object w:dxaOrig="4020" w:dyaOrig="4520" w14:anchorId="422BDF80">
          <v:shape id="_x0000_i2776" type="#_x0000_t75" style="width:201.05pt;height:226.2pt" o:ole="">
            <v:imagedata r:id="rId3523" o:title=""/>
          </v:shape>
          <o:OLEObject Type="Embed" ProgID="Equation.DSMT4" ShapeID="_x0000_i2776" DrawAspect="Content" ObjectID="_1494318868" r:id="rId352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89" w:author="rawlins" w:date="2015-05-19T17:23:00Z">
        <w:r w:rsidR="00D3178E">
          <w:rPr>
            <w:noProof/>
          </w:rPr>
          <w:instrText>99</w:instrText>
        </w:r>
      </w:ins>
      <w:del w:id="2890" w:author="rawlins" w:date="2015-05-19T17:12:00Z">
        <w:r w:rsidR="001A2D84" w:rsidDel="00A671D9">
          <w:rPr>
            <w:noProof/>
          </w:rPr>
          <w:delInstrText>94</w:delInstrText>
        </w:r>
      </w:del>
      <w:r w:rsidR="00511485">
        <w:rPr>
          <w:noProof/>
        </w:rPr>
        <w:fldChar w:fldCharType="end"/>
      </w:r>
      <w:r>
        <w:instrText>)</w:instrText>
      </w:r>
      <w:r>
        <w:fldChar w:fldCharType="end"/>
      </w:r>
    </w:p>
    <w:p w14:paraId="1670CB2E" w14:textId="77777777" w:rsidR="00120603" w:rsidRDefault="00120603" w:rsidP="00120603">
      <w:r>
        <w:t>where</w:t>
      </w:r>
    </w:p>
    <w:p w14:paraId="002F595D" w14:textId="54ADFBFE" w:rsidR="00120603" w:rsidRDefault="00120603" w:rsidP="00120603">
      <w:pPr>
        <w:pStyle w:val="MTDisplayEquation"/>
      </w:pPr>
      <w:r>
        <w:tab/>
      </w:r>
      <w:r w:rsidR="00905817" w:rsidRPr="00905817">
        <w:rPr>
          <w:position w:val="-36"/>
        </w:rPr>
        <w:object w:dxaOrig="4620" w:dyaOrig="800" w14:anchorId="6778AE67">
          <v:shape id="_x0000_i2777" type="#_x0000_t75" style="width:230.95pt;height:40.1pt" o:ole="">
            <v:imagedata r:id="rId3525" o:title=""/>
          </v:shape>
          <o:OLEObject Type="Embed" ProgID="Equation.DSMT4" ShapeID="_x0000_i2777" DrawAspect="Content" ObjectID="_1494318869" r:id="rId352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91" w:author="rawlins" w:date="2015-05-19T17:23:00Z">
        <w:r w:rsidR="00D3178E">
          <w:rPr>
            <w:noProof/>
          </w:rPr>
          <w:instrText>100</w:instrText>
        </w:r>
      </w:ins>
      <w:del w:id="2892" w:author="rawlins" w:date="2015-05-19T17:12:00Z">
        <w:r w:rsidR="001A2D84" w:rsidDel="00A671D9">
          <w:rPr>
            <w:noProof/>
          </w:rPr>
          <w:delInstrText>95</w:delInstrText>
        </w:r>
      </w:del>
      <w:r w:rsidR="00511485">
        <w:rPr>
          <w:noProof/>
        </w:rPr>
        <w:fldChar w:fldCharType="end"/>
      </w:r>
      <w:r>
        <w:instrText>)</w:instrText>
      </w:r>
      <w:r>
        <w:fldChar w:fldCharType="end"/>
      </w:r>
    </w:p>
    <w:p w14:paraId="3383FA5C" w14:textId="43710D89" w:rsidR="00120603" w:rsidRDefault="00120603" w:rsidP="00120603">
      <w:r>
        <w:t xml:space="preserve">with </w:t>
      </w:r>
      <w:r w:rsidR="00905817" w:rsidRPr="00905817">
        <w:rPr>
          <w:position w:val="-16"/>
        </w:rPr>
        <w:object w:dxaOrig="1320" w:dyaOrig="480" w14:anchorId="53129839">
          <v:shape id="_x0000_i2778" type="#_x0000_t75" style="width:65.9pt;height:24.45pt" o:ole="">
            <v:imagedata r:id="rId3527" o:title=""/>
          </v:shape>
          <o:OLEObject Type="Embed" ProgID="Equation.DSMT4" ShapeID="_x0000_i2778" DrawAspect="Content" ObjectID="_1494318870" r:id="rId3528"/>
        </w:object>
      </w:r>
      <w:r>
        <w:t xml:space="preserve"> and </w:t>
      </w:r>
      <w:r w:rsidR="00905817" w:rsidRPr="00905817">
        <w:rPr>
          <w:position w:val="-14"/>
        </w:rPr>
        <w:object w:dxaOrig="1380" w:dyaOrig="420" w14:anchorId="794CED18">
          <v:shape id="_x0000_i2779" type="#_x0000_t75" style="width:69.3pt;height:20.4pt" o:ole="">
            <v:imagedata r:id="rId3529" o:title=""/>
          </v:shape>
          <o:OLEObject Type="Embed" ProgID="Equation.DSMT4" ShapeID="_x0000_i2779" DrawAspect="Content" ObjectID="_1494318871" r:id="rId3530"/>
        </w:object>
      </w:r>
      <w:r>
        <w:t>.</w:t>
      </w:r>
    </w:p>
    <w:p w14:paraId="69287064" w14:textId="77777777" w:rsidR="00120603" w:rsidRDefault="00CD6991" w:rsidP="00CD6991">
      <w:pPr>
        <w:pStyle w:val="Heading3"/>
      </w:pPr>
      <w:bookmarkStart w:id="2893" w:name="_Toc289032644"/>
      <w:r>
        <w:t>Penalty Method</w:t>
      </w:r>
      <w:bookmarkEnd w:id="2893"/>
    </w:p>
    <w:p w14:paraId="4F6C93CE" w14:textId="77777777" w:rsidR="00120603" w:rsidRDefault="00CD6991" w:rsidP="00120603">
      <w:r>
        <w:t>Let the normal component of the contact traction be described by the penalty function,</w:t>
      </w:r>
    </w:p>
    <w:p w14:paraId="136F19C2" w14:textId="032EAF96" w:rsidR="00CD6991" w:rsidRDefault="00CD6991" w:rsidP="00CD6991">
      <w:pPr>
        <w:pStyle w:val="MTDisplayEquation"/>
      </w:pPr>
      <w:r>
        <w:lastRenderedPageBreak/>
        <w:tab/>
      </w:r>
      <w:r w:rsidR="00905817" w:rsidRPr="00905817">
        <w:rPr>
          <w:position w:val="-66"/>
        </w:rPr>
        <w:object w:dxaOrig="1680" w:dyaOrig="920" w14:anchorId="6C5FCCE5">
          <v:shape id="_x0000_i2780" type="#_x0000_t75" style="width:83.55pt;height:46.2pt" o:ole="">
            <v:imagedata r:id="rId3531" o:title=""/>
          </v:shape>
          <o:OLEObject Type="Embed" ProgID="Equation.DSMT4" ShapeID="_x0000_i2780" DrawAspect="Content" ObjectID="_1494318872" r:id="rId3532"/>
        </w:object>
      </w:r>
      <w:r>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94" w:author="rawlins" w:date="2015-05-19T17:23:00Z">
        <w:r w:rsidR="00D3178E">
          <w:rPr>
            <w:noProof/>
          </w:rPr>
          <w:instrText>101</w:instrText>
        </w:r>
      </w:ins>
      <w:del w:id="2895" w:author="rawlins" w:date="2015-05-19T17:12:00Z">
        <w:r w:rsidR="001A2D84" w:rsidDel="00A671D9">
          <w:rPr>
            <w:noProof/>
          </w:rPr>
          <w:delInstrText>96</w:delInstrText>
        </w:r>
      </w:del>
      <w:r w:rsidR="00511485">
        <w:rPr>
          <w:noProof/>
        </w:rPr>
        <w:fldChar w:fldCharType="end"/>
      </w:r>
      <w:r>
        <w:instrText>)</w:instrText>
      </w:r>
      <w:r>
        <w:fldChar w:fldCharType="end"/>
      </w:r>
    </w:p>
    <w:p w14:paraId="283BEBBD" w14:textId="6118A431" w:rsidR="00CD6991" w:rsidRDefault="00CD6991" w:rsidP="00CD6991">
      <w:r>
        <w:t xml:space="preserve">where </w:t>
      </w:r>
      <w:r w:rsidR="00905817" w:rsidRPr="00905817">
        <w:rPr>
          <w:position w:val="-12"/>
        </w:rPr>
        <w:object w:dxaOrig="260" w:dyaOrig="360" w14:anchorId="0C3D6083">
          <v:shape id="_x0000_i2781" type="#_x0000_t75" style="width:12.9pt;height:19pt" o:ole="">
            <v:imagedata r:id="rId3533" o:title=""/>
          </v:shape>
          <o:OLEObject Type="Embed" ProgID="Equation.DSMT4" ShapeID="_x0000_i2781" DrawAspect="Content" ObjectID="_1494318873" r:id="rId3534"/>
        </w:object>
      </w:r>
      <w:r>
        <w:t xml:space="preserve"> is a penalty factor associated with </w:t>
      </w:r>
      <w:r w:rsidR="00905817" w:rsidRPr="00905817">
        <w:rPr>
          <w:position w:val="-12"/>
        </w:rPr>
        <w:object w:dxaOrig="220" w:dyaOrig="360" w14:anchorId="56AE5EB7">
          <v:shape id="_x0000_i2782" type="#_x0000_t75" style="width:10.85pt;height:19pt" o:ole="">
            <v:imagedata r:id="rId3535" o:title=""/>
          </v:shape>
          <o:OLEObject Type="Embed" ProgID="Equation.DSMT4" ShapeID="_x0000_i2782" DrawAspect="Content" ObjectID="_1494318874" r:id="rId3536"/>
        </w:object>
      </w:r>
      <w:r>
        <w:t>.  Similarly, let</w:t>
      </w:r>
    </w:p>
    <w:p w14:paraId="1DCF7759" w14:textId="42365EC7" w:rsidR="006273F3" w:rsidRDefault="006273F3" w:rsidP="006273F3">
      <w:pPr>
        <w:pStyle w:val="MTDisplayEquation"/>
      </w:pPr>
      <w:r>
        <w:tab/>
      </w:r>
      <w:r w:rsidR="00905817" w:rsidRPr="00905817">
        <w:rPr>
          <w:position w:val="-40"/>
        </w:rPr>
        <w:object w:dxaOrig="3500" w:dyaOrig="920" w14:anchorId="3A878499">
          <v:shape id="_x0000_i2783" type="#_x0000_t75" style="width:174.55pt;height:46.2pt" o:ole="">
            <v:imagedata r:id="rId3537" o:title=""/>
          </v:shape>
          <o:OLEObject Type="Embed" ProgID="Equation.DSMT4" ShapeID="_x0000_i2783" DrawAspect="Content" ObjectID="_1494318875" r:id="rId353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96" w:author="rawlins" w:date="2015-05-19T17:23:00Z">
        <w:r w:rsidR="00D3178E">
          <w:rPr>
            <w:noProof/>
          </w:rPr>
          <w:instrText>102</w:instrText>
        </w:r>
      </w:ins>
      <w:del w:id="2897" w:author="rawlins" w:date="2015-05-19T17:12:00Z">
        <w:r w:rsidR="001A2D84" w:rsidDel="00A671D9">
          <w:rPr>
            <w:noProof/>
          </w:rPr>
          <w:delInstrText>97</w:delInstrText>
        </w:r>
      </w:del>
      <w:r w:rsidR="00511485">
        <w:rPr>
          <w:noProof/>
        </w:rPr>
        <w:fldChar w:fldCharType="end"/>
      </w:r>
      <w:r>
        <w:instrText>)</w:instrText>
      </w:r>
      <w:r>
        <w:fldChar w:fldCharType="end"/>
      </w:r>
    </w:p>
    <w:p w14:paraId="3B2241F6" w14:textId="77777777" w:rsidR="00CD6991" w:rsidRDefault="00CD6991" w:rsidP="00CD6991">
      <w:r>
        <w:t>and</w:t>
      </w:r>
    </w:p>
    <w:p w14:paraId="2C494FC9" w14:textId="157030E7" w:rsidR="00A63D29" w:rsidRDefault="00A63D29" w:rsidP="00A63D29">
      <w:pPr>
        <w:pStyle w:val="MTDisplayEquation"/>
      </w:pPr>
      <w:r>
        <w:tab/>
      </w:r>
      <w:r w:rsidR="00905817" w:rsidRPr="00905817">
        <w:rPr>
          <w:position w:val="-40"/>
        </w:rPr>
        <w:object w:dxaOrig="3600" w:dyaOrig="920" w14:anchorId="5928D7A3">
          <v:shape id="_x0000_i2784" type="#_x0000_t75" style="width:180.7pt;height:46.2pt" o:ole="">
            <v:imagedata r:id="rId3539" o:title=""/>
          </v:shape>
          <o:OLEObject Type="Embed" ProgID="Equation.DSMT4" ShapeID="_x0000_i2784" DrawAspect="Content" ObjectID="_1494318876" r:id="rId354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898" w:author="rawlins" w:date="2015-05-19T17:23:00Z">
        <w:r w:rsidR="00D3178E">
          <w:rPr>
            <w:noProof/>
          </w:rPr>
          <w:instrText>103</w:instrText>
        </w:r>
      </w:ins>
      <w:del w:id="2899" w:author="rawlins" w:date="2015-05-19T17:12:00Z">
        <w:r w:rsidR="001A2D84" w:rsidDel="00A671D9">
          <w:rPr>
            <w:noProof/>
          </w:rPr>
          <w:delInstrText>98</w:delInstrText>
        </w:r>
      </w:del>
      <w:r w:rsidR="00511485">
        <w:rPr>
          <w:noProof/>
        </w:rPr>
        <w:fldChar w:fldCharType="end"/>
      </w:r>
      <w:r>
        <w:instrText>)</w:instrText>
      </w:r>
      <w:r>
        <w:fldChar w:fldCharType="end"/>
      </w:r>
    </w:p>
    <w:p w14:paraId="1386AE8F" w14:textId="7A6B773F" w:rsidR="00A63D29" w:rsidRDefault="00A63D29" w:rsidP="00A63D29">
      <w:r>
        <w:t xml:space="preserve">where </w:t>
      </w:r>
      <w:r w:rsidR="00905817" w:rsidRPr="00905817">
        <w:rPr>
          <w:position w:val="-14"/>
        </w:rPr>
        <w:object w:dxaOrig="279" w:dyaOrig="380" w14:anchorId="663745E5">
          <v:shape id="_x0000_i2785" type="#_x0000_t75" style="width:14.25pt;height:19pt" o:ole="">
            <v:imagedata r:id="rId3541" o:title=""/>
          </v:shape>
          <o:OLEObject Type="Embed" ProgID="Equation.DSMT4" ShapeID="_x0000_i2785" DrawAspect="Content" ObjectID="_1494318877" r:id="rId3542"/>
        </w:object>
      </w:r>
      <w:r>
        <w:t xml:space="preserve"> an</w:t>
      </w:r>
      <w:r w:rsidR="006273F3">
        <w:t>d</w:t>
      </w:r>
      <w:r>
        <w:t xml:space="preserve"> </w:t>
      </w:r>
      <w:r w:rsidR="00905817" w:rsidRPr="00905817">
        <w:rPr>
          <w:position w:val="-12"/>
        </w:rPr>
        <w:object w:dxaOrig="260" w:dyaOrig="360" w14:anchorId="24A58397">
          <v:shape id="_x0000_i2786" type="#_x0000_t75" style="width:12.9pt;height:19pt" o:ole="">
            <v:imagedata r:id="rId3543" o:title=""/>
          </v:shape>
          <o:OLEObject Type="Embed" ProgID="Equation.DSMT4" ShapeID="_x0000_i2786" DrawAspect="Content" ObjectID="_1494318878" r:id="rId3544"/>
        </w:object>
      </w:r>
      <w:r>
        <w:t xml:space="preserve"> are penalty factors associated with </w:t>
      </w:r>
      <w:r w:rsidR="00905817" w:rsidRPr="00905817">
        <w:rPr>
          <w:position w:val="-12"/>
        </w:rPr>
        <w:object w:dxaOrig="300" w:dyaOrig="360" w14:anchorId="3E5B2A35">
          <v:shape id="_x0000_i2787" type="#_x0000_t75" style="width:14.95pt;height:19pt" o:ole="">
            <v:imagedata r:id="rId3545" o:title=""/>
          </v:shape>
          <o:OLEObject Type="Embed" ProgID="Equation.DSMT4" ShapeID="_x0000_i2787" DrawAspect="Content" ObjectID="_1494318879" r:id="rId3546"/>
        </w:object>
      </w:r>
      <w:r>
        <w:t xml:space="preserve"> and </w:t>
      </w:r>
      <w:r w:rsidR="00905817" w:rsidRPr="00905817">
        <w:rPr>
          <w:position w:val="-12"/>
        </w:rPr>
        <w:object w:dxaOrig="260" w:dyaOrig="360" w14:anchorId="283391C1">
          <v:shape id="_x0000_i2788" type="#_x0000_t75" style="width:12.9pt;height:19pt" o:ole="">
            <v:imagedata r:id="rId3547" o:title=""/>
          </v:shape>
          <o:OLEObject Type="Embed" ProgID="Equation.DSMT4" ShapeID="_x0000_i2788" DrawAspect="Content" ObjectID="_1494318880" r:id="rId3548"/>
        </w:object>
      </w:r>
      <w:r>
        <w:t>, respectively.  It follows that</w:t>
      </w:r>
    </w:p>
    <w:p w14:paraId="30E363F0" w14:textId="2AAF4DE1" w:rsidR="00A63D29" w:rsidRPr="00A63D29" w:rsidRDefault="00A63D29" w:rsidP="00A63D29">
      <w:pPr>
        <w:pStyle w:val="MTDisplayEquation"/>
      </w:pPr>
      <w:r>
        <w:tab/>
      </w:r>
      <w:r w:rsidR="00905817" w:rsidRPr="00905817">
        <w:rPr>
          <w:position w:val="-126"/>
        </w:rPr>
        <w:object w:dxaOrig="3760" w:dyaOrig="2280" w14:anchorId="585D7B4A">
          <v:shape id="_x0000_i2789" type="#_x0000_t75" style="width:188.15pt;height:114.1pt" o:ole="">
            <v:imagedata r:id="rId3549" o:title=""/>
          </v:shape>
          <o:OLEObject Type="Embed" ProgID="Equation.DSMT4" ShapeID="_x0000_i2789" DrawAspect="Content" ObjectID="_1494318881" r:id="rId355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00" w:author="rawlins" w:date="2015-05-19T17:23:00Z">
        <w:r w:rsidR="00D3178E">
          <w:rPr>
            <w:noProof/>
          </w:rPr>
          <w:instrText>104</w:instrText>
        </w:r>
      </w:ins>
      <w:del w:id="2901" w:author="rawlins" w:date="2015-05-19T17:12:00Z">
        <w:r w:rsidR="001A2D84" w:rsidDel="00A671D9">
          <w:rPr>
            <w:noProof/>
          </w:rPr>
          <w:delInstrText>99</w:delInstrText>
        </w:r>
      </w:del>
      <w:r w:rsidR="00511485">
        <w:rPr>
          <w:noProof/>
        </w:rPr>
        <w:fldChar w:fldCharType="end"/>
      </w:r>
      <w:r>
        <w:instrText>)</w:instrText>
      </w:r>
      <w:r>
        <w:fldChar w:fldCharType="end"/>
      </w:r>
    </w:p>
    <w:p w14:paraId="1E7DCCAD" w14:textId="7FB5FB7C"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905817" w:rsidRPr="00905817">
        <w:rPr>
          <w:position w:val="-12"/>
        </w:rPr>
        <w:object w:dxaOrig="440" w:dyaOrig="360" w14:anchorId="74146E95">
          <v:shape id="_x0000_i2790" type="#_x0000_t75" style="width:21.75pt;height:19pt" o:ole="">
            <v:imagedata r:id="rId3551" o:title=""/>
          </v:shape>
          <o:OLEObject Type="Embed" ProgID="Equation.DSMT4" ShapeID="_x0000_i2790" DrawAspect="Content" ObjectID="_1494318882" r:id="rId3552"/>
        </w:object>
      </w:r>
      <w:r w:rsidRPr="00A63D29">
        <w:t xml:space="preserve"> are</w:t>
      </w:r>
    </w:p>
    <w:p w14:paraId="5B21BE32" w14:textId="511051AD" w:rsidR="00A97B84" w:rsidRDefault="00A97B84" w:rsidP="00A97B84">
      <w:pPr>
        <w:pStyle w:val="MTDisplayEquation"/>
      </w:pPr>
      <w:r>
        <w:tab/>
      </w:r>
      <w:r w:rsidR="00905817" w:rsidRPr="00905817">
        <w:rPr>
          <w:position w:val="-124"/>
        </w:rPr>
        <w:object w:dxaOrig="7820" w:dyaOrig="2220" w14:anchorId="1A9A83EC">
          <v:shape id="_x0000_i2791" type="#_x0000_t75" style="width:390.55pt;height:111.4pt" o:ole="">
            <v:imagedata r:id="rId3553" o:title=""/>
          </v:shape>
          <o:OLEObject Type="Embed" ProgID="Equation.DSMT4" ShapeID="_x0000_i2791" DrawAspect="Content" ObjectID="_1494318883" r:id="rId355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02" w:author="rawlins" w:date="2015-05-19T17:23:00Z">
        <w:r w:rsidR="00D3178E">
          <w:rPr>
            <w:noProof/>
          </w:rPr>
          <w:instrText>105</w:instrText>
        </w:r>
      </w:ins>
      <w:del w:id="2903" w:author="rawlins" w:date="2015-05-19T17:12:00Z">
        <w:r w:rsidR="001A2D84" w:rsidDel="00A671D9">
          <w:rPr>
            <w:noProof/>
          </w:rPr>
          <w:delInstrText>100</w:delInstrText>
        </w:r>
      </w:del>
      <w:r w:rsidR="00511485">
        <w:rPr>
          <w:noProof/>
        </w:rPr>
        <w:fldChar w:fldCharType="end"/>
      </w:r>
      <w:r>
        <w:instrText>)</w:instrText>
      </w:r>
      <w:r>
        <w:fldChar w:fldCharType="end"/>
      </w:r>
    </w:p>
    <w:p w14:paraId="388A6A98" w14:textId="12E9AAAF" w:rsidR="00A97B84" w:rsidRDefault="00A97B84" w:rsidP="00A97B84">
      <w:pPr>
        <w:pStyle w:val="MTDisplayEquation"/>
      </w:pPr>
      <w:r>
        <w:tab/>
      </w:r>
      <w:r w:rsidR="00905817" w:rsidRPr="00905817">
        <w:rPr>
          <w:position w:val="-126"/>
        </w:rPr>
        <w:object w:dxaOrig="7000" w:dyaOrig="2299" w14:anchorId="33FBFF5F">
          <v:shape id="_x0000_i2792" type="#_x0000_t75" style="width:348.45pt;height:114.8pt" o:ole="">
            <v:imagedata r:id="rId3555" o:title=""/>
          </v:shape>
          <o:OLEObject Type="Embed" ProgID="Equation.DSMT4" ShapeID="_x0000_i2792" DrawAspect="Content" ObjectID="_1494318884" r:id="rId355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w:instrText>
      </w:r>
      <w:r w:rsidR="00511485">
        <w:instrText xml:space="preserve">Arabic \* MERGEFORMAT </w:instrText>
      </w:r>
      <w:r w:rsidR="00511485">
        <w:fldChar w:fldCharType="separate"/>
      </w:r>
      <w:ins w:id="2904" w:author="rawlins" w:date="2015-05-19T17:23:00Z">
        <w:r w:rsidR="00D3178E">
          <w:rPr>
            <w:noProof/>
          </w:rPr>
          <w:instrText>106</w:instrText>
        </w:r>
      </w:ins>
      <w:del w:id="2905" w:author="rawlins" w:date="2015-05-19T17:12:00Z">
        <w:r w:rsidR="001A2D84" w:rsidDel="00A671D9">
          <w:rPr>
            <w:noProof/>
          </w:rPr>
          <w:delInstrText>101</w:delInstrText>
        </w:r>
      </w:del>
      <w:r w:rsidR="00511485">
        <w:rPr>
          <w:noProof/>
        </w:rPr>
        <w:fldChar w:fldCharType="end"/>
      </w:r>
      <w:r>
        <w:instrText>)</w:instrText>
      </w:r>
      <w:r>
        <w:fldChar w:fldCharType="end"/>
      </w:r>
    </w:p>
    <w:p w14:paraId="3128084F" w14:textId="3058DF95" w:rsidR="00A97B84" w:rsidRPr="00A97B84" w:rsidRDefault="00A97B84" w:rsidP="00A97B84">
      <w:pPr>
        <w:pStyle w:val="MTDisplayEquation"/>
      </w:pPr>
      <w:r>
        <w:lastRenderedPageBreak/>
        <w:tab/>
      </w:r>
      <w:r w:rsidR="00905817" w:rsidRPr="00905817">
        <w:rPr>
          <w:position w:val="-126"/>
        </w:rPr>
        <w:object w:dxaOrig="6800" w:dyaOrig="2299" w14:anchorId="4473907F">
          <v:shape id="_x0000_i2793" type="#_x0000_t75" style="width:340.3pt;height:114.8pt" o:ole="">
            <v:imagedata r:id="rId3557" o:title=""/>
          </v:shape>
          <o:OLEObject Type="Embed" ProgID="Equation.DSMT4" ShapeID="_x0000_i2793" DrawAspect="Content" ObjectID="_1494318885" r:id="rId355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06" w:author="rawlins" w:date="2015-05-19T17:23:00Z">
        <w:r w:rsidR="00D3178E">
          <w:rPr>
            <w:noProof/>
          </w:rPr>
          <w:instrText>107</w:instrText>
        </w:r>
      </w:ins>
      <w:del w:id="2907" w:author="rawlins" w:date="2015-05-19T17:12:00Z">
        <w:r w:rsidR="001A2D84" w:rsidDel="00A671D9">
          <w:rPr>
            <w:noProof/>
          </w:rPr>
          <w:delInstrText>102</w:delInstrText>
        </w:r>
      </w:del>
      <w:r w:rsidR="00511485">
        <w:rPr>
          <w:noProof/>
        </w:rPr>
        <w:fldChar w:fldCharType="end"/>
      </w:r>
      <w:r>
        <w:instrText>)</w:instrText>
      </w:r>
      <w:r>
        <w:fldChar w:fldCharType="end"/>
      </w:r>
    </w:p>
    <w:p w14:paraId="67D3964A" w14:textId="776A6CD6" w:rsidR="00CD6991" w:rsidRDefault="00805BE6" w:rsidP="00CD6991">
      <w:r>
        <w:t xml:space="preserve">where </w:t>
      </w:r>
      <w:r w:rsidR="00905817" w:rsidRPr="00905817">
        <w:rPr>
          <w:position w:val="-18"/>
        </w:rPr>
        <w:object w:dxaOrig="1520" w:dyaOrig="480" w14:anchorId="2564B8CF">
          <v:shape id="_x0000_i2794" type="#_x0000_t75" style="width:76.1pt;height:24.45pt" o:ole="">
            <v:imagedata r:id="rId3559" o:title=""/>
          </v:shape>
          <o:OLEObject Type="Embed" ProgID="Equation.DSMT4" ShapeID="_x0000_i2794" DrawAspect="Content" ObjectID="_1494318886" r:id="rId3560"/>
        </w:object>
      </w:r>
      <w:r>
        <w:t>.</w:t>
      </w:r>
    </w:p>
    <w:p w14:paraId="3B397BAF" w14:textId="77777777" w:rsidR="0054008E" w:rsidRDefault="0054008E" w:rsidP="0054008E">
      <w:pPr>
        <w:pStyle w:val="Heading3"/>
      </w:pPr>
      <w:bookmarkStart w:id="2908" w:name="_Toc289032645"/>
      <w:r>
        <w:t>Discretization</w:t>
      </w:r>
      <w:bookmarkEnd w:id="2908"/>
    </w:p>
    <w:p w14:paraId="274ACA82" w14:textId="77777777" w:rsidR="0054008E" w:rsidRDefault="0054008E" w:rsidP="0054008E">
      <w:r w:rsidRPr="0054008E">
        <w:t>The contact integral may be discretized as</w:t>
      </w:r>
    </w:p>
    <w:p w14:paraId="7B47A036" w14:textId="3959FEF5" w:rsidR="0054008E" w:rsidRDefault="0054008E" w:rsidP="0054008E">
      <w:pPr>
        <w:pStyle w:val="MTDisplayEquation"/>
      </w:pPr>
      <w:r>
        <w:tab/>
      </w:r>
      <w:r w:rsidR="00905817" w:rsidRPr="00905817">
        <w:rPr>
          <w:position w:val="-28"/>
        </w:rPr>
        <w:object w:dxaOrig="7660" w:dyaOrig="760" w14:anchorId="29D1CDA6">
          <v:shape id="_x0000_i2795" type="#_x0000_t75" style="width:382.4pt;height:37.35pt" o:ole="">
            <v:imagedata r:id="rId3561" o:title=""/>
          </v:shape>
          <o:OLEObject Type="Embed" ProgID="Equation.DSMT4" ShapeID="_x0000_i2795" DrawAspect="Content" ObjectID="_1494318887" r:id="rId3562"/>
        </w:object>
      </w:r>
      <w:r w:rsidR="00F24778">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09" w:author="rawlins" w:date="2015-05-19T17:23:00Z">
        <w:r w:rsidR="00D3178E">
          <w:rPr>
            <w:noProof/>
          </w:rPr>
          <w:instrText>108</w:instrText>
        </w:r>
      </w:ins>
      <w:del w:id="2910" w:author="rawlins" w:date="2015-05-19T17:12:00Z">
        <w:r w:rsidR="001A2D84" w:rsidDel="00A671D9">
          <w:rPr>
            <w:noProof/>
          </w:rPr>
          <w:delInstrText>103</w:delInstrText>
        </w:r>
      </w:del>
      <w:r w:rsidR="00511485">
        <w:rPr>
          <w:noProof/>
        </w:rPr>
        <w:fldChar w:fldCharType="end"/>
      </w:r>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5E8FCB4E" w:rsidR="0054008E" w:rsidRDefault="0054008E" w:rsidP="0054008E">
      <w:pPr>
        <w:pStyle w:val="MTDisplayEquation"/>
      </w:pPr>
      <w:r>
        <w:tab/>
      </w:r>
      <w:r w:rsidR="00905817" w:rsidRPr="00905817">
        <w:rPr>
          <w:position w:val="-218"/>
        </w:rPr>
        <w:object w:dxaOrig="4200" w:dyaOrig="4480" w14:anchorId="7DF21BD3">
          <v:shape id="_x0000_i2796" type="#_x0000_t75" style="width:209.9pt;height:223.45pt" o:ole="">
            <v:imagedata r:id="rId3563" o:title=""/>
          </v:shape>
          <o:OLEObject Type="Embed" ProgID="Equation.DSMT4" ShapeID="_x0000_i2796" DrawAspect="Content" ObjectID="_1494318888" r:id="rId356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11" w:author="rawlins" w:date="2015-05-19T17:23:00Z">
        <w:r w:rsidR="00D3178E">
          <w:rPr>
            <w:noProof/>
          </w:rPr>
          <w:instrText>109</w:instrText>
        </w:r>
      </w:ins>
      <w:del w:id="2912" w:author="rawlins" w:date="2015-05-19T17:12:00Z">
        <w:r w:rsidR="001A2D84" w:rsidDel="00A671D9">
          <w:rPr>
            <w:noProof/>
          </w:rPr>
          <w:delInstrText>104</w:delInstrText>
        </w:r>
      </w:del>
      <w:r w:rsidR="00511485">
        <w:rPr>
          <w:noProof/>
        </w:rPr>
        <w:fldChar w:fldCharType="end"/>
      </w:r>
      <w:r>
        <w:instrText>)</w:instrText>
      </w:r>
      <w:r>
        <w:fldChar w:fldCharType="end"/>
      </w:r>
    </w:p>
    <w:p w14:paraId="06B368F7" w14:textId="77777777" w:rsidR="0054008E" w:rsidRDefault="0054008E" w:rsidP="0054008E">
      <w:r>
        <w:t>Then,</w:t>
      </w:r>
    </w:p>
    <w:p w14:paraId="2BCE6CED" w14:textId="1BCCF283" w:rsidR="0054008E" w:rsidRDefault="0054008E" w:rsidP="0054008E">
      <w:pPr>
        <w:pStyle w:val="MTDisplayEquation"/>
      </w:pPr>
      <w:r>
        <w:lastRenderedPageBreak/>
        <w:tab/>
      </w:r>
      <w:r w:rsidR="00905817" w:rsidRPr="00905817">
        <w:rPr>
          <w:position w:val="-252"/>
        </w:rPr>
        <w:object w:dxaOrig="5000" w:dyaOrig="5160" w14:anchorId="6636C852">
          <v:shape id="_x0000_i2797" type="#_x0000_t75" style="width:250.65pt;height:258.1pt" o:ole="">
            <v:imagedata r:id="rId3565" o:title=""/>
          </v:shape>
          <o:OLEObject Type="Embed" ProgID="Equation.DSMT4" ShapeID="_x0000_i2797" DrawAspect="Content" ObjectID="_1494318889" r:id="rId356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13" w:author="rawlins" w:date="2015-05-19T17:23:00Z">
        <w:r w:rsidR="00D3178E">
          <w:rPr>
            <w:noProof/>
          </w:rPr>
          <w:instrText>110</w:instrText>
        </w:r>
      </w:ins>
      <w:del w:id="2914" w:author="rawlins" w:date="2015-05-19T17:12:00Z">
        <w:r w:rsidR="001A2D84" w:rsidDel="00A671D9">
          <w:rPr>
            <w:noProof/>
          </w:rPr>
          <w:delInstrText>105</w:delInstrText>
        </w:r>
      </w:del>
      <w:r w:rsidR="00511485">
        <w:rPr>
          <w:noProof/>
        </w:rPr>
        <w:fldChar w:fldCharType="end"/>
      </w:r>
      <w:r>
        <w:instrText>)</w:instrText>
      </w:r>
      <w:r>
        <w:fldChar w:fldCharType="end"/>
      </w:r>
    </w:p>
    <w:p w14:paraId="2935857C" w14:textId="77777777" w:rsidR="0054008E" w:rsidRDefault="0054008E" w:rsidP="0054008E">
      <w:r>
        <w:t>where</w:t>
      </w:r>
    </w:p>
    <w:p w14:paraId="054EA12B" w14:textId="349E38A4" w:rsidR="00FE7465" w:rsidRDefault="00FE7465" w:rsidP="00FE7465">
      <w:pPr>
        <w:pStyle w:val="MTDisplayEquation"/>
      </w:pPr>
      <w:r>
        <w:tab/>
      </w:r>
      <w:r w:rsidR="00905817" w:rsidRPr="00905817">
        <w:rPr>
          <w:position w:val="-58"/>
        </w:rPr>
        <w:object w:dxaOrig="3780" w:dyaOrig="1300" w14:anchorId="300DE2EB">
          <v:shape id="_x0000_i2798" type="#_x0000_t75" style="width:188.85pt;height:65.2pt" o:ole="">
            <v:imagedata r:id="rId3567" o:title=""/>
          </v:shape>
          <o:OLEObject Type="Embed" ProgID="Equation.DSMT4" ShapeID="_x0000_i2798" DrawAspect="Content" ObjectID="_1494318890" r:id="rId356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15" w:author="rawlins" w:date="2015-05-19T17:23:00Z">
        <w:r w:rsidR="00D3178E">
          <w:rPr>
            <w:noProof/>
          </w:rPr>
          <w:instrText>111</w:instrText>
        </w:r>
      </w:ins>
      <w:del w:id="2916" w:author="rawlins" w:date="2015-05-19T17:12:00Z">
        <w:r w:rsidR="001A2D84" w:rsidDel="00A671D9">
          <w:rPr>
            <w:noProof/>
          </w:rPr>
          <w:delInstrText>106</w:delInstrText>
        </w:r>
      </w:del>
      <w:r w:rsidR="00511485">
        <w:rPr>
          <w:noProof/>
        </w:rPr>
        <w:fldChar w:fldCharType="end"/>
      </w:r>
      <w:r>
        <w:instrText>)</w:instrText>
      </w:r>
      <w:r>
        <w:fldChar w:fldCharType="end"/>
      </w:r>
    </w:p>
    <w:p w14:paraId="3489AE29" w14:textId="77777777" w:rsidR="00B64CEC" w:rsidRDefault="00B64CEC" w:rsidP="00B64CEC">
      <w:r w:rsidRPr="00B64CEC">
        <w:t>Similarly,</w:t>
      </w:r>
    </w:p>
    <w:p w14:paraId="20EB35EF" w14:textId="73A71446" w:rsidR="00B64CEC" w:rsidRPr="00B64CEC" w:rsidRDefault="00B64CEC" w:rsidP="00B64CEC">
      <w:pPr>
        <w:pStyle w:val="MTDisplayEquation"/>
      </w:pPr>
      <w:r>
        <w:lastRenderedPageBreak/>
        <w:tab/>
      </w:r>
      <w:r w:rsidR="00905817" w:rsidRPr="00905817">
        <w:rPr>
          <w:position w:val="-136"/>
        </w:rPr>
        <w:object w:dxaOrig="6800" w:dyaOrig="11220" w14:anchorId="622DCF38">
          <v:shape id="_x0000_i2799" type="#_x0000_t75" style="width:340.3pt;height:561.05pt" o:ole="">
            <v:imagedata r:id="rId3569" o:title=""/>
          </v:shape>
          <o:OLEObject Type="Embed" ProgID="Equation.DSMT4" ShapeID="_x0000_i2799" DrawAspect="Content" ObjectID="_1494318891" r:id="rId357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17" w:author="rawlins" w:date="2015-05-19T17:23:00Z">
        <w:r w:rsidR="00D3178E">
          <w:rPr>
            <w:noProof/>
          </w:rPr>
          <w:instrText>112</w:instrText>
        </w:r>
      </w:ins>
      <w:del w:id="2918" w:author="rawlins" w:date="2015-05-19T17:12:00Z">
        <w:r w:rsidR="001A2D84" w:rsidDel="00A671D9">
          <w:rPr>
            <w:noProof/>
          </w:rPr>
          <w:delInstrText>107</w:delInstrText>
        </w:r>
      </w:del>
      <w:r w:rsidR="00511485">
        <w:rPr>
          <w:noProof/>
        </w:rPr>
        <w:fldChar w:fldCharType="end"/>
      </w:r>
      <w:r>
        <w:instrText>)</w:instrText>
      </w:r>
      <w:r>
        <w:fldChar w:fldCharType="end"/>
      </w:r>
    </w:p>
    <w:p w14:paraId="7A80DFE5" w14:textId="77777777" w:rsidR="0054008E" w:rsidRDefault="00B64CEC" w:rsidP="0054008E">
      <w:r>
        <w:t>where</w:t>
      </w:r>
    </w:p>
    <w:p w14:paraId="3D1A5EBC" w14:textId="2167CD3F" w:rsidR="002F00FB" w:rsidRDefault="002F00FB" w:rsidP="002F00FB">
      <w:pPr>
        <w:pStyle w:val="MTDisplayEquation"/>
      </w:pPr>
      <w:r>
        <w:lastRenderedPageBreak/>
        <w:tab/>
      </w:r>
      <w:r w:rsidR="00905817" w:rsidRPr="00905817">
        <w:rPr>
          <w:position w:val="-92"/>
        </w:rPr>
        <w:object w:dxaOrig="4420" w:dyaOrig="1960" w14:anchorId="1C8931B5">
          <v:shape id="_x0000_i2800" type="#_x0000_t75" style="width:220.75pt;height:97.8pt" o:ole="">
            <v:imagedata r:id="rId3571" o:title=""/>
          </v:shape>
          <o:OLEObject Type="Embed" ProgID="Equation.DSMT4" ShapeID="_x0000_i2800" DrawAspect="Content" ObjectID="_1494318892" r:id="rId357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19" w:author="rawlins" w:date="2015-05-19T17:23:00Z">
        <w:r w:rsidR="00D3178E">
          <w:rPr>
            <w:noProof/>
          </w:rPr>
          <w:instrText>113</w:instrText>
        </w:r>
      </w:ins>
      <w:del w:id="2920" w:author="rawlins" w:date="2015-05-19T17:12:00Z">
        <w:r w:rsidR="001A2D84" w:rsidDel="00A671D9">
          <w:rPr>
            <w:noProof/>
          </w:rPr>
          <w:delInstrText>108</w:delInstrText>
        </w:r>
      </w:del>
      <w:r w:rsidR="00511485">
        <w:rPr>
          <w:noProof/>
        </w:rPr>
        <w:fldChar w:fldCharType="end"/>
      </w:r>
      <w:r>
        <w:instrText>)</w:instrText>
      </w:r>
      <w:r>
        <w:fldChar w:fldCharType="end"/>
      </w:r>
    </w:p>
    <w:p w14:paraId="37B12698" w14:textId="7CA897F4" w:rsidR="002F00FB" w:rsidRDefault="002F00FB" w:rsidP="002F00FB">
      <w:pPr>
        <w:pStyle w:val="MTDisplayEquation"/>
      </w:pPr>
      <w:r>
        <w:tab/>
      </w:r>
      <w:r w:rsidR="00905817" w:rsidRPr="00905817">
        <w:rPr>
          <w:position w:val="-92"/>
        </w:rPr>
        <w:object w:dxaOrig="4880" w:dyaOrig="1960" w14:anchorId="1E2E9049">
          <v:shape id="_x0000_i2801" type="#_x0000_t75" style="width:243.85pt;height:97.8pt" o:ole="">
            <v:imagedata r:id="rId3573" o:title=""/>
          </v:shape>
          <o:OLEObject Type="Embed" ProgID="Equation.DSMT4" ShapeID="_x0000_i2801" DrawAspect="Content" ObjectID="_1494318893" r:id="rId357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21" w:author="rawlins" w:date="2015-05-19T17:23:00Z">
        <w:r w:rsidR="00D3178E">
          <w:rPr>
            <w:noProof/>
          </w:rPr>
          <w:instrText>114</w:instrText>
        </w:r>
      </w:ins>
      <w:del w:id="2922" w:author="rawlins" w:date="2015-05-19T17:12:00Z">
        <w:r w:rsidR="001A2D84" w:rsidDel="00A671D9">
          <w:rPr>
            <w:noProof/>
          </w:rPr>
          <w:delInstrText>109</w:delInstrText>
        </w:r>
      </w:del>
      <w:r w:rsidR="00511485">
        <w:rPr>
          <w:noProof/>
        </w:rPr>
        <w:fldChar w:fldCharType="end"/>
      </w:r>
      <w:r>
        <w:instrText>)</w:instrText>
      </w:r>
      <w:r>
        <w:fldChar w:fldCharType="end"/>
      </w:r>
    </w:p>
    <w:p w14:paraId="222255F5" w14:textId="29C1E6F7" w:rsidR="002F00FB" w:rsidRDefault="002F00FB" w:rsidP="002F00FB">
      <w:pPr>
        <w:pStyle w:val="MTDisplayEquation"/>
      </w:pPr>
      <w:r>
        <w:tab/>
      </w:r>
      <w:r w:rsidR="00905817" w:rsidRPr="00905817">
        <w:rPr>
          <w:position w:val="-82"/>
        </w:rPr>
        <w:object w:dxaOrig="2040" w:dyaOrig="1760" w14:anchorId="0D04D775">
          <v:shape id="_x0000_i2802" type="#_x0000_t75" style="width:101.9pt;height:87.6pt" o:ole="">
            <v:imagedata r:id="rId3575" o:title=""/>
          </v:shape>
          <o:OLEObject Type="Embed" ProgID="Equation.DSMT4" ShapeID="_x0000_i2802" DrawAspect="Content" ObjectID="_1494318894" r:id="rId3576"/>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23" w:author="rawlins" w:date="2015-05-19T17:23:00Z">
        <w:r w:rsidR="00D3178E">
          <w:rPr>
            <w:noProof/>
          </w:rPr>
          <w:instrText>115</w:instrText>
        </w:r>
      </w:ins>
      <w:del w:id="2924" w:author="rawlins" w:date="2015-05-19T17:12:00Z">
        <w:r w:rsidR="001A2D84" w:rsidDel="00A671D9">
          <w:rPr>
            <w:noProof/>
          </w:rPr>
          <w:delInstrText>110</w:delInstrText>
        </w:r>
      </w:del>
      <w:r w:rsidR="00511485">
        <w:rPr>
          <w:noProof/>
        </w:rPr>
        <w:fldChar w:fldCharType="end"/>
      </w:r>
      <w:r>
        <w:instrText>)</w:instrText>
      </w:r>
      <w:r>
        <w:fldChar w:fldCharType="end"/>
      </w:r>
    </w:p>
    <w:p w14:paraId="1A486F73" w14:textId="5265C562" w:rsidR="002F00FB" w:rsidRDefault="002F00FB" w:rsidP="002F00FB">
      <w:pPr>
        <w:pStyle w:val="MTDisplayEquation"/>
      </w:pPr>
      <w:r>
        <w:tab/>
      </w:r>
      <w:r w:rsidR="00905817" w:rsidRPr="00905817">
        <w:rPr>
          <w:position w:val="-92"/>
        </w:rPr>
        <w:object w:dxaOrig="4760" w:dyaOrig="1960" w14:anchorId="2BB62D31">
          <v:shape id="_x0000_i2803" type="#_x0000_t75" style="width:237.75pt;height:97.8pt" o:ole="">
            <v:imagedata r:id="rId3577" o:title=""/>
          </v:shape>
          <o:OLEObject Type="Embed" ProgID="Equation.DSMT4" ShapeID="_x0000_i2803" DrawAspect="Content" ObjectID="_1494318895" r:id="rId3578"/>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25" w:author="rawlins" w:date="2015-05-19T17:23:00Z">
        <w:r w:rsidR="00D3178E">
          <w:rPr>
            <w:noProof/>
          </w:rPr>
          <w:instrText>116</w:instrText>
        </w:r>
      </w:ins>
      <w:del w:id="2926" w:author="rawlins" w:date="2015-05-19T17:12:00Z">
        <w:r w:rsidR="001A2D84" w:rsidDel="00A671D9">
          <w:rPr>
            <w:noProof/>
          </w:rPr>
          <w:delInstrText>111</w:delInstrText>
        </w:r>
      </w:del>
      <w:r w:rsidR="00511485">
        <w:rPr>
          <w:noProof/>
        </w:rPr>
        <w:fldChar w:fldCharType="end"/>
      </w:r>
      <w:r>
        <w:instrText>)</w:instrText>
      </w:r>
      <w:r>
        <w:fldChar w:fldCharType="end"/>
      </w:r>
    </w:p>
    <w:p w14:paraId="67E84147" w14:textId="4FE88672" w:rsidR="002F00FB" w:rsidRDefault="002F00FB" w:rsidP="002F00FB">
      <w:pPr>
        <w:pStyle w:val="MTDisplayEquation"/>
      </w:pPr>
      <w:r>
        <w:tab/>
      </w:r>
      <w:r w:rsidR="00905817" w:rsidRPr="00905817">
        <w:rPr>
          <w:position w:val="-80"/>
        </w:rPr>
        <w:object w:dxaOrig="1980" w:dyaOrig="1719" w14:anchorId="58E4A470">
          <v:shape id="_x0000_i2804" type="#_x0000_t75" style="width:98.5pt;height:86.25pt" o:ole="">
            <v:imagedata r:id="rId3579" o:title=""/>
          </v:shape>
          <o:OLEObject Type="Embed" ProgID="Equation.DSMT4" ShapeID="_x0000_i2804" DrawAspect="Content" ObjectID="_1494318896" r:id="rId358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27" w:author="rawlins" w:date="2015-05-19T17:23:00Z">
        <w:r w:rsidR="00D3178E">
          <w:rPr>
            <w:noProof/>
          </w:rPr>
          <w:instrText>117</w:instrText>
        </w:r>
      </w:ins>
      <w:del w:id="2928" w:author="rawlins" w:date="2015-05-19T17:12:00Z">
        <w:r w:rsidR="001A2D84" w:rsidDel="00A671D9">
          <w:rPr>
            <w:noProof/>
          </w:rPr>
          <w:delInstrText>112</w:delInstrText>
        </w:r>
      </w:del>
      <w:r w:rsidR="00511485">
        <w:rPr>
          <w:noProof/>
        </w:rPr>
        <w:fldChar w:fldCharType="end"/>
      </w:r>
      <w:r>
        <w:instrText>)</w:instrText>
      </w:r>
      <w:r>
        <w:fldChar w:fldCharType="end"/>
      </w:r>
    </w:p>
    <w:p w14:paraId="541D2AF7" w14:textId="77777777" w:rsidR="002F00FB" w:rsidRDefault="002F00FB" w:rsidP="002F00FB">
      <w:r>
        <w:t>and</w:t>
      </w:r>
    </w:p>
    <w:p w14:paraId="7E062E54" w14:textId="3903D7E7" w:rsidR="002F00FB" w:rsidRPr="002F00FB" w:rsidRDefault="002F00FB" w:rsidP="002F00FB">
      <w:pPr>
        <w:pStyle w:val="MTDisplayEquation"/>
      </w:pPr>
      <w:r>
        <w:lastRenderedPageBreak/>
        <w:tab/>
      </w:r>
      <w:r w:rsidR="00905817" w:rsidRPr="00905817">
        <w:rPr>
          <w:position w:val="-202"/>
        </w:rPr>
        <w:object w:dxaOrig="3540" w:dyaOrig="4160" w14:anchorId="499D8F19">
          <v:shape id="_x0000_i2805" type="#_x0000_t75" style="width:176.6pt;height:207.85pt" o:ole="">
            <v:imagedata r:id="rId3581" o:title=""/>
          </v:shape>
          <o:OLEObject Type="Embed" ProgID="Equation.DSMT4" ShapeID="_x0000_i2805" DrawAspect="Content" ObjectID="_1494318897" r:id="rId3582"/>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29" w:author="rawlins" w:date="2015-05-19T17:23:00Z">
        <w:r w:rsidR="00D3178E">
          <w:rPr>
            <w:noProof/>
          </w:rPr>
          <w:instrText>118</w:instrText>
        </w:r>
      </w:ins>
      <w:del w:id="2930" w:author="rawlins" w:date="2015-05-19T17:12:00Z">
        <w:r w:rsidR="001A2D84" w:rsidDel="00A671D9">
          <w:rPr>
            <w:noProof/>
          </w:rPr>
          <w:delInstrText>113</w:delInstrText>
        </w:r>
      </w:del>
      <w:r w:rsidR="00511485">
        <w:rPr>
          <w:noProof/>
        </w:rPr>
        <w:fldChar w:fldCharType="end"/>
      </w:r>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2931" w:name="_Toc289032646"/>
      <w:r>
        <w:t>Tied Contact</w:t>
      </w:r>
      <w:bookmarkEnd w:id="2931"/>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2932" w:name="_Toc289032647"/>
      <w:r>
        <w:t>Gap Function</w:t>
      </w:r>
      <w:bookmarkEnd w:id="2932"/>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2F27ECEF" w:rsidR="008C7882" w:rsidRDefault="008C7882" w:rsidP="008C7882">
      <w:pPr>
        <w:pStyle w:val="MTDisplayEquation"/>
      </w:pPr>
      <w:r>
        <w:tab/>
      </w:r>
      <w:r w:rsidR="00905817" w:rsidRPr="00905817">
        <w:rPr>
          <w:position w:val="-22"/>
        </w:rPr>
        <w:object w:dxaOrig="2400" w:dyaOrig="480" w14:anchorId="2426DCA2">
          <v:shape id="_x0000_i2806" type="#_x0000_t75" style="width:119.55pt;height:24.45pt" o:ole="">
            <v:imagedata r:id="rId3583" o:title=""/>
          </v:shape>
          <o:OLEObject Type="Embed" ProgID="Equation.DSMT4" ShapeID="_x0000_i2806" DrawAspect="Content" ObjectID="_1494318898" r:id="rId358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33" w:author="rawlins" w:date="2015-05-19T17:23:00Z">
        <w:r w:rsidR="00D3178E">
          <w:rPr>
            <w:noProof/>
          </w:rPr>
          <w:instrText>119</w:instrText>
        </w:r>
      </w:ins>
      <w:del w:id="2934" w:author="rawlins" w:date="2015-05-19T17:12:00Z">
        <w:r w:rsidR="001A2D84" w:rsidDel="00A671D9">
          <w:rPr>
            <w:noProof/>
          </w:rPr>
          <w:delInstrText>114</w:delInstrText>
        </w:r>
      </w:del>
      <w:r w:rsidR="00511485">
        <w:rPr>
          <w:noProof/>
        </w:rPr>
        <w:fldChar w:fldCharType="end"/>
      </w:r>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8BC63EE" w:rsidR="008C7882" w:rsidRDefault="008C7882" w:rsidP="008C7882">
      <w:pPr>
        <w:pStyle w:val="MTDisplayEquation"/>
      </w:pPr>
      <w:r>
        <w:tab/>
      </w:r>
      <w:r w:rsidR="00905817" w:rsidRPr="00905817">
        <w:rPr>
          <w:position w:val="-16"/>
        </w:rPr>
        <w:object w:dxaOrig="2900" w:dyaOrig="440" w14:anchorId="2E95361B">
          <v:shape id="_x0000_i2807" type="#_x0000_t75" style="width:144.7pt;height:21.75pt" o:ole="">
            <v:imagedata r:id="rId3585" o:title=""/>
          </v:shape>
          <o:OLEObject Type="Embed" ProgID="Equation.DSMT4" ShapeID="_x0000_i2807" DrawAspect="Content" ObjectID="_1494318899" r:id="rId358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35" w:name="ZEqnNum428872"/>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36" w:author="rawlins" w:date="2015-05-19T17:23:00Z">
        <w:r w:rsidR="00D3178E">
          <w:rPr>
            <w:noProof/>
          </w:rPr>
          <w:instrText>120</w:instrText>
        </w:r>
      </w:ins>
      <w:del w:id="2937" w:author="rawlins" w:date="2015-05-19T17:12:00Z">
        <w:r w:rsidR="001A2D84" w:rsidDel="00A671D9">
          <w:rPr>
            <w:noProof/>
          </w:rPr>
          <w:delInstrText>115</w:delInstrText>
        </w:r>
      </w:del>
      <w:r w:rsidR="00511485">
        <w:rPr>
          <w:noProof/>
        </w:rPr>
        <w:fldChar w:fldCharType="end"/>
      </w:r>
      <w:r>
        <w:instrText>)</w:instrText>
      </w:r>
      <w:bookmarkEnd w:id="2935"/>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2938" w:name="_Toc289032648"/>
      <w:r>
        <w:t>Tied Contact Integral</w:t>
      </w:r>
      <w:bookmarkEnd w:id="2938"/>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r w:rsidR="00511485">
        <w:fldChar w:fldCharType="begin"/>
      </w:r>
      <w:r w:rsidR="00511485">
        <w:instrText xml:space="preserve"> REF ZEqnNum428872 \! \* MERGEFORMAT </w:instrText>
      </w:r>
      <w:r w:rsidR="00511485">
        <w:fldChar w:fldCharType="separate"/>
      </w:r>
      <w:ins w:id="2939" w:author="rawlins" w:date="2015-05-19T17:23:00Z">
        <w:r w:rsidR="00D3178E">
          <w:instrText>(6.120)</w:instrText>
        </w:r>
      </w:ins>
      <w:del w:id="2940" w:author="rawlins" w:date="2015-05-19T17:12:00Z">
        <w:r w:rsidR="001A2D84" w:rsidDel="00A671D9">
          <w:delInstrText>(6.115)</w:delInstrText>
        </w:r>
      </w:del>
      <w:r w:rsidR="00511485">
        <w:fldChar w:fldCharType="end"/>
      </w:r>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C195DD2" w:rsidR="008C7882" w:rsidRDefault="008C7882" w:rsidP="008C7882">
      <w:pPr>
        <w:pStyle w:val="MTDisplayEquation"/>
      </w:pPr>
      <w:r>
        <w:lastRenderedPageBreak/>
        <w:tab/>
      </w:r>
      <w:r w:rsidR="00905817" w:rsidRPr="00905817">
        <w:rPr>
          <w:position w:val="-34"/>
        </w:rPr>
        <w:object w:dxaOrig="1560" w:dyaOrig="620" w14:anchorId="1B375DF6">
          <v:shape id="_x0000_i2808" type="#_x0000_t75" style="width:78.1pt;height:30.55pt" o:ole="">
            <v:imagedata r:id="rId3587" o:title=""/>
          </v:shape>
          <o:OLEObject Type="Embed" ProgID="Equation.DSMT4" ShapeID="_x0000_i2808" DrawAspect="Content" ObjectID="_1494318900" r:id="rId358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41" w:name="ZEqnNum634962"/>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42" w:author="rawlins" w:date="2015-05-19T17:23:00Z">
        <w:r w:rsidR="00D3178E">
          <w:rPr>
            <w:noProof/>
          </w:rPr>
          <w:instrText>121</w:instrText>
        </w:r>
      </w:ins>
      <w:del w:id="2943" w:author="rawlins" w:date="2015-05-19T17:12:00Z">
        <w:r w:rsidR="001A2D84" w:rsidDel="00A671D9">
          <w:rPr>
            <w:noProof/>
          </w:rPr>
          <w:delInstrText>116</w:delInstrText>
        </w:r>
      </w:del>
      <w:r w:rsidR="00511485">
        <w:rPr>
          <w:noProof/>
        </w:rPr>
        <w:fldChar w:fldCharType="end"/>
      </w:r>
      <w:r>
        <w:instrText>)</w:instrText>
      </w:r>
      <w:bookmarkEnd w:id="2941"/>
      <w:r>
        <w:fldChar w:fldCharType="end"/>
      </w:r>
    </w:p>
    <w:p w14:paraId="49E9617E" w14:textId="6D8E920F" w:rsidR="008C7882" w:rsidRDefault="008C7882" w:rsidP="008C7882">
      <w:r>
        <w:t xml:space="preserve">Here, </w:t>
      </w:r>
      <w:r>
        <w:rPr>
          <w:b/>
        </w:rPr>
        <w:t xml:space="preserve">T </w:t>
      </w:r>
      <w:r>
        <w:t xml:space="preserve">is the reaction force that enforces the constraint </w:t>
      </w:r>
      <w:r w:rsidR="00905817" w:rsidRPr="00905817">
        <w:rPr>
          <w:position w:val="-14"/>
        </w:rPr>
        <w:object w:dxaOrig="940" w:dyaOrig="400" w14:anchorId="3F403037">
          <v:shape id="_x0000_i2809" type="#_x0000_t75" style="width:47.55pt;height:19.7pt" o:ole="">
            <v:imagedata r:id="rId3589" o:title=""/>
          </v:shape>
          <o:OLEObject Type="Embed" ProgID="Equation.DSMT4" ShapeID="_x0000_i2809" DrawAspect="Content" ObjectID="_1494318901" r:id="rId3590"/>
        </w:object>
      </w:r>
      <w:r>
        <w:t>. Since we anticipate the use of an augmented Lagrangian formalism, we can write this reaction force as follows.</w:t>
      </w:r>
    </w:p>
    <w:p w14:paraId="194E07FA" w14:textId="77777777" w:rsidR="008C7882" w:rsidRDefault="008C7882" w:rsidP="008C7882"/>
    <w:p w14:paraId="6194B632" w14:textId="4E9B0CF4" w:rsidR="008C7882" w:rsidRDefault="008C7882" w:rsidP="008C7882">
      <w:pPr>
        <w:pStyle w:val="MTDisplayEquation"/>
      </w:pPr>
      <w:r>
        <w:tab/>
      </w:r>
      <w:r w:rsidR="00905817" w:rsidRPr="00905817">
        <w:rPr>
          <w:position w:val="-10"/>
        </w:rPr>
        <w:object w:dxaOrig="1060" w:dyaOrig="320" w14:anchorId="5A6C5C0E">
          <v:shape id="_x0000_i2810" type="#_x0000_t75" style="width:52.3pt;height:15.6pt" o:ole="">
            <v:imagedata r:id="rId3591" o:title=""/>
          </v:shape>
          <o:OLEObject Type="Embed" ProgID="Equation.DSMT4" ShapeID="_x0000_i2810" DrawAspect="Content" ObjectID="_1494318902" r:id="rId359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44" w:author="rawlins" w:date="2015-05-19T17:23:00Z">
        <w:r w:rsidR="00D3178E">
          <w:rPr>
            <w:noProof/>
          </w:rPr>
          <w:instrText>122</w:instrText>
        </w:r>
      </w:ins>
      <w:del w:id="2945" w:author="rawlins" w:date="2015-05-19T17:12:00Z">
        <w:r w:rsidR="001A2D84" w:rsidDel="00A671D9">
          <w:rPr>
            <w:noProof/>
          </w:rPr>
          <w:delInstrText>117</w:delInstrText>
        </w:r>
      </w:del>
      <w:r w:rsidR="00511485">
        <w:rPr>
          <w:noProof/>
        </w:rPr>
        <w:fldChar w:fldCharType="end"/>
      </w:r>
      <w:r>
        <w:instrText>)</w:instrText>
      </w:r>
      <w:r>
        <w:fldChar w:fldCharType="end"/>
      </w:r>
    </w:p>
    <w:p w14:paraId="211E74BB" w14:textId="77777777" w:rsidR="008C7882" w:rsidRDefault="008C7882" w:rsidP="008C7882"/>
    <w:p w14:paraId="2870F83C" w14:textId="3A71858F" w:rsidR="008C7882" w:rsidRDefault="008C7882" w:rsidP="00F72C05">
      <w:r>
        <w:t xml:space="preserve">The vector quantity </w:t>
      </w:r>
      <w:r w:rsidR="00905817" w:rsidRPr="00905817">
        <w:rPr>
          <w:position w:val="-4"/>
        </w:rPr>
        <w:object w:dxaOrig="200" w:dyaOrig="260" w14:anchorId="12C33623">
          <v:shape id="_x0000_i2811" type="#_x0000_t75" style="width:10.2pt;height:12.9pt" o:ole="">
            <v:imagedata r:id="rId3593" o:title=""/>
          </v:shape>
          <o:OLEObject Type="Embed" ProgID="Equation.DSMT4" ShapeID="_x0000_i2811" DrawAspect="Content" ObjectID="_1494318903" r:id="rId3594"/>
        </w:object>
      </w:r>
      <w:r>
        <w:t xml:space="preserve">is the Lagrangian multiplier and </w:t>
      </w:r>
      <w:r w:rsidR="00905817" w:rsidRPr="00905817">
        <w:rPr>
          <w:position w:val="-6"/>
        </w:rPr>
        <w:object w:dxaOrig="200" w:dyaOrig="220" w14:anchorId="2F29B95B">
          <v:shape id="_x0000_i2812" type="#_x0000_t75" style="width:10.2pt;height:10.85pt" o:ole="">
            <v:imagedata r:id="rId3595" o:title=""/>
          </v:shape>
          <o:OLEObject Type="Embed" ProgID="Equation.DSMT4" ShapeID="_x0000_i2812" DrawAspect="Content" ObjectID="_1494318904" r:id="rId3596"/>
        </w:object>
      </w:r>
      <w:r>
        <w:t>is a penalty factor.</w:t>
      </w:r>
    </w:p>
    <w:p w14:paraId="10EFE885" w14:textId="77777777" w:rsidR="008C7882" w:rsidRDefault="008C7882" w:rsidP="008C7882"/>
    <w:p w14:paraId="5EB7FE2C" w14:textId="77777777" w:rsidR="008C7882" w:rsidRDefault="008C7882" w:rsidP="008C7882">
      <w:pPr>
        <w:pStyle w:val="Heading3"/>
      </w:pPr>
      <w:bookmarkStart w:id="2946" w:name="_Toc289032649"/>
      <w:r>
        <w:t>Linearization of the Contact Integral</w:t>
      </w:r>
      <w:bookmarkEnd w:id="2946"/>
    </w:p>
    <w:p w14:paraId="539EBF3E" w14:textId="77777777" w:rsidR="008C7882" w:rsidRDefault="008C7882" w:rsidP="008C7882">
      <w:r>
        <w:t xml:space="preserve">Since equation </w:t>
      </w:r>
      <w:r>
        <w:fldChar w:fldCharType="begin"/>
      </w:r>
      <w:r>
        <w:instrText xml:space="preserve"> GOTOBUTTON ZEqnNum634962  \* MERGEFORMAT </w:instrText>
      </w:r>
      <w:r w:rsidR="00511485">
        <w:fldChar w:fldCharType="begin"/>
      </w:r>
      <w:r w:rsidR="00511485">
        <w:instrText xml:space="preserve"> REF ZEqnNum634962 \! \* MERGEFORMAT </w:instrText>
      </w:r>
      <w:r w:rsidR="00511485">
        <w:fldChar w:fldCharType="separate"/>
      </w:r>
      <w:ins w:id="2947" w:author="rawlins" w:date="2015-05-19T17:23:00Z">
        <w:r w:rsidR="00D3178E">
          <w:instrText>(6.121)</w:instrText>
        </w:r>
      </w:ins>
      <w:del w:id="2948" w:author="rawlins" w:date="2015-05-19T17:12:00Z">
        <w:r w:rsidR="001A2D84" w:rsidDel="00A671D9">
          <w:delInstrText>(6.116)</w:delInstrText>
        </w:r>
      </w:del>
      <w:r w:rsidR="00511485">
        <w:fldChar w:fldCharType="end"/>
      </w:r>
      <w:r>
        <w:fldChar w:fldCharType="end"/>
      </w:r>
      <w:r>
        <w:t xml:space="preserve"> is nonlinear we need to calculate the linearization. For tied contact, this is simply given by the following equation.</w:t>
      </w:r>
    </w:p>
    <w:p w14:paraId="0C1B7E86" w14:textId="0CC23A29" w:rsidR="008C7882" w:rsidRDefault="008C7882" w:rsidP="008C7882">
      <w:pPr>
        <w:pStyle w:val="MTDisplayEquation"/>
      </w:pPr>
      <w:r>
        <w:tab/>
      </w:r>
      <w:r w:rsidR="00905817" w:rsidRPr="00905817">
        <w:rPr>
          <w:position w:val="-34"/>
        </w:rPr>
        <w:object w:dxaOrig="1939" w:dyaOrig="620" w14:anchorId="6FE545B6">
          <v:shape id="_x0000_i2813" type="#_x0000_t75" style="width:96.45pt;height:30.55pt" o:ole="">
            <v:imagedata r:id="rId3597" o:title=""/>
          </v:shape>
          <o:OLEObject Type="Embed" ProgID="Equation.DSMT4" ShapeID="_x0000_i2813" DrawAspect="Content" ObjectID="_1494318905" r:id="rId359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49" w:name="ZEqnNum721558"/>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50" w:author="rawlins" w:date="2015-05-19T17:23:00Z">
        <w:r w:rsidR="00D3178E">
          <w:rPr>
            <w:noProof/>
          </w:rPr>
          <w:instrText>123</w:instrText>
        </w:r>
      </w:ins>
      <w:del w:id="2951" w:author="rawlins" w:date="2015-05-19T17:12:00Z">
        <w:r w:rsidR="001A2D84" w:rsidDel="00A671D9">
          <w:rPr>
            <w:noProof/>
          </w:rPr>
          <w:delInstrText>118</w:delInstrText>
        </w:r>
      </w:del>
      <w:r w:rsidR="00511485">
        <w:rPr>
          <w:noProof/>
        </w:rPr>
        <w:fldChar w:fldCharType="end"/>
      </w:r>
      <w:r>
        <w:instrText>)</w:instrText>
      </w:r>
      <w:bookmarkEnd w:id="2949"/>
      <w:r>
        <w:fldChar w:fldCharType="end"/>
      </w:r>
    </w:p>
    <w:p w14:paraId="15D19BB8" w14:textId="77777777" w:rsidR="008C7882" w:rsidRDefault="008C7882" w:rsidP="008C7882">
      <w:r>
        <w:t>Where</w:t>
      </w:r>
    </w:p>
    <w:p w14:paraId="254FAECC" w14:textId="04EE60FB" w:rsidR="008C7882" w:rsidRDefault="008C7882" w:rsidP="008C7882">
      <w:pPr>
        <w:pStyle w:val="MTDisplayEquation"/>
      </w:pPr>
      <w:r>
        <w:tab/>
      </w:r>
      <w:r w:rsidR="00905817" w:rsidRPr="00905817">
        <w:rPr>
          <w:position w:val="-10"/>
        </w:rPr>
        <w:object w:dxaOrig="1520" w:dyaOrig="380" w14:anchorId="11EED796">
          <v:shape id="_x0000_i2814" type="#_x0000_t75" style="width:76.1pt;height:19pt" o:ole="">
            <v:imagedata r:id="rId3599" o:title=""/>
          </v:shape>
          <o:OLEObject Type="Embed" ProgID="Equation.DSMT4" ShapeID="_x0000_i2814" DrawAspect="Content" ObjectID="_1494318906" r:id="rId3600"/>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52" w:author="rawlins" w:date="2015-05-19T17:23:00Z">
        <w:r w:rsidR="00D3178E">
          <w:rPr>
            <w:noProof/>
          </w:rPr>
          <w:instrText>124</w:instrText>
        </w:r>
      </w:ins>
      <w:del w:id="2953" w:author="rawlins" w:date="2015-05-19T17:12:00Z">
        <w:r w:rsidR="001A2D84" w:rsidDel="00A671D9">
          <w:rPr>
            <w:noProof/>
          </w:rPr>
          <w:delInstrText>119</w:delInstrText>
        </w:r>
      </w:del>
      <w:r w:rsidR="00511485">
        <w:rPr>
          <w:noProof/>
        </w:rPr>
        <w:fldChar w:fldCharType="end"/>
      </w:r>
      <w:r>
        <w:instrText>)</w:instrText>
      </w:r>
      <w:r>
        <w:fldChar w:fldCharType="end"/>
      </w:r>
    </w:p>
    <w:p w14:paraId="7CF1907D" w14:textId="77777777" w:rsidR="008C7882" w:rsidRDefault="008C7882" w:rsidP="008C7882">
      <w:r>
        <w:t>and</w:t>
      </w:r>
    </w:p>
    <w:p w14:paraId="5A40F715" w14:textId="058830D9" w:rsidR="008C7882" w:rsidRDefault="008C7882" w:rsidP="008C7882">
      <w:pPr>
        <w:pStyle w:val="MTDisplayEquation"/>
      </w:pPr>
      <w:r>
        <w:tab/>
      </w:r>
      <w:r w:rsidR="00905817" w:rsidRPr="00905817">
        <w:rPr>
          <w:position w:val="-16"/>
        </w:rPr>
        <w:object w:dxaOrig="2980" w:dyaOrig="440" w14:anchorId="542454B7">
          <v:shape id="_x0000_i2815" type="#_x0000_t75" style="width:148.75pt;height:21.75pt" o:ole="">
            <v:imagedata r:id="rId3601" o:title=""/>
          </v:shape>
          <o:OLEObject Type="Embed" ProgID="Equation.DSMT4" ShapeID="_x0000_i2815" DrawAspect="Content" ObjectID="_1494318907" r:id="rId360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54" w:author="rawlins" w:date="2015-05-19T17:23:00Z">
        <w:r w:rsidR="00D3178E">
          <w:rPr>
            <w:noProof/>
          </w:rPr>
          <w:instrText>125</w:instrText>
        </w:r>
      </w:ins>
      <w:del w:id="2955" w:author="rawlins" w:date="2015-05-19T17:12:00Z">
        <w:r w:rsidR="001A2D84" w:rsidDel="00A671D9">
          <w:rPr>
            <w:noProof/>
          </w:rPr>
          <w:delInstrText>120</w:delInstrText>
        </w:r>
      </w:del>
      <w:r w:rsidR="00511485">
        <w:rPr>
          <w:noProof/>
        </w:rPr>
        <w:fldChar w:fldCharType="end"/>
      </w:r>
      <w:r>
        <w:instrText>)</w:instrText>
      </w:r>
      <w:r>
        <w:fldChar w:fldCharType="end"/>
      </w:r>
    </w:p>
    <w:p w14:paraId="0953BB39" w14:textId="77777777" w:rsidR="008C7882" w:rsidRPr="00E56A6E" w:rsidRDefault="008C7882" w:rsidP="008C7882"/>
    <w:p w14:paraId="6C421DF8" w14:textId="5710F343" w:rsidR="008C7882" w:rsidRDefault="008C7882" w:rsidP="008C7882">
      <w:r>
        <w:t xml:space="preserve">We also introduced the notation </w:t>
      </w:r>
      <w:r w:rsidR="00905817" w:rsidRPr="00905817">
        <w:rPr>
          <w:position w:val="-10"/>
        </w:rPr>
        <w:object w:dxaOrig="1100" w:dyaOrig="380" w14:anchorId="2BC48CF9">
          <v:shape id="_x0000_i2816" type="#_x0000_t75" style="width:55pt;height:19pt" o:ole="">
            <v:imagedata r:id="rId3603" o:title=""/>
          </v:shape>
          <o:OLEObject Type="Embed" ProgID="Equation.DSMT4" ShapeID="_x0000_i2816" DrawAspect="Content" ObjectID="_1494318908" r:id="rId3604"/>
        </w:object>
      </w:r>
      <w:r>
        <w:t>.</w:t>
      </w:r>
    </w:p>
    <w:p w14:paraId="3F84B000" w14:textId="5802E9CC" w:rsidR="008C7882" w:rsidRDefault="008C7882" w:rsidP="008C7882">
      <w:r>
        <w:t xml:space="preserve">The discretization of </w:t>
      </w:r>
      <w:r>
        <w:fldChar w:fldCharType="begin"/>
      </w:r>
      <w:r>
        <w:instrText xml:space="preserve"> GOTOBUTTON ZEqnNum721558  \* MERGEFORMAT </w:instrText>
      </w:r>
      <w:r w:rsidR="00511485">
        <w:fldChar w:fldCharType="begin"/>
      </w:r>
      <w:r w:rsidR="00511485">
        <w:instrText xml:space="preserve"> </w:instrText>
      </w:r>
      <w:r w:rsidR="00511485">
        <w:instrText xml:space="preserve">REF ZEqnNum721558 \! \* MERGEFORMAT </w:instrText>
      </w:r>
      <w:r w:rsidR="00511485">
        <w:fldChar w:fldCharType="separate"/>
      </w:r>
      <w:ins w:id="2956" w:author="rawlins" w:date="2015-05-19T17:23:00Z">
        <w:r w:rsidR="00D3178E">
          <w:instrText>(6.123)</w:instrText>
        </w:r>
      </w:ins>
      <w:del w:id="2957" w:author="rawlins" w:date="2015-05-19T17:12:00Z">
        <w:r w:rsidR="001A2D84" w:rsidDel="00A671D9">
          <w:delInstrText>(6.118)</w:delInstrText>
        </w:r>
      </w:del>
      <w:r w:rsidR="00511485">
        <w:fldChar w:fldCharType="end"/>
      </w:r>
      <w:r>
        <w:fldChar w:fldCharType="end"/>
      </w:r>
      <w:r>
        <w:t xml:space="preserve"> will lead to a contribution to the stiffness matrix. Notice that due to symmetry between </w:t>
      </w:r>
      <w:r w:rsidR="00905817" w:rsidRPr="00905817">
        <w:rPr>
          <w:position w:val="-10"/>
        </w:rPr>
        <w:object w:dxaOrig="340" w:dyaOrig="320" w14:anchorId="2676137E">
          <v:shape id="_x0000_i2817" type="#_x0000_t75" style="width:17pt;height:15.6pt" o:ole="">
            <v:imagedata r:id="rId3605" o:title=""/>
          </v:shape>
          <o:OLEObject Type="Embed" ProgID="Equation.DSMT4" ShapeID="_x0000_i2817" DrawAspect="Content" ObjectID="_1494318909" r:id="rId3606"/>
        </w:object>
      </w:r>
      <w:r>
        <w:t>and</w:t>
      </w:r>
      <w:r w:rsidR="00905817" w:rsidRPr="00905817">
        <w:rPr>
          <w:position w:val="-10"/>
        </w:rPr>
        <w:object w:dxaOrig="340" w:dyaOrig="320" w14:anchorId="67441558">
          <v:shape id="_x0000_i2818" type="#_x0000_t75" style="width:17pt;height:15.6pt" o:ole="">
            <v:imagedata r:id="rId3607" o:title=""/>
          </v:shape>
          <o:OLEObject Type="Embed" ProgID="Equation.DSMT4" ShapeID="_x0000_i2818" DrawAspect="Content" ObjectID="_1494318910" r:id="rId3608"/>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2958" w:name="_Toc289032650"/>
      <w:r>
        <w:t>Discretization</w:t>
      </w:r>
      <w:bookmarkEnd w:id="2958"/>
    </w:p>
    <w:p w14:paraId="74A4BD0D" w14:textId="77777777" w:rsidR="008C7882" w:rsidRDefault="008C7882" w:rsidP="008C7882">
      <w:r>
        <w:t xml:space="preserve">The contact integral </w:t>
      </w:r>
      <w:r>
        <w:fldChar w:fldCharType="begin"/>
      </w:r>
      <w:r>
        <w:instrText xml:space="preserve"> GOTOBUTTON ZEqnNum634962  \* MERGEFORMAT </w:instrText>
      </w:r>
      <w:r w:rsidR="00511485">
        <w:fldChar w:fldCharType="begin"/>
      </w:r>
      <w:r w:rsidR="00511485">
        <w:instrText xml:space="preserve"> REF ZEqnNum634962 \! \* MERGEFORMAT </w:instrText>
      </w:r>
      <w:r w:rsidR="00511485">
        <w:fldChar w:fldCharType="separate"/>
      </w:r>
      <w:ins w:id="2959" w:author="rawlins" w:date="2015-05-19T17:23:00Z">
        <w:r w:rsidR="00D3178E">
          <w:instrText>(6.121)</w:instrText>
        </w:r>
      </w:ins>
      <w:del w:id="2960" w:author="rawlins" w:date="2015-05-19T17:12:00Z">
        <w:r w:rsidR="001A2D84" w:rsidDel="00A671D9">
          <w:delInstrText>(6.116)</w:delInstrText>
        </w:r>
      </w:del>
      <w:r w:rsidR="00511485">
        <w:fldChar w:fldCharType="end"/>
      </w:r>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208EB6B1" w:rsidR="008C7882" w:rsidRDefault="008C7882" w:rsidP="008C7882">
      <w:pPr>
        <w:pStyle w:val="MTDisplayEquation"/>
      </w:pPr>
      <w:r>
        <w:tab/>
      </w:r>
      <w:r w:rsidR="00905817" w:rsidRPr="00905817">
        <w:rPr>
          <w:position w:val="-38"/>
        </w:rPr>
        <w:object w:dxaOrig="2120" w:dyaOrig="780" w14:anchorId="6C314C37">
          <v:shape id="_x0000_i2819" type="#_x0000_t75" style="width:106.65pt;height:39.4pt" o:ole="">
            <v:imagedata r:id="rId3609" o:title=""/>
          </v:shape>
          <o:OLEObject Type="Embed" ProgID="Equation.DSMT4" ShapeID="_x0000_i2819" DrawAspect="Content" ObjectID="_1494318911" r:id="rId361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bookmarkStart w:id="2961" w:name="ZEqnNum635054"/>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62" w:author="rawlins" w:date="2015-05-19T17:23:00Z">
        <w:r w:rsidR="00D3178E">
          <w:rPr>
            <w:noProof/>
          </w:rPr>
          <w:instrText>126</w:instrText>
        </w:r>
      </w:ins>
      <w:del w:id="2963" w:author="rawlins" w:date="2015-05-19T17:12:00Z">
        <w:r w:rsidR="001A2D84" w:rsidDel="00A671D9">
          <w:rPr>
            <w:noProof/>
          </w:rPr>
          <w:delInstrText>121</w:delInstrText>
        </w:r>
      </w:del>
      <w:r w:rsidR="00511485">
        <w:rPr>
          <w:noProof/>
        </w:rPr>
        <w:fldChar w:fldCharType="end"/>
      </w:r>
      <w:r>
        <w:instrText>)</w:instrText>
      </w:r>
      <w:bookmarkEnd w:id="2961"/>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079C217E" w:rsidR="008C7882" w:rsidRDefault="008C7882" w:rsidP="008C7882">
      <w:pPr>
        <w:pStyle w:val="MTDisplayEquation"/>
      </w:pPr>
      <w:r>
        <w:tab/>
      </w:r>
      <w:r w:rsidR="00905817" w:rsidRPr="00905817">
        <w:rPr>
          <w:position w:val="-28"/>
        </w:rPr>
        <w:object w:dxaOrig="3220" w:dyaOrig="760" w14:anchorId="1AABB0BB">
          <v:shape id="_x0000_i2820" type="#_x0000_t75" style="width:161pt;height:37.35pt" o:ole="">
            <v:imagedata r:id="rId3611" o:title=""/>
          </v:shape>
          <o:OLEObject Type="Embed" ProgID="Equation.DSMT4" ShapeID="_x0000_i2820" DrawAspect="Content" ObjectID="_1494318912" r:id="rId361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64" w:author="rawlins" w:date="2015-05-19T17:23:00Z">
        <w:r w:rsidR="00D3178E">
          <w:rPr>
            <w:noProof/>
          </w:rPr>
          <w:instrText>127</w:instrText>
        </w:r>
      </w:ins>
      <w:del w:id="2965" w:author="rawlins" w:date="2015-05-19T17:12:00Z">
        <w:r w:rsidR="001A2D84" w:rsidDel="00A671D9">
          <w:rPr>
            <w:noProof/>
          </w:rPr>
          <w:delInstrText>122</w:delInstrText>
        </w:r>
      </w:del>
      <w:r w:rsidR="00511485">
        <w:rPr>
          <w:noProof/>
        </w:rPr>
        <w:fldChar w:fldCharType="end"/>
      </w:r>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73E4B193" w:rsidR="008C7882" w:rsidRDefault="008C7882" w:rsidP="008C7882">
      <w:pPr>
        <w:pStyle w:val="MTDisplayEquation"/>
      </w:pPr>
      <w:r>
        <w:tab/>
      </w:r>
      <w:r w:rsidR="00905817" w:rsidRPr="00905817">
        <w:rPr>
          <w:position w:val="-46"/>
        </w:rPr>
        <w:object w:dxaOrig="2480" w:dyaOrig="1040" w14:anchorId="4ADB62A7">
          <v:shape id="_x0000_i2821" type="#_x0000_t75" style="width:124.3pt;height:52.3pt" o:ole="">
            <v:imagedata r:id="rId3613" o:title=""/>
          </v:shape>
          <o:OLEObject Type="Embed" ProgID="Equation.DSMT4" ShapeID="_x0000_i2821" DrawAspect="Content" ObjectID="_1494318913" r:id="rId3614"/>
        </w:objec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66" w:author="rawlins" w:date="2015-05-19T17:23:00Z">
        <w:r w:rsidR="00D3178E">
          <w:rPr>
            <w:noProof/>
          </w:rPr>
          <w:instrText>128</w:instrText>
        </w:r>
      </w:ins>
      <w:del w:id="2967" w:author="rawlins" w:date="2015-05-19T17:12:00Z">
        <w:r w:rsidR="001A2D84" w:rsidDel="00A671D9">
          <w:rPr>
            <w:noProof/>
          </w:rPr>
          <w:delInstrText>123</w:delInstrText>
        </w:r>
      </w:del>
      <w:r w:rsidR="00511485">
        <w:rPr>
          <w:noProof/>
        </w:rPr>
        <w:fldChar w:fldCharType="end"/>
      </w:r>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781C9F8B" w:rsidR="008C7882" w:rsidRDefault="008C7882" w:rsidP="008C7882">
      <w:pPr>
        <w:pStyle w:val="MTDisplayEquation"/>
      </w:pPr>
      <w:r>
        <w:tab/>
      </w:r>
      <w:r w:rsidR="00905817" w:rsidRPr="00905817">
        <w:rPr>
          <w:position w:val="-30"/>
        </w:rPr>
        <w:object w:dxaOrig="2760" w:dyaOrig="580" w14:anchorId="5C86C2A7">
          <v:shape id="_x0000_i2822" type="#_x0000_t75" style="width:137.9pt;height:29.2pt" o:ole="">
            <v:imagedata r:id="rId3615" o:title=""/>
          </v:shape>
          <o:OLEObject Type="Embed" ProgID="Equation.DSMT4" ShapeID="_x0000_i2822" DrawAspect="Content" ObjectID="_1494318914" r:id="rId361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68" w:author="rawlins" w:date="2015-05-19T17:23:00Z">
        <w:r w:rsidR="00D3178E">
          <w:rPr>
            <w:noProof/>
          </w:rPr>
          <w:instrText>129</w:instrText>
        </w:r>
      </w:ins>
      <w:del w:id="2969" w:author="rawlins" w:date="2015-05-19T17:12:00Z">
        <w:r w:rsidR="001A2D84" w:rsidDel="00A671D9">
          <w:rPr>
            <w:noProof/>
          </w:rPr>
          <w:delInstrText>124</w:delInstrText>
        </w:r>
      </w:del>
      <w:r w:rsidR="00511485">
        <w:rPr>
          <w:noProof/>
        </w:rPr>
        <w:fldChar w:fldCharType="end"/>
      </w:r>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r w:rsidR="00511485">
        <w:fldChar w:fldCharType="begin"/>
      </w:r>
      <w:r w:rsidR="00511485">
        <w:instrText xml:space="preserve"> REF ZEqnNum635054 \! \* MERGEFORMAT </w:instrText>
      </w:r>
      <w:r w:rsidR="00511485">
        <w:fldChar w:fldCharType="separate"/>
      </w:r>
      <w:ins w:id="2970" w:author="rawlins" w:date="2015-05-19T17:23:00Z">
        <w:r w:rsidR="00D3178E">
          <w:instrText>(6.126)</w:instrText>
        </w:r>
      </w:ins>
      <w:del w:id="2971" w:author="rawlins" w:date="2015-05-19T17:12:00Z">
        <w:r w:rsidR="001A2D84" w:rsidDel="00A671D9">
          <w:delInstrText>(6.121)</w:delInstrText>
        </w:r>
      </w:del>
      <w:r w:rsidR="00511485">
        <w:fldChar w:fldCharType="end"/>
      </w:r>
      <w:r>
        <w:fldChar w:fldCharType="end"/>
      </w:r>
      <w:r>
        <w:t xml:space="preserve"> in its final form,</w:t>
      </w:r>
    </w:p>
    <w:p w14:paraId="151A3CC1" w14:textId="77777777" w:rsidR="008C7882" w:rsidRDefault="008C7882" w:rsidP="008C7882"/>
    <w:p w14:paraId="2A998165" w14:textId="14604104" w:rsidR="008C7882" w:rsidRDefault="008C7882" w:rsidP="008C7882">
      <w:pPr>
        <w:pStyle w:val="MTDisplayEquation"/>
      </w:pPr>
      <w:r>
        <w:tab/>
      </w:r>
      <w:r w:rsidR="00905817" w:rsidRPr="00905817">
        <w:rPr>
          <w:position w:val="-28"/>
        </w:rPr>
        <w:object w:dxaOrig="3680" w:dyaOrig="760" w14:anchorId="2116EA39">
          <v:shape id="_x0000_i2823" type="#_x0000_t75" style="width:184.1pt;height:37.35pt" o:ole="">
            <v:imagedata r:id="rId3617" o:title=""/>
          </v:shape>
          <o:OLEObject Type="Embed" ProgID="Equation.DSMT4" ShapeID="_x0000_i2823" DrawAspect="Content" ObjectID="_1494318915" r:id="rId361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72" w:author="rawlins" w:date="2015-05-19T17:23:00Z">
        <w:r w:rsidR="00D3178E">
          <w:rPr>
            <w:noProof/>
          </w:rPr>
          <w:instrText>130</w:instrText>
        </w:r>
      </w:ins>
      <w:del w:id="2973" w:author="rawlins" w:date="2015-05-19T17:12:00Z">
        <w:r w:rsidR="001A2D84" w:rsidDel="00A671D9">
          <w:rPr>
            <w:noProof/>
          </w:rPr>
          <w:delInstrText>125</w:delInstrText>
        </w:r>
      </w:del>
      <w:r w:rsidR="00511485">
        <w:rPr>
          <w:noProof/>
        </w:rPr>
        <w:fldChar w:fldCharType="end"/>
      </w:r>
      <w:r>
        <w:instrText>)</w:instrText>
      </w:r>
      <w:r>
        <w:fldChar w:fldCharType="end"/>
      </w:r>
    </w:p>
    <w:p w14:paraId="5E05CBE4" w14:textId="77777777" w:rsidR="008C7882" w:rsidRDefault="008C7882" w:rsidP="008C7882">
      <w:r>
        <w:t>where</w:t>
      </w:r>
    </w:p>
    <w:p w14:paraId="1F6BDF9E" w14:textId="0826F5C5" w:rsidR="008C7882" w:rsidRDefault="008C7882" w:rsidP="008C7882">
      <w:pPr>
        <w:pStyle w:val="MTDisplayEquation"/>
      </w:pPr>
      <w:r>
        <w:tab/>
      </w:r>
      <w:r w:rsidR="00905817" w:rsidRPr="00905817">
        <w:rPr>
          <w:position w:val="-18"/>
        </w:rPr>
        <w:object w:dxaOrig="3940" w:dyaOrig="480" w14:anchorId="778699D6">
          <v:shape id="_x0000_i2824" type="#_x0000_t75" style="width:196.3pt;height:24.45pt" o:ole="">
            <v:imagedata r:id="rId3619" o:title=""/>
          </v:shape>
          <o:OLEObject Type="Embed" ProgID="Equation.DSMT4" ShapeID="_x0000_i2824" DrawAspect="Content" ObjectID="_1494318916" r:id="rId3620"/>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74" w:author="rawlins" w:date="2015-05-19T17:23:00Z">
        <w:r w:rsidR="00D3178E">
          <w:rPr>
            <w:noProof/>
          </w:rPr>
          <w:instrText>131</w:instrText>
        </w:r>
      </w:ins>
      <w:del w:id="2975" w:author="rawlins" w:date="2015-05-19T17:12:00Z">
        <w:r w:rsidR="001A2D84" w:rsidDel="00A671D9">
          <w:rPr>
            <w:noProof/>
          </w:rPr>
          <w:delInstrText>126</w:delInstrText>
        </w:r>
      </w:del>
      <w:r w:rsidR="00511485">
        <w:rPr>
          <w:noProof/>
        </w:rPr>
        <w:fldChar w:fldCharType="end"/>
      </w:r>
      <w:r>
        <w:instrText>)</w:instrText>
      </w:r>
      <w:r>
        <w:fldChar w:fldCharType="end"/>
      </w:r>
    </w:p>
    <w:p w14:paraId="086E788F" w14:textId="321FD5D6" w:rsidR="008C7882" w:rsidRDefault="008C7882" w:rsidP="008C7882">
      <w:pPr>
        <w:pStyle w:val="MTDisplayEquation"/>
      </w:pPr>
      <w:r>
        <w:tab/>
      </w:r>
      <w:r w:rsidR="00905817" w:rsidRPr="00905817">
        <w:rPr>
          <w:position w:val="-14"/>
        </w:rPr>
        <w:object w:dxaOrig="3019" w:dyaOrig="400" w14:anchorId="5C456A30">
          <v:shape id="_x0000_i2825" type="#_x0000_t75" style="width:150.8pt;height:19.7pt" o:ole="">
            <v:imagedata r:id="rId3621" o:title=""/>
          </v:shape>
          <o:OLEObject Type="Embed" ProgID="Equation.DSMT4" ShapeID="_x0000_i2825" DrawAspect="Content" ObjectID="_1494318917" r:id="rId3622"/>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76" w:author="rawlins" w:date="2015-05-19T17:23:00Z">
        <w:r w:rsidR="00D3178E">
          <w:rPr>
            <w:noProof/>
          </w:rPr>
          <w:instrText>132</w:instrText>
        </w:r>
      </w:ins>
      <w:del w:id="2977" w:author="rawlins" w:date="2015-05-19T17:12:00Z">
        <w:r w:rsidR="001A2D84" w:rsidDel="00A671D9">
          <w:rPr>
            <w:noProof/>
          </w:rPr>
          <w:delInstrText>127</w:delInstrText>
        </w:r>
      </w:del>
      <w:r w:rsidR="00511485">
        <w:rPr>
          <w:noProof/>
        </w:rPr>
        <w:fldChar w:fldCharType="end"/>
      </w:r>
      <w:r>
        <w:instrText>)</w:instrText>
      </w:r>
      <w:r>
        <w:fldChar w:fldCharType="end"/>
      </w:r>
    </w:p>
    <w:p w14:paraId="1113B65B" w14:textId="77777777" w:rsidR="008C7882" w:rsidRDefault="008C7882" w:rsidP="008C7882">
      <w:r>
        <w:t>and</w:t>
      </w:r>
    </w:p>
    <w:p w14:paraId="3C478193" w14:textId="0FAABFB5" w:rsidR="008C7882" w:rsidRDefault="008C7882" w:rsidP="008C7882">
      <w:pPr>
        <w:pStyle w:val="MTDisplayEquation"/>
      </w:pPr>
      <w:r>
        <w:tab/>
      </w:r>
      <w:r w:rsidR="00905817" w:rsidRPr="00905817">
        <w:rPr>
          <w:position w:val="-50"/>
        </w:rPr>
        <w:object w:dxaOrig="1980" w:dyaOrig="1120" w14:anchorId="5ED8E9BE">
          <v:shape id="_x0000_i2826" type="#_x0000_t75" style="width:98.5pt;height:56.4pt" o:ole="">
            <v:imagedata r:id="rId3623" o:title=""/>
          </v:shape>
          <o:OLEObject Type="Embed" ProgID="Equation.DSMT4" ShapeID="_x0000_i2826" DrawAspect="Content" ObjectID="_1494318918" r:id="rId3624"/>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78" w:author="rawlins" w:date="2015-05-19T17:23:00Z">
        <w:r w:rsidR="00D3178E">
          <w:rPr>
            <w:noProof/>
          </w:rPr>
          <w:instrText>133</w:instrText>
        </w:r>
      </w:ins>
      <w:del w:id="2979" w:author="rawlins" w:date="2015-05-19T17:12:00Z">
        <w:r w:rsidR="001A2D84" w:rsidDel="00A671D9">
          <w:rPr>
            <w:noProof/>
          </w:rPr>
          <w:delInstrText>128</w:delInstrText>
        </w:r>
      </w:del>
      <w:r w:rsidR="00511485">
        <w:rPr>
          <w:noProof/>
        </w:rPr>
        <w:fldChar w:fldCharType="end"/>
      </w:r>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r w:rsidR="00511485">
        <w:fldChar w:fldCharType="begin"/>
      </w:r>
      <w:r w:rsidR="00511485">
        <w:instrText xml:space="preserve"> REF ZEqnNum721558 \! \* MERGEFORMAT </w:instrText>
      </w:r>
      <w:r w:rsidR="00511485">
        <w:fldChar w:fldCharType="separate"/>
      </w:r>
      <w:ins w:id="2980" w:author="rawlins" w:date="2015-05-19T17:23:00Z">
        <w:r w:rsidR="00D3178E">
          <w:instrText>(6.123)</w:instrText>
        </w:r>
      </w:ins>
      <w:del w:id="2981" w:author="rawlins" w:date="2015-05-19T17:12:00Z">
        <w:r w:rsidR="001A2D84" w:rsidDel="00A671D9">
          <w:delInstrText>(6.118)</w:delInstrText>
        </w:r>
      </w:del>
      <w:r w:rsidR="00511485">
        <w:fldChar w:fldCharType="end"/>
      </w:r>
      <w:r>
        <w:fldChar w:fldCharType="end"/>
      </w:r>
      <w:r>
        <w:t>, a similar discretization procedure leads to,</w:t>
      </w:r>
    </w:p>
    <w:p w14:paraId="0D670D90" w14:textId="77777777" w:rsidR="008C7882" w:rsidRDefault="008C7882" w:rsidP="008C7882"/>
    <w:p w14:paraId="457FF3E7" w14:textId="280D1561" w:rsidR="008C7882" w:rsidRDefault="008C7882" w:rsidP="008C7882">
      <w:pPr>
        <w:pStyle w:val="MTDisplayEquation"/>
      </w:pPr>
      <w:r>
        <w:tab/>
      </w:r>
      <w:r w:rsidR="00905817" w:rsidRPr="00905817">
        <w:rPr>
          <w:position w:val="-28"/>
        </w:rPr>
        <w:object w:dxaOrig="3140" w:dyaOrig="760" w14:anchorId="230DA2AD">
          <v:shape id="_x0000_i2827" type="#_x0000_t75" style="width:156.9pt;height:37.35pt" o:ole="">
            <v:imagedata r:id="rId3625" o:title=""/>
          </v:shape>
          <o:OLEObject Type="Embed" ProgID="Equation.DSMT4" ShapeID="_x0000_i2827" DrawAspect="Content" ObjectID="_1494318919" r:id="rId3626"/>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82" w:author="rawlins" w:date="2015-05-19T17:23:00Z">
        <w:r w:rsidR="00D3178E">
          <w:rPr>
            <w:noProof/>
          </w:rPr>
          <w:instrText>134</w:instrText>
        </w:r>
      </w:ins>
      <w:del w:id="2983" w:author="rawlins" w:date="2015-05-19T17:12:00Z">
        <w:r w:rsidR="001A2D84" w:rsidDel="00A671D9">
          <w:rPr>
            <w:noProof/>
          </w:rPr>
          <w:delInstrText>129</w:delInstrText>
        </w:r>
      </w:del>
      <w:r w:rsidR="00511485">
        <w:rPr>
          <w:noProof/>
        </w:rPr>
        <w:fldChar w:fldCharType="end"/>
      </w:r>
      <w:r>
        <w:instrText>)</w:instrText>
      </w:r>
      <w:r>
        <w:fldChar w:fldCharType="end"/>
      </w:r>
    </w:p>
    <w:p w14:paraId="58BCAD4C" w14:textId="77777777" w:rsidR="008C7882" w:rsidRDefault="008C7882" w:rsidP="008C7882">
      <w:r>
        <w:t xml:space="preserve"> where</w:t>
      </w:r>
    </w:p>
    <w:p w14:paraId="59512848" w14:textId="65637B64" w:rsidR="008C7882" w:rsidRDefault="008C7882" w:rsidP="008C7882">
      <w:pPr>
        <w:pStyle w:val="MTDisplayEquation"/>
      </w:pPr>
      <w:r>
        <w:tab/>
      </w:r>
      <w:r w:rsidR="00905817" w:rsidRPr="00905817">
        <w:rPr>
          <w:position w:val="-12"/>
        </w:rPr>
        <w:object w:dxaOrig="1200" w:dyaOrig="380" w14:anchorId="6C90B999">
          <v:shape id="_x0000_i2828" type="#_x0000_t75" style="width:59.75pt;height:19pt" o:ole="">
            <v:imagedata r:id="rId3627" o:title=""/>
          </v:shape>
          <o:OLEObject Type="Embed" ProgID="Equation.DSMT4" ShapeID="_x0000_i2828" DrawAspect="Content" ObjectID="_1494318920" r:id="rId3628"/>
        </w:object>
      </w:r>
      <w:r w:rsidR="00533170">
        <w:t>.</w:t>
      </w:r>
      <w:r>
        <w:tab/>
      </w:r>
      <w:r>
        <w:fldChar w:fldCharType="begin"/>
      </w:r>
      <w:r>
        <w:instrText xml:space="preserve"> MACROBUTTON MTPlaceRef \* MERGEFORMAT </w:instrText>
      </w:r>
      <w:r w:rsidR="008735F1">
        <w:fldChar w:fldCharType="begin"/>
      </w:r>
      <w:r w:rsidR="008735F1">
        <w:instrText xml:space="preserve"> SEQ MTEqn \h \* MERGEFORMAT </w:instrText>
      </w:r>
      <w:r w:rsidR="008735F1">
        <w:fldChar w:fldCharType="end"/>
      </w:r>
      <w:r>
        <w:instrText>(</w:instrText>
      </w:r>
      <w:r w:rsidR="00511485">
        <w:fldChar w:fldCharType="begin"/>
      </w:r>
      <w:r w:rsidR="00511485">
        <w:instrText xml:space="preserve"> SEQ MTSec \c \* Arabic \* MERGEFORMAT </w:instrText>
      </w:r>
      <w:r w:rsidR="00511485">
        <w:fldChar w:fldCharType="separate"/>
      </w:r>
      <w:r w:rsidR="00D3178E">
        <w:rPr>
          <w:noProof/>
        </w:rPr>
        <w:instrText>6</w:instrText>
      </w:r>
      <w:r w:rsidR="00511485">
        <w:rPr>
          <w:noProof/>
        </w:rPr>
        <w:fldChar w:fldCharType="end"/>
      </w:r>
      <w:r>
        <w:instrText>.</w:instrText>
      </w:r>
      <w:r w:rsidR="00511485">
        <w:fldChar w:fldCharType="begin"/>
      </w:r>
      <w:r w:rsidR="00511485">
        <w:instrText xml:space="preserve"> SEQ MTEqn \c \* Arabic \* MERGEFORMAT </w:instrText>
      </w:r>
      <w:r w:rsidR="00511485">
        <w:fldChar w:fldCharType="separate"/>
      </w:r>
      <w:ins w:id="2984" w:author="rawlins" w:date="2015-05-19T17:23:00Z">
        <w:r w:rsidR="00D3178E">
          <w:rPr>
            <w:noProof/>
          </w:rPr>
          <w:instrText>135</w:instrText>
        </w:r>
      </w:ins>
      <w:del w:id="2985" w:author="rawlins" w:date="2015-05-19T17:12:00Z">
        <w:r w:rsidR="001A2D84" w:rsidDel="00A671D9">
          <w:rPr>
            <w:noProof/>
          </w:rPr>
          <w:delInstrText>130</w:delInstrText>
        </w:r>
      </w:del>
      <w:r w:rsidR="00511485">
        <w:rPr>
          <w:noProof/>
        </w:rPr>
        <w:fldChar w:fldCharType="end"/>
      </w:r>
      <w:r>
        <w:instrText>)</w:instrText>
      </w:r>
      <w:r>
        <w:fldChar w:fldCharType="end"/>
      </w:r>
    </w:p>
    <w:p w14:paraId="19832CAC" w14:textId="77777777" w:rsidR="008C7882" w:rsidRPr="001A3520" w:rsidRDefault="008C7882" w:rsidP="008C7882"/>
    <w:p w14:paraId="58558625" w14:textId="14D2F950" w:rsidR="002B7157" w:rsidDel="00632618" w:rsidRDefault="002B7157" w:rsidP="008C7882">
      <w:pPr>
        <w:pStyle w:val="Heading1"/>
        <w:numPr>
          <w:ilvl w:val="0"/>
          <w:numId w:val="0"/>
        </w:numPr>
        <w:rPr>
          <w:del w:id="2986" w:author="David Rawlins" w:date="2015-05-22T16:49:00Z"/>
        </w:r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2987" w:name="_Toc289032651"/>
      <w:r>
        <w:lastRenderedPageBreak/>
        <w:t>Dynamics</w:t>
      </w:r>
      <w:bookmarkEnd w:id="2987"/>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2FCBEC6D" w:rsidR="002B7157" w:rsidRDefault="002B7157" w:rsidP="00F75A04">
      <w:pPr>
        <w:pStyle w:val="MTDisplayEquation"/>
      </w:pPr>
      <w:r>
        <w:tab/>
      </w:r>
      <w:r w:rsidR="00905817" w:rsidRPr="00905817">
        <w:rPr>
          <w:position w:val="-32"/>
        </w:rPr>
        <w:object w:dxaOrig="2620" w:dyaOrig="760" w14:anchorId="1409B655">
          <v:shape id="_x0000_i2829" type="#_x0000_t75" style="width:131.1pt;height:37.35pt" o:ole="">
            <v:imagedata r:id="rId3629" o:title=""/>
          </v:shape>
          <o:OLEObject Type="Embed" ProgID="Equation.DSMT4" ShapeID="_x0000_i2829" DrawAspect="Content" ObjectID="_1494318921" r:id="rId3630"/>
        </w:object>
      </w:r>
      <w:r>
        <w:t xml:space="preserve"> </w:t>
      </w:r>
      <w:r>
        <w:tab/>
      </w:r>
      <w:ins w:id="2988" w:author="Kingsley" w:date="2014-05-24T14:25:00Z">
        <w:r w:rsidR="00567B45">
          <w:fldChar w:fldCharType="begin"/>
        </w:r>
        <w:r w:rsidR="00567B45">
          <w:instrText xml:space="preserve"> MACROBUTTON MTEditEquationSection2 </w:instrText>
        </w:r>
        <w:r w:rsidR="00567B45" w:rsidRPr="00567B45">
          <w:rPr>
            <w:rStyle w:val="MTEquationSection"/>
            <w:rPrChange w:id="2989" w:author="Kingsley" w:date="2014-05-24T14:25:00Z">
              <w:rPr/>
            </w:rPrChange>
          </w:rPr>
          <w:instrText>Equation Section 7</w:instrText>
        </w:r>
        <w:r w:rsidR="00567B45">
          <w:fldChar w:fldCharType="begin"/>
        </w:r>
        <w:r w:rsidR="00567B45">
          <w:instrText xml:space="preserve"> SEQ MTEqn \r \h \* MERGEFORMAT </w:instrText>
        </w:r>
      </w:ins>
      <w:del w:id="2990" w:author="Gerard" w:date="2015-05-06T12:49:00Z">
        <w:r w:rsidR="00567B45">
          <w:fldChar w:fldCharType="end"/>
        </w:r>
      </w:del>
      <w:ins w:id="2991" w:author="Kingsley" w:date="2014-05-24T14:25:00Z">
        <w:r w:rsidR="00567B45">
          <w:fldChar w:fldCharType="begin"/>
        </w:r>
        <w:r w:rsidR="00567B45">
          <w:instrText xml:space="preserve"> SEQ MTSec \r 7 \h \* MERGEFORMAT </w:instrText>
        </w:r>
      </w:ins>
      <w:del w:id="2992" w:author="Gerard" w:date="2015-05-06T12:49:00Z">
        <w:r w:rsidR="00567B45">
          <w:fldChar w:fldCharType="end"/>
        </w:r>
      </w:del>
      <w:ins w:id="2993" w:author="Kingsley" w:date="2014-05-24T14:25:00Z">
        <w:r w:rsidR="00567B45">
          <w:fldChar w:fldCharType="end"/>
        </w:r>
        <w:del w:id="2994"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2995" w:author="rawlins" w:date="2015-05-19T17:20:00Z">
        <w:r w:rsidR="00567B45" w:rsidDel="00B70E0F">
          <w:fldChar w:fldCharType="end"/>
        </w:r>
      </w:del>
      <w:bookmarkStart w:id="2996" w:name="ZEqnNum192348"/>
      <w:ins w:id="2997" w:author="Kingsley" w:date="2014-05-24T14:25:00Z">
        <w:del w:id="2998"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2999" w:author="rawlins" w:date="2015-05-19T17:20:00Z">
        <w:r w:rsidR="00567B45" w:rsidDel="00B70E0F">
          <w:fldChar w:fldCharType="end"/>
        </w:r>
      </w:del>
      <w:ins w:id="3000" w:author="Kingsley" w:date="2014-05-24T14:25:00Z">
        <w:del w:id="3001"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02" w:author="rawlins" w:date="2015-05-19T17:20:00Z">
        <w:r w:rsidR="00567B45" w:rsidDel="00B70E0F">
          <w:fldChar w:fldCharType="end"/>
        </w:r>
      </w:del>
      <w:ins w:id="3003" w:author="Kingsley" w:date="2014-05-24T14:25:00Z">
        <w:del w:id="3004" w:author="rawlins" w:date="2015-05-19T17:20:00Z">
          <w:r w:rsidR="00567B45" w:rsidDel="00B70E0F">
            <w:delInstrText>)</w:delInstrText>
          </w:r>
          <w:bookmarkEnd w:id="2996"/>
          <w:r w:rsidR="00567B45" w:rsidDel="00B70E0F">
            <w:fldChar w:fldCharType="end"/>
          </w:r>
        </w:del>
      </w:ins>
      <w:ins w:id="3005"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06" w:name="ZEqnNum633324"/>
        <w:r w:rsidR="00B70E0F">
          <w:instrText>(</w:instrText>
        </w:r>
        <w:r w:rsidR="00B70E0F">
          <w:fldChar w:fldCharType="begin"/>
        </w:r>
        <w:r w:rsidR="00B70E0F">
          <w:instrText xml:space="preserve"> SEQ MTSec \c \* Arabic \* MERGEFORMAT </w:instrText>
        </w:r>
      </w:ins>
      <w:r w:rsidR="00B70E0F">
        <w:fldChar w:fldCharType="separate"/>
      </w:r>
      <w:ins w:id="3007" w:author="rawlins" w:date="2015-05-19T17:23:00Z">
        <w:r w:rsidR="00D3178E">
          <w:rPr>
            <w:noProof/>
          </w:rPr>
          <w:instrText>7</w:instrText>
        </w:r>
      </w:ins>
      <w:ins w:id="3008"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09" w:author="rawlins" w:date="2015-05-19T17:23:00Z">
        <w:r w:rsidR="00D3178E">
          <w:rPr>
            <w:noProof/>
          </w:rPr>
          <w:instrText>1</w:instrText>
        </w:r>
      </w:ins>
      <w:ins w:id="3010" w:author="rawlins" w:date="2015-05-19T17:20:00Z">
        <w:r w:rsidR="00B70E0F">
          <w:fldChar w:fldCharType="end"/>
        </w:r>
        <w:r w:rsidR="00B70E0F">
          <w:instrText>)</w:instrText>
        </w:r>
        <w:bookmarkEnd w:id="3006"/>
        <w:r w:rsidR="00B70E0F">
          <w:fldChar w:fldCharType="end"/>
        </w:r>
      </w:ins>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381D6B15" w:rsidR="00734D81" w:rsidRDefault="00734D81" w:rsidP="00F75A04">
      <w:pPr>
        <w:pStyle w:val="MTDisplayEquation"/>
      </w:pPr>
      <w:r>
        <w:tab/>
      </w:r>
      <w:r w:rsidR="00905817" w:rsidRPr="00905817">
        <w:rPr>
          <w:position w:val="-58"/>
        </w:rPr>
        <w:object w:dxaOrig="2340" w:dyaOrig="1280" w14:anchorId="5AAFD9E4">
          <v:shape id="_x0000_i2830" type="#_x0000_t75" style="width:116.85pt;height:63.85pt" o:ole="">
            <v:imagedata r:id="rId3631" o:title=""/>
          </v:shape>
          <o:OLEObject Type="Embed" ProgID="Equation.DSMT4" ShapeID="_x0000_i2830" DrawAspect="Content" ObjectID="_1494318922" r:id="rId3632"/>
        </w:object>
      </w:r>
      <w:r>
        <w:t xml:space="preserve"> </w:t>
      </w:r>
      <w:r>
        <w:tab/>
      </w:r>
      <w:ins w:id="3011" w:author="Kingsley" w:date="2014-05-24T14:25:00Z">
        <w:del w:id="3012"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13" w:author="rawlins" w:date="2015-05-19T17:20:00Z">
        <w:r w:rsidR="00567B45" w:rsidDel="00B70E0F">
          <w:fldChar w:fldCharType="end"/>
        </w:r>
      </w:del>
      <w:bookmarkStart w:id="3014" w:name="ZEqnNum177335"/>
      <w:ins w:id="3015" w:author="Kingsley" w:date="2014-05-24T14:25:00Z">
        <w:del w:id="3016"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17" w:author="rawlins" w:date="2015-05-19T17:20:00Z">
        <w:r w:rsidR="00567B45" w:rsidDel="00B70E0F">
          <w:fldChar w:fldCharType="end"/>
        </w:r>
      </w:del>
      <w:ins w:id="3018" w:author="Kingsley" w:date="2014-05-24T14:25:00Z">
        <w:del w:id="3019"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20" w:author="rawlins" w:date="2015-05-19T17:20:00Z">
        <w:r w:rsidR="00567B45" w:rsidDel="00B70E0F">
          <w:fldChar w:fldCharType="end"/>
        </w:r>
      </w:del>
      <w:ins w:id="3021" w:author="Kingsley" w:date="2014-05-24T14:25:00Z">
        <w:del w:id="3022" w:author="rawlins" w:date="2015-05-19T17:20:00Z">
          <w:r w:rsidR="00567B45" w:rsidDel="00B70E0F">
            <w:delInstrText>)</w:delInstrText>
          </w:r>
          <w:bookmarkEnd w:id="3014"/>
          <w:r w:rsidR="00567B45" w:rsidDel="00B70E0F">
            <w:fldChar w:fldCharType="end"/>
          </w:r>
        </w:del>
      </w:ins>
      <w:ins w:id="3023"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24" w:name="ZEqnNum748144"/>
        <w:r w:rsidR="00B70E0F">
          <w:instrText>(</w:instrText>
        </w:r>
        <w:r w:rsidR="00B70E0F">
          <w:fldChar w:fldCharType="begin"/>
        </w:r>
        <w:r w:rsidR="00B70E0F">
          <w:instrText xml:space="preserve"> SEQ MTSec \c \* Arabic \* MERGEFORMAT </w:instrText>
        </w:r>
      </w:ins>
      <w:r w:rsidR="00B70E0F">
        <w:fldChar w:fldCharType="separate"/>
      </w:r>
      <w:ins w:id="3025" w:author="rawlins" w:date="2015-05-19T17:23:00Z">
        <w:r w:rsidR="00D3178E">
          <w:rPr>
            <w:noProof/>
          </w:rPr>
          <w:instrText>7</w:instrText>
        </w:r>
      </w:ins>
      <w:ins w:id="3026"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27" w:author="rawlins" w:date="2015-05-19T17:23:00Z">
        <w:r w:rsidR="00D3178E">
          <w:rPr>
            <w:noProof/>
          </w:rPr>
          <w:instrText>2</w:instrText>
        </w:r>
      </w:ins>
      <w:ins w:id="3028" w:author="rawlins" w:date="2015-05-19T17:20:00Z">
        <w:r w:rsidR="00B70E0F">
          <w:fldChar w:fldCharType="end"/>
        </w:r>
        <w:r w:rsidR="00B70E0F">
          <w:instrText>)</w:instrText>
        </w:r>
        <w:bookmarkEnd w:id="3024"/>
        <w:r w:rsidR="00B70E0F">
          <w:fldChar w:fldCharType="end"/>
        </w:r>
      </w:ins>
    </w:p>
    <w:p w14:paraId="22907663" w14:textId="75B168E5" w:rsidR="00734D81" w:rsidRDefault="00734D81" w:rsidP="00F75A04">
      <w:r>
        <w:t xml:space="preserve">Using </w:t>
      </w:r>
      <w:ins w:id="3029" w:author="rawlins" w:date="2015-05-19T17:22:00Z">
        <w:r w:rsidR="00D3178E">
          <w:fldChar w:fldCharType="begin"/>
        </w:r>
        <w:r w:rsidR="00D3178E">
          <w:instrText xml:space="preserve"> GOTOBUTTON ZEqnNum748144  \* MERGEFORMAT </w:instrText>
        </w:r>
        <w:r w:rsidR="00D3178E">
          <w:fldChar w:fldCharType="begin"/>
        </w:r>
        <w:r w:rsidR="00D3178E">
          <w:instrText xml:space="preserve"> REF ZEqnNum748144 \* Charformat \! \* MERGEFORMAT </w:instrText>
        </w:r>
      </w:ins>
      <w:r w:rsidR="00D3178E">
        <w:fldChar w:fldCharType="separate"/>
      </w:r>
      <w:ins w:id="3030" w:author="rawlins" w:date="2015-05-19T17:23:00Z">
        <w:r w:rsidR="00D3178E">
          <w:instrText>(7.2)</w:instrText>
        </w:r>
      </w:ins>
      <w:ins w:id="3031" w:author="rawlins" w:date="2015-05-19T17:22:00Z">
        <w:r w:rsidR="00D3178E">
          <w:fldChar w:fldCharType="end"/>
        </w:r>
        <w:r w:rsidR="00D3178E">
          <w:fldChar w:fldCharType="end"/>
        </w:r>
      </w:ins>
      <w:r>
        <w:t xml:space="preserve"> we can solve for </w:t>
      </w:r>
      <w:r w:rsidR="00905817" w:rsidRPr="00905817">
        <w:rPr>
          <w:position w:val="-12"/>
        </w:rPr>
        <w:object w:dxaOrig="420" w:dyaOrig="380" w14:anchorId="3E0F07D0">
          <v:shape id="_x0000_i2831" type="#_x0000_t75" style="width:20.4pt;height:19pt" o:ole="">
            <v:imagedata r:id="rId3633" o:title=""/>
          </v:shape>
          <o:OLEObject Type="Embed" ProgID="Equation.DSMT4" ShapeID="_x0000_i2831" DrawAspect="Content" ObjectID="_1494318923" r:id="rId3634"/>
        </w:object>
      </w:r>
      <w:r>
        <w:t xml:space="preserve"> .</w:t>
      </w:r>
    </w:p>
    <w:p w14:paraId="1B1A8497" w14:textId="0988C569" w:rsidR="00734D81" w:rsidRDefault="00734D81" w:rsidP="00F75A04">
      <w:pPr>
        <w:pStyle w:val="MTDisplayEquation"/>
      </w:pPr>
      <w:r>
        <w:tab/>
      </w:r>
      <w:r w:rsidR="00905817" w:rsidRPr="00905817">
        <w:rPr>
          <w:position w:val="-24"/>
        </w:rPr>
        <w:object w:dxaOrig="3640" w:dyaOrig="620" w14:anchorId="2D92F39F">
          <v:shape id="_x0000_i2832" type="#_x0000_t75" style="width:183.4pt;height:30.55pt" o:ole="">
            <v:imagedata r:id="rId3635" o:title=""/>
          </v:shape>
          <o:OLEObject Type="Embed" ProgID="Equation.DSMT4" ShapeID="_x0000_i2832" DrawAspect="Content" ObjectID="_1494318924" r:id="rId3636"/>
        </w:object>
      </w:r>
      <w:r>
        <w:t xml:space="preserve"> </w:t>
      </w:r>
      <w:r>
        <w:tab/>
      </w:r>
      <w:ins w:id="3032" w:author="Kingsley" w:date="2014-05-24T14:25:00Z">
        <w:del w:id="3033"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34" w:author="rawlins" w:date="2015-05-19T17:20:00Z">
        <w:r w:rsidR="00567B45" w:rsidDel="00B70E0F">
          <w:fldChar w:fldCharType="end"/>
        </w:r>
      </w:del>
      <w:bookmarkStart w:id="3035" w:name="ZEqnNum768201"/>
      <w:ins w:id="3036" w:author="Kingsley" w:date="2014-05-24T14:25:00Z">
        <w:del w:id="3037"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38" w:author="rawlins" w:date="2015-05-19T17:20:00Z">
        <w:r w:rsidR="00567B45" w:rsidDel="00B70E0F">
          <w:fldChar w:fldCharType="end"/>
        </w:r>
      </w:del>
      <w:ins w:id="3039" w:author="Kingsley" w:date="2014-05-24T14:25:00Z">
        <w:del w:id="3040"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41" w:author="rawlins" w:date="2015-05-19T17:20:00Z">
        <w:r w:rsidR="00567B45" w:rsidDel="00B70E0F">
          <w:fldChar w:fldCharType="end"/>
        </w:r>
      </w:del>
      <w:ins w:id="3042" w:author="Kingsley" w:date="2014-05-24T14:25:00Z">
        <w:del w:id="3043" w:author="rawlins" w:date="2015-05-19T17:20:00Z">
          <w:r w:rsidR="00567B45" w:rsidDel="00B70E0F">
            <w:delInstrText>)</w:delInstrText>
          </w:r>
          <w:bookmarkEnd w:id="3035"/>
          <w:r w:rsidR="00567B45" w:rsidDel="00B70E0F">
            <w:fldChar w:fldCharType="end"/>
          </w:r>
        </w:del>
      </w:ins>
      <w:ins w:id="3044"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bookmarkStart w:id="3045" w:name="ZEqnNum747290"/>
        <w:r w:rsidR="00B70E0F">
          <w:instrText>(</w:instrText>
        </w:r>
        <w:r w:rsidR="00B70E0F">
          <w:fldChar w:fldCharType="begin"/>
        </w:r>
        <w:r w:rsidR="00B70E0F">
          <w:instrText xml:space="preserve"> SEQ MTSec \c \* Arabic \* MERGEFORMAT </w:instrText>
        </w:r>
      </w:ins>
      <w:r w:rsidR="00B70E0F">
        <w:fldChar w:fldCharType="separate"/>
      </w:r>
      <w:ins w:id="3046" w:author="rawlins" w:date="2015-05-19T17:23:00Z">
        <w:r w:rsidR="00D3178E">
          <w:rPr>
            <w:noProof/>
          </w:rPr>
          <w:instrText>7</w:instrText>
        </w:r>
      </w:ins>
      <w:ins w:id="3047"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48" w:author="rawlins" w:date="2015-05-19T17:23:00Z">
        <w:r w:rsidR="00D3178E">
          <w:rPr>
            <w:noProof/>
          </w:rPr>
          <w:instrText>3</w:instrText>
        </w:r>
      </w:ins>
      <w:ins w:id="3049" w:author="rawlins" w:date="2015-05-19T17:20:00Z">
        <w:r w:rsidR="00B70E0F">
          <w:fldChar w:fldCharType="end"/>
        </w:r>
        <w:r w:rsidR="00B70E0F">
          <w:instrText>)</w:instrText>
        </w:r>
        <w:bookmarkEnd w:id="3045"/>
        <w:r w:rsidR="00B70E0F">
          <w:fldChar w:fldCharType="end"/>
        </w:r>
      </w:ins>
    </w:p>
    <w:p w14:paraId="635D596A" w14:textId="014A0573" w:rsidR="00CC7944" w:rsidRDefault="00CC7944" w:rsidP="00F75A04">
      <w:r>
        <w:t>Substituting this into equation</w:t>
      </w:r>
      <w:ins w:id="3050" w:author="rawlins" w:date="2015-05-19T17:22: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51" w:author="rawlins" w:date="2015-05-19T17:23:00Z">
        <w:r w:rsidR="00D3178E">
          <w:instrText>(7.1)</w:instrText>
        </w:r>
      </w:ins>
      <w:ins w:id="3052" w:author="rawlins" w:date="2015-05-19T17:22:00Z">
        <w:r w:rsidR="00D3178E">
          <w:fldChar w:fldCharType="end"/>
        </w:r>
        <w:r w:rsidR="00D3178E">
          <w:fldChar w:fldCharType="end"/>
        </w:r>
        <w:r w:rsidR="00D3178E">
          <w:t xml:space="preserve"> </w:t>
        </w:r>
      </w:ins>
      <w:r>
        <w:t>results in the following linear system of equations.</w:t>
      </w:r>
    </w:p>
    <w:p w14:paraId="0F3C1911" w14:textId="77777777" w:rsidR="00CC7944" w:rsidRDefault="00CC7944" w:rsidP="00F75A04"/>
    <w:p w14:paraId="0F9A67B0" w14:textId="20BB9F45" w:rsidR="00CC7944" w:rsidRDefault="00CC7944" w:rsidP="00F75A04">
      <w:pPr>
        <w:pStyle w:val="MTDisplayEquation"/>
      </w:pPr>
      <w:r>
        <w:tab/>
      </w:r>
      <w:r w:rsidR="00905817" w:rsidRPr="00905817">
        <w:rPr>
          <w:position w:val="-28"/>
        </w:rPr>
        <w:object w:dxaOrig="5940" w:dyaOrig="680" w14:anchorId="69670505">
          <v:shape id="_x0000_i2833" type="#_x0000_t75" style="width:297.5pt;height:34.65pt" o:ole="">
            <v:imagedata r:id="rId3637" o:title=""/>
          </v:shape>
          <o:OLEObject Type="Embed" ProgID="Equation.DSMT4" ShapeID="_x0000_i2833" DrawAspect="Content" ObjectID="_1494318925" r:id="rId3638"/>
        </w:object>
      </w:r>
      <w:r>
        <w:t xml:space="preserve"> </w:t>
      </w:r>
      <w:r>
        <w:tab/>
      </w:r>
      <w:ins w:id="3053" w:author="Kingsley" w:date="2014-05-24T14:25:00Z">
        <w:del w:id="3054" w:author="rawlins" w:date="2015-05-19T17:20:00Z">
          <w:r w:rsidR="00567B45" w:rsidDel="00B70E0F">
            <w:fldChar w:fldCharType="begin"/>
          </w:r>
          <w:r w:rsidR="00567B45" w:rsidDel="00B70E0F">
            <w:delInstrText xml:space="preserve"> MACROBUTTON MTPlaceRef \* MERGEFORMAT </w:delInstrText>
          </w:r>
          <w:r w:rsidR="00567B45" w:rsidDel="00B70E0F">
            <w:fldChar w:fldCharType="begin"/>
          </w:r>
          <w:r w:rsidR="00567B45" w:rsidDel="00B70E0F">
            <w:delInstrText xml:space="preserve"> SEQ MTEqn \h \* MERGEFORMAT </w:delInstrText>
          </w:r>
        </w:del>
      </w:ins>
      <w:del w:id="3055" w:author="rawlins" w:date="2015-05-19T17:20:00Z">
        <w:r w:rsidR="00567B45" w:rsidDel="00B70E0F">
          <w:fldChar w:fldCharType="end"/>
        </w:r>
      </w:del>
      <w:ins w:id="3056" w:author="Kingsley" w:date="2014-05-24T14:25:00Z">
        <w:del w:id="3057" w:author="rawlins" w:date="2015-05-19T17:20:00Z">
          <w:r w:rsidR="00567B45" w:rsidDel="00B70E0F">
            <w:delInstrText>(</w:delInstrText>
          </w:r>
          <w:r w:rsidR="00567B45" w:rsidDel="00B70E0F">
            <w:fldChar w:fldCharType="begin"/>
          </w:r>
          <w:r w:rsidR="00567B45" w:rsidDel="00B70E0F">
            <w:delInstrText xml:space="preserve"> SEQ MTSec \c \* Arabic \* MERGEFORMAT </w:delInstrText>
          </w:r>
        </w:del>
      </w:ins>
      <w:del w:id="3058" w:author="rawlins" w:date="2015-05-19T17:20:00Z">
        <w:r w:rsidR="00567B45" w:rsidDel="00B70E0F">
          <w:fldChar w:fldCharType="end"/>
        </w:r>
      </w:del>
      <w:ins w:id="3059" w:author="Kingsley" w:date="2014-05-24T14:25:00Z">
        <w:del w:id="3060" w:author="rawlins" w:date="2015-05-19T17:20:00Z">
          <w:r w:rsidR="00567B45" w:rsidDel="00B70E0F">
            <w:delInstrText>.</w:delInstrText>
          </w:r>
          <w:r w:rsidR="00567B45" w:rsidDel="00B70E0F">
            <w:fldChar w:fldCharType="begin"/>
          </w:r>
          <w:r w:rsidR="00567B45" w:rsidDel="00B70E0F">
            <w:delInstrText xml:space="preserve"> SEQ MTEqn \c \* Arabic \* MERGEFORMAT </w:delInstrText>
          </w:r>
        </w:del>
      </w:ins>
      <w:del w:id="3061" w:author="rawlins" w:date="2015-05-19T17:20:00Z">
        <w:r w:rsidR="00567B45" w:rsidDel="00B70E0F">
          <w:fldChar w:fldCharType="end"/>
        </w:r>
      </w:del>
      <w:ins w:id="3062" w:author="Kingsley" w:date="2014-05-24T14:25:00Z">
        <w:del w:id="3063" w:author="rawlins" w:date="2015-05-19T17:20:00Z">
          <w:r w:rsidR="00567B45" w:rsidDel="00B70E0F">
            <w:delInstrText>)</w:delInstrText>
          </w:r>
          <w:r w:rsidR="00567B45" w:rsidDel="00B70E0F">
            <w:fldChar w:fldCharType="end"/>
          </w:r>
        </w:del>
      </w:ins>
      <w:ins w:id="3064" w:author="rawlins" w:date="2015-05-19T17:20:00Z">
        <w:r w:rsidR="00B70E0F">
          <w:fldChar w:fldCharType="begin"/>
        </w:r>
        <w:r w:rsidR="00B70E0F">
          <w:instrText xml:space="preserve"> MACROBUTTON MTPlaceRef \* MERGEFORMAT </w:instrText>
        </w:r>
        <w:r w:rsidR="00B70E0F">
          <w:fldChar w:fldCharType="begin"/>
        </w:r>
        <w:r w:rsidR="00B70E0F">
          <w:instrText xml:space="preserve"> SEQ MTEqn \h \* MERGEFORMAT </w:instrText>
        </w:r>
        <w:r w:rsidR="00B70E0F">
          <w:fldChar w:fldCharType="end"/>
        </w:r>
        <w:r w:rsidR="00B70E0F">
          <w:instrText>(</w:instrText>
        </w:r>
        <w:r w:rsidR="00B70E0F">
          <w:fldChar w:fldCharType="begin"/>
        </w:r>
        <w:r w:rsidR="00B70E0F">
          <w:instrText xml:space="preserve"> SEQ MTSec \c \* Arabic \* MERGEFORMAT </w:instrText>
        </w:r>
      </w:ins>
      <w:r w:rsidR="00B70E0F">
        <w:fldChar w:fldCharType="separate"/>
      </w:r>
      <w:ins w:id="3065" w:author="rawlins" w:date="2015-05-19T17:23:00Z">
        <w:r w:rsidR="00D3178E">
          <w:rPr>
            <w:noProof/>
          </w:rPr>
          <w:instrText>7</w:instrText>
        </w:r>
      </w:ins>
      <w:ins w:id="3066" w:author="rawlins" w:date="2015-05-19T17:20:00Z">
        <w:r w:rsidR="00B70E0F">
          <w:fldChar w:fldCharType="end"/>
        </w:r>
        <w:r w:rsidR="00B70E0F">
          <w:instrText>.</w:instrText>
        </w:r>
        <w:r w:rsidR="00B70E0F">
          <w:fldChar w:fldCharType="begin"/>
        </w:r>
        <w:r w:rsidR="00B70E0F">
          <w:instrText xml:space="preserve"> SEQ MTEqn \c \* Arabic \* MERGEFORMAT </w:instrText>
        </w:r>
      </w:ins>
      <w:r w:rsidR="00B70E0F">
        <w:fldChar w:fldCharType="separate"/>
      </w:r>
      <w:ins w:id="3067" w:author="rawlins" w:date="2015-05-19T17:23:00Z">
        <w:r w:rsidR="00D3178E">
          <w:rPr>
            <w:noProof/>
          </w:rPr>
          <w:instrText>4</w:instrText>
        </w:r>
      </w:ins>
      <w:ins w:id="3068" w:author="rawlins" w:date="2015-05-19T17:20:00Z">
        <w:r w:rsidR="00B70E0F">
          <w:fldChar w:fldCharType="end"/>
        </w:r>
        <w:r w:rsidR="00B70E0F">
          <w:instrText>)</w:instrText>
        </w:r>
        <w:r w:rsidR="00B70E0F">
          <w:fldChar w:fldCharType="end"/>
        </w:r>
      </w:ins>
    </w:p>
    <w:p w14:paraId="31887B7E" w14:textId="77777777" w:rsidR="00CC7944" w:rsidRDefault="00CC7944" w:rsidP="00F75A04"/>
    <w:p w14:paraId="5BF65F39" w14:textId="1038DE04" w:rsidR="00BF50BB" w:rsidRPr="00BF50BB" w:rsidRDefault="00BF50BB" w:rsidP="00F75A04">
      <w:r>
        <w:t xml:space="preserve">Solving this equation for </w:t>
      </w:r>
      <w:r w:rsidR="00905817" w:rsidRPr="00905817">
        <w:rPr>
          <w:position w:val="-6"/>
        </w:rPr>
        <w:object w:dxaOrig="440" w:dyaOrig="320" w14:anchorId="6E96725B">
          <v:shape id="_x0000_i2834" type="#_x0000_t75" style="width:21.75pt;height:15.6pt" o:ole="">
            <v:imagedata r:id="rId3639" o:title=""/>
          </v:shape>
          <o:OLEObject Type="Embed" ProgID="Equation.DSMT4" ShapeID="_x0000_i2834" DrawAspect="Content" ObjectID="_1494318926" r:id="rId3640"/>
        </w:object>
      </w:r>
      <w:r>
        <w:t xml:space="preserve"> and using</w:t>
      </w:r>
      <w:ins w:id="3069" w:author="rawlins" w:date="2015-05-19T17:23:00Z">
        <w:r w:rsidR="00D3178E">
          <w:t xml:space="preserve"> </w:t>
        </w:r>
        <w:r w:rsidR="00D3178E">
          <w:fldChar w:fldCharType="begin"/>
        </w:r>
        <w:r w:rsidR="00D3178E">
          <w:instrText xml:space="preserve"> GOTOBUTTON ZEqnNum633324  \* MERGEFORMAT </w:instrText>
        </w:r>
        <w:r w:rsidR="00D3178E">
          <w:fldChar w:fldCharType="begin"/>
        </w:r>
        <w:r w:rsidR="00D3178E">
          <w:instrText xml:space="preserve"> REF ZEqnNum633324 \* Charformat \! \* MERGEFORMAT </w:instrText>
        </w:r>
      </w:ins>
      <w:r w:rsidR="00D3178E">
        <w:fldChar w:fldCharType="separate"/>
      </w:r>
      <w:ins w:id="3070" w:author="rawlins" w:date="2015-05-19T17:23:00Z">
        <w:r w:rsidR="00D3178E">
          <w:instrText>(7.1)</w:instrText>
        </w:r>
        <w:r w:rsidR="00D3178E">
          <w:fldChar w:fldCharType="end"/>
        </w:r>
        <w:r w:rsidR="00D3178E">
          <w:fldChar w:fldCharType="end"/>
        </w:r>
        <w:r w:rsidR="00D3178E">
          <w:t xml:space="preserve"> </w:t>
        </w:r>
      </w:ins>
      <w:r>
        <w:t xml:space="preserve">gives the new displacement vector </w:t>
      </w:r>
      <w:r w:rsidR="00905817" w:rsidRPr="00905817">
        <w:rPr>
          <w:position w:val="-12"/>
        </w:rPr>
        <w:object w:dxaOrig="420" w:dyaOrig="380" w14:anchorId="7BEAA7A6">
          <v:shape id="_x0000_i2835" type="#_x0000_t75" style="width:20.4pt;height:19pt" o:ole="">
            <v:imagedata r:id="rId3641" o:title=""/>
          </v:shape>
          <o:OLEObject Type="Embed" ProgID="Equation.DSMT4" ShapeID="_x0000_i2835" DrawAspect="Content" ObjectID="_1494318927" r:id="rId3642"/>
        </w:object>
      </w:r>
      <w:r>
        <w:t xml:space="preserve"> . The acceleration vector </w:t>
      </w:r>
      <w:r w:rsidR="00905817" w:rsidRPr="00905817">
        <w:rPr>
          <w:position w:val="-12"/>
        </w:rPr>
        <w:object w:dxaOrig="420" w:dyaOrig="380" w14:anchorId="3EE78515">
          <v:shape id="_x0000_i2836" type="#_x0000_t75" style="width:20.4pt;height:19pt" o:ole="">
            <v:imagedata r:id="rId3643" o:title=""/>
          </v:shape>
          <o:OLEObject Type="Embed" ProgID="Equation.DSMT4" ShapeID="_x0000_i2836" DrawAspect="Content" ObjectID="_1494318928" r:id="rId3644"/>
        </w:object>
      </w:r>
      <w:r>
        <w:t xml:space="preserve"> can then be found from</w:t>
      </w:r>
      <w:ins w:id="3071" w:author="rawlins" w:date="2015-05-19T17:23:00Z">
        <w:r w:rsidR="00D3178E">
          <w:t xml:space="preserve"> </w:t>
        </w:r>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72" w:author="rawlins" w:date="2015-05-19T17:23:00Z">
        <w:r w:rsidR="00D3178E">
          <w:instrText>(7.3)</w:instrText>
        </w:r>
        <w:r w:rsidR="00D3178E">
          <w:fldChar w:fldCharType="end"/>
        </w:r>
        <w:r w:rsidR="00D3178E">
          <w:fldChar w:fldCharType="end"/>
        </w:r>
        <w:r w:rsidR="00D3178E">
          <w:t xml:space="preserve"> </w:t>
        </w:r>
      </w:ins>
      <w:r>
        <w:t xml:space="preserve">and the velocity vector </w:t>
      </w:r>
      <w:r w:rsidR="00905817" w:rsidRPr="00905817">
        <w:rPr>
          <w:position w:val="-12"/>
        </w:rPr>
        <w:object w:dxaOrig="420" w:dyaOrig="380" w14:anchorId="16A2E2FB">
          <v:shape id="_x0000_i2837" type="#_x0000_t75" style="width:20.4pt;height:19pt" o:ole="">
            <v:imagedata r:id="rId3645" o:title=""/>
          </v:shape>
          <o:OLEObject Type="Embed" ProgID="Equation.DSMT4" ShapeID="_x0000_i2837" DrawAspect="Content" ObjectID="_1494318929" r:id="rId3646"/>
        </w:object>
      </w:r>
      <w:r>
        <w:t xml:space="preserve"> from</w:t>
      </w:r>
      <w:del w:id="3073" w:author="Kingsley" w:date="2014-05-24T14:28:00Z">
        <w:r w:rsidDel="00567B45">
          <w:delText xml:space="preserve"> </w:delText>
        </w:r>
      </w:del>
      <w:ins w:id="3074" w:author="rawlins" w:date="2015-05-19T17:23:00Z">
        <w:r w:rsidR="00D3178E">
          <w:fldChar w:fldCharType="begin"/>
        </w:r>
        <w:r w:rsidR="00D3178E">
          <w:instrText xml:space="preserve"> GOTOBUTTON ZEqnNum747290  \* MERGEFORMAT </w:instrText>
        </w:r>
        <w:r w:rsidR="00D3178E">
          <w:fldChar w:fldCharType="begin"/>
        </w:r>
        <w:r w:rsidR="00D3178E">
          <w:instrText xml:space="preserve"> REF ZEqnNum747290 \* Charformat \! \* MERGEFORMAT </w:instrText>
        </w:r>
      </w:ins>
      <w:r w:rsidR="00D3178E">
        <w:fldChar w:fldCharType="separate"/>
      </w:r>
      <w:ins w:id="3075" w:author="rawlins" w:date="2015-05-19T17:23:00Z">
        <w:r w:rsidR="00D3178E">
          <w:instrText>(7.3)</w:instrText>
        </w:r>
        <w:r w:rsidR="00D3178E">
          <w:fldChar w:fldCharType="end"/>
        </w:r>
        <w:r w:rsidR="00D3178E">
          <w:fldChar w:fldCharType="end"/>
        </w:r>
      </w:ins>
      <w:r>
        <w:t>.</w:t>
      </w:r>
      <w:ins w:id="3076" w:author="Kingsley" w:date="2014-05-24T14:28:00Z">
        <w:r w:rsidR="00567B45">
          <w:t xml:space="preserve"> </w:t>
        </w:r>
      </w:ins>
      <w:del w:id="3077"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3078" w:name="_Toc289032652"/>
      <w:r>
        <w:lastRenderedPageBreak/>
        <w:t>References</w:t>
      </w:r>
      <w:bookmarkEnd w:id="3078"/>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3079" w:name="_ENREF_1"/>
      <w:r w:rsidR="00214E15" w:rsidRPr="00214E15">
        <w:rPr>
          <w:noProof/>
        </w:rPr>
        <w:t>[1]</w:t>
      </w:r>
      <w:r w:rsidR="00214E15" w:rsidRPr="00214E15">
        <w:rPr>
          <w:noProof/>
        </w:rPr>
        <w:tab/>
        <w:t>Bonet, J., and Wood, R. D., 1997, Nonlinear continuum mechanics for finite element analysis, Cambridge University Press.</w:t>
      </w:r>
      <w:bookmarkEnd w:id="3079"/>
    </w:p>
    <w:p w14:paraId="074A42DF" w14:textId="77777777" w:rsidR="00214E15" w:rsidRPr="00214E15" w:rsidRDefault="00214E15" w:rsidP="00214E15">
      <w:pPr>
        <w:pStyle w:val="EndNoteBibliography"/>
        <w:rPr>
          <w:noProof/>
        </w:rPr>
      </w:pPr>
      <w:bookmarkStart w:id="3080" w:name="_ENREF_2"/>
      <w:r w:rsidRPr="00214E15">
        <w:rPr>
          <w:noProof/>
        </w:rPr>
        <w:t>[2]</w:t>
      </w:r>
      <w:r w:rsidRPr="00214E15">
        <w:rPr>
          <w:noProof/>
        </w:rPr>
        <w:tab/>
        <w:t>Lai, W. M., Rubin, D., and Krempl, E., 2010, Introduction to continuum mechanics, Butterworth-Heinemann/Elsevier, Amsterdam ; Boston.</w:t>
      </w:r>
      <w:bookmarkEnd w:id="3080"/>
    </w:p>
    <w:p w14:paraId="2044C397" w14:textId="77777777" w:rsidR="00214E15" w:rsidRPr="00214E15" w:rsidRDefault="00214E15" w:rsidP="00214E15">
      <w:pPr>
        <w:pStyle w:val="EndNoteBibliography"/>
        <w:rPr>
          <w:noProof/>
        </w:rPr>
      </w:pPr>
      <w:bookmarkStart w:id="3081" w:name="_ENREF_3"/>
      <w:r w:rsidRPr="00214E15">
        <w:rPr>
          <w:noProof/>
        </w:rPr>
        <w:t>[3]</w:t>
      </w:r>
      <w:r w:rsidRPr="00214E15">
        <w:rPr>
          <w:noProof/>
        </w:rPr>
        <w:tab/>
        <w:t>Spencer, A. J. M., 1984, Continuum Theory of the Mechanics of Fibre-Reinforced Composites, Springer-Verlag, New York.</w:t>
      </w:r>
      <w:bookmarkEnd w:id="3081"/>
    </w:p>
    <w:p w14:paraId="4D4F828F" w14:textId="77777777" w:rsidR="00214E15" w:rsidRPr="00214E15" w:rsidRDefault="00214E15" w:rsidP="00214E15">
      <w:pPr>
        <w:pStyle w:val="EndNoteBibliography"/>
        <w:rPr>
          <w:noProof/>
        </w:rPr>
      </w:pPr>
      <w:bookmarkStart w:id="3082" w:name="_ENREF_4"/>
      <w:r w:rsidRPr="00214E15">
        <w:rPr>
          <w:noProof/>
        </w:rPr>
        <w:t>[4]</w:t>
      </w:r>
      <w:r w:rsidRPr="00214E15">
        <w:rPr>
          <w:noProof/>
        </w:rPr>
        <w:tab/>
        <w:t>Holzapfel, G. A., 2000, Nonlinear solid mechanics : a continuum approach for engineering, Wiley, Chichester ; New York.</w:t>
      </w:r>
      <w:bookmarkEnd w:id="3082"/>
    </w:p>
    <w:p w14:paraId="487E6488" w14:textId="77777777" w:rsidR="00214E15" w:rsidRPr="00214E15" w:rsidRDefault="00214E15" w:rsidP="00214E15">
      <w:pPr>
        <w:pStyle w:val="EndNoteBibliography"/>
        <w:rPr>
          <w:noProof/>
        </w:rPr>
      </w:pPr>
      <w:bookmarkStart w:id="3083"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3083"/>
    </w:p>
    <w:p w14:paraId="42183145" w14:textId="77777777" w:rsidR="00214E15" w:rsidRPr="00214E15" w:rsidRDefault="00214E15" w:rsidP="00214E15">
      <w:pPr>
        <w:pStyle w:val="EndNoteBibliography"/>
        <w:rPr>
          <w:noProof/>
        </w:rPr>
      </w:pPr>
      <w:bookmarkStart w:id="3084"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3084"/>
    </w:p>
    <w:p w14:paraId="1A22C2AF" w14:textId="77777777" w:rsidR="00214E15" w:rsidRPr="00214E15" w:rsidRDefault="00214E15" w:rsidP="00214E15">
      <w:pPr>
        <w:pStyle w:val="EndNoteBibliography"/>
        <w:rPr>
          <w:noProof/>
        </w:rPr>
      </w:pPr>
      <w:bookmarkStart w:id="3085"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3085"/>
    </w:p>
    <w:p w14:paraId="2E2135A9" w14:textId="77777777" w:rsidR="00214E15" w:rsidRPr="00214E15" w:rsidRDefault="00214E15" w:rsidP="00214E15">
      <w:pPr>
        <w:pStyle w:val="EndNoteBibliography"/>
        <w:rPr>
          <w:noProof/>
        </w:rPr>
      </w:pPr>
      <w:bookmarkStart w:id="3086"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3086"/>
    </w:p>
    <w:p w14:paraId="6799BF34" w14:textId="77777777" w:rsidR="00214E15" w:rsidRPr="00214E15" w:rsidRDefault="00214E15" w:rsidP="00214E15">
      <w:pPr>
        <w:pStyle w:val="EndNoteBibliography"/>
        <w:rPr>
          <w:noProof/>
        </w:rPr>
      </w:pPr>
      <w:bookmarkStart w:id="3087" w:name="_ENREF_9"/>
      <w:r w:rsidRPr="00214E15">
        <w:rPr>
          <w:noProof/>
        </w:rPr>
        <w:t>[9]</w:t>
      </w:r>
      <w:r w:rsidRPr="00214E15">
        <w:rPr>
          <w:noProof/>
        </w:rPr>
        <w:tab/>
        <w:t>Bowen, R. M., 1980, "Incompressible porous media models by use of the theory of mixtures," Int J Eng Sci, 18(9), pp. 1129-1148.</w:t>
      </w:r>
      <w:bookmarkEnd w:id="3087"/>
    </w:p>
    <w:p w14:paraId="02D50742" w14:textId="77777777" w:rsidR="00214E15" w:rsidRPr="00214E15" w:rsidRDefault="00214E15" w:rsidP="00214E15">
      <w:pPr>
        <w:pStyle w:val="EndNoteBibliography"/>
        <w:rPr>
          <w:noProof/>
        </w:rPr>
      </w:pPr>
      <w:bookmarkStart w:id="3088"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3088"/>
    </w:p>
    <w:p w14:paraId="026D2D60" w14:textId="77777777" w:rsidR="00214E15" w:rsidRPr="00214E15" w:rsidRDefault="00214E15" w:rsidP="00214E15">
      <w:pPr>
        <w:pStyle w:val="EndNoteBibliography"/>
        <w:rPr>
          <w:noProof/>
        </w:rPr>
      </w:pPr>
      <w:bookmarkStart w:id="3089" w:name="_ENREF_11"/>
      <w:r w:rsidRPr="00214E15">
        <w:rPr>
          <w:noProof/>
        </w:rPr>
        <w:t>[11]</w:t>
      </w:r>
      <w:r w:rsidRPr="00214E15">
        <w:rPr>
          <w:noProof/>
        </w:rPr>
        <w:tab/>
        <w:t>Truesdell, C., and Toupin, R., 1960, The classical field theories, Springer, Heidelberg.</w:t>
      </w:r>
      <w:bookmarkEnd w:id="3089"/>
    </w:p>
    <w:p w14:paraId="0CFE8EB2" w14:textId="77777777" w:rsidR="00214E15" w:rsidRPr="00214E15" w:rsidRDefault="00214E15" w:rsidP="00214E15">
      <w:pPr>
        <w:pStyle w:val="EndNoteBibliography"/>
        <w:rPr>
          <w:noProof/>
        </w:rPr>
      </w:pPr>
      <w:bookmarkStart w:id="3090" w:name="_ENREF_12"/>
      <w:r w:rsidRPr="00214E15">
        <w:rPr>
          <w:noProof/>
        </w:rPr>
        <w:t>[12]</w:t>
      </w:r>
      <w:r w:rsidRPr="00214E15">
        <w:rPr>
          <w:noProof/>
        </w:rPr>
        <w:tab/>
        <w:t>Bowen, R. M., 1976, Theory of mixtures, Academic Press, New York.</w:t>
      </w:r>
      <w:bookmarkEnd w:id="3090"/>
    </w:p>
    <w:p w14:paraId="2588C29A" w14:textId="77777777" w:rsidR="00214E15" w:rsidRPr="00214E15" w:rsidRDefault="00214E15" w:rsidP="00214E15">
      <w:pPr>
        <w:pStyle w:val="EndNoteBibliography"/>
        <w:rPr>
          <w:noProof/>
        </w:rPr>
      </w:pPr>
      <w:bookmarkStart w:id="3091"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3091"/>
    </w:p>
    <w:p w14:paraId="6F03BEFC" w14:textId="77777777" w:rsidR="00214E15" w:rsidRPr="00214E15" w:rsidRDefault="00214E15" w:rsidP="00214E15">
      <w:pPr>
        <w:pStyle w:val="EndNoteBibliography"/>
        <w:rPr>
          <w:noProof/>
        </w:rPr>
      </w:pPr>
      <w:bookmarkStart w:id="3092"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3092"/>
    </w:p>
    <w:p w14:paraId="29770900" w14:textId="77777777" w:rsidR="00214E15" w:rsidRPr="00214E15" w:rsidRDefault="00214E15" w:rsidP="00214E15">
      <w:pPr>
        <w:pStyle w:val="EndNoteBibliography"/>
        <w:rPr>
          <w:noProof/>
        </w:rPr>
      </w:pPr>
      <w:bookmarkStart w:id="3093"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3093"/>
    </w:p>
    <w:p w14:paraId="396AEFA7" w14:textId="77777777" w:rsidR="00214E15" w:rsidRPr="00214E15" w:rsidRDefault="00214E15" w:rsidP="00214E15">
      <w:pPr>
        <w:pStyle w:val="EndNoteBibliography"/>
        <w:rPr>
          <w:noProof/>
        </w:rPr>
      </w:pPr>
      <w:bookmarkStart w:id="3094"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3094"/>
    </w:p>
    <w:p w14:paraId="6EBC5D35" w14:textId="77777777" w:rsidR="00214E15" w:rsidRPr="00214E15" w:rsidRDefault="00214E15" w:rsidP="00214E15">
      <w:pPr>
        <w:pStyle w:val="EndNoteBibliography"/>
        <w:rPr>
          <w:noProof/>
        </w:rPr>
      </w:pPr>
      <w:bookmarkStart w:id="3095" w:name="_ENREF_17"/>
      <w:r w:rsidRPr="00214E15">
        <w:rPr>
          <w:noProof/>
        </w:rPr>
        <w:t>[17]</w:t>
      </w:r>
      <w:r w:rsidRPr="00214E15">
        <w:rPr>
          <w:noProof/>
        </w:rPr>
        <w:tab/>
        <w:t>Tinoco Jr., I., Sauer, K., and Wang, J. C., 1995, Physical chemistry : principles and applications in biological sciences, Prentice Hall.</w:t>
      </w:r>
      <w:bookmarkEnd w:id="3095"/>
    </w:p>
    <w:p w14:paraId="4D1E7722" w14:textId="77777777" w:rsidR="00214E15" w:rsidRPr="00214E15" w:rsidRDefault="00214E15" w:rsidP="00214E15">
      <w:pPr>
        <w:pStyle w:val="EndNoteBibliography"/>
        <w:rPr>
          <w:noProof/>
        </w:rPr>
      </w:pPr>
      <w:bookmarkStart w:id="3096" w:name="_ENREF_18"/>
      <w:r w:rsidRPr="00214E15">
        <w:rPr>
          <w:noProof/>
        </w:rPr>
        <w:t>[18]</w:t>
      </w:r>
      <w:r w:rsidRPr="00214E15">
        <w:rPr>
          <w:noProof/>
        </w:rPr>
        <w:tab/>
        <w:t>Laurent, T. C., and Killander, J., 1963, "A Theory of Gel Filtration and its Experimental Verification," J Chromatogr, 14, pp. 317-330.</w:t>
      </w:r>
      <w:bookmarkEnd w:id="3096"/>
    </w:p>
    <w:p w14:paraId="2E7439FA" w14:textId="77777777" w:rsidR="00214E15" w:rsidRPr="00214E15" w:rsidRDefault="00214E15" w:rsidP="00214E15">
      <w:pPr>
        <w:pStyle w:val="EndNoteBibliography"/>
        <w:rPr>
          <w:noProof/>
        </w:rPr>
      </w:pPr>
      <w:bookmarkStart w:id="3097"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3097"/>
    </w:p>
    <w:p w14:paraId="40FF48F3" w14:textId="77777777" w:rsidR="00214E15" w:rsidRPr="00214E15" w:rsidRDefault="00214E15" w:rsidP="00214E15">
      <w:pPr>
        <w:pStyle w:val="EndNoteBibliography"/>
        <w:rPr>
          <w:noProof/>
        </w:rPr>
      </w:pPr>
      <w:bookmarkStart w:id="3098" w:name="_ENREF_20"/>
      <w:r w:rsidRPr="00214E15">
        <w:rPr>
          <w:noProof/>
        </w:rPr>
        <w:t>[20]</w:t>
      </w:r>
      <w:r w:rsidRPr="00214E15">
        <w:rPr>
          <w:noProof/>
        </w:rPr>
        <w:tab/>
        <w:t>Ateshian, G. A., 2007, "On the theory of reactive mixtures for modeling biological growth," Biomech Model Mechanobiol, 6(6), pp. 423-445.</w:t>
      </w:r>
      <w:bookmarkEnd w:id="3098"/>
    </w:p>
    <w:p w14:paraId="263618CD" w14:textId="77777777" w:rsidR="00214E15" w:rsidRPr="00214E15" w:rsidRDefault="00214E15" w:rsidP="00214E15">
      <w:pPr>
        <w:pStyle w:val="EndNoteBibliography"/>
        <w:rPr>
          <w:noProof/>
        </w:rPr>
      </w:pPr>
      <w:bookmarkStart w:id="3099" w:name="_ENREF_21"/>
      <w:r w:rsidRPr="00214E15">
        <w:rPr>
          <w:noProof/>
        </w:rPr>
        <w:t>[21]</w:t>
      </w:r>
      <w:r w:rsidRPr="00214E15">
        <w:rPr>
          <w:noProof/>
        </w:rPr>
        <w:tab/>
        <w:t>Ateshian, G. A., and Weiss, J. A., 2010, "Anisotropic hydraulic permeability under finite deformation," J Biomech Eng, 132(11), p. 111004.</w:t>
      </w:r>
      <w:bookmarkEnd w:id="3099"/>
    </w:p>
    <w:p w14:paraId="445D6634" w14:textId="77777777" w:rsidR="00214E15" w:rsidRPr="00214E15" w:rsidRDefault="00214E15" w:rsidP="00214E15">
      <w:pPr>
        <w:pStyle w:val="EndNoteBibliography"/>
        <w:rPr>
          <w:noProof/>
        </w:rPr>
      </w:pPr>
      <w:bookmarkStart w:id="3100" w:name="_ENREF_22"/>
      <w:r w:rsidRPr="00214E15">
        <w:rPr>
          <w:noProof/>
        </w:rPr>
        <w:t>[22]</w:t>
      </w:r>
      <w:r w:rsidRPr="00214E15">
        <w:rPr>
          <w:noProof/>
        </w:rPr>
        <w:tab/>
        <w:t>Eringen, A. C., and Ingram, J. D., 1965, "Continuum theory of chemically reacting media -- 1," Int J Eng Sci, 3, pp. 197 - 212.</w:t>
      </w:r>
      <w:bookmarkEnd w:id="3100"/>
    </w:p>
    <w:p w14:paraId="25870109" w14:textId="77777777" w:rsidR="00214E15" w:rsidRPr="00214E15" w:rsidRDefault="00214E15" w:rsidP="00214E15">
      <w:pPr>
        <w:pStyle w:val="EndNoteBibliography"/>
        <w:rPr>
          <w:noProof/>
        </w:rPr>
      </w:pPr>
      <w:bookmarkStart w:id="3101" w:name="_ENREF_23"/>
      <w:r w:rsidRPr="00214E15">
        <w:rPr>
          <w:noProof/>
        </w:rPr>
        <w:t>[23]</w:t>
      </w:r>
      <w:r w:rsidRPr="00214E15">
        <w:rPr>
          <w:noProof/>
        </w:rPr>
        <w:tab/>
        <w:t>Katzir-Katchalsky, A., and Curran, P. F., 1965, Nonequilibrium thermodynamics in biophysics, Harvard University Press, Cambridge,.</w:t>
      </w:r>
      <w:bookmarkEnd w:id="3101"/>
    </w:p>
    <w:p w14:paraId="7E3E2386" w14:textId="77777777" w:rsidR="00214E15" w:rsidRPr="00214E15" w:rsidRDefault="00214E15" w:rsidP="00214E15">
      <w:pPr>
        <w:pStyle w:val="EndNoteBibliography"/>
        <w:rPr>
          <w:noProof/>
        </w:rPr>
      </w:pPr>
      <w:bookmarkStart w:id="3102"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3102"/>
    </w:p>
    <w:p w14:paraId="7B60E81F" w14:textId="77777777" w:rsidR="00214E15" w:rsidRPr="00214E15" w:rsidRDefault="00214E15" w:rsidP="00214E15">
      <w:pPr>
        <w:pStyle w:val="EndNoteBibliography"/>
        <w:rPr>
          <w:noProof/>
        </w:rPr>
      </w:pPr>
      <w:bookmarkStart w:id="3103"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3103"/>
    </w:p>
    <w:p w14:paraId="7A357F56" w14:textId="77777777" w:rsidR="00214E15" w:rsidRPr="00214E15" w:rsidRDefault="00214E15" w:rsidP="00214E15">
      <w:pPr>
        <w:pStyle w:val="EndNoteBibliography"/>
        <w:rPr>
          <w:noProof/>
        </w:rPr>
      </w:pPr>
      <w:bookmarkStart w:id="3104"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3104"/>
    </w:p>
    <w:p w14:paraId="313D13C9" w14:textId="77777777" w:rsidR="00214E15" w:rsidRPr="00214E15" w:rsidRDefault="00214E15" w:rsidP="00214E15">
      <w:pPr>
        <w:pStyle w:val="EndNoteBibliography"/>
        <w:rPr>
          <w:noProof/>
        </w:rPr>
      </w:pPr>
      <w:bookmarkStart w:id="3105" w:name="_ENREF_27"/>
      <w:r w:rsidRPr="00214E15">
        <w:rPr>
          <w:noProof/>
        </w:rPr>
        <w:t>[27]</w:t>
      </w:r>
      <w:r w:rsidRPr="00214E15">
        <w:rPr>
          <w:noProof/>
        </w:rPr>
        <w:tab/>
        <w:t>Curnier, A., Qi-Chang, H., and Zysset, P., 1995, "Conewise linear elastic materials," J Elasticity, 37(1), pp. 1-38.</w:t>
      </w:r>
      <w:bookmarkEnd w:id="3105"/>
    </w:p>
    <w:p w14:paraId="46589AD2" w14:textId="77777777" w:rsidR="00214E15" w:rsidRPr="00214E15" w:rsidRDefault="00214E15" w:rsidP="00214E15">
      <w:pPr>
        <w:pStyle w:val="EndNoteBibliography"/>
        <w:rPr>
          <w:noProof/>
        </w:rPr>
      </w:pPr>
      <w:bookmarkStart w:id="3106"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3106"/>
    </w:p>
    <w:p w14:paraId="426C0AB8" w14:textId="77777777" w:rsidR="00214E15" w:rsidRPr="00214E15" w:rsidRDefault="00214E15" w:rsidP="00214E15">
      <w:pPr>
        <w:pStyle w:val="EndNoteBibliography"/>
        <w:rPr>
          <w:noProof/>
        </w:rPr>
      </w:pPr>
      <w:bookmarkStart w:id="3107" w:name="_ENREF_29"/>
      <w:r w:rsidRPr="00214E15">
        <w:rPr>
          <w:noProof/>
        </w:rPr>
        <w:t>[29]</w:t>
      </w:r>
      <w:r w:rsidRPr="00214E15">
        <w:rPr>
          <w:noProof/>
        </w:rPr>
        <w:tab/>
        <w:t>Marsden, J. E., and Hughes, T. J., 1994, Mathematical Foundations of Elasticity, Dover Publications.</w:t>
      </w:r>
      <w:bookmarkEnd w:id="3107"/>
    </w:p>
    <w:p w14:paraId="577913BD" w14:textId="77777777" w:rsidR="00214E15" w:rsidRPr="00214E15" w:rsidRDefault="00214E15" w:rsidP="00214E15">
      <w:pPr>
        <w:pStyle w:val="EndNoteBibliography"/>
        <w:rPr>
          <w:noProof/>
        </w:rPr>
      </w:pPr>
      <w:bookmarkStart w:id="3108" w:name="_ENREF_30"/>
      <w:r w:rsidRPr="00214E15">
        <w:rPr>
          <w:noProof/>
        </w:rPr>
        <w:t>[30]</w:t>
      </w:r>
      <w:r w:rsidRPr="00214E15">
        <w:rPr>
          <w:noProof/>
        </w:rPr>
        <w:tab/>
        <w:t>Matthies, H., and Strang, G., 1979, "The solution of nonlinear finite element equations," Intl J Num Meth Eng, 14, pp. 1613-1626.</w:t>
      </w:r>
      <w:bookmarkEnd w:id="3108"/>
    </w:p>
    <w:p w14:paraId="52F466CD" w14:textId="77777777" w:rsidR="00214E15" w:rsidRPr="00214E15" w:rsidRDefault="00214E15" w:rsidP="00214E15">
      <w:pPr>
        <w:pStyle w:val="EndNoteBibliography"/>
        <w:rPr>
          <w:noProof/>
        </w:rPr>
      </w:pPr>
      <w:bookmarkStart w:id="3109"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3109"/>
    </w:p>
    <w:p w14:paraId="66EBCAC1" w14:textId="77777777" w:rsidR="00214E15" w:rsidRPr="00214E15" w:rsidRDefault="00214E15" w:rsidP="00214E15">
      <w:pPr>
        <w:pStyle w:val="EndNoteBibliography"/>
        <w:rPr>
          <w:noProof/>
        </w:rPr>
      </w:pPr>
      <w:bookmarkStart w:id="3110"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3110"/>
    </w:p>
    <w:p w14:paraId="6C56B5CF" w14:textId="77777777" w:rsidR="00214E15" w:rsidRPr="00214E15" w:rsidRDefault="00214E15" w:rsidP="00214E15">
      <w:pPr>
        <w:pStyle w:val="EndNoteBibliography"/>
        <w:rPr>
          <w:noProof/>
        </w:rPr>
      </w:pPr>
      <w:bookmarkStart w:id="3111"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3111"/>
    </w:p>
    <w:p w14:paraId="0BA9D097" w14:textId="77777777" w:rsidR="00214E15" w:rsidRPr="00214E15" w:rsidRDefault="00214E15" w:rsidP="00214E15">
      <w:pPr>
        <w:pStyle w:val="EndNoteBibliography"/>
        <w:rPr>
          <w:noProof/>
        </w:rPr>
      </w:pPr>
      <w:bookmarkStart w:id="3112"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3112"/>
    </w:p>
    <w:p w14:paraId="1B36CA25" w14:textId="77777777" w:rsidR="00214E15" w:rsidRPr="00214E15" w:rsidRDefault="00214E15" w:rsidP="00214E15">
      <w:pPr>
        <w:pStyle w:val="EndNoteBibliography"/>
        <w:rPr>
          <w:noProof/>
        </w:rPr>
      </w:pPr>
      <w:bookmarkStart w:id="3113"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3113"/>
    </w:p>
    <w:p w14:paraId="7B0984E5" w14:textId="77777777" w:rsidR="00214E15" w:rsidRPr="00214E15" w:rsidRDefault="00214E15" w:rsidP="00214E15">
      <w:pPr>
        <w:pStyle w:val="EndNoteBibliography"/>
        <w:rPr>
          <w:noProof/>
        </w:rPr>
      </w:pPr>
      <w:bookmarkStart w:id="3114"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3114"/>
    </w:p>
    <w:p w14:paraId="1B6D85D4" w14:textId="77777777" w:rsidR="00214E15" w:rsidRPr="00214E15" w:rsidRDefault="00214E15" w:rsidP="00214E15">
      <w:pPr>
        <w:pStyle w:val="EndNoteBibliography"/>
        <w:rPr>
          <w:noProof/>
        </w:rPr>
      </w:pPr>
      <w:bookmarkStart w:id="3115" w:name="_ENREF_37"/>
      <w:r w:rsidRPr="00214E15">
        <w:rPr>
          <w:noProof/>
        </w:rPr>
        <w:t>[37]</w:t>
      </w:r>
      <w:r w:rsidRPr="00214E15">
        <w:rPr>
          <w:noProof/>
        </w:rPr>
        <w:tab/>
        <w:t>Veronda, D. R., and Westmann, R. A., 1970, "Mechanical Characterization of Skin - Finite Deformations," J. Biomechanics, Vol. 3, pp. 111-124.</w:t>
      </w:r>
      <w:bookmarkEnd w:id="3115"/>
    </w:p>
    <w:p w14:paraId="4FE16F89" w14:textId="77777777" w:rsidR="00214E15" w:rsidRPr="00214E15" w:rsidRDefault="00214E15" w:rsidP="00214E15">
      <w:pPr>
        <w:pStyle w:val="EndNoteBibliography"/>
        <w:rPr>
          <w:noProof/>
        </w:rPr>
      </w:pPr>
      <w:bookmarkStart w:id="3116"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3116"/>
    </w:p>
    <w:p w14:paraId="426D7DFE" w14:textId="77777777" w:rsidR="00214E15" w:rsidRPr="00214E15" w:rsidRDefault="00214E15" w:rsidP="00214E15">
      <w:pPr>
        <w:pStyle w:val="EndNoteBibliography"/>
        <w:rPr>
          <w:noProof/>
        </w:rPr>
      </w:pPr>
      <w:bookmarkStart w:id="3117"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3117"/>
    </w:p>
    <w:p w14:paraId="4B55B3AA" w14:textId="77777777" w:rsidR="00214E15" w:rsidRPr="00214E15" w:rsidRDefault="00214E15" w:rsidP="00214E15">
      <w:pPr>
        <w:pStyle w:val="EndNoteBibliography"/>
        <w:rPr>
          <w:noProof/>
        </w:rPr>
      </w:pPr>
      <w:bookmarkStart w:id="3118" w:name="_ENREF_40"/>
      <w:r w:rsidRPr="00214E15">
        <w:rPr>
          <w:noProof/>
        </w:rPr>
        <w:t>[40]</w:t>
      </w:r>
      <w:r w:rsidRPr="00214E15">
        <w:rPr>
          <w:noProof/>
        </w:rPr>
        <w:tab/>
        <w:t>Quapp, K. M., and Weiss, J. A., 1998, "Material characterization of human medial collateral ligament," J Biomech Eng, 120(6), pp. 757-763.</w:t>
      </w:r>
      <w:bookmarkEnd w:id="3118"/>
    </w:p>
    <w:p w14:paraId="28B64241" w14:textId="77777777" w:rsidR="00214E15" w:rsidRPr="00214E15" w:rsidRDefault="00214E15" w:rsidP="00214E15">
      <w:pPr>
        <w:pStyle w:val="EndNoteBibliography"/>
        <w:rPr>
          <w:noProof/>
        </w:rPr>
      </w:pPr>
      <w:bookmarkStart w:id="3119" w:name="_ENREF_41"/>
      <w:r w:rsidRPr="00214E15">
        <w:rPr>
          <w:noProof/>
        </w:rPr>
        <w:t>[41]</w:t>
      </w:r>
      <w:r w:rsidRPr="00214E15">
        <w:rPr>
          <w:noProof/>
        </w:rPr>
        <w:tab/>
        <w:t>Ateshian, G. A., 2007, "Anisotropy of fibrous tissues in relation to the distribution of tensed and buckled fibers," J Biomech Eng, 129(2), pp. 240-249.</w:t>
      </w:r>
      <w:bookmarkEnd w:id="3119"/>
    </w:p>
    <w:p w14:paraId="0FB94A84" w14:textId="77777777" w:rsidR="00214E15" w:rsidRPr="00214E15" w:rsidRDefault="00214E15" w:rsidP="00214E15">
      <w:pPr>
        <w:pStyle w:val="EndNoteBibliography"/>
        <w:rPr>
          <w:noProof/>
        </w:rPr>
      </w:pPr>
      <w:bookmarkStart w:id="3120" w:name="_ENREF_42"/>
      <w:r w:rsidRPr="00214E15">
        <w:rPr>
          <w:noProof/>
        </w:rPr>
        <w:t>[42]</w:t>
      </w:r>
      <w:r w:rsidRPr="00214E15">
        <w:rPr>
          <w:noProof/>
        </w:rPr>
        <w:tab/>
        <w:t>Lanir, Y., 1983, "Constitutive equations for fibrous connective tissues," J Biomech, 16(1), pp. 1-12.</w:t>
      </w:r>
      <w:bookmarkEnd w:id="3120"/>
    </w:p>
    <w:p w14:paraId="3F900B9E" w14:textId="77777777" w:rsidR="00214E15" w:rsidRPr="00214E15" w:rsidRDefault="00214E15" w:rsidP="00214E15">
      <w:pPr>
        <w:pStyle w:val="EndNoteBibliography"/>
        <w:rPr>
          <w:noProof/>
        </w:rPr>
      </w:pPr>
      <w:bookmarkStart w:id="3121" w:name="_ENREF_43"/>
      <w:r w:rsidRPr="00214E15">
        <w:rPr>
          <w:noProof/>
        </w:rPr>
        <w:t>[43]</w:t>
      </w:r>
      <w:r w:rsidRPr="00214E15">
        <w:rPr>
          <w:noProof/>
        </w:rPr>
        <w:tab/>
        <w:t>Fung, Y. C., 1993, Biomechanics : mechanical properties of living tissues, Springer-Verlag, New York.</w:t>
      </w:r>
      <w:bookmarkEnd w:id="3121"/>
    </w:p>
    <w:p w14:paraId="5838085B" w14:textId="77777777" w:rsidR="00214E15" w:rsidRPr="00214E15" w:rsidRDefault="00214E15" w:rsidP="00214E15">
      <w:pPr>
        <w:pStyle w:val="EndNoteBibliography"/>
        <w:rPr>
          <w:noProof/>
        </w:rPr>
      </w:pPr>
      <w:bookmarkStart w:id="3122" w:name="_ENREF_44"/>
      <w:r w:rsidRPr="00214E15">
        <w:rPr>
          <w:noProof/>
        </w:rPr>
        <w:t>[44]</w:t>
      </w:r>
      <w:r w:rsidRPr="00214E15">
        <w:rPr>
          <w:noProof/>
        </w:rPr>
        <w:tab/>
        <w:t>Fung, Y. C., Fronek, K., and Patitucci, P., 1979, "Pseudoelasticity of arteries and the choice of its mathematical expression," Am J Physiol, 237(5), pp. H620-631.</w:t>
      </w:r>
      <w:bookmarkEnd w:id="3122"/>
    </w:p>
    <w:p w14:paraId="6C20FFA8" w14:textId="77777777" w:rsidR="00214E15" w:rsidRPr="00214E15" w:rsidRDefault="00214E15" w:rsidP="00214E15">
      <w:pPr>
        <w:pStyle w:val="EndNoteBibliography"/>
        <w:rPr>
          <w:noProof/>
        </w:rPr>
      </w:pPr>
      <w:bookmarkStart w:id="3123"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3123"/>
    </w:p>
    <w:p w14:paraId="55599679" w14:textId="77777777" w:rsidR="00214E15" w:rsidRPr="00214E15" w:rsidRDefault="00214E15" w:rsidP="00214E15">
      <w:pPr>
        <w:pStyle w:val="EndNoteBibliography"/>
        <w:rPr>
          <w:noProof/>
        </w:rPr>
      </w:pPr>
      <w:bookmarkStart w:id="3124" w:name="_ENREF_46"/>
      <w:r w:rsidRPr="00214E15">
        <w:rPr>
          <w:noProof/>
        </w:rPr>
        <w:t>[46]</w:t>
      </w:r>
      <w:r w:rsidRPr="00214E15">
        <w:rPr>
          <w:noProof/>
        </w:rPr>
        <w:tab/>
        <w:t>Ateshian, G. A., 2015, "Viscoelasticity using reactive constrained solid mixtures," J Biomech.</w:t>
      </w:r>
      <w:bookmarkEnd w:id="3124"/>
    </w:p>
    <w:p w14:paraId="20BA8DA9" w14:textId="77777777" w:rsidR="00214E15" w:rsidRPr="00214E15" w:rsidRDefault="00214E15" w:rsidP="00214E15">
      <w:pPr>
        <w:pStyle w:val="EndNoteBibliography"/>
        <w:rPr>
          <w:noProof/>
        </w:rPr>
      </w:pPr>
      <w:bookmarkStart w:id="3125"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3125"/>
    </w:p>
    <w:p w14:paraId="378F2BFB" w14:textId="77777777" w:rsidR="00214E15" w:rsidRPr="00214E15" w:rsidRDefault="00214E15" w:rsidP="00214E15">
      <w:pPr>
        <w:pStyle w:val="EndNoteBibliography"/>
        <w:rPr>
          <w:noProof/>
        </w:rPr>
      </w:pPr>
      <w:bookmarkStart w:id="3126" w:name="_ENREF_48"/>
      <w:r w:rsidRPr="00214E15">
        <w:rPr>
          <w:noProof/>
        </w:rPr>
        <w:t>[48]</w:t>
      </w:r>
      <w:r w:rsidRPr="00214E15">
        <w:rPr>
          <w:noProof/>
        </w:rPr>
        <w:tab/>
        <w:t>Maker, B. N., 1995, "Rigid bodies for metal forming analysis with NIKE3D," University of California, Lawrence Livermore Lab Rept, UCRL-JC-119862, pp. 1-8.</w:t>
      </w:r>
      <w:bookmarkEnd w:id="3126"/>
    </w:p>
    <w:p w14:paraId="5E073A73" w14:textId="77777777" w:rsidR="00214E15" w:rsidRPr="00214E15" w:rsidRDefault="00214E15" w:rsidP="00214E15">
      <w:pPr>
        <w:pStyle w:val="EndNoteBibliography"/>
        <w:rPr>
          <w:noProof/>
        </w:rPr>
      </w:pPr>
      <w:bookmarkStart w:id="3127" w:name="_ENREF_49"/>
      <w:r w:rsidRPr="00214E15">
        <w:rPr>
          <w:noProof/>
        </w:rPr>
        <w:t>[49]</w:t>
      </w:r>
      <w:r w:rsidRPr="00214E15">
        <w:rPr>
          <w:noProof/>
        </w:rPr>
        <w:tab/>
        <w:t>Laursen, T. A., 2002, Computational Contact and Impact Mechanics, Springer.</w:t>
      </w:r>
      <w:bookmarkEnd w:id="3127"/>
    </w:p>
    <w:p w14:paraId="0F7B9E2C" w14:textId="77777777" w:rsidR="00214E15" w:rsidRPr="00214E15" w:rsidRDefault="00214E15" w:rsidP="00214E15">
      <w:pPr>
        <w:pStyle w:val="EndNoteBibliography"/>
        <w:rPr>
          <w:noProof/>
        </w:rPr>
      </w:pPr>
      <w:bookmarkStart w:id="3128"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3128"/>
    </w:p>
    <w:p w14:paraId="1DEF72B4" w14:textId="5433798B" w:rsidR="008C7882" w:rsidRPr="002D1348" w:rsidRDefault="008C7882" w:rsidP="007412C6">
      <w:pPr>
        <w:ind w:left="720" w:hanging="720"/>
      </w:pPr>
      <w:r>
        <w:fldChar w:fldCharType="end"/>
      </w:r>
    </w:p>
    <w:sectPr w:rsidR="008C7882" w:rsidRPr="002D1348" w:rsidSect="00A97B84">
      <w:headerReference w:type="even" r:id="rId3647"/>
      <w:headerReference w:type="default" r:id="rId364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9" w:author="Jeff Weiss" w:date="2011-09-14T09:15:00Z" w:initials="JW">
    <w:p w14:paraId="124F542B" w14:textId="77777777" w:rsidR="005335CA" w:rsidRDefault="005335CA">
      <w:pPr>
        <w:pStyle w:val="CommentText"/>
      </w:pPr>
      <w:r>
        <w:rPr>
          <w:rStyle w:val="CommentReference"/>
        </w:rPr>
        <w:annotationRef/>
      </w:r>
      <w:r>
        <w:t>what is this?</w:t>
      </w:r>
    </w:p>
  </w:comment>
  <w:comment w:id="1625" w:author="Jeff Weiss" w:date="2011-09-14T17:20:00Z" w:initials="JW">
    <w:p w14:paraId="085CB577" w14:textId="77777777" w:rsidR="005335CA" w:rsidRDefault="005335CA">
      <w:pPr>
        <w:pStyle w:val="CommentText"/>
      </w:pPr>
      <w:r>
        <w:rPr>
          <w:rStyle w:val="CommentReference"/>
        </w:rPr>
        <w:annotationRef/>
      </w:r>
      <w:r>
        <w:t>This material needs stress and elasticity tensor equations.</w:t>
      </w:r>
    </w:p>
  </w:comment>
  <w:comment w:id="1656" w:author="Jeff Weiss" w:date="2011-09-14T17:23:00Z" w:initials="JW">
    <w:p w14:paraId="67AA406A" w14:textId="77777777" w:rsidR="005335CA" w:rsidRDefault="005335CA">
      <w:pPr>
        <w:pStyle w:val="CommentText"/>
      </w:pPr>
      <w:r>
        <w:rPr>
          <w:rStyle w:val="CommentReference"/>
        </w:rPr>
        <w:annotationRef/>
      </w:r>
      <w:r>
        <w:t>This material description still needs the elasticity tensor.</w:t>
      </w:r>
    </w:p>
  </w:comment>
  <w:comment w:id="1674" w:author="Jeff Weiss" w:date="2011-09-14T17:24:00Z" w:initials="JW">
    <w:p w14:paraId="09760677" w14:textId="77777777" w:rsidR="005335CA" w:rsidRDefault="005335CA">
      <w:pPr>
        <w:pStyle w:val="CommentText"/>
      </w:pPr>
      <w:r>
        <w:rPr>
          <w:rStyle w:val="CommentReference"/>
        </w:rPr>
        <w:annotationRef/>
      </w:r>
      <w:r>
        <w:t>This material needs the stress and elasticity tensor.</w:t>
      </w:r>
    </w:p>
  </w:comment>
  <w:comment w:id="1768" w:author="Jeff Weiss" w:date="2011-09-14T17:34:00Z" w:initials="JW">
    <w:p w14:paraId="0FE2C28C" w14:textId="77777777" w:rsidR="005335CA" w:rsidRDefault="005335CA">
      <w:pPr>
        <w:pStyle w:val="CommentText"/>
      </w:pPr>
      <w:r>
        <w:rPr>
          <w:rStyle w:val="CommentReference"/>
        </w:rPr>
        <w:annotationRef/>
      </w:r>
      <w:r>
        <w:t>This material is missing the elasticity tensor.</w:t>
      </w:r>
    </w:p>
  </w:comment>
  <w:comment w:id="2349" w:author="Jeff Weiss" w:date="2011-09-14T17:40:00Z" w:initials="JW">
    <w:p w14:paraId="094E3AFF" w14:textId="77777777" w:rsidR="005335CA" w:rsidRDefault="005335CA">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F542B" w15:done="0"/>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471961" w14:textId="77777777" w:rsidR="00511485" w:rsidRDefault="00511485">
      <w:r>
        <w:separator/>
      </w:r>
    </w:p>
  </w:endnote>
  <w:endnote w:type="continuationSeparator" w:id="0">
    <w:p w14:paraId="6C78DCED" w14:textId="77777777" w:rsidR="00511485" w:rsidRDefault="00511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B5F164" w14:textId="77777777" w:rsidR="00511485" w:rsidRDefault="00511485">
      <w:r>
        <w:separator/>
      </w:r>
    </w:p>
  </w:footnote>
  <w:footnote w:type="continuationSeparator" w:id="0">
    <w:p w14:paraId="3DB7D7E5" w14:textId="77777777" w:rsidR="00511485" w:rsidRDefault="00511485">
      <w:r>
        <w:continuationSeparator/>
      </w:r>
    </w:p>
  </w:footnote>
  <w:footnote w:id="1">
    <w:p w14:paraId="0863F7CE" w14:textId="4F84BA06" w:rsidR="005335CA" w:rsidRDefault="005335CA">
      <w:pPr>
        <w:pStyle w:val="FootnoteText"/>
      </w:pPr>
      <w:ins w:id="819" w:author="Steve Maas" w:date="2015-05-13T13:56:00Z">
        <w:r>
          <w:rPr>
            <w:rStyle w:val="FootnoteReference"/>
          </w:rPr>
          <w:footnoteRef/>
        </w:r>
        <w:r>
          <w:t xml:space="preserve"> Note that weights sum up to one</w:t>
        </w:r>
      </w:ins>
      <w:ins w:id="820" w:author="Steve Maas" w:date="2015-05-13T14:03:00Z">
        <w:r>
          <w:t xml:space="preserve"> and not to the volume of the tet in the natural coordinate system (i.e. 1/6)</w:t>
        </w:r>
      </w:ins>
      <w:ins w:id="821" w:author="Steve Maas" w:date="2015-05-13T13:56:00Z">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128</w:t>
    </w:r>
    <w:r>
      <w:rPr>
        <w:rStyle w:val="PageNumber"/>
      </w:rPr>
      <w:fldChar w:fldCharType="end"/>
    </w:r>
  </w:p>
  <w:p w14:paraId="658E01C7" w14:textId="77777777" w:rsidR="005335CA" w:rsidRDefault="005335CA"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5335CA" w:rsidRDefault="005335CA"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40C78">
      <w:rPr>
        <w:rStyle w:val="PageNumber"/>
        <w:noProof/>
      </w:rPr>
      <w:t>1</w:t>
    </w:r>
    <w:r>
      <w:rPr>
        <w:rStyle w:val="PageNumber"/>
      </w:rPr>
      <w:fldChar w:fldCharType="end"/>
    </w:r>
  </w:p>
  <w:p w14:paraId="1D3585AE" w14:textId="77777777" w:rsidR="005335CA" w:rsidRDefault="005335CA"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Rawlins">
    <w15:presenceInfo w15:providerId="None" w15:userId="David Rawlins"/>
  </w15:person>
  <w15:person w15:author="rawlins">
    <w15:presenceInfo w15:providerId="None" w15:userId="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0563"/>
    <w:rsid w:val="000F1BF1"/>
    <w:rsid w:val="000F2E90"/>
    <w:rsid w:val="000F4B2A"/>
    <w:rsid w:val="000F6D8C"/>
    <w:rsid w:val="0010409E"/>
    <w:rsid w:val="00116147"/>
    <w:rsid w:val="00120603"/>
    <w:rsid w:val="00122416"/>
    <w:rsid w:val="00130928"/>
    <w:rsid w:val="00146ACD"/>
    <w:rsid w:val="001520FC"/>
    <w:rsid w:val="001529A7"/>
    <w:rsid w:val="00153375"/>
    <w:rsid w:val="00153956"/>
    <w:rsid w:val="001677E3"/>
    <w:rsid w:val="001679DF"/>
    <w:rsid w:val="00167CB4"/>
    <w:rsid w:val="001700D6"/>
    <w:rsid w:val="001723A9"/>
    <w:rsid w:val="00172AE7"/>
    <w:rsid w:val="001734DC"/>
    <w:rsid w:val="001763A3"/>
    <w:rsid w:val="00176A40"/>
    <w:rsid w:val="0018091D"/>
    <w:rsid w:val="0018420A"/>
    <w:rsid w:val="00186AA9"/>
    <w:rsid w:val="00190B2E"/>
    <w:rsid w:val="00195BE3"/>
    <w:rsid w:val="00195FA3"/>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6D85"/>
    <w:rsid w:val="00201B2F"/>
    <w:rsid w:val="002046D9"/>
    <w:rsid w:val="00207529"/>
    <w:rsid w:val="002147C8"/>
    <w:rsid w:val="00214E15"/>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20BF"/>
    <w:rsid w:val="00275186"/>
    <w:rsid w:val="00275D24"/>
    <w:rsid w:val="00277B83"/>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7534"/>
    <w:rsid w:val="002D4065"/>
    <w:rsid w:val="002D7F22"/>
    <w:rsid w:val="002E241C"/>
    <w:rsid w:val="002E4E77"/>
    <w:rsid w:val="002E6B79"/>
    <w:rsid w:val="002E7F45"/>
    <w:rsid w:val="002F00FB"/>
    <w:rsid w:val="002F1C97"/>
    <w:rsid w:val="002F3DF9"/>
    <w:rsid w:val="00315D2B"/>
    <w:rsid w:val="00317B9F"/>
    <w:rsid w:val="00331B70"/>
    <w:rsid w:val="003373C3"/>
    <w:rsid w:val="0034071A"/>
    <w:rsid w:val="0034223B"/>
    <w:rsid w:val="00351D6C"/>
    <w:rsid w:val="00353E1C"/>
    <w:rsid w:val="00357411"/>
    <w:rsid w:val="00365A88"/>
    <w:rsid w:val="003735AA"/>
    <w:rsid w:val="003747B4"/>
    <w:rsid w:val="003952FD"/>
    <w:rsid w:val="003A422F"/>
    <w:rsid w:val="003A502B"/>
    <w:rsid w:val="003B102D"/>
    <w:rsid w:val="003B1BED"/>
    <w:rsid w:val="003B3D59"/>
    <w:rsid w:val="003B43EE"/>
    <w:rsid w:val="003C327D"/>
    <w:rsid w:val="003D0852"/>
    <w:rsid w:val="003D14DA"/>
    <w:rsid w:val="003D1D54"/>
    <w:rsid w:val="003D430C"/>
    <w:rsid w:val="003D57DF"/>
    <w:rsid w:val="003D7647"/>
    <w:rsid w:val="004058CE"/>
    <w:rsid w:val="0041761F"/>
    <w:rsid w:val="00417E33"/>
    <w:rsid w:val="004212D5"/>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4875"/>
    <w:rsid w:val="00484E84"/>
    <w:rsid w:val="00486E22"/>
    <w:rsid w:val="00490078"/>
    <w:rsid w:val="00495AFF"/>
    <w:rsid w:val="00496C79"/>
    <w:rsid w:val="004979AD"/>
    <w:rsid w:val="004B1907"/>
    <w:rsid w:val="004B3FBC"/>
    <w:rsid w:val="004B50DC"/>
    <w:rsid w:val="004B5CB6"/>
    <w:rsid w:val="004B6EC9"/>
    <w:rsid w:val="004D1047"/>
    <w:rsid w:val="004D2A85"/>
    <w:rsid w:val="004D379B"/>
    <w:rsid w:val="004D3EA3"/>
    <w:rsid w:val="004D4ABA"/>
    <w:rsid w:val="004D602D"/>
    <w:rsid w:val="004D70A8"/>
    <w:rsid w:val="004E12EC"/>
    <w:rsid w:val="004E16D2"/>
    <w:rsid w:val="004E3859"/>
    <w:rsid w:val="004F1C97"/>
    <w:rsid w:val="004F2125"/>
    <w:rsid w:val="004F2517"/>
    <w:rsid w:val="004F265A"/>
    <w:rsid w:val="004F2D16"/>
    <w:rsid w:val="004F6FB0"/>
    <w:rsid w:val="00511485"/>
    <w:rsid w:val="00512516"/>
    <w:rsid w:val="0051289D"/>
    <w:rsid w:val="00516AC5"/>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32618"/>
    <w:rsid w:val="00644EF7"/>
    <w:rsid w:val="006460ED"/>
    <w:rsid w:val="0064700D"/>
    <w:rsid w:val="0065080B"/>
    <w:rsid w:val="00656B2A"/>
    <w:rsid w:val="0066127C"/>
    <w:rsid w:val="00661E2B"/>
    <w:rsid w:val="006633F6"/>
    <w:rsid w:val="006658BB"/>
    <w:rsid w:val="0068098A"/>
    <w:rsid w:val="00681424"/>
    <w:rsid w:val="0068502A"/>
    <w:rsid w:val="006854C0"/>
    <w:rsid w:val="00691C49"/>
    <w:rsid w:val="006951AD"/>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7431"/>
    <w:rsid w:val="00752FD5"/>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2473"/>
    <w:rsid w:val="007E656F"/>
    <w:rsid w:val="007E76EC"/>
    <w:rsid w:val="007F446F"/>
    <w:rsid w:val="00805BE6"/>
    <w:rsid w:val="00813691"/>
    <w:rsid w:val="00813AE5"/>
    <w:rsid w:val="0081541F"/>
    <w:rsid w:val="00822AD6"/>
    <w:rsid w:val="00827503"/>
    <w:rsid w:val="00827FD3"/>
    <w:rsid w:val="00831919"/>
    <w:rsid w:val="00834023"/>
    <w:rsid w:val="0083696E"/>
    <w:rsid w:val="00837539"/>
    <w:rsid w:val="00837BC9"/>
    <w:rsid w:val="008462BD"/>
    <w:rsid w:val="008517DD"/>
    <w:rsid w:val="008532EF"/>
    <w:rsid w:val="008616CA"/>
    <w:rsid w:val="00863541"/>
    <w:rsid w:val="00867498"/>
    <w:rsid w:val="008735F1"/>
    <w:rsid w:val="0087434A"/>
    <w:rsid w:val="00876348"/>
    <w:rsid w:val="00880DE0"/>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8F4FC8"/>
    <w:rsid w:val="00900236"/>
    <w:rsid w:val="00905817"/>
    <w:rsid w:val="00907E2E"/>
    <w:rsid w:val="00912318"/>
    <w:rsid w:val="0091287E"/>
    <w:rsid w:val="00913D51"/>
    <w:rsid w:val="009145C5"/>
    <w:rsid w:val="009312C5"/>
    <w:rsid w:val="00940C78"/>
    <w:rsid w:val="00946F99"/>
    <w:rsid w:val="00964529"/>
    <w:rsid w:val="00966979"/>
    <w:rsid w:val="00973DC5"/>
    <w:rsid w:val="0097431B"/>
    <w:rsid w:val="009773FE"/>
    <w:rsid w:val="00981087"/>
    <w:rsid w:val="00993C44"/>
    <w:rsid w:val="00994232"/>
    <w:rsid w:val="00996074"/>
    <w:rsid w:val="009B3557"/>
    <w:rsid w:val="009B696E"/>
    <w:rsid w:val="009B7404"/>
    <w:rsid w:val="009C3643"/>
    <w:rsid w:val="009C720C"/>
    <w:rsid w:val="009D07E4"/>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71D9"/>
    <w:rsid w:val="00A802E0"/>
    <w:rsid w:val="00A82267"/>
    <w:rsid w:val="00A924E1"/>
    <w:rsid w:val="00A94B6B"/>
    <w:rsid w:val="00A97B84"/>
    <w:rsid w:val="00AB052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6C97"/>
    <w:rsid w:val="00B937DE"/>
    <w:rsid w:val="00B93D00"/>
    <w:rsid w:val="00B93F7E"/>
    <w:rsid w:val="00B96143"/>
    <w:rsid w:val="00B97DC3"/>
    <w:rsid w:val="00BA1866"/>
    <w:rsid w:val="00BA6622"/>
    <w:rsid w:val="00BB2289"/>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E5B"/>
    <w:rsid w:val="00CA0005"/>
    <w:rsid w:val="00CA4A7F"/>
    <w:rsid w:val="00CB13D9"/>
    <w:rsid w:val="00CB173E"/>
    <w:rsid w:val="00CB489A"/>
    <w:rsid w:val="00CC0A33"/>
    <w:rsid w:val="00CC5A71"/>
    <w:rsid w:val="00CC7944"/>
    <w:rsid w:val="00CD36C4"/>
    <w:rsid w:val="00CD45F0"/>
    <w:rsid w:val="00CD6991"/>
    <w:rsid w:val="00CE2162"/>
    <w:rsid w:val="00CF0A94"/>
    <w:rsid w:val="00D000EA"/>
    <w:rsid w:val="00D13FD3"/>
    <w:rsid w:val="00D1791B"/>
    <w:rsid w:val="00D17EAC"/>
    <w:rsid w:val="00D25725"/>
    <w:rsid w:val="00D30784"/>
    <w:rsid w:val="00D30919"/>
    <w:rsid w:val="00D3178E"/>
    <w:rsid w:val="00D32A20"/>
    <w:rsid w:val="00D417F9"/>
    <w:rsid w:val="00D41B2F"/>
    <w:rsid w:val="00D5035D"/>
    <w:rsid w:val="00D57045"/>
    <w:rsid w:val="00D574F2"/>
    <w:rsid w:val="00D60CC6"/>
    <w:rsid w:val="00D6556C"/>
    <w:rsid w:val="00D7123D"/>
    <w:rsid w:val="00D7352A"/>
    <w:rsid w:val="00D77B42"/>
    <w:rsid w:val="00D80579"/>
    <w:rsid w:val="00D822EA"/>
    <w:rsid w:val="00D8268F"/>
    <w:rsid w:val="00D85C52"/>
    <w:rsid w:val="00D904EE"/>
    <w:rsid w:val="00D95321"/>
    <w:rsid w:val="00D97451"/>
    <w:rsid w:val="00DB161C"/>
    <w:rsid w:val="00DB2A2C"/>
    <w:rsid w:val="00DB47BB"/>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829"/>
    <w:rsid w:val="00E11D29"/>
    <w:rsid w:val="00E149F6"/>
    <w:rsid w:val="00E1526F"/>
    <w:rsid w:val="00E16837"/>
    <w:rsid w:val="00E22F0B"/>
    <w:rsid w:val="00E27097"/>
    <w:rsid w:val="00E3488F"/>
    <w:rsid w:val="00E3755C"/>
    <w:rsid w:val="00E452AB"/>
    <w:rsid w:val="00E52B44"/>
    <w:rsid w:val="00E569BD"/>
    <w:rsid w:val="00E62E14"/>
    <w:rsid w:val="00E63BE2"/>
    <w:rsid w:val="00E67C66"/>
    <w:rsid w:val="00E738DB"/>
    <w:rsid w:val="00E77A80"/>
    <w:rsid w:val="00E903D4"/>
    <w:rsid w:val="00E93F61"/>
    <w:rsid w:val="00E976CC"/>
    <w:rsid w:val="00EA3E30"/>
    <w:rsid w:val="00EB2008"/>
    <w:rsid w:val="00ED4800"/>
    <w:rsid w:val="00EE0E0E"/>
    <w:rsid w:val="00EE136A"/>
    <w:rsid w:val="00EE77AB"/>
    <w:rsid w:val="00EF07DC"/>
    <w:rsid w:val="00EF4B20"/>
    <w:rsid w:val="00EF5846"/>
    <w:rsid w:val="00F00F47"/>
    <w:rsid w:val="00F02353"/>
    <w:rsid w:val="00F119D4"/>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77222"/>
    <w:rsid w:val="00F8118F"/>
    <w:rsid w:val="00F85347"/>
    <w:rsid w:val="00F96C7B"/>
    <w:rsid w:val="00FA2BC4"/>
    <w:rsid w:val="00FA595B"/>
    <w:rsid w:val="00FA5A87"/>
    <w:rsid w:val="00FA761C"/>
    <w:rsid w:val="00FB056C"/>
    <w:rsid w:val="00FB3B8D"/>
    <w:rsid w:val="00FB6012"/>
    <w:rsid w:val="00FB6214"/>
    <w:rsid w:val="00FB639B"/>
    <w:rsid w:val="00FC3011"/>
    <w:rsid w:val="00FC5099"/>
    <w:rsid w:val="00FC599A"/>
    <w:rsid w:val="00FD0563"/>
    <w:rsid w:val="00FD5AC9"/>
    <w:rsid w:val="00FD7660"/>
    <w:rsid w:val="00FD795D"/>
    <w:rsid w:val="00FE2FF5"/>
    <w:rsid w:val="00FE38CD"/>
    <w:rsid w:val="00FE64EB"/>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9B8C3914-6893-4065-B8D5-D79C1EEA9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4.bin"/><Relationship Id="rId3182" Type="http://schemas.openxmlformats.org/officeDocument/2006/relationships/image" Target="media/image1586.wmf"/><Relationship Id="rId3042" Type="http://schemas.openxmlformats.org/officeDocument/2006/relationships/image" Target="media/image1516.wmf"/><Relationship Id="rId170" Type="http://schemas.openxmlformats.org/officeDocument/2006/relationships/oleObject" Target="embeddings/oleObject77.bin"/><Relationship Id="rId987" Type="http://schemas.openxmlformats.org/officeDocument/2006/relationships/oleObject" Target="embeddings/oleObject485.bin"/><Relationship Id="rId2668" Type="http://schemas.openxmlformats.org/officeDocument/2006/relationships/image" Target="media/image1329.wmf"/><Relationship Id="rId2875" Type="http://schemas.openxmlformats.org/officeDocument/2006/relationships/oleObject" Target="embeddings/oleObject1428.bin"/><Relationship Id="rId847" Type="http://schemas.openxmlformats.org/officeDocument/2006/relationships/oleObject" Target="embeddings/oleObject415.bin"/><Relationship Id="rId1477" Type="http://schemas.openxmlformats.org/officeDocument/2006/relationships/oleObject" Target="embeddings/oleObject729.bin"/><Relationship Id="rId1684" Type="http://schemas.openxmlformats.org/officeDocument/2006/relationships/image" Target="media/image837.wmf"/><Relationship Id="rId1891" Type="http://schemas.openxmlformats.org/officeDocument/2006/relationships/oleObject" Target="embeddings/oleObject936.bin"/><Relationship Id="rId2528" Type="http://schemas.openxmlformats.org/officeDocument/2006/relationships/image" Target="media/image1259.wmf"/><Relationship Id="rId2735" Type="http://schemas.openxmlformats.org/officeDocument/2006/relationships/oleObject" Target="embeddings/oleObject1358.bin"/><Relationship Id="rId2942" Type="http://schemas.openxmlformats.org/officeDocument/2006/relationships/image" Target="media/image1466.wmf"/><Relationship Id="rId707" Type="http://schemas.openxmlformats.org/officeDocument/2006/relationships/oleObject" Target="embeddings/oleObject345.bin"/><Relationship Id="rId914" Type="http://schemas.openxmlformats.org/officeDocument/2006/relationships/image" Target="media/image451.wmf"/><Relationship Id="rId1337" Type="http://schemas.openxmlformats.org/officeDocument/2006/relationships/oleObject" Target="embeddings/oleObject659.bin"/><Relationship Id="rId1544" Type="http://schemas.openxmlformats.org/officeDocument/2006/relationships/image" Target="media/image767.wmf"/><Relationship Id="rId1751" Type="http://schemas.openxmlformats.org/officeDocument/2006/relationships/oleObject" Target="embeddings/oleObject866.bin"/><Relationship Id="rId2802" Type="http://schemas.openxmlformats.org/officeDocument/2006/relationships/image" Target="media/image1396.emf"/><Relationship Id="rId43" Type="http://schemas.openxmlformats.org/officeDocument/2006/relationships/oleObject" Target="embeddings/oleObject14.bin"/><Relationship Id="rId1404" Type="http://schemas.openxmlformats.org/officeDocument/2006/relationships/image" Target="media/image697.wmf"/><Relationship Id="rId1611" Type="http://schemas.openxmlformats.org/officeDocument/2006/relationships/oleObject" Target="embeddings/oleObject796.bin"/><Relationship Id="rId3369" Type="http://schemas.openxmlformats.org/officeDocument/2006/relationships/image" Target="media/image1680.wmf"/><Relationship Id="rId3576" Type="http://schemas.openxmlformats.org/officeDocument/2006/relationships/oleObject" Target="embeddings/oleObject1778.bin"/><Relationship Id="rId497" Type="http://schemas.openxmlformats.org/officeDocument/2006/relationships/image" Target="media/image243.wmf"/><Relationship Id="rId2178" Type="http://schemas.openxmlformats.org/officeDocument/2006/relationships/image" Target="media/image1084.wmf"/><Relationship Id="rId2385" Type="http://schemas.openxmlformats.org/officeDocument/2006/relationships/oleObject" Target="embeddings/oleObject1180.bin"/><Relationship Id="rId3229" Type="http://schemas.openxmlformats.org/officeDocument/2006/relationships/image" Target="media/image1610.wmf"/><Relationship Id="rId357" Type="http://schemas.openxmlformats.org/officeDocument/2006/relationships/image" Target="media/image173.wmf"/><Relationship Id="rId1194" Type="http://schemas.openxmlformats.org/officeDocument/2006/relationships/image" Target="media/image591.wmf"/><Relationship Id="rId2038" Type="http://schemas.openxmlformats.org/officeDocument/2006/relationships/image" Target="media/image1014.wmf"/><Relationship Id="rId2592" Type="http://schemas.openxmlformats.org/officeDocument/2006/relationships/image" Target="media/image1291.wmf"/><Relationship Id="rId3436" Type="http://schemas.openxmlformats.org/officeDocument/2006/relationships/oleObject" Target="embeddings/oleObject1708.bin"/><Relationship Id="rId3643" Type="http://schemas.openxmlformats.org/officeDocument/2006/relationships/image" Target="media/image1817.wmf"/><Relationship Id="rId217" Type="http://schemas.openxmlformats.org/officeDocument/2006/relationships/image" Target="media/image104.wmf"/><Relationship Id="rId564" Type="http://schemas.openxmlformats.org/officeDocument/2006/relationships/oleObject" Target="embeddings/oleObject273.bin"/><Relationship Id="rId771" Type="http://schemas.openxmlformats.org/officeDocument/2006/relationships/oleObject" Target="embeddings/oleObject377.bin"/><Relationship Id="rId2245" Type="http://schemas.openxmlformats.org/officeDocument/2006/relationships/image" Target="media/image1120.wmf"/><Relationship Id="rId2452" Type="http://schemas.openxmlformats.org/officeDocument/2006/relationships/image" Target="media/image1221.wmf"/><Relationship Id="rId3503" Type="http://schemas.openxmlformats.org/officeDocument/2006/relationships/image" Target="media/image1747.wmf"/><Relationship Id="rId424" Type="http://schemas.openxmlformats.org/officeDocument/2006/relationships/oleObject" Target="embeddings/oleObject203.bin"/><Relationship Id="rId631" Type="http://schemas.openxmlformats.org/officeDocument/2006/relationships/image" Target="media/image310.wmf"/><Relationship Id="rId1054" Type="http://schemas.openxmlformats.org/officeDocument/2006/relationships/image" Target="media/image521.wmf"/><Relationship Id="rId1261" Type="http://schemas.openxmlformats.org/officeDocument/2006/relationships/oleObject" Target="embeddings/oleObject622.bin"/><Relationship Id="rId2105" Type="http://schemas.openxmlformats.org/officeDocument/2006/relationships/oleObject" Target="embeddings/oleObject1043.bin"/><Relationship Id="rId2312" Type="http://schemas.openxmlformats.org/officeDocument/2006/relationships/image" Target="media/image1154.wmf"/><Relationship Id="rId1121" Type="http://schemas.openxmlformats.org/officeDocument/2006/relationships/oleObject" Target="embeddings/oleObject552.bin"/><Relationship Id="rId3086" Type="http://schemas.openxmlformats.org/officeDocument/2006/relationships/image" Target="media/image1538.wmf"/><Relationship Id="rId3293" Type="http://schemas.openxmlformats.org/officeDocument/2006/relationships/image" Target="media/image1642.wmf"/><Relationship Id="rId1938" Type="http://schemas.openxmlformats.org/officeDocument/2006/relationships/image" Target="media/image964.wmf"/><Relationship Id="rId3153" Type="http://schemas.openxmlformats.org/officeDocument/2006/relationships/oleObject" Target="embeddings/oleObject1567.bin"/><Relationship Id="rId3360" Type="http://schemas.openxmlformats.org/officeDocument/2006/relationships/oleObject" Target="embeddings/oleObject1670.bin"/><Relationship Id="rId281" Type="http://schemas.openxmlformats.org/officeDocument/2006/relationships/image" Target="media/image136.wmf"/><Relationship Id="rId3013" Type="http://schemas.openxmlformats.org/officeDocument/2006/relationships/oleObject" Target="embeddings/oleObject1497.bin"/><Relationship Id="rId141" Type="http://schemas.openxmlformats.org/officeDocument/2006/relationships/oleObject" Target="embeddings/oleObject63.bin"/><Relationship Id="rId3220" Type="http://schemas.openxmlformats.org/officeDocument/2006/relationships/oleObject" Target="embeddings/oleObject1600.bin"/><Relationship Id="rId7" Type="http://schemas.openxmlformats.org/officeDocument/2006/relationships/endnotes" Target="endnotes.xml"/><Relationship Id="rId2779" Type="http://schemas.openxmlformats.org/officeDocument/2006/relationships/oleObject" Target="embeddings/oleObject1380.bin"/><Relationship Id="rId2986" Type="http://schemas.openxmlformats.org/officeDocument/2006/relationships/image" Target="media/image1488.wmf"/><Relationship Id="rId958" Type="http://schemas.openxmlformats.org/officeDocument/2006/relationships/image" Target="media/image473.wmf"/><Relationship Id="rId1588" Type="http://schemas.openxmlformats.org/officeDocument/2006/relationships/image" Target="media/image789.wmf"/><Relationship Id="rId1795" Type="http://schemas.openxmlformats.org/officeDocument/2006/relationships/oleObject" Target="embeddings/oleObject888.bin"/><Relationship Id="rId2639" Type="http://schemas.openxmlformats.org/officeDocument/2006/relationships/oleObject" Target="embeddings/oleObject1310.bin"/><Relationship Id="rId2846" Type="http://schemas.openxmlformats.org/officeDocument/2006/relationships/image" Target="media/image1418.wmf"/><Relationship Id="rId87" Type="http://schemas.openxmlformats.org/officeDocument/2006/relationships/oleObject" Target="embeddings/oleObject36.bin"/><Relationship Id="rId818" Type="http://schemas.openxmlformats.org/officeDocument/2006/relationships/image" Target="media/image403.wmf"/><Relationship Id="rId1448" Type="http://schemas.openxmlformats.org/officeDocument/2006/relationships/image" Target="media/image719.wmf"/><Relationship Id="rId1655" Type="http://schemas.openxmlformats.org/officeDocument/2006/relationships/oleObject" Target="embeddings/oleObject818.bin"/><Relationship Id="rId2706" Type="http://schemas.openxmlformats.org/officeDocument/2006/relationships/image" Target="media/image1348.wmf"/><Relationship Id="rId1308" Type="http://schemas.openxmlformats.org/officeDocument/2006/relationships/image" Target="media/image649.wmf"/><Relationship Id="rId1862" Type="http://schemas.openxmlformats.org/officeDocument/2006/relationships/image" Target="media/image926.wmf"/><Relationship Id="rId2913" Type="http://schemas.openxmlformats.org/officeDocument/2006/relationships/oleObject" Target="embeddings/oleObject1447.bin"/><Relationship Id="rId1515" Type="http://schemas.openxmlformats.org/officeDocument/2006/relationships/oleObject" Target="embeddings/oleObject748.bin"/><Relationship Id="rId1722" Type="http://schemas.openxmlformats.org/officeDocument/2006/relationships/image" Target="media/image856.wmf"/><Relationship Id="rId14" Type="http://schemas.openxmlformats.org/officeDocument/2006/relationships/hyperlink" Target="http://mrlforums.sci.utah.edu/forums/" TargetMode="External"/><Relationship Id="rId2289" Type="http://schemas.openxmlformats.org/officeDocument/2006/relationships/oleObject" Target="embeddings/oleObject1132.bin"/><Relationship Id="rId2496" Type="http://schemas.openxmlformats.org/officeDocument/2006/relationships/image" Target="media/image1243.wmf"/><Relationship Id="rId3547" Type="http://schemas.openxmlformats.org/officeDocument/2006/relationships/image" Target="media/image1769.wmf"/><Relationship Id="rId468" Type="http://schemas.openxmlformats.org/officeDocument/2006/relationships/oleObject" Target="embeddings/oleObject225.bin"/><Relationship Id="rId675" Type="http://schemas.openxmlformats.org/officeDocument/2006/relationships/image" Target="media/image332.wmf"/><Relationship Id="rId882" Type="http://schemas.openxmlformats.org/officeDocument/2006/relationships/image" Target="media/image435.wmf"/><Relationship Id="rId1098" Type="http://schemas.openxmlformats.org/officeDocument/2006/relationships/image" Target="media/image543.wmf"/><Relationship Id="rId2149" Type="http://schemas.openxmlformats.org/officeDocument/2006/relationships/oleObject" Target="embeddings/oleObject1065.bin"/><Relationship Id="rId2356" Type="http://schemas.openxmlformats.org/officeDocument/2006/relationships/image" Target="media/image1176.wmf"/><Relationship Id="rId2563" Type="http://schemas.openxmlformats.org/officeDocument/2006/relationships/oleObject" Target="embeddings/oleObject1272.bin"/><Relationship Id="rId2770" Type="http://schemas.openxmlformats.org/officeDocument/2006/relationships/image" Target="media/image1380.emf"/><Relationship Id="rId3407" Type="http://schemas.openxmlformats.org/officeDocument/2006/relationships/image" Target="media/image1699.wmf"/><Relationship Id="rId3614" Type="http://schemas.openxmlformats.org/officeDocument/2006/relationships/oleObject" Target="embeddings/oleObject1797.bin"/><Relationship Id="rId328" Type="http://schemas.openxmlformats.org/officeDocument/2006/relationships/oleObject" Target="embeddings/oleObject156.bin"/><Relationship Id="rId535" Type="http://schemas.openxmlformats.org/officeDocument/2006/relationships/image" Target="media/image262.wmf"/><Relationship Id="rId742" Type="http://schemas.openxmlformats.org/officeDocument/2006/relationships/image" Target="media/image365.wmf"/><Relationship Id="rId1165" Type="http://schemas.openxmlformats.org/officeDocument/2006/relationships/oleObject" Target="embeddings/oleObject574.bin"/><Relationship Id="rId1372" Type="http://schemas.openxmlformats.org/officeDocument/2006/relationships/image" Target="media/image681.wmf"/><Relationship Id="rId2009" Type="http://schemas.openxmlformats.org/officeDocument/2006/relationships/oleObject" Target="embeddings/oleObject995.bin"/><Relationship Id="rId2216" Type="http://schemas.openxmlformats.org/officeDocument/2006/relationships/image" Target="media/image1105.png"/><Relationship Id="rId2423" Type="http://schemas.openxmlformats.org/officeDocument/2006/relationships/oleObject" Target="embeddings/oleObject1201.bin"/><Relationship Id="rId2630" Type="http://schemas.openxmlformats.org/officeDocument/2006/relationships/image" Target="media/image1310.wmf"/><Relationship Id="rId602" Type="http://schemas.openxmlformats.org/officeDocument/2006/relationships/oleObject" Target="embeddings/oleObject292.bin"/><Relationship Id="rId1025" Type="http://schemas.openxmlformats.org/officeDocument/2006/relationships/oleObject" Target="embeddings/oleObject504.bin"/><Relationship Id="rId1232" Type="http://schemas.openxmlformats.org/officeDocument/2006/relationships/image" Target="media/image610.wmf"/><Relationship Id="rId3197" Type="http://schemas.openxmlformats.org/officeDocument/2006/relationships/oleObject" Target="embeddings/oleObject1589.bin"/><Relationship Id="rId3057" Type="http://schemas.openxmlformats.org/officeDocument/2006/relationships/oleObject" Target="embeddings/oleObject1519.bin"/><Relationship Id="rId185" Type="http://schemas.openxmlformats.org/officeDocument/2006/relationships/image" Target="media/image88.wmf"/><Relationship Id="rId1909" Type="http://schemas.openxmlformats.org/officeDocument/2006/relationships/oleObject" Target="embeddings/oleObject945.bin"/><Relationship Id="rId3264" Type="http://schemas.openxmlformats.org/officeDocument/2006/relationships/oleObject" Target="embeddings/oleObject1622.bin"/><Relationship Id="rId3471" Type="http://schemas.openxmlformats.org/officeDocument/2006/relationships/image" Target="media/image1731.wmf"/><Relationship Id="rId392" Type="http://schemas.openxmlformats.org/officeDocument/2006/relationships/oleObject" Target="embeddings/oleObject187.bin"/><Relationship Id="rId2073" Type="http://schemas.openxmlformats.org/officeDocument/2006/relationships/oleObject" Target="embeddings/oleObject1027.bin"/><Relationship Id="rId2280" Type="http://schemas.openxmlformats.org/officeDocument/2006/relationships/image" Target="media/image1138.wmf"/><Relationship Id="rId3124" Type="http://schemas.openxmlformats.org/officeDocument/2006/relationships/image" Target="media/image1557.wmf"/><Relationship Id="rId3331" Type="http://schemas.openxmlformats.org/officeDocument/2006/relationships/image" Target="media/image1661.wmf"/><Relationship Id="rId252" Type="http://schemas.openxmlformats.org/officeDocument/2006/relationships/oleObject" Target="embeddings/oleObject118.bin"/><Relationship Id="rId2140" Type="http://schemas.openxmlformats.org/officeDocument/2006/relationships/image" Target="media/image1065.wmf"/><Relationship Id="rId112" Type="http://schemas.openxmlformats.org/officeDocument/2006/relationships/image" Target="media/image51.wmf"/><Relationship Id="rId1699" Type="http://schemas.openxmlformats.org/officeDocument/2006/relationships/oleObject" Target="embeddings/oleObject840.bin"/><Relationship Id="rId2000" Type="http://schemas.openxmlformats.org/officeDocument/2006/relationships/image" Target="media/image995.wmf"/><Relationship Id="rId2957" Type="http://schemas.openxmlformats.org/officeDocument/2006/relationships/oleObject" Target="embeddings/oleObject1469.bin"/><Relationship Id="rId929" Type="http://schemas.openxmlformats.org/officeDocument/2006/relationships/oleObject" Target="embeddings/oleObject456.bin"/><Relationship Id="rId1559" Type="http://schemas.openxmlformats.org/officeDocument/2006/relationships/oleObject" Target="embeddings/oleObject770.bin"/><Relationship Id="rId1766" Type="http://schemas.openxmlformats.org/officeDocument/2006/relationships/image" Target="media/image878.wmf"/><Relationship Id="rId1973" Type="http://schemas.openxmlformats.org/officeDocument/2006/relationships/oleObject" Target="embeddings/oleObject977.bin"/><Relationship Id="rId2817" Type="http://schemas.openxmlformats.org/officeDocument/2006/relationships/oleObject" Target="embeddings/oleObject1399.bin"/><Relationship Id="rId58" Type="http://schemas.openxmlformats.org/officeDocument/2006/relationships/image" Target="media/image24.wmf"/><Relationship Id="rId1419" Type="http://schemas.openxmlformats.org/officeDocument/2006/relationships/oleObject" Target="embeddings/oleObject700.bin"/><Relationship Id="rId1626" Type="http://schemas.openxmlformats.org/officeDocument/2006/relationships/image" Target="media/image808.wmf"/><Relationship Id="rId1833" Type="http://schemas.openxmlformats.org/officeDocument/2006/relationships/oleObject" Target="embeddings/oleObject907.bin"/><Relationship Id="rId1900" Type="http://schemas.openxmlformats.org/officeDocument/2006/relationships/image" Target="media/image945.wmf"/><Relationship Id="rId579" Type="http://schemas.openxmlformats.org/officeDocument/2006/relationships/image" Target="media/image284.wmf"/><Relationship Id="rId786" Type="http://schemas.openxmlformats.org/officeDocument/2006/relationships/image" Target="media/image387.wmf"/><Relationship Id="rId993" Type="http://schemas.openxmlformats.org/officeDocument/2006/relationships/oleObject" Target="embeddings/oleObject488.bin"/><Relationship Id="rId2467" Type="http://schemas.openxmlformats.org/officeDocument/2006/relationships/oleObject" Target="embeddings/oleObject1224.bin"/><Relationship Id="rId2674" Type="http://schemas.openxmlformats.org/officeDocument/2006/relationships/image" Target="media/image1332.wmf"/><Relationship Id="rId3518" Type="http://schemas.openxmlformats.org/officeDocument/2006/relationships/oleObject" Target="embeddings/oleObject1749.bin"/><Relationship Id="rId439" Type="http://schemas.openxmlformats.org/officeDocument/2006/relationships/image" Target="media/image214.wmf"/><Relationship Id="rId646" Type="http://schemas.openxmlformats.org/officeDocument/2006/relationships/oleObject" Target="embeddings/oleObject314.bin"/><Relationship Id="rId1069" Type="http://schemas.openxmlformats.org/officeDocument/2006/relationships/oleObject" Target="embeddings/oleObject526.bin"/><Relationship Id="rId1276" Type="http://schemas.openxmlformats.org/officeDocument/2006/relationships/image" Target="media/image632.wmf"/><Relationship Id="rId1483" Type="http://schemas.openxmlformats.org/officeDocument/2006/relationships/oleObject" Target="embeddings/oleObject732.bin"/><Relationship Id="rId2327" Type="http://schemas.openxmlformats.org/officeDocument/2006/relationships/oleObject" Target="embeddings/oleObject1151.bin"/><Relationship Id="rId2881" Type="http://schemas.openxmlformats.org/officeDocument/2006/relationships/oleObject" Target="embeddings/oleObject1431.bin"/><Relationship Id="rId506" Type="http://schemas.openxmlformats.org/officeDocument/2006/relationships/oleObject" Target="embeddings/oleObject244.bin"/><Relationship Id="rId853" Type="http://schemas.openxmlformats.org/officeDocument/2006/relationships/oleObject" Target="embeddings/oleObject418.bin"/><Relationship Id="rId1136" Type="http://schemas.openxmlformats.org/officeDocument/2006/relationships/image" Target="media/image562.wmf"/><Relationship Id="rId1690" Type="http://schemas.openxmlformats.org/officeDocument/2006/relationships/image" Target="media/image840.wmf"/><Relationship Id="rId2534" Type="http://schemas.openxmlformats.org/officeDocument/2006/relationships/image" Target="media/image1262.wmf"/><Relationship Id="rId2741" Type="http://schemas.openxmlformats.org/officeDocument/2006/relationships/oleObject" Target="embeddings/oleObject1361.bin"/><Relationship Id="rId713" Type="http://schemas.openxmlformats.org/officeDocument/2006/relationships/oleObject" Target="embeddings/oleObject348.bin"/><Relationship Id="rId920" Type="http://schemas.openxmlformats.org/officeDocument/2006/relationships/image" Target="media/image454.wmf"/><Relationship Id="rId1343" Type="http://schemas.openxmlformats.org/officeDocument/2006/relationships/oleObject" Target="embeddings/oleObject662.bin"/><Relationship Id="rId1550" Type="http://schemas.openxmlformats.org/officeDocument/2006/relationships/image" Target="media/image770.wmf"/><Relationship Id="rId2601" Type="http://schemas.openxmlformats.org/officeDocument/2006/relationships/oleObject" Target="embeddings/oleObject1291.bin"/><Relationship Id="rId1203" Type="http://schemas.openxmlformats.org/officeDocument/2006/relationships/oleObject" Target="embeddings/oleObject593.bin"/><Relationship Id="rId1410" Type="http://schemas.openxmlformats.org/officeDocument/2006/relationships/image" Target="media/image700.wmf"/><Relationship Id="rId3168" Type="http://schemas.openxmlformats.org/officeDocument/2006/relationships/image" Target="media/image1579.wmf"/><Relationship Id="rId3375" Type="http://schemas.openxmlformats.org/officeDocument/2006/relationships/image" Target="media/image1683.wmf"/><Relationship Id="rId3582" Type="http://schemas.openxmlformats.org/officeDocument/2006/relationships/oleObject" Target="embeddings/oleObject1781.bin"/><Relationship Id="rId296" Type="http://schemas.openxmlformats.org/officeDocument/2006/relationships/oleObject" Target="embeddings/oleObject140.bin"/><Relationship Id="rId2184" Type="http://schemas.openxmlformats.org/officeDocument/2006/relationships/image" Target="media/image1087.wmf"/><Relationship Id="rId2391" Type="http://schemas.openxmlformats.org/officeDocument/2006/relationships/oleObject" Target="embeddings/oleObject1183.bin"/><Relationship Id="rId3028" Type="http://schemas.openxmlformats.org/officeDocument/2006/relationships/image" Target="media/image1509.wmf"/><Relationship Id="rId3235" Type="http://schemas.openxmlformats.org/officeDocument/2006/relationships/image" Target="media/image1613.wmf"/><Relationship Id="rId3442" Type="http://schemas.openxmlformats.org/officeDocument/2006/relationships/oleObject" Target="embeddings/oleObject1711.bin"/><Relationship Id="rId156" Type="http://schemas.openxmlformats.org/officeDocument/2006/relationships/oleObject" Target="embeddings/oleObject70.bin"/><Relationship Id="rId363" Type="http://schemas.openxmlformats.org/officeDocument/2006/relationships/image" Target="media/image176.wmf"/><Relationship Id="rId570" Type="http://schemas.openxmlformats.org/officeDocument/2006/relationships/oleObject" Target="embeddings/oleObject276.bin"/><Relationship Id="rId2044" Type="http://schemas.openxmlformats.org/officeDocument/2006/relationships/image" Target="media/image1017.wmf"/><Relationship Id="rId2251" Type="http://schemas.openxmlformats.org/officeDocument/2006/relationships/image" Target="media/image1123.png"/><Relationship Id="rId3302" Type="http://schemas.openxmlformats.org/officeDocument/2006/relationships/oleObject" Target="embeddings/oleObject1641.bin"/><Relationship Id="rId223" Type="http://schemas.openxmlformats.org/officeDocument/2006/relationships/image" Target="media/image107.wmf"/><Relationship Id="rId430" Type="http://schemas.openxmlformats.org/officeDocument/2006/relationships/oleObject" Target="embeddings/oleObject206.bin"/><Relationship Id="rId1060" Type="http://schemas.openxmlformats.org/officeDocument/2006/relationships/image" Target="media/image524.wmf"/><Relationship Id="rId2111" Type="http://schemas.openxmlformats.org/officeDocument/2006/relationships/oleObject" Target="embeddings/oleObject1046.bin"/><Relationship Id="rId1877" Type="http://schemas.openxmlformats.org/officeDocument/2006/relationships/oleObject" Target="embeddings/oleObject929.bin"/><Relationship Id="rId2928" Type="http://schemas.openxmlformats.org/officeDocument/2006/relationships/image" Target="media/image1459.wmf"/><Relationship Id="rId1737" Type="http://schemas.openxmlformats.org/officeDocument/2006/relationships/oleObject" Target="embeddings/oleObject859.bin"/><Relationship Id="rId1944" Type="http://schemas.openxmlformats.org/officeDocument/2006/relationships/image" Target="media/image967.wmf"/><Relationship Id="rId3092" Type="http://schemas.openxmlformats.org/officeDocument/2006/relationships/image" Target="media/image1541.wmf"/><Relationship Id="rId29" Type="http://schemas.openxmlformats.org/officeDocument/2006/relationships/oleObject" Target="embeddings/oleObject7.bin"/><Relationship Id="rId1804" Type="http://schemas.openxmlformats.org/officeDocument/2006/relationships/image" Target="media/image897.wmf"/><Relationship Id="rId897" Type="http://schemas.openxmlformats.org/officeDocument/2006/relationships/oleObject" Target="embeddings/oleObject440.bin"/><Relationship Id="rId2578" Type="http://schemas.openxmlformats.org/officeDocument/2006/relationships/image" Target="media/image1284.wmf"/><Relationship Id="rId2785" Type="http://schemas.openxmlformats.org/officeDocument/2006/relationships/oleObject" Target="embeddings/oleObject1383.bin"/><Relationship Id="rId2992" Type="http://schemas.openxmlformats.org/officeDocument/2006/relationships/image" Target="media/image1491.wmf"/><Relationship Id="rId3629" Type="http://schemas.openxmlformats.org/officeDocument/2006/relationships/image" Target="media/image1810.wmf"/><Relationship Id="rId757" Type="http://schemas.openxmlformats.org/officeDocument/2006/relationships/oleObject" Target="embeddings/oleObject370.bin"/><Relationship Id="rId964" Type="http://schemas.openxmlformats.org/officeDocument/2006/relationships/image" Target="media/image476.wmf"/><Relationship Id="rId1387" Type="http://schemas.openxmlformats.org/officeDocument/2006/relationships/oleObject" Target="embeddings/oleObject684.bin"/><Relationship Id="rId1594" Type="http://schemas.openxmlformats.org/officeDocument/2006/relationships/image" Target="media/image792.wmf"/><Relationship Id="rId2438" Type="http://schemas.openxmlformats.org/officeDocument/2006/relationships/image" Target="media/image1214.emf"/><Relationship Id="rId2645" Type="http://schemas.openxmlformats.org/officeDocument/2006/relationships/oleObject" Target="embeddings/oleObject1313.bin"/><Relationship Id="rId2852" Type="http://schemas.openxmlformats.org/officeDocument/2006/relationships/image" Target="media/image1421.wmf"/><Relationship Id="rId93" Type="http://schemas.openxmlformats.org/officeDocument/2006/relationships/oleObject" Target="embeddings/oleObject39.bin"/><Relationship Id="rId617" Type="http://schemas.openxmlformats.org/officeDocument/2006/relationships/image" Target="media/image303.wmf"/><Relationship Id="rId824" Type="http://schemas.openxmlformats.org/officeDocument/2006/relationships/image" Target="media/image406.wmf"/><Relationship Id="rId1247" Type="http://schemas.openxmlformats.org/officeDocument/2006/relationships/oleObject" Target="embeddings/oleObject615.bin"/><Relationship Id="rId1454" Type="http://schemas.openxmlformats.org/officeDocument/2006/relationships/image" Target="media/image722.wmf"/><Relationship Id="rId1661" Type="http://schemas.openxmlformats.org/officeDocument/2006/relationships/oleObject" Target="embeddings/oleObject821.bin"/><Relationship Id="rId2505" Type="http://schemas.openxmlformats.org/officeDocument/2006/relationships/oleObject" Target="embeddings/oleObject1243.bin"/><Relationship Id="rId2712" Type="http://schemas.openxmlformats.org/officeDocument/2006/relationships/image" Target="media/image1351.wmf"/><Relationship Id="rId1107" Type="http://schemas.openxmlformats.org/officeDocument/2006/relationships/oleObject" Target="embeddings/oleObject545.bin"/><Relationship Id="rId1314" Type="http://schemas.openxmlformats.org/officeDocument/2006/relationships/image" Target="media/image652.wmf"/><Relationship Id="rId1521" Type="http://schemas.openxmlformats.org/officeDocument/2006/relationships/oleObject" Target="embeddings/oleObject751.bin"/><Relationship Id="rId3279" Type="http://schemas.openxmlformats.org/officeDocument/2006/relationships/image" Target="media/image1635.wmf"/><Relationship Id="rId3486" Type="http://schemas.openxmlformats.org/officeDocument/2006/relationships/oleObject" Target="embeddings/oleObject1733.bin"/><Relationship Id="rId20" Type="http://schemas.openxmlformats.org/officeDocument/2006/relationships/image" Target="media/image5.wmf"/><Relationship Id="rId2088" Type="http://schemas.openxmlformats.org/officeDocument/2006/relationships/image" Target="media/image1039.wmf"/><Relationship Id="rId2295" Type="http://schemas.openxmlformats.org/officeDocument/2006/relationships/oleObject" Target="embeddings/oleObject1135.bin"/><Relationship Id="rId3139" Type="http://schemas.openxmlformats.org/officeDocument/2006/relationships/oleObject" Target="embeddings/oleObject1560.bin"/><Relationship Id="rId3346" Type="http://schemas.openxmlformats.org/officeDocument/2006/relationships/oleObject" Target="embeddings/oleObject1663.bin"/><Relationship Id="rId267" Type="http://schemas.openxmlformats.org/officeDocument/2006/relationships/image" Target="media/image129.wmf"/><Relationship Id="rId474" Type="http://schemas.openxmlformats.org/officeDocument/2006/relationships/oleObject" Target="embeddings/oleObject228.bin"/><Relationship Id="rId2155" Type="http://schemas.openxmlformats.org/officeDocument/2006/relationships/oleObject" Target="embeddings/oleObject1068.bin"/><Relationship Id="rId3553" Type="http://schemas.openxmlformats.org/officeDocument/2006/relationships/image" Target="media/image1772.wmf"/><Relationship Id="rId127" Type="http://schemas.openxmlformats.org/officeDocument/2006/relationships/oleObject" Target="embeddings/oleObject56.bin"/><Relationship Id="rId681" Type="http://schemas.openxmlformats.org/officeDocument/2006/relationships/image" Target="media/image335.wmf"/><Relationship Id="rId2362" Type="http://schemas.openxmlformats.org/officeDocument/2006/relationships/image" Target="media/image1179.wmf"/><Relationship Id="rId3206" Type="http://schemas.openxmlformats.org/officeDocument/2006/relationships/image" Target="media/image1598.png"/><Relationship Id="rId3413" Type="http://schemas.openxmlformats.org/officeDocument/2006/relationships/image" Target="media/image1702.wmf"/><Relationship Id="rId3620" Type="http://schemas.openxmlformats.org/officeDocument/2006/relationships/oleObject" Target="embeddings/oleObject1800.bin"/><Relationship Id="rId334" Type="http://schemas.openxmlformats.org/officeDocument/2006/relationships/oleObject" Target="embeddings/oleObject159.bin"/><Relationship Id="rId541" Type="http://schemas.openxmlformats.org/officeDocument/2006/relationships/image" Target="media/image265.wmf"/><Relationship Id="rId1171" Type="http://schemas.openxmlformats.org/officeDocument/2006/relationships/oleObject" Target="embeddings/oleObject577.bin"/><Relationship Id="rId2015" Type="http://schemas.openxmlformats.org/officeDocument/2006/relationships/oleObject" Target="embeddings/oleObject998.bin"/><Relationship Id="rId2222" Type="http://schemas.openxmlformats.org/officeDocument/2006/relationships/oleObject" Target="embeddings/oleObject1099.bin"/><Relationship Id="rId401" Type="http://schemas.openxmlformats.org/officeDocument/2006/relationships/image" Target="media/image195.wmf"/><Relationship Id="rId1031" Type="http://schemas.openxmlformats.org/officeDocument/2006/relationships/oleObject" Target="embeddings/oleObject507.bin"/><Relationship Id="rId1988" Type="http://schemas.openxmlformats.org/officeDocument/2006/relationships/image" Target="media/image989.wmf"/><Relationship Id="rId1848" Type="http://schemas.openxmlformats.org/officeDocument/2006/relationships/image" Target="media/image919.wmf"/><Relationship Id="rId3063" Type="http://schemas.openxmlformats.org/officeDocument/2006/relationships/oleObject" Target="embeddings/oleObject1522.bin"/><Relationship Id="rId3270" Type="http://schemas.openxmlformats.org/officeDocument/2006/relationships/oleObject" Target="embeddings/oleObject1625.bin"/><Relationship Id="rId191" Type="http://schemas.openxmlformats.org/officeDocument/2006/relationships/image" Target="media/image91.wmf"/><Relationship Id="rId1708" Type="http://schemas.openxmlformats.org/officeDocument/2006/relationships/image" Target="media/image849.wmf"/><Relationship Id="rId1915" Type="http://schemas.openxmlformats.org/officeDocument/2006/relationships/oleObject" Target="embeddings/oleObject948.bin"/><Relationship Id="rId3130" Type="http://schemas.openxmlformats.org/officeDocument/2006/relationships/image" Target="media/image1560.wmf"/><Relationship Id="rId2689" Type="http://schemas.openxmlformats.org/officeDocument/2006/relationships/oleObject" Target="embeddings/oleObject1335.bin"/><Relationship Id="rId2896" Type="http://schemas.openxmlformats.org/officeDocument/2006/relationships/image" Target="media/image1443.wmf"/><Relationship Id="rId868" Type="http://schemas.openxmlformats.org/officeDocument/2006/relationships/image" Target="media/image428.wmf"/><Relationship Id="rId1498" Type="http://schemas.openxmlformats.org/officeDocument/2006/relationships/image" Target="media/image744.wmf"/><Relationship Id="rId2549" Type="http://schemas.openxmlformats.org/officeDocument/2006/relationships/oleObject" Target="embeddings/oleObject1265.bin"/><Relationship Id="rId2756" Type="http://schemas.openxmlformats.org/officeDocument/2006/relationships/image" Target="media/image1373.emf"/><Relationship Id="rId2963" Type="http://schemas.openxmlformats.org/officeDocument/2006/relationships/oleObject" Target="embeddings/oleObject1472.bin"/><Relationship Id="rId728" Type="http://schemas.openxmlformats.org/officeDocument/2006/relationships/image" Target="media/image358.wmf"/><Relationship Id="rId935" Type="http://schemas.openxmlformats.org/officeDocument/2006/relationships/oleObject" Target="embeddings/oleObject459.bin"/><Relationship Id="rId1358" Type="http://schemas.openxmlformats.org/officeDocument/2006/relationships/image" Target="media/image674.wmf"/><Relationship Id="rId1565" Type="http://schemas.openxmlformats.org/officeDocument/2006/relationships/oleObject" Target="embeddings/oleObject773.bin"/><Relationship Id="rId1772" Type="http://schemas.openxmlformats.org/officeDocument/2006/relationships/image" Target="media/image881.wmf"/><Relationship Id="rId2409" Type="http://schemas.openxmlformats.org/officeDocument/2006/relationships/oleObject" Target="embeddings/oleObject1192.bin"/><Relationship Id="rId2616" Type="http://schemas.openxmlformats.org/officeDocument/2006/relationships/image" Target="media/image1303.wmf"/><Relationship Id="rId64" Type="http://schemas.openxmlformats.org/officeDocument/2006/relationships/image" Target="media/image27.wmf"/><Relationship Id="rId1218" Type="http://schemas.openxmlformats.org/officeDocument/2006/relationships/image" Target="media/image603.wmf"/><Relationship Id="rId1425" Type="http://schemas.openxmlformats.org/officeDocument/2006/relationships/oleObject" Target="embeddings/oleObject703.bin"/><Relationship Id="rId2823" Type="http://schemas.openxmlformats.org/officeDocument/2006/relationships/oleObject" Target="embeddings/oleObject1402.bin"/><Relationship Id="rId1632" Type="http://schemas.openxmlformats.org/officeDocument/2006/relationships/image" Target="media/image811.wmf"/><Relationship Id="rId2199" Type="http://schemas.openxmlformats.org/officeDocument/2006/relationships/oleObject" Target="embeddings/oleObject1090.bin"/><Relationship Id="rId3597" Type="http://schemas.openxmlformats.org/officeDocument/2006/relationships/image" Target="media/image1794.wmf"/><Relationship Id="rId3457" Type="http://schemas.openxmlformats.org/officeDocument/2006/relationships/image" Target="media/image1724.wmf"/><Relationship Id="rId378" Type="http://schemas.openxmlformats.org/officeDocument/2006/relationships/oleObject" Target="embeddings/oleObject180.bin"/><Relationship Id="rId585" Type="http://schemas.openxmlformats.org/officeDocument/2006/relationships/image" Target="media/image287.wmf"/><Relationship Id="rId792" Type="http://schemas.openxmlformats.org/officeDocument/2006/relationships/image" Target="media/image390.wmf"/><Relationship Id="rId2059" Type="http://schemas.openxmlformats.org/officeDocument/2006/relationships/oleObject" Target="embeddings/oleObject1020.bin"/><Relationship Id="rId2266" Type="http://schemas.openxmlformats.org/officeDocument/2006/relationships/image" Target="media/image1131.wmf"/><Relationship Id="rId2473" Type="http://schemas.openxmlformats.org/officeDocument/2006/relationships/oleObject" Target="embeddings/oleObject1227.bin"/><Relationship Id="rId2680" Type="http://schemas.openxmlformats.org/officeDocument/2006/relationships/image" Target="media/image1335.wmf"/><Relationship Id="rId3317" Type="http://schemas.openxmlformats.org/officeDocument/2006/relationships/image" Target="media/image1654.wmf"/><Relationship Id="rId3524" Type="http://schemas.openxmlformats.org/officeDocument/2006/relationships/oleObject" Target="embeddings/oleObject1752.bin"/><Relationship Id="rId238" Type="http://schemas.openxmlformats.org/officeDocument/2006/relationships/oleObject" Target="embeddings/oleObject111.bin"/><Relationship Id="rId445" Type="http://schemas.openxmlformats.org/officeDocument/2006/relationships/image" Target="media/image217.wmf"/><Relationship Id="rId652" Type="http://schemas.openxmlformats.org/officeDocument/2006/relationships/oleObject" Target="embeddings/oleObject317.bin"/><Relationship Id="rId1075" Type="http://schemas.openxmlformats.org/officeDocument/2006/relationships/oleObject" Target="embeddings/oleObject529.bin"/><Relationship Id="rId1282" Type="http://schemas.openxmlformats.org/officeDocument/2006/relationships/image" Target="media/image635.wmf"/><Relationship Id="rId2126" Type="http://schemas.openxmlformats.org/officeDocument/2006/relationships/image" Target="media/image1058.wmf"/><Relationship Id="rId2333" Type="http://schemas.openxmlformats.org/officeDocument/2006/relationships/oleObject" Target="embeddings/oleObject1154.bin"/><Relationship Id="rId2540" Type="http://schemas.openxmlformats.org/officeDocument/2006/relationships/image" Target="media/image1265.wmf"/><Relationship Id="rId305" Type="http://schemas.openxmlformats.org/officeDocument/2006/relationships/image" Target="media/image148.wmf"/><Relationship Id="rId512" Type="http://schemas.openxmlformats.org/officeDocument/2006/relationships/oleObject" Target="embeddings/oleObject247.bin"/><Relationship Id="rId1142" Type="http://schemas.openxmlformats.org/officeDocument/2006/relationships/image" Target="media/image565.wmf"/><Relationship Id="rId2400" Type="http://schemas.openxmlformats.org/officeDocument/2006/relationships/image" Target="media/image1198.wmf"/><Relationship Id="rId1002" Type="http://schemas.openxmlformats.org/officeDocument/2006/relationships/image" Target="media/image495.wmf"/><Relationship Id="rId1959" Type="http://schemas.openxmlformats.org/officeDocument/2006/relationships/oleObject" Target="embeddings/oleObject970.bin"/><Relationship Id="rId3174" Type="http://schemas.openxmlformats.org/officeDocument/2006/relationships/image" Target="media/image1582.wmf"/><Relationship Id="rId1819" Type="http://schemas.openxmlformats.org/officeDocument/2006/relationships/oleObject" Target="embeddings/oleObject900.bin"/><Relationship Id="rId3381" Type="http://schemas.openxmlformats.org/officeDocument/2006/relationships/image" Target="media/image1686.wmf"/><Relationship Id="rId2190" Type="http://schemas.openxmlformats.org/officeDocument/2006/relationships/image" Target="media/image1090.wmf"/><Relationship Id="rId3034" Type="http://schemas.openxmlformats.org/officeDocument/2006/relationships/image" Target="media/image1512.wmf"/><Relationship Id="rId3241" Type="http://schemas.openxmlformats.org/officeDocument/2006/relationships/image" Target="media/image1616.wmf"/><Relationship Id="rId162" Type="http://schemas.openxmlformats.org/officeDocument/2006/relationships/oleObject" Target="embeddings/oleObject73.bin"/><Relationship Id="rId2050" Type="http://schemas.openxmlformats.org/officeDocument/2006/relationships/image" Target="media/image1020.wmf"/><Relationship Id="rId3101" Type="http://schemas.openxmlformats.org/officeDocument/2006/relationships/oleObject" Target="embeddings/oleObject1541.bin"/><Relationship Id="rId979" Type="http://schemas.openxmlformats.org/officeDocument/2006/relationships/oleObject" Target="embeddings/oleObject481.bin"/><Relationship Id="rId839" Type="http://schemas.openxmlformats.org/officeDocument/2006/relationships/oleObject" Target="embeddings/oleObject411.bin"/><Relationship Id="rId1469" Type="http://schemas.openxmlformats.org/officeDocument/2006/relationships/oleObject" Target="embeddings/oleObject725.bin"/><Relationship Id="rId2867" Type="http://schemas.openxmlformats.org/officeDocument/2006/relationships/oleObject" Target="embeddings/oleObject1424.bin"/><Relationship Id="rId1676" Type="http://schemas.openxmlformats.org/officeDocument/2006/relationships/image" Target="media/image833.wmf"/><Relationship Id="rId1883" Type="http://schemas.openxmlformats.org/officeDocument/2006/relationships/oleObject" Target="embeddings/oleObject932.bin"/><Relationship Id="rId2727" Type="http://schemas.openxmlformats.org/officeDocument/2006/relationships/oleObject" Target="embeddings/oleObject1354.bin"/><Relationship Id="rId2934" Type="http://schemas.openxmlformats.org/officeDocument/2006/relationships/image" Target="media/image1462.wmf"/><Relationship Id="rId906" Type="http://schemas.openxmlformats.org/officeDocument/2006/relationships/image" Target="media/image447.wmf"/><Relationship Id="rId1329" Type="http://schemas.openxmlformats.org/officeDocument/2006/relationships/oleObject" Target="embeddings/oleObject655.bin"/><Relationship Id="rId1536" Type="http://schemas.openxmlformats.org/officeDocument/2006/relationships/image" Target="media/image763.wmf"/><Relationship Id="rId1743" Type="http://schemas.openxmlformats.org/officeDocument/2006/relationships/oleObject" Target="embeddings/oleObject862.bin"/><Relationship Id="rId1950" Type="http://schemas.openxmlformats.org/officeDocument/2006/relationships/image" Target="media/image970.wmf"/><Relationship Id="rId35" Type="http://schemas.openxmlformats.org/officeDocument/2006/relationships/oleObject" Target="embeddings/oleObject10.bin"/><Relationship Id="rId1603" Type="http://schemas.openxmlformats.org/officeDocument/2006/relationships/oleObject" Target="embeddings/oleObject792.bin"/><Relationship Id="rId1810" Type="http://schemas.openxmlformats.org/officeDocument/2006/relationships/image" Target="media/image900.wmf"/><Relationship Id="rId3568" Type="http://schemas.openxmlformats.org/officeDocument/2006/relationships/oleObject" Target="embeddings/oleObject1774.bin"/><Relationship Id="rId489" Type="http://schemas.openxmlformats.org/officeDocument/2006/relationships/image" Target="media/image239.wmf"/><Relationship Id="rId696" Type="http://schemas.openxmlformats.org/officeDocument/2006/relationships/image" Target="media/image342.wmf"/><Relationship Id="rId2377" Type="http://schemas.openxmlformats.org/officeDocument/2006/relationships/oleObject" Target="embeddings/oleObject1176.bin"/><Relationship Id="rId2584" Type="http://schemas.openxmlformats.org/officeDocument/2006/relationships/image" Target="media/image1287.wmf"/><Relationship Id="rId2791" Type="http://schemas.openxmlformats.org/officeDocument/2006/relationships/oleObject" Target="embeddings/oleObject1386.bin"/><Relationship Id="rId3428" Type="http://schemas.openxmlformats.org/officeDocument/2006/relationships/oleObject" Target="embeddings/oleObject1704.bin"/><Relationship Id="rId3635" Type="http://schemas.openxmlformats.org/officeDocument/2006/relationships/image" Target="media/image1813.wmf"/><Relationship Id="rId349" Type="http://schemas.openxmlformats.org/officeDocument/2006/relationships/image" Target="media/image170.wmf"/><Relationship Id="rId556" Type="http://schemas.openxmlformats.org/officeDocument/2006/relationships/oleObject" Target="embeddings/oleObject269.bin"/><Relationship Id="rId763" Type="http://schemas.openxmlformats.org/officeDocument/2006/relationships/oleObject" Target="embeddings/oleObject373.bin"/><Relationship Id="rId1186" Type="http://schemas.openxmlformats.org/officeDocument/2006/relationships/image" Target="media/image587.wmf"/><Relationship Id="rId1393" Type="http://schemas.openxmlformats.org/officeDocument/2006/relationships/oleObject" Target="embeddings/oleObject687.bin"/><Relationship Id="rId2237" Type="http://schemas.openxmlformats.org/officeDocument/2006/relationships/image" Target="media/image1116.wmf"/><Relationship Id="rId2444" Type="http://schemas.openxmlformats.org/officeDocument/2006/relationships/image" Target="media/image1217.wmf"/><Relationship Id="rId209" Type="http://schemas.openxmlformats.org/officeDocument/2006/relationships/image" Target="media/image100.wmf"/><Relationship Id="rId416" Type="http://schemas.openxmlformats.org/officeDocument/2006/relationships/oleObject" Target="embeddings/oleObject199.bin"/><Relationship Id="rId970" Type="http://schemas.openxmlformats.org/officeDocument/2006/relationships/image" Target="media/image479.wmf"/><Relationship Id="rId1046" Type="http://schemas.openxmlformats.org/officeDocument/2006/relationships/image" Target="media/image517.wmf"/><Relationship Id="rId1253" Type="http://schemas.openxmlformats.org/officeDocument/2006/relationships/oleObject" Target="embeddings/oleObject618.bin"/><Relationship Id="rId2651" Type="http://schemas.openxmlformats.org/officeDocument/2006/relationships/oleObject" Target="embeddings/oleObject1316.bin"/><Relationship Id="rId623" Type="http://schemas.openxmlformats.org/officeDocument/2006/relationships/image" Target="media/image306.wmf"/><Relationship Id="rId830" Type="http://schemas.openxmlformats.org/officeDocument/2006/relationships/image" Target="media/image409.wmf"/><Relationship Id="rId1460" Type="http://schemas.openxmlformats.org/officeDocument/2006/relationships/image" Target="media/image725.wmf"/><Relationship Id="rId2304" Type="http://schemas.openxmlformats.org/officeDocument/2006/relationships/image" Target="media/image1150.wmf"/><Relationship Id="rId2511" Type="http://schemas.openxmlformats.org/officeDocument/2006/relationships/oleObject" Target="embeddings/oleObject1246.bin"/><Relationship Id="rId1113" Type="http://schemas.openxmlformats.org/officeDocument/2006/relationships/oleObject" Target="embeddings/oleObject548.bin"/><Relationship Id="rId1320" Type="http://schemas.openxmlformats.org/officeDocument/2006/relationships/image" Target="media/image655.wmf"/><Relationship Id="rId3078" Type="http://schemas.openxmlformats.org/officeDocument/2006/relationships/image" Target="media/image1534.wmf"/><Relationship Id="rId3285" Type="http://schemas.openxmlformats.org/officeDocument/2006/relationships/image" Target="media/image1638.wmf"/><Relationship Id="rId3492" Type="http://schemas.openxmlformats.org/officeDocument/2006/relationships/oleObject" Target="embeddings/oleObject1736.bin"/><Relationship Id="rId2094" Type="http://schemas.openxmlformats.org/officeDocument/2006/relationships/image" Target="media/image1042.wmf"/><Relationship Id="rId3145" Type="http://schemas.openxmlformats.org/officeDocument/2006/relationships/oleObject" Target="embeddings/oleObject1563.bin"/><Relationship Id="rId3352" Type="http://schemas.openxmlformats.org/officeDocument/2006/relationships/oleObject" Target="embeddings/oleObject1666.bin"/><Relationship Id="rId273" Type="http://schemas.openxmlformats.org/officeDocument/2006/relationships/image" Target="media/image132.wmf"/><Relationship Id="rId480" Type="http://schemas.openxmlformats.org/officeDocument/2006/relationships/oleObject" Target="embeddings/oleObject231.bin"/><Relationship Id="rId2161" Type="http://schemas.openxmlformats.org/officeDocument/2006/relationships/oleObject" Target="embeddings/oleObject1071.bin"/><Relationship Id="rId3005" Type="http://schemas.openxmlformats.org/officeDocument/2006/relationships/oleObject" Target="embeddings/oleObject1493.bin"/><Relationship Id="rId3212" Type="http://schemas.openxmlformats.org/officeDocument/2006/relationships/oleObject" Target="embeddings/oleObject1596.bin"/><Relationship Id="rId133" Type="http://schemas.openxmlformats.org/officeDocument/2006/relationships/oleObject" Target="embeddings/oleObject59.bin"/><Relationship Id="rId340" Type="http://schemas.openxmlformats.org/officeDocument/2006/relationships/oleObject" Target="embeddings/oleObject162.bin"/><Relationship Id="rId2021" Type="http://schemas.openxmlformats.org/officeDocument/2006/relationships/oleObject" Target="embeddings/oleObject1001.bin"/><Relationship Id="rId200" Type="http://schemas.openxmlformats.org/officeDocument/2006/relationships/oleObject" Target="embeddings/oleObject92.bin"/><Relationship Id="rId2978" Type="http://schemas.openxmlformats.org/officeDocument/2006/relationships/image" Target="media/image1484.emf"/><Relationship Id="rId1787" Type="http://schemas.openxmlformats.org/officeDocument/2006/relationships/oleObject" Target="embeddings/oleObject884.bin"/><Relationship Id="rId1994" Type="http://schemas.openxmlformats.org/officeDocument/2006/relationships/image" Target="media/image992.wmf"/><Relationship Id="rId2838" Type="http://schemas.openxmlformats.org/officeDocument/2006/relationships/image" Target="media/image1414.emf"/><Relationship Id="rId79" Type="http://schemas.openxmlformats.org/officeDocument/2006/relationships/oleObject" Target="embeddings/oleObject32.bin"/><Relationship Id="rId1647" Type="http://schemas.openxmlformats.org/officeDocument/2006/relationships/oleObject" Target="embeddings/oleObject814.bin"/><Relationship Id="rId1854" Type="http://schemas.openxmlformats.org/officeDocument/2006/relationships/image" Target="media/image922.wmf"/><Relationship Id="rId2905" Type="http://schemas.openxmlformats.org/officeDocument/2006/relationships/oleObject" Target="embeddings/oleObject1443.bin"/><Relationship Id="rId1507" Type="http://schemas.openxmlformats.org/officeDocument/2006/relationships/oleObject" Target="embeddings/oleObject744.bin"/><Relationship Id="rId1714" Type="http://schemas.openxmlformats.org/officeDocument/2006/relationships/image" Target="media/image852.wmf"/><Relationship Id="rId1921" Type="http://schemas.openxmlformats.org/officeDocument/2006/relationships/oleObject" Target="embeddings/oleObject951.bin"/><Relationship Id="rId2488" Type="http://schemas.openxmlformats.org/officeDocument/2006/relationships/image" Target="media/image1239.wmf"/><Relationship Id="rId1297" Type="http://schemas.openxmlformats.org/officeDocument/2006/relationships/oleObject" Target="embeddings/oleObject640.bin"/><Relationship Id="rId2695" Type="http://schemas.openxmlformats.org/officeDocument/2006/relationships/oleObject" Target="embeddings/oleObject1338.bin"/><Relationship Id="rId3539" Type="http://schemas.openxmlformats.org/officeDocument/2006/relationships/image" Target="media/image1765.wmf"/><Relationship Id="rId667" Type="http://schemas.openxmlformats.org/officeDocument/2006/relationships/image" Target="media/image328.wmf"/><Relationship Id="rId874" Type="http://schemas.openxmlformats.org/officeDocument/2006/relationships/image" Target="media/image431.wmf"/><Relationship Id="rId2348" Type="http://schemas.openxmlformats.org/officeDocument/2006/relationships/image" Target="media/image1172.wmf"/><Relationship Id="rId2555" Type="http://schemas.openxmlformats.org/officeDocument/2006/relationships/oleObject" Target="embeddings/oleObject1268.bin"/><Relationship Id="rId2762" Type="http://schemas.openxmlformats.org/officeDocument/2006/relationships/image" Target="media/image1376.emf"/><Relationship Id="rId3606" Type="http://schemas.openxmlformats.org/officeDocument/2006/relationships/oleObject" Target="embeddings/oleObject1793.bin"/><Relationship Id="rId527" Type="http://schemas.openxmlformats.org/officeDocument/2006/relationships/image" Target="media/image258.wmf"/><Relationship Id="rId734" Type="http://schemas.openxmlformats.org/officeDocument/2006/relationships/image" Target="media/image361.wmf"/><Relationship Id="rId941" Type="http://schemas.openxmlformats.org/officeDocument/2006/relationships/oleObject" Target="embeddings/oleObject462.bin"/><Relationship Id="rId1157" Type="http://schemas.openxmlformats.org/officeDocument/2006/relationships/oleObject" Target="embeddings/oleObject570.bin"/><Relationship Id="rId1364" Type="http://schemas.openxmlformats.org/officeDocument/2006/relationships/image" Target="media/image677.wmf"/><Relationship Id="rId1571" Type="http://schemas.openxmlformats.org/officeDocument/2006/relationships/oleObject" Target="embeddings/oleObject776.bin"/><Relationship Id="rId2208" Type="http://schemas.openxmlformats.org/officeDocument/2006/relationships/image" Target="media/image1099.png"/><Relationship Id="rId2415" Type="http://schemas.openxmlformats.org/officeDocument/2006/relationships/image" Target="media/image1204.emf"/><Relationship Id="rId2622" Type="http://schemas.openxmlformats.org/officeDocument/2006/relationships/image" Target="media/image1306.wmf"/><Relationship Id="rId70" Type="http://schemas.openxmlformats.org/officeDocument/2006/relationships/image" Target="media/image30.wmf"/><Relationship Id="rId801" Type="http://schemas.openxmlformats.org/officeDocument/2006/relationships/oleObject" Target="embeddings/oleObject392.bin"/><Relationship Id="rId1017" Type="http://schemas.openxmlformats.org/officeDocument/2006/relationships/oleObject" Target="embeddings/oleObject500.bin"/><Relationship Id="rId1224" Type="http://schemas.openxmlformats.org/officeDocument/2006/relationships/image" Target="media/image606.wmf"/><Relationship Id="rId1431" Type="http://schemas.openxmlformats.org/officeDocument/2006/relationships/oleObject" Target="embeddings/oleObject706.bin"/><Relationship Id="rId3189" Type="http://schemas.openxmlformats.org/officeDocument/2006/relationships/oleObject" Target="embeddings/oleObject1585.bin"/><Relationship Id="rId3396" Type="http://schemas.openxmlformats.org/officeDocument/2006/relationships/oleObject" Target="embeddings/oleObject1688.bin"/><Relationship Id="rId3049" Type="http://schemas.openxmlformats.org/officeDocument/2006/relationships/oleObject" Target="embeddings/oleObject1515.bin"/><Relationship Id="rId3256" Type="http://schemas.openxmlformats.org/officeDocument/2006/relationships/oleObject" Target="embeddings/oleObject1618.bin"/><Relationship Id="rId3463" Type="http://schemas.openxmlformats.org/officeDocument/2006/relationships/image" Target="media/image1727.wmf"/><Relationship Id="rId177" Type="http://schemas.openxmlformats.org/officeDocument/2006/relationships/image" Target="media/image84.wmf"/><Relationship Id="rId384" Type="http://schemas.openxmlformats.org/officeDocument/2006/relationships/oleObject" Target="embeddings/oleObject183.bin"/><Relationship Id="rId591" Type="http://schemas.openxmlformats.org/officeDocument/2006/relationships/image" Target="media/image290.wmf"/><Relationship Id="rId2065" Type="http://schemas.openxmlformats.org/officeDocument/2006/relationships/oleObject" Target="embeddings/oleObject1023.bin"/><Relationship Id="rId2272" Type="http://schemas.openxmlformats.org/officeDocument/2006/relationships/image" Target="media/image1134.wmf"/><Relationship Id="rId3116" Type="http://schemas.openxmlformats.org/officeDocument/2006/relationships/image" Target="media/image1553.wmf"/><Relationship Id="rId244" Type="http://schemas.openxmlformats.org/officeDocument/2006/relationships/oleObject" Target="embeddings/oleObject114.bin"/><Relationship Id="rId1081" Type="http://schemas.openxmlformats.org/officeDocument/2006/relationships/oleObject" Target="embeddings/oleObject532.bin"/><Relationship Id="rId3323" Type="http://schemas.openxmlformats.org/officeDocument/2006/relationships/image" Target="media/image1657.wmf"/><Relationship Id="rId3530" Type="http://schemas.openxmlformats.org/officeDocument/2006/relationships/oleObject" Target="embeddings/oleObject1755.bin"/><Relationship Id="rId451" Type="http://schemas.openxmlformats.org/officeDocument/2006/relationships/image" Target="media/image220.wmf"/><Relationship Id="rId2132" Type="http://schemas.openxmlformats.org/officeDocument/2006/relationships/image" Target="media/image1061.wmf"/><Relationship Id="rId104" Type="http://schemas.openxmlformats.org/officeDocument/2006/relationships/image" Target="media/image47.wmf"/><Relationship Id="rId311" Type="http://schemas.openxmlformats.org/officeDocument/2006/relationships/image" Target="media/image151.wmf"/><Relationship Id="rId1898" Type="http://schemas.openxmlformats.org/officeDocument/2006/relationships/image" Target="media/image944.wmf"/><Relationship Id="rId2949" Type="http://schemas.openxmlformats.org/officeDocument/2006/relationships/oleObject" Target="embeddings/oleObject1465.bin"/><Relationship Id="rId1758" Type="http://schemas.openxmlformats.org/officeDocument/2006/relationships/image" Target="media/image874.wmf"/><Relationship Id="rId2809" Type="http://schemas.openxmlformats.org/officeDocument/2006/relationships/oleObject" Target="embeddings/oleObject1395.bin"/><Relationship Id="rId1965" Type="http://schemas.openxmlformats.org/officeDocument/2006/relationships/oleObject" Target="embeddings/oleObject973.bin"/><Relationship Id="rId3180" Type="http://schemas.openxmlformats.org/officeDocument/2006/relationships/image" Target="media/image1585.wmf"/><Relationship Id="rId1618" Type="http://schemas.openxmlformats.org/officeDocument/2006/relationships/image" Target="media/image804.wmf"/><Relationship Id="rId1825" Type="http://schemas.openxmlformats.org/officeDocument/2006/relationships/oleObject" Target="embeddings/oleObject903.bin"/><Relationship Id="rId3040" Type="http://schemas.openxmlformats.org/officeDocument/2006/relationships/image" Target="media/image1515.wmf"/><Relationship Id="rId2599" Type="http://schemas.openxmlformats.org/officeDocument/2006/relationships/oleObject" Target="embeddings/oleObject1290.bin"/><Relationship Id="rId778" Type="http://schemas.openxmlformats.org/officeDocument/2006/relationships/image" Target="media/image383.wmf"/><Relationship Id="rId985" Type="http://schemas.openxmlformats.org/officeDocument/2006/relationships/oleObject" Target="embeddings/oleObject484.bin"/><Relationship Id="rId2459" Type="http://schemas.openxmlformats.org/officeDocument/2006/relationships/oleObject" Target="embeddings/oleObject1220.bin"/><Relationship Id="rId2666" Type="http://schemas.openxmlformats.org/officeDocument/2006/relationships/image" Target="media/image1328.wmf"/><Relationship Id="rId2873" Type="http://schemas.openxmlformats.org/officeDocument/2006/relationships/oleObject" Target="embeddings/oleObject1427.bin"/><Relationship Id="rId638" Type="http://schemas.openxmlformats.org/officeDocument/2006/relationships/oleObject" Target="embeddings/oleObject310.bin"/><Relationship Id="rId845" Type="http://schemas.openxmlformats.org/officeDocument/2006/relationships/oleObject" Target="embeddings/oleObject414.bin"/><Relationship Id="rId1268" Type="http://schemas.openxmlformats.org/officeDocument/2006/relationships/image" Target="media/image628.wmf"/><Relationship Id="rId1475" Type="http://schemas.openxmlformats.org/officeDocument/2006/relationships/oleObject" Target="embeddings/oleObject728.bin"/><Relationship Id="rId1682" Type="http://schemas.openxmlformats.org/officeDocument/2006/relationships/image" Target="media/image836.wmf"/><Relationship Id="rId2319" Type="http://schemas.openxmlformats.org/officeDocument/2006/relationships/oleObject" Target="embeddings/oleObject1147.bin"/><Relationship Id="rId2526" Type="http://schemas.openxmlformats.org/officeDocument/2006/relationships/image" Target="media/image1258.wmf"/><Relationship Id="rId2733" Type="http://schemas.openxmlformats.org/officeDocument/2006/relationships/oleObject" Target="embeddings/oleObject1357.bin"/><Relationship Id="rId705" Type="http://schemas.openxmlformats.org/officeDocument/2006/relationships/oleObject" Target="embeddings/oleObject344.bin"/><Relationship Id="rId1128" Type="http://schemas.openxmlformats.org/officeDocument/2006/relationships/image" Target="media/image558.wmf"/><Relationship Id="rId1335" Type="http://schemas.openxmlformats.org/officeDocument/2006/relationships/oleObject" Target="embeddings/oleObject658.bin"/><Relationship Id="rId1542" Type="http://schemas.openxmlformats.org/officeDocument/2006/relationships/image" Target="media/image766.wmf"/><Relationship Id="rId2940" Type="http://schemas.openxmlformats.org/officeDocument/2006/relationships/image" Target="media/image1465.wmf"/><Relationship Id="rId912" Type="http://schemas.openxmlformats.org/officeDocument/2006/relationships/image" Target="media/image450.wmf"/><Relationship Id="rId2800" Type="http://schemas.openxmlformats.org/officeDocument/2006/relationships/image" Target="media/image1395.emf"/><Relationship Id="rId41" Type="http://schemas.openxmlformats.org/officeDocument/2006/relationships/oleObject" Target="embeddings/oleObject13.bin"/><Relationship Id="rId1402" Type="http://schemas.openxmlformats.org/officeDocument/2006/relationships/image" Target="media/image696.wmf"/><Relationship Id="rId288" Type="http://schemas.openxmlformats.org/officeDocument/2006/relationships/oleObject" Target="embeddings/oleObject136.bin"/><Relationship Id="rId3367" Type="http://schemas.openxmlformats.org/officeDocument/2006/relationships/image" Target="media/image1679.wmf"/><Relationship Id="rId3574" Type="http://schemas.openxmlformats.org/officeDocument/2006/relationships/oleObject" Target="embeddings/oleObject1777.bin"/><Relationship Id="rId495" Type="http://schemas.openxmlformats.org/officeDocument/2006/relationships/image" Target="media/image242.wmf"/><Relationship Id="rId2176" Type="http://schemas.openxmlformats.org/officeDocument/2006/relationships/image" Target="media/image1083.wmf"/><Relationship Id="rId2383" Type="http://schemas.openxmlformats.org/officeDocument/2006/relationships/oleObject" Target="embeddings/oleObject1179.bin"/><Relationship Id="rId2590" Type="http://schemas.openxmlformats.org/officeDocument/2006/relationships/image" Target="media/image1290.wmf"/><Relationship Id="rId3227" Type="http://schemas.openxmlformats.org/officeDocument/2006/relationships/image" Target="media/image1609.wmf"/><Relationship Id="rId3434" Type="http://schemas.openxmlformats.org/officeDocument/2006/relationships/oleObject" Target="embeddings/oleObject1707.bin"/><Relationship Id="rId3641" Type="http://schemas.openxmlformats.org/officeDocument/2006/relationships/image" Target="media/image1816.wmf"/><Relationship Id="rId148" Type="http://schemas.openxmlformats.org/officeDocument/2006/relationships/oleObject" Target="embeddings/oleObject66.bin"/><Relationship Id="rId355" Type="http://schemas.openxmlformats.org/officeDocument/2006/relationships/image" Target="media/image172.wmf"/><Relationship Id="rId562" Type="http://schemas.openxmlformats.org/officeDocument/2006/relationships/oleObject" Target="embeddings/oleObject272.bin"/><Relationship Id="rId1192" Type="http://schemas.openxmlformats.org/officeDocument/2006/relationships/image" Target="media/image590.wmf"/><Relationship Id="rId2036" Type="http://schemas.openxmlformats.org/officeDocument/2006/relationships/image" Target="media/image1013.wmf"/><Relationship Id="rId2243" Type="http://schemas.openxmlformats.org/officeDocument/2006/relationships/image" Target="media/image1119.wmf"/><Relationship Id="rId2450" Type="http://schemas.openxmlformats.org/officeDocument/2006/relationships/image" Target="media/image1220.wmf"/><Relationship Id="rId3501" Type="http://schemas.openxmlformats.org/officeDocument/2006/relationships/image" Target="media/image1746.wmf"/><Relationship Id="rId215" Type="http://schemas.openxmlformats.org/officeDocument/2006/relationships/image" Target="media/image103.wmf"/><Relationship Id="rId422" Type="http://schemas.openxmlformats.org/officeDocument/2006/relationships/oleObject" Target="embeddings/oleObject202.bin"/><Relationship Id="rId1052" Type="http://schemas.openxmlformats.org/officeDocument/2006/relationships/image" Target="media/image520.wmf"/><Relationship Id="rId2103" Type="http://schemas.openxmlformats.org/officeDocument/2006/relationships/oleObject" Target="embeddings/oleObject1042.bin"/><Relationship Id="rId2310" Type="http://schemas.openxmlformats.org/officeDocument/2006/relationships/image" Target="media/image1153.wmf"/><Relationship Id="rId1869" Type="http://schemas.openxmlformats.org/officeDocument/2006/relationships/oleObject" Target="embeddings/oleObject925.bin"/><Relationship Id="rId3084" Type="http://schemas.openxmlformats.org/officeDocument/2006/relationships/image" Target="media/image1537.wmf"/><Relationship Id="rId3291" Type="http://schemas.openxmlformats.org/officeDocument/2006/relationships/image" Target="media/image1641.wmf"/><Relationship Id="rId1729" Type="http://schemas.openxmlformats.org/officeDocument/2006/relationships/oleObject" Target="embeddings/oleObject855.bin"/><Relationship Id="rId1936" Type="http://schemas.openxmlformats.org/officeDocument/2006/relationships/image" Target="media/image963.wmf"/><Relationship Id="rId3151" Type="http://schemas.openxmlformats.org/officeDocument/2006/relationships/oleObject" Target="embeddings/oleObject1566.bin"/><Relationship Id="rId3011" Type="http://schemas.openxmlformats.org/officeDocument/2006/relationships/oleObject" Target="embeddings/oleObject1496.bin"/><Relationship Id="rId5" Type="http://schemas.openxmlformats.org/officeDocument/2006/relationships/webSettings" Target="webSettings.xml"/><Relationship Id="rId889" Type="http://schemas.openxmlformats.org/officeDocument/2006/relationships/oleObject" Target="embeddings/oleObject436.bin"/><Relationship Id="rId2777" Type="http://schemas.openxmlformats.org/officeDocument/2006/relationships/oleObject" Target="embeddings/oleObject1379.bin"/><Relationship Id="rId749" Type="http://schemas.openxmlformats.org/officeDocument/2006/relationships/oleObject" Target="embeddings/oleObject366.bin"/><Relationship Id="rId1379" Type="http://schemas.openxmlformats.org/officeDocument/2006/relationships/oleObject" Target="embeddings/oleObject680.bin"/><Relationship Id="rId1586" Type="http://schemas.openxmlformats.org/officeDocument/2006/relationships/image" Target="media/image788.wmf"/><Relationship Id="rId2984" Type="http://schemas.openxmlformats.org/officeDocument/2006/relationships/image" Target="media/image1487.wmf"/><Relationship Id="rId609" Type="http://schemas.openxmlformats.org/officeDocument/2006/relationships/image" Target="media/image299.wmf"/><Relationship Id="rId956" Type="http://schemas.openxmlformats.org/officeDocument/2006/relationships/image" Target="media/image472.wmf"/><Relationship Id="rId1239" Type="http://schemas.openxmlformats.org/officeDocument/2006/relationships/oleObject" Target="embeddings/oleObject611.bin"/><Relationship Id="rId1793" Type="http://schemas.openxmlformats.org/officeDocument/2006/relationships/oleObject" Target="embeddings/oleObject887.bin"/><Relationship Id="rId2637" Type="http://schemas.openxmlformats.org/officeDocument/2006/relationships/oleObject" Target="embeddings/oleObject1309.bin"/><Relationship Id="rId2844" Type="http://schemas.openxmlformats.org/officeDocument/2006/relationships/image" Target="media/image1417.wmf"/><Relationship Id="rId85" Type="http://schemas.openxmlformats.org/officeDocument/2006/relationships/oleObject" Target="embeddings/oleObject35.bin"/><Relationship Id="rId816" Type="http://schemas.openxmlformats.org/officeDocument/2006/relationships/image" Target="media/image402.wmf"/><Relationship Id="rId1446" Type="http://schemas.openxmlformats.org/officeDocument/2006/relationships/image" Target="media/image718.wmf"/><Relationship Id="rId1653" Type="http://schemas.openxmlformats.org/officeDocument/2006/relationships/oleObject" Target="embeddings/oleObject817.bin"/><Relationship Id="rId1860" Type="http://schemas.openxmlformats.org/officeDocument/2006/relationships/image" Target="media/image925.wmf"/><Relationship Id="rId2704" Type="http://schemas.openxmlformats.org/officeDocument/2006/relationships/image" Target="media/image1347.wmf"/><Relationship Id="rId2911" Type="http://schemas.openxmlformats.org/officeDocument/2006/relationships/oleObject" Target="embeddings/oleObject1446.bin"/><Relationship Id="rId1306" Type="http://schemas.openxmlformats.org/officeDocument/2006/relationships/image" Target="media/image648.wmf"/><Relationship Id="rId1513" Type="http://schemas.openxmlformats.org/officeDocument/2006/relationships/oleObject" Target="embeddings/oleObject747.bin"/><Relationship Id="rId1720" Type="http://schemas.openxmlformats.org/officeDocument/2006/relationships/image" Target="media/image855.wmf"/><Relationship Id="rId12" Type="http://schemas.openxmlformats.org/officeDocument/2006/relationships/hyperlink" Target="mailto:ateshian@columbia.edu" TargetMode="External"/><Relationship Id="rId3478" Type="http://schemas.openxmlformats.org/officeDocument/2006/relationships/oleObject" Target="embeddings/oleObject1729.bin"/><Relationship Id="rId399" Type="http://schemas.openxmlformats.org/officeDocument/2006/relationships/image" Target="media/image194.wmf"/><Relationship Id="rId2287" Type="http://schemas.openxmlformats.org/officeDocument/2006/relationships/oleObject" Target="embeddings/oleObject1131.bin"/><Relationship Id="rId2494" Type="http://schemas.openxmlformats.org/officeDocument/2006/relationships/image" Target="media/image1242.wmf"/><Relationship Id="rId3338" Type="http://schemas.openxmlformats.org/officeDocument/2006/relationships/oleObject" Target="embeddings/oleObject1659.bin"/><Relationship Id="rId3545" Type="http://schemas.openxmlformats.org/officeDocument/2006/relationships/image" Target="media/image1768.wmf"/><Relationship Id="rId259" Type="http://schemas.openxmlformats.org/officeDocument/2006/relationships/image" Target="media/image125.wmf"/><Relationship Id="rId466" Type="http://schemas.openxmlformats.org/officeDocument/2006/relationships/oleObject" Target="embeddings/oleObject224.bin"/><Relationship Id="rId673" Type="http://schemas.openxmlformats.org/officeDocument/2006/relationships/image" Target="media/image331.wmf"/><Relationship Id="rId880" Type="http://schemas.openxmlformats.org/officeDocument/2006/relationships/image" Target="media/image434.wmf"/><Relationship Id="rId1096" Type="http://schemas.openxmlformats.org/officeDocument/2006/relationships/image" Target="media/image542.wmf"/><Relationship Id="rId2147" Type="http://schemas.openxmlformats.org/officeDocument/2006/relationships/oleObject" Target="embeddings/oleObject1064.bin"/><Relationship Id="rId2354" Type="http://schemas.openxmlformats.org/officeDocument/2006/relationships/image" Target="media/image1175.wmf"/><Relationship Id="rId2561" Type="http://schemas.openxmlformats.org/officeDocument/2006/relationships/oleObject" Target="embeddings/oleObject1271.bin"/><Relationship Id="rId3405" Type="http://schemas.openxmlformats.org/officeDocument/2006/relationships/image" Target="media/image1698.wmf"/><Relationship Id="rId119" Type="http://schemas.openxmlformats.org/officeDocument/2006/relationships/oleObject" Target="embeddings/oleObject52.bin"/><Relationship Id="rId326" Type="http://schemas.openxmlformats.org/officeDocument/2006/relationships/oleObject" Target="embeddings/oleObject155.bin"/><Relationship Id="rId533" Type="http://schemas.openxmlformats.org/officeDocument/2006/relationships/image" Target="media/image261.wmf"/><Relationship Id="rId1163" Type="http://schemas.openxmlformats.org/officeDocument/2006/relationships/oleObject" Target="embeddings/oleObject573.bin"/><Relationship Id="rId1370" Type="http://schemas.openxmlformats.org/officeDocument/2006/relationships/image" Target="media/image680.wmf"/><Relationship Id="rId2007" Type="http://schemas.openxmlformats.org/officeDocument/2006/relationships/oleObject" Target="embeddings/oleObject994.bin"/><Relationship Id="rId2214" Type="http://schemas.openxmlformats.org/officeDocument/2006/relationships/image" Target="media/image1103.png"/><Relationship Id="rId3612" Type="http://schemas.openxmlformats.org/officeDocument/2006/relationships/oleObject" Target="embeddings/oleObject1796.bin"/><Relationship Id="rId740" Type="http://schemas.openxmlformats.org/officeDocument/2006/relationships/image" Target="media/image364.wmf"/><Relationship Id="rId1023" Type="http://schemas.openxmlformats.org/officeDocument/2006/relationships/oleObject" Target="embeddings/oleObject503.bin"/><Relationship Id="rId2421" Type="http://schemas.openxmlformats.org/officeDocument/2006/relationships/oleObject" Target="embeddings/oleObject1200.bin"/><Relationship Id="rId600" Type="http://schemas.openxmlformats.org/officeDocument/2006/relationships/oleObject" Target="embeddings/oleObject291.bin"/><Relationship Id="rId1230" Type="http://schemas.openxmlformats.org/officeDocument/2006/relationships/image" Target="media/image609.wmf"/><Relationship Id="rId3195" Type="http://schemas.openxmlformats.org/officeDocument/2006/relationships/oleObject" Target="embeddings/oleObject1588.bin"/><Relationship Id="rId3055" Type="http://schemas.openxmlformats.org/officeDocument/2006/relationships/oleObject" Target="embeddings/oleObject1518.bin"/><Relationship Id="rId3262" Type="http://schemas.openxmlformats.org/officeDocument/2006/relationships/oleObject" Target="embeddings/oleObject1621.bin"/><Relationship Id="rId183" Type="http://schemas.openxmlformats.org/officeDocument/2006/relationships/image" Target="media/image87.wmf"/><Relationship Id="rId390" Type="http://schemas.openxmlformats.org/officeDocument/2006/relationships/oleObject" Target="embeddings/oleObject186.bin"/><Relationship Id="rId1907" Type="http://schemas.openxmlformats.org/officeDocument/2006/relationships/oleObject" Target="embeddings/oleObject944.bin"/><Relationship Id="rId2071" Type="http://schemas.openxmlformats.org/officeDocument/2006/relationships/oleObject" Target="embeddings/oleObject1026.bin"/><Relationship Id="rId3122" Type="http://schemas.openxmlformats.org/officeDocument/2006/relationships/image" Target="media/image1556.wmf"/><Relationship Id="rId250" Type="http://schemas.openxmlformats.org/officeDocument/2006/relationships/oleObject" Target="embeddings/oleObject117.bin"/><Relationship Id="rId110" Type="http://schemas.openxmlformats.org/officeDocument/2006/relationships/image" Target="media/image50.wmf"/><Relationship Id="rId2888" Type="http://schemas.openxmlformats.org/officeDocument/2006/relationships/image" Target="media/image1439.wmf"/><Relationship Id="rId1697" Type="http://schemas.openxmlformats.org/officeDocument/2006/relationships/oleObject" Target="embeddings/oleObject839.bin"/><Relationship Id="rId2748" Type="http://schemas.openxmlformats.org/officeDocument/2006/relationships/image" Target="media/image1369.emf"/><Relationship Id="rId2955" Type="http://schemas.openxmlformats.org/officeDocument/2006/relationships/oleObject" Target="embeddings/oleObject1468.bin"/><Relationship Id="rId927" Type="http://schemas.openxmlformats.org/officeDocument/2006/relationships/oleObject" Target="embeddings/oleObject455.bin"/><Relationship Id="rId1557" Type="http://schemas.openxmlformats.org/officeDocument/2006/relationships/oleObject" Target="embeddings/oleObject769.bin"/><Relationship Id="rId1764" Type="http://schemas.openxmlformats.org/officeDocument/2006/relationships/image" Target="media/image877.wmf"/><Relationship Id="rId1971" Type="http://schemas.openxmlformats.org/officeDocument/2006/relationships/oleObject" Target="embeddings/oleObject976.bin"/><Relationship Id="rId2608" Type="http://schemas.openxmlformats.org/officeDocument/2006/relationships/image" Target="media/image1299.wmf"/><Relationship Id="rId2815" Type="http://schemas.openxmlformats.org/officeDocument/2006/relationships/oleObject" Target="embeddings/oleObject1398.bin"/><Relationship Id="rId56" Type="http://schemas.openxmlformats.org/officeDocument/2006/relationships/image" Target="media/image23.wmf"/><Relationship Id="rId1417" Type="http://schemas.openxmlformats.org/officeDocument/2006/relationships/oleObject" Target="embeddings/oleObject699.bin"/><Relationship Id="rId1624" Type="http://schemas.openxmlformats.org/officeDocument/2006/relationships/image" Target="media/image807.wmf"/><Relationship Id="rId1831" Type="http://schemas.openxmlformats.org/officeDocument/2006/relationships/oleObject" Target="embeddings/oleObject906.bin"/><Relationship Id="rId3589" Type="http://schemas.openxmlformats.org/officeDocument/2006/relationships/image" Target="media/image1790.wmf"/><Relationship Id="rId2398" Type="http://schemas.openxmlformats.org/officeDocument/2006/relationships/image" Target="media/image1197.wmf"/><Relationship Id="rId3449" Type="http://schemas.openxmlformats.org/officeDocument/2006/relationships/image" Target="media/image1720.wmf"/><Relationship Id="rId577" Type="http://schemas.openxmlformats.org/officeDocument/2006/relationships/image" Target="media/image283.wmf"/><Relationship Id="rId2258" Type="http://schemas.openxmlformats.org/officeDocument/2006/relationships/image" Target="media/image1127.wmf"/><Relationship Id="rId784" Type="http://schemas.openxmlformats.org/officeDocument/2006/relationships/image" Target="media/image386.wmf"/><Relationship Id="rId991" Type="http://schemas.openxmlformats.org/officeDocument/2006/relationships/oleObject" Target="embeddings/oleObject487.bin"/><Relationship Id="rId1067" Type="http://schemas.openxmlformats.org/officeDocument/2006/relationships/oleObject" Target="embeddings/oleObject525.bin"/><Relationship Id="rId2465" Type="http://schemas.openxmlformats.org/officeDocument/2006/relationships/oleObject" Target="embeddings/oleObject1223.bin"/><Relationship Id="rId2672" Type="http://schemas.openxmlformats.org/officeDocument/2006/relationships/image" Target="media/image1331.wmf"/><Relationship Id="rId3309" Type="http://schemas.openxmlformats.org/officeDocument/2006/relationships/image" Target="media/image1650.wmf"/><Relationship Id="rId3516" Type="http://schemas.openxmlformats.org/officeDocument/2006/relationships/oleObject" Target="embeddings/oleObject1748.bin"/><Relationship Id="rId437" Type="http://schemas.openxmlformats.org/officeDocument/2006/relationships/image" Target="media/image213.wmf"/><Relationship Id="rId644" Type="http://schemas.openxmlformats.org/officeDocument/2006/relationships/oleObject" Target="embeddings/oleObject313.bin"/><Relationship Id="rId851" Type="http://schemas.openxmlformats.org/officeDocument/2006/relationships/oleObject" Target="embeddings/oleObject417.bin"/><Relationship Id="rId1274" Type="http://schemas.openxmlformats.org/officeDocument/2006/relationships/image" Target="media/image631.wmf"/><Relationship Id="rId1481" Type="http://schemas.openxmlformats.org/officeDocument/2006/relationships/oleObject" Target="embeddings/oleObject731.bin"/><Relationship Id="rId2118" Type="http://schemas.openxmlformats.org/officeDocument/2006/relationships/image" Target="media/image1054.wmf"/><Relationship Id="rId2325" Type="http://schemas.openxmlformats.org/officeDocument/2006/relationships/oleObject" Target="embeddings/oleObject1150.bin"/><Relationship Id="rId2532" Type="http://schemas.openxmlformats.org/officeDocument/2006/relationships/image" Target="media/image1261.wmf"/><Relationship Id="rId504" Type="http://schemas.openxmlformats.org/officeDocument/2006/relationships/oleObject" Target="embeddings/oleObject243.bin"/><Relationship Id="rId711" Type="http://schemas.openxmlformats.org/officeDocument/2006/relationships/oleObject" Target="embeddings/oleObject347.bin"/><Relationship Id="rId1134" Type="http://schemas.openxmlformats.org/officeDocument/2006/relationships/image" Target="media/image561.wmf"/><Relationship Id="rId1341" Type="http://schemas.openxmlformats.org/officeDocument/2006/relationships/oleObject" Target="embeddings/oleObject661.bin"/><Relationship Id="rId1201" Type="http://schemas.openxmlformats.org/officeDocument/2006/relationships/oleObject" Target="embeddings/oleObject592.bin"/><Relationship Id="rId3099" Type="http://schemas.openxmlformats.org/officeDocument/2006/relationships/oleObject" Target="embeddings/oleObject1540.bin"/><Relationship Id="rId3166" Type="http://schemas.openxmlformats.org/officeDocument/2006/relationships/image" Target="media/image1578.wmf"/><Relationship Id="rId3373" Type="http://schemas.openxmlformats.org/officeDocument/2006/relationships/image" Target="media/image1682.wmf"/><Relationship Id="rId3580" Type="http://schemas.openxmlformats.org/officeDocument/2006/relationships/oleObject" Target="embeddings/oleObject1780.bin"/><Relationship Id="rId294" Type="http://schemas.openxmlformats.org/officeDocument/2006/relationships/oleObject" Target="embeddings/oleObject139.bin"/><Relationship Id="rId2182" Type="http://schemas.openxmlformats.org/officeDocument/2006/relationships/image" Target="media/image1086.wmf"/><Relationship Id="rId3026" Type="http://schemas.openxmlformats.org/officeDocument/2006/relationships/image" Target="media/image1508.wmf"/><Relationship Id="rId3233" Type="http://schemas.openxmlformats.org/officeDocument/2006/relationships/image" Target="media/image1612.wmf"/><Relationship Id="rId154" Type="http://schemas.openxmlformats.org/officeDocument/2006/relationships/oleObject" Target="embeddings/oleObject69.bin"/><Relationship Id="rId361" Type="http://schemas.openxmlformats.org/officeDocument/2006/relationships/image" Target="media/image175.wmf"/><Relationship Id="rId2042" Type="http://schemas.openxmlformats.org/officeDocument/2006/relationships/image" Target="media/image1016.wmf"/><Relationship Id="rId3440" Type="http://schemas.openxmlformats.org/officeDocument/2006/relationships/oleObject" Target="embeddings/oleObject1710.bin"/><Relationship Id="rId2999" Type="http://schemas.openxmlformats.org/officeDocument/2006/relationships/oleObject" Target="embeddings/oleObject1490.bin"/><Relationship Id="rId3300" Type="http://schemas.openxmlformats.org/officeDocument/2006/relationships/oleObject" Target="embeddings/oleObject1640.bin"/><Relationship Id="rId221" Type="http://schemas.openxmlformats.org/officeDocument/2006/relationships/image" Target="media/image106.wmf"/><Relationship Id="rId2859" Type="http://schemas.openxmlformats.org/officeDocument/2006/relationships/oleObject" Target="embeddings/oleObject1420.bin"/><Relationship Id="rId1668" Type="http://schemas.openxmlformats.org/officeDocument/2006/relationships/image" Target="media/image829.wmf"/><Relationship Id="rId1875" Type="http://schemas.openxmlformats.org/officeDocument/2006/relationships/oleObject" Target="embeddings/oleObject928.bin"/><Relationship Id="rId2719" Type="http://schemas.openxmlformats.org/officeDocument/2006/relationships/oleObject" Target="embeddings/oleObject1350.bin"/><Relationship Id="rId1528" Type="http://schemas.openxmlformats.org/officeDocument/2006/relationships/image" Target="media/image759.wmf"/><Relationship Id="rId2926" Type="http://schemas.openxmlformats.org/officeDocument/2006/relationships/image" Target="media/image1458.wmf"/><Relationship Id="rId3090" Type="http://schemas.openxmlformats.org/officeDocument/2006/relationships/image" Target="media/image1540.wmf"/><Relationship Id="rId1735" Type="http://schemas.openxmlformats.org/officeDocument/2006/relationships/oleObject" Target="embeddings/oleObject858.bin"/><Relationship Id="rId1942" Type="http://schemas.openxmlformats.org/officeDocument/2006/relationships/image" Target="media/image966.wmf"/><Relationship Id="rId27" Type="http://schemas.openxmlformats.org/officeDocument/2006/relationships/oleObject" Target="embeddings/oleObject6.bin"/><Relationship Id="rId1802" Type="http://schemas.openxmlformats.org/officeDocument/2006/relationships/image" Target="media/image896.wmf"/><Relationship Id="rId688" Type="http://schemas.openxmlformats.org/officeDocument/2006/relationships/oleObject" Target="embeddings/oleObject335.bin"/><Relationship Id="rId895" Type="http://schemas.openxmlformats.org/officeDocument/2006/relationships/oleObject" Target="embeddings/oleObject439.bin"/><Relationship Id="rId2369" Type="http://schemas.openxmlformats.org/officeDocument/2006/relationships/oleObject" Target="embeddings/oleObject1172.bin"/><Relationship Id="rId2576" Type="http://schemas.openxmlformats.org/officeDocument/2006/relationships/image" Target="media/image1283.wmf"/><Relationship Id="rId2783" Type="http://schemas.openxmlformats.org/officeDocument/2006/relationships/oleObject" Target="embeddings/oleObject1382.bin"/><Relationship Id="rId2990" Type="http://schemas.openxmlformats.org/officeDocument/2006/relationships/image" Target="media/image1490.wmf"/><Relationship Id="rId3627" Type="http://schemas.openxmlformats.org/officeDocument/2006/relationships/image" Target="media/image1809.wmf"/><Relationship Id="rId548" Type="http://schemas.openxmlformats.org/officeDocument/2006/relationships/oleObject" Target="embeddings/oleObject265.bin"/><Relationship Id="rId755" Type="http://schemas.openxmlformats.org/officeDocument/2006/relationships/oleObject" Target="embeddings/oleObject369.bin"/><Relationship Id="rId962" Type="http://schemas.openxmlformats.org/officeDocument/2006/relationships/image" Target="media/image475.wmf"/><Relationship Id="rId1178" Type="http://schemas.openxmlformats.org/officeDocument/2006/relationships/image" Target="media/image583.wmf"/><Relationship Id="rId1385" Type="http://schemas.openxmlformats.org/officeDocument/2006/relationships/oleObject" Target="embeddings/oleObject683.bin"/><Relationship Id="rId1592" Type="http://schemas.openxmlformats.org/officeDocument/2006/relationships/image" Target="media/image791.wmf"/><Relationship Id="rId2229" Type="http://schemas.openxmlformats.org/officeDocument/2006/relationships/image" Target="media/image1112.wmf"/><Relationship Id="rId2436" Type="http://schemas.openxmlformats.org/officeDocument/2006/relationships/image" Target="media/image1213.emf"/><Relationship Id="rId2643" Type="http://schemas.openxmlformats.org/officeDocument/2006/relationships/oleObject" Target="embeddings/oleObject1312.bin"/><Relationship Id="rId2850" Type="http://schemas.openxmlformats.org/officeDocument/2006/relationships/image" Target="media/image1420.wmf"/><Relationship Id="rId91" Type="http://schemas.openxmlformats.org/officeDocument/2006/relationships/oleObject" Target="embeddings/oleObject38.bin"/><Relationship Id="rId408" Type="http://schemas.openxmlformats.org/officeDocument/2006/relationships/oleObject" Target="embeddings/oleObject195.bin"/><Relationship Id="rId615" Type="http://schemas.openxmlformats.org/officeDocument/2006/relationships/image" Target="media/image302.wmf"/><Relationship Id="rId822" Type="http://schemas.openxmlformats.org/officeDocument/2006/relationships/image" Target="media/image405.wmf"/><Relationship Id="rId1038" Type="http://schemas.openxmlformats.org/officeDocument/2006/relationships/image" Target="media/image513.wmf"/><Relationship Id="rId1245" Type="http://schemas.openxmlformats.org/officeDocument/2006/relationships/oleObject" Target="embeddings/oleObject614.bin"/><Relationship Id="rId1452" Type="http://schemas.openxmlformats.org/officeDocument/2006/relationships/image" Target="media/image721.wmf"/><Relationship Id="rId2503" Type="http://schemas.openxmlformats.org/officeDocument/2006/relationships/oleObject" Target="embeddings/oleObject1242.bin"/><Relationship Id="rId1105" Type="http://schemas.openxmlformats.org/officeDocument/2006/relationships/oleObject" Target="embeddings/oleObject544.bin"/><Relationship Id="rId1312" Type="http://schemas.openxmlformats.org/officeDocument/2006/relationships/image" Target="media/image651.wmf"/><Relationship Id="rId2710" Type="http://schemas.openxmlformats.org/officeDocument/2006/relationships/image" Target="media/image1350.wmf"/><Relationship Id="rId3277" Type="http://schemas.openxmlformats.org/officeDocument/2006/relationships/image" Target="media/image1634.wmf"/><Relationship Id="rId198" Type="http://schemas.openxmlformats.org/officeDocument/2006/relationships/oleObject" Target="embeddings/oleObject91.bin"/><Relationship Id="rId2086" Type="http://schemas.openxmlformats.org/officeDocument/2006/relationships/image" Target="media/image1038.wmf"/><Relationship Id="rId3484" Type="http://schemas.openxmlformats.org/officeDocument/2006/relationships/oleObject" Target="embeddings/oleObject1732.bin"/><Relationship Id="rId2293" Type="http://schemas.openxmlformats.org/officeDocument/2006/relationships/oleObject" Target="embeddings/oleObject1134.bin"/><Relationship Id="rId3137" Type="http://schemas.openxmlformats.org/officeDocument/2006/relationships/oleObject" Target="embeddings/oleObject1559.bin"/><Relationship Id="rId3344" Type="http://schemas.openxmlformats.org/officeDocument/2006/relationships/oleObject" Target="embeddings/oleObject1662.bin"/><Relationship Id="rId3551" Type="http://schemas.openxmlformats.org/officeDocument/2006/relationships/image" Target="media/image1771.wmf"/><Relationship Id="rId265" Type="http://schemas.openxmlformats.org/officeDocument/2006/relationships/image" Target="media/image128.wmf"/><Relationship Id="rId472" Type="http://schemas.openxmlformats.org/officeDocument/2006/relationships/oleObject" Target="embeddings/oleObject227.bin"/><Relationship Id="rId2153" Type="http://schemas.openxmlformats.org/officeDocument/2006/relationships/oleObject" Target="embeddings/oleObject1067.bin"/><Relationship Id="rId2360" Type="http://schemas.openxmlformats.org/officeDocument/2006/relationships/image" Target="media/image1178.wmf"/><Relationship Id="rId3204" Type="http://schemas.openxmlformats.org/officeDocument/2006/relationships/image" Target="media/image1597.wmf"/><Relationship Id="rId3411" Type="http://schemas.openxmlformats.org/officeDocument/2006/relationships/image" Target="media/image1701.wmf"/><Relationship Id="rId125" Type="http://schemas.openxmlformats.org/officeDocument/2006/relationships/oleObject" Target="embeddings/oleObject55.bin"/><Relationship Id="rId332" Type="http://schemas.openxmlformats.org/officeDocument/2006/relationships/oleObject" Target="embeddings/oleObject158.bin"/><Relationship Id="rId2013" Type="http://schemas.openxmlformats.org/officeDocument/2006/relationships/oleObject" Target="embeddings/oleObject997.bin"/><Relationship Id="rId2220" Type="http://schemas.openxmlformats.org/officeDocument/2006/relationships/oleObject" Target="embeddings/oleObject1098.bin"/><Relationship Id="rId1779" Type="http://schemas.openxmlformats.org/officeDocument/2006/relationships/oleObject" Target="embeddings/oleObject880.bin"/><Relationship Id="rId1986" Type="http://schemas.openxmlformats.org/officeDocument/2006/relationships/image" Target="media/image988.wmf"/><Relationship Id="rId1639" Type="http://schemas.openxmlformats.org/officeDocument/2006/relationships/oleObject" Target="embeddings/oleObject810.bin"/><Relationship Id="rId1846" Type="http://schemas.openxmlformats.org/officeDocument/2006/relationships/image" Target="media/image918.wmf"/><Relationship Id="rId3061" Type="http://schemas.openxmlformats.org/officeDocument/2006/relationships/oleObject" Target="embeddings/oleObject1521.bin"/><Relationship Id="rId1706" Type="http://schemas.openxmlformats.org/officeDocument/2006/relationships/image" Target="media/image848.wmf"/><Relationship Id="rId1913" Type="http://schemas.openxmlformats.org/officeDocument/2006/relationships/oleObject" Target="embeddings/oleObject947.bin"/><Relationship Id="rId799" Type="http://schemas.openxmlformats.org/officeDocument/2006/relationships/oleObject" Target="embeddings/oleObject391.bin"/><Relationship Id="rId2687" Type="http://schemas.openxmlformats.org/officeDocument/2006/relationships/oleObject" Target="embeddings/oleObject1334.bin"/><Relationship Id="rId2894" Type="http://schemas.openxmlformats.org/officeDocument/2006/relationships/image" Target="media/image1442.wmf"/><Relationship Id="rId659" Type="http://schemas.openxmlformats.org/officeDocument/2006/relationships/image" Target="media/image324.wmf"/><Relationship Id="rId866" Type="http://schemas.openxmlformats.org/officeDocument/2006/relationships/image" Target="media/image427.wmf"/><Relationship Id="rId1289" Type="http://schemas.openxmlformats.org/officeDocument/2006/relationships/oleObject" Target="embeddings/oleObject636.bin"/><Relationship Id="rId1496" Type="http://schemas.openxmlformats.org/officeDocument/2006/relationships/image" Target="media/image743.wmf"/><Relationship Id="rId2547" Type="http://schemas.openxmlformats.org/officeDocument/2006/relationships/oleObject" Target="embeddings/oleObject1264.bin"/><Relationship Id="rId519" Type="http://schemas.openxmlformats.org/officeDocument/2006/relationships/image" Target="media/image254.wmf"/><Relationship Id="rId1149" Type="http://schemas.openxmlformats.org/officeDocument/2006/relationships/oleObject" Target="embeddings/oleObject566.bin"/><Relationship Id="rId1356" Type="http://schemas.openxmlformats.org/officeDocument/2006/relationships/image" Target="media/image673.wmf"/><Relationship Id="rId2754" Type="http://schemas.openxmlformats.org/officeDocument/2006/relationships/image" Target="media/image1372.emf"/><Relationship Id="rId2961" Type="http://schemas.openxmlformats.org/officeDocument/2006/relationships/oleObject" Target="embeddings/oleObject1471.bin"/><Relationship Id="rId726" Type="http://schemas.openxmlformats.org/officeDocument/2006/relationships/image" Target="media/image357.wmf"/><Relationship Id="rId933" Type="http://schemas.openxmlformats.org/officeDocument/2006/relationships/oleObject" Target="embeddings/oleObject458.bin"/><Relationship Id="rId1009" Type="http://schemas.openxmlformats.org/officeDocument/2006/relationships/oleObject" Target="embeddings/oleObject496.bin"/><Relationship Id="rId1563" Type="http://schemas.openxmlformats.org/officeDocument/2006/relationships/oleObject" Target="embeddings/oleObject772.bin"/><Relationship Id="rId1770" Type="http://schemas.openxmlformats.org/officeDocument/2006/relationships/image" Target="media/image880.wmf"/><Relationship Id="rId2407" Type="http://schemas.openxmlformats.org/officeDocument/2006/relationships/oleObject" Target="embeddings/oleObject1191.bin"/><Relationship Id="rId2614" Type="http://schemas.openxmlformats.org/officeDocument/2006/relationships/image" Target="media/image1302.wmf"/><Relationship Id="rId2821" Type="http://schemas.openxmlformats.org/officeDocument/2006/relationships/oleObject" Target="embeddings/oleObject1401.bin"/><Relationship Id="rId62" Type="http://schemas.openxmlformats.org/officeDocument/2006/relationships/image" Target="media/image26.wmf"/><Relationship Id="rId1216" Type="http://schemas.openxmlformats.org/officeDocument/2006/relationships/image" Target="media/image602.wmf"/><Relationship Id="rId1423" Type="http://schemas.openxmlformats.org/officeDocument/2006/relationships/oleObject" Target="embeddings/oleObject702.bin"/><Relationship Id="rId1630" Type="http://schemas.openxmlformats.org/officeDocument/2006/relationships/image" Target="media/image810.wmf"/><Relationship Id="rId3388" Type="http://schemas.openxmlformats.org/officeDocument/2006/relationships/oleObject" Target="embeddings/oleObject1684.bin"/><Relationship Id="rId3595" Type="http://schemas.openxmlformats.org/officeDocument/2006/relationships/image" Target="media/image1793.wmf"/><Relationship Id="rId2197" Type="http://schemas.openxmlformats.org/officeDocument/2006/relationships/oleObject" Target="embeddings/oleObject1089.bin"/><Relationship Id="rId3248" Type="http://schemas.openxmlformats.org/officeDocument/2006/relationships/oleObject" Target="embeddings/oleObject1614.bin"/><Relationship Id="rId3455" Type="http://schemas.openxmlformats.org/officeDocument/2006/relationships/image" Target="media/image1723.wmf"/><Relationship Id="rId169" Type="http://schemas.openxmlformats.org/officeDocument/2006/relationships/image" Target="media/image80.wmf"/><Relationship Id="rId376" Type="http://schemas.openxmlformats.org/officeDocument/2006/relationships/oleObject" Target="embeddings/oleObject179.bin"/><Relationship Id="rId583" Type="http://schemas.openxmlformats.org/officeDocument/2006/relationships/image" Target="media/image286.wmf"/><Relationship Id="rId790" Type="http://schemas.openxmlformats.org/officeDocument/2006/relationships/image" Target="media/image389.wmf"/><Relationship Id="rId2057" Type="http://schemas.openxmlformats.org/officeDocument/2006/relationships/oleObject" Target="embeddings/oleObject1019.bin"/><Relationship Id="rId2264" Type="http://schemas.openxmlformats.org/officeDocument/2006/relationships/image" Target="media/image1130.wmf"/><Relationship Id="rId2471" Type="http://schemas.openxmlformats.org/officeDocument/2006/relationships/oleObject" Target="embeddings/oleObject1226.bin"/><Relationship Id="rId3108" Type="http://schemas.openxmlformats.org/officeDocument/2006/relationships/image" Target="media/image1549.wmf"/><Relationship Id="rId3315" Type="http://schemas.openxmlformats.org/officeDocument/2006/relationships/image" Target="media/image1653.wmf"/><Relationship Id="rId3522" Type="http://schemas.openxmlformats.org/officeDocument/2006/relationships/oleObject" Target="embeddings/oleObject1751.bin"/><Relationship Id="rId236" Type="http://schemas.openxmlformats.org/officeDocument/2006/relationships/oleObject" Target="embeddings/oleObject110.bin"/><Relationship Id="rId443" Type="http://schemas.openxmlformats.org/officeDocument/2006/relationships/image" Target="media/image216.wmf"/><Relationship Id="rId650" Type="http://schemas.openxmlformats.org/officeDocument/2006/relationships/oleObject" Target="embeddings/oleObject316.bin"/><Relationship Id="rId1073" Type="http://schemas.openxmlformats.org/officeDocument/2006/relationships/oleObject" Target="embeddings/oleObject528.bin"/><Relationship Id="rId1280" Type="http://schemas.openxmlformats.org/officeDocument/2006/relationships/image" Target="media/image634.wmf"/><Relationship Id="rId2124" Type="http://schemas.openxmlformats.org/officeDocument/2006/relationships/image" Target="media/image1057.wmf"/><Relationship Id="rId2331" Type="http://schemas.openxmlformats.org/officeDocument/2006/relationships/oleObject" Target="embeddings/oleObject1153.bin"/><Relationship Id="rId303" Type="http://schemas.openxmlformats.org/officeDocument/2006/relationships/image" Target="media/image147.wmf"/><Relationship Id="rId1140" Type="http://schemas.openxmlformats.org/officeDocument/2006/relationships/image" Target="media/image564.wmf"/><Relationship Id="rId510" Type="http://schemas.openxmlformats.org/officeDocument/2006/relationships/oleObject" Target="embeddings/oleObject246.bin"/><Relationship Id="rId1000" Type="http://schemas.openxmlformats.org/officeDocument/2006/relationships/image" Target="media/image494.wmf"/><Relationship Id="rId1957" Type="http://schemas.openxmlformats.org/officeDocument/2006/relationships/oleObject" Target="embeddings/oleObject969.bin"/><Relationship Id="rId1817" Type="http://schemas.openxmlformats.org/officeDocument/2006/relationships/oleObject" Target="embeddings/oleObject899.bin"/><Relationship Id="rId3172" Type="http://schemas.openxmlformats.org/officeDocument/2006/relationships/image" Target="media/image1581.wmf"/><Relationship Id="rId3032" Type="http://schemas.openxmlformats.org/officeDocument/2006/relationships/image" Target="media/image1511.wmf"/><Relationship Id="rId160" Type="http://schemas.openxmlformats.org/officeDocument/2006/relationships/oleObject" Target="embeddings/oleObject72.bin"/><Relationship Id="rId2798" Type="http://schemas.openxmlformats.org/officeDocument/2006/relationships/image" Target="media/image1394.emf"/><Relationship Id="rId977" Type="http://schemas.openxmlformats.org/officeDocument/2006/relationships/oleObject" Target="embeddings/oleObject480.bin"/><Relationship Id="rId2658" Type="http://schemas.openxmlformats.org/officeDocument/2006/relationships/image" Target="media/image1324.wmf"/><Relationship Id="rId2865" Type="http://schemas.openxmlformats.org/officeDocument/2006/relationships/oleObject" Target="embeddings/oleObject1423.bin"/><Relationship Id="rId837" Type="http://schemas.openxmlformats.org/officeDocument/2006/relationships/oleObject" Target="embeddings/oleObject410.bin"/><Relationship Id="rId1467" Type="http://schemas.openxmlformats.org/officeDocument/2006/relationships/oleObject" Target="embeddings/oleObject724.bin"/><Relationship Id="rId1674" Type="http://schemas.openxmlformats.org/officeDocument/2006/relationships/image" Target="media/image832.wmf"/><Relationship Id="rId1881" Type="http://schemas.openxmlformats.org/officeDocument/2006/relationships/oleObject" Target="embeddings/oleObject931.bin"/><Relationship Id="rId2518" Type="http://schemas.openxmlformats.org/officeDocument/2006/relationships/image" Target="media/image1254.wmf"/><Relationship Id="rId2725" Type="http://schemas.openxmlformats.org/officeDocument/2006/relationships/oleObject" Target="embeddings/oleObject1353.bin"/><Relationship Id="rId2932" Type="http://schemas.openxmlformats.org/officeDocument/2006/relationships/image" Target="media/image1461.wmf"/><Relationship Id="rId904" Type="http://schemas.openxmlformats.org/officeDocument/2006/relationships/image" Target="media/image446.wmf"/><Relationship Id="rId1327" Type="http://schemas.openxmlformats.org/officeDocument/2006/relationships/oleObject" Target="embeddings/oleObject654.bin"/><Relationship Id="rId1534" Type="http://schemas.openxmlformats.org/officeDocument/2006/relationships/image" Target="media/image762.wmf"/><Relationship Id="rId1741" Type="http://schemas.openxmlformats.org/officeDocument/2006/relationships/oleObject" Target="embeddings/oleObject861.bin"/><Relationship Id="rId33" Type="http://schemas.openxmlformats.org/officeDocument/2006/relationships/oleObject" Target="embeddings/oleObject9.bin"/><Relationship Id="rId1601" Type="http://schemas.openxmlformats.org/officeDocument/2006/relationships/oleObject" Target="embeddings/oleObject791.bin"/><Relationship Id="rId3499" Type="http://schemas.openxmlformats.org/officeDocument/2006/relationships/image" Target="media/image1745.wmf"/><Relationship Id="rId3359" Type="http://schemas.openxmlformats.org/officeDocument/2006/relationships/image" Target="media/image1675.wmf"/><Relationship Id="rId3566" Type="http://schemas.openxmlformats.org/officeDocument/2006/relationships/oleObject" Target="embeddings/oleObject1773.bin"/><Relationship Id="rId487" Type="http://schemas.openxmlformats.org/officeDocument/2006/relationships/image" Target="media/image238.wmf"/><Relationship Id="rId694" Type="http://schemas.openxmlformats.org/officeDocument/2006/relationships/image" Target="media/image341.wmf"/><Relationship Id="rId2168" Type="http://schemas.openxmlformats.org/officeDocument/2006/relationships/image" Target="media/image1079.wmf"/><Relationship Id="rId2375" Type="http://schemas.openxmlformats.org/officeDocument/2006/relationships/oleObject" Target="embeddings/oleObject1175.bin"/><Relationship Id="rId3219" Type="http://schemas.openxmlformats.org/officeDocument/2006/relationships/image" Target="media/image1605.wmf"/><Relationship Id="rId347" Type="http://schemas.openxmlformats.org/officeDocument/2006/relationships/image" Target="media/image169.wmf"/><Relationship Id="rId1184" Type="http://schemas.openxmlformats.org/officeDocument/2006/relationships/image" Target="media/image586.wmf"/><Relationship Id="rId2028" Type="http://schemas.openxmlformats.org/officeDocument/2006/relationships/image" Target="media/image1009.wmf"/><Relationship Id="rId2582" Type="http://schemas.openxmlformats.org/officeDocument/2006/relationships/image" Target="media/image1286.wmf"/><Relationship Id="rId3426" Type="http://schemas.openxmlformats.org/officeDocument/2006/relationships/oleObject" Target="embeddings/oleObject1703.bin"/><Relationship Id="rId3633" Type="http://schemas.openxmlformats.org/officeDocument/2006/relationships/image" Target="media/image1812.wmf"/><Relationship Id="rId554" Type="http://schemas.openxmlformats.org/officeDocument/2006/relationships/oleObject" Target="embeddings/oleObject268.bin"/><Relationship Id="rId761" Type="http://schemas.openxmlformats.org/officeDocument/2006/relationships/oleObject" Target="embeddings/oleObject372.bin"/><Relationship Id="rId1391" Type="http://schemas.openxmlformats.org/officeDocument/2006/relationships/oleObject" Target="embeddings/oleObject686.bin"/><Relationship Id="rId2235" Type="http://schemas.openxmlformats.org/officeDocument/2006/relationships/image" Target="media/image1115.wmf"/><Relationship Id="rId2442" Type="http://schemas.openxmlformats.org/officeDocument/2006/relationships/image" Target="media/image1216.wmf"/><Relationship Id="rId207" Type="http://schemas.openxmlformats.org/officeDocument/2006/relationships/image" Target="media/image99.wmf"/><Relationship Id="rId414" Type="http://schemas.openxmlformats.org/officeDocument/2006/relationships/oleObject" Target="embeddings/oleObject198.bin"/><Relationship Id="rId621" Type="http://schemas.openxmlformats.org/officeDocument/2006/relationships/image" Target="media/image305.wmf"/><Relationship Id="rId1044" Type="http://schemas.openxmlformats.org/officeDocument/2006/relationships/image" Target="media/image516.wmf"/><Relationship Id="rId1251" Type="http://schemas.openxmlformats.org/officeDocument/2006/relationships/oleObject" Target="embeddings/oleObject617.bin"/><Relationship Id="rId2302" Type="http://schemas.openxmlformats.org/officeDocument/2006/relationships/image" Target="media/image1149.wmf"/><Relationship Id="rId1111" Type="http://schemas.openxmlformats.org/officeDocument/2006/relationships/oleObject" Target="embeddings/oleObject547.bin"/><Relationship Id="rId3076" Type="http://schemas.openxmlformats.org/officeDocument/2006/relationships/image" Target="media/image1533.wmf"/><Relationship Id="rId3283" Type="http://schemas.openxmlformats.org/officeDocument/2006/relationships/image" Target="media/image1637.wmf"/><Relationship Id="rId3490" Type="http://schemas.openxmlformats.org/officeDocument/2006/relationships/oleObject" Target="embeddings/oleObject1735.bin"/><Relationship Id="rId1928" Type="http://schemas.openxmlformats.org/officeDocument/2006/relationships/image" Target="media/image959.wmf"/><Relationship Id="rId2092" Type="http://schemas.openxmlformats.org/officeDocument/2006/relationships/image" Target="media/image1041.wmf"/><Relationship Id="rId3143" Type="http://schemas.openxmlformats.org/officeDocument/2006/relationships/oleObject" Target="embeddings/oleObject1562.bin"/><Relationship Id="rId3350" Type="http://schemas.openxmlformats.org/officeDocument/2006/relationships/oleObject" Target="embeddings/oleObject1665.bin"/><Relationship Id="rId271" Type="http://schemas.openxmlformats.org/officeDocument/2006/relationships/image" Target="media/image131.wmf"/><Relationship Id="rId3003" Type="http://schemas.openxmlformats.org/officeDocument/2006/relationships/oleObject" Target="embeddings/oleObject1492.bin"/><Relationship Id="rId131" Type="http://schemas.openxmlformats.org/officeDocument/2006/relationships/oleObject" Target="embeddings/oleObject58.bin"/><Relationship Id="rId3210" Type="http://schemas.openxmlformats.org/officeDocument/2006/relationships/oleObject" Target="embeddings/oleObject1595.bin"/><Relationship Id="rId2769" Type="http://schemas.openxmlformats.org/officeDocument/2006/relationships/oleObject" Target="embeddings/oleObject1375.bin"/><Relationship Id="rId2976" Type="http://schemas.openxmlformats.org/officeDocument/2006/relationships/image" Target="media/image1483.emf"/><Relationship Id="rId948" Type="http://schemas.openxmlformats.org/officeDocument/2006/relationships/image" Target="media/image468.wmf"/><Relationship Id="rId1578" Type="http://schemas.openxmlformats.org/officeDocument/2006/relationships/image" Target="media/image784.wmf"/><Relationship Id="rId1785" Type="http://schemas.openxmlformats.org/officeDocument/2006/relationships/oleObject" Target="embeddings/oleObject883.bin"/><Relationship Id="rId1992" Type="http://schemas.openxmlformats.org/officeDocument/2006/relationships/image" Target="media/image991.wmf"/><Relationship Id="rId2629" Type="http://schemas.openxmlformats.org/officeDocument/2006/relationships/oleObject" Target="embeddings/oleObject1305.bin"/><Relationship Id="rId2836" Type="http://schemas.openxmlformats.org/officeDocument/2006/relationships/image" Target="media/image1413.emf"/><Relationship Id="rId77" Type="http://schemas.openxmlformats.org/officeDocument/2006/relationships/oleObject" Target="embeddings/oleObject31.bin"/><Relationship Id="rId808" Type="http://schemas.openxmlformats.org/officeDocument/2006/relationships/image" Target="media/image398.wmf"/><Relationship Id="rId1438" Type="http://schemas.openxmlformats.org/officeDocument/2006/relationships/image" Target="media/image714.wmf"/><Relationship Id="rId1645" Type="http://schemas.openxmlformats.org/officeDocument/2006/relationships/oleObject" Target="embeddings/oleObject813.bin"/><Relationship Id="rId1852" Type="http://schemas.openxmlformats.org/officeDocument/2006/relationships/image" Target="media/image921.wmf"/><Relationship Id="rId2903" Type="http://schemas.openxmlformats.org/officeDocument/2006/relationships/oleObject" Target="embeddings/oleObject1442.bin"/><Relationship Id="rId1505" Type="http://schemas.openxmlformats.org/officeDocument/2006/relationships/oleObject" Target="embeddings/oleObject743.bin"/><Relationship Id="rId1712" Type="http://schemas.openxmlformats.org/officeDocument/2006/relationships/image" Target="media/image851.wmf"/><Relationship Id="rId598" Type="http://schemas.openxmlformats.org/officeDocument/2006/relationships/oleObject" Target="embeddings/oleObject290.bin"/><Relationship Id="rId2279" Type="http://schemas.openxmlformats.org/officeDocument/2006/relationships/oleObject" Target="embeddings/oleObject1127.bin"/><Relationship Id="rId2486" Type="http://schemas.openxmlformats.org/officeDocument/2006/relationships/image" Target="media/image1238.wmf"/><Relationship Id="rId2693" Type="http://schemas.openxmlformats.org/officeDocument/2006/relationships/oleObject" Target="embeddings/oleObject1337.bin"/><Relationship Id="rId3537" Type="http://schemas.openxmlformats.org/officeDocument/2006/relationships/image" Target="media/image1764.wmf"/><Relationship Id="rId458" Type="http://schemas.openxmlformats.org/officeDocument/2006/relationships/oleObject" Target="embeddings/oleObject220.bin"/><Relationship Id="rId665" Type="http://schemas.openxmlformats.org/officeDocument/2006/relationships/image" Target="media/image327.wmf"/><Relationship Id="rId872" Type="http://schemas.openxmlformats.org/officeDocument/2006/relationships/image" Target="media/image430.wmf"/><Relationship Id="rId1088" Type="http://schemas.openxmlformats.org/officeDocument/2006/relationships/image" Target="media/image538.wmf"/><Relationship Id="rId1295" Type="http://schemas.openxmlformats.org/officeDocument/2006/relationships/oleObject" Target="embeddings/oleObject639.bin"/><Relationship Id="rId2139" Type="http://schemas.openxmlformats.org/officeDocument/2006/relationships/oleObject" Target="embeddings/oleObject1060.bin"/><Relationship Id="rId2346" Type="http://schemas.openxmlformats.org/officeDocument/2006/relationships/image" Target="media/image1171.wmf"/><Relationship Id="rId2553" Type="http://schemas.openxmlformats.org/officeDocument/2006/relationships/oleObject" Target="embeddings/oleObject1267.bin"/><Relationship Id="rId2760" Type="http://schemas.openxmlformats.org/officeDocument/2006/relationships/image" Target="media/image1375.emf"/><Relationship Id="rId3604" Type="http://schemas.openxmlformats.org/officeDocument/2006/relationships/oleObject" Target="embeddings/oleObject1792.bin"/><Relationship Id="rId318" Type="http://schemas.openxmlformats.org/officeDocument/2006/relationships/oleObject" Target="embeddings/oleObject151.bin"/><Relationship Id="rId525" Type="http://schemas.openxmlformats.org/officeDocument/2006/relationships/image" Target="media/image257.wmf"/><Relationship Id="rId732" Type="http://schemas.openxmlformats.org/officeDocument/2006/relationships/image" Target="media/image360.wmf"/><Relationship Id="rId1155" Type="http://schemas.openxmlformats.org/officeDocument/2006/relationships/oleObject" Target="embeddings/oleObject569.bin"/><Relationship Id="rId1362" Type="http://schemas.openxmlformats.org/officeDocument/2006/relationships/image" Target="media/image676.wmf"/><Relationship Id="rId2206" Type="http://schemas.openxmlformats.org/officeDocument/2006/relationships/image" Target="media/image1098.wmf"/><Relationship Id="rId2413" Type="http://schemas.openxmlformats.org/officeDocument/2006/relationships/oleObject" Target="embeddings/oleObject1195.bin"/><Relationship Id="rId2620" Type="http://schemas.openxmlformats.org/officeDocument/2006/relationships/image" Target="media/image1305.wmf"/><Relationship Id="rId1015" Type="http://schemas.openxmlformats.org/officeDocument/2006/relationships/oleObject" Target="embeddings/oleObject499.bin"/><Relationship Id="rId1222" Type="http://schemas.openxmlformats.org/officeDocument/2006/relationships/image" Target="media/image605.wmf"/><Relationship Id="rId3187" Type="http://schemas.openxmlformats.org/officeDocument/2006/relationships/oleObject" Target="embeddings/oleObject1584.bin"/><Relationship Id="rId3394" Type="http://schemas.openxmlformats.org/officeDocument/2006/relationships/oleObject" Target="embeddings/oleObject1687.bin"/><Relationship Id="rId3047" Type="http://schemas.openxmlformats.org/officeDocument/2006/relationships/oleObject" Target="embeddings/oleObject1514.bin"/><Relationship Id="rId175" Type="http://schemas.openxmlformats.org/officeDocument/2006/relationships/image" Target="media/image83.wmf"/><Relationship Id="rId3254" Type="http://schemas.openxmlformats.org/officeDocument/2006/relationships/oleObject" Target="embeddings/oleObject1617.bin"/><Relationship Id="rId3461" Type="http://schemas.openxmlformats.org/officeDocument/2006/relationships/image" Target="media/image1726.wmf"/><Relationship Id="rId382" Type="http://schemas.openxmlformats.org/officeDocument/2006/relationships/oleObject" Target="embeddings/oleObject182.bin"/><Relationship Id="rId2063" Type="http://schemas.openxmlformats.org/officeDocument/2006/relationships/oleObject" Target="embeddings/oleObject1022.bin"/><Relationship Id="rId2270" Type="http://schemas.openxmlformats.org/officeDocument/2006/relationships/image" Target="media/image1133.wmf"/><Relationship Id="rId3114" Type="http://schemas.openxmlformats.org/officeDocument/2006/relationships/image" Target="media/image1552.wmf"/><Relationship Id="rId3321" Type="http://schemas.openxmlformats.org/officeDocument/2006/relationships/image" Target="media/image1656.wmf"/><Relationship Id="rId242" Type="http://schemas.openxmlformats.org/officeDocument/2006/relationships/oleObject" Target="embeddings/oleObject113.bin"/><Relationship Id="rId2130" Type="http://schemas.openxmlformats.org/officeDocument/2006/relationships/image" Target="media/image1060.wmf"/><Relationship Id="rId102" Type="http://schemas.openxmlformats.org/officeDocument/2006/relationships/image" Target="media/image46.wmf"/><Relationship Id="rId1689" Type="http://schemas.openxmlformats.org/officeDocument/2006/relationships/oleObject" Target="embeddings/oleObject835.bin"/><Relationship Id="rId1896" Type="http://schemas.openxmlformats.org/officeDocument/2006/relationships/image" Target="media/image943.wmf"/><Relationship Id="rId2947" Type="http://schemas.openxmlformats.org/officeDocument/2006/relationships/oleObject" Target="embeddings/oleObject1464.bin"/><Relationship Id="rId919" Type="http://schemas.openxmlformats.org/officeDocument/2006/relationships/oleObject" Target="embeddings/oleObject451.bin"/><Relationship Id="rId1549" Type="http://schemas.openxmlformats.org/officeDocument/2006/relationships/oleObject" Target="embeddings/oleObject765.bin"/><Relationship Id="rId1756" Type="http://schemas.openxmlformats.org/officeDocument/2006/relationships/image" Target="media/image873.wmf"/><Relationship Id="rId1963" Type="http://schemas.openxmlformats.org/officeDocument/2006/relationships/oleObject" Target="embeddings/oleObject972.bin"/><Relationship Id="rId2807" Type="http://schemas.openxmlformats.org/officeDocument/2006/relationships/oleObject" Target="embeddings/oleObject1394.bin"/><Relationship Id="rId48" Type="http://schemas.openxmlformats.org/officeDocument/2006/relationships/image" Target="media/image19.wmf"/><Relationship Id="rId1409" Type="http://schemas.openxmlformats.org/officeDocument/2006/relationships/oleObject" Target="embeddings/oleObject695.bin"/><Relationship Id="rId1616" Type="http://schemas.openxmlformats.org/officeDocument/2006/relationships/image" Target="media/image803.wmf"/><Relationship Id="rId1823" Type="http://schemas.openxmlformats.org/officeDocument/2006/relationships/oleObject" Target="embeddings/oleObject902.bin"/><Relationship Id="rId2597" Type="http://schemas.openxmlformats.org/officeDocument/2006/relationships/oleObject" Target="embeddings/oleObject1289.bin"/><Relationship Id="rId3648" Type="http://schemas.openxmlformats.org/officeDocument/2006/relationships/header" Target="header2.xml"/><Relationship Id="rId569" Type="http://schemas.openxmlformats.org/officeDocument/2006/relationships/image" Target="media/image279.wmf"/><Relationship Id="rId776" Type="http://schemas.openxmlformats.org/officeDocument/2006/relationships/image" Target="media/image382.wmf"/><Relationship Id="rId983" Type="http://schemas.openxmlformats.org/officeDocument/2006/relationships/oleObject" Target="embeddings/oleObject483.bin"/><Relationship Id="rId1199" Type="http://schemas.openxmlformats.org/officeDocument/2006/relationships/oleObject" Target="embeddings/oleObject591.bin"/><Relationship Id="rId2457" Type="http://schemas.openxmlformats.org/officeDocument/2006/relationships/oleObject" Target="embeddings/oleObject1219.bin"/><Relationship Id="rId2664" Type="http://schemas.openxmlformats.org/officeDocument/2006/relationships/image" Target="media/image1327.wmf"/><Relationship Id="rId3508" Type="http://schemas.openxmlformats.org/officeDocument/2006/relationships/oleObject" Target="embeddings/oleObject1744.bin"/><Relationship Id="rId429" Type="http://schemas.openxmlformats.org/officeDocument/2006/relationships/image" Target="media/image209.wmf"/><Relationship Id="rId636" Type="http://schemas.openxmlformats.org/officeDocument/2006/relationships/oleObject" Target="embeddings/oleObject309.bin"/><Relationship Id="rId1059" Type="http://schemas.openxmlformats.org/officeDocument/2006/relationships/oleObject" Target="embeddings/oleObject521.bin"/><Relationship Id="rId1266" Type="http://schemas.openxmlformats.org/officeDocument/2006/relationships/image" Target="media/image627.wmf"/><Relationship Id="rId1473" Type="http://schemas.openxmlformats.org/officeDocument/2006/relationships/oleObject" Target="embeddings/oleObject727.bin"/><Relationship Id="rId2317" Type="http://schemas.openxmlformats.org/officeDocument/2006/relationships/oleObject" Target="embeddings/oleObject1146.bin"/><Relationship Id="rId2871" Type="http://schemas.openxmlformats.org/officeDocument/2006/relationships/oleObject" Target="embeddings/oleObject1426.bin"/><Relationship Id="rId843" Type="http://schemas.openxmlformats.org/officeDocument/2006/relationships/oleObject" Target="embeddings/oleObject413.bin"/><Relationship Id="rId1126" Type="http://schemas.openxmlformats.org/officeDocument/2006/relationships/image" Target="media/image557.wmf"/><Relationship Id="rId1680" Type="http://schemas.openxmlformats.org/officeDocument/2006/relationships/image" Target="media/image835.wmf"/><Relationship Id="rId2524" Type="http://schemas.openxmlformats.org/officeDocument/2006/relationships/image" Target="media/image1257.wmf"/><Relationship Id="rId2731" Type="http://schemas.openxmlformats.org/officeDocument/2006/relationships/oleObject" Target="embeddings/oleObject1356.bin"/><Relationship Id="rId703" Type="http://schemas.openxmlformats.org/officeDocument/2006/relationships/oleObject" Target="embeddings/oleObject343.bin"/><Relationship Id="rId910" Type="http://schemas.openxmlformats.org/officeDocument/2006/relationships/image" Target="media/image449.wmf"/><Relationship Id="rId1333" Type="http://schemas.openxmlformats.org/officeDocument/2006/relationships/oleObject" Target="embeddings/oleObject657.bin"/><Relationship Id="rId1540" Type="http://schemas.openxmlformats.org/officeDocument/2006/relationships/image" Target="media/image765.wmf"/><Relationship Id="rId1400" Type="http://schemas.openxmlformats.org/officeDocument/2006/relationships/image" Target="media/image695.wmf"/><Relationship Id="rId3298" Type="http://schemas.openxmlformats.org/officeDocument/2006/relationships/oleObject" Target="embeddings/oleObject1639.bin"/><Relationship Id="rId3158" Type="http://schemas.openxmlformats.org/officeDocument/2006/relationships/image" Target="media/image1574.wmf"/><Relationship Id="rId3365" Type="http://schemas.openxmlformats.org/officeDocument/2006/relationships/image" Target="media/image1678.wmf"/><Relationship Id="rId3572" Type="http://schemas.openxmlformats.org/officeDocument/2006/relationships/oleObject" Target="embeddings/oleObject1776.bin"/><Relationship Id="rId286" Type="http://schemas.openxmlformats.org/officeDocument/2006/relationships/oleObject" Target="embeddings/oleObject135.bin"/><Relationship Id="rId493" Type="http://schemas.openxmlformats.org/officeDocument/2006/relationships/image" Target="media/image241.wmf"/><Relationship Id="rId2174" Type="http://schemas.openxmlformats.org/officeDocument/2006/relationships/image" Target="media/image1082.wmf"/><Relationship Id="rId2381" Type="http://schemas.openxmlformats.org/officeDocument/2006/relationships/oleObject" Target="embeddings/oleObject1178.bin"/><Relationship Id="rId3018" Type="http://schemas.openxmlformats.org/officeDocument/2006/relationships/image" Target="media/image1504.wmf"/><Relationship Id="rId3225" Type="http://schemas.openxmlformats.org/officeDocument/2006/relationships/image" Target="media/image1608.wmf"/><Relationship Id="rId3432" Type="http://schemas.openxmlformats.org/officeDocument/2006/relationships/oleObject" Target="embeddings/oleObject1706.bin"/><Relationship Id="rId146" Type="http://schemas.openxmlformats.org/officeDocument/2006/relationships/oleObject" Target="embeddings/oleObject65.bin"/><Relationship Id="rId353" Type="http://schemas.openxmlformats.org/officeDocument/2006/relationships/comments" Target="comments.xml"/><Relationship Id="rId560" Type="http://schemas.openxmlformats.org/officeDocument/2006/relationships/oleObject" Target="embeddings/oleObject271.bin"/><Relationship Id="rId1190" Type="http://schemas.openxmlformats.org/officeDocument/2006/relationships/image" Target="media/image589.wmf"/><Relationship Id="rId2034" Type="http://schemas.openxmlformats.org/officeDocument/2006/relationships/image" Target="media/image1012.wmf"/><Relationship Id="rId2241" Type="http://schemas.openxmlformats.org/officeDocument/2006/relationships/image" Target="media/image1118.wmf"/><Relationship Id="rId213" Type="http://schemas.openxmlformats.org/officeDocument/2006/relationships/image" Target="media/image102.wmf"/><Relationship Id="rId420" Type="http://schemas.openxmlformats.org/officeDocument/2006/relationships/oleObject" Target="embeddings/oleObject201.bin"/><Relationship Id="rId1050" Type="http://schemas.openxmlformats.org/officeDocument/2006/relationships/image" Target="media/image519.wmf"/><Relationship Id="rId2101" Type="http://schemas.openxmlformats.org/officeDocument/2006/relationships/oleObject" Target="embeddings/oleObject1041.bin"/><Relationship Id="rId1867" Type="http://schemas.openxmlformats.org/officeDocument/2006/relationships/oleObject" Target="embeddings/oleObject924.bin"/><Relationship Id="rId2918" Type="http://schemas.openxmlformats.org/officeDocument/2006/relationships/image" Target="media/image1454.wmf"/><Relationship Id="rId1727" Type="http://schemas.openxmlformats.org/officeDocument/2006/relationships/oleObject" Target="embeddings/oleObject854.bin"/><Relationship Id="rId1934" Type="http://schemas.openxmlformats.org/officeDocument/2006/relationships/image" Target="media/image962.wmf"/><Relationship Id="rId3082" Type="http://schemas.openxmlformats.org/officeDocument/2006/relationships/image" Target="media/image1536.wmf"/><Relationship Id="rId19" Type="http://schemas.openxmlformats.org/officeDocument/2006/relationships/oleObject" Target="embeddings/oleObject2.bin"/><Relationship Id="rId3" Type="http://schemas.openxmlformats.org/officeDocument/2006/relationships/styles" Target="styles.xml"/><Relationship Id="rId887" Type="http://schemas.openxmlformats.org/officeDocument/2006/relationships/oleObject" Target="embeddings/oleObject435.bin"/><Relationship Id="rId2568" Type="http://schemas.openxmlformats.org/officeDocument/2006/relationships/image" Target="media/image1279.wmf"/><Relationship Id="rId2775" Type="http://schemas.openxmlformats.org/officeDocument/2006/relationships/oleObject" Target="embeddings/oleObject1378.bin"/><Relationship Id="rId2982" Type="http://schemas.openxmlformats.org/officeDocument/2006/relationships/image" Target="media/image1486.emf"/><Relationship Id="rId3619" Type="http://schemas.openxmlformats.org/officeDocument/2006/relationships/image" Target="media/image1805.wmf"/><Relationship Id="rId747" Type="http://schemas.openxmlformats.org/officeDocument/2006/relationships/oleObject" Target="embeddings/oleObject365.bin"/><Relationship Id="rId954" Type="http://schemas.openxmlformats.org/officeDocument/2006/relationships/image" Target="media/image471.wmf"/><Relationship Id="rId1377" Type="http://schemas.openxmlformats.org/officeDocument/2006/relationships/oleObject" Target="embeddings/oleObject679.bin"/><Relationship Id="rId1584" Type="http://schemas.openxmlformats.org/officeDocument/2006/relationships/image" Target="media/image787.wmf"/><Relationship Id="rId1791" Type="http://schemas.openxmlformats.org/officeDocument/2006/relationships/oleObject" Target="embeddings/oleObject886.bin"/><Relationship Id="rId2428" Type="http://schemas.openxmlformats.org/officeDocument/2006/relationships/oleObject" Target="embeddings/oleObject1204.bin"/><Relationship Id="rId2635" Type="http://schemas.openxmlformats.org/officeDocument/2006/relationships/oleObject" Target="embeddings/oleObject1308.bin"/><Relationship Id="rId2842" Type="http://schemas.openxmlformats.org/officeDocument/2006/relationships/image" Target="media/image1416.wmf"/><Relationship Id="rId83" Type="http://schemas.openxmlformats.org/officeDocument/2006/relationships/oleObject" Target="embeddings/oleObject34.bin"/><Relationship Id="rId607" Type="http://schemas.openxmlformats.org/officeDocument/2006/relationships/image" Target="media/image298.wmf"/><Relationship Id="rId814" Type="http://schemas.openxmlformats.org/officeDocument/2006/relationships/image" Target="media/image401.wmf"/><Relationship Id="rId1237" Type="http://schemas.openxmlformats.org/officeDocument/2006/relationships/oleObject" Target="embeddings/oleObject610.bin"/><Relationship Id="rId1444" Type="http://schemas.openxmlformats.org/officeDocument/2006/relationships/image" Target="media/image717.wmf"/><Relationship Id="rId1651" Type="http://schemas.openxmlformats.org/officeDocument/2006/relationships/oleObject" Target="embeddings/oleObject816.bin"/><Relationship Id="rId2702" Type="http://schemas.openxmlformats.org/officeDocument/2006/relationships/image" Target="media/image1346.wmf"/><Relationship Id="rId1304" Type="http://schemas.openxmlformats.org/officeDocument/2006/relationships/image" Target="media/image647.wmf"/><Relationship Id="rId1511" Type="http://schemas.openxmlformats.org/officeDocument/2006/relationships/oleObject" Target="embeddings/oleObject746.bin"/><Relationship Id="rId3269" Type="http://schemas.openxmlformats.org/officeDocument/2006/relationships/image" Target="media/image1630.wmf"/><Relationship Id="rId3476" Type="http://schemas.openxmlformats.org/officeDocument/2006/relationships/oleObject" Target="embeddings/oleObject1728.bin"/><Relationship Id="rId10" Type="http://schemas.openxmlformats.org/officeDocument/2006/relationships/hyperlink" Target="mailto:rawlins@sci.utah.edu" TargetMode="External"/><Relationship Id="rId397" Type="http://schemas.openxmlformats.org/officeDocument/2006/relationships/image" Target="media/image193.wmf"/><Relationship Id="rId2078" Type="http://schemas.openxmlformats.org/officeDocument/2006/relationships/image" Target="media/image1034.wmf"/><Relationship Id="rId2285" Type="http://schemas.openxmlformats.org/officeDocument/2006/relationships/oleObject" Target="embeddings/oleObject1130.bin"/><Relationship Id="rId2492" Type="http://schemas.openxmlformats.org/officeDocument/2006/relationships/image" Target="media/image1241.wmf"/><Relationship Id="rId3129" Type="http://schemas.openxmlformats.org/officeDocument/2006/relationships/oleObject" Target="embeddings/oleObject1555.bin"/><Relationship Id="rId3336" Type="http://schemas.openxmlformats.org/officeDocument/2006/relationships/oleObject" Target="embeddings/oleObject1658.bin"/><Relationship Id="rId257" Type="http://schemas.openxmlformats.org/officeDocument/2006/relationships/image" Target="media/image124.wmf"/><Relationship Id="rId464" Type="http://schemas.openxmlformats.org/officeDocument/2006/relationships/oleObject" Target="embeddings/oleObject223.bin"/><Relationship Id="rId1094" Type="http://schemas.openxmlformats.org/officeDocument/2006/relationships/image" Target="media/image541.wmf"/><Relationship Id="rId2145" Type="http://schemas.openxmlformats.org/officeDocument/2006/relationships/oleObject" Target="embeddings/oleObject1063.bin"/><Relationship Id="rId3543" Type="http://schemas.openxmlformats.org/officeDocument/2006/relationships/image" Target="media/image1767.wmf"/><Relationship Id="rId117" Type="http://schemas.openxmlformats.org/officeDocument/2006/relationships/oleObject" Target="embeddings/oleObject51.bin"/><Relationship Id="rId671" Type="http://schemas.openxmlformats.org/officeDocument/2006/relationships/image" Target="media/image330.wmf"/><Relationship Id="rId2352" Type="http://schemas.openxmlformats.org/officeDocument/2006/relationships/image" Target="media/image1174.wmf"/><Relationship Id="rId3403" Type="http://schemas.openxmlformats.org/officeDocument/2006/relationships/image" Target="media/image1697.wmf"/><Relationship Id="rId3610" Type="http://schemas.openxmlformats.org/officeDocument/2006/relationships/oleObject" Target="embeddings/oleObject1795.bin"/><Relationship Id="rId324" Type="http://schemas.openxmlformats.org/officeDocument/2006/relationships/oleObject" Target="embeddings/oleObject154.bin"/><Relationship Id="rId531" Type="http://schemas.openxmlformats.org/officeDocument/2006/relationships/image" Target="media/image260.wmf"/><Relationship Id="rId1161" Type="http://schemas.openxmlformats.org/officeDocument/2006/relationships/oleObject" Target="embeddings/oleObject572.bin"/><Relationship Id="rId2005" Type="http://schemas.openxmlformats.org/officeDocument/2006/relationships/oleObject" Target="embeddings/oleObject993.bin"/><Relationship Id="rId2212" Type="http://schemas.openxmlformats.org/officeDocument/2006/relationships/oleObject" Target="embeddings/oleObject1096.bin"/><Relationship Id="rId1021" Type="http://schemas.openxmlformats.org/officeDocument/2006/relationships/oleObject" Target="embeddings/oleObject502.bin"/><Relationship Id="rId1978" Type="http://schemas.openxmlformats.org/officeDocument/2006/relationships/image" Target="media/image984.wmf"/><Relationship Id="rId3193" Type="http://schemas.openxmlformats.org/officeDocument/2006/relationships/oleObject" Target="embeddings/oleObject1587.bin"/><Relationship Id="rId1838" Type="http://schemas.openxmlformats.org/officeDocument/2006/relationships/image" Target="media/image914.wmf"/><Relationship Id="rId3053" Type="http://schemas.openxmlformats.org/officeDocument/2006/relationships/oleObject" Target="embeddings/oleObject1517.bin"/><Relationship Id="rId3260" Type="http://schemas.openxmlformats.org/officeDocument/2006/relationships/oleObject" Target="embeddings/oleObject1620.bin"/><Relationship Id="rId181" Type="http://schemas.openxmlformats.org/officeDocument/2006/relationships/image" Target="media/image86.wmf"/><Relationship Id="rId1905" Type="http://schemas.openxmlformats.org/officeDocument/2006/relationships/oleObject" Target="embeddings/oleObject943.bin"/><Relationship Id="rId3120" Type="http://schemas.openxmlformats.org/officeDocument/2006/relationships/image" Target="media/image1555.wmf"/><Relationship Id="rId998" Type="http://schemas.openxmlformats.org/officeDocument/2006/relationships/image" Target="media/image493.wmf"/><Relationship Id="rId2679" Type="http://schemas.openxmlformats.org/officeDocument/2006/relationships/oleObject" Target="embeddings/oleObject1330.bin"/><Relationship Id="rId2886" Type="http://schemas.openxmlformats.org/officeDocument/2006/relationships/image" Target="media/image1438.wmf"/><Relationship Id="rId858" Type="http://schemas.openxmlformats.org/officeDocument/2006/relationships/image" Target="media/image423.wmf"/><Relationship Id="rId1488" Type="http://schemas.openxmlformats.org/officeDocument/2006/relationships/image" Target="media/image739.wmf"/><Relationship Id="rId1695" Type="http://schemas.openxmlformats.org/officeDocument/2006/relationships/oleObject" Target="embeddings/oleObject838.bin"/><Relationship Id="rId2539" Type="http://schemas.openxmlformats.org/officeDocument/2006/relationships/oleObject" Target="embeddings/oleObject1260.bin"/><Relationship Id="rId2746" Type="http://schemas.openxmlformats.org/officeDocument/2006/relationships/image" Target="media/image1368.emf"/><Relationship Id="rId2953" Type="http://schemas.openxmlformats.org/officeDocument/2006/relationships/oleObject" Target="embeddings/oleObject1467.bin"/><Relationship Id="rId718" Type="http://schemas.openxmlformats.org/officeDocument/2006/relationships/image" Target="media/image353.wmf"/><Relationship Id="rId925" Type="http://schemas.openxmlformats.org/officeDocument/2006/relationships/oleObject" Target="embeddings/oleObject454.bin"/><Relationship Id="rId1348" Type="http://schemas.openxmlformats.org/officeDocument/2006/relationships/image" Target="media/image669.wmf"/><Relationship Id="rId1555" Type="http://schemas.openxmlformats.org/officeDocument/2006/relationships/oleObject" Target="embeddings/oleObject768.bin"/><Relationship Id="rId1762" Type="http://schemas.openxmlformats.org/officeDocument/2006/relationships/image" Target="media/image876.wmf"/><Relationship Id="rId2606" Type="http://schemas.openxmlformats.org/officeDocument/2006/relationships/image" Target="media/image1298.wmf"/><Relationship Id="rId1208" Type="http://schemas.openxmlformats.org/officeDocument/2006/relationships/image" Target="media/image598.wmf"/><Relationship Id="rId1415" Type="http://schemas.openxmlformats.org/officeDocument/2006/relationships/oleObject" Target="embeddings/oleObject698.bin"/><Relationship Id="rId2813" Type="http://schemas.openxmlformats.org/officeDocument/2006/relationships/oleObject" Target="embeddings/oleObject1397.bin"/><Relationship Id="rId54" Type="http://schemas.openxmlformats.org/officeDocument/2006/relationships/image" Target="media/image22.wmf"/><Relationship Id="rId1622" Type="http://schemas.openxmlformats.org/officeDocument/2006/relationships/image" Target="media/image806.wmf"/><Relationship Id="rId2189" Type="http://schemas.openxmlformats.org/officeDocument/2006/relationships/oleObject" Target="embeddings/oleObject1085.bin"/><Relationship Id="rId3587" Type="http://schemas.openxmlformats.org/officeDocument/2006/relationships/image" Target="media/image1789.wmf"/><Relationship Id="rId2396" Type="http://schemas.openxmlformats.org/officeDocument/2006/relationships/image" Target="media/image1196.wmf"/><Relationship Id="rId3447" Type="http://schemas.openxmlformats.org/officeDocument/2006/relationships/image" Target="media/image1719.wmf"/><Relationship Id="rId368" Type="http://schemas.openxmlformats.org/officeDocument/2006/relationships/oleObject" Target="embeddings/oleObject175.bin"/><Relationship Id="rId575" Type="http://schemas.openxmlformats.org/officeDocument/2006/relationships/image" Target="media/image282.wmf"/><Relationship Id="rId782" Type="http://schemas.openxmlformats.org/officeDocument/2006/relationships/image" Target="media/image385.wmf"/><Relationship Id="rId2049" Type="http://schemas.openxmlformats.org/officeDocument/2006/relationships/oleObject" Target="embeddings/oleObject1015.bin"/><Relationship Id="rId2256" Type="http://schemas.openxmlformats.org/officeDocument/2006/relationships/image" Target="media/image1126.wmf"/><Relationship Id="rId2463" Type="http://schemas.openxmlformats.org/officeDocument/2006/relationships/oleObject" Target="embeddings/oleObject1222.bin"/><Relationship Id="rId2670" Type="http://schemas.openxmlformats.org/officeDocument/2006/relationships/image" Target="media/image1330.wmf"/><Relationship Id="rId3307" Type="http://schemas.openxmlformats.org/officeDocument/2006/relationships/image" Target="media/image1649.wmf"/><Relationship Id="rId3514" Type="http://schemas.openxmlformats.org/officeDocument/2006/relationships/oleObject" Target="embeddings/oleObject1747.bin"/><Relationship Id="rId228" Type="http://schemas.openxmlformats.org/officeDocument/2006/relationships/oleObject" Target="embeddings/oleObject106.bin"/><Relationship Id="rId435" Type="http://schemas.openxmlformats.org/officeDocument/2006/relationships/image" Target="media/image212.wmf"/><Relationship Id="rId642" Type="http://schemas.openxmlformats.org/officeDocument/2006/relationships/oleObject" Target="embeddings/oleObject312.bin"/><Relationship Id="rId1065" Type="http://schemas.openxmlformats.org/officeDocument/2006/relationships/oleObject" Target="embeddings/oleObject524.bin"/><Relationship Id="rId1272" Type="http://schemas.openxmlformats.org/officeDocument/2006/relationships/image" Target="media/image630.wmf"/><Relationship Id="rId2116" Type="http://schemas.openxmlformats.org/officeDocument/2006/relationships/image" Target="media/image1053.wmf"/><Relationship Id="rId2323" Type="http://schemas.openxmlformats.org/officeDocument/2006/relationships/oleObject" Target="embeddings/oleObject1149.bin"/><Relationship Id="rId2530" Type="http://schemas.openxmlformats.org/officeDocument/2006/relationships/image" Target="media/image1260.wmf"/><Relationship Id="rId502" Type="http://schemas.openxmlformats.org/officeDocument/2006/relationships/oleObject" Target="embeddings/oleObject242.bin"/><Relationship Id="rId1132" Type="http://schemas.openxmlformats.org/officeDocument/2006/relationships/image" Target="media/image560.wmf"/><Relationship Id="rId3097" Type="http://schemas.openxmlformats.org/officeDocument/2006/relationships/oleObject" Target="embeddings/oleObject1539.bin"/><Relationship Id="rId1949" Type="http://schemas.openxmlformats.org/officeDocument/2006/relationships/oleObject" Target="embeddings/oleObject965.bin"/><Relationship Id="rId3164" Type="http://schemas.openxmlformats.org/officeDocument/2006/relationships/image" Target="media/image1577.wmf"/><Relationship Id="rId292" Type="http://schemas.openxmlformats.org/officeDocument/2006/relationships/oleObject" Target="embeddings/oleObject138.bin"/><Relationship Id="rId1809" Type="http://schemas.openxmlformats.org/officeDocument/2006/relationships/oleObject" Target="embeddings/oleObject895.bin"/><Relationship Id="rId3371" Type="http://schemas.openxmlformats.org/officeDocument/2006/relationships/image" Target="media/image1681.wmf"/><Relationship Id="rId2180" Type="http://schemas.openxmlformats.org/officeDocument/2006/relationships/image" Target="media/image1085.wmf"/><Relationship Id="rId3024" Type="http://schemas.openxmlformats.org/officeDocument/2006/relationships/image" Target="media/image1507.wmf"/><Relationship Id="rId3231" Type="http://schemas.openxmlformats.org/officeDocument/2006/relationships/image" Target="media/image1611.wmf"/><Relationship Id="rId152" Type="http://schemas.openxmlformats.org/officeDocument/2006/relationships/oleObject" Target="embeddings/oleObject68.bin"/><Relationship Id="rId2040" Type="http://schemas.openxmlformats.org/officeDocument/2006/relationships/image" Target="media/image1015.wmf"/><Relationship Id="rId2997" Type="http://schemas.openxmlformats.org/officeDocument/2006/relationships/oleObject" Target="embeddings/oleObject1489.bin"/><Relationship Id="rId969" Type="http://schemas.openxmlformats.org/officeDocument/2006/relationships/oleObject" Target="embeddings/oleObject476.bin"/><Relationship Id="rId1599" Type="http://schemas.openxmlformats.org/officeDocument/2006/relationships/oleObject" Target="embeddings/oleObject790.bin"/><Relationship Id="rId1459" Type="http://schemas.openxmlformats.org/officeDocument/2006/relationships/oleObject" Target="embeddings/oleObject720.bin"/><Relationship Id="rId2857" Type="http://schemas.openxmlformats.org/officeDocument/2006/relationships/oleObject" Target="embeddings/oleObject1419.bin"/><Relationship Id="rId98" Type="http://schemas.openxmlformats.org/officeDocument/2006/relationships/image" Target="media/image44.wmf"/><Relationship Id="rId829" Type="http://schemas.openxmlformats.org/officeDocument/2006/relationships/oleObject" Target="embeddings/oleObject406.bin"/><Relationship Id="rId1666" Type="http://schemas.openxmlformats.org/officeDocument/2006/relationships/image" Target="media/image828.wmf"/><Relationship Id="rId1873" Type="http://schemas.openxmlformats.org/officeDocument/2006/relationships/oleObject" Target="embeddings/oleObject927.bin"/><Relationship Id="rId2717" Type="http://schemas.openxmlformats.org/officeDocument/2006/relationships/oleObject" Target="embeddings/oleObject1349.bin"/><Relationship Id="rId2924" Type="http://schemas.openxmlformats.org/officeDocument/2006/relationships/image" Target="media/image1457.wmf"/><Relationship Id="rId1319" Type="http://schemas.openxmlformats.org/officeDocument/2006/relationships/oleObject" Target="embeddings/oleObject650.bin"/><Relationship Id="rId1526" Type="http://schemas.openxmlformats.org/officeDocument/2006/relationships/image" Target="media/image758.wmf"/><Relationship Id="rId1733" Type="http://schemas.openxmlformats.org/officeDocument/2006/relationships/oleObject" Target="embeddings/oleObject857.bin"/><Relationship Id="rId1940" Type="http://schemas.openxmlformats.org/officeDocument/2006/relationships/image" Target="media/image965.wmf"/><Relationship Id="rId25" Type="http://schemas.openxmlformats.org/officeDocument/2006/relationships/oleObject" Target="embeddings/oleObject5.bin"/><Relationship Id="rId1800" Type="http://schemas.openxmlformats.org/officeDocument/2006/relationships/image" Target="media/image895.wmf"/><Relationship Id="rId3558" Type="http://schemas.openxmlformats.org/officeDocument/2006/relationships/oleObject" Target="embeddings/oleObject1769.bin"/><Relationship Id="rId479" Type="http://schemas.openxmlformats.org/officeDocument/2006/relationships/image" Target="media/image234.wmf"/><Relationship Id="rId686" Type="http://schemas.openxmlformats.org/officeDocument/2006/relationships/oleObject" Target="embeddings/oleObject334.bin"/><Relationship Id="rId893" Type="http://schemas.openxmlformats.org/officeDocument/2006/relationships/oleObject" Target="embeddings/oleObject438.bin"/><Relationship Id="rId2367" Type="http://schemas.openxmlformats.org/officeDocument/2006/relationships/oleObject" Target="embeddings/oleObject1171.bin"/><Relationship Id="rId2574" Type="http://schemas.openxmlformats.org/officeDocument/2006/relationships/image" Target="media/image1282.wmf"/><Relationship Id="rId2781" Type="http://schemas.openxmlformats.org/officeDocument/2006/relationships/oleObject" Target="embeddings/oleObject1381.bin"/><Relationship Id="rId3418" Type="http://schemas.openxmlformats.org/officeDocument/2006/relationships/oleObject" Target="embeddings/oleObject1699.bin"/><Relationship Id="rId3625" Type="http://schemas.openxmlformats.org/officeDocument/2006/relationships/image" Target="media/image1808.wmf"/><Relationship Id="rId339" Type="http://schemas.openxmlformats.org/officeDocument/2006/relationships/image" Target="media/image165.wmf"/><Relationship Id="rId546" Type="http://schemas.openxmlformats.org/officeDocument/2006/relationships/oleObject" Target="embeddings/oleObject264.bin"/><Relationship Id="rId753" Type="http://schemas.openxmlformats.org/officeDocument/2006/relationships/oleObject" Target="embeddings/oleObject368.bin"/><Relationship Id="rId1176" Type="http://schemas.openxmlformats.org/officeDocument/2006/relationships/image" Target="media/image582.wmf"/><Relationship Id="rId1383" Type="http://schemas.openxmlformats.org/officeDocument/2006/relationships/oleObject" Target="embeddings/oleObject682.bin"/><Relationship Id="rId2227" Type="http://schemas.openxmlformats.org/officeDocument/2006/relationships/image" Target="media/image1111.wmf"/><Relationship Id="rId2434" Type="http://schemas.openxmlformats.org/officeDocument/2006/relationships/image" Target="media/image1212.emf"/><Relationship Id="rId406" Type="http://schemas.openxmlformats.org/officeDocument/2006/relationships/oleObject" Target="embeddings/oleObject194.bin"/><Relationship Id="rId960" Type="http://schemas.openxmlformats.org/officeDocument/2006/relationships/image" Target="media/image474.wmf"/><Relationship Id="rId1036" Type="http://schemas.openxmlformats.org/officeDocument/2006/relationships/image" Target="media/image512.wmf"/><Relationship Id="rId1243" Type="http://schemas.openxmlformats.org/officeDocument/2006/relationships/oleObject" Target="embeddings/oleObject613.bin"/><Relationship Id="rId1590" Type="http://schemas.openxmlformats.org/officeDocument/2006/relationships/image" Target="media/image790.wmf"/><Relationship Id="rId2641" Type="http://schemas.openxmlformats.org/officeDocument/2006/relationships/oleObject" Target="embeddings/oleObject1311.bin"/><Relationship Id="rId613" Type="http://schemas.openxmlformats.org/officeDocument/2006/relationships/image" Target="media/image301.wmf"/><Relationship Id="rId820" Type="http://schemas.openxmlformats.org/officeDocument/2006/relationships/image" Target="media/image404.wmf"/><Relationship Id="rId1450" Type="http://schemas.openxmlformats.org/officeDocument/2006/relationships/image" Target="media/image720.wmf"/><Relationship Id="rId2501" Type="http://schemas.openxmlformats.org/officeDocument/2006/relationships/oleObject" Target="embeddings/oleObject1241.bin"/><Relationship Id="rId1103" Type="http://schemas.openxmlformats.org/officeDocument/2006/relationships/oleObject" Target="embeddings/oleObject543.bin"/><Relationship Id="rId1310" Type="http://schemas.openxmlformats.org/officeDocument/2006/relationships/image" Target="media/image650.wmf"/><Relationship Id="rId3068" Type="http://schemas.openxmlformats.org/officeDocument/2006/relationships/image" Target="media/image1529.wmf"/><Relationship Id="rId3275" Type="http://schemas.openxmlformats.org/officeDocument/2006/relationships/image" Target="media/image1633.wmf"/><Relationship Id="rId3482" Type="http://schemas.openxmlformats.org/officeDocument/2006/relationships/oleObject" Target="embeddings/oleObject1731.bin"/><Relationship Id="rId196" Type="http://schemas.openxmlformats.org/officeDocument/2006/relationships/oleObject" Target="embeddings/oleObject90.bin"/><Relationship Id="rId2084" Type="http://schemas.openxmlformats.org/officeDocument/2006/relationships/image" Target="media/image1037.wmf"/><Relationship Id="rId2291" Type="http://schemas.openxmlformats.org/officeDocument/2006/relationships/oleObject" Target="embeddings/oleObject1133.bin"/><Relationship Id="rId3135" Type="http://schemas.openxmlformats.org/officeDocument/2006/relationships/oleObject" Target="embeddings/oleObject1558.bin"/><Relationship Id="rId3342" Type="http://schemas.openxmlformats.org/officeDocument/2006/relationships/oleObject" Target="embeddings/oleObject1661.bin"/><Relationship Id="rId263" Type="http://schemas.openxmlformats.org/officeDocument/2006/relationships/image" Target="media/image127.wmf"/><Relationship Id="rId470" Type="http://schemas.openxmlformats.org/officeDocument/2006/relationships/oleObject" Target="embeddings/oleObject226.bin"/><Relationship Id="rId2151" Type="http://schemas.openxmlformats.org/officeDocument/2006/relationships/oleObject" Target="embeddings/oleObject1066.bin"/><Relationship Id="rId3202" Type="http://schemas.openxmlformats.org/officeDocument/2006/relationships/image" Target="media/image1596.wmf"/><Relationship Id="rId123" Type="http://schemas.openxmlformats.org/officeDocument/2006/relationships/oleObject" Target="embeddings/oleObject54.bin"/><Relationship Id="rId330" Type="http://schemas.openxmlformats.org/officeDocument/2006/relationships/oleObject" Target="embeddings/oleObject157.bin"/><Relationship Id="rId2011" Type="http://schemas.openxmlformats.org/officeDocument/2006/relationships/oleObject" Target="embeddings/oleObject996.bin"/><Relationship Id="rId2968" Type="http://schemas.openxmlformats.org/officeDocument/2006/relationships/image" Target="media/image1479.emf"/><Relationship Id="rId1777" Type="http://schemas.openxmlformats.org/officeDocument/2006/relationships/oleObject" Target="embeddings/oleObject879.bin"/><Relationship Id="rId1984" Type="http://schemas.openxmlformats.org/officeDocument/2006/relationships/image" Target="media/image987.wmf"/><Relationship Id="rId2828" Type="http://schemas.openxmlformats.org/officeDocument/2006/relationships/image" Target="media/image1409.emf"/><Relationship Id="rId69" Type="http://schemas.openxmlformats.org/officeDocument/2006/relationships/oleObject" Target="embeddings/oleObject27.bin"/><Relationship Id="rId1637" Type="http://schemas.openxmlformats.org/officeDocument/2006/relationships/oleObject" Target="embeddings/oleObject809.bin"/><Relationship Id="rId1844" Type="http://schemas.openxmlformats.org/officeDocument/2006/relationships/image" Target="media/image917.wmf"/><Relationship Id="rId1704" Type="http://schemas.openxmlformats.org/officeDocument/2006/relationships/image" Target="media/image847.wmf"/><Relationship Id="rId1911" Type="http://schemas.openxmlformats.org/officeDocument/2006/relationships/oleObject" Target="embeddings/oleObject946.bin"/><Relationship Id="rId797" Type="http://schemas.openxmlformats.org/officeDocument/2006/relationships/oleObject" Target="embeddings/oleObject390.bin"/><Relationship Id="rId2478" Type="http://schemas.openxmlformats.org/officeDocument/2006/relationships/image" Target="media/image1234.wmf"/><Relationship Id="rId1287" Type="http://schemas.openxmlformats.org/officeDocument/2006/relationships/oleObject" Target="embeddings/oleObject635.bin"/><Relationship Id="rId2685" Type="http://schemas.openxmlformats.org/officeDocument/2006/relationships/oleObject" Target="embeddings/oleObject1333.bin"/><Relationship Id="rId2892" Type="http://schemas.openxmlformats.org/officeDocument/2006/relationships/image" Target="media/image1441.wmf"/><Relationship Id="rId3529" Type="http://schemas.openxmlformats.org/officeDocument/2006/relationships/image" Target="media/image1760.wmf"/><Relationship Id="rId657" Type="http://schemas.openxmlformats.org/officeDocument/2006/relationships/image" Target="media/image323.wmf"/><Relationship Id="rId864" Type="http://schemas.openxmlformats.org/officeDocument/2006/relationships/image" Target="media/image426.wmf"/><Relationship Id="rId1494" Type="http://schemas.openxmlformats.org/officeDocument/2006/relationships/image" Target="media/image742.wmf"/><Relationship Id="rId2338" Type="http://schemas.openxmlformats.org/officeDocument/2006/relationships/image" Target="media/image1167.wmf"/><Relationship Id="rId2545" Type="http://schemas.openxmlformats.org/officeDocument/2006/relationships/oleObject" Target="embeddings/oleObject1263.bin"/><Relationship Id="rId2752" Type="http://schemas.openxmlformats.org/officeDocument/2006/relationships/image" Target="media/image1371.emf"/><Relationship Id="rId517" Type="http://schemas.openxmlformats.org/officeDocument/2006/relationships/image" Target="media/image253.wmf"/><Relationship Id="rId724" Type="http://schemas.openxmlformats.org/officeDocument/2006/relationships/image" Target="media/image356.wmf"/><Relationship Id="rId931" Type="http://schemas.openxmlformats.org/officeDocument/2006/relationships/oleObject" Target="embeddings/oleObject457.bin"/><Relationship Id="rId1147" Type="http://schemas.openxmlformats.org/officeDocument/2006/relationships/oleObject" Target="embeddings/oleObject565.bin"/><Relationship Id="rId1354" Type="http://schemas.openxmlformats.org/officeDocument/2006/relationships/image" Target="media/image672.wmf"/><Relationship Id="rId1561" Type="http://schemas.openxmlformats.org/officeDocument/2006/relationships/oleObject" Target="embeddings/oleObject771.bin"/><Relationship Id="rId2405" Type="http://schemas.openxmlformats.org/officeDocument/2006/relationships/oleObject" Target="embeddings/oleObject1190.bin"/><Relationship Id="rId2612" Type="http://schemas.openxmlformats.org/officeDocument/2006/relationships/image" Target="media/image1301.wmf"/><Relationship Id="rId60" Type="http://schemas.openxmlformats.org/officeDocument/2006/relationships/image" Target="media/image25.wmf"/><Relationship Id="rId1007" Type="http://schemas.openxmlformats.org/officeDocument/2006/relationships/oleObject" Target="embeddings/oleObject495.bin"/><Relationship Id="rId1214" Type="http://schemas.openxmlformats.org/officeDocument/2006/relationships/image" Target="media/image601.wmf"/><Relationship Id="rId1421" Type="http://schemas.openxmlformats.org/officeDocument/2006/relationships/oleObject" Target="embeddings/oleObject701.bin"/><Relationship Id="rId3179" Type="http://schemas.openxmlformats.org/officeDocument/2006/relationships/oleObject" Target="embeddings/oleObject1580.bin"/><Relationship Id="rId3386" Type="http://schemas.openxmlformats.org/officeDocument/2006/relationships/oleObject" Target="embeddings/oleObject1683.bin"/><Relationship Id="rId3593" Type="http://schemas.openxmlformats.org/officeDocument/2006/relationships/image" Target="media/image1792.wmf"/><Relationship Id="rId2195" Type="http://schemas.openxmlformats.org/officeDocument/2006/relationships/oleObject" Target="embeddings/oleObject1088.bin"/><Relationship Id="rId3039" Type="http://schemas.openxmlformats.org/officeDocument/2006/relationships/oleObject" Target="embeddings/oleObject1510.bin"/><Relationship Id="rId3246" Type="http://schemas.openxmlformats.org/officeDocument/2006/relationships/oleObject" Target="embeddings/oleObject1613.bin"/><Relationship Id="rId3453" Type="http://schemas.openxmlformats.org/officeDocument/2006/relationships/image" Target="media/image1722.wmf"/><Relationship Id="rId167" Type="http://schemas.openxmlformats.org/officeDocument/2006/relationships/image" Target="media/image79.wmf"/><Relationship Id="rId374" Type="http://schemas.openxmlformats.org/officeDocument/2006/relationships/oleObject" Target="embeddings/oleObject178.bin"/><Relationship Id="rId581" Type="http://schemas.openxmlformats.org/officeDocument/2006/relationships/image" Target="media/image285.wmf"/><Relationship Id="rId2055" Type="http://schemas.openxmlformats.org/officeDocument/2006/relationships/oleObject" Target="embeddings/oleObject1018.bin"/><Relationship Id="rId2262" Type="http://schemas.openxmlformats.org/officeDocument/2006/relationships/image" Target="media/image1129.wmf"/><Relationship Id="rId3106" Type="http://schemas.openxmlformats.org/officeDocument/2006/relationships/image" Target="media/image1548.wmf"/><Relationship Id="rId234" Type="http://schemas.openxmlformats.org/officeDocument/2006/relationships/oleObject" Target="embeddings/oleObject109.bin"/><Relationship Id="rId3313" Type="http://schemas.openxmlformats.org/officeDocument/2006/relationships/image" Target="media/image1652.wmf"/><Relationship Id="rId3520" Type="http://schemas.openxmlformats.org/officeDocument/2006/relationships/oleObject" Target="embeddings/oleObject1750.bin"/><Relationship Id="rId441" Type="http://schemas.openxmlformats.org/officeDocument/2006/relationships/image" Target="media/image215.wmf"/><Relationship Id="rId1071" Type="http://schemas.openxmlformats.org/officeDocument/2006/relationships/oleObject" Target="embeddings/oleObject527.bin"/><Relationship Id="rId2122" Type="http://schemas.openxmlformats.org/officeDocument/2006/relationships/image" Target="media/image1056.wmf"/><Relationship Id="rId301" Type="http://schemas.openxmlformats.org/officeDocument/2006/relationships/image" Target="media/image146.wmf"/><Relationship Id="rId1888" Type="http://schemas.openxmlformats.org/officeDocument/2006/relationships/image" Target="media/image939.wmf"/><Relationship Id="rId2939" Type="http://schemas.openxmlformats.org/officeDocument/2006/relationships/oleObject" Target="embeddings/oleObject1460.bin"/><Relationship Id="rId1748" Type="http://schemas.openxmlformats.org/officeDocument/2006/relationships/image" Target="media/image869.wmf"/><Relationship Id="rId1955" Type="http://schemas.openxmlformats.org/officeDocument/2006/relationships/oleObject" Target="embeddings/oleObject968.bin"/><Relationship Id="rId3170" Type="http://schemas.openxmlformats.org/officeDocument/2006/relationships/image" Target="media/image1580.wmf"/><Relationship Id="rId1608" Type="http://schemas.openxmlformats.org/officeDocument/2006/relationships/image" Target="media/image799.wmf"/><Relationship Id="rId1815" Type="http://schemas.openxmlformats.org/officeDocument/2006/relationships/oleObject" Target="embeddings/oleObject898.bin"/><Relationship Id="rId3030" Type="http://schemas.openxmlformats.org/officeDocument/2006/relationships/image" Target="media/image1510.wmf"/><Relationship Id="rId2589" Type="http://schemas.openxmlformats.org/officeDocument/2006/relationships/oleObject" Target="embeddings/oleObject1285.bin"/><Relationship Id="rId2796" Type="http://schemas.openxmlformats.org/officeDocument/2006/relationships/image" Target="media/image1393.emf"/><Relationship Id="rId768" Type="http://schemas.openxmlformats.org/officeDocument/2006/relationships/image" Target="media/image378.wmf"/><Relationship Id="rId975" Type="http://schemas.openxmlformats.org/officeDocument/2006/relationships/oleObject" Target="embeddings/oleObject479.bin"/><Relationship Id="rId1398" Type="http://schemas.openxmlformats.org/officeDocument/2006/relationships/image" Target="media/image694.wmf"/><Relationship Id="rId2449" Type="http://schemas.openxmlformats.org/officeDocument/2006/relationships/oleObject" Target="embeddings/oleObject1215.bin"/><Relationship Id="rId2656" Type="http://schemas.openxmlformats.org/officeDocument/2006/relationships/image" Target="media/image1323.wmf"/><Relationship Id="rId2863" Type="http://schemas.openxmlformats.org/officeDocument/2006/relationships/oleObject" Target="embeddings/oleObject1422.bin"/><Relationship Id="rId628" Type="http://schemas.openxmlformats.org/officeDocument/2006/relationships/oleObject" Target="embeddings/oleObject305.bin"/><Relationship Id="rId835" Type="http://schemas.openxmlformats.org/officeDocument/2006/relationships/oleObject" Target="embeddings/oleObject409.bin"/><Relationship Id="rId1258" Type="http://schemas.openxmlformats.org/officeDocument/2006/relationships/image" Target="media/image623.wmf"/><Relationship Id="rId1465" Type="http://schemas.openxmlformats.org/officeDocument/2006/relationships/oleObject" Target="embeddings/oleObject723.bin"/><Relationship Id="rId1672" Type="http://schemas.openxmlformats.org/officeDocument/2006/relationships/image" Target="media/image831.wmf"/><Relationship Id="rId2309" Type="http://schemas.openxmlformats.org/officeDocument/2006/relationships/oleObject" Target="embeddings/oleObject1142.bin"/><Relationship Id="rId2516" Type="http://schemas.openxmlformats.org/officeDocument/2006/relationships/image" Target="media/image1253.wmf"/><Relationship Id="rId2723" Type="http://schemas.openxmlformats.org/officeDocument/2006/relationships/oleObject" Target="embeddings/oleObject1352.bin"/><Relationship Id="rId1118" Type="http://schemas.openxmlformats.org/officeDocument/2006/relationships/image" Target="media/image553.wmf"/><Relationship Id="rId1325" Type="http://schemas.openxmlformats.org/officeDocument/2006/relationships/oleObject" Target="embeddings/oleObject653.bin"/><Relationship Id="rId1532" Type="http://schemas.openxmlformats.org/officeDocument/2006/relationships/image" Target="media/image761.wmf"/><Relationship Id="rId2930" Type="http://schemas.openxmlformats.org/officeDocument/2006/relationships/image" Target="media/image1460.wmf"/><Relationship Id="rId902" Type="http://schemas.openxmlformats.org/officeDocument/2006/relationships/image" Target="media/image445.wmf"/><Relationship Id="rId3497" Type="http://schemas.openxmlformats.org/officeDocument/2006/relationships/image" Target="media/image1744.wmf"/><Relationship Id="rId31" Type="http://schemas.openxmlformats.org/officeDocument/2006/relationships/oleObject" Target="embeddings/oleObject8.bin"/><Relationship Id="rId2099" Type="http://schemas.openxmlformats.org/officeDocument/2006/relationships/oleObject" Target="embeddings/oleObject1040.bin"/><Relationship Id="rId278" Type="http://schemas.openxmlformats.org/officeDocument/2006/relationships/oleObject" Target="embeddings/oleObject131.bin"/><Relationship Id="rId3357" Type="http://schemas.openxmlformats.org/officeDocument/2006/relationships/image" Target="media/image1674.wmf"/><Relationship Id="rId3564" Type="http://schemas.openxmlformats.org/officeDocument/2006/relationships/oleObject" Target="embeddings/oleObject1772.bin"/><Relationship Id="rId485" Type="http://schemas.openxmlformats.org/officeDocument/2006/relationships/image" Target="media/image237.wmf"/><Relationship Id="rId692" Type="http://schemas.openxmlformats.org/officeDocument/2006/relationships/oleObject" Target="embeddings/oleObject337.bin"/><Relationship Id="rId2166" Type="http://schemas.openxmlformats.org/officeDocument/2006/relationships/image" Target="media/image1078.wmf"/><Relationship Id="rId2373" Type="http://schemas.openxmlformats.org/officeDocument/2006/relationships/oleObject" Target="embeddings/oleObject1174.bin"/><Relationship Id="rId2580" Type="http://schemas.openxmlformats.org/officeDocument/2006/relationships/image" Target="media/image1285.wmf"/><Relationship Id="rId3217" Type="http://schemas.openxmlformats.org/officeDocument/2006/relationships/image" Target="media/image1604.wmf"/><Relationship Id="rId3424" Type="http://schemas.openxmlformats.org/officeDocument/2006/relationships/oleObject" Target="embeddings/oleObject1702.bin"/><Relationship Id="rId3631" Type="http://schemas.openxmlformats.org/officeDocument/2006/relationships/image" Target="media/image1811.wmf"/><Relationship Id="rId138" Type="http://schemas.openxmlformats.org/officeDocument/2006/relationships/image" Target="media/image64.wmf"/><Relationship Id="rId345" Type="http://schemas.openxmlformats.org/officeDocument/2006/relationships/image" Target="media/image168.wmf"/><Relationship Id="rId552" Type="http://schemas.openxmlformats.org/officeDocument/2006/relationships/oleObject" Target="embeddings/oleObject267.bin"/><Relationship Id="rId1182" Type="http://schemas.openxmlformats.org/officeDocument/2006/relationships/image" Target="media/image585.wmf"/><Relationship Id="rId2026" Type="http://schemas.openxmlformats.org/officeDocument/2006/relationships/image" Target="media/image1008.wmf"/><Relationship Id="rId2233" Type="http://schemas.openxmlformats.org/officeDocument/2006/relationships/image" Target="media/image1114.wmf"/><Relationship Id="rId2440" Type="http://schemas.openxmlformats.org/officeDocument/2006/relationships/image" Target="media/image1215.wmf"/><Relationship Id="rId205" Type="http://schemas.openxmlformats.org/officeDocument/2006/relationships/image" Target="media/image98.wmf"/><Relationship Id="rId412" Type="http://schemas.openxmlformats.org/officeDocument/2006/relationships/oleObject" Target="embeddings/oleObject197.bin"/><Relationship Id="rId1042" Type="http://schemas.openxmlformats.org/officeDocument/2006/relationships/image" Target="media/image515.wmf"/><Relationship Id="rId2300" Type="http://schemas.openxmlformats.org/officeDocument/2006/relationships/image" Target="media/image1148.wmf"/><Relationship Id="rId1999" Type="http://schemas.openxmlformats.org/officeDocument/2006/relationships/oleObject" Target="embeddings/oleObject990.bin"/><Relationship Id="rId1859" Type="http://schemas.openxmlformats.org/officeDocument/2006/relationships/oleObject" Target="embeddings/oleObject920.bin"/><Relationship Id="rId3074" Type="http://schemas.openxmlformats.org/officeDocument/2006/relationships/image" Target="media/image1532.wmf"/><Relationship Id="rId1719" Type="http://schemas.openxmlformats.org/officeDocument/2006/relationships/oleObject" Target="embeddings/oleObject850.bin"/><Relationship Id="rId1926" Type="http://schemas.openxmlformats.org/officeDocument/2006/relationships/image" Target="media/image958.wmf"/><Relationship Id="rId3281" Type="http://schemas.openxmlformats.org/officeDocument/2006/relationships/image" Target="media/image1636.wmf"/><Relationship Id="rId2090" Type="http://schemas.openxmlformats.org/officeDocument/2006/relationships/image" Target="media/image1040.wmf"/><Relationship Id="rId3141" Type="http://schemas.openxmlformats.org/officeDocument/2006/relationships/oleObject" Target="embeddings/oleObject1561.bin"/><Relationship Id="rId3001" Type="http://schemas.openxmlformats.org/officeDocument/2006/relationships/oleObject" Target="embeddings/oleObject1491.bin"/><Relationship Id="rId879" Type="http://schemas.openxmlformats.org/officeDocument/2006/relationships/oleObject" Target="embeddings/oleObject431.bin"/><Relationship Id="rId2767" Type="http://schemas.openxmlformats.org/officeDocument/2006/relationships/oleObject" Target="embeddings/oleObject1374.bin"/><Relationship Id="rId739" Type="http://schemas.openxmlformats.org/officeDocument/2006/relationships/oleObject" Target="embeddings/oleObject361.bin"/><Relationship Id="rId1369" Type="http://schemas.openxmlformats.org/officeDocument/2006/relationships/oleObject" Target="embeddings/oleObject675.bin"/><Relationship Id="rId1576" Type="http://schemas.openxmlformats.org/officeDocument/2006/relationships/image" Target="media/image783.wmf"/><Relationship Id="rId2974" Type="http://schemas.openxmlformats.org/officeDocument/2006/relationships/image" Target="media/image1482.emf"/><Relationship Id="rId946" Type="http://schemas.openxmlformats.org/officeDocument/2006/relationships/image" Target="media/image467.wmf"/><Relationship Id="rId1229" Type="http://schemas.openxmlformats.org/officeDocument/2006/relationships/oleObject" Target="embeddings/oleObject606.bin"/><Relationship Id="rId1783" Type="http://schemas.openxmlformats.org/officeDocument/2006/relationships/oleObject" Target="embeddings/oleObject882.bin"/><Relationship Id="rId1990" Type="http://schemas.openxmlformats.org/officeDocument/2006/relationships/image" Target="media/image990.wmf"/><Relationship Id="rId2627" Type="http://schemas.openxmlformats.org/officeDocument/2006/relationships/oleObject" Target="embeddings/oleObject1304.bin"/><Relationship Id="rId2834" Type="http://schemas.openxmlformats.org/officeDocument/2006/relationships/image" Target="media/image1412.emf"/><Relationship Id="rId75" Type="http://schemas.openxmlformats.org/officeDocument/2006/relationships/oleObject" Target="embeddings/oleObject30.bin"/><Relationship Id="rId806" Type="http://schemas.openxmlformats.org/officeDocument/2006/relationships/image" Target="media/image397.wmf"/><Relationship Id="rId1436" Type="http://schemas.openxmlformats.org/officeDocument/2006/relationships/image" Target="media/image713.wmf"/><Relationship Id="rId1643" Type="http://schemas.openxmlformats.org/officeDocument/2006/relationships/oleObject" Target="embeddings/oleObject812.bin"/><Relationship Id="rId1850" Type="http://schemas.openxmlformats.org/officeDocument/2006/relationships/image" Target="media/image920.wmf"/><Relationship Id="rId2901" Type="http://schemas.openxmlformats.org/officeDocument/2006/relationships/oleObject" Target="embeddings/oleObject1441.bin"/><Relationship Id="rId1503" Type="http://schemas.openxmlformats.org/officeDocument/2006/relationships/oleObject" Target="embeddings/oleObject742.bin"/><Relationship Id="rId1710" Type="http://schemas.openxmlformats.org/officeDocument/2006/relationships/image" Target="media/image850.wmf"/><Relationship Id="rId3468" Type="http://schemas.openxmlformats.org/officeDocument/2006/relationships/oleObject" Target="embeddings/oleObject1724.bin"/><Relationship Id="rId389" Type="http://schemas.openxmlformats.org/officeDocument/2006/relationships/image" Target="media/image189.wmf"/><Relationship Id="rId596" Type="http://schemas.openxmlformats.org/officeDocument/2006/relationships/oleObject" Target="embeddings/oleObject289.bin"/><Relationship Id="rId2277" Type="http://schemas.openxmlformats.org/officeDocument/2006/relationships/oleObject" Target="embeddings/oleObject1126.bin"/><Relationship Id="rId2484" Type="http://schemas.openxmlformats.org/officeDocument/2006/relationships/image" Target="media/image1237.wmf"/><Relationship Id="rId2691" Type="http://schemas.openxmlformats.org/officeDocument/2006/relationships/oleObject" Target="embeddings/oleObject1336.bin"/><Relationship Id="rId3328" Type="http://schemas.openxmlformats.org/officeDocument/2006/relationships/oleObject" Target="embeddings/oleObject1654.bin"/><Relationship Id="rId3535" Type="http://schemas.openxmlformats.org/officeDocument/2006/relationships/image" Target="media/image1763.wmf"/><Relationship Id="rId249" Type="http://schemas.openxmlformats.org/officeDocument/2006/relationships/image" Target="media/image120.wmf"/><Relationship Id="rId456" Type="http://schemas.openxmlformats.org/officeDocument/2006/relationships/oleObject" Target="embeddings/oleObject219.bin"/><Relationship Id="rId663" Type="http://schemas.openxmlformats.org/officeDocument/2006/relationships/image" Target="media/image326.wmf"/><Relationship Id="rId870" Type="http://schemas.openxmlformats.org/officeDocument/2006/relationships/image" Target="media/image429.wmf"/><Relationship Id="rId1086" Type="http://schemas.openxmlformats.org/officeDocument/2006/relationships/image" Target="media/image537.wmf"/><Relationship Id="rId1293" Type="http://schemas.openxmlformats.org/officeDocument/2006/relationships/oleObject" Target="embeddings/oleObject638.bin"/><Relationship Id="rId2137" Type="http://schemas.openxmlformats.org/officeDocument/2006/relationships/oleObject" Target="embeddings/oleObject1059.bin"/><Relationship Id="rId2344" Type="http://schemas.openxmlformats.org/officeDocument/2006/relationships/image" Target="media/image1170.wmf"/><Relationship Id="rId2551" Type="http://schemas.openxmlformats.org/officeDocument/2006/relationships/oleObject" Target="embeddings/oleObject1266.bin"/><Relationship Id="rId109" Type="http://schemas.openxmlformats.org/officeDocument/2006/relationships/oleObject" Target="embeddings/oleObject47.bin"/><Relationship Id="rId316" Type="http://schemas.openxmlformats.org/officeDocument/2006/relationships/oleObject" Target="embeddings/oleObject150.bin"/><Relationship Id="rId523" Type="http://schemas.openxmlformats.org/officeDocument/2006/relationships/image" Target="media/image256.wmf"/><Relationship Id="rId1153" Type="http://schemas.openxmlformats.org/officeDocument/2006/relationships/oleObject" Target="embeddings/oleObject568.bin"/><Relationship Id="rId2204" Type="http://schemas.openxmlformats.org/officeDocument/2006/relationships/image" Target="media/image1097.wmf"/><Relationship Id="rId3602" Type="http://schemas.openxmlformats.org/officeDocument/2006/relationships/oleObject" Target="embeddings/oleObject1791.bin"/><Relationship Id="rId730" Type="http://schemas.openxmlformats.org/officeDocument/2006/relationships/image" Target="media/image359.wmf"/><Relationship Id="rId1013" Type="http://schemas.openxmlformats.org/officeDocument/2006/relationships/oleObject" Target="embeddings/oleObject498.bin"/><Relationship Id="rId1360" Type="http://schemas.openxmlformats.org/officeDocument/2006/relationships/image" Target="media/image675.wmf"/><Relationship Id="rId2411" Type="http://schemas.openxmlformats.org/officeDocument/2006/relationships/oleObject" Target="embeddings/oleObject1193.bin"/><Relationship Id="rId1220" Type="http://schemas.openxmlformats.org/officeDocument/2006/relationships/image" Target="media/image604.wmf"/><Relationship Id="rId3185" Type="http://schemas.openxmlformats.org/officeDocument/2006/relationships/oleObject" Target="embeddings/oleObject1583.bin"/><Relationship Id="rId3392" Type="http://schemas.openxmlformats.org/officeDocument/2006/relationships/oleObject" Target="embeddings/oleObject1686.bin"/><Relationship Id="rId3045" Type="http://schemas.openxmlformats.org/officeDocument/2006/relationships/oleObject" Target="embeddings/oleObject1513.bin"/><Relationship Id="rId3252" Type="http://schemas.openxmlformats.org/officeDocument/2006/relationships/oleObject" Target="embeddings/oleObject1616.bin"/><Relationship Id="rId173" Type="http://schemas.openxmlformats.org/officeDocument/2006/relationships/image" Target="media/image82.wmf"/><Relationship Id="rId380" Type="http://schemas.openxmlformats.org/officeDocument/2006/relationships/oleObject" Target="embeddings/oleObject181.bin"/><Relationship Id="rId2061" Type="http://schemas.openxmlformats.org/officeDocument/2006/relationships/oleObject" Target="embeddings/oleObject1021.bin"/><Relationship Id="rId3112" Type="http://schemas.openxmlformats.org/officeDocument/2006/relationships/image" Target="media/image1551.wmf"/><Relationship Id="rId240" Type="http://schemas.openxmlformats.org/officeDocument/2006/relationships/oleObject" Target="embeddings/oleObject112.bin"/><Relationship Id="rId100" Type="http://schemas.openxmlformats.org/officeDocument/2006/relationships/image" Target="media/image45.wmf"/><Relationship Id="rId2878" Type="http://schemas.openxmlformats.org/officeDocument/2006/relationships/image" Target="media/image1434.wmf"/><Relationship Id="rId1687" Type="http://schemas.openxmlformats.org/officeDocument/2006/relationships/oleObject" Target="embeddings/oleObject834.bin"/><Relationship Id="rId1894" Type="http://schemas.openxmlformats.org/officeDocument/2006/relationships/image" Target="media/image942.wmf"/><Relationship Id="rId2738" Type="http://schemas.openxmlformats.org/officeDocument/2006/relationships/image" Target="media/image1364.emf"/><Relationship Id="rId2945" Type="http://schemas.openxmlformats.org/officeDocument/2006/relationships/oleObject" Target="embeddings/oleObject1463.bin"/><Relationship Id="rId917" Type="http://schemas.openxmlformats.org/officeDocument/2006/relationships/oleObject" Target="embeddings/oleObject450.bin"/><Relationship Id="rId1547" Type="http://schemas.openxmlformats.org/officeDocument/2006/relationships/oleObject" Target="embeddings/oleObject764.bin"/><Relationship Id="rId1754" Type="http://schemas.openxmlformats.org/officeDocument/2006/relationships/image" Target="media/image872.wmf"/><Relationship Id="rId1961" Type="http://schemas.openxmlformats.org/officeDocument/2006/relationships/oleObject" Target="embeddings/oleObject971.bin"/><Relationship Id="rId2805" Type="http://schemas.openxmlformats.org/officeDocument/2006/relationships/oleObject" Target="embeddings/oleObject1393.bin"/><Relationship Id="rId46" Type="http://schemas.openxmlformats.org/officeDocument/2006/relationships/image" Target="media/image18.wmf"/><Relationship Id="rId1407" Type="http://schemas.openxmlformats.org/officeDocument/2006/relationships/oleObject" Target="embeddings/oleObject694.bin"/><Relationship Id="rId1614" Type="http://schemas.openxmlformats.org/officeDocument/2006/relationships/image" Target="media/image802.wmf"/><Relationship Id="rId1821" Type="http://schemas.openxmlformats.org/officeDocument/2006/relationships/oleObject" Target="embeddings/oleObject901.bin"/><Relationship Id="rId3579" Type="http://schemas.openxmlformats.org/officeDocument/2006/relationships/image" Target="media/image1785.wmf"/><Relationship Id="rId2388" Type="http://schemas.openxmlformats.org/officeDocument/2006/relationships/image" Target="media/image1192.wmf"/><Relationship Id="rId2595" Type="http://schemas.openxmlformats.org/officeDocument/2006/relationships/oleObject" Target="embeddings/oleObject1288.bin"/><Relationship Id="rId3439" Type="http://schemas.openxmlformats.org/officeDocument/2006/relationships/image" Target="media/image1715.wmf"/><Relationship Id="rId567" Type="http://schemas.openxmlformats.org/officeDocument/2006/relationships/image" Target="media/image278.wmf"/><Relationship Id="rId1197" Type="http://schemas.openxmlformats.org/officeDocument/2006/relationships/oleObject" Target="embeddings/oleObject590.bin"/><Relationship Id="rId2248" Type="http://schemas.openxmlformats.org/officeDocument/2006/relationships/oleObject" Target="embeddings/oleObject1112.bin"/><Relationship Id="rId3646" Type="http://schemas.openxmlformats.org/officeDocument/2006/relationships/oleObject" Target="embeddings/oleObject1813.bin"/><Relationship Id="rId774" Type="http://schemas.openxmlformats.org/officeDocument/2006/relationships/image" Target="media/image381.wmf"/><Relationship Id="rId981" Type="http://schemas.openxmlformats.org/officeDocument/2006/relationships/oleObject" Target="embeddings/oleObject482.bin"/><Relationship Id="rId1057" Type="http://schemas.openxmlformats.org/officeDocument/2006/relationships/oleObject" Target="embeddings/oleObject520.bin"/><Relationship Id="rId2455" Type="http://schemas.openxmlformats.org/officeDocument/2006/relationships/oleObject" Target="embeddings/oleObject1218.bin"/><Relationship Id="rId2662" Type="http://schemas.openxmlformats.org/officeDocument/2006/relationships/image" Target="media/image1326.wmf"/><Relationship Id="rId3506" Type="http://schemas.openxmlformats.org/officeDocument/2006/relationships/oleObject" Target="embeddings/oleObject1743.bin"/><Relationship Id="rId427" Type="http://schemas.openxmlformats.org/officeDocument/2006/relationships/image" Target="media/image208.wmf"/><Relationship Id="rId634" Type="http://schemas.openxmlformats.org/officeDocument/2006/relationships/oleObject" Target="embeddings/oleObject308.bin"/><Relationship Id="rId841" Type="http://schemas.openxmlformats.org/officeDocument/2006/relationships/oleObject" Target="embeddings/oleObject412.bin"/><Relationship Id="rId1264" Type="http://schemas.openxmlformats.org/officeDocument/2006/relationships/image" Target="media/image626.wmf"/><Relationship Id="rId1471" Type="http://schemas.openxmlformats.org/officeDocument/2006/relationships/oleObject" Target="embeddings/oleObject726.bin"/><Relationship Id="rId2108" Type="http://schemas.openxmlformats.org/officeDocument/2006/relationships/image" Target="media/image1049.wmf"/><Relationship Id="rId2315" Type="http://schemas.openxmlformats.org/officeDocument/2006/relationships/oleObject" Target="embeddings/oleObject1145.bin"/><Relationship Id="rId2522" Type="http://schemas.openxmlformats.org/officeDocument/2006/relationships/image" Target="media/image1256.wmf"/><Relationship Id="rId701" Type="http://schemas.openxmlformats.org/officeDocument/2006/relationships/oleObject" Target="embeddings/oleObject342.bin"/><Relationship Id="rId1124" Type="http://schemas.openxmlformats.org/officeDocument/2006/relationships/image" Target="media/image556.wmf"/><Relationship Id="rId1331" Type="http://schemas.openxmlformats.org/officeDocument/2006/relationships/oleObject" Target="embeddings/oleObject656.bin"/><Relationship Id="rId3089" Type="http://schemas.openxmlformats.org/officeDocument/2006/relationships/oleObject" Target="embeddings/oleObject1535.bin"/><Relationship Id="rId3296" Type="http://schemas.openxmlformats.org/officeDocument/2006/relationships/oleObject" Target="embeddings/oleObject1638.bin"/><Relationship Id="rId3156" Type="http://schemas.openxmlformats.org/officeDocument/2006/relationships/image" Target="media/image1573.wmf"/><Relationship Id="rId3363" Type="http://schemas.openxmlformats.org/officeDocument/2006/relationships/image" Target="media/image1677.wmf"/><Relationship Id="rId284" Type="http://schemas.openxmlformats.org/officeDocument/2006/relationships/oleObject" Target="embeddings/oleObject134.bin"/><Relationship Id="rId491" Type="http://schemas.openxmlformats.org/officeDocument/2006/relationships/image" Target="media/image240.wmf"/><Relationship Id="rId2172" Type="http://schemas.openxmlformats.org/officeDocument/2006/relationships/image" Target="media/image1081.wmf"/><Relationship Id="rId3016" Type="http://schemas.openxmlformats.org/officeDocument/2006/relationships/image" Target="media/image1503.wmf"/><Relationship Id="rId3223" Type="http://schemas.openxmlformats.org/officeDocument/2006/relationships/image" Target="media/image1607.wmf"/><Relationship Id="rId3570" Type="http://schemas.openxmlformats.org/officeDocument/2006/relationships/oleObject" Target="embeddings/oleObject1775.bin"/><Relationship Id="rId144" Type="http://schemas.openxmlformats.org/officeDocument/2006/relationships/image" Target="media/image67.png"/><Relationship Id="rId3430" Type="http://schemas.openxmlformats.org/officeDocument/2006/relationships/oleObject" Target="embeddings/oleObject1705.bin"/><Relationship Id="rId351" Type="http://schemas.openxmlformats.org/officeDocument/2006/relationships/image" Target="media/image171.wmf"/><Relationship Id="rId2032" Type="http://schemas.openxmlformats.org/officeDocument/2006/relationships/image" Target="media/image1011.wmf"/><Relationship Id="rId2989" Type="http://schemas.openxmlformats.org/officeDocument/2006/relationships/oleObject" Target="embeddings/oleObject1485.bin"/><Relationship Id="rId211" Type="http://schemas.openxmlformats.org/officeDocument/2006/relationships/image" Target="media/image101.wmf"/><Relationship Id="rId1798" Type="http://schemas.openxmlformats.org/officeDocument/2006/relationships/image" Target="media/image894.wmf"/><Relationship Id="rId2849" Type="http://schemas.openxmlformats.org/officeDocument/2006/relationships/oleObject" Target="embeddings/oleObject1415.bin"/><Relationship Id="rId1658" Type="http://schemas.openxmlformats.org/officeDocument/2006/relationships/image" Target="media/image824.wmf"/><Relationship Id="rId1865" Type="http://schemas.openxmlformats.org/officeDocument/2006/relationships/oleObject" Target="embeddings/oleObject923.bin"/><Relationship Id="rId2709" Type="http://schemas.openxmlformats.org/officeDocument/2006/relationships/oleObject" Target="embeddings/oleObject1345.bin"/><Relationship Id="rId1518" Type="http://schemas.openxmlformats.org/officeDocument/2006/relationships/image" Target="media/image754.wmf"/><Relationship Id="rId2916" Type="http://schemas.openxmlformats.org/officeDocument/2006/relationships/image" Target="media/image1453.wmf"/><Relationship Id="rId3080" Type="http://schemas.openxmlformats.org/officeDocument/2006/relationships/image" Target="media/image1535.wmf"/><Relationship Id="rId1725" Type="http://schemas.openxmlformats.org/officeDocument/2006/relationships/oleObject" Target="embeddings/oleObject853.bin"/><Relationship Id="rId1932" Type="http://schemas.openxmlformats.org/officeDocument/2006/relationships/image" Target="media/image961.wmf"/><Relationship Id="rId17" Type="http://schemas.openxmlformats.org/officeDocument/2006/relationships/oleObject" Target="embeddings/oleObject1.bin"/><Relationship Id="rId2499" Type="http://schemas.openxmlformats.org/officeDocument/2006/relationships/oleObject" Target="embeddings/oleObject1240.bin"/><Relationship Id="rId1" Type="http://schemas.openxmlformats.org/officeDocument/2006/relationships/customXml" Target="../customXml/item1.xml"/><Relationship Id="rId678" Type="http://schemas.openxmlformats.org/officeDocument/2006/relationships/oleObject" Target="embeddings/oleObject330.bin"/><Relationship Id="rId885" Type="http://schemas.openxmlformats.org/officeDocument/2006/relationships/oleObject" Target="embeddings/oleObject434.bin"/><Relationship Id="rId2359" Type="http://schemas.openxmlformats.org/officeDocument/2006/relationships/oleObject" Target="embeddings/oleObject1167.bin"/><Relationship Id="rId2566" Type="http://schemas.openxmlformats.org/officeDocument/2006/relationships/image" Target="media/image1278.wmf"/><Relationship Id="rId2773" Type="http://schemas.openxmlformats.org/officeDocument/2006/relationships/oleObject" Target="embeddings/oleObject1377.bin"/><Relationship Id="rId2980" Type="http://schemas.openxmlformats.org/officeDocument/2006/relationships/image" Target="media/image1485.emf"/><Relationship Id="rId3617" Type="http://schemas.openxmlformats.org/officeDocument/2006/relationships/image" Target="media/image1804.wmf"/><Relationship Id="rId538" Type="http://schemas.openxmlformats.org/officeDocument/2006/relationships/oleObject" Target="embeddings/oleObject260.bin"/><Relationship Id="rId745" Type="http://schemas.openxmlformats.org/officeDocument/2006/relationships/oleObject" Target="embeddings/oleObject364.bin"/><Relationship Id="rId952" Type="http://schemas.openxmlformats.org/officeDocument/2006/relationships/image" Target="media/image470.wmf"/><Relationship Id="rId1168" Type="http://schemas.openxmlformats.org/officeDocument/2006/relationships/image" Target="media/image578.wmf"/><Relationship Id="rId1375" Type="http://schemas.openxmlformats.org/officeDocument/2006/relationships/oleObject" Target="embeddings/oleObject678.bin"/><Relationship Id="rId1582" Type="http://schemas.openxmlformats.org/officeDocument/2006/relationships/image" Target="media/image786.wmf"/><Relationship Id="rId2219" Type="http://schemas.openxmlformats.org/officeDocument/2006/relationships/image" Target="media/image1107.wmf"/><Relationship Id="rId2426" Type="http://schemas.openxmlformats.org/officeDocument/2006/relationships/oleObject" Target="embeddings/oleObject1203.bin"/><Relationship Id="rId2633" Type="http://schemas.openxmlformats.org/officeDocument/2006/relationships/oleObject" Target="embeddings/oleObject1307.bin"/><Relationship Id="rId81" Type="http://schemas.openxmlformats.org/officeDocument/2006/relationships/oleObject" Target="embeddings/oleObject33.bin"/><Relationship Id="rId605" Type="http://schemas.openxmlformats.org/officeDocument/2006/relationships/image" Target="media/image297.wmf"/><Relationship Id="rId812" Type="http://schemas.openxmlformats.org/officeDocument/2006/relationships/image" Target="media/image400.wmf"/><Relationship Id="rId1028" Type="http://schemas.openxmlformats.org/officeDocument/2006/relationships/image" Target="media/image508.wmf"/><Relationship Id="rId1235" Type="http://schemas.openxmlformats.org/officeDocument/2006/relationships/oleObject" Target="embeddings/oleObject609.bin"/><Relationship Id="rId1442" Type="http://schemas.openxmlformats.org/officeDocument/2006/relationships/image" Target="media/image716.wmf"/><Relationship Id="rId2840" Type="http://schemas.openxmlformats.org/officeDocument/2006/relationships/image" Target="media/image1415.wmf"/><Relationship Id="rId1302" Type="http://schemas.openxmlformats.org/officeDocument/2006/relationships/image" Target="media/image646.wmf"/><Relationship Id="rId2700" Type="http://schemas.openxmlformats.org/officeDocument/2006/relationships/image" Target="media/image1345.wmf"/><Relationship Id="rId3267" Type="http://schemas.openxmlformats.org/officeDocument/2006/relationships/image" Target="media/image1629.wmf"/><Relationship Id="rId188" Type="http://schemas.openxmlformats.org/officeDocument/2006/relationships/oleObject" Target="embeddings/oleObject86.bin"/><Relationship Id="rId395" Type="http://schemas.openxmlformats.org/officeDocument/2006/relationships/image" Target="media/image192.wmf"/><Relationship Id="rId2076" Type="http://schemas.openxmlformats.org/officeDocument/2006/relationships/image" Target="media/image1033.wmf"/><Relationship Id="rId3474" Type="http://schemas.openxmlformats.org/officeDocument/2006/relationships/oleObject" Target="embeddings/oleObject1727.bin"/><Relationship Id="rId2283" Type="http://schemas.openxmlformats.org/officeDocument/2006/relationships/oleObject" Target="embeddings/oleObject1129.bin"/><Relationship Id="rId2490" Type="http://schemas.openxmlformats.org/officeDocument/2006/relationships/image" Target="media/image1240.wmf"/><Relationship Id="rId3127" Type="http://schemas.openxmlformats.org/officeDocument/2006/relationships/oleObject" Target="embeddings/oleObject1554.bin"/><Relationship Id="rId3334" Type="http://schemas.openxmlformats.org/officeDocument/2006/relationships/oleObject" Target="embeddings/oleObject1657.bin"/><Relationship Id="rId3541" Type="http://schemas.openxmlformats.org/officeDocument/2006/relationships/image" Target="media/image1766.wmf"/><Relationship Id="rId255" Type="http://schemas.openxmlformats.org/officeDocument/2006/relationships/image" Target="media/image123.wmf"/><Relationship Id="rId462" Type="http://schemas.openxmlformats.org/officeDocument/2006/relationships/oleObject" Target="embeddings/oleObject222.bin"/><Relationship Id="rId1092" Type="http://schemas.openxmlformats.org/officeDocument/2006/relationships/image" Target="media/image540.wmf"/><Relationship Id="rId2143" Type="http://schemas.openxmlformats.org/officeDocument/2006/relationships/oleObject" Target="embeddings/oleObject1062.bin"/><Relationship Id="rId2350" Type="http://schemas.openxmlformats.org/officeDocument/2006/relationships/image" Target="media/image1173.wmf"/><Relationship Id="rId3401" Type="http://schemas.openxmlformats.org/officeDocument/2006/relationships/image" Target="media/image1696.wmf"/><Relationship Id="rId115" Type="http://schemas.openxmlformats.org/officeDocument/2006/relationships/oleObject" Target="embeddings/oleObject50.bin"/><Relationship Id="rId322" Type="http://schemas.openxmlformats.org/officeDocument/2006/relationships/oleObject" Target="embeddings/oleObject153.bin"/><Relationship Id="rId2003" Type="http://schemas.openxmlformats.org/officeDocument/2006/relationships/oleObject" Target="embeddings/oleObject992.bin"/><Relationship Id="rId2210" Type="http://schemas.openxmlformats.org/officeDocument/2006/relationships/oleObject" Target="embeddings/oleObject1095.bin"/><Relationship Id="rId1769" Type="http://schemas.openxmlformats.org/officeDocument/2006/relationships/oleObject" Target="embeddings/oleObject875.bin"/><Relationship Id="rId1976" Type="http://schemas.openxmlformats.org/officeDocument/2006/relationships/image" Target="media/image983.wmf"/><Relationship Id="rId3191" Type="http://schemas.openxmlformats.org/officeDocument/2006/relationships/oleObject" Target="embeddings/oleObject1586.bin"/><Relationship Id="rId1629" Type="http://schemas.openxmlformats.org/officeDocument/2006/relationships/oleObject" Target="embeddings/oleObject805.bin"/><Relationship Id="rId1836" Type="http://schemas.openxmlformats.org/officeDocument/2006/relationships/image" Target="media/image913.wmf"/><Relationship Id="rId1903" Type="http://schemas.openxmlformats.org/officeDocument/2006/relationships/oleObject" Target="embeddings/oleObject942.bin"/><Relationship Id="rId3051" Type="http://schemas.openxmlformats.org/officeDocument/2006/relationships/oleObject" Target="embeddings/oleObject1516.bin"/><Relationship Id="rId789" Type="http://schemas.openxmlformats.org/officeDocument/2006/relationships/oleObject" Target="embeddings/oleObject386.bin"/><Relationship Id="rId996" Type="http://schemas.openxmlformats.org/officeDocument/2006/relationships/image" Target="media/image492.wmf"/><Relationship Id="rId2677" Type="http://schemas.openxmlformats.org/officeDocument/2006/relationships/oleObject" Target="embeddings/oleObject1329.bin"/><Relationship Id="rId2884" Type="http://schemas.openxmlformats.org/officeDocument/2006/relationships/image" Target="media/image1437.wmf"/><Relationship Id="rId649" Type="http://schemas.openxmlformats.org/officeDocument/2006/relationships/image" Target="media/image319.wmf"/><Relationship Id="rId856" Type="http://schemas.openxmlformats.org/officeDocument/2006/relationships/image" Target="media/image422.wmf"/><Relationship Id="rId1279" Type="http://schemas.openxmlformats.org/officeDocument/2006/relationships/oleObject" Target="embeddings/oleObject631.bin"/><Relationship Id="rId1486" Type="http://schemas.openxmlformats.org/officeDocument/2006/relationships/image" Target="media/image738.wmf"/><Relationship Id="rId2537" Type="http://schemas.openxmlformats.org/officeDocument/2006/relationships/oleObject" Target="embeddings/oleObject1259.bin"/><Relationship Id="rId509" Type="http://schemas.openxmlformats.org/officeDocument/2006/relationships/image" Target="media/image249.wmf"/><Relationship Id="rId1139" Type="http://schemas.openxmlformats.org/officeDocument/2006/relationships/oleObject" Target="embeddings/oleObject561.bin"/><Relationship Id="rId1346" Type="http://schemas.openxmlformats.org/officeDocument/2006/relationships/image" Target="media/image668.wmf"/><Relationship Id="rId1693" Type="http://schemas.openxmlformats.org/officeDocument/2006/relationships/oleObject" Target="embeddings/oleObject837.bin"/><Relationship Id="rId2744" Type="http://schemas.openxmlformats.org/officeDocument/2006/relationships/image" Target="media/image1367.emf"/><Relationship Id="rId2951" Type="http://schemas.openxmlformats.org/officeDocument/2006/relationships/oleObject" Target="embeddings/oleObject1466.bin"/><Relationship Id="rId716" Type="http://schemas.openxmlformats.org/officeDocument/2006/relationships/image" Target="media/image352.wmf"/><Relationship Id="rId923" Type="http://schemas.openxmlformats.org/officeDocument/2006/relationships/oleObject" Target="embeddings/oleObject453.bin"/><Relationship Id="rId1553" Type="http://schemas.openxmlformats.org/officeDocument/2006/relationships/oleObject" Target="embeddings/oleObject767.bin"/><Relationship Id="rId1760" Type="http://schemas.openxmlformats.org/officeDocument/2006/relationships/image" Target="media/image875.wmf"/><Relationship Id="rId2604" Type="http://schemas.openxmlformats.org/officeDocument/2006/relationships/image" Target="media/image1297.wmf"/><Relationship Id="rId2811" Type="http://schemas.openxmlformats.org/officeDocument/2006/relationships/oleObject" Target="embeddings/oleObject1396.bin"/><Relationship Id="rId52" Type="http://schemas.openxmlformats.org/officeDocument/2006/relationships/image" Target="media/image21.wmf"/><Relationship Id="rId1206" Type="http://schemas.openxmlformats.org/officeDocument/2006/relationships/image" Target="media/image597.wmf"/><Relationship Id="rId1413" Type="http://schemas.openxmlformats.org/officeDocument/2006/relationships/oleObject" Target="embeddings/oleObject697.bin"/><Relationship Id="rId1620" Type="http://schemas.openxmlformats.org/officeDocument/2006/relationships/image" Target="media/image805.wmf"/><Relationship Id="rId3378" Type="http://schemas.openxmlformats.org/officeDocument/2006/relationships/oleObject" Target="embeddings/oleObject1679.bin"/><Relationship Id="rId3585" Type="http://schemas.openxmlformats.org/officeDocument/2006/relationships/image" Target="media/image1788.wmf"/><Relationship Id="rId299" Type="http://schemas.openxmlformats.org/officeDocument/2006/relationships/image" Target="media/image145.wmf"/><Relationship Id="rId2187" Type="http://schemas.openxmlformats.org/officeDocument/2006/relationships/oleObject" Target="embeddings/oleObject1084.bin"/><Relationship Id="rId2394" Type="http://schemas.openxmlformats.org/officeDocument/2006/relationships/image" Target="media/image1195.wmf"/><Relationship Id="rId3238" Type="http://schemas.openxmlformats.org/officeDocument/2006/relationships/oleObject" Target="embeddings/oleObject1609.bin"/><Relationship Id="rId3445" Type="http://schemas.openxmlformats.org/officeDocument/2006/relationships/image" Target="media/image1718.wmf"/><Relationship Id="rId159" Type="http://schemas.openxmlformats.org/officeDocument/2006/relationships/image" Target="media/image75.wmf"/><Relationship Id="rId366" Type="http://schemas.openxmlformats.org/officeDocument/2006/relationships/oleObject" Target="embeddings/oleObject174.bin"/><Relationship Id="rId573" Type="http://schemas.openxmlformats.org/officeDocument/2006/relationships/image" Target="media/image281.wmf"/><Relationship Id="rId780" Type="http://schemas.openxmlformats.org/officeDocument/2006/relationships/image" Target="media/image384.wmf"/><Relationship Id="rId2047" Type="http://schemas.openxmlformats.org/officeDocument/2006/relationships/oleObject" Target="embeddings/oleObject1014.bin"/><Relationship Id="rId2254" Type="http://schemas.openxmlformats.org/officeDocument/2006/relationships/image" Target="media/image1125.wmf"/><Relationship Id="rId2461" Type="http://schemas.openxmlformats.org/officeDocument/2006/relationships/oleObject" Target="embeddings/oleObject1221.bin"/><Relationship Id="rId3305" Type="http://schemas.openxmlformats.org/officeDocument/2006/relationships/image" Target="media/image1648.wmf"/><Relationship Id="rId3512" Type="http://schemas.openxmlformats.org/officeDocument/2006/relationships/oleObject" Target="embeddings/oleObject1746.bin"/><Relationship Id="rId226" Type="http://schemas.openxmlformats.org/officeDocument/2006/relationships/oleObject" Target="embeddings/oleObject105.bin"/><Relationship Id="rId433" Type="http://schemas.openxmlformats.org/officeDocument/2006/relationships/image" Target="media/image211.wmf"/><Relationship Id="rId1063" Type="http://schemas.openxmlformats.org/officeDocument/2006/relationships/oleObject" Target="embeddings/oleObject523.bin"/><Relationship Id="rId1270" Type="http://schemas.openxmlformats.org/officeDocument/2006/relationships/image" Target="media/image629.wmf"/><Relationship Id="rId2114" Type="http://schemas.openxmlformats.org/officeDocument/2006/relationships/image" Target="media/image1052.wmf"/><Relationship Id="rId640" Type="http://schemas.openxmlformats.org/officeDocument/2006/relationships/oleObject" Target="embeddings/oleObject311.bin"/><Relationship Id="rId2321" Type="http://schemas.openxmlformats.org/officeDocument/2006/relationships/oleObject" Target="embeddings/oleObject1148.bin"/><Relationship Id="rId500" Type="http://schemas.openxmlformats.org/officeDocument/2006/relationships/oleObject" Target="embeddings/oleObject241.bin"/><Relationship Id="rId1130" Type="http://schemas.openxmlformats.org/officeDocument/2006/relationships/image" Target="media/image559.wmf"/><Relationship Id="rId1947" Type="http://schemas.openxmlformats.org/officeDocument/2006/relationships/oleObject" Target="embeddings/oleObject964.bin"/><Relationship Id="rId3095" Type="http://schemas.openxmlformats.org/officeDocument/2006/relationships/oleObject" Target="embeddings/oleObject1538.bin"/><Relationship Id="rId1807" Type="http://schemas.openxmlformats.org/officeDocument/2006/relationships/oleObject" Target="embeddings/oleObject894.bin"/><Relationship Id="rId3162" Type="http://schemas.openxmlformats.org/officeDocument/2006/relationships/image" Target="media/image1576.wmf"/><Relationship Id="rId290" Type="http://schemas.openxmlformats.org/officeDocument/2006/relationships/oleObject" Target="embeddings/oleObject137.bin"/><Relationship Id="rId3022" Type="http://schemas.openxmlformats.org/officeDocument/2006/relationships/image" Target="media/image1506.wmf"/><Relationship Id="rId150" Type="http://schemas.openxmlformats.org/officeDocument/2006/relationships/oleObject" Target="embeddings/oleObject67.bin"/><Relationship Id="rId2788" Type="http://schemas.openxmlformats.org/officeDocument/2006/relationships/image" Target="media/image1389.emf"/><Relationship Id="rId2995" Type="http://schemas.openxmlformats.org/officeDocument/2006/relationships/oleObject" Target="embeddings/oleObject1488.bin"/><Relationship Id="rId967" Type="http://schemas.openxmlformats.org/officeDocument/2006/relationships/oleObject" Target="embeddings/oleObject475.bin"/><Relationship Id="rId1597" Type="http://schemas.openxmlformats.org/officeDocument/2006/relationships/oleObject" Target="embeddings/oleObject789.bin"/><Relationship Id="rId2648" Type="http://schemas.openxmlformats.org/officeDocument/2006/relationships/image" Target="media/image1319.wmf"/><Relationship Id="rId2855" Type="http://schemas.openxmlformats.org/officeDocument/2006/relationships/oleObject" Target="embeddings/oleObject1418.bin"/><Relationship Id="rId96" Type="http://schemas.openxmlformats.org/officeDocument/2006/relationships/image" Target="media/image43.wmf"/><Relationship Id="rId827" Type="http://schemas.openxmlformats.org/officeDocument/2006/relationships/oleObject" Target="embeddings/oleObject405.bin"/><Relationship Id="rId1457" Type="http://schemas.openxmlformats.org/officeDocument/2006/relationships/oleObject" Target="embeddings/oleObject719.bin"/><Relationship Id="rId1664" Type="http://schemas.openxmlformats.org/officeDocument/2006/relationships/image" Target="media/image827.wmf"/><Relationship Id="rId1871" Type="http://schemas.openxmlformats.org/officeDocument/2006/relationships/oleObject" Target="embeddings/oleObject926.bin"/><Relationship Id="rId2508" Type="http://schemas.openxmlformats.org/officeDocument/2006/relationships/image" Target="media/image1249.wmf"/><Relationship Id="rId2715" Type="http://schemas.openxmlformats.org/officeDocument/2006/relationships/oleObject" Target="embeddings/oleObject1348.bin"/><Relationship Id="rId2922" Type="http://schemas.openxmlformats.org/officeDocument/2006/relationships/image" Target="media/image1456.wmf"/><Relationship Id="rId1317" Type="http://schemas.openxmlformats.org/officeDocument/2006/relationships/oleObject" Target="embeddings/oleObject649.bin"/><Relationship Id="rId1524" Type="http://schemas.openxmlformats.org/officeDocument/2006/relationships/image" Target="media/image757.wmf"/><Relationship Id="rId1731" Type="http://schemas.openxmlformats.org/officeDocument/2006/relationships/oleObject" Target="embeddings/oleObject856.bin"/><Relationship Id="rId23" Type="http://schemas.openxmlformats.org/officeDocument/2006/relationships/oleObject" Target="embeddings/oleObject4.bin"/><Relationship Id="rId3489" Type="http://schemas.openxmlformats.org/officeDocument/2006/relationships/image" Target="media/image1740.wmf"/><Relationship Id="rId2298" Type="http://schemas.openxmlformats.org/officeDocument/2006/relationships/image" Target="media/image1147.wmf"/><Relationship Id="rId3349" Type="http://schemas.openxmlformats.org/officeDocument/2006/relationships/image" Target="media/image1670.wmf"/><Relationship Id="rId3556" Type="http://schemas.openxmlformats.org/officeDocument/2006/relationships/oleObject" Target="embeddings/oleObject1768.bin"/><Relationship Id="rId477" Type="http://schemas.openxmlformats.org/officeDocument/2006/relationships/image" Target="media/image233.wmf"/><Relationship Id="rId684" Type="http://schemas.openxmlformats.org/officeDocument/2006/relationships/oleObject" Target="embeddings/oleObject333.bin"/><Relationship Id="rId2158" Type="http://schemas.openxmlformats.org/officeDocument/2006/relationships/image" Target="media/image1074.wmf"/><Relationship Id="rId2365" Type="http://schemas.openxmlformats.org/officeDocument/2006/relationships/oleObject" Target="embeddings/oleObject1170.bin"/><Relationship Id="rId3209" Type="http://schemas.openxmlformats.org/officeDocument/2006/relationships/image" Target="media/image1600.wmf"/><Relationship Id="rId337" Type="http://schemas.openxmlformats.org/officeDocument/2006/relationships/image" Target="media/image164.wmf"/><Relationship Id="rId891" Type="http://schemas.openxmlformats.org/officeDocument/2006/relationships/oleObject" Target="embeddings/oleObject437.bin"/><Relationship Id="rId2018" Type="http://schemas.openxmlformats.org/officeDocument/2006/relationships/image" Target="media/image1004.wmf"/><Relationship Id="rId2572" Type="http://schemas.openxmlformats.org/officeDocument/2006/relationships/image" Target="media/image1281.wmf"/><Relationship Id="rId3416" Type="http://schemas.openxmlformats.org/officeDocument/2006/relationships/oleObject" Target="embeddings/oleObject1698.bin"/><Relationship Id="rId3623" Type="http://schemas.openxmlformats.org/officeDocument/2006/relationships/image" Target="media/image1807.wmf"/><Relationship Id="rId544" Type="http://schemas.openxmlformats.org/officeDocument/2006/relationships/oleObject" Target="embeddings/oleObject263.bin"/><Relationship Id="rId751" Type="http://schemas.openxmlformats.org/officeDocument/2006/relationships/oleObject" Target="embeddings/oleObject367.bin"/><Relationship Id="rId849" Type="http://schemas.openxmlformats.org/officeDocument/2006/relationships/oleObject" Target="embeddings/oleObject416.bin"/><Relationship Id="rId1174" Type="http://schemas.openxmlformats.org/officeDocument/2006/relationships/image" Target="media/image581.wmf"/><Relationship Id="rId1381" Type="http://schemas.openxmlformats.org/officeDocument/2006/relationships/oleObject" Target="embeddings/oleObject681.bin"/><Relationship Id="rId1479" Type="http://schemas.openxmlformats.org/officeDocument/2006/relationships/oleObject" Target="embeddings/oleObject730.bin"/><Relationship Id="rId1686" Type="http://schemas.openxmlformats.org/officeDocument/2006/relationships/image" Target="media/image838.wmf"/><Relationship Id="rId2225" Type="http://schemas.openxmlformats.org/officeDocument/2006/relationships/image" Target="media/image1110.wmf"/><Relationship Id="rId2432" Type="http://schemas.openxmlformats.org/officeDocument/2006/relationships/oleObject" Target="embeddings/oleObject1206.bin"/><Relationship Id="rId404" Type="http://schemas.openxmlformats.org/officeDocument/2006/relationships/oleObject" Target="embeddings/oleObject193.bin"/><Relationship Id="rId611" Type="http://schemas.openxmlformats.org/officeDocument/2006/relationships/image" Target="media/image300.wmf"/><Relationship Id="rId1034" Type="http://schemas.openxmlformats.org/officeDocument/2006/relationships/image" Target="media/image511.wmf"/><Relationship Id="rId1241" Type="http://schemas.openxmlformats.org/officeDocument/2006/relationships/oleObject" Target="embeddings/oleObject612.bin"/><Relationship Id="rId1339" Type="http://schemas.openxmlformats.org/officeDocument/2006/relationships/oleObject" Target="embeddings/oleObject660.bin"/><Relationship Id="rId1893" Type="http://schemas.openxmlformats.org/officeDocument/2006/relationships/oleObject" Target="embeddings/oleObject937.bin"/><Relationship Id="rId2737" Type="http://schemas.openxmlformats.org/officeDocument/2006/relationships/oleObject" Target="embeddings/oleObject1359.bin"/><Relationship Id="rId2944" Type="http://schemas.openxmlformats.org/officeDocument/2006/relationships/image" Target="media/image1467.wmf"/><Relationship Id="rId709" Type="http://schemas.openxmlformats.org/officeDocument/2006/relationships/oleObject" Target="embeddings/oleObject346.bin"/><Relationship Id="rId916" Type="http://schemas.openxmlformats.org/officeDocument/2006/relationships/image" Target="media/image452.wmf"/><Relationship Id="rId1101" Type="http://schemas.openxmlformats.org/officeDocument/2006/relationships/oleObject" Target="embeddings/oleObject542.bin"/><Relationship Id="rId1546" Type="http://schemas.openxmlformats.org/officeDocument/2006/relationships/image" Target="media/image768.wmf"/><Relationship Id="rId1753" Type="http://schemas.openxmlformats.org/officeDocument/2006/relationships/oleObject" Target="embeddings/oleObject867.bin"/><Relationship Id="rId1960" Type="http://schemas.openxmlformats.org/officeDocument/2006/relationships/image" Target="media/image975.wmf"/><Relationship Id="rId2804" Type="http://schemas.openxmlformats.org/officeDocument/2006/relationships/image" Target="media/image1397.emf"/><Relationship Id="rId45" Type="http://schemas.openxmlformats.org/officeDocument/2006/relationships/oleObject" Target="embeddings/oleObject15.bin"/><Relationship Id="rId1406" Type="http://schemas.openxmlformats.org/officeDocument/2006/relationships/image" Target="media/image698.wmf"/><Relationship Id="rId1613" Type="http://schemas.openxmlformats.org/officeDocument/2006/relationships/oleObject" Target="embeddings/oleObject797.bin"/><Relationship Id="rId1820" Type="http://schemas.openxmlformats.org/officeDocument/2006/relationships/image" Target="media/image905.wmf"/><Relationship Id="rId3066" Type="http://schemas.openxmlformats.org/officeDocument/2006/relationships/image" Target="media/image1528.wmf"/><Relationship Id="rId3273" Type="http://schemas.openxmlformats.org/officeDocument/2006/relationships/image" Target="media/image1632.wmf"/><Relationship Id="rId3480" Type="http://schemas.openxmlformats.org/officeDocument/2006/relationships/oleObject" Target="embeddings/oleObject1730.bin"/><Relationship Id="rId194" Type="http://schemas.openxmlformats.org/officeDocument/2006/relationships/oleObject" Target="embeddings/oleObject89.bin"/><Relationship Id="rId1918" Type="http://schemas.openxmlformats.org/officeDocument/2006/relationships/image" Target="media/image954.wmf"/><Relationship Id="rId2082" Type="http://schemas.openxmlformats.org/officeDocument/2006/relationships/image" Target="media/image1036.wmf"/><Relationship Id="rId3133" Type="http://schemas.openxmlformats.org/officeDocument/2006/relationships/oleObject" Target="embeddings/oleObject1557.bin"/><Relationship Id="rId3578" Type="http://schemas.openxmlformats.org/officeDocument/2006/relationships/oleObject" Target="embeddings/oleObject1779.bin"/><Relationship Id="rId261" Type="http://schemas.openxmlformats.org/officeDocument/2006/relationships/image" Target="media/image126.wmf"/><Relationship Id="rId499" Type="http://schemas.openxmlformats.org/officeDocument/2006/relationships/image" Target="media/image244.wmf"/><Relationship Id="rId2387" Type="http://schemas.openxmlformats.org/officeDocument/2006/relationships/oleObject" Target="embeddings/oleObject1181.bin"/><Relationship Id="rId2594" Type="http://schemas.openxmlformats.org/officeDocument/2006/relationships/image" Target="media/image1292.wmf"/><Relationship Id="rId3340" Type="http://schemas.openxmlformats.org/officeDocument/2006/relationships/oleObject" Target="embeddings/oleObject1660.bin"/><Relationship Id="rId3438" Type="http://schemas.openxmlformats.org/officeDocument/2006/relationships/oleObject" Target="embeddings/oleObject1709.bin"/><Relationship Id="rId3645" Type="http://schemas.openxmlformats.org/officeDocument/2006/relationships/image" Target="media/image1818.wmf"/><Relationship Id="rId359" Type="http://schemas.openxmlformats.org/officeDocument/2006/relationships/image" Target="media/image174.wmf"/><Relationship Id="rId566" Type="http://schemas.openxmlformats.org/officeDocument/2006/relationships/oleObject" Target="embeddings/oleObject274.bin"/><Relationship Id="rId773" Type="http://schemas.openxmlformats.org/officeDocument/2006/relationships/oleObject" Target="embeddings/oleObject378.bin"/><Relationship Id="rId1196" Type="http://schemas.openxmlformats.org/officeDocument/2006/relationships/image" Target="media/image592.wmf"/><Relationship Id="rId2247" Type="http://schemas.openxmlformats.org/officeDocument/2006/relationships/image" Target="media/image1121.wmf"/><Relationship Id="rId2454" Type="http://schemas.openxmlformats.org/officeDocument/2006/relationships/image" Target="media/image1222.wmf"/><Relationship Id="rId2899" Type="http://schemas.openxmlformats.org/officeDocument/2006/relationships/oleObject" Target="embeddings/oleObject1440.bin"/><Relationship Id="rId3200" Type="http://schemas.openxmlformats.org/officeDocument/2006/relationships/image" Target="media/image1595.wmf"/><Relationship Id="rId3505" Type="http://schemas.openxmlformats.org/officeDocument/2006/relationships/image" Target="media/image1748.wmf"/><Relationship Id="rId121" Type="http://schemas.openxmlformats.org/officeDocument/2006/relationships/oleObject" Target="embeddings/oleObject53.bin"/><Relationship Id="rId219" Type="http://schemas.openxmlformats.org/officeDocument/2006/relationships/image" Target="media/image105.wmf"/><Relationship Id="rId426" Type="http://schemas.openxmlformats.org/officeDocument/2006/relationships/oleObject" Target="embeddings/oleObject204.bin"/><Relationship Id="rId633" Type="http://schemas.openxmlformats.org/officeDocument/2006/relationships/image" Target="media/image311.wmf"/><Relationship Id="rId980" Type="http://schemas.openxmlformats.org/officeDocument/2006/relationships/image" Target="media/image484.wmf"/><Relationship Id="rId1056" Type="http://schemas.openxmlformats.org/officeDocument/2006/relationships/image" Target="media/image522.wmf"/><Relationship Id="rId1263" Type="http://schemas.openxmlformats.org/officeDocument/2006/relationships/oleObject" Target="embeddings/oleObject623.bin"/><Relationship Id="rId2107" Type="http://schemas.openxmlformats.org/officeDocument/2006/relationships/oleObject" Target="embeddings/oleObject1044.bin"/><Relationship Id="rId2314" Type="http://schemas.openxmlformats.org/officeDocument/2006/relationships/image" Target="media/image1155.wmf"/><Relationship Id="rId2661" Type="http://schemas.openxmlformats.org/officeDocument/2006/relationships/oleObject" Target="embeddings/oleObject1321.bin"/><Relationship Id="rId2759" Type="http://schemas.openxmlformats.org/officeDocument/2006/relationships/oleObject" Target="embeddings/oleObject1370.bin"/><Relationship Id="rId2966" Type="http://schemas.openxmlformats.org/officeDocument/2006/relationships/image" Target="media/image1478.emf"/><Relationship Id="rId840" Type="http://schemas.openxmlformats.org/officeDocument/2006/relationships/image" Target="media/image414.wmf"/><Relationship Id="rId938" Type="http://schemas.openxmlformats.org/officeDocument/2006/relationships/image" Target="media/image463.wmf"/><Relationship Id="rId1470" Type="http://schemas.openxmlformats.org/officeDocument/2006/relationships/image" Target="media/image730.wmf"/><Relationship Id="rId1568" Type="http://schemas.openxmlformats.org/officeDocument/2006/relationships/image" Target="media/image779.wmf"/><Relationship Id="rId1775" Type="http://schemas.openxmlformats.org/officeDocument/2006/relationships/oleObject" Target="embeddings/oleObject878.bin"/><Relationship Id="rId2521" Type="http://schemas.openxmlformats.org/officeDocument/2006/relationships/oleObject" Target="embeddings/oleObject1251.bin"/><Relationship Id="rId2619" Type="http://schemas.openxmlformats.org/officeDocument/2006/relationships/oleObject" Target="embeddings/oleObject1300.bin"/><Relationship Id="rId2826" Type="http://schemas.openxmlformats.org/officeDocument/2006/relationships/image" Target="media/image1408.emf"/><Relationship Id="rId67" Type="http://schemas.openxmlformats.org/officeDocument/2006/relationships/oleObject" Target="embeddings/oleObject26.bin"/><Relationship Id="rId700" Type="http://schemas.openxmlformats.org/officeDocument/2006/relationships/image" Target="media/image344.wmf"/><Relationship Id="rId1123" Type="http://schemas.openxmlformats.org/officeDocument/2006/relationships/oleObject" Target="embeddings/oleObject553.bin"/><Relationship Id="rId1330" Type="http://schemas.openxmlformats.org/officeDocument/2006/relationships/image" Target="media/image660.wmf"/><Relationship Id="rId1428" Type="http://schemas.openxmlformats.org/officeDocument/2006/relationships/image" Target="media/image709.wmf"/><Relationship Id="rId1635" Type="http://schemas.openxmlformats.org/officeDocument/2006/relationships/oleObject" Target="embeddings/oleObject808.bin"/><Relationship Id="rId1982" Type="http://schemas.openxmlformats.org/officeDocument/2006/relationships/image" Target="media/image986.wmf"/><Relationship Id="rId3088" Type="http://schemas.openxmlformats.org/officeDocument/2006/relationships/image" Target="media/image1539.wmf"/><Relationship Id="rId1842" Type="http://schemas.openxmlformats.org/officeDocument/2006/relationships/image" Target="media/image916.wmf"/><Relationship Id="rId3295" Type="http://schemas.openxmlformats.org/officeDocument/2006/relationships/image" Target="media/image1643.wmf"/><Relationship Id="rId1702" Type="http://schemas.openxmlformats.org/officeDocument/2006/relationships/image" Target="media/image846.wmf"/><Relationship Id="rId3155" Type="http://schemas.openxmlformats.org/officeDocument/2006/relationships/oleObject" Target="embeddings/oleObject1568.bin"/><Relationship Id="rId3362" Type="http://schemas.openxmlformats.org/officeDocument/2006/relationships/oleObject" Target="embeddings/oleObject1671.bin"/><Relationship Id="rId283" Type="http://schemas.openxmlformats.org/officeDocument/2006/relationships/image" Target="media/image137.wmf"/><Relationship Id="rId490" Type="http://schemas.openxmlformats.org/officeDocument/2006/relationships/oleObject" Target="embeddings/oleObject236.bin"/><Relationship Id="rId2171" Type="http://schemas.openxmlformats.org/officeDocument/2006/relationships/oleObject" Target="embeddings/oleObject1076.bin"/><Relationship Id="rId3015" Type="http://schemas.openxmlformats.org/officeDocument/2006/relationships/oleObject" Target="embeddings/oleObject1498.bin"/><Relationship Id="rId3222" Type="http://schemas.openxmlformats.org/officeDocument/2006/relationships/oleObject" Target="embeddings/oleObject1601.bin"/><Relationship Id="rId143" Type="http://schemas.openxmlformats.org/officeDocument/2006/relationships/oleObject" Target="embeddings/oleObject64.bin"/><Relationship Id="rId350" Type="http://schemas.openxmlformats.org/officeDocument/2006/relationships/oleObject" Target="embeddings/oleObject167.bin"/><Relationship Id="rId588" Type="http://schemas.openxmlformats.org/officeDocument/2006/relationships/oleObject" Target="embeddings/oleObject285.bin"/><Relationship Id="rId795" Type="http://schemas.openxmlformats.org/officeDocument/2006/relationships/oleObject" Target="embeddings/oleObject389.bin"/><Relationship Id="rId2031" Type="http://schemas.openxmlformats.org/officeDocument/2006/relationships/oleObject" Target="embeddings/oleObject1006.bin"/><Relationship Id="rId2269" Type="http://schemas.openxmlformats.org/officeDocument/2006/relationships/oleObject" Target="embeddings/oleObject1122.bin"/><Relationship Id="rId2476" Type="http://schemas.openxmlformats.org/officeDocument/2006/relationships/image" Target="media/image1233.wmf"/><Relationship Id="rId2683" Type="http://schemas.openxmlformats.org/officeDocument/2006/relationships/oleObject" Target="embeddings/oleObject1332.bin"/><Relationship Id="rId2890" Type="http://schemas.openxmlformats.org/officeDocument/2006/relationships/image" Target="media/image1440.wmf"/><Relationship Id="rId3527" Type="http://schemas.openxmlformats.org/officeDocument/2006/relationships/image" Target="media/image1759.wmf"/><Relationship Id="rId9" Type="http://schemas.openxmlformats.org/officeDocument/2006/relationships/hyperlink" Target="mailto:steve.maas@utah.edu" TargetMode="External"/><Relationship Id="rId210" Type="http://schemas.openxmlformats.org/officeDocument/2006/relationships/oleObject" Target="embeddings/oleObject97.bin"/><Relationship Id="rId448" Type="http://schemas.openxmlformats.org/officeDocument/2006/relationships/oleObject" Target="embeddings/oleObject215.bin"/><Relationship Id="rId655" Type="http://schemas.openxmlformats.org/officeDocument/2006/relationships/image" Target="media/image322.wmf"/><Relationship Id="rId862" Type="http://schemas.openxmlformats.org/officeDocument/2006/relationships/image" Target="media/image425.wmf"/><Relationship Id="rId1078" Type="http://schemas.openxmlformats.org/officeDocument/2006/relationships/image" Target="media/image533.wmf"/><Relationship Id="rId1285" Type="http://schemas.openxmlformats.org/officeDocument/2006/relationships/oleObject" Target="embeddings/oleObject634.bin"/><Relationship Id="rId1492" Type="http://schemas.openxmlformats.org/officeDocument/2006/relationships/image" Target="media/image741.wmf"/><Relationship Id="rId2129" Type="http://schemas.openxmlformats.org/officeDocument/2006/relationships/oleObject" Target="embeddings/oleObject1055.bin"/><Relationship Id="rId2336" Type="http://schemas.openxmlformats.org/officeDocument/2006/relationships/image" Target="media/image1166.wmf"/><Relationship Id="rId2543" Type="http://schemas.openxmlformats.org/officeDocument/2006/relationships/oleObject" Target="embeddings/oleObject1262.bin"/><Relationship Id="rId2750" Type="http://schemas.openxmlformats.org/officeDocument/2006/relationships/image" Target="media/image1370.emf"/><Relationship Id="rId2988" Type="http://schemas.openxmlformats.org/officeDocument/2006/relationships/image" Target="media/image1489.wmf"/><Relationship Id="rId308" Type="http://schemas.openxmlformats.org/officeDocument/2006/relationships/oleObject" Target="embeddings/oleObject146.bin"/><Relationship Id="rId515" Type="http://schemas.openxmlformats.org/officeDocument/2006/relationships/image" Target="media/image252.wmf"/><Relationship Id="rId722" Type="http://schemas.openxmlformats.org/officeDocument/2006/relationships/image" Target="media/image355.wmf"/><Relationship Id="rId1145" Type="http://schemas.openxmlformats.org/officeDocument/2006/relationships/oleObject" Target="embeddings/oleObject564.bin"/><Relationship Id="rId1352" Type="http://schemas.openxmlformats.org/officeDocument/2006/relationships/image" Target="media/image671.wmf"/><Relationship Id="rId1797" Type="http://schemas.openxmlformats.org/officeDocument/2006/relationships/oleObject" Target="embeddings/oleObject889.bin"/><Relationship Id="rId2403" Type="http://schemas.openxmlformats.org/officeDocument/2006/relationships/oleObject" Target="embeddings/oleObject1189.bin"/><Relationship Id="rId2848" Type="http://schemas.openxmlformats.org/officeDocument/2006/relationships/image" Target="media/image1419.wmf"/><Relationship Id="rId89" Type="http://schemas.openxmlformats.org/officeDocument/2006/relationships/oleObject" Target="embeddings/oleObject37.bin"/><Relationship Id="rId1005" Type="http://schemas.openxmlformats.org/officeDocument/2006/relationships/oleObject" Target="embeddings/oleObject494.bin"/><Relationship Id="rId1212" Type="http://schemas.openxmlformats.org/officeDocument/2006/relationships/image" Target="media/image600.wmf"/><Relationship Id="rId1657" Type="http://schemas.openxmlformats.org/officeDocument/2006/relationships/oleObject" Target="embeddings/oleObject819.bin"/><Relationship Id="rId1864" Type="http://schemas.openxmlformats.org/officeDocument/2006/relationships/image" Target="media/image927.wmf"/><Relationship Id="rId2610" Type="http://schemas.openxmlformats.org/officeDocument/2006/relationships/image" Target="media/image1300.wmf"/><Relationship Id="rId2708" Type="http://schemas.openxmlformats.org/officeDocument/2006/relationships/image" Target="media/image1349.wmf"/><Relationship Id="rId2915" Type="http://schemas.openxmlformats.org/officeDocument/2006/relationships/oleObject" Target="embeddings/oleObject1448.bin"/><Relationship Id="rId1517" Type="http://schemas.openxmlformats.org/officeDocument/2006/relationships/oleObject" Target="embeddings/oleObject749.bin"/><Relationship Id="rId1724" Type="http://schemas.openxmlformats.org/officeDocument/2006/relationships/image" Target="media/image857.wmf"/><Relationship Id="rId3177" Type="http://schemas.openxmlformats.org/officeDocument/2006/relationships/oleObject" Target="embeddings/oleObject1579.bin"/><Relationship Id="rId16" Type="http://schemas.openxmlformats.org/officeDocument/2006/relationships/image" Target="media/image3.wmf"/><Relationship Id="rId1931" Type="http://schemas.openxmlformats.org/officeDocument/2006/relationships/oleObject" Target="embeddings/oleObject956.bin"/><Relationship Id="rId3037" Type="http://schemas.openxmlformats.org/officeDocument/2006/relationships/oleObject" Target="embeddings/oleObject1509.bin"/><Relationship Id="rId3384" Type="http://schemas.openxmlformats.org/officeDocument/2006/relationships/oleObject" Target="embeddings/oleObject1682.bin"/><Relationship Id="rId3591" Type="http://schemas.openxmlformats.org/officeDocument/2006/relationships/image" Target="media/image1791.wmf"/><Relationship Id="rId2193" Type="http://schemas.openxmlformats.org/officeDocument/2006/relationships/oleObject" Target="embeddings/oleObject1087.bin"/><Relationship Id="rId2498" Type="http://schemas.openxmlformats.org/officeDocument/2006/relationships/image" Target="media/image1244.wmf"/><Relationship Id="rId3244" Type="http://schemas.openxmlformats.org/officeDocument/2006/relationships/oleObject" Target="embeddings/oleObject1612.bin"/><Relationship Id="rId3451" Type="http://schemas.openxmlformats.org/officeDocument/2006/relationships/image" Target="media/image1721.wmf"/><Relationship Id="rId3549" Type="http://schemas.openxmlformats.org/officeDocument/2006/relationships/image" Target="media/image1770.wmf"/><Relationship Id="rId165" Type="http://schemas.openxmlformats.org/officeDocument/2006/relationships/image" Target="media/image78.wmf"/><Relationship Id="rId372" Type="http://schemas.openxmlformats.org/officeDocument/2006/relationships/oleObject" Target="embeddings/oleObject177.bin"/><Relationship Id="rId677" Type="http://schemas.openxmlformats.org/officeDocument/2006/relationships/image" Target="media/image333.wmf"/><Relationship Id="rId2053" Type="http://schemas.openxmlformats.org/officeDocument/2006/relationships/oleObject" Target="embeddings/oleObject1017.bin"/><Relationship Id="rId2260" Type="http://schemas.openxmlformats.org/officeDocument/2006/relationships/image" Target="media/image1128.wmf"/><Relationship Id="rId2358" Type="http://schemas.openxmlformats.org/officeDocument/2006/relationships/image" Target="media/image1177.wmf"/><Relationship Id="rId3104" Type="http://schemas.openxmlformats.org/officeDocument/2006/relationships/image" Target="media/image1547.wmf"/><Relationship Id="rId3311" Type="http://schemas.openxmlformats.org/officeDocument/2006/relationships/image" Target="media/image1651.wmf"/><Relationship Id="rId232" Type="http://schemas.openxmlformats.org/officeDocument/2006/relationships/oleObject" Target="embeddings/oleObject108.bin"/><Relationship Id="rId884" Type="http://schemas.openxmlformats.org/officeDocument/2006/relationships/image" Target="media/image436.wmf"/><Relationship Id="rId2120" Type="http://schemas.openxmlformats.org/officeDocument/2006/relationships/image" Target="media/image1055.wmf"/><Relationship Id="rId2565" Type="http://schemas.openxmlformats.org/officeDocument/2006/relationships/oleObject" Target="embeddings/oleObject1273.bin"/><Relationship Id="rId2772" Type="http://schemas.openxmlformats.org/officeDocument/2006/relationships/image" Target="media/image1381.emf"/><Relationship Id="rId3409" Type="http://schemas.openxmlformats.org/officeDocument/2006/relationships/image" Target="media/image1700.wmf"/><Relationship Id="rId3616" Type="http://schemas.openxmlformats.org/officeDocument/2006/relationships/oleObject" Target="embeddings/oleObject1798.bin"/><Relationship Id="rId537" Type="http://schemas.openxmlformats.org/officeDocument/2006/relationships/image" Target="media/image263.wmf"/><Relationship Id="rId744" Type="http://schemas.openxmlformats.org/officeDocument/2006/relationships/image" Target="media/image366.wmf"/><Relationship Id="rId951" Type="http://schemas.openxmlformats.org/officeDocument/2006/relationships/oleObject" Target="embeddings/oleObject467.bin"/><Relationship Id="rId1167" Type="http://schemas.openxmlformats.org/officeDocument/2006/relationships/oleObject" Target="embeddings/oleObject575.bin"/><Relationship Id="rId1374" Type="http://schemas.openxmlformats.org/officeDocument/2006/relationships/image" Target="media/image682.wmf"/><Relationship Id="rId1581" Type="http://schemas.openxmlformats.org/officeDocument/2006/relationships/oleObject" Target="embeddings/oleObject781.bin"/><Relationship Id="rId1679" Type="http://schemas.openxmlformats.org/officeDocument/2006/relationships/oleObject" Target="embeddings/oleObject830.bin"/><Relationship Id="rId2218" Type="http://schemas.openxmlformats.org/officeDocument/2006/relationships/oleObject" Target="embeddings/oleObject1097.bin"/><Relationship Id="rId2425" Type="http://schemas.openxmlformats.org/officeDocument/2006/relationships/oleObject" Target="embeddings/oleObject1202.bin"/><Relationship Id="rId2632" Type="http://schemas.openxmlformats.org/officeDocument/2006/relationships/image" Target="media/image1311.wmf"/><Relationship Id="rId80" Type="http://schemas.openxmlformats.org/officeDocument/2006/relationships/image" Target="media/image35.wmf"/><Relationship Id="rId604" Type="http://schemas.openxmlformats.org/officeDocument/2006/relationships/oleObject" Target="embeddings/oleObject293.bin"/><Relationship Id="rId811" Type="http://schemas.openxmlformats.org/officeDocument/2006/relationships/oleObject" Target="embeddings/oleObject397.bin"/><Relationship Id="rId1027" Type="http://schemas.openxmlformats.org/officeDocument/2006/relationships/oleObject" Target="embeddings/oleObject505.bin"/><Relationship Id="rId1234" Type="http://schemas.openxmlformats.org/officeDocument/2006/relationships/image" Target="media/image611.wmf"/><Relationship Id="rId1441" Type="http://schemas.openxmlformats.org/officeDocument/2006/relationships/oleObject" Target="embeddings/oleObject711.bin"/><Relationship Id="rId1886" Type="http://schemas.openxmlformats.org/officeDocument/2006/relationships/image" Target="media/image938.wmf"/><Relationship Id="rId2937" Type="http://schemas.openxmlformats.org/officeDocument/2006/relationships/oleObject" Target="embeddings/oleObject1459.bin"/><Relationship Id="rId909" Type="http://schemas.openxmlformats.org/officeDocument/2006/relationships/oleObject" Target="embeddings/oleObject446.bin"/><Relationship Id="rId1301" Type="http://schemas.openxmlformats.org/officeDocument/2006/relationships/image" Target="media/image645.emf"/><Relationship Id="rId1539" Type="http://schemas.openxmlformats.org/officeDocument/2006/relationships/oleObject" Target="embeddings/oleObject760.bin"/><Relationship Id="rId1746" Type="http://schemas.openxmlformats.org/officeDocument/2006/relationships/image" Target="media/image868.wmf"/><Relationship Id="rId1953" Type="http://schemas.openxmlformats.org/officeDocument/2006/relationships/oleObject" Target="embeddings/oleObject967.bin"/><Relationship Id="rId3199" Type="http://schemas.openxmlformats.org/officeDocument/2006/relationships/oleObject" Target="embeddings/oleObject1590.bin"/><Relationship Id="rId38" Type="http://schemas.openxmlformats.org/officeDocument/2006/relationships/image" Target="media/image14.wmf"/><Relationship Id="rId1606" Type="http://schemas.openxmlformats.org/officeDocument/2006/relationships/image" Target="media/image798.wmf"/><Relationship Id="rId1813" Type="http://schemas.openxmlformats.org/officeDocument/2006/relationships/oleObject" Target="embeddings/oleObject897.bin"/><Relationship Id="rId3059" Type="http://schemas.openxmlformats.org/officeDocument/2006/relationships/oleObject" Target="embeddings/oleObject1520.bin"/><Relationship Id="rId3266" Type="http://schemas.openxmlformats.org/officeDocument/2006/relationships/oleObject" Target="embeddings/oleObject1623.bin"/><Relationship Id="rId3473" Type="http://schemas.openxmlformats.org/officeDocument/2006/relationships/image" Target="media/image1732.wmf"/><Relationship Id="rId187" Type="http://schemas.openxmlformats.org/officeDocument/2006/relationships/image" Target="media/image89.wmf"/><Relationship Id="rId394" Type="http://schemas.openxmlformats.org/officeDocument/2006/relationships/oleObject" Target="embeddings/oleObject188.bin"/><Relationship Id="rId2075" Type="http://schemas.openxmlformats.org/officeDocument/2006/relationships/oleObject" Target="embeddings/oleObject1028.bin"/><Relationship Id="rId2282" Type="http://schemas.openxmlformats.org/officeDocument/2006/relationships/image" Target="media/image1139.wmf"/><Relationship Id="rId3126" Type="http://schemas.openxmlformats.org/officeDocument/2006/relationships/image" Target="media/image1558.wmf"/><Relationship Id="rId254" Type="http://schemas.openxmlformats.org/officeDocument/2006/relationships/oleObject" Target="embeddings/oleObject119.bin"/><Relationship Id="rId699" Type="http://schemas.openxmlformats.org/officeDocument/2006/relationships/oleObject" Target="embeddings/oleObject341.bin"/><Relationship Id="rId1091" Type="http://schemas.openxmlformats.org/officeDocument/2006/relationships/oleObject" Target="embeddings/oleObject537.bin"/><Relationship Id="rId2587" Type="http://schemas.openxmlformats.org/officeDocument/2006/relationships/oleObject" Target="embeddings/oleObject1284.bin"/><Relationship Id="rId2794" Type="http://schemas.openxmlformats.org/officeDocument/2006/relationships/image" Target="media/image1392.emf"/><Relationship Id="rId3333" Type="http://schemas.openxmlformats.org/officeDocument/2006/relationships/image" Target="media/image1662.wmf"/><Relationship Id="rId3540" Type="http://schemas.openxmlformats.org/officeDocument/2006/relationships/oleObject" Target="embeddings/oleObject1760.bin"/><Relationship Id="rId3638" Type="http://schemas.openxmlformats.org/officeDocument/2006/relationships/oleObject" Target="embeddings/oleObject1809.bin"/><Relationship Id="rId114" Type="http://schemas.openxmlformats.org/officeDocument/2006/relationships/image" Target="media/image52.wmf"/><Relationship Id="rId461" Type="http://schemas.openxmlformats.org/officeDocument/2006/relationships/image" Target="media/image225.wmf"/><Relationship Id="rId559" Type="http://schemas.openxmlformats.org/officeDocument/2006/relationships/image" Target="media/image274.wmf"/><Relationship Id="rId766" Type="http://schemas.openxmlformats.org/officeDocument/2006/relationships/image" Target="media/image377.wmf"/><Relationship Id="rId1189" Type="http://schemas.openxmlformats.org/officeDocument/2006/relationships/oleObject" Target="embeddings/oleObject586.bin"/><Relationship Id="rId1396" Type="http://schemas.openxmlformats.org/officeDocument/2006/relationships/image" Target="media/image693.wmf"/><Relationship Id="rId2142" Type="http://schemas.openxmlformats.org/officeDocument/2006/relationships/image" Target="media/image1066.wmf"/><Relationship Id="rId2447" Type="http://schemas.openxmlformats.org/officeDocument/2006/relationships/oleObject" Target="embeddings/oleObject1214.bin"/><Relationship Id="rId3400" Type="http://schemas.openxmlformats.org/officeDocument/2006/relationships/oleObject" Target="embeddings/oleObject1690.bin"/><Relationship Id="rId321" Type="http://schemas.openxmlformats.org/officeDocument/2006/relationships/image" Target="media/image156.wmf"/><Relationship Id="rId419" Type="http://schemas.openxmlformats.org/officeDocument/2006/relationships/image" Target="media/image204.wmf"/><Relationship Id="rId626" Type="http://schemas.openxmlformats.org/officeDocument/2006/relationships/oleObject" Target="embeddings/oleObject304.bin"/><Relationship Id="rId973" Type="http://schemas.openxmlformats.org/officeDocument/2006/relationships/oleObject" Target="embeddings/oleObject478.bin"/><Relationship Id="rId1049" Type="http://schemas.openxmlformats.org/officeDocument/2006/relationships/oleObject" Target="embeddings/oleObject516.bin"/><Relationship Id="rId1256" Type="http://schemas.openxmlformats.org/officeDocument/2006/relationships/image" Target="media/image622.wmf"/><Relationship Id="rId2002" Type="http://schemas.openxmlformats.org/officeDocument/2006/relationships/image" Target="media/image996.wmf"/><Relationship Id="rId2307" Type="http://schemas.openxmlformats.org/officeDocument/2006/relationships/oleObject" Target="embeddings/oleObject1141.bin"/><Relationship Id="rId2654" Type="http://schemas.openxmlformats.org/officeDocument/2006/relationships/image" Target="media/image1322.wmf"/><Relationship Id="rId2861" Type="http://schemas.openxmlformats.org/officeDocument/2006/relationships/oleObject" Target="embeddings/oleObject1421.bin"/><Relationship Id="rId2959" Type="http://schemas.openxmlformats.org/officeDocument/2006/relationships/oleObject" Target="embeddings/oleObject1470.bin"/><Relationship Id="rId833" Type="http://schemas.openxmlformats.org/officeDocument/2006/relationships/oleObject" Target="embeddings/oleObject408.bin"/><Relationship Id="rId1116" Type="http://schemas.openxmlformats.org/officeDocument/2006/relationships/image" Target="media/image552.wmf"/><Relationship Id="rId1463" Type="http://schemas.openxmlformats.org/officeDocument/2006/relationships/oleObject" Target="embeddings/oleObject722.bin"/><Relationship Id="rId1670" Type="http://schemas.openxmlformats.org/officeDocument/2006/relationships/image" Target="media/image830.wmf"/><Relationship Id="rId1768" Type="http://schemas.openxmlformats.org/officeDocument/2006/relationships/image" Target="media/image879.wmf"/><Relationship Id="rId2514" Type="http://schemas.openxmlformats.org/officeDocument/2006/relationships/image" Target="media/image1252.wmf"/><Relationship Id="rId2721" Type="http://schemas.openxmlformats.org/officeDocument/2006/relationships/oleObject" Target="embeddings/oleObject1351.bin"/><Relationship Id="rId2819" Type="http://schemas.openxmlformats.org/officeDocument/2006/relationships/oleObject" Target="embeddings/oleObject1400.bin"/><Relationship Id="rId900" Type="http://schemas.openxmlformats.org/officeDocument/2006/relationships/image" Target="media/image444.wmf"/><Relationship Id="rId1323" Type="http://schemas.openxmlformats.org/officeDocument/2006/relationships/oleObject" Target="embeddings/oleObject652.bin"/><Relationship Id="rId1530" Type="http://schemas.openxmlformats.org/officeDocument/2006/relationships/image" Target="media/image760.wmf"/><Relationship Id="rId1628" Type="http://schemas.openxmlformats.org/officeDocument/2006/relationships/image" Target="media/image809.wmf"/><Relationship Id="rId1975" Type="http://schemas.openxmlformats.org/officeDocument/2006/relationships/oleObject" Target="embeddings/oleObject978.bin"/><Relationship Id="rId3190" Type="http://schemas.openxmlformats.org/officeDocument/2006/relationships/image" Target="media/image1590.wmf"/><Relationship Id="rId1835" Type="http://schemas.openxmlformats.org/officeDocument/2006/relationships/oleObject" Target="embeddings/oleObject908.bin"/><Relationship Id="rId3050" Type="http://schemas.openxmlformats.org/officeDocument/2006/relationships/image" Target="media/image1520.wmf"/><Relationship Id="rId3288" Type="http://schemas.openxmlformats.org/officeDocument/2006/relationships/oleObject" Target="embeddings/oleObject1634.bin"/><Relationship Id="rId3495" Type="http://schemas.openxmlformats.org/officeDocument/2006/relationships/image" Target="media/image1743.wmf"/><Relationship Id="rId1902" Type="http://schemas.openxmlformats.org/officeDocument/2006/relationships/image" Target="media/image946.wmf"/><Relationship Id="rId2097" Type="http://schemas.openxmlformats.org/officeDocument/2006/relationships/oleObject" Target="embeddings/oleObject1039.bin"/><Relationship Id="rId3148" Type="http://schemas.openxmlformats.org/officeDocument/2006/relationships/image" Target="media/image1569.wmf"/><Relationship Id="rId3355" Type="http://schemas.openxmlformats.org/officeDocument/2006/relationships/image" Target="media/image1673.wmf"/><Relationship Id="rId3562" Type="http://schemas.openxmlformats.org/officeDocument/2006/relationships/oleObject" Target="embeddings/oleObject1771.bin"/><Relationship Id="rId276" Type="http://schemas.openxmlformats.org/officeDocument/2006/relationships/oleObject" Target="embeddings/oleObject130.bin"/><Relationship Id="rId483" Type="http://schemas.openxmlformats.org/officeDocument/2006/relationships/image" Target="media/image236.wmf"/><Relationship Id="rId690" Type="http://schemas.openxmlformats.org/officeDocument/2006/relationships/oleObject" Target="embeddings/oleObject336.bin"/><Relationship Id="rId2164" Type="http://schemas.openxmlformats.org/officeDocument/2006/relationships/image" Target="media/image1077.wmf"/><Relationship Id="rId2371" Type="http://schemas.openxmlformats.org/officeDocument/2006/relationships/oleObject" Target="embeddings/oleObject1173.bin"/><Relationship Id="rId3008" Type="http://schemas.openxmlformats.org/officeDocument/2006/relationships/image" Target="media/image1499.wmf"/><Relationship Id="rId3215" Type="http://schemas.openxmlformats.org/officeDocument/2006/relationships/image" Target="media/image1603.wmf"/><Relationship Id="rId3422" Type="http://schemas.openxmlformats.org/officeDocument/2006/relationships/oleObject" Target="embeddings/oleObject1701.bin"/><Relationship Id="rId136" Type="http://schemas.openxmlformats.org/officeDocument/2006/relationships/image" Target="media/image63.wmf"/><Relationship Id="rId343" Type="http://schemas.openxmlformats.org/officeDocument/2006/relationships/image" Target="media/image167.wmf"/><Relationship Id="rId550" Type="http://schemas.openxmlformats.org/officeDocument/2006/relationships/oleObject" Target="embeddings/oleObject266.bin"/><Relationship Id="rId788" Type="http://schemas.openxmlformats.org/officeDocument/2006/relationships/image" Target="media/image388.wmf"/><Relationship Id="rId995" Type="http://schemas.openxmlformats.org/officeDocument/2006/relationships/oleObject" Target="embeddings/oleObject489.bin"/><Relationship Id="rId1180" Type="http://schemas.openxmlformats.org/officeDocument/2006/relationships/image" Target="media/image584.wmf"/><Relationship Id="rId2024" Type="http://schemas.openxmlformats.org/officeDocument/2006/relationships/image" Target="media/image1007.wmf"/><Relationship Id="rId2231" Type="http://schemas.openxmlformats.org/officeDocument/2006/relationships/image" Target="media/image1113.wmf"/><Relationship Id="rId2469" Type="http://schemas.openxmlformats.org/officeDocument/2006/relationships/oleObject" Target="embeddings/oleObject1225.bin"/><Relationship Id="rId2676" Type="http://schemas.openxmlformats.org/officeDocument/2006/relationships/image" Target="media/image1333.wmf"/><Relationship Id="rId2883" Type="http://schemas.openxmlformats.org/officeDocument/2006/relationships/oleObject" Target="embeddings/oleObject1432.bin"/><Relationship Id="rId203" Type="http://schemas.openxmlformats.org/officeDocument/2006/relationships/image" Target="media/image97.wmf"/><Relationship Id="rId648" Type="http://schemas.openxmlformats.org/officeDocument/2006/relationships/oleObject" Target="embeddings/oleObject315.bin"/><Relationship Id="rId855" Type="http://schemas.openxmlformats.org/officeDocument/2006/relationships/oleObject" Target="embeddings/oleObject419.bin"/><Relationship Id="rId1040" Type="http://schemas.openxmlformats.org/officeDocument/2006/relationships/image" Target="media/image514.wmf"/><Relationship Id="rId1278" Type="http://schemas.openxmlformats.org/officeDocument/2006/relationships/image" Target="media/image633.wmf"/><Relationship Id="rId1485" Type="http://schemas.openxmlformats.org/officeDocument/2006/relationships/oleObject" Target="embeddings/oleObject733.bin"/><Relationship Id="rId1692" Type="http://schemas.openxmlformats.org/officeDocument/2006/relationships/image" Target="media/image841.wmf"/><Relationship Id="rId2329" Type="http://schemas.openxmlformats.org/officeDocument/2006/relationships/oleObject" Target="embeddings/oleObject1152.bin"/><Relationship Id="rId2536" Type="http://schemas.openxmlformats.org/officeDocument/2006/relationships/image" Target="media/image1263.wmf"/><Relationship Id="rId2743" Type="http://schemas.openxmlformats.org/officeDocument/2006/relationships/oleObject" Target="embeddings/oleObject1362.bin"/><Relationship Id="rId410" Type="http://schemas.openxmlformats.org/officeDocument/2006/relationships/oleObject" Target="embeddings/oleObject196.bin"/><Relationship Id="rId508" Type="http://schemas.openxmlformats.org/officeDocument/2006/relationships/oleObject" Target="embeddings/oleObject245.bin"/><Relationship Id="rId715" Type="http://schemas.openxmlformats.org/officeDocument/2006/relationships/oleObject" Target="embeddings/oleObject349.bin"/><Relationship Id="rId922" Type="http://schemas.openxmlformats.org/officeDocument/2006/relationships/image" Target="media/image455.wmf"/><Relationship Id="rId1138" Type="http://schemas.openxmlformats.org/officeDocument/2006/relationships/image" Target="media/image563.wmf"/><Relationship Id="rId1345" Type="http://schemas.openxmlformats.org/officeDocument/2006/relationships/oleObject" Target="embeddings/oleObject663.bin"/><Relationship Id="rId1552" Type="http://schemas.openxmlformats.org/officeDocument/2006/relationships/image" Target="media/image771.wmf"/><Relationship Id="rId1997" Type="http://schemas.openxmlformats.org/officeDocument/2006/relationships/oleObject" Target="embeddings/oleObject989.bin"/><Relationship Id="rId2603" Type="http://schemas.openxmlformats.org/officeDocument/2006/relationships/oleObject" Target="embeddings/oleObject1292.bin"/><Relationship Id="rId2950" Type="http://schemas.openxmlformats.org/officeDocument/2006/relationships/image" Target="media/image1470.wmf"/><Relationship Id="rId1205" Type="http://schemas.openxmlformats.org/officeDocument/2006/relationships/oleObject" Target="embeddings/oleObject594.bin"/><Relationship Id="rId1857" Type="http://schemas.openxmlformats.org/officeDocument/2006/relationships/oleObject" Target="embeddings/oleObject919.bin"/><Relationship Id="rId2810" Type="http://schemas.openxmlformats.org/officeDocument/2006/relationships/image" Target="media/image1400.emf"/><Relationship Id="rId2908" Type="http://schemas.openxmlformats.org/officeDocument/2006/relationships/image" Target="media/image1449.wmf"/><Relationship Id="rId51" Type="http://schemas.openxmlformats.org/officeDocument/2006/relationships/oleObject" Target="embeddings/oleObject18.bin"/><Relationship Id="rId1412" Type="http://schemas.openxmlformats.org/officeDocument/2006/relationships/image" Target="media/image701.wmf"/><Relationship Id="rId1717" Type="http://schemas.openxmlformats.org/officeDocument/2006/relationships/oleObject" Target="embeddings/oleObject849.bin"/><Relationship Id="rId1924" Type="http://schemas.openxmlformats.org/officeDocument/2006/relationships/image" Target="media/image957.wmf"/><Relationship Id="rId3072" Type="http://schemas.openxmlformats.org/officeDocument/2006/relationships/image" Target="media/image1531.wmf"/><Relationship Id="rId3377" Type="http://schemas.openxmlformats.org/officeDocument/2006/relationships/image" Target="media/image1684.wmf"/><Relationship Id="rId298" Type="http://schemas.openxmlformats.org/officeDocument/2006/relationships/oleObject" Target="embeddings/oleObject141.bin"/><Relationship Id="rId3584" Type="http://schemas.openxmlformats.org/officeDocument/2006/relationships/oleObject" Target="embeddings/oleObject1782.bin"/><Relationship Id="rId158" Type="http://schemas.openxmlformats.org/officeDocument/2006/relationships/oleObject" Target="embeddings/oleObject71.bin"/><Relationship Id="rId2186" Type="http://schemas.openxmlformats.org/officeDocument/2006/relationships/image" Target="media/image1088.wmf"/><Relationship Id="rId2393" Type="http://schemas.openxmlformats.org/officeDocument/2006/relationships/oleObject" Target="embeddings/oleObject1184.bin"/><Relationship Id="rId2698" Type="http://schemas.openxmlformats.org/officeDocument/2006/relationships/image" Target="media/image1344.wmf"/><Relationship Id="rId3237" Type="http://schemas.openxmlformats.org/officeDocument/2006/relationships/image" Target="media/image1614.wmf"/><Relationship Id="rId3444" Type="http://schemas.openxmlformats.org/officeDocument/2006/relationships/oleObject" Target="embeddings/oleObject1712.bin"/><Relationship Id="rId3651" Type="http://schemas.openxmlformats.org/officeDocument/2006/relationships/theme" Target="theme/theme1.xml"/><Relationship Id="rId365" Type="http://schemas.openxmlformats.org/officeDocument/2006/relationships/image" Target="media/image177.wmf"/><Relationship Id="rId572" Type="http://schemas.openxmlformats.org/officeDocument/2006/relationships/oleObject" Target="embeddings/oleObject277.bin"/><Relationship Id="rId2046" Type="http://schemas.openxmlformats.org/officeDocument/2006/relationships/image" Target="media/image1018.wmf"/><Relationship Id="rId2253" Type="http://schemas.openxmlformats.org/officeDocument/2006/relationships/oleObject" Target="embeddings/oleObject1114.bin"/><Relationship Id="rId2460" Type="http://schemas.openxmlformats.org/officeDocument/2006/relationships/image" Target="media/image1225.wmf"/><Relationship Id="rId3304" Type="http://schemas.openxmlformats.org/officeDocument/2006/relationships/oleObject" Target="embeddings/oleObject1642.bin"/><Relationship Id="rId3511" Type="http://schemas.openxmlformats.org/officeDocument/2006/relationships/image" Target="media/image1751.wmf"/><Relationship Id="rId225" Type="http://schemas.openxmlformats.org/officeDocument/2006/relationships/image" Target="media/image108.wmf"/><Relationship Id="rId432" Type="http://schemas.openxmlformats.org/officeDocument/2006/relationships/oleObject" Target="embeddings/oleObject207.bin"/><Relationship Id="rId877" Type="http://schemas.openxmlformats.org/officeDocument/2006/relationships/oleObject" Target="embeddings/oleObject430.bin"/><Relationship Id="rId1062" Type="http://schemas.openxmlformats.org/officeDocument/2006/relationships/image" Target="media/image525.wmf"/><Relationship Id="rId2113" Type="http://schemas.openxmlformats.org/officeDocument/2006/relationships/oleObject" Target="embeddings/oleObject1047.bin"/><Relationship Id="rId2320" Type="http://schemas.openxmlformats.org/officeDocument/2006/relationships/image" Target="media/image1158.wmf"/><Relationship Id="rId2558" Type="http://schemas.openxmlformats.org/officeDocument/2006/relationships/image" Target="media/image1274.wmf"/><Relationship Id="rId2765" Type="http://schemas.openxmlformats.org/officeDocument/2006/relationships/oleObject" Target="embeddings/oleObject1373.bin"/><Relationship Id="rId2972" Type="http://schemas.openxmlformats.org/officeDocument/2006/relationships/image" Target="media/image1481.emf"/><Relationship Id="rId3609" Type="http://schemas.openxmlformats.org/officeDocument/2006/relationships/image" Target="media/image1800.wmf"/><Relationship Id="rId737" Type="http://schemas.openxmlformats.org/officeDocument/2006/relationships/oleObject" Target="embeddings/oleObject360.bin"/><Relationship Id="rId944" Type="http://schemas.openxmlformats.org/officeDocument/2006/relationships/image" Target="media/image466.wmf"/><Relationship Id="rId1367" Type="http://schemas.openxmlformats.org/officeDocument/2006/relationships/oleObject" Target="embeddings/oleObject674.bin"/><Relationship Id="rId1574" Type="http://schemas.openxmlformats.org/officeDocument/2006/relationships/image" Target="media/image782.wmf"/><Relationship Id="rId1781" Type="http://schemas.openxmlformats.org/officeDocument/2006/relationships/oleObject" Target="embeddings/oleObject881.bin"/><Relationship Id="rId2418" Type="http://schemas.openxmlformats.org/officeDocument/2006/relationships/image" Target="media/image1205.emf"/><Relationship Id="rId2625" Type="http://schemas.openxmlformats.org/officeDocument/2006/relationships/oleObject" Target="embeddings/oleObject1303.bin"/><Relationship Id="rId2832" Type="http://schemas.openxmlformats.org/officeDocument/2006/relationships/image" Target="media/image1411.emf"/><Relationship Id="rId73" Type="http://schemas.openxmlformats.org/officeDocument/2006/relationships/oleObject" Target="embeddings/oleObject29.bin"/><Relationship Id="rId804" Type="http://schemas.openxmlformats.org/officeDocument/2006/relationships/image" Target="media/image396.wmf"/><Relationship Id="rId1227" Type="http://schemas.openxmlformats.org/officeDocument/2006/relationships/oleObject" Target="embeddings/oleObject605.bin"/><Relationship Id="rId1434" Type="http://schemas.openxmlformats.org/officeDocument/2006/relationships/image" Target="media/image712.wmf"/><Relationship Id="rId1641" Type="http://schemas.openxmlformats.org/officeDocument/2006/relationships/oleObject" Target="embeddings/oleObject811.bin"/><Relationship Id="rId1879" Type="http://schemas.openxmlformats.org/officeDocument/2006/relationships/oleObject" Target="embeddings/oleObject930.bin"/><Relationship Id="rId3094" Type="http://schemas.openxmlformats.org/officeDocument/2006/relationships/image" Target="media/image1542.wmf"/><Relationship Id="rId1501" Type="http://schemas.openxmlformats.org/officeDocument/2006/relationships/oleObject" Target="embeddings/oleObject741.bin"/><Relationship Id="rId1739" Type="http://schemas.openxmlformats.org/officeDocument/2006/relationships/oleObject" Target="embeddings/oleObject860.bin"/><Relationship Id="rId1946" Type="http://schemas.openxmlformats.org/officeDocument/2006/relationships/image" Target="media/image968.wmf"/><Relationship Id="rId3399" Type="http://schemas.openxmlformats.org/officeDocument/2006/relationships/image" Target="media/image1695.wmf"/><Relationship Id="rId1806" Type="http://schemas.openxmlformats.org/officeDocument/2006/relationships/image" Target="media/image898.wmf"/><Relationship Id="rId3161" Type="http://schemas.openxmlformats.org/officeDocument/2006/relationships/oleObject" Target="embeddings/oleObject1571.bin"/><Relationship Id="rId3259" Type="http://schemas.openxmlformats.org/officeDocument/2006/relationships/image" Target="media/image1625.wmf"/><Relationship Id="rId3466" Type="http://schemas.openxmlformats.org/officeDocument/2006/relationships/oleObject" Target="embeddings/oleObject1723.bin"/><Relationship Id="rId387" Type="http://schemas.openxmlformats.org/officeDocument/2006/relationships/image" Target="media/image188.wmf"/><Relationship Id="rId594" Type="http://schemas.openxmlformats.org/officeDocument/2006/relationships/oleObject" Target="embeddings/oleObject288.bin"/><Relationship Id="rId2068" Type="http://schemas.openxmlformats.org/officeDocument/2006/relationships/image" Target="media/image1029.wmf"/><Relationship Id="rId2275" Type="http://schemas.openxmlformats.org/officeDocument/2006/relationships/oleObject" Target="embeddings/oleObject1125.bin"/><Relationship Id="rId3021" Type="http://schemas.openxmlformats.org/officeDocument/2006/relationships/oleObject" Target="embeddings/oleObject1501.bin"/><Relationship Id="rId3119" Type="http://schemas.openxmlformats.org/officeDocument/2006/relationships/oleObject" Target="embeddings/oleObject1550.bin"/><Relationship Id="rId3326" Type="http://schemas.openxmlformats.org/officeDocument/2006/relationships/oleObject" Target="embeddings/oleObject1653.bin"/><Relationship Id="rId247" Type="http://schemas.openxmlformats.org/officeDocument/2006/relationships/image" Target="media/image119.wmf"/><Relationship Id="rId899" Type="http://schemas.openxmlformats.org/officeDocument/2006/relationships/oleObject" Target="embeddings/oleObject441.bin"/><Relationship Id="rId1084" Type="http://schemas.openxmlformats.org/officeDocument/2006/relationships/image" Target="media/image536.wmf"/><Relationship Id="rId2482" Type="http://schemas.openxmlformats.org/officeDocument/2006/relationships/image" Target="media/image1236.wmf"/><Relationship Id="rId2787" Type="http://schemas.openxmlformats.org/officeDocument/2006/relationships/oleObject" Target="embeddings/oleObject1384.bin"/><Relationship Id="rId3533" Type="http://schemas.openxmlformats.org/officeDocument/2006/relationships/image" Target="media/image1762.wmf"/><Relationship Id="rId107" Type="http://schemas.openxmlformats.org/officeDocument/2006/relationships/oleObject" Target="embeddings/oleObject46.bin"/><Relationship Id="rId454" Type="http://schemas.openxmlformats.org/officeDocument/2006/relationships/oleObject" Target="embeddings/oleObject218.bin"/><Relationship Id="rId661" Type="http://schemas.openxmlformats.org/officeDocument/2006/relationships/image" Target="media/image325.wmf"/><Relationship Id="rId759" Type="http://schemas.openxmlformats.org/officeDocument/2006/relationships/oleObject" Target="embeddings/oleObject371.bin"/><Relationship Id="rId966" Type="http://schemas.openxmlformats.org/officeDocument/2006/relationships/image" Target="media/image477.wmf"/><Relationship Id="rId1291" Type="http://schemas.openxmlformats.org/officeDocument/2006/relationships/oleObject" Target="embeddings/oleObject637.bin"/><Relationship Id="rId1389" Type="http://schemas.openxmlformats.org/officeDocument/2006/relationships/oleObject" Target="embeddings/oleObject685.bin"/><Relationship Id="rId1596" Type="http://schemas.openxmlformats.org/officeDocument/2006/relationships/image" Target="media/image793.wmf"/><Relationship Id="rId2135" Type="http://schemas.openxmlformats.org/officeDocument/2006/relationships/oleObject" Target="embeddings/oleObject1058.bin"/><Relationship Id="rId2342" Type="http://schemas.openxmlformats.org/officeDocument/2006/relationships/image" Target="media/image1169.wmf"/><Relationship Id="rId2647" Type="http://schemas.openxmlformats.org/officeDocument/2006/relationships/oleObject" Target="embeddings/oleObject1314.bin"/><Relationship Id="rId2994" Type="http://schemas.openxmlformats.org/officeDocument/2006/relationships/image" Target="media/image1492.wmf"/><Relationship Id="rId3600" Type="http://schemas.openxmlformats.org/officeDocument/2006/relationships/oleObject" Target="embeddings/oleObject1790.bin"/><Relationship Id="rId314" Type="http://schemas.openxmlformats.org/officeDocument/2006/relationships/oleObject" Target="embeddings/oleObject149.bin"/><Relationship Id="rId521" Type="http://schemas.openxmlformats.org/officeDocument/2006/relationships/image" Target="media/image255.wmf"/><Relationship Id="rId619" Type="http://schemas.openxmlformats.org/officeDocument/2006/relationships/image" Target="media/image304.wmf"/><Relationship Id="rId1151" Type="http://schemas.openxmlformats.org/officeDocument/2006/relationships/oleObject" Target="embeddings/oleObject567.bin"/><Relationship Id="rId1249" Type="http://schemas.openxmlformats.org/officeDocument/2006/relationships/oleObject" Target="embeddings/oleObject616.bin"/><Relationship Id="rId2202" Type="http://schemas.openxmlformats.org/officeDocument/2006/relationships/image" Target="media/image1096.wmf"/><Relationship Id="rId2854" Type="http://schemas.openxmlformats.org/officeDocument/2006/relationships/image" Target="media/image1422.wmf"/><Relationship Id="rId95" Type="http://schemas.openxmlformats.org/officeDocument/2006/relationships/oleObject" Target="embeddings/oleObject40.bin"/><Relationship Id="rId826" Type="http://schemas.openxmlformats.org/officeDocument/2006/relationships/image" Target="media/image407.wmf"/><Relationship Id="rId1011" Type="http://schemas.openxmlformats.org/officeDocument/2006/relationships/oleObject" Target="embeddings/oleObject497.bin"/><Relationship Id="rId1109" Type="http://schemas.openxmlformats.org/officeDocument/2006/relationships/oleObject" Target="embeddings/oleObject546.bin"/><Relationship Id="rId1456" Type="http://schemas.openxmlformats.org/officeDocument/2006/relationships/image" Target="media/image723.wmf"/><Relationship Id="rId1663" Type="http://schemas.openxmlformats.org/officeDocument/2006/relationships/oleObject" Target="embeddings/oleObject822.bin"/><Relationship Id="rId1870" Type="http://schemas.openxmlformats.org/officeDocument/2006/relationships/image" Target="media/image930.wmf"/><Relationship Id="rId1968" Type="http://schemas.openxmlformats.org/officeDocument/2006/relationships/image" Target="media/image979.wmf"/><Relationship Id="rId2507" Type="http://schemas.openxmlformats.org/officeDocument/2006/relationships/oleObject" Target="embeddings/oleObject1244.bin"/><Relationship Id="rId2714" Type="http://schemas.openxmlformats.org/officeDocument/2006/relationships/image" Target="media/image1352.emf"/><Relationship Id="rId2921" Type="http://schemas.openxmlformats.org/officeDocument/2006/relationships/oleObject" Target="embeddings/oleObject1451.bin"/><Relationship Id="rId1316" Type="http://schemas.openxmlformats.org/officeDocument/2006/relationships/image" Target="media/image653.wmf"/><Relationship Id="rId1523" Type="http://schemas.openxmlformats.org/officeDocument/2006/relationships/oleObject" Target="embeddings/oleObject752.bin"/><Relationship Id="rId1730" Type="http://schemas.openxmlformats.org/officeDocument/2006/relationships/image" Target="media/image860.wmf"/><Relationship Id="rId3183" Type="http://schemas.openxmlformats.org/officeDocument/2006/relationships/oleObject" Target="embeddings/oleObject1582.bin"/><Relationship Id="rId3390" Type="http://schemas.openxmlformats.org/officeDocument/2006/relationships/oleObject" Target="embeddings/oleObject1685.bin"/><Relationship Id="rId22" Type="http://schemas.openxmlformats.org/officeDocument/2006/relationships/image" Target="media/image6.wmf"/><Relationship Id="rId1828" Type="http://schemas.openxmlformats.org/officeDocument/2006/relationships/image" Target="media/image909.wmf"/><Relationship Id="rId3043" Type="http://schemas.openxmlformats.org/officeDocument/2006/relationships/oleObject" Target="embeddings/oleObject1512.bin"/><Relationship Id="rId3250" Type="http://schemas.openxmlformats.org/officeDocument/2006/relationships/oleObject" Target="embeddings/oleObject1615.bin"/><Relationship Id="rId3488" Type="http://schemas.openxmlformats.org/officeDocument/2006/relationships/oleObject" Target="embeddings/oleObject1734.bin"/><Relationship Id="rId171" Type="http://schemas.openxmlformats.org/officeDocument/2006/relationships/image" Target="media/image81.wmf"/><Relationship Id="rId2297" Type="http://schemas.openxmlformats.org/officeDocument/2006/relationships/oleObject" Target="embeddings/oleObject1136.bin"/><Relationship Id="rId3348" Type="http://schemas.openxmlformats.org/officeDocument/2006/relationships/oleObject" Target="embeddings/oleObject1664.bin"/><Relationship Id="rId3555" Type="http://schemas.openxmlformats.org/officeDocument/2006/relationships/image" Target="media/image1773.wmf"/><Relationship Id="rId269" Type="http://schemas.openxmlformats.org/officeDocument/2006/relationships/image" Target="media/image130.wmf"/><Relationship Id="rId476" Type="http://schemas.openxmlformats.org/officeDocument/2006/relationships/oleObject" Target="embeddings/oleObject229.bin"/><Relationship Id="rId683" Type="http://schemas.openxmlformats.org/officeDocument/2006/relationships/image" Target="media/image336.wmf"/><Relationship Id="rId890" Type="http://schemas.openxmlformats.org/officeDocument/2006/relationships/image" Target="media/image439.wmf"/><Relationship Id="rId2157" Type="http://schemas.openxmlformats.org/officeDocument/2006/relationships/oleObject" Target="embeddings/oleObject1069.bin"/><Relationship Id="rId2364" Type="http://schemas.openxmlformats.org/officeDocument/2006/relationships/image" Target="media/image1180.wmf"/><Relationship Id="rId2571" Type="http://schemas.openxmlformats.org/officeDocument/2006/relationships/oleObject" Target="embeddings/oleObject1276.bin"/><Relationship Id="rId3110" Type="http://schemas.openxmlformats.org/officeDocument/2006/relationships/image" Target="media/image1550.wmf"/><Relationship Id="rId3208" Type="http://schemas.openxmlformats.org/officeDocument/2006/relationships/oleObject" Target="embeddings/oleObject1594.bin"/><Relationship Id="rId3415" Type="http://schemas.openxmlformats.org/officeDocument/2006/relationships/image" Target="media/image1703.wmf"/><Relationship Id="rId129" Type="http://schemas.openxmlformats.org/officeDocument/2006/relationships/oleObject" Target="embeddings/oleObject57.bin"/><Relationship Id="rId336" Type="http://schemas.openxmlformats.org/officeDocument/2006/relationships/oleObject" Target="embeddings/oleObject160.bin"/><Relationship Id="rId543" Type="http://schemas.openxmlformats.org/officeDocument/2006/relationships/image" Target="media/image266.wmf"/><Relationship Id="rId988" Type="http://schemas.openxmlformats.org/officeDocument/2006/relationships/image" Target="media/image488.wmf"/><Relationship Id="rId1173" Type="http://schemas.openxmlformats.org/officeDocument/2006/relationships/oleObject" Target="embeddings/oleObject578.bin"/><Relationship Id="rId1380" Type="http://schemas.openxmlformats.org/officeDocument/2006/relationships/image" Target="media/image685.wmf"/><Relationship Id="rId2017" Type="http://schemas.openxmlformats.org/officeDocument/2006/relationships/oleObject" Target="embeddings/oleObject999.bin"/><Relationship Id="rId2224" Type="http://schemas.openxmlformats.org/officeDocument/2006/relationships/oleObject" Target="embeddings/oleObject1100.bin"/><Relationship Id="rId2669" Type="http://schemas.openxmlformats.org/officeDocument/2006/relationships/oleObject" Target="embeddings/oleObject1325.bin"/><Relationship Id="rId2876" Type="http://schemas.openxmlformats.org/officeDocument/2006/relationships/image" Target="media/image1433.wmf"/><Relationship Id="rId3622" Type="http://schemas.openxmlformats.org/officeDocument/2006/relationships/oleObject" Target="embeddings/oleObject1801.bin"/><Relationship Id="rId403" Type="http://schemas.openxmlformats.org/officeDocument/2006/relationships/image" Target="media/image196.wmf"/><Relationship Id="rId750" Type="http://schemas.openxmlformats.org/officeDocument/2006/relationships/image" Target="media/image369.wmf"/><Relationship Id="rId848" Type="http://schemas.openxmlformats.org/officeDocument/2006/relationships/image" Target="media/image418.wmf"/><Relationship Id="rId1033" Type="http://schemas.openxmlformats.org/officeDocument/2006/relationships/oleObject" Target="embeddings/oleObject508.bin"/><Relationship Id="rId1478" Type="http://schemas.openxmlformats.org/officeDocument/2006/relationships/image" Target="media/image734.wmf"/><Relationship Id="rId1685" Type="http://schemas.openxmlformats.org/officeDocument/2006/relationships/oleObject" Target="embeddings/oleObject833.bin"/><Relationship Id="rId1892" Type="http://schemas.openxmlformats.org/officeDocument/2006/relationships/image" Target="media/image941.wmf"/><Relationship Id="rId2431" Type="http://schemas.openxmlformats.org/officeDocument/2006/relationships/image" Target="media/image1211.emf"/><Relationship Id="rId2529" Type="http://schemas.openxmlformats.org/officeDocument/2006/relationships/oleObject" Target="embeddings/oleObject1255.bin"/><Relationship Id="rId2736" Type="http://schemas.openxmlformats.org/officeDocument/2006/relationships/image" Target="media/image1363.emf"/><Relationship Id="rId610" Type="http://schemas.openxmlformats.org/officeDocument/2006/relationships/oleObject" Target="embeddings/oleObject296.bin"/><Relationship Id="rId708" Type="http://schemas.openxmlformats.org/officeDocument/2006/relationships/image" Target="media/image348.wmf"/><Relationship Id="rId915" Type="http://schemas.openxmlformats.org/officeDocument/2006/relationships/oleObject" Target="embeddings/oleObject449.bin"/><Relationship Id="rId1240" Type="http://schemas.openxmlformats.org/officeDocument/2006/relationships/image" Target="media/image614.wmf"/><Relationship Id="rId1338" Type="http://schemas.openxmlformats.org/officeDocument/2006/relationships/image" Target="media/image664.wmf"/><Relationship Id="rId1545" Type="http://schemas.openxmlformats.org/officeDocument/2006/relationships/oleObject" Target="embeddings/oleObject763.bin"/><Relationship Id="rId2943" Type="http://schemas.openxmlformats.org/officeDocument/2006/relationships/oleObject" Target="embeddings/oleObject1462.bin"/><Relationship Id="rId1100" Type="http://schemas.openxmlformats.org/officeDocument/2006/relationships/image" Target="media/image544.wmf"/><Relationship Id="rId1405" Type="http://schemas.openxmlformats.org/officeDocument/2006/relationships/oleObject" Target="embeddings/oleObject693.bin"/><Relationship Id="rId1752" Type="http://schemas.openxmlformats.org/officeDocument/2006/relationships/image" Target="media/image871.wmf"/><Relationship Id="rId2803" Type="http://schemas.openxmlformats.org/officeDocument/2006/relationships/oleObject" Target="embeddings/oleObject1392.bin"/><Relationship Id="rId44" Type="http://schemas.openxmlformats.org/officeDocument/2006/relationships/image" Target="media/image17.wmf"/><Relationship Id="rId1612" Type="http://schemas.openxmlformats.org/officeDocument/2006/relationships/image" Target="media/image801.wmf"/><Relationship Id="rId1917" Type="http://schemas.openxmlformats.org/officeDocument/2006/relationships/oleObject" Target="embeddings/oleObject949.bin"/><Relationship Id="rId3065" Type="http://schemas.openxmlformats.org/officeDocument/2006/relationships/oleObject" Target="embeddings/oleObject1523.bin"/><Relationship Id="rId3272" Type="http://schemas.openxmlformats.org/officeDocument/2006/relationships/oleObject" Target="embeddings/oleObject1626.bin"/><Relationship Id="rId193" Type="http://schemas.openxmlformats.org/officeDocument/2006/relationships/image" Target="media/image92.wmf"/><Relationship Id="rId498" Type="http://schemas.openxmlformats.org/officeDocument/2006/relationships/oleObject" Target="embeddings/oleObject240.bin"/><Relationship Id="rId2081" Type="http://schemas.openxmlformats.org/officeDocument/2006/relationships/oleObject" Target="embeddings/oleObject1031.bin"/><Relationship Id="rId2179" Type="http://schemas.openxmlformats.org/officeDocument/2006/relationships/oleObject" Target="embeddings/oleObject1080.bin"/><Relationship Id="rId3132" Type="http://schemas.openxmlformats.org/officeDocument/2006/relationships/image" Target="media/image1561.wmf"/><Relationship Id="rId3577" Type="http://schemas.openxmlformats.org/officeDocument/2006/relationships/image" Target="media/image1784.wmf"/><Relationship Id="rId260" Type="http://schemas.openxmlformats.org/officeDocument/2006/relationships/oleObject" Target="embeddings/oleObject122.bin"/><Relationship Id="rId2386" Type="http://schemas.openxmlformats.org/officeDocument/2006/relationships/image" Target="media/image1191.wmf"/><Relationship Id="rId2593" Type="http://schemas.openxmlformats.org/officeDocument/2006/relationships/oleObject" Target="embeddings/oleObject1287.bin"/><Relationship Id="rId3437" Type="http://schemas.openxmlformats.org/officeDocument/2006/relationships/image" Target="media/image1714.wmf"/><Relationship Id="rId3644" Type="http://schemas.openxmlformats.org/officeDocument/2006/relationships/oleObject" Target="embeddings/oleObject1812.bin"/><Relationship Id="rId120" Type="http://schemas.openxmlformats.org/officeDocument/2006/relationships/image" Target="media/image55.wmf"/><Relationship Id="rId358" Type="http://schemas.openxmlformats.org/officeDocument/2006/relationships/oleObject" Target="embeddings/oleObject170.bin"/><Relationship Id="rId565" Type="http://schemas.openxmlformats.org/officeDocument/2006/relationships/image" Target="media/image277.wmf"/><Relationship Id="rId772" Type="http://schemas.openxmlformats.org/officeDocument/2006/relationships/image" Target="media/image380.wmf"/><Relationship Id="rId1195" Type="http://schemas.openxmlformats.org/officeDocument/2006/relationships/oleObject" Target="embeddings/oleObject589.bin"/><Relationship Id="rId2039" Type="http://schemas.openxmlformats.org/officeDocument/2006/relationships/oleObject" Target="embeddings/oleObject1010.bin"/><Relationship Id="rId2246" Type="http://schemas.openxmlformats.org/officeDocument/2006/relationships/oleObject" Target="embeddings/oleObject1111.bin"/><Relationship Id="rId2453" Type="http://schemas.openxmlformats.org/officeDocument/2006/relationships/oleObject" Target="embeddings/oleObject1217.bin"/><Relationship Id="rId2660" Type="http://schemas.openxmlformats.org/officeDocument/2006/relationships/image" Target="media/image1325.wmf"/><Relationship Id="rId2898" Type="http://schemas.openxmlformats.org/officeDocument/2006/relationships/image" Target="media/image1444.wmf"/><Relationship Id="rId3504" Type="http://schemas.openxmlformats.org/officeDocument/2006/relationships/oleObject" Target="embeddings/oleObject1742.bin"/><Relationship Id="rId218" Type="http://schemas.openxmlformats.org/officeDocument/2006/relationships/oleObject" Target="embeddings/oleObject101.bin"/><Relationship Id="rId425" Type="http://schemas.openxmlformats.org/officeDocument/2006/relationships/image" Target="media/image207.wmf"/><Relationship Id="rId632" Type="http://schemas.openxmlformats.org/officeDocument/2006/relationships/oleObject" Target="embeddings/oleObject307.bin"/><Relationship Id="rId1055" Type="http://schemas.openxmlformats.org/officeDocument/2006/relationships/oleObject" Target="embeddings/oleObject519.bin"/><Relationship Id="rId1262" Type="http://schemas.openxmlformats.org/officeDocument/2006/relationships/image" Target="media/image625.wmf"/><Relationship Id="rId2106" Type="http://schemas.openxmlformats.org/officeDocument/2006/relationships/image" Target="media/image1048.wmf"/><Relationship Id="rId2313" Type="http://schemas.openxmlformats.org/officeDocument/2006/relationships/oleObject" Target="embeddings/oleObject1144.bin"/><Relationship Id="rId2520" Type="http://schemas.openxmlformats.org/officeDocument/2006/relationships/image" Target="media/image1255.wmf"/><Relationship Id="rId2758" Type="http://schemas.openxmlformats.org/officeDocument/2006/relationships/image" Target="media/image1374.emf"/><Relationship Id="rId2965" Type="http://schemas.openxmlformats.org/officeDocument/2006/relationships/oleObject" Target="embeddings/oleObject1473.bin"/><Relationship Id="rId937" Type="http://schemas.openxmlformats.org/officeDocument/2006/relationships/oleObject" Target="embeddings/oleObject460.bin"/><Relationship Id="rId1122" Type="http://schemas.openxmlformats.org/officeDocument/2006/relationships/image" Target="media/image555.wmf"/><Relationship Id="rId1567" Type="http://schemas.openxmlformats.org/officeDocument/2006/relationships/oleObject" Target="embeddings/oleObject774.bin"/><Relationship Id="rId1774" Type="http://schemas.openxmlformats.org/officeDocument/2006/relationships/image" Target="media/image882.wmf"/><Relationship Id="rId1981" Type="http://schemas.openxmlformats.org/officeDocument/2006/relationships/oleObject" Target="embeddings/oleObject981.bin"/><Relationship Id="rId2618" Type="http://schemas.openxmlformats.org/officeDocument/2006/relationships/image" Target="media/image1304.wmf"/><Relationship Id="rId2825" Type="http://schemas.openxmlformats.org/officeDocument/2006/relationships/oleObject" Target="embeddings/oleObject1403.bin"/><Relationship Id="rId66" Type="http://schemas.openxmlformats.org/officeDocument/2006/relationships/image" Target="media/image28.wmf"/><Relationship Id="rId1427" Type="http://schemas.openxmlformats.org/officeDocument/2006/relationships/oleObject" Target="embeddings/oleObject704.bin"/><Relationship Id="rId1634" Type="http://schemas.openxmlformats.org/officeDocument/2006/relationships/image" Target="media/image812.wmf"/><Relationship Id="rId1841" Type="http://schemas.openxmlformats.org/officeDocument/2006/relationships/oleObject" Target="embeddings/oleObject911.bin"/><Relationship Id="rId3087" Type="http://schemas.openxmlformats.org/officeDocument/2006/relationships/oleObject" Target="embeddings/oleObject1534.bin"/><Relationship Id="rId3294" Type="http://schemas.openxmlformats.org/officeDocument/2006/relationships/oleObject" Target="embeddings/oleObject1637.bin"/><Relationship Id="rId1939" Type="http://schemas.openxmlformats.org/officeDocument/2006/relationships/oleObject" Target="embeddings/oleObject960.bin"/><Relationship Id="rId3599" Type="http://schemas.openxmlformats.org/officeDocument/2006/relationships/image" Target="media/image1795.wmf"/><Relationship Id="rId1701" Type="http://schemas.openxmlformats.org/officeDocument/2006/relationships/oleObject" Target="embeddings/oleObject841.bin"/><Relationship Id="rId3154" Type="http://schemas.openxmlformats.org/officeDocument/2006/relationships/image" Target="media/image1572.wmf"/><Relationship Id="rId3361" Type="http://schemas.openxmlformats.org/officeDocument/2006/relationships/image" Target="media/image1676.wmf"/><Relationship Id="rId3459" Type="http://schemas.openxmlformats.org/officeDocument/2006/relationships/image" Target="media/image1725.wmf"/><Relationship Id="rId282" Type="http://schemas.openxmlformats.org/officeDocument/2006/relationships/oleObject" Target="embeddings/oleObject133.bin"/><Relationship Id="rId587" Type="http://schemas.openxmlformats.org/officeDocument/2006/relationships/image" Target="media/image288.wmf"/><Relationship Id="rId2170" Type="http://schemas.openxmlformats.org/officeDocument/2006/relationships/image" Target="media/image1080.wmf"/><Relationship Id="rId2268" Type="http://schemas.openxmlformats.org/officeDocument/2006/relationships/image" Target="media/image1132.wmf"/><Relationship Id="rId3014" Type="http://schemas.openxmlformats.org/officeDocument/2006/relationships/image" Target="media/image1502.wmf"/><Relationship Id="rId3221" Type="http://schemas.openxmlformats.org/officeDocument/2006/relationships/image" Target="media/image1606.wmf"/><Relationship Id="rId3319" Type="http://schemas.openxmlformats.org/officeDocument/2006/relationships/image" Target="media/image1655.wmf"/><Relationship Id="rId8" Type="http://schemas.openxmlformats.org/officeDocument/2006/relationships/image" Target="media/image1.jpeg"/><Relationship Id="rId142" Type="http://schemas.openxmlformats.org/officeDocument/2006/relationships/image" Target="media/image66.wmf"/><Relationship Id="rId447" Type="http://schemas.openxmlformats.org/officeDocument/2006/relationships/image" Target="media/image218.wmf"/><Relationship Id="rId794" Type="http://schemas.openxmlformats.org/officeDocument/2006/relationships/image" Target="media/image391.wmf"/><Relationship Id="rId1077" Type="http://schemas.openxmlformats.org/officeDocument/2006/relationships/oleObject" Target="embeddings/oleObject530.bin"/><Relationship Id="rId2030" Type="http://schemas.openxmlformats.org/officeDocument/2006/relationships/image" Target="media/image1010.wmf"/><Relationship Id="rId2128" Type="http://schemas.openxmlformats.org/officeDocument/2006/relationships/image" Target="media/image1059.wmf"/><Relationship Id="rId2475" Type="http://schemas.openxmlformats.org/officeDocument/2006/relationships/oleObject" Target="embeddings/oleObject1228.bin"/><Relationship Id="rId2682" Type="http://schemas.openxmlformats.org/officeDocument/2006/relationships/image" Target="media/image1336.wmf"/><Relationship Id="rId2987" Type="http://schemas.openxmlformats.org/officeDocument/2006/relationships/oleObject" Target="embeddings/oleObject1484.bin"/><Relationship Id="rId3526" Type="http://schemas.openxmlformats.org/officeDocument/2006/relationships/oleObject" Target="embeddings/oleObject1753.bin"/><Relationship Id="rId654" Type="http://schemas.openxmlformats.org/officeDocument/2006/relationships/oleObject" Target="embeddings/oleObject318.bin"/><Relationship Id="rId861" Type="http://schemas.openxmlformats.org/officeDocument/2006/relationships/oleObject" Target="embeddings/oleObject422.bin"/><Relationship Id="rId959" Type="http://schemas.openxmlformats.org/officeDocument/2006/relationships/oleObject" Target="embeddings/oleObject471.bin"/><Relationship Id="rId1284" Type="http://schemas.openxmlformats.org/officeDocument/2006/relationships/image" Target="media/image636.wmf"/><Relationship Id="rId1491" Type="http://schemas.openxmlformats.org/officeDocument/2006/relationships/oleObject" Target="embeddings/oleObject736.bin"/><Relationship Id="rId1589" Type="http://schemas.openxmlformats.org/officeDocument/2006/relationships/oleObject" Target="embeddings/oleObject785.bin"/><Relationship Id="rId2335" Type="http://schemas.openxmlformats.org/officeDocument/2006/relationships/oleObject" Target="embeddings/oleObject1155.bin"/><Relationship Id="rId2542" Type="http://schemas.openxmlformats.org/officeDocument/2006/relationships/image" Target="media/image1266.wmf"/><Relationship Id="rId307" Type="http://schemas.openxmlformats.org/officeDocument/2006/relationships/image" Target="media/image149.wmf"/><Relationship Id="rId514" Type="http://schemas.openxmlformats.org/officeDocument/2006/relationships/oleObject" Target="embeddings/oleObject248.bin"/><Relationship Id="rId721" Type="http://schemas.openxmlformats.org/officeDocument/2006/relationships/oleObject" Target="embeddings/oleObject352.bin"/><Relationship Id="rId1144" Type="http://schemas.openxmlformats.org/officeDocument/2006/relationships/image" Target="media/image566.wmf"/><Relationship Id="rId1351" Type="http://schemas.openxmlformats.org/officeDocument/2006/relationships/oleObject" Target="embeddings/oleObject666.bin"/><Relationship Id="rId1449" Type="http://schemas.openxmlformats.org/officeDocument/2006/relationships/oleObject" Target="embeddings/oleObject715.bin"/><Relationship Id="rId1796" Type="http://schemas.openxmlformats.org/officeDocument/2006/relationships/image" Target="media/image893.wmf"/><Relationship Id="rId2402" Type="http://schemas.openxmlformats.org/officeDocument/2006/relationships/image" Target="media/image1199.wmf"/><Relationship Id="rId2847" Type="http://schemas.openxmlformats.org/officeDocument/2006/relationships/oleObject" Target="embeddings/oleObject1414.bin"/><Relationship Id="rId88" Type="http://schemas.openxmlformats.org/officeDocument/2006/relationships/image" Target="media/image39.wmf"/><Relationship Id="rId819" Type="http://schemas.openxmlformats.org/officeDocument/2006/relationships/oleObject" Target="embeddings/oleObject401.bin"/><Relationship Id="rId1004" Type="http://schemas.openxmlformats.org/officeDocument/2006/relationships/image" Target="media/image496.wmf"/><Relationship Id="rId1211" Type="http://schemas.openxmlformats.org/officeDocument/2006/relationships/oleObject" Target="embeddings/oleObject597.bin"/><Relationship Id="rId1656" Type="http://schemas.openxmlformats.org/officeDocument/2006/relationships/image" Target="media/image823.wmf"/><Relationship Id="rId1863" Type="http://schemas.openxmlformats.org/officeDocument/2006/relationships/oleObject" Target="embeddings/oleObject922.bin"/><Relationship Id="rId2707" Type="http://schemas.openxmlformats.org/officeDocument/2006/relationships/oleObject" Target="embeddings/oleObject1344.bin"/><Relationship Id="rId2914" Type="http://schemas.openxmlformats.org/officeDocument/2006/relationships/image" Target="media/image1452.wmf"/><Relationship Id="rId1309" Type="http://schemas.openxmlformats.org/officeDocument/2006/relationships/oleObject" Target="embeddings/oleObject645.bin"/><Relationship Id="rId1516" Type="http://schemas.openxmlformats.org/officeDocument/2006/relationships/image" Target="media/image753.wmf"/><Relationship Id="rId1723" Type="http://schemas.openxmlformats.org/officeDocument/2006/relationships/oleObject" Target="embeddings/oleObject852.bin"/><Relationship Id="rId1930" Type="http://schemas.openxmlformats.org/officeDocument/2006/relationships/image" Target="media/image960.wmf"/><Relationship Id="rId3176" Type="http://schemas.openxmlformats.org/officeDocument/2006/relationships/image" Target="media/image1583.wmf"/><Relationship Id="rId3383" Type="http://schemas.openxmlformats.org/officeDocument/2006/relationships/image" Target="media/image1687.wmf"/><Relationship Id="rId3590" Type="http://schemas.openxmlformats.org/officeDocument/2006/relationships/oleObject" Target="embeddings/oleObject1785.bin"/><Relationship Id="rId15" Type="http://schemas.openxmlformats.org/officeDocument/2006/relationships/image" Target="media/image2.jpeg"/><Relationship Id="rId2192" Type="http://schemas.openxmlformats.org/officeDocument/2006/relationships/image" Target="media/image1091.wmf"/><Relationship Id="rId3036" Type="http://schemas.openxmlformats.org/officeDocument/2006/relationships/image" Target="media/image1513.wmf"/><Relationship Id="rId3243" Type="http://schemas.openxmlformats.org/officeDocument/2006/relationships/image" Target="media/image1617.wmf"/><Relationship Id="rId164" Type="http://schemas.openxmlformats.org/officeDocument/2006/relationships/oleObject" Target="embeddings/oleObject74.bin"/><Relationship Id="rId371" Type="http://schemas.openxmlformats.org/officeDocument/2006/relationships/image" Target="media/image180.wmf"/><Relationship Id="rId2052" Type="http://schemas.openxmlformats.org/officeDocument/2006/relationships/image" Target="media/image1021.wmf"/><Relationship Id="rId2497" Type="http://schemas.openxmlformats.org/officeDocument/2006/relationships/oleObject" Target="embeddings/oleObject1239.bin"/><Relationship Id="rId3450" Type="http://schemas.openxmlformats.org/officeDocument/2006/relationships/oleObject" Target="embeddings/oleObject1715.bin"/><Relationship Id="rId3548" Type="http://schemas.openxmlformats.org/officeDocument/2006/relationships/oleObject" Target="embeddings/oleObject1764.bin"/><Relationship Id="rId469" Type="http://schemas.openxmlformats.org/officeDocument/2006/relationships/image" Target="media/image229.wmf"/><Relationship Id="rId676" Type="http://schemas.openxmlformats.org/officeDocument/2006/relationships/oleObject" Target="embeddings/oleObject329.bin"/><Relationship Id="rId883" Type="http://schemas.openxmlformats.org/officeDocument/2006/relationships/oleObject" Target="embeddings/oleObject433.bin"/><Relationship Id="rId1099" Type="http://schemas.openxmlformats.org/officeDocument/2006/relationships/oleObject" Target="embeddings/oleObject541.bin"/><Relationship Id="rId2357" Type="http://schemas.openxmlformats.org/officeDocument/2006/relationships/oleObject" Target="embeddings/oleObject1166.bin"/><Relationship Id="rId2564" Type="http://schemas.openxmlformats.org/officeDocument/2006/relationships/image" Target="media/image1277.wmf"/><Relationship Id="rId3103" Type="http://schemas.openxmlformats.org/officeDocument/2006/relationships/oleObject" Target="embeddings/oleObject1542.bin"/><Relationship Id="rId3310" Type="http://schemas.openxmlformats.org/officeDocument/2006/relationships/oleObject" Target="embeddings/oleObject1645.bin"/><Relationship Id="rId3408" Type="http://schemas.openxmlformats.org/officeDocument/2006/relationships/oleObject" Target="embeddings/oleObject1694.bin"/><Relationship Id="rId3615" Type="http://schemas.openxmlformats.org/officeDocument/2006/relationships/image" Target="media/image1803.wmf"/><Relationship Id="rId231" Type="http://schemas.openxmlformats.org/officeDocument/2006/relationships/image" Target="media/image111.wmf"/><Relationship Id="rId329" Type="http://schemas.openxmlformats.org/officeDocument/2006/relationships/image" Target="media/image160.wmf"/><Relationship Id="rId536" Type="http://schemas.openxmlformats.org/officeDocument/2006/relationships/oleObject" Target="embeddings/oleObject259.bin"/><Relationship Id="rId1166" Type="http://schemas.openxmlformats.org/officeDocument/2006/relationships/image" Target="media/image577.wmf"/><Relationship Id="rId1373" Type="http://schemas.openxmlformats.org/officeDocument/2006/relationships/oleObject" Target="embeddings/oleObject677.bin"/><Relationship Id="rId2217" Type="http://schemas.openxmlformats.org/officeDocument/2006/relationships/image" Target="media/image1106.wmf"/><Relationship Id="rId2771" Type="http://schemas.openxmlformats.org/officeDocument/2006/relationships/oleObject" Target="embeddings/oleObject1376.bin"/><Relationship Id="rId2869" Type="http://schemas.openxmlformats.org/officeDocument/2006/relationships/oleObject" Target="embeddings/oleObject1425.bin"/><Relationship Id="rId743" Type="http://schemas.openxmlformats.org/officeDocument/2006/relationships/oleObject" Target="embeddings/oleObject363.bin"/><Relationship Id="rId950" Type="http://schemas.openxmlformats.org/officeDocument/2006/relationships/image" Target="media/image469.wmf"/><Relationship Id="rId1026" Type="http://schemas.openxmlformats.org/officeDocument/2006/relationships/image" Target="media/image507.wmf"/><Relationship Id="rId1580" Type="http://schemas.openxmlformats.org/officeDocument/2006/relationships/image" Target="media/image785.wmf"/><Relationship Id="rId1678" Type="http://schemas.openxmlformats.org/officeDocument/2006/relationships/image" Target="media/image834.wmf"/><Relationship Id="rId1885" Type="http://schemas.openxmlformats.org/officeDocument/2006/relationships/oleObject" Target="embeddings/oleObject933.bin"/><Relationship Id="rId2424" Type="http://schemas.openxmlformats.org/officeDocument/2006/relationships/image" Target="media/image1208.emf"/><Relationship Id="rId2631" Type="http://schemas.openxmlformats.org/officeDocument/2006/relationships/oleObject" Target="embeddings/oleObject1306.bin"/><Relationship Id="rId2729" Type="http://schemas.openxmlformats.org/officeDocument/2006/relationships/oleObject" Target="embeddings/oleObject1355.bin"/><Relationship Id="rId2936" Type="http://schemas.openxmlformats.org/officeDocument/2006/relationships/image" Target="media/image1463.wmf"/><Relationship Id="rId603" Type="http://schemas.openxmlformats.org/officeDocument/2006/relationships/image" Target="media/image296.wmf"/><Relationship Id="rId810" Type="http://schemas.openxmlformats.org/officeDocument/2006/relationships/image" Target="media/image399.wmf"/><Relationship Id="rId908" Type="http://schemas.openxmlformats.org/officeDocument/2006/relationships/image" Target="media/image448.wmf"/><Relationship Id="rId1233" Type="http://schemas.openxmlformats.org/officeDocument/2006/relationships/oleObject" Target="embeddings/oleObject608.bin"/><Relationship Id="rId1440" Type="http://schemas.openxmlformats.org/officeDocument/2006/relationships/image" Target="media/image715.wmf"/><Relationship Id="rId1538" Type="http://schemas.openxmlformats.org/officeDocument/2006/relationships/image" Target="media/image764.wmf"/><Relationship Id="rId1300" Type="http://schemas.openxmlformats.org/officeDocument/2006/relationships/image" Target="media/image644.png"/><Relationship Id="rId1745" Type="http://schemas.openxmlformats.org/officeDocument/2006/relationships/oleObject" Target="embeddings/oleObject863.bin"/><Relationship Id="rId1952" Type="http://schemas.openxmlformats.org/officeDocument/2006/relationships/image" Target="media/image971.wmf"/><Relationship Id="rId3198" Type="http://schemas.openxmlformats.org/officeDocument/2006/relationships/image" Target="media/image1594.wmf"/><Relationship Id="rId37" Type="http://schemas.openxmlformats.org/officeDocument/2006/relationships/oleObject" Target="embeddings/oleObject11.bin"/><Relationship Id="rId1605" Type="http://schemas.openxmlformats.org/officeDocument/2006/relationships/oleObject" Target="embeddings/oleObject793.bin"/><Relationship Id="rId1812" Type="http://schemas.openxmlformats.org/officeDocument/2006/relationships/image" Target="media/image901.wmf"/><Relationship Id="rId3058" Type="http://schemas.openxmlformats.org/officeDocument/2006/relationships/image" Target="media/image1524.wmf"/><Relationship Id="rId3265" Type="http://schemas.openxmlformats.org/officeDocument/2006/relationships/image" Target="media/image1628.wmf"/><Relationship Id="rId3472" Type="http://schemas.openxmlformats.org/officeDocument/2006/relationships/oleObject" Target="embeddings/oleObject1726.bin"/><Relationship Id="rId186" Type="http://schemas.openxmlformats.org/officeDocument/2006/relationships/oleObject" Target="embeddings/oleObject85.bin"/><Relationship Id="rId393" Type="http://schemas.openxmlformats.org/officeDocument/2006/relationships/image" Target="media/image191.wmf"/><Relationship Id="rId2074" Type="http://schemas.openxmlformats.org/officeDocument/2006/relationships/image" Target="media/image1032.wmf"/><Relationship Id="rId2281" Type="http://schemas.openxmlformats.org/officeDocument/2006/relationships/oleObject" Target="embeddings/oleObject1128.bin"/><Relationship Id="rId3125" Type="http://schemas.openxmlformats.org/officeDocument/2006/relationships/oleObject" Target="embeddings/oleObject1553.bin"/><Relationship Id="rId3332" Type="http://schemas.openxmlformats.org/officeDocument/2006/relationships/oleObject" Target="embeddings/oleObject1656.bin"/><Relationship Id="rId253" Type="http://schemas.openxmlformats.org/officeDocument/2006/relationships/image" Target="media/image122.wmf"/><Relationship Id="rId460" Type="http://schemas.openxmlformats.org/officeDocument/2006/relationships/oleObject" Target="embeddings/oleObject221.bin"/><Relationship Id="rId698" Type="http://schemas.openxmlformats.org/officeDocument/2006/relationships/image" Target="media/image343.wmf"/><Relationship Id="rId1090" Type="http://schemas.openxmlformats.org/officeDocument/2006/relationships/image" Target="media/image539.wmf"/><Relationship Id="rId2141" Type="http://schemas.openxmlformats.org/officeDocument/2006/relationships/oleObject" Target="embeddings/oleObject1061.bin"/><Relationship Id="rId2379" Type="http://schemas.openxmlformats.org/officeDocument/2006/relationships/oleObject" Target="embeddings/oleObject1177.bin"/><Relationship Id="rId2586" Type="http://schemas.openxmlformats.org/officeDocument/2006/relationships/image" Target="media/image1288.wmf"/><Relationship Id="rId2793" Type="http://schemas.openxmlformats.org/officeDocument/2006/relationships/oleObject" Target="embeddings/oleObject1387.bin"/><Relationship Id="rId3637" Type="http://schemas.openxmlformats.org/officeDocument/2006/relationships/image" Target="media/image1814.wmf"/><Relationship Id="rId113" Type="http://schemas.openxmlformats.org/officeDocument/2006/relationships/oleObject" Target="embeddings/oleObject49.bin"/><Relationship Id="rId320" Type="http://schemas.openxmlformats.org/officeDocument/2006/relationships/oleObject" Target="embeddings/oleObject152.bin"/><Relationship Id="rId558" Type="http://schemas.openxmlformats.org/officeDocument/2006/relationships/oleObject" Target="embeddings/oleObject270.bin"/><Relationship Id="rId765" Type="http://schemas.openxmlformats.org/officeDocument/2006/relationships/oleObject" Target="embeddings/oleObject374.bin"/><Relationship Id="rId972" Type="http://schemas.openxmlformats.org/officeDocument/2006/relationships/image" Target="media/image480.wmf"/><Relationship Id="rId1188" Type="http://schemas.openxmlformats.org/officeDocument/2006/relationships/image" Target="media/image588.wmf"/><Relationship Id="rId1395" Type="http://schemas.openxmlformats.org/officeDocument/2006/relationships/oleObject" Target="embeddings/oleObject688.bin"/><Relationship Id="rId2001" Type="http://schemas.openxmlformats.org/officeDocument/2006/relationships/oleObject" Target="embeddings/oleObject991.bin"/><Relationship Id="rId2239" Type="http://schemas.openxmlformats.org/officeDocument/2006/relationships/image" Target="media/image1117.wmf"/><Relationship Id="rId2446" Type="http://schemas.openxmlformats.org/officeDocument/2006/relationships/image" Target="media/image1218.wmf"/><Relationship Id="rId2653" Type="http://schemas.openxmlformats.org/officeDocument/2006/relationships/oleObject" Target="embeddings/oleObject1317.bin"/><Relationship Id="rId2860" Type="http://schemas.openxmlformats.org/officeDocument/2006/relationships/image" Target="media/image1425.wmf"/><Relationship Id="rId418" Type="http://schemas.openxmlformats.org/officeDocument/2006/relationships/oleObject" Target="embeddings/oleObject200.bin"/><Relationship Id="rId625" Type="http://schemas.openxmlformats.org/officeDocument/2006/relationships/image" Target="media/image307.wmf"/><Relationship Id="rId832" Type="http://schemas.openxmlformats.org/officeDocument/2006/relationships/image" Target="media/image410.wmf"/><Relationship Id="rId1048" Type="http://schemas.openxmlformats.org/officeDocument/2006/relationships/image" Target="media/image518.wmf"/><Relationship Id="rId1255" Type="http://schemas.openxmlformats.org/officeDocument/2006/relationships/oleObject" Target="embeddings/oleObject619.bin"/><Relationship Id="rId1462" Type="http://schemas.openxmlformats.org/officeDocument/2006/relationships/image" Target="media/image726.wmf"/><Relationship Id="rId2306" Type="http://schemas.openxmlformats.org/officeDocument/2006/relationships/image" Target="media/image1151.wmf"/><Relationship Id="rId2513" Type="http://schemas.openxmlformats.org/officeDocument/2006/relationships/oleObject" Target="embeddings/oleObject1247.bin"/><Relationship Id="rId2958" Type="http://schemas.openxmlformats.org/officeDocument/2006/relationships/image" Target="media/image1474.wmf"/><Relationship Id="rId1115" Type="http://schemas.openxmlformats.org/officeDocument/2006/relationships/oleObject" Target="embeddings/oleObject549.bin"/><Relationship Id="rId1322" Type="http://schemas.openxmlformats.org/officeDocument/2006/relationships/image" Target="media/image656.wmf"/><Relationship Id="rId1767" Type="http://schemas.openxmlformats.org/officeDocument/2006/relationships/oleObject" Target="embeddings/oleObject874.bin"/><Relationship Id="rId1974" Type="http://schemas.openxmlformats.org/officeDocument/2006/relationships/image" Target="media/image982.wmf"/><Relationship Id="rId2720" Type="http://schemas.openxmlformats.org/officeDocument/2006/relationships/image" Target="media/image1355.emf"/><Relationship Id="rId2818" Type="http://schemas.openxmlformats.org/officeDocument/2006/relationships/image" Target="media/image1404.emf"/><Relationship Id="rId59" Type="http://schemas.openxmlformats.org/officeDocument/2006/relationships/oleObject" Target="embeddings/oleObject22.bin"/><Relationship Id="rId1627" Type="http://schemas.openxmlformats.org/officeDocument/2006/relationships/oleObject" Target="embeddings/oleObject804.bin"/><Relationship Id="rId1834" Type="http://schemas.openxmlformats.org/officeDocument/2006/relationships/image" Target="media/image912.wmf"/><Relationship Id="rId3287" Type="http://schemas.openxmlformats.org/officeDocument/2006/relationships/image" Target="media/image1639.wmf"/><Relationship Id="rId2096" Type="http://schemas.openxmlformats.org/officeDocument/2006/relationships/image" Target="media/image1043.wmf"/><Relationship Id="rId3494" Type="http://schemas.openxmlformats.org/officeDocument/2006/relationships/oleObject" Target="embeddings/oleObject1737.bin"/><Relationship Id="rId1901" Type="http://schemas.openxmlformats.org/officeDocument/2006/relationships/oleObject" Target="embeddings/oleObject941.bin"/><Relationship Id="rId3147" Type="http://schemas.openxmlformats.org/officeDocument/2006/relationships/oleObject" Target="embeddings/oleObject1564.bin"/><Relationship Id="rId3354" Type="http://schemas.openxmlformats.org/officeDocument/2006/relationships/oleObject" Target="embeddings/oleObject1667.bin"/><Relationship Id="rId3561" Type="http://schemas.openxmlformats.org/officeDocument/2006/relationships/image" Target="media/image1776.wmf"/><Relationship Id="rId275" Type="http://schemas.openxmlformats.org/officeDocument/2006/relationships/image" Target="media/image133.wmf"/><Relationship Id="rId482" Type="http://schemas.openxmlformats.org/officeDocument/2006/relationships/oleObject" Target="embeddings/oleObject232.bin"/><Relationship Id="rId2163" Type="http://schemas.openxmlformats.org/officeDocument/2006/relationships/oleObject" Target="embeddings/oleObject1072.bin"/><Relationship Id="rId2370" Type="http://schemas.openxmlformats.org/officeDocument/2006/relationships/image" Target="media/image1183.wmf"/><Relationship Id="rId3007" Type="http://schemas.openxmlformats.org/officeDocument/2006/relationships/oleObject" Target="embeddings/oleObject1494.bin"/><Relationship Id="rId3214" Type="http://schemas.openxmlformats.org/officeDocument/2006/relationships/oleObject" Target="embeddings/oleObject1597.bin"/><Relationship Id="rId3421" Type="http://schemas.openxmlformats.org/officeDocument/2006/relationships/image" Target="media/image1706.wmf"/><Relationship Id="rId135" Type="http://schemas.openxmlformats.org/officeDocument/2006/relationships/oleObject" Target="embeddings/oleObject60.bin"/><Relationship Id="rId342" Type="http://schemas.openxmlformats.org/officeDocument/2006/relationships/oleObject" Target="embeddings/oleObject163.bin"/><Relationship Id="rId787" Type="http://schemas.openxmlformats.org/officeDocument/2006/relationships/oleObject" Target="embeddings/oleObject385.bin"/><Relationship Id="rId994" Type="http://schemas.openxmlformats.org/officeDocument/2006/relationships/image" Target="media/image491.wmf"/><Relationship Id="rId2023" Type="http://schemas.openxmlformats.org/officeDocument/2006/relationships/oleObject" Target="embeddings/oleObject1002.bin"/><Relationship Id="rId2230" Type="http://schemas.openxmlformats.org/officeDocument/2006/relationships/oleObject" Target="embeddings/oleObject1103.bin"/><Relationship Id="rId2468" Type="http://schemas.openxmlformats.org/officeDocument/2006/relationships/image" Target="media/image1229.wmf"/><Relationship Id="rId2675" Type="http://schemas.openxmlformats.org/officeDocument/2006/relationships/oleObject" Target="embeddings/oleObject1328.bin"/><Relationship Id="rId2882" Type="http://schemas.openxmlformats.org/officeDocument/2006/relationships/image" Target="media/image1436.wmf"/><Relationship Id="rId3519" Type="http://schemas.openxmlformats.org/officeDocument/2006/relationships/image" Target="media/image1755.wmf"/><Relationship Id="rId202" Type="http://schemas.openxmlformats.org/officeDocument/2006/relationships/oleObject" Target="embeddings/oleObject93.bin"/><Relationship Id="rId647" Type="http://schemas.openxmlformats.org/officeDocument/2006/relationships/image" Target="media/image318.wmf"/><Relationship Id="rId854" Type="http://schemas.openxmlformats.org/officeDocument/2006/relationships/image" Target="media/image421.wmf"/><Relationship Id="rId1277" Type="http://schemas.openxmlformats.org/officeDocument/2006/relationships/oleObject" Target="embeddings/oleObject630.bin"/><Relationship Id="rId1484" Type="http://schemas.openxmlformats.org/officeDocument/2006/relationships/image" Target="media/image737.wmf"/><Relationship Id="rId1691" Type="http://schemas.openxmlformats.org/officeDocument/2006/relationships/oleObject" Target="embeddings/oleObject836.bin"/><Relationship Id="rId2328" Type="http://schemas.openxmlformats.org/officeDocument/2006/relationships/image" Target="media/image1162.wmf"/><Relationship Id="rId2535" Type="http://schemas.openxmlformats.org/officeDocument/2006/relationships/oleObject" Target="embeddings/oleObject1258.bin"/><Relationship Id="rId2742" Type="http://schemas.openxmlformats.org/officeDocument/2006/relationships/image" Target="media/image1366.emf"/><Relationship Id="rId507" Type="http://schemas.openxmlformats.org/officeDocument/2006/relationships/image" Target="media/image248.wmf"/><Relationship Id="rId714" Type="http://schemas.openxmlformats.org/officeDocument/2006/relationships/image" Target="media/image351.wmf"/><Relationship Id="rId921" Type="http://schemas.openxmlformats.org/officeDocument/2006/relationships/oleObject" Target="embeddings/oleObject452.bin"/><Relationship Id="rId1137" Type="http://schemas.openxmlformats.org/officeDocument/2006/relationships/oleObject" Target="embeddings/oleObject560.bin"/><Relationship Id="rId1344" Type="http://schemas.openxmlformats.org/officeDocument/2006/relationships/image" Target="media/image667.wmf"/><Relationship Id="rId1551" Type="http://schemas.openxmlformats.org/officeDocument/2006/relationships/oleObject" Target="embeddings/oleObject766.bin"/><Relationship Id="rId1789" Type="http://schemas.openxmlformats.org/officeDocument/2006/relationships/oleObject" Target="embeddings/oleObject885.bin"/><Relationship Id="rId1996" Type="http://schemas.openxmlformats.org/officeDocument/2006/relationships/image" Target="media/image993.wmf"/><Relationship Id="rId2602" Type="http://schemas.openxmlformats.org/officeDocument/2006/relationships/image" Target="media/image1296.wmf"/><Relationship Id="rId50" Type="http://schemas.openxmlformats.org/officeDocument/2006/relationships/image" Target="media/image20.wmf"/><Relationship Id="rId1204" Type="http://schemas.openxmlformats.org/officeDocument/2006/relationships/image" Target="media/image596.wmf"/><Relationship Id="rId1411" Type="http://schemas.openxmlformats.org/officeDocument/2006/relationships/oleObject" Target="embeddings/oleObject696.bin"/><Relationship Id="rId1649" Type="http://schemas.openxmlformats.org/officeDocument/2006/relationships/oleObject" Target="embeddings/oleObject815.bin"/><Relationship Id="rId1856" Type="http://schemas.openxmlformats.org/officeDocument/2006/relationships/image" Target="media/image923.wmf"/><Relationship Id="rId2907" Type="http://schemas.openxmlformats.org/officeDocument/2006/relationships/oleObject" Target="embeddings/oleObject1444.bin"/><Relationship Id="rId3071" Type="http://schemas.openxmlformats.org/officeDocument/2006/relationships/oleObject" Target="embeddings/oleObject1526.bin"/><Relationship Id="rId1509" Type="http://schemas.openxmlformats.org/officeDocument/2006/relationships/oleObject" Target="embeddings/oleObject745.bin"/><Relationship Id="rId1716" Type="http://schemas.openxmlformats.org/officeDocument/2006/relationships/image" Target="media/image853.wmf"/><Relationship Id="rId1923" Type="http://schemas.openxmlformats.org/officeDocument/2006/relationships/oleObject" Target="embeddings/oleObject952.bin"/><Relationship Id="rId3169" Type="http://schemas.openxmlformats.org/officeDocument/2006/relationships/oleObject" Target="embeddings/oleObject1575.bin"/><Relationship Id="rId3376" Type="http://schemas.openxmlformats.org/officeDocument/2006/relationships/oleObject" Target="embeddings/oleObject1678.bin"/><Relationship Id="rId3583" Type="http://schemas.openxmlformats.org/officeDocument/2006/relationships/image" Target="media/image1787.wmf"/><Relationship Id="rId297" Type="http://schemas.openxmlformats.org/officeDocument/2006/relationships/image" Target="media/image144.wmf"/><Relationship Id="rId2185" Type="http://schemas.openxmlformats.org/officeDocument/2006/relationships/oleObject" Target="embeddings/oleObject1083.bin"/><Relationship Id="rId2392" Type="http://schemas.openxmlformats.org/officeDocument/2006/relationships/image" Target="media/image1194.wmf"/><Relationship Id="rId3029" Type="http://schemas.openxmlformats.org/officeDocument/2006/relationships/oleObject" Target="embeddings/oleObject1505.bin"/><Relationship Id="rId3236" Type="http://schemas.openxmlformats.org/officeDocument/2006/relationships/oleObject" Target="embeddings/oleObject1608.bin"/><Relationship Id="rId157" Type="http://schemas.openxmlformats.org/officeDocument/2006/relationships/image" Target="media/image74.wmf"/><Relationship Id="rId364" Type="http://schemas.openxmlformats.org/officeDocument/2006/relationships/oleObject" Target="embeddings/oleObject173.bin"/><Relationship Id="rId2045" Type="http://schemas.openxmlformats.org/officeDocument/2006/relationships/oleObject" Target="embeddings/oleObject1013.bin"/><Relationship Id="rId2697" Type="http://schemas.openxmlformats.org/officeDocument/2006/relationships/oleObject" Target="embeddings/oleObject1339.bin"/><Relationship Id="rId3443" Type="http://schemas.openxmlformats.org/officeDocument/2006/relationships/image" Target="media/image1717.wmf"/><Relationship Id="rId3650" Type="http://schemas.microsoft.com/office/2011/relationships/people" Target="people.xml"/><Relationship Id="rId571" Type="http://schemas.openxmlformats.org/officeDocument/2006/relationships/image" Target="media/image280.wmf"/><Relationship Id="rId669" Type="http://schemas.openxmlformats.org/officeDocument/2006/relationships/image" Target="media/image329.wmf"/><Relationship Id="rId876" Type="http://schemas.openxmlformats.org/officeDocument/2006/relationships/image" Target="media/image432.wmf"/><Relationship Id="rId1299" Type="http://schemas.openxmlformats.org/officeDocument/2006/relationships/oleObject" Target="embeddings/oleObject641.bin"/><Relationship Id="rId2252" Type="http://schemas.openxmlformats.org/officeDocument/2006/relationships/image" Target="media/image1124.wmf"/><Relationship Id="rId2557" Type="http://schemas.openxmlformats.org/officeDocument/2006/relationships/oleObject" Target="embeddings/oleObject1269.bin"/><Relationship Id="rId3303" Type="http://schemas.openxmlformats.org/officeDocument/2006/relationships/image" Target="media/image1647.wmf"/><Relationship Id="rId3510" Type="http://schemas.openxmlformats.org/officeDocument/2006/relationships/oleObject" Target="embeddings/oleObject1745.bin"/><Relationship Id="rId3608" Type="http://schemas.openxmlformats.org/officeDocument/2006/relationships/oleObject" Target="embeddings/oleObject1794.bin"/><Relationship Id="rId224" Type="http://schemas.openxmlformats.org/officeDocument/2006/relationships/oleObject" Target="embeddings/oleObject104.bin"/><Relationship Id="rId431" Type="http://schemas.openxmlformats.org/officeDocument/2006/relationships/image" Target="media/image210.wmf"/><Relationship Id="rId529" Type="http://schemas.openxmlformats.org/officeDocument/2006/relationships/image" Target="media/image259.wmf"/><Relationship Id="rId736" Type="http://schemas.openxmlformats.org/officeDocument/2006/relationships/image" Target="media/image362.wmf"/><Relationship Id="rId1061" Type="http://schemas.openxmlformats.org/officeDocument/2006/relationships/oleObject" Target="embeddings/oleObject522.bin"/><Relationship Id="rId1159" Type="http://schemas.openxmlformats.org/officeDocument/2006/relationships/oleObject" Target="embeddings/oleObject571.bin"/><Relationship Id="rId1366" Type="http://schemas.openxmlformats.org/officeDocument/2006/relationships/image" Target="media/image678.wmf"/><Relationship Id="rId2112" Type="http://schemas.openxmlformats.org/officeDocument/2006/relationships/image" Target="media/image1051.wmf"/><Relationship Id="rId2417" Type="http://schemas.openxmlformats.org/officeDocument/2006/relationships/oleObject" Target="embeddings/oleObject1198.bin"/><Relationship Id="rId2764" Type="http://schemas.openxmlformats.org/officeDocument/2006/relationships/image" Target="media/image1377.emf"/><Relationship Id="rId2971" Type="http://schemas.openxmlformats.org/officeDocument/2006/relationships/oleObject" Target="embeddings/oleObject1476.bin"/><Relationship Id="rId943" Type="http://schemas.openxmlformats.org/officeDocument/2006/relationships/oleObject" Target="embeddings/oleObject463.bin"/><Relationship Id="rId1019" Type="http://schemas.openxmlformats.org/officeDocument/2006/relationships/oleObject" Target="embeddings/oleObject501.bin"/><Relationship Id="rId1573" Type="http://schemas.openxmlformats.org/officeDocument/2006/relationships/oleObject" Target="embeddings/oleObject777.bin"/><Relationship Id="rId1780" Type="http://schemas.openxmlformats.org/officeDocument/2006/relationships/image" Target="media/image885.wmf"/><Relationship Id="rId1878" Type="http://schemas.openxmlformats.org/officeDocument/2006/relationships/image" Target="media/image934.wmf"/><Relationship Id="rId2624" Type="http://schemas.openxmlformats.org/officeDocument/2006/relationships/image" Target="media/image1307.wmf"/><Relationship Id="rId2831" Type="http://schemas.openxmlformats.org/officeDocument/2006/relationships/oleObject" Target="embeddings/oleObject1406.bin"/><Relationship Id="rId2929" Type="http://schemas.openxmlformats.org/officeDocument/2006/relationships/oleObject" Target="embeddings/oleObject1455.bin"/><Relationship Id="rId72" Type="http://schemas.openxmlformats.org/officeDocument/2006/relationships/image" Target="media/image31.wmf"/><Relationship Id="rId803" Type="http://schemas.openxmlformats.org/officeDocument/2006/relationships/oleObject" Target="embeddings/oleObject393.bin"/><Relationship Id="rId1226" Type="http://schemas.openxmlformats.org/officeDocument/2006/relationships/image" Target="media/image607.wmf"/><Relationship Id="rId1433" Type="http://schemas.openxmlformats.org/officeDocument/2006/relationships/oleObject" Target="embeddings/oleObject707.bin"/><Relationship Id="rId1640" Type="http://schemas.openxmlformats.org/officeDocument/2006/relationships/image" Target="media/image815.wmf"/><Relationship Id="rId1738" Type="http://schemas.openxmlformats.org/officeDocument/2006/relationships/image" Target="media/image864.wmf"/><Relationship Id="rId3093" Type="http://schemas.openxmlformats.org/officeDocument/2006/relationships/oleObject" Target="embeddings/oleObject1537.bin"/><Relationship Id="rId1500" Type="http://schemas.openxmlformats.org/officeDocument/2006/relationships/image" Target="media/image745.wmf"/><Relationship Id="rId1945" Type="http://schemas.openxmlformats.org/officeDocument/2006/relationships/oleObject" Target="embeddings/oleObject963.bin"/><Relationship Id="rId3160" Type="http://schemas.openxmlformats.org/officeDocument/2006/relationships/image" Target="media/image1575.wmf"/><Relationship Id="rId3398" Type="http://schemas.openxmlformats.org/officeDocument/2006/relationships/oleObject" Target="embeddings/oleObject1689.bin"/><Relationship Id="rId1805" Type="http://schemas.openxmlformats.org/officeDocument/2006/relationships/oleObject" Target="embeddings/oleObject893.bin"/><Relationship Id="rId3020" Type="http://schemas.openxmlformats.org/officeDocument/2006/relationships/image" Target="media/image1505.wmf"/><Relationship Id="rId3258" Type="http://schemas.openxmlformats.org/officeDocument/2006/relationships/oleObject" Target="embeddings/oleObject1619.bin"/><Relationship Id="rId3465" Type="http://schemas.openxmlformats.org/officeDocument/2006/relationships/image" Target="media/image1728.wmf"/><Relationship Id="rId179" Type="http://schemas.openxmlformats.org/officeDocument/2006/relationships/image" Target="media/image85.wmf"/><Relationship Id="rId386" Type="http://schemas.openxmlformats.org/officeDocument/2006/relationships/oleObject" Target="embeddings/oleObject184.bin"/><Relationship Id="rId593" Type="http://schemas.openxmlformats.org/officeDocument/2006/relationships/image" Target="media/image291.wmf"/><Relationship Id="rId2067" Type="http://schemas.openxmlformats.org/officeDocument/2006/relationships/oleObject" Target="embeddings/oleObject1024.bin"/><Relationship Id="rId2274" Type="http://schemas.openxmlformats.org/officeDocument/2006/relationships/image" Target="media/image1135.wmf"/><Relationship Id="rId2481" Type="http://schemas.openxmlformats.org/officeDocument/2006/relationships/oleObject" Target="embeddings/oleObject1231.bin"/><Relationship Id="rId3118" Type="http://schemas.openxmlformats.org/officeDocument/2006/relationships/image" Target="media/image1554.wmf"/><Relationship Id="rId3325" Type="http://schemas.openxmlformats.org/officeDocument/2006/relationships/image" Target="media/image1658.wmf"/><Relationship Id="rId3532" Type="http://schemas.openxmlformats.org/officeDocument/2006/relationships/oleObject" Target="embeddings/oleObject1756.bin"/><Relationship Id="rId246" Type="http://schemas.openxmlformats.org/officeDocument/2006/relationships/oleObject" Target="embeddings/oleObject115.bin"/><Relationship Id="rId453" Type="http://schemas.openxmlformats.org/officeDocument/2006/relationships/image" Target="media/image221.wmf"/><Relationship Id="rId660" Type="http://schemas.openxmlformats.org/officeDocument/2006/relationships/oleObject" Target="embeddings/oleObject321.bin"/><Relationship Id="rId898" Type="http://schemas.openxmlformats.org/officeDocument/2006/relationships/image" Target="media/image443.wmf"/><Relationship Id="rId1083" Type="http://schemas.openxmlformats.org/officeDocument/2006/relationships/oleObject" Target="embeddings/oleObject533.bin"/><Relationship Id="rId1290" Type="http://schemas.openxmlformats.org/officeDocument/2006/relationships/image" Target="media/image639.wmf"/><Relationship Id="rId2134" Type="http://schemas.openxmlformats.org/officeDocument/2006/relationships/image" Target="media/image1062.wmf"/><Relationship Id="rId2341" Type="http://schemas.openxmlformats.org/officeDocument/2006/relationships/oleObject" Target="embeddings/oleObject1158.bin"/><Relationship Id="rId2579" Type="http://schemas.openxmlformats.org/officeDocument/2006/relationships/oleObject" Target="embeddings/oleObject1280.bin"/><Relationship Id="rId2786" Type="http://schemas.openxmlformats.org/officeDocument/2006/relationships/image" Target="media/image1388.emf"/><Relationship Id="rId2993" Type="http://schemas.openxmlformats.org/officeDocument/2006/relationships/oleObject" Target="embeddings/oleObject1487.bin"/><Relationship Id="rId106" Type="http://schemas.openxmlformats.org/officeDocument/2006/relationships/image" Target="media/image48.wmf"/><Relationship Id="rId313" Type="http://schemas.openxmlformats.org/officeDocument/2006/relationships/image" Target="media/image152.wmf"/><Relationship Id="rId758" Type="http://schemas.openxmlformats.org/officeDocument/2006/relationships/image" Target="media/image373.wmf"/><Relationship Id="rId965" Type="http://schemas.openxmlformats.org/officeDocument/2006/relationships/oleObject" Target="embeddings/oleObject474.bin"/><Relationship Id="rId1150" Type="http://schemas.openxmlformats.org/officeDocument/2006/relationships/image" Target="media/image569.wmf"/><Relationship Id="rId1388" Type="http://schemas.openxmlformats.org/officeDocument/2006/relationships/image" Target="media/image689.wmf"/><Relationship Id="rId1595" Type="http://schemas.openxmlformats.org/officeDocument/2006/relationships/oleObject" Target="embeddings/oleObject788.bin"/><Relationship Id="rId2439" Type="http://schemas.openxmlformats.org/officeDocument/2006/relationships/oleObject" Target="embeddings/oleObject1210.bin"/><Relationship Id="rId2646" Type="http://schemas.openxmlformats.org/officeDocument/2006/relationships/image" Target="media/image1318.wmf"/><Relationship Id="rId2853" Type="http://schemas.openxmlformats.org/officeDocument/2006/relationships/oleObject" Target="embeddings/oleObject1417.bin"/><Relationship Id="rId94" Type="http://schemas.openxmlformats.org/officeDocument/2006/relationships/image" Target="media/image42.wmf"/><Relationship Id="rId520" Type="http://schemas.openxmlformats.org/officeDocument/2006/relationships/oleObject" Target="embeddings/oleObject251.bin"/><Relationship Id="rId618" Type="http://schemas.openxmlformats.org/officeDocument/2006/relationships/oleObject" Target="embeddings/oleObject300.bin"/><Relationship Id="rId825" Type="http://schemas.openxmlformats.org/officeDocument/2006/relationships/oleObject" Target="embeddings/oleObject404.bin"/><Relationship Id="rId1248" Type="http://schemas.openxmlformats.org/officeDocument/2006/relationships/image" Target="media/image618.wmf"/><Relationship Id="rId1455" Type="http://schemas.openxmlformats.org/officeDocument/2006/relationships/oleObject" Target="embeddings/oleObject718.bin"/><Relationship Id="rId1662" Type="http://schemas.openxmlformats.org/officeDocument/2006/relationships/image" Target="media/image826.wmf"/><Relationship Id="rId2201" Type="http://schemas.openxmlformats.org/officeDocument/2006/relationships/oleObject" Target="embeddings/oleObject1091.bin"/><Relationship Id="rId2506" Type="http://schemas.openxmlformats.org/officeDocument/2006/relationships/image" Target="media/image1248.wmf"/><Relationship Id="rId1010" Type="http://schemas.openxmlformats.org/officeDocument/2006/relationships/image" Target="media/image499.wmf"/><Relationship Id="rId1108" Type="http://schemas.openxmlformats.org/officeDocument/2006/relationships/image" Target="media/image548.wmf"/><Relationship Id="rId1315" Type="http://schemas.openxmlformats.org/officeDocument/2006/relationships/oleObject" Target="embeddings/oleObject648.bin"/><Relationship Id="rId1967" Type="http://schemas.openxmlformats.org/officeDocument/2006/relationships/oleObject" Target="embeddings/oleObject974.bin"/><Relationship Id="rId2713" Type="http://schemas.openxmlformats.org/officeDocument/2006/relationships/oleObject" Target="embeddings/oleObject1347.bin"/><Relationship Id="rId2920" Type="http://schemas.openxmlformats.org/officeDocument/2006/relationships/image" Target="media/image1455.wmf"/><Relationship Id="rId1522" Type="http://schemas.openxmlformats.org/officeDocument/2006/relationships/image" Target="media/image756.wmf"/><Relationship Id="rId21" Type="http://schemas.openxmlformats.org/officeDocument/2006/relationships/oleObject" Target="embeddings/oleObject3.bin"/><Relationship Id="rId2089" Type="http://schemas.openxmlformats.org/officeDocument/2006/relationships/oleObject" Target="embeddings/oleObject1035.bin"/><Relationship Id="rId3487" Type="http://schemas.openxmlformats.org/officeDocument/2006/relationships/image" Target="media/image1739.wmf"/><Relationship Id="rId2296" Type="http://schemas.openxmlformats.org/officeDocument/2006/relationships/image" Target="media/image1146.wmf"/><Relationship Id="rId3347" Type="http://schemas.openxmlformats.org/officeDocument/2006/relationships/image" Target="media/image1669.wmf"/><Relationship Id="rId3554" Type="http://schemas.openxmlformats.org/officeDocument/2006/relationships/oleObject" Target="embeddings/oleObject1767.bin"/><Relationship Id="rId268" Type="http://schemas.openxmlformats.org/officeDocument/2006/relationships/oleObject" Target="embeddings/oleObject126.bin"/><Relationship Id="rId475" Type="http://schemas.openxmlformats.org/officeDocument/2006/relationships/image" Target="media/image232.wmf"/><Relationship Id="rId682" Type="http://schemas.openxmlformats.org/officeDocument/2006/relationships/oleObject" Target="embeddings/oleObject332.bin"/><Relationship Id="rId2156" Type="http://schemas.openxmlformats.org/officeDocument/2006/relationships/image" Target="media/image1073.wmf"/><Relationship Id="rId2363" Type="http://schemas.openxmlformats.org/officeDocument/2006/relationships/oleObject" Target="embeddings/oleObject1169.bin"/><Relationship Id="rId2570" Type="http://schemas.openxmlformats.org/officeDocument/2006/relationships/image" Target="media/image1280.wmf"/><Relationship Id="rId3207" Type="http://schemas.openxmlformats.org/officeDocument/2006/relationships/image" Target="media/image1599.wmf"/><Relationship Id="rId3414" Type="http://schemas.openxmlformats.org/officeDocument/2006/relationships/oleObject" Target="embeddings/oleObject1697.bin"/><Relationship Id="rId3621" Type="http://schemas.openxmlformats.org/officeDocument/2006/relationships/image" Target="media/image1806.wmf"/><Relationship Id="rId128" Type="http://schemas.openxmlformats.org/officeDocument/2006/relationships/image" Target="media/image59.wmf"/><Relationship Id="rId335" Type="http://schemas.openxmlformats.org/officeDocument/2006/relationships/image" Target="media/image163.wmf"/><Relationship Id="rId542" Type="http://schemas.openxmlformats.org/officeDocument/2006/relationships/oleObject" Target="embeddings/oleObject262.bin"/><Relationship Id="rId1172" Type="http://schemas.openxmlformats.org/officeDocument/2006/relationships/image" Target="media/image580.wmf"/><Relationship Id="rId2016" Type="http://schemas.openxmlformats.org/officeDocument/2006/relationships/image" Target="media/image1003.wmf"/><Relationship Id="rId2223" Type="http://schemas.openxmlformats.org/officeDocument/2006/relationships/image" Target="media/image1109.wmf"/><Relationship Id="rId2430" Type="http://schemas.openxmlformats.org/officeDocument/2006/relationships/oleObject" Target="embeddings/oleObject1205.bin"/><Relationship Id="rId402" Type="http://schemas.openxmlformats.org/officeDocument/2006/relationships/oleObject" Target="embeddings/oleObject192.bin"/><Relationship Id="rId1032" Type="http://schemas.openxmlformats.org/officeDocument/2006/relationships/image" Target="media/image510.wmf"/><Relationship Id="rId1989" Type="http://schemas.openxmlformats.org/officeDocument/2006/relationships/oleObject" Target="embeddings/oleObject985.bin"/><Relationship Id="rId1849" Type="http://schemas.openxmlformats.org/officeDocument/2006/relationships/oleObject" Target="embeddings/oleObject915.bin"/><Relationship Id="rId3064" Type="http://schemas.openxmlformats.org/officeDocument/2006/relationships/image" Target="media/image1527.wmf"/><Relationship Id="rId192" Type="http://schemas.openxmlformats.org/officeDocument/2006/relationships/oleObject" Target="embeddings/oleObject88.bin"/><Relationship Id="rId1709" Type="http://schemas.openxmlformats.org/officeDocument/2006/relationships/oleObject" Target="embeddings/oleObject845.bin"/><Relationship Id="rId1916" Type="http://schemas.openxmlformats.org/officeDocument/2006/relationships/image" Target="media/image953.wmf"/><Relationship Id="rId3271" Type="http://schemas.openxmlformats.org/officeDocument/2006/relationships/image" Target="media/image1631.wmf"/><Relationship Id="rId2080" Type="http://schemas.openxmlformats.org/officeDocument/2006/relationships/image" Target="media/image1035.wmf"/><Relationship Id="rId3131" Type="http://schemas.openxmlformats.org/officeDocument/2006/relationships/oleObject" Target="embeddings/oleObject1556.bin"/><Relationship Id="rId2897" Type="http://schemas.openxmlformats.org/officeDocument/2006/relationships/oleObject" Target="embeddings/oleObject1439.bin"/><Relationship Id="rId869" Type="http://schemas.openxmlformats.org/officeDocument/2006/relationships/oleObject" Target="embeddings/oleObject426.bin"/><Relationship Id="rId1499" Type="http://schemas.openxmlformats.org/officeDocument/2006/relationships/oleObject" Target="embeddings/oleObject740.bin"/><Relationship Id="rId729" Type="http://schemas.openxmlformats.org/officeDocument/2006/relationships/oleObject" Target="embeddings/oleObject356.bin"/><Relationship Id="rId1359" Type="http://schemas.openxmlformats.org/officeDocument/2006/relationships/oleObject" Target="embeddings/oleObject670.bin"/><Relationship Id="rId2757" Type="http://schemas.openxmlformats.org/officeDocument/2006/relationships/oleObject" Target="embeddings/oleObject1369.bin"/><Relationship Id="rId2964" Type="http://schemas.openxmlformats.org/officeDocument/2006/relationships/image" Target="media/image1477.emf"/><Relationship Id="rId936" Type="http://schemas.openxmlformats.org/officeDocument/2006/relationships/image" Target="media/image462.wmf"/><Relationship Id="rId1219" Type="http://schemas.openxmlformats.org/officeDocument/2006/relationships/oleObject" Target="embeddings/oleObject601.bin"/><Relationship Id="rId1566" Type="http://schemas.openxmlformats.org/officeDocument/2006/relationships/image" Target="media/image778.wmf"/><Relationship Id="rId1773" Type="http://schemas.openxmlformats.org/officeDocument/2006/relationships/oleObject" Target="embeddings/oleObject877.bin"/><Relationship Id="rId1980" Type="http://schemas.openxmlformats.org/officeDocument/2006/relationships/image" Target="media/image985.wmf"/><Relationship Id="rId2617" Type="http://schemas.openxmlformats.org/officeDocument/2006/relationships/oleObject" Target="embeddings/oleObject1299.bin"/><Relationship Id="rId2824" Type="http://schemas.openxmlformats.org/officeDocument/2006/relationships/image" Target="media/image1407.emf"/><Relationship Id="rId65" Type="http://schemas.openxmlformats.org/officeDocument/2006/relationships/oleObject" Target="embeddings/oleObject25.bin"/><Relationship Id="rId1426" Type="http://schemas.openxmlformats.org/officeDocument/2006/relationships/image" Target="media/image708.wmf"/><Relationship Id="rId1633" Type="http://schemas.openxmlformats.org/officeDocument/2006/relationships/oleObject" Target="embeddings/oleObject807.bin"/><Relationship Id="rId1840" Type="http://schemas.openxmlformats.org/officeDocument/2006/relationships/image" Target="media/image915.wmf"/><Relationship Id="rId1700" Type="http://schemas.openxmlformats.org/officeDocument/2006/relationships/image" Target="media/image845.wmf"/><Relationship Id="rId3598" Type="http://schemas.openxmlformats.org/officeDocument/2006/relationships/oleObject" Target="embeddings/oleObject1789.bin"/><Relationship Id="rId3458" Type="http://schemas.openxmlformats.org/officeDocument/2006/relationships/oleObject" Target="embeddings/oleObject1719.bin"/><Relationship Id="rId379" Type="http://schemas.openxmlformats.org/officeDocument/2006/relationships/image" Target="media/image184.wmf"/><Relationship Id="rId586" Type="http://schemas.openxmlformats.org/officeDocument/2006/relationships/oleObject" Target="embeddings/oleObject284.bin"/><Relationship Id="rId793" Type="http://schemas.openxmlformats.org/officeDocument/2006/relationships/oleObject" Target="embeddings/oleObject388.bin"/><Relationship Id="rId2267" Type="http://schemas.openxmlformats.org/officeDocument/2006/relationships/oleObject" Target="embeddings/oleObject1121.bin"/><Relationship Id="rId2474" Type="http://schemas.openxmlformats.org/officeDocument/2006/relationships/image" Target="media/image1232.wmf"/><Relationship Id="rId2681" Type="http://schemas.openxmlformats.org/officeDocument/2006/relationships/oleObject" Target="embeddings/oleObject1331.bin"/><Relationship Id="rId3318" Type="http://schemas.openxmlformats.org/officeDocument/2006/relationships/oleObject" Target="embeddings/oleObject1649.bin"/><Relationship Id="rId3525" Type="http://schemas.openxmlformats.org/officeDocument/2006/relationships/image" Target="media/image1758.wmf"/><Relationship Id="rId239" Type="http://schemas.openxmlformats.org/officeDocument/2006/relationships/image" Target="media/image115.wmf"/><Relationship Id="rId446" Type="http://schemas.openxmlformats.org/officeDocument/2006/relationships/oleObject" Target="embeddings/oleObject214.bin"/><Relationship Id="rId653" Type="http://schemas.openxmlformats.org/officeDocument/2006/relationships/image" Target="media/image321.wmf"/><Relationship Id="rId1076" Type="http://schemas.openxmlformats.org/officeDocument/2006/relationships/image" Target="media/image532.wmf"/><Relationship Id="rId1283" Type="http://schemas.openxmlformats.org/officeDocument/2006/relationships/oleObject" Target="embeddings/oleObject633.bin"/><Relationship Id="rId1490" Type="http://schemas.openxmlformats.org/officeDocument/2006/relationships/image" Target="media/image740.wmf"/><Relationship Id="rId2127" Type="http://schemas.openxmlformats.org/officeDocument/2006/relationships/oleObject" Target="embeddings/oleObject1054.bin"/><Relationship Id="rId2334" Type="http://schemas.openxmlformats.org/officeDocument/2006/relationships/image" Target="media/image1165.wmf"/><Relationship Id="rId306" Type="http://schemas.openxmlformats.org/officeDocument/2006/relationships/oleObject" Target="embeddings/oleObject145.bin"/><Relationship Id="rId860" Type="http://schemas.openxmlformats.org/officeDocument/2006/relationships/image" Target="media/image424.wmf"/><Relationship Id="rId1143" Type="http://schemas.openxmlformats.org/officeDocument/2006/relationships/oleObject" Target="embeddings/oleObject563.bin"/><Relationship Id="rId2541" Type="http://schemas.openxmlformats.org/officeDocument/2006/relationships/oleObject" Target="embeddings/oleObject1261.bin"/><Relationship Id="rId513" Type="http://schemas.openxmlformats.org/officeDocument/2006/relationships/image" Target="media/image251.wmf"/><Relationship Id="rId720" Type="http://schemas.openxmlformats.org/officeDocument/2006/relationships/image" Target="media/image354.wmf"/><Relationship Id="rId1350" Type="http://schemas.openxmlformats.org/officeDocument/2006/relationships/image" Target="media/image670.wmf"/><Relationship Id="rId2401" Type="http://schemas.openxmlformats.org/officeDocument/2006/relationships/oleObject" Target="embeddings/oleObject1188.bin"/><Relationship Id="rId1003" Type="http://schemas.openxmlformats.org/officeDocument/2006/relationships/oleObject" Target="embeddings/oleObject493.bin"/><Relationship Id="rId1210" Type="http://schemas.openxmlformats.org/officeDocument/2006/relationships/image" Target="media/image599.wmf"/><Relationship Id="rId3175" Type="http://schemas.openxmlformats.org/officeDocument/2006/relationships/oleObject" Target="embeddings/oleObject1578.bin"/><Relationship Id="rId3382" Type="http://schemas.openxmlformats.org/officeDocument/2006/relationships/oleObject" Target="embeddings/oleObject1681.bin"/><Relationship Id="rId2191" Type="http://schemas.openxmlformats.org/officeDocument/2006/relationships/oleObject" Target="embeddings/oleObject1086.bin"/><Relationship Id="rId3035" Type="http://schemas.openxmlformats.org/officeDocument/2006/relationships/oleObject" Target="embeddings/oleObject1508.bin"/><Relationship Id="rId3242" Type="http://schemas.openxmlformats.org/officeDocument/2006/relationships/oleObject" Target="embeddings/oleObject1611.bin"/><Relationship Id="rId163" Type="http://schemas.openxmlformats.org/officeDocument/2006/relationships/image" Target="media/image77.wmf"/><Relationship Id="rId370" Type="http://schemas.openxmlformats.org/officeDocument/2006/relationships/oleObject" Target="embeddings/oleObject176.bin"/><Relationship Id="rId2051" Type="http://schemas.openxmlformats.org/officeDocument/2006/relationships/oleObject" Target="embeddings/oleObject1016.bin"/><Relationship Id="rId3102" Type="http://schemas.openxmlformats.org/officeDocument/2006/relationships/image" Target="media/image1546.wmf"/><Relationship Id="rId230" Type="http://schemas.openxmlformats.org/officeDocument/2006/relationships/oleObject" Target="embeddings/oleObject107.bin"/><Relationship Id="rId2868" Type="http://schemas.openxmlformats.org/officeDocument/2006/relationships/image" Target="media/image1429.wmf"/><Relationship Id="rId1677" Type="http://schemas.openxmlformats.org/officeDocument/2006/relationships/oleObject" Target="embeddings/oleObject829.bin"/><Relationship Id="rId1884" Type="http://schemas.openxmlformats.org/officeDocument/2006/relationships/image" Target="media/image937.wmf"/><Relationship Id="rId2728" Type="http://schemas.openxmlformats.org/officeDocument/2006/relationships/image" Target="media/image1359.emf"/><Relationship Id="rId2935" Type="http://schemas.openxmlformats.org/officeDocument/2006/relationships/oleObject" Target="embeddings/oleObject1458.bin"/><Relationship Id="rId907" Type="http://schemas.openxmlformats.org/officeDocument/2006/relationships/oleObject" Target="embeddings/oleObject445.bin"/><Relationship Id="rId1537" Type="http://schemas.openxmlformats.org/officeDocument/2006/relationships/oleObject" Target="embeddings/oleObject759.bin"/><Relationship Id="rId1744" Type="http://schemas.openxmlformats.org/officeDocument/2006/relationships/image" Target="media/image867.wmf"/><Relationship Id="rId1951" Type="http://schemas.openxmlformats.org/officeDocument/2006/relationships/oleObject" Target="embeddings/oleObject966.bin"/><Relationship Id="rId36" Type="http://schemas.openxmlformats.org/officeDocument/2006/relationships/image" Target="media/image13.wmf"/><Relationship Id="rId1604" Type="http://schemas.openxmlformats.org/officeDocument/2006/relationships/image" Target="media/image797.wmf"/><Relationship Id="rId1811" Type="http://schemas.openxmlformats.org/officeDocument/2006/relationships/oleObject" Target="embeddings/oleObject896.bin"/><Relationship Id="rId3569" Type="http://schemas.openxmlformats.org/officeDocument/2006/relationships/image" Target="media/image1780.wmf"/><Relationship Id="rId697" Type="http://schemas.openxmlformats.org/officeDocument/2006/relationships/oleObject" Target="embeddings/oleObject340.bin"/><Relationship Id="rId2378" Type="http://schemas.openxmlformats.org/officeDocument/2006/relationships/image" Target="media/image1187.wmf"/><Relationship Id="rId3429" Type="http://schemas.openxmlformats.org/officeDocument/2006/relationships/image" Target="media/image1710.wmf"/><Relationship Id="rId1187" Type="http://schemas.openxmlformats.org/officeDocument/2006/relationships/oleObject" Target="embeddings/oleObject585.bin"/><Relationship Id="rId2585" Type="http://schemas.openxmlformats.org/officeDocument/2006/relationships/oleObject" Target="embeddings/oleObject1283.bin"/><Relationship Id="rId2792" Type="http://schemas.openxmlformats.org/officeDocument/2006/relationships/image" Target="media/image1391.emf"/><Relationship Id="rId3636" Type="http://schemas.openxmlformats.org/officeDocument/2006/relationships/oleObject" Target="embeddings/oleObject1808.bin"/><Relationship Id="rId557" Type="http://schemas.openxmlformats.org/officeDocument/2006/relationships/image" Target="media/image273.wmf"/><Relationship Id="rId764" Type="http://schemas.openxmlformats.org/officeDocument/2006/relationships/image" Target="media/image376.wmf"/><Relationship Id="rId971" Type="http://schemas.openxmlformats.org/officeDocument/2006/relationships/oleObject" Target="embeddings/oleObject477.bin"/><Relationship Id="rId1394" Type="http://schemas.openxmlformats.org/officeDocument/2006/relationships/image" Target="media/image692.wmf"/><Relationship Id="rId2238" Type="http://schemas.openxmlformats.org/officeDocument/2006/relationships/oleObject" Target="embeddings/oleObject1107.bin"/><Relationship Id="rId2445" Type="http://schemas.openxmlformats.org/officeDocument/2006/relationships/oleObject" Target="embeddings/oleObject1213.bin"/><Relationship Id="rId2652" Type="http://schemas.openxmlformats.org/officeDocument/2006/relationships/image" Target="media/image1321.wmf"/><Relationship Id="rId417" Type="http://schemas.openxmlformats.org/officeDocument/2006/relationships/image" Target="media/image203.wmf"/><Relationship Id="rId624" Type="http://schemas.openxmlformats.org/officeDocument/2006/relationships/oleObject" Target="embeddings/oleObject303.bin"/><Relationship Id="rId831" Type="http://schemas.openxmlformats.org/officeDocument/2006/relationships/oleObject" Target="embeddings/oleObject407.bin"/><Relationship Id="rId1047" Type="http://schemas.openxmlformats.org/officeDocument/2006/relationships/oleObject" Target="embeddings/oleObject515.bin"/><Relationship Id="rId1254" Type="http://schemas.openxmlformats.org/officeDocument/2006/relationships/image" Target="media/image621.wmf"/><Relationship Id="rId1461" Type="http://schemas.openxmlformats.org/officeDocument/2006/relationships/oleObject" Target="embeddings/oleObject721.bin"/><Relationship Id="rId2305" Type="http://schemas.openxmlformats.org/officeDocument/2006/relationships/oleObject" Target="embeddings/oleObject1140.bin"/><Relationship Id="rId2512" Type="http://schemas.openxmlformats.org/officeDocument/2006/relationships/image" Target="media/image1251.wmf"/><Relationship Id="rId1114" Type="http://schemas.openxmlformats.org/officeDocument/2006/relationships/image" Target="media/image551.wmf"/><Relationship Id="rId1321" Type="http://schemas.openxmlformats.org/officeDocument/2006/relationships/oleObject" Target="embeddings/oleObject651.bin"/><Relationship Id="rId3079" Type="http://schemas.openxmlformats.org/officeDocument/2006/relationships/oleObject" Target="embeddings/oleObject1530.bin"/><Relationship Id="rId3286" Type="http://schemas.openxmlformats.org/officeDocument/2006/relationships/oleObject" Target="embeddings/oleObject1633.bin"/><Relationship Id="rId3493" Type="http://schemas.openxmlformats.org/officeDocument/2006/relationships/image" Target="media/image1742.wmf"/><Relationship Id="rId2095" Type="http://schemas.openxmlformats.org/officeDocument/2006/relationships/oleObject" Target="embeddings/oleObject1038.bin"/><Relationship Id="rId3146" Type="http://schemas.openxmlformats.org/officeDocument/2006/relationships/image" Target="media/image1568.wmf"/><Relationship Id="rId3353" Type="http://schemas.openxmlformats.org/officeDocument/2006/relationships/image" Target="media/image1672.wmf"/><Relationship Id="rId274" Type="http://schemas.openxmlformats.org/officeDocument/2006/relationships/oleObject" Target="embeddings/oleObject129.bin"/><Relationship Id="rId481" Type="http://schemas.openxmlformats.org/officeDocument/2006/relationships/image" Target="media/image235.wmf"/><Relationship Id="rId2162" Type="http://schemas.openxmlformats.org/officeDocument/2006/relationships/image" Target="media/image1076.wmf"/><Relationship Id="rId3006" Type="http://schemas.openxmlformats.org/officeDocument/2006/relationships/image" Target="media/image1498.wmf"/><Relationship Id="rId3560" Type="http://schemas.openxmlformats.org/officeDocument/2006/relationships/oleObject" Target="embeddings/oleObject1770.bin"/><Relationship Id="rId134" Type="http://schemas.openxmlformats.org/officeDocument/2006/relationships/image" Target="media/image62.wmf"/><Relationship Id="rId3213" Type="http://schemas.openxmlformats.org/officeDocument/2006/relationships/image" Target="media/image1602.wmf"/><Relationship Id="rId3420" Type="http://schemas.openxmlformats.org/officeDocument/2006/relationships/oleObject" Target="embeddings/oleObject1700.bin"/><Relationship Id="rId341" Type="http://schemas.openxmlformats.org/officeDocument/2006/relationships/image" Target="media/image166.wmf"/><Relationship Id="rId2022" Type="http://schemas.openxmlformats.org/officeDocument/2006/relationships/image" Target="media/image1006.wmf"/><Relationship Id="rId2979" Type="http://schemas.openxmlformats.org/officeDocument/2006/relationships/oleObject" Target="embeddings/oleObject1480.bin"/><Relationship Id="rId201" Type="http://schemas.openxmlformats.org/officeDocument/2006/relationships/image" Target="media/image96.wmf"/><Relationship Id="rId1788" Type="http://schemas.openxmlformats.org/officeDocument/2006/relationships/image" Target="media/image889.wmf"/><Relationship Id="rId1995" Type="http://schemas.openxmlformats.org/officeDocument/2006/relationships/oleObject" Target="embeddings/oleObject988.bin"/><Relationship Id="rId2839" Type="http://schemas.openxmlformats.org/officeDocument/2006/relationships/oleObject" Target="embeddings/oleObject1410.bin"/><Relationship Id="rId1648" Type="http://schemas.openxmlformats.org/officeDocument/2006/relationships/image" Target="media/image819.wmf"/><Relationship Id="rId1508" Type="http://schemas.openxmlformats.org/officeDocument/2006/relationships/image" Target="media/image749.wmf"/><Relationship Id="rId1855" Type="http://schemas.openxmlformats.org/officeDocument/2006/relationships/oleObject" Target="embeddings/oleObject918.bin"/><Relationship Id="rId2906" Type="http://schemas.openxmlformats.org/officeDocument/2006/relationships/image" Target="media/image1448.wmf"/><Relationship Id="rId3070" Type="http://schemas.openxmlformats.org/officeDocument/2006/relationships/image" Target="media/image1530.wmf"/><Relationship Id="rId1715" Type="http://schemas.openxmlformats.org/officeDocument/2006/relationships/oleObject" Target="embeddings/oleObject848.bin"/><Relationship Id="rId1922" Type="http://schemas.openxmlformats.org/officeDocument/2006/relationships/image" Target="media/image956.wmf"/><Relationship Id="rId2489" Type="http://schemas.openxmlformats.org/officeDocument/2006/relationships/oleObject" Target="embeddings/oleObject1235.bin"/><Relationship Id="rId2696" Type="http://schemas.openxmlformats.org/officeDocument/2006/relationships/image" Target="media/image1343.wmf"/><Relationship Id="rId668" Type="http://schemas.openxmlformats.org/officeDocument/2006/relationships/oleObject" Target="embeddings/oleObject325.bin"/><Relationship Id="rId875" Type="http://schemas.openxmlformats.org/officeDocument/2006/relationships/oleObject" Target="embeddings/oleObject429.bin"/><Relationship Id="rId1298" Type="http://schemas.openxmlformats.org/officeDocument/2006/relationships/image" Target="media/image643.wmf"/><Relationship Id="rId2349" Type="http://schemas.openxmlformats.org/officeDocument/2006/relationships/oleObject" Target="embeddings/oleObject1162.bin"/><Relationship Id="rId2556" Type="http://schemas.openxmlformats.org/officeDocument/2006/relationships/image" Target="media/image1273.wmf"/><Relationship Id="rId2763" Type="http://schemas.openxmlformats.org/officeDocument/2006/relationships/oleObject" Target="embeddings/oleObject1372.bin"/><Relationship Id="rId2970" Type="http://schemas.openxmlformats.org/officeDocument/2006/relationships/image" Target="media/image1480.emf"/><Relationship Id="rId3607" Type="http://schemas.openxmlformats.org/officeDocument/2006/relationships/image" Target="media/image1799.wmf"/><Relationship Id="rId528" Type="http://schemas.openxmlformats.org/officeDocument/2006/relationships/oleObject" Target="embeddings/oleObject255.bin"/><Relationship Id="rId735" Type="http://schemas.openxmlformats.org/officeDocument/2006/relationships/oleObject" Target="embeddings/oleObject359.bin"/><Relationship Id="rId942" Type="http://schemas.openxmlformats.org/officeDocument/2006/relationships/image" Target="media/image465.wmf"/><Relationship Id="rId1158" Type="http://schemas.openxmlformats.org/officeDocument/2006/relationships/image" Target="media/image573.wmf"/><Relationship Id="rId1365" Type="http://schemas.openxmlformats.org/officeDocument/2006/relationships/oleObject" Target="embeddings/oleObject673.bin"/><Relationship Id="rId1572" Type="http://schemas.openxmlformats.org/officeDocument/2006/relationships/image" Target="media/image781.wmf"/><Relationship Id="rId2209" Type="http://schemas.openxmlformats.org/officeDocument/2006/relationships/image" Target="media/image1100.wmf"/><Relationship Id="rId2416" Type="http://schemas.openxmlformats.org/officeDocument/2006/relationships/oleObject" Target="embeddings/oleObject1197.bin"/><Relationship Id="rId2623" Type="http://schemas.openxmlformats.org/officeDocument/2006/relationships/oleObject" Target="embeddings/oleObject1302.bin"/><Relationship Id="rId1018" Type="http://schemas.openxmlformats.org/officeDocument/2006/relationships/image" Target="media/image503.wmf"/><Relationship Id="rId1225" Type="http://schemas.openxmlformats.org/officeDocument/2006/relationships/oleObject" Target="embeddings/oleObject604.bin"/><Relationship Id="rId1432" Type="http://schemas.openxmlformats.org/officeDocument/2006/relationships/image" Target="media/image711.wmf"/><Relationship Id="rId2830" Type="http://schemas.openxmlformats.org/officeDocument/2006/relationships/image" Target="media/image1410.emf"/><Relationship Id="rId71" Type="http://schemas.openxmlformats.org/officeDocument/2006/relationships/oleObject" Target="embeddings/oleObject28.bin"/><Relationship Id="rId802" Type="http://schemas.openxmlformats.org/officeDocument/2006/relationships/image" Target="media/image395.wmf"/><Relationship Id="rId3397" Type="http://schemas.openxmlformats.org/officeDocument/2006/relationships/image" Target="media/image1694.wmf"/><Relationship Id="rId178" Type="http://schemas.openxmlformats.org/officeDocument/2006/relationships/oleObject" Target="embeddings/oleObject81.bin"/><Relationship Id="rId3257" Type="http://schemas.openxmlformats.org/officeDocument/2006/relationships/image" Target="media/image1624.wmf"/><Relationship Id="rId3464" Type="http://schemas.openxmlformats.org/officeDocument/2006/relationships/oleObject" Target="embeddings/oleObject1722.bin"/><Relationship Id="rId385" Type="http://schemas.openxmlformats.org/officeDocument/2006/relationships/image" Target="media/image187.wmf"/><Relationship Id="rId592" Type="http://schemas.openxmlformats.org/officeDocument/2006/relationships/oleObject" Target="embeddings/oleObject287.bin"/><Relationship Id="rId2066" Type="http://schemas.openxmlformats.org/officeDocument/2006/relationships/image" Target="media/image1028.wmf"/><Relationship Id="rId2273" Type="http://schemas.openxmlformats.org/officeDocument/2006/relationships/oleObject" Target="embeddings/oleObject1124.bin"/><Relationship Id="rId2480" Type="http://schemas.openxmlformats.org/officeDocument/2006/relationships/image" Target="media/image1235.wmf"/><Relationship Id="rId3117" Type="http://schemas.openxmlformats.org/officeDocument/2006/relationships/oleObject" Target="embeddings/oleObject1549.bin"/><Relationship Id="rId3324" Type="http://schemas.openxmlformats.org/officeDocument/2006/relationships/oleObject" Target="embeddings/oleObject1652.bin"/><Relationship Id="rId3531" Type="http://schemas.openxmlformats.org/officeDocument/2006/relationships/image" Target="media/image1761.wmf"/><Relationship Id="rId245" Type="http://schemas.openxmlformats.org/officeDocument/2006/relationships/image" Target="media/image118.wmf"/><Relationship Id="rId452" Type="http://schemas.openxmlformats.org/officeDocument/2006/relationships/oleObject" Target="embeddings/oleObject217.bin"/><Relationship Id="rId1082" Type="http://schemas.openxmlformats.org/officeDocument/2006/relationships/image" Target="media/image535.wmf"/><Relationship Id="rId2133" Type="http://schemas.openxmlformats.org/officeDocument/2006/relationships/oleObject" Target="embeddings/oleObject1057.bin"/><Relationship Id="rId2340" Type="http://schemas.openxmlformats.org/officeDocument/2006/relationships/image" Target="media/image1168.wmf"/><Relationship Id="rId105" Type="http://schemas.openxmlformats.org/officeDocument/2006/relationships/oleObject" Target="embeddings/oleObject45.bin"/><Relationship Id="rId312" Type="http://schemas.openxmlformats.org/officeDocument/2006/relationships/oleObject" Target="embeddings/oleObject148.bin"/><Relationship Id="rId2200" Type="http://schemas.openxmlformats.org/officeDocument/2006/relationships/image" Target="media/image1095.wmf"/><Relationship Id="rId1899" Type="http://schemas.openxmlformats.org/officeDocument/2006/relationships/oleObject" Target="embeddings/oleObject940.bin"/><Relationship Id="rId1759" Type="http://schemas.openxmlformats.org/officeDocument/2006/relationships/oleObject" Target="embeddings/oleObject870.bin"/><Relationship Id="rId1966" Type="http://schemas.openxmlformats.org/officeDocument/2006/relationships/image" Target="media/image978.wmf"/><Relationship Id="rId3181" Type="http://schemas.openxmlformats.org/officeDocument/2006/relationships/oleObject" Target="embeddings/oleObject1581.bin"/><Relationship Id="rId1619" Type="http://schemas.openxmlformats.org/officeDocument/2006/relationships/oleObject" Target="embeddings/oleObject800.bin"/><Relationship Id="rId1826" Type="http://schemas.openxmlformats.org/officeDocument/2006/relationships/image" Target="media/image908.wmf"/><Relationship Id="rId3041" Type="http://schemas.openxmlformats.org/officeDocument/2006/relationships/oleObject" Target="embeddings/oleObject1511.bin"/><Relationship Id="rId779" Type="http://schemas.openxmlformats.org/officeDocument/2006/relationships/oleObject" Target="embeddings/oleObject381.bin"/><Relationship Id="rId986" Type="http://schemas.openxmlformats.org/officeDocument/2006/relationships/image" Target="media/image487.wmf"/><Relationship Id="rId2667" Type="http://schemas.openxmlformats.org/officeDocument/2006/relationships/oleObject" Target="embeddings/oleObject1324.bin"/><Relationship Id="rId639" Type="http://schemas.openxmlformats.org/officeDocument/2006/relationships/image" Target="media/image314.wmf"/><Relationship Id="rId1269" Type="http://schemas.openxmlformats.org/officeDocument/2006/relationships/oleObject" Target="embeddings/oleObject626.bin"/><Relationship Id="rId1476" Type="http://schemas.openxmlformats.org/officeDocument/2006/relationships/image" Target="media/image733.wmf"/><Relationship Id="rId2874" Type="http://schemas.openxmlformats.org/officeDocument/2006/relationships/image" Target="media/image1432.wmf"/><Relationship Id="rId846" Type="http://schemas.openxmlformats.org/officeDocument/2006/relationships/image" Target="media/image417.wmf"/><Relationship Id="rId1129" Type="http://schemas.openxmlformats.org/officeDocument/2006/relationships/oleObject" Target="embeddings/oleObject556.bin"/><Relationship Id="rId1683" Type="http://schemas.openxmlformats.org/officeDocument/2006/relationships/oleObject" Target="embeddings/oleObject832.bin"/><Relationship Id="rId1890" Type="http://schemas.openxmlformats.org/officeDocument/2006/relationships/image" Target="media/image940.wmf"/><Relationship Id="rId2527" Type="http://schemas.openxmlformats.org/officeDocument/2006/relationships/oleObject" Target="embeddings/oleObject1254.bin"/><Relationship Id="rId2734" Type="http://schemas.openxmlformats.org/officeDocument/2006/relationships/image" Target="media/image1362.emf"/><Relationship Id="rId2941" Type="http://schemas.openxmlformats.org/officeDocument/2006/relationships/oleObject" Target="embeddings/oleObject1461.bin"/><Relationship Id="rId706" Type="http://schemas.openxmlformats.org/officeDocument/2006/relationships/image" Target="media/image347.wmf"/><Relationship Id="rId913" Type="http://schemas.openxmlformats.org/officeDocument/2006/relationships/oleObject" Target="embeddings/oleObject448.bin"/><Relationship Id="rId1336" Type="http://schemas.openxmlformats.org/officeDocument/2006/relationships/image" Target="media/image663.wmf"/><Relationship Id="rId1543" Type="http://schemas.openxmlformats.org/officeDocument/2006/relationships/oleObject" Target="embeddings/oleObject762.bin"/><Relationship Id="rId1750" Type="http://schemas.openxmlformats.org/officeDocument/2006/relationships/image" Target="media/image870.wmf"/><Relationship Id="rId2801" Type="http://schemas.openxmlformats.org/officeDocument/2006/relationships/oleObject" Target="embeddings/oleObject1391.bin"/><Relationship Id="rId42" Type="http://schemas.openxmlformats.org/officeDocument/2006/relationships/image" Target="media/image16.wmf"/><Relationship Id="rId1403" Type="http://schemas.openxmlformats.org/officeDocument/2006/relationships/oleObject" Target="embeddings/oleObject692.bin"/><Relationship Id="rId1610" Type="http://schemas.openxmlformats.org/officeDocument/2006/relationships/image" Target="media/image800.wmf"/><Relationship Id="rId3368" Type="http://schemas.openxmlformats.org/officeDocument/2006/relationships/oleObject" Target="embeddings/oleObject1674.bin"/><Relationship Id="rId3575" Type="http://schemas.openxmlformats.org/officeDocument/2006/relationships/image" Target="media/image1783.wmf"/><Relationship Id="rId289" Type="http://schemas.openxmlformats.org/officeDocument/2006/relationships/image" Target="media/image140.wmf"/><Relationship Id="rId496" Type="http://schemas.openxmlformats.org/officeDocument/2006/relationships/oleObject" Target="embeddings/oleObject239.bin"/><Relationship Id="rId2177" Type="http://schemas.openxmlformats.org/officeDocument/2006/relationships/oleObject" Target="embeddings/oleObject1079.bin"/><Relationship Id="rId2384" Type="http://schemas.openxmlformats.org/officeDocument/2006/relationships/image" Target="media/image1190.wmf"/><Relationship Id="rId2591" Type="http://schemas.openxmlformats.org/officeDocument/2006/relationships/oleObject" Target="embeddings/oleObject1286.bin"/><Relationship Id="rId3228" Type="http://schemas.openxmlformats.org/officeDocument/2006/relationships/oleObject" Target="embeddings/oleObject1604.bin"/><Relationship Id="rId3435" Type="http://schemas.openxmlformats.org/officeDocument/2006/relationships/image" Target="media/image1713.wmf"/><Relationship Id="rId3642" Type="http://schemas.openxmlformats.org/officeDocument/2006/relationships/oleObject" Target="embeddings/oleObject1811.bin"/><Relationship Id="rId149" Type="http://schemas.openxmlformats.org/officeDocument/2006/relationships/image" Target="media/image70.wmf"/><Relationship Id="rId356" Type="http://schemas.openxmlformats.org/officeDocument/2006/relationships/oleObject" Target="embeddings/oleObject169.bin"/><Relationship Id="rId563" Type="http://schemas.openxmlformats.org/officeDocument/2006/relationships/image" Target="media/image276.wmf"/><Relationship Id="rId770" Type="http://schemas.openxmlformats.org/officeDocument/2006/relationships/image" Target="media/image379.wmf"/><Relationship Id="rId1193" Type="http://schemas.openxmlformats.org/officeDocument/2006/relationships/oleObject" Target="embeddings/oleObject588.bin"/><Relationship Id="rId2037" Type="http://schemas.openxmlformats.org/officeDocument/2006/relationships/oleObject" Target="embeddings/oleObject1009.bin"/><Relationship Id="rId2244" Type="http://schemas.openxmlformats.org/officeDocument/2006/relationships/oleObject" Target="embeddings/oleObject1110.bin"/><Relationship Id="rId2451" Type="http://schemas.openxmlformats.org/officeDocument/2006/relationships/oleObject" Target="embeddings/oleObject1216.bin"/><Relationship Id="rId216" Type="http://schemas.openxmlformats.org/officeDocument/2006/relationships/oleObject" Target="embeddings/oleObject100.bin"/><Relationship Id="rId423" Type="http://schemas.openxmlformats.org/officeDocument/2006/relationships/image" Target="media/image206.wmf"/><Relationship Id="rId1053" Type="http://schemas.openxmlformats.org/officeDocument/2006/relationships/oleObject" Target="embeddings/oleObject518.bin"/><Relationship Id="rId1260" Type="http://schemas.openxmlformats.org/officeDocument/2006/relationships/image" Target="media/image624.wmf"/><Relationship Id="rId2104" Type="http://schemas.openxmlformats.org/officeDocument/2006/relationships/image" Target="media/image1047.wmf"/><Relationship Id="rId3502" Type="http://schemas.openxmlformats.org/officeDocument/2006/relationships/oleObject" Target="embeddings/oleObject1741.bin"/><Relationship Id="rId630" Type="http://schemas.openxmlformats.org/officeDocument/2006/relationships/oleObject" Target="embeddings/oleObject306.bin"/><Relationship Id="rId2311" Type="http://schemas.openxmlformats.org/officeDocument/2006/relationships/oleObject" Target="embeddings/oleObject1143.bin"/><Relationship Id="rId1120" Type="http://schemas.openxmlformats.org/officeDocument/2006/relationships/image" Target="media/image554.wmf"/><Relationship Id="rId1937" Type="http://schemas.openxmlformats.org/officeDocument/2006/relationships/oleObject" Target="embeddings/oleObject959.bin"/><Relationship Id="rId3085" Type="http://schemas.openxmlformats.org/officeDocument/2006/relationships/oleObject" Target="embeddings/oleObject1533.bin"/><Relationship Id="rId3292" Type="http://schemas.openxmlformats.org/officeDocument/2006/relationships/oleObject" Target="embeddings/oleObject1636.bin"/><Relationship Id="rId3152" Type="http://schemas.openxmlformats.org/officeDocument/2006/relationships/image" Target="media/image1571.wmf"/><Relationship Id="rId280" Type="http://schemas.openxmlformats.org/officeDocument/2006/relationships/oleObject" Target="embeddings/oleObject132.bin"/><Relationship Id="rId3012" Type="http://schemas.openxmlformats.org/officeDocument/2006/relationships/image" Target="media/image1501.wmf"/><Relationship Id="rId140" Type="http://schemas.openxmlformats.org/officeDocument/2006/relationships/image" Target="media/image65.wmf"/><Relationship Id="rId6" Type="http://schemas.openxmlformats.org/officeDocument/2006/relationships/footnotes" Target="footnotes.xml"/><Relationship Id="rId2778" Type="http://schemas.openxmlformats.org/officeDocument/2006/relationships/image" Target="media/image1384.emf"/><Relationship Id="rId2985" Type="http://schemas.openxmlformats.org/officeDocument/2006/relationships/oleObject" Target="embeddings/oleObject1483.bin"/><Relationship Id="rId957" Type="http://schemas.openxmlformats.org/officeDocument/2006/relationships/oleObject" Target="embeddings/oleObject470.bin"/><Relationship Id="rId1587" Type="http://schemas.openxmlformats.org/officeDocument/2006/relationships/oleObject" Target="embeddings/oleObject784.bin"/><Relationship Id="rId1794" Type="http://schemas.openxmlformats.org/officeDocument/2006/relationships/image" Target="media/image892.wmf"/><Relationship Id="rId2638" Type="http://schemas.openxmlformats.org/officeDocument/2006/relationships/image" Target="media/image1314.wmf"/><Relationship Id="rId2845" Type="http://schemas.openxmlformats.org/officeDocument/2006/relationships/oleObject" Target="embeddings/oleObject1413.bin"/><Relationship Id="rId86" Type="http://schemas.openxmlformats.org/officeDocument/2006/relationships/image" Target="media/image38.wmf"/><Relationship Id="rId817" Type="http://schemas.openxmlformats.org/officeDocument/2006/relationships/oleObject" Target="embeddings/oleObject400.bin"/><Relationship Id="rId1447" Type="http://schemas.openxmlformats.org/officeDocument/2006/relationships/oleObject" Target="embeddings/oleObject714.bin"/><Relationship Id="rId1654" Type="http://schemas.openxmlformats.org/officeDocument/2006/relationships/image" Target="media/image822.wmf"/><Relationship Id="rId1861" Type="http://schemas.openxmlformats.org/officeDocument/2006/relationships/oleObject" Target="embeddings/oleObject921.bin"/><Relationship Id="rId2705" Type="http://schemas.openxmlformats.org/officeDocument/2006/relationships/oleObject" Target="embeddings/oleObject1343.bin"/><Relationship Id="rId2912" Type="http://schemas.openxmlformats.org/officeDocument/2006/relationships/image" Target="media/image1451.wmf"/><Relationship Id="rId1307" Type="http://schemas.openxmlformats.org/officeDocument/2006/relationships/oleObject" Target="embeddings/oleObject644.bin"/><Relationship Id="rId1514" Type="http://schemas.openxmlformats.org/officeDocument/2006/relationships/image" Target="media/image752.wmf"/><Relationship Id="rId1721" Type="http://schemas.openxmlformats.org/officeDocument/2006/relationships/oleObject" Target="embeddings/oleObject851.bin"/><Relationship Id="rId13" Type="http://schemas.openxmlformats.org/officeDocument/2006/relationships/hyperlink" Target="http://mrl.sci.utah.edu" TargetMode="External"/><Relationship Id="rId3479" Type="http://schemas.openxmlformats.org/officeDocument/2006/relationships/image" Target="media/image1735.wmf"/><Relationship Id="rId2288" Type="http://schemas.openxmlformats.org/officeDocument/2006/relationships/image" Target="media/image1142.wmf"/><Relationship Id="rId2495" Type="http://schemas.openxmlformats.org/officeDocument/2006/relationships/oleObject" Target="embeddings/oleObject1238.bin"/><Relationship Id="rId3339" Type="http://schemas.openxmlformats.org/officeDocument/2006/relationships/image" Target="media/image1665.wmf"/><Relationship Id="rId467" Type="http://schemas.openxmlformats.org/officeDocument/2006/relationships/image" Target="media/image228.wmf"/><Relationship Id="rId1097" Type="http://schemas.openxmlformats.org/officeDocument/2006/relationships/oleObject" Target="embeddings/oleObject540.bin"/><Relationship Id="rId2148" Type="http://schemas.openxmlformats.org/officeDocument/2006/relationships/image" Target="media/image1069.wmf"/><Relationship Id="rId3546" Type="http://schemas.openxmlformats.org/officeDocument/2006/relationships/oleObject" Target="embeddings/oleObject1763.bin"/><Relationship Id="rId674" Type="http://schemas.openxmlformats.org/officeDocument/2006/relationships/oleObject" Target="embeddings/oleObject328.bin"/><Relationship Id="rId881" Type="http://schemas.openxmlformats.org/officeDocument/2006/relationships/oleObject" Target="embeddings/oleObject432.bin"/><Relationship Id="rId2355" Type="http://schemas.openxmlformats.org/officeDocument/2006/relationships/oleObject" Target="embeddings/oleObject1165.bin"/><Relationship Id="rId2562" Type="http://schemas.openxmlformats.org/officeDocument/2006/relationships/image" Target="media/image1276.wmf"/><Relationship Id="rId3406" Type="http://schemas.openxmlformats.org/officeDocument/2006/relationships/oleObject" Target="embeddings/oleObject1693.bin"/><Relationship Id="rId3613" Type="http://schemas.openxmlformats.org/officeDocument/2006/relationships/image" Target="media/image1802.wmf"/><Relationship Id="rId327" Type="http://schemas.openxmlformats.org/officeDocument/2006/relationships/image" Target="media/image159.wmf"/><Relationship Id="rId534" Type="http://schemas.openxmlformats.org/officeDocument/2006/relationships/oleObject" Target="embeddings/oleObject258.bin"/><Relationship Id="rId741" Type="http://schemas.openxmlformats.org/officeDocument/2006/relationships/oleObject" Target="embeddings/oleObject362.bin"/><Relationship Id="rId1164" Type="http://schemas.openxmlformats.org/officeDocument/2006/relationships/image" Target="media/image576.wmf"/><Relationship Id="rId1371" Type="http://schemas.openxmlformats.org/officeDocument/2006/relationships/oleObject" Target="embeddings/oleObject676.bin"/><Relationship Id="rId2008" Type="http://schemas.openxmlformats.org/officeDocument/2006/relationships/image" Target="media/image999.wmf"/><Relationship Id="rId2215" Type="http://schemas.openxmlformats.org/officeDocument/2006/relationships/image" Target="media/image1104.png"/><Relationship Id="rId2422" Type="http://schemas.openxmlformats.org/officeDocument/2006/relationships/image" Target="media/image1207.emf"/><Relationship Id="rId601" Type="http://schemas.openxmlformats.org/officeDocument/2006/relationships/image" Target="media/image295.wmf"/><Relationship Id="rId1024" Type="http://schemas.openxmlformats.org/officeDocument/2006/relationships/image" Target="media/image506.wmf"/><Relationship Id="rId1231" Type="http://schemas.openxmlformats.org/officeDocument/2006/relationships/oleObject" Target="embeddings/oleObject607.bin"/><Relationship Id="rId3196" Type="http://schemas.openxmlformats.org/officeDocument/2006/relationships/image" Target="media/image1593.wmf"/><Relationship Id="rId3056" Type="http://schemas.openxmlformats.org/officeDocument/2006/relationships/image" Target="media/image1523.wmf"/><Relationship Id="rId3263" Type="http://schemas.openxmlformats.org/officeDocument/2006/relationships/image" Target="media/image1627.wmf"/><Relationship Id="rId3470" Type="http://schemas.openxmlformats.org/officeDocument/2006/relationships/oleObject" Target="embeddings/oleObject1725.bin"/><Relationship Id="rId184" Type="http://schemas.openxmlformats.org/officeDocument/2006/relationships/oleObject" Target="embeddings/oleObject84.bin"/><Relationship Id="rId391" Type="http://schemas.openxmlformats.org/officeDocument/2006/relationships/image" Target="media/image190.wmf"/><Relationship Id="rId1908" Type="http://schemas.openxmlformats.org/officeDocument/2006/relationships/image" Target="media/image949.wmf"/><Relationship Id="rId2072" Type="http://schemas.openxmlformats.org/officeDocument/2006/relationships/image" Target="media/image1031.wmf"/><Relationship Id="rId3123" Type="http://schemas.openxmlformats.org/officeDocument/2006/relationships/oleObject" Target="embeddings/oleObject1552.bin"/><Relationship Id="rId251" Type="http://schemas.openxmlformats.org/officeDocument/2006/relationships/image" Target="media/image121.wmf"/><Relationship Id="rId3330" Type="http://schemas.openxmlformats.org/officeDocument/2006/relationships/oleObject" Target="embeddings/oleObject1655.bin"/><Relationship Id="rId2889" Type="http://schemas.openxmlformats.org/officeDocument/2006/relationships/oleObject" Target="embeddings/oleObject1435.bin"/><Relationship Id="rId111" Type="http://schemas.openxmlformats.org/officeDocument/2006/relationships/oleObject" Target="embeddings/oleObject48.bin"/><Relationship Id="rId1698" Type="http://schemas.openxmlformats.org/officeDocument/2006/relationships/image" Target="media/image844.wmf"/><Relationship Id="rId2749" Type="http://schemas.openxmlformats.org/officeDocument/2006/relationships/oleObject" Target="embeddings/oleObject1365.bin"/><Relationship Id="rId2956" Type="http://schemas.openxmlformats.org/officeDocument/2006/relationships/image" Target="media/image1473.wmf"/><Relationship Id="rId928" Type="http://schemas.openxmlformats.org/officeDocument/2006/relationships/image" Target="media/image458.wmf"/><Relationship Id="rId1558" Type="http://schemas.openxmlformats.org/officeDocument/2006/relationships/image" Target="media/image774.wmf"/><Relationship Id="rId1765" Type="http://schemas.openxmlformats.org/officeDocument/2006/relationships/oleObject" Target="embeddings/oleObject873.bin"/><Relationship Id="rId2609" Type="http://schemas.openxmlformats.org/officeDocument/2006/relationships/oleObject" Target="embeddings/oleObject1295.bin"/><Relationship Id="rId57" Type="http://schemas.openxmlformats.org/officeDocument/2006/relationships/oleObject" Target="embeddings/oleObject21.bin"/><Relationship Id="rId1418" Type="http://schemas.openxmlformats.org/officeDocument/2006/relationships/image" Target="media/image704.wmf"/><Relationship Id="rId1972" Type="http://schemas.openxmlformats.org/officeDocument/2006/relationships/image" Target="media/image981.wmf"/><Relationship Id="rId2816" Type="http://schemas.openxmlformats.org/officeDocument/2006/relationships/image" Target="media/image1403.emf"/><Relationship Id="rId1625" Type="http://schemas.openxmlformats.org/officeDocument/2006/relationships/oleObject" Target="embeddings/oleObject803.bin"/><Relationship Id="rId1832" Type="http://schemas.openxmlformats.org/officeDocument/2006/relationships/image" Target="media/image911.wmf"/><Relationship Id="rId2399" Type="http://schemas.openxmlformats.org/officeDocument/2006/relationships/oleObject" Target="embeddings/oleObject1187.bin"/><Relationship Id="rId578" Type="http://schemas.openxmlformats.org/officeDocument/2006/relationships/oleObject" Target="embeddings/oleObject280.bin"/><Relationship Id="rId785" Type="http://schemas.openxmlformats.org/officeDocument/2006/relationships/oleObject" Target="embeddings/oleObject384.bin"/><Relationship Id="rId992" Type="http://schemas.openxmlformats.org/officeDocument/2006/relationships/image" Target="media/image490.wmf"/><Relationship Id="rId2259" Type="http://schemas.openxmlformats.org/officeDocument/2006/relationships/oleObject" Target="embeddings/oleObject1117.bin"/><Relationship Id="rId2466" Type="http://schemas.openxmlformats.org/officeDocument/2006/relationships/image" Target="media/image1228.wmf"/><Relationship Id="rId2673" Type="http://schemas.openxmlformats.org/officeDocument/2006/relationships/oleObject" Target="embeddings/oleObject1327.bin"/><Relationship Id="rId2880" Type="http://schemas.openxmlformats.org/officeDocument/2006/relationships/image" Target="media/image1435.wmf"/><Relationship Id="rId3517" Type="http://schemas.openxmlformats.org/officeDocument/2006/relationships/image" Target="media/image1754.wmf"/><Relationship Id="rId438" Type="http://schemas.openxmlformats.org/officeDocument/2006/relationships/oleObject" Target="embeddings/oleObject210.bin"/><Relationship Id="rId645" Type="http://schemas.openxmlformats.org/officeDocument/2006/relationships/image" Target="media/image317.wmf"/><Relationship Id="rId852" Type="http://schemas.openxmlformats.org/officeDocument/2006/relationships/image" Target="media/image420.wmf"/><Relationship Id="rId1068" Type="http://schemas.openxmlformats.org/officeDocument/2006/relationships/image" Target="media/image528.wmf"/><Relationship Id="rId1275" Type="http://schemas.openxmlformats.org/officeDocument/2006/relationships/oleObject" Target="embeddings/oleObject629.bin"/><Relationship Id="rId1482" Type="http://schemas.openxmlformats.org/officeDocument/2006/relationships/image" Target="media/image736.wmf"/><Relationship Id="rId2119" Type="http://schemas.openxmlformats.org/officeDocument/2006/relationships/oleObject" Target="embeddings/oleObject1050.bin"/><Relationship Id="rId2326" Type="http://schemas.openxmlformats.org/officeDocument/2006/relationships/image" Target="media/image1161.wmf"/><Relationship Id="rId2533" Type="http://schemas.openxmlformats.org/officeDocument/2006/relationships/oleObject" Target="embeddings/oleObject1257.bin"/><Relationship Id="rId2740" Type="http://schemas.openxmlformats.org/officeDocument/2006/relationships/image" Target="media/image1365.emf"/><Relationship Id="rId505" Type="http://schemas.openxmlformats.org/officeDocument/2006/relationships/image" Target="media/image247.wmf"/><Relationship Id="rId712" Type="http://schemas.openxmlformats.org/officeDocument/2006/relationships/image" Target="media/image350.wmf"/><Relationship Id="rId1135" Type="http://schemas.openxmlformats.org/officeDocument/2006/relationships/oleObject" Target="embeddings/oleObject559.bin"/><Relationship Id="rId1342" Type="http://schemas.openxmlformats.org/officeDocument/2006/relationships/image" Target="media/image666.wmf"/><Relationship Id="rId1202" Type="http://schemas.openxmlformats.org/officeDocument/2006/relationships/image" Target="media/image595.wmf"/><Relationship Id="rId2600" Type="http://schemas.openxmlformats.org/officeDocument/2006/relationships/image" Target="media/image1295.wmf"/><Relationship Id="rId3167" Type="http://schemas.openxmlformats.org/officeDocument/2006/relationships/oleObject" Target="embeddings/oleObject1574.bin"/><Relationship Id="rId295" Type="http://schemas.openxmlformats.org/officeDocument/2006/relationships/image" Target="media/image143.wmf"/><Relationship Id="rId3374" Type="http://schemas.openxmlformats.org/officeDocument/2006/relationships/oleObject" Target="embeddings/oleObject1677.bin"/><Relationship Id="rId3581" Type="http://schemas.openxmlformats.org/officeDocument/2006/relationships/image" Target="media/image1786.wmf"/><Relationship Id="rId2183" Type="http://schemas.openxmlformats.org/officeDocument/2006/relationships/oleObject" Target="embeddings/oleObject1082.bin"/><Relationship Id="rId2390" Type="http://schemas.openxmlformats.org/officeDocument/2006/relationships/image" Target="media/image1193.wmf"/><Relationship Id="rId3027" Type="http://schemas.openxmlformats.org/officeDocument/2006/relationships/oleObject" Target="embeddings/oleObject1504.bin"/><Relationship Id="rId3234" Type="http://schemas.openxmlformats.org/officeDocument/2006/relationships/oleObject" Target="embeddings/oleObject1607.bin"/><Relationship Id="rId3441" Type="http://schemas.openxmlformats.org/officeDocument/2006/relationships/image" Target="media/image1716.wmf"/><Relationship Id="rId155" Type="http://schemas.openxmlformats.org/officeDocument/2006/relationships/image" Target="media/image73.wmf"/><Relationship Id="rId362" Type="http://schemas.openxmlformats.org/officeDocument/2006/relationships/oleObject" Target="embeddings/oleObject172.bin"/><Relationship Id="rId2043" Type="http://schemas.openxmlformats.org/officeDocument/2006/relationships/oleObject" Target="embeddings/oleObject1012.bin"/><Relationship Id="rId2250" Type="http://schemas.openxmlformats.org/officeDocument/2006/relationships/oleObject" Target="embeddings/oleObject1113.bin"/><Relationship Id="rId3301" Type="http://schemas.openxmlformats.org/officeDocument/2006/relationships/image" Target="media/image1646.wmf"/><Relationship Id="rId222" Type="http://schemas.openxmlformats.org/officeDocument/2006/relationships/oleObject" Target="embeddings/oleObject103.bin"/><Relationship Id="rId2110" Type="http://schemas.openxmlformats.org/officeDocument/2006/relationships/image" Target="media/image1050.wmf"/><Relationship Id="rId1669" Type="http://schemas.openxmlformats.org/officeDocument/2006/relationships/oleObject" Target="embeddings/oleObject825.bin"/><Relationship Id="rId1876" Type="http://schemas.openxmlformats.org/officeDocument/2006/relationships/image" Target="media/image933.wmf"/><Relationship Id="rId2927" Type="http://schemas.openxmlformats.org/officeDocument/2006/relationships/oleObject" Target="embeddings/oleObject1454.bin"/><Relationship Id="rId3091" Type="http://schemas.openxmlformats.org/officeDocument/2006/relationships/oleObject" Target="embeddings/oleObject1536.bin"/><Relationship Id="rId1529" Type="http://schemas.openxmlformats.org/officeDocument/2006/relationships/oleObject" Target="embeddings/oleObject755.bin"/><Relationship Id="rId1736" Type="http://schemas.openxmlformats.org/officeDocument/2006/relationships/image" Target="media/image863.wmf"/><Relationship Id="rId1943" Type="http://schemas.openxmlformats.org/officeDocument/2006/relationships/oleObject" Target="embeddings/oleObject962.bin"/><Relationship Id="rId28" Type="http://schemas.openxmlformats.org/officeDocument/2006/relationships/image" Target="media/image9.wmf"/><Relationship Id="rId1803" Type="http://schemas.openxmlformats.org/officeDocument/2006/relationships/oleObject" Target="embeddings/oleObject892.bin"/><Relationship Id="rId689" Type="http://schemas.openxmlformats.org/officeDocument/2006/relationships/image" Target="media/image339.wmf"/><Relationship Id="rId896" Type="http://schemas.openxmlformats.org/officeDocument/2006/relationships/image" Target="media/image442.wmf"/><Relationship Id="rId2577" Type="http://schemas.openxmlformats.org/officeDocument/2006/relationships/oleObject" Target="embeddings/oleObject1279.bin"/><Relationship Id="rId2784" Type="http://schemas.openxmlformats.org/officeDocument/2006/relationships/image" Target="media/image1387.emf"/><Relationship Id="rId3628" Type="http://schemas.openxmlformats.org/officeDocument/2006/relationships/oleObject" Target="embeddings/oleObject1804.bin"/><Relationship Id="rId549" Type="http://schemas.openxmlformats.org/officeDocument/2006/relationships/image" Target="media/image269.wmf"/><Relationship Id="rId756" Type="http://schemas.openxmlformats.org/officeDocument/2006/relationships/image" Target="media/image372.wmf"/><Relationship Id="rId1179" Type="http://schemas.openxmlformats.org/officeDocument/2006/relationships/oleObject" Target="embeddings/oleObject581.bin"/><Relationship Id="rId1386" Type="http://schemas.openxmlformats.org/officeDocument/2006/relationships/image" Target="media/image688.wmf"/><Relationship Id="rId1593" Type="http://schemas.openxmlformats.org/officeDocument/2006/relationships/oleObject" Target="embeddings/oleObject787.bin"/><Relationship Id="rId2437" Type="http://schemas.openxmlformats.org/officeDocument/2006/relationships/oleObject" Target="embeddings/oleObject1209.bin"/><Relationship Id="rId2991" Type="http://schemas.openxmlformats.org/officeDocument/2006/relationships/oleObject" Target="embeddings/oleObject1486.bin"/><Relationship Id="rId409" Type="http://schemas.openxmlformats.org/officeDocument/2006/relationships/image" Target="media/image199.wmf"/><Relationship Id="rId963" Type="http://schemas.openxmlformats.org/officeDocument/2006/relationships/oleObject" Target="embeddings/oleObject473.bin"/><Relationship Id="rId1039" Type="http://schemas.openxmlformats.org/officeDocument/2006/relationships/oleObject" Target="embeddings/oleObject511.bin"/><Relationship Id="rId1246" Type="http://schemas.openxmlformats.org/officeDocument/2006/relationships/image" Target="media/image617.wmf"/><Relationship Id="rId2644" Type="http://schemas.openxmlformats.org/officeDocument/2006/relationships/image" Target="media/image1317.wmf"/><Relationship Id="rId2851" Type="http://schemas.openxmlformats.org/officeDocument/2006/relationships/oleObject" Target="embeddings/oleObject1416.bin"/><Relationship Id="rId92" Type="http://schemas.openxmlformats.org/officeDocument/2006/relationships/image" Target="media/image41.wmf"/><Relationship Id="rId616" Type="http://schemas.openxmlformats.org/officeDocument/2006/relationships/oleObject" Target="embeddings/oleObject299.bin"/><Relationship Id="rId823" Type="http://schemas.openxmlformats.org/officeDocument/2006/relationships/oleObject" Target="embeddings/oleObject403.bin"/><Relationship Id="rId1453" Type="http://schemas.openxmlformats.org/officeDocument/2006/relationships/oleObject" Target="embeddings/oleObject717.bin"/><Relationship Id="rId1660" Type="http://schemas.openxmlformats.org/officeDocument/2006/relationships/image" Target="media/image825.wmf"/><Relationship Id="rId2504" Type="http://schemas.openxmlformats.org/officeDocument/2006/relationships/image" Target="media/image1247.wmf"/><Relationship Id="rId2711" Type="http://schemas.openxmlformats.org/officeDocument/2006/relationships/oleObject" Target="embeddings/oleObject1346.bin"/><Relationship Id="rId1106" Type="http://schemas.openxmlformats.org/officeDocument/2006/relationships/image" Target="media/image547.wmf"/><Relationship Id="rId1313" Type="http://schemas.openxmlformats.org/officeDocument/2006/relationships/oleObject" Target="embeddings/oleObject647.bin"/><Relationship Id="rId1520" Type="http://schemas.openxmlformats.org/officeDocument/2006/relationships/image" Target="media/image755.wmf"/><Relationship Id="rId3278" Type="http://schemas.openxmlformats.org/officeDocument/2006/relationships/oleObject" Target="embeddings/oleObject1629.bin"/><Relationship Id="rId3485" Type="http://schemas.openxmlformats.org/officeDocument/2006/relationships/image" Target="media/image1738.wmf"/><Relationship Id="rId199" Type="http://schemas.openxmlformats.org/officeDocument/2006/relationships/image" Target="media/image95.wmf"/><Relationship Id="rId2087" Type="http://schemas.openxmlformats.org/officeDocument/2006/relationships/oleObject" Target="embeddings/oleObject1034.bin"/><Relationship Id="rId2294" Type="http://schemas.openxmlformats.org/officeDocument/2006/relationships/image" Target="media/image1145.wmf"/><Relationship Id="rId3138" Type="http://schemas.openxmlformats.org/officeDocument/2006/relationships/image" Target="media/image1564.wmf"/><Relationship Id="rId3345" Type="http://schemas.openxmlformats.org/officeDocument/2006/relationships/image" Target="media/image1668.wmf"/><Relationship Id="rId3552" Type="http://schemas.openxmlformats.org/officeDocument/2006/relationships/oleObject" Target="embeddings/oleObject1766.bin"/><Relationship Id="rId266" Type="http://schemas.openxmlformats.org/officeDocument/2006/relationships/oleObject" Target="embeddings/oleObject125.bin"/><Relationship Id="rId473" Type="http://schemas.openxmlformats.org/officeDocument/2006/relationships/image" Target="media/image231.wmf"/><Relationship Id="rId680" Type="http://schemas.openxmlformats.org/officeDocument/2006/relationships/oleObject" Target="embeddings/oleObject331.bin"/><Relationship Id="rId2154" Type="http://schemas.openxmlformats.org/officeDocument/2006/relationships/image" Target="media/image1072.wmf"/><Relationship Id="rId2361" Type="http://schemas.openxmlformats.org/officeDocument/2006/relationships/oleObject" Target="embeddings/oleObject1168.bin"/><Relationship Id="rId3205" Type="http://schemas.openxmlformats.org/officeDocument/2006/relationships/oleObject" Target="embeddings/oleObject1593.bin"/><Relationship Id="rId3412" Type="http://schemas.openxmlformats.org/officeDocument/2006/relationships/oleObject" Target="embeddings/oleObject1696.bin"/><Relationship Id="rId126" Type="http://schemas.openxmlformats.org/officeDocument/2006/relationships/image" Target="media/image58.wmf"/><Relationship Id="rId333" Type="http://schemas.openxmlformats.org/officeDocument/2006/relationships/image" Target="media/image162.wmf"/><Relationship Id="rId540" Type="http://schemas.openxmlformats.org/officeDocument/2006/relationships/oleObject" Target="embeddings/oleObject261.bin"/><Relationship Id="rId1170" Type="http://schemas.openxmlformats.org/officeDocument/2006/relationships/image" Target="media/image579.wmf"/><Relationship Id="rId2014" Type="http://schemas.openxmlformats.org/officeDocument/2006/relationships/image" Target="media/image1002.wmf"/><Relationship Id="rId2221" Type="http://schemas.openxmlformats.org/officeDocument/2006/relationships/image" Target="media/image1108.wmf"/><Relationship Id="rId1030" Type="http://schemas.openxmlformats.org/officeDocument/2006/relationships/image" Target="media/image509.wmf"/><Relationship Id="rId400" Type="http://schemas.openxmlformats.org/officeDocument/2006/relationships/oleObject" Target="embeddings/oleObject191.bin"/><Relationship Id="rId1987" Type="http://schemas.openxmlformats.org/officeDocument/2006/relationships/oleObject" Target="embeddings/oleObject984.bin"/><Relationship Id="rId1847" Type="http://schemas.openxmlformats.org/officeDocument/2006/relationships/oleObject" Target="embeddings/oleObject914.bin"/><Relationship Id="rId1707" Type="http://schemas.openxmlformats.org/officeDocument/2006/relationships/oleObject" Target="embeddings/oleObject844.bin"/><Relationship Id="rId3062" Type="http://schemas.openxmlformats.org/officeDocument/2006/relationships/image" Target="media/image1526.wmf"/><Relationship Id="rId190" Type="http://schemas.openxmlformats.org/officeDocument/2006/relationships/oleObject" Target="embeddings/oleObject87.bin"/><Relationship Id="rId1914" Type="http://schemas.openxmlformats.org/officeDocument/2006/relationships/image" Target="media/image952.wmf"/><Relationship Id="rId2688" Type="http://schemas.openxmlformats.org/officeDocument/2006/relationships/image" Target="media/image1339.wmf"/><Relationship Id="rId2895" Type="http://schemas.openxmlformats.org/officeDocument/2006/relationships/oleObject" Target="embeddings/oleObject1438.bin"/><Relationship Id="rId867" Type="http://schemas.openxmlformats.org/officeDocument/2006/relationships/oleObject" Target="embeddings/oleObject425.bin"/><Relationship Id="rId1497" Type="http://schemas.openxmlformats.org/officeDocument/2006/relationships/oleObject" Target="embeddings/oleObject739.bin"/><Relationship Id="rId2548" Type="http://schemas.openxmlformats.org/officeDocument/2006/relationships/image" Target="media/image1269.wmf"/><Relationship Id="rId2755" Type="http://schemas.openxmlformats.org/officeDocument/2006/relationships/oleObject" Target="embeddings/oleObject1368.bin"/><Relationship Id="rId2962" Type="http://schemas.openxmlformats.org/officeDocument/2006/relationships/image" Target="media/image1476.emf"/><Relationship Id="rId727" Type="http://schemas.openxmlformats.org/officeDocument/2006/relationships/oleObject" Target="embeddings/oleObject355.bin"/><Relationship Id="rId934" Type="http://schemas.openxmlformats.org/officeDocument/2006/relationships/image" Target="media/image461.wmf"/><Relationship Id="rId1357" Type="http://schemas.openxmlformats.org/officeDocument/2006/relationships/oleObject" Target="embeddings/oleObject669.bin"/><Relationship Id="rId1564" Type="http://schemas.openxmlformats.org/officeDocument/2006/relationships/image" Target="media/image777.wmf"/><Relationship Id="rId1771" Type="http://schemas.openxmlformats.org/officeDocument/2006/relationships/oleObject" Target="embeddings/oleObject876.bin"/><Relationship Id="rId2408" Type="http://schemas.openxmlformats.org/officeDocument/2006/relationships/image" Target="media/image1202.wmf"/><Relationship Id="rId2615" Type="http://schemas.openxmlformats.org/officeDocument/2006/relationships/oleObject" Target="embeddings/oleObject1298.bin"/><Relationship Id="rId2822" Type="http://schemas.openxmlformats.org/officeDocument/2006/relationships/image" Target="media/image1406.emf"/><Relationship Id="rId63" Type="http://schemas.openxmlformats.org/officeDocument/2006/relationships/oleObject" Target="embeddings/oleObject24.bin"/><Relationship Id="rId1217" Type="http://schemas.openxmlformats.org/officeDocument/2006/relationships/oleObject" Target="embeddings/oleObject600.bin"/><Relationship Id="rId1424" Type="http://schemas.openxmlformats.org/officeDocument/2006/relationships/image" Target="media/image707.wmf"/><Relationship Id="rId1631" Type="http://schemas.openxmlformats.org/officeDocument/2006/relationships/oleObject" Target="embeddings/oleObject806.bin"/><Relationship Id="rId3389" Type="http://schemas.openxmlformats.org/officeDocument/2006/relationships/image" Target="media/image1690.wmf"/><Relationship Id="rId3596" Type="http://schemas.openxmlformats.org/officeDocument/2006/relationships/oleObject" Target="embeddings/oleObject1788.bin"/><Relationship Id="rId2198" Type="http://schemas.openxmlformats.org/officeDocument/2006/relationships/image" Target="media/image1094.wmf"/><Relationship Id="rId3249" Type="http://schemas.openxmlformats.org/officeDocument/2006/relationships/image" Target="media/image1620.wmf"/><Relationship Id="rId3456" Type="http://schemas.openxmlformats.org/officeDocument/2006/relationships/oleObject" Target="embeddings/oleObject1718.bin"/><Relationship Id="rId377" Type="http://schemas.openxmlformats.org/officeDocument/2006/relationships/image" Target="media/image183.wmf"/><Relationship Id="rId584" Type="http://schemas.openxmlformats.org/officeDocument/2006/relationships/oleObject" Target="embeddings/oleObject283.bin"/><Relationship Id="rId2058" Type="http://schemas.openxmlformats.org/officeDocument/2006/relationships/image" Target="media/image1024.wmf"/><Relationship Id="rId2265" Type="http://schemas.openxmlformats.org/officeDocument/2006/relationships/oleObject" Target="embeddings/oleObject1120.bin"/><Relationship Id="rId3109" Type="http://schemas.openxmlformats.org/officeDocument/2006/relationships/oleObject" Target="embeddings/oleObject1545.bin"/><Relationship Id="rId237" Type="http://schemas.openxmlformats.org/officeDocument/2006/relationships/image" Target="media/image114.wmf"/><Relationship Id="rId791" Type="http://schemas.openxmlformats.org/officeDocument/2006/relationships/oleObject" Target="embeddings/oleObject387.bin"/><Relationship Id="rId1074" Type="http://schemas.openxmlformats.org/officeDocument/2006/relationships/image" Target="media/image531.wmf"/><Relationship Id="rId2472" Type="http://schemas.openxmlformats.org/officeDocument/2006/relationships/image" Target="media/image1231.wmf"/><Relationship Id="rId3316" Type="http://schemas.openxmlformats.org/officeDocument/2006/relationships/oleObject" Target="embeddings/oleObject1648.bin"/><Relationship Id="rId3523" Type="http://schemas.openxmlformats.org/officeDocument/2006/relationships/image" Target="media/image1757.wmf"/><Relationship Id="rId444" Type="http://schemas.openxmlformats.org/officeDocument/2006/relationships/oleObject" Target="embeddings/oleObject213.bin"/><Relationship Id="rId651" Type="http://schemas.openxmlformats.org/officeDocument/2006/relationships/image" Target="media/image320.wmf"/><Relationship Id="rId1281" Type="http://schemas.openxmlformats.org/officeDocument/2006/relationships/oleObject" Target="embeddings/oleObject632.bin"/><Relationship Id="rId2125" Type="http://schemas.openxmlformats.org/officeDocument/2006/relationships/oleObject" Target="embeddings/oleObject1053.bin"/><Relationship Id="rId2332" Type="http://schemas.openxmlformats.org/officeDocument/2006/relationships/image" Target="media/image1164.wmf"/><Relationship Id="rId304" Type="http://schemas.openxmlformats.org/officeDocument/2006/relationships/oleObject" Target="embeddings/oleObject144.bin"/><Relationship Id="rId511" Type="http://schemas.openxmlformats.org/officeDocument/2006/relationships/image" Target="media/image250.wmf"/><Relationship Id="rId1141" Type="http://schemas.openxmlformats.org/officeDocument/2006/relationships/oleObject" Target="embeddings/oleObject562.bin"/><Relationship Id="rId1001" Type="http://schemas.openxmlformats.org/officeDocument/2006/relationships/oleObject" Target="embeddings/oleObject492.bin"/><Relationship Id="rId1958" Type="http://schemas.openxmlformats.org/officeDocument/2006/relationships/image" Target="media/image974.wmf"/><Relationship Id="rId3173" Type="http://schemas.openxmlformats.org/officeDocument/2006/relationships/oleObject" Target="embeddings/oleObject1577.bin"/><Relationship Id="rId3380" Type="http://schemas.openxmlformats.org/officeDocument/2006/relationships/oleObject" Target="embeddings/oleObject1680.bin"/><Relationship Id="rId1818" Type="http://schemas.openxmlformats.org/officeDocument/2006/relationships/image" Target="media/image904.wmf"/><Relationship Id="rId3033" Type="http://schemas.openxmlformats.org/officeDocument/2006/relationships/oleObject" Target="embeddings/oleObject1507.bin"/><Relationship Id="rId3240" Type="http://schemas.openxmlformats.org/officeDocument/2006/relationships/oleObject" Target="embeddings/oleObject1610.bin"/><Relationship Id="rId161" Type="http://schemas.openxmlformats.org/officeDocument/2006/relationships/image" Target="media/image76.wmf"/><Relationship Id="rId2799" Type="http://schemas.openxmlformats.org/officeDocument/2006/relationships/oleObject" Target="embeddings/oleObject1390.bin"/><Relationship Id="rId3100" Type="http://schemas.openxmlformats.org/officeDocument/2006/relationships/image" Target="media/image1545.wmf"/><Relationship Id="rId978" Type="http://schemas.openxmlformats.org/officeDocument/2006/relationships/image" Target="media/image483.wmf"/><Relationship Id="rId2659" Type="http://schemas.openxmlformats.org/officeDocument/2006/relationships/oleObject" Target="embeddings/oleObject1320.bin"/><Relationship Id="rId2866" Type="http://schemas.openxmlformats.org/officeDocument/2006/relationships/image" Target="media/image1428.wmf"/><Relationship Id="rId838" Type="http://schemas.openxmlformats.org/officeDocument/2006/relationships/image" Target="media/image413.wmf"/><Relationship Id="rId1468" Type="http://schemas.openxmlformats.org/officeDocument/2006/relationships/image" Target="media/image729.wmf"/><Relationship Id="rId1675" Type="http://schemas.openxmlformats.org/officeDocument/2006/relationships/oleObject" Target="embeddings/oleObject828.bin"/><Relationship Id="rId1882" Type="http://schemas.openxmlformats.org/officeDocument/2006/relationships/image" Target="media/image936.wmf"/><Relationship Id="rId2519" Type="http://schemas.openxmlformats.org/officeDocument/2006/relationships/oleObject" Target="embeddings/oleObject1250.bin"/><Relationship Id="rId2726" Type="http://schemas.openxmlformats.org/officeDocument/2006/relationships/image" Target="media/image1358.emf"/><Relationship Id="rId1328" Type="http://schemas.openxmlformats.org/officeDocument/2006/relationships/image" Target="media/image659.wmf"/><Relationship Id="rId1535" Type="http://schemas.openxmlformats.org/officeDocument/2006/relationships/oleObject" Target="embeddings/oleObject758.bin"/><Relationship Id="rId2933" Type="http://schemas.openxmlformats.org/officeDocument/2006/relationships/oleObject" Target="embeddings/oleObject1457.bin"/><Relationship Id="rId905" Type="http://schemas.openxmlformats.org/officeDocument/2006/relationships/oleObject" Target="embeddings/oleObject444.bin"/><Relationship Id="rId1742" Type="http://schemas.openxmlformats.org/officeDocument/2006/relationships/image" Target="media/image866.wmf"/><Relationship Id="rId34" Type="http://schemas.openxmlformats.org/officeDocument/2006/relationships/image" Target="media/image12.wmf"/><Relationship Id="rId1602" Type="http://schemas.openxmlformats.org/officeDocument/2006/relationships/image" Target="media/image796.wmf"/><Relationship Id="rId3567" Type="http://schemas.openxmlformats.org/officeDocument/2006/relationships/image" Target="media/image1779.wmf"/><Relationship Id="rId488" Type="http://schemas.openxmlformats.org/officeDocument/2006/relationships/oleObject" Target="embeddings/oleObject235.bin"/><Relationship Id="rId695" Type="http://schemas.openxmlformats.org/officeDocument/2006/relationships/oleObject" Target="embeddings/oleObject339.bin"/><Relationship Id="rId2169" Type="http://schemas.openxmlformats.org/officeDocument/2006/relationships/oleObject" Target="embeddings/oleObject1075.bin"/><Relationship Id="rId2376" Type="http://schemas.openxmlformats.org/officeDocument/2006/relationships/image" Target="media/image1186.wmf"/><Relationship Id="rId2583" Type="http://schemas.openxmlformats.org/officeDocument/2006/relationships/oleObject" Target="embeddings/oleObject1282.bin"/><Relationship Id="rId2790" Type="http://schemas.openxmlformats.org/officeDocument/2006/relationships/image" Target="media/image1390.emf"/><Relationship Id="rId3427" Type="http://schemas.openxmlformats.org/officeDocument/2006/relationships/image" Target="media/image1709.wmf"/><Relationship Id="rId3634" Type="http://schemas.openxmlformats.org/officeDocument/2006/relationships/oleObject" Target="embeddings/oleObject1807.bin"/><Relationship Id="rId348" Type="http://schemas.openxmlformats.org/officeDocument/2006/relationships/oleObject" Target="embeddings/oleObject166.bin"/><Relationship Id="rId555" Type="http://schemas.openxmlformats.org/officeDocument/2006/relationships/image" Target="media/image272.wmf"/><Relationship Id="rId762" Type="http://schemas.openxmlformats.org/officeDocument/2006/relationships/image" Target="media/image375.wmf"/><Relationship Id="rId1185" Type="http://schemas.openxmlformats.org/officeDocument/2006/relationships/oleObject" Target="embeddings/oleObject584.bin"/><Relationship Id="rId1392" Type="http://schemas.openxmlformats.org/officeDocument/2006/relationships/image" Target="media/image691.wmf"/><Relationship Id="rId2029" Type="http://schemas.openxmlformats.org/officeDocument/2006/relationships/oleObject" Target="embeddings/oleObject1005.bin"/><Relationship Id="rId2236" Type="http://schemas.openxmlformats.org/officeDocument/2006/relationships/oleObject" Target="embeddings/oleObject1106.bin"/><Relationship Id="rId2443" Type="http://schemas.openxmlformats.org/officeDocument/2006/relationships/oleObject" Target="embeddings/oleObject1212.bin"/><Relationship Id="rId2650" Type="http://schemas.openxmlformats.org/officeDocument/2006/relationships/image" Target="media/image1320.wmf"/><Relationship Id="rId208" Type="http://schemas.openxmlformats.org/officeDocument/2006/relationships/oleObject" Target="embeddings/oleObject96.bin"/><Relationship Id="rId415" Type="http://schemas.openxmlformats.org/officeDocument/2006/relationships/image" Target="media/image202.wmf"/><Relationship Id="rId622" Type="http://schemas.openxmlformats.org/officeDocument/2006/relationships/oleObject" Target="embeddings/oleObject302.bin"/><Relationship Id="rId1045" Type="http://schemas.openxmlformats.org/officeDocument/2006/relationships/oleObject" Target="embeddings/oleObject514.bin"/><Relationship Id="rId1252" Type="http://schemas.openxmlformats.org/officeDocument/2006/relationships/image" Target="media/image620.wmf"/><Relationship Id="rId2303" Type="http://schemas.openxmlformats.org/officeDocument/2006/relationships/oleObject" Target="embeddings/oleObject1139.bin"/><Relationship Id="rId2510" Type="http://schemas.openxmlformats.org/officeDocument/2006/relationships/image" Target="media/image1250.wmf"/><Relationship Id="rId1112" Type="http://schemas.openxmlformats.org/officeDocument/2006/relationships/image" Target="media/image550.wmf"/><Relationship Id="rId3077" Type="http://schemas.openxmlformats.org/officeDocument/2006/relationships/oleObject" Target="embeddings/oleObject1529.bin"/><Relationship Id="rId3284" Type="http://schemas.openxmlformats.org/officeDocument/2006/relationships/oleObject" Target="embeddings/oleObject1632.bin"/><Relationship Id="rId1929" Type="http://schemas.openxmlformats.org/officeDocument/2006/relationships/oleObject" Target="embeddings/oleObject955.bin"/><Relationship Id="rId2093" Type="http://schemas.openxmlformats.org/officeDocument/2006/relationships/oleObject" Target="embeddings/oleObject1037.bin"/><Relationship Id="rId3491" Type="http://schemas.openxmlformats.org/officeDocument/2006/relationships/image" Target="media/image1741.wmf"/><Relationship Id="rId3144" Type="http://schemas.openxmlformats.org/officeDocument/2006/relationships/image" Target="media/image1567.wmf"/><Relationship Id="rId3351" Type="http://schemas.openxmlformats.org/officeDocument/2006/relationships/image" Target="media/image1671.wmf"/><Relationship Id="rId272" Type="http://schemas.openxmlformats.org/officeDocument/2006/relationships/oleObject" Target="embeddings/oleObject128.bin"/><Relationship Id="rId2160" Type="http://schemas.openxmlformats.org/officeDocument/2006/relationships/image" Target="media/image1075.wmf"/><Relationship Id="rId3004" Type="http://schemas.openxmlformats.org/officeDocument/2006/relationships/image" Target="media/image1497.wmf"/><Relationship Id="rId3211" Type="http://schemas.openxmlformats.org/officeDocument/2006/relationships/image" Target="media/image1601.wmf"/><Relationship Id="rId132" Type="http://schemas.openxmlformats.org/officeDocument/2006/relationships/image" Target="media/image61.wmf"/><Relationship Id="rId2020" Type="http://schemas.openxmlformats.org/officeDocument/2006/relationships/image" Target="media/image1005.wmf"/><Relationship Id="rId1579" Type="http://schemas.openxmlformats.org/officeDocument/2006/relationships/oleObject" Target="embeddings/oleObject780.bin"/><Relationship Id="rId2977" Type="http://schemas.openxmlformats.org/officeDocument/2006/relationships/oleObject" Target="embeddings/oleObject1479.bin"/><Relationship Id="rId949" Type="http://schemas.openxmlformats.org/officeDocument/2006/relationships/oleObject" Target="embeddings/oleObject466.bin"/><Relationship Id="rId1786" Type="http://schemas.openxmlformats.org/officeDocument/2006/relationships/image" Target="media/image888.wmf"/><Relationship Id="rId1993" Type="http://schemas.openxmlformats.org/officeDocument/2006/relationships/oleObject" Target="embeddings/oleObject987.bin"/><Relationship Id="rId2837" Type="http://schemas.openxmlformats.org/officeDocument/2006/relationships/oleObject" Target="embeddings/oleObject1409.bin"/><Relationship Id="rId78" Type="http://schemas.openxmlformats.org/officeDocument/2006/relationships/image" Target="media/image34.wmf"/><Relationship Id="rId809" Type="http://schemas.openxmlformats.org/officeDocument/2006/relationships/oleObject" Target="embeddings/oleObject396.bin"/><Relationship Id="rId1439" Type="http://schemas.openxmlformats.org/officeDocument/2006/relationships/oleObject" Target="embeddings/oleObject710.bin"/><Relationship Id="rId1646" Type="http://schemas.openxmlformats.org/officeDocument/2006/relationships/image" Target="media/image818.wmf"/><Relationship Id="rId1853" Type="http://schemas.openxmlformats.org/officeDocument/2006/relationships/oleObject" Target="embeddings/oleObject917.bin"/><Relationship Id="rId2904" Type="http://schemas.openxmlformats.org/officeDocument/2006/relationships/image" Target="media/image1447.wmf"/><Relationship Id="rId1506" Type="http://schemas.openxmlformats.org/officeDocument/2006/relationships/image" Target="media/image748.wmf"/><Relationship Id="rId1713" Type="http://schemas.openxmlformats.org/officeDocument/2006/relationships/oleObject" Target="embeddings/oleObject847.bin"/><Relationship Id="rId1920" Type="http://schemas.openxmlformats.org/officeDocument/2006/relationships/image" Target="media/image955.wmf"/><Relationship Id="rId599" Type="http://schemas.openxmlformats.org/officeDocument/2006/relationships/image" Target="media/image294.wmf"/><Relationship Id="rId2487" Type="http://schemas.openxmlformats.org/officeDocument/2006/relationships/oleObject" Target="embeddings/oleObject1234.bin"/><Relationship Id="rId2694" Type="http://schemas.openxmlformats.org/officeDocument/2006/relationships/image" Target="media/image1342.wmf"/><Relationship Id="rId3538" Type="http://schemas.openxmlformats.org/officeDocument/2006/relationships/oleObject" Target="embeddings/oleObject1759.bin"/><Relationship Id="rId459" Type="http://schemas.openxmlformats.org/officeDocument/2006/relationships/image" Target="media/image224.wmf"/><Relationship Id="rId666" Type="http://schemas.openxmlformats.org/officeDocument/2006/relationships/oleObject" Target="embeddings/oleObject324.bin"/><Relationship Id="rId873" Type="http://schemas.openxmlformats.org/officeDocument/2006/relationships/oleObject" Target="embeddings/oleObject428.bin"/><Relationship Id="rId1089" Type="http://schemas.openxmlformats.org/officeDocument/2006/relationships/oleObject" Target="embeddings/oleObject536.bin"/><Relationship Id="rId1296" Type="http://schemas.openxmlformats.org/officeDocument/2006/relationships/image" Target="media/image642.wmf"/><Relationship Id="rId2347" Type="http://schemas.openxmlformats.org/officeDocument/2006/relationships/oleObject" Target="embeddings/oleObject1161.bin"/><Relationship Id="rId2554" Type="http://schemas.openxmlformats.org/officeDocument/2006/relationships/image" Target="media/image1272.wmf"/><Relationship Id="rId319" Type="http://schemas.openxmlformats.org/officeDocument/2006/relationships/image" Target="media/image155.wmf"/><Relationship Id="rId526" Type="http://schemas.openxmlformats.org/officeDocument/2006/relationships/oleObject" Target="embeddings/oleObject254.bin"/><Relationship Id="rId1156" Type="http://schemas.openxmlformats.org/officeDocument/2006/relationships/image" Target="media/image572.wmf"/><Relationship Id="rId1363" Type="http://schemas.openxmlformats.org/officeDocument/2006/relationships/oleObject" Target="embeddings/oleObject672.bin"/><Relationship Id="rId2207" Type="http://schemas.openxmlformats.org/officeDocument/2006/relationships/oleObject" Target="embeddings/oleObject1094.bin"/><Relationship Id="rId2761" Type="http://schemas.openxmlformats.org/officeDocument/2006/relationships/oleObject" Target="embeddings/oleObject1371.bin"/><Relationship Id="rId3605" Type="http://schemas.openxmlformats.org/officeDocument/2006/relationships/image" Target="media/image1798.wmf"/><Relationship Id="rId733" Type="http://schemas.openxmlformats.org/officeDocument/2006/relationships/oleObject" Target="embeddings/oleObject358.bin"/><Relationship Id="rId940" Type="http://schemas.openxmlformats.org/officeDocument/2006/relationships/image" Target="media/image464.wmf"/><Relationship Id="rId1016" Type="http://schemas.openxmlformats.org/officeDocument/2006/relationships/image" Target="media/image502.wmf"/><Relationship Id="rId1570" Type="http://schemas.openxmlformats.org/officeDocument/2006/relationships/image" Target="media/image780.wmf"/><Relationship Id="rId2414" Type="http://schemas.openxmlformats.org/officeDocument/2006/relationships/oleObject" Target="embeddings/oleObject1196.bin"/><Relationship Id="rId2621" Type="http://schemas.openxmlformats.org/officeDocument/2006/relationships/oleObject" Target="embeddings/oleObject1301.bin"/><Relationship Id="rId800" Type="http://schemas.openxmlformats.org/officeDocument/2006/relationships/image" Target="media/image394.wmf"/><Relationship Id="rId1223" Type="http://schemas.openxmlformats.org/officeDocument/2006/relationships/oleObject" Target="embeddings/oleObject603.bin"/><Relationship Id="rId1430" Type="http://schemas.openxmlformats.org/officeDocument/2006/relationships/image" Target="media/image710.wmf"/><Relationship Id="rId3188" Type="http://schemas.openxmlformats.org/officeDocument/2006/relationships/image" Target="media/image1589.wmf"/><Relationship Id="rId3395" Type="http://schemas.openxmlformats.org/officeDocument/2006/relationships/image" Target="media/image1693.wmf"/><Relationship Id="rId3048" Type="http://schemas.openxmlformats.org/officeDocument/2006/relationships/image" Target="media/image1519.wmf"/><Relationship Id="rId3255" Type="http://schemas.openxmlformats.org/officeDocument/2006/relationships/image" Target="media/image1623.wmf"/><Relationship Id="rId3462" Type="http://schemas.openxmlformats.org/officeDocument/2006/relationships/oleObject" Target="embeddings/oleObject1721.bin"/><Relationship Id="rId176" Type="http://schemas.openxmlformats.org/officeDocument/2006/relationships/oleObject" Target="embeddings/oleObject80.bin"/><Relationship Id="rId383" Type="http://schemas.openxmlformats.org/officeDocument/2006/relationships/image" Target="media/image186.wmf"/><Relationship Id="rId590" Type="http://schemas.openxmlformats.org/officeDocument/2006/relationships/oleObject" Target="embeddings/oleObject286.bin"/><Relationship Id="rId2064" Type="http://schemas.openxmlformats.org/officeDocument/2006/relationships/image" Target="media/image1027.wmf"/><Relationship Id="rId2271" Type="http://schemas.openxmlformats.org/officeDocument/2006/relationships/oleObject" Target="embeddings/oleObject1123.bin"/><Relationship Id="rId3115" Type="http://schemas.openxmlformats.org/officeDocument/2006/relationships/oleObject" Target="embeddings/oleObject1548.bin"/><Relationship Id="rId3322" Type="http://schemas.openxmlformats.org/officeDocument/2006/relationships/oleObject" Target="embeddings/oleObject1651.bin"/><Relationship Id="rId243" Type="http://schemas.openxmlformats.org/officeDocument/2006/relationships/image" Target="media/image117.wmf"/><Relationship Id="rId450" Type="http://schemas.openxmlformats.org/officeDocument/2006/relationships/oleObject" Target="embeddings/oleObject216.bin"/><Relationship Id="rId1080" Type="http://schemas.openxmlformats.org/officeDocument/2006/relationships/image" Target="media/image534.wmf"/><Relationship Id="rId2131" Type="http://schemas.openxmlformats.org/officeDocument/2006/relationships/oleObject" Target="embeddings/oleObject1056.bin"/><Relationship Id="rId103" Type="http://schemas.openxmlformats.org/officeDocument/2006/relationships/oleObject" Target="embeddings/oleObject44.bin"/><Relationship Id="rId310" Type="http://schemas.openxmlformats.org/officeDocument/2006/relationships/oleObject" Target="embeddings/oleObject147.bin"/><Relationship Id="rId1897" Type="http://schemas.openxmlformats.org/officeDocument/2006/relationships/oleObject" Target="embeddings/oleObject939.bin"/><Relationship Id="rId2948" Type="http://schemas.openxmlformats.org/officeDocument/2006/relationships/image" Target="media/image1469.wmf"/><Relationship Id="rId1757" Type="http://schemas.openxmlformats.org/officeDocument/2006/relationships/oleObject" Target="embeddings/oleObject869.bin"/><Relationship Id="rId1964" Type="http://schemas.openxmlformats.org/officeDocument/2006/relationships/image" Target="media/image977.wmf"/><Relationship Id="rId2808" Type="http://schemas.openxmlformats.org/officeDocument/2006/relationships/image" Target="media/image1399.emf"/><Relationship Id="rId49" Type="http://schemas.openxmlformats.org/officeDocument/2006/relationships/oleObject" Target="embeddings/oleObject17.bin"/><Relationship Id="rId1617" Type="http://schemas.openxmlformats.org/officeDocument/2006/relationships/oleObject" Target="embeddings/oleObject799.bin"/><Relationship Id="rId1824" Type="http://schemas.openxmlformats.org/officeDocument/2006/relationships/image" Target="media/image907.wmf"/><Relationship Id="rId2598" Type="http://schemas.openxmlformats.org/officeDocument/2006/relationships/image" Target="media/image1294.wmf"/><Relationship Id="rId3649" Type="http://schemas.openxmlformats.org/officeDocument/2006/relationships/fontTable" Target="fontTable.xml"/><Relationship Id="rId777" Type="http://schemas.openxmlformats.org/officeDocument/2006/relationships/oleObject" Target="embeddings/oleObject380.bin"/><Relationship Id="rId984" Type="http://schemas.openxmlformats.org/officeDocument/2006/relationships/image" Target="media/image486.wmf"/><Relationship Id="rId2458" Type="http://schemas.openxmlformats.org/officeDocument/2006/relationships/image" Target="media/image1224.wmf"/><Relationship Id="rId2665" Type="http://schemas.openxmlformats.org/officeDocument/2006/relationships/oleObject" Target="embeddings/oleObject1323.bin"/><Relationship Id="rId2872" Type="http://schemas.openxmlformats.org/officeDocument/2006/relationships/image" Target="media/image1431.wmf"/><Relationship Id="rId3509" Type="http://schemas.openxmlformats.org/officeDocument/2006/relationships/image" Target="media/image1750.wmf"/><Relationship Id="rId637" Type="http://schemas.openxmlformats.org/officeDocument/2006/relationships/image" Target="media/image313.wmf"/><Relationship Id="rId844" Type="http://schemas.openxmlformats.org/officeDocument/2006/relationships/image" Target="media/image416.wmf"/><Relationship Id="rId1267" Type="http://schemas.openxmlformats.org/officeDocument/2006/relationships/oleObject" Target="embeddings/oleObject625.bin"/><Relationship Id="rId1474" Type="http://schemas.openxmlformats.org/officeDocument/2006/relationships/image" Target="media/image732.wmf"/><Relationship Id="rId1681" Type="http://schemas.openxmlformats.org/officeDocument/2006/relationships/oleObject" Target="embeddings/oleObject831.bin"/><Relationship Id="rId2318" Type="http://schemas.openxmlformats.org/officeDocument/2006/relationships/image" Target="media/image1157.wmf"/><Relationship Id="rId2525" Type="http://schemas.openxmlformats.org/officeDocument/2006/relationships/oleObject" Target="embeddings/oleObject1253.bin"/><Relationship Id="rId2732" Type="http://schemas.openxmlformats.org/officeDocument/2006/relationships/image" Target="media/image1361.emf"/><Relationship Id="rId704" Type="http://schemas.openxmlformats.org/officeDocument/2006/relationships/image" Target="media/image346.wmf"/><Relationship Id="rId911" Type="http://schemas.openxmlformats.org/officeDocument/2006/relationships/oleObject" Target="embeddings/oleObject447.bin"/><Relationship Id="rId1127" Type="http://schemas.openxmlformats.org/officeDocument/2006/relationships/oleObject" Target="embeddings/oleObject555.bin"/><Relationship Id="rId1334" Type="http://schemas.openxmlformats.org/officeDocument/2006/relationships/image" Target="media/image662.wmf"/><Relationship Id="rId1541" Type="http://schemas.openxmlformats.org/officeDocument/2006/relationships/oleObject" Target="embeddings/oleObject761.bin"/><Relationship Id="rId40" Type="http://schemas.openxmlformats.org/officeDocument/2006/relationships/image" Target="media/image15.wmf"/><Relationship Id="rId1401" Type="http://schemas.openxmlformats.org/officeDocument/2006/relationships/oleObject" Target="embeddings/oleObject691.bin"/><Relationship Id="rId3299" Type="http://schemas.openxmlformats.org/officeDocument/2006/relationships/image" Target="media/image1645.wmf"/><Relationship Id="rId3159" Type="http://schemas.openxmlformats.org/officeDocument/2006/relationships/oleObject" Target="embeddings/oleObject1570.bin"/><Relationship Id="rId3366" Type="http://schemas.openxmlformats.org/officeDocument/2006/relationships/oleObject" Target="embeddings/oleObject1673.bin"/><Relationship Id="rId3573" Type="http://schemas.openxmlformats.org/officeDocument/2006/relationships/image" Target="media/image1782.wmf"/><Relationship Id="rId287" Type="http://schemas.openxmlformats.org/officeDocument/2006/relationships/image" Target="media/image139.wmf"/><Relationship Id="rId494" Type="http://schemas.openxmlformats.org/officeDocument/2006/relationships/oleObject" Target="embeddings/oleObject238.bin"/><Relationship Id="rId2175" Type="http://schemas.openxmlformats.org/officeDocument/2006/relationships/oleObject" Target="embeddings/oleObject1078.bin"/><Relationship Id="rId2382" Type="http://schemas.openxmlformats.org/officeDocument/2006/relationships/image" Target="media/image1189.wmf"/><Relationship Id="rId3019" Type="http://schemas.openxmlformats.org/officeDocument/2006/relationships/oleObject" Target="embeddings/oleObject1500.bin"/><Relationship Id="rId3226" Type="http://schemas.openxmlformats.org/officeDocument/2006/relationships/oleObject" Target="embeddings/oleObject1603.bin"/><Relationship Id="rId147" Type="http://schemas.openxmlformats.org/officeDocument/2006/relationships/image" Target="media/image69.wmf"/><Relationship Id="rId354" Type="http://schemas.microsoft.com/office/2011/relationships/commentsExtended" Target="commentsExtended.xml"/><Relationship Id="rId1191" Type="http://schemas.openxmlformats.org/officeDocument/2006/relationships/oleObject" Target="embeddings/oleObject587.bin"/><Relationship Id="rId2035" Type="http://schemas.openxmlformats.org/officeDocument/2006/relationships/oleObject" Target="embeddings/oleObject1008.bin"/><Relationship Id="rId3433" Type="http://schemas.openxmlformats.org/officeDocument/2006/relationships/image" Target="media/image1712.wmf"/><Relationship Id="rId3640" Type="http://schemas.openxmlformats.org/officeDocument/2006/relationships/oleObject" Target="embeddings/oleObject1810.bin"/><Relationship Id="rId561" Type="http://schemas.openxmlformats.org/officeDocument/2006/relationships/image" Target="media/image275.wmf"/><Relationship Id="rId2242" Type="http://schemas.openxmlformats.org/officeDocument/2006/relationships/oleObject" Target="embeddings/oleObject1109.bin"/><Relationship Id="rId3500" Type="http://schemas.openxmlformats.org/officeDocument/2006/relationships/oleObject" Target="embeddings/oleObject1740.bin"/><Relationship Id="rId214" Type="http://schemas.openxmlformats.org/officeDocument/2006/relationships/oleObject" Target="embeddings/oleObject99.bin"/><Relationship Id="rId421" Type="http://schemas.openxmlformats.org/officeDocument/2006/relationships/image" Target="media/image205.wmf"/><Relationship Id="rId1051" Type="http://schemas.openxmlformats.org/officeDocument/2006/relationships/oleObject" Target="embeddings/oleObject517.bin"/><Relationship Id="rId2102" Type="http://schemas.openxmlformats.org/officeDocument/2006/relationships/image" Target="media/image1046.wmf"/><Relationship Id="rId1868" Type="http://schemas.openxmlformats.org/officeDocument/2006/relationships/image" Target="media/image929.wmf"/><Relationship Id="rId2919" Type="http://schemas.openxmlformats.org/officeDocument/2006/relationships/oleObject" Target="embeddings/oleObject1450.bin"/><Relationship Id="rId3083" Type="http://schemas.openxmlformats.org/officeDocument/2006/relationships/oleObject" Target="embeddings/oleObject1532.bin"/><Relationship Id="rId3290" Type="http://schemas.openxmlformats.org/officeDocument/2006/relationships/oleObject" Target="embeddings/oleObject1635.bin"/><Relationship Id="rId1728" Type="http://schemas.openxmlformats.org/officeDocument/2006/relationships/image" Target="media/image859.wmf"/><Relationship Id="rId1935" Type="http://schemas.openxmlformats.org/officeDocument/2006/relationships/oleObject" Target="embeddings/oleObject958.bin"/><Relationship Id="rId3150" Type="http://schemas.openxmlformats.org/officeDocument/2006/relationships/image" Target="media/image1570.wmf"/><Relationship Id="rId3010" Type="http://schemas.openxmlformats.org/officeDocument/2006/relationships/image" Target="media/image1500.wmf"/><Relationship Id="rId4" Type="http://schemas.openxmlformats.org/officeDocument/2006/relationships/settings" Target="settings.xml"/><Relationship Id="rId888" Type="http://schemas.openxmlformats.org/officeDocument/2006/relationships/image" Target="media/image438.wmf"/><Relationship Id="rId2569" Type="http://schemas.openxmlformats.org/officeDocument/2006/relationships/oleObject" Target="embeddings/oleObject1275.bin"/><Relationship Id="rId2776" Type="http://schemas.openxmlformats.org/officeDocument/2006/relationships/image" Target="media/image1383.emf"/><Relationship Id="rId2983" Type="http://schemas.openxmlformats.org/officeDocument/2006/relationships/oleObject" Target="embeddings/oleObject1482.bin"/><Relationship Id="rId748" Type="http://schemas.openxmlformats.org/officeDocument/2006/relationships/image" Target="media/image368.wmf"/><Relationship Id="rId955" Type="http://schemas.openxmlformats.org/officeDocument/2006/relationships/oleObject" Target="embeddings/oleObject469.bin"/><Relationship Id="rId1378" Type="http://schemas.openxmlformats.org/officeDocument/2006/relationships/image" Target="media/image684.wmf"/><Relationship Id="rId1585" Type="http://schemas.openxmlformats.org/officeDocument/2006/relationships/oleObject" Target="embeddings/oleObject783.bin"/><Relationship Id="rId1792" Type="http://schemas.openxmlformats.org/officeDocument/2006/relationships/image" Target="media/image891.wmf"/><Relationship Id="rId2429" Type="http://schemas.openxmlformats.org/officeDocument/2006/relationships/image" Target="media/image1210.wmf"/><Relationship Id="rId2636" Type="http://schemas.openxmlformats.org/officeDocument/2006/relationships/image" Target="media/image1313.wmf"/><Relationship Id="rId2843" Type="http://schemas.openxmlformats.org/officeDocument/2006/relationships/oleObject" Target="embeddings/oleObject1412.bin"/><Relationship Id="rId84" Type="http://schemas.openxmlformats.org/officeDocument/2006/relationships/image" Target="media/image37.wmf"/><Relationship Id="rId608" Type="http://schemas.openxmlformats.org/officeDocument/2006/relationships/oleObject" Target="embeddings/oleObject295.bin"/><Relationship Id="rId815" Type="http://schemas.openxmlformats.org/officeDocument/2006/relationships/oleObject" Target="embeddings/oleObject399.bin"/><Relationship Id="rId1238" Type="http://schemas.openxmlformats.org/officeDocument/2006/relationships/image" Target="media/image613.wmf"/><Relationship Id="rId1445" Type="http://schemas.openxmlformats.org/officeDocument/2006/relationships/oleObject" Target="embeddings/oleObject713.bin"/><Relationship Id="rId1652" Type="http://schemas.openxmlformats.org/officeDocument/2006/relationships/image" Target="media/image821.wmf"/><Relationship Id="rId1305" Type="http://schemas.openxmlformats.org/officeDocument/2006/relationships/oleObject" Target="embeddings/oleObject643.bin"/><Relationship Id="rId2703" Type="http://schemas.openxmlformats.org/officeDocument/2006/relationships/oleObject" Target="embeddings/oleObject1342.bin"/><Relationship Id="rId2910" Type="http://schemas.openxmlformats.org/officeDocument/2006/relationships/image" Target="media/image1450.wmf"/><Relationship Id="rId1512" Type="http://schemas.openxmlformats.org/officeDocument/2006/relationships/image" Target="media/image751.wmf"/><Relationship Id="rId11" Type="http://schemas.openxmlformats.org/officeDocument/2006/relationships/hyperlink" Target="mailto:jeff.weiss@utah.edu" TargetMode="External"/><Relationship Id="rId398" Type="http://schemas.openxmlformats.org/officeDocument/2006/relationships/oleObject" Target="embeddings/oleObject190.bin"/><Relationship Id="rId2079" Type="http://schemas.openxmlformats.org/officeDocument/2006/relationships/oleObject" Target="embeddings/oleObject1030.bin"/><Relationship Id="rId3477" Type="http://schemas.openxmlformats.org/officeDocument/2006/relationships/image" Target="media/image1734.wmf"/><Relationship Id="rId2286" Type="http://schemas.openxmlformats.org/officeDocument/2006/relationships/image" Target="media/image1141.wmf"/><Relationship Id="rId2493" Type="http://schemas.openxmlformats.org/officeDocument/2006/relationships/oleObject" Target="embeddings/oleObject1237.bin"/><Relationship Id="rId3337" Type="http://schemas.openxmlformats.org/officeDocument/2006/relationships/image" Target="media/image1664.wmf"/><Relationship Id="rId3544" Type="http://schemas.openxmlformats.org/officeDocument/2006/relationships/oleObject" Target="embeddings/oleObject1762.bin"/><Relationship Id="rId258" Type="http://schemas.openxmlformats.org/officeDocument/2006/relationships/oleObject" Target="embeddings/oleObject121.bin"/><Relationship Id="rId465" Type="http://schemas.openxmlformats.org/officeDocument/2006/relationships/image" Target="media/image227.wmf"/><Relationship Id="rId672" Type="http://schemas.openxmlformats.org/officeDocument/2006/relationships/oleObject" Target="embeddings/oleObject327.bin"/><Relationship Id="rId1095" Type="http://schemas.openxmlformats.org/officeDocument/2006/relationships/oleObject" Target="embeddings/oleObject539.bin"/><Relationship Id="rId2146" Type="http://schemas.openxmlformats.org/officeDocument/2006/relationships/image" Target="media/image1068.wmf"/><Relationship Id="rId2353" Type="http://schemas.openxmlformats.org/officeDocument/2006/relationships/oleObject" Target="embeddings/oleObject1164.bin"/><Relationship Id="rId2560" Type="http://schemas.openxmlformats.org/officeDocument/2006/relationships/image" Target="media/image1275.wmf"/><Relationship Id="rId3404" Type="http://schemas.openxmlformats.org/officeDocument/2006/relationships/oleObject" Target="embeddings/oleObject1692.bin"/><Relationship Id="rId3611" Type="http://schemas.openxmlformats.org/officeDocument/2006/relationships/image" Target="media/image1801.wmf"/><Relationship Id="rId118" Type="http://schemas.openxmlformats.org/officeDocument/2006/relationships/image" Target="media/image54.wmf"/><Relationship Id="rId325" Type="http://schemas.openxmlformats.org/officeDocument/2006/relationships/image" Target="media/image158.wmf"/><Relationship Id="rId532" Type="http://schemas.openxmlformats.org/officeDocument/2006/relationships/oleObject" Target="embeddings/oleObject257.bin"/><Relationship Id="rId1162" Type="http://schemas.openxmlformats.org/officeDocument/2006/relationships/image" Target="media/image575.wmf"/><Relationship Id="rId2006" Type="http://schemas.openxmlformats.org/officeDocument/2006/relationships/image" Target="media/image998.wmf"/><Relationship Id="rId2213" Type="http://schemas.openxmlformats.org/officeDocument/2006/relationships/image" Target="media/image1102.png"/><Relationship Id="rId2420" Type="http://schemas.openxmlformats.org/officeDocument/2006/relationships/image" Target="media/image1206.emf"/><Relationship Id="rId1022" Type="http://schemas.openxmlformats.org/officeDocument/2006/relationships/image" Target="media/image505.wmf"/><Relationship Id="rId1979" Type="http://schemas.openxmlformats.org/officeDocument/2006/relationships/oleObject" Target="embeddings/oleObject980.bin"/><Relationship Id="rId3194" Type="http://schemas.openxmlformats.org/officeDocument/2006/relationships/image" Target="media/image1592.wmf"/><Relationship Id="rId1839" Type="http://schemas.openxmlformats.org/officeDocument/2006/relationships/oleObject" Target="embeddings/oleObject910.bin"/><Relationship Id="rId3054" Type="http://schemas.openxmlformats.org/officeDocument/2006/relationships/image" Target="media/image1522.wmf"/><Relationship Id="rId182" Type="http://schemas.openxmlformats.org/officeDocument/2006/relationships/oleObject" Target="embeddings/oleObject83.bin"/><Relationship Id="rId1906" Type="http://schemas.openxmlformats.org/officeDocument/2006/relationships/image" Target="media/image948.wmf"/><Relationship Id="rId3261" Type="http://schemas.openxmlformats.org/officeDocument/2006/relationships/image" Target="media/image1626.wmf"/><Relationship Id="rId2070" Type="http://schemas.openxmlformats.org/officeDocument/2006/relationships/image" Target="media/image1030.wmf"/><Relationship Id="rId3121" Type="http://schemas.openxmlformats.org/officeDocument/2006/relationships/oleObject" Target="embeddings/oleObject1551.bin"/><Relationship Id="rId999" Type="http://schemas.openxmlformats.org/officeDocument/2006/relationships/oleObject" Target="embeddings/oleObject491.bin"/><Relationship Id="rId2887" Type="http://schemas.openxmlformats.org/officeDocument/2006/relationships/oleObject" Target="embeddings/oleObject1434.bin"/><Relationship Id="rId859" Type="http://schemas.openxmlformats.org/officeDocument/2006/relationships/oleObject" Target="embeddings/oleObject421.bin"/><Relationship Id="rId1489" Type="http://schemas.openxmlformats.org/officeDocument/2006/relationships/oleObject" Target="embeddings/oleObject735.bin"/><Relationship Id="rId1696" Type="http://schemas.openxmlformats.org/officeDocument/2006/relationships/image" Target="media/image843.wmf"/><Relationship Id="rId1349" Type="http://schemas.openxmlformats.org/officeDocument/2006/relationships/oleObject" Target="embeddings/oleObject665.bin"/><Relationship Id="rId2747" Type="http://schemas.openxmlformats.org/officeDocument/2006/relationships/oleObject" Target="embeddings/oleObject1364.bin"/><Relationship Id="rId2954" Type="http://schemas.openxmlformats.org/officeDocument/2006/relationships/image" Target="media/image1472.wmf"/><Relationship Id="rId719" Type="http://schemas.openxmlformats.org/officeDocument/2006/relationships/oleObject" Target="embeddings/oleObject351.bin"/><Relationship Id="rId926" Type="http://schemas.openxmlformats.org/officeDocument/2006/relationships/image" Target="media/image457.wmf"/><Relationship Id="rId1556" Type="http://schemas.openxmlformats.org/officeDocument/2006/relationships/image" Target="media/image773.wmf"/><Relationship Id="rId1763" Type="http://schemas.openxmlformats.org/officeDocument/2006/relationships/oleObject" Target="embeddings/oleObject872.bin"/><Relationship Id="rId1970" Type="http://schemas.openxmlformats.org/officeDocument/2006/relationships/image" Target="media/image980.wmf"/><Relationship Id="rId2607" Type="http://schemas.openxmlformats.org/officeDocument/2006/relationships/oleObject" Target="embeddings/oleObject1294.bin"/><Relationship Id="rId2814" Type="http://schemas.openxmlformats.org/officeDocument/2006/relationships/image" Target="media/image1402.emf"/><Relationship Id="rId55" Type="http://schemas.openxmlformats.org/officeDocument/2006/relationships/oleObject" Target="embeddings/oleObject20.bin"/><Relationship Id="rId1209" Type="http://schemas.openxmlformats.org/officeDocument/2006/relationships/oleObject" Target="embeddings/oleObject596.bin"/><Relationship Id="rId1416" Type="http://schemas.openxmlformats.org/officeDocument/2006/relationships/image" Target="media/image703.wmf"/><Relationship Id="rId1623" Type="http://schemas.openxmlformats.org/officeDocument/2006/relationships/oleObject" Target="embeddings/oleObject802.bin"/><Relationship Id="rId1830" Type="http://schemas.openxmlformats.org/officeDocument/2006/relationships/image" Target="media/image910.wmf"/><Relationship Id="rId3588" Type="http://schemas.openxmlformats.org/officeDocument/2006/relationships/oleObject" Target="embeddings/oleObject1784.bin"/><Relationship Id="rId2397" Type="http://schemas.openxmlformats.org/officeDocument/2006/relationships/oleObject" Target="embeddings/oleObject1186.bin"/><Relationship Id="rId3448" Type="http://schemas.openxmlformats.org/officeDocument/2006/relationships/oleObject" Target="embeddings/oleObject1714.bin"/><Relationship Id="rId369" Type="http://schemas.openxmlformats.org/officeDocument/2006/relationships/image" Target="media/image179.wmf"/><Relationship Id="rId576" Type="http://schemas.openxmlformats.org/officeDocument/2006/relationships/oleObject" Target="embeddings/oleObject279.bin"/><Relationship Id="rId783" Type="http://schemas.openxmlformats.org/officeDocument/2006/relationships/oleObject" Target="embeddings/oleObject383.bin"/><Relationship Id="rId990" Type="http://schemas.openxmlformats.org/officeDocument/2006/relationships/image" Target="media/image489.wmf"/><Relationship Id="rId2257" Type="http://schemas.openxmlformats.org/officeDocument/2006/relationships/oleObject" Target="embeddings/oleObject1116.bin"/><Relationship Id="rId2464" Type="http://schemas.openxmlformats.org/officeDocument/2006/relationships/image" Target="media/image1227.wmf"/><Relationship Id="rId2671" Type="http://schemas.openxmlformats.org/officeDocument/2006/relationships/oleObject" Target="embeddings/oleObject1326.bin"/><Relationship Id="rId3308" Type="http://schemas.openxmlformats.org/officeDocument/2006/relationships/oleObject" Target="embeddings/oleObject1644.bin"/><Relationship Id="rId3515" Type="http://schemas.openxmlformats.org/officeDocument/2006/relationships/image" Target="media/image1753.wmf"/><Relationship Id="rId229" Type="http://schemas.openxmlformats.org/officeDocument/2006/relationships/image" Target="media/image110.wmf"/><Relationship Id="rId436" Type="http://schemas.openxmlformats.org/officeDocument/2006/relationships/oleObject" Target="embeddings/oleObject209.bin"/><Relationship Id="rId643" Type="http://schemas.openxmlformats.org/officeDocument/2006/relationships/image" Target="media/image316.wmf"/><Relationship Id="rId1066" Type="http://schemas.openxmlformats.org/officeDocument/2006/relationships/image" Target="media/image527.wmf"/><Relationship Id="rId1273" Type="http://schemas.openxmlformats.org/officeDocument/2006/relationships/oleObject" Target="embeddings/oleObject628.bin"/><Relationship Id="rId1480" Type="http://schemas.openxmlformats.org/officeDocument/2006/relationships/image" Target="media/image735.wmf"/><Relationship Id="rId2117" Type="http://schemas.openxmlformats.org/officeDocument/2006/relationships/oleObject" Target="embeddings/oleObject1049.bin"/><Relationship Id="rId2324" Type="http://schemas.openxmlformats.org/officeDocument/2006/relationships/image" Target="media/image1160.wmf"/><Relationship Id="rId850" Type="http://schemas.openxmlformats.org/officeDocument/2006/relationships/image" Target="media/image419.wmf"/><Relationship Id="rId1133" Type="http://schemas.openxmlformats.org/officeDocument/2006/relationships/oleObject" Target="embeddings/oleObject558.bin"/><Relationship Id="rId2531" Type="http://schemas.openxmlformats.org/officeDocument/2006/relationships/oleObject" Target="embeddings/oleObject1256.bin"/><Relationship Id="rId503" Type="http://schemas.openxmlformats.org/officeDocument/2006/relationships/image" Target="media/image246.wmf"/><Relationship Id="rId710" Type="http://schemas.openxmlformats.org/officeDocument/2006/relationships/image" Target="media/image349.wmf"/><Relationship Id="rId1340" Type="http://schemas.openxmlformats.org/officeDocument/2006/relationships/image" Target="media/image665.wmf"/><Relationship Id="rId3098" Type="http://schemas.openxmlformats.org/officeDocument/2006/relationships/image" Target="media/image1544.wmf"/><Relationship Id="rId1200" Type="http://schemas.openxmlformats.org/officeDocument/2006/relationships/image" Target="media/image594.wmf"/><Relationship Id="rId3165" Type="http://schemas.openxmlformats.org/officeDocument/2006/relationships/oleObject" Target="embeddings/oleObject1573.bin"/><Relationship Id="rId3372" Type="http://schemas.openxmlformats.org/officeDocument/2006/relationships/oleObject" Target="embeddings/oleObject1676.bin"/><Relationship Id="rId293" Type="http://schemas.openxmlformats.org/officeDocument/2006/relationships/image" Target="media/image142.wmf"/><Relationship Id="rId2181" Type="http://schemas.openxmlformats.org/officeDocument/2006/relationships/oleObject" Target="embeddings/oleObject1081.bin"/><Relationship Id="rId3025" Type="http://schemas.openxmlformats.org/officeDocument/2006/relationships/oleObject" Target="embeddings/oleObject1503.bin"/><Relationship Id="rId3232" Type="http://schemas.openxmlformats.org/officeDocument/2006/relationships/oleObject" Target="embeddings/oleObject1606.bin"/><Relationship Id="rId153" Type="http://schemas.openxmlformats.org/officeDocument/2006/relationships/image" Target="media/image72.wmf"/><Relationship Id="rId360" Type="http://schemas.openxmlformats.org/officeDocument/2006/relationships/oleObject" Target="embeddings/oleObject171.bin"/><Relationship Id="rId2041" Type="http://schemas.openxmlformats.org/officeDocument/2006/relationships/oleObject" Target="embeddings/oleObject1011.bin"/><Relationship Id="rId220" Type="http://schemas.openxmlformats.org/officeDocument/2006/relationships/oleObject" Target="embeddings/oleObject102.bin"/><Relationship Id="rId2998" Type="http://schemas.openxmlformats.org/officeDocument/2006/relationships/image" Target="media/image1494.wmf"/><Relationship Id="rId2858" Type="http://schemas.openxmlformats.org/officeDocument/2006/relationships/image" Target="media/image1424.wmf"/><Relationship Id="rId99" Type="http://schemas.openxmlformats.org/officeDocument/2006/relationships/oleObject" Target="embeddings/oleObject42.bin"/><Relationship Id="rId1667" Type="http://schemas.openxmlformats.org/officeDocument/2006/relationships/oleObject" Target="embeddings/oleObject824.bin"/><Relationship Id="rId1874" Type="http://schemas.openxmlformats.org/officeDocument/2006/relationships/image" Target="media/image932.wmf"/><Relationship Id="rId2718" Type="http://schemas.openxmlformats.org/officeDocument/2006/relationships/image" Target="media/image1354.emf"/><Relationship Id="rId2925" Type="http://schemas.openxmlformats.org/officeDocument/2006/relationships/oleObject" Target="embeddings/oleObject1453.bin"/><Relationship Id="rId1527" Type="http://schemas.openxmlformats.org/officeDocument/2006/relationships/oleObject" Target="embeddings/oleObject754.bin"/><Relationship Id="rId1734" Type="http://schemas.openxmlformats.org/officeDocument/2006/relationships/image" Target="media/image862.wmf"/><Relationship Id="rId1941" Type="http://schemas.openxmlformats.org/officeDocument/2006/relationships/oleObject" Target="embeddings/oleObject961.bin"/><Relationship Id="rId26" Type="http://schemas.openxmlformats.org/officeDocument/2006/relationships/image" Target="media/image8.wmf"/><Relationship Id="rId1801" Type="http://schemas.openxmlformats.org/officeDocument/2006/relationships/oleObject" Target="embeddings/oleObject891.bin"/><Relationship Id="rId3559" Type="http://schemas.openxmlformats.org/officeDocument/2006/relationships/image" Target="media/image1775.wmf"/><Relationship Id="rId687" Type="http://schemas.openxmlformats.org/officeDocument/2006/relationships/image" Target="media/image338.wmf"/><Relationship Id="rId2368" Type="http://schemas.openxmlformats.org/officeDocument/2006/relationships/image" Target="media/image1182.wmf"/><Relationship Id="rId894" Type="http://schemas.openxmlformats.org/officeDocument/2006/relationships/image" Target="media/image441.wmf"/><Relationship Id="rId1177" Type="http://schemas.openxmlformats.org/officeDocument/2006/relationships/oleObject" Target="embeddings/oleObject580.bin"/><Relationship Id="rId2575" Type="http://schemas.openxmlformats.org/officeDocument/2006/relationships/oleObject" Target="embeddings/oleObject1278.bin"/><Relationship Id="rId2782" Type="http://schemas.openxmlformats.org/officeDocument/2006/relationships/image" Target="media/image1386.emf"/><Relationship Id="rId3419" Type="http://schemas.openxmlformats.org/officeDocument/2006/relationships/image" Target="media/image1705.wmf"/><Relationship Id="rId3626" Type="http://schemas.openxmlformats.org/officeDocument/2006/relationships/oleObject" Target="embeddings/oleObject1803.bin"/><Relationship Id="rId547" Type="http://schemas.openxmlformats.org/officeDocument/2006/relationships/image" Target="media/image268.wmf"/><Relationship Id="rId754" Type="http://schemas.openxmlformats.org/officeDocument/2006/relationships/image" Target="media/image371.wmf"/><Relationship Id="rId961" Type="http://schemas.openxmlformats.org/officeDocument/2006/relationships/oleObject" Target="embeddings/oleObject472.bin"/><Relationship Id="rId1384" Type="http://schemas.openxmlformats.org/officeDocument/2006/relationships/image" Target="media/image687.wmf"/><Relationship Id="rId1591" Type="http://schemas.openxmlformats.org/officeDocument/2006/relationships/oleObject" Target="embeddings/oleObject786.bin"/><Relationship Id="rId2228" Type="http://schemas.openxmlformats.org/officeDocument/2006/relationships/oleObject" Target="embeddings/oleObject1102.bin"/><Relationship Id="rId2435" Type="http://schemas.openxmlformats.org/officeDocument/2006/relationships/oleObject" Target="embeddings/oleObject1208.bin"/><Relationship Id="rId2642" Type="http://schemas.openxmlformats.org/officeDocument/2006/relationships/image" Target="media/image1316.wmf"/><Relationship Id="rId90" Type="http://schemas.openxmlformats.org/officeDocument/2006/relationships/image" Target="media/image40.wmf"/><Relationship Id="rId407" Type="http://schemas.openxmlformats.org/officeDocument/2006/relationships/image" Target="media/image198.wmf"/><Relationship Id="rId614" Type="http://schemas.openxmlformats.org/officeDocument/2006/relationships/oleObject" Target="embeddings/oleObject298.bin"/><Relationship Id="rId821" Type="http://schemas.openxmlformats.org/officeDocument/2006/relationships/oleObject" Target="embeddings/oleObject402.bin"/><Relationship Id="rId1037" Type="http://schemas.openxmlformats.org/officeDocument/2006/relationships/oleObject" Target="embeddings/oleObject510.bin"/><Relationship Id="rId1244" Type="http://schemas.openxmlformats.org/officeDocument/2006/relationships/image" Target="media/image616.wmf"/><Relationship Id="rId1451" Type="http://schemas.openxmlformats.org/officeDocument/2006/relationships/oleObject" Target="embeddings/oleObject716.bin"/><Relationship Id="rId2502" Type="http://schemas.openxmlformats.org/officeDocument/2006/relationships/image" Target="media/image1246.wmf"/><Relationship Id="rId1104" Type="http://schemas.openxmlformats.org/officeDocument/2006/relationships/image" Target="media/image546.wmf"/><Relationship Id="rId1311" Type="http://schemas.openxmlformats.org/officeDocument/2006/relationships/oleObject" Target="embeddings/oleObject646.bin"/><Relationship Id="rId3069" Type="http://schemas.openxmlformats.org/officeDocument/2006/relationships/oleObject" Target="embeddings/oleObject1525.bin"/><Relationship Id="rId3276" Type="http://schemas.openxmlformats.org/officeDocument/2006/relationships/oleObject" Target="embeddings/oleObject1628.bin"/><Relationship Id="rId3483" Type="http://schemas.openxmlformats.org/officeDocument/2006/relationships/image" Target="media/image1737.wmf"/><Relationship Id="rId197" Type="http://schemas.openxmlformats.org/officeDocument/2006/relationships/image" Target="media/image94.wmf"/><Relationship Id="rId2085" Type="http://schemas.openxmlformats.org/officeDocument/2006/relationships/oleObject" Target="embeddings/oleObject1033.bin"/><Relationship Id="rId2292" Type="http://schemas.openxmlformats.org/officeDocument/2006/relationships/image" Target="media/image1144.wmf"/><Relationship Id="rId3136" Type="http://schemas.openxmlformats.org/officeDocument/2006/relationships/image" Target="media/image1563.wmf"/><Relationship Id="rId3343" Type="http://schemas.openxmlformats.org/officeDocument/2006/relationships/image" Target="media/image1667.wmf"/><Relationship Id="rId264" Type="http://schemas.openxmlformats.org/officeDocument/2006/relationships/oleObject" Target="embeddings/oleObject124.bin"/><Relationship Id="rId471" Type="http://schemas.openxmlformats.org/officeDocument/2006/relationships/image" Target="media/image230.wmf"/><Relationship Id="rId2152" Type="http://schemas.openxmlformats.org/officeDocument/2006/relationships/image" Target="media/image1071.wmf"/><Relationship Id="rId3550" Type="http://schemas.openxmlformats.org/officeDocument/2006/relationships/oleObject" Target="embeddings/oleObject1765.bin"/><Relationship Id="rId124" Type="http://schemas.openxmlformats.org/officeDocument/2006/relationships/image" Target="media/image57.wmf"/><Relationship Id="rId3203" Type="http://schemas.openxmlformats.org/officeDocument/2006/relationships/oleObject" Target="embeddings/oleObject1592.bin"/><Relationship Id="rId3410" Type="http://schemas.openxmlformats.org/officeDocument/2006/relationships/oleObject" Target="embeddings/oleObject1695.bin"/><Relationship Id="rId331" Type="http://schemas.openxmlformats.org/officeDocument/2006/relationships/image" Target="media/image161.wmf"/><Relationship Id="rId2012" Type="http://schemas.openxmlformats.org/officeDocument/2006/relationships/image" Target="media/image1001.wmf"/><Relationship Id="rId2969" Type="http://schemas.openxmlformats.org/officeDocument/2006/relationships/oleObject" Target="embeddings/oleObject1475.bin"/><Relationship Id="rId1778" Type="http://schemas.openxmlformats.org/officeDocument/2006/relationships/image" Target="media/image884.wmf"/><Relationship Id="rId1985" Type="http://schemas.openxmlformats.org/officeDocument/2006/relationships/oleObject" Target="embeddings/oleObject983.bin"/><Relationship Id="rId2829" Type="http://schemas.openxmlformats.org/officeDocument/2006/relationships/oleObject" Target="embeddings/oleObject1405.bin"/><Relationship Id="rId1638" Type="http://schemas.openxmlformats.org/officeDocument/2006/relationships/image" Target="media/image814.wmf"/><Relationship Id="rId1845" Type="http://schemas.openxmlformats.org/officeDocument/2006/relationships/oleObject" Target="embeddings/oleObject913.bin"/><Relationship Id="rId3060" Type="http://schemas.openxmlformats.org/officeDocument/2006/relationships/image" Target="media/image1525.wmf"/><Relationship Id="rId1705" Type="http://schemas.openxmlformats.org/officeDocument/2006/relationships/oleObject" Target="embeddings/oleObject843.bin"/><Relationship Id="rId1912" Type="http://schemas.openxmlformats.org/officeDocument/2006/relationships/image" Target="media/image951.wmf"/><Relationship Id="rId798" Type="http://schemas.openxmlformats.org/officeDocument/2006/relationships/image" Target="media/image393.wmf"/><Relationship Id="rId2479" Type="http://schemas.openxmlformats.org/officeDocument/2006/relationships/oleObject" Target="embeddings/oleObject1230.bin"/><Relationship Id="rId2686" Type="http://schemas.openxmlformats.org/officeDocument/2006/relationships/image" Target="media/image1338.wmf"/><Relationship Id="rId2893" Type="http://schemas.openxmlformats.org/officeDocument/2006/relationships/oleObject" Target="embeddings/oleObject1437.bin"/><Relationship Id="rId658" Type="http://schemas.openxmlformats.org/officeDocument/2006/relationships/oleObject" Target="embeddings/oleObject320.bin"/><Relationship Id="rId865" Type="http://schemas.openxmlformats.org/officeDocument/2006/relationships/oleObject" Target="embeddings/oleObject424.bin"/><Relationship Id="rId1288" Type="http://schemas.openxmlformats.org/officeDocument/2006/relationships/image" Target="media/image638.wmf"/><Relationship Id="rId1495" Type="http://schemas.openxmlformats.org/officeDocument/2006/relationships/oleObject" Target="embeddings/oleObject738.bin"/><Relationship Id="rId2339" Type="http://schemas.openxmlformats.org/officeDocument/2006/relationships/oleObject" Target="embeddings/oleObject1157.bin"/><Relationship Id="rId2546" Type="http://schemas.openxmlformats.org/officeDocument/2006/relationships/image" Target="media/image1268.wmf"/><Relationship Id="rId2753" Type="http://schemas.openxmlformats.org/officeDocument/2006/relationships/oleObject" Target="embeddings/oleObject1367.bin"/><Relationship Id="rId2960" Type="http://schemas.openxmlformats.org/officeDocument/2006/relationships/image" Target="media/image1475.emf"/><Relationship Id="rId518" Type="http://schemas.openxmlformats.org/officeDocument/2006/relationships/oleObject" Target="embeddings/oleObject250.bin"/><Relationship Id="rId725" Type="http://schemas.openxmlformats.org/officeDocument/2006/relationships/oleObject" Target="embeddings/oleObject354.bin"/><Relationship Id="rId932" Type="http://schemas.openxmlformats.org/officeDocument/2006/relationships/image" Target="media/image460.wmf"/><Relationship Id="rId1148" Type="http://schemas.openxmlformats.org/officeDocument/2006/relationships/image" Target="media/image568.wmf"/><Relationship Id="rId1355" Type="http://schemas.openxmlformats.org/officeDocument/2006/relationships/oleObject" Target="embeddings/oleObject668.bin"/><Relationship Id="rId1562" Type="http://schemas.openxmlformats.org/officeDocument/2006/relationships/image" Target="media/image776.wmf"/><Relationship Id="rId2406" Type="http://schemas.openxmlformats.org/officeDocument/2006/relationships/image" Target="media/image1201.wmf"/><Relationship Id="rId2613" Type="http://schemas.openxmlformats.org/officeDocument/2006/relationships/oleObject" Target="embeddings/oleObject1297.bin"/><Relationship Id="rId1008" Type="http://schemas.openxmlformats.org/officeDocument/2006/relationships/image" Target="media/image498.wmf"/><Relationship Id="rId1215" Type="http://schemas.openxmlformats.org/officeDocument/2006/relationships/oleObject" Target="embeddings/oleObject599.bin"/><Relationship Id="rId1422" Type="http://schemas.openxmlformats.org/officeDocument/2006/relationships/image" Target="media/image706.wmf"/><Relationship Id="rId2820" Type="http://schemas.openxmlformats.org/officeDocument/2006/relationships/image" Target="media/image1405.emf"/><Relationship Id="rId61" Type="http://schemas.openxmlformats.org/officeDocument/2006/relationships/oleObject" Target="embeddings/oleObject23.bin"/><Relationship Id="rId3387" Type="http://schemas.openxmlformats.org/officeDocument/2006/relationships/image" Target="media/image1689.wmf"/><Relationship Id="rId2196" Type="http://schemas.openxmlformats.org/officeDocument/2006/relationships/image" Target="media/image1093.wmf"/><Relationship Id="rId3594" Type="http://schemas.openxmlformats.org/officeDocument/2006/relationships/oleObject" Target="embeddings/oleObject1787.bin"/><Relationship Id="rId168" Type="http://schemas.openxmlformats.org/officeDocument/2006/relationships/oleObject" Target="embeddings/oleObject76.bin"/><Relationship Id="rId3247" Type="http://schemas.openxmlformats.org/officeDocument/2006/relationships/image" Target="media/image1619.wmf"/><Relationship Id="rId3454" Type="http://schemas.openxmlformats.org/officeDocument/2006/relationships/oleObject" Target="embeddings/oleObject1717.bin"/><Relationship Id="rId375" Type="http://schemas.openxmlformats.org/officeDocument/2006/relationships/image" Target="media/image182.wmf"/><Relationship Id="rId582" Type="http://schemas.openxmlformats.org/officeDocument/2006/relationships/oleObject" Target="embeddings/oleObject282.bin"/><Relationship Id="rId2056" Type="http://schemas.openxmlformats.org/officeDocument/2006/relationships/image" Target="media/image1023.wmf"/><Relationship Id="rId2263" Type="http://schemas.openxmlformats.org/officeDocument/2006/relationships/oleObject" Target="embeddings/oleObject1119.bin"/><Relationship Id="rId2470" Type="http://schemas.openxmlformats.org/officeDocument/2006/relationships/image" Target="media/image1230.wmf"/><Relationship Id="rId3107" Type="http://schemas.openxmlformats.org/officeDocument/2006/relationships/oleObject" Target="embeddings/oleObject1544.bin"/><Relationship Id="rId3314" Type="http://schemas.openxmlformats.org/officeDocument/2006/relationships/oleObject" Target="embeddings/oleObject1647.bin"/><Relationship Id="rId3521" Type="http://schemas.openxmlformats.org/officeDocument/2006/relationships/image" Target="media/image1756.wmf"/><Relationship Id="rId235" Type="http://schemas.openxmlformats.org/officeDocument/2006/relationships/image" Target="media/image113.wmf"/><Relationship Id="rId442" Type="http://schemas.openxmlformats.org/officeDocument/2006/relationships/oleObject" Target="embeddings/oleObject212.bin"/><Relationship Id="rId1072" Type="http://schemas.openxmlformats.org/officeDocument/2006/relationships/image" Target="media/image530.wmf"/><Relationship Id="rId2123" Type="http://schemas.openxmlformats.org/officeDocument/2006/relationships/oleObject" Target="embeddings/oleObject1052.bin"/><Relationship Id="rId2330" Type="http://schemas.openxmlformats.org/officeDocument/2006/relationships/image" Target="media/image1163.wmf"/><Relationship Id="rId302" Type="http://schemas.openxmlformats.org/officeDocument/2006/relationships/oleObject" Target="embeddings/oleObject143.bin"/><Relationship Id="rId1889" Type="http://schemas.openxmlformats.org/officeDocument/2006/relationships/oleObject" Target="embeddings/oleObject935.bin"/><Relationship Id="rId1749" Type="http://schemas.openxmlformats.org/officeDocument/2006/relationships/oleObject" Target="embeddings/oleObject865.bin"/><Relationship Id="rId1956" Type="http://schemas.openxmlformats.org/officeDocument/2006/relationships/image" Target="media/image973.wmf"/><Relationship Id="rId3171" Type="http://schemas.openxmlformats.org/officeDocument/2006/relationships/oleObject" Target="embeddings/oleObject1576.bin"/><Relationship Id="rId1609" Type="http://schemas.openxmlformats.org/officeDocument/2006/relationships/oleObject" Target="embeddings/oleObject795.bin"/><Relationship Id="rId1816" Type="http://schemas.openxmlformats.org/officeDocument/2006/relationships/image" Target="media/image903.wmf"/><Relationship Id="rId3031" Type="http://schemas.openxmlformats.org/officeDocument/2006/relationships/oleObject" Target="embeddings/oleObject1506.bin"/><Relationship Id="rId2797" Type="http://schemas.openxmlformats.org/officeDocument/2006/relationships/oleObject" Target="embeddings/oleObject1389.bin"/><Relationship Id="rId769" Type="http://schemas.openxmlformats.org/officeDocument/2006/relationships/oleObject" Target="embeddings/oleObject376.bin"/><Relationship Id="rId976" Type="http://schemas.openxmlformats.org/officeDocument/2006/relationships/image" Target="media/image482.wmf"/><Relationship Id="rId1399" Type="http://schemas.openxmlformats.org/officeDocument/2006/relationships/oleObject" Target="embeddings/oleObject690.bin"/><Relationship Id="rId2657" Type="http://schemas.openxmlformats.org/officeDocument/2006/relationships/oleObject" Target="embeddings/oleObject1319.bin"/><Relationship Id="rId629" Type="http://schemas.openxmlformats.org/officeDocument/2006/relationships/image" Target="media/image309.wmf"/><Relationship Id="rId1259" Type="http://schemas.openxmlformats.org/officeDocument/2006/relationships/oleObject" Target="embeddings/oleObject621.bin"/><Relationship Id="rId1466" Type="http://schemas.openxmlformats.org/officeDocument/2006/relationships/image" Target="media/image728.wmf"/><Relationship Id="rId2864" Type="http://schemas.openxmlformats.org/officeDocument/2006/relationships/image" Target="media/image1427.wmf"/><Relationship Id="rId836" Type="http://schemas.openxmlformats.org/officeDocument/2006/relationships/image" Target="media/image412.wmf"/><Relationship Id="rId1119" Type="http://schemas.openxmlformats.org/officeDocument/2006/relationships/oleObject" Target="embeddings/oleObject551.bin"/><Relationship Id="rId1673" Type="http://schemas.openxmlformats.org/officeDocument/2006/relationships/oleObject" Target="embeddings/oleObject827.bin"/><Relationship Id="rId1880" Type="http://schemas.openxmlformats.org/officeDocument/2006/relationships/image" Target="media/image935.wmf"/><Relationship Id="rId2517" Type="http://schemas.openxmlformats.org/officeDocument/2006/relationships/oleObject" Target="embeddings/oleObject1249.bin"/><Relationship Id="rId2724" Type="http://schemas.openxmlformats.org/officeDocument/2006/relationships/image" Target="media/image1357.emf"/><Relationship Id="rId2931" Type="http://schemas.openxmlformats.org/officeDocument/2006/relationships/oleObject" Target="embeddings/oleObject1456.bin"/><Relationship Id="rId903" Type="http://schemas.openxmlformats.org/officeDocument/2006/relationships/oleObject" Target="embeddings/oleObject443.bin"/><Relationship Id="rId1326" Type="http://schemas.openxmlformats.org/officeDocument/2006/relationships/image" Target="media/image658.wmf"/><Relationship Id="rId1533" Type="http://schemas.openxmlformats.org/officeDocument/2006/relationships/oleObject" Target="embeddings/oleObject757.bin"/><Relationship Id="rId1740" Type="http://schemas.openxmlformats.org/officeDocument/2006/relationships/image" Target="media/image865.wmf"/><Relationship Id="rId32" Type="http://schemas.openxmlformats.org/officeDocument/2006/relationships/image" Target="media/image11.wmf"/><Relationship Id="rId1600" Type="http://schemas.openxmlformats.org/officeDocument/2006/relationships/image" Target="media/image795.wmf"/><Relationship Id="rId3498" Type="http://schemas.openxmlformats.org/officeDocument/2006/relationships/oleObject" Target="embeddings/oleObject1739.bin"/><Relationship Id="rId3358" Type="http://schemas.openxmlformats.org/officeDocument/2006/relationships/oleObject" Target="embeddings/oleObject1669.bin"/><Relationship Id="rId3565" Type="http://schemas.openxmlformats.org/officeDocument/2006/relationships/image" Target="media/image1778.wmf"/><Relationship Id="rId279" Type="http://schemas.openxmlformats.org/officeDocument/2006/relationships/image" Target="media/image135.wmf"/><Relationship Id="rId486" Type="http://schemas.openxmlformats.org/officeDocument/2006/relationships/oleObject" Target="embeddings/oleObject234.bin"/><Relationship Id="rId693" Type="http://schemas.openxmlformats.org/officeDocument/2006/relationships/oleObject" Target="embeddings/oleObject338.bin"/><Relationship Id="rId2167" Type="http://schemas.openxmlformats.org/officeDocument/2006/relationships/oleObject" Target="embeddings/oleObject1074.bin"/><Relationship Id="rId2374" Type="http://schemas.openxmlformats.org/officeDocument/2006/relationships/image" Target="media/image1185.wmf"/><Relationship Id="rId2581" Type="http://schemas.openxmlformats.org/officeDocument/2006/relationships/oleObject" Target="embeddings/oleObject1281.bin"/><Relationship Id="rId3218" Type="http://schemas.openxmlformats.org/officeDocument/2006/relationships/oleObject" Target="embeddings/oleObject1599.bin"/><Relationship Id="rId3425" Type="http://schemas.openxmlformats.org/officeDocument/2006/relationships/image" Target="media/image1708.wmf"/><Relationship Id="rId3632" Type="http://schemas.openxmlformats.org/officeDocument/2006/relationships/oleObject" Target="embeddings/oleObject1806.bin"/><Relationship Id="rId139" Type="http://schemas.openxmlformats.org/officeDocument/2006/relationships/oleObject" Target="embeddings/oleObject62.bin"/><Relationship Id="rId346" Type="http://schemas.openxmlformats.org/officeDocument/2006/relationships/oleObject" Target="embeddings/oleObject165.bin"/><Relationship Id="rId553" Type="http://schemas.openxmlformats.org/officeDocument/2006/relationships/image" Target="media/image271.wmf"/><Relationship Id="rId760" Type="http://schemas.openxmlformats.org/officeDocument/2006/relationships/image" Target="media/image374.wmf"/><Relationship Id="rId1183" Type="http://schemas.openxmlformats.org/officeDocument/2006/relationships/oleObject" Target="embeddings/oleObject583.bin"/><Relationship Id="rId1390" Type="http://schemas.openxmlformats.org/officeDocument/2006/relationships/image" Target="media/image690.wmf"/><Relationship Id="rId2027" Type="http://schemas.openxmlformats.org/officeDocument/2006/relationships/oleObject" Target="embeddings/oleObject1004.bin"/><Relationship Id="rId2234" Type="http://schemas.openxmlformats.org/officeDocument/2006/relationships/oleObject" Target="embeddings/oleObject1105.bin"/><Relationship Id="rId2441" Type="http://schemas.openxmlformats.org/officeDocument/2006/relationships/oleObject" Target="embeddings/oleObject1211.bin"/><Relationship Id="rId206" Type="http://schemas.openxmlformats.org/officeDocument/2006/relationships/oleObject" Target="embeddings/oleObject95.bin"/><Relationship Id="rId413" Type="http://schemas.openxmlformats.org/officeDocument/2006/relationships/image" Target="media/image201.wmf"/><Relationship Id="rId1043" Type="http://schemas.openxmlformats.org/officeDocument/2006/relationships/oleObject" Target="embeddings/oleObject513.bin"/><Relationship Id="rId620" Type="http://schemas.openxmlformats.org/officeDocument/2006/relationships/oleObject" Target="embeddings/oleObject301.bin"/><Relationship Id="rId1250" Type="http://schemas.openxmlformats.org/officeDocument/2006/relationships/image" Target="media/image619.wmf"/><Relationship Id="rId2301" Type="http://schemas.openxmlformats.org/officeDocument/2006/relationships/oleObject" Target="embeddings/oleObject1138.bin"/><Relationship Id="rId1110" Type="http://schemas.openxmlformats.org/officeDocument/2006/relationships/image" Target="media/image549.wmf"/><Relationship Id="rId1927" Type="http://schemas.openxmlformats.org/officeDocument/2006/relationships/oleObject" Target="embeddings/oleObject954.bin"/><Relationship Id="rId3075" Type="http://schemas.openxmlformats.org/officeDocument/2006/relationships/oleObject" Target="embeddings/oleObject1528.bin"/><Relationship Id="rId3282" Type="http://schemas.openxmlformats.org/officeDocument/2006/relationships/oleObject" Target="embeddings/oleObject1631.bin"/><Relationship Id="rId2091" Type="http://schemas.openxmlformats.org/officeDocument/2006/relationships/oleObject" Target="embeddings/oleObject1036.bin"/><Relationship Id="rId3142" Type="http://schemas.openxmlformats.org/officeDocument/2006/relationships/image" Target="media/image1566.wmf"/><Relationship Id="rId270" Type="http://schemas.openxmlformats.org/officeDocument/2006/relationships/oleObject" Target="embeddings/oleObject127.bin"/><Relationship Id="rId3002" Type="http://schemas.openxmlformats.org/officeDocument/2006/relationships/image" Target="media/image1496.wmf"/><Relationship Id="rId130" Type="http://schemas.openxmlformats.org/officeDocument/2006/relationships/image" Target="media/image60.wmf"/><Relationship Id="rId2768" Type="http://schemas.openxmlformats.org/officeDocument/2006/relationships/image" Target="media/image1379.emf"/><Relationship Id="rId2975" Type="http://schemas.openxmlformats.org/officeDocument/2006/relationships/oleObject" Target="embeddings/oleObject1478.bin"/><Relationship Id="rId947" Type="http://schemas.openxmlformats.org/officeDocument/2006/relationships/oleObject" Target="embeddings/oleObject465.bin"/><Relationship Id="rId1577" Type="http://schemas.openxmlformats.org/officeDocument/2006/relationships/oleObject" Target="embeddings/oleObject779.bin"/><Relationship Id="rId1784" Type="http://schemas.openxmlformats.org/officeDocument/2006/relationships/image" Target="media/image887.wmf"/><Relationship Id="rId1991" Type="http://schemas.openxmlformats.org/officeDocument/2006/relationships/oleObject" Target="embeddings/oleObject986.bin"/><Relationship Id="rId2628" Type="http://schemas.openxmlformats.org/officeDocument/2006/relationships/image" Target="media/image1309.wmf"/><Relationship Id="rId2835" Type="http://schemas.openxmlformats.org/officeDocument/2006/relationships/oleObject" Target="embeddings/oleObject1408.bin"/><Relationship Id="rId76" Type="http://schemas.openxmlformats.org/officeDocument/2006/relationships/image" Target="media/image33.wmf"/><Relationship Id="rId807" Type="http://schemas.openxmlformats.org/officeDocument/2006/relationships/oleObject" Target="embeddings/oleObject395.bin"/><Relationship Id="rId1437" Type="http://schemas.openxmlformats.org/officeDocument/2006/relationships/oleObject" Target="embeddings/oleObject709.bin"/><Relationship Id="rId1644" Type="http://schemas.openxmlformats.org/officeDocument/2006/relationships/image" Target="media/image817.wmf"/><Relationship Id="rId1851" Type="http://schemas.openxmlformats.org/officeDocument/2006/relationships/oleObject" Target="embeddings/oleObject916.bin"/><Relationship Id="rId2902" Type="http://schemas.openxmlformats.org/officeDocument/2006/relationships/image" Target="media/image1446.wmf"/><Relationship Id="rId1504" Type="http://schemas.openxmlformats.org/officeDocument/2006/relationships/image" Target="media/image747.wmf"/><Relationship Id="rId1711" Type="http://schemas.openxmlformats.org/officeDocument/2006/relationships/oleObject" Target="embeddings/oleObject846.bin"/><Relationship Id="rId3469" Type="http://schemas.openxmlformats.org/officeDocument/2006/relationships/image" Target="media/image1730.wmf"/><Relationship Id="rId597" Type="http://schemas.openxmlformats.org/officeDocument/2006/relationships/image" Target="media/image293.wmf"/><Relationship Id="rId2278" Type="http://schemas.openxmlformats.org/officeDocument/2006/relationships/image" Target="media/image1137.wmf"/><Relationship Id="rId2485" Type="http://schemas.openxmlformats.org/officeDocument/2006/relationships/oleObject" Target="embeddings/oleObject1233.bin"/><Relationship Id="rId3329" Type="http://schemas.openxmlformats.org/officeDocument/2006/relationships/image" Target="media/image1660.wmf"/><Relationship Id="rId457" Type="http://schemas.openxmlformats.org/officeDocument/2006/relationships/image" Target="media/image223.wmf"/><Relationship Id="rId1087" Type="http://schemas.openxmlformats.org/officeDocument/2006/relationships/oleObject" Target="embeddings/oleObject535.bin"/><Relationship Id="rId1294" Type="http://schemas.openxmlformats.org/officeDocument/2006/relationships/image" Target="media/image641.wmf"/><Relationship Id="rId2138" Type="http://schemas.openxmlformats.org/officeDocument/2006/relationships/image" Target="media/image1064.wmf"/><Relationship Id="rId2692" Type="http://schemas.openxmlformats.org/officeDocument/2006/relationships/image" Target="media/image1341.wmf"/><Relationship Id="rId3536" Type="http://schemas.openxmlformats.org/officeDocument/2006/relationships/oleObject" Target="embeddings/oleObject1758.bin"/><Relationship Id="rId664" Type="http://schemas.openxmlformats.org/officeDocument/2006/relationships/oleObject" Target="embeddings/oleObject323.bin"/><Relationship Id="rId871" Type="http://schemas.openxmlformats.org/officeDocument/2006/relationships/oleObject" Target="embeddings/oleObject427.bin"/><Relationship Id="rId2345" Type="http://schemas.openxmlformats.org/officeDocument/2006/relationships/oleObject" Target="embeddings/oleObject1160.bin"/><Relationship Id="rId2552" Type="http://schemas.openxmlformats.org/officeDocument/2006/relationships/image" Target="media/image1271.wmf"/><Relationship Id="rId3603" Type="http://schemas.openxmlformats.org/officeDocument/2006/relationships/image" Target="media/image1797.wmf"/><Relationship Id="rId317" Type="http://schemas.openxmlformats.org/officeDocument/2006/relationships/image" Target="media/image154.wmf"/><Relationship Id="rId524" Type="http://schemas.openxmlformats.org/officeDocument/2006/relationships/oleObject" Target="embeddings/oleObject253.bin"/><Relationship Id="rId731" Type="http://schemas.openxmlformats.org/officeDocument/2006/relationships/oleObject" Target="embeddings/oleObject357.bin"/><Relationship Id="rId1154" Type="http://schemas.openxmlformats.org/officeDocument/2006/relationships/image" Target="media/image571.wmf"/><Relationship Id="rId1361" Type="http://schemas.openxmlformats.org/officeDocument/2006/relationships/oleObject" Target="embeddings/oleObject671.bin"/><Relationship Id="rId2205" Type="http://schemas.openxmlformats.org/officeDocument/2006/relationships/oleObject" Target="embeddings/oleObject1093.bin"/><Relationship Id="rId2412" Type="http://schemas.openxmlformats.org/officeDocument/2006/relationships/oleObject" Target="embeddings/oleObject1194.bin"/><Relationship Id="rId1014" Type="http://schemas.openxmlformats.org/officeDocument/2006/relationships/image" Target="media/image501.wmf"/><Relationship Id="rId1221" Type="http://schemas.openxmlformats.org/officeDocument/2006/relationships/oleObject" Target="embeddings/oleObject602.bin"/><Relationship Id="rId3186" Type="http://schemas.openxmlformats.org/officeDocument/2006/relationships/image" Target="media/image1588.wmf"/><Relationship Id="rId3393" Type="http://schemas.openxmlformats.org/officeDocument/2006/relationships/image" Target="media/image1692.wmf"/><Relationship Id="rId3046" Type="http://schemas.openxmlformats.org/officeDocument/2006/relationships/image" Target="media/image1518.wmf"/><Relationship Id="rId3253" Type="http://schemas.openxmlformats.org/officeDocument/2006/relationships/image" Target="media/image1622.wmf"/><Relationship Id="rId3460" Type="http://schemas.openxmlformats.org/officeDocument/2006/relationships/oleObject" Target="embeddings/oleObject1720.bin"/><Relationship Id="rId174" Type="http://schemas.openxmlformats.org/officeDocument/2006/relationships/oleObject" Target="embeddings/oleObject79.bin"/><Relationship Id="rId381" Type="http://schemas.openxmlformats.org/officeDocument/2006/relationships/image" Target="media/image185.wmf"/><Relationship Id="rId2062" Type="http://schemas.openxmlformats.org/officeDocument/2006/relationships/image" Target="media/image1026.wmf"/><Relationship Id="rId3113" Type="http://schemas.openxmlformats.org/officeDocument/2006/relationships/oleObject" Target="embeddings/oleObject1547.bin"/><Relationship Id="rId241" Type="http://schemas.openxmlformats.org/officeDocument/2006/relationships/image" Target="media/image116.wmf"/><Relationship Id="rId3320" Type="http://schemas.openxmlformats.org/officeDocument/2006/relationships/oleObject" Target="embeddings/oleObject1650.bin"/><Relationship Id="rId2879" Type="http://schemas.openxmlformats.org/officeDocument/2006/relationships/oleObject" Target="embeddings/oleObject1430.bin"/><Relationship Id="rId101" Type="http://schemas.openxmlformats.org/officeDocument/2006/relationships/oleObject" Target="embeddings/oleObject43.bin"/><Relationship Id="rId1688" Type="http://schemas.openxmlformats.org/officeDocument/2006/relationships/image" Target="media/image839.wmf"/><Relationship Id="rId1895" Type="http://schemas.openxmlformats.org/officeDocument/2006/relationships/oleObject" Target="embeddings/oleObject938.bin"/><Relationship Id="rId2739" Type="http://schemas.openxmlformats.org/officeDocument/2006/relationships/oleObject" Target="embeddings/oleObject1360.bin"/><Relationship Id="rId2946" Type="http://schemas.openxmlformats.org/officeDocument/2006/relationships/image" Target="media/image1468.wmf"/><Relationship Id="rId918" Type="http://schemas.openxmlformats.org/officeDocument/2006/relationships/image" Target="media/image453.wmf"/><Relationship Id="rId1548" Type="http://schemas.openxmlformats.org/officeDocument/2006/relationships/image" Target="media/image769.wmf"/><Relationship Id="rId1755" Type="http://schemas.openxmlformats.org/officeDocument/2006/relationships/oleObject" Target="embeddings/oleObject868.bin"/><Relationship Id="rId1408" Type="http://schemas.openxmlformats.org/officeDocument/2006/relationships/image" Target="media/image699.wmf"/><Relationship Id="rId1962" Type="http://schemas.openxmlformats.org/officeDocument/2006/relationships/image" Target="media/image976.wmf"/><Relationship Id="rId2806" Type="http://schemas.openxmlformats.org/officeDocument/2006/relationships/image" Target="media/image1398.emf"/><Relationship Id="rId47" Type="http://schemas.openxmlformats.org/officeDocument/2006/relationships/oleObject" Target="embeddings/oleObject16.bin"/><Relationship Id="rId1615" Type="http://schemas.openxmlformats.org/officeDocument/2006/relationships/oleObject" Target="embeddings/oleObject798.bin"/><Relationship Id="rId1822" Type="http://schemas.openxmlformats.org/officeDocument/2006/relationships/image" Target="media/image906.wmf"/><Relationship Id="rId2389" Type="http://schemas.openxmlformats.org/officeDocument/2006/relationships/oleObject" Target="embeddings/oleObject1182.bin"/><Relationship Id="rId2596" Type="http://schemas.openxmlformats.org/officeDocument/2006/relationships/image" Target="media/image1293.wmf"/><Relationship Id="rId3647" Type="http://schemas.openxmlformats.org/officeDocument/2006/relationships/header" Target="header1.xml"/><Relationship Id="rId568" Type="http://schemas.openxmlformats.org/officeDocument/2006/relationships/oleObject" Target="embeddings/oleObject275.bin"/><Relationship Id="rId775" Type="http://schemas.openxmlformats.org/officeDocument/2006/relationships/oleObject" Target="embeddings/oleObject379.bin"/><Relationship Id="rId982" Type="http://schemas.openxmlformats.org/officeDocument/2006/relationships/image" Target="media/image485.wmf"/><Relationship Id="rId1198" Type="http://schemas.openxmlformats.org/officeDocument/2006/relationships/image" Target="media/image593.wmf"/><Relationship Id="rId2249" Type="http://schemas.openxmlformats.org/officeDocument/2006/relationships/image" Target="media/image1122.wmf"/><Relationship Id="rId2456" Type="http://schemas.openxmlformats.org/officeDocument/2006/relationships/image" Target="media/image1223.wmf"/><Relationship Id="rId2663" Type="http://schemas.openxmlformats.org/officeDocument/2006/relationships/oleObject" Target="embeddings/oleObject1322.bin"/><Relationship Id="rId2870" Type="http://schemas.openxmlformats.org/officeDocument/2006/relationships/image" Target="media/image1430.wmf"/><Relationship Id="rId3507" Type="http://schemas.openxmlformats.org/officeDocument/2006/relationships/image" Target="media/image1749.wmf"/><Relationship Id="rId428" Type="http://schemas.openxmlformats.org/officeDocument/2006/relationships/oleObject" Target="embeddings/oleObject205.bin"/><Relationship Id="rId635" Type="http://schemas.openxmlformats.org/officeDocument/2006/relationships/image" Target="media/image312.wmf"/><Relationship Id="rId842" Type="http://schemas.openxmlformats.org/officeDocument/2006/relationships/image" Target="media/image415.wmf"/><Relationship Id="rId1058" Type="http://schemas.openxmlformats.org/officeDocument/2006/relationships/image" Target="media/image523.wmf"/><Relationship Id="rId1265" Type="http://schemas.openxmlformats.org/officeDocument/2006/relationships/oleObject" Target="embeddings/oleObject624.bin"/><Relationship Id="rId1472" Type="http://schemas.openxmlformats.org/officeDocument/2006/relationships/image" Target="media/image731.wmf"/><Relationship Id="rId2109" Type="http://schemas.openxmlformats.org/officeDocument/2006/relationships/oleObject" Target="embeddings/oleObject1045.bin"/><Relationship Id="rId2316" Type="http://schemas.openxmlformats.org/officeDocument/2006/relationships/image" Target="media/image1156.wmf"/><Relationship Id="rId2523" Type="http://schemas.openxmlformats.org/officeDocument/2006/relationships/oleObject" Target="embeddings/oleObject1252.bin"/><Relationship Id="rId2730" Type="http://schemas.openxmlformats.org/officeDocument/2006/relationships/image" Target="media/image1360.emf"/><Relationship Id="rId702" Type="http://schemas.openxmlformats.org/officeDocument/2006/relationships/image" Target="media/image345.wmf"/><Relationship Id="rId1125" Type="http://schemas.openxmlformats.org/officeDocument/2006/relationships/oleObject" Target="embeddings/oleObject554.bin"/><Relationship Id="rId1332" Type="http://schemas.openxmlformats.org/officeDocument/2006/relationships/image" Target="media/image661.wmf"/><Relationship Id="rId3297" Type="http://schemas.openxmlformats.org/officeDocument/2006/relationships/image" Target="media/image1644.wmf"/><Relationship Id="rId3157" Type="http://schemas.openxmlformats.org/officeDocument/2006/relationships/oleObject" Target="embeddings/oleObject1569.bin"/><Relationship Id="rId285" Type="http://schemas.openxmlformats.org/officeDocument/2006/relationships/image" Target="media/image138.wmf"/><Relationship Id="rId3364" Type="http://schemas.openxmlformats.org/officeDocument/2006/relationships/oleObject" Target="embeddings/oleObject1672.bin"/><Relationship Id="rId3571" Type="http://schemas.openxmlformats.org/officeDocument/2006/relationships/image" Target="media/image1781.wmf"/><Relationship Id="rId492" Type="http://schemas.openxmlformats.org/officeDocument/2006/relationships/oleObject" Target="embeddings/oleObject237.bin"/><Relationship Id="rId2173" Type="http://schemas.openxmlformats.org/officeDocument/2006/relationships/oleObject" Target="embeddings/oleObject1077.bin"/><Relationship Id="rId2380" Type="http://schemas.openxmlformats.org/officeDocument/2006/relationships/image" Target="media/image1188.wmf"/><Relationship Id="rId3017" Type="http://schemas.openxmlformats.org/officeDocument/2006/relationships/oleObject" Target="embeddings/oleObject1499.bin"/><Relationship Id="rId3224" Type="http://schemas.openxmlformats.org/officeDocument/2006/relationships/oleObject" Target="embeddings/oleObject1602.bin"/><Relationship Id="rId3431" Type="http://schemas.openxmlformats.org/officeDocument/2006/relationships/image" Target="media/image1711.wmf"/><Relationship Id="rId145" Type="http://schemas.openxmlformats.org/officeDocument/2006/relationships/image" Target="media/image68.wmf"/><Relationship Id="rId352" Type="http://schemas.openxmlformats.org/officeDocument/2006/relationships/oleObject" Target="embeddings/oleObject168.bin"/><Relationship Id="rId2033" Type="http://schemas.openxmlformats.org/officeDocument/2006/relationships/oleObject" Target="embeddings/oleObject1007.bin"/><Relationship Id="rId2240" Type="http://schemas.openxmlformats.org/officeDocument/2006/relationships/oleObject" Target="embeddings/oleObject1108.bin"/><Relationship Id="rId212" Type="http://schemas.openxmlformats.org/officeDocument/2006/relationships/oleObject" Target="embeddings/oleObject98.bin"/><Relationship Id="rId1799" Type="http://schemas.openxmlformats.org/officeDocument/2006/relationships/oleObject" Target="embeddings/oleObject890.bin"/><Relationship Id="rId2100" Type="http://schemas.openxmlformats.org/officeDocument/2006/relationships/image" Target="media/image1045.wmf"/><Relationship Id="rId1659" Type="http://schemas.openxmlformats.org/officeDocument/2006/relationships/oleObject" Target="embeddings/oleObject820.bin"/><Relationship Id="rId1866" Type="http://schemas.openxmlformats.org/officeDocument/2006/relationships/image" Target="media/image928.wmf"/><Relationship Id="rId2917" Type="http://schemas.openxmlformats.org/officeDocument/2006/relationships/oleObject" Target="embeddings/oleObject1449.bin"/><Relationship Id="rId3081" Type="http://schemas.openxmlformats.org/officeDocument/2006/relationships/oleObject" Target="embeddings/oleObject1531.bin"/><Relationship Id="rId1519" Type="http://schemas.openxmlformats.org/officeDocument/2006/relationships/oleObject" Target="embeddings/oleObject750.bin"/><Relationship Id="rId1726" Type="http://schemas.openxmlformats.org/officeDocument/2006/relationships/image" Target="media/image858.wmf"/><Relationship Id="rId1933" Type="http://schemas.openxmlformats.org/officeDocument/2006/relationships/oleObject" Target="embeddings/oleObject957.bin"/><Relationship Id="rId18" Type="http://schemas.openxmlformats.org/officeDocument/2006/relationships/image" Target="media/image4.wmf"/><Relationship Id="rId679" Type="http://schemas.openxmlformats.org/officeDocument/2006/relationships/image" Target="media/image334.wmf"/><Relationship Id="rId886" Type="http://schemas.openxmlformats.org/officeDocument/2006/relationships/image" Target="media/image437.wmf"/><Relationship Id="rId2567" Type="http://schemas.openxmlformats.org/officeDocument/2006/relationships/oleObject" Target="embeddings/oleObject1274.bin"/><Relationship Id="rId2774" Type="http://schemas.openxmlformats.org/officeDocument/2006/relationships/image" Target="media/image1382.emf"/><Relationship Id="rId3618" Type="http://schemas.openxmlformats.org/officeDocument/2006/relationships/oleObject" Target="embeddings/oleObject1799.bin"/><Relationship Id="rId2" Type="http://schemas.openxmlformats.org/officeDocument/2006/relationships/numbering" Target="numbering.xml"/><Relationship Id="rId539" Type="http://schemas.openxmlformats.org/officeDocument/2006/relationships/image" Target="media/image264.wmf"/><Relationship Id="rId746" Type="http://schemas.openxmlformats.org/officeDocument/2006/relationships/image" Target="media/image367.wmf"/><Relationship Id="rId1169" Type="http://schemas.openxmlformats.org/officeDocument/2006/relationships/oleObject" Target="embeddings/oleObject576.bin"/><Relationship Id="rId1376" Type="http://schemas.openxmlformats.org/officeDocument/2006/relationships/image" Target="media/image683.wmf"/><Relationship Id="rId1583" Type="http://schemas.openxmlformats.org/officeDocument/2006/relationships/oleObject" Target="embeddings/oleObject782.bin"/><Relationship Id="rId2427" Type="http://schemas.openxmlformats.org/officeDocument/2006/relationships/image" Target="media/image1209.emf"/><Relationship Id="rId2981" Type="http://schemas.openxmlformats.org/officeDocument/2006/relationships/oleObject" Target="embeddings/oleObject1481.bin"/><Relationship Id="rId953" Type="http://schemas.openxmlformats.org/officeDocument/2006/relationships/oleObject" Target="embeddings/oleObject468.bin"/><Relationship Id="rId1029" Type="http://schemas.openxmlformats.org/officeDocument/2006/relationships/oleObject" Target="embeddings/oleObject506.bin"/><Relationship Id="rId1236" Type="http://schemas.openxmlformats.org/officeDocument/2006/relationships/image" Target="media/image612.wmf"/><Relationship Id="rId1790" Type="http://schemas.openxmlformats.org/officeDocument/2006/relationships/image" Target="media/image890.wmf"/><Relationship Id="rId2634" Type="http://schemas.openxmlformats.org/officeDocument/2006/relationships/image" Target="media/image1312.wmf"/><Relationship Id="rId2841" Type="http://schemas.openxmlformats.org/officeDocument/2006/relationships/oleObject" Target="embeddings/oleObject1411.bin"/><Relationship Id="rId82" Type="http://schemas.openxmlformats.org/officeDocument/2006/relationships/image" Target="media/image36.wmf"/><Relationship Id="rId606" Type="http://schemas.openxmlformats.org/officeDocument/2006/relationships/oleObject" Target="embeddings/oleObject294.bin"/><Relationship Id="rId813" Type="http://schemas.openxmlformats.org/officeDocument/2006/relationships/oleObject" Target="embeddings/oleObject398.bin"/><Relationship Id="rId1443" Type="http://schemas.openxmlformats.org/officeDocument/2006/relationships/oleObject" Target="embeddings/oleObject712.bin"/><Relationship Id="rId1650" Type="http://schemas.openxmlformats.org/officeDocument/2006/relationships/image" Target="media/image820.wmf"/><Relationship Id="rId2701" Type="http://schemas.openxmlformats.org/officeDocument/2006/relationships/oleObject" Target="embeddings/oleObject1341.bin"/><Relationship Id="rId1303" Type="http://schemas.openxmlformats.org/officeDocument/2006/relationships/oleObject" Target="embeddings/oleObject642.bin"/><Relationship Id="rId1510" Type="http://schemas.openxmlformats.org/officeDocument/2006/relationships/image" Target="media/image750.wmf"/><Relationship Id="rId3268" Type="http://schemas.openxmlformats.org/officeDocument/2006/relationships/oleObject" Target="embeddings/oleObject1624.bin"/><Relationship Id="rId3475" Type="http://schemas.openxmlformats.org/officeDocument/2006/relationships/image" Target="media/image1733.wmf"/><Relationship Id="rId189" Type="http://schemas.openxmlformats.org/officeDocument/2006/relationships/image" Target="media/image90.wmf"/><Relationship Id="rId396" Type="http://schemas.openxmlformats.org/officeDocument/2006/relationships/oleObject" Target="embeddings/oleObject189.bin"/><Relationship Id="rId2077" Type="http://schemas.openxmlformats.org/officeDocument/2006/relationships/oleObject" Target="embeddings/oleObject1029.bin"/><Relationship Id="rId2284" Type="http://schemas.openxmlformats.org/officeDocument/2006/relationships/image" Target="media/image1140.wmf"/><Relationship Id="rId2491" Type="http://schemas.openxmlformats.org/officeDocument/2006/relationships/oleObject" Target="embeddings/oleObject1236.bin"/><Relationship Id="rId3128" Type="http://schemas.openxmlformats.org/officeDocument/2006/relationships/image" Target="media/image1559.wmf"/><Relationship Id="rId3335" Type="http://schemas.openxmlformats.org/officeDocument/2006/relationships/image" Target="media/image1663.wmf"/><Relationship Id="rId3542" Type="http://schemas.openxmlformats.org/officeDocument/2006/relationships/oleObject" Target="embeddings/oleObject1761.bin"/><Relationship Id="rId256" Type="http://schemas.openxmlformats.org/officeDocument/2006/relationships/oleObject" Target="embeddings/oleObject120.bin"/><Relationship Id="rId463" Type="http://schemas.openxmlformats.org/officeDocument/2006/relationships/image" Target="media/image226.wmf"/><Relationship Id="rId670" Type="http://schemas.openxmlformats.org/officeDocument/2006/relationships/oleObject" Target="embeddings/oleObject326.bin"/><Relationship Id="rId1093" Type="http://schemas.openxmlformats.org/officeDocument/2006/relationships/oleObject" Target="embeddings/oleObject538.bin"/><Relationship Id="rId2144" Type="http://schemas.openxmlformats.org/officeDocument/2006/relationships/image" Target="media/image1067.wmf"/><Relationship Id="rId2351" Type="http://schemas.openxmlformats.org/officeDocument/2006/relationships/oleObject" Target="embeddings/oleObject1163.bin"/><Relationship Id="rId3402" Type="http://schemas.openxmlformats.org/officeDocument/2006/relationships/oleObject" Target="embeddings/oleObject1691.bin"/><Relationship Id="rId116" Type="http://schemas.openxmlformats.org/officeDocument/2006/relationships/image" Target="media/image53.wmf"/><Relationship Id="rId323" Type="http://schemas.openxmlformats.org/officeDocument/2006/relationships/image" Target="media/image157.wmf"/><Relationship Id="rId530" Type="http://schemas.openxmlformats.org/officeDocument/2006/relationships/oleObject" Target="embeddings/oleObject256.bin"/><Relationship Id="rId1160" Type="http://schemas.openxmlformats.org/officeDocument/2006/relationships/image" Target="media/image574.wmf"/><Relationship Id="rId2004" Type="http://schemas.openxmlformats.org/officeDocument/2006/relationships/image" Target="media/image997.wmf"/><Relationship Id="rId2211" Type="http://schemas.openxmlformats.org/officeDocument/2006/relationships/image" Target="media/image1101.wmf"/><Relationship Id="rId1020" Type="http://schemas.openxmlformats.org/officeDocument/2006/relationships/image" Target="media/image504.wmf"/><Relationship Id="rId1977" Type="http://schemas.openxmlformats.org/officeDocument/2006/relationships/oleObject" Target="embeddings/oleObject979.bin"/><Relationship Id="rId1837" Type="http://schemas.openxmlformats.org/officeDocument/2006/relationships/oleObject" Target="embeddings/oleObject909.bin"/><Relationship Id="rId3192" Type="http://schemas.openxmlformats.org/officeDocument/2006/relationships/image" Target="media/image1591.wmf"/><Relationship Id="rId3052" Type="http://schemas.openxmlformats.org/officeDocument/2006/relationships/image" Target="media/image1521.wmf"/><Relationship Id="rId180" Type="http://schemas.openxmlformats.org/officeDocument/2006/relationships/oleObject" Target="embeddings/oleObject82.bin"/><Relationship Id="rId1904" Type="http://schemas.openxmlformats.org/officeDocument/2006/relationships/image" Target="media/image947.wmf"/><Relationship Id="rId997" Type="http://schemas.openxmlformats.org/officeDocument/2006/relationships/oleObject" Target="embeddings/oleObject490.bin"/><Relationship Id="rId2678" Type="http://schemas.openxmlformats.org/officeDocument/2006/relationships/image" Target="media/image1334.wmf"/><Relationship Id="rId2885" Type="http://schemas.openxmlformats.org/officeDocument/2006/relationships/oleObject" Target="embeddings/oleObject1433.bin"/><Relationship Id="rId857" Type="http://schemas.openxmlformats.org/officeDocument/2006/relationships/oleObject" Target="embeddings/oleObject420.bin"/><Relationship Id="rId1487" Type="http://schemas.openxmlformats.org/officeDocument/2006/relationships/oleObject" Target="embeddings/oleObject734.bin"/><Relationship Id="rId1694" Type="http://schemas.openxmlformats.org/officeDocument/2006/relationships/image" Target="media/image842.wmf"/><Relationship Id="rId2538" Type="http://schemas.openxmlformats.org/officeDocument/2006/relationships/image" Target="media/image1264.wmf"/><Relationship Id="rId2745" Type="http://schemas.openxmlformats.org/officeDocument/2006/relationships/oleObject" Target="embeddings/oleObject1363.bin"/><Relationship Id="rId2952" Type="http://schemas.openxmlformats.org/officeDocument/2006/relationships/image" Target="media/image1471.wmf"/><Relationship Id="rId717" Type="http://schemas.openxmlformats.org/officeDocument/2006/relationships/oleObject" Target="embeddings/oleObject350.bin"/><Relationship Id="rId924" Type="http://schemas.openxmlformats.org/officeDocument/2006/relationships/image" Target="media/image456.wmf"/><Relationship Id="rId1347" Type="http://schemas.openxmlformats.org/officeDocument/2006/relationships/oleObject" Target="embeddings/oleObject664.bin"/><Relationship Id="rId1554" Type="http://schemas.openxmlformats.org/officeDocument/2006/relationships/image" Target="media/image772.wmf"/><Relationship Id="rId1761" Type="http://schemas.openxmlformats.org/officeDocument/2006/relationships/oleObject" Target="embeddings/oleObject871.bin"/><Relationship Id="rId2605" Type="http://schemas.openxmlformats.org/officeDocument/2006/relationships/oleObject" Target="embeddings/oleObject1293.bin"/><Relationship Id="rId2812" Type="http://schemas.openxmlformats.org/officeDocument/2006/relationships/image" Target="media/image1401.emf"/><Relationship Id="rId53" Type="http://schemas.openxmlformats.org/officeDocument/2006/relationships/oleObject" Target="embeddings/oleObject19.bin"/><Relationship Id="rId1207" Type="http://schemas.openxmlformats.org/officeDocument/2006/relationships/oleObject" Target="embeddings/oleObject595.bin"/><Relationship Id="rId1414" Type="http://schemas.openxmlformats.org/officeDocument/2006/relationships/image" Target="media/image702.wmf"/><Relationship Id="rId1621" Type="http://schemas.openxmlformats.org/officeDocument/2006/relationships/oleObject" Target="embeddings/oleObject801.bin"/><Relationship Id="rId3379" Type="http://schemas.openxmlformats.org/officeDocument/2006/relationships/image" Target="media/image1685.wmf"/><Relationship Id="rId3586" Type="http://schemas.openxmlformats.org/officeDocument/2006/relationships/oleObject" Target="embeddings/oleObject1783.bin"/><Relationship Id="rId2188" Type="http://schemas.openxmlformats.org/officeDocument/2006/relationships/image" Target="media/image1089.wmf"/><Relationship Id="rId2395" Type="http://schemas.openxmlformats.org/officeDocument/2006/relationships/oleObject" Target="embeddings/oleObject1185.bin"/><Relationship Id="rId3239" Type="http://schemas.openxmlformats.org/officeDocument/2006/relationships/image" Target="media/image1615.wmf"/><Relationship Id="rId3446" Type="http://schemas.openxmlformats.org/officeDocument/2006/relationships/oleObject" Target="embeddings/oleObject1713.bin"/><Relationship Id="rId367" Type="http://schemas.openxmlformats.org/officeDocument/2006/relationships/image" Target="media/image178.wmf"/><Relationship Id="rId574" Type="http://schemas.openxmlformats.org/officeDocument/2006/relationships/oleObject" Target="embeddings/oleObject278.bin"/><Relationship Id="rId2048" Type="http://schemas.openxmlformats.org/officeDocument/2006/relationships/image" Target="media/image1019.wmf"/><Relationship Id="rId2255" Type="http://schemas.openxmlformats.org/officeDocument/2006/relationships/oleObject" Target="embeddings/oleObject1115.bin"/><Relationship Id="rId227" Type="http://schemas.openxmlformats.org/officeDocument/2006/relationships/image" Target="media/image109.wmf"/><Relationship Id="rId781" Type="http://schemas.openxmlformats.org/officeDocument/2006/relationships/oleObject" Target="embeddings/oleObject382.bin"/><Relationship Id="rId2462" Type="http://schemas.openxmlformats.org/officeDocument/2006/relationships/image" Target="media/image1226.wmf"/><Relationship Id="rId3306" Type="http://schemas.openxmlformats.org/officeDocument/2006/relationships/oleObject" Target="embeddings/oleObject1643.bin"/><Relationship Id="rId3513" Type="http://schemas.openxmlformats.org/officeDocument/2006/relationships/image" Target="media/image1752.wmf"/><Relationship Id="rId434" Type="http://schemas.openxmlformats.org/officeDocument/2006/relationships/oleObject" Target="embeddings/oleObject208.bin"/><Relationship Id="rId641" Type="http://schemas.openxmlformats.org/officeDocument/2006/relationships/image" Target="media/image315.wmf"/><Relationship Id="rId1064" Type="http://schemas.openxmlformats.org/officeDocument/2006/relationships/image" Target="media/image526.wmf"/><Relationship Id="rId1271" Type="http://schemas.openxmlformats.org/officeDocument/2006/relationships/oleObject" Target="embeddings/oleObject627.bin"/><Relationship Id="rId2115" Type="http://schemas.openxmlformats.org/officeDocument/2006/relationships/oleObject" Target="embeddings/oleObject1048.bin"/><Relationship Id="rId2322" Type="http://schemas.openxmlformats.org/officeDocument/2006/relationships/image" Target="media/image1159.wmf"/><Relationship Id="rId501" Type="http://schemas.openxmlformats.org/officeDocument/2006/relationships/image" Target="media/image245.wmf"/><Relationship Id="rId1131" Type="http://schemas.openxmlformats.org/officeDocument/2006/relationships/oleObject" Target="embeddings/oleObject557.bin"/><Relationship Id="rId3096" Type="http://schemas.openxmlformats.org/officeDocument/2006/relationships/image" Target="media/image1543.wmf"/><Relationship Id="rId1948" Type="http://schemas.openxmlformats.org/officeDocument/2006/relationships/image" Target="media/image969.wmf"/><Relationship Id="rId3163" Type="http://schemas.openxmlformats.org/officeDocument/2006/relationships/oleObject" Target="embeddings/oleObject1572.bin"/><Relationship Id="rId3370" Type="http://schemas.openxmlformats.org/officeDocument/2006/relationships/oleObject" Target="embeddings/oleObject1675.bin"/><Relationship Id="rId291" Type="http://schemas.openxmlformats.org/officeDocument/2006/relationships/image" Target="media/image141.wmf"/><Relationship Id="rId1808" Type="http://schemas.openxmlformats.org/officeDocument/2006/relationships/image" Target="media/image899.wmf"/><Relationship Id="rId3023" Type="http://schemas.openxmlformats.org/officeDocument/2006/relationships/oleObject" Target="embeddings/oleObject1502.bin"/><Relationship Id="rId151" Type="http://schemas.openxmlformats.org/officeDocument/2006/relationships/image" Target="media/image71.wmf"/><Relationship Id="rId3230" Type="http://schemas.openxmlformats.org/officeDocument/2006/relationships/oleObject" Target="embeddings/oleObject1605.bin"/><Relationship Id="rId2789" Type="http://schemas.openxmlformats.org/officeDocument/2006/relationships/oleObject" Target="embeddings/oleObject1385.bin"/><Relationship Id="rId2996" Type="http://schemas.openxmlformats.org/officeDocument/2006/relationships/image" Target="media/image1493.wmf"/><Relationship Id="rId968" Type="http://schemas.openxmlformats.org/officeDocument/2006/relationships/image" Target="media/image478.wmf"/><Relationship Id="rId1598" Type="http://schemas.openxmlformats.org/officeDocument/2006/relationships/image" Target="media/image794.wmf"/><Relationship Id="rId2649" Type="http://schemas.openxmlformats.org/officeDocument/2006/relationships/oleObject" Target="embeddings/oleObject1315.bin"/><Relationship Id="rId2856" Type="http://schemas.openxmlformats.org/officeDocument/2006/relationships/image" Target="media/image1423.wmf"/><Relationship Id="rId97" Type="http://schemas.openxmlformats.org/officeDocument/2006/relationships/oleObject" Target="embeddings/oleObject41.bin"/><Relationship Id="rId828" Type="http://schemas.openxmlformats.org/officeDocument/2006/relationships/image" Target="media/image408.wmf"/><Relationship Id="rId1458" Type="http://schemas.openxmlformats.org/officeDocument/2006/relationships/image" Target="media/image724.wmf"/><Relationship Id="rId1665" Type="http://schemas.openxmlformats.org/officeDocument/2006/relationships/oleObject" Target="embeddings/oleObject823.bin"/><Relationship Id="rId1872" Type="http://schemas.openxmlformats.org/officeDocument/2006/relationships/image" Target="media/image931.wmf"/><Relationship Id="rId2509" Type="http://schemas.openxmlformats.org/officeDocument/2006/relationships/oleObject" Target="embeddings/oleObject1245.bin"/><Relationship Id="rId2716" Type="http://schemas.openxmlformats.org/officeDocument/2006/relationships/image" Target="media/image1353.emf"/><Relationship Id="rId1318" Type="http://schemas.openxmlformats.org/officeDocument/2006/relationships/image" Target="media/image654.wmf"/><Relationship Id="rId1525" Type="http://schemas.openxmlformats.org/officeDocument/2006/relationships/oleObject" Target="embeddings/oleObject753.bin"/><Relationship Id="rId2923" Type="http://schemas.openxmlformats.org/officeDocument/2006/relationships/oleObject" Target="embeddings/oleObject1452.bin"/><Relationship Id="rId1732" Type="http://schemas.openxmlformats.org/officeDocument/2006/relationships/image" Target="media/image861.wmf"/><Relationship Id="rId24" Type="http://schemas.openxmlformats.org/officeDocument/2006/relationships/image" Target="media/image7.wmf"/><Relationship Id="rId2299" Type="http://schemas.openxmlformats.org/officeDocument/2006/relationships/oleObject" Target="embeddings/oleObject1137.bin"/><Relationship Id="rId3557" Type="http://schemas.openxmlformats.org/officeDocument/2006/relationships/image" Target="media/image1774.wmf"/><Relationship Id="rId478" Type="http://schemas.openxmlformats.org/officeDocument/2006/relationships/oleObject" Target="embeddings/oleObject230.bin"/><Relationship Id="rId685" Type="http://schemas.openxmlformats.org/officeDocument/2006/relationships/image" Target="media/image337.wmf"/><Relationship Id="rId892" Type="http://schemas.openxmlformats.org/officeDocument/2006/relationships/image" Target="media/image440.wmf"/><Relationship Id="rId2159" Type="http://schemas.openxmlformats.org/officeDocument/2006/relationships/oleObject" Target="embeddings/oleObject1070.bin"/><Relationship Id="rId2366" Type="http://schemas.openxmlformats.org/officeDocument/2006/relationships/image" Target="media/image1181.wmf"/><Relationship Id="rId2573" Type="http://schemas.openxmlformats.org/officeDocument/2006/relationships/oleObject" Target="embeddings/oleObject1277.bin"/><Relationship Id="rId2780" Type="http://schemas.openxmlformats.org/officeDocument/2006/relationships/image" Target="media/image1385.emf"/><Relationship Id="rId3417" Type="http://schemas.openxmlformats.org/officeDocument/2006/relationships/image" Target="media/image1704.wmf"/><Relationship Id="rId3624" Type="http://schemas.openxmlformats.org/officeDocument/2006/relationships/oleObject" Target="embeddings/oleObject1802.bin"/><Relationship Id="rId338" Type="http://schemas.openxmlformats.org/officeDocument/2006/relationships/oleObject" Target="embeddings/oleObject161.bin"/><Relationship Id="rId545" Type="http://schemas.openxmlformats.org/officeDocument/2006/relationships/image" Target="media/image267.wmf"/><Relationship Id="rId752" Type="http://schemas.openxmlformats.org/officeDocument/2006/relationships/image" Target="media/image370.wmf"/><Relationship Id="rId1175" Type="http://schemas.openxmlformats.org/officeDocument/2006/relationships/oleObject" Target="embeddings/oleObject579.bin"/><Relationship Id="rId1382" Type="http://schemas.openxmlformats.org/officeDocument/2006/relationships/image" Target="media/image686.wmf"/><Relationship Id="rId2019" Type="http://schemas.openxmlformats.org/officeDocument/2006/relationships/oleObject" Target="embeddings/oleObject1000.bin"/><Relationship Id="rId2226" Type="http://schemas.openxmlformats.org/officeDocument/2006/relationships/oleObject" Target="embeddings/oleObject1101.bin"/><Relationship Id="rId2433" Type="http://schemas.openxmlformats.org/officeDocument/2006/relationships/oleObject" Target="embeddings/oleObject1207.bin"/><Relationship Id="rId2640" Type="http://schemas.openxmlformats.org/officeDocument/2006/relationships/image" Target="media/image1315.wmf"/><Relationship Id="rId405" Type="http://schemas.openxmlformats.org/officeDocument/2006/relationships/image" Target="media/image197.wmf"/><Relationship Id="rId612" Type="http://schemas.openxmlformats.org/officeDocument/2006/relationships/oleObject" Target="embeddings/oleObject297.bin"/><Relationship Id="rId1035" Type="http://schemas.openxmlformats.org/officeDocument/2006/relationships/oleObject" Target="embeddings/oleObject509.bin"/><Relationship Id="rId1242" Type="http://schemas.openxmlformats.org/officeDocument/2006/relationships/image" Target="media/image615.wmf"/><Relationship Id="rId2500" Type="http://schemas.openxmlformats.org/officeDocument/2006/relationships/image" Target="media/image1245.wmf"/><Relationship Id="rId1102" Type="http://schemas.openxmlformats.org/officeDocument/2006/relationships/image" Target="media/image545.wmf"/><Relationship Id="rId3067" Type="http://schemas.openxmlformats.org/officeDocument/2006/relationships/oleObject" Target="embeddings/oleObject1524.bin"/><Relationship Id="rId3274" Type="http://schemas.openxmlformats.org/officeDocument/2006/relationships/oleObject" Target="embeddings/oleObject1627.bin"/><Relationship Id="rId195" Type="http://schemas.openxmlformats.org/officeDocument/2006/relationships/image" Target="media/image93.wmf"/><Relationship Id="rId1919" Type="http://schemas.openxmlformats.org/officeDocument/2006/relationships/oleObject" Target="embeddings/oleObject950.bin"/><Relationship Id="rId3481" Type="http://schemas.openxmlformats.org/officeDocument/2006/relationships/image" Target="media/image1736.wmf"/><Relationship Id="rId2083" Type="http://schemas.openxmlformats.org/officeDocument/2006/relationships/oleObject" Target="embeddings/oleObject1032.bin"/><Relationship Id="rId2290" Type="http://schemas.openxmlformats.org/officeDocument/2006/relationships/image" Target="media/image1143.wmf"/><Relationship Id="rId3134" Type="http://schemas.openxmlformats.org/officeDocument/2006/relationships/image" Target="media/image1562.wmf"/><Relationship Id="rId3341" Type="http://schemas.openxmlformats.org/officeDocument/2006/relationships/image" Target="media/image1666.wmf"/><Relationship Id="rId262" Type="http://schemas.openxmlformats.org/officeDocument/2006/relationships/oleObject" Target="embeddings/oleObject123.bin"/><Relationship Id="rId2150" Type="http://schemas.openxmlformats.org/officeDocument/2006/relationships/image" Target="media/image1070.wmf"/><Relationship Id="rId3201" Type="http://schemas.openxmlformats.org/officeDocument/2006/relationships/oleObject" Target="embeddings/oleObject1591.bin"/><Relationship Id="rId122" Type="http://schemas.openxmlformats.org/officeDocument/2006/relationships/image" Target="media/image56.wmf"/><Relationship Id="rId2010" Type="http://schemas.openxmlformats.org/officeDocument/2006/relationships/image" Target="media/image1000.wmf"/><Relationship Id="rId1569" Type="http://schemas.openxmlformats.org/officeDocument/2006/relationships/oleObject" Target="embeddings/oleObject775.bin"/><Relationship Id="rId2967" Type="http://schemas.openxmlformats.org/officeDocument/2006/relationships/oleObject" Target="embeddings/oleObject1474.bin"/><Relationship Id="rId939" Type="http://schemas.openxmlformats.org/officeDocument/2006/relationships/oleObject" Target="embeddings/oleObject461.bin"/><Relationship Id="rId1776" Type="http://schemas.openxmlformats.org/officeDocument/2006/relationships/image" Target="media/image883.wmf"/><Relationship Id="rId1983" Type="http://schemas.openxmlformats.org/officeDocument/2006/relationships/oleObject" Target="embeddings/oleObject982.bin"/><Relationship Id="rId2827" Type="http://schemas.openxmlformats.org/officeDocument/2006/relationships/oleObject" Target="embeddings/oleObject1404.bin"/><Relationship Id="rId68" Type="http://schemas.openxmlformats.org/officeDocument/2006/relationships/image" Target="media/image29.wmf"/><Relationship Id="rId1429" Type="http://schemas.openxmlformats.org/officeDocument/2006/relationships/oleObject" Target="embeddings/oleObject705.bin"/><Relationship Id="rId1636" Type="http://schemas.openxmlformats.org/officeDocument/2006/relationships/image" Target="media/image813.wmf"/><Relationship Id="rId1843" Type="http://schemas.openxmlformats.org/officeDocument/2006/relationships/oleObject" Target="embeddings/oleObject912.bin"/><Relationship Id="rId1703" Type="http://schemas.openxmlformats.org/officeDocument/2006/relationships/oleObject" Target="embeddings/oleObject842.bin"/><Relationship Id="rId1910" Type="http://schemas.openxmlformats.org/officeDocument/2006/relationships/image" Target="media/image950.wmf"/><Relationship Id="rId589" Type="http://schemas.openxmlformats.org/officeDocument/2006/relationships/image" Target="media/image289.wmf"/><Relationship Id="rId796" Type="http://schemas.openxmlformats.org/officeDocument/2006/relationships/image" Target="media/image392.wmf"/><Relationship Id="rId2477" Type="http://schemas.openxmlformats.org/officeDocument/2006/relationships/oleObject" Target="embeddings/oleObject1229.bin"/><Relationship Id="rId2684" Type="http://schemas.openxmlformats.org/officeDocument/2006/relationships/image" Target="media/image1337.wmf"/><Relationship Id="rId3528" Type="http://schemas.openxmlformats.org/officeDocument/2006/relationships/oleObject" Target="embeddings/oleObject1754.bin"/><Relationship Id="rId449" Type="http://schemas.openxmlformats.org/officeDocument/2006/relationships/image" Target="media/image219.wmf"/><Relationship Id="rId656" Type="http://schemas.openxmlformats.org/officeDocument/2006/relationships/oleObject" Target="embeddings/oleObject319.bin"/><Relationship Id="rId863" Type="http://schemas.openxmlformats.org/officeDocument/2006/relationships/oleObject" Target="embeddings/oleObject423.bin"/><Relationship Id="rId1079" Type="http://schemas.openxmlformats.org/officeDocument/2006/relationships/oleObject" Target="embeddings/oleObject531.bin"/><Relationship Id="rId1286" Type="http://schemas.openxmlformats.org/officeDocument/2006/relationships/image" Target="media/image637.wmf"/><Relationship Id="rId1493" Type="http://schemas.openxmlformats.org/officeDocument/2006/relationships/oleObject" Target="embeddings/oleObject737.bin"/><Relationship Id="rId2337" Type="http://schemas.openxmlformats.org/officeDocument/2006/relationships/oleObject" Target="embeddings/oleObject1156.bin"/><Relationship Id="rId2544" Type="http://schemas.openxmlformats.org/officeDocument/2006/relationships/image" Target="media/image1267.wmf"/><Relationship Id="rId2891" Type="http://schemas.openxmlformats.org/officeDocument/2006/relationships/oleObject" Target="embeddings/oleObject1436.bin"/><Relationship Id="rId309" Type="http://schemas.openxmlformats.org/officeDocument/2006/relationships/image" Target="media/image150.wmf"/><Relationship Id="rId516" Type="http://schemas.openxmlformats.org/officeDocument/2006/relationships/oleObject" Target="embeddings/oleObject249.bin"/><Relationship Id="rId1146" Type="http://schemas.openxmlformats.org/officeDocument/2006/relationships/image" Target="media/image567.wmf"/><Relationship Id="rId2751" Type="http://schemas.openxmlformats.org/officeDocument/2006/relationships/oleObject" Target="embeddings/oleObject1366.bin"/><Relationship Id="rId723" Type="http://schemas.openxmlformats.org/officeDocument/2006/relationships/oleObject" Target="embeddings/oleObject353.bin"/><Relationship Id="rId930" Type="http://schemas.openxmlformats.org/officeDocument/2006/relationships/image" Target="media/image459.wmf"/><Relationship Id="rId1006" Type="http://schemas.openxmlformats.org/officeDocument/2006/relationships/image" Target="media/image497.wmf"/><Relationship Id="rId1353" Type="http://schemas.openxmlformats.org/officeDocument/2006/relationships/oleObject" Target="embeddings/oleObject667.bin"/><Relationship Id="rId1560" Type="http://schemas.openxmlformats.org/officeDocument/2006/relationships/image" Target="media/image775.wmf"/><Relationship Id="rId2404" Type="http://schemas.openxmlformats.org/officeDocument/2006/relationships/image" Target="media/image1200.wmf"/><Relationship Id="rId2611" Type="http://schemas.openxmlformats.org/officeDocument/2006/relationships/oleObject" Target="embeddings/oleObject1296.bin"/><Relationship Id="rId1213" Type="http://schemas.openxmlformats.org/officeDocument/2006/relationships/oleObject" Target="embeddings/oleObject598.bin"/><Relationship Id="rId1420" Type="http://schemas.openxmlformats.org/officeDocument/2006/relationships/image" Target="media/image705.wmf"/><Relationship Id="rId3178" Type="http://schemas.openxmlformats.org/officeDocument/2006/relationships/image" Target="media/image1584.wmf"/><Relationship Id="rId3385" Type="http://schemas.openxmlformats.org/officeDocument/2006/relationships/image" Target="media/image1688.wmf"/><Relationship Id="rId3592" Type="http://schemas.openxmlformats.org/officeDocument/2006/relationships/oleObject" Target="embeddings/oleObject1786.bin"/><Relationship Id="rId2194" Type="http://schemas.openxmlformats.org/officeDocument/2006/relationships/image" Target="media/image1092.wmf"/><Relationship Id="rId3038" Type="http://schemas.openxmlformats.org/officeDocument/2006/relationships/image" Target="media/image1514.wmf"/><Relationship Id="rId3245" Type="http://schemas.openxmlformats.org/officeDocument/2006/relationships/image" Target="media/image1618.wmf"/><Relationship Id="rId3452" Type="http://schemas.openxmlformats.org/officeDocument/2006/relationships/oleObject" Target="embeddings/oleObject1716.bin"/><Relationship Id="rId166" Type="http://schemas.openxmlformats.org/officeDocument/2006/relationships/oleObject" Target="embeddings/oleObject75.bin"/><Relationship Id="rId373" Type="http://schemas.openxmlformats.org/officeDocument/2006/relationships/image" Target="media/image181.wmf"/><Relationship Id="rId580" Type="http://schemas.openxmlformats.org/officeDocument/2006/relationships/oleObject" Target="embeddings/oleObject281.bin"/><Relationship Id="rId2054" Type="http://schemas.openxmlformats.org/officeDocument/2006/relationships/image" Target="media/image1022.wmf"/><Relationship Id="rId2261" Type="http://schemas.openxmlformats.org/officeDocument/2006/relationships/oleObject" Target="embeddings/oleObject1118.bin"/><Relationship Id="rId3105" Type="http://schemas.openxmlformats.org/officeDocument/2006/relationships/oleObject" Target="embeddings/oleObject1543.bin"/><Relationship Id="rId3312" Type="http://schemas.openxmlformats.org/officeDocument/2006/relationships/oleObject" Target="embeddings/oleObject1646.bin"/><Relationship Id="rId233" Type="http://schemas.openxmlformats.org/officeDocument/2006/relationships/image" Target="media/image112.wmf"/><Relationship Id="rId440" Type="http://schemas.openxmlformats.org/officeDocument/2006/relationships/oleObject" Target="embeddings/oleObject211.bin"/><Relationship Id="rId1070" Type="http://schemas.openxmlformats.org/officeDocument/2006/relationships/image" Target="media/image529.wmf"/><Relationship Id="rId2121" Type="http://schemas.openxmlformats.org/officeDocument/2006/relationships/oleObject" Target="embeddings/oleObject1051.bin"/><Relationship Id="rId300" Type="http://schemas.openxmlformats.org/officeDocument/2006/relationships/oleObject" Target="embeddings/oleObject142.bin"/><Relationship Id="rId1887" Type="http://schemas.openxmlformats.org/officeDocument/2006/relationships/oleObject" Target="embeddings/oleObject934.bin"/><Relationship Id="rId2938" Type="http://schemas.openxmlformats.org/officeDocument/2006/relationships/image" Target="media/image1464.wmf"/><Relationship Id="rId1747" Type="http://schemas.openxmlformats.org/officeDocument/2006/relationships/oleObject" Target="embeddings/oleObject864.bin"/><Relationship Id="rId1954" Type="http://schemas.openxmlformats.org/officeDocument/2006/relationships/image" Target="media/image972.wmf"/><Relationship Id="rId39" Type="http://schemas.openxmlformats.org/officeDocument/2006/relationships/oleObject" Target="embeddings/oleObject12.bin"/><Relationship Id="rId1607" Type="http://schemas.openxmlformats.org/officeDocument/2006/relationships/oleObject" Target="embeddings/oleObject794.bin"/><Relationship Id="rId1814" Type="http://schemas.openxmlformats.org/officeDocument/2006/relationships/image" Target="media/image902.wmf"/><Relationship Id="rId2588" Type="http://schemas.openxmlformats.org/officeDocument/2006/relationships/image" Target="media/image1289.wmf"/><Relationship Id="rId1397" Type="http://schemas.openxmlformats.org/officeDocument/2006/relationships/oleObject" Target="embeddings/oleObject689.bin"/><Relationship Id="rId2795" Type="http://schemas.openxmlformats.org/officeDocument/2006/relationships/oleObject" Target="embeddings/oleObject1388.bin"/><Relationship Id="rId3639" Type="http://schemas.openxmlformats.org/officeDocument/2006/relationships/image" Target="media/image1815.wmf"/><Relationship Id="rId767" Type="http://schemas.openxmlformats.org/officeDocument/2006/relationships/oleObject" Target="embeddings/oleObject375.bin"/><Relationship Id="rId974" Type="http://schemas.openxmlformats.org/officeDocument/2006/relationships/image" Target="media/image481.wmf"/><Relationship Id="rId2448" Type="http://schemas.openxmlformats.org/officeDocument/2006/relationships/image" Target="media/image1219.wmf"/><Relationship Id="rId2655" Type="http://schemas.openxmlformats.org/officeDocument/2006/relationships/oleObject" Target="embeddings/oleObject1318.bin"/><Relationship Id="rId2862" Type="http://schemas.openxmlformats.org/officeDocument/2006/relationships/image" Target="media/image1426.wmf"/><Relationship Id="rId627" Type="http://schemas.openxmlformats.org/officeDocument/2006/relationships/image" Target="media/image308.wmf"/><Relationship Id="rId834" Type="http://schemas.openxmlformats.org/officeDocument/2006/relationships/image" Target="media/image411.wmf"/><Relationship Id="rId1257" Type="http://schemas.openxmlformats.org/officeDocument/2006/relationships/oleObject" Target="embeddings/oleObject620.bin"/><Relationship Id="rId1464" Type="http://schemas.openxmlformats.org/officeDocument/2006/relationships/image" Target="media/image727.wmf"/><Relationship Id="rId1671" Type="http://schemas.openxmlformats.org/officeDocument/2006/relationships/oleObject" Target="embeddings/oleObject826.bin"/><Relationship Id="rId2308" Type="http://schemas.openxmlformats.org/officeDocument/2006/relationships/image" Target="media/image1152.wmf"/><Relationship Id="rId2515" Type="http://schemas.openxmlformats.org/officeDocument/2006/relationships/oleObject" Target="embeddings/oleObject1248.bin"/><Relationship Id="rId2722" Type="http://schemas.openxmlformats.org/officeDocument/2006/relationships/image" Target="media/image1356.emf"/><Relationship Id="rId901" Type="http://schemas.openxmlformats.org/officeDocument/2006/relationships/oleObject" Target="embeddings/oleObject442.bin"/><Relationship Id="rId1117" Type="http://schemas.openxmlformats.org/officeDocument/2006/relationships/oleObject" Target="embeddings/oleObject550.bin"/><Relationship Id="rId1324" Type="http://schemas.openxmlformats.org/officeDocument/2006/relationships/image" Target="media/image657.wmf"/><Relationship Id="rId1531" Type="http://schemas.openxmlformats.org/officeDocument/2006/relationships/oleObject" Target="embeddings/oleObject756.bin"/><Relationship Id="rId30" Type="http://schemas.openxmlformats.org/officeDocument/2006/relationships/image" Target="media/image10.wmf"/><Relationship Id="rId3289" Type="http://schemas.openxmlformats.org/officeDocument/2006/relationships/image" Target="media/image1640.wmf"/><Relationship Id="rId3496" Type="http://schemas.openxmlformats.org/officeDocument/2006/relationships/oleObject" Target="embeddings/oleObject1738.bin"/><Relationship Id="rId2098" Type="http://schemas.openxmlformats.org/officeDocument/2006/relationships/image" Target="media/image1044.wmf"/><Relationship Id="rId3149" Type="http://schemas.openxmlformats.org/officeDocument/2006/relationships/oleObject" Target="embeddings/oleObject1565.bin"/><Relationship Id="rId3356" Type="http://schemas.openxmlformats.org/officeDocument/2006/relationships/oleObject" Target="embeddings/oleObject1668.bin"/><Relationship Id="rId3563" Type="http://schemas.openxmlformats.org/officeDocument/2006/relationships/image" Target="media/image1777.wmf"/><Relationship Id="rId277" Type="http://schemas.openxmlformats.org/officeDocument/2006/relationships/image" Target="media/image134.wmf"/><Relationship Id="rId484" Type="http://schemas.openxmlformats.org/officeDocument/2006/relationships/oleObject" Target="embeddings/oleObject233.bin"/><Relationship Id="rId2165" Type="http://schemas.openxmlformats.org/officeDocument/2006/relationships/oleObject" Target="embeddings/oleObject1073.bin"/><Relationship Id="rId3009" Type="http://schemas.openxmlformats.org/officeDocument/2006/relationships/oleObject" Target="embeddings/oleObject1495.bin"/><Relationship Id="rId3216" Type="http://schemas.openxmlformats.org/officeDocument/2006/relationships/oleObject" Target="embeddings/oleObject1598.bin"/><Relationship Id="rId137" Type="http://schemas.openxmlformats.org/officeDocument/2006/relationships/oleObject" Target="embeddings/oleObject61.bin"/><Relationship Id="rId344" Type="http://schemas.openxmlformats.org/officeDocument/2006/relationships/oleObject" Target="embeddings/oleObject164.bin"/><Relationship Id="rId691" Type="http://schemas.openxmlformats.org/officeDocument/2006/relationships/image" Target="media/image340.wmf"/><Relationship Id="rId2025" Type="http://schemas.openxmlformats.org/officeDocument/2006/relationships/oleObject" Target="embeddings/oleObject1003.bin"/><Relationship Id="rId2372" Type="http://schemas.openxmlformats.org/officeDocument/2006/relationships/image" Target="media/image1184.wmf"/><Relationship Id="rId3423" Type="http://schemas.openxmlformats.org/officeDocument/2006/relationships/image" Target="media/image1707.wmf"/><Relationship Id="rId3630" Type="http://schemas.openxmlformats.org/officeDocument/2006/relationships/oleObject" Target="embeddings/oleObject1805.bin"/><Relationship Id="rId551" Type="http://schemas.openxmlformats.org/officeDocument/2006/relationships/image" Target="media/image270.wmf"/><Relationship Id="rId1181" Type="http://schemas.openxmlformats.org/officeDocument/2006/relationships/oleObject" Target="embeddings/oleObject582.bin"/><Relationship Id="rId2232" Type="http://schemas.openxmlformats.org/officeDocument/2006/relationships/oleObject" Target="embeddings/oleObject1104.bin"/><Relationship Id="rId204" Type="http://schemas.openxmlformats.org/officeDocument/2006/relationships/oleObject" Target="embeddings/oleObject94.bin"/><Relationship Id="rId411" Type="http://schemas.openxmlformats.org/officeDocument/2006/relationships/image" Target="media/image200.wmf"/><Relationship Id="rId1041" Type="http://schemas.openxmlformats.org/officeDocument/2006/relationships/oleObject" Target="embeddings/oleObject512.bin"/><Relationship Id="rId1998" Type="http://schemas.openxmlformats.org/officeDocument/2006/relationships/image" Target="media/image994.wmf"/><Relationship Id="rId1858" Type="http://schemas.openxmlformats.org/officeDocument/2006/relationships/image" Target="media/image924.wmf"/><Relationship Id="rId2909" Type="http://schemas.openxmlformats.org/officeDocument/2006/relationships/oleObject" Target="embeddings/oleObject1445.bin"/><Relationship Id="rId3073" Type="http://schemas.openxmlformats.org/officeDocument/2006/relationships/oleObject" Target="embeddings/oleObject1527.bin"/><Relationship Id="rId3280" Type="http://schemas.openxmlformats.org/officeDocument/2006/relationships/oleObject" Target="embeddings/oleObject1630.bin"/><Relationship Id="rId1718" Type="http://schemas.openxmlformats.org/officeDocument/2006/relationships/image" Target="media/image854.wmf"/><Relationship Id="rId1925" Type="http://schemas.openxmlformats.org/officeDocument/2006/relationships/oleObject" Target="embeddings/oleObject953.bin"/><Relationship Id="rId3140" Type="http://schemas.openxmlformats.org/officeDocument/2006/relationships/image" Target="media/image1565.wmf"/><Relationship Id="rId2699" Type="http://schemas.openxmlformats.org/officeDocument/2006/relationships/oleObject" Target="embeddings/oleObject1340.bin"/><Relationship Id="rId3000" Type="http://schemas.openxmlformats.org/officeDocument/2006/relationships/image" Target="media/image1495.wmf"/><Relationship Id="rId878" Type="http://schemas.openxmlformats.org/officeDocument/2006/relationships/image" Target="media/image433.wmf"/><Relationship Id="rId2559" Type="http://schemas.openxmlformats.org/officeDocument/2006/relationships/oleObject" Target="embeddings/oleObject1270.bin"/><Relationship Id="rId2766" Type="http://schemas.openxmlformats.org/officeDocument/2006/relationships/image" Target="media/image1378.emf"/><Relationship Id="rId2973" Type="http://schemas.openxmlformats.org/officeDocument/2006/relationships/oleObject" Target="embeddings/oleObject1477.bin"/><Relationship Id="rId738" Type="http://schemas.openxmlformats.org/officeDocument/2006/relationships/image" Target="media/image363.wmf"/><Relationship Id="rId945" Type="http://schemas.openxmlformats.org/officeDocument/2006/relationships/oleObject" Target="embeddings/oleObject464.bin"/><Relationship Id="rId1368" Type="http://schemas.openxmlformats.org/officeDocument/2006/relationships/image" Target="media/image679.wmf"/><Relationship Id="rId1575" Type="http://schemas.openxmlformats.org/officeDocument/2006/relationships/oleObject" Target="embeddings/oleObject778.bin"/><Relationship Id="rId1782" Type="http://schemas.openxmlformats.org/officeDocument/2006/relationships/image" Target="media/image886.wmf"/><Relationship Id="rId2419" Type="http://schemas.openxmlformats.org/officeDocument/2006/relationships/oleObject" Target="embeddings/oleObject1199.bin"/><Relationship Id="rId2626" Type="http://schemas.openxmlformats.org/officeDocument/2006/relationships/image" Target="media/image1308.wmf"/><Relationship Id="rId2833" Type="http://schemas.openxmlformats.org/officeDocument/2006/relationships/oleObject" Target="embeddings/oleObject1407.bin"/><Relationship Id="rId74" Type="http://schemas.openxmlformats.org/officeDocument/2006/relationships/image" Target="media/image32.wmf"/><Relationship Id="rId805" Type="http://schemas.openxmlformats.org/officeDocument/2006/relationships/oleObject" Target="embeddings/oleObject394.bin"/><Relationship Id="rId1228" Type="http://schemas.openxmlformats.org/officeDocument/2006/relationships/image" Target="media/image608.wmf"/><Relationship Id="rId1435" Type="http://schemas.openxmlformats.org/officeDocument/2006/relationships/oleObject" Target="embeddings/oleObject708.bin"/><Relationship Id="rId1642" Type="http://schemas.openxmlformats.org/officeDocument/2006/relationships/image" Target="media/image816.wmf"/><Relationship Id="rId2900" Type="http://schemas.openxmlformats.org/officeDocument/2006/relationships/image" Target="media/image1445.wmf"/><Relationship Id="rId1502" Type="http://schemas.openxmlformats.org/officeDocument/2006/relationships/image" Target="media/image746.wmf"/><Relationship Id="rId388" Type="http://schemas.openxmlformats.org/officeDocument/2006/relationships/oleObject" Target="embeddings/oleObject185.bin"/><Relationship Id="rId2069" Type="http://schemas.openxmlformats.org/officeDocument/2006/relationships/oleObject" Target="embeddings/oleObject1025.bin"/><Relationship Id="rId3467" Type="http://schemas.openxmlformats.org/officeDocument/2006/relationships/image" Target="media/image1729.wmf"/><Relationship Id="rId595" Type="http://schemas.openxmlformats.org/officeDocument/2006/relationships/image" Target="media/image292.wmf"/><Relationship Id="rId2276" Type="http://schemas.openxmlformats.org/officeDocument/2006/relationships/image" Target="media/image1136.wmf"/><Relationship Id="rId2483" Type="http://schemas.openxmlformats.org/officeDocument/2006/relationships/oleObject" Target="embeddings/oleObject1232.bin"/><Relationship Id="rId2690" Type="http://schemas.openxmlformats.org/officeDocument/2006/relationships/image" Target="media/image1340.wmf"/><Relationship Id="rId3327" Type="http://schemas.openxmlformats.org/officeDocument/2006/relationships/image" Target="media/image1659.wmf"/><Relationship Id="rId3534" Type="http://schemas.openxmlformats.org/officeDocument/2006/relationships/oleObject" Target="embeddings/oleObject1757.bin"/><Relationship Id="rId248" Type="http://schemas.openxmlformats.org/officeDocument/2006/relationships/oleObject" Target="embeddings/oleObject116.bin"/><Relationship Id="rId455" Type="http://schemas.openxmlformats.org/officeDocument/2006/relationships/image" Target="media/image222.wmf"/><Relationship Id="rId662" Type="http://schemas.openxmlformats.org/officeDocument/2006/relationships/oleObject" Target="embeddings/oleObject322.bin"/><Relationship Id="rId1085" Type="http://schemas.openxmlformats.org/officeDocument/2006/relationships/oleObject" Target="embeddings/oleObject534.bin"/><Relationship Id="rId1292" Type="http://schemas.openxmlformats.org/officeDocument/2006/relationships/image" Target="media/image640.wmf"/><Relationship Id="rId2136" Type="http://schemas.openxmlformats.org/officeDocument/2006/relationships/image" Target="media/image1063.wmf"/><Relationship Id="rId2343" Type="http://schemas.openxmlformats.org/officeDocument/2006/relationships/oleObject" Target="embeddings/oleObject1159.bin"/><Relationship Id="rId2550" Type="http://schemas.openxmlformats.org/officeDocument/2006/relationships/image" Target="media/image1270.wmf"/><Relationship Id="rId3601" Type="http://schemas.openxmlformats.org/officeDocument/2006/relationships/image" Target="media/image1796.wmf"/><Relationship Id="rId108" Type="http://schemas.openxmlformats.org/officeDocument/2006/relationships/image" Target="media/image49.wmf"/><Relationship Id="rId315" Type="http://schemas.openxmlformats.org/officeDocument/2006/relationships/image" Target="media/image153.wmf"/><Relationship Id="rId522" Type="http://schemas.openxmlformats.org/officeDocument/2006/relationships/oleObject" Target="embeddings/oleObject252.bin"/><Relationship Id="rId1152" Type="http://schemas.openxmlformats.org/officeDocument/2006/relationships/image" Target="media/image570.wmf"/><Relationship Id="rId2203" Type="http://schemas.openxmlformats.org/officeDocument/2006/relationships/oleObject" Target="embeddings/oleObject1092.bin"/><Relationship Id="rId2410" Type="http://schemas.openxmlformats.org/officeDocument/2006/relationships/image" Target="media/image1203.emf"/><Relationship Id="rId1012" Type="http://schemas.openxmlformats.org/officeDocument/2006/relationships/image" Target="media/image500.wmf"/><Relationship Id="rId1969" Type="http://schemas.openxmlformats.org/officeDocument/2006/relationships/oleObject" Target="embeddings/oleObject975.bin"/><Relationship Id="rId3184" Type="http://schemas.openxmlformats.org/officeDocument/2006/relationships/image" Target="media/image1587.wmf"/><Relationship Id="rId1829" Type="http://schemas.openxmlformats.org/officeDocument/2006/relationships/oleObject" Target="embeddings/oleObject905.bin"/><Relationship Id="rId3391" Type="http://schemas.openxmlformats.org/officeDocument/2006/relationships/image" Target="media/image1691.wmf"/><Relationship Id="rId3044" Type="http://schemas.openxmlformats.org/officeDocument/2006/relationships/image" Target="media/image1517.wmf"/><Relationship Id="rId3251" Type="http://schemas.openxmlformats.org/officeDocument/2006/relationships/image" Target="media/image1621.wmf"/><Relationship Id="rId172" Type="http://schemas.openxmlformats.org/officeDocument/2006/relationships/oleObject" Target="embeddings/oleObject78.bin"/><Relationship Id="rId2060" Type="http://schemas.openxmlformats.org/officeDocument/2006/relationships/image" Target="media/image1025.wmf"/><Relationship Id="rId3111" Type="http://schemas.openxmlformats.org/officeDocument/2006/relationships/oleObject" Target="embeddings/oleObject1546.bin"/><Relationship Id="rId989" Type="http://schemas.openxmlformats.org/officeDocument/2006/relationships/oleObject" Target="embeddings/oleObject486.bin"/><Relationship Id="rId2877" Type="http://schemas.openxmlformats.org/officeDocument/2006/relationships/oleObject" Target="embeddings/oleObject142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C0B9F-F258-4058-8428-A097051BE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129</Pages>
  <Words>58877</Words>
  <Characters>335603</Characters>
  <Application>Microsoft Office Word</Application>
  <DocSecurity>0</DocSecurity>
  <Lines>2796</Lines>
  <Paragraphs>787</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393693</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David Rawlins</cp:lastModifiedBy>
  <cp:revision>45</cp:revision>
  <dcterms:created xsi:type="dcterms:W3CDTF">2014-12-23T22:51:00Z</dcterms:created>
  <dcterms:modified xsi:type="dcterms:W3CDTF">2015-05-28T16:49:00Z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y fmtid="{D5CDD505-2E9C-101B-9397-08002B2CF9AE}" pid="6" name="MP_HTMLDest">
    <vt:lpwstr>C:\Users\Kingsley\Desktop\TM_2.0\FEBio_tm_2.0.html</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