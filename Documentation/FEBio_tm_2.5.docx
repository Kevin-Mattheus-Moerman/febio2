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2A98F765"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r w:rsidR="00B828F4">
        <w:rPr>
          <w:rFonts w:ascii="Arial Narrow" w:hAnsi="Arial Narrow"/>
          <w:i/>
          <w:iCs/>
        </w:rPr>
        <w:t>5</w:t>
      </w:r>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0" w:name="_Toc142743975"/>
      <w:bookmarkStart w:id="1" w:name="_Toc142744037"/>
      <w:bookmarkStart w:id="2" w:name="_Toc150242752"/>
      <w:bookmarkStart w:id="3" w:name="_Toc150246463"/>
      <w:bookmarkStart w:id="4" w:name="_Toc150246778"/>
      <w:bookmarkStart w:id="5" w:name="_Toc150247211"/>
      <w:bookmarkStart w:id="6" w:name="_Toc150325624"/>
      <w:bookmarkStart w:id="7" w:name="_Toc151872142"/>
      <w:bookmarkStart w:id="8" w:name="_Toc158898342"/>
      <w:bookmarkStart w:id="9" w:name="_Toc158898381"/>
      <w:bookmarkStart w:id="10" w:name="_Toc159492709"/>
      <w:bookmarkStart w:id="11" w:name="_Toc162086833"/>
      <w:bookmarkStart w:id="12" w:name="_Toc162086973"/>
      <w:bookmarkStart w:id="13" w:name="_Toc162157202"/>
      <w:bookmarkStart w:id="14" w:name="_Toc162162277"/>
      <w:bookmarkStart w:id="15" w:name="_Toc164497325"/>
      <w:bookmarkStart w:id="16" w:name="_Toc164578186"/>
      <w:bookmarkStart w:id="17" w:name="_Toc164778705"/>
      <w:r w:rsidRPr="00707FB1">
        <w:rPr>
          <w:b/>
          <w:sz w:val="44"/>
          <w:szCs w:val="44"/>
        </w:rPr>
        <w:t>Theory Manual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685C7516" w:rsidR="008C7882" w:rsidRDefault="008C7882" w:rsidP="008C7882">
      <w:pPr>
        <w:jc w:val="center"/>
        <w:rPr>
          <w:b/>
        </w:rPr>
      </w:pPr>
      <w:r>
        <w:rPr>
          <w:b/>
        </w:rPr>
        <w:t xml:space="preserve">Last Updated:  </w:t>
      </w:r>
      <w:r>
        <w:rPr>
          <w:b/>
        </w:rPr>
        <w:fldChar w:fldCharType="begin"/>
      </w:r>
      <w:r>
        <w:rPr>
          <w:b/>
        </w:rPr>
        <w:instrText xml:space="preserve"> DATE \@ "MMMM d, yyyy" </w:instrText>
      </w:r>
      <w:r>
        <w:rPr>
          <w:b/>
        </w:rPr>
        <w:fldChar w:fldCharType="separate"/>
      </w:r>
      <w:ins w:id="18" w:author="steve maas" w:date="2016-11-18T08:36:00Z">
        <w:r w:rsidR="002331C7">
          <w:rPr>
            <w:b/>
            <w:noProof/>
          </w:rPr>
          <w:t>November 18, 2016</w:t>
        </w:r>
      </w:ins>
      <w:del w:id="19" w:author="steve maas" w:date="2016-11-18T08:36:00Z">
        <w:r w:rsidR="00843CC3" w:rsidDel="002331C7">
          <w:rPr>
            <w:b/>
            <w:noProof/>
          </w:rPr>
          <w:delText>September 27, 2016</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9"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0"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1"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2"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3" w:history="1">
        <w:r w:rsidRPr="006D7874">
          <w:rPr>
            <w:rStyle w:val="Hyperlink"/>
          </w:rPr>
          <w:t>http://mrl.sci.utah.edu</w:t>
        </w:r>
      </w:hyperlink>
    </w:p>
    <w:p w14:paraId="074B1663" w14:textId="11B66559" w:rsidR="008C7882" w:rsidRPr="00C62631" w:rsidRDefault="008C7882" w:rsidP="008C7882">
      <w:r>
        <w:t xml:space="preserve">FEBio: </w:t>
      </w:r>
      <w:hyperlink r:id="rId14" w:history="1">
        <w:r w:rsidR="00940C78" w:rsidRPr="00231A39">
          <w:rPr>
            <w:rStyle w:val="Hyperlink"/>
          </w:rPr>
          <w:t>http://febio</w:t>
        </w:r>
      </w:hyperlink>
      <w:r w:rsidR="00D32A20">
        <w:rPr>
          <w:rStyle w:val="Hyperlink"/>
        </w:rPr>
        <w:t>.org</w:t>
      </w:r>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E34B36" w:rsidP="008C7882">
      <w:hyperlink r:id="rId15"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0" w:name="_Toc300826262"/>
      <w:bookmarkStart w:id="21"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362FD7">
      <w:pPr>
        <w:pStyle w:val="Heading1"/>
        <w:numPr>
          <w:ilvl w:val="0"/>
          <w:numId w:val="18"/>
        </w:numPr>
      </w:pPr>
      <w:r w:rsidRPr="00BF16DC">
        <w:br w:type="page"/>
      </w:r>
      <w:bookmarkStart w:id="22" w:name="_Toc162086974"/>
      <w:bookmarkStart w:id="23" w:name="_Toc162157203"/>
      <w:bookmarkStart w:id="24" w:name="_Toc162162278"/>
      <w:bookmarkStart w:id="25" w:name="_Toc164497326"/>
      <w:bookmarkStart w:id="26" w:name="_Toc164578187"/>
      <w:bookmarkStart w:id="27" w:name="_Toc164778706"/>
      <w:bookmarkStart w:id="28" w:name="_Toc302472633"/>
      <w:bookmarkStart w:id="29" w:name="_Toc467221595"/>
      <w:r w:rsidRPr="00362FD7">
        <w:rPr>
          <w:sz w:val="48"/>
          <w:szCs w:val="48"/>
        </w:rPr>
        <w:lastRenderedPageBreak/>
        <w:t>Table of Contents</w:t>
      </w:r>
      <w:bookmarkEnd w:id="20"/>
      <w:bookmarkEnd w:id="21"/>
      <w:bookmarkEnd w:id="22"/>
      <w:bookmarkEnd w:id="23"/>
      <w:bookmarkEnd w:id="24"/>
      <w:bookmarkEnd w:id="25"/>
      <w:bookmarkEnd w:id="26"/>
      <w:bookmarkEnd w:id="27"/>
      <w:bookmarkEnd w:id="28"/>
      <w:bookmarkEnd w:id="29"/>
    </w:p>
    <w:p w14:paraId="63A7DFA9" w14:textId="77777777" w:rsidR="008C7882" w:rsidRPr="00707FB1" w:rsidRDefault="008C7882" w:rsidP="008C7882">
      <w:pPr>
        <w:rPr>
          <w:b/>
          <w:sz w:val="44"/>
          <w:szCs w:val="44"/>
        </w:rPr>
      </w:pPr>
    </w:p>
    <w:bookmarkStart w:id="30" w:name="_GoBack"/>
    <w:bookmarkEnd w:id="30"/>
    <w:p w14:paraId="1EEF987D" w14:textId="77777777" w:rsidR="002331C7" w:rsidRDefault="008C7882">
      <w:pPr>
        <w:pStyle w:val="TOC1"/>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hyperlink w:anchor="_Toc467221595" w:history="1">
        <w:r w:rsidR="002331C7" w:rsidRPr="00F40C77">
          <w:rPr>
            <w:rStyle w:val="Hyperlink"/>
          </w:rPr>
          <w:t>Table of Contents</w:t>
        </w:r>
        <w:r w:rsidR="002331C7">
          <w:rPr>
            <w:webHidden/>
          </w:rPr>
          <w:tab/>
        </w:r>
        <w:r w:rsidR="002331C7">
          <w:rPr>
            <w:webHidden/>
          </w:rPr>
          <w:fldChar w:fldCharType="begin"/>
        </w:r>
        <w:r w:rsidR="002331C7">
          <w:rPr>
            <w:webHidden/>
          </w:rPr>
          <w:instrText xml:space="preserve"> PAGEREF _Toc467221595 \h </w:instrText>
        </w:r>
        <w:r w:rsidR="002331C7">
          <w:rPr>
            <w:webHidden/>
          </w:rPr>
        </w:r>
        <w:r w:rsidR="002331C7">
          <w:rPr>
            <w:webHidden/>
          </w:rPr>
          <w:fldChar w:fldCharType="separate"/>
        </w:r>
        <w:r w:rsidR="002331C7">
          <w:rPr>
            <w:webHidden/>
          </w:rPr>
          <w:t>2</w:t>
        </w:r>
        <w:r w:rsidR="002331C7">
          <w:rPr>
            <w:webHidden/>
          </w:rPr>
          <w:fldChar w:fldCharType="end"/>
        </w:r>
      </w:hyperlink>
    </w:p>
    <w:p w14:paraId="68B9AE14" w14:textId="77777777" w:rsidR="002331C7" w:rsidRDefault="002331C7">
      <w:pPr>
        <w:pStyle w:val="TOC1"/>
        <w:rPr>
          <w:rFonts w:asciiTheme="minorHAnsi" w:eastAsiaTheme="minorEastAsia" w:hAnsiTheme="minorHAnsi" w:cstheme="minorBidi"/>
          <w:b w:val="0"/>
          <w:sz w:val="22"/>
          <w:szCs w:val="22"/>
        </w:rPr>
      </w:pPr>
      <w:hyperlink w:anchor="_Toc467221596" w:history="1">
        <w:r w:rsidRPr="00F40C77">
          <w:rPr>
            <w:rStyle w:val="Hyperlink"/>
          </w:rPr>
          <w:t>Chapter 1. Introduction</w:t>
        </w:r>
        <w:r>
          <w:rPr>
            <w:webHidden/>
          </w:rPr>
          <w:tab/>
        </w:r>
        <w:r>
          <w:rPr>
            <w:webHidden/>
          </w:rPr>
          <w:fldChar w:fldCharType="begin"/>
        </w:r>
        <w:r>
          <w:rPr>
            <w:webHidden/>
          </w:rPr>
          <w:instrText xml:space="preserve"> PAGEREF _Toc467221596 \h </w:instrText>
        </w:r>
        <w:r>
          <w:rPr>
            <w:webHidden/>
          </w:rPr>
        </w:r>
        <w:r>
          <w:rPr>
            <w:webHidden/>
          </w:rPr>
          <w:fldChar w:fldCharType="separate"/>
        </w:r>
        <w:r>
          <w:rPr>
            <w:webHidden/>
          </w:rPr>
          <w:t>6</w:t>
        </w:r>
        <w:r>
          <w:rPr>
            <w:webHidden/>
          </w:rPr>
          <w:fldChar w:fldCharType="end"/>
        </w:r>
      </w:hyperlink>
    </w:p>
    <w:p w14:paraId="365817B9"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597" w:history="1">
        <w:r w:rsidRPr="00F40C77">
          <w:rPr>
            <w:rStyle w:val="Hyperlink"/>
            <w:noProof/>
          </w:rPr>
          <w:t>1.1. Overview of FEBio</w:t>
        </w:r>
        <w:r>
          <w:rPr>
            <w:noProof/>
            <w:webHidden/>
          </w:rPr>
          <w:tab/>
        </w:r>
        <w:r>
          <w:rPr>
            <w:noProof/>
            <w:webHidden/>
          </w:rPr>
          <w:fldChar w:fldCharType="begin"/>
        </w:r>
        <w:r>
          <w:rPr>
            <w:noProof/>
            <w:webHidden/>
          </w:rPr>
          <w:instrText xml:space="preserve"> PAGEREF _Toc467221597 \h </w:instrText>
        </w:r>
        <w:r>
          <w:rPr>
            <w:noProof/>
            <w:webHidden/>
          </w:rPr>
        </w:r>
        <w:r>
          <w:rPr>
            <w:noProof/>
            <w:webHidden/>
          </w:rPr>
          <w:fldChar w:fldCharType="separate"/>
        </w:r>
        <w:r>
          <w:rPr>
            <w:noProof/>
            <w:webHidden/>
          </w:rPr>
          <w:t>6</w:t>
        </w:r>
        <w:r>
          <w:rPr>
            <w:noProof/>
            <w:webHidden/>
          </w:rPr>
          <w:fldChar w:fldCharType="end"/>
        </w:r>
      </w:hyperlink>
    </w:p>
    <w:p w14:paraId="6C92E19B"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598" w:history="1">
        <w:r w:rsidRPr="00F40C77">
          <w:rPr>
            <w:rStyle w:val="Hyperlink"/>
            <w:noProof/>
          </w:rPr>
          <w:t>1.2. About this document</w:t>
        </w:r>
        <w:r>
          <w:rPr>
            <w:noProof/>
            <w:webHidden/>
          </w:rPr>
          <w:tab/>
        </w:r>
        <w:r>
          <w:rPr>
            <w:noProof/>
            <w:webHidden/>
          </w:rPr>
          <w:fldChar w:fldCharType="begin"/>
        </w:r>
        <w:r>
          <w:rPr>
            <w:noProof/>
            <w:webHidden/>
          </w:rPr>
          <w:instrText xml:space="preserve"> PAGEREF _Toc467221598 \h </w:instrText>
        </w:r>
        <w:r>
          <w:rPr>
            <w:noProof/>
            <w:webHidden/>
          </w:rPr>
        </w:r>
        <w:r>
          <w:rPr>
            <w:noProof/>
            <w:webHidden/>
          </w:rPr>
          <w:fldChar w:fldCharType="separate"/>
        </w:r>
        <w:r>
          <w:rPr>
            <w:noProof/>
            <w:webHidden/>
          </w:rPr>
          <w:t>6</w:t>
        </w:r>
        <w:r>
          <w:rPr>
            <w:noProof/>
            <w:webHidden/>
          </w:rPr>
          <w:fldChar w:fldCharType="end"/>
        </w:r>
      </w:hyperlink>
    </w:p>
    <w:p w14:paraId="59E5E980" w14:textId="77777777" w:rsidR="002331C7" w:rsidRDefault="002331C7">
      <w:pPr>
        <w:pStyle w:val="TOC1"/>
        <w:rPr>
          <w:rFonts w:asciiTheme="minorHAnsi" w:eastAsiaTheme="minorEastAsia" w:hAnsiTheme="minorHAnsi" w:cstheme="minorBidi"/>
          <w:b w:val="0"/>
          <w:sz w:val="22"/>
          <w:szCs w:val="22"/>
        </w:rPr>
      </w:pPr>
      <w:hyperlink w:anchor="_Toc467221599" w:history="1">
        <w:r w:rsidRPr="00F40C77">
          <w:rPr>
            <w:rStyle w:val="Hyperlink"/>
          </w:rPr>
          <w:t>Chapter 2. Continuum Mechanics</w:t>
        </w:r>
        <w:r>
          <w:rPr>
            <w:webHidden/>
          </w:rPr>
          <w:tab/>
        </w:r>
        <w:r>
          <w:rPr>
            <w:webHidden/>
          </w:rPr>
          <w:fldChar w:fldCharType="begin"/>
        </w:r>
        <w:r>
          <w:rPr>
            <w:webHidden/>
          </w:rPr>
          <w:instrText xml:space="preserve"> PAGEREF _Toc467221599 \h </w:instrText>
        </w:r>
        <w:r>
          <w:rPr>
            <w:webHidden/>
          </w:rPr>
        </w:r>
        <w:r>
          <w:rPr>
            <w:webHidden/>
          </w:rPr>
          <w:fldChar w:fldCharType="separate"/>
        </w:r>
        <w:r>
          <w:rPr>
            <w:webHidden/>
          </w:rPr>
          <w:t>8</w:t>
        </w:r>
        <w:r>
          <w:rPr>
            <w:webHidden/>
          </w:rPr>
          <w:fldChar w:fldCharType="end"/>
        </w:r>
      </w:hyperlink>
    </w:p>
    <w:p w14:paraId="643BA672"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00" w:history="1">
        <w:r w:rsidRPr="00F40C77">
          <w:rPr>
            <w:rStyle w:val="Hyperlink"/>
            <w:noProof/>
          </w:rPr>
          <w:t>2.1. Vectors and Tensors</w:t>
        </w:r>
        <w:r>
          <w:rPr>
            <w:noProof/>
            <w:webHidden/>
          </w:rPr>
          <w:tab/>
        </w:r>
        <w:r>
          <w:rPr>
            <w:noProof/>
            <w:webHidden/>
          </w:rPr>
          <w:fldChar w:fldCharType="begin"/>
        </w:r>
        <w:r>
          <w:rPr>
            <w:noProof/>
            <w:webHidden/>
          </w:rPr>
          <w:instrText xml:space="preserve"> PAGEREF _Toc467221600 \h </w:instrText>
        </w:r>
        <w:r>
          <w:rPr>
            <w:noProof/>
            <w:webHidden/>
          </w:rPr>
        </w:r>
        <w:r>
          <w:rPr>
            <w:noProof/>
            <w:webHidden/>
          </w:rPr>
          <w:fldChar w:fldCharType="separate"/>
        </w:r>
        <w:r>
          <w:rPr>
            <w:noProof/>
            <w:webHidden/>
          </w:rPr>
          <w:t>8</w:t>
        </w:r>
        <w:r>
          <w:rPr>
            <w:noProof/>
            <w:webHidden/>
          </w:rPr>
          <w:fldChar w:fldCharType="end"/>
        </w:r>
      </w:hyperlink>
    </w:p>
    <w:p w14:paraId="5F6D402C"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01" w:history="1">
        <w:r w:rsidRPr="00F40C77">
          <w:rPr>
            <w:rStyle w:val="Hyperlink"/>
            <w:noProof/>
          </w:rPr>
          <w:t>2.2. The Directional Derivative</w:t>
        </w:r>
        <w:r>
          <w:rPr>
            <w:noProof/>
            <w:webHidden/>
          </w:rPr>
          <w:tab/>
        </w:r>
        <w:r>
          <w:rPr>
            <w:noProof/>
            <w:webHidden/>
          </w:rPr>
          <w:fldChar w:fldCharType="begin"/>
        </w:r>
        <w:r>
          <w:rPr>
            <w:noProof/>
            <w:webHidden/>
          </w:rPr>
          <w:instrText xml:space="preserve"> PAGEREF _Toc467221601 \h </w:instrText>
        </w:r>
        <w:r>
          <w:rPr>
            <w:noProof/>
            <w:webHidden/>
          </w:rPr>
        </w:r>
        <w:r>
          <w:rPr>
            <w:noProof/>
            <w:webHidden/>
          </w:rPr>
          <w:fldChar w:fldCharType="separate"/>
        </w:r>
        <w:r>
          <w:rPr>
            <w:noProof/>
            <w:webHidden/>
          </w:rPr>
          <w:t>11</w:t>
        </w:r>
        <w:r>
          <w:rPr>
            <w:noProof/>
            <w:webHidden/>
          </w:rPr>
          <w:fldChar w:fldCharType="end"/>
        </w:r>
      </w:hyperlink>
    </w:p>
    <w:p w14:paraId="7D43D33D"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02" w:history="1">
        <w:r w:rsidRPr="00F40C77">
          <w:rPr>
            <w:rStyle w:val="Hyperlink"/>
            <w:noProof/>
          </w:rPr>
          <w:t>2.3. Deformation, Strain and Stress</w:t>
        </w:r>
        <w:r>
          <w:rPr>
            <w:noProof/>
            <w:webHidden/>
          </w:rPr>
          <w:tab/>
        </w:r>
        <w:r>
          <w:rPr>
            <w:noProof/>
            <w:webHidden/>
          </w:rPr>
          <w:fldChar w:fldCharType="begin"/>
        </w:r>
        <w:r>
          <w:rPr>
            <w:noProof/>
            <w:webHidden/>
          </w:rPr>
          <w:instrText xml:space="preserve"> PAGEREF _Toc467221602 \h </w:instrText>
        </w:r>
        <w:r>
          <w:rPr>
            <w:noProof/>
            <w:webHidden/>
          </w:rPr>
        </w:r>
        <w:r>
          <w:rPr>
            <w:noProof/>
            <w:webHidden/>
          </w:rPr>
          <w:fldChar w:fldCharType="separate"/>
        </w:r>
        <w:r>
          <w:rPr>
            <w:noProof/>
            <w:webHidden/>
          </w:rPr>
          <w:t>12</w:t>
        </w:r>
        <w:r>
          <w:rPr>
            <w:noProof/>
            <w:webHidden/>
          </w:rPr>
          <w:fldChar w:fldCharType="end"/>
        </w:r>
      </w:hyperlink>
    </w:p>
    <w:p w14:paraId="2E0BC3A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03" w:history="1">
        <w:r w:rsidRPr="00F40C77">
          <w:rPr>
            <w:rStyle w:val="Hyperlink"/>
            <w:noProof/>
          </w:rPr>
          <w:t>2.3.1. The deformation gradient tensor</w:t>
        </w:r>
        <w:r>
          <w:rPr>
            <w:noProof/>
            <w:webHidden/>
          </w:rPr>
          <w:tab/>
        </w:r>
        <w:r>
          <w:rPr>
            <w:noProof/>
            <w:webHidden/>
          </w:rPr>
          <w:fldChar w:fldCharType="begin"/>
        </w:r>
        <w:r>
          <w:rPr>
            <w:noProof/>
            <w:webHidden/>
          </w:rPr>
          <w:instrText xml:space="preserve"> PAGEREF _Toc467221603 \h </w:instrText>
        </w:r>
        <w:r>
          <w:rPr>
            <w:noProof/>
            <w:webHidden/>
          </w:rPr>
        </w:r>
        <w:r>
          <w:rPr>
            <w:noProof/>
            <w:webHidden/>
          </w:rPr>
          <w:fldChar w:fldCharType="separate"/>
        </w:r>
        <w:r>
          <w:rPr>
            <w:noProof/>
            <w:webHidden/>
          </w:rPr>
          <w:t>12</w:t>
        </w:r>
        <w:r>
          <w:rPr>
            <w:noProof/>
            <w:webHidden/>
          </w:rPr>
          <w:fldChar w:fldCharType="end"/>
        </w:r>
      </w:hyperlink>
    </w:p>
    <w:p w14:paraId="145D6DC8"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04" w:history="1">
        <w:r w:rsidRPr="00F40C77">
          <w:rPr>
            <w:rStyle w:val="Hyperlink"/>
            <w:noProof/>
          </w:rPr>
          <w:t>2.3.2. Strain</w:t>
        </w:r>
        <w:r>
          <w:rPr>
            <w:noProof/>
            <w:webHidden/>
          </w:rPr>
          <w:tab/>
        </w:r>
        <w:r>
          <w:rPr>
            <w:noProof/>
            <w:webHidden/>
          </w:rPr>
          <w:fldChar w:fldCharType="begin"/>
        </w:r>
        <w:r>
          <w:rPr>
            <w:noProof/>
            <w:webHidden/>
          </w:rPr>
          <w:instrText xml:space="preserve"> PAGEREF _Toc467221604 \h </w:instrText>
        </w:r>
        <w:r>
          <w:rPr>
            <w:noProof/>
            <w:webHidden/>
          </w:rPr>
        </w:r>
        <w:r>
          <w:rPr>
            <w:noProof/>
            <w:webHidden/>
          </w:rPr>
          <w:fldChar w:fldCharType="separate"/>
        </w:r>
        <w:r>
          <w:rPr>
            <w:noProof/>
            <w:webHidden/>
          </w:rPr>
          <w:t>13</w:t>
        </w:r>
        <w:r>
          <w:rPr>
            <w:noProof/>
            <w:webHidden/>
          </w:rPr>
          <w:fldChar w:fldCharType="end"/>
        </w:r>
      </w:hyperlink>
    </w:p>
    <w:p w14:paraId="5F494727"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05" w:history="1">
        <w:r w:rsidRPr="00F40C77">
          <w:rPr>
            <w:rStyle w:val="Hyperlink"/>
            <w:noProof/>
          </w:rPr>
          <w:t>2.3.3. Stress</w:t>
        </w:r>
        <w:r>
          <w:rPr>
            <w:noProof/>
            <w:webHidden/>
          </w:rPr>
          <w:tab/>
        </w:r>
        <w:r>
          <w:rPr>
            <w:noProof/>
            <w:webHidden/>
          </w:rPr>
          <w:fldChar w:fldCharType="begin"/>
        </w:r>
        <w:r>
          <w:rPr>
            <w:noProof/>
            <w:webHidden/>
          </w:rPr>
          <w:instrText xml:space="preserve"> PAGEREF _Toc467221605 \h </w:instrText>
        </w:r>
        <w:r>
          <w:rPr>
            <w:noProof/>
            <w:webHidden/>
          </w:rPr>
        </w:r>
        <w:r>
          <w:rPr>
            <w:noProof/>
            <w:webHidden/>
          </w:rPr>
          <w:fldChar w:fldCharType="separate"/>
        </w:r>
        <w:r>
          <w:rPr>
            <w:noProof/>
            <w:webHidden/>
          </w:rPr>
          <w:t>13</w:t>
        </w:r>
        <w:r>
          <w:rPr>
            <w:noProof/>
            <w:webHidden/>
          </w:rPr>
          <w:fldChar w:fldCharType="end"/>
        </w:r>
      </w:hyperlink>
    </w:p>
    <w:p w14:paraId="193B9789"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06" w:history="1">
        <w:r w:rsidRPr="00F40C77">
          <w:rPr>
            <w:rStyle w:val="Hyperlink"/>
            <w:noProof/>
          </w:rPr>
          <w:t>2.4. Hyperelasticity</w:t>
        </w:r>
        <w:r>
          <w:rPr>
            <w:noProof/>
            <w:webHidden/>
          </w:rPr>
          <w:tab/>
        </w:r>
        <w:r>
          <w:rPr>
            <w:noProof/>
            <w:webHidden/>
          </w:rPr>
          <w:fldChar w:fldCharType="begin"/>
        </w:r>
        <w:r>
          <w:rPr>
            <w:noProof/>
            <w:webHidden/>
          </w:rPr>
          <w:instrText xml:space="preserve"> PAGEREF _Toc467221606 \h </w:instrText>
        </w:r>
        <w:r>
          <w:rPr>
            <w:noProof/>
            <w:webHidden/>
          </w:rPr>
        </w:r>
        <w:r>
          <w:rPr>
            <w:noProof/>
            <w:webHidden/>
          </w:rPr>
          <w:fldChar w:fldCharType="separate"/>
        </w:r>
        <w:r>
          <w:rPr>
            <w:noProof/>
            <w:webHidden/>
          </w:rPr>
          <w:t>14</w:t>
        </w:r>
        <w:r>
          <w:rPr>
            <w:noProof/>
            <w:webHidden/>
          </w:rPr>
          <w:fldChar w:fldCharType="end"/>
        </w:r>
      </w:hyperlink>
    </w:p>
    <w:p w14:paraId="1E31199F"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07" w:history="1">
        <w:r w:rsidRPr="00F40C77">
          <w:rPr>
            <w:rStyle w:val="Hyperlink"/>
            <w:noProof/>
          </w:rPr>
          <w:t>2.4.1. Isotropic Hyperelasticity</w:t>
        </w:r>
        <w:r>
          <w:rPr>
            <w:noProof/>
            <w:webHidden/>
          </w:rPr>
          <w:tab/>
        </w:r>
        <w:r>
          <w:rPr>
            <w:noProof/>
            <w:webHidden/>
          </w:rPr>
          <w:fldChar w:fldCharType="begin"/>
        </w:r>
        <w:r>
          <w:rPr>
            <w:noProof/>
            <w:webHidden/>
          </w:rPr>
          <w:instrText xml:space="preserve"> PAGEREF _Toc467221607 \h </w:instrText>
        </w:r>
        <w:r>
          <w:rPr>
            <w:noProof/>
            <w:webHidden/>
          </w:rPr>
        </w:r>
        <w:r>
          <w:rPr>
            <w:noProof/>
            <w:webHidden/>
          </w:rPr>
          <w:fldChar w:fldCharType="separate"/>
        </w:r>
        <w:r>
          <w:rPr>
            <w:noProof/>
            <w:webHidden/>
          </w:rPr>
          <w:t>15</w:t>
        </w:r>
        <w:r>
          <w:rPr>
            <w:noProof/>
            <w:webHidden/>
          </w:rPr>
          <w:fldChar w:fldCharType="end"/>
        </w:r>
      </w:hyperlink>
    </w:p>
    <w:p w14:paraId="5CB09ABD"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08" w:history="1">
        <w:r w:rsidRPr="00F40C77">
          <w:rPr>
            <w:rStyle w:val="Hyperlink"/>
            <w:noProof/>
          </w:rPr>
          <w:t>2.4.2. Isotropic Elasticity in Principal Directions</w:t>
        </w:r>
        <w:r>
          <w:rPr>
            <w:noProof/>
            <w:webHidden/>
          </w:rPr>
          <w:tab/>
        </w:r>
        <w:r>
          <w:rPr>
            <w:noProof/>
            <w:webHidden/>
          </w:rPr>
          <w:fldChar w:fldCharType="begin"/>
        </w:r>
        <w:r>
          <w:rPr>
            <w:noProof/>
            <w:webHidden/>
          </w:rPr>
          <w:instrText xml:space="preserve"> PAGEREF _Toc467221608 \h </w:instrText>
        </w:r>
        <w:r>
          <w:rPr>
            <w:noProof/>
            <w:webHidden/>
          </w:rPr>
        </w:r>
        <w:r>
          <w:rPr>
            <w:noProof/>
            <w:webHidden/>
          </w:rPr>
          <w:fldChar w:fldCharType="separate"/>
        </w:r>
        <w:r>
          <w:rPr>
            <w:noProof/>
            <w:webHidden/>
          </w:rPr>
          <w:t>16</w:t>
        </w:r>
        <w:r>
          <w:rPr>
            <w:noProof/>
            <w:webHidden/>
          </w:rPr>
          <w:fldChar w:fldCharType="end"/>
        </w:r>
      </w:hyperlink>
    </w:p>
    <w:p w14:paraId="7E2D246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09" w:history="1">
        <w:r w:rsidRPr="00F40C77">
          <w:rPr>
            <w:rStyle w:val="Hyperlink"/>
            <w:noProof/>
          </w:rPr>
          <w:t>2.4.3. Nearly-Incompressible Hyperelasticity</w:t>
        </w:r>
        <w:r>
          <w:rPr>
            <w:noProof/>
            <w:webHidden/>
          </w:rPr>
          <w:tab/>
        </w:r>
        <w:r>
          <w:rPr>
            <w:noProof/>
            <w:webHidden/>
          </w:rPr>
          <w:fldChar w:fldCharType="begin"/>
        </w:r>
        <w:r>
          <w:rPr>
            <w:noProof/>
            <w:webHidden/>
          </w:rPr>
          <w:instrText xml:space="preserve"> PAGEREF _Toc467221609 \h </w:instrText>
        </w:r>
        <w:r>
          <w:rPr>
            <w:noProof/>
            <w:webHidden/>
          </w:rPr>
        </w:r>
        <w:r>
          <w:rPr>
            <w:noProof/>
            <w:webHidden/>
          </w:rPr>
          <w:fldChar w:fldCharType="separate"/>
        </w:r>
        <w:r>
          <w:rPr>
            <w:noProof/>
            <w:webHidden/>
          </w:rPr>
          <w:t>17</w:t>
        </w:r>
        <w:r>
          <w:rPr>
            <w:noProof/>
            <w:webHidden/>
          </w:rPr>
          <w:fldChar w:fldCharType="end"/>
        </w:r>
      </w:hyperlink>
    </w:p>
    <w:p w14:paraId="24DAFBF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10" w:history="1">
        <w:r w:rsidRPr="00F40C77">
          <w:rPr>
            <w:rStyle w:val="Hyperlink"/>
            <w:noProof/>
          </w:rPr>
          <w:t>2.4.4. Transversely Isotropic Hyperelasticity</w:t>
        </w:r>
        <w:r>
          <w:rPr>
            <w:noProof/>
            <w:webHidden/>
          </w:rPr>
          <w:tab/>
        </w:r>
        <w:r>
          <w:rPr>
            <w:noProof/>
            <w:webHidden/>
          </w:rPr>
          <w:fldChar w:fldCharType="begin"/>
        </w:r>
        <w:r>
          <w:rPr>
            <w:noProof/>
            <w:webHidden/>
          </w:rPr>
          <w:instrText xml:space="preserve"> PAGEREF _Toc467221610 \h </w:instrText>
        </w:r>
        <w:r>
          <w:rPr>
            <w:noProof/>
            <w:webHidden/>
          </w:rPr>
        </w:r>
        <w:r>
          <w:rPr>
            <w:noProof/>
            <w:webHidden/>
          </w:rPr>
          <w:fldChar w:fldCharType="separate"/>
        </w:r>
        <w:r>
          <w:rPr>
            <w:noProof/>
            <w:webHidden/>
          </w:rPr>
          <w:t>19</w:t>
        </w:r>
        <w:r>
          <w:rPr>
            <w:noProof/>
            <w:webHidden/>
          </w:rPr>
          <w:fldChar w:fldCharType="end"/>
        </w:r>
      </w:hyperlink>
    </w:p>
    <w:p w14:paraId="0000ACD1"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11" w:history="1">
        <w:r w:rsidRPr="00F40C77">
          <w:rPr>
            <w:rStyle w:val="Hyperlink"/>
            <w:noProof/>
          </w:rPr>
          <w:t>2.5. Biphasic Material</w:t>
        </w:r>
        <w:r>
          <w:rPr>
            <w:noProof/>
            <w:webHidden/>
          </w:rPr>
          <w:tab/>
        </w:r>
        <w:r>
          <w:rPr>
            <w:noProof/>
            <w:webHidden/>
          </w:rPr>
          <w:fldChar w:fldCharType="begin"/>
        </w:r>
        <w:r>
          <w:rPr>
            <w:noProof/>
            <w:webHidden/>
          </w:rPr>
          <w:instrText xml:space="preserve"> PAGEREF _Toc467221611 \h </w:instrText>
        </w:r>
        <w:r>
          <w:rPr>
            <w:noProof/>
            <w:webHidden/>
          </w:rPr>
        </w:r>
        <w:r>
          <w:rPr>
            <w:noProof/>
            <w:webHidden/>
          </w:rPr>
          <w:fldChar w:fldCharType="separate"/>
        </w:r>
        <w:r>
          <w:rPr>
            <w:noProof/>
            <w:webHidden/>
          </w:rPr>
          <w:t>21</w:t>
        </w:r>
        <w:r>
          <w:rPr>
            <w:noProof/>
            <w:webHidden/>
          </w:rPr>
          <w:fldChar w:fldCharType="end"/>
        </w:r>
      </w:hyperlink>
    </w:p>
    <w:p w14:paraId="34F273FE"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12" w:history="1">
        <w:r w:rsidRPr="00F40C77">
          <w:rPr>
            <w:rStyle w:val="Hyperlink"/>
            <w:noProof/>
          </w:rPr>
          <w:t>2.5.1. Governing Equations</w:t>
        </w:r>
        <w:r>
          <w:rPr>
            <w:noProof/>
            <w:webHidden/>
          </w:rPr>
          <w:tab/>
        </w:r>
        <w:r>
          <w:rPr>
            <w:noProof/>
            <w:webHidden/>
          </w:rPr>
          <w:fldChar w:fldCharType="begin"/>
        </w:r>
        <w:r>
          <w:rPr>
            <w:noProof/>
            <w:webHidden/>
          </w:rPr>
          <w:instrText xml:space="preserve"> PAGEREF _Toc467221612 \h </w:instrText>
        </w:r>
        <w:r>
          <w:rPr>
            <w:noProof/>
            <w:webHidden/>
          </w:rPr>
        </w:r>
        <w:r>
          <w:rPr>
            <w:noProof/>
            <w:webHidden/>
          </w:rPr>
          <w:fldChar w:fldCharType="separate"/>
        </w:r>
        <w:r>
          <w:rPr>
            <w:noProof/>
            <w:webHidden/>
          </w:rPr>
          <w:t>21</w:t>
        </w:r>
        <w:r>
          <w:rPr>
            <w:noProof/>
            <w:webHidden/>
          </w:rPr>
          <w:fldChar w:fldCharType="end"/>
        </w:r>
      </w:hyperlink>
    </w:p>
    <w:p w14:paraId="5458953D"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13" w:history="1">
        <w:r w:rsidRPr="00F40C77">
          <w:rPr>
            <w:rStyle w:val="Hyperlink"/>
            <w:noProof/>
          </w:rPr>
          <w:t>2.6. Biphasic-Solute Material</w:t>
        </w:r>
        <w:r>
          <w:rPr>
            <w:noProof/>
            <w:webHidden/>
          </w:rPr>
          <w:tab/>
        </w:r>
        <w:r>
          <w:rPr>
            <w:noProof/>
            <w:webHidden/>
          </w:rPr>
          <w:fldChar w:fldCharType="begin"/>
        </w:r>
        <w:r>
          <w:rPr>
            <w:noProof/>
            <w:webHidden/>
          </w:rPr>
          <w:instrText xml:space="preserve"> PAGEREF _Toc467221613 \h </w:instrText>
        </w:r>
        <w:r>
          <w:rPr>
            <w:noProof/>
            <w:webHidden/>
          </w:rPr>
        </w:r>
        <w:r>
          <w:rPr>
            <w:noProof/>
            <w:webHidden/>
          </w:rPr>
          <w:fldChar w:fldCharType="separate"/>
        </w:r>
        <w:r>
          <w:rPr>
            <w:noProof/>
            <w:webHidden/>
          </w:rPr>
          <w:t>23</w:t>
        </w:r>
        <w:r>
          <w:rPr>
            <w:noProof/>
            <w:webHidden/>
          </w:rPr>
          <w:fldChar w:fldCharType="end"/>
        </w:r>
      </w:hyperlink>
    </w:p>
    <w:p w14:paraId="6562351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14" w:history="1">
        <w:r w:rsidRPr="00F40C77">
          <w:rPr>
            <w:rStyle w:val="Hyperlink"/>
            <w:noProof/>
          </w:rPr>
          <w:t>2.6.1. Governing Equations</w:t>
        </w:r>
        <w:r>
          <w:rPr>
            <w:noProof/>
            <w:webHidden/>
          </w:rPr>
          <w:tab/>
        </w:r>
        <w:r>
          <w:rPr>
            <w:noProof/>
            <w:webHidden/>
          </w:rPr>
          <w:fldChar w:fldCharType="begin"/>
        </w:r>
        <w:r>
          <w:rPr>
            <w:noProof/>
            <w:webHidden/>
          </w:rPr>
          <w:instrText xml:space="preserve"> PAGEREF _Toc467221614 \h </w:instrText>
        </w:r>
        <w:r>
          <w:rPr>
            <w:noProof/>
            <w:webHidden/>
          </w:rPr>
        </w:r>
        <w:r>
          <w:rPr>
            <w:noProof/>
            <w:webHidden/>
          </w:rPr>
          <w:fldChar w:fldCharType="separate"/>
        </w:r>
        <w:r>
          <w:rPr>
            <w:noProof/>
            <w:webHidden/>
          </w:rPr>
          <w:t>23</w:t>
        </w:r>
        <w:r>
          <w:rPr>
            <w:noProof/>
            <w:webHidden/>
          </w:rPr>
          <w:fldChar w:fldCharType="end"/>
        </w:r>
      </w:hyperlink>
    </w:p>
    <w:p w14:paraId="039C0E86"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15" w:history="1">
        <w:r w:rsidRPr="00F40C77">
          <w:rPr>
            <w:rStyle w:val="Hyperlink"/>
            <w:noProof/>
          </w:rPr>
          <w:t>2.6.2. Continuous Variables</w:t>
        </w:r>
        <w:r>
          <w:rPr>
            <w:noProof/>
            <w:webHidden/>
          </w:rPr>
          <w:tab/>
        </w:r>
        <w:r>
          <w:rPr>
            <w:noProof/>
            <w:webHidden/>
          </w:rPr>
          <w:fldChar w:fldCharType="begin"/>
        </w:r>
        <w:r>
          <w:rPr>
            <w:noProof/>
            <w:webHidden/>
          </w:rPr>
          <w:instrText xml:space="preserve"> PAGEREF _Toc467221615 \h </w:instrText>
        </w:r>
        <w:r>
          <w:rPr>
            <w:noProof/>
            <w:webHidden/>
          </w:rPr>
        </w:r>
        <w:r>
          <w:rPr>
            <w:noProof/>
            <w:webHidden/>
          </w:rPr>
          <w:fldChar w:fldCharType="separate"/>
        </w:r>
        <w:r>
          <w:rPr>
            <w:noProof/>
            <w:webHidden/>
          </w:rPr>
          <w:t>26</w:t>
        </w:r>
        <w:r>
          <w:rPr>
            <w:noProof/>
            <w:webHidden/>
          </w:rPr>
          <w:fldChar w:fldCharType="end"/>
        </w:r>
      </w:hyperlink>
    </w:p>
    <w:p w14:paraId="14E5E99F"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16" w:history="1">
        <w:r w:rsidRPr="00F40C77">
          <w:rPr>
            <w:rStyle w:val="Hyperlink"/>
            <w:noProof/>
          </w:rPr>
          <w:t>2.7. Triphasic and Multiphasic Materials</w:t>
        </w:r>
        <w:r>
          <w:rPr>
            <w:noProof/>
            <w:webHidden/>
          </w:rPr>
          <w:tab/>
        </w:r>
        <w:r>
          <w:rPr>
            <w:noProof/>
            <w:webHidden/>
          </w:rPr>
          <w:fldChar w:fldCharType="begin"/>
        </w:r>
        <w:r>
          <w:rPr>
            <w:noProof/>
            <w:webHidden/>
          </w:rPr>
          <w:instrText xml:space="preserve"> PAGEREF _Toc467221616 \h </w:instrText>
        </w:r>
        <w:r>
          <w:rPr>
            <w:noProof/>
            <w:webHidden/>
          </w:rPr>
        </w:r>
        <w:r>
          <w:rPr>
            <w:noProof/>
            <w:webHidden/>
          </w:rPr>
          <w:fldChar w:fldCharType="separate"/>
        </w:r>
        <w:r>
          <w:rPr>
            <w:noProof/>
            <w:webHidden/>
          </w:rPr>
          <w:t>27</w:t>
        </w:r>
        <w:r>
          <w:rPr>
            <w:noProof/>
            <w:webHidden/>
          </w:rPr>
          <w:fldChar w:fldCharType="end"/>
        </w:r>
      </w:hyperlink>
    </w:p>
    <w:p w14:paraId="5340426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17" w:history="1">
        <w:r w:rsidRPr="00F40C77">
          <w:rPr>
            <w:rStyle w:val="Hyperlink"/>
            <w:noProof/>
          </w:rPr>
          <w:t>2.7.1. Governing Equations</w:t>
        </w:r>
        <w:r>
          <w:rPr>
            <w:noProof/>
            <w:webHidden/>
          </w:rPr>
          <w:tab/>
        </w:r>
        <w:r>
          <w:rPr>
            <w:noProof/>
            <w:webHidden/>
          </w:rPr>
          <w:fldChar w:fldCharType="begin"/>
        </w:r>
        <w:r>
          <w:rPr>
            <w:noProof/>
            <w:webHidden/>
          </w:rPr>
          <w:instrText xml:space="preserve"> PAGEREF _Toc467221617 \h </w:instrText>
        </w:r>
        <w:r>
          <w:rPr>
            <w:noProof/>
            <w:webHidden/>
          </w:rPr>
        </w:r>
        <w:r>
          <w:rPr>
            <w:noProof/>
            <w:webHidden/>
          </w:rPr>
          <w:fldChar w:fldCharType="separate"/>
        </w:r>
        <w:r>
          <w:rPr>
            <w:noProof/>
            <w:webHidden/>
          </w:rPr>
          <w:t>28</w:t>
        </w:r>
        <w:r>
          <w:rPr>
            <w:noProof/>
            <w:webHidden/>
          </w:rPr>
          <w:fldChar w:fldCharType="end"/>
        </w:r>
      </w:hyperlink>
    </w:p>
    <w:p w14:paraId="6340CB8D"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18" w:history="1">
        <w:r w:rsidRPr="00F40C77">
          <w:rPr>
            <w:rStyle w:val="Hyperlink"/>
            <w:noProof/>
          </w:rPr>
          <w:t>2.8. Mixture of Solids</w:t>
        </w:r>
        <w:r>
          <w:rPr>
            <w:noProof/>
            <w:webHidden/>
          </w:rPr>
          <w:tab/>
        </w:r>
        <w:r>
          <w:rPr>
            <w:noProof/>
            <w:webHidden/>
          </w:rPr>
          <w:fldChar w:fldCharType="begin"/>
        </w:r>
        <w:r>
          <w:rPr>
            <w:noProof/>
            <w:webHidden/>
          </w:rPr>
          <w:instrText xml:space="preserve"> PAGEREF _Toc467221618 \h </w:instrText>
        </w:r>
        <w:r>
          <w:rPr>
            <w:noProof/>
            <w:webHidden/>
          </w:rPr>
        </w:r>
        <w:r>
          <w:rPr>
            <w:noProof/>
            <w:webHidden/>
          </w:rPr>
          <w:fldChar w:fldCharType="separate"/>
        </w:r>
        <w:r>
          <w:rPr>
            <w:noProof/>
            <w:webHidden/>
          </w:rPr>
          <w:t>30</w:t>
        </w:r>
        <w:r>
          <w:rPr>
            <w:noProof/>
            <w:webHidden/>
          </w:rPr>
          <w:fldChar w:fldCharType="end"/>
        </w:r>
      </w:hyperlink>
    </w:p>
    <w:p w14:paraId="47CDC168"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19" w:history="1">
        <w:r w:rsidRPr="00F40C77">
          <w:rPr>
            <w:rStyle w:val="Hyperlink"/>
            <w:noProof/>
          </w:rPr>
          <w:t>2.9. Equilibrium Swelling</w:t>
        </w:r>
        <w:r>
          <w:rPr>
            <w:noProof/>
            <w:webHidden/>
          </w:rPr>
          <w:tab/>
        </w:r>
        <w:r>
          <w:rPr>
            <w:noProof/>
            <w:webHidden/>
          </w:rPr>
          <w:fldChar w:fldCharType="begin"/>
        </w:r>
        <w:r>
          <w:rPr>
            <w:noProof/>
            <w:webHidden/>
          </w:rPr>
          <w:instrText xml:space="preserve"> PAGEREF _Toc467221619 \h </w:instrText>
        </w:r>
        <w:r>
          <w:rPr>
            <w:noProof/>
            <w:webHidden/>
          </w:rPr>
        </w:r>
        <w:r>
          <w:rPr>
            <w:noProof/>
            <w:webHidden/>
          </w:rPr>
          <w:fldChar w:fldCharType="separate"/>
        </w:r>
        <w:r>
          <w:rPr>
            <w:noProof/>
            <w:webHidden/>
          </w:rPr>
          <w:t>33</w:t>
        </w:r>
        <w:r>
          <w:rPr>
            <w:noProof/>
            <w:webHidden/>
          </w:rPr>
          <w:fldChar w:fldCharType="end"/>
        </w:r>
      </w:hyperlink>
    </w:p>
    <w:p w14:paraId="3B817CD0"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20" w:history="1">
        <w:r w:rsidRPr="00F40C77">
          <w:rPr>
            <w:rStyle w:val="Hyperlink"/>
            <w:noProof/>
          </w:rPr>
          <w:t>2.9.1. Perfect Osmometer</w:t>
        </w:r>
        <w:r>
          <w:rPr>
            <w:noProof/>
            <w:webHidden/>
          </w:rPr>
          <w:tab/>
        </w:r>
        <w:r>
          <w:rPr>
            <w:noProof/>
            <w:webHidden/>
          </w:rPr>
          <w:fldChar w:fldCharType="begin"/>
        </w:r>
        <w:r>
          <w:rPr>
            <w:noProof/>
            <w:webHidden/>
          </w:rPr>
          <w:instrText xml:space="preserve"> PAGEREF _Toc467221620 \h </w:instrText>
        </w:r>
        <w:r>
          <w:rPr>
            <w:noProof/>
            <w:webHidden/>
          </w:rPr>
        </w:r>
        <w:r>
          <w:rPr>
            <w:noProof/>
            <w:webHidden/>
          </w:rPr>
          <w:fldChar w:fldCharType="separate"/>
        </w:r>
        <w:r>
          <w:rPr>
            <w:noProof/>
            <w:webHidden/>
          </w:rPr>
          <w:t>34</w:t>
        </w:r>
        <w:r>
          <w:rPr>
            <w:noProof/>
            <w:webHidden/>
          </w:rPr>
          <w:fldChar w:fldCharType="end"/>
        </w:r>
      </w:hyperlink>
    </w:p>
    <w:p w14:paraId="719DFCB8"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21" w:history="1">
        <w:r w:rsidRPr="00F40C77">
          <w:rPr>
            <w:rStyle w:val="Hyperlink"/>
            <w:noProof/>
          </w:rPr>
          <w:t>2.9.2. Cell Growth</w:t>
        </w:r>
        <w:r>
          <w:rPr>
            <w:noProof/>
            <w:webHidden/>
          </w:rPr>
          <w:tab/>
        </w:r>
        <w:r>
          <w:rPr>
            <w:noProof/>
            <w:webHidden/>
          </w:rPr>
          <w:fldChar w:fldCharType="begin"/>
        </w:r>
        <w:r>
          <w:rPr>
            <w:noProof/>
            <w:webHidden/>
          </w:rPr>
          <w:instrText xml:space="preserve"> PAGEREF _Toc467221621 \h </w:instrText>
        </w:r>
        <w:r>
          <w:rPr>
            <w:noProof/>
            <w:webHidden/>
          </w:rPr>
        </w:r>
        <w:r>
          <w:rPr>
            <w:noProof/>
            <w:webHidden/>
          </w:rPr>
          <w:fldChar w:fldCharType="separate"/>
        </w:r>
        <w:r>
          <w:rPr>
            <w:noProof/>
            <w:webHidden/>
          </w:rPr>
          <w:t>34</w:t>
        </w:r>
        <w:r>
          <w:rPr>
            <w:noProof/>
            <w:webHidden/>
          </w:rPr>
          <w:fldChar w:fldCharType="end"/>
        </w:r>
      </w:hyperlink>
    </w:p>
    <w:p w14:paraId="54F511C8"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22" w:history="1">
        <w:r w:rsidRPr="00F40C77">
          <w:rPr>
            <w:rStyle w:val="Hyperlink"/>
            <w:noProof/>
          </w:rPr>
          <w:t>2.9.3. Donnan Equilibrium Swelling</w:t>
        </w:r>
        <w:r>
          <w:rPr>
            <w:noProof/>
            <w:webHidden/>
          </w:rPr>
          <w:tab/>
        </w:r>
        <w:r>
          <w:rPr>
            <w:noProof/>
            <w:webHidden/>
          </w:rPr>
          <w:fldChar w:fldCharType="begin"/>
        </w:r>
        <w:r>
          <w:rPr>
            <w:noProof/>
            <w:webHidden/>
          </w:rPr>
          <w:instrText xml:space="preserve"> PAGEREF _Toc467221622 \h </w:instrText>
        </w:r>
        <w:r>
          <w:rPr>
            <w:noProof/>
            <w:webHidden/>
          </w:rPr>
        </w:r>
        <w:r>
          <w:rPr>
            <w:noProof/>
            <w:webHidden/>
          </w:rPr>
          <w:fldChar w:fldCharType="separate"/>
        </w:r>
        <w:r>
          <w:rPr>
            <w:noProof/>
            <w:webHidden/>
          </w:rPr>
          <w:t>35</w:t>
        </w:r>
        <w:r>
          <w:rPr>
            <w:noProof/>
            <w:webHidden/>
          </w:rPr>
          <w:fldChar w:fldCharType="end"/>
        </w:r>
      </w:hyperlink>
    </w:p>
    <w:p w14:paraId="58B81812"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23" w:history="1">
        <w:r w:rsidRPr="00F40C77">
          <w:rPr>
            <w:rStyle w:val="Hyperlink"/>
            <w:noProof/>
          </w:rPr>
          <w:t>2.10. Chemical Reactions</w:t>
        </w:r>
        <w:r>
          <w:rPr>
            <w:noProof/>
            <w:webHidden/>
          </w:rPr>
          <w:tab/>
        </w:r>
        <w:r>
          <w:rPr>
            <w:noProof/>
            <w:webHidden/>
          </w:rPr>
          <w:fldChar w:fldCharType="begin"/>
        </w:r>
        <w:r>
          <w:rPr>
            <w:noProof/>
            <w:webHidden/>
          </w:rPr>
          <w:instrText xml:space="preserve"> PAGEREF _Toc467221623 \h </w:instrText>
        </w:r>
        <w:r>
          <w:rPr>
            <w:noProof/>
            <w:webHidden/>
          </w:rPr>
        </w:r>
        <w:r>
          <w:rPr>
            <w:noProof/>
            <w:webHidden/>
          </w:rPr>
          <w:fldChar w:fldCharType="separate"/>
        </w:r>
        <w:r>
          <w:rPr>
            <w:noProof/>
            <w:webHidden/>
          </w:rPr>
          <w:t>37</w:t>
        </w:r>
        <w:r>
          <w:rPr>
            <w:noProof/>
            <w:webHidden/>
          </w:rPr>
          <w:fldChar w:fldCharType="end"/>
        </w:r>
      </w:hyperlink>
    </w:p>
    <w:p w14:paraId="29805264"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24" w:history="1">
        <w:r w:rsidRPr="00F40C77">
          <w:rPr>
            <w:rStyle w:val="Hyperlink"/>
            <w:noProof/>
          </w:rPr>
          <w:t>2.10.1. Solid Matrix and Solid-Bound Molecular Constituents</w:t>
        </w:r>
        <w:r>
          <w:rPr>
            <w:noProof/>
            <w:webHidden/>
          </w:rPr>
          <w:tab/>
        </w:r>
        <w:r>
          <w:rPr>
            <w:noProof/>
            <w:webHidden/>
          </w:rPr>
          <w:fldChar w:fldCharType="begin"/>
        </w:r>
        <w:r>
          <w:rPr>
            <w:noProof/>
            <w:webHidden/>
          </w:rPr>
          <w:instrText xml:space="preserve"> PAGEREF _Toc467221624 \h </w:instrText>
        </w:r>
        <w:r>
          <w:rPr>
            <w:noProof/>
            <w:webHidden/>
          </w:rPr>
        </w:r>
        <w:r>
          <w:rPr>
            <w:noProof/>
            <w:webHidden/>
          </w:rPr>
          <w:fldChar w:fldCharType="separate"/>
        </w:r>
        <w:r>
          <w:rPr>
            <w:noProof/>
            <w:webHidden/>
          </w:rPr>
          <w:t>37</w:t>
        </w:r>
        <w:r>
          <w:rPr>
            <w:noProof/>
            <w:webHidden/>
          </w:rPr>
          <w:fldChar w:fldCharType="end"/>
        </w:r>
      </w:hyperlink>
    </w:p>
    <w:p w14:paraId="3AE596B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25" w:history="1">
        <w:r w:rsidRPr="00F40C77">
          <w:rPr>
            <w:rStyle w:val="Hyperlink"/>
            <w:noProof/>
          </w:rPr>
          <w:t>2.10.2. Solutes</w:t>
        </w:r>
        <w:r>
          <w:rPr>
            <w:noProof/>
            <w:webHidden/>
          </w:rPr>
          <w:tab/>
        </w:r>
        <w:r>
          <w:rPr>
            <w:noProof/>
            <w:webHidden/>
          </w:rPr>
          <w:fldChar w:fldCharType="begin"/>
        </w:r>
        <w:r>
          <w:rPr>
            <w:noProof/>
            <w:webHidden/>
          </w:rPr>
          <w:instrText xml:space="preserve"> PAGEREF _Toc467221625 \h </w:instrText>
        </w:r>
        <w:r>
          <w:rPr>
            <w:noProof/>
            <w:webHidden/>
          </w:rPr>
        </w:r>
        <w:r>
          <w:rPr>
            <w:noProof/>
            <w:webHidden/>
          </w:rPr>
          <w:fldChar w:fldCharType="separate"/>
        </w:r>
        <w:r>
          <w:rPr>
            <w:noProof/>
            <w:webHidden/>
          </w:rPr>
          <w:t>38</w:t>
        </w:r>
        <w:r>
          <w:rPr>
            <w:noProof/>
            <w:webHidden/>
          </w:rPr>
          <w:fldChar w:fldCharType="end"/>
        </w:r>
      </w:hyperlink>
    </w:p>
    <w:p w14:paraId="14D43397"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26" w:history="1">
        <w:r w:rsidRPr="00F40C77">
          <w:rPr>
            <w:rStyle w:val="Hyperlink"/>
            <w:noProof/>
          </w:rPr>
          <w:t>2.10.3. Mixture with Negligible Solute Volume Fraction</w:t>
        </w:r>
        <w:r>
          <w:rPr>
            <w:noProof/>
            <w:webHidden/>
          </w:rPr>
          <w:tab/>
        </w:r>
        <w:r>
          <w:rPr>
            <w:noProof/>
            <w:webHidden/>
          </w:rPr>
          <w:fldChar w:fldCharType="begin"/>
        </w:r>
        <w:r>
          <w:rPr>
            <w:noProof/>
            <w:webHidden/>
          </w:rPr>
          <w:instrText xml:space="preserve"> PAGEREF _Toc467221626 \h </w:instrText>
        </w:r>
        <w:r>
          <w:rPr>
            <w:noProof/>
            <w:webHidden/>
          </w:rPr>
        </w:r>
        <w:r>
          <w:rPr>
            <w:noProof/>
            <w:webHidden/>
          </w:rPr>
          <w:fldChar w:fldCharType="separate"/>
        </w:r>
        <w:r>
          <w:rPr>
            <w:noProof/>
            <w:webHidden/>
          </w:rPr>
          <w:t>39</w:t>
        </w:r>
        <w:r>
          <w:rPr>
            <w:noProof/>
            <w:webHidden/>
          </w:rPr>
          <w:fldChar w:fldCharType="end"/>
        </w:r>
      </w:hyperlink>
    </w:p>
    <w:p w14:paraId="2BCBEF6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27" w:history="1">
        <w:r w:rsidRPr="00F40C77">
          <w:rPr>
            <w:rStyle w:val="Hyperlink"/>
            <w:noProof/>
          </w:rPr>
          <w:t>2.10.4. Chemical Kinetics</w:t>
        </w:r>
        <w:r>
          <w:rPr>
            <w:noProof/>
            <w:webHidden/>
          </w:rPr>
          <w:tab/>
        </w:r>
        <w:r>
          <w:rPr>
            <w:noProof/>
            <w:webHidden/>
          </w:rPr>
          <w:fldChar w:fldCharType="begin"/>
        </w:r>
        <w:r>
          <w:rPr>
            <w:noProof/>
            <w:webHidden/>
          </w:rPr>
          <w:instrText xml:space="preserve"> PAGEREF _Toc467221627 \h </w:instrText>
        </w:r>
        <w:r>
          <w:rPr>
            <w:noProof/>
            <w:webHidden/>
          </w:rPr>
        </w:r>
        <w:r>
          <w:rPr>
            <w:noProof/>
            <w:webHidden/>
          </w:rPr>
          <w:fldChar w:fldCharType="separate"/>
        </w:r>
        <w:r>
          <w:rPr>
            <w:noProof/>
            <w:webHidden/>
          </w:rPr>
          <w:t>39</w:t>
        </w:r>
        <w:r>
          <w:rPr>
            <w:noProof/>
            <w:webHidden/>
          </w:rPr>
          <w:fldChar w:fldCharType="end"/>
        </w:r>
      </w:hyperlink>
    </w:p>
    <w:p w14:paraId="49AC7AE4" w14:textId="77777777" w:rsidR="002331C7" w:rsidRDefault="002331C7">
      <w:pPr>
        <w:pStyle w:val="TOC1"/>
        <w:rPr>
          <w:rFonts w:asciiTheme="minorHAnsi" w:eastAsiaTheme="minorEastAsia" w:hAnsiTheme="minorHAnsi" w:cstheme="minorBidi"/>
          <w:b w:val="0"/>
          <w:sz w:val="22"/>
          <w:szCs w:val="22"/>
        </w:rPr>
      </w:pPr>
      <w:hyperlink w:anchor="_Toc467221628" w:history="1">
        <w:r w:rsidRPr="00F40C77">
          <w:rPr>
            <w:rStyle w:val="Hyperlink"/>
          </w:rPr>
          <w:t>Chapter 3. The Nonlinear FE Method</w:t>
        </w:r>
        <w:r>
          <w:rPr>
            <w:webHidden/>
          </w:rPr>
          <w:tab/>
        </w:r>
        <w:r>
          <w:rPr>
            <w:webHidden/>
          </w:rPr>
          <w:fldChar w:fldCharType="begin"/>
        </w:r>
        <w:r>
          <w:rPr>
            <w:webHidden/>
          </w:rPr>
          <w:instrText xml:space="preserve"> PAGEREF _Toc467221628 \h </w:instrText>
        </w:r>
        <w:r>
          <w:rPr>
            <w:webHidden/>
          </w:rPr>
        </w:r>
        <w:r>
          <w:rPr>
            <w:webHidden/>
          </w:rPr>
          <w:fldChar w:fldCharType="separate"/>
        </w:r>
        <w:r>
          <w:rPr>
            <w:webHidden/>
          </w:rPr>
          <w:t>41</w:t>
        </w:r>
        <w:r>
          <w:rPr>
            <w:webHidden/>
          </w:rPr>
          <w:fldChar w:fldCharType="end"/>
        </w:r>
      </w:hyperlink>
    </w:p>
    <w:p w14:paraId="78F35E4F"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29" w:history="1">
        <w:r w:rsidRPr="00F40C77">
          <w:rPr>
            <w:rStyle w:val="Hyperlink"/>
            <w:noProof/>
          </w:rPr>
          <w:t>3.1. Weak formulation for Solid Materials</w:t>
        </w:r>
        <w:r>
          <w:rPr>
            <w:noProof/>
            <w:webHidden/>
          </w:rPr>
          <w:tab/>
        </w:r>
        <w:r>
          <w:rPr>
            <w:noProof/>
            <w:webHidden/>
          </w:rPr>
          <w:fldChar w:fldCharType="begin"/>
        </w:r>
        <w:r>
          <w:rPr>
            <w:noProof/>
            <w:webHidden/>
          </w:rPr>
          <w:instrText xml:space="preserve"> PAGEREF _Toc467221629 \h </w:instrText>
        </w:r>
        <w:r>
          <w:rPr>
            <w:noProof/>
            <w:webHidden/>
          </w:rPr>
        </w:r>
        <w:r>
          <w:rPr>
            <w:noProof/>
            <w:webHidden/>
          </w:rPr>
          <w:fldChar w:fldCharType="separate"/>
        </w:r>
        <w:r>
          <w:rPr>
            <w:noProof/>
            <w:webHidden/>
          </w:rPr>
          <w:t>41</w:t>
        </w:r>
        <w:r>
          <w:rPr>
            <w:noProof/>
            <w:webHidden/>
          </w:rPr>
          <w:fldChar w:fldCharType="end"/>
        </w:r>
      </w:hyperlink>
    </w:p>
    <w:p w14:paraId="2B75E29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30" w:history="1">
        <w:r w:rsidRPr="00F40C77">
          <w:rPr>
            <w:rStyle w:val="Hyperlink"/>
            <w:noProof/>
          </w:rPr>
          <w:t>3.1.1. Linearization</w:t>
        </w:r>
        <w:r>
          <w:rPr>
            <w:noProof/>
            <w:webHidden/>
          </w:rPr>
          <w:tab/>
        </w:r>
        <w:r>
          <w:rPr>
            <w:noProof/>
            <w:webHidden/>
          </w:rPr>
          <w:fldChar w:fldCharType="begin"/>
        </w:r>
        <w:r>
          <w:rPr>
            <w:noProof/>
            <w:webHidden/>
          </w:rPr>
          <w:instrText xml:space="preserve"> PAGEREF _Toc467221630 \h </w:instrText>
        </w:r>
        <w:r>
          <w:rPr>
            <w:noProof/>
            <w:webHidden/>
          </w:rPr>
        </w:r>
        <w:r>
          <w:rPr>
            <w:noProof/>
            <w:webHidden/>
          </w:rPr>
          <w:fldChar w:fldCharType="separate"/>
        </w:r>
        <w:r>
          <w:rPr>
            <w:noProof/>
            <w:webHidden/>
          </w:rPr>
          <w:t>41</w:t>
        </w:r>
        <w:r>
          <w:rPr>
            <w:noProof/>
            <w:webHidden/>
          </w:rPr>
          <w:fldChar w:fldCharType="end"/>
        </w:r>
      </w:hyperlink>
    </w:p>
    <w:p w14:paraId="648308FB"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31" w:history="1">
        <w:r w:rsidRPr="00F40C77">
          <w:rPr>
            <w:rStyle w:val="Hyperlink"/>
            <w:noProof/>
          </w:rPr>
          <w:t>3.1.2. Discretization</w:t>
        </w:r>
        <w:r>
          <w:rPr>
            <w:noProof/>
            <w:webHidden/>
          </w:rPr>
          <w:tab/>
        </w:r>
        <w:r>
          <w:rPr>
            <w:noProof/>
            <w:webHidden/>
          </w:rPr>
          <w:fldChar w:fldCharType="begin"/>
        </w:r>
        <w:r>
          <w:rPr>
            <w:noProof/>
            <w:webHidden/>
          </w:rPr>
          <w:instrText xml:space="preserve"> PAGEREF _Toc467221631 \h </w:instrText>
        </w:r>
        <w:r>
          <w:rPr>
            <w:noProof/>
            <w:webHidden/>
          </w:rPr>
        </w:r>
        <w:r>
          <w:rPr>
            <w:noProof/>
            <w:webHidden/>
          </w:rPr>
          <w:fldChar w:fldCharType="separate"/>
        </w:r>
        <w:r>
          <w:rPr>
            <w:noProof/>
            <w:webHidden/>
          </w:rPr>
          <w:t>42</w:t>
        </w:r>
        <w:r>
          <w:rPr>
            <w:noProof/>
            <w:webHidden/>
          </w:rPr>
          <w:fldChar w:fldCharType="end"/>
        </w:r>
      </w:hyperlink>
    </w:p>
    <w:p w14:paraId="11FC79A0"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32" w:history="1">
        <w:r w:rsidRPr="00F40C77">
          <w:rPr>
            <w:rStyle w:val="Hyperlink"/>
            <w:noProof/>
          </w:rPr>
          <w:t>3.2. Weak formulation for biphasic materials</w:t>
        </w:r>
        <w:r>
          <w:rPr>
            <w:noProof/>
            <w:webHidden/>
          </w:rPr>
          <w:tab/>
        </w:r>
        <w:r>
          <w:rPr>
            <w:noProof/>
            <w:webHidden/>
          </w:rPr>
          <w:fldChar w:fldCharType="begin"/>
        </w:r>
        <w:r>
          <w:rPr>
            <w:noProof/>
            <w:webHidden/>
          </w:rPr>
          <w:instrText xml:space="preserve"> PAGEREF _Toc467221632 \h </w:instrText>
        </w:r>
        <w:r>
          <w:rPr>
            <w:noProof/>
            <w:webHidden/>
          </w:rPr>
        </w:r>
        <w:r>
          <w:rPr>
            <w:noProof/>
            <w:webHidden/>
          </w:rPr>
          <w:fldChar w:fldCharType="separate"/>
        </w:r>
        <w:r>
          <w:rPr>
            <w:noProof/>
            <w:webHidden/>
          </w:rPr>
          <w:t>45</w:t>
        </w:r>
        <w:r>
          <w:rPr>
            <w:noProof/>
            <w:webHidden/>
          </w:rPr>
          <w:fldChar w:fldCharType="end"/>
        </w:r>
      </w:hyperlink>
    </w:p>
    <w:p w14:paraId="1DD2ACF1"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33" w:history="1">
        <w:r w:rsidRPr="00F40C77">
          <w:rPr>
            <w:rStyle w:val="Hyperlink"/>
            <w:noProof/>
          </w:rPr>
          <w:t>3.2.1. Linearization</w:t>
        </w:r>
        <w:r>
          <w:rPr>
            <w:noProof/>
            <w:webHidden/>
          </w:rPr>
          <w:tab/>
        </w:r>
        <w:r>
          <w:rPr>
            <w:noProof/>
            <w:webHidden/>
          </w:rPr>
          <w:fldChar w:fldCharType="begin"/>
        </w:r>
        <w:r>
          <w:rPr>
            <w:noProof/>
            <w:webHidden/>
          </w:rPr>
          <w:instrText xml:space="preserve"> PAGEREF _Toc467221633 \h </w:instrText>
        </w:r>
        <w:r>
          <w:rPr>
            <w:noProof/>
            <w:webHidden/>
          </w:rPr>
        </w:r>
        <w:r>
          <w:rPr>
            <w:noProof/>
            <w:webHidden/>
          </w:rPr>
          <w:fldChar w:fldCharType="separate"/>
        </w:r>
        <w:r>
          <w:rPr>
            <w:noProof/>
            <w:webHidden/>
          </w:rPr>
          <w:t>45</w:t>
        </w:r>
        <w:r>
          <w:rPr>
            <w:noProof/>
            <w:webHidden/>
          </w:rPr>
          <w:fldChar w:fldCharType="end"/>
        </w:r>
      </w:hyperlink>
    </w:p>
    <w:p w14:paraId="36416DC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34" w:history="1">
        <w:r w:rsidRPr="00F40C77">
          <w:rPr>
            <w:rStyle w:val="Hyperlink"/>
            <w:noProof/>
          </w:rPr>
          <w:t>3.2.2. Discretization</w:t>
        </w:r>
        <w:r>
          <w:rPr>
            <w:noProof/>
            <w:webHidden/>
          </w:rPr>
          <w:tab/>
        </w:r>
        <w:r>
          <w:rPr>
            <w:noProof/>
            <w:webHidden/>
          </w:rPr>
          <w:fldChar w:fldCharType="begin"/>
        </w:r>
        <w:r>
          <w:rPr>
            <w:noProof/>
            <w:webHidden/>
          </w:rPr>
          <w:instrText xml:space="preserve"> PAGEREF _Toc467221634 \h </w:instrText>
        </w:r>
        <w:r>
          <w:rPr>
            <w:noProof/>
            <w:webHidden/>
          </w:rPr>
        </w:r>
        <w:r>
          <w:rPr>
            <w:noProof/>
            <w:webHidden/>
          </w:rPr>
          <w:fldChar w:fldCharType="separate"/>
        </w:r>
        <w:r>
          <w:rPr>
            <w:noProof/>
            <w:webHidden/>
          </w:rPr>
          <w:t>47</w:t>
        </w:r>
        <w:r>
          <w:rPr>
            <w:noProof/>
            <w:webHidden/>
          </w:rPr>
          <w:fldChar w:fldCharType="end"/>
        </w:r>
      </w:hyperlink>
    </w:p>
    <w:p w14:paraId="071CFEB4"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35" w:history="1">
        <w:r w:rsidRPr="00F40C77">
          <w:rPr>
            <w:rStyle w:val="Hyperlink"/>
            <w:noProof/>
          </w:rPr>
          <w:t>3.3. Weak Formulation for Biphasic-Solute Materials</w:t>
        </w:r>
        <w:r>
          <w:rPr>
            <w:noProof/>
            <w:webHidden/>
          </w:rPr>
          <w:tab/>
        </w:r>
        <w:r>
          <w:rPr>
            <w:noProof/>
            <w:webHidden/>
          </w:rPr>
          <w:fldChar w:fldCharType="begin"/>
        </w:r>
        <w:r>
          <w:rPr>
            <w:noProof/>
            <w:webHidden/>
          </w:rPr>
          <w:instrText xml:space="preserve"> PAGEREF _Toc467221635 \h </w:instrText>
        </w:r>
        <w:r>
          <w:rPr>
            <w:noProof/>
            <w:webHidden/>
          </w:rPr>
        </w:r>
        <w:r>
          <w:rPr>
            <w:noProof/>
            <w:webHidden/>
          </w:rPr>
          <w:fldChar w:fldCharType="separate"/>
        </w:r>
        <w:r>
          <w:rPr>
            <w:noProof/>
            <w:webHidden/>
          </w:rPr>
          <w:t>49</w:t>
        </w:r>
        <w:r>
          <w:rPr>
            <w:noProof/>
            <w:webHidden/>
          </w:rPr>
          <w:fldChar w:fldCharType="end"/>
        </w:r>
      </w:hyperlink>
    </w:p>
    <w:p w14:paraId="7E63F496"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36" w:history="1">
        <w:r w:rsidRPr="00F40C77">
          <w:rPr>
            <w:rStyle w:val="Hyperlink"/>
            <w:noProof/>
          </w:rPr>
          <w:t>3.3.1. Linearization of Internal Virtual Work</w:t>
        </w:r>
        <w:r>
          <w:rPr>
            <w:noProof/>
            <w:webHidden/>
          </w:rPr>
          <w:tab/>
        </w:r>
        <w:r>
          <w:rPr>
            <w:noProof/>
            <w:webHidden/>
          </w:rPr>
          <w:fldChar w:fldCharType="begin"/>
        </w:r>
        <w:r>
          <w:rPr>
            <w:noProof/>
            <w:webHidden/>
          </w:rPr>
          <w:instrText xml:space="preserve"> PAGEREF _Toc467221636 \h </w:instrText>
        </w:r>
        <w:r>
          <w:rPr>
            <w:noProof/>
            <w:webHidden/>
          </w:rPr>
        </w:r>
        <w:r>
          <w:rPr>
            <w:noProof/>
            <w:webHidden/>
          </w:rPr>
          <w:fldChar w:fldCharType="separate"/>
        </w:r>
        <w:r>
          <w:rPr>
            <w:noProof/>
            <w:webHidden/>
          </w:rPr>
          <w:t>51</w:t>
        </w:r>
        <w:r>
          <w:rPr>
            <w:noProof/>
            <w:webHidden/>
          </w:rPr>
          <w:fldChar w:fldCharType="end"/>
        </w:r>
      </w:hyperlink>
    </w:p>
    <w:p w14:paraId="5BAB1D58"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37" w:history="1">
        <w:r w:rsidRPr="00F40C77">
          <w:rPr>
            <w:rStyle w:val="Hyperlink"/>
            <w:noProof/>
          </w:rPr>
          <w:t>3.3.2. Linearization of External Virtual Work</w:t>
        </w:r>
        <w:r>
          <w:rPr>
            <w:noProof/>
            <w:webHidden/>
          </w:rPr>
          <w:tab/>
        </w:r>
        <w:r>
          <w:rPr>
            <w:noProof/>
            <w:webHidden/>
          </w:rPr>
          <w:fldChar w:fldCharType="begin"/>
        </w:r>
        <w:r>
          <w:rPr>
            <w:noProof/>
            <w:webHidden/>
          </w:rPr>
          <w:instrText xml:space="preserve"> PAGEREF _Toc467221637 \h </w:instrText>
        </w:r>
        <w:r>
          <w:rPr>
            <w:noProof/>
            <w:webHidden/>
          </w:rPr>
        </w:r>
        <w:r>
          <w:rPr>
            <w:noProof/>
            <w:webHidden/>
          </w:rPr>
          <w:fldChar w:fldCharType="separate"/>
        </w:r>
        <w:r>
          <w:rPr>
            <w:noProof/>
            <w:webHidden/>
          </w:rPr>
          <w:t>54</w:t>
        </w:r>
        <w:r>
          <w:rPr>
            <w:noProof/>
            <w:webHidden/>
          </w:rPr>
          <w:fldChar w:fldCharType="end"/>
        </w:r>
      </w:hyperlink>
    </w:p>
    <w:p w14:paraId="4E91A6BD"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38" w:history="1">
        <w:r w:rsidRPr="00F40C77">
          <w:rPr>
            <w:rStyle w:val="Hyperlink"/>
            <w:noProof/>
          </w:rPr>
          <w:t>3.3.3. Discretization</w:t>
        </w:r>
        <w:r>
          <w:rPr>
            <w:noProof/>
            <w:webHidden/>
          </w:rPr>
          <w:tab/>
        </w:r>
        <w:r>
          <w:rPr>
            <w:noProof/>
            <w:webHidden/>
          </w:rPr>
          <w:fldChar w:fldCharType="begin"/>
        </w:r>
        <w:r>
          <w:rPr>
            <w:noProof/>
            <w:webHidden/>
          </w:rPr>
          <w:instrText xml:space="preserve"> PAGEREF _Toc467221638 \h </w:instrText>
        </w:r>
        <w:r>
          <w:rPr>
            <w:noProof/>
            <w:webHidden/>
          </w:rPr>
        </w:r>
        <w:r>
          <w:rPr>
            <w:noProof/>
            <w:webHidden/>
          </w:rPr>
          <w:fldChar w:fldCharType="separate"/>
        </w:r>
        <w:r>
          <w:rPr>
            <w:noProof/>
            <w:webHidden/>
          </w:rPr>
          <w:t>55</w:t>
        </w:r>
        <w:r>
          <w:rPr>
            <w:noProof/>
            <w:webHidden/>
          </w:rPr>
          <w:fldChar w:fldCharType="end"/>
        </w:r>
      </w:hyperlink>
    </w:p>
    <w:p w14:paraId="44B67E78"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39" w:history="1">
        <w:r w:rsidRPr="00F40C77">
          <w:rPr>
            <w:rStyle w:val="Hyperlink"/>
            <w:noProof/>
          </w:rPr>
          <w:t>3.4. Weak Formulation for Multiphasic Materials</w:t>
        </w:r>
        <w:r>
          <w:rPr>
            <w:noProof/>
            <w:webHidden/>
          </w:rPr>
          <w:tab/>
        </w:r>
        <w:r>
          <w:rPr>
            <w:noProof/>
            <w:webHidden/>
          </w:rPr>
          <w:fldChar w:fldCharType="begin"/>
        </w:r>
        <w:r>
          <w:rPr>
            <w:noProof/>
            <w:webHidden/>
          </w:rPr>
          <w:instrText xml:space="preserve"> PAGEREF _Toc467221639 \h </w:instrText>
        </w:r>
        <w:r>
          <w:rPr>
            <w:noProof/>
            <w:webHidden/>
          </w:rPr>
        </w:r>
        <w:r>
          <w:rPr>
            <w:noProof/>
            <w:webHidden/>
          </w:rPr>
          <w:fldChar w:fldCharType="separate"/>
        </w:r>
        <w:r>
          <w:rPr>
            <w:noProof/>
            <w:webHidden/>
          </w:rPr>
          <w:t>58</w:t>
        </w:r>
        <w:r>
          <w:rPr>
            <w:noProof/>
            <w:webHidden/>
          </w:rPr>
          <w:fldChar w:fldCharType="end"/>
        </w:r>
      </w:hyperlink>
    </w:p>
    <w:p w14:paraId="281EAB52"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40" w:history="1">
        <w:r w:rsidRPr="00F40C77">
          <w:rPr>
            <w:rStyle w:val="Hyperlink"/>
            <w:noProof/>
          </w:rPr>
          <w:t xml:space="preserve">3.4.1. Linearization along </w:t>
        </w:r>
        <w:r w:rsidRPr="00DF221F">
          <w:rPr>
            <w:noProof/>
            <w:position w:val="-6"/>
          </w:rPr>
          <w:object w:dxaOrig="360" w:dyaOrig="279" w14:anchorId="7125F3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48" type="#_x0000_t75" style="width:18.5pt;height:14pt" o:ole="">
              <v:imagedata r:id="rId17" o:title=""/>
            </v:shape>
            <o:OLEObject Type="Embed" ProgID="Equation.DSMT4" ShapeID="_x0000_i3148" DrawAspect="Content" ObjectID="_1540965564" r:id="rId18"/>
          </w:object>
        </w:r>
        <w:r>
          <w:rPr>
            <w:noProof/>
            <w:webHidden/>
          </w:rPr>
          <w:tab/>
        </w:r>
        <w:r>
          <w:rPr>
            <w:noProof/>
            <w:webHidden/>
          </w:rPr>
          <w:fldChar w:fldCharType="begin"/>
        </w:r>
        <w:r>
          <w:rPr>
            <w:noProof/>
            <w:webHidden/>
          </w:rPr>
          <w:instrText xml:space="preserve"> PAGEREF _Toc467221640 \h </w:instrText>
        </w:r>
        <w:r>
          <w:rPr>
            <w:noProof/>
            <w:webHidden/>
          </w:rPr>
        </w:r>
        <w:r>
          <w:rPr>
            <w:noProof/>
            <w:webHidden/>
          </w:rPr>
          <w:fldChar w:fldCharType="separate"/>
        </w:r>
        <w:r>
          <w:rPr>
            <w:noProof/>
            <w:webHidden/>
          </w:rPr>
          <w:t>59</w:t>
        </w:r>
        <w:r>
          <w:rPr>
            <w:noProof/>
            <w:webHidden/>
          </w:rPr>
          <w:fldChar w:fldCharType="end"/>
        </w:r>
      </w:hyperlink>
    </w:p>
    <w:p w14:paraId="3B9F2794"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41" w:history="1">
        <w:r w:rsidRPr="00F40C77">
          <w:rPr>
            <w:rStyle w:val="Hyperlink"/>
            <w:noProof/>
          </w:rPr>
          <w:t xml:space="preserve">3.4.2. Linearization along </w:t>
        </w:r>
        <w:r w:rsidRPr="00DF221F">
          <w:rPr>
            <w:noProof/>
            <w:position w:val="-10"/>
          </w:rPr>
          <w:object w:dxaOrig="340" w:dyaOrig="320" w14:anchorId="57EFFFA9">
            <v:shape id="_x0000_i3149" type="#_x0000_t75" style="width:17.5pt;height:16pt" o:ole="">
              <v:imagedata r:id="rId19" o:title=""/>
            </v:shape>
            <o:OLEObject Type="Embed" ProgID="Equation.DSMT4" ShapeID="_x0000_i3149" DrawAspect="Content" ObjectID="_1540965565" r:id="rId20"/>
          </w:object>
        </w:r>
        <w:r>
          <w:rPr>
            <w:noProof/>
            <w:webHidden/>
          </w:rPr>
          <w:tab/>
        </w:r>
        <w:r>
          <w:rPr>
            <w:noProof/>
            <w:webHidden/>
          </w:rPr>
          <w:fldChar w:fldCharType="begin"/>
        </w:r>
        <w:r>
          <w:rPr>
            <w:noProof/>
            <w:webHidden/>
          </w:rPr>
          <w:instrText xml:space="preserve"> PAGEREF _Toc467221641 \h </w:instrText>
        </w:r>
        <w:r>
          <w:rPr>
            <w:noProof/>
            <w:webHidden/>
          </w:rPr>
        </w:r>
        <w:r>
          <w:rPr>
            <w:noProof/>
            <w:webHidden/>
          </w:rPr>
          <w:fldChar w:fldCharType="separate"/>
        </w:r>
        <w:r>
          <w:rPr>
            <w:noProof/>
            <w:webHidden/>
          </w:rPr>
          <w:t>60</w:t>
        </w:r>
        <w:r>
          <w:rPr>
            <w:noProof/>
            <w:webHidden/>
          </w:rPr>
          <w:fldChar w:fldCharType="end"/>
        </w:r>
      </w:hyperlink>
    </w:p>
    <w:p w14:paraId="63BE3AD8"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42" w:history="1">
        <w:r w:rsidRPr="00F40C77">
          <w:rPr>
            <w:rStyle w:val="Hyperlink"/>
            <w:noProof/>
          </w:rPr>
          <w:t xml:space="preserve">3.4.3. Linearization along </w:t>
        </w:r>
        <w:r w:rsidRPr="00DF221F">
          <w:rPr>
            <w:noProof/>
            <w:position w:val="-6"/>
          </w:rPr>
          <w:object w:dxaOrig="420" w:dyaOrig="320" w14:anchorId="2D2FD448">
            <v:shape id="_x0000_i3150" type="#_x0000_t75" style="width:21pt;height:16pt" o:ole="">
              <v:imagedata r:id="rId21" o:title=""/>
            </v:shape>
            <o:OLEObject Type="Embed" ProgID="Equation.DSMT4" ShapeID="_x0000_i3150" DrawAspect="Content" ObjectID="_1540965566" r:id="rId22"/>
          </w:object>
        </w:r>
        <w:r>
          <w:rPr>
            <w:noProof/>
            <w:webHidden/>
          </w:rPr>
          <w:tab/>
        </w:r>
        <w:r>
          <w:rPr>
            <w:noProof/>
            <w:webHidden/>
          </w:rPr>
          <w:fldChar w:fldCharType="begin"/>
        </w:r>
        <w:r>
          <w:rPr>
            <w:noProof/>
            <w:webHidden/>
          </w:rPr>
          <w:instrText xml:space="preserve"> PAGEREF _Toc467221642 \h </w:instrText>
        </w:r>
        <w:r>
          <w:rPr>
            <w:noProof/>
            <w:webHidden/>
          </w:rPr>
        </w:r>
        <w:r>
          <w:rPr>
            <w:noProof/>
            <w:webHidden/>
          </w:rPr>
          <w:fldChar w:fldCharType="separate"/>
        </w:r>
        <w:r>
          <w:rPr>
            <w:noProof/>
            <w:webHidden/>
          </w:rPr>
          <w:t>61</w:t>
        </w:r>
        <w:r>
          <w:rPr>
            <w:noProof/>
            <w:webHidden/>
          </w:rPr>
          <w:fldChar w:fldCharType="end"/>
        </w:r>
      </w:hyperlink>
    </w:p>
    <w:p w14:paraId="13E467C2"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43" w:history="1">
        <w:r w:rsidRPr="00F40C77">
          <w:rPr>
            <w:rStyle w:val="Hyperlink"/>
            <w:noProof/>
          </w:rPr>
          <w:t>3.4.4. Linearization of External Virtual Work</w:t>
        </w:r>
        <w:r>
          <w:rPr>
            <w:noProof/>
            <w:webHidden/>
          </w:rPr>
          <w:tab/>
        </w:r>
        <w:r>
          <w:rPr>
            <w:noProof/>
            <w:webHidden/>
          </w:rPr>
          <w:fldChar w:fldCharType="begin"/>
        </w:r>
        <w:r>
          <w:rPr>
            <w:noProof/>
            <w:webHidden/>
          </w:rPr>
          <w:instrText xml:space="preserve"> PAGEREF _Toc467221643 \h </w:instrText>
        </w:r>
        <w:r>
          <w:rPr>
            <w:noProof/>
            <w:webHidden/>
          </w:rPr>
        </w:r>
        <w:r>
          <w:rPr>
            <w:noProof/>
            <w:webHidden/>
          </w:rPr>
          <w:fldChar w:fldCharType="separate"/>
        </w:r>
        <w:r>
          <w:rPr>
            <w:noProof/>
            <w:webHidden/>
          </w:rPr>
          <w:t>62</w:t>
        </w:r>
        <w:r>
          <w:rPr>
            <w:noProof/>
            <w:webHidden/>
          </w:rPr>
          <w:fldChar w:fldCharType="end"/>
        </w:r>
      </w:hyperlink>
    </w:p>
    <w:p w14:paraId="3C6D378C"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44" w:history="1">
        <w:r w:rsidRPr="00F40C77">
          <w:rPr>
            <w:rStyle w:val="Hyperlink"/>
            <w:noProof/>
          </w:rPr>
          <w:t>3.4.5. Discretization</w:t>
        </w:r>
        <w:r>
          <w:rPr>
            <w:noProof/>
            <w:webHidden/>
          </w:rPr>
          <w:tab/>
        </w:r>
        <w:r>
          <w:rPr>
            <w:noProof/>
            <w:webHidden/>
          </w:rPr>
          <w:fldChar w:fldCharType="begin"/>
        </w:r>
        <w:r>
          <w:rPr>
            <w:noProof/>
            <w:webHidden/>
          </w:rPr>
          <w:instrText xml:space="preserve"> PAGEREF _Toc467221644 \h </w:instrText>
        </w:r>
        <w:r>
          <w:rPr>
            <w:noProof/>
            <w:webHidden/>
          </w:rPr>
        </w:r>
        <w:r>
          <w:rPr>
            <w:noProof/>
            <w:webHidden/>
          </w:rPr>
          <w:fldChar w:fldCharType="separate"/>
        </w:r>
        <w:r>
          <w:rPr>
            <w:noProof/>
            <w:webHidden/>
          </w:rPr>
          <w:t>63</w:t>
        </w:r>
        <w:r>
          <w:rPr>
            <w:noProof/>
            <w:webHidden/>
          </w:rPr>
          <w:fldChar w:fldCharType="end"/>
        </w:r>
      </w:hyperlink>
    </w:p>
    <w:p w14:paraId="44F8C6EF"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45" w:history="1">
        <w:r w:rsidRPr="00F40C77">
          <w:rPr>
            <w:rStyle w:val="Hyperlink"/>
            <w:noProof/>
          </w:rPr>
          <w:t>3.4.6. Electric Potential and Partition Coefficient Derivatives</w:t>
        </w:r>
        <w:r>
          <w:rPr>
            <w:noProof/>
            <w:webHidden/>
          </w:rPr>
          <w:tab/>
        </w:r>
        <w:r>
          <w:rPr>
            <w:noProof/>
            <w:webHidden/>
          </w:rPr>
          <w:fldChar w:fldCharType="begin"/>
        </w:r>
        <w:r>
          <w:rPr>
            <w:noProof/>
            <w:webHidden/>
          </w:rPr>
          <w:instrText xml:space="preserve"> PAGEREF _Toc467221645 \h </w:instrText>
        </w:r>
        <w:r>
          <w:rPr>
            <w:noProof/>
            <w:webHidden/>
          </w:rPr>
        </w:r>
        <w:r>
          <w:rPr>
            <w:noProof/>
            <w:webHidden/>
          </w:rPr>
          <w:fldChar w:fldCharType="separate"/>
        </w:r>
        <w:r>
          <w:rPr>
            <w:noProof/>
            <w:webHidden/>
          </w:rPr>
          <w:t>66</w:t>
        </w:r>
        <w:r>
          <w:rPr>
            <w:noProof/>
            <w:webHidden/>
          </w:rPr>
          <w:fldChar w:fldCharType="end"/>
        </w:r>
      </w:hyperlink>
    </w:p>
    <w:p w14:paraId="16F486D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46" w:history="1">
        <w:r w:rsidRPr="00F40C77">
          <w:rPr>
            <w:rStyle w:val="Hyperlink"/>
            <w:noProof/>
          </w:rPr>
          <w:t>3.4.7. Chemical Reactions</w:t>
        </w:r>
        <w:r>
          <w:rPr>
            <w:noProof/>
            <w:webHidden/>
          </w:rPr>
          <w:tab/>
        </w:r>
        <w:r>
          <w:rPr>
            <w:noProof/>
            <w:webHidden/>
          </w:rPr>
          <w:fldChar w:fldCharType="begin"/>
        </w:r>
        <w:r>
          <w:rPr>
            <w:noProof/>
            <w:webHidden/>
          </w:rPr>
          <w:instrText xml:space="preserve"> PAGEREF _Toc467221646 \h </w:instrText>
        </w:r>
        <w:r>
          <w:rPr>
            <w:noProof/>
            <w:webHidden/>
          </w:rPr>
        </w:r>
        <w:r>
          <w:rPr>
            <w:noProof/>
            <w:webHidden/>
          </w:rPr>
          <w:fldChar w:fldCharType="separate"/>
        </w:r>
        <w:r>
          <w:rPr>
            <w:noProof/>
            <w:webHidden/>
          </w:rPr>
          <w:t>67</w:t>
        </w:r>
        <w:r>
          <w:rPr>
            <w:noProof/>
            <w:webHidden/>
          </w:rPr>
          <w:fldChar w:fldCharType="end"/>
        </w:r>
      </w:hyperlink>
    </w:p>
    <w:p w14:paraId="3DE56236"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47" w:history="1">
        <w:r w:rsidRPr="00F40C77">
          <w:rPr>
            <w:rStyle w:val="Hyperlink"/>
            <w:noProof/>
          </w:rPr>
          <w:t>3.5. Newton-Raphson Method</w:t>
        </w:r>
        <w:r>
          <w:rPr>
            <w:noProof/>
            <w:webHidden/>
          </w:rPr>
          <w:tab/>
        </w:r>
        <w:r>
          <w:rPr>
            <w:noProof/>
            <w:webHidden/>
          </w:rPr>
          <w:fldChar w:fldCharType="begin"/>
        </w:r>
        <w:r>
          <w:rPr>
            <w:noProof/>
            <w:webHidden/>
          </w:rPr>
          <w:instrText xml:space="preserve"> PAGEREF _Toc467221647 \h </w:instrText>
        </w:r>
        <w:r>
          <w:rPr>
            <w:noProof/>
            <w:webHidden/>
          </w:rPr>
        </w:r>
        <w:r>
          <w:rPr>
            <w:noProof/>
            <w:webHidden/>
          </w:rPr>
          <w:fldChar w:fldCharType="separate"/>
        </w:r>
        <w:r>
          <w:rPr>
            <w:noProof/>
            <w:webHidden/>
          </w:rPr>
          <w:t>67</w:t>
        </w:r>
        <w:r>
          <w:rPr>
            <w:noProof/>
            <w:webHidden/>
          </w:rPr>
          <w:fldChar w:fldCharType="end"/>
        </w:r>
      </w:hyperlink>
    </w:p>
    <w:p w14:paraId="23F57A60"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48" w:history="1">
        <w:r w:rsidRPr="00F40C77">
          <w:rPr>
            <w:rStyle w:val="Hyperlink"/>
            <w:noProof/>
          </w:rPr>
          <w:t>3.5.1. Full Newton Method</w:t>
        </w:r>
        <w:r>
          <w:rPr>
            <w:noProof/>
            <w:webHidden/>
          </w:rPr>
          <w:tab/>
        </w:r>
        <w:r>
          <w:rPr>
            <w:noProof/>
            <w:webHidden/>
          </w:rPr>
          <w:fldChar w:fldCharType="begin"/>
        </w:r>
        <w:r>
          <w:rPr>
            <w:noProof/>
            <w:webHidden/>
          </w:rPr>
          <w:instrText xml:space="preserve"> PAGEREF _Toc467221648 \h </w:instrText>
        </w:r>
        <w:r>
          <w:rPr>
            <w:noProof/>
            <w:webHidden/>
          </w:rPr>
        </w:r>
        <w:r>
          <w:rPr>
            <w:noProof/>
            <w:webHidden/>
          </w:rPr>
          <w:fldChar w:fldCharType="separate"/>
        </w:r>
        <w:r>
          <w:rPr>
            <w:noProof/>
            <w:webHidden/>
          </w:rPr>
          <w:t>67</w:t>
        </w:r>
        <w:r>
          <w:rPr>
            <w:noProof/>
            <w:webHidden/>
          </w:rPr>
          <w:fldChar w:fldCharType="end"/>
        </w:r>
      </w:hyperlink>
    </w:p>
    <w:p w14:paraId="1B6476A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49" w:history="1">
        <w:r w:rsidRPr="00F40C77">
          <w:rPr>
            <w:rStyle w:val="Hyperlink"/>
            <w:noProof/>
          </w:rPr>
          <w:t>3.5.2. BFGS Method</w:t>
        </w:r>
        <w:r>
          <w:rPr>
            <w:noProof/>
            <w:webHidden/>
          </w:rPr>
          <w:tab/>
        </w:r>
        <w:r>
          <w:rPr>
            <w:noProof/>
            <w:webHidden/>
          </w:rPr>
          <w:fldChar w:fldCharType="begin"/>
        </w:r>
        <w:r>
          <w:rPr>
            <w:noProof/>
            <w:webHidden/>
          </w:rPr>
          <w:instrText xml:space="preserve"> PAGEREF _Toc467221649 \h </w:instrText>
        </w:r>
        <w:r>
          <w:rPr>
            <w:noProof/>
            <w:webHidden/>
          </w:rPr>
        </w:r>
        <w:r>
          <w:rPr>
            <w:noProof/>
            <w:webHidden/>
          </w:rPr>
          <w:fldChar w:fldCharType="separate"/>
        </w:r>
        <w:r>
          <w:rPr>
            <w:noProof/>
            <w:webHidden/>
          </w:rPr>
          <w:t>68</w:t>
        </w:r>
        <w:r>
          <w:rPr>
            <w:noProof/>
            <w:webHidden/>
          </w:rPr>
          <w:fldChar w:fldCharType="end"/>
        </w:r>
      </w:hyperlink>
    </w:p>
    <w:p w14:paraId="78291DA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50" w:history="1">
        <w:r w:rsidRPr="00F40C77">
          <w:rPr>
            <w:rStyle w:val="Hyperlink"/>
            <w:noProof/>
          </w:rPr>
          <w:t>3.5.3. Line Search Method</w:t>
        </w:r>
        <w:r>
          <w:rPr>
            <w:noProof/>
            <w:webHidden/>
          </w:rPr>
          <w:tab/>
        </w:r>
        <w:r>
          <w:rPr>
            <w:noProof/>
            <w:webHidden/>
          </w:rPr>
          <w:fldChar w:fldCharType="begin"/>
        </w:r>
        <w:r>
          <w:rPr>
            <w:noProof/>
            <w:webHidden/>
          </w:rPr>
          <w:instrText xml:space="preserve"> PAGEREF _Toc467221650 \h </w:instrText>
        </w:r>
        <w:r>
          <w:rPr>
            <w:noProof/>
            <w:webHidden/>
          </w:rPr>
        </w:r>
        <w:r>
          <w:rPr>
            <w:noProof/>
            <w:webHidden/>
          </w:rPr>
          <w:fldChar w:fldCharType="separate"/>
        </w:r>
        <w:r>
          <w:rPr>
            <w:noProof/>
            <w:webHidden/>
          </w:rPr>
          <w:t>69</w:t>
        </w:r>
        <w:r>
          <w:rPr>
            <w:noProof/>
            <w:webHidden/>
          </w:rPr>
          <w:fldChar w:fldCharType="end"/>
        </w:r>
      </w:hyperlink>
    </w:p>
    <w:p w14:paraId="5C63EEA7" w14:textId="77777777" w:rsidR="002331C7" w:rsidRDefault="002331C7">
      <w:pPr>
        <w:pStyle w:val="TOC1"/>
        <w:rPr>
          <w:rFonts w:asciiTheme="minorHAnsi" w:eastAsiaTheme="minorEastAsia" w:hAnsiTheme="minorHAnsi" w:cstheme="minorBidi"/>
          <w:b w:val="0"/>
          <w:sz w:val="22"/>
          <w:szCs w:val="22"/>
        </w:rPr>
      </w:pPr>
      <w:hyperlink w:anchor="_Toc467221651" w:history="1">
        <w:r w:rsidRPr="00F40C77">
          <w:rPr>
            <w:rStyle w:val="Hyperlink"/>
          </w:rPr>
          <w:t>Chapter 4. Element Library</w:t>
        </w:r>
        <w:r>
          <w:rPr>
            <w:webHidden/>
          </w:rPr>
          <w:tab/>
        </w:r>
        <w:r>
          <w:rPr>
            <w:webHidden/>
          </w:rPr>
          <w:fldChar w:fldCharType="begin"/>
        </w:r>
        <w:r>
          <w:rPr>
            <w:webHidden/>
          </w:rPr>
          <w:instrText xml:space="preserve"> PAGEREF _Toc467221651 \h </w:instrText>
        </w:r>
        <w:r>
          <w:rPr>
            <w:webHidden/>
          </w:rPr>
        </w:r>
        <w:r>
          <w:rPr>
            <w:webHidden/>
          </w:rPr>
          <w:fldChar w:fldCharType="separate"/>
        </w:r>
        <w:r>
          <w:rPr>
            <w:webHidden/>
          </w:rPr>
          <w:t>70</w:t>
        </w:r>
        <w:r>
          <w:rPr>
            <w:webHidden/>
          </w:rPr>
          <w:fldChar w:fldCharType="end"/>
        </w:r>
      </w:hyperlink>
    </w:p>
    <w:p w14:paraId="00C76C17"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52" w:history="1">
        <w:r w:rsidRPr="00F40C77">
          <w:rPr>
            <w:rStyle w:val="Hyperlink"/>
            <w:noProof/>
          </w:rPr>
          <w:t>4.1. Solid Elements</w:t>
        </w:r>
        <w:r>
          <w:rPr>
            <w:noProof/>
            <w:webHidden/>
          </w:rPr>
          <w:tab/>
        </w:r>
        <w:r>
          <w:rPr>
            <w:noProof/>
            <w:webHidden/>
          </w:rPr>
          <w:fldChar w:fldCharType="begin"/>
        </w:r>
        <w:r>
          <w:rPr>
            <w:noProof/>
            <w:webHidden/>
          </w:rPr>
          <w:instrText xml:space="preserve"> PAGEREF _Toc467221652 \h </w:instrText>
        </w:r>
        <w:r>
          <w:rPr>
            <w:noProof/>
            <w:webHidden/>
          </w:rPr>
        </w:r>
        <w:r>
          <w:rPr>
            <w:noProof/>
            <w:webHidden/>
          </w:rPr>
          <w:fldChar w:fldCharType="separate"/>
        </w:r>
        <w:r>
          <w:rPr>
            <w:noProof/>
            <w:webHidden/>
          </w:rPr>
          <w:t>70</w:t>
        </w:r>
        <w:r>
          <w:rPr>
            <w:noProof/>
            <w:webHidden/>
          </w:rPr>
          <w:fldChar w:fldCharType="end"/>
        </w:r>
      </w:hyperlink>
    </w:p>
    <w:p w14:paraId="7D8A65A6"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53" w:history="1">
        <w:r w:rsidRPr="00F40C77">
          <w:rPr>
            <w:rStyle w:val="Hyperlink"/>
            <w:noProof/>
          </w:rPr>
          <w:t>4.1.1. Hexahedral Elements</w:t>
        </w:r>
        <w:r>
          <w:rPr>
            <w:noProof/>
            <w:webHidden/>
          </w:rPr>
          <w:tab/>
        </w:r>
        <w:r>
          <w:rPr>
            <w:noProof/>
            <w:webHidden/>
          </w:rPr>
          <w:fldChar w:fldCharType="begin"/>
        </w:r>
        <w:r>
          <w:rPr>
            <w:noProof/>
            <w:webHidden/>
          </w:rPr>
          <w:instrText xml:space="preserve"> PAGEREF _Toc467221653 \h </w:instrText>
        </w:r>
        <w:r>
          <w:rPr>
            <w:noProof/>
            <w:webHidden/>
          </w:rPr>
        </w:r>
        <w:r>
          <w:rPr>
            <w:noProof/>
            <w:webHidden/>
          </w:rPr>
          <w:fldChar w:fldCharType="separate"/>
        </w:r>
        <w:r>
          <w:rPr>
            <w:noProof/>
            <w:webHidden/>
          </w:rPr>
          <w:t>70</w:t>
        </w:r>
        <w:r>
          <w:rPr>
            <w:noProof/>
            <w:webHidden/>
          </w:rPr>
          <w:fldChar w:fldCharType="end"/>
        </w:r>
      </w:hyperlink>
    </w:p>
    <w:p w14:paraId="416A937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54" w:history="1">
        <w:r w:rsidRPr="00F40C77">
          <w:rPr>
            <w:rStyle w:val="Hyperlink"/>
            <w:noProof/>
          </w:rPr>
          <w:t>4.1.2. Pentahedral Elements</w:t>
        </w:r>
        <w:r>
          <w:rPr>
            <w:noProof/>
            <w:webHidden/>
          </w:rPr>
          <w:tab/>
        </w:r>
        <w:r>
          <w:rPr>
            <w:noProof/>
            <w:webHidden/>
          </w:rPr>
          <w:fldChar w:fldCharType="begin"/>
        </w:r>
        <w:r>
          <w:rPr>
            <w:noProof/>
            <w:webHidden/>
          </w:rPr>
          <w:instrText xml:space="preserve"> PAGEREF _Toc467221654 \h </w:instrText>
        </w:r>
        <w:r>
          <w:rPr>
            <w:noProof/>
            <w:webHidden/>
          </w:rPr>
        </w:r>
        <w:r>
          <w:rPr>
            <w:noProof/>
            <w:webHidden/>
          </w:rPr>
          <w:fldChar w:fldCharType="separate"/>
        </w:r>
        <w:r>
          <w:rPr>
            <w:noProof/>
            <w:webHidden/>
          </w:rPr>
          <w:t>71</w:t>
        </w:r>
        <w:r>
          <w:rPr>
            <w:noProof/>
            <w:webHidden/>
          </w:rPr>
          <w:fldChar w:fldCharType="end"/>
        </w:r>
      </w:hyperlink>
    </w:p>
    <w:p w14:paraId="30A7C227"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55" w:history="1">
        <w:r w:rsidRPr="00F40C77">
          <w:rPr>
            <w:rStyle w:val="Hyperlink"/>
            <w:noProof/>
          </w:rPr>
          <w:t>4.1.3. Tetrahedral Elements</w:t>
        </w:r>
        <w:r>
          <w:rPr>
            <w:noProof/>
            <w:webHidden/>
          </w:rPr>
          <w:tab/>
        </w:r>
        <w:r>
          <w:rPr>
            <w:noProof/>
            <w:webHidden/>
          </w:rPr>
          <w:fldChar w:fldCharType="begin"/>
        </w:r>
        <w:r>
          <w:rPr>
            <w:noProof/>
            <w:webHidden/>
          </w:rPr>
          <w:instrText xml:space="preserve"> PAGEREF _Toc467221655 \h </w:instrText>
        </w:r>
        <w:r>
          <w:rPr>
            <w:noProof/>
            <w:webHidden/>
          </w:rPr>
        </w:r>
        <w:r>
          <w:rPr>
            <w:noProof/>
            <w:webHidden/>
          </w:rPr>
          <w:fldChar w:fldCharType="separate"/>
        </w:r>
        <w:r>
          <w:rPr>
            <w:noProof/>
            <w:webHidden/>
          </w:rPr>
          <w:t>72</w:t>
        </w:r>
        <w:r>
          <w:rPr>
            <w:noProof/>
            <w:webHidden/>
          </w:rPr>
          <w:fldChar w:fldCharType="end"/>
        </w:r>
      </w:hyperlink>
    </w:p>
    <w:p w14:paraId="2ED0130F"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56" w:history="1">
        <w:r w:rsidRPr="00F40C77">
          <w:rPr>
            <w:rStyle w:val="Hyperlink"/>
            <w:noProof/>
          </w:rPr>
          <w:t>4.1.4. Quadratic Tetrahedral Elements</w:t>
        </w:r>
        <w:r>
          <w:rPr>
            <w:noProof/>
            <w:webHidden/>
          </w:rPr>
          <w:tab/>
        </w:r>
        <w:r>
          <w:rPr>
            <w:noProof/>
            <w:webHidden/>
          </w:rPr>
          <w:fldChar w:fldCharType="begin"/>
        </w:r>
        <w:r>
          <w:rPr>
            <w:noProof/>
            <w:webHidden/>
          </w:rPr>
          <w:instrText xml:space="preserve"> PAGEREF _Toc467221656 \h </w:instrText>
        </w:r>
        <w:r>
          <w:rPr>
            <w:noProof/>
            <w:webHidden/>
          </w:rPr>
        </w:r>
        <w:r>
          <w:rPr>
            <w:noProof/>
            <w:webHidden/>
          </w:rPr>
          <w:fldChar w:fldCharType="separate"/>
        </w:r>
        <w:r>
          <w:rPr>
            <w:noProof/>
            <w:webHidden/>
          </w:rPr>
          <w:t>73</w:t>
        </w:r>
        <w:r>
          <w:rPr>
            <w:noProof/>
            <w:webHidden/>
          </w:rPr>
          <w:fldChar w:fldCharType="end"/>
        </w:r>
      </w:hyperlink>
    </w:p>
    <w:p w14:paraId="7F77E576"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57" w:history="1">
        <w:r w:rsidRPr="00F40C77">
          <w:rPr>
            <w:rStyle w:val="Hyperlink"/>
            <w:noProof/>
          </w:rPr>
          <w:t>4.2. Shell Elements</w:t>
        </w:r>
        <w:r>
          <w:rPr>
            <w:noProof/>
            <w:webHidden/>
          </w:rPr>
          <w:tab/>
        </w:r>
        <w:r>
          <w:rPr>
            <w:noProof/>
            <w:webHidden/>
          </w:rPr>
          <w:fldChar w:fldCharType="begin"/>
        </w:r>
        <w:r>
          <w:rPr>
            <w:noProof/>
            <w:webHidden/>
          </w:rPr>
          <w:instrText xml:space="preserve"> PAGEREF _Toc467221657 \h </w:instrText>
        </w:r>
        <w:r>
          <w:rPr>
            <w:noProof/>
            <w:webHidden/>
          </w:rPr>
        </w:r>
        <w:r>
          <w:rPr>
            <w:noProof/>
            <w:webHidden/>
          </w:rPr>
          <w:fldChar w:fldCharType="separate"/>
        </w:r>
        <w:r>
          <w:rPr>
            <w:noProof/>
            <w:webHidden/>
          </w:rPr>
          <w:t>76</w:t>
        </w:r>
        <w:r>
          <w:rPr>
            <w:noProof/>
            <w:webHidden/>
          </w:rPr>
          <w:fldChar w:fldCharType="end"/>
        </w:r>
      </w:hyperlink>
    </w:p>
    <w:p w14:paraId="35AAD6DB"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58" w:history="1">
        <w:r w:rsidRPr="00F40C77">
          <w:rPr>
            <w:rStyle w:val="Hyperlink"/>
            <w:noProof/>
          </w:rPr>
          <w:t>4.2.1. Shell formulation</w:t>
        </w:r>
        <w:r>
          <w:rPr>
            <w:noProof/>
            <w:webHidden/>
          </w:rPr>
          <w:tab/>
        </w:r>
        <w:r>
          <w:rPr>
            <w:noProof/>
            <w:webHidden/>
          </w:rPr>
          <w:fldChar w:fldCharType="begin"/>
        </w:r>
        <w:r>
          <w:rPr>
            <w:noProof/>
            <w:webHidden/>
          </w:rPr>
          <w:instrText xml:space="preserve"> PAGEREF _Toc467221658 \h </w:instrText>
        </w:r>
        <w:r>
          <w:rPr>
            <w:noProof/>
            <w:webHidden/>
          </w:rPr>
        </w:r>
        <w:r>
          <w:rPr>
            <w:noProof/>
            <w:webHidden/>
          </w:rPr>
          <w:fldChar w:fldCharType="separate"/>
        </w:r>
        <w:r>
          <w:rPr>
            <w:noProof/>
            <w:webHidden/>
          </w:rPr>
          <w:t>76</w:t>
        </w:r>
        <w:r>
          <w:rPr>
            <w:noProof/>
            <w:webHidden/>
          </w:rPr>
          <w:fldChar w:fldCharType="end"/>
        </w:r>
      </w:hyperlink>
    </w:p>
    <w:p w14:paraId="7601541D"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59" w:history="1">
        <w:r w:rsidRPr="00F40C77">
          <w:rPr>
            <w:rStyle w:val="Hyperlink"/>
            <w:noProof/>
          </w:rPr>
          <w:t>4.2.2. Elastic Shell</w:t>
        </w:r>
        <w:r>
          <w:rPr>
            <w:noProof/>
            <w:webHidden/>
          </w:rPr>
          <w:tab/>
        </w:r>
        <w:r>
          <w:rPr>
            <w:noProof/>
            <w:webHidden/>
          </w:rPr>
          <w:fldChar w:fldCharType="begin"/>
        </w:r>
        <w:r>
          <w:rPr>
            <w:noProof/>
            <w:webHidden/>
          </w:rPr>
          <w:instrText xml:space="preserve"> PAGEREF _Toc467221659 \h </w:instrText>
        </w:r>
        <w:r>
          <w:rPr>
            <w:noProof/>
            <w:webHidden/>
          </w:rPr>
        </w:r>
        <w:r>
          <w:rPr>
            <w:noProof/>
            <w:webHidden/>
          </w:rPr>
          <w:fldChar w:fldCharType="separate"/>
        </w:r>
        <w:r>
          <w:rPr>
            <w:noProof/>
            <w:webHidden/>
          </w:rPr>
          <w:t>78</w:t>
        </w:r>
        <w:r>
          <w:rPr>
            <w:noProof/>
            <w:webHidden/>
          </w:rPr>
          <w:fldChar w:fldCharType="end"/>
        </w:r>
      </w:hyperlink>
    </w:p>
    <w:p w14:paraId="2C04E47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60" w:history="1">
        <w:r w:rsidRPr="00F40C77">
          <w:rPr>
            <w:rStyle w:val="Hyperlink"/>
            <w:noProof/>
          </w:rPr>
          <w:t>4.2.3. Quadrilateral shells</w:t>
        </w:r>
        <w:r>
          <w:rPr>
            <w:noProof/>
            <w:webHidden/>
          </w:rPr>
          <w:tab/>
        </w:r>
        <w:r>
          <w:rPr>
            <w:noProof/>
            <w:webHidden/>
          </w:rPr>
          <w:fldChar w:fldCharType="begin"/>
        </w:r>
        <w:r>
          <w:rPr>
            <w:noProof/>
            <w:webHidden/>
          </w:rPr>
          <w:instrText xml:space="preserve"> PAGEREF _Toc467221660 \h </w:instrText>
        </w:r>
        <w:r>
          <w:rPr>
            <w:noProof/>
            <w:webHidden/>
          </w:rPr>
        </w:r>
        <w:r>
          <w:rPr>
            <w:noProof/>
            <w:webHidden/>
          </w:rPr>
          <w:fldChar w:fldCharType="separate"/>
        </w:r>
        <w:r>
          <w:rPr>
            <w:noProof/>
            <w:webHidden/>
          </w:rPr>
          <w:t>79</w:t>
        </w:r>
        <w:r>
          <w:rPr>
            <w:noProof/>
            <w:webHidden/>
          </w:rPr>
          <w:fldChar w:fldCharType="end"/>
        </w:r>
      </w:hyperlink>
    </w:p>
    <w:p w14:paraId="52BD2329"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61" w:history="1">
        <w:r w:rsidRPr="00F40C77">
          <w:rPr>
            <w:rStyle w:val="Hyperlink"/>
            <w:noProof/>
          </w:rPr>
          <w:t>4.2.4. Triangular shells</w:t>
        </w:r>
        <w:r>
          <w:rPr>
            <w:noProof/>
            <w:webHidden/>
          </w:rPr>
          <w:tab/>
        </w:r>
        <w:r>
          <w:rPr>
            <w:noProof/>
            <w:webHidden/>
          </w:rPr>
          <w:fldChar w:fldCharType="begin"/>
        </w:r>
        <w:r>
          <w:rPr>
            <w:noProof/>
            <w:webHidden/>
          </w:rPr>
          <w:instrText xml:space="preserve"> PAGEREF _Toc467221661 \h </w:instrText>
        </w:r>
        <w:r>
          <w:rPr>
            <w:noProof/>
            <w:webHidden/>
          </w:rPr>
        </w:r>
        <w:r>
          <w:rPr>
            <w:noProof/>
            <w:webHidden/>
          </w:rPr>
          <w:fldChar w:fldCharType="separate"/>
        </w:r>
        <w:r>
          <w:rPr>
            <w:noProof/>
            <w:webHidden/>
          </w:rPr>
          <w:t>80</w:t>
        </w:r>
        <w:r>
          <w:rPr>
            <w:noProof/>
            <w:webHidden/>
          </w:rPr>
          <w:fldChar w:fldCharType="end"/>
        </w:r>
      </w:hyperlink>
    </w:p>
    <w:p w14:paraId="3CFAC0C0" w14:textId="77777777" w:rsidR="002331C7" w:rsidRDefault="002331C7">
      <w:pPr>
        <w:pStyle w:val="TOC1"/>
        <w:rPr>
          <w:rFonts w:asciiTheme="minorHAnsi" w:eastAsiaTheme="minorEastAsia" w:hAnsiTheme="minorHAnsi" w:cstheme="minorBidi"/>
          <w:b w:val="0"/>
          <w:sz w:val="22"/>
          <w:szCs w:val="22"/>
        </w:rPr>
      </w:pPr>
      <w:hyperlink w:anchor="_Toc467221662" w:history="1">
        <w:r w:rsidRPr="00F40C77">
          <w:rPr>
            <w:rStyle w:val="Hyperlink"/>
          </w:rPr>
          <w:t>Chapter 5. Constitutive Models</w:t>
        </w:r>
        <w:r>
          <w:rPr>
            <w:webHidden/>
          </w:rPr>
          <w:tab/>
        </w:r>
        <w:r>
          <w:rPr>
            <w:webHidden/>
          </w:rPr>
          <w:fldChar w:fldCharType="begin"/>
        </w:r>
        <w:r>
          <w:rPr>
            <w:webHidden/>
          </w:rPr>
          <w:instrText xml:space="preserve"> PAGEREF _Toc467221662 \h </w:instrText>
        </w:r>
        <w:r>
          <w:rPr>
            <w:webHidden/>
          </w:rPr>
        </w:r>
        <w:r>
          <w:rPr>
            <w:webHidden/>
          </w:rPr>
          <w:fldChar w:fldCharType="separate"/>
        </w:r>
        <w:r>
          <w:rPr>
            <w:webHidden/>
          </w:rPr>
          <w:t>81</w:t>
        </w:r>
        <w:r>
          <w:rPr>
            <w:webHidden/>
          </w:rPr>
          <w:fldChar w:fldCharType="end"/>
        </w:r>
      </w:hyperlink>
    </w:p>
    <w:p w14:paraId="7AC14BF4"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63" w:history="1">
        <w:r w:rsidRPr="00F40C77">
          <w:rPr>
            <w:rStyle w:val="Hyperlink"/>
            <w:noProof/>
          </w:rPr>
          <w:t>5.1. Linear Elasticity</w:t>
        </w:r>
        <w:r>
          <w:rPr>
            <w:noProof/>
            <w:webHidden/>
          </w:rPr>
          <w:tab/>
        </w:r>
        <w:r>
          <w:rPr>
            <w:noProof/>
            <w:webHidden/>
          </w:rPr>
          <w:fldChar w:fldCharType="begin"/>
        </w:r>
        <w:r>
          <w:rPr>
            <w:noProof/>
            <w:webHidden/>
          </w:rPr>
          <w:instrText xml:space="preserve"> PAGEREF _Toc467221663 \h </w:instrText>
        </w:r>
        <w:r>
          <w:rPr>
            <w:noProof/>
            <w:webHidden/>
          </w:rPr>
        </w:r>
        <w:r>
          <w:rPr>
            <w:noProof/>
            <w:webHidden/>
          </w:rPr>
          <w:fldChar w:fldCharType="separate"/>
        </w:r>
        <w:r>
          <w:rPr>
            <w:noProof/>
            <w:webHidden/>
          </w:rPr>
          <w:t>81</w:t>
        </w:r>
        <w:r>
          <w:rPr>
            <w:noProof/>
            <w:webHidden/>
          </w:rPr>
          <w:fldChar w:fldCharType="end"/>
        </w:r>
      </w:hyperlink>
    </w:p>
    <w:p w14:paraId="648BD769"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64" w:history="1">
        <w:r w:rsidRPr="00F40C77">
          <w:rPr>
            <w:rStyle w:val="Hyperlink"/>
            <w:noProof/>
          </w:rPr>
          <w:t>5.2. Compressible Materials</w:t>
        </w:r>
        <w:r>
          <w:rPr>
            <w:noProof/>
            <w:webHidden/>
          </w:rPr>
          <w:tab/>
        </w:r>
        <w:r>
          <w:rPr>
            <w:noProof/>
            <w:webHidden/>
          </w:rPr>
          <w:fldChar w:fldCharType="begin"/>
        </w:r>
        <w:r>
          <w:rPr>
            <w:noProof/>
            <w:webHidden/>
          </w:rPr>
          <w:instrText xml:space="preserve"> PAGEREF _Toc467221664 \h </w:instrText>
        </w:r>
        <w:r>
          <w:rPr>
            <w:noProof/>
            <w:webHidden/>
          </w:rPr>
        </w:r>
        <w:r>
          <w:rPr>
            <w:noProof/>
            <w:webHidden/>
          </w:rPr>
          <w:fldChar w:fldCharType="separate"/>
        </w:r>
        <w:r>
          <w:rPr>
            <w:noProof/>
            <w:webHidden/>
          </w:rPr>
          <w:t>83</w:t>
        </w:r>
        <w:r>
          <w:rPr>
            <w:noProof/>
            <w:webHidden/>
          </w:rPr>
          <w:fldChar w:fldCharType="end"/>
        </w:r>
      </w:hyperlink>
    </w:p>
    <w:p w14:paraId="63D3B614"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65" w:history="1">
        <w:r w:rsidRPr="00F40C77">
          <w:rPr>
            <w:rStyle w:val="Hyperlink"/>
            <w:noProof/>
          </w:rPr>
          <w:t>5.2.1. Isotropic Elasticity</w:t>
        </w:r>
        <w:r>
          <w:rPr>
            <w:noProof/>
            <w:webHidden/>
          </w:rPr>
          <w:tab/>
        </w:r>
        <w:r>
          <w:rPr>
            <w:noProof/>
            <w:webHidden/>
          </w:rPr>
          <w:fldChar w:fldCharType="begin"/>
        </w:r>
        <w:r>
          <w:rPr>
            <w:noProof/>
            <w:webHidden/>
          </w:rPr>
          <w:instrText xml:space="preserve"> PAGEREF _Toc467221665 \h </w:instrText>
        </w:r>
        <w:r>
          <w:rPr>
            <w:noProof/>
            <w:webHidden/>
          </w:rPr>
        </w:r>
        <w:r>
          <w:rPr>
            <w:noProof/>
            <w:webHidden/>
          </w:rPr>
          <w:fldChar w:fldCharType="separate"/>
        </w:r>
        <w:r>
          <w:rPr>
            <w:noProof/>
            <w:webHidden/>
          </w:rPr>
          <w:t>83</w:t>
        </w:r>
        <w:r>
          <w:rPr>
            <w:noProof/>
            <w:webHidden/>
          </w:rPr>
          <w:fldChar w:fldCharType="end"/>
        </w:r>
      </w:hyperlink>
    </w:p>
    <w:p w14:paraId="4BFCFC6D"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66" w:history="1">
        <w:r w:rsidRPr="00F40C77">
          <w:rPr>
            <w:rStyle w:val="Hyperlink"/>
            <w:noProof/>
          </w:rPr>
          <w:t>5.2.2. Orthotropic Elasticity</w:t>
        </w:r>
        <w:r>
          <w:rPr>
            <w:noProof/>
            <w:webHidden/>
          </w:rPr>
          <w:tab/>
        </w:r>
        <w:r>
          <w:rPr>
            <w:noProof/>
            <w:webHidden/>
          </w:rPr>
          <w:fldChar w:fldCharType="begin"/>
        </w:r>
        <w:r>
          <w:rPr>
            <w:noProof/>
            <w:webHidden/>
          </w:rPr>
          <w:instrText xml:space="preserve"> PAGEREF _Toc467221666 \h </w:instrText>
        </w:r>
        <w:r>
          <w:rPr>
            <w:noProof/>
            <w:webHidden/>
          </w:rPr>
        </w:r>
        <w:r>
          <w:rPr>
            <w:noProof/>
            <w:webHidden/>
          </w:rPr>
          <w:fldChar w:fldCharType="separate"/>
        </w:r>
        <w:r>
          <w:rPr>
            <w:noProof/>
            <w:webHidden/>
          </w:rPr>
          <w:t>83</w:t>
        </w:r>
        <w:r>
          <w:rPr>
            <w:noProof/>
            <w:webHidden/>
          </w:rPr>
          <w:fldChar w:fldCharType="end"/>
        </w:r>
      </w:hyperlink>
    </w:p>
    <w:p w14:paraId="436CAF4C"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67" w:history="1">
        <w:r w:rsidRPr="00F40C77">
          <w:rPr>
            <w:rStyle w:val="Hyperlink"/>
            <w:noProof/>
          </w:rPr>
          <w:t>5.2.3. Neo-Hookean Hyperelasticity</w:t>
        </w:r>
        <w:r>
          <w:rPr>
            <w:noProof/>
            <w:webHidden/>
          </w:rPr>
          <w:tab/>
        </w:r>
        <w:r>
          <w:rPr>
            <w:noProof/>
            <w:webHidden/>
          </w:rPr>
          <w:fldChar w:fldCharType="begin"/>
        </w:r>
        <w:r>
          <w:rPr>
            <w:noProof/>
            <w:webHidden/>
          </w:rPr>
          <w:instrText xml:space="preserve"> PAGEREF _Toc467221667 \h </w:instrText>
        </w:r>
        <w:r>
          <w:rPr>
            <w:noProof/>
            <w:webHidden/>
          </w:rPr>
        </w:r>
        <w:r>
          <w:rPr>
            <w:noProof/>
            <w:webHidden/>
          </w:rPr>
          <w:fldChar w:fldCharType="separate"/>
        </w:r>
        <w:r>
          <w:rPr>
            <w:noProof/>
            <w:webHidden/>
          </w:rPr>
          <w:t>85</w:t>
        </w:r>
        <w:r>
          <w:rPr>
            <w:noProof/>
            <w:webHidden/>
          </w:rPr>
          <w:fldChar w:fldCharType="end"/>
        </w:r>
      </w:hyperlink>
    </w:p>
    <w:p w14:paraId="3B8DDE50"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68" w:history="1">
        <w:r w:rsidRPr="00F40C77">
          <w:rPr>
            <w:rStyle w:val="Hyperlink"/>
            <w:noProof/>
          </w:rPr>
          <w:t>5.2.4. Ogden Unconstrained</w:t>
        </w:r>
        <w:r>
          <w:rPr>
            <w:noProof/>
            <w:webHidden/>
          </w:rPr>
          <w:tab/>
        </w:r>
        <w:r>
          <w:rPr>
            <w:noProof/>
            <w:webHidden/>
          </w:rPr>
          <w:fldChar w:fldCharType="begin"/>
        </w:r>
        <w:r>
          <w:rPr>
            <w:noProof/>
            <w:webHidden/>
          </w:rPr>
          <w:instrText xml:space="preserve"> PAGEREF _Toc467221668 \h </w:instrText>
        </w:r>
        <w:r>
          <w:rPr>
            <w:noProof/>
            <w:webHidden/>
          </w:rPr>
        </w:r>
        <w:r>
          <w:rPr>
            <w:noProof/>
            <w:webHidden/>
          </w:rPr>
          <w:fldChar w:fldCharType="separate"/>
        </w:r>
        <w:r>
          <w:rPr>
            <w:noProof/>
            <w:webHidden/>
          </w:rPr>
          <w:t>85</w:t>
        </w:r>
        <w:r>
          <w:rPr>
            <w:noProof/>
            <w:webHidden/>
          </w:rPr>
          <w:fldChar w:fldCharType="end"/>
        </w:r>
      </w:hyperlink>
    </w:p>
    <w:p w14:paraId="4C966586"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69" w:history="1">
        <w:r w:rsidRPr="00F40C77">
          <w:rPr>
            <w:rStyle w:val="Hyperlink"/>
            <w:noProof/>
          </w:rPr>
          <w:t>5.2.5. Holmes-Mow</w:t>
        </w:r>
        <w:r>
          <w:rPr>
            <w:noProof/>
            <w:webHidden/>
          </w:rPr>
          <w:tab/>
        </w:r>
        <w:r>
          <w:rPr>
            <w:noProof/>
            <w:webHidden/>
          </w:rPr>
          <w:fldChar w:fldCharType="begin"/>
        </w:r>
        <w:r>
          <w:rPr>
            <w:noProof/>
            <w:webHidden/>
          </w:rPr>
          <w:instrText xml:space="preserve"> PAGEREF _Toc467221669 \h </w:instrText>
        </w:r>
        <w:r>
          <w:rPr>
            <w:noProof/>
            <w:webHidden/>
          </w:rPr>
        </w:r>
        <w:r>
          <w:rPr>
            <w:noProof/>
            <w:webHidden/>
          </w:rPr>
          <w:fldChar w:fldCharType="separate"/>
        </w:r>
        <w:r>
          <w:rPr>
            <w:noProof/>
            <w:webHidden/>
          </w:rPr>
          <w:t>86</w:t>
        </w:r>
        <w:r>
          <w:rPr>
            <w:noProof/>
            <w:webHidden/>
          </w:rPr>
          <w:fldChar w:fldCharType="end"/>
        </w:r>
      </w:hyperlink>
    </w:p>
    <w:p w14:paraId="40C1A3F1"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70" w:history="1">
        <w:r w:rsidRPr="00F40C77">
          <w:rPr>
            <w:rStyle w:val="Hyperlink"/>
            <w:noProof/>
          </w:rPr>
          <w:t>5.2.6. Conewise Linear Elasticity</w:t>
        </w:r>
        <w:r>
          <w:rPr>
            <w:noProof/>
            <w:webHidden/>
          </w:rPr>
          <w:tab/>
        </w:r>
        <w:r>
          <w:rPr>
            <w:noProof/>
            <w:webHidden/>
          </w:rPr>
          <w:fldChar w:fldCharType="begin"/>
        </w:r>
        <w:r>
          <w:rPr>
            <w:noProof/>
            <w:webHidden/>
          </w:rPr>
          <w:instrText xml:space="preserve"> PAGEREF _Toc467221670 \h </w:instrText>
        </w:r>
        <w:r>
          <w:rPr>
            <w:noProof/>
            <w:webHidden/>
          </w:rPr>
        </w:r>
        <w:r>
          <w:rPr>
            <w:noProof/>
            <w:webHidden/>
          </w:rPr>
          <w:fldChar w:fldCharType="separate"/>
        </w:r>
        <w:r>
          <w:rPr>
            <w:noProof/>
            <w:webHidden/>
          </w:rPr>
          <w:t>86</w:t>
        </w:r>
        <w:r>
          <w:rPr>
            <w:noProof/>
            <w:webHidden/>
          </w:rPr>
          <w:fldChar w:fldCharType="end"/>
        </w:r>
      </w:hyperlink>
    </w:p>
    <w:p w14:paraId="5FBB1B5B"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71" w:history="1">
        <w:r w:rsidRPr="00F40C77">
          <w:rPr>
            <w:rStyle w:val="Hyperlink"/>
            <w:noProof/>
          </w:rPr>
          <w:t>5.2.7. Donnan Equilibrium Swelling</w:t>
        </w:r>
        <w:r>
          <w:rPr>
            <w:noProof/>
            <w:webHidden/>
          </w:rPr>
          <w:tab/>
        </w:r>
        <w:r>
          <w:rPr>
            <w:noProof/>
            <w:webHidden/>
          </w:rPr>
          <w:fldChar w:fldCharType="begin"/>
        </w:r>
        <w:r>
          <w:rPr>
            <w:noProof/>
            <w:webHidden/>
          </w:rPr>
          <w:instrText xml:space="preserve"> PAGEREF _Toc467221671 \h </w:instrText>
        </w:r>
        <w:r>
          <w:rPr>
            <w:noProof/>
            <w:webHidden/>
          </w:rPr>
        </w:r>
        <w:r>
          <w:rPr>
            <w:noProof/>
            <w:webHidden/>
          </w:rPr>
          <w:fldChar w:fldCharType="separate"/>
        </w:r>
        <w:r>
          <w:rPr>
            <w:noProof/>
            <w:webHidden/>
          </w:rPr>
          <w:t>88</w:t>
        </w:r>
        <w:r>
          <w:rPr>
            <w:noProof/>
            <w:webHidden/>
          </w:rPr>
          <w:fldChar w:fldCharType="end"/>
        </w:r>
      </w:hyperlink>
    </w:p>
    <w:p w14:paraId="281564D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72" w:history="1">
        <w:r w:rsidRPr="00F40C77">
          <w:rPr>
            <w:rStyle w:val="Hyperlink"/>
            <w:noProof/>
          </w:rPr>
          <w:t>5.2.8. Perfect Osmometer Equilibrium Osmotic Pressure</w:t>
        </w:r>
        <w:r>
          <w:rPr>
            <w:noProof/>
            <w:webHidden/>
          </w:rPr>
          <w:tab/>
        </w:r>
        <w:r>
          <w:rPr>
            <w:noProof/>
            <w:webHidden/>
          </w:rPr>
          <w:fldChar w:fldCharType="begin"/>
        </w:r>
        <w:r>
          <w:rPr>
            <w:noProof/>
            <w:webHidden/>
          </w:rPr>
          <w:instrText xml:space="preserve"> PAGEREF _Toc467221672 \h </w:instrText>
        </w:r>
        <w:r>
          <w:rPr>
            <w:noProof/>
            <w:webHidden/>
          </w:rPr>
        </w:r>
        <w:r>
          <w:rPr>
            <w:noProof/>
            <w:webHidden/>
          </w:rPr>
          <w:fldChar w:fldCharType="separate"/>
        </w:r>
        <w:r>
          <w:rPr>
            <w:noProof/>
            <w:webHidden/>
          </w:rPr>
          <w:t>88</w:t>
        </w:r>
        <w:r>
          <w:rPr>
            <w:noProof/>
            <w:webHidden/>
          </w:rPr>
          <w:fldChar w:fldCharType="end"/>
        </w:r>
      </w:hyperlink>
    </w:p>
    <w:p w14:paraId="57CABD29"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73" w:history="1">
        <w:r w:rsidRPr="00F40C77">
          <w:rPr>
            <w:rStyle w:val="Hyperlink"/>
            <w:noProof/>
          </w:rPr>
          <w:t>5.2.9. Large Poisson’s Ratio Ligament</w:t>
        </w:r>
        <w:r>
          <w:rPr>
            <w:noProof/>
            <w:webHidden/>
          </w:rPr>
          <w:tab/>
        </w:r>
        <w:r>
          <w:rPr>
            <w:noProof/>
            <w:webHidden/>
          </w:rPr>
          <w:fldChar w:fldCharType="begin"/>
        </w:r>
        <w:r>
          <w:rPr>
            <w:noProof/>
            <w:webHidden/>
          </w:rPr>
          <w:instrText xml:space="preserve"> PAGEREF _Toc467221673 \h </w:instrText>
        </w:r>
        <w:r>
          <w:rPr>
            <w:noProof/>
            <w:webHidden/>
          </w:rPr>
        </w:r>
        <w:r>
          <w:rPr>
            <w:noProof/>
            <w:webHidden/>
          </w:rPr>
          <w:fldChar w:fldCharType="separate"/>
        </w:r>
        <w:r>
          <w:rPr>
            <w:noProof/>
            <w:webHidden/>
          </w:rPr>
          <w:t>89</w:t>
        </w:r>
        <w:r>
          <w:rPr>
            <w:noProof/>
            <w:webHidden/>
          </w:rPr>
          <w:fldChar w:fldCharType="end"/>
        </w:r>
      </w:hyperlink>
    </w:p>
    <w:p w14:paraId="17C7B00E"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74" w:history="1">
        <w:r w:rsidRPr="00F40C77">
          <w:rPr>
            <w:rStyle w:val="Hyperlink"/>
            <w:noProof/>
          </w:rPr>
          <w:t>5.3. Nearly-Incompressible Materials</w:t>
        </w:r>
        <w:r>
          <w:rPr>
            <w:noProof/>
            <w:webHidden/>
          </w:rPr>
          <w:tab/>
        </w:r>
        <w:r>
          <w:rPr>
            <w:noProof/>
            <w:webHidden/>
          </w:rPr>
          <w:fldChar w:fldCharType="begin"/>
        </w:r>
        <w:r>
          <w:rPr>
            <w:noProof/>
            <w:webHidden/>
          </w:rPr>
          <w:instrText xml:space="preserve"> PAGEREF _Toc467221674 \h </w:instrText>
        </w:r>
        <w:r>
          <w:rPr>
            <w:noProof/>
            <w:webHidden/>
          </w:rPr>
        </w:r>
        <w:r>
          <w:rPr>
            <w:noProof/>
            <w:webHidden/>
          </w:rPr>
          <w:fldChar w:fldCharType="separate"/>
        </w:r>
        <w:r>
          <w:rPr>
            <w:noProof/>
            <w:webHidden/>
          </w:rPr>
          <w:t>90</w:t>
        </w:r>
        <w:r>
          <w:rPr>
            <w:noProof/>
            <w:webHidden/>
          </w:rPr>
          <w:fldChar w:fldCharType="end"/>
        </w:r>
      </w:hyperlink>
    </w:p>
    <w:p w14:paraId="62B9BA9D"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75" w:history="1">
        <w:r w:rsidRPr="00F40C77">
          <w:rPr>
            <w:rStyle w:val="Hyperlink"/>
            <w:noProof/>
          </w:rPr>
          <w:t>5.3.1. Mooney-Rivlin Hyperelasticity</w:t>
        </w:r>
        <w:r>
          <w:rPr>
            <w:noProof/>
            <w:webHidden/>
          </w:rPr>
          <w:tab/>
        </w:r>
        <w:r>
          <w:rPr>
            <w:noProof/>
            <w:webHidden/>
          </w:rPr>
          <w:fldChar w:fldCharType="begin"/>
        </w:r>
        <w:r>
          <w:rPr>
            <w:noProof/>
            <w:webHidden/>
          </w:rPr>
          <w:instrText xml:space="preserve"> PAGEREF _Toc467221675 \h </w:instrText>
        </w:r>
        <w:r>
          <w:rPr>
            <w:noProof/>
            <w:webHidden/>
          </w:rPr>
        </w:r>
        <w:r>
          <w:rPr>
            <w:noProof/>
            <w:webHidden/>
          </w:rPr>
          <w:fldChar w:fldCharType="separate"/>
        </w:r>
        <w:r>
          <w:rPr>
            <w:noProof/>
            <w:webHidden/>
          </w:rPr>
          <w:t>90</w:t>
        </w:r>
        <w:r>
          <w:rPr>
            <w:noProof/>
            <w:webHidden/>
          </w:rPr>
          <w:fldChar w:fldCharType="end"/>
        </w:r>
      </w:hyperlink>
    </w:p>
    <w:p w14:paraId="0A38F55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76" w:history="1">
        <w:r w:rsidRPr="00F40C77">
          <w:rPr>
            <w:rStyle w:val="Hyperlink"/>
            <w:noProof/>
          </w:rPr>
          <w:t>5.3.2. Ogden Hyperelastic</w:t>
        </w:r>
        <w:r>
          <w:rPr>
            <w:noProof/>
            <w:webHidden/>
          </w:rPr>
          <w:tab/>
        </w:r>
        <w:r>
          <w:rPr>
            <w:noProof/>
            <w:webHidden/>
          </w:rPr>
          <w:fldChar w:fldCharType="begin"/>
        </w:r>
        <w:r>
          <w:rPr>
            <w:noProof/>
            <w:webHidden/>
          </w:rPr>
          <w:instrText xml:space="preserve"> PAGEREF _Toc467221676 \h </w:instrText>
        </w:r>
        <w:r>
          <w:rPr>
            <w:noProof/>
            <w:webHidden/>
          </w:rPr>
        </w:r>
        <w:r>
          <w:rPr>
            <w:noProof/>
            <w:webHidden/>
          </w:rPr>
          <w:fldChar w:fldCharType="separate"/>
        </w:r>
        <w:r>
          <w:rPr>
            <w:noProof/>
            <w:webHidden/>
          </w:rPr>
          <w:t>90</w:t>
        </w:r>
        <w:r>
          <w:rPr>
            <w:noProof/>
            <w:webHidden/>
          </w:rPr>
          <w:fldChar w:fldCharType="end"/>
        </w:r>
      </w:hyperlink>
    </w:p>
    <w:p w14:paraId="462928C7"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77" w:history="1">
        <w:r w:rsidRPr="00F40C77">
          <w:rPr>
            <w:rStyle w:val="Hyperlink"/>
            <w:noProof/>
          </w:rPr>
          <w:t>5.3.3. Veronda-Westmann Hyperelasticity</w:t>
        </w:r>
        <w:r>
          <w:rPr>
            <w:noProof/>
            <w:webHidden/>
          </w:rPr>
          <w:tab/>
        </w:r>
        <w:r>
          <w:rPr>
            <w:noProof/>
            <w:webHidden/>
          </w:rPr>
          <w:fldChar w:fldCharType="begin"/>
        </w:r>
        <w:r>
          <w:rPr>
            <w:noProof/>
            <w:webHidden/>
          </w:rPr>
          <w:instrText xml:space="preserve"> PAGEREF _Toc467221677 \h </w:instrText>
        </w:r>
        <w:r>
          <w:rPr>
            <w:noProof/>
            <w:webHidden/>
          </w:rPr>
        </w:r>
        <w:r>
          <w:rPr>
            <w:noProof/>
            <w:webHidden/>
          </w:rPr>
          <w:fldChar w:fldCharType="separate"/>
        </w:r>
        <w:r>
          <w:rPr>
            <w:noProof/>
            <w:webHidden/>
          </w:rPr>
          <w:t>91</w:t>
        </w:r>
        <w:r>
          <w:rPr>
            <w:noProof/>
            <w:webHidden/>
          </w:rPr>
          <w:fldChar w:fldCharType="end"/>
        </w:r>
      </w:hyperlink>
    </w:p>
    <w:p w14:paraId="340E4524"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78" w:history="1">
        <w:r w:rsidRPr="00F40C77">
          <w:rPr>
            <w:rStyle w:val="Hyperlink"/>
            <w:noProof/>
          </w:rPr>
          <w:t>5.3.4. Arruda-Boyce Hyperelasticity</w:t>
        </w:r>
        <w:r>
          <w:rPr>
            <w:noProof/>
            <w:webHidden/>
          </w:rPr>
          <w:tab/>
        </w:r>
        <w:r>
          <w:rPr>
            <w:noProof/>
            <w:webHidden/>
          </w:rPr>
          <w:fldChar w:fldCharType="begin"/>
        </w:r>
        <w:r>
          <w:rPr>
            <w:noProof/>
            <w:webHidden/>
          </w:rPr>
          <w:instrText xml:space="preserve"> PAGEREF _Toc467221678 \h </w:instrText>
        </w:r>
        <w:r>
          <w:rPr>
            <w:noProof/>
            <w:webHidden/>
          </w:rPr>
        </w:r>
        <w:r>
          <w:rPr>
            <w:noProof/>
            <w:webHidden/>
          </w:rPr>
          <w:fldChar w:fldCharType="separate"/>
        </w:r>
        <w:r>
          <w:rPr>
            <w:noProof/>
            <w:webHidden/>
          </w:rPr>
          <w:t>91</w:t>
        </w:r>
        <w:r>
          <w:rPr>
            <w:noProof/>
            <w:webHidden/>
          </w:rPr>
          <w:fldChar w:fldCharType="end"/>
        </w:r>
      </w:hyperlink>
    </w:p>
    <w:p w14:paraId="227F50AB"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79" w:history="1">
        <w:r w:rsidRPr="00F40C77">
          <w:rPr>
            <w:rStyle w:val="Hyperlink"/>
            <w:noProof/>
          </w:rPr>
          <w:t>5.3.5. Transversely Isotropic Hyperelastic</w:t>
        </w:r>
        <w:r>
          <w:rPr>
            <w:noProof/>
            <w:webHidden/>
          </w:rPr>
          <w:tab/>
        </w:r>
        <w:r>
          <w:rPr>
            <w:noProof/>
            <w:webHidden/>
          </w:rPr>
          <w:fldChar w:fldCharType="begin"/>
        </w:r>
        <w:r>
          <w:rPr>
            <w:noProof/>
            <w:webHidden/>
          </w:rPr>
          <w:instrText xml:space="preserve"> PAGEREF _Toc467221679 \h </w:instrText>
        </w:r>
        <w:r>
          <w:rPr>
            <w:noProof/>
            <w:webHidden/>
          </w:rPr>
        </w:r>
        <w:r>
          <w:rPr>
            <w:noProof/>
            <w:webHidden/>
          </w:rPr>
          <w:fldChar w:fldCharType="separate"/>
        </w:r>
        <w:r>
          <w:rPr>
            <w:noProof/>
            <w:webHidden/>
          </w:rPr>
          <w:t>92</w:t>
        </w:r>
        <w:r>
          <w:rPr>
            <w:noProof/>
            <w:webHidden/>
          </w:rPr>
          <w:fldChar w:fldCharType="end"/>
        </w:r>
      </w:hyperlink>
    </w:p>
    <w:p w14:paraId="09467AC1"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80" w:history="1">
        <w:r w:rsidRPr="00F40C77">
          <w:rPr>
            <w:rStyle w:val="Hyperlink"/>
            <w:noProof/>
          </w:rPr>
          <w:t>5.3.6. Ellipsoidal Fiber Distribution</w:t>
        </w:r>
        <w:r>
          <w:rPr>
            <w:noProof/>
            <w:webHidden/>
          </w:rPr>
          <w:tab/>
        </w:r>
        <w:r>
          <w:rPr>
            <w:noProof/>
            <w:webHidden/>
          </w:rPr>
          <w:fldChar w:fldCharType="begin"/>
        </w:r>
        <w:r>
          <w:rPr>
            <w:noProof/>
            <w:webHidden/>
          </w:rPr>
          <w:instrText xml:space="preserve"> PAGEREF _Toc467221680 \h </w:instrText>
        </w:r>
        <w:r>
          <w:rPr>
            <w:noProof/>
            <w:webHidden/>
          </w:rPr>
        </w:r>
        <w:r>
          <w:rPr>
            <w:noProof/>
            <w:webHidden/>
          </w:rPr>
          <w:fldChar w:fldCharType="separate"/>
        </w:r>
        <w:r>
          <w:rPr>
            <w:noProof/>
            <w:webHidden/>
          </w:rPr>
          <w:t>92</w:t>
        </w:r>
        <w:r>
          <w:rPr>
            <w:noProof/>
            <w:webHidden/>
          </w:rPr>
          <w:fldChar w:fldCharType="end"/>
        </w:r>
      </w:hyperlink>
    </w:p>
    <w:p w14:paraId="6FDFEE4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81" w:history="1">
        <w:r w:rsidRPr="00F40C77">
          <w:rPr>
            <w:rStyle w:val="Hyperlink"/>
            <w:noProof/>
          </w:rPr>
          <w:t>5.3.7. Fiber with Exponential Power law</w:t>
        </w:r>
        <w:r>
          <w:rPr>
            <w:noProof/>
            <w:webHidden/>
          </w:rPr>
          <w:tab/>
        </w:r>
        <w:r>
          <w:rPr>
            <w:noProof/>
            <w:webHidden/>
          </w:rPr>
          <w:fldChar w:fldCharType="begin"/>
        </w:r>
        <w:r>
          <w:rPr>
            <w:noProof/>
            <w:webHidden/>
          </w:rPr>
          <w:instrText xml:space="preserve"> PAGEREF _Toc467221681 \h </w:instrText>
        </w:r>
        <w:r>
          <w:rPr>
            <w:noProof/>
            <w:webHidden/>
          </w:rPr>
        </w:r>
        <w:r>
          <w:rPr>
            <w:noProof/>
            <w:webHidden/>
          </w:rPr>
          <w:fldChar w:fldCharType="separate"/>
        </w:r>
        <w:r>
          <w:rPr>
            <w:noProof/>
            <w:webHidden/>
          </w:rPr>
          <w:t>93</w:t>
        </w:r>
        <w:r>
          <w:rPr>
            <w:noProof/>
            <w:webHidden/>
          </w:rPr>
          <w:fldChar w:fldCharType="end"/>
        </w:r>
      </w:hyperlink>
    </w:p>
    <w:p w14:paraId="7CC58537"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82" w:history="1">
        <w:r w:rsidRPr="00F40C77">
          <w:rPr>
            <w:rStyle w:val="Hyperlink"/>
            <w:noProof/>
          </w:rPr>
          <w:t>5.3.8. Fung Orthotropic</w:t>
        </w:r>
        <w:r>
          <w:rPr>
            <w:noProof/>
            <w:webHidden/>
          </w:rPr>
          <w:tab/>
        </w:r>
        <w:r>
          <w:rPr>
            <w:noProof/>
            <w:webHidden/>
          </w:rPr>
          <w:fldChar w:fldCharType="begin"/>
        </w:r>
        <w:r>
          <w:rPr>
            <w:noProof/>
            <w:webHidden/>
          </w:rPr>
          <w:instrText xml:space="preserve"> PAGEREF _Toc467221682 \h </w:instrText>
        </w:r>
        <w:r>
          <w:rPr>
            <w:noProof/>
            <w:webHidden/>
          </w:rPr>
        </w:r>
        <w:r>
          <w:rPr>
            <w:noProof/>
            <w:webHidden/>
          </w:rPr>
          <w:fldChar w:fldCharType="separate"/>
        </w:r>
        <w:r>
          <w:rPr>
            <w:noProof/>
            <w:webHidden/>
          </w:rPr>
          <w:t>94</w:t>
        </w:r>
        <w:r>
          <w:rPr>
            <w:noProof/>
            <w:webHidden/>
          </w:rPr>
          <w:fldChar w:fldCharType="end"/>
        </w:r>
      </w:hyperlink>
    </w:p>
    <w:p w14:paraId="4094846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83" w:history="1">
        <w:r w:rsidRPr="00F40C77">
          <w:rPr>
            <w:rStyle w:val="Hyperlink"/>
            <w:noProof/>
          </w:rPr>
          <w:t>5.3.9. Tension-Compression Nonlinear Orthotropic</w:t>
        </w:r>
        <w:r>
          <w:rPr>
            <w:noProof/>
            <w:webHidden/>
          </w:rPr>
          <w:tab/>
        </w:r>
        <w:r>
          <w:rPr>
            <w:noProof/>
            <w:webHidden/>
          </w:rPr>
          <w:fldChar w:fldCharType="begin"/>
        </w:r>
        <w:r>
          <w:rPr>
            <w:noProof/>
            <w:webHidden/>
          </w:rPr>
          <w:instrText xml:space="preserve"> PAGEREF _Toc467221683 \h </w:instrText>
        </w:r>
        <w:r>
          <w:rPr>
            <w:noProof/>
            <w:webHidden/>
          </w:rPr>
        </w:r>
        <w:r>
          <w:rPr>
            <w:noProof/>
            <w:webHidden/>
          </w:rPr>
          <w:fldChar w:fldCharType="separate"/>
        </w:r>
        <w:r>
          <w:rPr>
            <w:noProof/>
            <w:webHidden/>
          </w:rPr>
          <w:t>94</w:t>
        </w:r>
        <w:r>
          <w:rPr>
            <w:noProof/>
            <w:webHidden/>
          </w:rPr>
          <w:fldChar w:fldCharType="end"/>
        </w:r>
      </w:hyperlink>
    </w:p>
    <w:p w14:paraId="1CA7E272"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84" w:history="1">
        <w:r w:rsidRPr="00F40C77">
          <w:rPr>
            <w:rStyle w:val="Hyperlink"/>
            <w:noProof/>
          </w:rPr>
          <w:t>5.4. Viscoelasticity</w:t>
        </w:r>
        <w:r>
          <w:rPr>
            <w:noProof/>
            <w:webHidden/>
          </w:rPr>
          <w:tab/>
        </w:r>
        <w:r>
          <w:rPr>
            <w:noProof/>
            <w:webHidden/>
          </w:rPr>
          <w:fldChar w:fldCharType="begin"/>
        </w:r>
        <w:r>
          <w:rPr>
            <w:noProof/>
            <w:webHidden/>
          </w:rPr>
          <w:instrText xml:space="preserve"> PAGEREF _Toc467221684 \h </w:instrText>
        </w:r>
        <w:r>
          <w:rPr>
            <w:noProof/>
            <w:webHidden/>
          </w:rPr>
        </w:r>
        <w:r>
          <w:rPr>
            <w:noProof/>
            <w:webHidden/>
          </w:rPr>
          <w:fldChar w:fldCharType="separate"/>
        </w:r>
        <w:r>
          <w:rPr>
            <w:noProof/>
            <w:webHidden/>
          </w:rPr>
          <w:t>95</w:t>
        </w:r>
        <w:r>
          <w:rPr>
            <w:noProof/>
            <w:webHidden/>
          </w:rPr>
          <w:fldChar w:fldCharType="end"/>
        </w:r>
      </w:hyperlink>
    </w:p>
    <w:p w14:paraId="6FA6FB64"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85" w:history="1">
        <w:r w:rsidRPr="00F40C77">
          <w:rPr>
            <w:rStyle w:val="Hyperlink"/>
            <w:noProof/>
          </w:rPr>
          <w:t>5.5. Reactive Viscoelasticity</w:t>
        </w:r>
        <w:r>
          <w:rPr>
            <w:noProof/>
            <w:webHidden/>
          </w:rPr>
          <w:tab/>
        </w:r>
        <w:r>
          <w:rPr>
            <w:noProof/>
            <w:webHidden/>
          </w:rPr>
          <w:fldChar w:fldCharType="begin"/>
        </w:r>
        <w:r>
          <w:rPr>
            <w:noProof/>
            <w:webHidden/>
          </w:rPr>
          <w:instrText xml:space="preserve"> PAGEREF _Toc467221685 \h </w:instrText>
        </w:r>
        <w:r>
          <w:rPr>
            <w:noProof/>
            <w:webHidden/>
          </w:rPr>
        </w:r>
        <w:r>
          <w:rPr>
            <w:noProof/>
            <w:webHidden/>
          </w:rPr>
          <w:fldChar w:fldCharType="separate"/>
        </w:r>
        <w:r>
          <w:rPr>
            <w:noProof/>
            <w:webHidden/>
          </w:rPr>
          <w:t>97</w:t>
        </w:r>
        <w:r>
          <w:rPr>
            <w:noProof/>
            <w:webHidden/>
          </w:rPr>
          <w:fldChar w:fldCharType="end"/>
        </w:r>
      </w:hyperlink>
    </w:p>
    <w:p w14:paraId="74070C35"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86" w:history="1">
        <w:r w:rsidRPr="00F40C77">
          <w:rPr>
            <w:rStyle w:val="Hyperlink"/>
            <w:noProof/>
          </w:rPr>
          <w:t>5.6. Hydraulic Permeability</w:t>
        </w:r>
        <w:r>
          <w:rPr>
            <w:noProof/>
            <w:webHidden/>
          </w:rPr>
          <w:tab/>
        </w:r>
        <w:r>
          <w:rPr>
            <w:noProof/>
            <w:webHidden/>
          </w:rPr>
          <w:fldChar w:fldCharType="begin"/>
        </w:r>
        <w:r>
          <w:rPr>
            <w:noProof/>
            <w:webHidden/>
          </w:rPr>
          <w:instrText xml:space="preserve"> PAGEREF _Toc467221686 \h </w:instrText>
        </w:r>
        <w:r>
          <w:rPr>
            <w:noProof/>
            <w:webHidden/>
          </w:rPr>
        </w:r>
        <w:r>
          <w:rPr>
            <w:noProof/>
            <w:webHidden/>
          </w:rPr>
          <w:fldChar w:fldCharType="separate"/>
        </w:r>
        <w:r>
          <w:rPr>
            <w:noProof/>
            <w:webHidden/>
          </w:rPr>
          <w:t>99</w:t>
        </w:r>
        <w:r>
          <w:rPr>
            <w:noProof/>
            <w:webHidden/>
          </w:rPr>
          <w:fldChar w:fldCharType="end"/>
        </w:r>
      </w:hyperlink>
    </w:p>
    <w:p w14:paraId="4D6C4836"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87" w:history="1">
        <w:r w:rsidRPr="00F40C77">
          <w:rPr>
            <w:rStyle w:val="Hyperlink"/>
            <w:noProof/>
          </w:rPr>
          <w:t>5.6.1. Constant Isotropic Permeability</w:t>
        </w:r>
        <w:r>
          <w:rPr>
            <w:noProof/>
            <w:webHidden/>
          </w:rPr>
          <w:tab/>
        </w:r>
        <w:r>
          <w:rPr>
            <w:noProof/>
            <w:webHidden/>
          </w:rPr>
          <w:fldChar w:fldCharType="begin"/>
        </w:r>
        <w:r>
          <w:rPr>
            <w:noProof/>
            <w:webHidden/>
          </w:rPr>
          <w:instrText xml:space="preserve"> PAGEREF _Toc467221687 \h </w:instrText>
        </w:r>
        <w:r>
          <w:rPr>
            <w:noProof/>
            <w:webHidden/>
          </w:rPr>
        </w:r>
        <w:r>
          <w:rPr>
            <w:noProof/>
            <w:webHidden/>
          </w:rPr>
          <w:fldChar w:fldCharType="separate"/>
        </w:r>
        <w:r>
          <w:rPr>
            <w:noProof/>
            <w:webHidden/>
          </w:rPr>
          <w:t>99</w:t>
        </w:r>
        <w:r>
          <w:rPr>
            <w:noProof/>
            <w:webHidden/>
          </w:rPr>
          <w:fldChar w:fldCharType="end"/>
        </w:r>
      </w:hyperlink>
    </w:p>
    <w:p w14:paraId="4E1B1C4E"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88" w:history="1">
        <w:r w:rsidRPr="00F40C77">
          <w:rPr>
            <w:rStyle w:val="Hyperlink"/>
            <w:noProof/>
          </w:rPr>
          <w:t>5.6.2. Holmes-Mow</w:t>
        </w:r>
        <w:r>
          <w:rPr>
            <w:noProof/>
            <w:webHidden/>
          </w:rPr>
          <w:tab/>
        </w:r>
        <w:r>
          <w:rPr>
            <w:noProof/>
            <w:webHidden/>
          </w:rPr>
          <w:fldChar w:fldCharType="begin"/>
        </w:r>
        <w:r>
          <w:rPr>
            <w:noProof/>
            <w:webHidden/>
          </w:rPr>
          <w:instrText xml:space="preserve"> PAGEREF _Toc467221688 \h </w:instrText>
        </w:r>
        <w:r>
          <w:rPr>
            <w:noProof/>
            <w:webHidden/>
          </w:rPr>
        </w:r>
        <w:r>
          <w:rPr>
            <w:noProof/>
            <w:webHidden/>
          </w:rPr>
          <w:fldChar w:fldCharType="separate"/>
        </w:r>
        <w:r>
          <w:rPr>
            <w:noProof/>
            <w:webHidden/>
          </w:rPr>
          <w:t>99</w:t>
        </w:r>
        <w:r>
          <w:rPr>
            <w:noProof/>
            <w:webHidden/>
          </w:rPr>
          <w:fldChar w:fldCharType="end"/>
        </w:r>
      </w:hyperlink>
    </w:p>
    <w:p w14:paraId="0119AA44"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89" w:history="1">
        <w:r w:rsidRPr="00F40C77">
          <w:rPr>
            <w:rStyle w:val="Hyperlink"/>
            <w:noProof/>
          </w:rPr>
          <w:t>5.6.3. Referentially Isotropic Permeability</w:t>
        </w:r>
        <w:r>
          <w:rPr>
            <w:noProof/>
            <w:webHidden/>
          </w:rPr>
          <w:tab/>
        </w:r>
        <w:r>
          <w:rPr>
            <w:noProof/>
            <w:webHidden/>
          </w:rPr>
          <w:fldChar w:fldCharType="begin"/>
        </w:r>
        <w:r>
          <w:rPr>
            <w:noProof/>
            <w:webHidden/>
          </w:rPr>
          <w:instrText xml:space="preserve"> PAGEREF _Toc467221689 \h </w:instrText>
        </w:r>
        <w:r>
          <w:rPr>
            <w:noProof/>
            <w:webHidden/>
          </w:rPr>
        </w:r>
        <w:r>
          <w:rPr>
            <w:noProof/>
            <w:webHidden/>
          </w:rPr>
          <w:fldChar w:fldCharType="separate"/>
        </w:r>
        <w:r>
          <w:rPr>
            <w:noProof/>
            <w:webHidden/>
          </w:rPr>
          <w:t>99</w:t>
        </w:r>
        <w:r>
          <w:rPr>
            <w:noProof/>
            <w:webHidden/>
          </w:rPr>
          <w:fldChar w:fldCharType="end"/>
        </w:r>
      </w:hyperlink>
    </w:p>
    <w:p w14:paraId="50A5A29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90" w:history="1">
        <w:r w:rsidRPr="00F40C77">
          <w:rPr>
            <w:rStyle w:val="Hyperlink"/>
            <w:noProof/>
          </w:rPr>
          <w:t>5.6.4. Referentially Orthotropic Permeability</w:t>
        </w:r>
        <w:r>
          <w:rPr>
            <w:noProof/>
            <w:webHidden/>
          </w:rPr>
          <w:tab/>
        </w:r>
        <w:r>
          <w:rPr>
            <w:noProof/>
            <w:webHidden/>
          </w:rPr>
          <w:fldChar w:fldCharType="begin"/>
        </w:r>
        <w:r>
          <w:rPr>
            <w:noProof/>
            <w:webHidden/>
          </w:rPr>
          <w:instrText xml:space="preserve"> PAGEREF _Toc467221690 \h </w:instrText>
        </w:r>
        <w:r>
          <w:rPr>
            <w:noProof/>
            <w:webHidden/>
          </w:rPr>
        </w:r>
        <w:r>
          <w:rPr>
            <w:noProof/>
            <w:webHidden/>
          </w:rPr>
          <w:fldChar w:fldCharType="separate"/>
        </w:r>
        <w:r>
          <w:rPr>
            <w:noProof/>
            <w:webHidden/>
          </w:rPr>
          <w:t>99</w:t>
        </w:r>
        <w:r>
          <w:rPr>
            <w:noProof/>
            <w:webHidden/>
          </w:rPr>
          <w:fldChar w:fldCharType="end"/>
        </w:r>
      </w:hyperlink>
    </w:p>
    <w:p w14:paraId="7D5B0A97"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91" w:history="1">
        <w:r w:rsidRPr="00F40C77">
          <w:rPr>
            <w:rStyle w:val="Hyperlink"/>
            <w:noProof/>
          </w:rPr>
          <w:t>5.6.5. Referentially Transversely Isotropic Permeability</w:t>
        </w:r>
        <w:r>
          <w:rPr>
            <w:noProof/>
            <w:webHidden/>
          </w:rPr>
          <w:tab/>
        </w:r>
        <w:r>
          <w:rPr>
            <w:noProof/>
            <w:webHidden/>
          </w:rPr>
          <w:fldChar w:fldCharType="begin"/>
        </w:r>
        <w:r>
          <w:rPr>
            <w:noProof/>
            <w:webHidden/>
          </w:rPr>
          <w:instrText xml:space="preserve"> PAGEREF _Toc467221691 \h </w:instrText>
        </w:r>
        <w:r>
          <w:rPr>
            <w:noProof/>
            <w:webHidden/>
          </w:rPr>
        </w:r>
        <w:r>
          <w:rPr>
            <w:noProof/>
            <w:webHidden/>
          </w:rPr>
          <w:fldChar w:fldCharType="separate"/>
        </w:r>
        <w:r>
          <w:rPr>
            <w:noProof/>
            <w:webHidden/>
          </w:rPr>
          <w:t>100</w:t>
        </w:r>
        <w:r>
          <w:rPr>
            <w:noProof/>
            <w:webHidden/>
          </w:rPr>
          <w:fldChar w:fldCharType="end"/>
        </w:r>
      </w:hyperlink>
    </w:p>
    <w:p w14:paraId="28B22DB4"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92" w:history="1">
        <w:r w:rsidRPr="00F40C77">
          <w:rPr>
            <w:rStyle w:val="Hyperlink"/>
            <w:noProof/>
          </w:rPr>
          <w:t>5.7. Solute Diffusivity</w:t>
        </w:r>
        <w:r>
          <w:rPr>
            <w:noProof/>
            <w:webHidden/>
          </w:rPr>
          <w:tab/>
        </w:r>
        <w:r>
          <w:rPr>
            <w:noProof/>
            <w:webHidden/>
          </w:rPr>
          <w:fldChar w:fldCharType="begin"/>
        </w:r>
        <w:r>
          <w:rPr>
            <w:noProof/>
            <w:webHidden/>
          </w:rPr>
          <w:instrText xml:space="preserve"> PAGEREF _Toc467221692 \h </w:instrText>
        </w:r>
        <w:r>
          <w:rPr>
            <w:noProof/>
            <w:webHidden/>
          </w:rPr>
        </w:r>
        <w:r>
          <w:rPr>
            <w:noProof/>
            <w:webHidden/>
          </w:rPr>
          <w:fldChar w:fldCharType="separate"/>
        </w:r>
        <w:r>
          <w:rPr>
            <w:noProof/>
            <w:webHidden/>
          </w:rPr>
          <w:t>101</w:t>
        </w:r>
        <w:r>
          <w:rPr>
            <w:noProof/>
            <w:webHidden/>
          </w:rPr>
          <w:fldChar w:fldCharType="end"/>
        </w:r>
      </w:hyperlink>
    </w:p>
    <w:p w14:paraId="56902D21"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93" w:history="1">
        <w:r w:rsidRPr="00F40C77">
          <w:rPr>
            <w:rStyle w:val="Hyperlink"/>
            <w:noProof/>
          </w:rPr>
          <w:t>5.7.1. Constant Isotropic Diffusivity</w:t>
        </w:r>
        <w:r>
          <w:rPr>
            <w:noProof/>
            <w:webHidden/>
          </w:rPr>
          <w:tab/>
        </w:r>
        <w:r>
          <w:rPr>
            <w:noProof/>
            <w:webHidden/>
          </w:rPr>
          <w:fldChar w:fldCharType="begin"/>
        </w:r>
        <w:r>
          <w:rPr>
            <w:noProof/>
            <w:webHidden/>
          </w:rPr>
          <w:instrText xml:space="preserve"> PAGEREF _Toc467221693 \h </w:instrText>
        </w:r>
        <w:r>
          <w:rPr>
            <w:noProof/>
            <w:webHidden/>
          </w:rPr>
        </w:r>
        <w:r>
          <w:rPr>
            <w:noProof/>
            <w:webHidden/>
          </w:rPr>
          <w:fldChar w:fldCharType="separate"/>
        </w:r>
        <w:r>
          <w:rPr>
            <w:noProof/>
            <w:webHidden/>
          </w:rPr>
          <w:t>101</w:t>
        </w:r>
        <w:r>
          <w:rPr>
            <w:noProof/>
            <w:webHidden/>
          </w:rPr>
          <w:fldChar w:fldCharType="end"/>
        </w:r>
      </w:hyperlink>
    </w:p>
    <w:p w14:paraId="7420238D"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94" w:history="1">
        <w:r w:rsidRPr="00F40C77">
          <w:rPr>
            <w:rStyle w:val="Hyperlink"/>
            <w:noProof/>
          </w:rPr>
          <w:t>5.7.2. Constant Orthotropic Diffusivity</w:t>
        </w:r>
        <w:r>
          <w:rPr>
            <w:noProof/>
            <w:webHidden/>
          </w:rPr>
          <w:tab/>
        </w:r>
        <w:r>
          <w:rPr>
            <w:noProof/>
            <w:webHidden/>
          </w:rPr>
          <w:fldChar w:fldCharType="begin"/>
        </w:r>
        <w:r>
          <w:rPr>
            <w:noProof/>
            <w:webHidden/>
          </w:rPr>
          <w:instrText xml:space="preserve"> PAGEREF _Toc467221694 \h </w:instrText>
        </w:r>
        <w:r>
          <w:rPr>
            <w:noProof/>
            <w:webHidden/>
          </w:rPr>
        </w:r>
        <w:r>
          <w:rPr>
            <w:noProof/>
            <w:webHidden/>
          </w:rPr>
          <w:fldChar w:fldCharType="separate"/>
        </w:r>
        <w:r>
          <w:rPr>
            <w:noProof/>
            <w:webHidden/>
          </w:rPr>
          <w:t>101</w:t>
        </w:r>
        <w:r>
          <w:rPr>
            <w:noProof/>
            <w:webHidden/>
          </w:rPr>
          <w:fldChar w:fldCharType="end"/>
        </w:r>
      </w:hyperlink>
    </w:p>
    <w:p w14:paraId="1000CCE4"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95" w:history="1">
        <w:r w:rsidRPr="00F40C77">
          <w:rPr>
            <w:rStyle w:val="Hyperlink"/>
            <w:noProof/>
          </w:rPr>
          <w:t>5.7.3. Referentially Isotropic Diffusivity</w:t>
        </w:r>
        <w:r>
          <w:rPr>
            <w:noProof/>
            <w:webHidden/>
          </w:rPr>
          <w:tab/>
        </w:r>
        <w:r>
          <w:rPr>
            <w:noProof/>
            <w:webHidden/>
          </w:rPr>
          <w:fldChar w:fldCharType="begin"/>
        </w:r>
        <w:r>
          <w:rPr>
            <w:noProof/>
            <w:webHidden/>
          </w:rPr>
          <w:instrText xml:space="preserve"> PAGEREF _Toc467221695 \h </w:instrText>
        </w:r>
        <w:r>
          <w:rPr>
            <w:noProof/>
            <w:webHidden/>
          </w:rPr>
        </w:r>
        <w:r>
          <w:rPr>
            <w:noProof/>
            <w:webHidden/>
          </w:rPr>
          <w:fldChar w:fldCharType="separate"/>
        </w:r>
        <w:r>
          <w:rPr>
            <w:noProof/>
            <w:webHidden/>
          </w:rPr>
          <w:t>101</w:t>
        </w:r>
        <w:r>
          <w:rPr>
            <w:noProof/>
            <w:webHidden/>
          </w:rPr>
          <w:fldChar w:fldCharType="end"/>
        </w:r>
      </w:hyperlink>
    </w:p>
    <w:p w14:paraId="09C0F344"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96" w:history="1">
        <w:r w:rsidRPr="00F40C77">
          <w:rPr>
            <w:rStyle w:val="Hyperlink"/>
            <w:noProof/>
          </w:rPr>
          <w:t>5.7.4. Referentially Orthotropic Diffusivity</w:t>
        </w:r>
        <w:r>
          <w:rPr>
            <w:noProof/>
            <w:webHidden/>
          </w:rPr>
          <w:tab/>
        </w:r>
        <w:r>
          <w:rPr>
            <w:noProof/>
            <w:webHidden/>
          </w:rPr>
          <w:fldChar w:fldCharType="begin"/>
        </w:r>
        <w:r>
          <w:rPr>
            <w:noProof/>
            <w:webHidden/>
          </w:rPr>
          <w:instrText xml:space="preserve"> PAGEREF _Toc467221696 \h </w:instrText>
        </w:r>
        <w:r>
          <w:rPr>
            <w:noProof/>
            <w:webHidden/>
          </w:rPr>
        </w:r>
        <w:r>
          <w:rPr>
            <w:noProof/>
            <w:webHidden/>
          </w:rPr>
          <w:fldChar w:fldCharType="separate"/>
        </w:r>
        <w:r>
          <w:rPr>
            <w:noProof/>
            <w:webHidden/>
          </w:rPr>
          <w:t>101</w:t>
        </w:r>
        <w:r>
          <w:rPr>
            <w:noProof/>
            <w:webHidden/>
          </w:rPr>
          <w:fldChar w:fldCharType="end"/>
        </w:r>
      </w:hyperlink>
    </w:p>
    <w:p w14:paraId="4A41202A"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97" w:history="1">
        <w:r w:rsidRPr="00F40C77">
          <w:rPr>
            <w:rStyle w:val="Hyperlink"/>
            <w:noProof/>
          </w:rPr>
          <w:t>5.8. Solute Solubility</w:t>
        </w:r>
        <w:r>
          <w:rPr>
            <w:noProof/>
            <w:webHidden/>
          </w:rPr>
          <w:tab/>
        </w:r>
        <w:r>
          <w:rPr>
            <w:noProof/>
            <w:webHidden/>
          </w:rPr>
          <w:fldChar w:fldCharType="begin"/>
        </w:r>
        <w:r>
          <w:rPr>
            <w:noProof/>
            <w:webHidden/>
          </w:rPr>
          <w:instrText xml:space="preserve"> PAGEREF _Toc467221697 \h </w:instrText>
        </w:r>
        <w:r>
          <w:rPr>
            <w:noProof/>
            <w:webHidden/>
          </w:rPr>
        </w:r>
        <w:r>
          <w:rPr>
            <w:noProof/>
            <w:webHidden/>
          </w:rPr>
          <w:fldChar w:fldCharType="separate"/>
        </w:r>
        <w:r>
          <w:rPr>
            <w:noProof/>
            <w:webHidden/>
          </w:rPr>
          <w:t>103</w:t>
        </w:r>
        <w:r>
          <w:rPr>
            <w:noProof/>
            <w:webHidden/>
          </w:rPr>
          <w:fldChar w:fldCharType="end"/>
        </w:r>
      </w:hyperlink>
    </w:p>
    <w:p w14:paraId="3F7BC86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698" w:history="1">
        <w:r w:rsidRPr="00F40C77">
          <w:rPr>
            <w:rStyle w:val="Hyperlink"/>
            <w:noProof/>
          </w:rPr>
          <w:t>5.8.1. Constant Solubility</w:t>
        </w:r>
        <w:r>
          <w:rPr>
            <w:noProof/>
            <w:webHidden/>
          </w:rPr>
          <w:tab/>
        </w:r>
        <w:r>
          <w:rPr>
            <w:noProof/>
            <w:webHidden/>
          </w:rPr>
          <w:fldChar w:fldCharType="begin"/>
        </w:r>
        <w:r>
          <w:rPr>
            <w:noProof/>
            <w:webHidden/>
          </w:rPr>
          <w:instrText xml:space="preserve"> PAGEREF _Toc467221698 \h </w:instrText>
        </w:r>
        <w:r>
          <w:rPr>
            <w:noProof/>
            <w:webHidden/>
          </w:rPr>
        </w:r>
        <w:r>
          <w:rPr>
            <w:noProof/>
            <w:webHidden/>
          </w:rPr>
          <w:fldChar w:fldCharType="separate"/>
        </w:r>
        <w:r>
          <w:rPr>
            <w:noProof/>
            <w:webHidden/>
          </w:rPr>
          <w:t>103</w:t>
        </w:r>
        <w:r>
          <w:rPr>
            <w:noProof/>
            <w:webHidden/>
          </w:rPr>
          <w:fldChar w:fldCharType="end"/>
        </w:r>
      </w:hyperlink>
    </w:p>
    <w:p w14:paraId="0AC39C11"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699" w:history="1">
        <w:r w:rsidRPr="00F40C77">
          <w:rPr>
            <w:rStyle w:val="Hyperlink"/>
            <w:noProof/>
          </w:rPr>
          <w:t>5.9. Osmotic Coefficient</w:t>
        </w:r>
        <w:r>
          <w:rPr>
            <w:noProof/>
            <w:webHidden/>
          </w:rPr>
          <w:tab/>
        </w:r>
        <w:r>
          <w:rPr>
            <w:noProof/>
            <w:webHidden/>
          </w:rPr>
          <w:fldChar w:fldCharType="begin"/>
        </w:r>
        <w:r>
          <w:rPr>
            <w:noProof/>
            <w:webHidden/>
          </w:rPr>
          <w:instrText xml:space="preserve"> PAGEREF _Toc467221699 \h </w:instrText>
        </w:r>
        <w:r>
          <w:rPr>
            <w:noProof/>
            <w:webHidden/>
          </w:rPr>
        </w:r>
        <w:r>
          <w:rPr>
            <w:noProof/>
            <w:webHidden/>
          </w:rPr>
          <w:fldChar w:fldCharType="separate"/>
        </w:r>
        <w:r>
          <w:rPr>
            <w:noProof/>
            <w:webHidden/>
          </w:rPr>
          <w:t>104</w:t>
        </w:r>
        <w:r>
          <w:rPr>
            <w:noProof/>
            <w:webHidden/>
          </w:rPr>
          <w:fldChar w:fldCharType="end"/>
        </w:r>
      </w:hyperlink>
    </w:p>
    <w:p w14:paraId="0D46F5B2"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00" w:history="1">
        <w:r w:rsidRPr="00F40C77">
          <w:rPr>
            <w:rStyle w:val="Hyperlink"/>
            <w:noProof/>
          </w:rPr>
          <w:t>5.9.1. Constant Osmotic Coefficient</w:t>
        </w:r>
        <w:r>
          <w:rPr>
            <w:noProof/>
            <w:webHidden/>
          </w:rPr>
          <w:tab/>
        </w:r>
        <w:r>
          <w:rPr>
            <w:noProof/>
            <w:webHidden/>
          </w:rPr>
          <w:fldChar w:fldCharType="begin"/>
        </w:r>
        <w:r>
          <w:rPr>
            <w:noProof/>
            <w:webHidden/>
          </w:rPr>
          <w:instrText xml:space="preserve"> PAGEREF _Toc467221700 \h </w:instrText>
        </w:r>
        <w:r>
          <w:rPr>
            <w:noProof/>
            <w:webHidden/>
          </w:rPr>
        </w:r>
        <w:r>
          <w:rPr>
            <w:noProof/>
            <w:webHidden/>
          </w:rPr>
          <w:fldChar w:fldCharType="separate"/>
        </w:r>
        <w:r>
          <w:rPr>
            <w:noProof/>
            <w:webHidden/>
          </w:rPr>
          <w:t>104</w:t>
        </w:r>
        <w:r>
          <w:rPr>
            <w:noProof/>
            <w:webHidden/>
          </w:rPr>
          <w:fldChar w:fldCharType="end"/>
        </w:r>
      </w:hyperlink>
    </w:p>
    <w:p w14:paraId="764C6602"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01" w:history="1">
        <w:r w:rsidRPr="00F40C77">
          <w:rPr>
            <w:rStyle w:val="Hyperlink"/>
            <w:noProof/>
          </w:rPr>
          <w:t>5.10. Active Contraction Model</w:t>
        </w:r>
        <w:r>
          <w:rPr>
            <w:noProof/>
            <w:webHidden/>
          </w:rPr>
          <w:tab/>
        </w:r>
        <w:r>
          <w:rPr>
            <w:noProof/>
            <w:webHidden/>
          </w:rPr>
          <w:fldChar w:fldCharType="begin"/>
        </w:r>
        <w:r>
          <w:rPr>
            <w:noProof/>
            <w:webHidden/>
          </w:rPr>
          <w:instrText xml:space="preserve"> PAGEREF _Toc467221701 \h </w:instrText>
        </w:r>
        <w:r>
          <w:rPr>
            <w:noProof/>
            <w:webHidden/>
          </w:rPr>
        </w:r>
        <w:r>
          <w:rPr>
            <w:noProof/>
            <w:webHidden/>
          </w:rPr>
          <w:fldChar w:fldCharType="separate"/>
        </w:r>
        <w:r>
          <w:rPr>
            <w:noProof/>
            <w:webHidden/>
          </w:rPr>
          <w:t>105</w:t>
        </w:r>
        <w:r>
          <w:rPr>
            <w:noProof/>
            <w:webHidden/>
          </w:rPr>
          <w:fldChar w:fldCharType="end"/>
        </w:r>
      </w:hyperlink>
    </w:p>
    <w:p w14:paraId="6BF24B57"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02" w:history="1">
        <w:r w:rsidRPr="00F40C77">
          <w:rPr>
            <w:rStyle w:val="Hyperlink"/>
            <w:noProof/>
          </w:rPr>
          <w:t>5.11. Prescribed Active Contraction</w:t>
        </w:r>
        <w:r>
          <w:rPr>
            <w:noProof/>
            <w:webHidden/>
          </w:rPr>
          <w:tab/>
        </w:r>
        <w:r>
          <w:rPr>
            <w:noProof/>
            <w:webHidden/>
          </w:rPr>
          <w:fldChar w:fldCharType="begin"/>
        </w:r>
        <w:r>
          <w:rPr>
            <w:noProof/>
            <w:webHidden/>
          </w:rPr>
          <w:instrText xml:space="preserve"> PAGEREF _Toc467221702 \h </w:instrText>
        </w:r>
        <w:r>
          <w:rPr>
            <w:noProof/>
            <w:webHidden/>
          </w:rPr>
        </w:r>
        <w:r>
          <w:rPr>
            <w:noProof/>
            <w:webHidden/>
          </w:rPr>
          <w:fldChar w:fldCharType="separate"/>
        </w:r>
        <w:r>
          <w:rPr>
            <w:noProof/>
            <w:webHidden/>
          </w:rPr>
          <w:t>106</w:t>
        </w:r>
        <w:r>
          <w:rPr>
            <w:noProof/>
            <w:webHidden/>
          </w:rPr>
          <w:fldChar w:fldCharType="end"/>
        </w:r>
      </w:hyperlink>
    </w:p>
    <w:p w14:paraId="4941491B"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03" w:history="1">
        <w:r w:rsidRPr="00F40C77">
          <w:rPr>
            <w:rStyle w:val="Hyperlink"/>
            <w:noProof/>
          </w:rPr>
          <w:t>5.11.1. Uniaxial Active Contraction</w:t>
        </w:r>
        <w:r>
          <w:rPr>
            <w:noProof/>
            <w:webHidden/>
          </w:rPr>
          <w:tab/>
        </w:r>
        <w:r>
          <w:rPr>
            <w:noProof/>
            <w:webHidden/>
          </w:rPr>
          <w:fldChar w:fldCharType="begin"/>
        </w:r>
        <w:r>
          <w:rPr>
            <w:noProof/>
            <w:webHidden/>
          </w:rPr>
          <w:instrText xml:space="preserve"> PAGEREF _Toc467221703 \h </w:instrText>
        </w:r>
        <w:r>
          <w:rPr>
            <w:noProof/>
            <w:webHidden/>
          </w:rPr>
        </w:r>
        <w:r>
          <w:rPr>
            <w:noProof/>
            <w:webHidden/>
          </w:rPr>
          <w:fldChar w:fldCharType="separate"/>
        </w:r>
        <w:r>
          <w:rPr>
            <w:noProof/>
            <w:webHidden/>
          </w:rPr>
          <w:t>106</w:t>
        </w:r>
        <w:r>
          <w:rPr>
            <w:noProof/>
            <w:webHidden/>
          </w:rPr>
          <w:fldChar w:fldCharType="end"/>
        </w:r>
      </w:hyperlink>
    </w:p>
    <w:p w14:paraId="689E7E6D"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04" w:history="1">
        <w:r w:rsidRPr="00F40C77">
          <w:rPr>
            <w:rStyle w:val="Hyperlink"/>
            <w:noProof/>
          </w:rPr>
          <w:t>5.11.2. Transversely Isotropic Active Contraction</w:t>
        </w:r>
        <w:r>
          <w:rPr>
            <w:noProof/>
            <w:webHidden/>
          </w:rPr>
          <w:tab/>
        </w:r>
        <w:r>
          <w:rPr>
            <w:noProof/>
            <w:webHidden/>
          </w:rPr>
          <w:fldChar w:fldCharType="begin"/>
        </w:r>
        <w:r>
          <w:rPr>
            <w:noProof/>
            <w:webHidden/>
          </w:rPr>
          <w:instrText xml:space="preserve"> PAGEREF _Toc467221704 \h </w:instrText>
        </w:r>
        <w:r>
          <w:rPr>
            <w:noProof/>
            <w:webHidden/>
          </w:rPr>
        </w:r>
        <w:r>
          <w:rPr>
            <w:noProof/>
            <w:webHidden/>
          </w:rPr>
          <w:fldChar w:fldCharType="separate"/>
        </w:r>
        <w:r>
          <w:rPr>
            <w:noProof/>
            <w:webHidden/>
          </w:rPr>
          <w:t>106</w:t>
        </w:r>
        <w:r>
          <w:rPr>
            <w:noProof/>
            <w:webHidden/>
          </w:rPr>
          <w:fldChar w:fldCharType="end"/>
        </w:r>
      </w:hyperlink>
    </w:p>
    <w:p w14:paraId="236511D6"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05" w:history="1">
        <w:r w:rsidRPr="00F40C77">
          <w:rPr>
            <w:rStyle w:val="Hyperlink"/>
            <w:noProof/>
          </w:rPr>
          <w:t>5.11.3. Isotropic Active Contraction</w:t>
        </w:r>
        <w:r>
          <w:rPr>
            <w:noProof/>
            <w:webHidden/>
          </w:rPr>
          <w:tab/>
        </w:r>
        <w:r>
          <w:rPr>
            <w:noProof/>
            <w:webHidden/>
          </w:rPr>
          <w:fldChar w:fldCharType="begin"/>
        </w:r>
        <w:r>
          <w:rPr>
            <w:noProof/>
            <w:webHidden/>
          </w:rPr>
          <w:instrText xml:space="preserve"> PAGEREF _Toc467221705 \h </w:instrText>
        </w:r>
        <w:r>
          <w:rPr>
            <w:noProof/>
            <w:webHidden/>
          </w:rPr>
        </w:r>
        <w:r>
          <w:rPr>
            <w:noProof/>
            <w:webHidden/>
          </w:rPr>
          <w:fldChar w:fldCharType="separate"/>
        </w:r>
        <w:r>
          <w:rPr>
            <w:noProof/>
            <w:webHidden/>
          </w:rPr>
          <w:t>106</w:t>
        </w:r>
        <w:r>
          <w:rPr>
            <w:noProof/>
            <w:webHidden/>
          </w:rPr>
          <w:fldChar w:fldCharType="end"/>
        </w:r>
      </w:hyperlink>
    </w:p>
    <w:p w14:paraId="776A0A57"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06" w:history="1">
        <w:r w:rsidRPr="00F40C77">
          <w:rPr>
            <w:rStyle w:val="Hyperlink"/>
            <w:noProof/>
          </w:rPr>
          <w:t>5.12. Chemical Reaction Production Rate</w:t>
        </w:r>
        <w:r>
          <w:rPr>
            <w:noProof/>
            <w:webHidden/>
          </w:rPr>
          <w:tab/>
        </w:r>
        <w:r>
          <w:rPr>
            <w:noProof/>
            <w:webHidden/>
          </w:rPr>
          <w:fldChar w:fldCharType="begin"/>
        </w:r>
        <w:r>
          <w:rPr>
            <w:noProof/>
            <w:webHidden/>
          </w:rPr>
          <w:instrText xml:space="preserve"> PAGEREF _Toc467221706 \h </w:instrText>
        </w:r>
        <w:r>
          <w:rPr>
            <w:noProof/>
            <w:webHidden/>
          </w:rPr>
        </w:r>
        <w:r>
          <w:rPr>
            <w:noProof/>
            <w:webHidden/>
          </w:rPr>
          <w:fldChar w:fldCharType="separate"/>
        </w:r>
        <w:r>
          <w:rPr>
            <w:noProof/>
            <w:webHidden/>
          </w:rPr>
          <w:t>107</w:t>
        </w:r>
        <w:r>
          <w:rPr>
            <w:noProof/>
            <w:webHidden/>
          </w:rPr>
          <w:fldChar w:fldCharType="end"/>
        </w:r>
      </w:hyperlink>
    </w:p>
    <w:p w14:paraId="3A1BB660"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07" w:history="1">
        <w:r w:rsidRPr="00F40C77">
          <w:rPr>
            <w:rStyle w:val="Hyperlink"/>
            <w:noProof/>
          </w:rPr>
          <w:t>5.12.1. Mass Action Forward</w:t>
        </w:r>
        <w:r>
          <w:rPr>
            <w:noProof/>
            <w:webHidden/>
          </w:rPr>
          <w:tab/>
        </w:r>
        <w:r>
          <w:rPr>
            <w:noProof/>
            <w:webHidden/>
          </w:rPr>
          <w:fldChar w:fldCharType="begin"/>
        </w:r>
        <w:r>
          <w:rPr>
            <w:noProof/>
            <w:webHidden/>
          </w:rPr>
          <w:instrText xml:space="preserve"> PAGEREF _Toc467221707 \h </w:instrText>
        </w:r>
        <w:r>
          <w:rPr>
            <w:noProof/>
            <w:webHidden/>
          </w:rPr>
        </w:r>
        <w:r>
          <w:rPr>
            <w:noProof/>
            <w:webHidden/>
          </w:rPr>
          <w:fldChar w:fldCharType="separate"/>
        </w:r>
        <w:r>
          <w:rPr>
            <w:noProof/>
            <w:webHidden/>
          </w:rPr>
          <w:t>107</w:t>
        </w:r>
        <w:r>
          <w:rPr>
            <w:noProof/>
            <w:webHidden/>
          </w:rPr>
          <w:fldChar w:fldCharType="end"/>
        </w:r>
      </w:hyperlink>
    </w:p>
    <w:p w14:paraId="543043A3"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08" w:history="1">
        <w:r w:rsidRPr="00F40C77">
          <w:rPr>
            <w:rStyle w:val="Hyperlink"/>
            <w:noProof/>
          </w:rPr>
          <w:t>5.12.2. Mass Action Reversible</w:t>
        </w:r>
        <w:r>
          <w:rPr>
            <w:noProof/>
            <w:webHidden/>
          </w:rPr>
          <w:tab/>
        </w:r>
        <w:r>
          <w:rPr>
            <w:noProof/>
            <w:webHidden/>
          </w:rPr>
          <w:fldChar w:fldCharType="begin"/>
        </w:r>
        <w:r>
          <w:rPr>
            <w:noProof/>
            <w:webHidden/>
          </w:rPr>
          <w:instrText xml:space="preserve"> PAGEREF _Toc467221708 \h </w:instrText>
        </w:r>
        <w:r>
          <w:rPr>
            <w:noProof/>
            <w:webHidden/>
          </w:rPr>
        </w:r>
        <w:r>
          <w:rPr>
            <w:noProof/>
            <w:webHidden/>
          </w:rPr>
          <w:fldChar w:fldCharType="separate"/>
        </w:r>
        <w:r>
          <w:rPr>
            <w:noProof/>
            <w:webHidden/>
          </w:rPr>
          <w:t>107</w:t>
        </w:r>
        <w:r>
          <w:rPr>
            <w:noProof/>
            <w:webHidden/>
          </w:rPr>
          <w:fldChar w:fldCharType="end"/>
        </w:r>
      </w:hyperlink>
    </w:p>
    <w:p w14:paraId="5A9F97FC"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09" w:history="1">
        <w:r w:rsidRPr="00F40C77">
          <w:rPr>
            <w:rStyle w:val="Hyperlink"/>
            <w:noProof/>
          </w:rPr>
          <w:t>5.12.3. Michaelis-Menten</w:t>
        </w:r>
        <w:r>
          <w:rPr>
            <w:noProof/>
            <w:webHidden/>
          </w:rPr>
          <w:tab/>
        </w:r>
        <w:r>
          <w:rPr>
            <w:noProof/>
            <w:webHidden/>
          </w:rPr>
          <w:fldChar w:fldCharType="begin"/>
        </w:r>
        <w:r>
          <w:rPr>
            <w:noProof/>
            <w:webHidden/>
          </w:rPr>
          <w:instrText xml:space="preserve"> PAGEREF _Toc467221709 \h </w:instrText>
        </w:r>
        <w:r>
          <w:rPr>
            <w:noProof/>
            <w:webHidden/>
          </w:rPr>
        </w:r>
        <w:r>
          <w:rPr>
            <w:noProof/>
            <w:webHidden/>
          </w:rPr>
          <w:fldChar w:fldCharType="separate"/>
        </w:r>
        <w:r>
          <w:rPr>
            <w:noProof/>
            <w:webHidden/>
          </w:rPr>
          <w:t>107</w:t>
        </w:r>
        <w:r>
          <w:rPr>
            <w:noProof/>
            <w:webHidden/>
          </w:rPr>
          <w:fldChar w:fldCharType="end"/>
        </w:r>
      </w:hyperlink>
    </w:p>
    <w:p w14:paraId="37967B3C"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10" w:history="1">
        <w:r w:rsidRPr="00F40C77">
          <w:rPr>
            <w:rStyle w:val="Hyperlink"/>
            <w:noProof/>
          </w:rPr>
          <w:t>5.13. Specific Reaction Rate</w:t>
        </w:r>
        <w:r>
          <w:rPr>
            <w:noProof/>
            <w:webHidden/>
          </w:rPr>
          <w:tab/>
        </w:r>
        <w:r>
          <w:rPr>
            <w:noProof/>
            <w:webHidden/>
          </w:rPr>
          <w:fldChar w:fldCharType="begin"/>
        </w:r>
        <w:r>
          <w:rPr>
            <w:noProof/>
            <w:webHidden/>
          </w:rPr>
          <w:instrText xml:space="preserve"> PAGEREF _Toc467221710 \h </w:instrText>
        </w:r>
        <w:r>
          <w:rPr>
            <w:noProof/>
            <w:webHidden/>
          </w:rPr>
        </w:r>
        <w:r>
          <w:rPr>
            <w:noProof/>
            <w:webHidden/>
          </w:rPr>
          <w:fldChar w:fldCharType="separate"/>
        </w:r>
        <w:r>
          <w:rPr>
            <w:noProof/>
            <w:webHidden/>
          </w:rPr>
          <w:t>108</w:t>
        </w:r>
        <w:r>
          <w:rPr>
            <w:noProof/>
            <w:webHidden/>
          </w:rPr>
          <w:fldChar w:fldCharType="end"/>
        </w:r>
      </w:hyperlink>
    </w:p>
    <w:p w14:paraId="23027AB9"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11" w:history="1">
        <w:r w:rsidRPr="00F40C77">
          <w:rPr>
            <w:rStyle w:val="Hyperlink"/>
            <w:noProof/>
          </w:rPr>
          <w:t>5.13.1. Constant Specific Reaction Rate</w:t>
        </w:r>
        <w:r>
          <w:rPr>
            <w:noProof/>
            <w:webHidden/>
          </w:rPr>
          <w:tab/>
        </w:r>
        <w:r>
          <w:rPr>
            <w:noProof/>
            <w:webHidden/>
          </w:rPr>
          <w:fldChar w:fldCharType="begin"/>
        </w:r>
        <w:r>
          <w:rPr>
            <w:noProof/>
            <w:webHidden/>
          </w:rPr>
          <w:instrText xml:space="preserve"> PAGEREF _Toc467221711 \h </w:instrText>
        </w:r>
        <w:r>
          <w:rPr>
            <w:noProof/>
            <w:webHidden/>
          </w:rPr>
        </w:r>
        <w:r>
          <w:rPr>
            <w:noProof/>
            <w:webHidden/>
          </w:rPr>
          <w:fldChar w:fldCharType="separate"/>
        </w:r>
        <w:r>
          <w:rPr>
            <w:noProof/>
            <w:webHidden/>
          </w:rPr>
          <w:t>108</w:t>
        </w:r>
        <w:r>
          <w:rPr>
            <w:noProof/>
            <w:webHidden/>
          </w:rPr>
          <w:fldChar w:fldCharType="end"/>
        </w:r>
      </w:hyperlink>
    </w:p>
    <w:p w14:paraId="312AE173"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12" w:history="1">
        <w:r w:rsidRPr="00F40C77">
          <w:rPr>
            <w:rStyle w:val="Hyperlink"/>
            <w:noProof/>
          </w:rPr>
          <w:t>5.13.2. Huiskes Remodeling</w:t>
        </w:r>
        <w:r>
          <w:rPr>
            <w:noProof/>
            <w:webHidden/>
          </w:rPr>
          <w:tab/>
        </w:r>
        <w:r>
          <w:rPr>
            <w:noProof/>
            <w:webHidden/>
          </w:rPr>
          <w:fldChar w:fldCharType="begin"/>
        </w:r>
        <w:r>
          <w:rPr>
            <w:noProof/>
            <w:webHidden/>
          </w:rPr>
          <w:instrText xml:space="preserve"> PAGEREF _Toc467221712 \h </w:instrText>
        </w:r>
        <w:r>
          <w:rPr>
            <w:noProof/>
            <w:webHidden/>
          </w:rPr>
        </w:r>
        <w:r>
          <w:rPr>
            <w:noProof/>
            <w:webHidden/>
          </w:rPr>
          <w:fldChar w:fldCharType="separate"/>
        </w:r>
        <w:r>
          <w:rPr>
            <w:noProof/>
            <w:webHidden/>
          </w:rPr>
          <w:t>108</w:t>
        </w:r>
        <w:r>
          <w:rPr>
            <w:noProof/>
            <w:webHidden/>
          </w:rPr>
          <w:fldChar w:fldCharType="end"/>
        </w:r>
      </w:hyperlink>
    </w:p>
    <w:p w14:paraId="5517D53D" w14:textId="77777777" w:rsidR="002331C7" w:rsidRDefault="002331C7">
      <w:pPr>
        <w:pStyle w:val="TOC1"/>
        <w:rPr>
          <w:rFonts w:asciiTheme="minorHAnsi" w:eastAsiaTheme="minorEastAsia" w:hAnsiTheme="minorHAnsi" w:cstheme="minorBidi"/>
          <w:b w:val="0"/>
          <w:sz w:val="22"/>
          <w:szCs w:val="22"/>
        </w:rPr>
      </w:pPr>
      <w:hyperlink w:anchor="_Toc467221713" w:history="1">
        <w:r w:rsidRPr="00F40C77">
          <w:rPr>
            <w:rStyle w:val="Hyperlink"/>
          </w:rPr>
          <w:t>Chapter 6. Contact and Coupling</w:t>
        </w:r>
        <w:r>
          <w:rPr>
            <w:webHidden/>
          </w:rPr>
          <w:tab/>
        </w:r>
        <w:r>
          <w:rPr>
            <w:webHidden/>
          </w:rPr>
          <w:fldChar w:fldCharType="begin"/>
        </w:r>
        <w:r>
          <w:rPr>
            <w:webHidden/>
          </w:rPr>
          <w:instrText xml:space="preserve"> PAGEREF _Toc467221713 \h </w:instrText>
        </w:r>
        <w:r>
          <w:rPr>
            <w:webHidden/>
          </w:rPr>
        </w:r>
        <w:r>
          <w:rPr>
            <w:webHidden/>
          </w:rPr>
          <w:fldChar w:fldCharType="separate"/>
        </w:r>
        <w:r>
          <w:rPr>
            <w:webHidden/>
          </w:rPr>
          <w:t>109</w:t>
        </w:r>
        <w:r>
          <w:rPr>
            <w:webHidden/>
          </w:rPr>
          <w:fldChar w:fldCharType="end"/>
        </w:r>
      </w:hyperlink>
    </w:p>
    <w:p w14:paraId="0E5C648C"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14" w:history="1">
        <w:r w:rsidRPr="00F40C77">
          <w:rPr>
            <w:rStyle w:val="Hyperlink"/>
            <w:noProof/>
          </w:rPr>
          <w:t>6.1. Rigid-Deformable Coupling</w:t>
        </w:r>
        <w:r>
          <w:rPr>
            <w:noProof/>
            <w:webHidden/>
          </w:rPr>
          <w:tab/>
        </w:r>
        <w:r>
          <w:rPr>
            <w:noProof/>
            <w:webHidden/>
          </w:rPr>
          <w:fldChar w:fldCharType="begin"/>
        </w:r>
        <w:r>
          <w:rPr>
            <w:noProof/>
            <w:webHidden/>
          </w:rPr>
          <w:instrText xml:space="preserve"> PAGEREF _Toc467221714 \h </w:instrText>
        </w:r>
        <w:r>
          <w:rPr>
            <w:noProof/>
            <w:webHidden/>
          </w:rPr>
        </w:r>
        <w:r>
          <w:rPr>
            <w:noProof/>
            <w:webHidden/>
          </w:rPr>
          <w:fldChar w:fldCharType="separate"/>
        </w:r>
        <w:r>
          <w:rPr>
            <w:noProof/>
            <w:webHidden/>
          </w:rPr>
          <w:t>109</w:t>
        </w:r>
        <w:r>
          <w:rPr>
            <w:noProof/>
            <w:webHidden/>
          </w:rPr>
          <w:fldChar w:fldCharType="end"/>
        </w:r>
      </w:hyperlink>
    </w:p>
    <w:p w14:paraId="098A0B1B"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15" w:history="1">
        <w:r w:rsidRPr="00F40C77">
          <w:rPr>
            <w:rStyle w:val="Hyperlink"/>
            <w:noProof/>
          </w:rPr>
          <w:t>6.1.1. Kinematics</w:t>
        </w:r>
        <w:r>
          <w:rPr>
            <w:noProof/>
            <w:webHidden/>
          </w:rPr>
          <w:tab/>
        </w:r>
        <w:r>
          <w:rPr>
            <w:noProof/>
            <w:webHidden/>
          </w:rPr>
          <w:fldChar w:fldCharType="begin"/>
        </w:r>
        <w:r>
          <w:rPr>
            <w:noProof/>
            <w:webHidden/>
          </w:rPr>
          <w:instrText xml:space="preserve"> PAGEREF _Toc467221715 \h </w:instrText>
        </w:r>
        <w:r>
          <w:rPr>
            <w:noProof/>
            <w:webHidden/>
          </w:rPr>
        </w:r>
        <w:r>
          <w:rPr>
            <w:noProof/>
            <w:webHidden/>
          </w:rPr>
          <w:fldChar w:fldCharType="separate"/>
        </w:r>
        <w:r>
          <w:rPr>
            <w:noProof/>
            <w:webHidden/>
          </w:rPr>
          <w:t>109</w:t>
        </w:r>
        <w:r>
          <w:rPr>
            <w:noProof/>
            <w:webHidden/>
          </w:rPr>
          <w:fldChar w:fldCharType="end"/>
        </w:r>
      </w:hyperlink>
    </w:p>
    <w:p w14:paraId="0FD8BFC9"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16" w:history="1">
        <w:r w:rsidRPr="00F40C77">
          <w:rPr>
            <w:rStyle w:val="Hyperlink"/>
            <w:noProof/>
          </w:rPr>
          <w:t>6.1.2. A single rigid body</w:t>
        </w:r>
        <w:r>
          <w:rPr>
            <w:noProof/>
            <w:webHidden/>
          </w:rPr>
          <w:tab/>
        </w:r>
        <w:r>
          <w:rPr>
            <w:noProof/>
            <w:webHidden/>
          </w:rPr>
          <w:fldChar w:fldCharType="begin"/>
        </w:r>
        <w:r>
          <w:rPr>
            <w:noProof/>
            <w:webHidden/>
          </w:rPr>
          <w:instrText xml:space="preserve"> PAGEREF _Toc467221716 \h </w:instrText>
        </w:r>
        <w:r>
          <w:rPr>
            <w:noProof/>
            <w:webHidden/>
          </w:rPr>
        </w:r>
        <w:r>
          <w:rPr>
            <w:noProof/>
            <w:webHidden/>
          </w:rPr>
          <w:fldChar w:fldCharType="separate"/>
        </w:r>
        <w:r>
          <w:rPr>
            <w:noProof/>
            <w:webHidden/>
          </w:rPr>
          <w:t>110</w:t>
        </w:r>
        <w:r>
          <w:rPr>
            <w:noProof/>
            <w:webHidden/>
          </w:rPr>
          <w:fldChar w:fldCharType="end"/>
        </w:r>
      </w:hyperlink>
    </w:p>
    <w:p w14:paraId="0942459C"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17" w:history="1">
        <w:r w:rsidRPr="00F40C77">
          <w:rPr>
            <w:rStyle w:val="Hyperlink"/>
            <w:noProof/>
          </w:rPr>
          <w:t>6.1.3. Multiple Rigid Bodies</w:t>
        </w:r>
        <w:r>
          <w:rPr>
            <w:noProof/>
            <w:webHidden/>
          </w:rPr>
          <w:tab/>
        </w:r>
        <w:r>
          <w:rPr>
            <w:noProof/>
            <w:webHidden/>
          </w:rPr>
          <w:fldChar w:fldCharType="begin"/>
        </w:r>
        <w:r>
          <w:rPr>
            <w:noProof/>
            <w:webHidden/>
          </w:rPr>
          <w:instrText xml:space="preserve"> PAGEREF _Toc467221717 \h </w:instrText>
        </w:r>
        <w:r>
          <w:rPr>
            <w:noProof/>
            <w:webHidden/>
          </w:rPr>
        </w:r>
        <w:r>
          <w:rPr>
            <w:noProof/>
            <w:webHidden/>
          </w:rPr>
          <w:fldChar w:fldCharType="separate"/>
        </w:r>
        <w:r>
          <w:rPr>
            <w:noProof/>
            <w:webHidden/>
          </w:rPr>
          <w:t>111</w:t>
        </w:r>
        <w:r>
          <w:rPr>
            <w:noProof/>
            <w:webHidden/>
          </w:rPr>
          <w:fldChar w:fldCharType="end"/>
        </w:r>
      </w:hyperlink>
    </w:p>
    <w:p w14:paraId="4E751F01"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18" w:history="1">
        <w:r w:rsidRPr="00F40C77">
          <w:rPr>
            <w:rStyle w:val="Hyperlink"/>
            <w:noProof/>
          </w:rPr>
          <w:t>6.2. Rigid Joints</w:t>
        </w:r>
        <w:r>
          <w:rPr>
            <w:noProof/>
            <w:webHidden/>
          </w:rPr>
          <w:tab/>
        </w:r>
        <w:r>
          <w:rPr>
            <w:noProof/>
            <w:webHidden/>
          </w:rPr>
          <w:fldChar w:fldCharType="begin"/>
        </w:r>
        <w:r>
          <w:rPr>
            <w:noProof/>
            <w:webHidden/>
          </w:rPr>
          <w:instrText xml:space="preserve"> PAGEREF _Toc467221718 \h </w:instrText>
        </w:r>
        <w:r>
          <w:rPr>
            <w:noProof/>
            <w:webHidden/>
          </w:rPr>
        </w:r>
        <w:r>
          <w:rPr>
            <w:noProof/>
            <w:webHidden/>
          </w:rPr>
          <w:fldChar w:fldCharType="separate"/>
        </w:r>
        <w:r>
          <w:rPr>
            <w:noProof/>
            <w:webHidden/>
          </w:rPr>
          <w:t>112</w:t>
        </w:r>
        <w:r>
          <w:rPr>
            <w:noProof/>
            <w:webHidden/>
          </w:rPr>
          <w:fldChar w:fldCharType="end"/>
        </w:r>
      </w:hyperlink>
    </w:p>
    <w:p w14:paraId="7E333F14"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19" w:history="1">
        <w:r w:rsidRPr="00F40C77">
          <w:rPr>
            <w:rStyle w:val="Hyperlink"/>
            <w:noProof/>
          </w:rPr>
          <w:t>6.3. Sliding Interfaces</w:t>
        </w:r>
        <w:r>
          <w:rPr>
            <w:noProof/>
            <w:webHidden/>
          </w:rPr>
          <w:tab/>
        </w:r>
        <w:r>
          <w:rPr>
            <w:noProof/>
            <w:webHidden/>
          </w:rPr>
          <w:fldChar w:fldCharType="begin"/>
        </w:r>
        <w:r>
          <w:rPr>
            <w:noProof/>
            <w:webHidden/>
          </w:rPr>
          <w:instrText xml:space="preserve"> PAGEREF _Toc467221719 \h </w:instrText>
        </w:r>
        <w:r>
          <w:rPr>
            <w:noProof/>
            <w:webHidden/>
          </w:rPr>
        </w:r>
        <w:r>
          <w:rPr>
            <w:noProof/>
            <w:webHidden/>
          </w:rPr>
          <w:fldChar w:fldCharType="separate"/>
        </w:r>
        <w:r>
          <w:rPr>
            <w:noProof/>
            <w:webHidden/>
          </w:rPr>
          <w:t>113</w:t>
        </w:r>
        <w:r>
          <w:rPr>
            <w:noProof/>
            <w:webHidden/>
          </w:rPr>
          <w:fldChar w:fldCharType="end"/>
        </w:r>
      </w:hyperlink>
    </w:p>
    <w:p w14:paraId="0F07DAAE"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20" w:history="1">
        <w:r w:rsidRPr="00F40C77">
          <w:rPr>
            <w:rStyle w:val="Hyperlink"/>
            <w:noProof/>
          </w:rPr>
          <w:t>6.3.1. Contact Kinematics</w:t>
        </w:r>
        <w:r>
          <w:rPr>
            <w:noProof/>
            <w:webHidden/>
          </w:rPr>
          <w:tab/>
        </w:r>
        <w:r>
          <w:rPr>
            <w:noProof/>
            <w:webHidden/>
          </w:rPr>
          <w:fldChar w:fldCharType="begin"/>
        </w:r>
        <w:r>
          <w:rPr>
            <w:noProof/>
            <w:webHidden/>
          </w:rPr>
          <w:instrText xml:space="preserve"> PAGEREF _Toc467221720 \h </w:instrText>
        </w:r>
        <w:r>
          <w:rPr>
            <w:noProof/>
            <w:webHidden/>
          </w:rPr>
        </w:r>
        <w:r>
          <w:rPr>
            <w:noProof/>
            <w:webHidden/>
          </w:rPr>
          <w:fldChar w:fldCharType="separate"/>
        </w:r>
        <w:r>
          <w:rPr>
            <w:noProof/>
            <w:webHidden/>
          </w:rPr>
          <w:t>113</w:t>
        </w:r>
        <w:r>
          <w:rPr>
            <w:noProof/>
            <w:webHidden/>
          </w:rPr>
          <w:fldChar w:fldCharType="end"/>
        </w:r>
      </w:hyperlink>
    </w:p>
    <w:p w14:paraId="3B5CF4CB"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21" w:history="1">
        <w:r w:rsidRPr="00F40C77">
          <w:rPr>
            <w:rStyle w:val="Hyperlink"/>
            <w:noProof/>
          </w:rPr>
          <w:t>6.3.2. Weak Form of Two Body Contact</w:t>
        </w:r>
        <w:r>
          <w:rPr>
            <w:noProof/>
            <w:webHidden/>
          </w:rPr>
          <w:tab/>
        </w:r>
        <w:r>
          <w:rPr>
            <w:noProof/>
            <w:webHidden/>
          </w:rPr>
          <w:fldChar w:fldCharType="begin"/>
        </w:r>
        <w:r>
          <w:rPr>
            <w:noProof/>
            <w:webHidden/>
          </w:rPr>
          <w:instrText xml:space="preserve"> PAGEREF _Toc467221721 \h </w:instrText>
        </w:r>
        <w:r>
          <w:rPr>
            <w:noProof/>
            <w:webHidden/>
          </w:rPr>
        </w:r>
        <w:r>
          <w:rPr>
            <w:noProof/>
            <w:webHidden/>
          </w:rPr>
          <w:fldChar w:fldCharType="separate"/>
        </w:r>
        <w:r>
          <w:rPr>
            <w:noProof/>
            <w:webHidden/>
          </w:rPr>
          <w:t>115</w:t>
        </w:r>
        <w:r>
          <w:rPr>
            <w:noProof/>
            <w:webHidden/>
          </w:rPr>
          <w:fldChar w:fldCharType="end"/>
        </w:r>
      </w:hyperlink>
    </w:p>
    <w:p w14:paraId="7827D05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22" w:history="1">
        <w:r w:rsidRPr="00F40C77">
          <w:rPr>
            <w:rStyle w:val="Hyperlink"/>
            <w:noProof/>
          </w:rPr>
          <w:t>6.3.3. Linearization of the Contact Integral</w:t>
        </w:r>
        <w:r>
          <w:rPr>
            <w:noProof/>
            <w:webHidden/>
          </w:rPr>
          <w:tab/>
        </w:r>
        <w:r>
          <w:rPr>
            <w:noProof/>
            <w:webHidden/>
          </w:rPr>
          <w:fldChar w:fldCharType="begin"/>
        </w:r>
        <w:r>
          <w:rPr>
            <w:noProof/>
            <w:webHidden/>
          </w:rPr>
          <w:instrText xml:space="preserve"> PAGEREF _Toc467221722 \h </w:instrText>
        </w:r>
        <w:r>
          <w:rPr>
            <w:noProof/>
            <w:webHidden/>
          </w:rPr>
        </w:r>
        <w:r>
          <w:rPr>
            <w:noProof/>
            <w:webHidden/>
          </w:rPr>
          <w:fldChar w:fldCharType="separate"/>
        </w:r>
        <w:r>
          <w:rPr>
            <w:noProof/>
            <w:webHidden/>
          </w:rPr>
          <w:t>116</w:t>
        </w:r>
        <w:r>
          <w:rPr>
            <w:noProof/>
            <w:webHidden/>
          </w:rPr>
          <w:fldChar w:fldCharType="end"/>
        </w:r>
      </w:hyperlink>
    </w:p>
    <w:p w14:paraId="2A703CC0"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23" w:history="1">
        <w:r w:rsidRPr="00F40C77">
          <w:rPr>
            <w:rStyle w:val="Hyperlink"/>
            <w:noProof/>
          </w:rPr>
          <w:t>6.3.4. Discretization of the Contact Integral</w:t>
        </w:r>
        <w:r>
          <w:rPr>
            <w:noProof/>
            <w:webHidden/>
          </w:rPr>
          <w:tab/>
        </w:r>
        <w:r>
          <w:rPr>
            <w:noProof/>
            <w:webHidden/>
          </w:rPr>
          <w:fldChar w:fldCharType="begin"/>
        </w:r>
        <w:r>
          <w:rPr>
            <w:noProof/>
            <w:webHidden/>
          </w:rPr>
          <w:instrText xml:space="preserve"> PAGEREF _Toc467221723 \h </w:instrText>
        </w:r>
        <w:r>
          <w:rPr>
            <w:noProof/>
            <w:webHidden/>
          </w:rPr>
        </w:r>
        <w:r>
          <w:rPr>
            <w:noProof/>
            <w:webHidden/>
          </w:rPr>
          <w:fldChar w:fldCharType="separate"/>
        </w:r>
        <w:r>
          <w:rPr>
            <w:noProof/>
            <w:webHidden/>
          </w:rPr>
          <w:t>116</w:t>
        </w:r>
        <w:r>
          <w:rPr>
            <w:noProof/>
            <w:webHidden/>
          </w:rPr>
          <w:fldChar w:fldCharType="end"/>
        </w:r>
      </w:hyperlink>
    </w:p>
    <w:p w14:paraId="2ED74C92"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24" w:history="1">
        <w:r w:rsidRPr="00F40C77">
          <w:rPr>
            <w:rStyle w:val="Hyperlink"/>
            <w:noProof/>
          </w:rPr>
          <w:t>6.3.5. Discretization of the Contact Stiffness</w:t>
        </w:r>
        <w:r>
          <w:rPr>
            <w:noProof/>
            <w:webHidden/>
          </w:rPr>
          <w:tab/>
        </w:r>
        <w:r>
          <w:rPr>
            <w:noProof/>
            <w:webHidden/>
          </w:rPr>
          <w:fldChar w:fldCharType="begin"/>
        </w:r>
        <w:r>
          <w:rPr>
            <w:noProof/>
            <w:webHidden/>
          </w:rPr>
          <w:instrText xml:space="preserve"> PAGEREF _Toc467221724 \h </w:instrText>
        </w:r>
        <w:r>
          <w:rPr>
            <w:noProof/>
            <w:webHidden/>
          </w:rPr>
        </w:r>
        <w:r>
          <w:rPr>
            <w:noProof/>
            <w:webHidden/>
          </w:rPr>
          <w:fldChar w:fldCharType="separate"/>
        </w:r>
        <w:r>
          <w:rPr>
            <w:noProof/>
            <w:webHidden/>
          </w:rPr>
          <w:t>117</w:t>
        </w:r>
        <w:r>
          <w:rPr>
            <w:noProof/>
            <w:webHidden/>
          </w:rPr>
          <w:fldChar w:fldCharType="end"/>
        </w:r>
      </w:hyperlink>
    </w:p>
    <w:p w14:paraId="14A14712"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25" w:history="1">
        <w:r w:rsidRPr="00F40C77">
          <w:rPr>
            <w:rStyle w:val="Hyperlink"/>
            <w:noProof/>
          </w:rPr>
          <w:t>6.3.6. Augmented Lagrangian Method</w:t>
        </w:r>
        <w:r>
          <w:rPr>
            <w:noProof/>
            <w:webHidden/>
          </w:rPr>
          <w:tab/>
        </w:r>
        <w:r>
          <w:rPr>
            <w:noProof/>
            <w:webHidden/>
          </w:rPr>
          <w:fldChar w:fldCharType="begin"/>
        </w:r>
        <w:r>
          <w:rPr>
            <w:noProof/>
            <w:webHidden/>
          </w:rPr>
          <w:instrText xml:space="preserve"> PAGEREF _Toc467221725 \h </w:instrText>
        </w:r>
        <w:r>
          <w:rPr>
            <w:noProof/>
            <w:webHidden/>
          </w:rPr>
        </w:r>
        <w:r>
          <w:rPr>
            <w:noProof/>
            <w:webHidden/>
          </w:rPr>
          <w:fldChar w:fldCharType="separate"/>
        </w:r>
        <w:r>
          <w:rPr>
            <w:noProof/>
            <w:webHidden/>
          </w:rPr>
          <w:t>118</w:t>
        </w:r>
        <w:r>
          <w:rPr>
            <w:noProof/>
            <w:webHidden/>
          </w:rPr>
          <w:fldChar w:fldCharType="end"/>
        </w:r>
      </w:hyperlink>
    </w:p>
    <w:p w14:paraId="0A3042B4"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26" w:history="1">
        <w:r w:rsidRPr="00F40C77">
          <w:rPr>
            <w:rStyle w:val="Hyperlink"/>
            <w:noProof/>
          </w:rPr>
          <w:t>6.3.7. Automatic Penalty Calculation</w:t>
        </w:r>
        <w:r>
          <w:rPr>
            <w:noProof/>
            <w:webHidden/>
          </w:rPr>
          <w:tab/>
        </w:r>
        <w:r>
          <w:rPr>
            <w:noProof/>
            <w:webHidden/>
          </w:rPr>
          <w:fldChar w:fldCharType="begin"/>
        </w:r>
        <w:r>
          <w:rPr>
            <w:noProof/>
            <w:webHidden/>
          </w:rPr>
          <w:instrText xml:space="preserve"> PAGEREF _Toc467221726 \h </w:instrText>
        </w:r>
        <w:r>
          <w:rPr>
            <w:noProof/>
            <w:webHidden/>
          </w:rPr>
        </w:r>
        <w:r>
          <w:rPr>
            <w:noProof/>
            <w:webHidden/>
          </w:rPr>
          <w:fldChar w:fldCharType="separate"/>
        </w:r>
        <w:r>
          <w:rPr>
            <w:noProof/>
            <w:webHidden/>
          </w:rPr>
          <w:t>119</w:t>
        </w:r>
        <w:r>
          <w:rPr>
            <w:noProof/>
            <w:webHidden/>
          </w:rPr>
          <w:fldChar w:fldCharType="end"/>
        </w:r>
      </w:hyperlink>
    </w:p>
    <w:p w14:paraId="787B999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27" w:history="1">
        <w:r w:rsidRPr="00F40C77">
          <w:rPr>
            <w:rStyle w:val="Hyperlink"/>
            <w:noProof/>
          </w:rPr>
          <w:t>6.3.8. Alternative Formulations</w:t>
        </w:r>
        <w:r>
          <w:rPr>
            <w:noProof/>
            <w:webHidden/>
          </w:rPr>
          <w:tab/>
        </w:r>
        <w:r>
          <w:rPr>
            <w:noProof/>
            <w:webHidden/>
          </w:rPr>
          <w:fldChar w:fldCharType="begin"/>
        </w:r>
        <w:r>
          <w:rPr>
            <w:noProof/>
            <w:webHidden/>
          </w:rPr>
          <w:instrText xml:space="preserve"> PAGEREF _Toc467221727 \h </w:instrText>
        </w:r>
        <w:r>
          <w:rPr>
            <w:noProof/>
            <w:webHidden/>
          </w:rPr>
        </w:r>
        <w:r>
          <w:rPr>
            <w:noProof/>
            <w:webHidden/>
          </w:rPr>
          <w:fldChar w:fldCharType="separate"/>
        </w:r>
        <w:r>
          <w:rPr>
            <w:noProof/>
            <w:webHidden/>
          </w:rPr>
          <w:t>119</w:t>
        </w:r>
        <w:r>
          <w:rPr>
            <w:noProof/>
            <w:webHidden/>
          </w:rPr>
          <w:fldChar w:fldCharType="end"/>
        </w:r>
      </w:hyperlink>
    </w:p>
    <w:p w14:paraId="38C09B36"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28" w:history="1">
        <w:r w:rsidRPr="00F40C77">
          <w:rPr>
            <w:rStyle w:val="Hyperlink"/>
            <w:noProof/>
          </w:rPr>
          <w:t>6.4. Biphasic Contact</w:t>
        </w:r>
        <w:r>
          <w:rPr>
            <w:noProof/>
            <w:webHidden/>
          </w:rPr>
          <w:tab/>
        </w:r>
        <w:r>
          <w:rPr>
            <w:noProof/>
            <w:webHidden/>
          </w:rPr>
          <w:fldChar w:fldCharType="begin"/>
        </w:r>
        <w:r>
          <w:rPr>
            <w:noProof/>
            <w:webHidden/>
          </w:rPr>
          <w:instrText xml:space="preserve"> PAGEREF _Toc467221728 \h </w:instrText>
        </w:r>
        <w:r>
          <w:rPr>
            <w:noProof/>
            <w:webHidden/>
          </w:rPr>
        </w:r>
        <w:r>
          <w:rPr>
            <w:noProof/>
            <w:webHidden/>
          </w:rPr>
          <w:fldChar w:fldCharType="separate"/>
        </w:r>
        <w:r>
          <w:rPr>
            <w:noProof/>
            <w:webHidden/>
          </w:rPr>
          <w:t>121</w:t>
        </w:r>
        <w:r>
          <w:rPr>
            <w:noProof/>
            <w:webHidden/>
          </w:rPr>
          <w:fldChar w:fldCharType="end"/>
        </w:r>
      </w:hyperlink>
    </w:p>
    <w:p w14:paraId="500F409B"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29" w:history="1">
        <w:r w:rsidRPr="00F40C77">
          <w:rPr>
            <w:rStyle w:val="Hyperlink"/>
            <w:noProof/>
          </w:rPr>
          <w:t>6.4.1. Contact Integral</w:t>
        </w:r>
        <w:r>
          <w:rPr>
            <w:noProof/>
            <w:webHidden/>
          </w:rPr>
          <w:tab/>
        </w:r>
        <w:r>
          <w:rPr>
            <w:noProof/>
            <w:webHidden/>
          </w:rPr>
          <w:fldChar w:fldCharType="begin"/>
        </w:r>
        <w:r>
          <w:rPr>
            <w:noProof/>
            <w:webHidden/>
          </w:rPr>
          <w:instrText xml:space="preserve"> PAGEREF _Toc467221729 \h </w:instrText>
        </w:r>
        <w:r>
          <w:rPr>
            <w:noProof/>
            <w:webHidden/>
          </w:rPr>
        </w:r>
        <w:r>
          <w:rPr>
            <w:noProof/>
            <w:webHidden/>
          </w:rPr>
          <w:fldChar w:fldCharType="separate"/>
        </w:r>
        <w:r>
          <w:rPr>
            <w:noProof/>
            <w:webHidden/>
          </w:rPr>
          <w:t>121</w:t>
        </w:r>
        <w:r>
          <w:rPr>
            <w:noProof/>
            <w:webHidden/>
          </w:rPr>
          <w:fldChar w:fldCharType="end"/>
        </w:r>
      </w:hyperlink>
    </w:p>
    <w:p w14:paraId="742E59EA"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30" w:history="1">
        <w:r w:rsidRPr="00F40C77">
          <w:rPr>
            <w:rStyle w:val="Hyperlink"/>
            <w:noProof/>
          </w:rPr>
          <w:t>6.4.2. Gap Function</w:t>
        </w:r>
        <w:r>
          <w:rPr>
            <w:noProof/>
            <w:webHidden/>
          </w:rPr>
          <w:tab/>
        </w:r>
        <w:r>
          <w:rPr>
            <w:noProof/>
            <w:webHidden/>
          </w:rPr>
          <w:fldChar w:fldCharType="begin"/>
        </w:r>
        <w:r>
          <w:rPr>
            <w:noProof/>
            <w:webHidden/>
          </w:rPr>
          <w:instrText xml:space="preserve"> PAGEREF _Toc467221730 \h </w:instrText>
        </w:r>
        <w:r>
          <w:rPr>
            <w:noProof/>
            <w:webHidden/>
          </w:rPr>
        </w:r>
        <w:r>
          <w:rPr>
            <w:noProof/>
            <w:webHidden/>
          </w:rPr>
          <w:fldChar w:fldCharType="separate"/>
        </w:r>
        <w:r>
          <w:rPr>
            <w:noProof/>
            <w:webHidden/>
          </w:rPr>
          <w:t>121</w:t>
        </w:r>
        <w:r>
          <w:rPr>
            <w:noProof/>
            <w:webHidden/>
          </w:rPr>
          <w:fldChar w:fldCharType="end"/>
        </w:r>
      </w:hyperlink>
    </w:p>
    <w:p w14:paraId="313C5D8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31" w:history="1">
        <w:r w:rsidRPr="00F40C77">
          <w:rPr>
            <w:rStyle w:val="Hyperlink"/>
            <w:noProof/>
          </w:rPr>
          <w:t>6.4.3. Penalty Method</w:t>
        </w:r>
        <w:r>
          <w:rPr>
            <w:noProof/>
            <w:webHidden/>
          </w:rPr>
          <w:tab/>
        </w:r>
        <w:r>
          <w:rPr>
            <w:noProof/>
            <w:webHidden/>
          </w:rPr>
          <w:fldChar w:fldCharType="begin"/>
        </w:r>
        <w:r>
          <w:rPr>
            <w:noProof/>
            <w:webHidden/>
          </w:rPr>
          <w:instrText xml:space="preserve"> PAGEREF _Toc467221731 \h </w:instrText>
        </w:r>
        <w:r>
          <w:rPr>
            <w:noProof/>
            <w:webHidden/>
          </w:rPr>
        </w:r>
        <w:r>
          <w:rPr>
            <w:noProof/>
            <w:webHidden/>
          </w:rPr>
          <w:fldChar w:fldCharType="separate"/>
        </w:r>
        <w:r>
          <w:rPr>
            <w:noProof/>
            <w:webHidden/>
          </w:rPr>
          <w:t>122</w:t>
        </w:r>
        <w:r>
          <w:rPr>
            <w:noProof/>
            <w:webHidden/>
          </w:rPr>
          <w:fldChar w:fldCharType="end"/>
        </w:r>
      </w:hyperlink>
    </w:p>
    <w:p w14:paraId="73DC865D"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32" w:history="1">
        <w:r w:rsidRPr="00F40C77">
          <w:rPr>
            <w:rStyle w:val="Hyperlink"/>
            <w:noProof/>
          </w:rPr>
          <w:t>6.4.4. Discretization</w:t>
        </w:r>
        <w:r>
          <w:rPr>
            <w:noProof/>
            <w:webHidden/>
          </w:rPr>
          <w:tab/>
        </w:r>
        <w:r>
          <w:rPr>
            <w:noProof/>
            <w:webHidden/>
          </w:rPr>
          <w:fldChar w:fldCharType="begin"/>
        </w:r>
        <w:r>
          <w:rPr>
            <w:noProof/>
            <w:webHidden/>
          </w:rPr>
          <w:instrText xml:space="preserve"> PAGEREF _Toc467221732 \h </w:instrText>
        </w:r>
        <w:r>
          <w:rPr>
            <w:noProof/>
            <w:webHidden/>
          </w:rPr>
        </w:r>
        <w:r>
          <w:rPr>
            <w:noProof/>
            <w:webHidden/>
          </w:rPr>
          <w:fldChar w:fldCharType="separate"/>
        </w:r>
        <w:r>
          <w:rPr>
            <w:noProof/>
            <w:webHidden/>
          </w:rPr>
          <w:t>123</w:t>
        </w:r>
        <w:r>
          <w:rPr>
            <w:noProof/>
            <w:webHidden/>
          </w:rPr>
          <w:fldChar w:fldCharType="end"/>
        </w:r>
      </w:hyperlink>
    </w:p>
    <w:p w14:paraId="6E1B8FD3"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33" w:history="1">
        <w:r w:rsidRPr="00F40C77">
          <w:rPr>
            <w:rStyle w:val="Hyperlink"/>
            <w:noProof/>
          </w:rPr>
          <w:t>6.5. Biphasic-Solute Contact</w:t>
        </w:r>
        <w:r>
          <w:rPr>
            <w:noProof/>
            <w:webHidden/>
          </w:rPr>
          <w:tab/>
        </w:r>
        <w:r>
          <w:rPr>
            <w:noProof/>
            <w:webHidden/>
          </w:rPr>
          <w:fldChar w:fldCharType="begin"/>
        </w:r>
        <w:r>
          <w:rPr>
            <w:noProof/>
            <w:webHidden/>
          </w:rPr>
          <w:instrText xml:space="preserve"> PAGEREF _Toc467221733 \h </w:instrText>
        </w:r>
        <w:r>
          <w:rPr>
            <w:noProof/>
            <w:webHidden/>
          </w:rPr>
        </w:r>
        <w:r>
          <w:rPr>
            <w:noProof/>
            <w:webHidden/>
          </w:rPr>
          <w:fldChar w:fldCharType="separate"/>
        </w:r>
        <w:r>
          <w:rPr>
            <w:noProof/>
            <w:webHidden/>
          </w:rPr>
          <w:t>125</w:t>
        </w:r>
        <w:r>
          <w:rPr>
            <w:noProof/>
            <w:webHidden/>
          </w:rPr>
          <w:fldChar w:fldCharType="end"/>
        </w:r>
      </w:hyperlink>
    </w:p>
    <w:p w14:paraId="32697D2D"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34" w:history="1">
        <w:r w:rsidRPr="00F40C77">
          <w:rPr>
            <w:rStyle w:val="Hyperlink"/>
            <w:noProof/>
          </w:rPr>
          <w:t>6.5.1. Contact Integral</w:t>
        </w:r>
        <w:r>
          <w:rPr>
            <w:noProof/>
            <w:webHidden/>
          </w:rPr>
          <w:tab/>
        </w:r>
        <w:r>
          <w:rPr>
            <w:noProof/>
            <w:webHidden/>
          </w:rPr>
          <w:fldChar w:fldCharType="begin"/>
        </w:r>
        <w:r>
          <w:rPr>
            <w:noProof/>
            <w:webHidden/>
          </w:rPr>
          <w:instrText xml:space="preserve"> PAGEREF _Toc467221734 \h </w:instrText>
        </w:r>
        <w:r>
          <w:rPr>
            <w:noProof/>
            <w:webHidden/>
          </w:rPr>
        </w:r>
        <w:r>
          <w:rPr>
            <w:noProof/>
            <w:webHidden/>
          </w:rPr>
          <w:fldChar w:fldCharType="separate"/>
        </w:r>
        <w:r>
          <w:rPr>
            <w:noProof/>
            <w:webHidden/>
          </w:rPr>
          <w:t>125</w:t>
        </w:r>
        <w:r>
          <w:rPr>
            <w:noProof/>
            <w:webHidden/>
          </w:rPr>
          <w:fldChar w:fldCharType="end"/>
        </w:r>
      </w:hyperlink>
    </w:p>
    <w:p w14:paraId="13F3F401"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35" w:history="1">
        <w:r w:rsidRPr="00F40C77">
          <w:rPr>
            <w:rStyle w:val="Hyperlink"/>
            <w:noProof/>
          </w:rPr>
          <w:t>6.5.2. Gap Function</w:t>
        </w:r>
        <w:r>
          <w:rPr>
            <w:noProof/>
            <w:webHidden/>
          </w:rPr>
          <w:tab/>
        </w:r>
        <w:r>
          <w:rPr>
            <w:noProof/>
            <w:webHidden/>
          </w:rPr>
          <w:fldChar w:fldCharType="begin"/>
        </w:r>
        <w:r>
          <w:rPr>
            <w:noProof/>
            <w:webHidden/>
          </w:rPr>
          <w:instrText xml:space="preserve"> PAGEREF _Toc467221735 \h </w:instrText>
        </w:r>
        <w:r>
          <w:rPr>
            <w:noProof/>
            <w:webHidden/>
          </w:rPr>
        </w:r>
        <w:r>
          <w:rPr>
            <w:noProof/>
            <w:webHidden/>
          </w:rPr>
          <w:fldChar w:fldCharType="separate"/>
        </w:r>
        <w:r>
          <w:rPr>
            <w:noProof/>
            <w:webHidden/>
          </w:rPr>
          <w:t>126</w:t>
        </w:r>
        <w:r>
          <w:rPr>
            <w:noProof/>
            <w:webHidden/>
          </w:rPr>
          <w:fldChar w:fldCharType="end"/>
        </w:r>
      </w:hyperlink>
    </w:p>
    <w:p w14:paraId="10E476E0"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36" w:history="1">
        <w:r w:rsidRPr="00F40C77">
          <w:rPr>
            <w:rStyle w:val="Hyperlink"/>
            <w:noProof/>
          </w:rPr>
          <w:t>6.5.3. Penalty Method</w:t>
        </w:r>
        <w:r>
          <w:rPr>
            <w:noProof/>
            <w:webHidden/>
          </w:rPr>
          <w:tab/>
        </w:r>
        <w:r>
          <w:rPr>
            <w:noProof/>
            <w:webHidden/>
          </w:rPr>
          <w:fldChar w:fldCharType="begin"/>
        </w:r>
        <w:r>
          <w:rPr>
            <w:noProof/>
            <w:webHidden/>
          </w:rPr>
          <w:instrText xml:space="preserve"> PAGEREF _Toc467221736 \h </w:instrText>
        </w:r>
        <w:r>
          <w:rPr>
            <w:noProof/>
            <w:webHidden/>
          </w:rPr>
        </w:r>
        <w:r>
          <w:rPr>
            <w:noProof/>
            <w:webHidden/>
          </w:rPr>
          <w:fldChar w:fldCharType="separate"/>
        </w:r>
        <w:r>
          <w:rPr>
            <w:noProof/>
            <w:webHidden/>
          </w:rPr>
          <w:t>126</w:t>
        </w:r>
        <w:r>
          <w:rPr>
            <w:noProof/>
            <w:webHidden/>
          </w:rPr>
          <w:fldChar w:fldCharType="end"/>
        </w:r>
      </w:hyperlink>
    </w:p>
    <w:p w14:paraId="27B11ECE"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37" w:history="1">
        <w:r w:rsidRPr="00F40C77">
          <w:rPr>
            <w:rStyle w:val="Hyperlink"/>
            <w:noProof/>
          </w:rPr>
          <w:t>6.5.4. Discretization</w:t>
        </w:r>
        <w:r>
          <w:rPr>
            <w:noProof/>
            <w:webHidden/>
          </w:rPr>
          <w:tab/>
        </w:r>
        <w:r>
          <w:rPr>
            <w:noProof/>
            <w:webHidden/>
          </w:rPr>
          <w:fldChar w:fldCharType="begin"/>
        </w:r>
        <w:r>
          <w:rPr>
            <w:noProof/>
            <w:webHidden/>
          </w:rPr>
          <w:instrText xml:space="preserve"> PAGEREF _Toc467221737 \h </w:instrText>
        </w:r>
        <w:r>
          <w:rPr>
            <w:noProof/>
            <w:webHidden/>
          </w:rPr>
        </w:r>
        <w:r>
          <w:rPr>
            <w:noProof/>
            <w:webHidden/>
          </w:rPr>
          <w:fldChar w:fldCharType="separate"/>
        </w:r>
        <w:r>
          <w:rPr>
            <w:noProof/>
            <w:webHidden/>
          </w:rPr>
          <w:t>128</w:t>
        </w:r>
        <w:r>
          <w:rPr>
            <w:noProof/>
            <w:webHidden/>
          </w:rPr>
          <w:fldChar w:fldCharType="end"/>
        </w:r>
      </w:hyperlink>
    </w:p>
    <w:p w14:paraId="50F79DDA"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38" w:history="1">
        <w:r w:rsidRPr="00F40C77">
          <w:rPr>
            <w:rStyle w:val="Hyperlink"/>
            <w:noProof/>
          </w:rPr>
          <w:t>6.6. Multiphasic Contact</w:t>
        </w:r>
        <w:r>
          <w:rPr>
            <w:noProof/>
            <w:webHidden/>
          </w:rPr>
          <w:tab/>
        </w:r>
        <w:r>
          <w:rPr>
            <w:noProof/>
            <w:webHidden/>
          </w:rPr>
          <w:fldChar w:fldCharType="begin"/>
        </w:r>
        <w:r>
          <w:rPr>
            <w:noProof/>
            <w:webHidden/>
          </w:rPr>
          <w:instrText xml:space="preserve"> PAGEREF _Toc467221738 \h </w:instrText>
        </w:r>
        <w:r>
          <w:rPr>
            <w:noProof/>
            <w:webHidden/>
          </w:rPr>
        </w:r>
        <w:r>
          <w:rPr>
            <w:noProof/>
            <w:webHidden/>
          </w:rPr>
          <w:fldChar w:fldCharType="separate"/>
        </w:r>
        <w:r>
          <w:rPr>
            <w:noProof/>
            <w:webHidden/>
          </w:rPr>
          <w:t>132</w:t>
        </w:r>
        <w:r>
          <w:rPr>
            <w:noProof/>
            <w:webHidden/>
          </w:rPr>
          <w:fldChar w:fldCharType="end"/>
        </w:r>
      </w:hyperlink>
    </w:p>
    <w:p w14:paraId="466F85F1"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39" w:history="1">
        <w:r w:rsidRPr="00F40C77">
          <w:rPr>
            <w:rStyle w:val="Hyperlink"/>
            <w:noProof/>
          </w:rPr>
          <w:t>6.6.1. Contact Integral</w:t>
        </w:r>
        <w:r>
          <w:rPr>
            <w:noProof/>
            <w:webHidden/>
          </w:rPr>
          <w:tab/>
        </w:r>
        <w:r>
          <w:rPr>
            <w:noProof/>
            <w:webHidden/>
          </w:rPr>
          <w:fldChar w:fldCharType="begin"/>
        </w:r>
        <w:r>
          <w:rPr>
            <w:noProof/>
            <w:webHidden/>
          </w:rPr>
          <w:instrText xml:space="preserve"> PAGEREF _Toc467221739 \h </w:instrText>
        </w:r>
        <w:r>
          <w:rPr>
            <w:noProof/>
            <w:webHidden/>
          </w:rPr>
        </w:r>
        <w:r>
          <w:rPr>
            <w:noProof/>
            <w:webHidden/>
          </w:rPr>
          <w:fldChar w:fldCharType="separate"/>
        </w:r>
        <w:r>
          <w:rPr>
            <w:noProof/>
            <w:webHidden/>
          </w:rPr>
          <w:t>132</w:t>
        </w:r>
        <w:r>
          <w:rPr>
            <w:noProof/>
            <w:webHidden/>
          </w:rPr>
          <w:fldChar w:fldCharType="end"/>
        </w:r>
      </w:hyperlink>
    </w:p>
    <w:p w14:paraId="3F724EE9"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40" w:history="1">
        <w:r w:rsidRPr="00F40C77">
          <w:rPr>
            <w:rStyle w:val="Hyperlink"/>
            <w:noProof/>
          </w:rPr>
          <w:t>6.6.2. Gap Function</w:t>
        </w:r>
        <w:r>
          <w:rPr>
            <w:noProof/>
            <w:webHidden/>
          </w:rPr>
          <w:tab/>
        </w:r>
        <w:r>
          <w:rPr>
            <w:noProof/>
            <w:webHidden/>
          </w:rPr>
          <w:fldChar w:fldCharType="begin"/>
        </w:r>
        <w:r>
          <w:rPr>
            <w:noProof/>
            <w:webHidden/>
          </w:rPr>
          <w:instrText xml:space="preserve"> PAGEREF _Toc467221740 \h </w:instrText>
        </w:r>
        <w:r>
          <w:rPr>
            <w:noProof/>
            <w:webHidden/>
          </w:rPr>
        </w:r>
        <w:r>
          <w:rPr>
            <w:noProof/>
            <w:webHidden/>
          </w:rPr>
          <w:fldChar w:fldCharType="separate"/>
        </w:r>
        <w:r>
          <w:rPr>
            <w:noProof/>
            <w:webHidden/>
          </w:rPr>
          <w:t>133</w:t>
        </w:r>
        <w:r>
          <w:rPr>
            <w:noProof/>
            <w:webHidden/>
          </w:rPr>
          <w:fldChar w:fldCharType="end"/>
        </w:r>
      </w:hyperlink>
    </w:p>
    <w:p w14:paraId="1F4A0AC0"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41" w:history="1">
        <w:r w:rsidRPr="00F40C77">
          <w:rPr>
            <w:rStyle w:val="Hyperlink"/>
            <w:noProof/>
          </w:rPr>
          <w:t>6.6.3. Penalty Method</w:t>
        </w:r>
        <w:r>
          <w:rPr>
            <w:noProof/>
            <w:webHidden/>
          </w:rPr>
          <w:tab/>
        </w:r>
        <w:r>
          <w:rPr>
            <w:noProof/>
            <w:webHidden/>
          </w:rPr>
          <w:fldChar w:fldCharType="begin"/>
        </w:r>
        <w:r>
          <w:rPr>
            <w:noProof/>
            <w:webHidden/>
          </w:rPr>
          <w:instrText xml:space="preserve"> PAGEREF _Toc467221741 \h </w:instrText>
        </w:r>
        <w:r>
          <w:rPr>
            <w:noProof/>
            <w:webHidden/>
          </w:rPr>
        </w:r>
        <w:r>
          <w:rPr>
            <w:noProof/>
            <w:webHidden/>
          </w:rPr>
          <w:fldChar w:fldCharType="separate"/>
        </w:r>
        <w:r>
          <w:rPr>
            <w:noProof/>
            <w:webHidden/>
          </w:rPr>
          <w:t>133</w:t>
        </w:r>
        <w:r>
          <w:rPr>
            <w:noProof/>
            <w:webHidden/>
          </w:rPr>
          <w:fldChar w:fldCharType="end"/>
        </w:r>
      </w:hyperlink>
    </w:p>
    <w:p w14:paraId="768B33E0"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42" w:history="1">
        <w:r w:rsidRPr="00F40C77">
          <w:rPr>
            <w:rStyle w:val="Hyperlink"/>
            <w:noProof/>
          </w:rPr>
          <w:t>6.6.4. Discretization</w:t>
        </w:r>
        <w:r>
          <w:rPr>
            <w:noProof/>
            <w:webHidden/>
          </w:rPr>
          <w:tab/>
        </w:r>
        <w:r>
          <w:rPr>
            <w:noProof/>
            <w:webHidden/>
          </w:rPr>
          <w:fldChar w:fldCharType="begin"/>
        </w:r>
        <w:r>
          <w:rPr>
            <w:noProof/>
            <w:webHidden/>
          </w:rPr>
          <w:instrText xml:space="preserve"> PAGEREF _Toc467221742 \h </w:instrText>
        </w:r>
        <w:r>
          <w:rPr>
            <w:noProof/>
            <w:webHidden/>
          </w:rPr>
        </w:r>
        <w:r>
          <w:rPr>
            <w:noProof/>
            <w:webHidden/>
          </w:rPr>
          <w:fldChar w:fldCharType="separate"/>
        </w:r>
        <w:r>
          <w:rPr>
            <w:noProof/>
            <w:webHidden/>
          </w:rPr>
          <w:t>135</w:t>
        </w:r>
        <w:r>
          <w:rPr>
            <w:noProof/>
            <w:webHidden/>
          </w:rPr>
          <w:fldChar w:fldCharType="end"/>
        </w:r>
      </w:hyperlink>
    </w:p>
    <w:p w14:paraId="55520731"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43" w:history="1">
        <w:r w:rsidRPr="00F40C77">
          <w:rPr>
            <w:rStyle w:val="Hyperlink"/>
            <w:noProof/>
          </w:rPr>
          <w:t>6.7. Tied Contact</w:t>
        </w:r>
        <w:r>
          <w:rPr>
            <w:noProof/>
            <w:webHidden/>
          </w:rPr>
          <w:tab/>
        </w:r>
        <w:r>
          <w:rPr>
            <w:noProof/>
            <w:webHidden/>
          </w:rPr>
          <w:fldChar w:fldCharType="begin"/>
        </w:r>
        <w:r>
          <w:rPr>
            <w:noProof/>
            <w:webHidden/>
          </w:rPr>
          <w:instrText xml:space="preserve"> PAGEREF _Toc467221743 \h </w:instrText>
        </w:r>
        <w:r>
          <w:rPr>
            <w:noProof/>
            <w:webHidden/>
          </w:rPr>
        </w:r>
        <w:r>
          <w:rPr>
            <w:noProof/>
            <w:webHidden/>
          </w:rPr>
          <w:fldChar w:fldCharType="separate"/>
        </w:r>
        <w:r>
          <w:rPr>
            <w:noProof/>
            <w:webHidden/>
          </w:rPr>
          <w:t>138</w:t>
        </w:r>
        <w:r>
          <w:rPr>
            <w:noProof/>
            <w:webHidden/>
          </w:rPr>
          <w:fldChar w:fldCharType="end"/>
        </w:r>
      </w:hyperlink>
    </w:p>
    <w:p w14:paraId="46EAD584"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44" w:history="1">
        <w:r w:rsidRPr="00F40C77">
          <w:rPr>
            <w:rStyle w:val="Hyperlink"/>
            <w:noProof/>
          </w:rPr>
          <w:t>6.7.1. Gap Function</w:t>
        </w:r>
        <w:r>
          <w:rPr>
            <w:noProof/>
            <w:webHidden/>
          </w:rPr>
          <w:tab/>
        </w:r>
        <w:r>
          <w:rPr>
            <w:noProof/>
            <w:webHidden/>
          </w:rPr>
          <w:fldChar w:fldCharType="begin"/>
        </w:r>
        <w:r>
          <w:rPr>
            <w:noProof/>
            <w:webHidden/>
          </w:rPr>
          <w:instrText xml:space="preserve"> PAGEREF _Toc467221744 \h </w:instrText>
        </w:r>
        <w:r>
          <w:rPr>
            <w:noProof/>
            <w:webHidden/>
          </w:rPr>
        </w:r>
        <w:r>
          <w:rPr>
            <w:noProof/>
            <w:webHidden/>
          </w:rPr>
          <w:fldChar w:fldCharType="separate"/>
        </w:r>
        <w:r>
          <w:rPr>
            <w:noProof/>
            <w:webHidden/>
          </w:rPr>
          <w:t>139</w:t>
        </w:r>
        <w:r>
          <w:rPr>
            <w:noProof/>
            <w:webHidden/>
          </w:rPr>
          <w:fldChar w:fldCharType="end"/>
        </w:r>
      </w:hyperlink>
    </w:p>
    <w:p w14:paraId="3A0E0651"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45" w:history="1">
        <w:r w:rsidRPr="00F40C77">
          <w:rPr>
            <w:rStyle w:val="Hyperlink"/>
            <w:noProof/>
          </w:rPr>
          <w:t>6.7.2. Tied Contact Integral</w:t>
        </w:r>
        <w:r>
          <w:rPr>
            <w:noProof/>
            <w:webHidden/>
          </w:rPr>
          <w:tab/>
        </w:r>
        <w:r>
          <w:rPr>
            <w:noProof/>
            <w:webHidden/>
          </w:rPr>
          <w:fldChar w:fldCharType="begin"/>
        </w:r>
        <w:r>
          <w:rPr>
            <w:noProof/>
            <w:webHidden/>
          </w:rPr>
          <w:instrText xml:space="preserve"> PAGEREF _Toc467221745 \h </w:instrText>
        </w:r>
        <w:r>
          <w:rPr>
            <w:noProof/>
            <w:webHidden/>
          </w:rPr>
        </w:r>
        <w:r>
          <w:rPr>
            <w:noProof/>
            <w:webHidden/>
          </w:rPr>
          <w:fldChar w:fldCharType="separate"/>
        </w:r>
        <w:r>
          <w:rPr>
            <w:noProof/>
            <w:webHidden/>
          </w:rPr>
          <w:t>139</w:t>
        </w:r>
        <w:r>
          <w:rPr>
            <w:noProof/>
            <w:webHidden/>
          </w:rPr>
          <w:fldChar w:fldCharType="end"/>
        </w:r>
      </w:hyperlink>
    </w:p>
    <w:p w14:paraId="47151157"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46" w:history="1">
        <w:r w:rsidRPr="00F40C77">
          <w:rPr>
            <w:rStyle w:val="Hyperlink"/>
            <w:noProof/>
          </w:rPr>
          <w:t>6.7.3. Linearization of the Contact Integral</w:t>
        </w:r>
        <w:r>
          <w:rPr>
            <w:noProof/>
            <w:webHidden/>
          </w:rPr>
          <w:tab/>
        </w:r>
        <w:r>
          <w:rPr>
            <w:noProof/>
            <w:webHidden/>
          </w:rPr>
          <w:fldChar w:fldCharType="begin"/>
        </w:r>
        <w:r>
          <w:rPr>
            <w:noProof/>
            <w:webHidden/>
          </w:rPr>
          <w:instrText xml:space="preserve"> PAGEREF _Toc467221746 \h </w:instrText>
        </w:r>
        <w:r>
          <w:rPr>
            <w:noProof/>
            <w:webHidden/>
          </w:rPr>
        </w:r>
        <w:r>
          <w:rPr>
            <w:noProof/>
            <w:webHidden/>
          </w:rPr>
          <w:fldChar w:fldCharType="separate"/>
        </w:r>
        <w:r>
          <w:rPr>
            <w:noProof/>
            <w:webHidden/>
          </w:rPr>
          <w:t>139</w:t>
        </w:r>
        <w:r>
          <w:rPr>
            <w:noProof/>
            <w:webHidden/>
          </w:rPr>
          <w:fldChar w:fldCharType="end"/>
        </w:r>
      </w:hyperlink>
    </w:p>
    <w:p w14:paraId="0E470E20"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47" w:history="1">
        <w:r w:rsidRPr="00F40C77">
          <w:rPr>
            <w:rStyle w:val="Hyperlink"/>
            <w:noProof/>
          </w:rPr>
          <w:t>6.7.4. Discretization</w:t>
        </w:r>
        <w:r>
          <w:rPr>
            <w:noProof/>
            <w:webHidden/>
          </w:rPr>
          <w:tab/>
        </w:r>
        <w:r>
          <w:rPr>
            <w:noProof/>
            <w:webHidden/>
          </w:rPr>
          <w:fldChar w:fldCharType="begin"/>
        </w:r>
        <w:r>
          <w:rPr>
            <w:noProof/>
            <w:webHidden/>
          </w:rPr>
          <w:instrText xml:space="preserve"> PAGEREF _Toc467221747 \h </w:instrText>
        </w:r>
        <w:r>
          <w:rPr>
            <w:noProof/>
            <w:webHidden/>
          </w:rPr>
        </w:r>
        <w:r>
          <w:rPr>
            <w:noProof/>
            <w:webHidden/>
          </w:rPr>
          <w:fldChar w:fldCharType="separate"/>
        </w:r>
        <w:r>
          <w:rPr>
            <w:noProof/>
            <w:webHidden/>
          </w:rPr>
          <w:t>140</w:t>
        </w:r>
        <w:r>
          <w:rPr>
            <w:noProof/>
            <w:webHidden/>
          </w:rPr>
          <w:fldChar w:fldCharType="end"/>
        </w:r>
      </w:hyperlink>
    </w:p>
    <w:p w14:paraId="56F59B18" w14:textId="77777777" w:rsidR="002331C7" w:rsidRDefault="002331C7">
      <w:pPr>
        <w:pStyle w:val="TOC2"/>
        <w:tabs>
          <w:tab w:val="right" w:leader="dot" w:pos="9350"/>
        </w:tabs>
        <w:rPr>
          <w:rFonts w:asciiTheme="minorHAnsi" w:eastAsiaTheme="minorEastAsia" w:hAnsiTheme="minorHAnsi" w:cstheme="minorBidi"/>
          <w:noProof/>
          <w:sz w:val="22"/>
          <w:szCs w:val="22"/>
        </w:rPr>
      </w:pPr>
      <w:hyperlink w:anchor="_Toc467221748" w:history="1">
        <w:r w:rsidRPr="00F40C77">
          <w:rPr>
            <w:rStyle w:val="Hyperlink"/>
            <w:noProof/>
          </w:rPr>
          <w:t>6.8. Tied Biphasic Contact</w:t>
        </w:r>
        <w:r>
          <w:rPr>
            <w:noProof/>
            <w:webHidden/>
          </w:rPr>
          <w:tab/>
        </w:r>
        <w:r>
          <w:rPr>
            <w:noProof/>
            <w:webHidden/>
          </w:rPr>
          <w:fldChar w:fldCharType="begin"/>
        </w:r>
        <w:r>
          <w:rPr>
            <w:noProof/>
            <w:webHidden/>
          </w:rPr>
          <w:instrText xml:space="preserve"> PAGEREF _Toc467221748 \h </w:instrText>
        </w:r>
        <w:r>
          <w:rPr>
            <w:noProof/>
            <w:webHidden/>
          </w:rPr>
        </w:r>
        <w:r>
          <w:rPr>
            <w:noProof/>
            <w:webHidden/>
          </w:rPr>
          <w:fldChar w:fldCharType="separate"/>
        </w:r>
        <w:r>
          <w:rPr>
            <w:noProof/>
            <w:webHidden/>
          </w:rPr>
          <w:t>141</w:t>
        </w:r>
        <w:r>
          <w:rPr>
            <w:noProof/>
            <w:webHidden/>
          </w:rPr>
          <w:fldChar w:fldCharType="end"/>
        </w:r>
      </w:hyperlink>
    </w:p>
    <w:p w14:paraId="274BCDC6"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49" w:history="1">
        <w:r w:rsidRPr="00F40C77">
          <w:rPr>
            <w:rStyle w:val="Hyperlink"/>
            <w:noProof/>
          </w:rPr>
          <w:t>6.8.1. Contact Integral</w:t>
        </w:r>
        <w:r>
          <w:rPr>
            <w:noProof/>
            <w:webHidden/>
          </w:rPr>
          <w:tab/>
        </w:r>
        <w:r>
          <w:rPr>
            <w:noProof/>
            <w:webHidden/>
          </w:rPr>
          <w:fldChar w:fldCharType="begin"/>
        </w:r>
        <w:r>
          <w:rPr>
            <w:noProof/>
            <w:webHidden/>
          </w:rPr>
          <w:instrText xml:space="preserve"> PAGEREF _Toc467221749 \h </w:instrText>
        </w:r>
        <w:r>
          <w:rPr>
            <w:noProof/>
            <w:webHidden/>
          </w:rPr>
        </w:r>
        <w:r>
          <w:rPr>
            <w:noProof/>
            <w:webHidden/>
          </w:rPr>
          <w:fldChar w:fldCharType="separate"/>
        </w:r>
        <w:r>
          <w:rPr>
            <w:noProof/>
            <w:webHidden/>
          </w:rPr>
          <w:t>141</w:t>
        </w:r>
        <w:r>
          <w:rPr>
            <w:noProof/>
            <w:webHidden/>
          </w:rPr>
          <w:fldChar w:fldCharType="end"/>
        </w:r>
      </w:hyperlink>
    </w:p>
    <w:p w14:paraId="2221E78B"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50" w:history="1">
        <w:r w:rsidRPr="00F40C77">
          <w:rPr>
            <w:rStyle w:val="Hyperlink"/>
            <w:noProof/>
          </w:rPr>
          <w:t>6.8.2. Gap Function</w:t>
        </w:r>
        <w:r>
          <w:rPr>
            <w:noProof/>
            <w:webHidden/>
          </w:rPr>
          <w:tab/>
        </w:r>
        <w:r>
          <w:rPr>
            <w:noProof/>
            <w:webHidden/>
          </w:rPr>
          <w:fldChar w:fldCharType="begin"/>
        </w:r>
        <w:r>
          <w:rPr>
            <w:noProof/>
            <w:webHidden/>
          </w:rPr>
          <w:instrText xml:space="preserve"> PAGEREF _Toc467221750 \h </w:instrText>
        </w:r>
        <w:r>
          <w:rPr>
            <w:noProof/>
            <w:webHidden/>
          </w:rPr>
        </w:r>
        <w:r>
          <w:rPr>
            <w:noProof/>
            <w:webHidden/>
          </w:rPr>
          <w:fldChar w:fldCharType="separate"/>
        </w:r>
        <w:r>
          <w:rPr>
            <w:noProof/>
            <w:webHidden/>
          </w:rPr>
          <w:t>141</w:t>
        </w:r>
        <w:r>
          <w:rPr>
            <w:noProof/>
            <w:webHidden/>
          </w:rPr>
          <w:fldChar w:fldCharType="end"/>
        </w:r>
      </w:hyperlink>
    </w:p>
    <w:p w14:paraId="09BC8555"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51" w:history="1">
        <w:r w:rsidRPr="00F40C77">
          <w:rPr>
            <w:rStyle w:val="Hyperlink"/>
            <w:noProof/>
          </w:rPr>
          <w:t>6.8.3. Penalty Method</w:t>
        </w:r>
        <w:r>
          <w:rPr>
            <w:noProof/>
            <w:webHidden/>
          </w:rPr>
          <w:tab/>
        </w:r>
        <w:r>
          <w:rPr>
            <w:noProof/>
            <w:webHidden/>
          </w:rPr>
          <w:fldChar w:fldCharType="begin"/>
        </w:r>
        <w:r>
          <w:rPr>
            <w:noProof/>
            <w:webHidden/>
          </w:rPr>
          <w:instrText xml:space="preserve"> PAGEREF _Toc467221751 \h </w:instrText>
        </w:r>
        <w:r>
          <w:rPr>
            <w:noProof/>
            <w:webHidden/>
          </w:rPr>
        </w:r>
        <w:r>
          <w:rPr>
            <w:noProof/>
            <w:webHidden/>
          </w:rPr>
          <w:fldChar w:fldCharType="separate"/>
        </w:r>
        <w:r>
          <w:rPr>
            <w:noProof/>
            <w:webHidden/>
          </w:rPr>
          <w:t>142</w:t>
        </w:r>
        <w:r>
          <w:rPr>
            <w:noProof/>
            <w:webHidden/>
          </w:rPr>
          <w:fldChar w:fldCharType="end"/>
        </w:r>
      </w:hyperlink>
    </w:p>
    <w:p w14:paraId="2053CC72" w14:textId="77777777" w:rsidR="002331C7" w:rsidRDefault="002331C7">
      <w:pPr>
        <w:pStyle w:val="TOC3"/>
        <w:tabs>
          <w:tab w:val="right" w:leader="dot" w:pos="9350"/>
        </w:tabs>
        <w:rPr>
          <w:rFonts w:asciiTheme="minorHAnsi" w:eastAsiaTheme="minorEastAsia" w:hAnsiTheme="minorHAnsi" w:cstheme="minorBidi"/>
          <w:noProof/>
          <w:sz w:val="22"/>
          <w:szCs w:val="22"/>
        </w:rPr>
      </w:pPr>
      <w:hyperlink w:anchor="_Toc467221752" w:history="1">
        <w:r w:rsidRPr="00F40C77">
          <w:rPr>
            <w:rStyle w:val="Hyperlink"/>
            <w:noProof/>
          </w:rPr>
          <w:t>6.8.4. Discretization</w:t>
        </w:r>
        <w:r>
          <w:rPr>
            <w:noProof/>
            <w:webHidden/>
          </w:rPr>
          <w:tab/>
        </w:r>
        <w:r>
          <w:rPr>
            <w:noProof/>
            <w:webHidden/>
          </w:rPr>
          <w:fldChar w:fldCharType="begin"/>
        </w:r>
        <w:r>
          <w:rPr>
            <w:noProof/>
            <w:webHidden/>
          </w:rPr>
          <w:instrText xml:space="preserve"> PAGEREF _Toc467221752 \h </w:instrText>
        </w:r>
        <w:r>
          <w:rPr>
            <w:noProof/>
            <w:webHidden/>
          </w:rPr>
        </w:r>
        <w:r>
          <w:rPr>
            <w:noProof/>
            <w:webHidden/>
          </w:rPr>
          <w:fldChar w:fldCharType="separate"/>
        </w:r>
        <w:r>
          <w:rPr>
            <w:noProof/>
            <w:webHidden/>
          </w:rPr>
          <w:t>142</w:t>
        </w:r>
        <w:r>
          <w:rPr>
            <w:noProof/>
            <w:webHidden/>
          </w:rPr>
          <w:fldChar w:fldCharType="end"/>
        </w:r>
      </w:hyperlink>
    </w:p>
    <w:p w14:paraId="49D6FE97" w14:textId="77777777" w:rsidR="002331C7" w:rsidRDefault="002331C7">
      <w:pPr>
        <w:pStyle w:val="TOC1"/>
        <w:rPr>
          <w:rFonts w:asciiTheme="minorHAnsi" w:eastAsiaTheme="minorEastAsia" w:hAnsiTheme="minorHAnsi" w:cstheme="minorBidi"/>
          <w:b w:val="0"/>
          <w:sz w:val="22"/>
          <w:szCs w:val="22"/>
        </w:rPr>
      </w:pPr>
      <w:hyperlink w:anchor="_Toc467221753" w:history="1">
        <w:r w:rsidRPr="00F40C77">
          <w:rPr>
            <w:rStyle w:val="Hyperlink"/>
          </w:rPr>
          <w:t>Chapter 7. Dynamics</w:t>
        </w:r>
        <w:r>
          <w:rPr>
            <w:webHidden/>
          </w:rPr>
          <w:tab/>
        </w:r>
        <w:r>
          <w:rPr>
            <w:webHidden/>
          </w:rPr>
          <w:fldChar w:fldCharType="begin"/>
        </w:r>
        <w:r>
          <w:rPr>
            <w:webHidden/>
          </w:rPr>
          <w:instrText xml:space="preserve"> PAGEREF _Toc467221753 \h </w:instrText>
        </w:r>
        <w:r>
          <w:rPr>
            <w:webHidden/>
          </w:rPr>
        </w:r>
        <w:r>
          <w:rPr>
            <w:webHidden/>
          </w:rPr>
          <w:fldChar w:fldCharType="separate"/>
        </w:r>
        <w:r>
          <w:rPr>
            <w:webHidden/>
          </w:rPr>
          <w:t>146</w:t>
        </w:r>
        <w:r>
          <w:rPr>
            <w:webHidden/>
          </w:rPr>
          <w:fldChar w:fldCharType="end"/>
        </w:r>
      </w:hyperlink>
    </w:p>
    <w:p w14:paraId="57F1C424" w14:textId="77777777" w:rsidR="002331C7" w:rsidRDefault="002331C7">
      <w:pPr>
        <w:pStyle w:val="TOC1"/>
        <w:rPr>
          <w:rFonts w:asciiTheme="minorHAnsi" w:eastAsiaTheme="minorEastAsia" w:hAnsiTheme="minorHAnsi" w:cstheme="minorBidi"/>
          <w:b w:val="0"/>
          <w:sz w:val="22"/>
          <w:szCs w:val="22"/>
        </w:rPr>
      </w:pPr>
      <w:hyperlink w:anchor="_Toc467221754" w:history="1">
        <w:r w:rsidRPr="00F40C77">
          <w:rPr>
            <w:rStyle w:val="Hyperlink"/>
          </w:rPr>
          <w:t>References</w:t>
        </w:r>
        <w:r>
          <w:rPr>
            <w:webHidden/>
          </w:rPr>
          <w:tab/>
        </w:r>
        <w:r>
          <w:rPr>
            <w:webHidden/>
          </w:rPr>
          <w:fldChar w:fldCharType="begin"/>
        </w:r>
        <w:r>
          <w:rPr>
            <w:webHidden/>
          </w:rPr>
          <w:instrText xml:space="preserve"> PAGEREF _Toc467221754 \h </w:instrText>
        </w:r>
        <w:r>
          <w:rPr>
            <w:webHidden/>
          </w:rPr>
        </w:r>
        <w:r>
          <w:rPr>
            <w:webHidden/>
          </w:rPr>
          <w:fldChar w:fldCharType="separate"/>
        </w:r>
        <w:r>
          <w:rPr>
            <w:webHidden/>
          </w:rPr>
          <w:t>147</w:t>
        </w:r>
        <w:r>
          <w:rPr>
            <w:webHidden/>
          </w:rPr>
          <w:fldChar w:fldCharType="end"/>
        </w:r>
      </w:hyperlink>
    </w:p>
    <w:p w14:paraId="4AD173FB" w14:textId="77777777" w:rsidR="008C7882" w:rsidRDefault="008C7882" w:rsidP="008C7882">
      <w:r>
        <w:rPr>
          <w:bCs/>
          <w:noProof/>
        </w:rPr>
        <w:fldChar w:fldCharType="end"/>
      </w:r>
    </w:p>
    <w:p w14:paraId="605B3EEC" w14:textId="77777777" w:rsidR="008C7882" w:rsidRDefault="008C7882" w:rsidP="00362FD7">
      <w:pPr>
        <w:pStyle w:val="Heading1"/>
        <w:numPr>
          <w:ilvl w:val="0"/>
          <w:numId w:val="19"/>
        </w:numPr>
      </w:pPr>
      <w:r>
        <w:br w:type="page"/>
      </w:r>
      <w:bookmarkStart w:id="31" w:name="_Toc467221596"/>
      <w:r>
        <w:lastRenderedPageBreak/>
        <w:t>Introduction</w:t>
      </w:r>
      <w:bookmarkEnd w:id="31"/>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32" w:name="_Toc467221597"/>
      <w:r>
        <w:t>Overview of FEBio</w:t>
      </w:r>
      <w:bookmarkEnd w:id="32"/>
    </w:p>
    <w:p w14:paraId="0EEFE427" w14:textId="5C844792"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hyperlink r:id="rId23" w:history="1">
        <w:r w:rsidR="00E52B44" w:rsidRPr="00E52B44">
          <w:rPr>
            <w:rStyle w:val="Hyperlink"/>
          </w:rPr>
          <w:t>User’s Manual</w:t>
        </w:r>
      </w:hyperlink>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often complicated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force which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33" w:name="_Toc467221598"/>
      <w:r>
        <w:t>About this document</w:t>
      </w:r>
      <w:bookmarkEnd w:id="33"/>
    </w:p>
    <w:p w14:paraId="67A82022" w14:textId="66BF971A" w:rsidR="008C7882" w:rsidRDefault="008C7882" w:rsidP="008C7882">
      <w:r>
        <w:t xml:space="preserve">This document is a part of a set of three manuals that accompany FEBio: the </w:t>
      </w:r>
      <w:hyperlink r:id="rId24" w:history="1">
        <w:r w:rsidRPr="001D3771">
          <w:rPr>
            <w:rStyle w:val="Hyperlink"/>
            <w:i/>
          </w:rPr>
          <w:t>User’s Manual</w:t>
        </w:r>
        <w:r w:rsidRPr="001D3771">
          <w:rPr>
            <w:rStyle w:val="Hyperlink"/>
          </w:rPr>
          <w:t>,</w:t>
        </w:r>
      </w:hyperlink>
      <w:r>
        <w:t xml:space="preserve"> describing how to use FEBio, the </w:t>
      </w:r>
      <w:hyperlink r:id="rId25" w:history="1">
        <w:r w:rsidRPr="002F5EDE">
          <w:rPr>
            <w:rStyle w:val="Hyperlink"/>
          </w:rPr>
          <w:t>online</w:t>
        </w:r>
      </w:hyperlink>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well defined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843CC3">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843CC3">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843CC3">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843CC3">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843CC3">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34" w:name="_Ref300825912"/>
      <w:bookmarkStart w:id="35" w:name="_Toc467221599"/>
      <w:r>
        <w:lastRenderedPageBreak/>
        <w:t>Continuum Mechanics</w:t>
      </w:r>
      <w:bookmarkEnd w:id="34"/>
      <w:bookmarkEnd w:id="35"/>
    </w:p>
    <w:p w14:paraId="5426EF38" w14:textId="3639ED22"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36" w:name="_Toc467221600"/>
      <w:r>
        <w:t>Vectors and Tensors</w:t>
      </w:r>
      <w:bookmarkEnd w:id="36"/>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6939537E" w:rsidR="008C7882" w:rsidRDefault="008C7882" w:rsidP="008C7882">
      <w:r>
        <w:t xml:space="preserve">Vectors are denoted by small, bold letters, e.g. </w:t>
      </w:r>
      <w:r>
        <w:rPr>
          <w:b/>
        </w:rPr>
        <w:t>v</w:t>
      </w:r>
      <w:r>
        <w:t>. Their components will be denoted by</w:t>
      </w:r>
      <w:r>
        <w:rPr>
          <w:i/>
        </w:rPr>
        <w:t xml:space="preserve"> </w:t>
      </w:r>
      <w:r w:rsidR="00DF221F" w:rsidRPr="00DF221F">
        <w:rPr>
          <w:position w:val="-12"/>
        </w:rPr>
        <w:object w:dxaOrig="220" w:dyaOrig="360" w14:anchorId="06CAF33E">
          <v:shape id="_x0000_i1025" type="#_x0000_t75" style="width:11pt;height:18.5pt" o:ole="">
            <v:imagedata r:id="rId26" o:title=""/>
          </v:shape>
          <o:OLEObject Type="Embed" ProgID="Equation.DSMT4" ShapeID="_x0000_i1025" DrawAspect="Content" ObjectID="_1540965567" r:id="rId27"/>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4CAFAF12" w:rsidR="008C7882" w:rsidRDefault="008C7882" w:rsidP="008C7882">
      <w:pPr>
        <w:pStyle w:val="MTDisplayEquation"/>
      </w:pPr>
      <w:r>
        <w:tab/>
      </w:r>
      <w:bookmarkStart w:id="37" w:name="MTBlankEqn"/>
      <w:r w:rsidR="00DF221F" w:rsidRPr="00DF221F">
        <w:rPr>
          <w:position w:val="-50"/>
        </w:rPr>
        <w:object w:dxaOrig="2980" w:dyaOrig="1120" w14:anchorId="4303BBD7">
          <v:shape id="_x0000_i1026" type="#_x0000_t75" style="width:149pt;height:56pt" o:ole="">
            <v:imagedata r:id="rId28" o:title=""/>
          </v:shape>
          <o:OLEObject Type="Embed" ProgID="Equation.DSMT4" ShapeID="_x0000_i1026" DrawAspect="Content" ObjectID="_1540965568" r:id="rId29"/>
        </w:object>
      </w:r>
      <w:bookmarkEnd w:id="37"/>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\r 2 \h \* MERGEFORMAT </w:instrText>
      </w:r>
      <w:r w:rsidR="0050564A">
        <w:fldChar w:fldCharType="end"/>
      </w:r>
      <w:r w:rsidR="009B7404">
        <w:fldChar w:fldCharType="end"/>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r w:rsidR="009B74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9B7404">
        <w:instrText>.</w:instrText>
      </w:r>
      <w:r w:rsidR="005232C6">
        <w:fldChar w:fldCharType="begin"/>
      </w:r>
      <w:r w:rsidR="005232C6">
        <w:instrText xml:space="preserve"> SEQ MTEqn \c \* Arabic \* MERGEFORMAT </w:instrText>
      </w:r>
      <w:r w:rsidR="005232C6">
        <w:fldChar w:fldCharType="separate"/>
      </w:r>
      <w:r w:rsidR="00843CC3">
        <w:rPr>
          <w:noProof/>
        </w:rPr>
        <w:instrText>1</w:instrText>
      </w:r>
      <w:r w:rsidR="005232C6">
        <w:rPr>
          <w:noProof/>
        </w:rPr>
        <w:fldChar w:fldCharType="end"/>
      </w:r>
      <w:r w:rsidR="009B7404">
        <w:instrText>)</w:instrText>
      </w:r>
      <w:r w:rsidR="009B7404">
        <w:fldChar w:fldCharType="end"/>
      </w:r>
    </w:p>
    <w:p w14:paraId="760AAB6E" w14:textId="6FD442C8" w:rsidR="008C7882" w:rsidRPr="0099596A" w:rsidRDefault="008C7882" w:rsidP="008C7882">
      <w:r>
        <w:t xml:space="preserve">The following products are defined between vectors. Assume </w:t>
      </w:r>
      <w:r>
        <w:rPr>
          <w:b/>
        </w:rPr>
        <w:t>u</w:t>
      </w:r>
      <w:r>
        <w:t xml:space="preserve">, </w:t>
      </w:r>
      <w:r>
        <w:rPr>
          <w:b/>
        </w:rPr>
        <w:t>v</w:t>
      </w:r>
      <w:r>
        <w:t xml:space="preserve"> are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214E15">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255239E3" w:rsidR="008C7882" w:rsidRDefault="008C7882" w:rsidP="008C7882">
      <w:pPr>
        <w:pStyle w:val="MTDisplayEquation"/>
      </w:pPr>
      <w:r>
        <w:tab/>
      </w:r>
      <w:r w:rsidR="00DF221F" w:rsidRPr="00DF221F">
        <w:rPr>
          <w:position w:val="-12"/>
        </w:rPr>
        <w:object w:dxaOrig="999" w:dyaOrig="360" w14:anchorId="3D489797">
          <v:shape id="_x0000_i1027" type="#_x0000_t75" style="width:50pt;height:18.5pt" o:ole="">
            <v:imagedata r:id="rId30" o:title=""/>
          </v:shape>
          <o:OLEObject Type="Embed" ProgID="Equation.DSMT4" ShapeID="_x0000_i1027" DrawAspect="Content" ObjectID="_1540965569" r:id="rId31"/>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r w:rsidR="009B74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9B7404">
        <w:instrText>.</w:instrText>
      </w:r>
      <w:r w:rsidR="005232C6">
        <w:fldChar w:fldCharType="begin"/>
      </w:r>
      <w:r w:rsidR="005232C6">
        <w:instrText xml:space="preserve"> SEQ MTEqn \c \* Arabic \* MERGEFORMAT </w:instrText>
      </w:r>
      <w:r w:rsidR="005232C6">
        <w:fldChar w:fldCharType="separate"/>
      </w:r>
      <w:r w:rsidR="00843CC3">
        <w:rPr>
          <w:noProof/>
        </w:rPr>
        <w:instrText>2</w:instrText>
      </w:r>
      <w:r w:rsidR="005232C6">
        <w:rPr>
          <w:noProof/>
        </w:rPr>
        <w:fldChar w:fldCharType="end"/>
      </w:r>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710D3D3A" w:rsidR="008C7882" w:rsidRDefault="008C7882" w:rsidP="008C7882">
      <w:pPr>
        <w:pStyle w:val="MTDisplayEquation"/>
      </w:pPr>
      <w:r>
        <w:tab/>
      </w:r>
      <w:r w:rsidR="00DF221F" w:rsidRPr="00DF221F">
        <w:rPr>
          <w:position w:val="-50"/>
        </w:rPr>
        <w:object w:dxaOrig="1960" w:dyaOrig="1120" w14:anchorId="4F8F8C8C">
          <v:shape id="_x0000_i1028" type="#_x0000_t75" style="width:98pt;height:56pt" o:ole="">
            <v:imagedata r:id="rId32" o:title=""/>
          </v:shape>
          <o:OLEObject Type="Embed" ProgID="Equation.DSMT4" ShapeID="_x0000_i1028" DrawAspect="Content" ObjectID="_1540965570" r:id="rId33"/>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r w:rsidR="009B74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9B7404">
        <w:instrText>.</w:instrText>
      </w:r>
      <w:r w:rsidR="005232C6">
        <w:fldChar w:fldCharType="begin"/>
      </w:r>
      <w:r w:rsidR="005232C6">
        <w:instrText xml:space="preserve"> SEQ MTEqn \c \* Arabic \* MERGEFORMAT </w:instrText>
      </w:r>
      <w:r w:rsidR="005232C6">
        <w:fldChar w:fldCharType="separate"/>
      </w:r>
      <w:r w:rsidR="00843CC3">
        <w:rPr>
          <w:noProof/>
        </w:rPr>
        <w:instrText>3</w:instrText>
      </w:r>
      <w:r w:rsidR="005232C6">
        <w:rPr>
          <w:noProof/>
        </w:rPr>
        <w:fldChar w:fldCharType="end"/>
      </w:r>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152242C8" w:rsidR="008C7882" w:rsidRDefault="008C7882" w:rsidP="008C7882">
      <w:pPr>
        <w:pStyle w:val="MTDisplayEquation"/>
      </w:pPr>
      <w:r>
        <w:tab/>
      </w:r>
      <w:r w:rsidR="00DF221F" w:rsidRPr="00DF221F">
        <w:rPr>
          <w:position w:val="-18"/>
        </w:rPr>
        <w:object w:dxaOrig="1480" w:dyaOrig="440" w14:anchorId="62DBBF3C">
          <v:shape id="_x0000_i1029" type="#_x0000_t75" style="width:74.5pt;height:22pt" o:ole="">
            <v:imagedata r:id="rId34" o:title=""/>
          </v:shape>
          <o:OLEObject Type="Embed" ProgID="Equation.DSMT4" ShapeID="_x0000_i1029" DrawAspect="Content" ObjectID="_1540965571" r:id="rId35"/>
        </w:object>
      </w:r>
      <w:r>
        <w:t>.</w:t>
      </w:r>
      <w:r>
        <w:tab/>
      </w:r>
      <w:r w:rsidR="009B7404">
        <w:fldChar w:fldCharType="begin"/>
      </w:r>
      <w:r w:rsidR="009B7404">
        <w:instrText xml:space="preserve"> MACROBUTTON MTPlaceRef \* MERGEFORMAT </w:instrText>
      </w:r>
      <w:r w:rsidR="0050564A">
        <w:fldChar w:fldCharType="begin"/>
      </w:r>
      <w:r w:rsidR="0050564A">
        <w:instrText xml:space="preserve"> SEQ MTEqn \h \* MERGEFORMAT </w:instrText>
      </w:r>
      <w:r w:rsidR="0050564A">
        <w:fldChar w:fldCharType="end"/>
      </w:r>
      <w:bookmarkStart w:id="38" w:name="ZEqnNum548927"/>
      <w:r w:rsidR="009B74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9B7404">
        <w:instrText>.</w:instrText>
      </w:r>
      <w:r w:rsidR="005232C6">
        <w:fldChar w:fldCharType="begin"/>
      </w:r>
      <w:r w:rsidR="005232C6">
        <w:instrText xml:space="preserve"> SEQ MTEqn \c \* Arabic \* MERGEFORMAT </w:instrText>
      </w:r>
      <w:r w:rsidR="005232C6">
        <w:fldChar w:fldCharType="separate"/>
      </w:r>
      <w:r w:rsidR="00843CC3">
        <w:rPr>
          <w:noProof/>
        </w:rPr>
        <w:instrText>4</w:instrText>
      </w:r>
      <w:r w:rsidR="005232C6">
        <w:rPr>
          <w:noProof/>
        </w:rPr>
        <w:fldChar w:fldCharType="end"/>
      </w:r>
      <w:r w:rsidR="009B7404">
        <w:instrText>)</w:instrText>
      </w:r>
      <w:bookmarkEnd w:id="38"/>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r w:rsidR="005232C6">
        <w:fldChar w:fldCharType="begin"/>
      </w:r>
      <w:r w:rsidR="005232C6">
        <w:instrText xml:space="preserve"> REF ZEqnNum548927 \* Charformat \! \* MERGEFORMAT </w:instrText>
      </w:r>
      <w:r w:rsidR="005232C6">
        <w:fldChar w:fldCharType="separate"/>
      </w:r>
      <w:r w:rsidR="00843CC3">
        <w:instrText>(2.4)</w:instrText>
      </w:r>
      <w:r w:rsidR="005232C6">
        <w:fldChar w:fldCharType="end"/>
      </w:r>
      <w:r w:rsidR="009B7404">
        <w:fldChar w:fldCharType="end"/>
      </w:r>
      <w:r>
        <w:t>, is a second order tensor.</w:t>
      </w:r>
    </w:p>
    <w:p w14:paraId="69C2D97E" w14:textId="77777777" w:rsidR="008C7882" w:rsidRDefault="008C7882" w:rsidP="008C7882"/>
    <w:p w14:paraId="731EB22D" w14:textId="1F220F0A"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DF221F" w:rsidRPr="00DF221F">
        <w:rPr>
          <w:position w:val="-6"/>
        </w:rPr>
        <w:object w:dxaOrig="200" w:dyaOrig="220" w14:anchorId="571059ED">
          <v:shape id="_x0000_i1030" type="#_x0000_t75" style="width:10pt;height:11pt" o:ole="">
            <v:imagedata r:id="rId36" o:title=""/>
          </v:shape>
          <o:OLEObject Type="Embed" ProgID="Equation.DSMT4" ShapeID="_x0000_i1030" DrawAspect="Content" ObjectID="_1540965572" r:id="rId37"/>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7075344E" w:rsidR="008C7882" w:rsidRDefault="008C7882" w:rsidP="008C7882">
      <w:pPr>
        <w:pStyle w:val="MTDisplayEquation"/>
      </w:pPr>
      <w:r>
        <w:tab/>
      </w:r>
      <w:r w:rsidR="00DF221F" w:rsidRPr="00DF221F">
        <w:rPr>
          <w:position w:val="-14"/>
        </w:rPr>
        <w:object w:dxaOrig="1260" w:dyaOrig="380" w14:anchorId="37DFE699">
          <v:shape id="_x0000_i1031" type="#_x0000_t75" style="width:63pt;height:18.5pt" o:ole="">
            <v:imagedata r:id="rId38" o:title=""/>
          </v:shape>
          <o:OLEObject Type="Embed" ProgID="Equation.DSMT4" ShapeID="_x0000_i1031" DrawAspect="Content" ObjectID="_1540965573" r:id="rId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w:instrText>
      </w:r>
      <w:r w:rsidR="005232C6">
        <w:rPr>
          <w:noProof/>
        </w:rPr>
        <w:fldChar w:fldCharType="end"/>
      </w:r>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7CD7BFA8" w:rsidR="008C7882" w:rsidRDefault="008C7882" w:rsidP="008C7882">
      <w:pPr>
        <w:pStyle w:val="MTDisplayEquation"/>
      </w:pPr>
      <w:r>
        <w:tab/>
      </w:r>
      <w:r w:rsidR="00DF221F" w:rsidRPr="00DF221F">
        <w:rPr>
          <w:position w:val="-12"/>
        </w:rPr>
        <w:object w:dxaOrig="1579" w:dyaOrig="360" w14:anchorId="1E693556">
          <v:shape id="_x0000_i1032" type="#_x0000_t75" style="width:78.5pt;height:18.5pt" o:ole="">
            <v:imagedata r:id="rId40" o:title=""/>
          </v:shape>
          <o:OLEObject Type="Embed" ProgID="Equation.DSMT4" ShapeID="_x0000_i1032" DrawAspect="Content" ObjectID="_1540965574" r:id="rId4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w:instrText>
      </w:r>
      <w:r w:rsidR="005232C6">
        <w:rPr>
          <w:noProof/>
        </w:rPr>
        <w:fldChar w:fldCharType="end"/>
      </w:r>
      <w:r>
        <w:instrText>)</w:instrText>
      </w:r>
      <w:r>
        <w:fldChar w:fldCharType="end"/>
      </w:r>
    </w:p>
    <w:p w14:paraId="374581B2" w14:textId="526E51B0" w:rsidR="008C7882" w:rsidRDefault="008C7882" w:rsidP="008C7882">
      <w:r>
        <w:t xml:space="preserve">Here </w:t>
      </w:r>
      <w:r w:rsidRPr="00E41741">
        <w:rPr>
          <w:b/>
        </w:rPr>
        <w:t>1</w:t>
      </w:r>
      <w:r>
        <w:t xml:space="preserve"> is the second order identity tensor</w:t>
      </w:r>
      <w:r w:rsidR="00FA2BC4">
        <w:t xml:space="preserve"> with components </w:t>
      </w:r>
      <w:r w:rsidR="00DF221F" w:rsidRPr="00DF221F">
        <w:rPr>
          <w:position w:val="-14"/>
        </w:rPr>
        <w:object w:dxaOrig="279" w:dyaOrig="380" w14:anchorId="2EFDB83E">
          <v:shape id="_x0000_i1033" type="#_x0000_t75" style="width:14pt;height:18.5pt" o:ole="">
            <v:imagedata r:id="rId42" o:title=""/>
          </v:shape>
          <o:OLEObject Type="Embed" ProgID="Equation.DSMT4" ShapeID="_x0000_i1033" DrawAspect="Content" ObjectID="_1540965575" r:id="rId43"/>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621942C0" w:rsidR="008C7882" w:rsidRDefault="008C7882" w:rsidP="008C7882">
      <w:pPr>
        <w:pStyle w:val="MTDisplayEquation"/>
      </w:pPr>
      <w:r>
        <w:tab/>
      </w:r>
      <w:r w:rsidR="00DF221F" w:rsidRPr="00DF221F">
        <w:rPr>
          <w:position w:val="-60"/>
        </w:rPr>
        <w:object w:dxaOrig="2320" w:dyaOrig="1359" w14:anchorId="0723C1FC">
          <v:shape id="_x0000_i1034" type="#_x0000_t75" style="width:116.5pt;height:68pt" o:ole="">
            <v:imagedata r:id="rId44" o:title=""/>
          </v:shape>
          <o:OLEObject Type="Embed" ProgID="Equation.DSMT4" ShapeID="_x0000_i1034" DrawAspect="Content" ObjectID="_1540965576" r:id="rId4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w:instrText>
      </w:r>
      <w:r w:rsidR="005232C6">
        <w:instrText xml:space="preserve">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w:instrText>
      </w:r>
      <w:r w:rsidR="005232C6">
        <w:rPr>
          <w:noProof/>
        </w:rPr>
        <w:fldChar w:fldCharType="end"/>
      </w:r>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38A26F9D" w:rsidR="008C7882" w:rsidRDefault="008C7882" w:rsidP="008C7882">
      <w:pPr>
        <w:pStyle w:val="MTDisplayEquation"/>
      </w:pPr>
      <w:r>
        <w:tab/>
      </w:r>
      <w:r w:rsidR="00DF221F" w:rsidRPr="00DF221F">
        <w:rPr>
          <w:position w:val="-6"/>
        </w:rPr>
        <w:object w:dxaOrig="680" w:dyaOrig="320" w14:anchorId="3E79A347">
          <v:shape id="_x0000_i1035" type="#_x0000_t75" style="width:33.5pt;height:16pt" o:ole="">
            <v:imagedata r:id="rId46" o:title=""/>
          </v:shape>
          <o:OLEObject Type="Embed" ProgID="Equation.DSMT4" ShapeID="_x0000_i1035" DrawAspect="Content" ObjectID="_1540965577" r:id="rId4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w:instrText>
      </w:r>
      <w:r w:rsidR="005232C6">
        <w:instrText xml:space="preserv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w:instrText>
      </w:r>
      <w:r w:rsidR="005232C6">
        <w:rPr>
          <w:noProof/>
        </w:rPr>
        <w:fldChar w:fldCharType="end"/>
      </w:r>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2F2FC90E" w:rsidR="008C7882" w:rsidRDefault="008C7882" w:rsidP="008C7882">
      <w:pPr>
        <w:pStyle w:val="MTDisplayEquation"/>
      </w:pPr>
      <w:r>
        <w:tab/>
      </w:r>
      <w:r w:rsidR="00DF221F" w:rsidRPr="00DF221F">
        <w:rPr>
          <w:position w:val="-6"/>
        </w:rPr>
        <w:object w:dxaOrig="1060" w:dyaOrig="320" w14:anchorId="40039B20">
          <v:shape id="_x0000_i1036" type="#_x0000_t75" style="width:53.5pt;height:16pt" o:ole="">
            <v:imagedata r:id="rId48" o:title=""/>
          </v:shape>
          <o:OLEObject Type="Embed" ProgID="Equation.DSMT4" ShapeID="_x0000_i1036" DrawAspect="Content" ObjectID="_1540965578" r:id="rId4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9</w:instrText>
      </w:r>
      <w:r w:rsidR="005232C6">
        <w:rPr>
          <w:noProof/>
        </w:rPr>
        <w:fldChar w:fldCharType="end"/>
      </w:r>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5779AB22" w:rsidR="008C7882" w:rsidRDefault="008C7882" w:rsidP="008C7882">
      <w:pPr>
        <w:pStyle w:val="MTDisplayEquation"/>
      </w:pPr>
      <w:r>
        <w:tab/>
      </w:r>
      <w:r w:rsidR="00DF221F" w:rsidRPr="00DF221F">
        <w:rPr>
          <w:position w:val="-6"/>
        </w:rPr>
        <w:object w:dxaOrig="1100" w:dyaOrig="279" w14:anchorId="24E8F6BB">
          <v:shape id="_x0000_i1037" type="#_x0000_t75" style="width:54.5pt;height:14pt" o:ole="">
            <v:imagedata r:id="rId50" o:title=""/>
          </v:shape>
          <o:OLEObject Type="Embed" ProgID="Equation.DSMT4" ShapeID="_x0000_i1037" DrawAspect="Content" ObjectID="_1540965579" r:id="rId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10</w:instrText>
      </w:r>
      <w:r w:rsidR="005232C6">
        <w:rPr>
          <w:noProof/>
        </w:rPr>
        <w:fldChar w:fldCharType="end"/>
      </w:r>
      <w:r>
        <w:instrText>)</w:instrText>
      </w:r>
      <w:r>
        <w:fldChar w:fldCharType="end"/>
      </w:r>
    </w:p>
    <w:p w14:paraId="6D53E871" w14:textId="77777777" w:rsidR="008C7882" w:rsidRDefault="008C7882" w:rsidP="008C7882">
      <w:r>
        <w:t xml:space="preserve"> where</w:t>
      </w:r>
    </w:p>
    <w:p w14:paraId="47093155" w14:textId="751FA499" w:rsidR="008C7882" w:rsidRDefault="008C7882" w:rsidP="008C7882">
      <w:pPr>
        <w:pStyle w:val="MTDisplayEquation"/>
      </w:pPr>
      <w:r>
        <w:tab/>
      </w:r>
      <w:r w:rsidR="00DF221F" w:rsidRPr="00DF221F">
        <w:rPr>
          <w:position w:val="-24"/>
        </w:rPr>
        <w:object w:dxaOrig="3660" w:dyaOrig="620" w14:anchorId="1D1F088C">
          <v:shape id="_x0000_i1038" type="#_x0000_t75" style="width:183pt;height:31pt" o:ole="">
            <v:imagedata r:id="rId52" o:title=""/>
          </v:shape>
          <o:OLEObject Type="Embed" ProgID="Equation.DSMT4" ShapeID="_x0000_i1038" DrawAspect="Content" ObjectID="_1540965580" r:id="rId53"/>
        </w:object>
      </w:r>
      <w:r w:rsidR="00AB0BD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w:instrText>
      </w:r>
      <w:r w:rsidR="005232C6">
        <w:rPr>
          <w:noProof/>
        </w:rPr>
        <w:fldChar w:fldCharType="end"/>
      </w:r>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47CA3C03" w:rsidR="008C7882" w:rsidRDefault="008C7882" w:rsidP="008C7882">
      <w:pPr>
        <w:pStyle w:val="MTDisplayEquation"/>
      </w:pPr>
      <w:r>
        <w:tab/>
      </w:r>
      <w:r w:rsidR="00DF221F" w:rsidRPr="00DF221F">
        <w:rPr>
          <w:position w:val="-10"/>
        </w:rPr>
        <w:object w:dxaOrig="2420" w:dyaOrig="340" w14:anchorId="7AB72A32">
          <v:shape id="_x0000_i1039" type="#_x0000_t75" style="width:120.5pt;height:17.5pt" o:ole="">
            <v:imagedata r:id="rId54" o:title=""/>
          </v:shape>
          <o:OLEObject Type="Embed" ProgID="Equation.DSMT4" ShapeID="_x0000_i1039" DrawAspect="Content" ObjectID="_1540965581" r:id="rId5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12</w:instrText>
      </w:r>
      <w:r w:rsidR="005232C6">
        <w:rPr>
          <w:noProof/>
        </w:rPr>
        <w:fldChar w:fldCharType="end"/>
      </w:r>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2BAA2B25" w:rsidR="008C7882" w:rsidRDefault="008C7882" w:rsidP="008C7882">
      <w:pPr>
        <w:pStyle w:val="MTDisplayEquation"/>
      </w:pPr>
      <w:r>
        <w:tab/>
      </w:r>
      <w:r w:rsidR="00DF221F" w:rsidRPr="00DF221F">
        <w:rPr>
          <w:position w:val="-6"/>
        </w:rPr>
        <w:object w:dxaOrig="1140" w:dyaOrig="279" w14:anchorId="0038CBC1">
          <v:shape id="_x0000_i1040" type="#_x0000_t75" style="width:57pt;height:14pt" o:ole="">
            <v:imagedata r:id="rId56" o:title=""/>
          </v:shape>
          <o:OLEObject Type="Embed" ProgID="Equation.DSMT4" ShapeID="_x0000_i1040" DrawAspect="Content" ObjectID="_1540965582" r:id="rId5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13</w:instrText>
      </w:r>
      <w:r w:rsidR="005232C6">
        <w:rPr>
          <w:noProof/>
        </w:rPr>
        <w:fldChar w:fldCharType="end"/>
      </w:r>
      <w:r>
        <w:instrText>)</w:instrText>
      </w:r>
      <w:r>
        <w:fldChar w:fldCharType="end"/>
      </w:r>
    </w:p>
    <w:p w14:paraId="1DFBF165" w14:textId="04872DF5" w:rsidR="008C7882" w:rsidRDefault="008C7882" w:rsidP="008C7882">
      <w:r>
        <w:t xml:space="preserve">where the second order tensor </w:t>
      </w:r>
      <w:r w:rsidR="00DF221F" w:rsidRPr="00DF221F">
        <w:rPr>
          <w:position w:val="-6"/>
        </w:rPr>
        <w:object w:dxaOrig="260" w:dyaOrig="279" w14:anchorId="2AC10F4C">
          <v:shape id="_x0000_i1041" type="#_x0000_t75" style="width:12.5pt;height:14pt" o:ole="">
            <v:imagedata r:id="rId58" o:title=""/>
          </v:shape>
          <o:OLEObject Type="Embed" ProgID="Equation.DSMT4" ShapeID="_x0000_i1041" DrawAspect="Content" ObjectID="_1540965583" r:id="rId59"/>
        </w:object>
      </w:r>
      <w:r w:rsidR="00EE0E0E">
        <w:t xml:space="preserve"> </w:t>
      </w:r>
      <w:r>
        <w:t>is defined as,</w:t>
      </w:r>
    </w:p>
    <w:p w14:paraId="656867D0" w14:textId="095AD1C5" w:rsidR="008C7882" w:rsidRDefault="008C7882" w:rsidP="008C7882">
      <w:pPr>
        <w:pStyle w:val="MTDisplayEquation"/>
      </w:pPr>
      <w:r>
        <w:tab/>
      </w:r>
      <w:r w:rsidR="00DF221F" w:rsidRPr="00DF221F">
        <w:rPr>
          <w:position w:val="-50"/>
        </w:rPr>
        <w:object w:dxaOrig="2299" w:dyaOrig="1120" w14:anchorId="0CBFF5EE">
          <v:shape id="_x0000_i1042" type="#_x0000_t75" style="width:114.5pt;height:56pt" o:ole="">
            <v:imagedata r:id="rId60" o:title=""/>
          </v:shape>
          <o:OLEObject Type="Embed" ProgID="Equation.DSMT4" ShapeID="_x0000_i1042" DrawAspect="Content" ObjectID="_1540965584" r:id="rId6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14</w:instrText>
      </w:r>
      <w:r w:rsidR="005232C6">
        <w:rPr>
          <w:noProof/>
        </w:rPr>
        <w:fldChar w:fldCharType="end"/>
      </w:r>
      <w:r>
        <w:instrText>)</w:instrText>
      </w:r>
      <w:r>
        <w:fldChar w:fldCharType="end"/>
      </w:r>
    </w:p>
    <w:p w14:paraId="71637246" w14:textId="77777777" w:rsidR="008C7882" w:rsidRDefault="008C7882" w:rsidP="008C7882"/>
    <w:p w14:paraId="0F23CDDC" w14:textId="7218325F" w:rsidR="008C7882" w:rsidRDefault="008C7882" w:rsidP="008C7882">
      <w:r>
        <w:t xml:space="preserve">A second order </w:t>
      </w:r>
      <w:r>
        <w:rPr>
          <w:b/>
        </w:rPr>
        <w:t xml:space="preserve">Q </w:t>
      </w:r>
      <w:r>
        <w:t xml:space="preserve">tensor is called </w:t>
      </w:r>
      <w:r>
        <w:rPr>
          <w:i/>
        </w:rPr>
        <w:t xml:space="preserve">orthogonal </w:t>
      </w:r>
      <w:r>
        <w:t xml:space="preserve">if </w:t>
      </w:r>
      <w:r w:rsidR="00DF221F" w:rsidRPr="00DF221F">
        <w:rPr>
          <w:position w:val="-8"/>
        </w:rPr>
        <w:object w:dxaOrig="940" w:dyaOrig="340" w14:anchorId="2C5B4CAB">
          <v:shape id="_x0000_i1043" type="#_x0000_t75" style="width:47pt;height:17.5pt" o:ole="">
            <v:imagedata r:id="rId62" o:title=""/>
          </v:shape>
          <o:OLEObject Type="Embed" ProgID="Equation.DSMT4" ShapeID="_x0000_i1043" DrawAspect="Content" ObjectID="_1540965585" r:id="rId63"/>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r>
        <w:rPr>
          <w:b/>
        </w:rPr>
        <w:t xml:space="preserve">A </w:t>
      </w:r>
      <w:r>
        <w:t>are arranged as a column vector:</w:t>
      </w:r>
    </w:p>
    <w:p w14:paraId="3117F60E" w14:textId="25241628" w:rsidR="008C7882" w:rsidRDefault="008C7882" w:rsidP="008C7882">
      <w:pPr>
        <w:pStyle w:val="MTDisplayEquation"/>
      </w:pPr>
      <w:r>
        <w:lastRenderedPageBreak/>
        <w:tab/>
      </w:r>
      <w:r w:rsidR="00DF221F" w:rsidRPr="00DF221F">
        <w:rPr>
          <w:position w:val="-104"/>
        </w:rPr>
        <w:object w:dxaOrig="1180" w:dyaOrig="2200" w14:anchorId="3C68008D">
          <v:shape id="_x0000_i1044" type="#_x0000_t75" style="width:59.5pt;height:110.5pt" o:ole="">
            <v:imagedata r:id="rId64" o:title=""/>
          </v:shape>
          <o:OLEObject Type="Embed" ProgID="Equation.DSMT4" ShapeID="_x0000_i1044" DrawAspect="Content" ObjectID="_1540965586" r:id="rId6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15</w:instrText>
      </w:r>
      <w:r w:rsidR="005232C6">
        <w:rPr>
          <w:noProof/>
        </w:rPr>
        <w:fldChar w:fldCharType="end"/>
      </w:r>
      <w:r>
        <w:instrText>)</w:instrText>
      </w:r>
      <w:r>
        <w:fldChar w:fldCharType="end"/>
      </w:r>
    </w:p>
    <w:p w14:paraId="7F4740F6" w14:textId="77777777" w:rsidR="008C7882" w:rsidRDefault="008C7882" w:rsidP="008C7882"/>
    <w:p w14:paraId="6B942150" w14:textId="55CFF9AC" w:rsidR="008C7882" w:rsidRDefault="008C7882" w:rsidP="008C7882">
      <w:r>
        <w:t xml:space="preserve">Higher order tensors will be denoted by bold, capital, script symbols, e.g. </w:t>
      </w:r>
      <w:r w:rsidR="00DF221F" w:rsidRPr="00DF221F">
        <w:rPr>
          <w:position w:val="-6"/>
        </w:rPr>
        <w:object w:dxaOrig="320" w:dyaOrig="279" w14:anchorId="5C815BA9">
          <v:shape id="_x0000_i1045" type="#_x0000_t75" style="width:16pt;height:14pt" o:ole="">
            <v:imagedata r:id="rId66" o:title=""/>
          </v:shape>
          <o:OLEObject Type="Embed" ProgID="Equation.DSMT4" ShapeID="_x0000_i1045" DrawAspect="Content" ObjectID="_1540965587" r:id="rId67"/>
        </w:object>
      </w:r>
      <w:r>
        <w:t xml:space="preserve">. An example of a third-order tensor is the </w:t>
      </w:r>
      <w:r>
        <w:rPr>
          <w:i/>
        </w:rPr>
        <w:t xml:space="preserve">permutation tensor </w:t>
      </w:r>
      <w:r w:rsidR="00DF221F" w:rsidRPr="00DF221F">
        <w:rPr>
          <w:position w:val="-14"/>
        </w:rPr>
        <w:object w:dxaOrig="340" w:dyaOrig="380" w14:anchorId="7B0E3DD9">
          <v:shape id="_x0000_i1046" type="#_x0000_t75" style="width:17.5pt;height:18.5pt" o:ole="">
            <v:imagedata r:id="rId68" o:title=""/>
          </v:shape>
          <o:OLEObject Type="Embed" ProgID="Equation.DSMT4" ShapeID="_x0000_i1046" DrawAspect="Content" ObjectID="_1540965588" r:id="rId69"/>
        </w:object>
      </w:r>
      <w:r>
        <w:t xml:space="preserve">, whose components are 1 for an even permutation of </w:t>
      </w:r>
      <w:r w:rsidR="00DF221F" w:rsidRPr="00DF221F">
        <w:rPr>
          <w:position w:val="-14"/>
        </w:rPr>
        <w:object w:dxaOrig="720" w:dyaOrig="400" w14:anchorId="20568600">
          <v:shape id="_x0000_i1047" type="#_x0000_t75" style="width:36pt;height:20pt" o:ole="">
            <v:imagedata r:id="rId70" o:title=""/>
          </v:shape>
          <o:OLEObject Type="Embed" ProgID="Equation.DSMT4" ShapeID="_x0000_i1047" DrawAspect="Content" ObjectID="_1540965589" r:id="rId71"/>
        </w:object>
      </w:r>
      <w:r>
        <w:t xml:space="preserve">, -1 for an odd permutation of </w:t>
      </w:r>
      <w:r w:rsidR="00DF221F" w:rsidRPr="00DF221F">
        <w:rPr>
          <w:position w:val="-14"/>
        </w:rPr>
        <w:object w:dxaOrig="720" w:dyaOrig="400" w14:anchorId="65FFCA61">
          <v:shape id="_x0000_i1048" type="#_x0000_t75" style="width:36pt;height:20pt" o:ole="">
            <v:imagedata r:id="rId72" o:title=""/>
          </v:shape>
          <o:OLEObject Type="Embed" ProgID="Equation.DSMT4" ShapeID="_x0000_i1048" DrawAspect="Content" ObjectID="_1540965590" r:id="rId73"/>
        </w:object>
      </w:r>
      <w:r w:rsidR="00EE0E0E">
        <w:t xml:space="preserve"> </w:t>
      </w:r>
      <w:r>
        <w:t>and zero otherwise. The permutation symbol is useful for expressing the cross-product of two vectors in index notation</w:t>
      </w:r>
      <w:r w:rsidR="004566B7">
        <w:t>:</w:t>
      </w:r>
    </w:p>
    <w:p w14:paraId="2CCEF552" w14:textId="22984AC3" w:rsidR="008C7882" w:rsidRDefault="008C7882" w:rsidP="008C7882">
      <w:pPr>
        <w:pStyle w:val="MTDisplayEquation"/>
      </w:pPr>
      <w:r>
        <w:tab/>
      </w:r>
      <w:r w:rsidR="00DF221F" w:rsidRPr="00DF221F">
        <w:rPr>
          <w:position w:val="-14"/>
        </w:rPr>
        <w:object w:dxaOrig="1680" w:dyaOrig="400" w14:anchorId="531E35D1">
          <v:shape id="_x0000_i1049" type="#_x0000_t75" style="width:84pt;height:20pt" o:ole="">
            <v:imagedata r:id="rId74" o:title=""/>
          </v:shape>
          <o:OLEObject Type="Embed" ProgID="Equation.DSMT4" ShapeID="_x0000_i1049" DrawAspect="Content" ObjectID="_1540965591" r:id="rId75"/>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16</w:instrText>
      </w:r>
      <w:r w:rsidR="005232C6">
        <w:rPr>
          <w:noProof/>
        </w:rPr>
        <w:fldChar w:fldCharType="end"/>
      </w:r>
      <w:r>
        <w:instrText>)</w:instrText>
      </w:r>
      <w:r>
        <w:fldChar w:fldCharType="end"/>
      </w:r>
    </w:p>
    <w:p w14:paraId="1AA61CFD" w14:textId="77777777" w:rsidR="008C7882" w:rsidRPr="00FF53B2" w:rsidRDefault="008C7882" w:rsidP="008C7882"/>
    <w:p w14:paraId="71B2D359" w14:textId="7A88E788" w:rsidR="008C7882" w:rsidRDefault="008C7882" w:rsidP="008C7882">
      <w:r>
        <w:t xml:space="preserve">An example of a fourth order tensor is the elasticity tensor </w:t>
      </w:r>
      <w:r w:rsidR="00DF221F" w:rsidRPr="00DF221F">
        <w:rPr>
          <w:position w:val="-6"/>
        </w:rPr>
        <w:object w:dxaOrig="220" w:dyaOrig="279" w14:anchorId="50D0383B">
          <v:shape id="_x0000_i1050" type="#_x0000_t75" style="width:11pt;height:14pt" o:ole="">
            <v:imagedata r:id="rId76" o:title=""/>
          </v:shape>
          <o:OLEObject Type="Embed" ProgID="Equation.DSMT4" ShapeID="_x0000_i1050" DrawAspect="Content" ObjectID="_1540965592" r:id="rId77"/>
        </w:object>
      </w:r>
      <w:r>
        <w:t xml:space="preserve"> which, in linear elasticity theory, relates the small strain tensor </w:t>
      </w:r>
      <w:r w:rsidR="00DF221F" w:rsidRPr="00DF221F">
        <w:rPr>
          <w:position w:val="-6"/>
        </w:rPr>
        <w:object w:dxaOrig="180" w:dyaOrig="220" w14:anchorId="4B8A1CA9">
          <v:shape id="_x0000_i1051" type="#_x0000_t75" style="width:9pt;height:11pt" o:ole="">
            <v:imagedata r:id="rId78" o:title=""/>
          </v:shape>
          <o:OLEObject Type="Embed" ProgID="Equation.DSMT4" ShapeID="_x0000_i1051" DrawAspect="Content" ObjectID="_1540965593" r:id="rId79"/>
        </w:object>
      </w:r>
      <w:r w:rsidR="00EE0E0E">
        <w:t xml:space="preserve"> </w:t>
      </w:r>
      <w:r>
        <w:t xml:space="preserve">and the Cauchy stress tensor </w:t>
      </w:r>
      <w:r w:rsidR="00DF221F" w:rsidRPr="00DF221F">
        <w:rPr>
          <w:position w:val="-6"/>
        </w:rPr>
        <w:object w:dxaOrig="859" w:dyaOrig="279" w14:anchorId="086F5E27">
          <v:shape id="_x0000_i1052" type="#_x0000_t75" style="width:42.5pt;height:14pt" o:ole="">
            <v:imagedata r:id="rId80" o:title=""/>
          </v:shape>
          <o:OLEObject Type="Embed" ProgID="Equation.DSMT4" ShapeID="_x0000_i1052" DrawAspect="Content" ObjectID="_1540965594" r:id="rId81"/>
        </w:object>
      </w:r>
      <w:r>
        <w:t>.</w:t>
      </w:r>
    </w:p>
    <w:p w14:paraId="7462FB6F" w14:textId="77777777" w:rsidR="00B53B08" w:rsidRDefault="00B53B08" w:rsidP="008C7882"/>
    <w:p w14:paraId="1454C624" w14:textId="7BD5B0FF"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DF221F" w:rsidRPr="00025957">
        <w:rPr>
          <w:position w:val="-4"/>
        </w:rPr>
        <w:object w:dxaOrig="260" w:dyaOrig="260" w14:anchorId="7FF37677">
          <v:shape id="_x0000_i1053" type="#_x0000_t75" style="width:12.5pt;height:12.5pt" o:ole="">
            <v:imagedata r:id="rId82" o:title=""/>
          </v:shape>
          <o:OLEObject Type="Embed" ProgID="Equation.DSMT4" ShapeID="_x0000_i1053" DrawAspect="Content" ObjectID="_1540965595" r:id="rId83"/>
        </w:object>
      </w:r>
      <w:r w:rsidR="00512516">
        <w:t xml:space="preserve"> and </w:t>
      </w:r>
      <w:r w:rsidR="00DF221F" w:rsidRPr="00025957">
        <w:rPr>
          <w:position w:val="-4"/>
        </w:rPr>
        <w:object w:dxaOrig="240" w:dyaOrig="260" w14:anchorId="2858DD42">
          <v:shape id="_x0000_i1054" type="#_x0000_t75" style="width:12pt;height:12.5pt" o:ole="">
            <v:imagedata r:id="rId84" o:title=""/>
          </v:shape>
          <o:OLEObject Type="Embed" ProgID="Equation.DSMT4" ShapeID="_x0000_i1054" DrawAspect="Content" ObjectID="_1540965596" r:id="rId85"/>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DF221F" w:rsidRPr="00025957">
        <w:rPr>
          <w:position w:val="-4"/>
        </w:rPr>
        <w:object w:dxaOrig="260" w:dyaOrig="260" w14:anchorId="7610B9C6">
          <v:shape id="_x0000_i1055" type="#_x0000_t75" style="width:12.5pt;height:12.5pt" o:ole="">
            <v:imagedata r:id="rId86" o:title=""/>
          </v:shape>
          <o:OLEObject Type="Embed" ProgID="Equation.DSMT4" ShapeID="_x0000_i1055" DrawAspect="Content" ObjectID="_1540965597" r:id="rId87"/>
        </w:object>
      </w:r>
      <w:r w:rsidR="004566B7">
        <w:t>:</w:t>
      </w:r>
    </w:p>
    <w:p w14:paraId="13420D73" w14:textId="7F6D548B" w:rsidR="001520FC" w:rsidRDefault="001520FC" w:rsidP="001520FC">
      <w:pPr>
        <w:pStyle w:val="MTDisplayEquation"/>
      </w:pPr>
      <w:r>
        <w:tab/>
      </w:r>
      <w:r w:rsidR="00DF221F" w:rsidRPr="00DF221F">
        <w:rPr>
          <w:position w:val="-14"/>
        </w:rPr>
        <w:object w:dxaOrig="2299" w:dyaOrig="400" w14:anchorId="23956378">
          <v:shape id="_x0000_i1056" type="#_x0000_t75" style="width:114.5pt;height:20pt" o:ole="">
            <v:imagedata r:id="rId88" o:title=""/>
          </v:shape>
          <o:OLEObject Type="Embed" ProgID="Equation.DSMT4" ShapeID="_x0000_i1056" DrawAspect="Content" ObjectID="_1540965598" r:id="rId89"/>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17</w:instrText>
      </w:r>
      <w:r w:rsidR="005232C6">
        <w:rPr>
          <w:noProof/>
        </w:rPr>
        <w:fldChar w:fldCharType="end"/>
      </w:r>
      <w:r>
        <w:instrText>)</w:instrText>
      </w:r>
      <w:r>
        <w:fldChar w:fldCharType="end"/>
      </w:r>
    </w:p>
    <w:p w14:paraId="680ABB5C" w14:textId="71F2FAB8" w:rsidR="001520FC" w:rsidRDefault="001520FC" w:rsidP="001520FC">
      <w:pPr>
        <w:pStyle w:val="MTDisplayEquation"/>
      </w:pPr>
      <w:r>
        <w:tab/>
      </w:r>
      <w:r w:rsidR="00DF221F" w:rsidRPr="00DF221F">
        <w:rPr>
          <w:position w:val="-14"/>
        </w:rPr>
        <w:object w:dxaOrig="2260" w:dyaOrig="400" w14:anchorId="23BD8CBC">
          <v:shape id="_x0000_i1057" type="#_x0000_t75" style="width:113pt;height:20pt" o:ole="">
            <v:imagedata r:id="rId90" o:title=""/>
          </v:shape>
          <o:OLEObject Type="Embed" ProgID="Equation.DSMT4" ShapeID="_x0000_i1057" DrawAspect="Content" ObjectID="_1540965599" r:id="rId91"/>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w:instrText>
      </w:r>
      <w:r w:rsidR="005232C6">
        <w:instrText xml:space="preserve">bic \* MERGEFORMAT </w:instrText>
      </w:r>
      <w:r w:rsidR="005232C6">
        <w:fldChar w:fldCharType="separate"/>
      </w:r>
      <w:r w:rsidR="00843CC3">
        <w:rPr>
          <w:noProof/>
        </w:rPr>
        <w:instrText>18</w:instrText>
      </w:r>
      <w:r w:rsidR="005232C6">
        <w:rPr>
          <w:noProof/>
        </w:rPr>
        <w:fldChar w:fldCharType="end"/>
      </w:r>
      <w:r>
        <w:instrText>)</w:instrText>
      </w:r>
      <w:r>
        <w:fldChar w:fldCharType="end"/>
      </w:r>
    </w:p>
    <w:p w14:paraId="7EC2964E" w14:textId="144E9900" w:rsidR="00EE0E0E" w:rsidRPr="00EE0E0E" w:rsidRDefault="00EE0E0E" w:rsidP="00EE0E0E">
      <w:pPr>
        <w:pStyle w:val="MTDisplayEquation"/>
      </w:pPr>
      <w:r>
        <w:tab/>
      </w:r>
      <w:r w:rsidR="00DF221F" w:rsidRPr="00DF221F">
        <w:rPr>
          <w:position w:val="-16"/>
        </w:rPr>
        <w:object w:dxaOrig="2400" w:dyaOrig="440" w14:anchorId="388738E1">
          <v:shape id="_x0000_i1058" type="#_x0000_t75" style="width:120pt;height:22pt" o:ole="">
            <v:imagedata r:id="rId92" o:title=""/>
          </v:shape>
          <o:OLEObject Type="Embed" ProgID="Equation.DSMT4" ShapeID="_x0000_i1058" DrawAspect="Content" ObjectID="_1540965600" r:id="rId93"/>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19</w:instrText>
      </w:r>
      <w:r w:rsidR="005232C6">
        <w:rPr>
          <w:noProof/>
        </w:rPr>
        <w:fldChar w:fldCharType="end"/>
      </w:r>
      <w:r>
        <w:instrText>)</w:instrText>
      </w:r>
      <w:r>
        <w:fldChar w:fldCharType="end"/>
      </w:r>
    </w:p>
    <w:p w14:paraId="0A0D1F08" w14:textId="23058059" w:rsidR="001520FC" w:rsidRDefault="001520FC" w:rsidP="001520FC">
      <w:pPr>
        <w:pStyle w:val="MTDisplayEquation"/>
      </w:pPr>
      <w:r>
        <w:tab/>
      </w:r>
      <w:r w:rsidR="00DF221F" w:rsidRPr="00DF221F">
        <w:rPr>
          <w:position w:val="-24"/>
        </w:rPr>
        <w:object w:dxaOrig="3860" w:dyaOrig="620" w14:anchorId="0163F8EC">
          <v:shape id="_x0000_i1059" type="#_x0000_t75" style="width:192.5pt;height:31pt" o:ole="">
            <v:imagedata r:id="rId94" o:title=""/>
          </v:shape>
          <o:OLEObject Type="Embed" ProgID="Equation.DSMT4" ShapeID="_x0000_i1059" DrawAspect="Content" ObjectID="_1540965601" r:id="rId95"/>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20</w:instrText>
      </w:r>
      <w:r w:rsidR="005232C6">
        <w:rPr>
          <w:noProof/>
        </w:rPr>
        <w:fldChar w:fldCharType="end"/>
      </w:r>
      <w:r>
        <w:instrText>)</w:instrText>
      </w:r>
      <w:r>
        <w:fldChar w:fldCharType="end"/>
      </w:r>
    </w:p>
    <w:p w14:paraId="346C3093" w14:textId="57F0A564"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DF221F" w:rsidRPr="00DF221F">
        <w:rPr>
          <w:position w:val="-6"/>
        </w:rPr>
        <w:object w:dxaOrig="260" w:dyaOrig="279" w14:anchorId="096579FA">
          <v:shape id="_x0000_i1060" type="#_x0000_t75" style="width:12.5pt;height:14pt" o:ole="">
            <v:imagedata r:id="rId96" o:title=""/>
          </v:shape>
          <o:OLEObject Type="Embed" ProgID="Equation.DSMT4" ShapeID="_x0000_i1060" DrawAspect="Content" ObjectID="_1540965602" r:id="rId97"/>
        </w:object>
      </w:r>
      <w:r w:rsidR="00D17EAC">
        <w:t xml:space="preserve">, </w:t>
      </w:r>
      <w:r w:rsidR="00DF221F" w:rsidRPr="00DF221F">
        <w:rPr>
          <w:position w:val="-10"/>
        </w:rPr>
        <w:object w:dxaOrig="260" w:dyaOrig="320" w14:anchorId="037517EE">
          <v:shape id="_x0000_i1061" type="#_x0000_t75" style="width:12.5pt;height:16pt" o:ole="">
            <v:imagedata r:id="rId98" o:title=""/>
          </v:shape>
          <o:OLEObject Type="Embed" ProgID="Equation.DSMT4" ShapeID="_x0000_i1061" DrawAspect="Content" ObjectID="_1540965603" r:id="rId99"/>
        </w:object>
      </w:r>
      <w:r w:rsidR="00D17EAC">
        <w:t xml:space="preserve">, </w:t>
      </w:r>
      <w:r w:rsidR="00DF221F" w:rsidRPr="00DF221F">
        <w:rPr>
          <w:position w:val="-6"/>
        </w:rPr>
        <w:object w:dxaOrig="260" w:dyaOrig="320" w14:anchorId="304FC9A6">
          <v:shape id="_x0000_i1062" type="#_x0000_t75" style="width:12.5pt;height:16pt" o:ole="">
            <v:imagedata r:id="rId100" o:title=""/>
          </v:shape>
          <o:OLEObject Type="Embed" ProgID="Equation.DSMT4" ShapeID="_x0000_i1062" DrawAspect="Content" ObjectID="_1540965604" r:id="rId101"/>
        </w:object>
      </w:r>
      <w:r w:rsidR="00D17EAC">
        <w:t xml:space="preserve"> and </w:t>
      </w:r>
      <w:r w:rsidR="00DF221F" w:rsidRPr="00DF221F">
        <w:rPr>
          <w:position w:val="-10"/>
        </w:rPr>
        <w:object w:dxaOrig="260" w:dyaOrig="360" w14:anchorId="0FE4C730">
          <v:shape id="_x0000_i1063" type="#_x0000_t75" style="width:12.5pt;height:18.5pt" o:ole="">
            <v:imagedata r:id="rId102" o:title=""/>
          </v:shape>
          <o:OLEObject Type="Embed" ProgID="Equation.DSMT4" ShapeID="_x0000_i1063" DrawAspect="Content" ObjectID="_1540965605" r:id="rId103"/>
        </w:object>
      </w:r>
      <w:r w:rsidR="00D17EAC">
        <w:t xml:space="preserve"> </w:t>
      </w:r>
      <w:r>
        <w:t>are defined as follows:</w:t>
      </w:r>
    </w:p>
    <w:p w14:paraId="359059DC" w14:textId="7AD2B397" w:rsidR="00020B52" w:rsidRDefault="001520FC" w:rsidP="001520FC">
      <w:pPr>
        <w:pStyle w:val="MTDisplayEquation"/>
      </w:pPr>
      <w:r>
        <w:tab/>
      </w:r>
      <w:r w:rsidR="00DF221F" w:rsidRPr="00DF221F">
        <w:rPr>
          <w:position w:val="-18"/>
        </w:rPr>
        <w:object w:dxaOrig="1880" w:dyaOrig="440" w14:anchorId="4F8CBC97">
          <v:shape id="_x0000_i1064" type="#_x0000_t75" style="width:93.5pt;height:22pt" o:ole="">
            <v:imagedata r:id="rId104" o:title=""/>
          </v:shape>
          <o:OLEObject Type="Embed" ProgID="Equation.DSMT4" ShapeID="_x0000_i1064" DrawAspect="Content" ObjectID="_1540965606" r:id="rId105"/>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21</w:instrText>
      </w:r>
      <w:r w:rsidR="005232C6">
        <w:rPr>
          <w:noProof/>
        </w:rPr>
        <w:fldChar w:fldCharType="end"/>
      </w:r>
      <w:r>
        <w:instrText>)</w:instrText>
      </w:r>
      <w:r>
        <w:fldChar w:fldCharType="end"/>
      </w:r>
    </w:p>
    <w:p w14:paraId="7DD41A52" w14:textId="60847979" w:rsidR="001520FC" w:rsidRDefault="001520FC" w:rsidP="001520FC">
      <w:pPr>
        <w:pStyle w:val="MTDisplayEquation"/>
      </w:pPr>
      <w:r>
        <w:tab/>
      </w:r>
      <w:r w:rsidR="00DF221F" w:rsidRPr="00DF221F">
        <w:rPr>
          <w:position w:val="-18"/>
        </w:rPr>
        <w:object w:dxaOrig="1900" w:dyaOrig="440" w14:anchorId="5F8C997A">
          <v:shape id="_x0000_i1065" type="#_x0000_t75" style="width:95.5pt;height:22pt" o:ole="">
            <v:imagedata r:id="rId106" o:title=""/>
          </v:shape>
          <o:OLEObject Type="Embed" ProgID="Equation.DSMT4" ShapeID="_x0000_i1065" DrawAspect="Content" ObjectID="_1540965607" r:id="rId107"/>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22</w:instrText>
      </w:r>
      <w:r w:rsidR="005232C6">
        <w:rPr>
          <w:noProof/>
        </w:rPr>
        <w:fldChar w:fldCharType="end"/>
      </w:r>
      <w:r>
        <w:instrText>)</w:instrText>
      </w:r>
      <w:r>
        <w:fldChar w:fldCharType="end"/>
      </w:r>
    </w:p>
    <w:p w14:paraId="4D02ADFB" w14:textId="6513D178" w:rsidR="00D17EAC" w:rsidRPr="00D17EAC" w:rsidRDefault="00D17EAC" w:rsidP="00D17EAC">
      <w:pPr>
        <w:pStyle w:val="MTDisplayEquation"/>
      </w:pPr>
      <w:r>
        <w:tab/>
      </w:r>
      <w:r w:rsidR="00DF221F" w:rsidRPr="00DF221F">
        <w:rPr>
          <w:position w:val="-20"/>
        </w:rPr>
        <w:object w:dxaOrig="1840" w:dyaOrig="480" w14:anchorId="654C2FFA">
          <v:shape id="_x0000_i1066" type="#_x0000_t75" style="width:92pt;height:24pt" o:ole="">
            <v:imagedata r:id="rId108" o:title=""/>
          </v:shape>
          <o:OLEObject Type="Embed" ProgID="Equation.DSMT4" ShapeID="_x0000_i1066" DrawAspect="Content" ObjectID="_1540965608" r:id="rId109"/>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23</w:instrText>
      </w:r>
      <w:r w:rsidR="005232C6">
        <w:rPr>
          <w:noProof/>
        </w:rPr>
        <w:fldChar w:fldCharType="end"/>
      </w:r>
      <w:r>
        <w:instrText>)</w:instrText>
      </w:r>
      <w:r>
        <w:fldChar w:fldCharType="end"/>
      </w:r>
    </w:p>
    <w:p w14:paraId="7AD94920" w14:textId="4F6CD446" w:rsidR="001520FC" w:rsidRPr="001520FC" w:rsidRDefault="001520FC" w:rsidP="001520FC">
      <w:pPr>
        <w:pStyle w:val="MTDisplayEquation"/>
      </w:pPr>
      <w:r>
        <w:tab/>
      </w:r>
      <w:r w:rsidR="00DF221F" w:rsidRPr="00DF221F">
        <w:rPr>
          <w:position w:val="-24"/>
        </w:rPr>
        <w:object w:dxaOrig="3120" w:dyaOrig="620" w14:anchorId="224E296F">
          <v:shape id="_x0000_i1067" type="#_x0000_t75" style="width:156pt;height:31pt" o:ole="">
            <v:imagedata r:id="rId110" o:title=""/>
          </v:shape>
          <o:OLEObject Type="Embed" ProgID="Equation.DSMT4" ShapeID="_x0000_i1067" DrawAspect="Content" ObjectID="_1540965609" r:id="rId111"/>
        </w:object>
      </w:r>
      <w:r w:rsidR="004566B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24</w:instrText>
      </w:r>
      <w:r w:rsidR="005232C6">
        <w:rPr>
          <w:noProof/>
        </w:rPr>
        <w:fldChar w:fldCharType="end"/>
      </w:r>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2FDF9EE2" w:rsidR="00876348" w:rsidRDefault="001520FC" w:rsidP="001520FC">
      <w:pPr>
        <w:pStyle w:val="MTDisplayEquation"/>
      </w:pPr>
      <w:r>
        <w:tab/>
      </w:r>
      <w:r w:rsidR="00DF221F" w:rsidRPr="00DF221F">
        <w:rPr>
          <w:position w:val="-30"/>
        </w:rPr>
        <w:object w:dxaOrig="1219" w:dyaOrig="720" w14:anchorId="7555EC26">
          <v:shape id="_x0000_i1068" type="#_x0000_t75" style="width:61pt;height:36pt" o:ole="">
            <v:imagedata r:id="rId112" o:title=""/>
          </v:shape>
          <o:OLEObject Type="Embed" ProgID="Equation.DSMT4" ShapeID="_x0000_i1068" DrawAspect="Content" ObjectID="_1540965610" r:id="rId11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25</w:instrText>
      </w:r>
      <w:r w:rsidR="005232C6">
        <w:rPr>
          <w:noProof/>
        </w:rPr>
        <w:fldChar w:fldCharType="end"/>
      </w:r>
      <w:r>
        <w:instrText>)</w:instrText>
      </w:r>
      <w:r>
        <w:fldChar w:fldCharType="end"/>
      </w:r>
    </w:p>
    <w:p w14:paraId="69735B60" w14:textId="4F61EC83" w:rsidR="00876348" w:rsidRDefault="00D17EAC" w:rsidP="00876348">
      <w:r>
        <w:t xml:space="preserve">where </w:t>
      </w:r>
      <w:r w:rsidR="00DF221F" w:rsidRPr="00DF221F">
        <w:rPr>
          <w:position w:val="-10"/>
        </w:rPr>
        <w:object w:dxaOrig="960" w:dyaOrig="320" w14:anchorId="6BE1E3E1">
          <v:shape id="_x0000_i1069" type="#_x0000_t75" style="width:48pt;height:16pt" o:ole="">
            <v:imagedata r:id="rId114" o:title=""/>
          </v:shape>
          <o:OLEObject Type="Embed" ProgID="Equation.DSMT4" ShapeID="_x0000_i1069" DrawAspect="Content" ObjectID="_1540965611" r:id="rId115"/>
        </w:object>
      </w:r>
      <w:r>
        <w:t xml:space="preserve"> and </w:t>
      </w:r>
      <w:r w:rsidR="00DF221F" w:rsidRPr="00DF221F">
        <w:rPr>
          <w:position w:val="-6"/>
        </w:rPr>
        <w:object w:dxaOrig="960" w:dyaOrig="340" w14:anchorId="5BE5C2BD">
          <v:shape id="_x0000_i1070" type="#_x0000_t75" style="width:48pt;height:17.5pt" o:ole="">
            <v:imagedata r:id="rId116" o:title=""/>
          </v:shape>
          <o:OLEObject Type="Embed" ProgID="Equation.DSMT4" ShapeID="_x0000_i1070" DrawAspect="Content" ObjectID="_1540965612" r:id="rId117"/>
        </w:object>
      </w:r>
      <w:r>
        <w:t xml:space="preserve">.  </w:t>
      </w:r>
      <w:r w:rsidR="00876348">
        <w:t>The components are given by</w:t>
      </w:r>
      <w:r w:rsidR="004566B7">
        <w:t>:</w:t>
      </w:r>
    </w:p>
    <w:p w14:paraId="09855156" w14:textId="49FE7C91" w:rsidR="00876348" w:rsidRPr="00876348" w:rsidRDefault="001520FC" w:rsidP="001520FC">
      <w:pPr>
        <w:pStyle w:val="MTDisplayEquation"/>
      </w:pPr>
      <w:r>
        <w:lastRenderedPageBreak/>
        <w:tab/>
      </w:r>
      <w:r w:rsidR="00DF221F" w:rsidRPr="00DF221F">
        <w:rPr>
          <w:position w:val="-34"/>
        </w:rPr>
        <w:object w:dxaOrig="1280" w:dyaOrig="800" w14:anchorId="1805E31D">
          <v:shape id="_x0000_i1071" type="#_x0000_t75" style="width:63.5pt;height:40pt" o:ole="">
            <v:imagedata r:id="rId118" o:title=""/>
          </v:shape>
          <o:OLEObject Type="Embed" ProgID="Equation.DSMT4" ShapeID="_x0000_i1071" DrawAspect="Content" ObjectID="_1540965613" r:id="rId11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26</w:instrText>
      </w:r>
      <w:r w:rsidR="005232C6">
        <w:rPr>
          <w:noProof/>
        </w:rPr>
        <w:fldChar w:fldCharType="end"/>
      </w:r>
      <w:r>
        <w:instrText>)</w:instrText>
      </w:r>
      <w:r>
        <w:fldChar w:fldCharType="end"/>
      </w:r>
    </w:p>
    <w:p w14:paraId="5A8E1374" w14:textId="77777777" w:rsidR="008C7882" w:rsidRDefault="008C7882" w:rsidP="008C7882">
      <w:pPr>
        <w:pStyle w:val="Heading2"/>
      </w:pPr>
      <w:bookmarkStart w:id="39" w:name="_Ref176056702"/>
      <w:bookmarkStart w:id="40" w:name="_Toc467221601"/>
      <w:r>
        <w:t>The Directional Derivative</w:t>
      </w:r>
      <w:bookmarkEnd w:id="39"/>
      <w:bookmarkEnd w:id="40"/>
    </w:p>
    <w:p w14:paraId="178D205C" w14:textId="6A505FAA"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214E15">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229DF58B" w:rsidR="008C7882" w:rsidRDefault="008C7882" w:rsidP="008C7882">
      <w:r>
        <w:t xml:space="preserve">The directional derivative of a function </w:t>
      </w:r>
      <w:r w:rsidR="00DF221F" w:rsidRPr="00DF221F">
        <w:rPr>
          <w:position w:val="-14"/>
        </w:rPr>
        <w:object w:dxaOrig="580" w:dyaOrig="400" w14:anchorId="3BEA157C">
          <v:shape id="_x0000_i1072" type="#_x0000_t75" style="width:29.5pt;height:20pt" o:ole="">
            <v:imagedata r:id="rId120" o:title=""/>
          </v:shape>
          <o:OLEObject Type="Embed" ProgID="Equation.DSMT4" ShapeID="_x0000_i1072" DrawAspect="Content" ObjectID="_1540965614" r:id="rId121"/>
        </w:object>
      </w:r>
      <w:r>
        <w:t xml:space="preserve"> is defined as follows:</w:t>
      </w:r>
    </w:p>
    <w:p w14:paraId="34B50B68" w14:textId="685D3A78" w:rsidR="008C7882" w:rsidRDefault="008C7882" w:rsidP="008C7882">
      <w:pPr>
        <w:pStyle w:val="MTDisplayEquation"/>
      </w:pPr>
      <w:r>
        <w:tab/>
      </w:r>
      <w:r w:rsidR="00DF221F" w:rsidRPr="00DF221F">
        <w:rPr>
          <w:position w:val="-30"/>
        </w:rPr>
        <w:object w:dxaOrig="2880" w:dyaOrig="700" w14:anchorId="3CD1AC9D">
          <v:shape id="_x0000_i1073" type="#_x0000_t75" style="width:2in;height:35pt" o:ole="">
            <v:imagedata r:id="rId122" o:title=""/>
          </v:shape>
          <o:OLEObject Type="Embed" ProgID="Equation.DSMT4" ShapeID="_x0000_i1073" DrawAspect="Content" ObjectID="_1540965615" r:id="rId12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27</w:instrText>
      </w:r>
      <w:r w:rsidR="005232C6">
        <w:rPr>
          <w:noProof/>
        </w:rPr>
        <w:fldChar w:fldCharType="end"/>
      </w:r>
      <w:r>
        <w:instrText>)</w:instrText>
      </w:r>
      <w:r>
        <w:fldChar w:fldCharType="end"/>
      </w:r>
    </w:p>
    <w:p w14:paraId="208368C7" w14:textId="0DE35270" w:rsidR="008C7882" w:rsidRDefault="008C7882" w:rsidP="008C7882">
      <w:r>
        <w:t xml:space="preserve">The quantity </w:t>
      </w:r>
      <w:r>
        <w:rPr>
          <w:b/>
        </w:rPr>
        <w:t xml:space="preserve">x </w:t>
      </w:r>
      <w:r>
        <w:t xml:space="preserve">may be a scalar, a vector or even a vector of unknown functions. For instance, consider a scalar function </w:t>
      </w:r>
      <w:r w:rsidR="00DF221F" w:rsidRPr="00DF221F">
        <w:rPr>
          <w:position w:val="-14"/>
        </w:rPr>
        <w:object w:dxaOrig="580" w:dyaOrig="400" w14:anchorId="7CFF42BC">
          <v:shape id="_x0000_i1074" type="#_x0000_t75" style="width:29.5pt;height:20pt" o:ole="">
            <v:imagedata r:id="rId124" o:title=""/>
          </v:shape>
          <o:OLEObject Type="Embed" ProgID="Equation.DSMT4" ShapeID="_x0000_i1074" DrawAspect="Content" ObjectID="_1540965616" r:id="rId125"/>
        </w:object>
      </w:r>
      <w:r>
        <w:t xml:space="preserve">, where </w:t>
      </w:r>
      <w:r>
        <w:rPr>
          <w:b/>
        </w:rPr>
        <w:t xml:space="preserve">x </w:t>
      </w:r>
      <w:r>
        <w:t xml:space="preserve">is the position vector in </w:t>
      </w:r>
      <w:r w:rsidR="00DF221F" w:rsidRPr="00025957">
        <w:rPr>
          <w:position w:val="-4"/>
        </w:rPr>
        <w:object w:dxaOrig="320" w:dyaOrig="300" w14:anchorId="267DD472">
          <v:shape id="_x0000_i1075" type="#_x0000_t75" style="width:16pt;height:15pt" o:ole="">
            <v:imagedata r:id="rId126" o:title=""/>
          </v:shape>
          <o:OLEObject Type="Embed" ProgID="Equation.DSMT4" ShapeID="_x0000_i1075" DrawAspect="Content" ObjectID="_1540965617" r:id="rId127"/>
        </w:object>
      </w:r>
      <w:r>
        <w:t>. In this case the directional derivative is given by</w:t>
      </w:r>
      <w:r w:rsidR="004566B7">
        <w:t>:</w:t>
      </w:r>
    </w:p>
    <w:p w14:paraId="6C576585" w14:textId="77777777" w:rsidR="008C7882" w:rsidRDefault="008C7882" w:rsidP="008C7882"/>
    <w:p w14:paraId="6FDE873D" w14:textId="20C8318D" w:rsidR="008C7882" w:rsidRDefault="008C7882" w:rsidP="008C7882">
      <w:pPr>
        <w:pStyle w:val="MTDisplayEquation"/>
      </w:pPr>
      <w:r>
        <w:tab/>
      </w:r>
      <w:r w:rsidR="00DF221F" w:rsidRPr="00DF221F">
        <w:rPr>
          <w:position w:val="-66"/>
        </w:rPr>
        <w:object w:dxaOrig="2880" w:dyaOrig="1760" w14:anchorId="10959360">
          <v:shape id="_x0000_i1076" type="#_x0000_t75" style="width:2in;height:88pt" o:ole="">
            <v:imagedata r:id="rId128" o:title=""/>
          </v:shape>
          <o:OLEObject Type="Embed" ProgID="Equation.DSMT4" ShapeID="_x0000_i1076" DrawAspect="Content" ObjectID="_1540965618" r:id="rId12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28</w:instrText>
      </w:r>
      <w:r w:rsidR="005232C6">
        <w:rPr>
          <w:noProof/>
        </w:rPr>
        <w:fldChar w:fldCharType="end"/>
      </w:r>
      <w:r>
        <w:instrText>)</w:instrText>
      </w:r>
      <w:r>
        <w:fldChar w:fldCharType="end"/>
      </w:r>
    </w:p>
    <w:p w14:paraId="46F72CF7" w14:textId="015F42B7" w:rsidR="008C7882" w:rsidRDefault="008C7882" w:rsidP="008C7882">
      <w:r>
        <w:t xml:space="preserve">Here, the symbol </w:t>
      </w:r>
      <w:r w:rsidR="00DF221F" w:rsidRPr="00DF221F">
        <w:rPr>
          <w:position w:val="-6"/>
        </w:rPr>
        <w:object w:dxaOrig="240" w:dyaOrig="279" w14:anchorId="27B4CCEB">
          <v:shape id="_x0000_i1077" type="#_x0000_t75" style="width:12pt;height:14pt" o:ole="">
            <v:imagedata r:id="rId130" o:title=""/>
          </v:shape>
          <o:OLEObject Type="Embed" ProgID="Equation.DSMT4" ShapeID="_x0000_i1077" DrawAspect="Content" ObjectID="_1540965619" r:id="rId131"/>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0575B082" w:rsidR="008C7882" w:rsidRDefault="008C7882" w:rsidP="008C7882">
      <w:pPr>
        <w:pStyle w:val="MTDisplayEquation"/>
      </w:pPr>
      <w:r>
        <w:tab/>
      </w:r>
      <w:r w:rsidR="00DF221F" w:rsidRPr="00DF221F">
        <w:rPr>
          <w:position w:val="-14"/>
        </w:rPr>
        <w:object w:dxaOrig="2840" w:dyaOrig="400" w14:anchorId="1332CB64">
          <v:shape id="_x0000_i1078" type="#_x0000_t75" style="width:141.5pt;height:20pt" o:ole="">
            <v:imagedata r:id="rId132" o:title=""/>
          </v:shape>
          <o:OLEObject Type="Embed" ProgID="Equation.DSMT4" ShapeID="_x0000_i1078" DrawAspect="Content" ObjectID="_1540965620" r:id="rId133"/>
        </w:object>
      </w:r>
      <w:r>
        <w:t xml:space="preserve">. </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29</w:instrText>
      </w:r>
      <w:r w:rsidR="005232C6">
        <w:rPr>
          <w:noProof/>
        </w:rPr>
        <w:fldChar w:fldCharType="end"/>
      </w:r>
      <w:r>
        <w:instrText>)</w:instrText>
      </w:r>
      <w:r>
        <w:fldChar w:fldCharType="end"/>
      </w:r>
    </w:p>
    <w:p w14:paraId="0581C906" w14:textId="77777777" w:rsidR="008C7882" w:rsidRDefault="008C7882" w:rsidP="008C7882">
      <w:r>
        <w:t>The directional derivative obeys the usual properties for derivatives.</w:t>
      </w:r>
    </w:p>
    <w:p w14:paraId="5F099477" w14:textId="078DD333" w:rsidR="008C7882" w:rsidRDefault="008C7882" w:rsidP="008C7882">
      <w:r>
        <w:t xml:space="preserve">(a) </w:t>
      </w:r>
      <w:r>
        <w:rPr>
          <w:i/>
        </w:rPr>
        <w:t>sum rule</w:t>
      </w:r>
      <w:r>
        <w:t>:</w:t>
      </w:r>
      <w:r>
        <w:rPr>
          <w:i/>
        </w:rPr>
        <w:t xml:space="preserve"> </w:t>
      </w:r>
      <w:r w:rsidR="004566B7">
        <w:rPr>
          <w:i/>
        </w:rPr>
        <w:t xml:space="preserve"> </w:t>
      </w:r>
      <w:r>
        <w:t xml:space="preserve">If </w:t>
      </w:r>
      <w:r w:rsidR="00DF221F" w:rsidRPr="00DF221F">
        <w:rPr>
          <w:position w:val="-12"/>
        </w:rPr>
        <w:object w:dxaOrig="1080" w:dyaOrig="360" w14:anchorId="620D5D7B">
          <v:shape id="_x0000_i1079" type="#_x0000_t75" style="width:54.5pt;height:18.5pt" o:ole="">
            <v:imagedata r:id="rId134" o:title=""/>
          </v:shape>
          <o:OLEObject Type="Embed" ProgID="Equation.DSMT4" ShapeID="_x0000_i1079" DrawAspect="Content" ObjectID="_1540965621" r:id="rId135"/>
        </w:object>
      </w:r>
      <w:r>
        <w:t>, then</w:t>
      </w:r>
    </w:p>
    <w:p w14:paraId="0D91764B" w14:textId="1AC64482" w:rsidR="008C7882" w:rsidRDefault="008C7882" w:rsidP="008C7882">
      <w:pPr>
        <w:pStyle w:val="MTDisplayEquation"/>
      </w:pPr>
      <w:r>
        <w:tab/>
      </w:r>
      <w:r w:rsidR="00DF221F" w:rsidRPr="00DF221F">
        <w:rPr>
          <w:position w:val="-14"/>
        </w:rPr>
        <w:object w:dxaOrig="3460" w:dyaOrig="400" w14:anchorId="529CA6C7">
          <v:shape id="_x0000_i1080" type="#_x0000_t75" style="width:173pt;height:20pt" o:ole="">
            <v:imagedata r:id="rId136" o:title=""/>
          </v:shape>
          <o:OLEObject Type="Embed" ProgID="Equation.DSMT4" ShapeID="_x0000_i1080" DrawAspect="Content" ObjectID="_1540965622" r:id="rId13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30</w:instrText>
      </w:r>
      <w:r w:rsidR="005232C6">
        <w:rPr>
          <w:noProof/>
        </w:rPr>
        <w:fldChar w:fldCharType="end"/>
      </w:r>
      <w:r>
        <w:instrText>)</w:instrText>
      </w:r>
      <w:r>
        <w:fldChar w:fldCharType="end"/>
      </w:r>
    </w:p>
    <w:p w14:paraId="2073E5A7" w14:textId="4937789D" w:rsidR="008C7882" w:rsidRDefault="008C7882" w:rsidP="008C7882">
      <w:r>
        <w:t xml:space="preserve">(b) </w:t>
      </w:r>
      <w:r>
        <w:rPr>
          <w:i/>
        </w:rPr>
        <w:t xml:space="preserve">product </w:t>
      </w:r>
      <w:r w:rsidRPr="00E41741">
        <w:rPr>
          <w:i/>
        </w:rPr>
        <w:t>rule</w:t>
      </w:r>
      <w:r>
        <w:t xml:space="preserve">: </w:t>
      </w:r>
      <w:r w:rsidR="004566B7">
        <w:t xml:space="preserve"> </w:t>
      </w:r>
      <w:r w:rsidRPr="00E41741">
        <w:t>If</w:t>
      </w:r>
      <w:r>
        <w:t xml:space="preserve"> </w:t>
      </w:r>
      <w:r w:rsidR="00DF221F" w:rsidRPr="00DF221F">
        <w:rPr>
          <w:position w:val="-12"/>
        </w:rPr>
        <w:object w:dxaOrig="999" w:dyaOrig="360" w14:anchorId="79006C97">
          <v:shape id="_x0000_i1081" type="#_x0000_t75" style="width:50pt;height:18.5pt" o:ole="">
            <v:imagedata r:id="rId138" o:title=""/>
          </v:shape>
          <o:OLEObject Type="Embed" ProgID="Equation.DSMT4" ShapeID="_x0000_i1081" DrawAspect="Content" ObjectID="_1540965623" r:id="rId139"/>
        </w:object>
      </w:r>
      <w:r>
        <w:t>, then</w:t>
      </w:r>
    </w:p>
    <w:p w14:paraId="193DF94F" w14:textId="31DAF9B1" w:rsidR="008C7882" w:rsidRDefault="008C7882" w:rsidP="008C7882">
      <w:pPr>
        <w:pStyle w:val="MTDisplayEquation"/>
      </w:pPr>
      <w:r>
        <w:tab/>
      </w:r>
      <w:r w:rsidR="00DF221F" w:rsidRPr="00DF221F">
        <w:rPr>
          <w:position w:val="-14"/>
        </w:rPr>
        <w:object w:dxaOrig="4440" w:dyaOrig="400" w14:anchorId="24B6F7CB">
          <v:shape id="_x0000_i1082" type="#_x0000_t75" style="width:222pt;height:20pt" o:ole="">
            <v:imagedata r:id="rId140" o:title=""/>
          </v:shape>
          <o:OLEObject Type="Embed" ProgID="Equation.DSMT4" ShapeID="_x0000_i1082" DrawAspect="Content" ObjectID="_1540965624" r:id="rId14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31</w:instrText>
      </w:r>
      <w:r w:rsidR="005232C6">
        <w:rPr>
          <w:noProof/>
        </w:rPr>
        <w:fldChar w:fldCharType="end"/>
      </w:r>
      <w:r>
        <w:instrText>)</w:instrText>
      </w:r>
      <w:r>
        <w:fldChar w:fldCharType="end"/>
      </w:r>
    </w:p>
    <w:p w14:paraId="799203AB" w14:textId="02B0F10B" w:rsidR="008C7882" w:rsidRDefault="008C7882" w:rsidP="008C7882">
      <w:r>
        <w:t xml:space="preserve">(c) </w:t>
      </w:r>
      <w:r w:rsidRPr="00E41741">
        <w:rPr>
          <w:i/>
        </w:rPr>
        <w:t>chain rule</w:t>
      </w:r>
      <w:r>
        <w:t xml:space="preserve">: </w:t>
      </w:r>
      <w:r w:rsidR="004566B7">
        <w:t xml:space="preserve"> </w:t>
      </w:r>
      <w:r>
        <w:t xml:space="preserve">If </w:t>
      </w:r>
      <w:r w:rsidR="00DF221F" w:rsidRPr="00DF221F">
        <w:rPr>
          <w:position w:val="-16"/>
        </w:rPr>
        <w:object w:dxaOrig="1300" w:dyaOrig="440" w14:anchorId="754B020C">
          <v:shape id="_x0000_i1083" type="#_x0000_t75" style="width:65.5pt;height:22pt" o:ole="">
            <v:imagedata r:id="rId142" o:title=""/>
          </v:shape>
          <o:OLEObject Type="Embed" ProgID="Equation.DSMT4" ShapeID="_x0000_i1083" DrawAspect="Content" ObjectID="_1540965625" r:id="rId143"/>
        </w:object>
      </w:r>
      <w:r>
        <w:t>, then</w:t>
      </w:r>
    </w:p>
    <w:p w14:paraId="71A3AB42" w14:textId="0A7FBEBD" w:rsidR="008C7882" w:rsidRDefault="008C7882" w:rsidP="008C7882">
      <w:pPr>
        <w:pStyle w:val="MTDisplayEquation"/>
      </w:pPr>
      <w:r>
        <w:tab/>
      </w:r>
      <w:r w:rsidR="00DF221F" w:rsidRPr="00DF221F">
        <w:rPr>
          <w:position w:val="-16"/>
        </w:rPr>
        <w:object w:dxaOrig="3460" w:dyaOrig="440" w14:anchorId="2717B46D">
          <v:shape id="_x0000_i1084" type="#_x0000_t75" style="width:173pt;height:22pt" o:ole="">
            <v:imagedata r:id="rId144" o:title=""/>
          </v:shape>
          <o:OLEObject Type="Embed" ProgID="Equation.DSMT4" ShapeID="_x0000_i1084" DrawAspect="Content" ObjectID="_1540965626" r:id="rId14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32</w:instrText>
      </w:r>
      <w:r w:rsidR="005232C6">
        <w:rPr>
          <w:noProof/>
        </w:rPr>
        <w:fldChar w:fldCharType="end"/>
      </w:r>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41" w:name="_Toc467221602"/>
      <w:r>
        <w:lastRenderedPageBreak/>
        <w:t>Deformation, Strain and Stress</w:t>
      </w:r>
      <w:bookmarkEnd w:id="41"/>
    </w:p>
    <w:p w14:paraId="3C92EB3A" w14:textId="77777777" w:rsidR="008C7882" w:rsidRDefault="008C7882" w:rsidP="008C7882">
      <w:pPr>
        <w:pStyle w:val="Heading3"/>
      </w:pPr>
      <w:bookmarkStart w:id="42" w:name="_Toc467221603"/>
      <w:r>
        <w:t>The deformation gradient tensor</w:t>
      </w:r>
      <w:bookmarkEnd w:id="42"/>
    </w:p>
    <w:p w14:paraId="6B56F67F" w14:textId="5CD95224"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location of the material particles in the reference configuration are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DF221F" w:rsidRPr="00DF221F">
        <w:rPr>
          <w:position w:val="-10"/>
        </w:rPr>
        <w:object w:dxaOrig="220" w:dyaOrig="260" w14:anchorId="468BE302">
          <v:shape id="_x0000_i1085" type="#_x0000_t75" style="width:11pt;height:12.5pt" o:ole="">
            <v:imagedata r:id="rId146" o:title=""/>
          </v:shape>
          <o:OLEObject Type="Embed" ProgID="Equation.DSMT4" ShapeID="_x0000_i1085" DrawAspect="Content" ObjectID="_1540965627" r:id="rId147"/>
        </w:object>
      </w:r>
      <w:r>
        <w:t xml:space="preserve">, which is a mapping from </w:t>
      </w:r>
      <w:r w:rsidR="00DF221F" w:rsidRPr="00025957">
        <w:rPr>
          <w:position w:val="-4"/>
        </w:rPr>
        <w:object w:dxaOrig="320" w:dyaOrig="300" w14:anchorId="352DE438">
          <v:shape id="_x0000_i1086" type="#_x0000_t75" style="width:16pt;height:15pt" o:ole="">
            <v:imagedata r:id="rId148" o:title=""/>
          </v:shape>
          <o:OLEObject Type="Embed" ProgID="Equation.DSMT4" ShapeID="_x0000_i1086" DrawAspect="Content" ObjectID="_1540965628" r:id="rId149"/>
        </w:object>
      </w:r>
      <w:r>
        <w:t>to</w:t>
      </w:r>
      <w:r w:rsidR="00DF221F" w:rsidRPr="00025957">
        <w:rPr>
          <w:position w:val="-4"/>
        </w:rPr>
        <w:object w:dxaOrig="320" w:dyaOrig="300" w14:anchorId="12830751">
          <v:shape id="_x0000_i1087" type="#_x0000_t75" style="width:16pt;height:15pt" o:ole="">
            <v:imagedata r:id="rId150" o:title=""/>
          </v:shape>
          <o:OLEObject Type="Embed" ProgID="Equation.DSMT4" ShapeID="_x0000_i1087" DrawAspect="Content" ObjectID="_1540965629" r:id="rId151"/>
        </w:object>
      </w:r>
      <w:r>
        <w:t>, maps the coordinates of a material point to the spatial configuration:</w:t>
      </w:r>
    </w:p>
    <w:p w14:paraId="023B4B98" w14:textId="6BD0A4F6" w:rsidR="008C7882" w:rsidRDefault="008C7882" w:rsidP="008C7882">
      <w:pPr>
        <w:pStyle w:val="MTDisplayEquation"/>
      </w:pPr>
      <w:r>
        <w:tab/>
      </w:r>
      <w:r w:rsidR="00DF221F" w:rsidRPr="00DF221F">
        <w:rPr>
          <w:position w:val="-14"/>
        </w:rPr>
        <w:object w:dxaOrig="980" w:dyaOrig="400" w14:anchorId="322A53CC">
          <v:shape id="_x0000_i1088" type="#_x0000_t75" style="width:48.5pt;height:20pt" o:ole="">
            <v:imagedata r:id="rId152" o:title=""/>
          </v:shape>
          <o:OLEObject Type="Embed" ProgID="Equation.DSMT4" ShapeID="_x0000_i1088" DrawAspect="Content" ObjectID="_1540965630" r:id="rId15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33</w:instrText>
      </w:r>
      <w:r w:rsidR="005232C6">
        <w:rPr>
          <w:noProof/>
        </w:rPr>
        <w:fldChar w:fldCharType="end"/>
      </w:r>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439ECE20" w:rsidR="008C7882" w:rsidRDefault="008C7882" w:rsidP="00FD7660">
      <w:pPr>
        <w:pStyle w:val="Caption"/>
        <w:jc w:val="center"/>
      </w:pPr>
      <w:r>
        <w:t xml:space="preserve">Figure </w:t>
      </w:r>
      <w:r w:rsidR="005232C6">
        <w:fldChar w:fldCharType="begin"/>
      </w:r>
      <w:r w:rsidR="005232C6">
        <w:instrText xml:space="preserve"> STYLEREF 1 \s </w:instrText>
      </w:r>
      <w:r w:rsidR="005232C6">
        <w:fldChar w:fldCharType="separate"/>
      </w:r>
      <w:r w:rsidR="00843CC3">
        <w:rPr>
          <w:noProof/>
        </w:rPr>
        <w:t>2</w:t>
      </w:r>
      <w:r w:rsidR="005232C6">
        <w:rPr>
          <w:noProof/>
        </w:rPr>
        <w:fldChar w:fldCharType="end"/>
      </w:r>
      <w:r w:rsidR="00AB0524">
        <w:noBreakHyphen/>
      </w:r>
      <w:r w:rsidR="005232C6">
        <w:fldChar w:fldCharType="begin"/>
      </w:r>
      <w:r w:rsidR="005232C6">
        <w:instrText xml:space="preserve"> SEQ Figure \* ARABIC \s 1 </w:instrText>
      </w:r>
      <w:r w:rsidR="005232C6">
        <w:fldChar w:fldCharType="separate"/>
      </w:r>
      <w:r w:rsidR="00843CC3">
        <w:rPr>
          <w:noProof/>
        </w:rPr>
        <w:t>1</w:t>
      </w:r>
      <w:r w:rsidR="005232C6">
        <w:rPr>
          <w:noProof/>
        </w:rPr>
        <w:fldChar w:fldCharType="end"/>
      </w:r>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4402E043" w:rsidR="008C7882" w:rsidRDefault="008C7882" w:rsidP="008C7882">
      <w:pPr>
        <w:pStyle w:val="MTDisplayEquation"/>
      </w:pPr>
      <w:r>
        <w:tab/>
      </w:r>
      <w:r w:rsidR="00DF221F" w:rsidRPr="00DF221F">
        <w:rPr>
          <w:position w:val="-14"/>
        </w:rPr>
        <w:object w:dxaOrig="1359" w:dyaOrig="400" w14:anchorId="437DE48C">
          <v:shape id="_x0000_i1089" type="#_x0000_t75" style="width:68pt;height:20pt" o:ole="">
            <v:imagedata r:id="rId155" o:title=""/>
          </v:shape>
          <o:OLEObject Type="Embed" ProgID="Equation.DSMT4" ShapeID="_x0000_i1089" DrawAspect="Content" ObjectID="_1540965631" r:id="rId1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34</w:instrText>
      </w:r>
      <w:r w:rsidR="005232C6">
        <w:rPr>
          <w:noProof/>
        </w:rPr>
        <w:fldChar w:fldCharType="end"/>
      </w:r>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7D8226C1" w:rsidR="008C7882" w:rsidRDefault="008C7882" w:rsidP="008C7882">
      <w:pPr>
        <w:pStyle w:val="MTDisplayEquation"/>
      </w:pPr>
      <w:r>
        <w:tab/>
      </w:r>
      <w:r w:rsidR="00DF221F" w:rsidRPr="00DF221F">
        <w:rPr>
          <w:position w:val="-24"/>
        </w:rPr>
        <w:object w:dxaOrig="800" w:dyaOrig="620" w14:anchorId="57D3C009">
          <v:shape id="_x0000_i1090" type="#_x0000_t75" style="width:40pt;height:31pt" o:ole="">
            <v:imagedata r:id="rId157" o:title=""/>
          </v:shape>
          <o:OLEObject Type="Embed" ProgID="Equation.DSMT4" ShapeID="_x0000_i1090" DrawAspect="Content" ObjectID="_1540965632" r:id="rId15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w:instrText>
      </w:r>
      <w:r w:rsidR="005232C6">
        <w:instrText xml:space="preserve">*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35</w:instrText>
      </w:r>
      <w:r w:rsidR="005232C6">
        <w:rPr>
          <w:noProof/>
        </w:rPr>
        <w:fldChar w:fldCharType="end"/>
      </w:r>
      <w:r>
        <w:instrText>)</w:instrText>
      </w:r>
      <w:r>
        <w:fldChar w:fldCharType="end"/>
      </w:r>
    </w:p>
    <w:p w14:paraId="037FF9A5" w14:textId="3DF890A2" w:rsidR="008C7882" w:rsidRDefault="004566B7" w:rsidP="008C7882">
      <w:r>
        <w:t xml:space="preserve">The deformation gradient </w:t>
      </w:r>
      <w:r w:rsidR="008C7882">
        <w:t>relates an infinitesimal vector in the reference configuration</w:t>
      </w:r>
      <w:r w:rsidR="008C66E1">
        <w:t xml:space="preserve"> </w:t>
      </w:r>
      <w:r w:rsidR="00DF221F" w:rsidRPr="00DF221F">
        <w:rPr>
          <w:position w:val="-6"/>
        </w:rPr>
        <w:object w:dxaOrig="380" w:dyaOrig="279" w14:anchorId="188FC918">
          <v:shape id="_x0000_i1091" type="#_x0000_t75" style="width:18.5pt;height:14pt" o:ole="">
            <v:imagedata r:id="rId159" o:title=""/>
          </v:shape>
          <o:OLEObject Type="Embed" ProgID="Equation.DSMT4" ShapeID="_x0000_i1091" DrawAspect="Content" ObjectID="_1540965633" r:id="rId160"/>
        </w:object>
      </w:r>
      <w:r w:rsidR="008C7882">
        <w:t xml:space="preserve"> to the corresponding vector in the current configuration:</w:t>
      </w:r>
    </w:p>
    <w:p w14:paraId="5F98E1D1" w14:textId="2368433C" w:rsidR="008C7882" w:rsidRDefault="008C7882" w:rsidP="008C7882">
      <w:pPr>
        <w:pStyle w:val="MTDisplayEquation"/>
      </w:pPr>
      <w:r>
        <w:tab/>
      </w:r>
      <w:r w:rsidR="00DF221F" w:rsidRPr="00DF221F">
        <w:rPr>
          <w:position w:val="-6"/>
        </w:rPr>
        <w:object w:dxaOrig="1120" w:dyaOrig="279" w14:anchorId="092DBF96">
          <v:shape id="_x0000_i1092" type="#_x0000_t75" style="width:56pt;height:14pt" o:ole="">
            <v:imagedata r:id="rId161" o:title=""/>
          </v:shape>
          <o:OLEObject Type="Embed" ProgID="Equation.DSMT4" ShapeID="_x0000_i1092" DrawAspect="Content" ObjectID="_1540965634" r:id="rId16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36</w:instrText>
      </w:r>
      <w:r w:rsidR="005232C6">
        <w:rPr>
          <w:noProof/>
        </w:rPr>
        <w:fldChar w:fldCharType="end"/>
      </w:r>
      <w:r>
        <w:instrText>)</w:instrText>
      </w:r>
      <w:r>
        <w:fldChar w:fldCharType="end"/>
      </w:r>
    </w:p>
    <w:p w14:paraId="071BF595" w14:textId="7080A93F" w:rsidR="008C7882" w:rsidRDefault="008C7882" w:rsidP="008C7882">
      <w:r>
        <w:t xml:space="preserve">The determinant of the deformation tensor </w:t>
      </w:r>
      <w:r w:rsidR="00DF221F" w:rsidRPr="00DF221F">
        <w:rPr>
          <w:position w:val="-6"/>
        </w:rPr>
        <w:object w:dxaOrig="940" w:dyaOrig="279" w14:anchorId="7EBAB2D7">
          <v:shape id="_x0000_i1093" type="#_x0000_t75" style="width:47pt;height:14pt" o:ole="">
            <v:imagedata r:id="rId163" o:title=""/>
          </v:shape>
          <o:OLEObject Type="Embed" ProgID="Equation.DSMT4" ShapeID="_x0000_i1093" DrawAspect="Content" ObjectID="_1540965635" r:id="rId164"/>
        </w:object>
      </w:r>
      <w:r>
        <w:t xml:space="preserve"> gives the volume change, or equivalently the change in density:</w:t>
      </w:r>
    </w:p>
    <w:p w14:paraId="56A902C2" w14:textId="396AEAB0" w:rsidR="008C7882" w:rsidRDefault="008C7882" w:rsidP="008C7882">
      <w:pPr>
        <w:pStyle w:val="MTDisplayEquation"/>
      </w:pPr>
      <w:r>
        <w:tab/>
      </w:r>
      <w:r w:rsidR="00DF221F" w:rsidRPr="00DF221F">
        <w:rPr>
          <w:position w:val="-12"/>
        </w:rPr>
        <w:object w:dxaOrig="859" w:dyaOrig="360" w14:anchorId="459A7010">
          <v:shape id="_x0000_i1094" type="#_x0000_t75" style="width:42.5pt;height:18.5pt" o:ole="">
            <v:imagedata r:id="rId165" o:title=""/>
          </v:shape>
          <o:OLEObject Type="Embed" ProgID="Equation.DSMT4" ShapeID="_x0000_i1094" DrawAspect="Content" ObjectID="_1540965636" r:id="rId16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37</w:instrText>
      </w:r>
      <w:r w:rsidR="005232C6">
        <w:rPr>
          <w:noProof/>
        </w:rPr>
        <w:fldChar w:fldCharType="end"/>
      </w:r>
      <w:r>
        <w:instrText>)</w:instrText>
      </w:r>
      <w:r>
        <w:fldChar w:fldCharType="end"/>
      </w:r>
    </w:p>
    <w:p w14:paraId="2CDBBE12" w14:textId="6DD508C5" w:rsidR="008C7882" w:rsidRPr="00181B1A" w:rsidRDefault="008C7882" w:rsidP="008C7882">
      <w:r>
        <w:t>Here</w:t>
      </w:r>
      <w:r w:rsidR="008C66E1">
        <w:t xml:space="preserve"> </w:t>
      </w:r>
      <w:r w:rsidR="00DF221F" w:rsidRPr="00DF221F">
        <w:rPr>
          <w:position w:val="-12"/>
        </w:rPr>
        <w:object w:dxaOrig="300" w:dyaOrig="360" w14:anchorId="56B913EE">
          <v:shape id="_x0000_i1095" type="#_x0000_t75" style="width:15pt;height:18.5pt" o:ole="">
            <v:imagedata r:id="rId167" o:title=""/>
          </v:shape>
          <o:OLEObject Type="Embed" ProgID="Equation.DSMT4" ShapeID="_x0000_i1095" DrawAspect="Content" ObjectID="_1540965637" r:id="rId168"/>
        </w:object>
      </w:r>
      <w:r w:rsidR="008C66E1">
        <w:t xml:space="preserve"> </w:t>
      </w:r>
      <w:r>
        <w:t xml:space="preserve">is the density in the reference configuration and </w:t>
      </w:r>
      <w:r w:rsidR="00DF221F" w:rsidRPr="00DF221F">
        <w:rPr>
          <w:position w:val="-10"/>
        </w:rPr>
        <w:object w:dxaOrig="240" w:dyaOrig="260" w14:anchorId="31D7138E">
          <v:shape id="_x0000_i1096" type="#_x0000_t75" style="width:12pt;height:12.5pt" o:ole="">
            <v:imagedata r:id="rId169" o:title=""/>
          </v:shape>
          <o:OLEObject Type="Embed" ProgID="Equation.DSMT4" ShapeID="_x0000_i1096" DrawAspect="Content" ObjectID="_1540965638" r:id="rId170"/>
        </w:object>
      </w:r>
      <w:r w:rsidR="008C66E1">
        <w:t xml:space="preserve"> </w:t>
      </w:r>
      <w:r>
        <w:t>is the current density.</w:t>
      </w:r>
    </w:p>
    <w:p w14:paraId="05177A1B" w14:textId="77777777" w:rsidR="008C7882" w:rsidRDefault="008C7882" w:rsidP="008C7882"/>
    <w:p w14:paraId="70B40ECF" w14:textId="0437D3F6"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DF221F" w:rsidRPr="00025957">
        <w:rPr>
          <w:position w:val="-4"/>
        </w:rPr>
        <w:object w:dxaOrig="220" w:dyaOrig="300" w14:anchorId="62636F3F">
          <v:shape id="_x0000_i1097" type="#_x0000_t75" style="width:11pt;height:15pt" o:ole="">
            <v:imagedata r:id="rId171" o:title=""/>
          </v:shape>
          <o:OLEObject Type="Embed" ProgID="Equation.DSMT4" ShapeID="_x0000_i1097" DrawAspect="Content" ObjectID="_1540965639" r:id="rId172"/>
        </w:object>
      </w:r>
      <w:r>
        <w:t xml:space="preserve">, does not produce any change in volume. Noting that the determinant of the deformation gradient gives the volume ratio, the determinant of </w:t>
      </w:r>
      <w:r w:rsidR="00DF221F" w:rsidRPr="00025957">
        <w:rPr>
          <w:position w:val="-4"/>
        </w:rPr>
        <w:object w:dxaOrig="220" w:dyaOrig="300" w14:anchorId="1E805990">
          <v:shape id="_x0000_i1098" type="#_x0000_t75" style="width:11pt;height:15pt" o:ole="">
            <v:imagedata r:id="rId173" o:title=""/>
          </v:shape>
          <o:OLEObject Type="Embed" ProgID="Equation.DSMT4" ShapeID="_x0000_i1098" DrawAspect="Content" ObjectID="_1540965640" r:id="rId174"/>
        </w:object>
      </w:r>
      <w:r>
        <w:t xml:space="preserve"> must therefore satisfy,</w:t>
      </w:r>
    </w:p>
    <w:p w14:paraId="46A91376" w14:textId="37699B41" w:rsidR="008C7882" w:rsidRDefault="008C7882" w:rsidP="008C7882">
      <w:pPr>
        <w:pStyle w:val="MTDisplayEquation"/>
      </w:pPr>
      <w:r>
        <w:tab/>
      </w:r>
      <w:r w:rsidR="00DF221F" w:rsidRPr="00DF221F">
        <w:rPr>
          <w:position w:val="-6"/>
        </w:rPr>
        <w:object w:dxaOrig="859" w:dyaOrig="320" w14:anchorId="2DD6C28E">
          <v:shape id="_x0000_i1099" type="#_x0000_t75" style="width:42.5pt;height:16pt" o:ole="">
            <v:imagedata r:id="rId175" o:title=""/>
          </v:shape>
          <o:OLEObject Type="Embed" ProgID="Equation.DSMT4" ShapeID="_x0000_i1099" DrawAspect="Content" ObjectID="_1540965641" r:id="rId17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38</w:instrText>
      </w:r>
      <w:r w:rsidR="005232C6">
        <w:rPr>
          <w:noProof/>
        </w:rPr>
        <w:fldChar w:fldCharType="end"/>
      </w:r>
      <w:r>
        <w:instrText>)</w:instrText>
      </w:r>
      <w:r>
        <w:fldChar w:fldCharType="end"/>
      </w:r>
    </w:p>
    <w:p w14:paraId="5F5C5DDF" w14:textId="443D7C2E" w:rsidR="008C7882" w:rsidRDefault="008C7882" w:rsidP="008C7882">
      <w:r>
        <w:lastRenderedPageBreak/>
        <w:t xml:space="preserve">This condition can be achieved by choosing </w:t>
      </w:r>
      <w:r w:rsidR="00DF221F" w:rsidRPr="00025957">
        <w:rPr>
          <w:position w:val="-4"/>
        </w:rPr>
        <w:object w:dxaOrig="220" w:dyaOrig="300" w14:anchorId="59BDBA47">
          <v:shape id="_x0000_i1100" type="#_x0000_t75" style="width:11pt;height:15pt" o:ole="">
            <v:imagedata r:id="rId177" o:title=""/>
          </v:shape>
          <o:OLEObject Type="Embed" ProgID="Equation.DSMT4" ShapeID="_x0000_i1100" DrawAspect="Content" ObjectID="_1540965642" r:id="rId178"/>
        </w:object>
      </w:r>
      <w:r w:rsidR="008C66E1">
        <w:t xml:space="preserve"> </w:t>
      </w:r>
      <w:r>
        <w:t>as,</w:t>
      </w:r>
    </w:p>
    <w:p w14:paraId="758A2334" w14:textId="08A196F6" w:rsidR="008C7882" w:rsidRDefault="008C7882" w:rsidP="008C7882">
      <w:pPr>
        <w:pStyle w:val="MTDisplayEquation"/>
      </w:pPr>
      <w:r>
        <w:tab/>
      </w:r>
      <w:r w:rsidR="00DF221F" w:rsidRPr="00DF221F">
        <w:rPr>
          <w:position w:val="-6"/>
        </w:rPr>
        <w:object w:dxaOrig="1040" w:dyaOrig="320" w14:anchorId="361E589A">
          <v:shape id="_x0000_i1101" type="#_x0000_t75" style="width:52pt;height:16pt" o:ole="">
            <v:imagedata r:id="rId179" o:title=""/>
          </v:shape>
          <o:OLEObject Type="Embed" ProgID="Equation.DSMT4" ShapeID="_x0000_i1101" DrawAspect="Content" ObjectID="_1540965643" r:id="rId18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3" w:name="ZEqnNum821413"/>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39</w:instrText>
      </w:r>
      <w:r w:rsidR="005232C6">
        <w:rPr>
          <w:noProof/>
        </w:rPr>
        <w:fldChar w:fldCharType="end"/>
      </w:r>
      <w:r>
        <w:instrText>)</w:instrText>
      </w:r>
      <w:bookmarkEnd w:id="43"/>
      <w:r>
        <w:fldChar w:fldCharType="end"/>
      </w:r>
    </w:p>
    <w:p w14:paraId="4F757102" w14:textId="6A6DD6A0"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DF221F" w:rsidRPr="00DF221F">
        <w:rPr>
          <w:position w:val="-6"/>
        </w:rPr>
        <w:object w:dxaOrig="260" w:dyaOrig="279" w14:anchorId="4CB4516D">
          <v:shape id="_x0000_i1102" type="#_x0000_t75" style="width:12.5pt;height:14pt" o:ole="">
            <v:imagedata r:id="rId181" o:title=""/>
          </v:shape>
          <o:OLEObject Type="Embed" ProgID="Equation.DSMT4" ShapeID="_x0000_i1102" DrawAspect="Content" ObjectID="_1540965644" r:id="rId182"/>
        </w:object>
      </w:r>
      <w:r>
        <w:rPr>
          <w:b/>
        </w:rPr>
        <w:t xml:space="preserve"> </w:t>
      </w:r>
      <w:r w:rsidR="00B3790A">
        <w:rPr>
          <w:b/>
        </w:rPr>
        <w:t xml:space="preserve">(or </w:t>
      </w:r>
      <w:r w:rsidR="00DF221F" w:rsidRPr="00DF221F">
        <w:rPr>
          <w:position w:val="-6"/>
        </w:rPr>
        <w:object w:dxaOrig="260" w:dyaOrig="279" w14:anchorId="32104867">
          <v:shape id="_x0000_i1103" type="#_x0000_t75" style="width:12.5pt;height:14pt" o:ole="">
            <v:imagedata r:id="rId183" o:title=""/>
          </v:shape>
          <o:OLEObject Type="Embed" ProgID="Equation.DSMT4" ShapeID="_x0000_i1103" DrawAspect="Content" ObjectID="_1540965645" r:id="rId184"/>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6C9C95D8" w:rsidR="008C7882" w:rsidRDefault="008C7882" w:rsidP="008C7882">
      <w:pPr>
        <w:pStyle w:val="MTDisplayEquation"/>
      </w:pPr>
      <w:r>
        <w:tab/>
      </w:r>
      <w:r w:rsidR="00DF221F" w:rsidRPr="00DF221F">
        <w:rPr>
          <w:position w:val="-6"/>
        </w:rPr>
        <w:object w:dxaOrig="1420" w:dyaOrig="279" w14:anchorId="3AED095D">
          <v:shape id="_x0000_i1104" type="#_x0000_t75" style="width:71pt;height:14pt" o:ole="">
            <v:imagedata r:id="rId185" o:title=""/>
          </v:shape>
          <o:OLEObject Type="Embed" ProgID="Equation.DSMT4" ShapeID="_x0000_i1104" DrawAspect="Content" ObjectID="_1540965646" r:id="rId1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40</w:instrText>
      </w:r>
      <w:r w:rsidR="005232C6">
        <w:rPr>
          <w:noProof/>
        </w:rPr>
        <w:fldChar w:fldCharType="end"/>
      </w:r>
      <w:r>
        <w:instrText>)</w:instrText>
      </w:r>
      <w:r>
        <w:fldChar w:fldCharType="end"/>
      </w:r>
    </w:p>
    <w:p w14:paraId="4B57FA84" w14:textId="731586E4" w:rsidR="008C7882" w:rsidRPr="00B34046" w:rsidRDefault="00DF221F" w:rsidP="008C7882">
      <w:r w:rsidRPr="00DF221F">
        <w:rPr>
          <w:position w:val="-6"/>
        </w:rPr>
        <w:object w:dxaOrig="260" w:dyaOrig="279" w14:anchorId="2C670652">
          <v:shape id="_x0000_i1105" type="#_x0000_t75" style="width:12.5pt;height:14pt" o:ole="">
            <v:imagedata r:id="rId187" o:title=""/>
          </v:shape>
          <o:OLEObject Type="Embed" ProgID="Equation.DSMT4" ShapeID="_x0000_i1105" DrawAspect="Content" ObjectID="_1540965647" r:id="rId188"/>
        </w:object>
      </w:r>
      <w:r w:rsidR="008C7882">
        <w:rPr>
          <w:b/>
        </w:rPr>
        <w:t xml:space="preserve"> </w:t>
      </w:r>
      <w:r w:rsidR="008C7882">
        <w:t xml:space="preserve">is called the </w:t>
      </w:r>
      <w:r w:rsidR="008C7882">
        <w:rPr>
          <w:i/>
        </w:rPr>
        <w:t>left</w:t>
      </w:r>
      <w:r w:rsidR="008C7882">
        <w:t xml:space="preserve"> </w:t>
      </w:r>
      <w:r w:rsidR="008C7882">
        <w:rPr>
          <w:i/>
        </w:rPr>
        <w:t>stretch tensor</w:t>
      </w:r>
      <w:r w:rsidR="00B3790A">
        <w:t xml:space="preserve">, </w:t>
      </w:r>
      <w:r w:rsidRPr="00DF221F">
        <w:rPr>
          <w:position w:val="-6"/>
        </w:rPr>
        <w:object w:dxaOrig="260" w:dyaOrig="279" w14:anchorId="26722735">
          <v:shape id="_x0000_i1106" type="#_x0000_t75" style="width:12.5pt;height:14pt" o:ole="">
            <v:imagedata r:id="rId189" o:title=""/>
          </v:shape>
          <o:OLEObject Type="Embed" ProgID="Equation.DSMT4" ShapeID="_x0000_i1106" DrawAspect="Content" ObjectID="_1540965648" r:id="rId190"/>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025957">
        <w:rPr>
          <w:position w:val="-4"/>
        </w:rPr>
        <w:object w:dxaOrig="260" w:dyaOrig="260" w14:anchorId="3A1E09DD">
          <v:shape id="_x0000_i1107" type="#_x0000_t75" style="width:12.5pt;height:12.5pt" o:ole="">
            <v:imagedata r:id="rId191" o:title=""/>
          </v:shape>
          <o:OLEObject Type="Embed" ProgID="Equation.DSMT4" ShapeID="_x0000_i1107" DrawAspect="Content" ObjectID="_1540965649" r:id="rId192"/>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44" w:name="_Toc467221604"/>
      <w:r>
        <w:t>Strain</w:t>
      </w:r>
      <w:bookmarkEnd w:id="44"/>
    </w:p>
    <w:p w14:paraId="71A7AC5C" w14:textId="77777777" w:rsidR="008C7882" w:rsidRDefault="008C7882" w:rsidP="008C7882">
      <w:r>
        <w:t xml:space="preserve">The </w:t>
      </w:r>
      <w:r>
        <w:rPr>
          <w:i/>
        </w:rPr>
        <w:t>right Cauchy-Green deformation tensor</w:t>
      </w:r>
      <w:r>
        <w:t xml:space="preserve"> is defined as follows:</w:t>
      </w:r>
    </w:p>
    <w:p w14:paraId="488C45EC" w14:textId="128A60ED" w:rsidR="008C7882" w:rsidRDefault="008C7882" w:rsidP="008C7882">
      <w:pPr>
        <w:pStyle w:val="MTDisplayEquation"/>
      </w:pPr>
      <w:r>
        <w:tab/>
      </w:r>
      <w:r w:rsidR="00DF221F" w:rsidRPr="00DF221F">
        <w:rPr>
          <w:position w:val="-6"/>
        </w:rPr>
        <w:object w:dxaOrig="880" w:dyaOrig="320" w14:anchorId="2B487989">
          <v:shape id="_x0000_i1108" type="#_x0000_t75" style="width:44.5pt;height:16pt" o:ole="">
            <v:imagedata r:id="rId193" o:title=""/>
          </v:shape>
          <o:OLEObject Type="Embed" ProgID="Equation.DSMT4" ShapeID="_x0000_i1108" DrawAspect="Content" ObjectID="_1540965650" r:id="rId19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41</w:instrText>
      </w:r>
      <w:r w:rsidR="005232C6">
        <w:rPr>
          <w:noProof/>
        </w:rPr>
        <w:fldChar w:fldCharType="end"/>
      </w:r>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635BCB94" w:rsidR="008C7882" w:rsidRDefault="008C7882" w:rsidP="008C7882">
      <w:pPr>
        <w:pStyle w:val="MTDisplayEquation"/>
      </w:pPr>
      <w:r>
        <w:tab/>
      </w:r>
      <w:r w:rsidR="00DF221F" w:rsidRPr="00DF221F">
        <w:rPr>
          <w:position w:val="-6"/>
        </w:rPr>
        <w:object w:dxaOrig="840" w:dyaOrig="320" w14:anchorId="5BB01127">
          <v:shape id="_x0000_i1109" type="#_x0000_t75" style="width:42pt;height:16pt" o:ole="">
            <v:imagedata r:id="rId195" o:title=""/>
          </v:shape>
          <o:OLEObject Type="Embed" ProgID="Equation.DSMT4" ShapeID="_x0000_i1109" DrawAspect="Content" ObjectID="_1540965651" r:id="rId19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42</w:instrText>
      </w:r>
      <w:r w:rsidR="005232C6">
        <w:rPr>
          <w:noProof/>
        </w:rPr>
        <w:fldChar w:fldCharType="end"/>
      </w:r>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r w:rsidR="005232C6">
        <w:fldChar w:fldCharType="begin"/>
      </w:r>
      <w:r w:rsidR="005232C6">
        <w:instrText xml:space="preserve"> REF ZEqnNum821413 \* Charformat \! \* MERGEFORMAT </w:instrText>
      </w:r>
      <w:r w:rsidR="005232C6">
        <w:fldChar w:fldCharType="separate"/>
      </w:r>
      <w:r w:rsidR="00843CC3">
        <w:instrText>(2.39)</w:instrText>
      </w:r>
      <w:r w:rsidR="005232C6">
        <w:fldChar w:fldCharType="end"/>
      </w:r>
      <w:r w:rsidR="003B102D">
        <w:fldChar w:fldCharType="end"/>
      </w:r>
      <w:r>
        <w:t xml:space="preserve"> the deviatoric deformation tensors are:</w:t>
      </w:r>
    </w:p>
    <w:p w14:paraId="1AF11879" w14:textId="3C425E09" w:rsidR="008C7882" w:rsidRDefault="008C7882" w:rsidP="008C7882">
      <w:pPr>
        <w:pStyle w:val="MTDisplayEquation"/>
      </w:pPr>
      <w:r>
        <w:tab/>
      </w:r>
      <w:r w:rsidR="00DF221F" w:rsidRPr="00DF221F">
        <w:rPr>
          <w:position w:val="-32"/>
        </w:rPr>
        <w:object w:dxaOrig="1820" w:dyaOrig="760" w14:anchorId="65170511">
          <v:shape id="_x0000_i1110" type="#_x0000_t75" style="width:90.5pt;height:38.5pt" o:ole="">
            <v:imagedata r:id="rId197" o:title=""/>
          </v:shape>
          <o:OLEObject Type="Embed" ProgID="Equation.DSMT4" ShapeID="_x0000_i1110" DrawAspect="Content" ObjectID="_1540965652" r:id="rId19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43</w:instrText>
      </w:r>
      <w:r w:rsidR="005232C6">
        <w:rPr>
          <w:noProof/>
        </w:rPr>
        <w:fldChar w:fldCharType="end"/>
      </w:r>
      <w:r>
        <w:instrText>)</w:instrText>
      </w:r>
      <w:r>
        <w:fldChar w:fldCharType="end"/>
      </w:r>
    </w:p>
    <w:p w14:paraId="2E449740" w14:textId="64FBDAF7"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DF221F" w:rsidRPr="00025957">
        <w:rPr>
          <w:position w:val="-4"/>
        </w:rPr>
        <w:object w:dxaOrig="180" w:dyaOrig="260" w14:anchorId="3CC4B8DB">
          <v:shape id="_x0000_i1111" type="#_x0000_t75" style="width:9pt;height:12.5pt" o:ole="">
            <v:imagedata r:id="rId199" o:title=""/>
          </v:shape>
          <o:OLEObject Type="Embed" ProgID="Equation.DSMT4" ShapeID="_x0000_i1111" DrawAspect="Content" ObjectID="_1540965653" r:id="rId200"/>
        </w:object>
      </w:r>
      <w:r>
        <w:t xml:space="preserve">. However, they can be used to define strain measures. The </w:t>
      </w:r>
      <w:r>
        <w:rPr>
          <w:i/>
        </w:rPr>
        <w:t>Green-Lagrange strain tensor</w:t>
      </w:r>
      <w:r>
        <w:t xml:space="preserve"> is defined as:</w:t>
      </w:r>
    </w:p>
    <w:p w14:paraId="186B3C0F" w14:textId="2A8CB1A2" w:rsidR="008C7882" w:rsidRDefault="008C7882" w:rsidP="008C7882">
      <w:pPr>
        <w:pStyle w:val="MTDisplayEquation"/>
      </w:pPr>
      <w:r>
        <w:tab/>
      </w:r>
      <w:r w:rsidR="00DF221F" w:rsidRPr="00DF221F">
        <w:rPr>
          <w:position w:val="-24"/>
        </w:rPr>
        <w:object w:dxaOrig="1320" w:dyaOrig="620" w14:anchorId="7580445D">
          <v:shape id="_x0000_i1112" type="#_x0000_t75" style="width:66pt;height:31pt" o:ole="">
            <v:imagedata r:id="rId201" o:title=""/>
          </v:shape>
          <o:OLEObject Type="Embed" ProgID="Equation.DSMT4" ShapeID="_x0000_i1112" DrawAspect="Content" ObjectID="_1540965654" r:id="rId20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44</w:instrText>
      </w:r>
      <w:r w:rsidR="005232C6">
        <w:rPr>
          <w:noProof/>
        </w:rPr>
        <w:fldChar w:fldCharType="end"/>
      </w:r>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5650AC98" w:rsidR="008C7882" w:rsidRDefault="008C7882" w:rsidP="008C7882">
      <w:pPr>
        <w:pStyle w:val="MTDisplayEquation"/>
      </w:pPr>
      <w:r>
        <w:tab/>
      </w:r>
      <w:r w:rsidR="00DF221F" w:rsidRPr="00DF221F">
        <w:rPr>
          <w:position w:val="-24"/>
        </w:rPr>
        <w:object w:dxaOrig="1400" w:dyaOrig="620" w14:anchorId="57D7D2E9">
          <v:shape id="_x0000_i1113" type="#_x0000_t75" style="width:69.5pt;height:31pt" o:ole="">
            <v:imagedata r:id="rId203" o:title=""/>
          </v:shape>
          <o:OLEObject Type="Embed" ProgID="Equation.DSMT4" ShapeID="_x0000_i1113" DrawAspect="Content" ObjectID="_1540965655" r:id="rId2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45</w:instrText>
      </w:r>
      <w:r w:rsidR="005232C6">
        <w:rPr>
          <w:noProof/>
        </w:rPr>
        <w:fldChar w:fldCharType="end"/>
      </w:r>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30A066A1" w:rsidR="008C7882" w:rsidRDefault="008C7882" w:rsidP="008C7882">
      <w:pPr>
        <w:pStyle w:val="MTDisplayEquation"/>
      </w:pPr>
      <w:r>
        <w:tab/>
      </w:r>
      <w:r w:rsidR="00DF221F" w:rsidRPr="00DF221F">
        <w:rPr>
          <w:position w:val="-36"/>
        </w:rPr>
        <w:object w:dxaOrig="2000" w:dyaOrig="840" w14:anchorId="52F984DF">
          <v:shape id="_x0000_i1114" type="#_x0000_t75" style="width:99.5pt;height:42pt" o:ole="">
            <v:imagedata r:id="rId205" o:title=""/>
          </v:shape>
          <o:OLEObject Type="Embed" ProgID="Equation.DSMT4" ShapeID="_x0000_i1114" DrawAspect="Content" ObjectID="_1540965656" r:id="rId20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46</w:instrText>
      </w:r>
      <w:r w:rsidR="005232C6">
        <w:rPr>
          <w:noProof/>
        </w:rPr>
        <w:fldChar w:fldCharType="end"/>
      </w:r>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63F9A8F0" w:rsidR="008C7882" w:rsidRDefault="008C7882" w:rsidP="008C7882">
      <w:pPr>
        <w:pStyle w:val="MTDisplayEquation"/>
      </w:pPr>
      <w:r>
        <w:tab/>
      </w:r>
      <w:r w:rsidR="00DF221F" w:rsidRPr="00DF221F">
        <w:rPr>
          <w:position w:val="-14"/>
        </w:rPr>
        <w:object w:dxaOrig="1480" w:dyaOrig="400" w14:anchorId="7E0E6301">
          <v:shape id="_x0000_i1115" type="#_x0000_t75" style="width:74.5pt;height:20pt" o:ole="">
            <v:imagedata r:id="rId207" o:title=""/>
          </v:shape>
          <o:OLEObject Type="Embed" ProgID="Equation.DSMT4" ShapeID="_x0000_i1115" DrawAspect="Content" ObjectID="_1540965657" r:id="rId2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w:instrText>
      </w:r>
      <w:r w:rsidR="005232C6">
        <w:instrText xml:space="preserve">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47</w:instrText>
      </w:r>
      <w:r w:rsidR="005232C6">
        <w:rPr>
          <w:noProof/>
        </w:rPr>
        <w:fldChar w:fldCharType="end"/>
      </w:r>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45" w:name="_Toc467221605"/>
      <w:r>
        <w:t>Stress</w:t>
      </w:r>
      <w:bookmarkEnd w:id="45"/>
    </w:p>
    <w:p w14:paraId="4B30363E" w14:textId="77777777" w:rsidR="008C7882" w:rsidRDefault="008C7882" w:rsidP="008C7882">
      <w:r>
        <w:t xml:space="preserve">The traction </w:t>
      </w:r>
      <w:r>
        <w:rPr>
          <w:b/>
        </w:rPr>
        <w:t>t</w:t>
      </w:r>
      <w:r>
        <w:t xml:space="preserve"> on a plane bisecting the body is given by,</w:t>
      </w:r>
    </w:p>
    <w:p w14:paraId="139DCDD4" w14:textId="283DB79F" w:rsidR="008C7882" w:rsidRDefault="008C7882" w:rsidP="008C7882">
      <w:pPr>
        <w:pStyle w:val="MTDisplayEquation"/>
      </w:pPr>
      <w:r>
        <w:tab/>
      </w:r>
      <w:r w:rsidR="00DF221F" w:rsidRPr="00DF221F">
        <w:rPr>
          <w:position w:val="-6"/>
        </w:rPr>
        <w:object w:dxaOrig="780" w:dyaOrig="260" w14:anchorId="38EAABBB">
          <v:shape id="_x0000_i1116" type="#_x0000_t75" style="width:39pt;height:12.5pt" o:ole="">
            <v:imagedata r:id="rId209" o:title=""/>
          </v:shape>
          <o:OLEObject Type="Embed" ProgID="Equation.DSMT4" ShapeID="_x0000_i1116" DrawAspect="Content" ObjectID="_1540965658" r:id="rId21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w:instrText>
      </w:r>
      <w:r w:rsidR="005232C6">
        <w:instrText xml:space="preserve">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48</w:instrText>
      </w:r>
      <w:r w:rsidR="005232C6">
        <w:rPr>
          <w:noProof/>
        </w:rPr>
        <w:fldChar w:fldCharType="end"/>
      </w:r>
      <w:r>
        <w:instrText>)</w:instrText>
      </w:r>
      <w:r>
        <w:fldChar w:fldCharType="end"/>
      </w:r>
    </w:p>
    <w:p w14:paraId="27EE07AC" w14:textId="3BEE8455" w:rsidR="008C7882" w:rsidRDefault="008C7882" w:rsidP="008C7882">
      <w:r>
        <w:lastRenderedPageBreak/>
        <w:t xml:space="preserve">where </w:t>
      </w:r>
      <w:r w:rsidR="00DF221F" w:rsidRPr="00DF221F">
        <w:rPr>
          <w:position w:val="-6"/>
        </w:rPr>
        <w:object w:dxaOrig="200" w:dyaOrig="220" w14:anchorId="1ABCED3E">
          <v:shape id="_x0000_i1117" type="#_x0000_t75" style="width:10pt;height:11pt" o:ole="">
            <v:imagedata r:id="rId211" o:title=""/>
          </v:shape>
          <o:OLEObject Type="Embed" ProgID="Equation.DSMT4" ShapeID="_x0000_i1117" DrawAspect="Content" ObjectID="_1540965659" r:id="rId212"/>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DF221F" w:rsidRPr="00DF221F">
        <w:rPr>
          <w:position w:val="-14"/>
        </w:rPr>
        <w:object w:dxaOrig="840" w:dyaOrig="380" w14:anchorId="57C5F73F">
          <v:shape id="_x0000_i1118" type="#_x0000_t75" style="width:42pt;height:18.5pt" o:ole="">
            <v:imagedata r:id="rId213" o:title=""/>
          </v:shape>
          <o:OLEObject Type="Embed" ProgID="Equation.DSMT4" ShapeID="_x0000_i1118" DrawAspect="Content" ObjectID="_1540965660" r:id="rId214"/>
        </w:object>
      </w:r>
      <w:r>
        <w:t xml:space="preserve">)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0717F349" w:rsidR="008C7882" w:rsidRDefault="008C7882" w:rsidP="008C7882">
      <w:pPr>
        <w:pStyle w:val="MTDisplayEquation"/>
      </w:pPr>
      <w:r>
        <w:tab/>
      </w:r>
      <w:r w:rsidR="00DF221F" w:rsidRPr="00DF221F">
        <w:rPr>
          <w:position w:val="-6"/>
        </w:rPr>
        <w:object w:dxaOrig="700" w:dyaOrig="279" w14:anchorId="18680FE4">
          <v:shape id="_x0000_i1119" type="#_x0000_t75" style="width:35pt;height:14pt" o:ole="">
            <v:imagedata r:id="rId215" o:title=""/>
          </v:shape>
          <o:OLEObject Type="Embed" ProgID="Equation.DSMT4" ShapeID="_x0000_i1119" DrawAspect="Content" ObjectID="_1540965661" r:id="rId21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w:instrText>
      </w:r>
      <w:r w:rsidR="005232C6">
        <w:instrText xml:space="preserve">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49</w:instrText>
      </w:r>
      <w:r w:rsidR="005232C6">
        <w:rPr>
          <w:noProof/>
        </w:rPr>
        <w:fldChar w:fldCharType="end"/>
      </w:r>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7C9FCB1A" w:rsidR="008C7882" w:rsidRDefault="008C7882" w:rsidP="008C7882">
      <w:pPr>
        <w:pStyle w:val="MTDisplayEquation"/>
      </w:pPr>
      <w:r>
        <w:tab/>
      </w:r>
      <w:r w:rsidR="00DF221F" w:rsidRPr="00DF221F">
        <w:rPr>
          <w:position w:val="-6"/>
        </w:rPr>
        <w:object w:dxaOrig="1060" w:dyaOrig="320" w14:anchorId="0A368E37">
          <v:shape id="_x0000_i1120" type="#_x0000_t75" style="width:53.5pt;height:16pt" o:ole="">
            <v:imagedata r:id="rId217" o:title=""/>
          </v:shape>
          <o:OLEObject Type="Embed" ProgID="Equation.DSMT4" ShapeID="_x0000_i1120" DrawAspect="Content" ObjectID="_1540965662" r:id="rId21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50</w:instrText>
      </w:r>
      <w:r w:rsidR="005232C6">
        <w:rPr>
          <w:noProof/>
        </w:rPr>
        <w:fldChar w:fldCharType="end"/>
      </w:r>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617C7384" w:rsidR="008C7882" w:rsidRDefault="008C7882" w:rsidP="008C7882">
      <w:pPr>
        <w:pStyle w:val="MTDisplayEquation"/>
      </w:pPr>
      <w:r>
        <w:tab/>
      </w:r>
      <w:r w:rsidR="00DF221F" w:rsidRPr="00DF221F">
        <w:rPr>
          <w:position w:val="-6"/>
        </w:rPr>
        <w:object w:dxaOrig="1340" w:dyaOrig="320" w14:anchorId="1C68C0F0">
          <v:shape id="_x0000_i1121" type="#_x0000_t75" style="width:67pt;height:16pt" o:ole="">
            <v:imagedata r:id="rId219" o:title=""/>
          </v:shape>
          <o:OLEObject Type="Embed" ProgID="Equation.DSMT4" ShapeID="_x0000_i1121" DrawAspect="Content" ObjectID="_1540965663" r:id="rId22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51</w:instrText>
      </w:r>
      <w:r w:rsidR="005232C6">
        <w:rPr>
          <w:noProof/>
        </w:rPr>
        <w:fldChar w:fldCharType="end"/>
      </w:r>
      <w:r>
        <w:instrText>)</w:instrText>
      </w:r>
      <w:r>
        <w:fldChar w:fldCharType="end"/>
      </w:r>
    </w:p>
    <w:p w14:paraId="064CE55E" w14:textId="77777777" w:rsidR="008C7882" w:rsidRDefault="008C7882" w:rsidP="008C7882">
      <w:r>
        <w:t>is a material tensor.  The inverse relations are:</w:t>
      </w:r>
    </w:p>
    <w:p w14:paraId="4F07F78D" w14:textId="57B0368A" w:rsidR="008C7882" w:rsidRDefault="008C7882" w:rsidP="008C7882">
      <w:pPr>
        <w:pStyle w:val="MTDisplayEquation"/>
      </w:pPr>
      <w:r>
        <w:tab/>
      </w:r>
      <w:r w:rsidR="00DF221F" w:rsidRPr="00DF221F">
        <w:rPr>
          <w:position w:val="-24"/>
        </w:rPr>
        <w:object w:dxaOrig="3519" w:dyaOrig="620" w14:anchorId="24FB6F1F">
          <v:shape id="_x0000_i1122" type="#_x0000_t75" style="width:176.5pt;height:31pt" o:ole="">
            <v:imagedata r:id="rId221" o:title=""/>
          </v:shape>
          <o:OLEObject Type="Embed" ProgID="Equation.DSMT4" ShapeID="_x0000_i1122" DrawAspect="Content" ObjectID="_1540965664" r:id="rId22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6" w:name="ZEqnNum356111"/>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52</w:instrText>
      </w:r>
      <w:r w:rsidR="005232C6">
        <w:rPr>
          <w:noProof/>
        </w:rPr>
        <w:fldChar w:fldCharType="end"/>
      </w:r>
      <w:r>
        <w:instrText>)</w:instrText>
      </w:r>
      <w:bookmarkEnd w:id="46"/>
      <w:r>
        <w:fldChar w:fldCharType="end"/>
      </w:r>
    </w:p>
    <w:p w14:paraId="7FB0C318" w14:textId="2DDE54EB" w:rsidR="008C7882" w:rsidRDefault="008C7882" w:rsidP="008C7882">
      <w:r>
        <w:t xml:space="preserve">In many practical applications it is physically relevant to separate the hydrostatic stress and the deviatoric stress </w:t>
      </w:r>
      <w:r w:rsidR="00DF221F" w:rsidRPr="00DF221F">
        <w:rPr>
          <w:position w:val="-6"/>
        </w:rPr>
        <w:object w:dxaOrig="200" w:dyaOrig="279" w14:anchorId="161E9963">
          <v:shape id="_x0000_i1123" type="#_x0000_t75" style="width:10pt;height:14pt" o:ole="">
            <v:imagedata r:id="rId223" o:title=""/>
          </v:shape>
          <o:OLEObject Type="Embed" ProgID="Equation.DSMT4" ShapeID="_x0000_i1123" DrawAspect="Content" ObjectID="_1540965665" r:id="rId224"/>
        </w:object>
      </w:r>
      <w:r>
        <w:t xml:space="preserve"> of the Cauchy stress tensor</w:t>
      </w:r>
      <w:r w:rsidR="00AC1927">
        <w:t>:</w:t>
      </w:r>
    </w:p>
    <w:p w14:paraId="3B397EFB" w14:textId="2FF96A3C" w:rsidR="008C7882" w:rsidRDefault="008C7882" w:rsidP="008C7882">
      <w:pPr>
        <w:pStyle w:val="MTDisplayEquation"/>
      </w:pPr>
      <w:r>
        <w:tab/>
      </w:r>
      <w:r w:rsidR="00DF221F" w:rsidRPr="00DF221F">
        <w:rPr>
          <w:position w:val="-10"/>
        </w:rPr>
        <w:object w:dxaOrig="1040" w:dyaOrig="320" w14:anchorId="1CB86F93">
          <v:shape id="_x0000_i1124" type="#_x0000_t75" style="width:52pt;height:16pt" o:ole="">
            <v:imagedata r:id="rId225" o:title=""/>
          </v:shape>
          <o:OLEObject Type="Embed" ProgID="Equation.DSMT4" ShapeID="_x0000_i1124" DrawAspect="Content" ObjectID="_1540965666" r:id="rId226"/>
        </w:object>
      </w:r>
      <w:r w:rsidR="00AC192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53</w:instrText>
      </w:r>
      <w:r w:rsidR="005232C6">
        <w:rPr>
          <w:noProof/>
        </w:rPr>
        <w:fldChar w:fldCharType="end"/>
      </w:r>
      <w:r>
        <w:instrText>)</w:instrText>
      </w:r>
      <w:r>
        <w:fldChar w:fldCharType="end"/>
      </w:r>
    </w:p>
    <w:p w14:paraId="27C9486A" w14:textId="14B14AC2" w:rsidR="008C7882" w:rsidRDefault="008C7882" w:rsidP="008C7882">
      <w:r>
        <w:t>Here, the pressure is defined as</w:t>
      </w:r>
      <w:r w:rsidR="008C66E1">
        <w:t xml:space="preserve"> </w:t>
      </w:r>
      <w:r w:rsidR="00DF221F" w:rsidRPr="00DF221F">
        <w:rPr>
          <w:position w:val="-24"/>
        </w:rPr>
        <w:object w:dxaOrig="960" w:dyaOrig="620" w14:anchorId="2190C2F4">
          <v:shape id="_x0000_i1125" type="#_x0000_t75" style="width:48pt;height:31pt" o:ole="">
            <v:imagedata r:id="rId227" o:title=""/>
          </v:shape>
          <o:OLEObject Type="Embed" ProgID="Equation.DSMT4" ShapeID="_x0000_i1125" DrawAspect="Content" ObjectID="_1540965667" r:id="rId228"/>
        </w:object>
      </w:r>
      <w:r>
        <w:t>. Note that the deviatoric Cauchy stress tensor satisfies</w:t>
      </w:r>
      <w:r w:rsidR="00AC1927">
        <w:t xml:space="preserve"> </w:t>
      </w:r>
      <w:r w:rsidR="00DF221F" w:rsidRPr="00DF221F">
        <w:rPr>
          <w:position w:val="-6"/>
        </w:rPr>
        <w:object w:dxaOrig="760" w:dyaOrig="279" w14:anchorId="3E7F5882">
          <v:shape id="_x0000_i1126" type="#_x0000_t75" style="width:38.5pt;height:14pt" o:ole="">
            <v:imagedata r:id="rId229" o:title=""/>
          </v:shape>
          <o:OLEObject Type="Embed" ProgID="Equation.DSMT4" ShapeID="_x0000_i1126" DrawAspect="Content" ObjectID="_1540965668" r:id="rId230"/>
        </w:object>
      </w:r>
      <w:r>
        <w:t>.</w:t>
      </w:r>
    </w:p>
    <w:p w14:paraId="6FEBCD31" w14:textId="77777777" w:rsidR="008C7882" w:rsidRDefault="008C7882" w:rsidP="008C7882"/>
    <w:p w14:paraId="442BC3F7" w14:textId="23764DBC"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DF221F" w:rsidRPr="00DF221F">
        <w:rPr>
          <w:position w:val="-6"/>
        </w:rPr>
        <w:object w:dxaOrig="200" w:dyaOrig="279" w14:anchorId="13DB3ED0">
          <v:shape id="_x0000_i1127" type="#_x0000_t75" style="width:10pt;height:14pt" o:ole="">
            <v:imagedata r:id="rId231" o:title=""/>
          </v:shape>
          <o:OLEObject Type="Embed" ProgID="Equation.DSMT4" ShapeID="_x0000_i1127" DrawAspect="Content" ObjectID="_1540965669" r:id="rId232"/>
        </w:object>
      </w:r>
      <w:r w:rsidR="008C7882">
        <w:rPr>
          <w:b/>
        </w:rPr>
        <w:t xml:space="preserve"> </w:t>
      </w:r>
      <w:r w:rsidR="008C7882">
        <w:t xml:space="preserve">and the linearized strain </w:t>
      </w:r>
      <w:r w:rsidR="00DF221F" w:rsidRPr="00DF221F">
        <w:rPr>
          <w:position w:val="-14"/>
        </w:rPr>
        <w:object w:dxaOrig="720" w:dyaOrig="400" w14:anchorId="06119549">
          <v:shape id="_x0000_i1128" type="#_x0000_t75" style="width:36pt;height:20pt" o:ole="">
            <v:imagedata r:id="rId233" o:title=""/>
          </v:shape>
          <o:OLEObject Type="Embed" ProgID="Equation.DSMT4" ShapeID="_x0000_i1128" DrawAspect="Content" ObjectID="_1540965670" r:id="rId234"/>
        </w:object>
      </w:r>
      <w:r w:rsidR="008C66E1">
        <w:t xml:space="preserve"> </w:t>
      </w:r>
      <w:r w:rsidR="008C7882">
        <w:t>can be obtained:</w:t>
      </w:r>
    </w:p>
    <w:p w14:paraId="5E09BB9C" w14:textId="11C21954" w:rsidR="008C7882" w:rsidRDefault="008C7882" w:rsidP="008C7882">
      <w:pPr>
        <w:pStyle w:val="MTDisplayEquation"/>
      </w:pPr>
      <w:r>
        <w:tab/>
      </w:r>
      <w:r w:rsidR="00DF221F" w:rsidRPr="00DF221F">
        <w:rPr>
          <w:position w:val="-14"/>
        </w:rPr>
        <w:object w:dxaOrig="1900" w:dyaOrig="400" w14:anchorId="16A83AB6">
          <v:shape id="_x0000_i1129" type="#_x0000_t75" style="width:95.5pt;height:20pt" o:ole="">
            <v:imagedata r:id="rId235" o:title=""/>
          </v:shape>
          <o:OLEObject Type="Embed" ProgID="Equation.DSMT4" ShapeID="_x0000_i1129" DrawAspect="Content" ObjectID="_1540965671" r:id="rId23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54</w:instrText>
      </w:r>
      <w:r w:rsidR="005232C6">
        <w:rPr>
          <w:noProof/>
        </w:rPr>
        <w:fldChar w:fldCharType="end"/>
      </w:r>
      <w:r>
        <w:instrText>)</w:instrText>
      </w:r>
      <w:r>
        <w:fldChar w:fldCharType="end"/>
      </w:r>
    </w:p>
    <w:p w14:paraId="366F4A8E" w14:textId="4617E7AB" w:rsidR="008C7882" w:rsidRDefault="008C7882" w:rsidP="008C7882">
      <w:r>
        <w:t xml:space="preserve">Here, </w:t>
      </w:r>
      <w:r w:rsidR="00DF221F" w:rsidRPr="00DF221F">
        <w:rPr>
          <w:position w:val="-6"/>
        </w:rPr>
        <w:object w:dxaOrig="220" w:dyaOrig="279" w14:anchorId="4694D946">
          <v:shape id="_x0000_i1130" type="#_x0000_t75" style="width:11pt;height:14pt" o:ole="">
            <v:imagedata r:id="rId237" o:title=""/>
          </v:shape>
          <o:OLEObject Type="Embed" ProgID="Equation.DSMT4" ShapeID="_x0000_i1130" DrawAspect="Content" ObjectID="_1540965672" r:id="rId238"/>
        </w:object>
      </w:r>
      <w:r w:rsidR="00BA6622">
        <w:t xml:space="preserve"> </w:t>
      </w:r>
      <w:r>
        <w:t xml:space="preserve">is a fourth-order tensor known as the </w:t>
      </w:r>
      <w:r>
        <w:rPr>
          <w:i/>
        </w:rPr>
        <w:t>material elasticity tensor</w:t>
      </w:r>
      <w:r>
        <w:t>. Its components are given by,</w:t>
      </w:r>
    </w:p>
    <w:p w14:paraId="668BFF3A" w14:textId="4E4D287B" w:rsidR="008C7882" w:rsidRDefault="008C7882" w:rsidP="008C7882">
      <w:pPr>
        <w:pStyle w:val="MTDisplayEquation"/>
      </w:pPr>
      <w:r>
        <w:tab/>
      </w:r>
      <w:r w:rsidR="00DF221F" w:rsidRPr="00DF221F">
        <w:rPr>
          <w:position w:val="-30"/>
        </w:rPr>
        <w:object w:dxaOrig="2420" w:dyaOrig="720" w14:anchorId="289F63AE">
          <v:shape id="_x0000_i1131" type="#_x0000_t75" style="width:120.5pt;height:36pt" o:ole="">
            <v:imagedata r:id="rId239" o:title=""/>
          </v:shape>
          <o:OLEObject Type="Embed" ProgID="Equation.DSMT4" ShapeID="_x0000_i1131" DrawAspect="Content" ObjectID="_1540965673" r:id="rId24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 w:name="ZEqnNum479409"/>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55</w:instrText>
      </w:r>
      <w:r w:rsidR="005232C6">
        <w:rPr>
          <w:noProof/>
        </w:rPr>
        <w:fldChar w:fldCharType="end"/>
      </w:r>
      <w:r>
        <w:instrText>)</w:instrText>
      </w:r>
      <w:bookmarkEnd w:id="47"/>
      <w:r>
        <w:fldChar w:fldCharType="end"/>
      </w:r>
    </w:p>
    <w:p w14:paraId="23CB4584" w14:textId="1B2D0434" w:rsidR="008C7882" w:rsidRDefault="008C7882" w:rsidP="008C7882">
      <w:r>
        <w:t xml:space="preserve">where </w:t>
      </w:r>
      <w:r w:rsidR="00DF221F" w:rsidRPr="00025957">
        <w:rPr>
          <w:position w:val="-4"/>
        </w:rPr>
        <w:object w:dxaOrig="279" w:dyaOrig="260" w14:anchorId="1D5986BD">
          <v:shape id="_x0000_i1132" type="#_x0000_t75" style="width:14pt;height:12.5pt" o:ole="">
            <v:imagedata r:id="rId241" o:title=""/>
          </v:shape>
          <o:OLEObject Type="Embed" ProgID="Equation.DSMT4" ShapeID="_x0000_i1132" DrawAspect="Content" ObjectID="_1540965674" r:id="rId242"/>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2EC10959" w:rsidR="008C7882" w:rsidRDefault="008C7882" w:rsidP="008C7882">
      <w:pPr>
        <w:pStyle w:val="MTDisplayEquation"/>
      </w:pPr>
      <w:r>
        <w:tab/>
      </w:r>
      <w:r w:rsidR="00DF221F" w:rsidRPr="00DF221F">
        <w:rPr>
          <w:position w:val="-24"/>
        </w:rPr>
        <w:object w:dxaOrig="2360" w:dyaOrig="620" w14:anchorId="53098A42">
          <v:shape id="_x0000_i1133" type="#_x0000_t75" style="width:118pt;height:31pt" o:ole="">
            <v:imagedata r:id="rId243" o:title=""/>
          </v:shape>
          <o:OLEObject Type="Embed" ProgID="Equation.DSMT4" ShapeID="_x0000_i1133" DrawAspect="Content" ObjectID="_1540965675" r:id="rId24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56</w:instrText>
      </w:r>
      <w:r w:rsidR="005232C6">
        <w:rPr>
          <w:noProof/>
        </w:rPr>
        <w:fldChar w:fldCharType="end"/>
      </w:r>
      <w:r>
        <w:instrText>)</w:instrText>
      </w:r>
      <w:r>
        <w:fldChar w:fldCharType="end"/>
      </w:r>
    </w:p>
    <w:p w14:paraId="6FBBE95F" w14:textId="77777777" w:rsidR="008C7882" w:rsidRDefault="008C7882" w:rsidP="008C7882">
      <w:pPr>
        <w:pStyle w:val="Heading2"/>
      </w:pPr>
      <w:bookmarkStart w:id="48" w:name="_Ref174423034"/>
      <w:bookmarkStart w:id="49" w:name="_Toc467221606"/>
      <w:r>
        <w:t>Hyperelasticity</w:t>
      </w:r>
      <w:bookmarkEnd w:id="48"/>
      <w:bookmarkEnd w:id="49"/>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4EA488DE" w:rsidR="008C7882" w:rsidRDefault="008C7882" w:rsidP="008C7882">
      <w:pPr>
        <w:pStyle w:val="MTDisplayEquation"/>
      </w:pPr>
      <w:r>
        <w:tab/>
      </w:r>
      <w:r w:rsidR="00DF221F" w:rsidRPr="00DF221F">
        <w:rPr>
          <w:position w:val="-34"/>
        </w:rPr>
        <w:object w:dxaOrig="3440" w:dyaOrig="760" w14:anchorId="57810C8C">
          <v:shape id="_x0000_i1134" type="#_x0000_t75" style="width:172pt;height:38.5pt" o:ole="">
            <v:imagedata r:id="rId245" o:title=""/>
          </v:shape>
          <o:OLEObject Type="Embed" ProgID="Equation.DSMT4" ShapeID="_x0000_i1134" DrawAspect="Content" ObjectID="_1540965676" r:id="rId24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57</w:instrText>
      </w:r>
      <w:r w:rsidR="005232C6">
        <w:rPr>
          <w:noProof/>
        </w:rPr>
        <w:fldChar w:fldCharType="end"/>
      </w:r>
      <w:r>
        <w:instrText>)</w:instrText>
      </w:r>
      <w:r>
        <w:fldChar w:fldCharType="end"/>
      </w:r>
    </w:p>
    <w:p w14:paraId="2961C51D" w14:textId="77777777" w:rsidR="008C7882" w:rsidRDefault="008C7882" w:rsidP="00FD7660">
      <w:r>
        <w:t>The rate of change of the potential is then given by</w:t>
      </w:r>
    </w:p>
    <w:p w14:paraId="26D3AE8C" w14:textId="35ABBD30" w:rsidR="008C7882" w:rsidRDefault="008C7882" w:rsidP="008C7882">
      <w:pPr>
        <w:pStyle w:val="MTDisplayEquation"/>
      </w:pPr>
      <w:r>
        <w:tab/>
      </w:r>
      <w:r w:rsidR="00DF221F" w:rsidRPr="00DF221F">
        <w:rPr>
          <w:position w:val="-16"/>
        </w:rPr>
        <w:object w:dxaOrig="2000" w:dyaOrig="440" w14:anchorId="47884407">
          <v:shape id="_x0000_i1135" type="#_x0000_t75" style="width:99.5pt;height:22pt" o:ole="">
            <v:imagedata r:id="rId247" o:title=""/>
          </v:shape>
          <o:OLEObject Type="Embed" ProgID="Equation.DSMT4" ShapeID="_x0000_i1135" DrawAspect="Content" ObjectID="_1540965677" r:id="rId24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0" w:name="ZEqnNum274871"/>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58</w:instrText>
      </w:r>
      <w:r w:rsidR="005232C6">
        <w:rPr>
          <w:noProof/>
        </w:rPr>
        <w:fldChar w:fldCharType="end"/>
      </w:r>
      <w:r>
        <w:instrText>)</w:instrText>
      </w:r>
      <w:bookmarkEnd w:id="50"/>
      <w:r>
        <w:fldChar w:fldCharType="end"/>
      </w:r>
    </w:p>
    <w:p w14:paraId="21DBEF80" w14:textId="77777777" w:rsidR="008C7882" w:rsidRDefault="008C7882" w:rsidP="008C7882">
      <w:r>
        <w:t>Or alternatively,</w:t>
      </w:r>
    </w:p>
    <w:p w14:paraId="0D7FD5A6" w14:textId="5CCF6306" w:rsidR="008C7882" w:rsidRDefault="008C7882" w:rsidP="008C7882">
      <w:pPr>
        <w:pStyle w:val="MTDisplayEquation"/>
      </w:pPr>
      <w:r>
        <w:tab/>
      </w:r>
      <w:r w:rsidR="00DF221F" w:rsidRPr="00DF221F">
        <w:rPr>
          <w:position w:val="-30"/>
        </w:rPr>
        <w:object w:dxaOrig="1640" w:dyaOrig="700" w14:anchorId="0734794B">
          <v:shape id="_x0000_i1136" type="#_x0000_t75" style="width:82pt;height:35pt" o:ole="">
            <v:imagedata r:id="rId249" o:title=""/>
          </v:shape>
          <o:OLEObject Type="Embed" ProgID="Equation.DSMT4" ShapeID="_x0000_i1136" DrawAspect="Content" ObjectID="_1540965678" r:id="rId25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1" w:name="ZEqnNum349382"/>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59</w:instrText>
      </w:r>
      <w:r w:rsidR="005232C6">
        <w:rPr>
          <w:noProof/>
        </w:rPr>
        <w:fldChar w:fldCharType="end"/>
      </w:r>
      <w:r>
        <w:instrText>)</w:instrText>
      </w:r>
      <w:bookmarkEnd w:id="51"/>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r w:rsidR="005232C6">
        <w:fldChar w:fldCharType="begin"/>
      </w:r>
      <w:r w:rsidR="005232C6">
        <w:instrText xml:space="preserve"> REF ZEqnNum274871 \! \* MERGEFORMAT </w:instrText>
      </w:r>
      <w:r w:rsidR="005232C6">
        <w:fldChar w:fldCharType="separate"/>
      </w:r>
      <w:r w:rsidR="00843CC3">
        <w:instrText>(2.58)</w:instrText>
      </w:r>
      <w:r w:rsidR="005232C6">
        <w:fldChar w:fldCharType="end"/>
      </w:r>
      <w:r>
        <w:fldChar w:fldCharType="end"/>
      </w:r>
      <w:r>
        <w:t xml:space="preserve"> with </w:t>
      </w:r>
      <w:r>
        <w:fldChar w:fldCharType="begin"/>
      </w:r>
      <w:r>
        <w:instrText xml:space="preserve"> GOTOBUTTON ZEqnNum349382  \* MERGEFORMAT </w:instrText>
      </w:r>
      <w:r w:rsidR="005232C6">
        <w:fldChar w:fldCharType="begin"/>
      </w:r>
      <w:r w:rsidR="005232C6">
        <w:instrText xml:space="preserve"> REF ZEqnNum349382 \! \* MERGEFORMAT </w:instrText>
      </w:r>
      <w:r w:rsidR="005232C6">
        <w:fldChar w:fldCharType="separate"/>
      </w:r>
      <w:r w:rsidR="00843CC3">
        <w:instrText>(2.59)</w:instrText>
      </w:r>
      <w:r w:rsidR="005232C6">
        <w:fldChar w:fldCharType="end"/>
      </w:r>
      <w:r>
        <w:fldChar w:fldCharType="end"/>
      </w:r>
      <w:r>
        <w:t xml:space="preserve"> reveals that</w:t>
      </w:r>
    </w:p>
    <w:p w14:paraId="70288F7D" w14:textId="0436B821" w:rsidR="008C7882" w:rsidRDefault="008C7882" w:rsidP="008C7882">
      <w:pPr>
        <w:pStyle w:val="MTDisplayEquation"/>
      </w:pPr>
      <w:r>
        <w:tab/>
      </w:r>
      <w:r w:rsidR="00DF221F" w:rsidRPr="00DF221F">
        <w:rPr>
          <w:position w:val="-24"/>
        </w:rPr>
        <w:object w:dxaOrig="2920" w:dyaOrig="700" w14:anchorId="71C81C37">
          <v:shape id="_x0000_i1137" type="#_x0000_t75" style="width:146.5pt;height:35pt" o:ole="">
            <v:imagedata r:id="rId251" o:title=""/>
          </v:shape>
          <o:OLEObject Type="Embed" ProgID="Equation.DSMT4" ShapeID="_x0000_i1137" DrawAspect="Content" ObjectID="_1540965679" r:id="rId25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60</w:instrText>
      </w:r>
      <w:r w:rsidR="005232C6">
        <w:rPr>
          <w:noProof/>
        </w:rPr>
        <w:fldChar w:fldCharType="end"/>
      </w:r>
      <w:r>
        <w:instrText>)</w:instrText>
      </w:r>
      <w:r>
        <w:fldChar w:fldCharType="end"/>
      </w:r>
    </w:p>
    <w:p w14:paraId="5F15ACF6" w14:textId="6E77FF74"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DF221F" w:rsidRPr="00025957">
        <w:rPr>
          <w:position w:val="-4"/>
        </w:rPr>
        <w:object w:dxaOrig="279" w:dyaOrig="260" w14:anchorId="19BA8589">
          <v:shape id="_x0000_i1138" type="#_x0000_t75" style="width:14pt;height:12.5pt" o:ole="">
            <v:imagedata r:id="rId253" o:title=""/>
          </v:shape>
          <o:OLEObject Type="Embed" ProgID="Equation.DSMT4" ShapeID="_x0000_i1138" DrawAspect="Content" ObjectID="_1540965680" r:id="rId254"/>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DF221F" w:rsidRPr="00025957">
        <w:rPr>
          <w:position w:val="-4"/>
        </w:rPr>
        <w:object w:dxaOrig="279" w:dyaOrig="260" w14:anchorId="205D5505">
          <v:shape id="_x0000_i1139" type="#_x0000_t75" style="width:14pt;height:12.5pt" o:ole="">
            <v:imagedata r:id="rId255" o:title=""/>
          </v:shape>
          <o:OLEObject Type="Embed" ProgID="Equation.DSMT4" ShapeID="_x0000_i1139" DrawAspect="Content" ObjectID="_1540965681" r:id="rId256"/>
        </w:object>
      </w:r>
      <w:r>
        <w:t xml:space="preserve">is often expressed as a function of </w:t>
      </w:r>
      <w:r w:rsidR="00DF221F" w:rsidRPr="00DF221F">
        <w:rPr>
          <w:position w:val="-6"/>
        </w:rPr>
        <w:object w:dxaOrig="1400" w:dyaOrig="320" w14:anchorId="695A47C2">
          <v:shape id="_x0000_i1140" type="#_x0000_t75" style="width:69.5pt;height:16pt" o:ole="">
            <v:imagedata r:id="rId257" o:title=""/>
          </v:shape>
          <o:OLEObject Type="Embed" ProgID="Equation.DSMT4" ShapeID="_x0000_i1140" DrawAspect="Content" ObjectID="_1540965682" r:id="rId258"/>
        </w:object>
      </w:r>
      <w:r>
        <w:rPr>
          <w:b/>
        </w:rPr>
        <w:t>.</w:t>
      </w:r>
      <w:r>
        <w:t xml:space="preserve"> Noting that </w:t>
      </w:r>
      <w:r w:rsidR="00DF221F" w:rsidRPr="00DF221F">
        <w:rPr>
          <w:position w:val="-24"/>
        </w:rPr>
        <w:object w:dxaOrig="820" w:dyaOrig="620" w14:anchorId="04C3736E">
          <v:shape id="_x0000_i1141" type="#_x0000_t75" style="width:41pt;height:31pt" o:ole="">
            <v:imagedata r:id="rId259" o:title=""/>
          </v:shape>
          <o:OLEObject Type="Embed" ProgID="Equation.DSMT4" ShapeID="_x0000_i1141" DrawAspect="Content" ObjectID="_1540965683" r:id="rId260"/>
        </w:object>
      </w:r>
      <w:r>
        <w:t xml:space="preserve"> is work conjugate to the second Piola-Kirchhoff stress </w:t>
      </w:r>
      <w:r>
        <w:rPr>
          <w:b/>
        </w:rPr>
        <w:t>S</w:t>
      </w:r>
      <w:r>
        <w:t>, establishes the following general relationships for hyperelastic materials:</w:t>
      </w:r>
    </w:p>
    <w:p w14:paraId="5D9951A0" w14:textId="54EA91FF" w:rsidR="008C7882" w:rsidRDefault="008C7882" w:rsidP="008C7882">
      <w:pPr>
        <w:pStyle w:val="MTDisplayEquation"/>
      </w:pPr>
      <w:r>
        <w:tab/>
      </w:r>
      <w:r w:rsidR="00DF221F" w:rsidRPr="00DF221F">
        <w:rPr>
          <w:position w:val="-30"/>
        </w:rPr>
        <w:object w:dxaOrig="4959" w:dyaOrig="740" w14:anchorId="236AF975">
          <v:shape id="_x0000_i1142" type="#_x0000_t75" style="width:248pt;height:37pt" o:ole="">
            <v:imagedata r:id="rId261" o:title=""/>
          </v:shape>
          <o:OLEObject Type="Embed" ProgID="Equation.DSMT4" ShapeID="_x0000_i1142" DrawAspect="Content" ObjectID="_1540965684" r:id="rId262"/>
        </w:object>
      </w:r>
      <w:r w:rsidR="006D35C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61</w:instrText>
      </w:r>
      <w:r w:rsidR="005232C6">
        <w:rPr>
          <w:noProof/>
        </w:rPr>
        <w:fldChar w:fldCharType="end"/>
      </w:r>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52" w:name="_Toc467221607"/>
      <w:r>
        <w:t>Isotropic Hyperelasticity</w:t>
      </w:r>
      <w:bookmarkEnd w:id="52"/>
    </w:p>
    <w:p w14:paraId="45E2D5F5" w14:textId="6076D0A0"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DF221F" w:rsidRPr="00025957">
        <w:rPr>
          <w:position w:val="-4"/>
        </w:rPr>
        <w:object w:dxaOrig="279" w:dyaOrig="260" w14:anchorId="01DCFCC8">
          <v:shape id="_x0000_i1143" type="#_x0000_t75" style="width:14pt;height:12.5pt" o:ole="">
            <v:imagedata r:id="rId263" o:title=""/>
          </v:shape>
          <o:OLEObject Type="Embed" ProgID="Equation.DSMT4" ShapeID="_x0000_i1143" DrawAspect="Content" ObjectID="_1540965685" r:id="rId264"/>
        </w:object>
      </w:r>
      <w:r>
        <w:t xml:space="preserve"> must only be a function of the invariants of </w:t>
      </w:r>
      <w:r>
        <w:rPr>
          <w:b/>
        </w:rPr>
        <w:t>C</w:t>
      </w:r>
      <w:r>
        <w:t>,</w:t>
      </w:r>
    </w:p>
    <w:p w14:paraId="2A36FFC8" w14:textId="225C9859" w:rsidR="008C7882" w:rsidRDefault="008C7882" w:rsidP="008C7882">
      <w:pPr>
        <w:pStyle w:val="MTDisplayEquation"/>
      </w:pPr>
      <w:r>
        <w:tab/>
      </w:r>
      <w:r w:rsidR="00DF221F" w:rsidRPr="00DF221F">
        <w:rPr>
          <w:position w:val="-16"/>
        </w:rPr>
        <w:object w:dxaOrig="3000" w:dyaOrig="440" w14:anchorId="32DE9415">
          <v:shape id="_x0000_i1144" type="#_x0000_t75" style="width:150pt;height:22pt" o:ole="">
            <v:imagedata r:id="rId265" o:title=""/>
          </v:shape>
          <o:OLEObject Type="Embed" ProgID="Equation.DSMT4" ShapeID="_x0000_i1144" DrawAspect="Content" ObjectID="_1540965686" r:id="rId26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62</w:instrText>
      </w:r>
      <w:r w:rsidR="005232C6">
        <w:rPr>
          <w:noProof/>
        </w:rPr>
        <w:fldChar w:fldCharType="end"/>
      </w:r>
      <w:r>
        <w:instrText>)</w:instrText>
      </w:r>
      <w:r>
        <w:fldChar w:fldCharType="end"/>
      </w:r>
    </w:p>
    <w:p w14:paraId="1AFF6517" w14:textId="77777777" w:rsidR="008C7882" w:rsidRDefault="008C7882" w:rsidP="008C7882">
      <w:r>
        <w:t xml:space="preserve">where the invariants of </w:t>
      </w:r>
      <w:r>
        <w:rPr>
          <w:b/>
        </w:rPr>
        <w:t xml:space="preserve">C </w:t>
      </w:r>
      <w:r>
        <w:t>are defined here as,</w:t>
      </w:r>
    </w:p>
    <w:p w14:paraId="52D5D721" w14:textId="4EAAD66C" w:rsidR="008C7882" w:rsidRDefault="008C7882" w:rsidP="008C7882">
      <w:pPr>
        <w:pStyle w:val="MTDisplayEquation"/>
      </w:pPr>
      <w:r>
        <w:tab/>
      </w:r>
      <w:r w:rsidR="00DF221F" w:rsidRPr="00DF221F">
        <w:rPr>
          <w:position w:val="-24"/>
        </w:rPr>
        <w:object w:dxaOrig="5340" w:dyaOrig="620" w14:anchorId="586CE655">
          <v:shape id="_x0000_i1145" type="#_x0000_t75" style="width:267pt;height:31pt" o:ole="">
            <v:imagedata r:id="rId267" o:title=""/>
          </v:shape>
          <o:OLEObject Type="Embed" ProgID="Equation.DSMT4" ShapeID="_x0000_i1145" DrawAspect="Content" ObjectID="_1540965687" r:id="rId268"/>
        </w:object>
      </w:r>
      <w:r w:rsidR="00913D5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63</w:instrText>
      </w:r>
      <w:r w:rsidR="005232C6">
        <w:rPr>
          <w:noProof/>
        </w:rPr>
        <w:fldChar w:fldCharType="end"/>
      </w:r>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610DBA3B" w:rsidR="008C7882" w:rsidRDefault="008C7882" w:rsidP="008C7882">
      <w:pPr>
        <w:pStyle w:val="MTDisplayEquation"/>
      </w:pPr>
      <w:r>
        <w:tab/>
      </w:r>
      <w:r w:rsidR="00DF221F" w:rsidRPr="00DF221F">
        <w:rPr>
          <w:position w:val="-30"/>
        </w:rPr>
        <w:object w:dxaOrig="4220" w:dyaOrig="680" w14:anchorId="17A173EA">
          <v:shape id="_x0000_i1146" type="#_x0000_t75" style="width:211pt;height:33.5pt" o:ole="">
            <v:imagedata r:id="rId269" o:title=""/>
          </v:shape>
          <o:OLEObject Type="Embed" ProgID="Equation.DSMT4" ShapeID="_x0000_i1146" DrawAspect="Content" ObjectID="_1540965688" r:id="rId27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3" w:name="ZEqnNum929272"/>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w:instrText>
      </w:r>
      <w:r w:rsidR="005232C6">
        <w:instrText xml:space="preserve"> \* MERGEFORMAT </w:instrText>
      </w:r>
      <w:r w:rsidR="005232C6">
        <w:fldChar w:fldCharType="separate"/>
      </w:r>
      <w:r w:rsidR="00843CC3">
        <w:rPr>
          <w:noProof/>
        </w:rPr>
        <w:instrText>64</w:instrText>
      </w:r>
      <w:r w:rsidR="005232C6">
        <w:rPr>
          <w:noProof/>
        </w:rPr>
        <w:fldChar w:fldCharType="end"/>
      </w:r>
      <w:r>
        <w:instrText>)</w:instrText>
      </w:r>
      <w:bookmarkEnd w:id="53"/>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72859F7F" w:rsidR="008C7882" w:rsidRDefault="008C7882" w:rsidP="008C7882">
      <w:pPr>
        <w:pStyle w:val="MTDisplayEquation"/>
      </w:pPr>
      <w:r>
        <w:tab/>
      </w:r>
      <w:r w:rsidR="00DF221F" w:rsidRPr="00DF221F">
        <w:rPr>
          <w:position w:val="-24"/>
        </w:rPr>
        <w:object w:dxaOrig="3440" w:dyaOrig="620" w14:anchorId="7BC896A6">
          <v:shape id="_x0000_i1147" type="#_x0000_t75" style="width:172pt;height:31pt" o:ole="">
            <v:imagedata r:id="rId271" o:title=""/>
          </v:shape>
          <o:OLEObject Type="Embed" ProgID="Equation.DSMT4" ShapeID="_x0000_i1147" DrawAspect="Content" ObjectID="_1540965689" r:id="rId272"/>
        </w:object>
      </w:r>
      <w:r w:rsidR="00201B2F">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4" w:name="ZEqnNum948931"/>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65</w:instrText>
      </w:r>
      <w:r w:rsidR="005232C6">
        <w:rPr>
          <w:noProof/>
        </w:rPr>
        <w:fldChar w:fldCharType="end"/>
      </w:r>
      <w:r>
        <w:instrText>)</w:instrText>
      </w:r>
      <w:bookmarkEnd w:id="54"/>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r w:rsidR="005232C6">
        <w:fldChar w:fldCharType="begin"/>
      </w:r>
      <w:r w:rsidR="005232C6">
        <w:instrText xml:space="preserve"> REF ZEqnNum948931 \! \* MERGEFORMAT </w:instrText>
      </w:r>
      <w:r w:rsidR="005232C6">
        <w:fldChar w:fldCharType="separate"/>
      </w:r>
      <w:r w:rsidR="00843CC3">
        <w:instrText>(2.65)</w:instrText>
      </w:r>
      <w:r w:rsidR="005232C6">
        <w:fldChar w:fldCharType="end"/>
      </w:r>
      <w:r>
        <w:fldChar w:fldCharType="end"/>
      </w:r>
      <w:r>
        <w:t xml:space="preserve"> into equation </w:t>
      </w:r>
      <w:r>
        <w:fldChar w:fldCharType="begin"/>
      </w:r>
      <w:r>
        <w:instrText xml:space="preserve"> GOTOBUTTON ZEqnNum929272  \* MERGEFORMAT </w:instrText>
      </w:r>
      <w:r w:rsidR="005232C6">
        <w:fldChar w:fldCharType="begin"/>
      </w:r>
      <w:r w:rsidR="005232C6">
        <w:instrText xml:space="preserve"> REF ZEqnNum929272 \! \* MERGEFORMAT </w:instrText>
      </w:r>
      <w:r w:rsidR="005232C6">
        <w:fldChar w:fldCharType="separate"/>
      </w:r>
      <w:r w:rsidR="00843CC3">
        <w:instrText>(2.64)</w:instrText>
      </w:r>
      <w:r w:rsidR="005232C6">
        <w:fldChar w:fldCharType="end"/>
      </w:r>
      <w:r>
        <w:fldChar w:fldCharType="end"/>
      </w:r>
      <w:r>
        <w:t xml:space="preserve"> enables the second Piola-Kirchhoff stress to be evaluated as,</w:t>
      </w:r>
    </w:p>
    <w:p w14:paraId="498A63DE" w14:textId="4C1B1FCA" w:rsidR="008C7882" w:rsidRDefault="008C7882" w:rsidP="008C7882">
      <w:pPr>
        <w:pStyle w:val="MTDisplayEquation"/>
      </w:pPr>
      <w:r>
        <w:tab/>
      </w:r>
      <w:r w:rsidR="00DF221F" w:rsidRPr="00DF221F">
        <w:rPr>
          <w:position w:val="-16"/>
        </w:rPr>
        <w:object w:dxaOrig="5120" w:dyaOrig="440" w14:anchorId="42D22BB6">
          <v:shape id="_x0000_i1148" type="#_x0000_t75" style="width:255.5pt;height:22pt" o:ole="">
            <v:imagedata r:id="rId273" o:title=""/>
          </v:shape>
          <o:OLEObject Type="Embed" ProgID="Equation.DSMT4" ShapeID="_x0000_i1148" DrawAspect="Content" ObjectID="_1540965690" r:id="rId2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w:instrText>
      </w:r>
      <w:r w:rsidR="005232C6">
        <w:instrText xml:space="preserve">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66</w:instrText>
      </w:r>
      <w:r w:rsidR="005232C6">
        <w:rPr>
          <w:noProof/>
        </w:rPr>
        <w:fldChar w:fldCharType="end"/>
      </w:r>
      <w:r>
        <w:instrText>)</w:instrText>
      </w:r>
      <w:r>
        <w:fldChar w:fldCharType="end"/>
      </w:r>
    </w:p>
    <w:p w14:paraId="5D2612F0" w14:textId="00F68E64" w:rsidR="008C7882" w:rsidRDefault="008C7882" w:rsidP="008C7882">
      <w:r>
        <w:lastRenderedPageBreak/>
        <w:t xml:space="preserve">where </w:t>
      </w:r>
      <w:r w:rsidR="00DF221F" w:rsidRPr="00DF221F">
        <w:rPr>
          <w:position w:val="-12"/>
        </w:rPr>
        <w:object w:dxaOrig="1340" w:dyaOrig="360" w14:anchorId="4A9DC280">
          <v:shape id="_x0000_i1149" type="#_x0000_t75" style="width:67pt;height:18.5pt" o:ole="">
            <v:imagedata r:id="rId275" o:title=""/>
          </v:shape>
          <o:OLEObject Type="Embed" ProgID="Equation.DSMT4" ShapeID="_x0000_i1149" DrawAspect="Content" ObjectID="_1540965691" r:id="rId276"/>
        </w:object>
      </w:r>
      <w:r>
        <w:t xml:space="preserve">, </w:t>
      </w:r>
      <w:r w:rsidR="00DF221F" w:rsidRPr="00DF221F">
        <w:rPr>
          <w:position w:val="-12"/>
        </w:rPr>
        <w:object w:dxaOrig="1380" w:dyaOrig="360" w14:anchorId="265AA1F8">
          <v:shape id="_x0000_i1150" type="#_x0000_t75" style="width:69pt;height:18.5pt" o:ole="">
            <v:imagedata r:id="rId277" o:title=""/>
          </v:shape>
          <o:OLEObject Type="Embed" ProgID="Equation.DSMT4" ShapeID="_x0000_i1150" DrawAspect="Content" ObjectID="_1540965692" r:id="rId278"/>
        </w:object>
      </w:r>
      <w:r>
        <w:t xml:space="preserve">, and </w:t>
      </w:r>
      <w:r w:rsidR="00DF221F" w:rsidRPr="00DF221F">
        <w:rPr>
          <w:position w:val="-12"/>
        </w:rPr>
        <w:object w:dxaOrig="1359" w:dyaOrig="360" w14:anchorId="7AC114BF">
          <v:shape id="_x0000_i1151" type="#_x0000_t75" style="width:68pt;height:18.5pt" o:ole="">
            <v:imagedata r:id="rId279" o:title=""/>
          </v:shape>
          <o:OLEObject Type="Embed" ProgID="Equation.DSMT4" ShapeID="_x0000_i1151" DrawAspect="Content" ObjectID="_1540965693" r:id="rId280"/>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r w:rsidR="005232C6">
        <w:fldChar w:fldCharType="begin"/>
      </w:r>
      <w:r w:rsidR="005232C6">
        <w:instrText xml:space="preserve"> REF ZEqnNum356111 \! \* MERGEFORMAT </w:instrText>
      </w:r>
      <w:r w:rsidR="005232C6">
        <w:fldChar w:fldCharType="separate"/>
      </w:r>
      <w:r w:rsidR="00843CC3">
        <w:instrText>(2.52)</w:instrText>
      </w:r>
      <w:r w:rsidR="005232C6">
        <w:fldChar w:fldCharType="end"/>
      </w:r>
      <w:r>
        <w:fldChar w:fldCharType="end"/>
      </w:r>
      <w:r>
        <w:t>:</w:t>
      </w:r>
    </w:p>
    <w:p w14:paraId="0A99A827" w14:textId="07744132" w:rsidR="008C7882" w:rsidRDefault="008C7882" w:rsidP="008C7882">
      <w:pPr>
        <w:pStyle w:val="MTDisplayEquation"/>
      </w:pPr>
      <w:r>
        <w:tab/>
      </w:r>
      <w:r w:rsidR="00E34B36" w:rsidRPr="00E34B36">
        <w:rPr>
          <w:position w:val="-24"/>
        </w:rPr>
        <w:object w:dxaOrig="5480" w:dyaOrig="620" w14:anchorId="3C2F581F">
          <v:shape id="_x0000_i1152" type="#_x0000_t75" style="width:273.5pt;height:31pt" o:ole="">
            <v:imagedata r:id="rId281" o:title=""/>
          </v:shape>
          <o:OLEObject Type="Embed" ProgID="Equation.DSMT4" ShapeID="_x0000_i1152" DrawAspect="Content" ObjectID="_1540965694" r:id="rId28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w:instrText>
      </w:r>
      <w:r w:rsidR="005232C6">
        <w:instrText xml:space="preserve">rabic \* MERGEFORMAT </w:instrText>
      </w:r>
      <w:r w:rsidR="005232C6">
        <w:fldChar w:fldCharType="separate"/>
      </w:r>
      <w:r w:rsidR="00843CC3">
        <w:rPr>
          <w:noProof/>
        </w:rPr>
        <w:instrText>67</w:instrText>
      </w:r>
      <w:r w:rsidR="005232C6">
        <w:rPr>
          <w:noProof/>
        </w:rPr>
        <w:fldChar w:fldCharType="end"/>
      </w:r>
      <w:r>
        <w:instrText>)</w:instrText>
      </w:r>
      <w:r>
        <w:fldChar w:fldCharType="end"/>
      </w:r>
    </w:p>
    <w:p w14:paraId="43D48A34" w14:textId="305515C0" w:rsidR="008C7882" w:rsidRDefault="008C7882" w:rsidP="008C7882">
      <w:r>
        <w:t xml:space="preserve">Note that in this equation </w:t>
      </w:r>
      <w:r w:rsidR="00DF221F" w:rsidRPr="00DF221F">
        <w:rPr>
          <w:position w:val="-12"/>
        </w:rPr>
        <w:object w:dxaOrig="340" w:dyaOrig="360" w14:anchorId="17A7C315">
          <v:shape id="_x0000_i1153" type="#_x0000_t75" style="width:17.5pt;height:18.5pt" o:ole="">
            <v:imagedata r:id="rId283" o:title=""/>
          </v:shape>
          <o:OLEObject Type="Embed" ProgID="Equation.DSMT4" ShapeID="_x0000_i1153" DrawAspect="Content" ObjectID="_1540965695" r:id="rId284"/>
        </w:object>
      </w:r>
      <w:r>
        <w:t xml:space="preserve">, </w:t>
      </w:r>
      <w:r w:rsidR="00DF221F" w:rsidRPr="00DF221F">
        <w:rPr>
          <w:position w:val="-12"/>
        </w:rPr>
        <w:object w:dxaOrig="360" w:dyaOrig="360" w14:anchorId="1BA5744C">
          <v:shape id="_x0000_i1154" type="#_x0000_t75" style="width:18.5pt;height:18.5pt" o:ole="">
            <v:imagedata r:id="rId285" o:title=""/>
          </v:shape>
          <o:OLEObject Type="Embed" ProgID="Equation.DSMT4" ShapeID="_x0000_i1154" DrawAspect="Content" ObjectID="_1540965696" r:id="rId286"/>
        </w:object>
      </w:r>
      <w:r>
        <w:t xml:space="preserve">, and </w:t>
      </w:r>
      <w:r w:rsidR="00DF221F" w:rsidRPr="00DF221F">
        <w:rPr>
          <w:position w:val="-12"/>
        </w:rPr>
        <w:object w:dxaOrig="340" w:dyaOrig="360" w14:anchorId="3FBADB19">
          <v:shape id="_x0000_i1155" type="#_x0000_t75" style="width:17.5pt;height:18.5pt" o:ole="">
            <v:imagedata r:id="rId287" o:title=""/>
          </v:shape>
          <o:OLEObject Type="Embed" ProgID="Equation.DSMT4" ShapeID="_x0000_i1155" DrawAspect="Content" ObjectID="_1540965697" r:id="rId288"/>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DF221F" w:rsidRPr="00DF221F">
        <w:rPr>
          <w:position w:val="-12"/>
        </w:rPr>
        <w:object w:dxaOrig="340" w:dyaOrig="360" w14:anchorId="2ECD4CC2">
          <v:shape id="_x0000_i1156" type="#_x0000_t75" style="width:17.5pt;height:18.5pt" o:ole="">
            <v:imagedata r:id="rId289" o:title=""/>
          </v:shape>
          <o:OLEObject Type="Embed" ProgID="Equation.DSMT4" ShapeID="_x0000_i1156" DrawAspect="Content" ObjectID="_1540965698" r:id="rId290"/>
        </w:object>
      </w:r>
      <w:r>
        <w:t xml:space="preserve">, </w:t>
      </w:r>
      <w:r w:rsidR="00DF221F" w:rsidRPr="00DF221F">
        <w:rPr>
          <w:position w:val="-12"/>
        </w:rPr>
        <w:object w:dxaOrig="360" w:dyaOrig="360" w14:anchorId="1F0FE9DB">
          <v:shape id="_x0000_i1157" type="#_x0000_t75" style="width:18.5pt;height:18.5pt" o:ole="">
            <v:imagedata r:id="rId291" o:title=""/>
          </v:shape>
          <o:OLEObject Type="Embed" ProgID="Equation.DSMT4" ShapeID="_x0000_i1157" DrawAspect="Content" ObjectID="_1540965699" r:id="rId292"/>
        </w:object>
      </w:r>
      <w:r>
        <w:t xml:space="preserve"> and </w:t>
      </w:r>
      <w:r w:rsidR="00DF221F" w:rsidRPr="00DF221F">
        <w:rPr>
          <w:position w:val="-12"/>
        </w:rPr>
        <w:object w:dxaOrig="340" w:dyaOrig="360" w14:anchorId="11A1CF1C">
          <v:shape id="_x0000_i1158" type="#_x0000_t75" style="width:17.5pt;height:18.5pt" o:ole="">
            <v:imagedata r:id="rId293" o:title=""/>
          </v:shape>
          <o:OLEObject Type="Embed" ProgID="Equation.DSMT4" ShapeID="_x0000_i1158" DrawAspect="Content" ObjectID="_1540965700" r:id="rId294"/>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55" w:name="_Toc467221608"/>
      <w:r>
        <w:t>Isotropic Elasticity in Principal Directions</w:t>
      </w:r>
      <w:bookmarkEnd w:id="55"/>
    </w:p>
    <w:p w14:paraId="23302C34" w14:textId="399C0111" w:rsidR="008C7882" w:rsidRPr="00C1257B" w:rsidRDefault="008C7882" w:rsidP="008C7882">
      <w:r w:rsidRPr="00C1257B">
        <w:t xml:space="preserve">For isotropic materials, the principal directions of the strain and stress tensors are the same.  Let the eigenvalues of </w:t>
      </w:r>
      <w:r w:rsidR="00DF221F" w:rsidRPr="00DF221F">
        <w:rPr>
          <w:position w:val="-6"/>
        </w:rPr>
        <w:object w:dxaOrig="240" w:dyaOrig="279" w14:anchorId="280A1A6E">
          <v:shape id="_x0000_i1159" type="#_x0000_t75" style="width:12pt;height:14pt" o:ole="">
            <v:imagedata r:id="rId295" o:title=""/>
          </v:shape>
          <o:OLEObject Type="Embed" ProgID="Equation.DSMT4" ShapeID="_x0000_i1159" DrawAspect="Content" ObjectID="_1540965701" r:id="rId296"/>
        </w:object>
      </w:r>
      <w:r w:rsidRPr="00C1257B">
        <w:t xml:space="preserve"> be denoted by </w:t>
      </w:r>
      <w:r w:rsidR="00DF221F" w:rsidRPr="00DF221F">
        <w:rPr>
          <w:position w:val="-12"/>
        </w:rPr>
        <w:object w:dxaOrig="300" w:dyaOrig="380" w14:anchorId="358CEC76">
          <v:shape id="_x0000_i1160" type="#_x0000_t75" style="width:15pt;height:18.5pt" o:ole="">
            <v:imagedata r:id="rId297" o:title=""/>
          </v:shape>
          <o:OLEObject Type="Embed" ProgID="Equation.DSMT4" ShapeID="_x0000_i1160" DrawAspect="Content" ObjectID="_1540965702" r:id="rId298"/>
        </w:object>
      </w:r>
      <w:r w:rsidRPr="00C1257B">
        <w:t xml:space="preserve"> (</w:t>
      </w:r>
      <w:r w:rsidR="00DF221F" w:rsidRPr="00DF221F">
        <w:rPr>
          <w:position w:val="-10"/>
        </w:rPr>
        <w:object w:dxaOrig="859" w:dyaOrig="320" w14:anchorId="6C9D2E64">
          <v:shape id="_x0000_i1161" type="#_x0000_t75" style="width:42.5pt;height:16pt" o:ole="">
            <v:imagedata r:id="rId299" o:title=""/>
          </v:shape>
          <o:OLEObject Type="Embed" ProgID="Equation.DSMT4" ShapeID="_x0000_i1161" DrawAspect="Content" ObjectID="_1540965703" r:id="rId300"/>
        </w:object>
      </w:r>
      <w:r w:rsidRPr="00C1257B">
        <w:t xml:space="preserve">), then the strain energy density may be given as a function of these eigenvalues, </w:t>
      </w:r>
      <w:r w:rsidR="00DF221F" w:rsidRPr="00DF221F">
        <w:rPr>
          <w:position w:val="-16"/>
        </w:rPr>
        <w:object w:dxaOrig="1400" w:dyaOrig="440" w14:anchorId="54085D2D">
          <v:shape id="_x0000_i1162" type="#_x0000_t75" style="width:69.5pt;height:22pt" o:ole="">
            <v:imagedata r:id="rId301" o:title=""/>
          </v:shape>
          <o:OLEObject Type="Embed" ProgID="Equation.DSMT4" ShapeID="_x0000_i1162" DrawAspect="Content" ObjectID="_1540965704" r:id="rId302"/>
        </w:object>
      </w:r>
      <w:r w:rsidRPr="00C1257B">
        <w:t>.  To derive the expression for the stress, recognize that</w:t>
      </w:r>
    </w:p>
    <w:p w14:paraId="0A1C8C47" w14:textId="6EC57098" w:rsidR="008C7882" w:rsidRPr="00C1257B" w:rsidRDefault="008C7882" w:rsidP="008C7882">
      <w:pPr>
        <w:pStyle w:val="MTDisplayEquation"/>
      </w:pPr>
      <w:r w:rsidRPr="00C1257B">
        <w:tab/>
      </w:r>
      <w:r w:rsidR="00DF221F" w:rsidRPr="00DF221F">
        <w:rPr>
          <w:position w:val="-24"/>
        </w:rPr>
        <w:object w:dxaOrig="1939" w:dyaOrig="660" w14:anchorId="793DF6C0">
          <v:shape id="_x0000_i1163" type="#_x0000_t75" style="width:97pt;height:33pt" o:ole="">
            <v:imagedata r:id="rId303" o:title=""/>
          </v:shape>
          <o:OLEObject Type="Embed" ProgID="Equation.DSMT4" ShapeID="_x0000_i1163" DrawAspect="Content" ObjectID="_1540965705" r:id="rId304"/>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Pr="00C1257B">
        <w:instrText>.</w:instrText>
      </w:r>
      <w:r w:rsidR="005232C6">
        <w:fldChar w:fldCharType="begin"/>
      </w:r>
      <w:r w:rsidR="005232C6">
        <w:instrText xml:space="preserve"> SEQ MTEqn \c \* Arabic \* MERGEFORMAT </w:instrText>
      </w:r>
      <w:r w:rsidR="005232C6">
        <w:fldChar w:fldCharType="separate"/>
      </w:r>
      <w:r w:rsidR="00843CC3">
        <w:rPr>
          <w:noProof/>
        </w:rPr>
        <w:instrText>68</w:instrText>
      </w:r>
      <w:r w:rsidR="005232C6">
        <w:rPr>
          <w:noProof/>
        </w:rPr>
        <w:fldChar w:fldCharType="end"/>
      </w:r>
      <w:r w:rsidRPr="00C1257B">
        <w:instrText>)</w:instrText>
      </w:r>
      <w:r w:rsidRPr="00C1257B">
        <w:fldChar w:fldCharType="end"/>
      </w:r>
    </w:p>
    <w:p w14:paraId="043E3AEA" w14:textId="4C3171CF" w:rsidR="008C7882" w:rsidRPr="00C1257B" w:rsidRDefault="008C7882" w:rsidP="008C7882">
      <w:r w:rsidRPr="00C1257B">
        <w:t xml:space="preserve">where </w:t>
      </w:r>
      <w:r w:rsidR="004D1047">
        <w:t xml:space="preserve">the </w:t>
      </w:r>
      <w:r w:rsidR="00DF221F" w:rsidRPr="00DF221F">
        <w:rPr>
          <w:position w:val="-12"/>
        </w:rPr>
        <w:object w:dxaOrig="300" w:dyaOrig="360" w14:anchorId="658FB867">
          <v:shape id="_x0000_i1164" type="#_x0000_t75" style="width:15pt;height:18.5pt" o:ole="">
            <v:imagedata r:id="rId305" o:title=""/>
          </v:shape>
          <o:OLEObject Type="Embed" ProgID="Equation.DSMT4" ShapeID="_x0000_i1164" DrawAspect="Content" ObjectID="_1540965706" r:id="rId306"/>
        </w:object>
      </w:r>
      <w:r w:rsidRPr="00C1257B">
        <w:t xml:space="preserve"> are the eigenvectors of </w:t>
      </w:r>
      <w:r w:rsidR="00DF221F" w:rsidRPr="00DF221F">
        <w:rPr>
          <w:position w:val="-6"/>
        </w:rPr>
        <w:object w:dxaOrig="240" w:dyaOrig="279" w14:anchorId="42512CAB">
          <v:shape id="_x0000_i1165" type="#_x0000_t75" style="width:12pt;height:14pt" o:ole="">
            <v:imagedata r:id="rId307" o:title=""/>
          </v:shape>
          <o:OLEObject Type="Embed" ProgID="Equation.DSMT4" ShapeID="_x0000_i1165" DrawAspect="Content" ObjectID="_1540965707" r:id="rId308"/>
        </w:object>
      </w:r>
      <w:r w:rsidRPr="00C1257B">
        <w:t>.  It follows that the second Piola-Kirchhoff stress may be represented as</w:t>
      </w:r>
    </w:p>
    <w:p w14:paraId="6266E28C" w14:textId="3CF9C021" w:rsidR="008C7882" w:rsidRPr="00C1257B" w:rsidRDefault="008C7882" w:rsidP="008C7882">
      <w:pPr>
        <w:pStyle w:val="MTDisplayEquation"/>
      </w:pPr>
      <w:r w:rsidRPr="00C1257B">
        <w:tab/>
      </w:r>
      <w:r w:rsidR="00DF221F" w:rsidRPr="00DF221F">
        <w:rPr>
          <w:position w:val="-28"/>
        </w:rPr>
        <w:object w:dxaOrig="1160" w:dyaOrig="680" w14:anchorId="53184D77">
          <v:shape id="_x0000_i1166" type="#_x0000_t75" style="width:58pt;height:33.5pt" o:ole="">
            <v:imagedata r:id="rId309" o:title=""/>
          </v:shape>
          <o:OLEObject Type="Embed" ProgID="Equation.DSMT4" ShapeID="_x0000_i1166" DrawAspect="Content" ObjectID="_1540965708" r:id="rId310"/>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Pr="00C1257B">
        <w:instrText>.</w:instrText>
      </w:r>
      <w:r w:rsidR="005232C6">
        <w:fldChar w:fldCharType="begin"/>
      </w:r>
      <w:r w:rsidR="005232C6">
        <w:instrText xml:space="preserve"> SEQ MTEqn \c \* Arabic \* MERGEFORMAT </w:instrText>
      </w:r>
      <w:r w:rsidR="005232C6">
        <w:fldChar w:fldCharType="separate"/>
      </w:r>
      <w:r w:rsidR="00843CC3">
        <w:rPr>
          <w:noProof/>
        </w:rPr>
        <w:instrText>69</w:instrText>
      </w:r>
      <w:r w:rsidR="005232C6">
        <w:rPr>
          <w:noProof/>
        </w:rPr>
        <w:fldChar w:fldCharType="end"/>
      </w:r>
      <w:r w:rsidRPr="00C1257B">
        <w:instrText>)</w:instrText>
      </w:r>
      <w:r w:rsidRPr="00C1257B">
        <w:fldChar w:fldCharType="end"/>
      </w:r>
    </w:p>
    <w:p w14:paraId="200DEFE6" w14:textId="77777777" w:rsidR="008C7882" w:rsidRPr="00C1257B" w:rsidRDefault="008C7882" w:rsidP="008C7882">
      <w:r w:rsidRPr="00C1257B">
        <w:t>where</w:t>
      </w:r>
    </w:p>
    <w:p w14:paraId="51B918A1" w14:textId="6D33CD8D" w:rsidR="008C7882" w:rsidRPr="00C1257B" w:rsidRDefault="008C7882" w:rsidP="008C7882">
      <w:pPr>
        <w:pStyle w:val="MTDisplayEquation"/>
      </w:pPr>
      <w:r w:rsidRPr="00C1257B">
        <w:tab/>
      </w:r>
      <w:r w:rsidR="00DF221F" w:rsidRPr="00DF221F">
        <w:rPr>
          <w:position w:val="-30"/>
        </w:rPr>
        <w:object w:dxaOrig="1060" w:dyaOrig="680" w14:anchorId="0644E120">
          <v:shape id="_x0000_i1167" type="#_x0000_t75" style="width:53.5pt;height:33.5pt" o:ole="">
            <v:imagedata r:id="rId311" o:title=""/>
          </v:shape>
          <o:OLEObject Type="Embed" ProgID="Equation.DSMT4" ShapeID="_x0000_i1167" DrawAspect="Content" ObjectID="_1540965709" r:id="rId312"/>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Pr="00C1257B">
        <w:instrText>.</w:instrText>
      </w:r>
      <w:r w:rsidR="005232C6">
        <w:fldChar w:fldCharType="begin"/>
      </w:r>
      <w:r w:rsidR="005232C6">
        <w:instrText xml:space="preserve"> SEQ MTEqn \c \* Arabic \* MERGEFORMAT </w:instrText>
      </w:r>
      <w:r w:rsidR="005232C6">
        <w:fldChar w:fldCharType="separate"/>
      </w:r>
      <w:r w:rsidR="00843CC3">
        <w:rPr>
          <w:noProof/>
        </w:rPr>
        <w:instrText>70</w:instrText>
      </w:r>
      <w:r w:rsidR="005232C6">
        <w:rPr>
          <w:noProof/>
        </w:rPr>
        <w:fldChar w:fldCharType="end"/>
      </w:r>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01328896" w:rsidR="008C7882" w:rsidRPr="00C1257B" w:rsidRDefault="008C7882" w:rsidP="008C7882">
      <w:pPr>
        <w:pStyle w:val="MTDisplayEquation"/>
      </w:pPr>
      <w:r w:rsidRPr="00C1257B">
        <w:tab/>
      </w:r>
      <w:r w:rsidR="00DF221F" w:rsidRPr="00DF221F">
        <w:rPr>
          <w:position w:val="-32"/>
        </w:rPr>
        <w:object w:dxaOrig="6399" w:dyaOrig="700" w14:anchorId="44696162">
          <v:shape id="_x0000_i1168" type="#_x0000_t75" style="width:320.5pt;height:35pt" o:ole="">
            <v:imagedata r:id="rId313" o:title=""/>
          </v:shape>
          <o:OLEObject Type="Embed" ProgID="Equation.DSMT4" ShapeID="_x0000_i1168" DrawAspect="Content" ObjectID="_1540965710" r:id="rId314"/>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Pr="00C1257B">
        <w:instrText>.</w:instrText>
      </w:r>
      <w:r w:rsidR="005232C6">
        <w:fldChar w:fldCharType="begin"/>
      </w:r>
      <w:r w:rsidR="005232C6">
        <w:instrText xml:space="preserve"> SEQ MTEqn \c \* Arabic \* MERGEFORMAT </w:instrText>
      </w:r>
      <w:r w:rsidR="005232C6">
        <w:fldChar w:fldCharType="separate"/>
      </w:r>
      <w:r w:rsidR="00843CC3">
        <w:rPr>
          <w:noProof/>
        </w:rPr>
        <w:instrText>71</w:instrText>
      </w:r>
      <w:r w:rsidR="005232C6">
        <w:rPr>
          <w:noProof/>
        </w:rPr>
        <w:fldChar w:fldCharType="end"/>
      </w:r>
      <w:r w:rsidRPr="00C1257B">
        <w:instrText>)</w:instrText>
      </w:r>
      <w:r w:rsidRPr="00C1257B">
        <w:fldChar w:fldCharType="end"/>
      </w:r>
    </w:p>
    <w:p w14:paraId="48ABA9BD" w14:textId="4958F660" w:rsidR="008C7882" w:rsidRPr="00C1257B" w:rsidRDefault="008C7882" w:rsidP="008C7882">
      <w:r w:rsidRPr="00C1257B">
        <w:t xml:space="preserve">where </w:t>
      </w:r>
      <w:r w:rsidR="00DF221F" w:rsidRPr="00DF221F">
        <w:rPr>
          <w:position w:val="-10"/>
        </w:rPr>
        <w:object w:dxaOrig="560" w:dyaOrig="320" w14:anchorId="07628B3F">
          <v:shape id="_x0000_i1169" type="#_x0000_t75" style="width:27.5pt;height:16pt" o:ole="">
            <v:imagedata r:id="rId315" o:title=""/>
          </v:shape>
          <o:OLEObject Type="Embed" ProgID="Equation.DSMT4" ShapeID="_x0000_i1169" DrawAspect="Content" ObjectID="_1540965711" r:id="rId316"/>
        </w:object>
      </w:r>
      <w:r w:rsidRPr="00C1257B">
        <w:t xml:space="preserve"> form a permutation over </w:t>
      </w:r>
      <w:r w:rsidR="00DF221F" w:rsidRPr="00DF221F">
        <w:rPr>
          <w:position w:val="-10"/>
        </w:rPr>
        <w:object w:dxaOrig="540" w:dyaOrig="320" w14:anchorId="4394FBE2">
          <v:shape id="_x0000_i1170" type="#_x0000_t75" style="width:27pt;height:16pt" o:ole="">
            <v:imagedata r:id="rId317" o:title=""/>
          </v:shape>
          <o:OLEObject Type="Embed" ProgID="Equation.DSMT4" ShapeID="_x0000_i1170" DrawAspect="Content" ObjectID="_1540965712" r:id="rId318"/>
        </w:object>
      </w:r>
      <w:r w:rsidRPr="00C1257B">
        <w:t>.  Then it can be shown that the material elasticity tensor is given by</w:t>
      </w:r>
    </w:p>
    <w:p w14:paraId="7C9B9338" w14:textId="169C43CC" w:rsidR="008C7882" w:rsidRPr="00C1257B" w:rsidRDefault="008C7882" w:rsidP="008C7882">
      <w:pPr>
        <w:pStyle w:val="MTDisplayEquation"/>
      </w:pPr>
      <w:r w:rsidRPr="00C1257B">
        <w:tab/>
      </w:r>
      <w:r w:rsidR="00DF221F" w:rsidRPr="00DF221F">
        <w:rPr>
          <w:position w:val="-110"/>
        </w:rPr>
        <w:object w:dxaOrig="4140" w:dyaOrig="2240" w14:anchorId="71FD66F5">
          <v:shape id="_x0000_i1171" type="#_x0000_t75" style="width:207pt;height:112pt" o:ole="">
            <v:imagedata r:id="rId319" o:title=""/>
          </v:shape>
          <o:OLEObject Type="Embed" ProgID="Equation.DSMT4" ShapeID="_x0000_i1171" DrawAspect="Content" ObjectID="_1540965713" r:id="rId320"/>
        </w:objec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bookmarkStart w:id="56" w:name="ZEqnNum326891"/>
      <w:r w:rsidRPr="00C1257B">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Pr="00C1257B">
        <w:instrText>.</w:instrText>
      </w:r>
      <w:r w:rsidR="005232C6">
        <w:fldChar w:fldCharType="begin"/>
      </w:r>
      <w:r w:rsidR="005232C6">
        <w:instrText xml:space="preserve"> SEQ MTEqn \c \* Arabic \* MERGEFORMAT </w:instrText>
      </w:r>
      <w:r w:rsidR="005232C6">
        <w:fldChar w:fldCharType="separate"/>
      </w:r>
      <w:r w:rsidR="00843CC3">
        <w:rPr>
          <w:noProof/>
        </w:rPr>
        <w:instrText>72</w:instrText>
      </w:r>
      <w:r w:rsidR="005232C6">
        <w:rPr>
          <w:noProof/>
        </w:rPr>
        <w:fldChar w:fldCharType="end"/>
      </w:r>
      <w:r w:rsidRPr="00C1257B">
        <w:instrText>)</w:instrText>
      </w:r>
      <w:bookmarkEnd w:id="56"/>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0BB07CB1" w:rsidR="008C7882" w:rsidRPr="00C1257B" w:rsidRDefault="008C7882" w:rsidP="008C7882">
      <w:pPr>
        <w:pStyle w:val="MTDisplayEquation"/>
      </w:pPr>
      <w:r w:rsidRPr="00C1257B">
        <w:lastRenderedPageBreak/>
        <w:tab/>
      </w:r>
      <w:r w:rsidR="00DF221F" w:rsidRPr="00DF221F">
        <w:rPr>
          <w:position w:val="-34"/>
        </w:rPr>
        <w:object w:dxaOrig="3800" w:dyaOrig="800" w14:anchorId="6103F64B">
          <v:shape id="_x0000_i1172" type="#_x0000_t75" style="width:190pt;height:40pt" o:ole="">
            <v:imagedata r:id="rId321" o:title=""/>
          </v:shape>
          <o:OLEObject Type="Embed" ProgID="Equation.DSMT4" ShapeID="_x0000_i1172" DrawAspect="Content" ObjectID="_1540965714" r:id="rId322"/>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Pr="00C1257B">
        <w:instrText>.</w:instrText>
      </w:r>
      <w:r w:rsidR="005232C6">
        <w:fldChar w:fldCharType="begin"/>
      </w:r>
      <w:r w:rsidR="005232C6">
        <w:instrText xml:space="preserve"> SEQ MTEq</w:instrText>
      </w:r>
      <w:r w:rsidR="005232C6">
        <w:instrText xml:space="preserve">n \c \* Arabic \* MERGEFORMAT </w:instrText>
      </w:r>
      <w:r w:rsidR="005232C6">
        <w:fldChar w:fldCharType="separate"/>
      </w:r>
      <w:r w:rsidR="00843CC3">
        <w:rPr>
          <w:noProof/>
        </w:rPr>
        <w:instrText>73</w:instrText>
      </w:r>
      <w:r w:rsidR="005232C6">
        <w:rPr>
          <w:noProof/>
        </w:rPr>
        <w:fldChar w:fldCharType="end"/>
      </w:r>
      <w:r w:rsidRPr="00C1257B">
        <w:instrText>)</w:instrText>
      </w:r>
      <w:r w:rsidRPr="00C1257B">
        <w:fldChar w:fldCharType="end"/>
      </w:r>
    </w:p>
    <w:p w14:paraId="074127B7" w14:textId="439B4777" w:rsidR="008C7882" w:rsidRPr="00C1257B" w:rsidRDefault="008C7882" w:rsidP="008C7882">
      <w:r w:rsidRPr="00C1257B">
        <w:t xml:space="preserve">The double summations in </w:t>
      </w:r>
      <w:r w:rsidRPr="00C1257B">
        <w:fldChar w:fldCharType="begin"/>
      </w:r>
      <w:r w:rsidRPr="00C1257B">
        <w:instrText xml:space="preserve"> GOTOBUTTON ZEqnNum326891  \* MERGEFORMAT </w:instrText>
      </w:r>
      <w:r w:rsidR="005232C6">
        <w:fldChar w:fldCharType="begin"/>
      </w:r>
      <w:r w:rsidR="005232C6">
        <w:instrText xml:space="preserve"> REF ZEqnNum326891 \! \* MERGEFORMAT </w:instrText>
      </w:r>
      <w:r w:rsidR="005232C6">
        <w:fldChar w:fldCharType="separate"/>
      </w:r>
      <w:ins w:id="57" w:author="steve maas" w:date="2016-09-27T12:58:00Z">
        <w:r w:rsidR="00843CC3" w:rsidRPr="00C1257B">
          <w:instrText>(</w:instrText>
        </w:r>
        <w:r w:rsidR="00843CC3">
          <w:instrText>2</w:instrText>
        </w:r>
        <w:r w:rsidR="00843CC3" w:rsidRPr="00C1257B">
          <w:instrText>.</w:instrText>
        </w:r>
        <w:r w:rsidR="00843CC3">
          <w:instrText>72</w:instrText>
        </w:r>
        <w:r w:rsidR="00843CC3" w:rsidRPr="00C1257B">
          <w:instrText>)</w:instrText>
        </w:r>
      </w:ins>
      <w:del w:id="58" w:author="steve maas" w:date="2016-09-27T12:58:00Z">
        <w:r w:rsidR="00E34B36" w:rsidRPr="00C1257B" w:rsidDel="00843CC3">
          <w:delInstrText>(</w:delInstrText>
        </w:r>
        <w:r w:rsidR="00E34B36" w:rsidDel="00843CC3">
          <w:delInstrText>2</w:delInstrText>
        </w:r>
        <w:r w:rsidR="00E34B36" w:rsidRPr="00C1257B" w:rsidDel="00843CC3">
          <w:delInstrText>.</w:delInstrText>
        </w:r>
        <w:r w:rsidR="00E34B36" w:rsidDel="00843CC3">
          <w:delInstrText>72</w:delInstrText>
        </w:r>
        <w:r w:rsidR="00E34B36" w:rsidRPr="00C1257B" w:rsidDel="00843CC3">
          <w:delInstrText>)</w:delInstrText>
        </w:r>
      </w:del>
      <w:r w:rsidR="005232C6">
        <w:fldChar w:fldCharType="end"/>
      </w:r>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0436EDC8" w:rsidR="008C7882" w:rsidRPr="00C1257B" w:rsidRDefault="008C7882" w:rsidP="008C7882">
      <w:pPr>
        <w:pStyle w:val="MTDisplayEquation"/>
      </w:pPr>
      <w:r w:rsidRPr="00C1257B">
        <w:tab/>
      </w:r>
      <w:r w:rsidR="00DF221F" w:rsidRPr="00DF221F">
        <w:rPr>
          <w:position w:val="-28"/>
        </w:rPr>
        <w:object w:dxaOrig="1140" w:dyaOrig="680" w14:anchorId="4497CC3B">
          <v:shape id="_x0000_i1173" type="#_x0000_t75" style="width:57pt;height:33.5pt" o:ole="">
            <v:imagedata r:id="rId323" o:title=""/>
          </v:shape>
          <o:OLEObject Type="Embed" ProgID="Equation.DSMT4" ShapeID="_x0000_i1173" DrawAspect="Content" ObjectID="_1540965715" r:id="rId324"/>
        </w:object>
      </w:r>
      <w:r w:rsidR="004B190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bookmarkStart w:id="59" w:name="ZEqnNum891122"/>
      <w:r w:rsidRPr="00C1257B">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Pr="00C1257B">
        <w:instrText>.</w:instrText>
      </w:r>
      <w:r w:rsidR="005232C6">
        <w:fldChar w:fldCharType="begin"/>
      </w:r>
      <w:r w:rsidR="005232C6">
        <w:instrText xml:space="preserve"> SEQ MTEqn \c \* Arabic \* MERGEFORMAT </w:instrText>
      </w:r>
      <w:r w:rsidR="005232C6">
        <w:fldChar w:fldCharType="separate"/>
      </w:r>
      <w:r w:rsidR="00843CC3">
        <w:rPr>
          <w:noProof/>
        </w:rPr>
        <w:instrText>74</w:instrText>
      </w:r>
      <w:r w:rsidR="005232C6">
        <w:rPr>
          <w:noProof/>
        </w:rPr>
        <w:fldChar w:fldCharType="end"/>
      </w:r>
      <w:r w:rsidRPr="00C1257B">
        <w:instrText>)</w:instrText>
      </w:r>
      <w:bookmarkEnd w:id="59"/>
      <w:r w:rsidRPr="00C1257B">
        <w:fldChar w:fldCharType="end"/>
      </w:r>
    </w:p>
    <w:p w14:paraId="5BCD12C2" w14:textId="77777777" w:rsidR="008C7882" w:rsidRPr="00C1257B" w:rsidRDefault="008C7882" w:rsidP="008C7882">
      <w:r w:rsidRPr="00C1257B">
        <w:t xml:space="preserve">where </w:t>
      </w:r>
    </w:p>
    <w:p w14:paraId="6555909D" w14:textId="2A5E4267" w:rsidR="008C7882" w:rsidRPr="00C1257B" w:rsidRDefault="008C7882" w:rsidP="008C7882">
      <w:pPr>
        <w:pStyle w:val="MTDisplayEquation"/>
      </w:pPr>
      <w:r w:rsidRPr="00C1257B">
        <w:tab/>
      </w:r>
      <w:r w:rsidR="00DF221F" w:rsidRPr="00DF221F">
        <w:rPr>
          <w:position w:val="-12"/>
        </w:rPr>
        <w:object w:dxaOrig="1140" w:dyaOrig="360" w14:anchorId="2AE95A80">
          <v:shape id="_x0000_i1174" type="#_x0000_t75" style="width:57pt;height:18.5pt" o:ole="">
            <v:imagedata r:id="rId325" o:title=""/>
          </v:shape>
          <o:OLEObject Type="Embed" ProgID="Equation.DSMT4" ShapeID="_x0000_i1174" DrawAspect="Content" ObjectID="_1540965716" r:id="rId326"/>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Pr="00C1257B">
        <w:instrText>.</w:instrText>
      </w:r>
      <w:r w:rsidR="005232C6">
        <w:fldChar w:fldCharType="begin"/>
      </w:r>
      <w:r w:rsidR="005232C6">
        <w:instrText xml:space="preserve"> SEQ MTEqn \c \* Arabic \* MERGEFORMAT </w:instrText>
      </w:r>
      <w:r w:rsidR="005232C6">
        <w:fldChar w:fldCharType="separate"/>
      </w:r>
      <w:r w:rsidR="00843CC3">
        <w:rPr>
          <w:noProof/>
        </w:rPr>
        <w:instrText>75</w:instrText>
      </w:r>
      <w:r w:rsidR="005232C6">
        <w:rPr>
          <w:noProof/>
        </w:rPr>
        <w:fldChar w:fldCharType="end"/>
      </w:r>
      <w:r w:rsidRPr="00C1257B">
        <w:instrText>)</w:instrText>
      </w:r>
      <w:r w:rsidRPr="00C1257B">
        <w:fldChar w:fldCharType="end"/>
      </w:r>
    </w:p>
    <w:p w14:paraId="1E99C5B5" w14:textId="313963FE" w:rsidR="008C7882" w:rsidRPr="00C1257B" w:rsidRDefault="008C7882" w:rsidP="008C7882">
      <w:r w:rsidRPr="00C1257B">
        <w:t xml:space="preserve">and </w:t>
      </w:r>
      <w:r w:rsidR="00DF221F" w:rsidRPr="00DF221F">
        <w:rPr>
          <w:position w:val="-14"/>
        </w:rPr>
        <w:object w:dxaOrig="1520" w:dyaOrig="400" w14:anchorId="36C03793">
          <v:shape id="_x0000_i1175" type="#_x0000_t75" style="width:76pt;height:20pt" o:ole="">
            <v:imagedata r:id="rId327" o:title=""/>
          </v:shape>
          <o:OLEObject Type="Embed" ProgID="Equation.DSMT4" ShapeID="_x0000_i1175" DrawAspect="Content" ObjectID="_1540965717" r:id="rId328"/>
        </w:object>
      </w:r>
      <w:r w:rsidRPr="00C1257B">
        <w:t xml:space="preserve"> are the eigenvectors of </w:t>
      </w:r>
      <w:r w:rsidR="00DF221F" w:rsidRPr="00DF221F">
        <w:rPr>
          <w:position w:val="-6"/>
        </w:rPr>
        <w:object w:dxaOrig="200" w:dyaOrig="279" w14:anchorId="2EFED8BD">
          <v:shape id="_x0000_i1176" type="#_x0000_t75" style="width:10pt;height:14pt" o:ole="">
            <v:imagedata r:id="rId329" o:title=""/>
          </v:shape>
          <o:OLEObject Type="Embed" ProgID="Equation.DSMT4" ShapeID="_x0000_i1176" DrawAspect="Content" ObjectID="_1540965718" r:id="rId330"/>
        </w:object>
      </w:r>
      <w:r w:rsidRPr="00C1257B">
        <w:t>. The principal normal stresses are</w:t>
      </w:r>
    </w:p>
    <w:p w14:paraId="0C426F19" w14:textId="3E733FAB" w:rsidR="008C7882" w:rsidRPr="00C1257B" w:rsidRDefault="008C7882" w:rsidP="008C7882">
      <w:pPr>
        <w:pStyle w:val="MTDisplayEquation"/>
      </w:pPr>
      <w:r w:rsidRPr="00C1257B">
        <w:tab/>
      </w:r>
      <w:r w:rsidR="00DF221F" w:rsidRPr="00DF221F">
        <w:rPr>
          <w:position w:val="-30"/>
        </w:rPr>
        <w:object w:dxaOrig="1140" w:dyaOrig="680" w14:anchorId="5EF9099E">
          <v:shape id="_x0000_i1177" type="#_x0000_t75" style="width:57pt;height:33.5pt" o:ole="">
            <v:imagedata r:id="rId331" o:title=""/>
          </v:shape>
          <o:OLEObject Type="Embed" ProgID="Equation.DSMT4" ShapeID="_x0000_i1177" DrawAspect="Content" ObjectID="_1540965719" r:id="rId332"/>
        </w:object>
      </w:r>
      <w:r w:rsidR="004D1047">
        <w:t>.</w: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Pr="00C1257B">
        <w:instrText>.</w:instrText>
      </w:r>
      <w:r w:rsidR="005232C6">
        <w:fldChar w:fldCharType="begin"/>
      </w:r>
      <w:r w:rsidR="005232C6">
        <w:instrText xml:space="preserve"> SEQ MTEqn \c \* Arabic \* MERGEFORMAT </w:instrText>
      </w:r>
      <w:r w:rsidR="005232C6">
        <w:fldChar w:fldCharType="separate"/>
      </w:r>
      <w:r w:rsidR="00843CC3">
        <w:rPr>
          <w:noProof/>
        </w:rPr>
        <w:instrText>76</w:instrText>
      </w:r>
      <w:r w:rsidR="005232C6">
        <w:rPr>
          <w:noProof/>
        </w:rPr>
        <w:fldChar w:fldCharType="end"/>
      </w:r>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07787331" w:rsidR="008C7882" w:rsidRPr="00C1257B" w:rsidRDefault="008C7882" w:rsidP="008C7882">
      <w:pPr>
        <w:pStyle w:val="MTDisplayEquation"/>
      </w:pPr>
      <w:r w:rsidRPr="00C1257B">
        <w:tab/>
      </w:r>
      <w:r w:rsidR="00DF221F" w:rsidRPr="00DF221F">
        <w:rPr>
          <w:position w:val="-112"/>
        </w:rPr>
        <w:object w:dxaOrig="4280" w:dyaOrig="2320" w14:anchorId="20F78CA5">
          <v:shape id="_x0000_i1178" type="#_x0000_t75" style="width:213.5pt;height:116.5pt" o:ole="">
            <v:imagedata r:id="rId333" o:title=""/>
          </v:shape>
          <o:OLEObject Type="Embed" ProgID="Equation.DSMT4" ShapeID="_x0000_i1178" DrawAspect="Content" ObjectID="_1540965720" r:id="rId334"/>
        </w:object>
      </w:r>
      <w:r w:rsidRPr="00C1257B">
        <w:tab/>
      </w:r>
      <w:r w:rsidRPr="00C1257B">
        <w:fldChar w:fldCharType="begin"/>
      </w:r>
      <w:r w:rsidRPr="00C1257B">
        <w:instrText xml:space="preserve"> MACROBUTTON MTPlaceRef \* MERGEFORMAT </w:instrText>
      </w:r>
      <w:r w:rsidR="0050564A">
        <w:fldChar w:fldCharType="begin"/>
      </w:r>
      <w:r w:rsidR="0050564A">
        <w:instrText xml:space="preserve"> SEQ MTEqn \h \* MERGEFORMAT </w:instrText>
      </w:r>
      <w:r w:rsidR="0050564A">
        <w:fldChar w:fldCharType="end"/>
      </w:r>
      <w:r w:rsidRPr="00C1257B">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Pr="00C1257B">
        <w:instrText>.</w:instrText>
      </w:r>
      <w:r w:rsidR="005232C6">
        <w:fldChar w:fldCharType="begin"/>
      </w:r>
      <w:r w:rsidR="005232C6">
        <w:instrText xml:space="preserve"> SEQ MTEqn \c \* Arabic \* MERGEFORMAT </w:instrText>
      </w:r>
      <w:r w:rsidR="005232C6">
        <w:fldChar w:fldCharType="separate"/>
      </w:r>
      <w:r w:rsidR="00843CC3">
        <w:rPr>
          <w:noProof/>
        </w:rPr>
        <w:instrText>77</w:instrText>
      </w:r>
      <w:r w:rsidR="005232C6">
        <w:rPr>
          <w:noProof/>
        </w:rPr>
        <w:fldChar w:fldCharType="end"/>
      </w:r>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60" w:name="_Ref176706100"/>
      <w:bookmarkStart w:id="61" w:name="_Toc467221609"/>
      <w:r>
        <w:t>Nearly-Incompressible Hyperelasticity</w:t>
      </w:r>
      <w:bookmarkEnd w:id="60"/>
      <w:bookmarkEnd w:id="61"/>
    </w:p>
    <w:p w14:paraId="7200CCD7" w14:textId="033FB747" w:rsidR="008C7882" w:rsidRDefault="008C7882" w:rsidP="008C7882">
      <w:r>
        <w:t>A material is considered incompressible if it shows no change in volume during deformation, or otherwise stated</w:t>
      </w:r>
      <w:r w:rsidR="002147C8">
        <w:t>,</w:t>
      </w:r>
      <w:r>
        <w:t xml:space="preserve"> if </w:t>
      </w:r>
      <w:r w:rsidR="00DF221F" w:rsidRPr="00DF221F">
        <w:rPr>
          <w:position w:val="-6"/>
        </w:rPr>
        <w:object w:dxaOrig="540" w:dyaOrig="279" w14:anchorId="43957610">
          <v:shape id="_x0000_i1179" type="#_x0000_t75" style="width:27pt;height:14pt" o:ole="">
            <v:imagedata r:id="rId335" o:title=""/>
          </v:shape>
          <o:OLEObject Type="Embed" ProgID="Equation.DSMT4" ShapeID="_x0000_i1179" DrawAspect="Content" ObjectID="_1540965721" r:id="rId336"/>
        </w:object>
      </w:r>
      <w:r>
        <w:t xml:space="preserve"> holds throughout the entire body. It can be shown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that if the material is incompressible the hyperelastic constitutive equation becomes</w:t>
      </w:r>
    </w:p>
    <w:p w14:paraId="23BF38D0" w14:textId="4F69B9A2" w:rsidR="008C7882" w:rsidRDefault="008C7882" w:rsidP="008C7882">
      <w:pPr>
        <w:pStyle w:val="MTDisplayEquation"/>
      </w:pPr>
      <w:r>
        <w:tab/>
      </w:r>
      <w:r w:rsidR="00DF221F" w:rsidRPr="00DF221F">
        <w:rPr>
          <w:position w:val="-24"/>
        </w:rPr>
        <w:object w:dxaOrig="1740" w:dyaOrig="660" w14:anchorId="0138473E">
          <v:shape id="_x0000_i1180" type="#_x0000_t75" style="width:87pt;height:33pt" o:ole="">
            <v:imagedata r:id="rId337" o:title=""/>
          </v:shape>
          <o:OLEObject Type="Embed" ProgID="Equation.DSMT4" ShapeID="_x0000_i1180" DrawAspect="Content" ObjectID="_1540965722" r:id="rId33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62" w:name="ZEqnNum517312"/>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78</w:instrText>
      </w:r>
      <w:r w:rsidR="005232C6">
        <w:rPr>
          <w:noProof/>
        </w:rPr>
        <w:fldChar w:fldCharType="end"/>
      </w:r>
      <w:r>
        <w:instrText>)</w:instrText>
      </w:r>
      <w:bookmarkEnd w:id="62"/>
      <w:r>
        <w:fldChar w:fldCharType="end"/>
      </w:r>
    </w:p>
    <w:p w14:paraId="79F33BD5" w14:textId="58D2FF39" w:rsidR="008C7882" w:rsidRDefault="008C7882" w:rsidP="008C7882">
      <w:r>
        <w:t xml:space="preserve">where </w:t>
      </w:r>
      <w:r w:rsidR="00DF221F" w:rsidRPr="00DF221F">
        <w:rPr>
          <w:position w:val="-18"/>
        </w:rPr>
        <w:object w:dxaOrig="1100" w:dyaOrig="480" w14:anchorId="4DC556B0">
          <v:shape id="_x0000_i1181" type="#_x0000_t75" style="width:54.5pt;height:24pt" o:ole="">
            <v:imagedata r:id="rId339" o:title=""/>
          </v:shape>
          <o:OLEObject Type="Embed" ProgID="Equation.DSMT4" ShapeID="_x0000_i1181" DrawAspect="Content" ObjectID="_1540965723" r:id="rId340"/>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r w:rsidR="005232C6">
        <w:fldChar w:fldCharType="begin"/>
      </w:r>
      <w:r w:rsidR="005232C6">
        <w:instrText xml:space="preserve"> REF ZEqnNum517312 \! \* MERGEFORMAT </w:instrText>
      </w:r>
      <w:r w:rsidR="005232C6">
        <w:fldChar w:fldCharType="separate"/>
      </w:r>
      <w:r w:rsidR="00843CC3">
        <w:instrText>(2.78)</w:instrText>
      </w:r>
      <w:r w:rsidR="005232C6">
        <w:fldChar w:fldCharType="end"/>
      </w:r>
      <w:r>
        <w:fldChar w:fldCharType="end"/>
      </w:r>
      <w:r>
        <w:t xml:space="preserve"> remains valid in the nearly incompressible case. Further, in practical terms, a finite element analysis rarely enforces </w:t>
      </w:r>
      <w:r w:rsidR="00DF221F" w:rsidRPr="00DF221F">
        <w:rPr>
          <w:position w:val="-6"/>
        </w:rPr>
        <w:object w:dxaOrig="540" w:dyaOrig="279" w14:anchorId="06BF0FFF">
          <v:shape id="_x0000_i1182" type="#_x0000_t75" style="width:27pt;height:14pt" o:ole="">
            <v:imagedata r:id="rId341" o:title=""/>
          </v:shape>
          <o:OLEObject Type="Embed" ProgID="Equation.DSMT4" ShapeID="_x0000_i1182" DrawAspect="Content" ObjectID="_1540965724" r:id="rId342"/>
        </w:object>
      </w:r>
      <w:r>
        <w:t xml:space="preserve"> in a pointwise manner, and hence its retention may be important for the evaluation of stresses.</w:t>
      </w:r>
    </w:p>
    <w:p w14:paraId="034B4408" w14:textId="77777777" w:rsidR="008C7882" w:rsidRDefault="008C7882" w:rsidP="008C7882"/>
    <w:p w14:paraId="797D9EE0" w14:textId="578E5A43" w:rsidR="008C7882" w:rsidRDefault="008C7882" w:rsidP="008C7882">
      <w:r>
        <w:t xml:space="preserve">The process of defining constitutive equations in the case of nearly incompressible hyperelasticity is simplified by adding a volumetric energy component </w:t>
      </w:r>
      <w:r w:rsidR="00DF221F" w:rsidRPr="00DF221F">
        <w:rPr>
          <w:position w:val="-14"/>
        </w:rPr>
        <w:object w:dxaOrig="620" w:dyaOrig="400" w14:anchorId="746BD080">
          <v:shape id="_x0000_i1183" type="#_x0000_t75" style="width:31pt;height:20pt" o:ole="">
            <v:imagedata r:id="rId343" o:title=""/>
          </v:shape>
          <o:OLEObject Type="Embed" ProgID="Equation.DSMT4" ShapeID="_x0000_i1183" DrawAspect="Content" ObjectID="_1540965725" r:id="rId344"/>
        </w:object>
      </w:r>
      <w:r>
        <w:t xml:space="preserve"> to the distortional component </w:t>
      </w:r>
      <w:r w:rsidR="00DF221F" w:rsidRPr="00DF221F">
        <w:rPr>
          <w:position w:val="-14"/>
        </w:rPr>
        <w:object w:dxaOrig="660" w:dyaOrig="400" w14:anchorId="7D0B2F71">
          <v:shape id="_x0000_i1184" type="#_x0000_t75" style="width:33pt;height:20pt" o:ole="">
            <v:imagedata r:id="rId345" o:title=""/>
          </v:shape>
          <o:OLEObject Type="Embed" ProgID="Equation.DSMT4" ShapeID="_x0000_i1184" DrawAspect="Content" ObjectID="_1540965726" r:id="rId346"/>
        </w:object>
      </w:r>
      <w:r>
        <w:t>:</w:t>
      </w:r>
    </w:p>
    <w:p w14:paraId="6344EB84" w14:textId="115FB4FA" w:rsidR="008C7882" w:rsidRDefault="008C7882" w:rsidP="008C7882">
      <w:pPr>
        <w:pStyle w:val="MTDisplayEquation"/>
      </w:pPr>
      <w:r>
        <w:tab/>
      </w:r>
      <w:r w:rsidR="00DF221F" w:rsidRPr="00DF221F">
        <w:rPr>
          <w:position w:val="-14"/>
        </w:rPr>
        <w:object w:dxaOrig="2240" w:dyaOrig="400" w14:anchorId="31D3B32D">
          <v:shape id="_x0000_i1185" type="#_x0000_t75" style="width:112pt;height:20pt" o:ole="">
            <v:imagedata r:id="rId347" o:title=""/>
          </v:shape>
          <o:OLEObject Type="Embed" ProgID="Equation.DSMT4" ShapeID="_x0000_i1185" DrawAspect="Content" ObjectID="_1540965727" r:id="rId34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63" w:name="ZEqnNum998550"/>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79</w:instrText>
      </w:r>
      <w:r w:rsidR="005232C6">
        <w:rPr>
          <w:noProof/>
        </w:rPr>
        <w:fldChar w:fldCharType="end"/>
      </w:r>
      <w:r>
        <w:instrText>)</w:instrText>
      </w:r>
      <w:bookmarkEnd w:id="63"/>
      <w:r>
        <w:fldChar w:fldCharType="end"/>
      </w:r>
    </w:p>
    <w:p w14:paraId="660C0656" w14:textId="77777777" w:rsidR="008C7882" w:rsidRDefault="008C7882" w:rsidP="008C7882">
      <w:r>
        <w:t xml:space="preserve">The second Piola-Kirchhoff tensor for a material defined by  </w:t>
      </w:r>
      <w:r>
        <w:fldChar w:fldCharType="begin"/>
      </w:r>
      <w:r>
        <w:instrText xml:space="preserve"> GOTOBUTTON ZEqnNum998550  \* MERGEFORMAT </w:instrText>
      </w:r>
      <w:r w:rsidR="005232C6">
        <w:fldChar w:fldCharType="begin"/>
      </w:r>
      <w:r w:rsidR="005232C6">
        <w:instrText xml:space="preserve"> REF ZEqnNum998550 \! \* ME</w:instrText>
      </w:r>
      <w:r w:rsidR="005232C6">
        <w:instrText xml:space="preserve">RGEFORMAT </w:instrText>
      </w:r>
      <w:r w:rsidR="005232C6">
        <w:fldChar w:fldCharType="separate"/>
      </w:r>
      <w:r w:rsidR="00843CC3">
        <w:instrText>(2.79)</w:instrText>
      </w:r>
      <w:r w:rsidR="005232C6">
        <w:fldChar w:fldCharType="end"/>
      </w:r>
      <w:r>
        <w:fldChar w:fldCharType="end"/>
      </w:r>
      <w:r>
        <w:t xml:space="preserve"> is obtained in the standard manner with the help of equation </w:t>
      </w:r>
      <w:r>
        <w:fldChar w:fldCharType="begin"/>
      </w:r>
      <w:r>
        <w:instrText xml:space="preserve"> GOTOBUTTON ZEqnNum929272  \* MERGEFORMAT </w:instrText>
      </w:r>
      <w:r w:rsidR="005232C6">
        <w:fldChar w:fldCharType="begin"/>
      </w:r>
      <w:r w:rsidR="005232C6">
        <w:instrText xml:space="preserve"> REF ZEqnNum929272 \! \* MERGEFORMAT </w:instrText>
      </w:r>
      <w:r w:rsidR="005232C6">
        <w:fldChar w:fldCharType="separate"/>
      </w:r>
      <w:r w:rsidR="00843CC3">
        <w:instrText>(2.64)</w:instrText>
      </w:r>
      <w:r w:rsidR="005232C6">
        <w:fldChar w:fldCharType="end"/>
      </w:r>
      <w:r>
        <w:fldChar w:fldCharType="end"/>
      </w:r>
      <w:r>
        <w:t>.</w:t>
      </w:r>
    </w:p>
    <w:p w14:paraId="765BF3D8" w14:textId="1803B0E7" w:rsidR="008C7882" w:rsidRDefault="008C7882" w:rsidP="008C7882">
      <w:pPr>
        <w:pStyle w:val="MTDisplayEquation"/>
      </w:pPr>
      <w:r>
        <w:lastRenderedPageBreak/>
        <w:tab/>
      </w:r>
      <w:r w:rsidR="00DF221F" w:rsidRPr="00DF221F">
        <w:rPr>
          <w:position w:val="-92"/>
        </w:rPr>
        <w:object w:dxaOrig="2040" w:dyaOrig="1980" w14:anchorId="63E3B33A">
          <v:shape id="_x0000_i1186" type="#_x0000_t75" style="width:102pt;height:99pt" o:ole="">
            <v:imagedata r:id="rId349" o:title=""/>
          </v:shape>
          <o:OLEObject Type="Embed" ProgID="Equation.DSMT4" ShapeID="_x0000_i1186" DrawAspect="Content" ObjectID="_1540965728" r:id="rId35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64" w:name="ZEqnNum918189"/>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80</w:instrText>
      </w:r>
      <w:r w:rsidR="005232C6">
        <w:rPr>
          <w:noProof/>
        </w:rPr>
        <w:fldChar w:fldCharType="end"/>
      </w:r>
      <w:r>
        <w:instrText>)</w:instrText>
      </w:r>
      <w:bookmarkEnd w:id="64"/>
      <w:r>
        <w:fldChar w:fldCharType="end"/>
      </w:r>
    </w:p>
    <w:p w14:paraId="40A6A72B" w14:textId="77777777" w:rsidR="008C7882" w:rsidRDefault="008C7882" w:rsidP="008C7882">
      <w:r>
        <w:t xml:space="preserve">where the pressure </w:t>
      </w:r>
      <w:r w:rsidR="002147C8">
        <w:rPr>
          <w:i/>
        </w:rPr>
        <w:t xml:space="preserve">p </w:t>
      </w:r>
      <w:r>
        <w:t>is defined as</w:t>
      </w:r>
    </w:p>
    <w:p w14:paraId="546806A5" w14:textId="2A376120" w:rsidR="008C7882" w:rsidRDefault="008C7882" w:rsidP="008C7882">
      <w:pPr>
        <w:pStyle w:val="MTDisplayEquation"/>
      </w:pPr>
      <w:r>
        <w:tab/>
      </w:r>
      <w:r w:rsidR="00DF221F" w:rsidRPr="00DF221F">
        <w:rPr>
          <w:position w:val="-24"/>
        </w:rPr>
        <w:object w:dxaOrig="840" w:dyaOrig="620" w14:anchorId="58B719B1">
          <v:shape id="_x0000_i1187" type="#_x0000_t75" style="width:42pt;height:31pt" o:ole="">
            <v:imagedata r:id="rId351" o:title=""/>
          </v:shape>
          <o:OLEObject Type="Embed" ProgID="Equation.DSMT4" ShapeID="_x0000_i1187" DrawAspect="Content" ObjectID="_1540965729" r:id="rId35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81</w:instrText>
      </w:r>
      <w:r w:rsidR="005232C6">
        <w:rPr>
          <w:noProof/>
        </w:rPr>
        <w:fldChar w:fldCharType="end"/>
      </w:r>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620B65A2" w:rsidR="008C7882" w:rsidRDefault="008C7882" w:rsidP="008C7882">
      <w:pPr>
        <w:pStyle w:val="MTDisplayEquation"/>
      </w:pPr>
      <w:r>
        <w:tab/>
      </w:r>
      <w:r w:rsidR="00DF221F" w:rsidRPr="00DF221F">
        <w:rPr>
          <w:position w:val="-24"/>
        </w:rPr>
        <w:object w:dxaOrig="1860" w:dyaOrig="620" w14:anchorId="5A60072D">
          <v:shape id="_x0000_i1188" type="#_x0000_t75" style="width:93pt;height:31pt" o:ole="">
            <v:imagedata r:id="rId353" o:title=""/>
          </v:shape>
          <o:OLEObject Type="Embed" ProgID="Equation.DSMT4" ShapeID="_x0000_i1188" DrawAspect="Content" ObjectID="_1540965730" r:id="rId35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65" w:name="ZEqnNum844451"/>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82</w:instrText>
      </w:r>
      <w:r w:rsidR="005232C6">
        <w:rPr>
          <w:noProof/>
        </w:rPr>
        <w:fldChar w:fldCharType="end"/>
      </w:r>
      <w:r>
        <w:instrText>)</w:instrText>
      </w:r>
      <w:bookmarkEnd w:id="65"/>
      <w:r>
        <w:fldChar w:fldCharType="end"/>
      </w:r>
    </w:p>
    <w:p w14:paraId="2866E7B4" w14:textId="5623DF13" w:rsidR="008C7882" w:rsidRDefault="008C7882" w:rsidP="008C7882">
      <w:r>
        <w:t xml:space="preserve">The parameter </w:t>
      </w:r>
      <w:r w:rsidR="00DF221F" w:rsidRPr="00025957">
        <w:rPr>
          <w:position w:val="-4"/>
        </w:rPr>
        <w:object w:dxaOrig="220" w:dyaOrig="200" w14:anchorId="057AE042">
          <v:shape id="_x0000_i1189" type="#_x0000_t75" style="width:11pt;height:10pt" o:ole="">
            <v:imagedata r:id="rId355" o:title=""/>
          </v:shape>
          <o:OLEObject Type="Embed" ProgID="Equation.DSMT4" ShapeID="_x0000_i1189" DrawAspect="Content" ObjectID="_1540965731" r:id="rId356"/>
        </w:object>
      </w:r>
      <w:r>
        <w:t xml:space="preserve"> will be used later as a penalty factor that will enforce the (nearly-) incompressible constraint. However, </w:t>
      </w:r>
      <w:r w:rsidR="00DF221F" w:rsidRPr="00025957">
        <w:rPr>
          <w:position w:val="-4"/>
        </w:rPr>
        <w:object w:dxaOrig="220" w:dyaOrig="200" w14:anchorId="5CB33F42">
          <v:shape id="_x0000_i1190" type="#_x0000_t75" style="width:11pt;height:10pt" o:ole="">
            <v:imagedata r:id="rId357" o:title=""/>
          </v:shape>
          <o:OLEObject Type="Embed" ProgID="Equation.DSMT4" ShapeID="_x0000_i1190" DrawAspect="Content" ObjectID="_1540965732" r:id="rId358"/>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r w:rsidR="005232C6">
        <w:fldChar w:fldCharType="begin"/>
      </w:r>
      <w:r w:rsidR="005232C6">
        <w:instrText xml:space="preserve"> REF ZEq</w:instrText>
      </w:r>
      <w:r w:rsidR="005232C6">
        <w:instrText xml:space="preserve">nNum998550 \! \* MERGEFORMAT </w:instrText>
      </w:r>
      <w:r w:rsidR="005232C6">
        <w:fldChar w:fldCharType="separate"/>
      </w:r>
      <w:r w:rsidR="00843CC3">
        <w:instrText>(2.79)</w:instrText>
      </w:r>
      <w:r w:rsidR="005232C6">
        <w:fldChar w:fldCharType="end"/>
      </w:r>
      <w:r>
        <w:fldChar w:fldCharType="end"/>
      </w:r>
      <w:r>
        <w:t xml:space="preserve">. In the case where the dilatational energy is given by </w:t>
      </w:r>
      <w:r>
        <w:fldChar w:fldCharType="begin"/>
      </w:r>
      <w:r>
        <w:instrText xml:space="preserve"> GOTOBUTTON ZEqnNum844451  \* MERGEFORMAT </w:instrText>
      </w:r>
      <w:r w:rsidR="005232C6">
        <w:fldChar w:fldCharType="begin"/>
      </w:r>
      <w:r w:rsidR="005232C6">
        <w:instrText xml:space="preserve"> REF ZEqnNum844451 \! \* MERGEFORMAT </w:instrText>
      </w:r>
      <w:r w:rsidR="005232C6">
        <w:fldChar w:fldCharType="separate"/>
      </w:r>
      <w:r w:rsidR="00843CC3">
        <w:instrText>(2.82)</w:instrText>
      </w:r>
      <w:r w:rsidR="005232C6">
        <w:fldChar w:fldCharType="end"/>
      </w:r>
      <w:r>
        <w:fldChar w:fldCharType="end"/>
      </w:r>
      <w:r w:rsidR="004D1047">
        <w:t>,</w:t>
      </w:r>
      <w:r>
        <w:t xml:space="preserve"> the pressure is</w:t>
      </w:r>
    </w:p>
    <w:p w14:paraId="0ED3B6BD" w14:textId="539C6B3F" w:rsidR="008C7882" w:rsidRDefault="008C7882" w:rsidP="008C7882">
      <w:pPr>
        <w:pStyle w:val="MTDisplayEquation"/>
      </w:pPr>
      <w:r>
        <w:tab/>
      </w:r>
      <w:r w:rsidR="00DF221F" w:rsidRPr="00DF221F">
        <w:rPr>
          <w:position w:val="-24"/>
        </w:rPr>
        <w:object w:dxaOrig="1060" w:dyaOrig="620" w14:anchorId="79452FD4">
          <v:shape id="_x0000_i1191" type="#_x0000_t75" style="width:53.5pt;height:31pt" o:ole="">
            <v:imagedata r:id="rId359" o:title=""/>
          </v:shape>
          <o:OLEObject Type="Embed" ProgID="Equation.DSMT4" ShapeID="_x0000_i1191" DrawAspect="Content" ObjectID="_1540965733" r:id="rId3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83</w:instrText>
      </w:r>
      <w:r w:rsidR="005232C6">
        <w:rPr>
          <w:noProof/>
        </w:rPr>
        <w:fldChar w:fldCharType="end"/>
      </w:r>
      <w:r>
        <w:instrText>)</w:instrText>
      </w:r>
      <w:r>
        <w:fldChar w:fldCharType="end"/>
      </w:r>
    </w:p>
    <w:p w14:paraId="6B163C09" w14:textId="77777777" w:rsidR="008C7882" w:rsidRDefault="002147C8" w:rsidP="008C7882">
      <w:r>
        <w:t xml:space="preserve">Equation </w:t>
      </w:r>
      <w:r>
        <w:fldChar w:fldCharType="begin"/>
      </w:r>
      <w:r>
        <w:instrText xml:space="preserve"> GOTOBUTTON ZEqnNum918189  \* MERGEFORMAT </w:instrText>
      </w:r>
      <w:r w:rsidR="005232C6">
        <w:fldChar w:fldCharType="begin"/>
      </w:r>
      <w:r w:rsidR="005232C6">
        <w:instrText xml:space="preserve"> REF ZEqnNum918189 \* Charformat \! \* M</w:instrText>
      </w:r>
      <w:r w:rsidR="005232C6">
        <w:instrText xml:space="preserve">ERGEFORMAT </w:instrText>
      </w:r>
      <w:r w:rsidR="005232C6">
        <w:fldChar w:fldCharType="separate"/>
      </w:r>
      <w:r w:rsidR="00843CC3">
        <w:instrText>(2.80)</w:instrText>
      </w:r>
      <w:r w:rsidR="005232C6">
        <w:fldChar w:fldCharType="end"/>
      </w:r>
      <w:r>
        <w:fldChar w:fldCharType="end"/>
      </w:r>
      <w:r>
        <w:t xml:space="preserve"> can be further developed by applying the chain rule to the first term</w:t>
      </w:r>
      <w:r w:rsidR="004D1047">
        <w:t>:</w:t>
      </w:r>
    </w:p>
    <w:p w14:paraId="4F0A1B22" w14:textId="7755705D" w:rsidR="00EE136A" w:rsidRDefault="00EE136A" w:rsidP="008F4203">
      <w:pPr>
        <w:pStyle w:val="MTDisplayEquation"/>
      </w:pPr>
      <w:r>
        <w:tab/>
      </w:r>
      <w:r w:rsidR="00DF221F" w:rsidRPr="00DF221F">
        <w:rPr>
          <w:position w:val="-10"/>
        </w:rPr>
        <w:object w:dxaOrig="2299" w:dyaOrig="380" w14:anchorId="0F0A2FAD">
          <v:shape id="_x0000_i1192" type="#_x0000_t75" style="width:114.5pt;height:18.5pt" o:ole="">
            <v:imagedata r:id="rId361" o:title=""/>
          </v:shape>
          <o:OLEObject Type="Embed" ProgID="Equation.DSMT4" ShapeID="_x0000_i1192" DrawAspect="Content" ObjectID="_1540965734" r:id="rId362"/>
        </w:object>
      </w:r>
      <w:r w:rsidR="004D104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w:instrText>
      </w:r>
      <w:r w:rsidR="005232C6">
        <w:instrText xml:space="preserve">rabic \* MERGEFORMAT </w:instrText>
      </w:r>
      <w:r w:rsidR="005232C6">
        <w:fldChar w:fldCharType="separate"/>
      </w:r>
      <w:r w:rsidR="00843CC3">
        <w:rPr>
          <w:noProof/>
        </w:rPr>
        <w:instrText>84</w:instrText>
      </w:r>
      <w:r w:rsidR="005232C6">
        <w:rPr>
          <w:noProof/>
        </w:rPr>
        <w:fldChar w:fldCharType="end"/>
      </w:r>
      <w:r>
        <w:instrText>)</w:instrText>
      </w:r>
      <w:r>
        <w:fldChar w:fldCharType="end"/>
      </w:r>
    </w:p>
    <w:p w14:paraId="51BFB68D" w14:textId="618834C1" w:rsidR="002147C8" w:rsidRDefault="002147C8" w:rsidP="002147C8">
      <w:r>
        <w:t xml:space="preserve">where the </w:t>
      </w:r>
      <w:r>
        <w:rPr>
          <w:i/>
        </w:rPr>
        <w:t xml:space="preserve">fictitious second Piola-Kirchoff </w:t>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214E15">
          <w:rPr>
            <w:noProof/>
          </w:rPr>
          <w:t>4</w:t>
        </w:r>
      </w:hyperlink>
      <w:r w:rsidR="00A56950">
        <w:rPr>
          <w:noProof/>
        </w:rPr>
        <w:t>]</w:t>
      </w:r>
      <w:r w:rsidR="00A56950">
        <w:fldChar w:fldCharType="end"/>
      </w:r>
      <w:r>
        <w:t xml:space="preserve"> is defined by,</w:t>
      </w:r>
    </w:p>
    <w:p w14:paraId="42CB18D6" w14:textId="01CC8A5B" w:rsidR="00EE136A" w:rsidRDefault="00EE136A" w:rsidP="008F4203">
      <w:pPr>
        <w:pStyle w:val="MTDisplayEquation"/>
      </w:pPr>
      <w:r>
        <w:tab/>
      </w:r>
      <w:r w:rsidR="00DF221F" w:rsidRPr="00DF221F">
        <w:rPr>
          <w:position w:val="-24"/>
        </w:rPr>
        <w:object w:dxaOrig="940" w:dyaOrig="660" w14:anchorId="28B98CA6">
          <v:shape id="_x0000_i1193" type="#_x0000_t75" style="width:47pt;height:33pt" o:ole="">
            <v:imagedata r:id="rId363" o:title=""/>
          </v:shape>
          <o:OLEObject Type="Embed" ProgID="Equation.DSMT4" ShapeID="_x0000_i1193" DrawAspect="Content" ObjectID="_1540965735" r:id="rId364"/>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85</w:instrText>
      </w:r>
      <w:r w:rsidR="005232C6">
        <w:rPr>
          <w:noProof/>
        </w:rPr>
        <w:fldChar w:fldCharType="end"/>
      </w:r>
      <w:r>
        <w:instrText>)</w:instrText>
      </w:r>
      <w:r>
        <w:fldChar w:fldCharType="end"/>
      </w:r>
    </w:p>
    <w:p w14:paraId="0484ACE0" w14:textId="77777777" w:rsidR="00056F8B" w:rsidRDefault="00056F8B" w:rsidP="00056F8B">
      <w:r>
        <w:t>and Dev is the deviator operator in the reference frame:</w:t>
      </w:r>
    </w:p>
    <w:p w14:paraId="70E8CCC3" w14:textId="2855C0B7" w:rsidR="00EE136A" w:rsidRDefault="00EE136A" w:rsidP="008F4203">
      <w:pPr>
        <w:pStyle w:val="MTDisplayEquation"/>
      </w:pPr>
      <w:r>
        <w:tab/>
      </w:r>
      <w:r w:rsidR="00DF221F" w:rsidRPr="00DF221F">
        <w:rPr>
          <w:position w:val="-24"/>
        </w:rPr>
        <w:object w:dxaOrig="2799" w:dyaOrig="620" w14:anchorId="7EBA59D7">
          <v:shape id="_x0000_i1194" type="#_x0000_t75" style="width:140pt;height:31pt" o:ole="">
            <v:imagedata r:id="rId365" o:title=""/>
          </v:shape>
          <o:OLEObject Type="Embed" ProgID="Equation.DSMT4" ShapeID="_x0000_i1194" DrawAspect="Content" ObjectID="_1540965736" r:id="rId366"/>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86</w:instrText>
      </w:r>
      <w:r w:rsidR="005232C6">
        <w:rPr>
          <w:noProof/>
        </w:rPr>
        <w:fldChar w:fldCharType="end"/>
      </w:r>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r w:rsidR="005232C6">
        <w:fldChar w:fldCharType="begin"/>
      </w:r>
      <w:r w:rsidR="005232C6">
        <w:instrText xml:space="preserve"> REF ZEqnNum356111 \* Charformat \! \* MERGEFORMAT </w:instrText>
      </w:r>
      <w:r w:rsidR="005232C6">
        <w:fldChar w:fldCharType="separate"/>
      </w:r>
      <w:r w:rsidR="00843CC3">
        <w:instrText>(2.52)</w:instrText>
      </w:r>
      <w:r w:rsidR="005232C6">
        <w:fldChar w:fldCharType="end"/>
      </w:r>
      <w:r w:rsidR="00A30D09">
        <w:fldChar w:fldCharType="end"/>
      </w:r>
      <w:r w:rsidR="00A30D09">
        <w:rPr>
          <w:vertAlign w:val="subscript"/>
        </w:rPr>
        <w:t>3</w:t>
      </w:r>
      <w:r w:rsidR="00FC5099">
        <w:t>:</w:t>
      </w:r>
    </w:p>
    <w:p w14:paraId="7556AEBA" w14:textId="0B4E4034" w:rsidR="00A30D09" w:rsidRDefault="00EE136A" w:rsidP="008F4203">
      <w:pPr>
        <w:pStyle w:val="MTDisplayEquation"/>
      </w:pPr>
      <w:r>
        <w:tab/>
      </w:r>
      <w:r w:rsidR="00DF221F" w:rsidRPr="00DF221F">
        <w:rPr>
          <w:position w:val="-10"/>
        </w:rPr>
        <w:object w:dxaOrig="1460" w:dyaOrig="380" w14:anchorId="3A8A9DC9">
          <v:shape id="_x0000_i1195" type="#_x0000_t75" style="width:73pt;height:18.5pt" o:ole="">
            <v:imagedata r:id="rId367" o:title=""/>
          </v:shape>
          <o:OLEObject Type="Embed" ProgID="Equation.DSMT4" ShapeID="_x0000_i1195" DrawAspect="Content" ObjectID="_1540965737" r:id="rId368"/>
        </w:object>
      </w:r>
      <w:r w:rsidR="00FC509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87</w:instrText>
      </w:r>
      <w:r w:rsidR="005232C6">
        <w:rPr>
          <w:noProof/>
        </w:rPr>
        <w:fldChar w:fldCharType="end"/>
      </w:r>
      <w:r>
        <w:instrText>)</w:instrText>
      </w:r>
      <w:r>
        <w:fldChar w:fldCharType="end"/>
      </w:r>
    </w:p>
    <w:p w14:paraId="1979FFF9" w14:textId="77777777" w:rsidR="00C2754B" w:rsidRDefault="00C2754B" w:rsidP="00C2754B">
      <w:r>
        <w:t>where</w:t>
      </w:r>
    </w:p>
    <w:p w14:paraId="785DA43B" w14:textId="7ACF4A66" w:rsidR="00C2754B" w:rsidRDefault="00C2754B" w:rsidP="00C2754B">
      <w:pPr>
        <w:pStyle w:val="MTDisplayEquation"/>
        <w:rPr>
          <w:ins w:id="66" w:author="steve maas" w:date="2016-09-27T11:41:00Z"/>
        </w:rPr>
      </w:pPr>
      <w:r>
        <w:tab/>
      </w:r>
      <w:r w:rsidR="00DF221F" w:rsidRPr="00DF221F">
        <w:rPr>
          <w:position w:val="-24"/>
        </w:rPr>
        <w:object w:dxaOrig="1500" w:dyaOrig="660" w14:anchorId="021B8D5D">
          <v:shape id="_x0000_i1196" type="#_x0000_t75" style="width:75pt;height:33pt" o:ole="">
            <v:imagedata r:id="rId369" o:title=""/>
          </v:shape>
          <o:OLEObject Type="Embed" ProgID="Equation.DSMT4" ShapeID="_x0000_i1196" DrawAspect="Content" ObjectID="_1540965738" r:id="rId370"/>
        </w:object>
      </w:r>
      <w:r w:rsidR="004B190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88</w:instrText>
      </w:r>
      <w:r w:rsidR="005232C6">
        <w:rPr>
          <w:noProof/>
        </w:rPr>
        <w:fldChar w:fldCharType="end"/>
      </w:r>
      <w:r>
        <w:instrText>)</w:instrText>
      </w:r>
      <w:r>
        <w:fldChar w:fldCharType="end"/>
      </w:r>
    </w:p>
    <w:p w14:paraId="2D5EA621" w14:textId="6E9B0C13" w:rsidR="00DF3F35" w:rsidRDefault="00DF3F35">
      <w:pPr>
        <w:rPr>
          <w:ins w:id="67" w:author="steve maas" w:date="2016-09-27T11:41:00Z"/>
        </w:rPr>
        <w:pPrChange w:id="68" w:author="steve maas" w:date="2016-09-27T11:41:00Z">
          <w:pPr>
            <w:pStyle w:val="MTDisplayEquation"/>
          </w:pPr>
        </w:pPrChange>
      </w:pPr>
      <w:ins w:id="69" w:author="steve maas" w:date="2016-09-27T11:41:00Z">
        <w:r>
          <w:t>The following expression will be useful in the following development.</w:t>
        </w:r>
      </w:ins>
    </w:p>
    <w:p w14:paraId="2318199B" w14:textId="7D0A9503" w:rsidR="00DF3F35" w:rsidRDefault="00DF3F35">
      <w:pPr>
        <w:pStyle w:val="MTDisplayEquation"/>
        <w:rPr>
          <w:ins w:id="70" w:author="steve maas" w:date="2016-09-27T11:47:00Z"/>
        </w:rPr>
      </w:pPr>
      <w:ins w:id="71" w:author="steve maas" w:date="2016-09-27T11:42:00Z">
        <w:r>
          <w:tab/>
        </w:r>
      </w:ins>
      <w:ins w:id="72" w:author="steve maas" w:date="2016-09-27T11:42:00Z">
        <w:r w:rsidR="00F22000" w:rsidRPr="00DF3F35">
          <w:rPr>
            <w:position w:val="-30"/>
            <w:rPrChange w:id="73" w:author="steve maas" w:date="2016-09-27T11:47:00Z">
              <w:rPr>
                <w:position w:val="-30"/>
              </w:rPr>
            </w:rPrChange>
          </w:rPr>
          <w:object w:dxaOrig="4340" w:dyaOrig="720" w14:anchorId="09AA6C49">
            <v:shape id="_x0000_i1197" type="#_x0000_t75" style="width:217pt;height:36pt" o:ole="">
              <v:imagedata r:id="rId371" o:title=""/>
            </v:shape>
            <o:OLEObject Type="Embed" ProgID="Equation.DSMT4" ShapeID="_x0000_i1197" DrawAspect="Content" ObjectID="_1540965739" r:id="rId372"/>
          </w:object>
        </w:r>
      </w:ins>
      <w:ins w:id="74" w:author="steve maas" w:date="2016-09-27T11:42:00Z">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75" w:author="steve maas" w:date="2016-09-27T12:58:00Z">
        <w:r w:rsidR="00843CC3">
          <w:rPr>
            <w:noProof/>
          </w:rPr>
          <w:instrText>2</w:instrText>
        </w:r>
      </w:ins>
      <w:ins w:id="76" w:author="steve maas" w:date="2016-09-27T11:42:00Z">
        <w:r>
          <w:fldChar w:fldCharType="end"/>
        </w:r>
        <w:r>
          <w:instrText>.</w:instrText>
        </w:r>
        <w:r>
          <w:fldChar w:fldCharType="begin"/>
        </w:r>
        <w:r>
          <w:instrText xml:space="preserve"> SEQ MTEqn \c \* Arabic \* MERGEFORMAT </w:instrText>
        </w:r>
      </w:ins>
      <w:r>
        <w:fldChar w:fldCharType="separate"/>
      </w:r>
      <w:ins w:id="77" w:author="steve maas" w:date="2016-09-27T12:58:00Z">
        <w:r w:rsidR="00843CC3">
          <w:rPr>
            <w:noProof/>
          </w:rPr>
          <w:instrText>89</w:instrText>
        </w:r>
      </w:ins>
      <w:ins w:id="78" w:author="steve maas" w:date="2016-09-27T11:42:00Z">
        <w:r>
          <w:fldChar w:fldCharType="end"/>
        </w:r>
        <w:r>
          <w:instrText>)</w:instrText>
        </w:r>
        <w:r>
          <w:fldChar w:fldCharType="end"/>
        </w:r>
      </w:ins>
    </w:p>
    <w:p w14:paraId="26E28B90" w14:textId="77777777" w:rsidR="00DF3F35" w:rsidRDefault="00DF3F35">
      <w:pPr>
        <w:rPr>
          <w:ins w:id="79" w:author="steve maas" w:date="2016-09-27T11:48:00Z"/>
        </w:rPr>
        <w:pPrChange w:id="80" w:author="steve maas" w:date="2016-09-27T11:47:00Z">
          <w:pPr>
            <w:pStyle w:val="MTDisplayEquation"/>
          </w:pPr>
        </w:pPrChange>
      </w:pPr>
      <w:ins w:id="81" w:author="steve maas" w:date="2016-09-27T11:47:00Z">
        <w:r>
          <w:t>Notice that the contraction with a symmetric tensor</w:t>
        </w:r>
      </w:ins>
      <w:ins w:id="82" w:author="steve maas" w:date="2016-09-27T11:48:00Z">
        <w:r>
          <w:t xml:space="preserve"> </w:t>
        </w:r>
        <w:r>
          <w:rPr>
            <w:b/>
          </w:rPr>
          <w:t>A</w:t>
        </w:r>
        <w:r>
          <w:t xml:space="preserve"> results in,</w:t>
        </w:r>
      </w:ins>
    </w:p>
    <w:p w14:paraId="4E6D3AA5" w14:textId="379AB10D" w:rsidR="00DF3F35" w:rsidRDefault="00DF3F35">
      <w:pPr>
        <w:pStyle w:val="MTDisplayEquation"/>
        <w:rPr>
          <w:ins w:id="83" w:author="steve maas" w:date="2016-09-27T11:48:00Z"/>
        </w:rPr>
        <w:pPrChange w:id="84" w:author="steve maas" w:date="2016-09-27T11:48:00Z">
          <w:pPr/>
        </w:pPrChange>
      </w:pPr>
      <w:ins w:id="85" w:author="steve maas" w:date="2016-09-27T11:48:00Z">
        <w:r>
          <w:tab/>
        </w:r>
      </w:ins>
      <w:ins w:id="86" w:author="steve maas" w:date="2016-09-27T11:48:00Z">
        <w:r w:rsidR="003E426F" w:rsidRPr="003E426F">
          <w:rPr>
            <w:position w:val="-30"/>
          </w:rPr>
          <w:object w:dxaOrig="2400" w:dyaOrig="720" w14:anchorId="08716441">
            <v:shape id="_x0000_i1198" type="#_x0000_t75" style="width:120pt;height:36pt" o:ole="">
              <v:imagedata r:id="rId373" o:title=""/>
            </v:shape>
            <o:OLEObject Type="Embed" ProgID="Equation.DSMT4" ShapeID="_x0000_i1198" DrawAspect="Content" ObjectID="_1540965740" r:id="rId374"/>
          </w:object>
        </w:r>
      </w:ins>
      <w:ins w:id="87" w:author="steve maas" w:date="2016-09-27T11:48:00Z">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88" w:author="steve maas" w:date="2016-09-27T12:58:00Z">
        <w:r w:rsidR="00843CC3">
          <w:rPr>
            <w:noProof/>
          </w:rPr>
          <w:instrText>2</w:instrText>
        </w:r>
      </w:ins>
      <w:ins w:id="89" w:author="steve maas" w:date="2016-09-27T11:48:00Z">
        <w:r>
          <w:fldChar w:fldCharType="end"/>
        </w:r>
        <w:r>
          <w:instrText>.</w:instrText>
        </w:r>
        <w:r>
          <w:fldChar w:fldCharType="begin"/>
        </w:r>
        <w:r>
          <w:instrText xml:space="preserve"> SEQ MTEqn \c \* Arabic \* MERGEFORMAT </w:instrText>
        </w:r>
      </w:ins>
      <w:r>
        <w:fldChar w:fldCharType="separate"/>
      </w:r>
      <w:ins w:id="90" w:author="steve maas" w:date="2016-09-27T12:58:00Z">
        <w:r w:rsidR="00843CC3">
          <w:rPr>
            <w:noProof/>
          </w:rPr>
          <w:instrText>90</w:instrText>
        </w:r>
      </w:ins>
      <w:ins w:id="91" w:author="steve maas" w:date="2016-09-27T11:48:00Z">
        <w:r>
          <w:fldChar w:fldCharType="end"/>
        </w:r>
        <w:r>
          <w:instrText>)</w:instrText>
        </w:r>
        <w:r>
          <w:fldChar w:fldCharType="end"/>
        </w:r>
      </w:ins>
    </w:p>
    <w:p w14:paraId="16534657" w14:textId="3C6A207D" w:rsidR="00DF3F35" w:rsidRPr="00DF3F35" w:rsidRDefault="00DF3F35">
      <w:pPr>
        <w:rPr>
          <w:ins w:id="92" w:author="steve maas" w:date="2016-09-27T11:34:00Z"/>
        </w:rPr>
        <w:pPrChange w:id="93" w:author="steve maas" w:date="2016-09-27T11:47:00Z">
          <w:pPr>
            <w:pStyle w:val="MTDisplayEquation"/>
          </w:pPr>
        </w:pPrChange>
      </w:pPr>
      <w:ins w:id="94" w:author="steve maas" w:date="2016-09-27T11:47:00Z">
        <w:r>
          <w:rPr>
            <w:i/>
          </w:rPr>
          <w:t xml:space="preserve"> </w:t>
        </w:r>
      </w:ins>
    </w:p>
    <w:p w14:paraId="52F30AFB" w14:textId="015CDBC4" w:rsidR="00E34B36" w:rsidRDefault="00E34B36">
      <w:pPr>
        <w:rPr>
          <w:ins w:id="95" w:author="steve maas" w:date="2016-09-27T11:37:00Z"/>
        </w:rPr>
        <w:pPrChange w:id="96" w:author="steve maas" w:date="2016-09-27T11:34:00Z">
          <w:pPr>
            <w:pStyle w:val="MTDisplayEquation"/>
          </w:pPr>
        </w:pPrChange>
      </w:pPr>
      <w:ins w:id="97" w:author="steve maas" w:date="2016-09-27T11:34:00Z">
        <w:r>
          <w:t xml:space="preserve">The elasticity tensor, defined in </w:t>
        </w:r>
        <w:r>
          <w:fldChar w:fldCharType="begin"/>
        </w:r>
        <w:r>
          <w:instrText xml:space="preserve"> GOTOBUTTON ZEqnNum479409  \* MERGEFORMAT </w:instrText>
        </w:r>
        <w:r>
          <w:fldChar w:fldCharType="begin"/>
        </w:r>
        <w:r>
          <w:instrText xml:space="preserve"> REF ZEqnNum479409 \* Charformat \! \* MERGEFORMAT </w:instrText>
        </w:r>
      </w:ins>
      <w:r>
        <w:fldChar w:fldCharType="separate"/>
      </w:r>
      <w:ins w:id="98" w:author="steve maas" w:date="2016-09-27T12:58:00Z">
        <w:r w:rsidR="00843CC3">
          <w:instrText>(2.55)</w:instrText>
        </w:r>
      </w:ins>
      <w:ins w:id="99" w:author="steve maas" w:date="2016-09-27T11:34:00Z">
        <w:r>
          <w:fldChar w:fldCharType="end"/>
        </w:r>
        <w:r>
          <w:fldChar w:fldCharType="end"/>
        </w:r>
        <w:r>
          <w:t xml:space="preserve">, </w:t>
        </w:r>
      </w:ins>
      <w:ins w:id="100" w:author="steve maas" w:date="2016-09-27T11:37:00Z">
        <w:r w:rsidR="00DF3F35">
          <w:t>takes on the following form.</w:t>
        </w:r>
      </w:ins>
    </w:p>
    <w:p w14:paraId="26FADF7F" w14:textId="04E12DF3" w:rsidR="00DF3F35" w:rsidRDefault="00DF3F35">
      <w:pPr>
        <w:pStyle w:val="MTDisplayEquation"/>
        <w:rPr>
          <w:ins w:id="101" w:author="steve maas" w:date="2016-09-27T12:43:00Z"/>
        </w:rPr>
      </w:pPr>
      <w:ins w:id="102" w:author="steve maas" w:date="2016-09-27T11:37:00Z">
        <w:r>
          <w:lastRenderedPageBreak/>
          <w:tab/>
        </w:r>
      </w:ins>
      <w:ins w:id="103" w:author="steve maas" w:date="2016-09-27T11:37:00Z">
        <w:r w:rsidR="003A5DF0" w:rsidRPr="003A5DF0">
          <w:rPr>
            <w:position w:val="-94"/>
            <w:rPrChange w:id="104" w:author="steve maas" w:date="2016-09-27T14:11:00Z">
              <w:rPr>
                <w:position w:val="-94"/>
              </w:rPr>
            </w:rPrChange>
          </w:rPr>
          <w:object w:dxaOrig="4459" w:dyaOrig="2040" w14:anchorId="3982069D">
            <v:shape id="_x0000_i1199" type="#_x0000_t75" style="width:223pt;height:102pt" o:ole="">
              <v:imagedata r:id="rId375" o:title=""/>
            </v:shape>
            <o:OLEObject Type="Embed" ProgID="Equation.DSMT4" ShapeID="_x0000_i1199" DrawAspect="Content" ObjectID="_1540965741" r:id="rId376"/>
          </w:object>
        </w:r>
      </w:ins>
      <w:ins w:id="105" w:author="steve maas" w:date="2016-09-27T11:37:00Z">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106" w:author="steve maas" w:date="2016-09-27T12:58:00Z">
        <w:r w:rsidR="00843CC3">
          <w:rPr>
            <w:noProof/>
          </w:rPr>
          <w:instrText>2</w:instrText>
        </w:r>
      </w:ins>
      <w:ins w:id="107" w:author="steve maas" w:date="2016-09-27T11:37:00Z">
        <w:r>
          <w:fldChar w:fldCharType="end"/>
        </w:r>
        <w:r>
          <w:instrText>.</w:instrText>
        </w:r>
        <w:r>
          <w:fldChar w:fldCharType="begin"/>
        </w:r>
        <w:r>
          <w:instrText xml:space="preserve"> SEQ MTEqn \c \* Arabic \* MERGEFORMAT </w:instrText>
        </w:r>
      </w:ins>
      <w:r>
        <w:fldChar w:fldCharType="separate"/>
      </w:r>
      <w:ins w:id="108" w:author="steve maas" w:date="2016-09-27T12:58:00Z">
        <w:r w:rsidR="00843CC3">
          <w:rPr>
            <w:noProof/>
          </w:rPr>
          <w:instrText>91</w:instrText>
        </w:r>
      </w:ins>
      <w:ins w:id="109" w:author="steve maas" w:date="2016-09-27T11:37:00Z">
        <w:r>
          <w:fldChar w:fldCharType="end"/>
        </w:r>
        <w:r>
          <w:instrText>)</w:instrText>
        </w:r>
        <w:r>
          <w:fldChar w:fldCharType="end"/>
        </w:r>
      </w:ins>
    </w:p>
    <w:p w14:paraId="17947CC2" w14:textId="5383D1E6" w:rsidR="00385452" w:rsidRDefault="00385452">
      <w:pPr>
        <w:rPr>
          <w:ins w:id="110" w:author="steve maas" w:date="2016-09-27T12:43:00Z"/>
        </w:rPr>
        <w:pPrChange w:id="111" w:author="steve maas" w:date="2016-09-27T12:43:00Z">
          <w:pPr>
            <w:pStyle w:val="MTDisplayEquation"/>
          </w:pPr>
        </w:pPrChange>
      </w:pPr>
      <w:ins w:id="112" w:author="steve maas" w:date="2016-09-27T12:43:00Z">
        <w:r>
          <w:t>where</w:t>
        </w:r>
      </w:ins>
    </w:p>
    <w:p w14:paraId="3682D074" w14:textId="05B5F388" w:rsidR="00385452" w:rsidRPr="00385452" w:rsidRDefault="00385452">
      <w:pPr>
        <w:pStyle w:val="MTDisplayEquation"/>
        <w:rPr>
          <w:ins w:id="113" w:author="steve maas" w:date="2016-09-27T12:30:00Z"/>
        </w:rPr>
      </w:pPr>
      <w:ins w:id="114" w:author="steve maas" w:date="2016-09-27T12:43:00Z">
        <w:r>
          <w:tab/>
        </w:r>
      </w:ins>
      <w:ins w:id="115" w:author="steve maas" w:date="2016-09-27T12:43:00Z">
        <w:r w:rsidR="00104FD6" w:rsidRPr="00104FD6">
          <w:rPr>
            <w:position w:val="-24"/>
            <w:rPrChange w:id="116" w:author="steve maas" w:date="2016-09-27T12:44:00Z">
              <w:rPr>
                <w:position w:val="-24"/>
              </w:rPr>
            </w:rPrChange>
          </w:rPr>
          <w:object w:dxaOrig="6460" w:dyaOrig="620" w14:anchorId="09E82D8D">
            <v:shape id="_x0000_i1200" type="#_x0000_t75" style="width:323pt;height:31pt" o:ole="">
              <v:imagedata r:id="rId377" o:title=""/>
            </v:shape>
            <o:OLEObject Type="Embed" ProgID="Equation.DSMT4" ShapeID="_x0000_i1200" DrawAspect="Content" ObjectID="_1540965742" r:id="rId378"/>
          </w:object>
        </w:r>
      </w:ins>
      <w:ins w:id="117" w:author="steve maas" w:date="2016-09-27T12:43:00Z">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118" w:author="steve maas" w:date="2016-09-27T12:58:00Z">
        <w:r w:rsidR="00843CC3">
          <w:rPr>
            <w:noProof/>
          </w:rPr>
          <w:instrText>2</w:instrText>
        </w:r>
      </w:ins>
      <w:ins w:id="119" w:author="steve maas" w:date="2016-09-27T12:43:00Z">
        <w:r>
          <w:fldChar w:fldCharType="end"/>
        </w:r>
        <w:r>
          <w:instrText>.</w:instrText>
        </w:r>
        <w:r>
          <w:fldChar w:fldCharType="begin"/>
        </w:r>
        <w:r>
          <w:instrText xml:space="preserve"> SEQ MTEqn \c \* Arabic \* MERGEFORMAT </w:instrText>
        </w:r>
      </w:ins>
      <w:r>
        <w:fldChar w:fldCharType="separate"/>
      </w:r>
      <w:ins w:id="120" w:author="steve maas" w:date="2016-09-27T12:58:00Z">
        <w:r w:rsidR="00843CC3">
          <w:rPr>
            <w:noProof/>
          </w:rPr>
          <w:instrText>92</w:instrText>
        </w:r>
      </w:ins>
      <w:ins w:id="121" w:author="steve maas" w:date="2016-09-27T12:43:00Z">
        <w:r>
          <w:fldChar w:fldCharType="end"/>
        </w:r>
        <w:r>
          <w:instrText>)</w:instrText>
        </w:r>
        <w:r>
          <w:fldChar w:fldCharType="end"/>
        </w:r>
      </w:ins>
    </w:p>
    <w:p w14:paraId="204068FC" w14:textId="41691E26" w:rsidR="00385452" w:rsidRDefault="00385452">
      <w:pPr>
        <w:rPr>
          <w:ins w:id="122" w:author="steve maas" w:date="2016-09-27T12:30:00Z"/>
        </w:rPr>
        <w:pPrChange w:id="123" w:author="steve maas" w:date="2016-09-27T12:30:00Z">
          <w:pPr>
            <w:pStyle w:val="MTDisplayEquation"/>
          </w:pPr>
        </w:pPrChange>
      </w:pPr>
      <w:ins w:id="124" w:author="steve maas" w:date="2016-09-27T12:30:00Z">
        <w:r>
          <w:t>The spatial elasticity tensor follows from,</w:t>
        </w:r>
      </w:ins>
    </w:p>
    <w:p w14:paraId="71721A55" w14:textId="4DFE0896" w:rsidR="00385452" w:rsidRDefault="00385452">
      <w:pPr>
        <w:pStyle w:val="MTDisplayEquation"/>
        <w:rPr>
          <w:ins w:id="125" w:author="steve maas" w:date="2016-09-27T12:56:00Z"/>
        </w:rPr>
      </w:pPr>
      <w:ins w:id="126" w:author="steve maas" w:date="2016-09-27T12:30:00Z">
        <w:r>
          <w:tab/>
        </w:r>
      </w:ins>
      <w:ins w:id="127" w:author="steve maas" w:date="2016-09-27T12:30:00Z">
        <w:r w:rsidR="00674735" w:rsidRPr="00674735">
          <w:rPr>
            <w:position w:val="-94"/>
            <w:rPrChange w:id="128" w:author="steve maas" w:date="2016-09-27T14:36:00Z">
              <w:rPr>
                <w:position w:val="-94"/>
              </w:rPr>
            </w:rPrChange>
          </w:rPr>
          <w:object w:dxaOrig="4400" w:dyaOrig="2040" w14:anchorId="08B169F2">
            <v:shape id="_x0000_i1201" type="#_x0000_t75" style="width:220pt;height:102pt" o:ole="">
              <v:imagedata r:id="rId379" o:title=""/>
            </v:shape>
            <o:OLEObject Type="Embed" ProgID="Equation.DSMT4" ShapeID="_x0000_i1201" DrawAspect="Content" ObjectID="_1540965743" r:id="rId380"/>
          </w:object>
        </w:r>
      </w:ins>
      <w:ins w:id="129" w:author="steve maas" w:date="2016-09-27T12:30:00Z">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130" w:author="steve maas" w:date="2016-09-27T12:58:00Z">
        <w:r w:rsidR="00843CC3">
          <w:rPr>
            <w:noProof/>
          </w:rPr>
          <w:instrText>2</w:instrText>
        </w:r>
      </w:ins>
      <w:ins w:id="131" w:author="steve maas" w:date="2016-09-27T12:30:00Z">
        <w:r>
          <w:fldChar w:fldCharType="end"/>
        </w:r>
        <w:r>
          <w:instrText>.</w:instrText>
        </w:r>
        <w:r>
          <w:fldChar w:fldCharType="begin"/>
        </w:r>
        <w:r>
          <w:instrText xml:space="preserve"> SEQ MTEqn \c \* Arabic \* MERGEFORMAT </w:instrText>
        </w:r>
      </w:ins>
      <w:r>
        <w:fldChar w:fldCharType="separate"/>
      </w:r>
      <w:ins w:id="132" w:author="steve maas" w:date="2016-09-27T12:58:00Z">
        <w:r w:rsidR="00843CC3">
          <w:rPr>
            <w:noProof/>
          </w:rPr>
          <w:instrText>93</w:instrText>
        </w:r>
      </w:ins>
      <w:ins w:id="133" w:author="steve maas" w:date="2016-09-27T12:30:00Z">
        <w:r>
          <w:fldChar w:fldCharType="end"/>
        </w:r>
        <w:r>
          <w:instrText>)</w:instrText>
        </w:r>
        <w:r>
          <w:fldChar w:fldCharType="end"/>
        </w:r>
      </w:ins>
    </w:p>
    <w:p w14:paraId="66DD0007" w14:textId="1EE21358" w:rsidR="00104FD6" w:rsidRDefault="001F5552">
      <w:pPr>
        <w:rPr>
          <w:ins w:id="134" w:author="steve maas" w:date="2016-09-27T12:56:00Z"/>
        </w:rPr>
        <w:pPrChange w:id="135" w:author="steve maas" w:date="2016-09-27T12:56:00Z">
          <w:pPr>
            <w:pStyle w:val="MTDisplayEquation"/>
          </w:pPr>
        </w:pPrChange>
      </w:pPr>
      <w:ins w:id="136" w:author="steve maas" w:date="2016-09-27T14:36:00Z">
        <w:r>
          <w:t>w</w:t>
        </w:r>
      </w:ins>
      <w:ins w:id="137" w:author="steve maas" w:date="2016-09-27T12:56:00Z">
        <w:r w:rsidR="00104FD6">
          <w:t>here</w:t>
        </w:r>
      </w:ins>
    </w:p>
    <w:p w14:paraId="47570434" w14:textId="636F3D17" w:rsidR="00104FD6" w:rsidRPr="00104FD6" w:rsidRDefault="00104FD6">
      <w:pPr>
        <w:pStyle w:val="MTDisplayEquation"/>
      </w:pPr>
      <w:ins w:id="138" w:author="steve maas" w:date="2016-09-27T12:56:00Z">
        <w:r>
          <w:tab/>
        </w:r>
      </w:ins>
      <w:ins w:id="139" w:author="steve maas" w:date="2016-09-27T12:56:00Z">
        <w:r w:rsidR="00355FDE" w:rsidRPr="00355FDE">
          <w:rPr>
            <w:position w:val="-24"/>
            <w:rPrChange w:id="140" w:author="steve maas" w:date="2016-09-27T12:57:00Z">
              <w:rPr>
                <w:position w:val="-24"/>
              </w:rPr>
            </w:rPrChange>
          </w:rPr>
          <w:object w:dxaOrig="2360" w:dyaOrig="620" w14:anchorId="3CF9DE80">
            <v:shape id="_x0000_i1202" type="#_x0000_t75" style="width:118pt;height:31pt" o:ole="">
              <v:imagedata r:id="rId381" o:title=""/>
            </v:shape>
            <o:OLEObject Type="Embed" ProgID="Equation.DSMT4" ShapeID="_x0000_i1202" DrawAspect="Content" ObjectID="_1540965744" r:id="rId382"/>
          </w:object>
        </w:r>
      </w:ins>
      <w:ins w:id="141" w:author="steve maas" w:date="2016-09-27T12:56:00Z">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MTSec \c \* Arabic \* MERGEFORMAT </w:instrText>
        </w:r>
      </w:ins>
      <w:r>
        <w:fldChar w:fldCharType="separate"/>
      </w:r>
      <w:ins w:id="142" w:author="steve maas" w:date="2016-09-27T12:58:00Z">
        <w:r w:rsidR="00843CC3">
          <w:rPr>
            <w:noProof/>
          </w:rPr>
          <w:instrText>2</w:instrText>
        </w:r>
      </w:ins>
      <w:ins w:id="143" w:author="steve maas" w:date="2016-09-27T12:56:00Z">
        <w:r>
          <w:fldChar w:fldCharType="end"/>
        </w:r>
        <w:r>
          <w:instrText>.</w:instrText>
        </w:r>
        <w:r>
          <w:fldChar w:fldCharType="begin"/>
        </w:r>
        <w:r>
          <w:instrText xml:space="preserve"> SEQ MTEqn \c \* Arabic \* MERGEFORMAT </w:instrText>
        </w:r>
      </w:ins>
      <w:r>
        <w:fldChar w:fldCharType="separate"/>
      </w:r>
      <w:ins w:id="144" w:author="steve maas" w:date="2016-09-27T12:58:00Z">
        <w:r w:rsidR="00843CC3">
          <w:rPr>
            <w:noProof/>
          </w:rPr>
          <w:instrText>94</w:instrText>
        </w:r>
      </w:ins>
      <w:ins w:id="145" w:author="steve maas" w:date="2016-09-27T12:56:00Z">
        <w:r>
          <w:fldChar w:fldCharType="end"/>
        </w:r>
        <w:r>
          <w:instrText>)</w:instrText>
        </w:r>
        <w:r>
          <w:fldChar w:fldCharType="end"/>
        </w:r>
      </w:ins>
    </w:p>
    <w:p w14:paraId="3B727527" w14:textId="77777777" w:rsidR="008C7882" w:rsidRPr="00272B4D" w:rsidRDefault="008C7882" w:rsidP="008C7882">
      <w:pPr>
        <w:pStyle w:val="Heading3"/>
      </w:pPr>
      <w:bookmarkStart w:id="146" w:name="_Toc467221610"/>
      <w:r>
        <w:t>Transversely Isotropic Hyperelasticity</w:t>
      </w:r>
      <w:bookmarkEnd w:id="146"/>
    </w:p>
    <w:p w14:paraId="31052D9D" w14:textId="1979F066" w:rsidR="008C7882" w:rsidRDefault="008C7882" w:rsidP="008C7882">
      <w:r>
        <w:t xml:space="preserve">Transverse isotropy can be introduced by adding a vector field representing the material preferred direction explicitly into the strain energy </w:t>
      </w:r>
      <w:r>
        <w:fldChar w:fldCharType="begin"/>
      </w:r>
      <w:r w:rsidR="001763A3">
        <w:instrText xml:space="preserve"> ADDIN EN.CITE &lt;EndNote&gt;&lt;Cite&gt;&lt;Author&gt;Weiss&lt;/Author&gt;&lt;Year&gt;1996&lt;/Year&gt;&lt;RecNum&gt;14&lt;/RecNum&gt;&lt;DisplayText&gt;[5]&lt;/DisplayText&gt;&lt;record&gt;&lt;rec-number&gt;14&lt;/rec-number&gt;&lt;foreign-keys&gt;&lt;key app="EN" db-id="fwxrfwzd5wwavcepe9epdeevxdsd2fftswrx" timestamp="0"&gt;14&lt;/key&gt;&lt;/foreign-keys&gt;&lt;ref-type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214E15">
          <w:rPr>
            <w:noProof/>
          </w:rPr>
          <w:t>5</w:t>
        </w:r>
      </w:hyperlink>
      <w:r w:rsidR="00A56950">
        <w:rPr>
          <w:noProof/>
        </w:rPr>
        <w:t>]</w:t>
      </w:r>
      <w:r>
        <w:fldChar w:fldCharType="end"/>
      </w:r>
      <w:r>
        <w:t xml:space="preserve">. We require that the strain energy depends on a unit vector field </w:t>
      </w:r>
      <w:r w:rsidR="00DF221F" w:rsidRPr="00025957">
        <w:rPr>
          <w:position w:val="-4"/>
        </w:rPr>
        <w:object w:dxaOrig="260" w:dyaOrig="260" w14:anchorId="76D8224E">
          <v:shape id="_x0000_i1203" type="#_x0000_t75" style="width:12.5pt;height:12.5pt" o:ole="">
            <v:imagedata r:id="rId383" o:title=""/>
          </v:shape>
          <o:OLEObject Type="Embed" ProgID="Equation.DSMT4" ShapeID="_x0000_i1203" DrawAspect="Content" ObjectID="_1540965745" r:id="rId384"/>
        </w:object>
      </w:r>
      <w:r>
        <w:t xml:space="preserve">, which describes the local fiber direction in the undeformed configuration. When the material undergoes deformation, the vector </w:t>
      </w:r>
      <w:r w:rsidR="00DF221F" w:rsidRPr="00DF221F">
        <w:rPr>
          <w:position w:val="-14"/>
        </w:rPr>
        <w:object w:dxaOrig="660" w:dyaOrig="400" w14:anchorId="296972E9">
          <v:shape id="_x0000_i1204" type="#_x0000_t75" style="width:33pt;height:20pt" o:ole="">
            <v:imagedata r:id="rId385" o:title=""/>
          </v:shape>
          <o:OLEObject Type="Embed" ProgID="Equation.DSMT4" ShapeID="_x0000_i1204" DrawAspect="Content" ObjectID="_1540965746" r:id="rId386"/>
        </w:object>
      </w:r>
      <w:r>
        <w:t xml:space="preserve"> may be described by a unit vector field </w:t>
      </w:r>
      <w:r w:rsidR="00DF221F" w:rsidRPr="00DF221F">
        <w:rPr>
          <w:position w:val="-16"/>
        </w:rPr>
        <w:object w:dxaOrig="940" w:dyaOrig="440" w14:anchorId="0196AC75">
          <v:shape id="_x0000_i1205" type="#_x0000_t75" style="width:47pt;height:22pt" o:ole="">
            <v:imagedata r:id="rId387" o:title=""/>
          </v:shape>
          <o:OLEObject Type="Embed" ProgID="Equation.DSMT4" ShapeID="_x0000_i1205" DrawAspect="Content" ObjectID="_1540965747" r:id="rId388"/>
        </w:object>
      </w:r>
      <w:r>
        <w:t xml:space="preserve">. In general, the fibers will also undergo length change. The fiber stretch, </w:t>
      </w:r>
      <w:r w:rsidR="00DF221F" w:rsidRPr="00DF221F">
        <w:rPr>
          <w:position w:val="-6"/>
        </w:rPr>
        <w:object w:dxaOrig="220" w:dyaOrig="279" w14:anchorId="248A5B50">
          <v:shape id="_x0000_i1206" type="#_x0000_t75" style="width:11pt;height:14pt" o:ole="">
            <v:imagedata r:id="rId389" o:title=""/>
          </v:shape>
          <o:OLEObject Type="Embed" ProgID="Equation.DSMT4" ShapeID="_x0000_i1206" DrawAspect="Content" ObjectID="_1540965748" r:id="rId390"/>
        </w:object>
      </w:r>
      <w:r>
        <w:t>, can be determined in terms of the deformation gradient and the fiber direction in the undeformed configuration,</w:t>
      </w:r>
    </w:p>
    <w:p w14:paraId="2EB3AEB6" w14:textId="7237106F" w:rsidR="008C7882" w:rsidRDefault="008C7882" w:rsidP="008C7882">
      <w:pPr>
        <w:pStyle w:val="MTDisplayEquation"/>
      </w:pPr>
      <w:r>
        <w:tab/>
      </w:r>
      <w:r w:rsidR="00DF221F" w:rsidRPr="00DF221F">
        <w:rPr>
          <w:position w:val="-6"/>
        </w:rPr>
        <w:object w:dxaOrig="1020" w:dyaOrig="279" w14:anchorId="203FFEEC">
          <v:shape id="_x0000_i1207" type="#_x0000_t75" style="width:51pt;height:14pt" o:ole="">
            <v:imagedata r:id="rId391" o:title=""/>
          </v:shape>
          <o:OLEObject Type="Embed" ProgID="Equation.DSMT4" ShapeID="_x0000_i1207" DrawAspect="Content" ObjectID="_1540965749" r:id="rId39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47" w:author="steve maas" w:date="2016-09-27T12:58:00Z">
        <w:r w:rsidR="00843CC3">
          <w:rPr>
            <w:noProof/>
          </w:rPr>
          <w:instrText>95</w:instrText>
        </w:r>
      </w:ins>
      <w:del w:id="148" w:author="steve maas" w:date="2016-09-27T12:58:00Z">
        <w:r w:rsidR="00E34B36" w:rsidDel="00843CC3">
          <w:rPr>
            <w:noProof/>
          </w:rPr>
          <w:delInstrText>89</w:delInstrText>
        </w:r>
      </w:del>
      <w:r w:rsidR="005232C6">
        <w:rPr>
          <w:noProof/>
        </w:rPr>
        <w:fldChar w:fldCharType="end"/>
      </w:r>
      <w:r>
        <w:instrText>)</w:instrText>
      </w:r>
      <w:r>
        <w:fldChar w:fldCharType="end"/>
      </w:r>
    </w:p>
    <w:p w14:paraId="3E424B51" w14:textId="19431807" w:rsidR="008C7882" w:rsidRDefault="008C7882" w:rsidP="008C7882">
      <w:r>
        <w:t>Also, since</w:t>
      </w:r>
      <w:r w:rsidR="00C2754B">
        <w:t xml:space="preserve"> </w:t>
      </w:r>
      <w:r w:rsidR="00DF221F" w:rsidRPr="00DF221F">
        <w:rPr>
          <w:position w:val="-6"/>
        </w:rPr>
        <w:object w:dxaOrig="200" w:dyaOrig="220" w14:anchorId="7B3BE941">
          <v:shape id="_x0000_i1208" type="#_x0000_t75" style="width:10pt;height:11pt" o:ole="">
            <v:imagedata r:id="rId393" o:title=""/>
          </v:shape>
          <o:OLEObject Type="Embed" ProgID="Equation.DSMT4" ShapeID="_x0000_i1208" DrawAspect="Content" ObjectID="_1540965750" r:id="rId394"/>
        </w:object>
      </w:r>
      <w:r w:rsidRPr="00C2754B">
        <w:t xml:space="preserve"> </w:t>
      </w:r>
      <w:r>
        <w:t>is a unit vector,</w:t>
      </w:r>
    </w:p>
    <w:p w14:paraId="10503C0B" w14:textId="18A5024D" w:rsidR="008C7882" w:rsidRDefault="008C7882" w:rsidP="008C7882">
      <w:pPr>
        <w:pStyle w:val="MTDisplayEquation"/>
      </w:pPr>
      <w:r>
        <w:tab/>
      </w:r>
      <w:r w:rsidR="00DF221F" w:rsidRPr="00DF221F">
        <w:rPr>
          <w:position w:val="-6"/>
        </w:rPr>
        <w:object w:dxaOrig="1320" w:dyaOrig="320" w14:anchorId="15B05C2B">
          <v:shape id="_x0000_i1209" type="#_x0000_t75" style="width:66pt;height:16pt" o:ole="">
            <v:imagedata r:id="rId395" o:title=""/>
          </v:shape>
          <o:OLEObject Type="Embed" ProgID="Equation.DSMT4" ShapeID="_x0000_i1209" DrawAspect="Content" ObjectID="_1540965751" r:id="rId39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49" w:author="steve maas" w:date="2016-09-27T12:58:00Z">
        <w:r w:rsidR="00843CC3">
          <w:rPr>
            <w:noProof/>
          </w:rPr>
          <w:instrText>96</w:instrText>
        </w:r>
      </w:ins>
      <w:del w:id="150" w:author="steve maas" w:date="2016-09-27T12:58:00Z">
        <w:r w:rsidR="00E34B36" w:rsidDel="00843CC3">
          <w:rPr>
            <w:noProof/>
          </w:rPr>
          <w:delInstrText>90</w:delInstrText>
        </w:r>
      </w:del>
      <w:r w:rsidR="005232C6">
        <w:rPr>
          <w:noProof/>
        </w:rPr>
        <w:fldChar w:fldCharType="end"/>
      </w:r>
      <w:r>
        <w:instrText>)</w:instrText>
      </w:r>
      <w:r>
        <w:fldChar w:fldCharType="end"/>
      </w:r>
    </w:p>
    <w:p w14:paraId="711C2EC3" w14:textId="6C74F2D0" w:rsidR="008C7882" w:rsidRDefault="008C7882" w:rsidP="008C7882">
      <w:r>
        <w:t xml:space="preserve">The strain energy function for a transversely isotropic material, </w:t>
      </w:r>
      <w:r w:rsidR="00DF221F" w:rsidRPr="00DF221F">
        <w:rPr>
          <w:position w:val="-14"/>
        </w:rPr>
        <w:object w:dxaOrig="1200" w:dyaOrig="400" w14:anchorId="4079B0D6">
          <v:shape id="_x0000_i1210" type="#_x0000_t75" style="width:60pt;height:20pt" o:ole="">
            <v:imagedata r:id="rId397" o:title=""/>
          </v:shape>
          <o:OLEObject Type="Embed" ProgID="Equation.DSMT4" ShapeID="_x0000_i1210" DrawAspect="Content" ObjectID="_1540965752" r:id="rId398"/>
        </w:object>
      </w:r>
      <w:r>
        <w:t xml:space="preserve"> is an isotropic function of</w:t>
      </w:r>
      <w:r w:rsidR="00C2754B" w:rsidRPr="00C2754B">
        <w:t xml:space="preserve"> </w:t>
      </w:r>
      <w:r w:rsidR="00DF221F" w:rsidRPr="00DF221F">
        <w:rPr>
          <w:position w:val="-6"/>
        </w:rPr>
        <w:object w:dxaOrig="240" w:dyaOrig="279" w14:anchorId="33987ADD">
          <v:shape id="_x0000_i1211" type="#_x0000_t75" style="width:12pt;height:14pt" o:ole="">
            <v:imagedata r:id="rId399" o:title=""/>
          </v:shape>
          <o:OLEObject Type="Embed" ProgID="Equation.DSMT4" ShapeID="_x0000_i1211" DrawAspect="Content" ObjectID="_1540965753" r:id="rId400"/>
        </w:object>
      </w:r>
      <w:r w:rsidRPr="00C2754B">
        <w:t xml:space="preserve"> </w:t>
      </w:r>
      <w:r>
        <w:t xml:space="preserve">and </w:t>
      </w:r>
      <w:r w:rsidR="00DF221F" w:rsidRPr="00DF221F">
        <w:rPr>
          <w:position w:val="-6"/>
        </w:rPr>
        <w:object w:dxaOrig="700" w:dyaOrig="279" w14:anchorId="2CD6BF84">
          <v:shape id="_x0000_i1212" type="#_x0000_t75" style="width:35pt;height:14pt" o:ole="">
            <v:imagedata r:id="rId401" o:title=""/>
          </v:shape>
          <o:OLEObject Type="Embed" ProgID="Equation.DSMT4" ShapeID="_x0000_i1212" DrawAspect="Content" ObjectID="_1540965754" r:id="rId402"/>
        </w:object>
      </w:r>
      <w:r>
        <w:t xml:space="preserve">. It can be shown </w:t>
      </w:r>
      <w:r>
        <w:fldChar w:fldCharType="begin"/>
      </w:r>
      <w:r w:rsidR="001763A3">
        <w:instrText xml:space="preserve"> ADDIN EN.CITE &lt;EndNote&gt;&lt;Cite&gt;&lt;Author&gt;Spencer&lt;/Author&gt;&lt;Year&gt;1984&lt;/Year&gt;&lt;RecNum&gt;22&lt;/RecNum&gt;&lt;DisplayText&gt;[3]&lt;/DisplayText&gt;&lt;record&gt;&lt;rec-number&gt;22&lt;/rec-number&gt;&lt;foreign-keys&gt;&lt;key app="EN" db-id="fwxrfwzd5wwavcepe9epdeevxdsd2fftswrx" timestamp="0"&gt;22&lt;/key&gt;&lt;/foreign-keys&gt;&lt;ref-type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214E15">
          <w:rPr>
            <w:noProof/>
          </w:rPr>
          <w:t>3</w:t>
        </w:r>
      </w:hyperlink>
      <w:r w:rsidR="00A56950">
        <w:rPr>
          <w:noProof/>
        </w:rPr>
        <w:t>]</w:t>
      </w:r>
      <w:r>
        <w:fldChar w:fldCharType="end"/>
      </w:r>
      <w:r>
        <w:t xml:space="preserve"> that the following set of invariants are sufficient to describe the material fully:</w:t>
      </w:r>
    </w:p>
    <w:p w14:paraId="613AD497" w14:textId="715C57B2" w:rsidR="008C7882" w:rsidRDefault="008C7882" w:rsidP="008C7882">
      <w:pPr>
        <w:pStyle w:val="MTDisplayEquation"/>
      </w:pPr>
      <w:r>
        <w:tab/>
      </w:r>
      <w:r w:rsidR="00DF221F" w:rsidRPr="00DF221F">
        <w:rPr>
          <w:position w:val="-58"/>
        </w:rPr>
        <w:object w:dxaOrig="5060" w:dyaOrig="620" w14:anchorId="231AEC12">
          <v:shape id="_x0000_i1213" type="#_x0000_t75" style="width:253pt;height:31pt" o:ole="">
            <v:imagedata r:id="rId403" o:title=""/>
          </v:shape>
          <o:OLEObject Type="Embed" ProgID="Equation.DSMT4" ShapeID="_x0000_i1213" DrawAspect="Content" ObjectID="_1540965755" r:id="rId40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1" w:author="steve maas" w:date="2016-09-27T12:58:00Z">
        <w:r w:rsidR="00843CC3">
          <w:rPr>
            <w:noProof/>
          </w:rPr>
          <w:instrText>97</w:instrText>
        </w:r>
      </w:ins>
      <w:del w:id="152" w:author="steve maas" w:date="2016-09-27T12:58:00Z">
        <w:r w:rsidR="00E34B36" w:rsidDel="00843CC3">
          <w:rPr>
            <w:noProof/>
          </w:rPr>
          <w:delInstrText>91</w:delInstrText>
        </w:r>
      </w:del>
      <w:r w:rsidR="005232C6">
        <w:rPr>
          <w:noProof/>
        </w:rPr>
        <w:fldChar w:fldCharType="end"/>
      </w:r>
      <w:r>
        <w:instrText>)</w:instrText>
      </w:r>
      <w:r>
        <w:fldChar w:fldCharType="end"/>
      </w:r>
    </w:p>
    <w:p w14:paraId="28FA9879" w14:textId="35215113" w:rsidR="008C7882" w:rsidRDefault="008C7882" w:rsidP="008C7882">
      <w:pPr>
        <w:pStyle w:val="MTDisplayEquation"/>
      </w:pPr>
      <w:r>
        <w:tab/>
      </w:r>
      <w:r w:rsidR="00DF221F" w:rsidRPr="00DF221F">
        <w:rPr>
          <w:position w:val="-32"/>
        </w:rPr>
        <w:object w:dxaOrig="2940" w:dyaOrig="360" w14:anchorId="00239A3E">
          <v:shape id="_x0000_i1214" type="#_x0000_t75" style="width:147pt;height:18.5pt" o:ole="">
            <v:imagedata r:id="rId405" o:title=""/>
          </v:shape>
          <o:OLEObject Type="Embed" ProgID="Equation.DSMT4" ShapeID="_x0000_i1214" DrawAspect="Content" ObjectID="_1540965756" r:id="rId40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3" w:author="steve maas" w:date="2016-09-27T12:58:00Z">
        <w:r w:rsidR="00843CC3">
          <w:rPr>
            <w:noProof/>
          </w:rPr>
          <w:instrText>98</w:instrText>
        </w:r>
      </w:ins>
      <w:del w:id="154" w:author="steve maas" w:date="2016-09-27T12:58:00Z">
        <w:r w:rsidR="00E34B36" w:rsidDel="00843CC3">
          <w:rPr>
            <w:noProof/>
          </w:rPr>
          <w:delInstrText>92</w:delInstrText>
        </w:r>
      </w:del>
      <w:r w:rsidR="005232C6">
        <w:rPr>
          <w:noProof/>
        </w:rPr>
        <w:fldChar w:fldCharType="end"/>
      </w:r>
      <w:r>
        <w:instrText>)</w:instrText>
      </w:r>
      <w:r>
        <w:fldChar w:fldCharType="end"/>
      </w:r>
    </w:p>
    <w:p w14:paraId="30B817D9" w14:textId="77777777" w:rsidR="008C7882" w:rsidRDefault="008C7882" w:rsidP="008C7882">
      <w:r>
        <w:t>The strain energy function can be written in terms of these invariants such that</w:t>
      </w:r>
    </w:p>
    <w:p w14:paraId="2177BB06" w14:textId="6CD27494" w:rsidR="008C7882" w:rsidRDefault="008C7882" w:rsidP="008C7882">
      <w:pPr>
        <w:pStyle w:val="MTDisplayEquation"/>
      </w:pPr>
      <w:r>
        <w:tab/>
      </w:r>
      <w:r w:rsidR="00DF221F" w:rsidRPr="00DF221F">
        <w:rPr>
          <w:position w:val="-16"/>
        </w:rPr>
        <w:object w:dxaOrig="5679" w:dyaOrig="440" w14:anchorId="6E73B5AD">
          <v:shape id="_x0000_i1215" type="#_x0000_t75" style="width:284pt;height:22pt" o:ole="">
            <v:imagedata r:id="rId407" o:title=""/>
          </v:shape>
          <o:OLEObject Type="Embed" ProgID="Equation.DSMT4" ShapeID="_x0000_i1215" DrawAspect="Content" ObjectID="_1540965757" r:id="rId4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5" w:author="steve maas" w:date="2016-09-27T12:58:00Z">
        <w:r w:rsidR="00843CC3">
          <w:rPr>
            <w:noProof/>
          </w:rPr>
          <w:instrText>99</w:instrText>
        </w:r>
      </w:ins>
      <w:del w:id="156" w:author="steve maas" w:date="2016-09-27T12:58:00Z">
        <w:r w:rsidR="00E34B36" w:rsidDel="00843CC3">
          <w:rPr>
            <w:noProof/>
          </w:rPr>
          <w:delInstrText>93</w:delInstrText>
        </w:r>
      </w:del>
      <w:r w:rsidR="005232C6">
        <w:rPr>
          <w:noProof/>
        </w:rPr>
        <w:fldChar w:fldCharType="end"/>
      </w:r>
      <w:r>
        <w:instrText>)</w:instrText>
      </w:r>
      <w:r>
        <w:fldChar w:fldCharType="end"/>
      </w:r>
    </w:p>
    <w:p w14:paraId="094E8AD5" w14:textId="77777777" w:rsidR="008C7882" w:rsidRDefault="008C7882" w:rsidP="008C7882">
      <w:r>
        <w:lastRenderedPageBreak/>
        <w:t>The second Piola-Kirchhoff can now be obtained in the standard manner:</w:t>
      </w:r>
    </w:p>
    <w:p w14:paraId="2530C2F4" w14:textId="3459DC56" w:rsidR="008C7882" w:rsidRDefault="008C7882" w:rsidP="008C7882">
      <w:pPr>
        <w:pStyle w:val="MTDisplayEquation"/>
      </w:pPr>
      <w:r>
        <w:tab/>
      </w:r>
      <w:r w:rsidR="00DF221F" w:rsidRPr="00DF221F">
        <w:rPr>
          <w:position w:val="-30"/>
        </w:rPr>
        <w:object w:dxaOrig="2320" w:dyaOrig="700" w14:anchorId="4190CDC0">
          <v:shape id="_x0000_i1216" type="#_x0000_t75" style="width:116.5pt;height:35pt" o:ole="">
            <v:imagedata r:id="rId409" o:title=""/>
          </v:shape>
          <o:OLEObject Type="Embed" ProgID="Equation.DSMT4" ShapeID="_x0000_i1216" DrawAspect="Content" ObjectID="_1540965758" r:id="rId41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7" w:author="steve maas" w:date="2016-09-27T12:58:00Z">
        <w:r w:rsidR="00843CC3">
          <w:rPr>
            <w:noProof/>
          </w:rPr>
          <w:instrText>100</w:instrText>
        </w:r>
      </w:ins>
      <w:del w:id="158" w:author="steve maas" w:date="2016-09-27T12:58:00Z">
        <w:r w:rsidR="00E34B36" w:rsidDel="00843CC3">
          <w:rPr>
            <w:noProof/>
          </w:rPr>
          <w:delInstrText>94</w:delInstrText>
        </w:r>
      </w:del>
      <w:r w:rsidR="005232C6">
        <w:rPr>
          <w:noProof/>
        </w:rPr>
        <w:fldChar w:fldCharType="end"/>
      </w:r>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843CC3">
        <w:t>Chapter 5</w:t>
      </w:r>
      <w:r>
        <w:fldChar w:fldCharType="end"/>
      </w:r>
      <w:r>
        <w:t xml:space="preserve"> it is further assumed that the strain energy function can be split into the following terms:</w:t>
      </w:r>
    </w:p>
    <w:p w14:paraId="41963CC3" w14:textId="522E5BCC" w:rsidR="008C7882" w:rsidRDefault="008C7882" w:rsidP="008C7882">
      <w:pPr>
        <w:pStyle w:val="MTDisplayEquation"/>
      </w:pPr>
      <w:r>
        <w:tab/>
      </w:r>
      <w:r w:rsidR="00DF221F" w:rsidRPr="00DF221F">
        <w:rPr>
          <w:position w:val="-14"/>
        </w:rPr>
        <w:object w:dxaOrig="4940" w:dyaOrig="400" w14:anchorId="2BD0F984">
          <v:shape id="_x0000_i1217" type="#_x0000_t75" style="width:247pt;height:20pt" o:ole="">
            <v:imagedata r:id="rId411" o:title=""/>
          </v:shape>
          <o:OLEObject Type="Embed" ProgID="Equation.DSMT4" ShapeID="_x0000_i1217" DrawAspect="Content" ObjectID="_1540965759" r:id="rId41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9" w:name="ZEqnNum550449"/>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60" w:author="steve maas" w:date="2016-09-27T12:58:00Z">
        <w:r w:rsidR="00843CC3">
          <w:rPr>
            <w:noProof/>
          </w:rPr>
          <w:instrText>101</w:instrText>
        </w:r>
      </w:ins>
      <w:del w:id="161" w:author="steve maas" w:date="2016-09-27T12:58:00Z">
        <w:r w:rsidR="00E34B36" w:rsidDel="00843CC3">
          <w:rPr>
            <w:noProof/>
          </w:rPr>
          <w:delInstrText>95</w:delInstrText>
        </w:r>
      </w:del>
      <w:r w:rsidR="005232C6">
        <w:rPr>
          <w:noProof/>
        </w:rPr>
        <w:fldChar w:fldCharType="end"/>
      </w:r>
      <w:r>
        <w:instrText>)</w:instrText>
      </w:r>
      <w:bookmarkEnd w:id="159"/>
      <w:r>
        <w:fldChar w:fldCharType="end"/>
      </w:r>
    </w:p>
    <w:p w14:paraId="3BA5DD8E" w14:textId="514DD998" w:rsidR="008C7882" w:rsidRDefault="008C7882" w:rsidP="008C7882">
      <w:r>
        <w:t xml:space="preserve">The strain energy function </w:t>
      </w:r>
      <w:r w:rsidR="00DF221F" w:rsidRPr="00DF221F">
        <w:rPr>
          <w:position w:val="-12"/>
        </w:rPr>
        <w:object w:dxaOrig="340" w:dyaOrig="360" w14:anchorId="6A1085DD">
          <v:shape id="_x0000_i1218" type="#_x0000_t75" style="width:17.5pt;height:18.5pt" o:ole="">
            <v:imagedata r:id="rId413" o:title=""/>
          </v:shape>
          <o:OLEObject Type="Embed" ProgID="Equation.DSMT4" ShapeID="_x0000_i1218" DrawAspect="Content" ObjectID="_1540965760" r:id="rId414"/>
        </w:object>
      </w:r>
      <w:r w:rsidR="00BE2FD1">
        <w:t xml:space="preserve"> </w:t>
      </w:r>
      <w:r>
        <w:t xml:space="preserve">represents the material response of the isotropic ground substance matrix, </w:t>
      </w:r>
      <w:r w:rsidR="00DF221F" w:rsidRPr="00DF221F">
        <w:rPr>
          <w:position w:val="-12"/>
        </w:rPr>
        <w:object w:dxaOrig="360" w:dyaOrig="360" w14:anchorId="750682BA">
          <v:shape id="_x0000_i1219" type="#_x0000_t75" style="width:18.5pt;height:18.5pt" o:ole="">
            <v:imagedata r:id="rId415" o:title=""/>
          </v:shape>
          <o:OLEObject Type="Embed" ProgID="Equation.DSMT4" ShapeID="_x0000_i1219" DrawAspect="Content" ObjectID="_1540965761" r:id="rId416"/>
        </w:object>
      </w:r>
      <w:r w:rsidR="00BE2FD1">
        <w:t xml:space="preserve"> </w:t>
      </w:r>
      <w:r>
        <w:t xml:space="preserve">represents the contribution from the fiber family (e.g. collagen), and </w:t>
      </w:r>
      <w:r w:rsidR="00DF221F" w:rsidRPr="00DF221F">
        <w:rPr>
          <w:position w:val="-12"/>
        </w:rPr>
        <w:object w:dxaOrig="340" w:dyaOrig="360" w14:anchorId="2D294457">
          <v:shape id="_x0000_i1220" type="#_x0000_t75" style="width:17.5pt;height:18.5pt" o:ole="">
            <v:imagedata r:id="rId417" o:title=""/>
          </v:shape>
          <o:OLEObject Type="Embed" ProgID="Equation.DSMT4" ShapeID="_x0000_i1220" DrawAspect="Content" ObjectID="_1540965762" r:id="rId418"/>
        </w:object>
      </w:r>
      <w:r w:rsidR="00BE2FD1">
        <w:t xml:space="preserve"> </w:t>
      </w:r>
      <w:r>
        <w:t xml:space="preserve">is the contribution from interactions between the fibers and matrix. The form </w:t>
      </w:r>
      <w:r>
        <w:fldChar w:fldCharType="begin"/>
      </w:r>
      <w:r>
        <w:instrText xml:space="preserve"> GOTOBUTTON ZEqnNum550449  \* MERGEFORMAT </w:instrText>
      </w:r>
      <w:r w:rsidR="005232C6">
        <w:fldChar w:fldCharType="begin"/>
      </w:r>
      <w:r w:rsidR="005232C6">
        <w:instrText xml:space="preserve"> REF ZEqnNum550449 \! \* MERGEFORMAT </w:instrText>
      </w:r>
      <w:r w:rsidR="005232C6">
        <w:fldChar w:fldCharType="separate"/>
      </w:r>
      <w:ins w:id="162" w:author="steve maas" w:date="2016-09-27T12:58:00Z">
        <w:r w:rsidR="00843CC3">
          <w:instrText>(2.101)</w:instrText>
        </w:r>
      </w:ins>
      <w:del w:id="163" w:author="steve maas" w:date="2016-09-27T12:58:00Z">
        <w:r w:rsidR="00E34B36" w:rsidDel="00843CC3">
          <w:delInstrText>(2.95)</w:delInstrText>
        </w:r>
      </w:del>
      <w:r w:rsidR="005232C6">
        <w:fldChar w:fldCharType="end"/>
      </w:r>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 </w:instrText>
      </w:r>
      <w:r w:rsidR="001763A3">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ZGItaWQ9ImZ3eHJmd3pkNXd3YXZjZXBlOWVwZGVldnhkc2QyZmZ0c3dyeCIgdGltZXN0YW1wPSIw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</w:fldData>
        </w:fldChar>
      </w:r>
      <w:r w:rsidR="001763A3">
        <w:instrText xml:space="preserve"> ADDIN EN.CITE.DATA </w:instrText>
      </w:r>
      <w:r w:rsidR="001763A3">
        <w:fldChar w:fldCharType="end"/>
      </w:r>
      <w:r>
        <w:fldChar w:fldCharType="separate"/>
      </w:r>
      <w:r w:rsidR="00A56950">
        <w:rPr>
          <w:noProof/>
        </w:rPr>
        <w:t>[</w:t>
      </w:r>
      <w:hyperlink w:anchor="_ENREF_6" w:tooltip="Horowitz, 1988 #27" w:history="1">
        <w:r w:rsidR="00214E15">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164" w:name="_Toc176704828"/>
      <w:bookmarkStart w:id="165" w:name="_Ref189743783"/>
      <w:bookmarkStart w:id="166" w:name="_Toc467221611"/>
      <w:r>
        <w:lastRenderedPageBreak/>
        <w:t>Biphasic Material</w:t>
      </w:r>
      <w:bookmarkEnd w:id="164"/>
      <w:bookmarkEnd w:id="165"/>
      <w:bookmarkEnd w:id="166"/>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167" w:name="_Toc176704829"/>
      <w:bookmarkStart w:id="168" w:name="_Toc467221612"/>
      <w:r>
        <w:t>Governing Equations</w:t>
      </w:r>
      <w:bookmarkEnd w:id="167"/>
      <w:bookmarkEnd w:id="168"/>
    </w:p>
    <w:p w14:paraId="2FB8F87F" w14:textId="05539442"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1763A3">
        <w:instrText xml:space="preserve"> ADDIN EN.CITE &lt;EndNote&gt;&lt;Cite&gt;&lt;Author&gt;Bowen&lt;/Author&gt;&lt;Year&gt;1980&lt;/Year&gt;&lt;RecNum&gt;18&lt;/RecNum&gt;&lt;DisplayText&gt;[9, 10]&lt;/DisplayText&gt;&lt;record&gt;&lt;rec-number&gt;18&lt;/rec-number&gt;&lt;foreign-keys&gt;&lt;key app="EN" db-id="fwxrfwzd5wwavcepe9epdeevxdsd2fftswrx" timestamp="0"&gt;18&lt;/key&gt;&lt;/foreign-keys&gt;&lt;ref-type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db-id="fwxrfwzd5wwavcepe9epdeevxdsd2fftswrx" timestamp="0"&gt;33&lt;/key&gt;&lt;/foreign-keys&gt;&lt;ref-type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214E15">
          <w:rPr>
            <w:noProof/>
          </w:rPr>
          <w:t>9</w:t>
        </w:r>
      </w:hyperlink>
      <w:r w:rsidR="00A56950">
        <w:rPr>
          <w:noProof/>
        </w:rPr>
        <w:t xml:space="preserve">, </w:t>
      </w:r>
      <w:hyperlink w:anchor="_ENREF_10" w:tooltip="Mow, 1980 #33" w:history="1">
        <w:r w:rsidR="00214E15">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1763A3">
        <w:instrText xml:space="preserve"> ADDIN EN.CITE &lt;EndNote&gt;&lt;Cite&gt;&lt;Author&gt;Truesdell&lt;/Author&gt;&lt;Year&gt;1960&lt;/Year&gt;&lt;RecNum&gt;49&lt;/RecNum&gt;&lt;DisplayText&gt;[11]&lt;/DisplayText&gt;&lt;record&gt;&lt;rec-number&gt;49&lt;/rec-number&gt;&lt;foreign-keys&gt;&lt;key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w:t>
      </w:r>
      <w:r>
        <w:fldChar w:fldCharType="end"/>
      </w:r>
      <w:r w:rsidRPr="000037DA">
        <w:t xml:space="preserve">, each constituent </w:t>
      </w:r>
      <w:r w:rsidR="00DF221F" w:rsidRPr="00DF221F">
        <w:rPr>
          <w:position w:val="-6"/>
        </w:rPr>
        <w:object w:dxaOrig="240" w:dyaOrig="220" w14:anchorId="4EB69BC9">
          <v:shape id="_x0000_i1221" type="#_x0000_t75" style="width:12pt;height:11pt" o:ole="">
            <v:imagedata r:id="rId419" o:title=""/>
          </v:shape>
          <o:OLEObject Type="Embed" ProgID="Equation.DSMT4" ShapeID="_x0000_i1221" DrawAspect="Content" ObjectID="_1540965763" r:id="rId420"/>
        </w:object>
      </w:r>
      <w:r w:rsidRPr="000037DA">
        <w:t xml:space="preserve"> of a mixture (</w:t>
      </w:r>
      <w:r w:rsidR="00DF221F" w:rsidRPr="00DF221F">
        <w:rPr>
          <w:position w:val="-6"/>
        </w:rPr>
        <w:object w:dxaOrig="580" w:dyaOrig="220" w14:anchorId="0006F318">
          <v:shape id="_x0000_i1222" type="#_x0000_t75" style="width:29.5pt;height:11pt" o:ole="">
            <v:imagedata r:id="rId421" o:title=""/>
          </v:shape>
          <o:OLEObject Type="Embed" ProgID="Equation.DSMT4" ShapeID="_x0000_i1222" DrawAspect="Content" ObjectID="_1540965764" r:id="rId422"/>
        </w:object>
      </w:r>
      <w:r w:rsidRPr="000037DA">
        <w:t xml:space="preserve"> for the solid and </w:t>
      </w:r>
      <w:r w:rsidR="00DF221F" w:rsidRPr="00DF221F">
        <w:rPr>
          <w:position w:val="-6"/>
        </w:rPr>
        <w:object w:dxaOrig="639" w:dyaOrig="220" w14:anchorId="77645C4A">
          <v:shape id="_x0000_i1223" type="#_x0000_t75" style="width:32pt;height:11pt" o:ole="">
            <v:imagedata r:id="rId423" o:title=""/>
          </v:shape>
          <o:OLEObject Type="Embed" ProgID="Equation.DSMT4" ShapeID="_x0000_i1223" DrawAspect="Content" ObjectID="_1540965765" r:id="rId424"/>
        </w:object>
      </w:r>
      <w:r w:rsidRPr="000037DA">
        <w:t xml:space="preserve"> for the fluid) has a separate motion </w:t>
      </w:r>
      <w:r w:rsidR="00DF221F" w:rsidRPr="00DF221F">
        <w:rPr>
          <w:position w:val="-16"/>
        </w:rPr>
        <w:object w:dxaOrig="1020" w:dyaOrig="440" w14:anchorId="31E08414">
          <v:shape id="_x0000_i1224" type="#_x0000_t75" style="width:51pt;height:22pt" o:ole="">
            <v:imagedata r:id="rId425" o:title=""/>
          </v:shape>
          <o:OLEObject Type="Embed" ProgID="Equation.DSMT4" ShapeID="_x0000_i1224" DrawAspect="Content" ObjectID="_1540965766" r:id="rId426"/>
        </w:object>
      </w:r>
      <w:r w:rsidRPr="000037DA">
        <w:t xml:space="preserve"> which places particles of each mixture constituent, originally located at </w:t>
      </w:r>
      <w:r w:rsidR="00DF221F" w:rsidRPr="00025957">
        <w:rPr>
          <w:position w:val="-4"/>
        </w:rPr>
        <w:object w:dxaOrig="360" w:dyaOrig="300" w14:anchorId="243BC076">
          <v:shape id="_x0000_i1225" type="#_x0000_t75" style="width:18.5pt;height:15pt" o:ole="">
            <v:imagedata r:id="rId427" o:title=""/>
          </v:shape>
          <o:OLEObject Type="Embed" ProgID="Equation.DSMT4" ShapeID="_x0000_i1225" DrawAspect="Content" ObjectID="_1540965767" r:id="rId428"/>
        </w:object>
      </w:r>
      <w:r w:rsidRPr="000037DA">
        <w:t xml:space="preserve">, in the current configuration </w:t>
      </w:r>
      <w:r w:rsidR="00DF221F" w:rsidRPr="00025957">
        <w:rPr>
          <w:position w:val="-4"/>
        </w:rPr>
        <w:object w:dxaOrig="200" w:dyaOrig="200" w14:anchorId="6C733ACE">
          <v:shape id="_x0000_i1226" type="#_x0000_t75" style="width:10pt;height:10pt" o:ole="">
            <v:imagedata r:id="rId429" o:title=""/>
          </v:shape>
          <o:OLEObject Type="Embed" ProgID="Equation.DSMT4" ShapeID="_x0000_i1226" DrawAspect="Content" ObjectID="_1540965768" r:id="rId430"/>
        </w:object>
      </w:r>
      <w:r w:rsidRPr="000037DA">
        <w:t xml:space="preserve"> according to</w:t>
      </w:r>
    </w:p>
    <w:p w14:paraId="6621E4EB" w14:textId="1BE28411" w:rsidR="00FB6012" w:rsidRPr="000037DA" w:rsidRDefault="00FB6012" w:rsidP="00FB6012">
      <w:pPr>
        <w:pStyle w:val="MTDisplayEquation"/>
      </w:pPr>
      <w:r w:rsidRPr="000037DA">
        <w:tab/>
      </w:r>
      <w:r w:rsidR="00DF221F" w:rsidRPr="00DF221F">
        <w:rPr>
          <w:position w:val="-16"/>
        </w:rPr>
        <w:object w:dxaOrig="1400" w:dyaOrig="440" w14:anchorId="2FAEC03E">
          <v:shape id="_x0000_i1227" type="#_x0000_t75" style="width:69.5pt;height:22pt" o:ole="">
            <v:imagedata r:id="rId431" o:title=""/>
          </v:shape>
          <o:OLEObject Type="Embed" ProgID="Equation.DSMT4" ShapeID="_x0000_i1227" DrawAspect="Content" ObjectID="_1540965769" r:id="rId432"/>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69" w:author="steve maas" w:date="2016-09-27T12:58:00Z">
        <w:r w:rsidR="00843CC3">
          <w:rPr>
            <w:noProof/>
          </w:rPr>
          <w:instrText>102</w:instrText>
        </w:r>
      </w:ins>
      <w:del w:id="170" w:author="steve maas" w:date="2016-09-27T12:58:00Z">
        <w:r w:rsidR="00E34B36" w:rsidDel="00843CC3">
          <w:rPr>
            <w:noProof/>
          </w:rPr>
          <w:delInstrText>96</w:delInstrText>
        </w:r>
      </w:del>
      <w:r w:rsidR="005232C6">
        <w:rPr>
          <w:noProof/>
        </w:rPr>
        <w:fldChar w:fldCharType="end"/>
      </w:r>
      <w:r>
        <w:instrText>)</w:instrText>
      </w:r>
      <w:r>
        <w:fldChar w:fldCharType="end"/>
      </w:r>
    </w:p>
    <w:p w14:paraId="3D5801D5" w14:textId="20020A02" w:rsidR="00FB6012" w:rsidRPr="000037DA" w:rsidRDefault="00FB6012" w:rsidP="00FB6012">
      <w:r w:rsidRPr="000037DA">
        <w:t xml:space="preserve">For the purpose of finite element analyses, the motion of the solid matrix, </w:t>
      </w:r>
      <w:r w:rsidR="00DF221F" w:rsidRPr="00DF221F">
        <w:rPr>
          <w:position w:val="-6"/>
        </w:rPr>
        <w:object w:dxaOrig="580" w:dyaOrig="220" w14:anchorId="774AE44C">
          <v:shape id="_x0000_i1228" type="#_x0000_t75" style="width:29.5pt;height:11pt" o:ole="">
            <v:imagedata r:id="rId433" o:title=""/>
          </v:shape>
          <o:OLEObject Type="Embed" ProgID="Equation.DSMT4" ShapeID="_x0000_i1228" DrawAspect="Content" ObjectID="_1540965770" r:id="rId434"/>
        </w:object>
      </w:r>
      <w:r w:rsidRPr="000037DA">
        <w:t>, is of particular interest.</w:t>
      </w:r>
    </w:p>
    <w:p w14:paraId="744B28E2" w14:textId="1252E562" w:rsidR="00FB6012" w:rsidRDefault="00FB6012" w:rsidP="00FB6012">
      <w:r>
        <w:tab/>
        <w:t>The governing equations that enter into the statement of virtual work are the conservation of linear momentum and the conservation of mass, for the mixture as a whole.  Under quasi-static conditions, the conservation of momentum reduces to</w:t>
      </w:r>
    </w:p>
    <w:p w14:paraId="026C6482" w14:textId="56B633C8" w:rsidR="00FB6012" w:rsidRDefault="00FB6012" w:rsidP="00FB6012">
      <w:pPr>
        <w:pStyle w:val="MTDisplayEquation"/>
      </w:pPr>
      <w:r>
        <w:tab/>
      </w:r>
      <w:r w:rsidR="00DF221F" w:rsidRPr="00DF221F">
        <w:rPr>
          <w:position w:val="-10"/>
        </w:rPr>
        <w:object w:dxaOrig="1420" w:dyaOrig="320" w14:anchorId="75C9D543">
          <v:shape id="_x0000_i1229" type="#_x0000_t75" style="width:71pt;height:16pt" o:ole="">
            <v:imagedata r:id="rId435" o:title=""/>
          </v:shape>
          <o:OLEObject Type="Embed" ProgID="Equation.DSMT4" ShapeID="_x0000_i1229" DrawAspect="Content" ObjectID="_1540965771" r:id="rId43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71" w:name="ZEqnNum902981"/>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72" w:author="steve maas" w:date="2016-09-27T12:58:00Z">
        <w:r w:rsidR="00843CC3">
          <w:rPr>
            <w:noProof/>
          </w:rPr>
          <w:instrText>103</w:instrText>
        </w:r>
      </w:ins>
      <w:del w:id="173" w:author="steve maas" w:date="2016-09-27T12:58:00Z">
        <w:r w:rsidR="00E34B36" w:rsidDel="00843CC3">
          <w:rPr>
            <w:noProof/>
          </w:rPr>
          <w:delInstrText>97</w:delInstrText>
        </w:r>
      </w:del>
      <w:r w:rsidR="005232C6">
        <w:rPr>
          <w:noProof/>
        </w:rPr>
        <w:fldChar w:fldCharType="end"/>
      </w:r>
      <w:r>
        <w:instrText>)</w:instrText>
      </w:r>
      <w:bookmarkEnd w:id="171"/>
      <w:r>
        <w:fldChar w:fldCharType="end"/>
      </w:r>
    </w:p>
    <w:p w14:paraId="13589331" w14:textId="3A0C5F02" w:rsidR="00FB6012" w:rsidRPr="000037DA" w:rsidRDefault="00FB6012" w:rsidP="00FB6012">
      <w:r w:rsidRPr="000037DA">
        <w:t xml:space="preserve">where </w:t>
      </w:r>
      <w:r w:rsidR="00DF221F" w:rsidRPr="00DF221F">
        <w:rPr>
          <w:position w:val="-6"/>
        </w:rPr>
        <w:object w:dxaOrig="220" w:dyaOrig="220" w14:anchorId="60374E06">
          <v:shape id="_x0000_i1230" type="#_x0000_t75" style="width:11pt;height:11pt" o:ole="">
            <v:imagedata r:id="rId437" o:title=""/>
          </v:shape>
          <o:OLEObject Type="Embed" ProgID="Equation.DSMT4" ShapeID="_x0000_i1230" DrawAspect="Content" ObjectID="_1540965772" r:id="rId438"/>
        </w:object>
      </w:r>
      <w:r w:rsidRPr="000037DA">
        <w:t xml:space="preserve"> is the Cauchy stress for the mixture</w:t>
      </w:r>
      <w:r w:rsidR="00FF69F4">
        <w:t xml:space="preserve">, </w:t>
      </w:r>
      <w:r w:rsidR="00DF221F" w:rsidRPr="00DF221F">
        <w:rPr>
          <w:position w:val="-10"/>
        </w:rPr>
        <w:object w:dxaOrig="240" w:dyaOrig="260" w14:anchorId="6D66AA1D">
          <v:shape id="_x0000_i1231" type="#_x0000_t75" style="width:12pt;height:12.5pt" o:ole="">
            <v:imagedata r:id="rId439" o:title=""/>
          </v:shape>
          <o:OLEObject Type="Embed" ProgID="Equation.DSMT4" ShapeID="_x0000_i1231" DrawAspect="Content" ObjectID="_1540965773" r:id="rId440"/>
        </w:object>
      </w:r>
      <w:r w:rsidR="00FF69F4">
        <w:t xml:space="preserve"> is the mixture density and </w:t>
      </w:r>
      <w:r w:rsidR="00DF221F" w:rsidRPr="00DF221F">
        <w:rPr>
          <w:position w:val="-6"/>
        </w:rPr>
        <w:object w:dxaOrig="200" w:dyaOrig="279" w14:anchorId="6087F764">
          <v:shape id="_x0000_i1232" type="#_x0000_t75" style="width:10pt;height:14pt" o:ole="">
            <v:imagedata r:id="rId441" o:title=""/>
          </v:shape>
          <o:OLEObject Type="Embed" ProgID="Equation.DSMT4" ShapeID="_x0000_i1232" DrawAspect="Content" ObjectID="_1540965774" r:id="rId442"/>
        </w:object>
      </w:r>
      <w:r w:rsidR="00FF69F4">
        <w:t xml:space="preserve"> is the external mixture body force per mass</w:t>
      </w:r>
      <w:r w:rsidRPr="000037DA">
        <w:t xml:space="preserve">.  </w:t>
      </w:r>
      <w:r>
        <w:t xml:space="preserve">Since the mixture is </w:t>
      </w:r>
      <w:r w:rsidRPr="000037DA">
        <w:t>porous, this stress may also be written as</w:t>
      </w:r>
    </w:p>
    <w:p w14:paraId="4813689D" w14:textId="704398E4" w:rsidR="00FB6012" w:rsidRPr="000037DA" w:rsidRDefault="00FB6012" w:rsidP="00FB6012">
      <w:pPr>
        <w:pStyle w:val="MTDisplayEquation"/>
      </w:pPr>
      <w:r w:rsidRPr="000037DA">
        <w:tab/>
      </w:r>
      <w:r w:rsidR="00DF221F" w:rsidRPr="00DF221F">
        <w:rPr>
          <w:position w:val="-10"/>
        </w:rPr>
        <w:object w:dxaOrig="1280" w:dyaOrig="360" w14:anchorId="212B83B7">
          <v:shape id="_x0000_i1233" type="#_x0000_t75" style="width:63.5pt;height:18.5pt" o:ole="">
            <v:imagedata r:id="rId443" o:title=""/>
          </v:shape>
          <o:OLEObject Type="Embed" ProgID="Equation.DSMT4" ShapeID="_x0000_i1233" DrawAspect="Content" ObjectID="_1540965775" r:id="rId444"/>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74" w:name="ZEqnNum359393"/>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75" w:author="steve maas" w:date="2016-09-27T12:58:00Z">
        <w:r w:rsidR="00843CC3">
          <w:rPr>
            <w:noProof/>
          </w:rPr>
          <w:instrText>104</w:instrText>
        </w:r>
      </w:ins>
      <w:del w:id="176" w:author="steve maas" w:date="2016-09-27T12:58:00Z">
        <w:r w:rsidR="00E34B36" w:rsidDel="00843CC3">
          <w:rPr>
            <w:noProof/>
          </w:rPr>
          <w:delInstrText>98</w:delInstrText>
        </w:r>
      </w:del>
      <w:r w:rsidR="005232C6">
        <w:rPr>
          <w:noProof/>
        </w:rPr>
        <w:fldChar w:fldCharType="end"/>
      </w:r>
      <w:r>
        <w:instrText>)</w:instrText>
      </w:r>
      <w:bookmarkEnd w:id="174"/>
      <w:r>
        <w:fldChar w:fldCharType="end"/>
      </w:r>
    </w:p>
    <w:p w14:paraId="2BA12727" w14:textId="605D5E62" w:rsidR="00FB6012" w:rsidRPr="000037DA" w:rsidRDefault="00FB6012" w:rsidP="00FB6012">
      <w:r w:rsidRPr="000037DA">
        <w:t xml:space="preserve">where </w:t>
      </w:r>
      <w:r w:rsidR="00DF221F" w:rsidRPr="00DF221F">
        <w:rPr>
          <w:position w:val="-10"/>
        </w:rPr>
        <w:object w:dxaOrig="240" w:dyaOrig="260" w14:anchorId="1BBB04EA">
          <v:shape id="_x0000_i1234" type="#_x0000_t75" style="width:12pt;height:12.5pt" o:ole="">
            <v:imagedata r:id="rId445" o:title=""/>
          </v:shape>
          <o:OLEObject Type="Embed" ProgID="Equation.DSMT4" ShapeID="_x0000_i1234" DrawAspect="Content" ObjectID="_1540965776" r:id="rId446"/>
        </w:object>
      </w:r>
      <w:r w:rsidRPr="000037DA">
        <w:t xml:space="preserve"> is the fluid pressure and </w:t>
      </w:r>
      <w:r w:rsidR="00DF221F" w:rsidRPr="00DF221F">
        <w:rPr>
          <w:position w:val="-6"/>
        </w:rPr>
        <w:object w:dxaOrig="300" w:dyaOrig="320" w14:anchorId="091BA8F1">
          <v:shape id="_x0000_i1235" type="#_x0000_t75" style="width:15pt;height:16pt" o:ole="">
            <v:imagedata r:id="rId447" o:title=""/>
          </v:shape>
          <o:OLEObject Type="Embed" ProgID="Equation.DSMT4" ShapeID="_x0000_i1235" DrawAspect="Content" ObjectID="_1540965777" r:id="rId448"/>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16F43D07" w:rsidR="00FB6012" w:rsidRPr="000037DA" w:rsidRDefault="00FB6012" w:rsidP="00FB6012">
      <w:pPr>
        <w:pStyle w:val="MTDisplayEquation"/>
      </w:pPr>
      <w:r w:rsidRPr="000037DA">
        <w:tab/>
      </w:r>
      <w:r w:rsidR="00DF221F" w:rsidRPr="00DF221F">
        <w:rPr>
          <w:position w:val="-16"/>
        </w:rPr>
        <w:object w:dxaOrig="1579" w:dyaOrig="440" w14:anchorId="49349273">
          <v:shape id="_x0000_i1236" type="#_x0000_t75" style="width:78.5pt;height:22pt" o:ole="">
            <v:imagedata r:id="rId449" o:title=""/>
          </v:shape>
          <o:OLEObject Type="Embed" ProgID="Equation.DSMT4" ShapeID="_x0000_i1236" DrawAspect="Content" ObjectID="_1540965778" r:id="rId450"/>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77" w:name="ZEqnNum916857"/>
      <w:r>
        <w:instrText>(</w:instrText>
      </w:r>
      <w:r w:rsidR="005232C6">
        <w:fldChar w:fldCharType="begin"/>
      </w:r>
      <w:r w:rsidR="005232C6">
        <w:instrText xml:space="preserve"> SEQ MTSec \c </w:instrText>
      </w:r>
      <w:r w:rsidR="005232C6">
        <w:instrText xml:space="preserve">\*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78" w:author="steve maas" w:date="2016-09-27T12:58:00Z">
        <w:r w:rsidR="00843CC3">
          <w:rPr>
            <w:noProof/>
          </w:rPr>
          <w:instrText>105</w:instrText>
        </w:r>
      </w:ins>
      <w:del w:id="179" w:author="steve maas" w:date="2016-09-27T12:58:00Z">
        <w:r w:rsidR="00E34B36" w:rsidDel="00843CC3">
          <w:rPr>
            <w:noProof/>
          </w:rPr>
          <w:delInstrText>99</w:delInstrText>
        </w:r>
      </w:del>
      <w:r w:rsidR="005232C6">
        <w:rPr>
          <w:noProof/>
        </w:rPr>
        <w:fldChar w:fldCharType="end"/>
      </w:r>
      <w:r>
        <w:instrText>)</w:instrText>
      </w:r>
      <w:bookmarkEnd w:id="177"/>
      <w:r>
        <w:fldChar w:fldCharType="end"/>
      </w:r>
    </w:p>
    <w:p w14:paraId="09578144" w14:textId="08BC3D0E" w:rsidR="00FB6012" w:rsidRPr="000037DA" w:rsidRDefault="00FB6012" w:rsidP="00FB6012">
      <w:r w:rsidRPr="000037DA">
        <w:t xml:space="preserve">where </w:t>
      </w:r>
      <w:r w:rsidR="00DF221F" w:rsidRPr="00DF221F">
        <w:rPr>
          <w:position w:val="-10"/>
        </w:rPr>
        <w:object w:dxaOrig="1200" w:dyaOrig="360" w14:anchorId="3DAFBFBD">
          <v:shape id="_x0000_i1237" type="#_x0000_t75" style="width:60pt;height:18.5pt" o:ole="">
            <v:imagedata r:id="rId451" o:title=""/>
          </v:shape>
          <o:OLEObject Type="Embed" ProgID="Equation.DSMT4" ShapeID="_x0000_i1237" DrawAspect="Content" ObjectID="_1540965779" r:id="rId452"/>
        </w:object>
      </w:r>
      <w:r w:rsidRPr="000037DA">
        <w:t xml:space="preserve"> is the solid matrix velocity and </w:t>
      </w:r>
      <w:r w:rsidR="00DF221F" w:rsidRPr="00DF221F">
        <w:rPr>
          <w:position w:val="-6"/>
        </w:rPr>
        <w:object w:dxaOrig="260" w:dyaOrig="220" w14:anchorId="08F9D0DD">
          <v:shape id="_x0000_i1238" type="#_x0000_t75" style="width:12.5pt;height:11pt" o:ole="">
            <v:imagedata r:id="rId453" o:title=""/>
          </v:shape>
          <o:OLEObject Type="Embed" ProgID="Equation.DSMT4" ShapeID="_x0000_i1238" DrawAspect="Content" ObjectID="_1540965780" r:id="rId454"/>
        </w:object>
      </w:r>
      <w:r w:rsidRPr="000037DA">
        <w:t xml:space="preserve"> is the flux of the fluid relative to the solid matrix.  Let the solid matrix displacement be denoted by </w:t>
      </w:r>
      <w:r w:rsidR="00DF221F" w:rsidRPr="00DF221F">
        <w:rPr>
          <w:position w:val="-6"/>
        </w:rPr>
        <w:object w:dxaOrig="200" w:dyaOrig="220" w14:anchorId="1C89A09D">
          <v:shape id="_x0000_i1239" type="#_x0000_t75" style="width:10pt;height:11pt" o:ole="">
            <v:imagedata r:id="rId455" o:title=""/>
          </v:shape>
          <o:OLEObject Type="Embed" ProgID="Equation.DSMT4" ShapeID="_x0000_i1239" DrawAspect="Content" ObjectID="_1540965781" r:id="rId456"/>
        </w:object>
      </w:r>
      <w:r w:rsidRPr="000037DA">
        <w:t xml:space="preserve">, then </w:t>
      </w:r>
      <w:r w:rsidR="00DF221F" w:rsidRPr="00DF221F">
        <w:rPr>
          <w:position w:val="-6"/>
        </w:rPr>
        <w:object w:dxaOrig="680" w:dyaOrig="320" w14:anchorId="5FABA715">
          <v:shape id="_x0000_i1240" type="#_x0000_t75" style="width:33.5pt;height:16pt" o:ole="">
            <v:imagedata r:id="rId457" o:title=""/>
          </v:shape>
          <o:OLEObject Type="Embed" ProgID="Equation.DSMT4" ShapeID="_x0000_i1240" DrawAspect="Content" ObjectID="_1540965782" r:id="rId458"/>
        </w:object>
      </w:r>
      <w:r w:rsidRPr="000037DA">
        <w:t>.</w:t>
      </w:r>
    </w:p>
    <w:p w14:paraId="7D06D34F" w14:textId="6CFF5F6D" w:rsidR="00FB6012" w:rsidRPr="000037DA" w:rsidRDefault="00FB6012" w:rsidP="00FB6012">
      <w:r w:rsidRPr="000037DA">
        <w:tab/>
        <w:t xml:space="preserve">To relate the relative fluid flux </w:t>
      </w:r>
      <w:r w:rsidR="00DF221F" w:rsidRPr="00DF221F">
        <w:rPr>
          <w:position w:val="-6"/>
        </w:rPr>
        <w:object w:dxaOrig="260" w:dyaOrig="220" w14:anchorId="291B6437">
          <v:shape id="_x0000_i1241" type="#_x0000_t75" style="width:12.5pt;height:11pt" o:ole="">
            <v:imagedata r:id="rId459" o:title=""/>
          </v:shape>
          <o:OLEObject Type="Embed" ProgID="Equation.DSMT4" ShapeID="_x0000_i1241" DrawAspect="Content" ObjectID="_1540965783" r:id="rId460"/>
        </w:object>
      </w:r>
      <w:r w:rsidRPr="000037DA">
        <w:t xml:space="preserve"> to the fluid pressure and solid deformation, it is necessary to employ the equation of conservation of </w:t>
      </w:r>
      <w:r>
        <w:t xml:space="preserve">linear </w:t>
      </w:r>
      <w:r w:rsidRPr="000037DA">
        <w:t>momentum for the fluid,</w:t>
      </w:r>
    </w:p>
    <w:p w14:paraId="09E57417" w14:textId="7098875E" w:rsidR="00FB6012" w:rsidRPr="000037DA" w:rsidRDefault="00FB6012" w:rsidP="00FB6012">
      <w:pPr>
        <w:pStyle w:val="MTDisplayEquation"/>
      </w:pPr>
      <w:r w:rsidRPr="000037DA">
        <w:tab/>
      </w:r>
      <w:r w:rsidR="00DF221F" w:rsidRPr="00DF221F">
        <w:rPr>
          <w:position w:val="-12"/>
        </w:rPr>
        <w:object w:dxaOrig="2700" w:dyaOrig="380" w14:anchorId="221EF341">
          <v:shape id="_x0000_i1242" type="#_x0000_t75" style="width:135pt;height:18.5pt" o:ole="">
            <v:imagedata r:id="rId461" o:title=""/>
          </v:shape>
          <o:OLEObject Type="Embed" ProgID="Equation.DSMT4" ShapeID="_x0000_i1242" DrawAspect="Content" ObjectID="_1540965784" r:id="rId462"/>
        </w:object>
      </w:r>
      <w:r w:rsidR="005D060C">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80" w:name="ZEqnNum635799"/>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81" w:author="steve maas" w:date="2016-09-27T12:58:00Z">
        <w:r w:rsidR="00843CC3">
          <w:rPr>
            <w:noProof/>
          </w:rPr>
          <w:instrText>106</w:instrText>
        </w:r>
      </w:ins>
      <w:del w:id="182" w:author="steve maas" w:date="2016-09-27T12:58:00Z">
        <w:r w:rsidR="00E34B36" w:rsidDel="00843CC3">
          <w:rPr>
            <w:noProof/>
          </w:rPr>
          <w:delInstrText>100</w:delInstrText>
        </w:r>
      </w:del>
      <w:r w:rsidR="005232C6">
        <w:rPr>
          <w:noProof/>
        </w:rPr>
        <w:fldChar w:fldCharType="end"/>
      </w:r>
      <w:r>
        <w:instrText>)</w:instrText>
      </w:r>
      <w:bookmarkEnd w:id="180"/>
      <w:r>
        <w:fldChar w:fldCharType="end"/>
      </w:r>
    </w:p>
    <w:p w14:paraId="42A34988" w14:textId="14FEF08F" w:rsidR="00FB6012" w:rsidRPr="000037DA" w:rsidRDefault="00FB6012" w:rsidP="00FB6012">
      <w:r w:rsidRPr="000037DA">
        <w:t xml:space="preserve">where </w:t>
      </w:r>
      <w:r w:rsidR="00DF221F" w:rsidRPr="00DF221F">
        <w:rPr>
          <w:position w:val="-10"/>
        </w:rPr>
        <w:object w:dxaOrig="320" w:dyaOrig="360" w14:anchorId="6EC07730">
          <v:shape id="_x0000_i1243" type="#_x0000_t75" style="width:16pt;height:18.5pt" o:ole="">
            <v:imagedata r:id="rId463" o:title=""/>
          </v:shape>
          <o:OLEObject Type="Embed" ProgID="Equation.DSMT4" ShapeID="_x0000_i1243" DrawAspect="Content" ObjectID="_1540965785" r:id="rId464"/>
        </w:object>
      </w:r>
      <w:r w:rsidRPr="000037DA">
        <w:t xml:space="preserve"> is the solid matrix porosity</w:t>
      </w:r>
      <w:r w:rsidR="00FF69F4">
        <w:t xml:space="preserve">, </w:t>
      </w:r>
      <w:r w:rsidR="00DF221F" w:rsidRPr="00DF221F">
        <w:rPr>
          <w:position w:val="-12"/>
        </w:rPr>
        <w:object w:dxaOrig="1120" w:dyaOrig="380" w14:anchorId="0A944461">
          <v:shape id="_x0000_i1244" type="#_x0000_t75" style="width:56pt;height:18.5pt" o:ole="">
            <v:imagedata r:id="rId465" o:title=""/>
          </v:shape>
          <o:OLEObject Type="Embed" ProgID="Equation.DSMT4" ShapeID="_x0000_i1244" DrawAspect="Content" ObjectID="_1540965786" r:id="rId466"/>
        </w:object>
      </w:r>
      <w:r w:rsidR="00FF69F4">
        <w:t xml:space="preserve"> is the apparent fluid density and </w:t>
      </w:r>
      <w:r w:rsidR="00DF221F" w:rsidRPr="00DF221F">
        <w:rPr>
          <w:position w:val="-12"/>
        </w:rPr>
        <w:object w:dxaOrig="340" w:dyaOrig="380" w14:anchorId="2D32EFEC">
          <v:shape id="_x0000_i1245" type="#_x0000_t75" style="width:17.5pt;height:18.5pt" o:ole="">
            <v:imagedata r:id="rId467" o:title=""/>
          </v:shape>
          <o:OLEObject Type="Embed" ProgID="Equation.DSMT4" ShapeID="_x0000_i1245" DrawAspect="Content" ObjectID="_1540965787" r:id="rId468"/>
        </w:object>
      </w:r>
      <w:r w:rsidR="00FF69F4">
        <w:t xml:space="preserve"> is the true fluid density, </w:t>
      </w:r>
      <w:r w:rsidR="00DF221F" w:rsidRPr="00DF221F">
        <w:rPr>
          <w:position w:val="-6"/>
        </w:rPr>
        <w:object w:dxaOrig="300" w:dyaOrig="320" w14:anchorId="1390C336">
          <v:shape id="_x0000_i1246" type="#_x0000_t75" style="width:15pt;height:16pt" o:ole="">
            <v:imagedata r:id="rId469" o:title=""/>
          </v:shape>
          <o:OLEObject Type="Embed" ProgID="Equation.DSMT4" ShapeID="_x0000_i1246" DrawAspect="Content" ObjectID="_1540965788" r:id="rId470"/>
        </w:object>
      </w:r>
      <w:r w:rsidR="00FF69F4">
        <w:t xml:space="preserve"> is the external body force per mass acting on the fluid</w:t>
      </w:r>
      <w:r w:rsidRPr="000037DA">
        <w:t xml:space="preserve">, and </w:t>
      </w:r>
      <w:r w:rsidR="00DF221F" w:rsidRPr="00DF221F">
        <w:rPr>
          <w:position w:val="-12"/>
        </w:rPr>
        <w:object w:dxaOrig="300" w:dyaOrig="380" w14:anchorId="4DFFB81C">
          <v:shape id="_x0000_i1247" type="#_x0000_t75" style="width:15pt;height:18.5pt" o:ole="">
            <v:imagedata r:id="rId471" o:title=""/>
          </v:shape>
          <o:OLEObject Type="Embed" ProgID="Equation.DSMT4" ShapeID="_x0000_i1247" DrawAspect="Content" ObjectID="_1540965789" r:id="rId472"/>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DF221F" w:rsidRPr="00DF221F">
        <w:rPr>
          <w:position w:val="-12"/>
        </w:rPr>
        <w:object w:dxaOrig="300" w:dyaOrig="380" w14:anchorId="68EA7092">
          <v:shape id="_x0000_i1248" type="#_x0000_t75" style="width:15pt;height:18.5pt" o:ole="">
            <v:imagedata r:id="rId473" o:title=""/>
          </v:shape>
          <o:OLEObject Type="Embed" ProgID="Equation.DSMT4" ShapeID="_x0000_i1248" DrawAspect="Content" ObjectID="_1540965790" r:id="rId474"/>
        </w:object>
      </w:r>
      <w:r w:rsidRPr="000037DA">
        <w:t>.</w:t>
      </w:r>
      <w:r>
        <w:t xml:space="preserve"> </w:t>
      </w:r>
      <w:r w:rsidRPr="000037DA">
        <w:t xml:space="preserve"> The most common constitutive relation is </w:t>
      </w:r>
      <w:r w:rsidR="00DF221F" w:rsidRPr="00DF221F">
        <w:rPr>
          <w:position w:val="-12"/>
        </w:rPr>
        <w:object w:dxaOrig="1579" w:dyaOrig="380" w14:anchorId="6CD774FB">
          <v:shape id="_x0000_i1249" type="#_x0000_t75" style="width:78.5pt;height:18.5pt" o:ole="">
            <v:imagedata r:id="rId475" o:title=""/>
          </v:shape>
          <o:OLEObject Type="Embed" ProgID="Equation.DSMT4" ShapeID="_x0000_i1249" DrawAspect="Content" ObjectID="_1540965791" r:id="rId476"/>
        </w:object>
      </w:r>
      <w:r>
        <w:t>,</w:t>
      </w:r>
      <w:r w:rsidRPr="000037DA">
        <w:t xml:space="preserve"> where</w:t>
      </w:r>
      <w:r>
        <w:t xml:space="preserve"> the second order, symmetric tensor </w:t>
      </w:r>
      <w:r w:rsidR="00DF221F" w:rsidRPr="00025957">
        <w:rPr>
          <w:position w:val="-4"/>
        </w:rPr>
        <w:object w:dxaOrig="220" w:dyaOrig="260" w14:anchorId="12910451">
          <v:shape id="_x0000_i1250" type="#_x0000_t75" style="width:11pt;height:12.5pt" o:ole="">
            <v:imagedata r:id="rId477" o:title=""/>
          </v:shape>
          <o:OLEObject Type="Embed" ProgID="Equation.DSMT4" ShapeID="_x0000_i1250" DrawAspect="Content" ObjectID="_1540965792" r:id="rId478"/>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r w:rsidR="005232C6">
        <w:fldChar w:fldCharType="begin"/>
      </w:r>
      <w:r w:rsidR="005232C6">
        <w:instrText xml:space="preserve"> REF ZEqnNum63</w:instrText>
      </w:r>
      <w:r w:rsidR="005232C6">
        <w:instrText xml:space="preserve">5799 \* Charformat \! \* MERGEFORMAT </w:instrText>
      </w:r>
      <w:r w:rsidR="005232C6">
        <w:fldChar w:fldCharType="separate"/>
      </w:r>
      <w:ins w:id="183" w:author="steve maas" w:date="2016-09-27T12:58:00Z">
        <w:r w:rsidR="00843CC3">
          <w:instrText>(2.106)</w:instrText>
        </w:r>
      </w:ins>
      <w:del w:id="184" w:author="steve maas" w:date="2016-09-27T12:58:00Z">
        <w:r w:rsidR="00E34B36" w:rsidDel="00843CC3">
          <w:delInstrText>(2.100)</w:delInstrText>
        </w:r>
      </w:del>
      <w:r w:rsidR="005232C6">
        <w:fldChar w:fldCharType="end"/>
      </w:r>
      <w:r w:rsidR="00FD5AC9">
        <w:fldChar w:fldCharType="end"/>
      </w:r>
      <w:r w:rsidRPr="000037DA">
        <w:t>, it produces</w:t>
      </w:r>
    </w:p>
    <w:p w14:paraId="0D48C292" w14:textId="2C73E7F8" w:rsidR="00FB6012" w:rsidRPr="000037DA" w:rsidRDefault="00FB6012" w:rsidP="00FB6012">
      <w:pPr>
        <w:pStyle w:val="MTDisplayEquation"/>
      </w:pPr>
      <w:r w:rsidRPr="000037DA">
        <w:lastRenderedPageBreak/>
        <w:tab/>
      </w:r>
      <w:r w:rsidR="00DF221F" w:rsidRPr="00DF221F">
        <w:rPr>
          <w:position w:val="-16"/>
        </w:rPr>
        <w:object w:dxaOrig="2439" w:dyaOrig="440" w14:anchorId="76FE79C3">
          <v:shape id="_x0000_i1251" type="#_x0000_t75" style="width:122pt;height:22pt" o:ole="">
            <v:imagedata r:id="rId479" o:title=""/>
          </v:shape>
          <o:OLEObject Type="Embed" ProgID="Equation.DSMT4" ShapeID="_x0000_i1251" DrawAspect="Content" ObjectID="_1540965793" r:id="rId480"/>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85" w:author="steve maas" w:date="2016-09-27T12:58:00Z">
        <w:r w:rsidR="00843CC3">
          <w:rPr>
            <w:noProof/>
          </w:rPr>
          <w:instrText>107</w:instrText>
        </w:r>
      </w:ins>
      <w:del w:id="186" w:author="steve maas" w:date="2016-09-27T12:58:00Z">
        <w:r w:rsidR="00E34B36" w:rsidDel="00843CC3">
          <w:rPr>
            <w:noProof/>
          </w:rPr>
          <w:delInstrText>101</w:delInstrText>
        </w:r>
      </w:del>
      <w:r w:rsidR="005232C6">
        <w:rPr>
          <w:noProof/>
        </w:rPr>
        <w:fldChar w:fldCharType="end"/>
      </w:r>
      <w:r>
        <w:instrText>)</w:instrText>
      </w:r>
      <w:r>
        <w:fldChar w:fldCharType="end"/>
      </w:r>
    </w:p>
    <w:p w14:paraId="3B5D1E8D" w14:textId="0BF151DF" w:rsidR="00FB6012" w:rsidRPr="000037DA" w:rsidRDefault="00FB6012" w:rsidP="00FB6012">
      <w:r w:rsidRPr="000037DA">
        <w:t xml:space="preserve">which is equivalent to Darcy’s law.  In general, </w:t>
      </w:r>
      <w:r w:rsidR="00DF221F" w:rsidRPr="00025957">
        <w:rPr>
          <w:position w:val="-4"/>
        </w:rPr>
        <w:object w:dxaOrig="220" w:dyaOrig="260" w14:anchorId="44440556">
          <v:shape id="_x0000_i1252" type="#_x0000_t75" style="width:11pt;height:12.5pt" o:ole="">
            <v:imagedata r:id="rId481" o:title=""/>
          </v:shape>
          <o:OLEObject Type="Embed" ProgID="Equation.DSMT4" ShapeID="_x0000_i1252" DrawAspect="Content" ObjectID="_1540965794" r:id="rId482"/>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87" w:name="_Ref176690994"/>
      <w:bookmarkStart w:id="188" w:name="_Toc176704830"/>
      <w:bookmarkStart w:id="189" w:name="_Toc467221613"/>
      <w:r>
        <w:lastRenderedPageBreak/>
        <w:t>Biphasic-Solute Material</w:t>
      </w:r>
      <w:bookmarkEnd w:id="187"/>
      <w:bookmarkEnd w:id="188"/>
      <w:bookmarkEnd w:id="189"/>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90" w:name="_Toc176704831"/>
      <w:bookmarkStart w:id="191" w:name="_Toc467221614"/>
      <w:r>
        <w:t>Governing Equations</w:t>
      </w:r>
      <w:bookmarkEnd w:id="190"/>
      <w:bookmarkEnd w:id="191"/>
    </w:p>
    <w:p w14:paraId="34EDA465" w14:textId="01E5EB0E"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1763A3">
        <w:instrText xml:space="preserve"> ADDIN EN.CITE &lt;EndNote&gt;&lt;Cite&gt;&lt;Author&gt;Truesdell&lt;/Author&gt;&lt;Year&gt;1960&lt;/Year&gt;&lt;RecNum&gt;49&lt;/RecNum&gt;&lt;DisplayText&gt;[11, 12]&lt;/DisplayText&gt;&lt;record&gt;&lt;rec-number&gt;49&lt;/rec-number&gt;&lt;foreign-keys&gt;&lt;key app="EN" db-id="fwxrfwzd5wwavcepe9epdeevxdsd2fftswrx" timestamp="0"&gt;49&lt;/key&gt;&lt;/foreign-keys&gt;&lt;ref-type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db-id="fwxrfwzd5wwavcepe9epdeevxdsd2fftswrx" timestamp="0"&gt;53&lt;/key&gt;&lt;/foreign-keys&gt;&lt;ref-type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214E15">
          <w:rPr>
            <w:noProof/>
          </w:rPr>
          <w:t>11</w:t>
        </w:r>
      </w:hyperlink>
      <w:r w:rsidR="00A56950">
        <w:rPr>
          <w:noProof/>
        </w:rPr>
        <w:t xml:space="preserve">, </w:t>
      </w:r>
      <w:hyperlink w:anchor="_ENREF_12" w:tooltip="Bowen, 1976 #53" w:history="1">
        <w:r w:rsidR="00214E15">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ZGItaWQ9ImZ3eHJmd3pkNXd3YXZjZXBlOWVwZGVldnhkc2QyZmZ0c3dyeCIgdGltZXN0YW1wPSIw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==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4" w:tooltip="Ateshian, 2006 #55" w:history="1">
        <w:r w:rsidR="00214E15">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4506A031" w:rsidR="00FB6012" w:rsidRDefault="00FB6012" w:rsidP="00FB6012">
      <w:r>
        <w:t>The three constituents of the mixture are the porous-permeable solid matrix (</w:t>
      </w:r>
      <w:r w:rsidR="00DF221F" w:rsidRPr="00DF221F">
        <w:rPr>
          <w:position w:val="-6"/>
        </w:rPr>
        <w:object w:dxaOrig="580" w:dyaOrig="220" w14:anchorId="5913B233">
          <v:shape id="_x0000_i1253" type="#_x0000_t75" style="width:29.5pt;height:11pt" o:ole="">
            <v:imagedata r:id="rId483" o:title=""/>
          </v:shape>
          <o:OLEObject Type="Embed" ProgID="Equation.DSMT4" ShapeID="_x0000_i1253" DrawAspect="Content" ObjectID="_1540965795" r:id="rId484"/>
        </w:object>
      </w:r>
      <w:r>
        <w:t>), the solvent (</w:t>
      </w:r>
      <w:r w:rsidR="00DF221F" w:rsidRPr="00DF221F">
        <w:rPr>
          <w:position w:val="-6"/>
        </w:rPr>
        <w:object w:dxaOrig="639" w:dyaOrig="220" w14:anchorId="1D62387F">
          <v:shape id="_x0000_i1254" type="#_x0000_t75" style="width:32pt;height:11pt" o:ole="">
            <v:imagedata r:id="rId485" o:title=""/>
          </v:shape>
          <o:OLEObject Type="Embed" ProgID="Equation.DSMT4" ShapeID="_x0000_i1254" DrawAspect="Content" ObjectID="_1540965796" r:id="rId486"/>
        </w:object>
      </w:r>
      <w:r>
        <w:t>), and the solute (</w:t>
      </w:r>
      <w:r w:rsidR="00DF221F" w:rsidRPr="00DF221F">
        <w:rPr>
          <w:position w:val="-6"/>
        </w:rPr>
        <w:object w:dxaOrig="600" w:dyaOrig="220" w14:anchorId="1E30FD71">
          <v:shape id="_x0000_i1255" type="#_x0000_t75" style="width:30pt;height:11pt" o:ole="">
            <v:imagedata r:id="rId487" o:title=""/>
          </v:shape>
          <o:OLEObject Type="Embed" ProgID="Equation.DSMT4" ShapeID="_x0000_i1255" DrawAspect="Content" ObjectID="_1540965797" r:id="rId488"/>
        </w:object>
      </w:r>
      <w:r>
        <w:t xml:space="preserve">). The motion of the solid matrix is described by the displacement vector </w:t>
      </w:r>
      <w:r w:rsidR="00DF221F" w:rsidRPr="00DF221F">
        <w:rPr>
          <w:position w:val="-6"/>
        </w:rPr>
        <w:object w:dxaOrig="200" w:dyaOrig="220" w14:anchorId="03C1B9DA">
          <v:shape id="_x0000_i1256" type="#_x0000_t75" style="width:10pt;height:11pt" o:ole="">
            <v:imagedata r:id="rId489" o:title=""/>
          </v:shape>
          <o:OLEObject Type="Embed" ProgID="Equation.DSMT4" ShapeID="_x0000_i1256" DrawAspect="Content" ObjectID="_1540965798" r:id="rId490"/>
        </w:object>
      </w:r>
      <w:r w:rsidR="005D060C">
        <w:t>,</w:t>
      </w:r>
      <w:r>
        <w:t xml:space="preserve"> the pressure of the interstitial fluid (solvent+solute) is </w:t>
      </w:r>
      <w:r w:rsidR="00DF221F" w:rsidRPr="00DF221F">
        <w:rPr>
          <w:position w:val="-10"/>
        </w:rPr>
        <w:object w:dxaOrig="240" w:dyaOrig="260" w14:anchorId="054A0033">
          <v:shape id="_x0000_i1257" type="#_x0000_t75" style="width:12pt;height:12.5pt" o:ole="">
            <v:imagedata r:id="rId491" o:title=""/>
          </v:shape>
          <o:OLEObject Type="Embed" ProgID="Equation.DSMT4" ShapeID="_x0000_i1257" DrawAspect="Content" ObjectID="_1540965799" r:id="rId492"/>
        </w:object>
      </w:r>
      <w:r w:rsidR="005D060C">
        <w:t>,</w:t>
      </w:r>
      <w:r>
        <w:t xml:space="preserve"> and the solute concentration (on a solution-volume basis) is </w:t>
      </w:r>
      <w:r w:rsidR="00DF221F" w:rsidRPr="00DF221F">
        <w:rPr>
          <w:position w:val="-6"/>
        </w:rPr>
        <w:object w:dxaOrig="180" w:dyaOrig="220" w14:anchorId="55C25DD4">
          <v:shape id="_x0000_i1258" type="#_x0000_t75" style="width:9pt;height:11pt" o:ole="">
            <v:imagedata r:id="rId493" o:title=""/>
          </v:shape>
          <o:OLEObject Type="Embed" ProgID="Equation.DSMT4" ShapeID="_x0000_i1258" DrawAspect="Content" ObjectID="_1540965800" r:id="rId494"/>
        </w:object>
      </w:r>
      <w:r>
        <w:t xml:space="preserve">. The total (or mixture) stress may be described by the Cauchy stress tensor </w:t>
      </w:r>
      <w:r w:rsidR="00DF221F" w:rsidRPr="00DF221F">
        <w:rPr>
          <w:position w:val="-10"/>
        </w:rPr>
        <w:object w:dxaOrig="1280" w:dyaOrig="360" w14:anchorId="7F921EC5">
          <v:shape id="_x0000_i1259" type="#_x0000_t75" style="width:63.5pt;height:18.5pt" o:ole="">
            <v:imagedata r:id="rId495" o:title=""/>
          </v:shape>
          <o:OLEObject Type="Embed" ProgID="Equation.DSMT4" ShapeID="_x0000_i1259" DrawAspect="Content" ObjectID="_1540965801" r:id="rId496"/>
        </w:object>
      </w:r>
      <w:r>
        <w:t xml:space="preserve">, where </w:t>
      </w:r>
      <w:r w:rsidR="00DF221F" w:rsidRPr="00025957">
        <w:rPr>
          <w:position w:val="-4"/>
        </w:rPr>
        <w:object w:dxaOrig="180" w:dyaOrig="260" w14:anchorId="163E7EBE">
          <v:shape id="_x0000_i1260" type="#_x0000_t75" style="width:9pt;height:12.5pt" o:ole="">
            <v:imagedata r:id="rId497" o:title=""/>
          </v:shape>
          <o:OLEObject Type="Embed" ProgID="Equation.DSMT4" ShapeID="_x0000_i1260" DrawAspect="Content" ObjectID="_1540965802" r:id="rId498"/>
        </w:object>
      </w:r>
      <w:r>
        <w:t xml:space="preserve"> is the identity tensor and </w:t>
      </w:r>
      <w:r w:rsidR="00DF221F" w:rsidRPr="00DF221F">
        <w:rPr>
          <w:position w:val="-6"/>
        </w:rPr>
        <w:object w:dxaOrig="300" w:dyaOrig="320" w14:anchorId="78C8A433">
          <v:shape id="_x0000_i1261" type="#_x0000_t75" style="width:15pt;height:16pt" o:ole="">
            <v:imagedata r:id="rId499" o:title=""/>
          </v:shape>
          <o:OLEObject Type="Embed" ProgID="Equation.DSMT4" ShapeID="_x0000_i1261" DrawAspect="Content" ObjectID="_1540965803" r:id="rId500"/>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113C2FAB" w:rsidR="00FB6012" w:rsidRDefault="00FB6012" w:rsidP="00FB6012">
      <w:pPr>
        <w:pStyle w:val="MTDisplayEquation"/>
      </w:pPr>
      <w:r>
        <w:tab/>
      </w:r>
      <w:r w:rsidR="00DF221F" w:rsidRPr="00DF221F">
        <w:rPr>
          <w:position w:val="-10"/>
        </w:rPr>
        <w:object w:dxaOrig="2740" w:dyaOrig="360" w14:anchorId="0F138BD2">
          <v:shape id="_x0000_i1262" type="#_x0000_t75" style="width:137.5pt;height:18.5pt" o:ole="">
            <v:imagedata r:id="rId501" o:title=""/>
          </v:shape>
          <o:OLEObject Type="Embed" ProgID="Equation.DSMT4" ShapeID="_x0000_i1262" DrawAspect="Content" ObjectID="_1540965804" r:id="rId50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92" w:name="ZEqnNum146657"/>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93" w:author="steve maas" w:date="2016-09-27T12:58:00Z">
        <w:r w:rsidR="00843CC3">
          <w:rPr>
            <w:noProof/>
          </w:rPr>
          <w:instrText>108</w:instrText>
        </w:r>
      </w:ins>
      <w:del w:id="194" w:author="steve maas" w:date="2016-09-27T12:58:00Z">
        <w:r w:rsidR="00E34B36" w:rsidDel="00843CC3">
          <w:rPr>
            <w:noProof/>
          </w:rPr>
          <w:delInstrText>102</w:delInstrText>
        </w:r>
      </w:del>
      <w:r w:rsidR="005232C6">
        <w:rPr>
          <w:noProof/>
        </w:rPr>
        <w:fldChar w:fldCharType="end"/>
      </w:r>
      <w:r>
        <w:instrText>)</w:instrText>
      </w:r>
      <w:bookmarkEnd w:id="192"/>
      <w:r>
        <w:fldChar w:fldCharType="end"/>
      </w:r>
    </w:p>
    <w:p w14:paraId="76376A81" w14:textId="77777777" w:rsidR="00FB6012" w:rsidRDefault="00FB6012" w:rsidP="00FB6012">
      <w:r>
        <w:t>Similarly, the equations of balance of linear momentum for the solvent and solute are given by</w:t>
      </w:r>
    </w:p>
    <w:p w14:paraId="46FDD1E5" w14:textId="54320DE5" w:rsidR="00FB6012" w:rsidRDefault="00FB6012" w:rsidP="00FB6012">
      <w:pPr>
        <w:pStyle w:val="MTDisplayEquation"/>
      </w:pPr>
      <w:r>
        <w:tab/>
      </w:r>
      <w:r w:rsidR="00DF221F" w:rsidRPr="00DF221F">
        <w:rPr>
          <w:position w:val="-86"/>
        </w:rPr>
        <w:object w:dxaOrig="4840" w:dyaOrig="900" w14:anchorId="6B050352">
          <v:shape id="_x0000_i1263" type="#_x0000_t75" style="width:242pt;height:45pt" o:ole="">
            <v:imagedata r:id="rId503" o:title=""/>
          </v:shape>
          <o:OLEObject Type="Embed" ProgID="Equation.DSMT4" ShapeID="_x0000_i1263" DrawAspect="Content" ObjectID="_1540965805" r:id="rId50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95" w:name="ZEqnNum429892"/>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96" w:author="steve maas" w:date="2016-09-27T12:58:00Z">
        <w:r w:rsidR="00843CC3">
          <w:rPr>
            <w:noProof/>
          </w:rPr>
          <w:instrText>109</w:instrText>
        </w:r>
      </w:ins>
      <w:del w:id="197" w:author="steve maas" w:date="2016-09-27T12:58:00Z">
        <w:r w:rsidR="00E34B36" w:rsidDel="00843CC3">
          <w:rPr>
            <w:noProof/>
          </w:rPr>
          <w:delInstrText>103</w:delInstrText>
        </w:r>
      </w:del>
      <w:r w:rsidR="005232C6">
        <w:rPr>
          <w:noProof/>
        </w:rPr>
        <w:fldChar w:fldCharType="end"/>
      </w:r>
      <w:r>
        <w:instrText>)</w:instrText>
      </w:r>
      <w:bookmarkEnd w:id="195"/>
      <w:r>
        <w:fldChar w:fldCharType="end"/>
      </w:r>
    </w:p>
    <w:p w14:paraId="126A21ED" w14:textId="75C4EAA9" w:rsidR="00FB6012" w:rsidRDefault="00FB6012" w:rsidP="00FB6012">
      <w:r>
        <w:t xml:space="preserve">where </w:t>
      </w:r>
      <w:r w:rsidR="00DF221F" w:rsidRPr="00DF221F">
        <w:rPr>
          <w:position w:val="-10"/>
        </w:rPr>
        <w:object w:dxaOrig="340" w:dyaOrig="360" w14:anchorId="0A0C3E83">
          <v:shape id="_x0000_i1264" type="#_x0000_t75" style="width:17.5pt;height:18.5pt" o:ole="">
            <v:imagedata r:id="rId505" o:title=""/>
          </v:shape>
          <o:OLEObject Type="Embed" ProgID="Equation.DSMT4" ShapeID="_x0000_i1264" DrawAspect="Content" ObjectID="_1540965806" r:id="rId506"/>
        </w:object>
      </w:r>
      <w:r>
        <w:t xml:space="preserve"> is the apparent density (mass of </w:t>
      </w:r>
      <w:r w:rsidR="00DF221F" w:rsidRPr="00DF221F">
        <w:rPr>
          <w:position w:val="-6"/>
        </w:rPr>
        <w:object w:dxaOrig="240" w:dyaOrig="220" w14:anchorId="584CC31A">
          <v:shape id="_x0000_i1265" type="#_x0000_t75" style="width:12pt;height:11pt" o:ole="">
            <v:imagedata r:id="rId507" o:title=""/>
          </v:shape>
          <o:OLEObject Type="Embed" ProgID="Equation.DSMT4" ShapeID="_x0000_i1265" DrawAspect="Content" ObjectID="_1540965807" r:id="rId508"/>
        </w:object>
      </w:r>
      <w:r>
        <w:t xml:space="preserve"> per volume of the mixture), </w:t>
      </w:r>
      <w:r w:rsidR="00DF221F" w:rsidRPr="00DF221F">
        <w:rPr>
          <w:position w:val="-10"/>
        </w:rPr>
        <w:object w:dxaOrig="340" w:dyaOrig="360" w14:anchorId="0DFC83FB">
          <v:shape id="_x0000_i1266" type="#_x0000_t75" style="width:17.5pt;height:18.5pt" o:ole="">
            <v:imagedata r:id="rId509" o:title=""/>
          </v:shape>
          <o:OLEObject Type="Embed" ProgID="Equation.DSMT4" ShapeID="_x0000_i1266" DrawAspect="Content" ObjectID="_1540965808" r:id="rId510"/>
        </w:object>
      </w:r>
      <w:r>
        <w:t xml:space="preserve"> is the mechano-chemical potential and </w:t>
      </w:r>
      <w:r w:rsidR="00DF221F" w:rsidRPr="00DF221F">
        <w:rPr>
          <w:position w:val="-6"/>
        </w:rPr>
        <w:object w:dxaOrig="320" w:dyaOrig="320" w14:anchorId="7A8FFD97">
          <v:shape id="_x0000_i1267" type="#_x0000_t75" style="width:16pt;height:16pt" o:ole="">
            <v:imagedata r:id="rId511" o:title=""/>
          </v:shape>
          <o:OLEObject Type="Embed" ProgID="Equation.DSMT4" ShapeID="_x0000_i1267" DrawAspect="Content" ObjectID="_1540965809" r:id="rId512"/>
        </w:object>
      </w:r>
      <w:r>
        <w:t xml:space="preserve"> is the velocity of constituent </w:t>
      </w:r>
      <w:r w:rsidR="00DF221F" w:rsidRPr="00DF221F">
        <w:rPr>
          <w:position w:val="-6"/>
        </w:rPr>
        <w:object w:dxaOrig="240" w:dyaOrig="220" w14:anchorId="41153945">
          <v:shape id="_x0000_i1268" type="#_x0000_t75" style="width:12pt;height:11pt" o:ole="">
            <v:imagedata r:id="rId513" o:title=""/>
          </v:shape>
          <o:OLEObject Type="Embed" ProgID="Equation.DSMT4" ShapeID="_x0000_i1268" DrawAspect="Content" ObjectID="_1540965810" r:id="rId514"/>
        </w:object>
      </w:r>
      <w:r w:rsidR="005D060C">
        <w:t>.</w:t>
      </w:r>
      <w:r>
        <w:t xml:space="preserve"> </w:t>
      </w:r>
      <w:r w:rsidR="00DF221F" w:rsidRPr="00025957">
        <w:rPr>
          <w:position w:val="-4"/>
        </w:rPr>
        <w:object w:dxaOrig="360" w:dyaOrig="300" w14:anchorId="7156233F">
          <v:shape id="_x0000_i1269" type="#_x0000_t75" style="width:18.5pt;height:15pt" o:ole="">
            <v:imagedata r:id="rId515" o:title=""/>
          </v:shape>
          <o:OLEObject Type="Embed" ProgID="Equation.DSMT4" ShapeID="_x0000_i1269" DrawAspect="Content" ObjectID="_1540965811" r:id="rId516"/>
        </w:object>
      </w:r>
      <w:r>
        <w:t xml:space="preserve"> is the diffusive drag tensor between constituents </w:t>
      </w:r>
      <w:r w:rsidR="00DF221F" w:rsidRPr="00DF221F">
        <w:rPr>
          <w:position w:val="-6"/>
        </w:rPr>
        <w:object w:dxaOrig="240" w:dyaOrig="220" w14:anchorId="1D89F604">
          <v:shape id="_x0000_i1270" type="#_x0000_t75" style="width:12pt;height:11pt" o:ole="">
            <v:imagedata r:id="rId517" o:title=""/>
          </v:shape>
          <o:OLEObject Type="Embed" ProgID="Equation.DSMT4" ShapeID="_x0000_i1270" DrawAspect="Content" ObjectID="_1540965812" r:id="rId518"/>
        </w:object>
      </w:r>
      <w:r>
        <w:t xml:space="preserve"> and </w:t>
      </w:r>
      <w:r w:rsidR="00DF221F" w:rsidRPr="00DF221F">
        <w:rPr>
          <w:position w:val="-10"/>
        </w:rPr>
        <w:object w:dxaOrig="240" w:dyaOrig="320" w14:anchorId="3F75190D">
          <v:shape id="_x0000_i1271" type="#_x0000_t75" style="width:12pt;height:16pt" o:ole="">
            <v:imagedata r:id="rId519" o:title=""/>
          </v:shape>
          <o:OLEObject Type="Embed" ProgID="Equation.DSMT4" ShapeID="_x0000_i1271" DrawAspect="Content" ObjectID="_1540965813" r:id="rId520"/>
        </w:object>
      </w:r>
      <w:r>
        <w:t xml:space="preserve"> representing momentum exchange via frictional interactions, which satisfies </w:t>
      </w:r>
      <w:r w:rsidR="00DF221F" w:rsidRPr="00025957">
        <w:rPr>
          <w:position w:val="-4"/>
        </w:rPr>
        <w:object w:dxaOrig="920" w:dyaOrig="300" w14:anchorId="79B54324">
          <v:shape id="_x0000_i1272" type="#_x0000_t75" style="width:46pt;height:15pt" o:ole="">
            <v:imagedata r:id="rId521" o:title=""/>
          </v:shape>
          <o:OLEObject Type="Embed" ProgID="Equation.DSMT4" ShapeID="_x0000_i1272" DrawAspect="Content" ObjectID="_1540965814" r:id="rId522"/>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DF221F" w:rsidRPr="00DF221F">
        <w:rPr>
          <w:position w:val="-16"/>
        </w:rPr>
        <w:object w:dxaOrig="1320" w:dyaOrig="440" w14:anchorId="5ADBC4B6">
          <v:shape id="_x0000_i1273" type="#_x0000_t75" style="width:66pt;height:22pt" o:ole="">
            <v:imagedata r:id="rId523" o:title=""/>
          </v:shape>
          <o:OLEObject Type="Embed" ProgID="Equation.DSMT4" ShapeID="_x0000_i1273" DrawAspect="Content" ObjectID="_1540965815" r:id="rId524"/>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 </w:instrText>
      </w:r>
      <w:r w:rsidR="00F119D4">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RU4iIGRiLWlkPSJmd3hyZnd6ZDV3d2F2Y2VwZTllcGRlZXZ4ZHNkMmZmdHN3cngiIHRpbWVzdGFt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 xml:space="preserve">, </w:t>
      </w:r>
      <w:hyperlink w:anchor="_ENREF_15" w:tooltip="Albro, 2008 #56" w:history="1">
        <w:r w:rsidR="00214E15">
          <w:rPr>
            <w:noProof/>
          </w:rPr>
          <w:t>15</w:t>
        </w:r>
      </w:hyperlink>
      <w:r w:rsidR="00A56950">
        <w:rPr>
          <w:noProof/>
        </w:rPr>
        <w:t xml:space="preserve">, </w:t>
      </w:r>
      <w:hyperlink w:anchor="_ENREF_16" w:tooltip="Albro, 2010 #57" w:history="1">
        <w:r w:rsidR="00214E15">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25798CB5" w:rsidR="00FB6012" w:rsidRDefault="00FB6012" w:rsidP="00FB6012">
      <w:r>
        <w:t xml:space="preserve">The mechano-chemical potential is the sum of the mechanical and chemical potentials. The chemical potential </w:t>
      </w:r>
      <w:r w:rsidR="00DF221F" w:rsidRPr="00DF221F">
        <w:rPr>
          <w:position w:val="-10"/>
        </w:rPr>
        <w:object w:dxaOrig="340" w:dyaOrig="360" w14:anchorId="4B48E8E2">
          <v:shape id="_x0000_i1274" type="#_x0000_t75" style="width:17.5pt;height:18.5pt" o:ole="">
            <v:imagedata r:id="rId525" o:title=""/>
          </v:shape>
          <o:OLEObject Type="Embed" ProgID="Equation.DSMT4" ShapeID="_x0000_i1274" DrawAspect="Content" ObjectID="_1540965816" r:id="rId526"/>
        </w:object>
      </w:r>
      <w:r>
        <w:t xml:space="preserve"> of </w:t>
      </w:r>
      <w:r w:rsidR="00DF221F" w:rsidRPr="00DF221F">
        <w:rPr>
          <w:position w:val="-6"/>
        </w:rPr>
        <w:object w:dxaOrig="240" w:dyaOrig="220" w14:anchorId="61CFBD85">
          <v:shape id="_x0000_i1275" type="#_x0000_t75" style="width:12pt;height:11pt" o:ole="">
            <v:imagedata r:id="rId527" o:title=""/>
          </v:shape>
          <o:OLEObject Type="Embed" ProgID="Equation.DSMT4" ShapeID="_x0000_i1275" DrawAspect="Content" ObjectID="_1540965817" r:id="rId528"/>
        </w:object>
      </w:r>
      <w:r>
        <w:t xml:space="preserve"> represents the rate at which the mixture free energy changes with increasing mass of </w:t>
      </w:r>
      <w:r w:rsidR="00DF221F" w:rsidRPr="00DF221F">
        <w:rPr>
          <w:position w:val="-6"/>
        </w:rPr>
        <w:object w:dxaOrig="240" w:dyaOrig="220" w14:anchorId="03D04920">
          <v:shape id="_x0000_i1276" type="#_x0000_t75" style="width:12pt;height:11pt" o:ole="">
            <v:imagedata r:id="rId529" o:title=""/>
          </v:shape>
          <o:OLEObject Type="Embed" ProgID="Equation.DSMT4" ShapeID="_x0000_i1276" DrawAspect="Content" ObjectID="_1540965818" r:id="rId530"/>
        </w:object>
      </w:r>
      <w:r>
        <w:t xml:space="preserve">. The mechanical potential represents the rate at which the mixture free energy density changes with increasing volumetric strain of </w:t>
      </w:r>
      <w:r w:rsidR="00DF221F" w:rsidRPr="00DF221F">
        <w:rPr>
          <w:position w:val="-6"/>
        </w:rPr>
        <w:object w:dxaOrig="240" w:dyaOrig="220" w14:anchorId="15277236">
          <v:shape id="_x0000_i1277" type="#_x0000_t75" style="width:12pt;height:11pt" o:ole="">
            <v:imagedata r:id="rId531" o:title=""/>
          </v:shape>
          <o:OLEObject Type="Embed" ProgID="Equation.DSMT4" ShapeID="_x0000_i1277" DrawAspect="Content" ObjectID="_1540965819" r:id="rId532"/>
        </w:object>
      </w:r>
      <w:r w:rsidR="005D060C">
        <w:t>.</w:t>
      </w:r>
      <w:r>
        <w:t xml:space="preserve"> </w:t>
      </w:r>
      <w:r w:rsidR="005D060C">
        <w:t>I</w:t>
      </w:r>
      <w:r>
        <w:t xml:space="preserve">n a mixture of intrinsically incompressible constituents, where the volumetric strain is idealized to be zero, this potential is given by </w:t>
      </w:r>
      <w:r w:rsidR="00DF221F" w:rsidRPr="00DF221F">
        <w:rPr>
          <w:position w:val="-14"/>
        </w:rPr>
        <w:object w:dxaOrig="1300" w:dyaOrig="400" w14:anchorId="72B021A6">
          <v:shape id="_x0000_i1278" type="#_x0000_t75" style="width:65.5pt;height:20pt" o:ole="">
            <v:imagedata r:id="rId533" o:title=""/>
          </v:shape>
          <o:OLEObject Type="Embed" ProgID="Equation.DSMT4" ShapeID="_x0000_i1278" DrawAspect="Content" ObjectID="_1540965820" r:id="rId534"/>
        </w:object>
      </w:r>
      <w:r>
        <w:t xml:space="preserve">, where </w:t>
      </w:r>
      <w:r w:rsidR="00DF221F" w:rsidRPr="00DF221F">
        <w:rPr>
          <w:position w:val="-12"/>
        </w:rPr>
        <w:object w:dxaOrig="340" w:dyaOrig="380" w14:anchorId="3F38A712">
          <v:shape id="_x0000_i1279" type="#_x0000_t75" style="width:17.5pt;height:18.5pt" o:ole="">
            <v:imagedata r:id="rId535" o:title=""/>
          </v:shape>
          <o:OLEObject Type="Embed" ProgID="Equation.DSMT4" ShapeID="_x0000_i1279" DrawAspect="Content" ObjectID="_1540965821" r:id="rId536"/>
        </w:object>
      </w:r>
      <w:r>
        <w:t xml:space="preserve"> is the true density of </w:t>
      </w:r>
      <w:r w:rsidR="00DF221F" w:rsidRPr="00DF221F">
        <w:rPr>
          <w:position w:val="-6"/>
        </w:rPr>
        <w:object w:dxaOrig="240" w:dyaOrig="220" w14:anchorId="0DEFD77D">
          <v:shape id="_x0000_i1280" type="#_x0000_t75" style="width:12pt;height:11pt" o:ole="">
            <v:imagedata r:id="rId537" o:title=""/>
          </v:shape>
          <o:OLEObject Type="Embed" ProgID="Equation.DSMT4" ShapeID="_x0000_i1280" DrawAspect="Content" ObjectID="_1540965822" r:id="rId538"/>
        </w:object>
      </w:r>
      <w:r>
        <w:t xml:space="preserve"> (mass of </w:t>
      </w:r>
      <w:r w:rsidR="00DF221F" w:rsidRPr="00DF221F">
        <w:rPr>
          <w:position w:val="-6"/>
        </w:rPr>
        <w:object w:dxaOrig="240" w:dyaOrig="220" w14:anchorId="5B13D6BE">
          <v:shape id="_x0000_i1281" type="#_x0000_t75" style="width:12pt;height:11pt" o:ole="">
            <v:imagedata r:id="rId539" o:title=""/>
          </v:shape>
          <o:OLEObject Type="Embed" ProgID="Equation.DSMT4" ShapeID="_x0000_i1281" DrawAspect="Content" ObjectID="_1540965823" r:id="rId540"/>
        </w:object>
      </w:r>
      <w:r>
        <w:t xml:space="preserve"> per volume of </w:t>
      </w:r>
      <w:r w:rsidR="00DF221F" w:rsidRPr="00DF221F">
        <w:rPr>
          <w:position w:val="-6"/>
        </w:rPr>
        <w:object w:dxaOrig="240" w:dyaOrig="220" w14:anchorId="0E1EEFA8">
          <v:shape id="_x0000_i1282" type="#_x0000_t75" style="width:12pt;height:11pt" o:ole="">
            <v:imagedata r:id="rId541" o:title=""/>
          </v:shape>
          <o:OLEObject Type="Embed" ProgID="Equation.DSMT4" ShapeID="_x0000_i1282" DrawAspect="Content" ObjectID="_1540965824" r:id="rId542"/>
        </w:object>
      </w:r>
      <w:r>
        <w:t xml:space="preserve">), which is invariant for incompressible constituents, and </w:t>
      </w:r>
      <w:r w:rsidR="00DF221F" w:rsidRPr="00DF221F">
        <w:rPr>
          <w:position w:val="-12"/>
        </w:rPr>
        <w:object w:dxaOrig="300" w:dyaOrig="360" w14:anchorId="3598D739">
          <v:shape id="_x0000_i1283" type="#_x0000_t75" style="width:15pt;height:18.5pt" o:ole="">
            <v:imagedata r:id="rId543" o:title=""/>
          </v:shape>
          <o:OLEObject Type="Embed" ProgID="Equation.DSMT4" ShapeID="_x0000_i1283" DrawAspect="Content" ObjectID="_1540965825" r:id="rId544"/>
        </w:object>
      </w:r>
      <w:r>
        <w:t xml:space="preserve"> is some arbitrarily set reference pressure (e.g., ambient pressure).</w:t>
      </w:r>
    </w:p>
    <w:p w14:paraId="76F74E85" w14:textId="77777777" w:rsidR="00FB6012" w:rsidRDefault="00FB6012" w:rsidP="00FB6012"/>
    <w:p w14:paraId="088C31F1" w14:textId="371CB26A" w:rsidR="00FB6012" w:rsidRDefault="00FB6012" w:rsidP="00FB6012">
      <w:r>
        <w:t xml:space="preserve">From classical physical chemistry, the general form of a constitutive relation for the chemical potential is </w:t>
      </w:r>
      <w:r w:rsidR="00DF221F" w:rsidRPr="00DF221F">
        <w:rPr>
          <w:position w:val="-16"/>
        </w:rPr>
        <w:object w:dxaOrig="2940" w:dyaOrig="440" w14:anchorId="41446C2F">
          <v:shape id="_x0000_i1284" type="#_x0000_t75" style="width:147pt;height:22pt" o:ole="">
            <v:imagedata r:id="rId545" o:title=""/>
          </v:shape>
          <o:OLEObject Type="Embed" ProgID="Equation.DSMT4" ShapeID="_x0000_i1284" DrawAspect="Content" ObjectID="_1540965826" r:id="rId546"/>
        </w:object>
      </w:r>
      <w:r>
        <w:t xml:space="preserve">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where </w:t>
      </w:r>
      <w:r w:rsidR="00DF221F" w:rsidRPr="00025957">
        <w:rPr>
          <w:position w:val="-4"/>
        </w:rPr>
        <w:object w:dxaOrig="240" w:dyaOrig="260" w14:anchorId="6B6E6A86">
          <v:shape id="_x0000_i1285" type="#_x0000_t75" style="width:12pt;height:12.5pt" o:ole="">
            <v:imagedata r:id="rId547" o:title=""/>
          </v:shape>
          <o:OLEObject Type="Embed" ProgID="Equation.DSMT4" ShapeID="_x0000_i1285" DrawAspect="Content" ObjectID="_1540965827" r:id="rId548"/>
        </w:object>
      </w:r>
      <w:r>
        <w:t xml:space="preserve"> is the universal gas constant, </w:t>
      </w:r>
      <w:r w:rsidR="00DF221F" w:rsidRPr="00DF221F">
        <w:rPr>
          <w:position w:val="-6"/>
        </w:rPr>
        <w:object w:dxaOrig="200" w:dyaOrig="279" w14:anchorId="78168ADB">
          <v:shape id="_x0000_i1286" type="#_x0000_t75" style="width:10pt;height:14pt" o:ole="">
            <v:imagedata r:id="rId549" o:title=""/>
          </v:shape>
          <o:OLEObject Type="Embed" ProgID="Equation.DSMT4" ShapeID="_x0000_i1286" DrawAspect="Content" ObjectID="_1540965828" r:id="rId550"/>
        </w:object>
      </w:r>
      <w:r>
        <w:t xml:space="preserve"> is the absolute temperature, </w:t>
      </w:r>
      <w:r w:rsidR="00DF221F" w:rsidRPr="00025957">
        <w:rPr>
          <w:position w:val="-4"/>
        </w:rPr>
        <w:object w:dxaOrig="420" w:dyaOrig="300" w14:anchorId="15BF08E6">
          <v:shape id="_x0000_i1287" type="#_x0000_t75" style="width:21pt;height:15pt" o:ole="">
            <v:imagedata r:id="rId551" o:title=""/>
          </v:shape>
          <o:OLEObject Type="Embed" ProgID="Equation.DSMT4" ShapeID="_x0000_i1287" DrawAspect="Content" ObjectID="_1540965829" r:id="rId552"/>
        </w:object>
      </w:r>
      <w:r>
        <w:t xml:space="preserve"> is the molecular weight (invariant) and </w:t>
      </w:r>
      <w:r w:rsidR="00DF221F" w:rsidRPr="00DF221F">
        <w:rPr>
          <w:position w:val="-6"/>
        </w:rPr>
        <w:object w:dxaOrig="300" w:dyaOrig="320" w14:anchorId="74E1116D">
          <v:shape id="_x0000_i1288" type="#_x0000_t75" style="width:15pt;height:16pt" o:ole="">
            <v:imagedata r:id="rId553" o:title=""/>
          </v:shape>
          <o:OLEObject Type="Embed" ProgID="Equation.DSMT4" ShapeID="_x0000_i1288" DrawAspect="Content" ObjectID="_1540965830" r:id="rId554"/>
        </w:object>
      </w:r>
      <w:r>
        <w:t xml:space="preserve"> is the activity of constituent </w:t>
      </w:r>
      <w:r w:rsidR="00DF221F" w:rsidRPr="00DF221F">
        <w:rPr>
          <w:position w:val="-6"/>
        </w:rPr>
        <w:object w:dxaOrig="240" w:dyaOrig="220" w14:anchorId="3429D1A7">
          <v:shape id="_x0000_i1289" type="#_x0000_t75" style="width:12pt;height:11pt" o:ole="">
            <v:imagedata r:id="rId555" o:title=""/>
          </v:shape>
          <o:OLEObject Type="Embed" ProgID="Equation.DSMT4" ShapeID="_x0000_i1289" DrawAspect="Content" ObjectID="_1540965831" r:id="rId556"/>
        </w:object>
      </w:r>
      <w:r>
        <w:t xml:space="preserve"> (a non-dimensional quantity); </w:t>
      </w:r>
      <w:r w:rsidR="00DF221F" w:rsidRPr="00DF221F">
        <w:rPr>
          <w:position w:val="-14"/>
        </w:rPr>
        <w:object w:dxaOrig="720" w:dyaOrig="400" w14:anchorId="2B99753B">
          <v:shape id="_x0000_i1290" type="#_x0000_t75" style="width:36pt;height:20pt" o:ole="">
            <v:imagedata r:id="rId557" o:title=""/>
          </v:shape>
          <o:OLEObject Type="Embed" ProgID="Equation.DSMT4" ShapeID="_x0000_i1290" DrawAspect="Content" ObjectID="_1540965832" r:id="rId558"/>
        </w:object>
      </w:r>
      <w:r>
        <w:t xml:space="preserve"> is the chemical potential at some arbitrary reference state, at a given temperature. For solutes, physical chemistry treatments let </w:t>
      </w:r>
      <w:r w:rsidR="00DF221F" w:rsidRPr="00DF221F">
        <w:rPr>
          <w:position w:val="-12"/>
        </w:rPr>
        <w:object w:dxaOrig="1120" w:dyaOrig="380" w14:anchorId="692192CA">
          <v:shape id="_x0000_i1291" type="#_x0000_t75" style="width:56pt;height:18.5pt" o:ole="">
            <v:imagedata r:id="rId559" o:title=""/>
          </v:shape>
          <o:OLEObject Type="Embed" ProgID="Equation.DSMT4" ShapeID="_x0000_i1291" DrawAspect="Content" ObjectID="_1540965833" r:id="rId560"/>
        </w:object>
      </w:r>
      <w:r>
        <w:t xml:space="preserve">, where </w:t>
      </w:r>
      <w:r w:rsidR="00DF221F" w:rsidRPr="00DF221F">
        <w:rPr>
          <w:position w:val="-12"/>
        </w:rPr>
        <w:object w:dxaOrig="240" w:dyaOrig="360" w14:anchorId="55B3B89B">
          <v:shape id="_x0000_i1292" type="#_x0000_t75" style="width:12pt;height:18.5pt" o:ole="">
            <v:imagedata r:id="rId561" o:title=""/>
          </v:shape>
          <o:OLEObject Type="Embed" ProgID="Equation.DSMT4" ShapeID="_x0000_i1292" DrawAspect="Content" ObjectID="_1540965834" r:id="rId562"/>
        </w:object>
      </w:r>
      <w:r>
        <w:t xml:space="preserve"> is the solute concentration in some standard reference state (an invariant, typically </w:t>
      </w:r>
      <w:r w:rsidR="00DF221F" w:rsidRPr="00DF221F">
        <w:rPr>
          <w:position w:val="-12"/>
        </w:rPr>
        <w:object w:dxaOrig="840" w:dyaOrig="360" w14:anchorId="65F1F9E5">
          <v:shape id="_x0000_i1293" type="#_x0000_t75" style="width:42pt;height:18.5pt" o:ole="">
            <v:imagedata r:id="rId563" o:title=""/>
          </v:shape>
          <o:OLEObject Type="Embed" ProgID="Equation.DSMT4" ShapeID="_x0000_i1293" DrawAspect="Content" ObjectID="_1540965835" r:id="rId564"/>
        </w:object>
      </w:r>
      <w:r>
        <w:t xml:space="preserve">), and </w:t>
      </w:r>
      <w:r w:rsidR="00DF221F" w:rsidRPr="00DF221F">
        <w:rPr>
          <w:position w:val="-10"/>
        </w:rPr>
        <w:object w:dxaOrig="200" w:dyaOrig="260" w14:anchorId="74D415AE">
          <v:shape id="_x0000_i1294" type="#_x0000_t75" style="width:10pt;height:12.5pt" o:ole="">
            <v:imagedata r:id="rId565" o:title=""/>
          </v:shape>
          <o:OLEObject Type="Embed" ProgID="Equation.DSMT4" ShapeID="_x0000_i1294" DrawAspect="Content" ObjectID="_1540965836" r:id="rId566"/>
        </w:object>
      </w:r>
      <w:r>
        <w:t xml:space="preserve"> is the non-dimensional activity coefficient, which generally depends on the current state (e.g., concentration) but reduces to unity under the assumption of ideal physico-chemical behavior </w:t>
      </w:r>
      <w:r>
        <w:fldChar w:fldCharType="begin"/>
      </w:r>
      <w:r w:rsidR="001763A3">
        <w:instrText xml:space="preserve"> ADDIN EN.CITE &lt;EndNote&gt;&lt;Cite&gt;&lt;Author&gt;Tinoco Jr.&lt;/Author&gt;&lt;Year&gt;1995&lt;/Year&gt;&lt;RecNum&gt;58&lt;/RecNum&gt;&lt;DisplayText&gt;[17]&lt;/DisplayText&gt;&lt;record&gt;&lt;rec-number&gt;58&lt;/rec-number&gt;&lt;foreign-keys&gt;&lt;key app="EN" db-id="fwxrfwzd5wwavcepe9epdeevxdsd2fftswrx" timestamp="0"&gt;58&lt;/key&gt;&lt;/foreign-keys&gt;&lt;ref-type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214E15">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 </w:instrText>
      </w:r>
      <w:r w:rsidR="00F119D4">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ZD0iZnd4cmZ3emQ1d3dhdmNlcGU5ZXBkZWV2eGRzZDJmZnRzd3J4IiB0aW1lc3RhbXA9IjAiPjU0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</w:fldData>
        </w:fldChar>
      </w:r>
      <w:r w:rsidR="00F119D4">
        <w:instrText xml:space="preserve"> ADDIN EN.CITE.DATA </w:instrText>
      </w:r>
      <w:r w:rsidR="00F119D4">
        <w:fldChar w:fldCharType="end"/>
      </w:r>
      <w:r>
        <w:fldChar w:fldCharType="separate"/>
      </w:r>
      <w:r w:rsidR="00A56950">
        <w:rPr>
          <w:noProof/>
        </w:rPr>
        <w:t>[</w:t>
      </w:r>
      <w:hyperlink w:anchor="_ENREF_13" w:tooltip="Mauck, 2003 #54" w:history="1">
        <w:r w:rsidR="00214E15">
          <w:rPr>
            <w:noProof/>
          </w:rPr>
          <w:t>13</w:t>
        </w:r>
      </w:hyperlink>
      <w:r w:rsidR="00A56950">
        <w:rPr>
          <w:noProof/>
        </w:rPr>
        <w:t>]</w:t>
      </w:r>
      <w:r>
        <w:fldChar w:fldCharType="end"/>
      </w:r>
      <w:r>
        <w:t xml:space="preserve"> extended this representation of the solute activity to let </w:t>
      </w:r>
      <w:r w:rsidR="00DF221F" w:rsidRPr="00DF221F">
        <w:rPr>
          <w:position w:val="-12"/>
        </w:rPr>
        <w:object w:dxaOrig="1260" w:dyaOrig="380" w14:anchorId="2FDC725A">
          <v:shape id="_x0000_i1295" type="#_x0000_t75" style="width:63pt;height:18.5pt" o:ole="">
            <v:imagedata r:id="rId567" o:title=""/>
          </v:shape>
          <o:OLEObject Type="Embed" ProgID="Equation.DSMT4" ShapeID="_x0000_i1295" DrawAspect="Content" ObjectID="_1540965837" r:id="rId568"/>
        </w:object>
      </w:r>
      <w:r>
        <w:t xml:space="preserve">, where the solubility </w:t>
      </w:r>
      <w:r w:rsidR="00DF221F" w:rsidRPr="00025957">
        <w:rPr>
          <w:position w:val="-4"/>
        </w:rPr>
        <w:object w:dxaOrig="220" w:dyaOrig="200" w14:anchorId="4C6C526B">
          <v:shape id="_x0000_i1296" type="#_x0000_t75" style="width:11pt;height:10pt" o:ole="">
            <v:imagedata r:id="rId569" o:title=""/>
          </v:shape>
          <o:OLEObject Type="Embed" ProgID="Equation.DSMT4" ShapeID="_x0000_i1296" DrawAspect="Content" ObjectID="_1540965838" r:id="rId570"/>
        </w:object>
      </w:r>
      <w:r>
        <w:t xml:space="preserve"> represents the fraction of the pore space which is accessible to the solute (</w:t>
      </w:r>
      <w:r w:rsidR="00DF221F" w:rsidRPr="00DF221F">
        <w:rPr>
          <w:position w:val="-6"/>
        </w:rPr>
        <w:object w:dxaOrig="880" w:dyaOrig="279" w14:anchorId="4D4E4C00">
          <v:shape id="_x0000_i1297" type="#_x0000_t75" style="width:44.5pt;height:14pt" o:ole="">
            <v:imagedata r:id="rId571" o:title=""/>
          </v:shape>
          <o:OLEObject Type="Embed" ProgID="Equation.DSMT4" ShapeID="_x0000_i1297" DrawAspect="Content" ObjectID="_1540965839" r:id="rId572"/>
        </w:object>
      </w:r>
      <w:r>
        <w:t>). In this extended form, it becomes clear that even under ideal behavior (</w:t>
      </w:r>
      <w:r w:rsidR="00DF221F" w:rsidRPr="00DF221F">
        <w:rPr>
          <w:position w:val="-10"/>
        </w:rPr>
        <w:object w:dxaOrig="520" w:dyaOrig="320" w14:anchorId="4325642A">
          <v:shape id="_x0000_i1298" type="#_x0000_t75" style="width:26pt;height:16pt" o:ole="">
            <v:imagedata r:id="rId573" o:title=""/>
          </v:shape>
          <o:OLEObject Type="Embed" ProgID="Equation.DSMT4" ShapeID="_x0000_i1298" DrawAspect="Content" ObjectID="_1540965840" r:id="rId574"/>
        </w:object>
      </w:r>
      <w:r>
        <w:t xml:space="preserve">), the solute activity may be affected by the solubility. Indeed, for neutral solutes, the solubility also represents the partition coefficient of the solute between the tissue and external bath </w:t>
      </w:r>
      <w:r>
        <w:fldChar w:fldCharType="begin"/>
      </w:r>
      <w:r w:rsidR="001763A3">
        <w:instrText xml:space="preserve"> ADDIN EN.CITE &lt;EndNote&gt;&lt;Cite&gt;&lt;Author&gt;Laurent&lt;/Author&gt;&lt;Year&gt;1963&lt;/Year&gt;&lt;RecNum&gt;60&lt;/RecNum&gt;&lt;DisplayText&gt;[18, 19]&lt;/DisplayText&gt;&lt;record&gt;&lt;rec-number&gt;60&lt;/rec-number&gt;&lt;foreign-keys&gt;&lt;key app="EN" db-id="fwxrfwzd5wwavcepe9epdeevxdsd2fftswrx" timestamp="0"&gt;60&lt;/key&gt;&lt;/foreign-keys&gt;&lt;ref-type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db-id="fwxrfwzd5wwavcepe9epdeevxdsd2fftswrx" timestamp="0"&gt;59&lt;/key&gt;&lt;/foreign-keys&gt;&lt;ref-type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214E15">
          <w:rPr>
            <w:noProof/>
          </w:rPr>
          <w:t>18</w:t>
        </w:r>
      </w:hyperlink>
      <w:r w:rsidR="00A56950">
        <w:rPr>
          <w:noProof/>
        </w:rPr>
        <w:t xml:space="preserve">, </w:t>
      </w:r>
      <w:hyperlink w:anchor="_ENREF_19" w:tooltip="Ogston, 1961 #59" w:history="1">
        <w:r w:rsidR="00214E15">
          <w:rPr>
            <w:noProof/>
          </w:rPr>
          <w:t>19</w:t>
        </w:r>
      </w:hyperlink>
      <w:r w:rsidR="00A56950">
        <w:rPr>
          <w:noProof/>
        </w:rPr>
        <w:t>]</w:t>
      </w:r>
      <w:r>
        <w:fldChar w:fldCharType="end"/>
      </w:r>
      <w:r>
        <w:t>.</w:t>
      </w:r>
    </w:p>
    <w:p w14:paraId="05649424" w14:textId="77777777" w:rsidR="00FB6012" w:rsidRDefault="00FB6012" w:rsidP="00FB6012"/>
    <w:p w14:paraId="7E93D548" w14:textId="6BD002AE"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dGhvcj5UaW5vY28gSnIuPC9BdXRob3I+PFllYXI+MTk5NTwvWWVhcj48UmVjTnVtPjU4PC9SZWNO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17" w:tooltip="Tinoco Jr., 1995 #58" w:history="1">
        <w:r w:rsidR="00214E15">
          <w:rPr>
            <w:noProof/>
          </w:rPr>
          <w:t>17</w:t>
        </w:r>
      </w:hyperlink>
      <w:r w:rsidR="00A56950">
        <w:rPr>
          <w:noProof/>
        </w:rPr>
        <w:t xml:space="preserve">, </w:t>
      </w:r>
      <w:hyperlink w:anchor="_ENREF_20" w:tooltip="Ateshian, 2007 #61" w:history="1">
        <w:r w:rsidR="00214E15">
          <w:rPr>
            <w:noProof/>
          </w:rPr>
          <w:t>20</w:t>
        </w:r>
      </w:hyperlink>
      <w:r w:rsidR="00A56950">
        <w:rPr>
          <w:noProof/>
        </w:rPr>
        <w:t>]</w:t>
      </w:r>
      <w:r>
        <w:fldChar w:fldCharType="end"/>
      </w:r>
      <w:r>
        <w:t xml:space="preserve">, the general expressions for </w:t>
      </w:r>
      <w:r w:rsidR="00DF221F" w:rsidRPr="00DF221F">
        <w:rPr>
          <w:position w:val="-10"/>
        </w:rPr>
        <w:object w:dxaOrig="340" w:dyaOrig="360" w14:anchorId="061C6911">
          <v:shape id="_x0000_i1299" type="#_x0000_t75" style="width:17.5pt;height:18.5pt" o:ole="">
            <v:imagedata r:id="rId575" o:title=""/>
          </v:shape>
          <o:OLEObject Type="Embed" ProgID="Equation.DSMT4" ShapeID="_x0000_i1299" DrawAspect="Content" ObjectID="_1540965841" r:id="rId576"/>
        </w:object>
      </w:r>
      <w:r>
        <w:t xml:space="preserve"> and </w:t>
      </w:r>
      <w:r w:rsidR="00DF221F" w:rsidRPr="00DF221F">
        <w:rPr>
          <w:position w:val="-10"/>
        </w:rPr>
        <w:object w:dxaOrig="320" w:dyaOrig="360" w14:anchorId="4F181DF5">
          <v:shape id="_x0000_i1300" type="#_x0000_t75" style="width:16pt;height:18.5pt" o:ole="">
            <v:imagedata r:id="rId577" o:title=""/>
          </v:shape>
          <o:OLEObject Type="Embed" ProgID="Equation.DSMT4" ShapeID="_x0000_i1300" DrawAspect="Content" ObjectID="_1540965842" r:id="rId578"/>
        </w:object>
      </w:r>
      <w:r>
        <w:t xml:space="preserve"> take the form</w:t>
      </w:r>
    </w:p>
    <w:p w14:paraId="086A31CE" w14:textId="22BD1AF9" w:rsidR="00FB6012" w:rsidRDefault="00FB6012" w:rsidP="00FB6012">
      <w:pPr>
        <w:pStyle w:val="MTDisplayEquation"/>
      </w:pPr>
      <w:r>
        <w:tab/>
      </w:r>
      <w:r w:rsidR="00DF221F" w:rsidRPr="00DF221F">
        <w:rPr>
          <w:position w:val="-64"/>
        </w:rPr>
        <w:object w:dxaOrig="3540" w:dyaOrig="1400" w14:anchorId="2A060BE1">
          <v:shape id="_x0000_i1301" type="#_x0000_t75" style="width:177pt;height:69.5pt" o:ole="">
            <v:imagedata r:id="rId579" o:title=""/>
          </v:shape>
          <o:OLEObject Type="Embed" ProgID="Equation.DSMT4" ShapeID="_x0000_i1301" DrawAspect="Content" ObjectID="_1540965843" r:id="rId58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98" w:name="ZEqnNum276818"/>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99" w:author="steve maas" w:date="2016-09-27T12:58:00Z">
        <w:r w:rsidR="00843CC3">
          <w:rPr>
            <w:noProof/>
          </w:rPr>
          <w:instrText>110</w:instrText>
        </w:r>
      </w:ins>
      <w:del w:id="200" w:author="steve maas" w:date="2016-09-27T12:58:00Z">
        <w:r w:rsidR="00E34B36" w:rsidDel="00843CC3">
          <w:rPr>
            <w:noProof/>
          </w:rPr>
          <w:delInstrText>104</w:delInstrText>
        </w:r>
      </w:del>
      <w:r w:rsidR="005232C6">
        <w:rPr>
          <w:noProof/>
        </w:rPr>
        <w:fldChar w:fldCharType="end"/>
      </w:r>
      <w:r>
        <w:instrText>)</w:instrText>
      </w:r>
      <w:bookmarkEnd w:id="198"/>
      <w:r>
        <w:fldChar w:fldCharType="end"/>
      </w:r>
    </w:p>
    <w:p w14:paraId="6D056F0B" w14:textId="17B58F8A" w:rsidR="00FB6012" w:rsidRDefault="00FB6012" w:rsidP="00FB6012">
      <w:r>
        <w:t xml:space="preserve">where </w:t>
      </w:r>
      <w:r w:rsidR="00DF221F" w:rsidRPr="00025957">
        <w:rPr>
          <w:position w:val="-4"/>
        </w:rPr>
        <w:object w:dxaOrig="260" w:dyaOrig="240" w14:anchorId="13693FF4">
          <v:shape id="_x0000_i1302" type="#_x0000_t75" style="width:12.5pt;height:12pt" o:ole="">
            <v:imagedata r:id="rId581" o:title=""/>
          </v:shape>
          <o:OLEObject Type="Embed" ProgID="Equation.DSMT4" ShapeID="_x0000_i1302" DrawAspect="Content" ObjectID="_1540965844" r:id="rId582"/>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DF221F" w:rsidRPr="00025957">
        <w:rPr>
          <w:position w:val="-4"/>
        </w:rPr>
        <w:object w:dxaOrig="260" w:dyaOrig="240" w14:anchorId="0CF1AFDC">
          <v:shape id="_x0000_i1303" type="#_x0000_t75" style="width:12.5pt;height:12pt" o:ole="">
            <v:imagedata r:id="rId583" o:title=""/>
          </v:shape>
          <o:OLEObject Type="Embed" ProgID="Equation.DSMT4" ShapeID="_x0000_i1303" DrawAspect="Content" ObjectID="_1540965845" r:id="rId584"/>
        </w:object>
      </w:r>
      <w:r>
        <w:t xml:space="preserve"> and the effective solubility </w:t>
      </w:r>
      <w:r w:rsidR="00DF221F" w:rsidRPr="00DF221F">
        <w:rPr>
          <w:position w:val="-10"/>
        </w:rPr>
        <w:object w:dxaOrig="900" w:dyaOrig="320" w14:anchorId="3C141034">
          <v:shape id="_x0000_i1304" type="#_x0000_t75" style="width:45pt;height:16pt" o:ole="">
            <v:imagedata r:id="rId585" o:title=""/>
          </v:shape>
          <o:OLEObject Type="Embed" ProgID="Equation.DSMT4" ShapeID="_x0000_i1304" DrawAspect="Content" ObjectID="_1540965846" r:id="rId586"/>
        </w:object>
      </w:r>
      <w:r>
        <w:t>, which should generally depend on the solid matrix strain and the solute concentration.</w:t>
      </w:r>
    </w:p>
    <w:p w14:paraId="0481F694" w14:textId="77777777" w:rsidR="00FB6012" w:rsidRDefault="00FB6012" w:rsidP="00FB6012"/>
    <w:p w14:paraId="08DD4FBB" w14:textId="5C242463"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DF221F" w:rsidRPr="00DF221F">
        <w:rPr>
          <w:position w:val="-6"/>
        </w:rPr>
        <w:object w:dxaOrig="240" w:dyaOrig="220" w14:anchorId="04911AEE">
          <v:shape id="_x0000_i1305" type="#_x0000_t75" style="width:12pt;height:11pt" o:ole="">
            <v:imagedata r:id="rId587" o:title=""/>
          </v:shape>
          <o:OLEObject Type="Embed" ProgID="Equation.DSMT4" ShapeID="_x0000_i1305" DrawAspect="Content" ObjectID="_1540965847" r:id="rId588"/>
        </w:object>
      </w:r>
      <w:r>
        <w:t xml:space="preserve"> reduces to</w:t>
      </w:r>
    </w:p>
    <w:p w14:paraId="2D4862BF" w14:textId="486924D8" w:rsidR="00FB6012" w:rsidRDefault="00FB6012" w:rsidP="00FB6012">
      <w:pPr>
        <w:pStyle w:val="MTDisplayEquation"/>
      </w:pPr>
      <w:r>
        <w:tab/>
      </w:r>
      <w:r w:rsidR="00DF221F" w:rsidRPr="00DF221F">
        <w:rPr>
          <w:position w:val="-24"/>
        </w:rPr>
        <w:object w:dxaOrig="2120" w:dyaOrig="660" w14:anchorId="7F008008">
          <v:shape id="_x0000_i1306" type="#_x0000_t75" style="width:105.5pt;height:33pt" o:ole="">
            <v:imagedata r:id="rId589" o:title=""/>
          </v:shape>
          <o:OLEObject Type="Embed" ProgID="Equation.DSMT4" ShapeID="_x0000_i1306" DrawAspect="Content" ObjectID="_1540965848" r:id="rId59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01" w:author="steve maas" w:date="2016-09-27T12:58:00Z">
        <w:r w:rsidR="00843CC3">
          <w:rPr>
            <w:noProof/>
          </w:rPr>
          <w:instrText>111</w:instrText>
        </w:r>
      </w:ins>
      <w:del w:id="202" w:author="steve maas" w:date="2016-09-27T12:58:00Z">
        <w:r w:rsidR="00E34B36" w:rsidDel="00843CC3">
          <w:rPr>
            <w:noProof/>
          </w:rPr>
          <w:delInstrText>105</w:delInstrText>
        </w:r>
      </w:del>
      <w:r w:rsidR="005232C6">
        <w:rPr>
          <w:noProof/>
        </w:rPr>
        <w:fldChar w:fldCharType="end"/>
      </w:r>
      <w:r>
        <w:instrText>)</w:instrText>
      </w:r>
      <w:r>
        <w:fldChar w:fldCharType="end"/>
      </w:r>
    </w:p>
    <w:p w14:paraId="4D00FA80" w14:textId="2A7CE6BD" w:rsidR="00FB6012" w:rsidRDefault="00FB6012" w:rsidP="00FB6012">
      <w:r>
        <w:t xml:space="preserve">The apparent density may be related to the true density via </w:t>
      </w:r>
      <w:r w:rsidR="00DF221F" w:rsidRPr="00DF221F">
        <w:rPr>
          <w:position w:val="-12"/>
        </w:rPr>
        <w:object w:dxaOrig="1120" w:dyaOrig="380" w14:anchorId="01BD393F">
          <v:shape id="_x0000_i1307" type="#_x0000_t75" style="width:56pt;height:18.5pt" o:ole="">
            <v:imagedata r:id="rId591" o:title=""/>
          </v:shape>
          <o:OLEObject Type="Embed" ProgID="Equation.DSMT4" ShapeID="_x0000_i1307" DrawAspect="Content" ObjectID="_1540965849" r:id="rId592"/>
        </w:object>
      </w:r>
      <w:r>
        <w:t xml:space="preserve">, where </w:t>
      </w:r>
      <w:r w:rsidR="00DF221F" w:rsidRPr="00DF221F">
        <w:rPr>
          <w:position w:val="-10"/>
        </w:rPr>
        <w:object w:dxaOrig="320" w:dyaOrig="360" w14:anchorId="387086E6">
          <v:shape id="_x0000_i1308" type="#_x0000_t75" style="width:16pt;height:18.5pt" o:ole="">
            <v:imagedata r:id="rId593" o:title=""/>
          </v:shape>
          <o:OLEObject Type="Embed" ProgID="Equation.DSMT4" ShapeID="_x0000_i1308" DrawAspect="Content" ObjectID="_1540965850" r:id="rId594"/>
        </w:object>
      </w:r>
      <w:r>
        <w:t xml:space="preserve"> is the volume fraction of </w:t>
      </w:r>
      <w:r w:rsidR="00DF221F" w:rsidRPr="00DF221F">
        <w:rPr>
          <w:position w:val="-6"/>
        </w:rPr>
        <w:object w:dxaOrig="240" w:dyaOrig="220" w14:anchorId="6DDDCE17">
          <v:shape id="_x0000_i1309" type="#_x0000_t75" style="width:12pt;height:11pt" o:ole="">
            <v:imagedata r:id="rId595" o:title=""/>
          </v:shape>
          <o:OLEObject Type="Embed" ProgID="Equation.DSMT4" ShapeID="_x0000_i1309" DrawAspect="Content" ObjectID="_1540965851" r:id="rId596"/>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DF221F" w:rsidRPr="00DF221F">
        <w:rPr>
          <w:position w:val="-10"/>
        </w:rPr>
        <w:object w:dxaOrig="1219" w:dyaOrig="360" w14:anchorId="060BB3DC">
          <v:shape id="_x0000_i1310" type="#_x0000_t75" style="width:61pt;height:18.5pt" o:ole="">
            <v:imagedata r:id="rId597" o:title=""/>
          </v:shape>
          <o:OLEObject Type="Embed" ProgID="Equation.DSMT4" ShapeID="_x0000_i1310" DrawAspect="Content" ObjectID="_1540965852" r:id="rId598"/>
        </w:object>
      </w:r>
      <w:r>
        <w:t xml:space="preserve">), it follows that </w:t>
      </w:r>
      <w:r w:rsidR="00DF221F" w:rsidRPr="00DF221F">
        <w:rPr>
          <w:position w:val="-16"/>
        </w:rPr>
        <w:object w:dxaOrig="2020" w:dyaOrig="420" w14:anchorId="485D8457">
          <v:shape id="_x0000_i1311" type="#_x0000_t75" style="width:101pt;height:21pt" o:ole="">
            <v:imagedata r:id="rId599" o:title=""/>
          </v:shape>
          <o:OLEObject Type="Embed" ProgID="Equation.DSMT4" ShapeID="_x0000_i1311" DrawAspect="Content" ObjectID="_1540965853" r:id="rId600"/>
        </w:object>
      </w:r>
      <w:r>
        <w:t xml:space="preserve">. Since </w:t>
      </w:r>
      <w:r w:rsidR="00DF221F" w:rsidRPr="00DF221F">
        <w:rPr>
          <w:position w:val="-12"/>
        </w:rPr>
        <w:object w:dxaOrig="340" w:dyaOrig="380" w14:anchorId="3147ABC9">
          <v:shape id="_x0000_i1312" type="#_x0000_t75" style="width:17.5pt;height:18.5pt" o:ole="">
            <v:imagedata r:id="rId601" o:title=""/>
          </v:shape>
          <o:OLEObject Type="Embed" ProgID="Equation.DSMT4" ShapeID="_x0000_i1312" DrawAspect="Content" ObjectID="_1540965854" r:id="rId602"/>
        </w:object>
      </w:r>
      <w:r>
        <w:t xml:space="preserve"> of an incompressible constituent is invariant in space and time, these relations may be combined to produce the mixture balance of mass relation,</w:t>
      </w:r>
    </w:p>
    <w:p w14:paraId="3996D46C" w14:textId="20E4C56B" w:rsidR="00FB6012" w:rsidRDefault="00FB6012" w:rsidP="00FB6012">
      <w:pPr>
        <w:pStyle w:val="MTDisplayEquation"/>
      </w:pPr>
      <w:r>
        <w:tab/>
      </w:r>
      <w:r w:rsidR="00DF221F" w:rsidRPr="00DF221F">
        <w:rPr>
          <w:position w:val="-16"/>
        </w:rPr>
        <w:object w:dxaOrig="1579" w:dyaOrig="440" w14:anchorId="25EC78A0">
          <v:shape id="_x0000_i1313" type="#_x0000_t75" style="width:78.5pt;height:22pt" o:ole="">
            <v:imagedata r:id="rId603" o:title=""/>
          </v:shape>
          <o:OLEObject Type="Embed" ProgID="Equation.DSMT4" ShapeID="_x0000_i1313" DrawAspect="Content" ObjectID="_1540965855" r:id="rId6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203" w:name="ZEqnNum591299"/>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04" w:author="steve maas" w:date="2016-09-27T12:58:00Z">
        <w:r w:rsidR="00843CC3">
          <w:rPr>
            <w:noProof/>
          </w:rPr>
          <w:instrText>112</w:instrText>
        </w:r>
      </w:ins>
      <w:del w:id="205" w:author="steve maas" w:date="2016-09-27T12:58:00Z">
        <w:r w:rsidR="00E34B36" w:rsidDel="00843CC3">
          <w:rPr>
            <w:noProof/>
          </w:rPr>
          <w:delInstrText>106</w:delInstrText>
        </w:r>
      </w:del>
      <w:r w:rsidR="005232C6">
        <w:rPr>
          <w:noProof/>
        </w:rPr>
        <w:fldChar w:fldCharType="end"/>
      </w:r>
      <w:r>
        <w:instrText>)</w:instrText>
      </w:r>
      <w:bookmarkEnd w:id="203"/>
      <w:r>
        <w:fldChar w:fldCharType="end"/>
      </w:r>
    </w:p>
    <w:p w14:paraId="6A5FF77E" w14:textId="6DDFE863" w:rsidR="00FB6012" w:rsidRDefault="00FB6012" w:rsidP="00FB6012">
      <w:r>
        <w:t xml:space="preserve">where </w:t>
      </w:r>
      <w:r w:rsidR="00DF221F" w:rsidRPr="00DF221F">
        <w:rPr>
          <w:position w:val="-16"/>
        </w:rPr>
        <w:object w:dxaOrig="1680" w:dyaOrig="440" w14:anchorId="7B1918E3">
          <v:shape id="_x0000_i1314" type="#_x0000_t75" style="width:84pt;height:22pt" o:ole="">
            <v:imagedata r:id="rId605" o:title=""/>
          </v:shape>
          <o:OLEObject Type="Embed" ProgID="Equation.DSMT4" ShapeID="_x0000_i1314" DrawAspect="Content" ObjectID="_1540965856" r:id="rId606"/>
        </w:object>
      </w:r>
      <w:r>
        <w:t xml:space="preserve"> is the volumetric flux of solvent relative to the solid. The balance of mass for the solute may also be written as</w:t>
      </w:r>
    </w:p>
    <w:p w14:paraId="7EA688D1" w14:textId="20AE68C9" w:rsidR="00FB6012" w:rsidRDefault="00FB6012" w:rsidP="00FB6012">
      <w:pPr>
        <w:pStyle w:val="MTDisplayEquation"/>
      </w:pPr>
      <w:r>
        <w:tab/>
      </w:r>
      <w:r w:rsidR="00DF221F" w:rsidRPr="00DF221F">
        <w:rPr>
          <w:position w:val="-24"/>
        </w:rPr>
        <w:object w:dxaOrig="2820" w:dyaOrig="720" w14:anchorId="2AA29ED5">
          <v:shape id="_x0000_i1315" type="#_x0000_t75" style="width:141pt;height:36pt" o:ole="">
            <v:imagedata r:id="rId607" o:title=""/>
          </v:shape>
          <o:OLEObject Type="Embed" ProgID="Equation.DSMT4" ShapeID="_x0000_i1315" DrawAspect="Content" ObjectID="_1540965857" r:id="rId608"/>
        </w:object>
      </w:r>
      <w:r w:rsidR="005D060C">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206" w:name="ZEqnNum536154"/>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07" w:author="steve maas" w:date="2016-09-27T12:58:00Z">
        <w:r w:rsidR="00843CC3">
          <w:rPr>
            <w:noProof/>
          </w:rPr>
          <w:instrText>113</w:instrText>
        </w:r>
      </w:ins>
      <w:del w:id="208" w:author="steve maas" w:date="2016-09-27T12:58:00Z">
        <w:r w:rsidR="00E34B36" w:rsidDel="00843CC3">
          <w:rPr>
            <w:noProof/>
          </w:rPr>
          <w:delInstrText>107</w:delInstrText>
        </w:r>
      </w:del>
      <w:r w:rsidR="005232C6">
        <w:rPr>
          <w:noProof/>
        </w:rPr>
        <w:fldChar w:fldCharType="end"/>
      </w:r>
      <w:r>
        <w:instrText>)</w:instrText>
      </w:r>
      <w:bookmarkEnd w:id="206"/>
      <w:r>
        <w:fldChar w:fldCharType="end"/>
      </w:r>
    </w:p>
    <w:p w14:paraId="55DBB748" w14:textId="47581405" w:rsidR="00FB6012" w:rsidRDefault="00FB6012" w:rsidP="00FB6012">
      <w:r>
        <w:t xml:space="preserve">where </w:t>
      </w:r>
      <w:r w:rsidR="00DF221F" w:rsidRPr="00DF221F">
        <w:rPr>
          <w:position w:val="-16"/>
        </w:rPr>
        <w:object w:dxaOrig="1660" w:dyaOrig="440" w14:anchorId="667C5617">
          <v:shape id="_x0000_i1316" type="#_x0000_t75" style="width:83pt;height:22pt" o:ole="">
            <v:imagedata r:id="rId609" o:title=""/>
          </v:shape>
          <o:OLEObject Type="Embed" ProgID="Equation.DSMT4" ShapeID="_x0000_i1316" DrawAspect="Content" ObjectID="_1540965858" r:id="rId610"/>
        </w:object>
      </w:r>
      <w:r>
        <w:t xml:space="preserve"> is the molar flux of solute relative to the solid. This mass balance relation is obtained by recognizing that the solute apparent density (mass per mixture volume) is related to its concentration (moles per solution volume) via </w:t>
      </w:r>
      <w:r w:rsidR="00DF221F" w:rsidRPr="00DF221F">
        <w:rPr>
          <w:position w:val="-16"/>
        </w:rPr>
        <w:object w:dxaOrig="2439" w:dyaOrig="440" w14:anchorId="22D35814">
          <v:shape id="_x0000_i1317" type="#_x0000_t75" style="width:122pt;height:22pt" o:ole="">
            <v:imagedata r:id="rId611" o:title=""/>
          </v:shape>
          <o:OLEObject Type="Embed" ProgID="Equation.DSMT4" ShapeID="_x0000_i1317" DrawAspect="Content" ObjectID="_1540965859" r:id="rId612"/>
        </w:object>
      </w:r>
      <w:r>
        <w:t>. Finally, it can be shown via standard arguments that the mass balance for the solid matrix reduces to</w:t>
      </w:r>
    </w:p>
    <w:p w14:paraId="69131AA6" w14:textId="3B911607" w:rsidR="00FB6012" w:rsidRDefault="00FB6012" w:rsidP="00FB6012">
      <w:pPr>
        <w:pStyle w:val="MTDisplayEquation"/>
      </w:pPr>
      <w:r>
        <w:tab/>
      </w:r>
      <w:r w:rsidR="00DF221F" w:rsidRPr="00DF221F">
        <w:rPr>
          <w:position w:val="-24"/>
        </w:rPr>
        <w:object w:dxaOrig="840" w:dyaOrig="660" w14:anchorId="715B8ABE">
          <v:shape id="_x0000_i1318" type="#_x0000_t75" style="width:42pt;height:33pt" o:ole="">
            <v:imagedata r:id="rId613" o:title=""/>
          </v:shape>
          <o:OLEObject Type="Embed" ProgID="Equation.DSMT4" ShapeID="_x0000_i1318" DrawAspect="Content" ObjectID="_1540965860" r:id="rId61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209" w:name="ZEqnNum887820"/>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w:instrText>
      </w:r>
      <w:r w:rsidR="005232C6">
        <w:instrText xml:space="preserve">Eqn \c \* Arabic \* MERGEFORMAT </w:instrText>
      </w:r>
      <w:r w:rsidR="005232C6">
        <w:fldChar w:fldCharType="separate"/>
      </w:r>
      <w:ins w:id="210" w:author="steve maas" w:date="2016-09-27T12:58:00Z">
        <w:r w:rsidR="00843CC3">
          <w:rPr>
            <w:noProof/>
          </w:rPr>
          <w:instrText>114</w:instrText>
        </w:r>
      </w:ins>
      <w:del w:id="211" w:author="steve maas" w:date="2016-09-27T12:58:00Z">
        <w:r w:rsidR="00E34B36" w:rsidDel="00843CC3">
          <w:rPr>
            <w:noProof/>
          </w:rPr>
          <w:delInstrText>108</w:delInstrText>
        </w:r>
      </w:del>
      <w:r w:rsidR="005232C6">
        <w:rPr>
          <w:noProof/>
        </w:rPr>
        <w:fldChar w:fldCharType="end"/>
      </w:r>
      <w:r>
        <w:instrText>)</w:instrText>
      </w:r>
      <w:bookmarkEnd w:id="209"/>
      <w:r>
        <w:fldChar w:fldCharType="end"/>
      </w:r>
    </w:p>
    <w:p w14:paraId="1CF235D0" w14:textId="719FBB6A" w:rsidR="00FB6012" w:rsidRDefault="00FB6012" w:rsidP="00FB6012">
      <w:r>
        <w:t xml:space="preserve">where </w:t>
      </w:r>
      <w:r w:rsidR="00DF221F" w:rsidRPr="00DF221F">
        <w:rPr>
          <w:position w:val="-12"/>
        </w:rPr>
        <w:object w:dxaOrig="300" w:dyaOrig="380" w14:anchorId="413426B1">
          <v:shape id="_x0000_i1319" type="#_x0000_t75" style="width:15pt;height:18.5pt" o:ole="">
            <v:imagedata r:id="rId615" o:title=""/>
          </v:shape>
          <o:OLEObject Type="Embed" ProgID="Equation.DSMT4" ShapeID="_x0000_i1319" DrawAspect="Content" ObjectID="_1540965861" r:id="rId616"/>
        </w:object>
      </w:r>
      <w:r>
        <w:t xml:space="preserve"> is the solid volume fraction in the reference state, </w:t>
      </w:r>
      <w:r w:rsidR="00DF221F" w:rsidRPr="00DF221F">
        <w:rPr>
          <w:position w:val="-6"/>
        </w:rPr>
        <w:object w:dxaOrig="940" w:dyaOrig="279" w14:anchorId="03DF99EE">
          <v:shape id="_x0000_i1320" type="#_x0000_t75" style="width:47pt;height:14pt" o:ole="">
            <v:imagedata r:id="rId617" o:title=""/>
          </v:shape>
          <o:OLEObject Type="Embed" ProgID="Equation.DSMT4" ShapeID="_x0000_i1320" DrawAspect="Content" ObjectID="_1540965862" r:id="rId618"/>
        </w:object>
      </w:r>
      <w:r>
        <w:t xml:space="preserve"> and </w:t>
      </w:r>
      <w:r w:rsidR="00DF221F" w:rsidRPr="00DF221F">
        <w:rPr>
          <w:position w:val="-6"/>
        </w:rPr>
        <w:object w:dxaOrig="1420" w:dyaOrig="279" w14:anchorId="5CB2A800">
          <v:shape id="_x0000_i1321" type="#_x0000_t75" style="width:71pt;height:14pt" o:ole="">
            <v:imagedata r:id="rId619" o:title=""/>
          </v:shape>
          <o:OLEObject Type="Embed" ProgID="Equation.DSMT4" ShapeID="_x0000_i1321" DrawAspect="Content" ObjectID="_1540965863" r:id="rId620"/>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r w:rsidR="005232C6">
        <w:fldChar w:fldCharType="begin"/>
      </w:r>
      <w:r w:rsidR="005232C6">
        <w:instrText xml:space="preserve"> REF ZEqnNum429892 \* Charformat \! \* MERGEFORMAT </w:instrText>
      </w:r>
      <w:r w:rsidR="005232C6">
        <w:fldChar w:fldCharType="separate"/>
      </w:r>
      <w:ins w:id="212" w:author="steve maas" w:date="2016-09-27T12:58:00Z">
        <w:r w:rsidR="00843CC3">
          <w:instrText>(2.109)</w:instrText>
        </w:r>
      </w:ins>
      <w:del w:id="213" w:author="steve maas" w:date="2016-09-27T12:58:00Z">
        <w:r w:rsidR="00E34B36" w:rsidDel="00843CC3">
          <w:delInstrText>(2.103)</w:delInstrText>
        </w:r>
      </w:del>
      <w:r w:rsidR="005232C6">
        <w:fldChar w:fldCharType="end"/>
      </w:r>
      <w:r w:rsidR="00D13FD3">
        <w:fldChar w:fldCharType="end"/>
      </w:r>
      <w:r>
        <w:t>, it is now possible to relate the solvent and solute fluxes to the driving forces according to</w:t>
      </w:r>
    </w:p>
    <w:p w14:paraId="61586A7A" w14:textId="51E0A35B" w:rsidR="00FB6012" w:rsidRDefault="00FB6012" w:rsidP="00FB6012">
      <w:pPr>
        <w:pStyle w:val="MTDisplayEquation"/>
      </w:pPr>
      <w:r>
        <w:tab/>
      </w:r>
      <w:r w:rsidR="00DF221F" w:rsidRPr="00DF221F">
        <w:rPr>
          <w:position w:val="-70"/>
        </w:rPr>
        <w:object w:dxaOrig="3879" w:dyaOrig="1520" w14:anchorId="3ADAAC1B">
          <v:shape id="_x0000_i1322" type="#_x0000_t75" style="width:194.5pt;height:76pt" o:ole="">
            <v:imagedata r:id="rId621" o:title=""/>
          </v:shape>
          <o:OLEObject Type="Embed" ProgID="Equation.DSMT4" ShapeID="_x0000_i1322" DrawAspect="Content" ObjectID="_1540965864" r:id="rId62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214" w:name="ZEqnNum146533"/>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15" w:author="steve maas" w:date="2016-09-27T12:58:00Z">
        <w:r w:rsidR="00843CC3">
          <w:rPr>
            <w:noProof/>
          </w:rPr>
          <w:instrText>115</w:instrText>
        </w:r>
      </w:ins>
      <w:del w:id="216" w:author="steve maas" w:date="2016-09-27T12:58:00Z">
        <w:r w:rsidR="00E34B36" w:rsidDel="00843CC3">
          <w:rPr>
            <w:noProof/>
          </w:rPr>
          <w:delInstrText>109</w:delInstrText>
        </w:r>
      </w:del>
      <w:r w:rsidR="005232C6">
        <w:rPr>
          <w:noProof/>
        </w:rPr>
        <w:fldChar w:fldCharType="end"/>
      </w:r>
      <w:r>
        <w:instrText>)</w:instrText>
      </w:r>
      <w:bookmarkEnd w:id="214"/>
      <w:r>
        <w:fldChar w:fldCharType="end"/>
      </w:r>
    </w:p>
    <w:p w14:paraId="17F9C282" w14:textId="001F18C0" w:rsidR="00FB6012" w:rsidRDefault="00FB6012" w:rsidP="00FB6012">
      <w:r>
        <w:t xml:space="preserve">where </w:t>
      </w:r>
      <w:r w:rsidR="00DF221F" w:rsidRPr="00DF221F">
        <w:rPr>
          <w:position w:val="-6"/>
        </w:rPr>
        <w:object w:dxaOrig="200" w:dyaOrig="279" w14:anchorId="1BD5DD63">
          <v:shape id="_x0000_i1323" type="#_x0000_t75" style="width:10pt;height:14pt" o:ole="">
            <v:imagedata r:id="rId623" o:title=""/>
          </v:shape>
          <o:OLEObject Type="Embed" ProgID="Equation.DSMT4" ShapeID="_x0000_i1323" DrawAspect="Content" ObjectID="_1540965865" r:id="rId624"/>
        </w:object>
      </w:r>
      <w:r>
        <w:t xml:space="preserve"> is the solute diffusivity tensor in the mixture (solid+solution), </w:t>
      </w:r>
      <w:r w:rsidR="00DF221F" w:rsidRPr="00DF221F">
        <w:rPr>
          <w:position w:val="-12"/>
        </w:rPr>
        <w:object w:dxaOrig="279" w:dyaOrig="360" w14:anchorId="16DE632D">
          <v:shape id="_x0000_i1324" type="#_x0000_t75" style="width:14pt;height:18.5pt" o:ole="">
            <v:imagedata r:id="rId625" o:title=""/>
          </v:shape>
          <o:OLEObject Type="Embed" ProgID="Equation.DSMT4" ShapeID="_x0000_i1324" DrawAspect="Content" ObjectID="_1540965866" r:id="rId626"/>
        </w:object>
      </w:r>
      <w:r>
        <w:t xml:space="preserve"> is its (isotropic) diffusivity in free solution; </w:t>
      </w:r>
      <w:r w:rsidR="00DF221F" w:rsidRPr="00025957">
        <w:rPr>
          <w:position w:val="-4"/>
        </w:rPr>
        <w:object w:dxaOrig="220" w:dyaOrig="300" w14:anchorId="33557002">
          <v:shape id="_x0000_i1325" type="#_x0000_t75" style="width:11pt;height:15pt" o:ole="">
            <v:imagedata r:id="rId627" o:title=""/>
          </v:shape>
          <o:OLEObject Type="Embed" ProgID="Equation.DSMT4" ShapeID="_x0000_i1325" DrawAspect="Content" ObjectID="_1540965867" r:id="rId628"/>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19B137B7" w:rsidR="00FB6012" w:rsidRDefault="00FB6012" w:rsidP="00FB6012">
      <w:pPr>
        <w:pStyle w:val="MTDisplayEquation"/>
      </w:pPr>
      <w:r>
        <w:tab/>
      </w:r>
      <w:r w:rsidR="00DF221F" w:rsidRPr="00DF221F">
        <w:rPr>
          <w:position w:val="-34"/>
        </w:rPr>
        <w:object w:dxaOrig="2700" w:dyaOrig="840" w14:anchorId="52BBE2BF">
          <v:shape id="_x0000_i1326" type="#_x0000_t75" style="width:135pt;height:42pt" o:ole="">
            <v:imagedata r:id="rId629" o:title=""/>
          </v:shape>
          <o:OLEObject Type="Embed" ProgID="Equation.DSMT4" ShapeID="_x0000_i1326" DrawAspect="Content" ObjectID="_1540965868" r:id="rId630"/>
        </w:object>
      </w:r>
      <w:r w:rsidR="00E77A8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17" w:author="steve maas" w:date="2016-09-27T12:58:00Z">
        <w:r w:rsidR="00843CC3">
          <w:rPr>
            <w:noProof/>
          </w:rPr>
          <w:instrText>116</w:instrText>
        </w:r>
      </w:ins>
      <w:del w:id="218" w:author="steve maas" w:date="2016-09-27T12:58:00Z">
        <w:r w:rsidR="00E34B36" w:rsidDel="00843CC3">
          <w:rPr>
            <w:noProof/>
          </w:rPr>
          <w:delInstrText>110</w:delInstrText>
        </w:r>
      </w:del>
      <w:r w:rsidR="005232C6">
        <w:rPr>
          <w:noProof/>
        </w:rPr>
        <w:fldChar w:fldCharType="end"/>
      </w:r>
      <w:r>
        <w:instrText>)</w:instrText>
      </w:r>
      <w:r>
        <w:fldChar w:fldCharType="end"/>
      </w:r>
    </w:p>
    <w:p w14:paraId="47D35A85" w14:textId="624AAF7A" w:rsidR="00FB6012" w:rsidRDefault="00FB6012" w:rsidP="00FB6012">
      <w:r>
        <w:lastRenderedPageBreak/>
        <w:t xml:space="preserve">where </w:t>
      </w:r>
      <w:r w:rsidR="00DF221F" w:rsidRPr="00025957">
        <w:rPr>
          <w:position w:val="-4"/>
        </w:rPr>
        <w:object w:dxaOrig="220" w:dyaOrig="260" w14:anchorId="7F17AF22">
          <v:shape id="_x0000_i1327" type="#_x0000_t75" style="width:11pt;height:12.5pt" o:ole="">
            <v:imagedata r:id="rId631" o:title=""/>
          </v:shape>
          <o:OLEObject Type="Embed" ProgID="Equation.DSMT4" ShapeID="_x0000_i1327" DrawAspect="Content" ObjectID="_1540965869" r:id="rId632"/>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r w:rsidR="005232C6">
        <w:fldChar w:fldCharType="begin"/>
      </w:r>
      <w:r w:rsidR="005232C6">
        <w:instrText xml:space="preserve"> REF ZEqnNum429892 \* Charformat \! \* MERGEFORMAT </w:instrText>
      </w:r>
      <w:r w:rsidR="005232C6">
        <w:fldChar w:fldCharType="separate"/>
      </w:r>
      <w:ins w:id="219" w:author="steve maas" w:date="2016-09-27T12:58:00Z">
        <w:r w:rsidR="00843CC3">
          <w:instrText>(2.109)</w:instrText>
        </w:r>
      </w:ins>
      <w:del w:id="220" w:author="steve maas" w:date="2016-09-27T12:58:00Z">
        <w:r w:rsidR="00E34B36" w:rsidDel="00843CC3">
          <w:delInstrText>(2.103)</w:delInstrText>
        </w:r>
      </w:del>
      <w:r w:rsidR="005232C6">
        <w:fldChar w:fldCharType="end"/>
      </w:r>
      <w:r w:rsidR="00D13FD3">
        <w:fldChar w:fldCharType="end"/>
      </w:r>
      <w:r>
        <w:t xml:space="preserve"> according to</w:t>
      </w:r>
    </w:p>
    <w:p w14:paraId="12448B9E" w14:textId="25D71EB4" w:rsidR="00FB6012" w:rsidRDefault="00FB6012" w:rsidP="00FB6012">
      <w:pPr>
        <w:pStyle w:val="MTDisplayEquation"/>
      </w:pPr>
      <w:r>
        <w:tab/>
      </w:r>
      <w:r w:rsidR="00DF221F" w:rsidRPr="00DF221F">
        <w:rPr>
          <w:position w:val="-68"/>
        </w:rPr>
        <w:object w:dxaOrig="2520" w:dyaOrig="1520" w14:anchorId="32B96D39">
          <v:shape id="_x0000_i1328" type="#_x0000_t75" style="width:126.5pt;height:76pt" o:ole="">
            <v:imagedata r:id="rId633" o:title=""/>
          </v:shape>
          <o:OLEObject Type="Embed" ProgID="Equation.DSMT4" ShapeID="_x0000_i1328" DrawAspect="Content" ObjectID="_1540965870" r:id="rId63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221" w:name="ZEqnNum498209"/>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22" w:author="steve maas" w:date="2016-09-27T12:58:00Z">
        <w:r w:rsidR="00843CC3">
          <w:rPr>
            <w:noProof/>
          </w:rPr>
          <w:instrText>117</w:instrText>
        </w:r>
      </w:ins>
      <w:del w:id="223" w:author="steve maas" w:date="2016-09-27T12:58:00Z">
        <w:r w:rsidR="00E34B36" w:rsidDel="00843CC3">
          <w:rPr>
            <w:noProof/>
          </w:rPr>
          <w:delInstrText>111</w:delInstrText>
        </w:r>
      </w:del>
      <w:r w:rsidR="005232C6">
        <w:rPr>
          <w:noProof/>
        </w:rPr>
        <w:fldChar w:fldCharType="end"/>
      </w:r>
      <w:r>
        <w:instrText>)</w:instrText>
      </w:r>
      <w:bookmarkEnd w:id="221"/>
      <w:r>
        <w:fldChar w:fldCharType="end"/>
      </w:r>
    </w:p>
    <w:p w14:paraId="6AACE411" w14:textId="49F42F83" w:rsidR="00FB6012" w:rsidRDefault="00FB6012" w:rsidP="00FB6012">
      <w:r>
        <w:t xml:space="preserve">though these explicit relationships are not needed here since </w:t>
      </w:r>
      <w:r w:rsidR="00DF221F" w:rsidRPr="00025957">
        <w:rPr>
          <w:position w:val="-4"/>
        </w:rPr>
        <w:object w:dxaOrig="220" w:dyaOrig="260" w14:anchorId="71623EC9">
          <v:shape id="_x0000_i1329" type="#_x0000_t75" style="width:11pt;height:12.5pt" o:ole="">
            <v:imagedata r:id="rId635" o:title=""/>
          </v:shape>
          <o:OLEObject Type="Embed" ProgID="Equation.DSMT4" ShapeID="_x0000_i1329" DrawAspect="Content" ObjectID="_1540965871" r:id="rId636"/>
        </w:object>
      </w:r>
      <w:r>
        <w:t xml:space="preserve">, </w:t>
      </w:r>
      <w:r w:rsidR="00DF221F" w:rsidRPr="00DF221F">
        <w:rPr>
          <w:position w:val="-6"/>
        </w:rPr>
        <w:object w:dxaOrig="200" w:dyaOrig="279" w14:anchorId="432D82F1">
          <v:shape id="_x0000_i1330" type="#_x0000_t75" style="width:10pt;height:14pt" o:ole="">
            <v:imagedata r:id="rId637" o:title=""/>
          </v:shape>
          <o:OLEObject Type="Embed" ProgID="Equation.DSMT4" ShapeID="_x0000_i1330" DrawAspect="Content" ObjectID="_1540965872" r:id="rId638"/>
        </w:object>
      </w:r>
      <w:r>
        <w:t xml:space="preserve"> and </w:t>
      </w:r>
      <w:r w:rsidR="00DF221F" w:rsidRPr="00DF221F">
        <w:rPr>
          <w:position w:val="-12"/>
        </w:rPr>
        <w:object w:dxaOrig="279" w:dyaOrig="360" w14:anchorId="6EDF72E8">
          <v:shape id="_x0000_i1331" type="#_x0000_t75" style="width:14pt;height:18.5pt" o:ole="">
            <v:imagedata r:id="rId639" o:title=""/>
          </v:shape>
          <o:OLEObject Type="Embed" ProgID="Equation.DSMT4" ShapeID="_x0000_i1331" DrawAspect="Content" ObjectID="_1540965873" r:id="rId640"/>
        </w:object>
      </w:r>
      <w:r>
        <w:t xml:space="preserve"> may be directly specified in a particular analysis. Since the axiom of entropy inequality requires that the tensors </w:t>
      </w:r>
      <w:r w:rsidR="00DF221F" w:rsidRPr="00025957">
        <w:rPr>
          <w:position w:val="-4"/>
        </w:rPr>
        <w:object w:dxaOrig="360" w:dyaOrig="300" w14:anchorId="33AA1149">
          <v:shape id="_x0000_i1332" type="#_x0000_t75" style="width:18.5pt;height:15pt" o:ole="">
            <v:imagedata r:id="rId641" o:title=""/>
          </v:shape>
          <o:OLEObject Type="Embed" ProgID="Equation.DSMT4" ShapeID="_x0000_i1332" DrawAspect="Content" ObjectID="_1540965874" r:id="rId642"/>
        </w:object>
      </w:r>
      <w:r>
        <w:t xml:space="preserve"> be positive semi-definite (see appendix of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it follows that </w:t>
      </w:r>
      <w:r w:rsidR="00DF221F" w:rsidRPr="00DF221F">
        <w:rPr>
          <w:position w:val="-12"/>
        </w:rPr>
        <w:object w:dxaOrig="279" w:dyaOrig="360" w14:anchorId="4EDADA18">
          <v:shape id="_x0000_i1333" type="#_x0000_t75" style="width:14pt;height:18.5pt" o:ole="">
            <v:imagedata r:id="rId643" o:title=""/>
          </v:shape>
          <o:OLEObject Type="Embed" ProgID="Equation.DSMT4" ShapeID="_x0000_i1333" DrawAspect="Content" ObjectID="_1540965875" r:id="rId644"/>
        </w:object>
      </w:r>
      <w:r>
        <w:t xml:space="preserve"> must be greater than or equal to the largest eigenvalue of </w:t>
      </w:r>
      <w:r w:rsidR="00DF221F" w:rsidRPr="00DF221F">
        <w:rPr>
          <w:position w:val="-6"/>
        </w:rPr>
        <w:object w:dxaOrig="200" w:dyaOrig="279" w14:anchorId="7ED7B962">
          <v:shape id="_x0000_i1334" type="#_x0000_t75" style="width:10pt;height:14pt" o:ole="">
            <v:imagedata r:id="rId645" o:title=""/>
          </v:shape>
          <o:OLEObject Type="Embed" ProgID="Equation.DSMT4" ShapeID="_x0000_i1334" DrawAspect="Content" ObjectID="_1540965876" r:id="rId646"/>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r w:rsidR="005232C6">
        <w:fldChar w:fldCharType="begin"/>
      </w:r>
      <w:r w:rsidR="005232C6">
        <w:instrText xml:space="preserve"> REF ZEqnNum498209 \* Charformat \! \* MERGEFORMAT </w:instrText>
      </w:r>
      <w:r w:rsidR="005232C6">
        <w:fldChar w:fldCharType="separate"/>
      </w:r>
      <w:ins w:id="224" w:author="steve maas" w:date="2016-09-27T12:58:00Z">
        <w:r w:rsidR="00843CC3">
          <w:instrText>(2.117)</w:instrText>
        </w:r>
      </w:ins>
      <w:del w:id="225" w:author="steve maas" w:date="2016-09-27T12:58:00Z">
        <w:r w:rsidR="00E34B36" w:rsidDel="00843CC3">
          <w:delInstrText>(2.111)</w:delInstrText>
        </w:r>
      </w:del>
      <w:r w:rsidR="005232C6">
        <w:fldChar w:fldCharType="end"/>
      </w:r>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226" w:name="_Toc176704832"/>
      <w:bookmarkStart w:id="227" w:name="_Ref191692787"/>
      <w:bookmarkStart w:id="228" w:name="_Toc467221615"/>
      <w:r>
        <w:t>Continuous Variables</w:t>
      </w:r>
      <w:bookmarkEnd w:id="226"/>
      <w:bookmarkEnd w:id="227"/>
      <w:bookmarkEnd w:id="228"/>
    </w:p>
    <w:p w14:paraId="38C62655" w14:textId="1683C3BC" w:rsidR="00FB6012" w:rsidRDefault="00FB6012" w:rsidP="00FB6012">
      <w:r>
        <w:t xml:space="preserve">In principle, the objective of the finite element analysis is to solve for the three unknowns, </w:t>
      </w:r>
      <w:r w:rsidR="00DF221F" w:rsidRPr="00DF221F">
        <w:rPr>
          <w:position w:val="-6"/>
        </w:rPr>
        <w:object w:dxaOrig="200" w:dyaOrig="220" w14:anchorId="7D6D4856">
          <v:shape id="_x0000_i1335" type="#_x0000_t75" style="width:10pt;height:11pt" o:ole="">
            <v:imagedata r:id="rId647" o:title=""/>
          </v:shape>
          <o:OLEObject Type="Embed" ProgID="Equation.DSMT4" ShapeID="_x0000_i1335" DrawAspect="Content" ObjectID="_1540965877" r:id="rId648"/>
        </w:object>
      </w:r>
      <w:r>
        <w:t xml:space="preserve">, </w:t>
      </w:r>
      <w:r w:rsidR="00DF221F" w:rsidRPr="00DF221F">
        <w:rPr>
          <w:position w:val="-10"/>
        </w:rPr>
        <w:object w:dxaOrig="240" w:dyaOrig="260" w14:anchorId="36E77D53">
          <v:shape id="_x0000_i1336" type="#_x0000_t75" style="width:12pt;height:12.5pt" o:ole="">
            <v:imagedata r:id="rId649" o:title=""/>
          </v:shape>
          <o:OLEObject Type="Embed" ProgID="Equation.DSMT4" ShapeID="_x0000_i1336" DrawAspect="Content" ObjectID="_1540965878" r:id="rId650"/>
        </w:object>
      </w:r>
      <w:r>
        <w:t xml:space="preserve"> and </w:t>
      </w:r>
      <w:r w:rsidR="00DF221F" w:rsidRPr="00DF221F">
        <w:rPr>
          <w:position w:val="-6"/>
        </w:rPr>
        <w:object w:dxaOrig="180" w:dyaOrig="220" w14:anchorId="055B59FD">
          <v:shape id="_x0000_i1337" type="#_x0000_t75" style="width:9pt;height:11pt" o:ole="">
            <v:imagedata r:id="rId651" o:title=""/>
          </v:shape>
          <o:OLEObject Type="Embed" ProgID="Equation.DSMT4" ShapeID="_x0000_i1337" DrawAspect="Content" ObjectID="_1540965879" r:id="rId652"/>
        </w:object>
      </w:r>
      <w:r>
        <w:t xml:space="preserve">, using the partial differential equations that enforce mixture momentum balance in </w:t>
      </w:r>
      <w:r w:rsidR="00FD5AC9">
        <w:fldChar w:fldCharType="begin"/>
      </w:r>
      <w:r w:rsidR="00FD5AC9">
        <w:instrText xml:space="preserve"> GOTOBUTTON ZEqnNum146657  \* MERGEFORMAT </w:instrText>
      </w:r>
      <w:r w:rsidR="005232C6">
        <w:fldChar w:fldCharType="begin"/>
      </w:r>
      <w:r w:rsidR="005232C6">
        <w:instrText xml:space="preserve"> REF ZEqnNum146657 \* Charf</w:instrText>
      </w:r>
      <w:r w:rsidR="005232C6">
        <w:instrText xml:space="preserve">ormat \! \* MERGEFORMAT </w:instrText>
      </w:r>
      <w:r w:rsidR="005232C6">
        <w:fldChar w:fldCharType="separate"/>
      </w:r>
      <w:ins w:id="229" w:author="steve maas" w:date="2016-09-27T12:58:00Z">
        <w:r w:rsidR="00843CC3">
          <w:instrText>(2.108)</w:instrText>
        </w:r>
      </w:ins>
      <w:del w:id="230" w:author="steve maas" w:date="2016-09-27T12:58:00Z">
        <w:r w:rsidR="00E34B36" w:rsidDel="00843CC3">
          <w:delInstrText>(2.102)</w:delInstrText>
        </w:r>
      </w:del>
      <w:r w:rsidR="005232C6">
        <w:fldChar w:fldCharType="end"/>
      </w:r>
      <w:r w:rsidR="00FD5AC9">
        <w:fldChar w:fldCharType="end"/>
      </w:r>
      <w:r>
        <w:t xml:space="preserve">, mixture mass balance in </w:t>
      </w:r>
      <w:r w:rsidR="00FD5AC9">
        <w:fldChar w:fldCharType="begin"/>
      </w:r>
      <w:r w:rsidR="00FD5AC9">
        <w:instrText xml:space="preserve"> GOTOBUTTON ZEqnNum591299  \* MERGEFORMAT </w:instrText>
      </w:r>
      <w:r w:rsidR="005232C6">
        <w:fldChar w:fldCharType="begin"/>
      </w:r>
      <w:r w:rsidR="005232C6">
        <w:instrText xml:space="preserve"> REF ZEqnNum591299 \* Charformat \! \* MERGEFORMAT </w:instrText>
      </w:r>
      <w:r w:rsidR="005232C6">
        <w:fldChar w:fldCharType="separate"/>
      </w:r>
      <w:ins w:id="231" w:author="steve maas" w:date="2016-09-27T12:58:00Z">
        <w:r w:rsidR="00843CC3">
          <w:instrText>(2.112)</w:instrText>
        </w:r>
      </w:ins>
      <w:del w:id="232" w:author="steve maas" w:date="2016-09-27T12:58:00Z">
        <w:r w:rsidR="00E34B36" w:rsidDel="00843CC3">
          <w:delInstrText>(2.106)</w:delInstrText>
        </w:r>
      </w:del>
      <w:r w:rsidR="005232C6">
        <w:fldChar w:fldCharType="end"/>
      </w:r>
      <w:r w:rsidR="00FD5AC9">
        <w:fldChar w:fldCharType="end"/>
      </w:r>
      <w:r>
        <w:t xml:space="preserve">, and solute mass balance in </w:t>
      </w:r>
      <w:r w:rsidR="00FD5AC9">
        <w:fldChar w:fldCharType="begin"/>
      </w:r>
      <w:r w:rsidR="00FD5AC9">
        <w:instrText xml:space="preserve"> GOTOBUTTON ZEqnNum536154  \* MERGEFORMAT </w:instrText>
      </w:r>
      <w:r w:rsidR="005232C6">
        <w:fldChar w:fldCharType="begin"/>
      </w:r>
      <w:r w:rsidR="005232C6">
        <w:instrText xml:space="preserve"> REF</w:instrText>
      </w:r>
      <w:r w:rsidR="005232C6">
        <w:instrText xml:space="preserve"> ZEqnNum536154 \* Charformat \! \* MERGEFORMAT </w:instrText>
      </w:r>
      <w:r w:rsidR="005232C6">
        <w:fldChar w:fldCharType="separate"/>
      </w:r>
      <w:ins w:id="233" w:author="steve maas" w:date="2016-09-27T12:58:00Z">
        <w:r w:rsidR="00843CC3">
          <w:instrText>(2.113)</w:instrText>
        </w:r>
      </w:ins>
      <w:del w:id="234" w:author="steve maas" w:date="2016-09-27T12:58:00Z">
        <w:r w:rsidR="00E34B36" w:rsidDel="00843CC3">
          <w:delInstrText>(2.107)</w:delInstrText>
        </w:r>
      </w:del>
      <w:r w:rsidR="005232C6">
        <w:fldChar w:fldCharType="end"/>
      </w:r>
      <w:r w:rsidR="00FD5AC9">
        <w:fldChar w:fldCharType="end"/>
      </w:r>
      <w:r>
        <w:t xml:space="preserve">. The remaining solvent and solute momentum balances in </w:t>
      </w:r>
      <w:r w:rsidR="005265A8">
        <w:fldChar w:fldCharType="begin"/>
      </w:r>
      <w:r w:rsidR="005265A8">
        <w:instrText xml:space="preserve"> GOTOBUTTON ZEqnNum146533  \* MERGEFORMAT </w:instrText>
      </w:r>
      <w:r w:rsidR="005232C6">
        <w:fldChar w:fldCharType="begin"/>
      </w:r>
      <w:r w:rsidR="005232C6">
        <w:instrText xml:space="preserve"> REF ZEqnNum146533 \* Charformat \! \* MERGEFORMAT </w:instrText>
      </w:r>
      <w:r w:rsidR="005232C6">
        <w:fldChar w:fldCharType="separate"/>
      </w:r>
      <w:ins w:id="235" w:author="steve maas" w:date="2016-09-27T12:58:00Z">
        <w:r w:rsidR="00843CC3">
          <w:instrText>(2.115)</w:instrText>
        </w:r>
      </w:ins>
      <w:del w:id="236" w:author="steve maas" w:date="2016-09-27T12:58:00Z">
        <w:r w:rsidR="00E34B36" w:rsidDel="00843CC3">
          <w:delInstrText>(2.109)</w:delInstrText>
        </w:r>
      </w:del>
      <w:r w:rsidR="005232C6">
        <w:fldChar w:fldCharType="end"/>
      </w:r>
      <w:r w:rsidR="005265A8">
        <w:fldChar w:fldCharType="end"/>
      </w:r>
      <w:r>
        <w:t xml:space="preserve">, and solid mass balance in </w:t>
      </w:r>
      <w:r w:rsidR="005265A8">
        <w:fldChar w:fldCharType="begin"/>
      </w:r>
      <w:r w:rsidR="005265A8">
        <w:instrText xml:space="preserve"> GOTOBUTTON ZEqnNum887820  \* MERGEFORMAT </w:instrText>
      </w:r>
      <w:r w:rsidR="005232C6">
        <w:fldChar w:fldCharType="begin"/>
      </w:r>
      <w:r w:rsidR="005232C6">
        <w:instrText xml:space="preserve"> REF ZEqnNum887820 \* Charformat \! \* MERGEFORMAT </w:instrText>
      </w:r>
      <w:r w:rsidR="005232C6">
        <w:fldChar w:fldCharType="separate"/>
      </w:r>
      <w:ins w:id="237" w:author="steve maas" w:date="2016-09-27T12:58:00Z">
        <w:r w:rsidR="00843CC3">
          <w:instrText>(2.114)</w:instrText>
        </w:r>
      </w:ins>
      <w:del w:id="238" w:author="steve maas" w:date="2016-09-27T12:58:00Z">
        <w:r w:rsidR="00E34B36" w:rsidDel="00843CC3">
          <w:delInstrText>(2.108)</w:delInstrText>
        </w:r>
      </w:del>
      <w:r w:rsidR="005232C6">
        <w:fldChar w:fldCharType="end"/>
      </w:r>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DF221F" w:rsidRPr="00025957">
        <w:rPr>
          <w:position w:val="-4"/>
        </w:rPr>
        <w:object w:dxaOrig="200" w:dyaOrig="200" w14:anchorId="73B0F392">
          <v:shape id="_x0000_i1338" type="#_x0000_t75" style="width:10pt;height:10pt" o:ole="">
            <v:imagedata r:id="rId653" o:title=""/>
          </v:shape>
          <o:OLEObject Type="Embed" ProgID="Equation.DSMT4" ShapeID="_x0000_i1338" DrawAspect="Content" ObjectID="_1540965880" r:id="rId654"/>
        </w:object>
      </w:r>
      <w:r>
        <w:t xml:space="preserve">, mass and momentum balance relations demonstrate that the mixture traction </w:t>
      </w:r>
      <w:r w:rsidR="00DF221F" w:rsidRPr="00DF221F">
        <w:rPr>
          <w:position w:val="-6"/>
        </w:rPr>
        <w:object w:dxaOrig="800" w:dyaOrig="260" w14:anchorId="3341E94A">
          <v:shape id="_x0000_i1339" type="#_x0000_t75" style="width:40pt;height:12.5pt" o:ole="">
            <v:imagedata r:id="rId655" o:title=""/>
          </v:shape>
          <o:OLEObject Type="Embed" ProgID="Equation.DSMT4" ShapeID="_x0000_i1339" DrawAspect="Content" ObjectID="_1540965881" r:id="rId656"/>
        </w:object>
      </w:r>
      <w:r>
        <w:t xml:space="preserve"> and normal flux components </w:t>
      </w:r>
      <w:r w:rsidR="00DF221F" w:rsidRPr="00DF221F">
        <w:rPr>
          <w:position w:val="-12"/>
        </w:rPr>
        <w:object w:dxaOrig="999" w:dyaOrig="360" w14:anchorId="06036A81">
          <v:shape id="_x0000_i1340" type="#_x0000_t75" style="width:50pt;height:18.5pt" o:ole="">
            <v:imagedata r:id="rId657" o:title=""/>
          </v:shape>
          <o:OLEObject Type="Embed" ProgID="Equation.DSMT4" ShapeID="_x0000_i1340" DrawAspect="Content" ObjectID="_1540965882" r:id="rId658"/>
        </w:object>
      </w:r>
      <w:r>
        <w:t xml:space="preserve"> and </w:t>
      </w:r>
      <w:r w:rsidR="00DF221F" w:rsidRPr="00DF221F">
        <w:rPr>
          <w:position w:val="-12"/>
        </w:rPr>
        <w:object w:dxaOrig="859" w:dyaOrig="360" w14:anchorId="2144544C">
          <v:shape id="_x0000_i1341" type="#_x0000_t75" style="width:42.5pt;height:18.5pt" o:ole="">
            <v:imagedata r:id="rId659" o:title=""/>
          </v:shape>
          <o:OLEObject Type="Embed" ProgID="Equation.DSMT4" ShapeID="_x0000_i1341" DrawAspect="Content" ObjectID="_1540965883" r:id="rId660"/>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dGhvcj5FcmluZ2VuPC9BdXRob3I+PFllYXI+MTk2NTwvWWVhcj48UmVjTnVtPjYzPC9SZWNOdW0+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2" w:tooltip="Eringen, 1965 #63" w:history="1">
        <w:r w:rsidR="00214E15">
          <w:rPr>
            <w:noProof/>
          </w:rPr>
          <w:t>22</w:t>
        </w:r>
      </w:hyperlink>
      <w:r w:rsidR="00A56950">
        <w:rPr>
          <w:noProof/>
        </w:rPr>
        <w:t>]</w:t>
      </w:r>
      <w:r>
        <w:fldChar w:fldCharType="end"/>
      </w:r>
      <w:r>
        <w:t xml:space="preserve">. Therefore, </w:t>
      </w:r>
      <w:r w:rsidR="00DF221F" w:rsidRPr="00DF221F">
        <w:rPr>
          <w:position w:val="-6"/>
        </w:rPr>
        <w:object w:dxaOrig="160" w:dyaOrig="260" w14:anchorId="43EAB3A8">
          <v:shape id="_x0000_i1342" type="#_x0000_t75" style="width:8.5pt;height:12.5pt" o:ole="">
            <v:imagedata r:id="rId661" o:title=""/>
          </v:shape>
          <o:OLEObject Type="Embed" ProgID="Equation.DSMT4" ShapeID="_x0000_i1342" DrawAspect="Content" ObjectID="_1540965884" r:id="rId662"/>
        </w:object>
      </w:r>
      <w:r>
        <w:t xml:space="preserve">, </w:t>
      </w:r>
      <w:r w:rsidR="00DF221F" w:rsidRPr="00DF221F">
        <w:rPr>
          <w:position w:val="-12"/>
        </w:rPr>
        <w:object w:dxaOrig="300" w:dyaOrig="360" w14:anchorId="2C62094D">
          <v:shape id="_x0000_i1343" type="#_x0000_t75" style="width:15pt;height:18.5pt" o:ole="">
            <v:imagedata r:id="rId663" o:title=""/>
          </v:shape>
          <o:OLEObject Type="Embed" ProgID="Equation.DSMT4" ShapeID="_x0000_i1343" DrawAspect="Content" ObjectID="_1540965885" r:id="rId664"/>
        </w:object>
      </w:r>
      <w:r>
        <w:t xml:space="preserve"> and </w:t>
      </w:r>
      <w:r w:rsidR="00DF221F" w:rsidRPr="00DF221F">
        <w:rPr>
          <w:position w:val="-12"/>
        </w:rPr>
        <w:object w:dxaOrig="260" w:dyaOrig="360" w14:anchorId="00DD1CEA">
          <v:shape id="_x0000_i1344" type="#_x0000_t75" style="width:12.5pt;height:18.5pt" o:ole="">
            <v:imagedata r:id="rId665" o:title=""/>
          </v:shape>
          <o:OLEObject Type="Embed" ProgID="Equation.DSMT4" ShapeID="_x0000_i1344" DrawAspect="Content" ObjectID="_1540965886" r:id="rId666"/>
        </w:object>
      </w:r>
      <w:r>
        <w:t xml:space="preserve"> may be prescribed as boundary conditions.</w:t>
      </w:r>
    </w:p>
    <w:p w14:paraId="24B9513D" w14:textId="77777777" w:rsidR="00FB6012" w:rsidRDefault="00FB6012" w:rsidP="00FB6012"/>
    <w:p w14:paraId="746E5A23" w14:textId="5092D9FD" w:rsidR="00FB6012" w:rsidRDefault="00FB6012" w:rsidP="00FB6012">
      <w:r>
        <w:t xml:space="preserve">Combining momentum and energy balances across an interface also demonstrates that </w:t>
      </w:r>
      <w:r w:rsidR="00DF221F" w:rsidRPr="00DF221F">
        <w:rPr>
          <w:position w:val="-10"/>
        </w:rPr>
        <w:object w:dxaOrig="340" w:dyaOrig="360" w14:anchorId="701F134E">
          <v:shape id="_x0000_i1345" type="#_x0000_t75" style="width:17.5pt;height:18.5pt" o:ole="">
            <v:imagedata r:id="rId667" o:title=""/>
          </v:shape>
          <o:OLEObject Type="Embed" ProgID="Equation.DSMT4" ShapeID="_x0000_i1345" DrawAspect="Content" ObjectID="_1540965887" r:id="rId668"/>
        </w:object>
      </w:r>
      <w:r>
        <w:t xml:space="preserve"> and </w:t>
      </w:r>
      <w:r w:rsidR="00DF221F" w:rsidRPr="00DF221F">
        <w:rPr>
          <w:position w:val="-10"/>
        </w:rPr>
        <w:object w:dxaOrig="320" w:dyaOrig="360" w14:anchorId="2F4B8D28">
          <v:shape id="_x0000_i1346" type="#_x0000_t75" style="width:16pt;height:18.5pt" o:ole="">
            <v:imagedata r:id="rId669" o:title=""/>
          </v:shape>
          <o:OLEObject Type="Embed" ProgID="Equation.DSMT4" ShapeID="_x0000_i1346" DrawAspect="Content" ObjectID="_1540965888" r:id="rId670"/>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 </w:instrText>
      </w:r>
      <w:r w:rsidR="001763A3">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TiIgZGItaWQ9ImZ3eHJmd3pkNXd3YXZjZXBlOWVwZGVldnhkc2QyZmZ0c3dyeCIgdGltZXN0YW1w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</w:fldData>
        </w:fldChar>
      </w:r>
      <w:r w:rsidR="001763A3">
        <w:instrText xml:space="preserve"> ADDIN EN.CITE.DATA </w:instrText>
      </w:r>
      <w:r w:rsidR="001763A3">
        <w:fldChar w:fldCharType="end"/>
      </w:r>
      <w:r>
        <w:fldChar w:fldCharType="separate"/>
      </w:r>
      <w:r w:rsidR="00A56950">
        <w:rPr>
          <w:noProof/>
        </w:rPr>
        <w:t>[</w:t>
      </w:r>
      <w:hyperlink w:anchor="_ENREF_20" w:tooltip="Ateshian, 2007 #61" w:history="1">
        <w:r w:rsidR="00214E15">
          <w:rPr>
            <w:noProof/>
          </w:rPr>
          <w:t>20</w:t>
        </w:r>
      </w:hyperlink>
      <w:r w:rsidR="00A56950">
        <w:rPr>
          <w:noProof/>
        </w:rPr>
        <w:t xml:space="preserve">, </w:t>
      </w:r>
      <w:hyperlink w:anchor="_ENREF_23" w:tooltip="Katzir-Katchalsky, 1965 #64" w:history="1">
        <w:r w:rsidR="00214E15">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DF221F" w:rsidRPr="00DF221F">
        <w:rPr>
          <w:position w:val="-12"/>
        </w:rPr>
        <w:object w:dxaOrig="340" w:dyaOrig="380" w14:anchorId="7EAE4271">
          <v:shape id="_x0000_i1347" type="#_x0000_t75" style="width:17.5pt;height:18.5pt" o:ole="">
            <v:imagedata r:id="rId671" o:title=""/>
          </v:shape>
          <o:OLEObject Type="Embed" ProgID="Equation.DSMT4" ShapeID="_x0000_i1347" DrawAspect="Content" ObjectID="_1540965889" r:id="rId672"/>
        </w:object>
      </w:r>
      <w:r>
        <w:t xml:space="preserve">, </w:t>
      </w:r>
      <w:r w:rsidR="00DF221F" w:rsidRPr="00DF221F">
        <w:rPr>
          <w:position w:val="-12"/>
        </w:rPr>
        <w:object w:dxaOrig="320" w:dyaOrig="380" w14:anchorId="56271E1D">
          <v:shape id="_x0000_i1348" type="#_x0000_t75" style="width:16pt;height:18.5pt" o:ole="">
            <v:imagedata r:id="rId673" o:title=""/>
          </v:shape>
          <o:OLEObject Type="Embed" ProgID="Equation.DSMT4" ShapeID="_x0000_i1348" DrawAspect="Content" ObjectID="_1540965890" r:id="rId674"/>
        </w:object>
      </w:r>
      <w:r>
        <w:t xml:space="preserve">, </w:t>
      </w:r>
      <w:r w:rsidR="00DF221F" w:rsidRPr="00DF221F">
        <w:rPr>
          <w:position w:val="-12"/>
        </w:rPr>
        <w:object w:dxaOrig="300" w:dyaOrig="360" w14:anchorId="25A309A7">
          <v:shape id="_x0000_i1349" type="#_x0000_t75" style="width:15pt;height:18.5pt" o:ole="">
            <v:imagedata r:id="rId675" o:title=""/>
          </v:shape>
          <o:OLEObject Type="Embed" ProgID="Equation.DSMT4" ShapeID="_x0000_i1349" DrawAspect="Content" ObjectID="_1540965891" r:id="rId676"/>
        </w:object>
      </w:r>
      <w:r>
        <w:t xml:space="preserve"> and </w:t>
      </w:r>
      <w:r w:rsidR="00DF221F" w:rsidRPr="00DF221F">
        <w:rPr>
          <w:position w:val="-12"/>
        </w:rPr>
        <w:object w:dxaOrig="240" w:dyaOrig="360" w14:anchorId="6285F66E">
          <v:shape id="_x0000_i1350" type="#_x0000_t75" style="width:12pt;height:18.5pt" o:ole="">
            <v:imagedata r:id="rId677" o:title=""/>
          </v:shape>
          <o:OLEObject Type="Embed" ProgID="Equation.DSMT4" ShapeID="_x0000_i1350" DrawAspect="Content" ObjectID="_1540965892" r:id="rId678"/>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r w:rsidR="005232C6">
        <w:fldChar w:fldCharType="begin"/>
      </w:r>
      <w:r w:rsidR="005232C6">
        <w:instrText xml:space="preserve"> REF ZEqnNum276818 \* Charformat \! \* MERGEFORMAT </w:instrText>
      </w:r>
      <w:r w:rsidR="005232C6">
        <w:fldChar w:fldCharType="separate"/>
      </w:r>
      <w:ins w:id="239" w:author="steve maas" w:date="2016-09-27T12:58:00Z">
        <w:r w:rsidR="00843CC3">
          <w:instrText>(2.110)</w:instrText>
        </w:r>
      </w:ins>
      <w:del w:id="240" w:author="steve maas" w:date="2016-09-27T12:58:00Z">
        <w:r w:rsidR="00E34B36" w:rsidDel="00843CC3">
          <w:delInstrText>(2.104)</w:delInstrText>
        </w:r>
      </w:del>
      <w:r w:rsidR="005232C6">
        <w:fldChar w:fldCharType="end"/>
      </w:r>
      <w:r w:rsidR="009E0067">
        <w:fldChar w:fldCharType="end"/>
      </w:r>
      <w:r>
        <w:t xml:space="preserve"> also shows that continuity of these potentials across an interface does not imply continuity of the fluid pressure </w:t>
      </w:r>
      <w:r w:rsidR="00DF221F" w:rsidRPr="00DF221F">
        <w:rPr>
          <w:position w:val="-10"/>
        </w:rPr>
        <w:object w:dxaOrig="240" w:dyaOrig="260" w14:anchorId="58A17CA3">
          <v:shape id="_x0000_i1351" type="#_x0000_t75" style="width:12pt;height:12.5pt" o:ole="">
            <v:imagedata r:id="rId679" o:title=""/>
          </v:shape>
          <o:OLEObject Type="Embed" ProgID="Equation.DSMT4" ShapeID="_x0000_i1351" DrawAspect="Content" ObjectID="_1540965893" r:id="rId680"/>
        </w:object>
      </w:r>
      <w:r>
        <w:t xml:space="preserve"> or solute concentration </w:t>
      </w:r>
      <w:r w:rsidR="00DF221F" w:rsidRPr="00DF221F">
        <w:rPr>
          <w:position w:val="-6"/>
        </w:rPr>
        <w:object w:dxaOrig="180" w:dyaOrig="220" w14:anchorId="0117F817">
          <v:shape id="_x0000_i1352" type="#_x0000_t75" style="width:9pt;height:11pt" o:ole="">
            <v:imagedata r:id="rId681" o:title=""/>
          </v:shape>
          <o:OLEObject Type="Embed" ProgID="Equation.DSMT4" ShapeID="_x0000_i1352" DrawAspect="Content" ObjectID="_1540965894" r:id="rId682"/>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 </w:instrText>
      </w:r>
      <w:r w:rsidR="001763A3">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ImZ3eHJmd3pkNXd3YXZjZXBlOWVwZGVldnhkc2QyZmZ0c3dyeCIgdGltZXN0YW1wPSIwIj42NTwv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</w:fldData>
        </w:fldChar>
      </w:r>
      <w:r w:rsidR="001763A3">
        <w:instrText xml:space="preserve"> ADDIN EN.CITE.DATA </w:instrText>
      </w:r>
      <w:r w:rsidR="001763A3">
        <w:fldChar w:fldCharType="end"/>
      </w:r>
      <w:r>
        <w:fldChar w:fldCharType="separate"/>
      </w:r>
      <w:r w:rsidR="00A56950">
        <w:rPr>
          <w:noProof/>
        </w:rPr>
        <w:t>[</w:t>
      </w:r>
      <w:hyperlink w:anchor="_ENREF_24" w:tooltip="Sun, 1999 #65" w:history="1">
        <w:r w:rsidR="00214E15">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r w:rsidR="005232C6">
        <w:fldChar w:fldCharType="begin"/>
      </w:r>
      <w:r w:rsidR="005232C6">
        <w:instrText xml:space="preserve"> REF ZEqnNum276818 \* Charformat \! \* MERGEFORMAT</w:instrText>
      </w:r>
      <w:r w:rsidR="005232C6">
        <w:instrText xml:space="preserve"> </w:instrText>
      </w:r>
      <w:r w:rsidR="005232C6">
        <w:fldChar w:fldCharType="separate"/>
      </w:r>
      <w:ins w:id="241" w:author="steve maas" w:date="2016-09-27T12:58:00Z">
        <w:r w:rsidR="00843CC3">
          <w:instrText>(2.110)</w:instrText>
        </w:r>
      </w:ins>
      <w:del w:id="242" w:author="steve maas" w:date="2016-09-27T12:58:00Z">
        <w:r w:rsidR="00E34B36" w:rsidDel="00843CC3">
          <w:delInstrText>(2.104)</w:delInstrText>
        </w:r>
      </w:del>
      <w:r w:rsidR="005232C6">
        <w:fldChar w:fldCharType="end"/>
      </w:r>
      <w:r w:rsidR="009E0067">
        <w:fldChar w:fldCharType="end"/>
      </w:r>
      <w:r>
        <w:t xml:space="preserve"> shows that continuity may be enforced by using</w:t>
      </w:r>
    </w:p>
    <w:p w14:paraId="4884EDC5" w14:textId="39EFB750" w:rsidR="00FB6012" w:rsidRDefault="00FB6012" w:rsidP="00FB6012">
      <w:pPr>
        <w:pStyle w:val="MTDisplayEquation"/>
      </w:pPr>
      <w:r>
        <w:lastRenderedPageBreak/>
        <w:tab/>
      </w:r>
      <w:r w:rsidR="00DF221F" w:rsidRPr="00DF221F">
        <w:rPr>
          <w:position w:val="-42"/>
        </w:rPr>
        <w:object w:dxaOrig="1540" w:dyaOrig="960" w14:anchorId="3BC85A98">
          <v:shape id="_x0000_i1353" type="#_x0000_t75" style="width:77pt;height:48pt" o:ole="">
            <v:imagedata r:id="rId683" o:title=""/>
          </v:shape>
          <o:OLEObject Type="Embed" ProgID="Equation.DSMT4" ShapeID="_x0000_i1353" DrawAspect="Content" ObjectID="_1540965895" r:id="rId68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243" w:name="ZEqnNum385284"/>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44" w:author="steve maas" w:date="2016-09-27T12:58:00Z">
        <w:r w:rsidR="00843CC3">
          <w:rPr>
            <w:noProof/>
          </w:rPr>
          <w:instrText>118</w:instrText>
        </w:r>
      </w:ins>
      <w:del w:id="245" w:author="steve maas" w:date="2016-09-27T12:58:00Z">
        <w:r w:rsidR="00E34B36" w:rsidDel="00843CC3">
          <w:rPr>
            <w:noProof/>
          </w:rPr>
          <w:delInstrText>112</w:delInstrText>
        </w:r>
      </w:del>
      <w:r w:rsidR="005232C6">
        <w:rPr>
          <w:noProof/>
        </w:rPr>
        <w:fldChar w:fldCharType="end"/>
      </w:r>
      <w:r>
        <w:instrText>)</w:instrText>
      </w:r>
      <w:bookmarkEnd w:id="243"/>
      <w:r>
        <w:fldChar w:fldCharType="end"/>
      </w:r>
    </w:p>
    <w:p w14:paraId="2EA27E8D" w14:textId="20FAF2A1" w:rsidR="00FB6012" w:rsidRDefault="00FB6012" w:rsidP="00FB6012">
      <w:r>
        <w:t xml:space="preserve">where </w:t>
      </w:r>
      <w:r w:rsidR="00DF221F" w:rsidRPr="00DF221F">
        <w:rPr>
          <w:position w:val="-10"/>
        </w:rPr>
        <w:object w:dxaOrig="240" w:dyaOrig="320" w14:anchorId="5F789871">
          <v:shape id="_x0000_i1354" type="#_x0000_t75" style="width:12pt;height:16pt" o:ole="">
            <v:imagedata r:id="rId685" o:title=""/>
          </v:shape>
          <o:OLEObject Type="Embed" ProgID="Equation.DSMT4" ShapeID="_x0000_i1354" DrawAspect="Content" ObjectID="_1540965896" r:id="rId686"/>
        </w:object>
      </w:r>
      <w:r>
        <w:t xml:space="preserve"> is the effective fluid pressure and </w:t>
      </w:r>
      <w:r w:rsidR="00DF221F" w:rsidRPr="00DF221F">
        <w:rPr>
          <w:position w:val="-6"/>
        </w:rPr>
        <w:object w:dxaOrig="180" w:dyaOrig="279" w14:anchorId="0A66C8B6">
          <v:shape id="_x0000_i1355" type="#_x0000_t75" style="width:9pt;height:14pt" o:ole="">
            <v:imagedata r:id="rId687" o:title=""/>
          </v:shape>
          <o:OLEObject Type="Embed" ProgID="Equation.DSMT4" ShapeID="_x0000_i1355" DrawAspect="Content" ObjectID="_1540965897" r:id="rId688"/>
        </w:object>
      </w:r>
      <w:r>
        <w:t xml:space="preserve"> is the effective solute concentration in the mixture. Note that </w:t>
      </w:r>
      <w:r w:rsidR="00DF221F" w:rsidRPr="00DF221F">
        <w:rPr>
          <w:position w:val="-10"/>
        </w:rPr>
        <w:object w:dxaOrig="240" w:dyaOrig="320" w14:anchorId="41C5698D">
          <v:shape id="_x0000_i1356" type="#_x0000_t75" style="width:12pt;height:16pt" o:ole="">
            <v:imagedata r:id="rId689" o:title=""/>
          </v:shape>
          <o:OLEObject Type="Embed" ProgID="Equation.DSMT4" ShapeID="_x0000_i1356" DrawAspect="Content" ObjectID="_1540965898" r:id="rId690"/>
        </w:object>
      </w:r>
      <w:r>
        <w:t xml:space="preserve"> represents that part of the fluid pressure which does not result from osmotic effects (since the term </w:t>
      </w:r>
      <w:r w:rsidR="00DF221F" w:rsidRPr="00DF221F">
        <w:rPr>
          <w:position w:val="-10"/>
        </w:rPr>
        <w:object w:dxaOrig="720" w:dyaOrig="320" w14:anchorId="57A9738F">
          <v:shape id="_x0000_i1357" type="#_x0000_t75" style="width:36pt;height:16pt" o:ole="">
            <v:imagedata r:id="rId691" o:title=""/>
          </v:shape>
          <o:OLEObject Type="Embed" ProgID="Equation.DSMT4" ShapeID="_x0000_i1357" DrawAspect="Content" ObjectID="_1540965899" r:id="rId692"/>
        </w:object>
      </w:r>
      <w:r>
        <w:t xml:space="preserve"> may be viewed as the osmotic pressure contribution to </w:t>
      </w:r>
      <w:r w:rsidR="00DF221F" w:rsidRPr="00DF221F">
        <w:rPr>
          <w:position w:val="-10"/>
        </w:rPr>
        <w:object w:dxaOrig="240" w:dyaOrig="260" w14:anchorId="77DDA0F9">
          <v:shape id="_x0000_i1358" type="#_x0000_t75" style="width:12pt;height:12.5pt" o:ole="">
            <v:imagedata r:id="rId693" o:title=""/>
          </v:shape>
          <o:OLEObject Type="Embed" ProgID="Equation.DSMT4" ShapeID="_x0000_i1358" DrawAspect="Content" ObjectID="_1540965900" r:id="rId694"/>
        </w:object>
      </w:r>
      <w:r>
        <w:t>)</w:t>
      </w:r>
      <w:r w:rsidR="005D060C">
        <w:t>,</w:t>
      </w:r>
      <w:r>
        <w:t xml:space="preserve"> and </w:t>
      </w:r>
      <w:r w:rsidR="00DF221F" w:rsidRPr="00DF221F">
        <w:rPr>
          <w:position w:val="-6"/>
        </w:rPr>
        <w:object w:dxaOrig="180" w:dyaOrig="279" w14:anchorId="35E14662">
          <v:shape id="_x0000_i1359" type="#_x0000_t75" style="width:9pt;height:14pt" o:ole="">
            <v:imagedata r:id="rId695" o:title=""/>
          </v:shape>
          <o:OLEObject Type="Embed" ProgID="Equation.DSMT4" ShapeID="_x0000_i1359" DrawAspect="Content" ObjectID="_1540965901" r:id="rId696"/>
        </w:object>
      </w:r>
      <w:r>
        <w:t xml:space="preserve"> is a straightforward measure of the solute activity, since </w:t>
      </w:r>
      <w:r w:rsidR="00DF221F" w:rsidRPr="00DF221F">
        <w:rPr>
          <w:position w:val="-12"/>
        </w:rPr>
        <w:object w:dxaOrig="999" w:dyaOrig="380" w14:anchorId="56E4A8BE">
          <v:shape id="_x0000_i1360" type="#_x0000_t75" style="width:50pt;height:18.5pt" o:ole="">
            <v:imagedata r:id="rId697" o:title=""/>
          </v:shape>
          <o:OLEObject Type="Embed" ProgID="Equation.DSMT4" ShapeID="_x0000_i1360" DrawAspect="Content" ObjectID="_1540965902" r:id="rId698"/>
        </w:object>
      </w:r>
      <w:r>
        <w:t>. Therefore these alternative variables have clear physical meanings.</w:t>
      </w:r>
    </w:p>
    <w:p w14:paraId="2ADDB4DA" w14:textId="77777777" w:rsidR="00FB6012" w:rsidRDefault="00FB6012" w:rsidP="00FB6012"/>
    <w:p w14:paraId="166FC991" w14:textId="0F0CE7B5" w:rsidR="00FB6012" w:rsidRDefault="00FB6012" w:rsidP="00FB6012">
      <w:r>
        <w:t xml:space="preserve">Since the unknowns are now given by </w:t>
      </w:r>
      <w:r w:rsidR="00DF221F" w:rsidRPr="00DF221F">
        <w:rPr>
          <w:position w:val="-6"/>
        </w:rPr>
        <w:object w:dxaOrig="200" w:dyaOrig="220" w14:anchorId="4F0181EA">
          <v:shape id="_x0000_i1361" type="#_x0000_t75" style="width:10pt;height:11pt" o:ole="">
            <v:imagedata r:id="rId699" o:title=""/>
          </v:shape>
          <o:OLEObject Type="Embed" ProgID="Equation.DSMT4" ShapeID="_x0000_i1361" DrawAspect="Content" ObjectID="_1540965903" r:id="rId700"/>
        </w:object>
      </w:r>
      <w:r>
        <w:t xml:space="preserve">, </w:t>
      </w:r>
      <w:r w:rsidR="00DF221F" w:rsidRPr="00DF221F">
        <w:rPr>
          <w:position w:val="-10"/>
        </w:rPr>
        <w:object w:dxaOrig="240" w:dyaOrig="320" w14:anchorId="7EA47F33">
          <v:shape id="_x0000_i1362" type="#_x0000_t75" style="width:12pt;height:16pt" o:ole="">
            <v:imagedata r:id="rId701" o:title=""/>
          </v:shape>
          <o:OLEObject Type="Embed" ProgID="Equation.DSMT4" ShapeID="_x0000_i1362" DrawAspect="Content" ObjectID="_1540965904" r:id="rId702"/>
        </w:object>
      </w:r>
      <w:r>
        <w:t xml:space="preserve"> and </w:t>
      </w:r>
      <w:r w:rsidR="00DF221F" w:rsidRPr="00DF221F">
        <w:rPr>
          <w:position w:val="-6"/>
        </w:rPr>
        <w:object w:dxaOrig="180" w:dyaOrig="279" w14:anchorId="2017C117">
          <v:shape id="_x0000_i1363" type="#_x0000_t75" style="width:9pt;height:14pt" o:ole="">
            <v:imagedata r:id="rId703" o:title=""/>
          </v:shape>
          <o:OLEObject Type="Embed" ProgID="Equation.DSMT4" ShapeID="_x0000_i1363" DrawAspect="Content" ObjectID="_1540965905" r:id="rId704"/>
        </w:object>
      </w:r>
      <w:r>
        <w:t>, the governing partial differential equations may be rewritten in the form</w:t>
      </w:r>
    </w:p>
    <w:p w14:paraId="59948642" w14:textId="2E9A565F" w:rsidR="00FB6012" w:rsidRDefault="00FB6012" w:rsidP="00FB6012">
      <w:pPr>
        <w:pStyle w:val="MTDisplayEquation"/>
      </w:pPr>
      <w:r>
        <w:tab/>
      </w:r>
      <w:r w:rsidR="00DF221F" w:rsidRPr="00DF221F">
        <w:rPr>
          <w:position w:val="-90"/>
        </w:rPr>
        <w:object w:dxaOrig="3180" w:dyaOrig="1600" w14:anchorId="5AE0BA15">
          <v:shape id="_x0000_i1364" type="#_x0000_t75" style="width:159pt;height:80.5pt" o:ole="">
            <v:imagedata r:id="rId705" o:title=""/>
          </v:shape>
          <o:OLEObject Type="Embed" ProgID="Equation.DSMT4" ShapeID="_x0000_i1364" DrawAspect="Content" ObjectID="_1540965906" r:id="rId70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46" w:author="steve maas" w:date="2016-09-27T12:58:00Z">
        <w:r w:rsidR="00843CC3">
          <w:rPr>
            <w:noProof/>
          </w:rPr>
          <w:instrText>119</w:instrText>
        </w:r>
      </w:ins>
      <w:del w:id="247" w:author="steve maas" w:date="2016-09-27T12:58:00Z">
        <w:r w:rsidR="00E34B36" w:rsidDel="00843CC3">
          <w:rPr>
            <w:noProof/>
          </w:rPr>
          <w:delInstrText>113</w:delInstrText>
        </w:r>
      </w:del>
      <w:r w:rsidR="005232C6">
        <w:rPr>
          <w:noProof/>
        </w:rPr>
        <w:fldChar w:fldCharType="end"/>
      </w:r>
      <w:r>
        <w:instrText>)</w:instrText>
      </w:r>
      <w:r>
        <w:fldChar w:fldCharType="end"/>
      </w:r>
    </w:p>
    <w:p w14:paraId="31EF6FDD" w14:textId="77777777" w:rsidR="00FB6012" w:rsidRDefault="00FB6012" w:rsidP="00FB6012">
      <w:r>
        <w:t>where</w:t>
      </w:r>
    </w:p>
    <w:p w14:paraId="49A33B9D" w14:textId="67F440F0" w:rsidR="00FB6012" w:rsidRDefault="00FB6012" w:rsidP="00FB6012">
      <w:pPr>
        <w:pStyle w:val="MTDisplayEquation"/>
      </w:pPr>
      <w:r>
        <w:tab/>
      </w:r>
      <w:r w:rsidR="00DF221F" w:rsidRPr="00DF221F">
        <w:rPr>
          <w:position w:val="-118"/>
        </w:rPr>
        <w:object w:dxaOrig="3480" w:dyaOrig="2400" w14:anchorId="07CE18C8">
          <v:shape id="_x0000_i1365" type="#_x0000_t75" style="width:174pt;height:120pt" o:ole="">
            <v:imagedata r:id="rId707" o:title=""/>
          </v:shape>
          <o:OLEObject Type="Embed" ProgID="Equation.DSMT4" ShapeID="_x0000_i1365" DrawAspect="Content" ObjectID="_1540965907" r:id="rId70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248" w:name="ZEqnNum915453"/>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49" w:author="steve maas" w:date="2016-09-27T12:58:00Z">
        <w:r w:rsidR="00843CC3">
          <w:rPr>
            <w:noProof/>
          </w:rPr>
          <w:instrText>120</w:instrText>
        </w:r>
      </w:ins>
      <w:del w:id="250" w:author="steve maas" w:date="2016-09-27T12:58:00Z">
        <w:r w:rsidR="00E34B36" w:rsidDel="00843CC3">
          <w:rPr>
            <w:noProof/>
          </w:rPr>
          <w:delInstrText>114</w:delInstrText>
        </w:r>
      </w:del>
      <w:r w:rsidR="005232C6">
        <w:rPr>
          <w:noProof/>
        </w:rPr>
        <w:fldChar w:fldCharType="end"/>
      </w:r>
      <w:r>
        <w:instrText>)</w:instrText>
      </w:r>
      <w:bookmarkEnd w:id="248"/>
      <w:r>
        <w:fldChar w:fldCharType="end"/>
      </w:r>
    </w:p>
    <w:p w14:paraId="1632D712" w14:textId="7F713F20" w:rsidR="00FB6012" w:rsidRDefault="00FB6012" w:rsidP="00FB6012">
      <w:r>
        <w:t xml:space="preserve">Constitutive equations are needed to relate </w:t>
      </w:r>
      <w:r w:rsidR="00DF221F" w:rsidRPr="00DF221F">
        <w:rPr>
          <w:position w:val="-6"/>
        </w:rPr>
        <w:object w:dxaOrig="300" w:dyaOrig="320" w14:anchorId="5A846844">
          <v:shape id="_x0000_i1366" type="#_x0000_t75" style="width:15pt;height:16pt" o:ole="">
            <v:imagedata r:id="rId709" o:title=""/>
          </v:shape>
          <o:OLEObject Type="Embed" ProgID="Equation.DSMT4" ShapeID="_x0000_i1366" DrawAspect="Content" ObjectID="_1540965908" r:id="rId710"/>
        </w:object>
      </w:r>
      <w:r>
        <w:t xml:space="preserve">, </w:t>
      </w:r>
      <w:r w:rsidR="00DF221F" w:rsidRPr="00025957">
        <w:rPr>
          <w:position w:val="-4"/>
        </w:rPr>
        <w:object w:dxaOrig="220" w:dyaOrig="260" w14:anchorId="1E98D35F">
          <v:shape id="_x0000_i1367" type="#_x0000_t75" style="width:11pt;height:12.5pt" o:ole="">
            <v:imagedata r:id="rId711" o:title=""/>
          </v:shape>
          <o:OLEObject Type="Embed" ProgID="Equation.DSMT4" ShapeID="_x0000_i1367" DrawAspect="Content" ObjectID="_1540965909" r:id="rId712"/>
        </w:object>
      </w:r>
      <w:r>
        <w:t xml:space="preserve">, </w:t>
      </w:r>
      <w:r w:rsidR="00DF221F" w:rsidRPr="00DF221F">
        <w:rPr>
          <w:position w:val="-6"/>
        </w:rPr>
        <w:object w:dxaOrig="200" w:dyaOrig="279" w14:anchorId="3245C4C9">
          <v:shape id="_x0000_i1368" type="#_x0000_t75" style="width:10pt;height:14pt" o:ole="">
            <v:imagedata r:id="rId713" o:title=""/>
          </v:shape>
          <o:OLEObject Type="Embed" ProgID="Equation.DSMT4" ShapeID="_x0000_i1368" DrawAspect="Content" ObjectID="_1540965910" r:id="rId714"/>
        </w:object>
      </w:r>
      <w:r>
        <w:t xml:space="preserve">, </w:t>
      </w:r>
      <w:r w:rsidR="00DF221F" w:rsidRPr="00DF221F">
        <w:rPr>
          <w:position w:val="-12"/>
        </w:rPr>
        <w:object w:dxaOrig="279" w:dyaOrig="360" w14:anchorId="12378071">
          <v:shape id="_x0000_i1369" type="#_x0000_t75" style="width:14pt;height:18.5pt" o:ole="">
            <v:imagedata r:id="rId715" o:title=""/>
          </v:shape>
          <o:OLEObject Type="Embed" ProgID="Equation.DSMT4" ShapeID="_x0000_i1369" DrawAspect="Content" ObjectID="_1540965911" r:id="rId716"/>
        </w:object>
      </w:r>
      <w:r>
        <w:t xml:space="preserve">, </w:t>
      </w:r>
      <w:r w:rsidR="00DF221F" w:rsidRPr="00025957">
        <w:rPr>
          <w:position w:val="-4"/>
        </w:rPr>
        <w:object w:dxaOrig="220" w:dyaOrig="260" w14:anchorId="2EE41D65">
          <v:shape id="_x0000_i1370" type="#_x0000_t75" style="width:11pt;height:12.5pt" o:ole="">
            <v:imagedata r:id="rId717" o:title=""/>
          </v:shape>
          <o:OLEObject Type="Embed" ProgID="Equation.DSMT4" ShapeID="_x0000_i1370" DrawAspect="Content" ObjectID="_1540965912" r:id="rId718"/>
        </w:object>
      </w:r>
      <w:r>
        <w:t xml:space="preserve"> and </w:t>
      </w:r>
      <w:r w:rsidR="00DF221F" w:rsidRPr="00025957">
        <w:rPr>
          <w:position w:val="-4"/>
        </w:rPr>
        <w:object w:dxaOrig="260" w:dyaOrig="240" w14:anchorId="40697AD6">
          <v:shape id="_x0000_i1371" type="#_x0000_t75" style="width:12.5pt;height:12pt" o:ole="">
            <v:imagedata r:id="rId719" o:title=""/>
          </v:shape>
          <o:OLEObject Type="Embed" ProgID="Equation.DSMT4" ShapeID="_x0000_i1371" DrawAspect="Content" ObjectID="_1540965913" r:id="rId720"/>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251" w:name="_Ref300857895"/>
      <w:bookmarkStart w:id="252" w:name="_Toc176704833"/>
      <w:bookmarkStart w:id="253" w:name="_Toc467221616"/>
      <w:r>
        <w:t>Triphasic and Multiphasic Materials</w:t>
      </w:r>
      <w:bookmarkEnd w:id="251"/>
      <w:bookmarkEnd w:id="253"/>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including permeation, diffusion, osmosis,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843CC3">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843CC3">
        <w:t>2.6</w:t>
      </w:r>
      <w:r w:rsidR="001A4C1F">
        <w:fldChar w:fldCharType="end"/>
      </w:r>
      <w:r w:rsidR="001A4C1F">
        <w:t>).</w:t>
      </w:r>
    </w:p>
    <w:p w14:paraId="19C3E800" w14:textId="77777777" w:rsidR="001A4C1F" w:rsidRDefault="001A4C1F" w:rsidP="00CB13D9">
      <w:pPr>
        <w:pStyle w:val="Heading3"/>
      </w:pPr>
      <w:bookmarkStart w:id="254" w:name="_Toc467221617"/>
      <w:r>
        <w:lastRenderedPageBreak/>
        <w:t>Governing Equations</w:t>
      </w:r>
      <w:bookmarkEnd w:id="254"/>
    </w:p>
    <w:p w14:paraId="0BA7FE67" w14:textId="39230E38"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DF221F" w:rsidRPr="00DF221F">
        <w:rPr>
          <w:position w:val="-6"/>
        </w:rPr>
        <w:object w:dxaOrig="220" w:dyaOrig="220" w14:anchorId="5E031938">
          <v:shape id="_x0000_i1372" type="#_x0000_t75" style="width:11pt;height:11pt" o:ole="">
            <v:imagedata r:id="rId721" o:title=""/>
          </v:shape>
          <o:OLEObject Type="Embed" ProgID="Equation.DSMT4" ShapeID="_x0000_i1372" DrawAspect="Content" ObjectID="_1540965914" r:id="rId722"/>
        </w:object>
      </w:r>
      <w:r w:rsidR="00236764">
        <w:t xml:space="preserve"> for the mixture includes only a contribution from the fluid pressure </w:t>
      </w:r>
      <w:r w:rsidR="00DF221F" w:rsidRPr="00DF221F">
        <w:rPr>
          <w:position w:val="-10"/>
        </w:rPr>
        <w:object w:dxaOrig="200" w:dyaOrig="260" w14:anchorId="6178D011">
          <v:shape id="_x0000_i1373" type="#_x0000_t75" style="width:10pt;height:12.5pt" o:ole="">
            <v:imagedata r:id="rId723" o:title=""/>
          </v:shape>
          <o:OLEObject Type="Embed" ProgID="Equation.DSMT4" ShapeID="_x0000_i1373" DrawAspect="Content" ObjectID="_1540965915" r:id="rId724"/>
        </w:object>
      </w:r>
      <w:r w:rsidR="00236764">
        <w:t xml:space="preserve"> and the stress </w:t>
      </w:r>
      <w:r w:rsidR="00DF221F" w:rsidRPr="00DF221F">
        <w:rPr>
          <w:position w:val="-6"/>
        </w:rPr>
        <w:object w:dxaOrig="300" w:dyaOrig="340" w14:anchorId="178096F6">
          <v:shape id="_x0000_i1374" type="#_x0000_t75" style="width:15pt;height:17.5pt" o:ole="">
            <v:imagedata r:id="rId725" o:title=""/>
          </v:shape>
          <o:OLEObject Type="Embed" ProgID="Equation.DSMT4" ShapeID="_x0000_i1374" DrawAspect="Content" ObjectID="_1540965916" r:id="rId726"/>
        </w:object>
      </w:r>
      <w:r w:rsidR="00236764">
        <w:t xml:space="preserve"> in the solid,</w:t>
      </w:r>
    </w:p>
    <w:p w14:paraId="46D763F3" w14:textId="6594A3E7" w:rsidR="00236764" w:rsidRDefault="00236764" w:rsidP="00CB13D9">
      <w:pPr>
        <w:pStyle w:val="MTDisplayEquation"/>
      </w:pPr>
      <w:r>
        <w:tab/>
      </w:r>
      <w:r w:rsidR="00DF221F" w:rsidRPr="00DF221F">
        <w:rPr>
          <w:position w:val="-10"/>
        </w:rPr>
        <w:object w:dxaOrig="1440" w:dyaOrig="380" w14:anchorId="5AFD0C89">
          <v:shape id="_x0000_i1375" type="#_x0000_t75" style="width:1in;height:18.5pt" o:ole="">
            <v:imagedata r:id="rId727" o:title=""/>
          </v:shape>
          <o:OLEObject Type="Embed" ProgID="Equation.DSMT4" ShapeID="_x0000_i1375" DrawAspect="Content" ObjectID="_1540965917" r:id="rId72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55" w:author="steve maas" w:date="2016-09-27T12:58:00Z">
        <w:r w:rsidR="00843CC3">
          <w:rPr>
            <w:noProof/>
          </w:rPr>
          <w:instrText>121</w:instrText>
        </w:r>
      </w:ins>
      <w:del w:id="256" w:author="steve maas" w:date="2016-09-27T12:58:00Z">
        <w:r w:rsidR="00E34B36" w:rsidDel="00843CC3">
          <w:rPr>
            <w:noProof/>
          </w:rPr>
          <w:delInstrText>115</w:delInstrText>
        </w:r>
      </w:del>
      <w:r w:rsidR="005232C6">
        <w:rPr>
          <w:noProof/>
        </w:rPr>
        <w:fldChar w:fldCharType="end"/>
      </w:r>
      <w:r>
        <w:instrText>)</w:instrText>
      </w:r>
      <w:r>
        <w:fldChar w:fldCharType="end"/>
      </w:r>
    </w:p>
    <w:p w14:paraId="50223366" w14:textId="77777777" w:rsidR="001A4C1F" w:rsidRDefault="001A4C1F" w:rsidP="001A4C1F">
      <w:r>
        <w:t>The mechano-chemical potential of the solvent is given by</w:t>
      </w:r>
    </w:p>
    <w:p w14:paraId="4B1AACE4" w14:textId="1A70D8FF" w:rsidR="001A4C1F" w:rsidRDefault="001A4C1F" w:rsidP="00CB13D9">
      <w:pPr>
        <w:pStyle w:val="MTDisplayEquation"/>
      </w:pPr>
      <w:r>
        <w:tab/>
      </w:r>
      <w:r w:rsidR="00DF221F" w:rsidRPr="00DF221F">
        <w:rPr>
          <w:position w:val="-34"/>
        </w:rPr>
        <w:object w:dxaOrig="3980" w:dyaOrig="760" w14:anchorId="59EF11C0">
          <v:shape id="_x0000_i1376" type="#_x0000_t75" style="width:198.5pt;height:38.5pt" o:ole="">
            <v:imagedata r:id="rId729" o:title=""/>
          </v:shape>
          <o:OLEObject Type="Embed" ProgID="Equation.DSMT4" ShapeID="_x0000_i1376" DrawAspect="Content" ObjectID="_1540965918" r:id="rId73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57" w:author="steve maas" w:date="2016-09-27T12:58:00Z">
        <w:r w:rsidR="00843CC3">
          <w:rPr>
            <w:noProof/>
          </w:rPr>
          <w:instrText>122</w:instrText>
        </w:r>
      </w:ins>
      <w:del w:id="258" w:author="steve maas" w:date="2016-09-27T12:58:00Z">
        <w:r w:rsidR="00E34B36" w:rsidDel="00843CC3">
          <w:rPr>
            <w:noProof/>
          </w:rPr>
          <w:delInstrText>116</w:delInstrText>
        </w:r>
      </w:del>
      <w:r w:rsidR="005232C6">
        <w:rPr>
          <w:noProof/>
        </w:rPr>
        <w:fldChar w:fldCharType="end"/>
      </w:r>
      <w:r>
        <w:instrText>)</w:instrText>
      </w:r>
      <w:r>
        <w:fldChar w:fldCharType="end"/>
      </w:r>
    </w:p>
    <w:p w14:paraId="596782B0" w14:textId="69D0A953" w:rsidR="001A4C1F" w:rsidRDefault="001A4C1F" w:rsidP="001A4C1F">
      <w:r>
        <w:t xml:space="preserve">where </w:t>
      </w:r>
      <w:r w:rsidR="00DF221F" w:rsidRPr="00DF221F">
        <w:rPr>
          <w:position w:val="-16"/>
        </w:rPr>
        <w:object w:dxaOrig="660" w:dyaOrig="440" w14:anchorId="4FB1B609">
          <v:shape id="_x0000_i1377" type="#_x0000_t75" style="width:33pt;height:22pt" o:ole="">
            <v:imagedata r:id="rId731" o:title=""/>
          </v:shape>
          <o:OLEObject Type="Embed" ProgID="Equation.DSMT4" ShapeID="_x0000_i1377" DrawAspect="Content" ObjectID="_1540965919" r:id="rId732"/>
        </w:object>
      </w:r>
      <w:r>
        <w:t xml:space="preserve"> is the solvent chemical potential in the</w:t>
      </w:r>
      <w:r w:rsidR="00D000EA">
        <w:t xml:space="preserve"> solvent</w:t>
      </w:r>
      <w:r>
        <w:t xml:space="preserve"> standard state, </w:t>
      </w:r>
      <w:r w:rsidR="00DF221F" w:rsidRPr="00025957">
        <w:rPr>
          <w:position w:val="-4"/>
        </w:rPr>
        <w:object w:dxaOrig="200" w:dyaOrig="260" w14:anchorId="0AEA7AC0">
          <v:shape id="_x0000_i1378" type="#_x0000_t75" style="width:10pt;height:12.5pt" o:ole="">
            <v:imagedata r:id="rId733" o:title=""/>
          </v:shape>
          <o:OLEObject Type="Embed" ProgID="Equation.DSMT4" ShapeID="_x0000_i1378" DrawAspect="Content" ObjectID="_1540965920" r:id="rId734"/>
        </w:object>
      </w:r>
      <w:r>
        <w:t xml:space="preserve"> is the absolute temperature, </w:t>
      </w:r>
      <w:r w:rsidR="00DF221F" w:rsidRPr="00DF221F">
        <w:rPr>
          <w:position w:val="-14"/>
        </w:rPr>
        <w:object w:dxaOrig="320" w:dyaOrig="420" w14:anchorId="2D349275">
          <v:shape id="_x0000_i1379" type="#_x0000_t75" style="width:16pt;height:21pt" o:ole="">
            <v:imagedata r:id="rId735" o:title=""/>
          </v:shape>
          <o:OLEObject Type="Embed" ProgID="Equation.DSMT4" ShapeID="_x0000_i1379" DrawAspect="Content" ObjectID="_1540965921" r:id="rId736"/>
        </w:object>
      </w:r>
      <w:r>
        <w:t xml:space="preserve"> is the true density of the solvent (which is invariant since the solvent is assumed intrinsically incompressible), </w:t>
      </w:r>
      <w:r w:rsidR="00DF221F" w:rsidRPr="00DF221F">
        <w:rPr>
          <w:position w:val="-10"/>
        </w:rPr>
        <w:object w:dxaOrig="200" w:dyaOrig="260" w14:anchorId="74F6C5E3">
          <v:shape id="_x0000_i1380" type="#_x0000_t75" style="width:10pt;height:12.5pt" o:ole="">
            <v:imagedata r:id="rId737" o:title=""/>
          </v:shape>
          <o:OLEObject Type="Embed" ProgID="Equation.DSMT4" ShapeID="_x0000_i1380" DrawAspect="Content" ObjectID="_1540965922" r:id="rId738"/>
        </w:object>
      </w:r>
      <w:r>
        <w:t xml:space="preserve"> is the fluid pressure, </w:t>
      </w:r>
      <w:r w:rsidR="00DF221F" w:rsidRPr="00DF221F">
        <w:rPr>
          <w:position w:val="-14"/>
        </w:rPr>
        <w:object w:dxaOrig="279" w:dyaOrig="400" w14:anchorId="36670151">
          <v:shape id="_x0000_i1381" type="#_x0000_t75" style="width:14pt;height:20pt" o:ole="">
            <v:imagedata r:id="rId739" o:title=""/>
          </v:shape>
          <o:OLEObject Type="Embed" ProgID="Equation.DSMT4" ShapeID="_x0000_i1381" DrawAspect="Content" ObjectID="_1540965923" r:id="rId740"/>
        </w:object>
      </w:r>
      <w:r w:rsidR="00714B16">
        <w:t xml:space="preserve"> is the corresponding pressure in the standard state, </w:t>
      </w:r>
      <w:r w:rsidR="00DF221F" w:rsidRPr="00DF221F">
        <w:rPr>
          <w:position w:val="-6"/>
        </w:rPr>
        <w:object w:dxaOrig="240" w:dyaOrig="279" w14:anchorId="73D1E6B3">
          <v:shape id="_x0000_i1382" type="#_x0000_t75" style="width:12pt;height:14pt" o:ole="">
            <v:imagedata r:id="rId741" o:title=""/>
          </v:shape>
          <o:OLEObject Type="Embed" ProgID="Equation.DSMT4" ShapeID="_x0000_i1382" DrawAspect="Content" ObjectID="_1540965924" r:id="rId742"/>
        </w:object>
      </w:r>
      <w:r w:rsidR="00714B16">
        <w:t xml:space="preserve"> is the universal gas constant, </w:t>
      </w:r>
      <w:r w:rsidR="00DF221F" w:rsidRPr="00025957">
        <w:rPr>
          <w:position w:val="-4"/>
        </w:rPr>
        <w:object w:dxaOrig="240" w:dyaOrig="260" w14:anchorId="7FBE68B4">
          <v:shape id="_x0000_i1383" type="#_x0000_t75" style="width:12pt;height:12.5pt" o:ole="">
            <v:imagedata r:id="rId743" o:title=""/>
          </v:shape>
          <o:OLEObject Type="Embed" ProgID="Equation.DSMT4" ShapeID="_x0000_i1383" DrawAspect="Content" ObjectID="_1540965925" r:id="rId744"/>
        </w:object>
      </w:r>
      <w:r w:rsidR="00714B16">
        <w:t xml:space="preserve"> is the non-dimensional osmotic coefficient,</w:t>
      </w:r>
      <w:r w:rsidR="00D000EA">
        <w:t xml:space="preserve"> and</w:t>
      </w:r>
      <w:r w:rsidR="00714B16">
        <w:t xml:space="preserve"> </w:t>
      </w:r>
      <w:r w:rsidR="00DF221F" w:rsidRPr="00025957">
        <w:rPr>
          <w:position w:val="-4"/>
        </w:rPr>
        <w:object w:dxaOrig="279" w:dyaOrig="320" w14:anchorId="2EBD951D">
          <v:shape id="_x0000_i1384" type="#_x0000_t75" style="width:14pt;height:16pt" o:ole="">
            <v:imagedata r:id="rId745" o:title=""/>
          </v:shape>
          <o:OLEObject Type="Embed" ProgID="Equation.DSMT4" ShapeID="_x0000_i1384" DrawAspect="Content" ObjectID="_1540965926" r:id="rId746"/>
        </w:object>
      </w:r>
      <w:r w:rsidR="00714B16">
        <w:t xml:space="preserve"> is the solution volume-based concentration of solute </w:t>
      </w:r>
      <w:r w:rsidR="00DF221F" w:rsidRPr="00025957">
        <w:rPr>
          <w:position w:val="-4"/>
        </w:rPr>
        <w:object w:dxaOrig="220" w:dyaOrig="200" w14:anchorId="61E23E13">
          <v:shape id="_x0000_i1385" type="#_x0000_t75" style="width:11pt;height:10pt" o:ole="">
            <v:imagedata r:id="rId747" o:title=""/>
          </v:shape>
          <o:OLEObject Type="Embed" ProgID="Equation.DSMT4" ShapeID="_x0000_i1385" DrawAspect="Content" ObjectID="_1540965927" r:id="rId748"/>
        </w:object>
      </w:r>
      <w:r w:rsidR="00714B16">
        <w:t>. The summation is taken over all solutes in the mixture.  The mechano-electrochemical potential of each solute is similarly given by</w:t>
      </w:r>
    </w:p>
    <w:p w14:paraId="730D8E4C" w14:textId="2C099D72" w:rsidR="00834023" w:rsidRDefault="00834023" w:rsidP="00CB13D9">
      <w:pPr>
        <w:pStyle w:val="MTDisplayEquation"/>
      </w:pPr>
      <w:r>
        <w:tab/>
      </w:r>
      <w:r w:rsidR="00DF221F" w:rsidRPr="00DF221F">
        <w:rPr>
          <w:position w:val="-36"/>
        </w:rPr>
        <w:object w:dxaOrig="4540" w:dyaOrig="840" w14:anchorId="69E25E63">
          <v:shape id="_x0000_i1386" type="#_x0000_t75" style="width:227pt;height:42pt" o:ole="">
            <v:imagedata r:id="rId749" o:title=""/>
          </v:shape>
          <o:OLEObject Type="Embed" ProgID="Equation.DSMT4" ShapeID="_x0000_i1386" DrawAspect="Content" ObjectID="_1540965928" r:id="rId75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59" w:author="steve maas" w:date="2016-09-27T12:58:00Z">
        <w:r w:rsidR="00843CC3">
          <w:rPr>
            <w:noProof/>
          </w:rPr>
          <w:instrText>123</w:instrText>
        </w:r>
      </w:ins>
      <w:del w:id="260" w:author="steve maas" w:date="2016-09-27T12:58:00Z">
        <w:r w:rsidR="00E34B36" w:rsidDel="00843CC3">
          <w:rPr>
            <w:noProof/>
          </w:rPr>
          <w:delInstrText>117</w:delInstrText>
        </w:r>
      </w:del>
      <w:r w:rsidR="005232C6">
        <w:rPr>
          <w:noProof/>
        </w:rPr>
        <w:fldChar w:fldCharType="end"/>
      </w:r>
      <w:r>
        <w:instrText>)</w:instrText>
      </w:r>
      <w:r>
        <w:fldChar w:fldCharType="end"/>
      </w:r>
    </w:p>
    <w:p w14:paraId="6A18FD2E" w14:textId="54BAF43F" w:rsidR="00834023" w:rsidRDefault="00834023" w:rsidP="00CB13D9">
      <w:r>
        <w:t xml:space="preserve">where </w:t>
      </w:r>
      <w:r w:rsidR="00DF221F" w:rsidRPr="00025957">
        <w:rPr>
          <w:position w:val="-4"/>
        </w:rPr>
        <w:object w:dxaOrig="420" w:dyaOrig="320" w14:anchorId="50657A7B">
          <v:shape id="_x0000_i1387" type="#_x0000_t75" style="width:21pt;height:16pt" o:ole="">
            <v:imagedata r:id="rId751" o:title=""/>
          </v:shape>
          <o:OLEObject Type="Embed" ProgID="Equation.DSMT4" ShapeID="_x0000_i1387" DrawAspect="Content" ObjectID="_1540965929" r:id="rId752"/>
        </w:object>
      </w:r>
      <w:r>
        <w:t xml:space="preserve"> is the molar mass of the solute, </w:t>
      </w:r>
      <w:r w:rsidR="00DF221F" w:rsidRPr="00DF221F">
        <w:rPr>
          <w:position w:val="-10"/>
        </w:rPr>
        <w:object w:dxaOrig="320" w:dyaOrig="380" w14:anchorId="036E7C9E">
          <v:shape id="_x0000_i1388" type="#_x0000_t75" style="width:16pt;height:18.5pt" o:ole="">
            <v:imagedata r:id="rId753" o:title=""/>
          </v:shape>
          <o:OLEObject Type="Embed" ProgID="Equation.DSMT4" ShapeID="_x0000_i1388" DrawAspect="Content" ObjectID="_1540965930" r:id="rId754"/>
        </w:object>
      </w:r>
      <w:r>
        <w:t xml:space="preserve"> is its activity coefficient, </w:t>
      </w:r>
      <w:r w:rsidR="00DF221F" w:rsidRPr="00025957">
        <w:rPr>
          <w:position w:val="-4"/>
        </w:rPr>
        <w:object w:dxaOrig="300" w:dyaOrig="320" w14:anchorId="02F647A8">
          <v:shape id="_x0000_i1389" type="#_x0000_t75" style="width:15pt;height:16pt" o:ole="">
            <v:imagedata r:id="rId755" o:title=""/>
          </v:shape>
          <o:OLEObject Type="Embed" ProgID="Equation.DSMT4" ShapeID="_x0000_i1389" DrawAspect="Content" ObjectID="_1540965931" r:id="rId756"/>
        </w:object>
      </w:r>
      <w:r>
        <w:t xml:space="preserve"> is its solubility, </w:t>
      </w:r>
      <w:r w:rsidR="00DF221F" w:rsidRPr="00025957">
        <w:rPr>
          <w:position w:val="-4"/>
        </w:rPr>
        <w:object w:dxaOrig="279" w:dyaOrig="320" w14:anchorId="76FE38A8">
          <v:shape id="_x0000_i1390" type="#_x0000_t75" style="width:14pt;height:16pt" o:ole="">
            <v:imagedata r:id="rId757" o:title=""/>
          </v:shape>
          <o:OLEObject Type="Embed" ProgID="Equation.DSMT4" ShapeID="_x0000_i1390" DrawAspect="Content" ObjectID="_1540965932" r:id="rId758"/>
        </w:object>
      </w:r>
      <w:r>
        <w:t xml:space="preserve"> is its charge number, </w:t>
      </w:r>
      <w:r w:rsidR="00D000EA">
        <w:t xml:space="preserve">and </w:t>
      </w:r>
      <w:r w:rsidR="00DF221F" w:rsidRPr="00DF221F">
        <w:rPr>
          <w:position w:val="-14"/>
        </w:rPr>
        <w:object w:dxaOrig="279" w:dyaOrig="420" w14:anchorId="47E075D6">
          <v:shape id="_x0000_i1391" type="#_x0000_t75" style="width:14pt;height:21pt" o:ole="">
            <v:imagedata r:id="rId759" o:title=""/>
          </v:shape>
          <o:OLEObject Type="Embed" ProgID="Equation.DSMT4" ShapeID="_x0000_i1391" DrawAspect="Content" ObjectID="_1540965933" r:id="rId760"/>
        </w:object>
      </w:r>
      <w:r w:rsidR="00D000EA">
        <w:t xml:space="preserve"> is its concentration in the solute standard state; </w:t>
      </w:r>
      <w:r w:rsidR="00DF221F" w:rsidRPr="00DF221F">
        <w:rPr>
          <w:position w:val="-14"/>
        </w:rPr>
        <w:object w:dxaOrig="260" w:dyaOrig="400" w14:anchorId="41FD8DAD">
          <v:shape id="_x0000_i1392" type="#_x0000_t75" style="width:12.5pt;height:20pt" o:ole="">
            <v:imagedata r:id="rId761" o:title=""/>
          </v:shape>
          <o:OLEObject Type="Embed" ProgID="Equation.DSMT4" ShapeID="_x0000_i1392" DrawAspect="Content" ObjectID="_1540965934" r:id="rId762"/>
        </w:object>
      </w:r>
      <w:r>
        <w:t xml:space="preserve"> is Faraday’s constant, </w:t>
      </w:r>
      <w:r w:rsidR="00DF221F" w:rsidRPr="00DF221F">
        <w:rPr>
          <w:position w:val="-10"/>
        </w:rPr>
        <w:object w:dxaOrig="240" w:dyaOrig="320" w14:anchorId="0386AFA2">
          <v:shape id="_x0000_i1393" type="#_x0000_t75" style="width:12pt;height:16pt" o:ole="">
            <v:imagedata r:id="rId763" o:title=""/>
          </v:shape>
          <o:OLEObject Type="Embed" ProgID="Equation.DSMT4" ShapeID="_x0000_i1393" DrawAspect="Content" ObjectID="_1540965935" r:id="rId764"/>
        </w:object>
      </w:r>
      <w:r>
        <w:t xml:space="preserve"> is the electrical potential of the mixture, and </w:t>
      </w:r>
      <w:r w:rsidR="00DF221F" w:rsidRPr="00DF221F">
        <w:rPr>
          <w:position w:val="-14"/>
        </w:rPr>
        <w:object w:dxaOrig="300" w:dyaOrig="400" w14:anchorId="5D2060C0">
          <v:shape id="_x0000_i1394" type="#_x0000_t75" style="width:15pt;height:20pt" o:ole="">
            <v:imagedata r:id="rId765" o:title=""/>
          </v:shape>
          <o:OLEObject Type="Embed" ProgID="Equation.DSMT4" ShapeID="_x0000_i1394" DrawAspect="Content" ObjectID="_1540965936" r:id="rId766"/>
        </w:object>
      </w:r>
      <w:r>
        <w:t xml:space="preserve"> is the corresponding potential in the standard state.</w:t>
      </w:r>
    </w:p>
    <w:p w14:paraId="5BB5CC6A" w14:textId="1480DEFB" w:rsidR="00834023" w:rsidRDefault="00834023" w:rsidP="00CB13D9">
      <w:r>
        <w:tab/>
      </w:r>
      <w:r w:rsidR="00F55CEE">
        <w:t xml:space="preserve">In these relations, </w:t>
      </w:r>
      <w:r w:rsidR="00DF221F" w:rsidRPr="00025957">
        <w:rPr>
          <w:position w:val="-4"/>
        </w:rPr>
        <w:object w:dxaOrig="240" w:dyaOrig="260" w14:anchorId="73BCCB3B">
          <v:shape id="_x0000_i1395" type="#_x0000_t75" style="width:12pt;height:12.5pt" o:ole="">
            <v:imagedata r:id="rId767" o:title=""/>
          </v:shape>
          <o:OLEObject Type="Embed" ProgID="Equation.DSMT4" ShapeID="_x0000_i1395" DrawAspect="Content" ObjectID="_1540965937" r:id="rId768"/>
        </w:object>
      </w:r>
      <w:r w:rsidR="00F55CEE">
        <w:t xml:space="preserve"> and </w:t>
      </w:r>
      <w:r w:rsidR="00DF221F" w:rsidRPr="00DF221F">
        <w:rPr>
          <w:position w:val="-10"/>
        </w:rPr>
        <w:object w:dxaOrig="320" w:dyaOrig="380" w14:anchorId="11EEC0EE">
          <v:shape id="_x0000_i1396" type="#_x0000_t75" style="width:16pt;height:18.5pt" o:ole="">
            <v:imagedata r:id="rId769" o:title=""/>
          </v:shape>
          <o:OLEObject Type="Embed" ProgID="Equation.DSMT4" ShapeID="_x0000_i1396" DrawAspect="Content" ObjectID="_1540965938" r:id="rId770"/>
        </w:object>
      </w:r>
      <w:r w:rsidR="00F55CEE">
        <w:t xml:space="preserve"> are functions of state that describe the deviation of the mixture from ideal physico-chemical behavior; </w:t>
      </w:r>
      <w:r w:rsidR="00DF221F" w:rsidRPr="00025957">
        <w:rPr>
          <w:position w:val="-4"/>
        </w:rPr>
        <w:object w:dxaOrig="300" w:dyaOrig="320" w14:anchorId="2E8ECA60">
          <v:shape id="_x0000_i1397" type="#_x0000_t75" style="width:15pt;height:16pt" o:ole="">
            <v:imagedata r:id="rId771" o:title=""/>
          </v:shape>
          <o:OLEObject Type="Embed" ProgID="Equation.DSMT4" ShapeID="_x0000_i1397" DrawAspect="Content" ObjectID="_1540965939" r:id="rId772"/>
        </w:object>
      </w:r>
      <w:r w:rsidR="00F55CEE">
        <w:t xml:space="preserve"> represents the fraction of the pore volume which may be occupied by solute </w:t>
      </w:r>
      <w:r w:rsidR="00DF221F" w:rsidRPr="00025957">
        <w:rPr>
          <w:position w:val="-4"/>
        </w:rPr>
        <w:object w:dxaOrig="220" w:dyaOrig="200" w14:anchorId="334A9BB0">
          <v:shape id="_x0000_i1398" type="#_x0000_t75" style="width:11pt;height:10pt" o:ole="">
            <v:imagedata r:id="rId773" o:title=""/>
          </v:shape>
          <o:OLEObject Type="Embed" ProgID="Equation.DSMT4" ShapeID="_x0000_i1398" DrawAspect="Content" ObjectID="_1540965940" r:id="rId774"/>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DF221F" w:rsidRPr="00DF221F">
        <w:rPr>
          <w:position w:val="-16"/>
        </w:rPr>
        <w:object w:dxaOrig="660" w:dyaOrig="440" w14:anchorId="5BDFA179">
          <v:shape id="_x0000_i1399" type="#_x0000_t75" style="width:33pt;height:22pt" o:ole="">
            <v:imagedata r:id="rId775" o:title=""/>
          </v:shape>
          <o:OLEObject Type="Embed" ProgID="Equation.DSMT4" ShapeID="_x0000_i1399" DrawAspect="Content" ObjectID="_1540965941" r:id="rId776"/>
        </w:object>
      </w:r>
      <w:r w:rsidR="00F55CEE">
        <w:t xml:space="preserve">, </w:t>
      </w:r>
      <w:r w:rsidR="00DF221F" w:rsidRPr="00DF221F">
        <w:rPr>
          <w:position w:val="-14"/>
        </w:rPr>
        <w:object w:dxaOrig="279" w:dyaOrig="400" w14:anchorId="200274E0">
          <v:shape id="_x0000_i1400" type="#_x0000_t75" style="width:14pt;height:20pt" o:ole="">
            <v:imagedata r:id="rId777" o:title=""/>
          </v:shape>
          <o:OLEObject Type="Embed" ProgID="Equation.DSMT4" ShapeID="_x0000_i1400" DrawAspect="Content" ObjectID="_1540965942" r:id="rId778"/>
        </w:object>
      </w:r>
      <w:r w:rsidR="00F55CEE">
        <w:t xml:space="preserve">, </w:t>
      </w:r>
      <w:r w:rsidR="00DF221F" w:rsidRPr="00DF221F">
        <w:rPr>
          <w:position w:val="-14"/>
        </w:rPr>
        <w:object w:dxaOrig="300" w:dyaOrig="400" w14:anchorId="7B5828EF">
          <v:shape id="_x0000_i1401" type="#_x0000_t75" style="width:15pt;height:20pt" o:ole="">
            <v:imagedata r:id="rId779" o:title=""/>
          </v:shape>
          <o:OLEObject Type="Embed" ProgID="Equation.DSMT4" ShapeID="_x0000_i1401" DrawAspect="Content" ObjectID="_1540965943" r:id="rId780"/>
        </w:object>
      </w:r>
      <w:r w:rsidR="00F55CEE">
        <w:t xml:space="preserve">, </w:t>
      </w:r>
      <w:r w:rsidR="00DF221F" w:rsidRPr="00DF221F">
        <w:rPr>
          <w:position w:val="-16"/>
        </w:rPr>
        <w:object w:dxaOrig="660" w:dyaOrig="440" w14:anchorId="0D03698D">
          <v:shape id="_x0000_i1402" type="#_x0000_t75" style="width:33pt;height:22pt" o:ole="">
            <v:imagedata r:id="rId781" o:title=""/>
          </v:shape>
          <o:OLEObject Type="Embed" ProgID="Equation.DSMT4" ShapeID="_x0000_i1402" DrawAspect="Content" ObjectID="_1540965944" r:id="rId782"/>
        </w:object>
      </w:r>
      <w:r w:rsidR="00F55CEE">
        <w:t xml:space="preserve">, and </w:t>
      </w:r>
      <w:r w:rsidR="00DF221F" w:rsidRPr="00DF221F">
        <w:rPr>
          <w:position w:val="-14"/>
        </w:rPr>
        <w:object w:dxaOrig="279" w:dyaOrig="420" w14:anchorId="5B4A7831">
          <v:shape id="_x0000_i1403" type="#_x0000_t75" style="width:14pt;height:21pt" o:ole="">
            <v:imagedata r:id="rId783" o:title=""/>
          </v:shape>
          <o:OLEObject Type="Embed" ProgID="Equation.DSMT4" ShapeID="_x0000_i1403" DrawAspect="Content" ObjectID="_1540965945" r:id="rId784"/>
        </w:object>
      </w:r>
      <w:r w:rsidR="00F55CEE">
        <w:t>, remain invariant over the entire domain of definition of an analysis.</w:t>
      </w:r>
      <w:r w:rsidR="004F2D16">
        <w:t xml:space="preserve"> Since </w:t>
      </w:r>
      <w:r w:rsidR="00DF221F" w:rsidRPr="00025957">
        <w:rPr>
          <w:position w:val="-4"/>
        </w:rPr>
        <w:object w:dxaOrig="300" w:dyaOrig="320" w14:anchorId="4CACF6DE">
          <v:shape id="_x0000_i1404" type="#_x0000_t75" style="width:15pt;height:16pt" o:ole="">
            <v:imagedata r:id="rId785" o:title=""/>
          </v:shape>
          <o:OLEObject Type="Embed" ProgID="Equation.DSMT4" ShapeID="_x0000_i1404" DrawAspect="Content" ObjectID="_1540965946" r:id="rId786"/>
        </w:object>
      </w:r>
      <w:r w:rsidR="004F2D16">
        <w:t xml:space="preserve"> and </w:t>
      </w:r>
      <w:r w:rsidR="00DF221F" w:rsidRPr="00DF221F">
        <w:rPr>
          <w:position w:val="-10"/>
        </w:rPr>
        <w:object w:dxaOrig="320" w:dyaOrig="380" w14:anchorId="1DE71D00">
          <v:shape id="_x0000_i1405" type="#_x0000_t75" style="width:16pt;height:18.5pt" o:ole="">
            <v:imagedata r:id="rId787" o:title=""/>
          </v:shape>
          <o:OLEObject Type="Embed" ProgID="Equation.DSMT4" ShapeID="_x0000_i1405" DrawAspect="Content" ObjectID="_1540965947" r:id="rId788"/>
        </w:object>
      </w:r>
      <w:r w:rsidR="004F2D16">
        <w:t xml:space="preserve"> appear together as a ratio, they may be combined into a single material function, </w:t>
      </w:r>
      <w:r w:rsidR="00DF221F" w:rsidRPr="00DF221F">
        <w:rPr>
          <w:position w:val="-10"/>
        </w:rPr>
        <w:object w:dxaOrig="1380" w:dyaOrig="380" w14:anchorId="065F715F">
          <v:shape id="_x0000_i1406" type="#_x0000_t75" style="width:69pt;height:18.5pt" o:ole="">
            <v:imagedata r:id="rId789" o:title=""/>
          </v:shape>
          <o:OLEObject Type="Embed" ProgID="Equation.DSMT4" ShapeID="_x0000_i1406" DrawAspect="Content" ObjectID="_1540965948" r:id="rId790"/>
        </w:object>
      </w:r>
      <w:r w:rsidR="004F2D16">
        <w:t>, called the effective solubility.</w:t>
      </w:r>
    </w:p>
    <w:p w14:paraId="686FDE44" w14:textId="6C00926F"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DF221F" w:rsidRPr="00025957">
        <w:rPr>
          <w:position w:val="-4"/>
        </w:rPr>
        <w:object w:dxaOrig="279" w:dyaOrig="320" w14:anchorId="7303C929">
          <v:shape id="_x0000_i1407" type="#_x0000_t75" style="width:14pt;height:16pt" o:ole="">
            <v:imagedata r:id="rId791" o:title=""/>
          </v:shape>
          <o:OLEObject Type="Embed" ProgID="Equation.DSMT4" ShapeID="_x0000_i1407" DrawAspect="Content" ObjectID="_1540965949" r:id="rId792"/>
        </w:object>
      </w:r>
      <w:r>
        <w:t xml:space="preserve"> (moles of equivalent charge per solution volume), and recognizing that the solvent is always considered neutral, the electroneutrality condition may be written as</w:t>
      </w:r>
    </w:p>
    <w:p w14:paraId="26AEB5CA" w14:textId="24AE0FF5" w:rsidR="00D000EA" w:rsidRDefault="00D000EA" w:rsidP="00CB13D9">
      <w:pPr>
        <w:pStyle w:val="MTDisplayEquation"/>
      </w:pPr>
      <w:r>
        <w:tab/>
      </w:r>
      <w:r w:rsidR="00DF221F" w:rsidRPr="00DF221F">
        <w:rPr>
          <w:position w:val="-28"/>
        </w:rPr>
        <w:object w:dxaOrig="1820" w:dyaOrig="560" w14:anchorId="0816229A">
          <v:shape id="_x0000_i1408" type="#_x0000_t75" style="width:90.5pt;height:27.5pt" o:ole="">
            <v:imagedata r:id="rId793" o:title=""/>
          </v:shape>
          <o:OLEObject Type="Embed" ProgID="Equation.DSMT4" ShapeID="_x0000_i1408" DrawAspect="Content" ObjectID="_1540965950" r:id="rId79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261" w:name="ZEqnNum814726"/>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62" w:author="steve maas" w:date="2016-09-27T12:58:00Z">
        <w:r w:rsidR="00843CC3">
          <w:rPr>
            <w:noProof/>
          </w:rPr>
          <w:instrText>124</w:instrText>
        </w:r>
      </w:ins>
      <w:del w:id="263" w:author="steve maas" w:date="2016-09-27T12:58:00Z">
        <w:r w:rsidR="00E34B36" w:rsidDel="00843CC3">
          <w:rPr>
            <w:noProof/>
          </w:rPr>
          <w:delInstrText>118</w:delInstrText>
        </w:r>
      </w:del>
      <w:r w:rsidR="005232C6">
        <w:rPr>
          <w:noProof/>
        </w:rPr>
        <w:fldChar w:fldCharType="end"/>
      </w:r>
      <w:r>
        <w:instrText>)</w:instrText>
      </w:r>
      <w:bookmarkEnd w:id="261"/>
      <w:r>
        <w:fldChar w:fldCharType="end"/>
      </w:r>
    </w:p>
    <w:p w14:paraId="1780CD1E" w14:textId="7FCF3846" w:rsidR="00D000EA" w:rsidRDefault="00D000EA" w:rsidP="00CB13D9">
      <w:r>
        <w:lastRenderedPageBreak/>
        <w:t>This condition represents a constraint on a mixture of charged constituents.  If none of the constituents are charged (</w:t>
      </w:r>
      <w:r w:rsidR="00DF221F" w:rsidRPr="00025957">
        <w:rPr>
          <w:position w:val="-4"/>
        </w:rPr>
        <w:object w:dxaOrig="740" w:dyaOrig="320" w14:anchorId="19210D14">
          <v:shape id="_x0000_i1409" type="#_x0000_t75" style="width:37pt;height:16pt" o:ole="">
            <v:imagedata r:id="rId795" o:title=""/>
          </v:shape>
          <o:OLEObject Type="Embed" ProgID="Equation.DSMT4" ShapeID="_x0000_i1409" DrawAspect="Content" ObjectID="_1540965951" r:id="rId796"/>
        </w:object>
      </w:r>
      <w:r>
        <w:t xml:space="preserve"> and </w:t>
      </w:r>
      <w:r w:rsidR="00DF221F" w:rsidRPr="00025957">
        <w:rPr>
          <w:position w:val="-4"/>
        </w:rPr>
        <w:object w:dxaOrig="740" w:dyaOrig="320" w14:anchorId="1AD35DDD">
          <v:shape id="_x0000_i1410" type="#_x0000_t75" style="width:37pt;height:16pt" o:ole="">
            <v:imagedata r:id="rId797" o:title=""/>
          </v:shape>
          <o:OLEObject Type="Embed" ProgID="Equation.DSMT4" ShapeID="_x0000_i1410" DrawAspect="Content" ObjectID="_1540965952" r:id="rId798"/>
        </w:object>
      </w:r>
      <w:r>
        <w:t xml:space="preserve"> for all </w:t>
      </w:r>
      <w:r w:rsidR="00DF221F" w:rsidRPr="00025957">
        <w:rPr>
          <w:position w:val="-4"/>
        </w:rPr>
        <w:object w:dxaOrig="220" w:dyaOrig="200" w14:anchorId="5A0AC8E0">
          <v:shape id="_x0000_i1411" type="#_x0000_t75" style="width:11pt;height:10pt" o:ole="">
            <v:imagedata r:id="rId799" o:title=""/>
          </v:shape>
          <o:OLEObject Type="Embed" ProgID="Equation.DSMT4" ShapeID="_x0000_i1411" DrawAspect="Content" ObjectID="_1540965953" r:id="rId800"/>
        </w:object>
      </w:r>
      <w:r>
        <w:t>)</w:t>
      </w:r>
      <w:r w:rsidR="00F46AF2">
        <w:t>, the constraint disappears.</w:t>
      </w:r>
    </w:p>
    <w:p w14:paraId="4349BD5B" w14:textId="78D6E8F4" w:rsidR="00F46AF2" w:rsidRDefault="004F2D16" w:rsidP="00D000EA">
      <w:r>
        <w:tab/>
        <w:t xml:space="preserve">Each constituent of the mixture must satisfy the axiom of mass balance.  In the absence of chemical reactions involving constituent </w:t>
      </w:r>
      <w:r w:rsidR="00DF221F" w:rsidRPr="00025957">
        <w:rPr>
          <w:position w:val="-4"/>
        </w:rPr>
        <w:object w:dxaOrig="220" w:dyaOrig="200" w14:anchorId="4AF3CC18">
          <v:shape id="_x0000_i1412" type="#_x0000_t75" style="width:11pt;height:10pt" o:ole="">
            <v:imagedata r:id="rId801" o:title=""/>
          </v:shape>
          <o:OLEObject Type="Embed" ProgID="Equation.DSMT4" ShapeID="_x0000_i1412" DrawAspect="Content" ObjectID="_1540965954" r:id="rId802"/>
        </w:object>
      </w:r>
      <w:r>
        <w:t>, its mass balance equation is</w:t>
      </w:r>
    </w:p>
    <w:p w14:paraId="7EF23481" w14:textId="5DDB26BB" w:rsidR="004F2D16" w:rsidRDefault="004F2D16" w:rsidP="00CB13D9">
      <w:pPr>
        <w:pStyle w:val="MTDisplayEquation"/>
      </w:pPr>
      <w:r>
        <w:tab/>
      </w:r>
      <w:r w:rsidR="00DF221F" w:rsidRPr="00DF221F">
        <w:rPr>
          <w:position w:val="-24"/>
        </w:rPr>
        <w:object w:dxaOrig="2260" w:dyaOrig="680" w14:anchorId="0F1E1723">
          <v:shape id="_x0000_i1413" type="#_x0000_t75" style="width:113pt;height:33.5pt" o:ole="">
            <v:imagedata r:id="rId803" o:title=""/>
          </v:shape>
          <o:OLEObject Type="Embed" ProgID="Equation.DSMT4" ShapeID="_x0000_i1413" DrawAspect="Content" ObjectID="_1540965955" r:id="rId8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w:instrText>
      </w:r>
      <w:r w:rsidR="005232C6">
        <w:instrText xml:space="preserve">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64" w:author="steve maas" w:date="2016-09-27T12:58:00Z">
        <w:r w:rsidR="00843CC3">
          <w:rPr>
            <w:noProof/>
          </w:rPr>
          <w:instrText>125</w:instrText>
        </w:r>
      </w:ins>
      <w:del w:id="265" w:author="steve maas" w:date="2016-09-27T12:58:00Z">
        <w:r w:rsidR="00E34B36" w:rsidDel="00843CC3">
          <w:rPr>
            <w:noProof/>
          </w:rPr>
          <w:delInstrText>119</w:delInstrText>
        </w:r>
      </w:del>
      <w:r w:rsidR="005232C6">
        <w:rPr>
          <w:noProof/>
        </w:rPr>
        <w:fldChar w:fldCharType="end"/>
      </w:r>
      <w:r>
        <w:instrText>)</w:instrText>
      </w:r>
      <w:r>
        <w:fldChar w:fldCharType="end"/>
      </w:r>
    </w:p>
    <w:p w14:paraId="2CD54102" w14:textId="24D4A315" w:rsidR="004F2D16" w:rsidRDefault="004F2D16" w:rsidP="004F2D16">
      <w:r>
        <w:t xml:space="preserve">where </w:t>
      </w:r>
      <w:r w:rsidR="00DF221F" w:rsidRPr="00DF221F">
        <w:rPr>
          <w:position w:val="-10"/>
        </w:rPr>
        <w:object w:dxaOrig="300" w:dyaOrig="380" w14:anchorId="271DC2B8">
          <v:shape id="_x0000_i1414" type="#_x0000_t75" style="width:15pt;height:18.5pt" o:ole="">
            <v:imagedata r:id="rId805" o:title=""/>
          </v:shape>
          <o:OLEObject Type="Embed" ProgID="Equation.DSMT4" ShapeID="_x0000_i1414" DrawAspect="Content" ObjectID="_1540965956" r:id="rId806"/>
        </w:object>
      </w:r>
      <w:r>
        <w:t xml:space="preserve"> is the apparent density and </w:t>
      </w:r>
      <w:r w:rsidR="00DF221F" w:rsidRPr="00025957">
        <w:rPr>
          <w:position w:val="-4"/>
        </w:rPr>
        <w:object w:dxaOrig="300" w:dyaOrig="320" w14:anchorId="63160C5A">
          <v:shape id="_x0000_i1415" type="#_x0000_t75" style="width:15pt;height:16pt" o:ole="">
            <v:imagedata r:id="rId807" o:title=""/>
          </v:shape>
          <o:OLEObject Type="Embed" ProgID="Equation.DSMT4" ShapeID="_x0000_i1415" DrawAspect="Content" ObjectID="_1540965957" r:id="rId808"/>
        </w:object>
      </w:r>
      <w:r>
        <w:t xml:space="preserve"> is the velocity of that constituent.  For solutes, the apparent density is related to the concentration according to </w:t>
      </w:r>
      <w:r w:rsidR="00DF221F" w:rsidRPr="00DF221F">
        <w:rPr>
          <w:position w:val="-18"/>
        </w:rPr>
        <w:object w:dxaOrig="2000" w:dyaOrig="480" w14:anchorId="5AF4969E">
          <v:shape id="_x0000_i1416" type="#_x0000_t75" style="width:99.5pt;height:24pt" o:ole="">
            <v:imagedata r:id="rId809" o:title=""/>
          </v:shape>
          <o:OLEObject Type="Embed" ProgID="Equation.DSMT4" ShapeID="_x0000_i1416" DrawAspect="Content" ObjectID="_1540965958" r:id="rId810"/>
        </w:object>
      </w:r>
      <w:r>
        <w:t xml:space="preserve">, where </w:t>
      </w:r>
      <w:r w:rsidR="00DF221F" w:rsidRPr="00DF221F">
        <w:rPr>
          <w:position w:val="-10"/>
        </w:rPr>
        <w:object w:dxaOrig="300" w:dyaOrig="380" w14:anchorId="08C43B6F">
          <v:shape id="_x0000_i1417" type="#_x0000_t75" style="width:15pt;height:18.5pt" o:ole="">
            <v:imagedata r:id="rId811" o:title=""/>
          </v:shape>
          <o:OLEObject Type="Embed" ProgID="Equation.DSMT4" ShapeID="_x0000_i1417" DrawAspect="Content" ObjectID="_1540965959" r:id="rId812"/>
        </w:object>
      </w:r>
      <w:r>
        <w:t xml:space="preserve"> is the volume fraction of the solid.</w:t>
      </w:r>
      <w:r w:rsidR="00E3488F">
        <w:t xml:space="preserve">  When the solute volume fractions are negligible, it follows that </w:t>
      </w:r>
      <w:r w:rsidR="00DF221F" w:rsidRPr="00DF221F">
        <w:rPr>
          <w:position w:val="-10"/>
        </w:rPr>
        <w:object w:dxaOrig="1260" w:dyaOrig="380" w14:anchorId="6467D9E6">
          <v:shape id="_x0000_i1418" type="#_x0000_t75" style="width:63pt;height:18.5pt" o:ole="">
            <v:imagedata r:id="rId813" o:title=""/>
          </v:shape>
          <o:OLEObject Type="Embed" ProgID="Equation.DSMT4" ShapeID="_x0000_i1418" DrawAspect="Content" ObjectID="_1540965960" r:id="rId814"/>
        </w:object>
      </w:r>
      <w:r w:rsidR="00E3488F">
        <w:t xml:space="preserve">, where </w:t>
      </w:r>
      <w:r w:rsidR="00DF221F" w:rsidRPr="00DF221F">
        <w:rPr>
          <w:position w:val="-10"/>
        </w:rPr>
        <w:object w:dxaOrig="340" w:dyaOrig="380" w14:anchorId="64921D8D">
          <v:shape id="_x0000_i1419" type="#_x0000_t75" style="width:17.5pt;height:18.5pt" o:ole="">
            <v:imagedata r:id="rId815" o:title=""/>
          </v:shape>
          <o:OLEObject Type="Embed" ProgID="Equation.DSMT4" ShapeID="_x0000_i1419" DrawAspect="Content" ObjectID="_1540965961" r:id="rId816"/>
        </w:object>
      </w:r>
      <w:r w:rsidR="00E3488F">
        <w:t xml:space="preserve"> is the solvent volume fraction. The molar flux of the solute relative to the solid is given by </w:t>
      </w:r>
      <w:r w:rsidR="00DF221F" w:rsidRPr="00DF221F">
        <w:rPr>
          <w:position w:val="-18"/>
        </w:rPr>
        <w:object w:dxaOrig="2040" w:dyaOrig="480" w14:anchorId="65204EDB">
          <v:shape id="_x0000_i1420" type="#_x0000_t75" style="width:102pt;height:24pt" o:ole="">
            <v:imagedata r:id="rId817" o:title=""/>
          </v:shape>
          <o:OLEObject Type="Embed" ProgID="Equation.DSMT4" ShapeID="_x0000_i1420" DrawAspect="Content" ObjectID="_1540965962" r:id="rId818"/>
        </w:object>
      </w:r>
      <w:r w:rsidR="00E3488F">
        <w:t xml:space="preserve">, where </w:t>
      </w:r>
      <w:r w:rsidR="00DF221F" w:rsidRPr="00025957">
        <w:rPr>
          <w:position w:val="-4"/>
        </w:rPr>
        <w:object w:dxaOrig="300" w:dyaOrig="320" w14:anchorId="3BC34BA9">
          <v:shape id="_x0000_i1421" type="#_x0000_t75" style="width:15pt;height:16pt" o:ole="">
            <v:imagedata r:id="rId819" o:title=""/>
          </v:shape>
          <o:OLEObject Type="Embed" ProgID="Equation.DSMT4" ShapeID="_x0000_i1421" DrawAspect="Content" ObjectID="_1540965963" r:id="rId820"/>
        </w:object>
      </w:r>
      <w:r w:rsidR="00E3488F">
        <w:t xml:space="preserve"> is the solute velocity. Using these relations, the mass balance relation for the solute may be rewritten as</w:t>
      </w:r>
    </w:p>
    <w:p w14:paraId="0C2BC538" w14:textId="2198ACAA" w:rsidR="00E3488F" w:rsidRDefault="00E3488F" w:rsidP="00CB13D9">
      <w:pPr>
        <w:pStyle w:val="MTDisplayEquation"/>
      </w:pPr>
      <w:r>
        <w:tab/>
      </w:r>
      <w:r w:rsidR="00DF221F" w:rsidRPr="00DF221F">
        <w:rPr>
          <w:position w:val="-24"/>
        </w:rPr>
        <w:object w:dxaOrig="2740" w:dyaOrig="680" w14:anchorId="47CD0E12">
          <v:shape id="_x0000_i1422" type="#_x0000_t75" style="width:137.5pt;height:33.5pt" o:ole="">
            <v:imagedata r:id="rId821" o:title=""/>
          </v:shape>
          <o:OLEObject Type="Embed" ProgID="Equation.DSMT4" ShapeID="_x0000_i1422" DrawAspect="Content" ObjectID="_1540965964" r:id="rId822"/>
        </w:object>
      </w:r>
      <w:r w:rsidR="0064700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66" w:author="steve maas" w:date="2016-09-27T12:58:00Z">
        <w:r w:rsidR="00843CC3">
          <w:rPr>
            <w:noProof/>
          </w:rPr>
          <w:instrText>126</w:instrText>
        </w:r>
      </w:ins>
      <w:del w:id="267" w:author="steve maas" w:date="2016-09-27T12:58:00Z">
        <w:r w:rsidR="00E34B36" w:rsidDel="00843CC3">
          <w:rPr>
            <w:noProof/>
          </w:rPr>
          <w:delInstrText>120</w:delInstrText>
        </w:r>
      </w:del>
      <w:r w:rsidR="005232C6">
        <w:rPr>
          <w:noProof/>
        </w:rPr>
        <w:fldChar w:fldCharType="end"/>
      </w:r>
      <w:r>
        <w:instrText>)</w:instrText>
      </w:r>
      <w:r>
        <w:fldChar w:fldCharType="end"/>
      </w:r>
    </w:p>
    <w:p w14:paraId="0639A082" w14:textId="38312DD0" w:rsidR="0064700D" w:rsidRDefault="0064700D" w:rsidP="00CB13D9">
      <w:r>
        <w:t xml:space="preserve">where </w:t>
      </w:r>
      <w:r w:rsidR="00DF221F" w:rsidRPr="00DF221F">
        <w:rPr>
          <w:position w:val="-18"/>
        </w:rPr>
        <w:object w:dxaOrig="999" w:dyaOrig="460" w14:anchorId="7DBF07A2">
          <v:shape id="_x0000_i1423" type="#_x0000_t75" style="width:50pt;height:23.5pt" o:ole="">
            <v:imagedata r:id="rId823" o:title=""/>
          </v:shape>
          <o:OLEObject Type="Embed" ProgID="Equation.DSMT4" ShapeID="_x0000_i1423" DrawAspect="Content" ObjectID="_1540965965" r:id="rId824"/>
        </w:object>
      </w:r>
      <w:r>
        <w:t xml:space="preserve"> represents the material time derivative in the spatial frame, following the solid; </w:t>
      </w:r>
      <w:r w:rsidR="00DF221F" w:rsidRPr="00025957">
        <w:rPr>
          <w:position w:val="-4"/>
        </w:rPr>
        <w:object w:dxaOrig="1040" w:dyaOrig="260" w14:anchorId="6B15D96B">
          <v:shape id="_x0000_i1424" type="#_x0000_t75" style="width:52pt;height:12.5pt" o:ole="">
            <v:imagedata r:id="rId825" o:title=""/>
          </v:shape>
          <o:OLEObject Type="Embed" ProgID="Equation.DSMT4" ShapeID="_x0000_i1424" DrawAspect="Content" ObjectID="_1540965966" r:id="rId826"/>
        </w:object>
      </w:r>
      <w:r>
        <w:t xml:space="preserve">, where </w:t>
      </w:r>
      <w:r w:rsidR="00DF221F" w:rsidRPr="00025957">
        <w:rPr>
          <w:position w:val="-4"/>
        </w:rPr>
        <w:object w:dxaOrig="220" w:dyaOrig="260" w14:anchorId="560B475B">
          <v:shape id="_x0000_i1425" type="#_x0000_t75" style="width:11pt;height:12.5pt" o:ole="">
            <v:imagedata r:id="rId827" o:title=""/>
          </v:shape>
          <o:OLEObject Type="Embed" ProgID="Equation.DSMT4" ShapeID="_x0000_i1425" DrawAspect="Content" ObjectID="_1540965967" r:id="rId828"/>
        </w:object>
      </w:r>
      <w:r>
        <w:t xml:space="preserve"> is the deformation gradient of the solid.  This form of the mass balance for the solute is convenient for a finite element formulation where the mesh is defined on the solid matrix.</w:t>
      </w:r>
    </w:p>
    <w:p w14:paraId="6BCF4050" w14:textId="1D53D643" w:rsidR="0064700D" w:rsidRDefault="0064700D" w:rsidP="00CB13D9">
      <w:pPr>
        <w:pStyle w:val="MTDisplayEquation"/>
      </w:pPr>
      <w:r>
        <w:tab/>
        <w:t xml:space="preserve">The volume flux of solvent relative to the solid is given by </w:t>
      </w:r>
      <w:r w:rsidR="00DF221F" w:rsidRPr="00DF221F">
        <w:rPr>
          <w:position w:val="-18"/>
        </w:rPr>
        <w:object w:dxaOrig="1820" w:dyaOrig="480" w14:anchorId="3E90448A">
          <v:shape id="_x0000_i1426" type="#_x0000_t75" style="width:90.5pt;height:24pt" o:ole="">
            <v:imagedata r:id="rId829" o:title=""/>
          </v:shape>
          <o:OLEObject Type="Embed" ProgID="Equation.DSMT4" ShapeID="_x0000_i1426" DrawAspect="Content" ObjectID="_1540965968" r:id="rId830"/>
        </w:object>
      </w:r>
      <w:r>
        <w:t xml:space="preserve">, where </w:t>
      </w:r>
      <w:r w:rsidR="00DF221F" w:rsidRPr="00025957">
        <w:rPr>
          <w:position w:val="-4"/>
        </w:rPr>
        <w:object w:dxaOrig="320" w:dyaOrig="320" w14:anchorId="74E63E7D">
          <v:shape id="_x0000_i1427" type="#_x0000_t75" style="width:16pt;height:16pt" o:ole="">
            <v:imagedata r:id="rId831" o:title=""/>
          </v:shape>
          <o:OLEObject Type="Embed" ProgID="Equation.DSMT4" ShapeID="_x0000_i1427" DrawAspect="Content" ObjectID="_1540965969" r:id="rId832"/>
        </w:object>
      </w:r>
      <w:r>
        <w:t xml:space="preserve"> is the solvent velocity. When solute volume fractions are negligible, the mass balance equation for the mixture reduces to</w:t>
      </w:r>
      <w:r>
        <w:tab/>
      </w:r>
      <w:r w:rsidR="00DF221F" w:rsidRPr="00DF221F">
        <w:rPr>
          <w:position w:val="-18"/>
        </w:rPr>
        <w:object w:dxaOrig="1740" w:dyaOrig="480" w14:anchorId="13E9A215">
          <v:shape id="_x0000_i1428" type="#_x0000_t75" style="width:87pt;height:24pt" o:ole="">
            <v:imagedata r:id="rId833" o:title=""/>
          </v:shape>
          <o:OLEObject Type="Embed" ProgID="Equation.DSMT4" ShapeID="_x0000_i1428" DrawAspect="Content" ObjectID="_1540965970" r:id="rId83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68" w:author="steve maas" w:date="2016-09-27T12:58:00Z">
        <w:r w:rsidR="00843CC3">
          <w:rPr>
            <w:noProof/>
          </w:rPr>
          <w:instrText>127</w:instrText>
        </w:r>
      </w:ins>
      <w:del w:id="269" w:author="steve maas" w:date="2016-09-27T12:58:00Z">
        <w:r w:rsidR="00E34B36" w:rsidDel="00843CC3">
          <w:rPr>
            <w:noProof/>
          </w:rPr>
          <w:delInstrText>121</w:delInstrText>
        </w:r>
      </w:del>
      <w:r w:rsidR="005232C6">
        <w:rPr>
          <w:noProof/>
        </w:rPr>
        <w:fldChar w:fldCharType="end"/>
      </w:r>
      <w:r>
        <w:instrText>)</w:instrText>
      </w:r>
      <w:r>
        <w:fldChar w:fldCharType="end"/>
      </w:r>
    </w:p>
    <w:p w14:paraId="08E339E6" w14:textId="171372B8" w:rsidR="0064700D" w:rsidRDefault="0064700D" w:rsidP="00CB13D9">
      <w:r>
        <w:t xml:space="preserve">Finally, the mass balance for the solid may be reduced to the form </w:t>
      </w:r>
      <w:r w:rsidR="00DF221F" w:rsidRPr="00DF221F">
        <w:rPr>
          <w:position w:val="-18"/>
        </w:rPr>
        <w:object w:dxaOrig="1780" w:dyaOrig="480" w14:anchorId="523277D5">
          <v:shape id="_x0000_i1429" type="#_x0000_t75" style="width:89.5pt;height:24pt" o:ole="">
            <v:imagedata r:id="rId835" o:title=""/>
          </v:shape>
          <o:OLEObject Type="Embed" ProgID="Equation.DSMT4" ShapeID="_x0000_i1429" DrawAspect="Content" ObjectID="_1540965971" r:id="rId836"/>
        </w:object>
      </w:r>
      <w:r>
        <w:t xml:space="preserve">, which may be integrated to produce the algebraic relation </w:t>
      </w:r>
      <w:r w:rsidR="00DF221F" w:rsidRPr="00DF221F">
        <w:rPr>
          <w:position w:val="-18"/>
        </w:rPr>
        <w:object w:dxaOrig="1140" w:dyaOrig="460" w14:anchorId="2835C053">
          <v:shape id="_x0000_i1430" type="#_x0000_t75" style="width:57pt;height:23.5pt" o:ole="">
            <v:imagedata r:id="rId837" o:title=""/>
          </v:shape>
          <o:OLEObject Type="Embed" ProgID="Equation.DSMT4" ShapeID="_x0000_i1430" DrawAspect="Content" ObjectID="_1540965972" r:id="rId838"/>
        </w:object>
      </w:r>
      <w:r>
        <w:t xml:space="preserve">, where </w:t>
      </w:r>
      <w:r w:rsidR="00DF221F" w:rsidRPr="00DF221F">
        <w:rPr>
          <w:position w:val="-14"/>
        </w:rPr>
        <w:object w:dxaOrig="300" w:dyaOrig="420" w14:anchorId="440F110F">
          <v:shape id="_x0000_i1431" type="#_x0000_t75" style="width:15pt;height:21pt" o:ole="">
            <v:imagedata r:id="rId839" o:title=""/>
          </v:shape>
          <o:OLEObject Type="Embed" ProgID="Equation.DSMT4" ShapeID="_x0000_i1431" DrawAspect="Content" ObjectID="_1540965973" r:id="rId840"/>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r w:rsidR="005232C6">
        <w:fldChar w:fldCharType="begin"/>
      </w:r>
      <w:r w:rsidR="005232C6">
        <w:instrText xml:space="preserve"> REF ZEqnNum814726 \* Charformat \! \* MERGEFORMAT </w:instrText>
      </w:r>
      <w:r w:rsidR="005232C6">
        <w:fldChar w:fldCharType="separate"/>
      </w:r>
      <w:ins w:id="270" w:author="steve maas" w:date="2016-09-27T12:58:00Z">
        <w:r w:rsidR="00843CC3">
          <w:instrText>(2.124)</w:instrText>
        </w:r>
      </w:ins>
      <w:del w:id="271" w:author="steve maas" w:date="2016-09-27T12:58:00Z">
        <w:r w:rsidR="00E34B36" w:rsidDel="00843CC3">
          <w:delInstrText>(2.118)</w:delInstrText>
        </w:r>
      </w:del>
      <w:r w:rsidR="005232C6">
        <w:fldChar w:fldCharType="end"/>
      </w:r>
      <w:r>
        <w:fldChar w:fldCharType="end"/>
      </w:r>
      <w:r>
        <w:t xml:space="preserve"> using the material time derivative following the solid, and substituting the mass balance relations into the resulting expressions, produces a constraint on the solute fluxes:</w:t>
      </w:r>
    </w:p>
    <w:p w14:paraId="3BDBFDED" w14:textId="35BEB989" w:rsidR="00D30784" w:rsidRDefault="00D30784" w:rsidP="00CB13D9">
      <w:pPr>
        <w:pStyle w:val="MTDisplayEquation"/>
      </w:pPr>
      <w:r>
        <w:tab/>
      </w:r>
      <w:r w:rsidR="00DF221F" w:rsidRPr="00DF221F">
        <w:rPr>
          <w:position w:val="-32"/>
        </w:rPr>
        <w:object w:dxaOrig="1740" w:dyaOrig="600" w14:anchorId="0875B44D">
          <v:shape id="_x0000_i1432" type="#_x0000_t75" style="width:87pt;height:30pt" o:ole="">
            <v:imagedata r:id="rId841" o:title=""/>
          </v:shape>
          <o:OLEObject Type="Embed" ProgID="Equation.DSMT4" ShapeID="_x0000_i1432" DrawAspect="Content" ObjectID="_1540965974" r:id="rId84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272" w:name="ZEqnNum351181"/>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73" w:author="steve maas" w:date="2016-09-27T12:58:00Z">
        <w:r w:rsidR="00843CC3">
          <w:rPr>
            <w:noProof/>
          </w:rPr>
          <w:instrText>128</w:instrText>
        </w:r>
      </w:ins>
      <w:del w:id="274" w:author="steve maas" w:date="2016-09-27T12:58:00Z">
        <w:r w:rsidR="00E34B36" w:rsidDel="00843CC3">
          <w:rPr>
            <w:noProof/>
          </w:rPr>
          <w:delInstrText>122</w:delInstrText>
        </w:r>
      </w:del>
      <w:r w:rsidR="005232C6">
        <w:rPr>
          <w:noProof/>
        </w:rPr>
        <w:fldChar w:fldCharType="end"/>
      </w:r>
      <w:r>
        <w:instrText>)</w:instrText>
      </w:r>
      <w:bookmarkEnd w:id="272"/>
      <w:r>
        <w:fldChar w:fldCharType="end"/>
      </w:r>
    </w:p>
    <w:p w14:paraId="01A94897" w14:textId="6D7786C2" w:rsidR="00D30784" w:rsidRDefault="00D30784" w:rsidP="00CB13D9">
      <w:pPr>
        <w:pStyle w:val="MTDisplayEquation"/>
      </w:pPr>
      <w:r>
        <w:t xml:space="preserve">Recognizing that </w:t>
      </w:r>
      <w:r w:rsidR="00DF221F" w:rsidRPr="00DF221F">
        <w:rPr>
          <w:position w:val="-18"/>
        </w:rPr>
        <w:object w:dxaOrig="1980" w:dyaOrig="460" w14:anchorId="36736988">
          <v:shape id="_x0000_i1433" type="#_x0000_t75" style="width:99pt;height:23.5pt" o:ole="">
            <v:imagedata r:id="rId843" o:title=""/>
          </v:shape>
          <o:OLEObject Type="Embed" ProgID="Equation.DSMT4" ShapeID="_x0000_i1433" DrawAspect="Content" ObjectID="_1540965975" r:id="rId844"/>
        </w:object>
      </w:r>
      <w:r w:rsidR="005C3A32">
        <w:t xml:space="preserve"> is the current density in the mixture, with </w:t>
      </w:r>
      <w:r w:rsidR="00DF221F" w:rsidRPr="00DF221F">
        <w:rPr>
          <w:position w:val="-14"/>
        </w:rPr>
        <w:object w:dxaOrig="260" w:dyaOrig="400" w14:anchorId="386A3250">
          <v:shape id="_x0000_i1434" type="#_x0000_t75" style="width:12.5pt;height:20pt" o:ole="">
            <v:imagedata r:id="rId845" o:title=""/>
          </v:shape>
          <o:OLEObject Type="Embed" ProgID="Equation.DSMT4" ShapeID="_x0000_i1434" DrawAspect="Content" ObjectID="_1540965976" r:id="rId846"/>
        </w:object>
      </w:r>
      <w:r w:rsidR="005C3A32">
        <w:t xml:space="preserve"> representing Faraday’s constant, the relation of </w:t>
      </w:r>
      <w:r w:rsidR="005C3A32">
        <w:fldChar w:fldCharType="begin"/>
      </w:r>
      <w:r w:rsidR="005C3A32">
        <w:instrText xml:space="preserve"> GOTOBUTTON ZEqnNum351181  \* MERGEFORMAT </w:instrText>
      </w:r>
      <w:r w:rsidR="005232C6">
        <w:fldChar w:fldCharType="begin"/>
      </w:r>
      <w:r w:rsidR="005232C6">
        <w:instrText xml:space="preserve"> REF ZEqnNum351181 \* Charformat \! \* MERGEFORMAT </w:instrText>
      </w:r>
      <w:r w:rsidR="005232C6">
        <w:fldChar w:fldCharType="separate"/>
      </w:r>
      <w:ins w:id="275" w:author="steve maas" w:date="2016-09-27T12:58:00Z">
        <w:r w:rsidR="00843CC3">
          <w:instrText>(2.128)</w:instrText>
        </w:r>
      </w:ins>
      <w:del w:id="276" w:author="steve maas" w:date="2016-09-27T12:58:00Z">
        <w:r w:rsidR="00E34B36" w:rsidDel="00843CC3">
          <w:delInstrText>(2.122)</w:delInstrText>
        </w:r>
      </w:del>
      <w:r w:rsidR="005232C6">
        <w:fldChar w:fldCharType="end"/>
      </w:r>
      <w:r w:rsidR="005C3A32">
        <w:fldChar w:fldCharType="end"/>
      </w:r>
      <w:r w:rsidR="005C3A32">
        <w:t xml:space="preserve"> reduces to one of the Maxwell’s equation, </w:t>
      </w:r>
      <w:r w:rsidR="00DF221F" w:rsidRPr="00DF221F">
        <w:rPr>
          <w:position w:val="-14"/>
        </w:rPr>
        <w:object w:dxaOrig="1060" w:dyaOrig="400" w14:anchorId="004B6159">
          <v:shape id="_x0000_i1435" type="#_x0000_t75" style="width:53.5pt;height:20pt" o:ole="">
            <v:imagedata r:id="rId847" o:title=""/>
          </v:shape>
          <o:OLEObject Type="Embed" ProgID="Equation.DSMT4" ShapeID="_x0000_i1435" DrawAspect="Content" ObjectID="_1540965977" r:id="rId848"/>
        </w:object>
      </w:r>
      <w:r w:rsidR="005C3A32">
        <w:t>, in the special case when there can be no charge accumulation (electroneutrality).</w:t>
      </w:r>
    </w:p>
    <w:p w14:paraId="56527403" w14:textId="49F0A3E5" w:rsidR="00D30784" w:rsidRDefault="00D30784" w:rsidP="0064700D">
      <w:r>
        <w:tab/>
        <w:t>As described in Section </w:t>
      </w:r>
      <w:r>
        <w:fldChar w:fldCharType="begin"/>
      </w:r>
      <w:r>
        <w:instrText xml:space="preserve"> REF _Ref191692787 \r \h </w:instrText>
      </w:r>
      <w:r>
        <w:fldChar w:fldCharType="separate"/>
      </w:r>
      <w:r w:rsidR="00843CC3">
        <w:t>2.6.2</w:t>
      </w:r>
      <w:r>
        <w:fldChar w:fldCharType="end"/>
      </w:r>
      <w:r>
        <w:t xml:space="preserve">, the fluid pressure </w:t>
      </w:r>
      <w:r w:rsidR="00DF221F" w:rsidRPr="00DF221F">
        <w:rPr>
          <w:position w:val="-10"/>
        </w:rPr>
        <w:object w:dxaOrig="200" w:dyaOrig="260" w14:anchorId="46CAE318">
          <v:shape id="_x0000_i1436" type="#_x0000_t75" style="width:10pt;height:12.5pt" o:ole="">
            <v:imagedata r:id="rId849" o:title=""/>
          </v:shape>
          <o:OLEObject Type="Embed" ProgID="Equation.DSMT4" ShapeID="_x0000_i1436" DrawAspect="Content" ObjectID="_1540965978" r:id="rId850"/>
        </w:object>
      </w:r>
      <w:r>
        <w:t xml:space="preserve"> and solute concentrations </w:t>
      </w:r>
      <w:r w:rsidR="00DF221F" w:rsidRPr="00025957">
        <w:rPr>
          <w:position w:val="-4"/>
        </w:rPr>
        <w:object w:dxaOrig="279" w:dyaOrig="320" w14:anchorId="31FB11F3">
          <v:shape id="_x0000_i1437" type="#_x0000_t75" style="width:14pt;height:16pt" o:ole="">
            <v:imagedata r:id="rId851" o:title=""/>
          </v:shape>
          <o:OLEObject Type="Embed" ProgID="Equation.DSMT4" ShapeID="_x0000_i1437" DrawAspect="Content" ObjectID="_1540965979" r:id="rId852"/>
        </w:object>
      </w:r>
      <w:r>
        <w:t xml:space="preserve"> are not continuous</w:t>
      </w:r>
      <w:r w:rsidR="004E12EC">
        <w:t xml:space="preserve"> across boundaries of a mixture, whereas </w:t>
      </w:r>
      <w:r w:rsidR="00DF221F" w:rsidRPr="00DF221F">
        <w:rPr>
          <w:position w:val="-10"/>
        </w:rPr>
        <w:object w:dxaOrig="320" w:dyaOrig="380" w14:anchorId="29DFC48A">
          <v:shape id="_x0000_i1438" type="#_x0000_t75" style="width:16pt;height:18.5pt" o:ole="">
            <v:imagedata r:id="rId853" o:title=""/>
          </v:shape>
          <o:OLEObject Type="Embed" ProgID="Equation.DSMT4" ShapeID="_x0000_i1438" DrawAspect="Content" ObjectID="_1540965980" r:id="rId854"/>
        </w:object>
      </w:r>
      <w:r w:rsidR="004E12EC">
        <w:t xml:space="preserve"> and </w:t>
      </w:r>
      <w:r w:rsidR="00DF221F" w:rsidRPr="00DF221F">
        <w:rPr>
          <w:position w:val="-10"/>
        </w:rPr>
        <w:object w:dxaOrig="320" w:dyaOrig="380" w14:anchorId="05804C6F">
          <v:shape id="_x0000_i1439" type="#_x0000_t75" style="width:16pt;height:18.5pt" o:ole="">
            <v:imagedata r:id="rId855" o:title=""/>
          </v:shape>
          <o:OLEObject Type="Embed" ProgID="Equation.DSMT4" ShapeID="_x0000_i1439" DrawAspect="Content" ObjectID="_1540965981" r:id="rId856"/>
        </w:object>
      </w:r>
      <w:r w:rsidR="004E12EC">
        <w:t>’s for the solutes do satisfy continuity. Therefore, in a finite element implementation, the following continuous variables are u</w:t>
      </w:r>
      <w:r w:rsidR="00CF0A94">
        <w:t>sed as nodal degrees of freedom:</w:t>
      </w:r>
    </w:p>
    <w:p w14:paraId="343988E8" w14:textId="407ABE66" w:rsidR="00CF0A94" w:rsidRDefault="00CF0A94" w:rsidP="00CB13D9">
      <w:pPr>
        <w:pStyle w:val="MTDisplayEquation"/>
      </w:pPr>
      <w:r>
        <w:lastRenderedPageBreak/>
        <w:tab/>
      </w:r>
      <w:r w:rsidR="00DF221F" w:rsidRPr="00DF221F">
        <w:rPr>
          <w:position w:val="-32"/>
        </w:rPr>
        <w:object w:dxaOrig="2060" w:dyaOrig="600" w14:anchorId="399DDEE4">
          <v:shape id="_x0000_i1440" type="#_x0000_t75" style="width:103pt;height:30pt" o:ole="">
            <v:imagedata r:id="rId857" o:title=""/>
          </v:shape>
          <o:OLEObject Type="Embed" ProgID="Equation.DSMT4" ShapeID="_x0000_i1440" DrawAspect="Content" ObjectID="_1540965982" r:id="rId85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77" w:author="steve maas" w:date="2016-09-27T12:58:00Z">
        <w:r w:rsidR="00843CC3">
          <w:rPr>
            <w:noProof/>
          </w:rPr>
          <w:instrText>129</w:instrText>
        </w:r>
      </w:ins>
      <w:del w:id="278" w:author="steve maas" w:date="2016-09-27T12:58:00Z">
        <w:r w:rsidR="00E34B36" w:rsidDel="00843CC3">
          <w:rPr>
            <w:noProof/>
          </w:rPr>
          <w:delInstrText>123</w:delInstrText>
        </w:r>
      </w:del>
      <w:r w:rsidR="005232C6">
        <w:rPr>
          <w:noProof/>
        </w:rPr>
        <w:fldChar w:fldCharType="end"/>
      </w:r>
      <w:r>
        <w:instrText>)</w:instrText>
      </w:r>
      <w:r>
        <w:fldChar w:fldCharType="end"/>
      </w:r>
    </w:p>
    <w:p w14:paraId="1E460E37" w14:textId="77777777" w:rsidR="00CF0A94" w:rsidRDefault="00CF0A94" w:rsidP="00CF0A94">
      <w:r>
        <w:t>which represents the effective fluid pressure, and</w:t>
      </w:r>
    </w:p>
    <w:p w14:paraId="009C16F8" w14:textId="464FD841" w:rsidR="00CF0A94" w:rsidRDefault="00CF0A94" w:rsidP="00CB13D9">
      <w:pPr>
        <w:pStyle w:val="MTDisplayEquation"/>
      </w:pPr>
      <w:r>
        <w:tab/>
      </w:r>
      <w:r w:rsidR="00DF221F" w:rsidRPr="00DF221F">
        <w:rPr>
          <w:position w:val="-18"/>
        </w:rPr>
        <w:object w:dxaOrig="1219" w:dyaOrig="460" w14:anchorId="532A57B1">
          <v:shape id="_x0000_i1441" type="#_x0000_t75" style="width:61pt;height:23.5pt" o:ole="">
            <v:imagedata r:id="rId859" o:title=""/>
          </v:shape>
          <o:OLEObject Type="Embed" ProgID="Equation.DSMT4" ShapeID="_x0000_i1441" DrawAspect="Content" ObjectID="_1540965983" r:id="rId8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279" w:name="ZEqnNum562397"/>
      <w:r>
        <w:instrText>(</w:instrText>
      </w:r>
      <w:r w:rsidR="005232C6">
        <w:fldChar w:fldCharType="begin"/>
      </w:r>
      <w:r w:rsidR="005232C6">
        <w:instrText xml:space="preserve"> SEQ MTSe</w:instrText>
      </w:r>
      <w:r w:rsidR="005232C6">
        <w:instrText xml:space="preserv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80" w:author="steve maas" w:date="2016-09-27T12:58:00Z">
        <w:r w:rsidR="00843CC3">
          <w:rPr>
            <w:noProof/>
          </w:rPr>
          <w:instrText>130</w:instrText>
        </w:r>
      </w:ins>
      <w:del w:id="281" w:author="steve maas" w:date="2016-09-27T12:58:00Z">
        <w:r w:rsidR="00E34B36" w:rsidDel="00843CC3">
          <w:rPr>
            <w:noProof/>
          </w:rPr>
          <w:delInstrText>124</w:delInstrText>
        </w:r>
      </w:del>
      <w:r w:rsidR="005232C6">
        <w:rPr>
          <w:noProof/>
        </w:rPr>
        <w:fldChar w:fldCharType="end"/>
      </w:r>
      <w:r>
        <w:instrText>)</w:instrText>
      </w:r>
      <w:bookmarkEnd w:id="279"/>
      <w:r>
        <w:fldChar w:fldCharType="end"/>
      </w:r>
    </w:p>
    <w:p w14:paraId="7F29EA67" w14:textId="73ED4EC2" w:rsidR="00CF0A94" w:rsidRDefault="00CF0A94" w:rsidP="00CF0A94">
      <w:r>
        <w:t xml:space="preserve">which represents the effective solute concentration.  In the last expression, </w:t>
      </w:r>
      <w:r w:rsidR="00DF221F" w:rsidRPr="00025957">
        <w:rPr>
          <w:position w:val="-4"/>
        </w:rPr>
        <w:object w:dxaOrig="300" w:dyaOrig="320" w14:anchorId="4A32EC90">
          <v:shape id="_x0000_i1442" type="#_x0000_t75" style="width:15pt;height:16pt" o:ole="">
            <v:imagedata r:id="rId861" o:title=""/>
          </v:shape>
          <o:OLEObject Type="Embed" ProgID="Equation.DSMT4" ShapeID="_x0000_i1442" DrawAspect="Content" ObjectID="_1540965984" r:id="rId862"/>
        </w:object>
      </w:r>
      <w:r>
        <w:t xml:space="preserve"> is the partition coefficient of the solute, which is related to the effective solubility and electric potential according to</w:t>
      </w:r>
    </w:p>
    <w:p w14:paraId="0612681C" w14:textId="2387DA33" w:rsidR="00CF0A94" w:rsidRDefault="00CF0A94" w:rsidP="00CB13D9">
      <w:pPr>
        <w:pStyle w:val="MTDisplayEquation"/>
      </w:pPr>
      <w:r>
        <w:tab/>
      </w:r>
      <w:r w:rsidR="00DF221F" w:rsidRPr="00DF221F">
        <w:rPr>
          <w:position w:val="-36"/>
        </w:rPr>
        <w:object w:dxaOrig="2320" w:dyaOrig="840" w14:anchorId="323B24EB">
          <v:shape id="_x0000_i1443" type="#_x0000_t75" style="width:116.5pt;height:42pt" o:ole="">
            <v:imagedata r:id="rId863" o:title=""/>
          </v:shape>
          <o:OLEObject Type="Embed" ProgID="Equation.DSMT4" ShapeID="_x0000_i1443" DrawAspect="Content" ObjectID="_1540965985" r:id="rId8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282" w:name="ZEqnNum365724"/>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83" w:author="steve maas" w:date="2016-09-27T12:58:00Z">
        <w:r w:rsidR="00843CC3">
          <w:rPr>
            <w:noProof/>
          </w:rPr>
          <w:instrText>131</w:instrText>
        </w:r>
      </w:ins>
      <w:del w:id="284" w:author="steve maas" w:date="2016-09-27T12:58:00Z">
        <w:r w:rsidR="00E34B36" w:rsidDel="00843CC3">
          <w:rPr>
            <w:noProof/>
          </w:rPr>
          <w:delInstrText>125</w:delInstrText>
        </w:r>
      </w:del>
      <w:r w:rsidR="005232C6">
        <w:rPr>
          <w:noProof/>
        </w:rPr>
        <w:fldChar w:fldCharType="end"/>
      </w:r>
      <w:r>
        <w:instrText>)</w:instrText>
      </w:r>
      <w:bookmarkEnd w:id="282"/>
      <w:r>
        <w:fldChar w:fldCharType="end"/>
      </w:r>
    </w:p>
    <w:p w14:paraId="0B30AE67" w14:textId="38A29B03" w:rsidR="00CF0A94" w:rsidRDefault="001B779A" w:rsidP="001B779A">
      <w:r w:rsidRPr="001B779A">
        <w:t xml:space="preserve">Physically, since </w:t>
      </w:r>
      <w:r w:rsidR="00DF221F" w:rsidRPr="00DF221F">
        <w:rPr>
          <w:position w:val="-18"/>
        </w:rPr>
        <w:object w:dxaOrig="1520" w:dyaOrig="440" w14:anchorId="61595539">
          <v:shape id="_x0000_i1444" type="#_x0000_t75" style="width:76pt;height:22pt" o:ole="">
            <v:imagedata r:id="rId865" o:title=""/>
          </v:shape>
          <o:OLEObject Type="Embed" ProgID="Equation.DSMT4" ShapeID="_x0000_i1444" DrawAspect="Content" ObjectID="_1540965986" r:id="rId866"/>
        </w:object>
      </w:r>
      <w:r w:rsidRPr="001B779A">
        <w:t xml:space="preserve"> is the osmotic (chemical) contribution to the fluid pressure, </w:t>
      </w:r>
      <w:r w:rsidR="00DF221F" w:rsidRPr="00DF221F">
        <w:rPr>
          <w:position w:val="-10"/>
        </w:rPr>
        <w:object w:dxaOrig="240" w:dyaOrig="320" w14:anchorId="106703C2">
          <v:shape id="_x0000_i1445" type="#_x0000_t75" style="width:12pt;height:16pt" o:ole="">
            <v:imagedata r:id="rId867" o:title=""/>
          </v:shape>
          <o:OLEObject Type="Embed" ProgID="Equation.DSMT4" ShapeID="_x0000_i1445" DrawAspect="Content" ObjectID="_1540965987" r:id="rId868"/>
        </w:object>
      </w:r>
      <w:r w:rsidRPr="001B779A">
        <w:t xml:space="preserve"> may be interpreted as that part of the total (mechano-chemical) fluid pressure which does not result from osmotic effects; thus, it is the mechanical contribution to </w:t>
      </w:r>
      <w:r w:rsidR="00DF221F" w:rsidRPr="00DF221F">
        <w:rPr>
          <w:position w:val="-10"/>
        </w:rPr>
        <w:object w:dxaOrig="240" w:dyaOrig="260" w14:anchorId="0B97A771">
          <v:shape id="_x0000_i1446" type="#_x0000_t75" style="width:12pt;height:12.5pt" o:ole="">
            <v:imagedata r:id="rId869" o:title=""/>
          </v:shape>
          <o:OLEObject Type="Embed" ProgID="Equation.DSMT4" ShapeID="_x0000_i1446" DrawAspect="Content" ObjectID="_1540965988" r:id="rId870"/>
        </w:object>
      </w:r>
      <w:r w:rsidRPr="001B779A">
        <w:t xml:space="preserve">. Similarly, the effective solute concentration </w:t>
      </w:r>
      <w:r w:rsidR="00DF221F" w:rsidRPr="00DF221F">
        <w:rPr>
          <w:position w:val="-6"/>
        </w:rPr>
        <w:object w:dxaOrig="300" w:dyaOrig="320" w14:anchorId="04074E3A">
          <v:shape id="_x0000_i1447" type="#_x0000_t75" style="width:15pt;height:16pt" o:ole="">
            <v:imagedata r:id="rId871" o:title=""/>
          </v:shape>
          <o:OLEObject Type="Embed" ProgID="Equation.DSMT4" ShapeID="_x0000_i1447" DrawAspect="Content" ObjectID="_1540965989" r:id="rId872"/>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5945C097" w:rsidR="00FD0563" w:rsidRDefault="00FD0563" w:rsidP="00CB13D9">
      <w:pPr>
        <w:pStyle w:val="MTDisplayEquation"/>
      </w:pPr>
      <w:r>
        <w:tab/>
      </w:r>
      <w:r w:rsidR="00DF221F" w:rsidRPr="00DF221F">
        <w:rPr>
          <w:position w:val="-36"/>
        </w:rPr>
        <w:object w:dxaOrig="4220" w:dyaOrig="840" w14:anchorId="32B2B53C">
          <v:shape id="_x0000_i1448" type="#_x0000_t75" style="width:211pt;height:42pt" o:ole="">
            <v:imagedata r:id="rId873" o:title=""/>
          </v:shape>
          <o:OLEObject Type="Embed" ProgID="Equation.DSMT4" ShapeID="_x0000_i1448" DrawAspect="Content" ObjectID="_1540965990" r:id="rId8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85" w:author="steve maas" w:date="2016-09-27T12:58:00Z">
        <w:r w:rsidR="00843CC3">
          <w:rPr>
            <w:noProof/>
          </w:rPr>
          <w:instrText>132</w:instrText>
        </w:r>
      </w:ins>
      <w:del w:id="286" w:author="steve maas" w:date="2016-09-27T12:58:00Z">
        <w:r w:rsidR="00E34B36" w:rsidDel="00843CC3">
          <w:rPr>
            <w:noProof/>
          </w:rPr>
          <w:delInstrText>126</w:delInstrText>
        </w:r>
      </w:del>
      <w:r w:rsidR="005232C6">
        <w:rPr>
          <w:noProof/>
        </w:rPr>
        <w:fldChar w:fldCharType="end"/>
      </w:r>
      <w:r>
        <w:instrText>)</w:instrText>
      </w:r>
      <w:r>
        <w:fldChar w:fldCharType="end"/>
      </w:r>
    </w:p>
    <w:p w14:paraId="1E9771DF" w14:textId="77777777" w:rsidR="00FD0563" w:rsidRDefault="00FD0563" w:rsidP="00FD0563">
      <w:r>
        <w:t>and</w:t>
      </w:r>
    </w:p>
    <w:p w14:paraId="32F846EA" w14:textId="390F5B12" w:rsidR="00FD0563" w:rsidRPr="00FD0563" w:rsidRDefault="00FD0563" w:rsidP="00CB13D9">
      <w:pPr>
        <w:pStyle w:val="MTDisplayEquation"/>
      </w:pPr>
      <w:r>
        <w:tab/>
      </w:r>
      <w:r w:rsidR="00DF221F" w:rsidRPr="00DF221F">
        <w:rPr>
          <w:position w:val="-36"/>
        </w:rPr>
        <w:object w:dxaOrig="3360" w:dyaOrig="840" w14:anchorId="78C604AE">
          <v:shape id="_x0000_i1449" type="#_x0000_t75" style="width:168pt;height:42pt" o:ole="">
            <v:imagedata r:id="rId875" o:title=""/>
          </v:shape>
          <o:OLEObject Type="Embed" ProgID="Equation.DSMT4" ShapeID="_x0000_i1449" DrawAspect="Content" ObjectID="_1540965991" r:id="rId87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w:instrText>
      </w:r>
      <w:r w:rsidR="005232C6">
        <w:instrText xml:space="preserve">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87" w:author="steve maas" w:date="2016-09-27T12:58:00Z">
        <w:r w:rsidR="00843CC3">
          <w:rPr>
            <w:noProof/>
          </w:rPr>
          <w:instrText>133</w:instrText>
        </w:r>
      </w:ins>
      <w:del w:id="288" w:author="steve maas" w:date="2016-09-27T12:58:00Z">
        <w:r w:rsidR="00E34B36" w:rsidDel="00843CC3">
          <w:rPr>
            <w:noProof/>
          </w:rPr>
          <w:delInstrText>127</w:delInstrText>
        </w:r>
      </w:del>
      <w:r w:rsidR="005232C6">
        <w:rPr>
          <w:noProof/>
        </w:rPr>
        <w:fldChar w:fldCharType="end"/>
      </w:r>
      <w:r>
        <w:instrText>)</w:instrText>
      </w:r>
      <w:r>
        <w:fldChar w:fldCharType="end"/>
      </w:r>
    </w:p>
    <w:p w14:paraId="79C53CBF" w14:textId="77777777" w:rsidR="0064700D" w:rsidRDefault="00FD0563" w:rsidP="0064700D">
      <w:r>
        <w:t>where</w:t>
      </w:r>
    </w:p>
    <w:p w14:paraId="1EB85F01" w14:textId="4C21341F" w:rsidR="00FD0563" w:rsidRDefault="00FD0563" w:rsidP="00CB13D9">
      <w:pPr>
        <w:pStyle w:val="MTDisplayEquation"/>
      </w:pPr>
      <w:r>
        <w:tab/>
      </w:r>
      <w:r w:rsidR="00DF221F" w:rsidRPr="00DF221F">
        <w:rPr>
          <w:position w:val="-38"/>
        </w:rPr>
        <w:object w:dxaOrig="3400" w:dyaOrig="940" w14:anchorId="48AE6B14">
          <v:shape id="_x0000_i1450" type="#_x0000_t75" style="width:170pt;height:47pt" o:ole="">
            <v:imagedata r:id="rId877" o:title=""/>
          </v:shape>
          <o:OLEObject Type="Embed" ProgID="Equation.DSMT4" ShapeID="_x0000_i1450" DrawAspect="Content" ObjectID="_1540965992" r:id="rId87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89" w:author="steve maas" w:date="2016-09-27T12:58:00Z">
        <w:r w:rsidR="00843CC3">
          <w:rPr>
            <w:noProof/>
          </w:rPr>
          <w:instrText>134</w:instrText>
        </w:r>
      </w:ins>
      <w:del w:id="290" w:author="steve maas" w:date="2016-09-27T12:58:00Z">
        <w:r w:rsidR="00E34B36" w:rsidDel="00843CC3">
          <w:rPr>
            <w:noProof/>
          </w:rPr>
          <w:delInstrText>128</w:delInstrText>
        </w:r>
      </w:del>
      <w:r w:rsidR="005232C6">
        <w:rPr>
          <w:noProof/>
        </w:rPr>
        <w:fldChar w:fldCharType="end"/>
      </w:r>
      <w:r>
        <w:instrText>)</w:instrText>
      </w:r>
      <w:r>
        <w:fldChar w:fldCharType="end"/>
      </w:r>
    </w:p>
    <w:p w14:paraId="22216755" w14:textId="77777777" w:rsidR="00236764" w:rsidRDefault="00FD0563" w:rsidP="00FD0563">
      <w:r>
        <w:t>is the effective hydraulic permeability of the solution (solvent+solutes) in the mixture.</w:t>
      </w:r>
      <w:r w:rsidR="00236764">
        <w:t xml:space="preserve"> The momentum equation for the mixture is</w:t>
      </w:r>
    </w:p>
    <w:p w14:paraId="7685E3AB" w14:textId="2D8D2EDD" w:rsidR="00236764" w:rsidRPr="00FD0563" w:rsidRDefault="00236764" w:rsidP="00CB13D9">
      <w:pPr>
        <w:pStyle w:val="MTDisplayEquation"/>
      </w:pPr>
      <w:r>
        <w:tab/>
      </w:r>
      <w:r w:rsidR="00DF221F" w:rsidRPr="00DF221F">
        <w:rPr>
          <w:position w:val="-6"/>
        </w:rPr>
        <w:object w:dxaOrig="1020" w:dyaOrig="279" w14:anchorId="2875D2B2">
          <v:shape id="_x0000_i1451" type="#_x0000_t75" style="width:51pt;height:14pt" o:ole="">
            <v:imagedata r:id="rId879" o:title=""/>
          </v:shape>
          <o:OLEObject Type="Embed" ProgID="Equation.DSMT4" ShapeID="_x0000_i1451" DrawAspect="Content" ObjectID="_1540965993" r:id="rId88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91" w:author="steve maas" w:date="2016-09-27T12:58:00Z">
        <w:r w:rsidR="00843CC3">
          <w:rPr>
            <w:noProof/>
          </w:rPr>
          <w:instrText>135</w:instrText>
        </w:r>
      </w:ins>
      <w:del w:id="292" w:author="steve maas" w:date="2016-09-27T12:58:00Z">
        <w:r w:rsidR="00E34B36" w:rsidDel="00843CC3">
          <w:rPr>
            <w:noProof/>
          </w:rPr>
          <w:delInstrText>129</w:delInstrText>
        </w:r>
      </w:del>
      <w:r w:rsidR="005232C6">
        <w:rPr>
          <w:noProof/>
        </w:rPr>
        <w:fldChar w:fldCharType="end"/>
      </w:r>
      <w:r>
        <w:instrText>)</w:instrText>
      </w:r>
      <w:r>
        <w:fldChar w:fldCharType="end"/>
      </w:r>
    </w:p>
    <w:p w14:paraId="097C1561" w14:textId="77777777" w:rsidR="00FB6012" w:rsidRDefault="00FB6012" w:rsidP="00FB6012">
      <w:pPr>
        <w:pStyle w:val="Heading2"/>
      </w:pPr>
      <w:bookmarkStart w:id="293" w:name="_Toc467221618"/>
      <w:r>
        <w:t>Mixture of Solids</w:t>
      </w:r>
      <w:bookmarkEnd w:id="252"/>
      <w:bookmarkEnd w:id="293"/>
    </w:p>
    <w:p w14:paraId="784CE042" w14:textId="7B715E77" w:rsidR="00FB6012" w:rsidRDefault="00FB6012" w:rsidP="00FB6012">
      <w:r>
        <w:t xml:space="preserve">A solid material may consist of a heterogeneous mixture of various solid constituents that are constrained to move together. If each constituent is denoted by the superscript </w:t>
      </w:r>
      <w:r w:rsidR="00DF221F" w:rsidRPr="00DF221F">
        <w:rPr>
          <w:position w:val="-6"/>
        </w:rPr>
        <w:object w:dxaOrig="240" w:dyaOrig="220" w14:anchorId="35D0556E">
          <v:shape id="_x0000_i1452" type="#_x0000_t75" style="width:12pt;height:11pt" o:ole="">
            <v:imagedata r:id="rId881" o:title=""/>
          </v:shape>
          <o:OLEObject Type="Embed" ProgID="Equation.DSMT4" ShapeID="_x0000_i1452" DrawAspect="Content" ObjectID="_1540965994" r:id="rId882"/>
        </w:object>
      </w:r>
      <w:r>
        <w:t xml:space="preserve">, a constrained mixture satisfies </w:t>
      </w:r>
      <w:r w:rsidR="00DF221F" w:rsidRPr="00DF221F">
        <w:rPr>
          <w:position w:val="-6"/>
        </w:rPr>
        <w:object w:dxaOrig="780" w:dyaOrig="320" w14:anchorId="4442DDA1">
          <v:shape id="_x0000_i1453" type="#_x0000_t75" style="width:39pt;height:16pt" o:ole="">
            <v:imagedata r:id="rId883" o:title=""/>
          </v:shape>
          <o:OLEObject Type="Embed" ProgID="Equation.DSMT4" ShapeID="_x0000_i1453" DrawAspect="Content" ObjectID="_1540965995" r:id="rId884"/>
        </w:object>
      </w:r>
      <w:r>
        <w:t xml:space="preserve"> for all </w:t>
      </w:r>
      <w:r w:rsidR="00DF221F" w:rsidRPr="00DF221F">
        <w:rPr>
          <w:position w:val="-6"/>
        </w:rPr>
        <w:object w:dxaOrig="240" w:dyaOrig="220" w14:anchorId="22DCCBAB">
          <v:shape id="_x0000_i1454" type="#_x0000_t75" style="width:12pt;height:11pt" o:ole="">
            <v:imagedata r:id="rId885" o:title=""/>
          </v:shape>
          <o:OLEObject Type="Embed" ProgID="Equation.DSMT4" ShapeID="_x0000_i1454" DrawAspect="Content" ObjectID="_1540965996" r:id="rId886"/>
        </w:object>
      </w:r>
      <w:r>
        <w:t xml:space="preserve">, where </w:t>
      </w:r>
      <w:r w:rsidR="00DF221F" w:rsidRPr="00DF221F">
        <w:rPr>
          <w:position w:val="-6"/>
        </w:rPr>
        <w:object w:dxaOrig="279" w:dyaOrig="320" w14:anchorId="67E602F9">
          <v:shape id="_x0000_i1455" type="#_x0000_t75" style="width:14pt;height:16pt" o:ole="">
            <v:imagedata r:id="rId887" o:title=""/>
          </v:shape>
          <o:OLEObject Type="Embed" ProgID="Equation.DSMT4" ShapeID="_x0000_i1455" DrawAspect="Content" ObjectID="_1540965997" r:id="rId888"/>
        </w:object>
      </w:r>
      <w:r>
        <w:t xml:space="preserve"> is the velocity of the solid mixture.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DF221F" w:rsidRPr="00DF221F">
        <w:rPr>
          <w:position w:val="-12"/>
        </w:rPr>
        <w:object w:dxaOrig="340" w:dyaOrig="380" w14:anchorId="350FBDD8">
          <v:shape id="_x0000_i1456" type="#_x0000_t75" style="width:17.5pt;height:18.5pt" o:ole="">
            <v:imagedata r:id="rId889" o:title=""/>
          </v:shape>
          <o:OLEObject Type="Embed" ProgID="Equation.DSMT4" ShapeID="_x0000_i1456" DrawAspect="Content" ObjectID="_1540965998" r:id="rId890"/>
        </w:object>
      </w:r>
      <w:r>
        <w:t xml:space="preserve">, which is the ratio of the mass of </w:t>
      </w:r>
      <w:r w:rsidR="00DF221F" w:rsidRPr="00DF221F">
        <w:rPr>
          <w:position w:val="-6"/>
        </w:rPr>
        <w:object w:dxaOrig="240" w:dyaOrig="220" w14:anchorId="5FFE17C9">
          <v:shape id="_x0000_i1457" type="#_x0000_t75" style="width:12pt;height:11pt" o:ole="">
            <v:imagedata r:id="rId891" o:title=""/>
          </v:shape>
          <o:OLEObject Type="Embed" ProgID="Equation.DSMT4" ShapeID="_x0000_i1457" DrawAspect="Content" ObjectID="_1540965999" r:id="rId892"/>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74046BEF" w:rsidR="00FB6012" w:rsidRDefault="00FB6012" w:rsidP="00FB6012">
      <w:pPr>
        <w:pStyle w:val="MTDisplayEquation"/>
      </w:pPr>
      <w:r>
        <w:tab/>
      </w:r>
      <w:r w:rsidR="00DF221F" w:rsidRPr="00DF221F">
        <w:rPr>
          <w:position w:val="-18"/>
        </w:rPr>
        <w:object w:dxaOrig="3220" w:dyaOrig="480" w14:anchorId="5F2AFAC8">
          <v:shape id="_x0000_i1458" type="#_x0000_t75" style="width:161.5pt;height:24pt" o:ole="">
            <v:imagedata r:id="rId893" o:title=""/>
          </v:shape>
          <o:OLEObject Type="Embed" ProgID="Equation.DSMT4" ShapeID="_x0000_i1458" DrawAspect="Content" ObjectID="_1540966000" r:id="rId89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94" w:author="steve maas" w:date="2016-09-27T12:58:00Z">
        <w:r w:rsidR="00843CC3">
          <w:rPr>
            <w:noProof/>
          </w:rPr>
          <w:instrText>136</w:instrText>
        </w:r>
      </w:ins>
      <w:del w:id="295" w:author="steve maas" w:date="2016-09-27T12:58:00Z">
        <w:r w:rsidR="00E34B36" w:rsidDel="00843CC3">
          <w:rPr>
            <w:noProof/>
          </w:rPr>
          <w:delInstrText>130</w:delInstrText>
        </w:r>
      </w:del>
      <w:r w:rsidR="005232C6">
        <w:rPr>
          <w:noProof/>
        </w:rPr>
        <w:fldChar w:fldCharType="end"/>
      </w:r>
      <w:r>
        <w:instrText>)</w:instrText>
      </w:r>
      <w:r>
        <w:fldChar w:fldCharType="end"/>
      </w:r>
    </w:p>
    <w:p w14:paraId="2DC1CCD7" w14:textId="3C574FF2" w:rsidR="00FB6012" w:rsidRDefault="00FB6012" w:rsidP="00FB6012">
      <w:r>
        <w:t xml:space="preserve">where </w:t>
      </w:r>
      <w:r w:rsidR="00DF221F" w:rsidRPr="00025957">
        <w:rPr>
          <w:position w:val="-4"/>
        </w:rPr>
        <w:object w:dxaOrig="340" w:dyaOrig="300" w14:anchorId="338C7DDB">
          <v:shape id="_x0000_i1459" type="#_x0000_t75" style="width:17.5pt;height:15pt" o:ole="">
            <v:imagedata r:id="rId895" o:title=""/>
          </v:shape>
          <o:OLEObject Type="Embed" ProgID="Equation.DSMT4" ShapeID="_x0000_i1459" DrawAspect="Content" ObjectID="_1540966001" r:id="rId896"/>
        </w:object>
      </w:r>
      <w:r>
        <w:t xml:space="preserve"> is the deformation gradient of constituent </w:t>
      </w:r>
      <w:r w:rsidR="00DF221F" w:rsidRPr="00DF221F">
        <w:rPr>
          <w:position w:val="-6"/>
        </w:rPr>
        <w:object w:dxaOrig="240" w:dyaOrig="220" w14:anchorId="0F0F1579">
          <v:shape id="_x0000_i1460" type="#_x0000_t75" style="width:12pt;height:11pt" o:ole="">
            <v:imagedata r:id="rId897" o:title=""/>
          </v:shape>
          <o:OLEObject Type="Embed" ProgID="Equation.DSMT4" ShapeID="_x0000_i1460" DrawAspect="Content" ObjectID="_1540966002" r:id="rId898"/>
        </w:object>
      </w:r>
      <w:r>
        <w:t xml:space="preserve"> and </w:t>
      </w:r>
      <w:r w:rsidR="00DF221F" w:rsidRPr="00DF221F">
        <w:rPr>
          <w:position w:val="-6"/>
        </w:rPr>
        <w:object w:dxaOrig="200" w:dyaOrig="220" w14:anchorId="3A3101DC">
          <v:shape id="_x0000_i1461" type="#_x0000_t75" style="width:10pt;height:11pt" o:ole="">
            <v:imagedata r:id="rId899" o:title=""/>
          </v:shape>
          <o:OLEObject Type="Embed" ProgID="Equation.DSMT4" ShapeID="_x0000_i1461" DrawAspect="Content" ObjectID="_1540966003" r:id="rId900"/>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214E15">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549E0EF2" w:rsidR="00FB6012" w:rsidRDefault="00FB6012" w:rsidP="00FB6012">
      <w:pPr>
        <w:pStyle w:val="MTDisplayEquation"/>
      </w:pPr>
      <w:r>
        <w:tab/>
      </w:r>
      <w:r w:rsidR="00DF221F" w:rsidRPr="00DF221F">
        <w:rPr>
          <w:position w:val="-28"/>
        </w:rPr>
        <w:object w:dxaOrig="6140" w:dyaOrig="680" w14:anchorId="6CF04A47">
          <v:shape id="_x0000_i1462" type="#_x0000_t75" style="width:306.5pt;height:33.5pt" o:ole="">
            <v:imagedata r:id="rId901" o:title=""/>
          </v:shape>
          <o:OLEObject Type="Embed" ProgID="Equation.DSMT4" ShapeID="_x0000_i1462" DrawAspect="Content" ObjectID="_1540966004" r:id="rId90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296" w:author="steve maas" w:date="2016-09-27T12:58:00Z">
        <w:r w:rsidR="00843CC3">
          <w:rPr>
            <w:noProof/>
          </w:rPr>
          <w:instrText>137</w:instrText>
        </w:r>
      </w:ins>
      <w:del w:id="297" w:author="steve maas" w:date="2016-09-27T12:58:00Z">
        <w:r w:rsidR="00E34B36" w:rsidDel="00843CC3">
          <w:rPr>
            <w:noProof/>
          </w:rPr>
          <w:delInstrText>131</w:delInstrText>
        </w:r>
      </w:del>
      <w:r w:rsidR="005232C6">
        <w:rPr>
          <w:noProof/>
        </w:rPr>
        <w:fldChar w:fldCharType="end"/>
      </w:r>
      <w:r>
        <w:instrText>)</w:instrText>
      </w:r>
      <w:r>
        <w:fldChar w:fldCharType="end"/>
      </w:r>
    </w:p>
    <w:p w14:paraId="3C50C43D" w14:textId="6D5AD1D2" w:rsidR="00FB6012" w:rsidRDefault="00FB6012" w:rsidP="00FB6012">
      <w:r>
        <w:t xml:space="preserve">where </w:t>
      </w:r>
      <w:r w:rsidR="00DF221F" w:rsidRPr="00025957">
        <w:rPr>
          <w:position w:val="-4"/>
        </w:rPr>
        <w:object w:dxaOrig="380" w:dyaOrig="300" w14:anchorId="47B4596D">
          <v:shape id="_x0000_i1463" type="#_x0000_t75" style="width:18.5pt;height:15pt" o:ole="">
            <v:imagedata r:id="rId903" o:title=""/>
          </v:shape>
          <o:OLEObject Type="Embed" ProgID="Equation.DSMT4" ShapeID="_x0000_i1463" DrawAspect="Content" ObjectID="_1540966005" r:id="rId904"/>
        </w:object>
      </w:r>
      <w:r>
        <w:t xml:space="preserve"> is the strain energy density of constituent </w:t>
      </w:r>
      <w:r w:rsidR="00DF221F" w:rsidRPr="00DF221F">
        <w:rPr>
          <w:position w:val="-6"/>
        </w:rPr>
        <w:object w:dxaOrig="240" w:dyaOrig="220" w14:anchorId="066EF6B9">
          <v:shape id="_x0000_i1464" type="#_x0000_t75" style="width:12pt;height:11pt" o:ole="">
            <v:imagedata r:id="rId905" o:title=""/>
          </v:shape>
          <o:OLEObject Type="Embed" ProgID="Equation.DSMT4" ShapeID="_x0000_i1464" DrawAspect="Content" ObjectID="_1540966006" r:id="rId906"/>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7CBDD36B" w:rsidR="00FB6012" w:rsidRDefault="00FB6012" w:rsidP="00FB6012">
      <w:pPr>
        <w:pStyle w:val="MTDisplayEquation"/>
      </w:pPr>
      <w:r>
        <w:tab/>
      </w:r>
      <w:r w:rsidR="00DF221F" w:rsidRPr="00DF221F">
        <w:rPr>
          <w:position w:val="-28"/>
        </w:rPr>
        <w:object w:dxaOrig="4500" w:dyaOrig="680" w14:anchorId="334878A8">
          <v:shape id="_x0000_i1465" type="#_x0000_t75" style="width:225pt;height:33.5pt" o:ole="">
            <v:imagedata r:id="rId907" o:title=""/>
          </v:shape>
          <o:OLEObject Type="Embed" ProgID="Equation.DSMT4" ShapeID="_x0000_i1465" DrawAspect="Content" ObjectID="_1540966007" r:id="rId90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w:instrText>
      </w:r>
      <w:r w:rsidR="005232C6">
        <w:instrText xml:space="preserve">ERGEFORMAT </w:instrText>
      </w:r>
      <w:r w:rsidR="005232C6">
        <w:fldChar w:fldCharType="separate"/>
      </w:r>
      <w:ins w:id="298" w:author="steve maas" w:date="2016-09-27T12:58:00Z">
        <w:r w:rsidR="00843CC3">
          <w:rPr>
            <w:noProof/>
          </w:rPr>
          <w:instrText>138</w:instrText>
        </w:r>
      </w:ins>
      <w:del w:id="299" w:author="steve maas" w:date="2016-09-27T12:58:00Z">
        <w:r w:rsidR="00E34B36" w:rsidDel="00843CC3">
          <w:rPr>
            <w:noProof/>
          </w:rPr>
          <w:delInstrText>132</w:delInstrText>
        </w:r>
      </w:del>
      <w:r w:rsidR="005232C6">
        <w:rPr>
          <w:noProof/>
        </w:rPr>
        <w:fldChar w:fldCharType="end"/>
      </w:r>
      <w:r>
        <w:instrText>)</w:instrText>
      </w:r>
      <w:r>
        <w:fldChar w:fldCharType="end"/>
      </w:r>
    </w:p>
    <w:p w14:paraId="1D7F10A0" w14:textId="21E61CF5" w:rsidR="00FB6012" w:rsidRDefault="00FB6012" w:rsidP="00FB6012">
      <w:r>
        <w:t xml:space="preserve">This special form assumes that there are no explicit dependencies among the various solid constituents of the mixture.  Thus, </w:t>
      </w:r>
      <w:r w:rsidR="00DF221F" w:rsidRPr="00025957">
        <w:rPr>
          <w:position w:val="-4"/>
        </w:rPr>
        <w:object w:dxaOrig="380" w:dyaOrig="300" w14:anchorId="5EB2029F">
          <v:shape id="_x0000_i1466" type="#_x0000_t75" style="width:18.5pt;height:15pt" o:ole="">
            <v:imagedata r:id="rId909" o:title=""/>
          </v:shape>
          <o:OLEObject Type="Embed" ProgID="Equation.DSMT4" ShapeID="_x0000_i1466" DrawAspect="Content" ObjectID="_1540966008" r:id="rId910"/>
        </w:object>
      </w:r>
      <w:r>
        <w:t xml:space="preserve"> depends only on the deformation gradient and mass content of </w:t>
      </w:r>
      <w:r w:rsidR="00DF221F" w:rsidRPr="00DF221F">
        <w:rPr>
          <w:position w:val="-6"/>
        </w:rPr>
        <w:object w:dxaOrig="240" w:dyaOrig="220" w14:anchorId="66DC945E">
          <v:shape id="_x0000_i1467" type="#_x0000_t75" style="width:12pt;height:11pt" o:ole="">
            <v:imagedata r:id="rId911" o:title=""/>
          </v:shape>
          <o:OLEObject Type="Embed" ProgID="Equation.DSMT4" ShapeID="_x0000_i1467" DrawAspect="Content" ObjectID="_1540966009" r:id="rId912"/>
        </w:object>
      </w:r>
      <w:r>
        <w:t>.</w:t>
      </w:r>
    </w:p>
    <w:p w14:paraId="2EAD9CB3" w14:textId="77777777" w:rsidR="00FB6012" w:rsidRDefault="00FB6012" w:rsidP="00FB6012"/>
    <w:p w14:paraId="556138F2" w14:textId="44F9E422" w:rsidR="00FB6012" w:rsidRDefault="00FB6012" w:rsidP="00FB6012">
      <w:r>
        <w:t xml:space="preserve">Furthermore, if we assume that </w:t>
      </w:r>
      <w:r w:rsidR="00DF221F" w:rsidRPr="00025957">
        <w:rPr>
          <w:position w:val="-4"/>
        </w:rPr>
        <w:object w:dxaOrig="740" w:dyaOrig="300" w14:anchorId="6C94548F">
          <v:shape id="_x0000_i1468" type="#_x0000_t75" style="width:37pt;height:15pt" o:ole="">
            <v:imagedata r:id="rId913" o:title=""/>
          </v:shape>
          <o:OLEObject Type="Embed" ProgID="Equation.DSMT4" ShapeID="_x0000_i1468" DrawAspect="Content" ObjectID="_1540966010" r:id="rId914"/>
        </w:object>
      </w:r>
      <w:r>
        <w:t xml:space="preserve"> for all </w:t>
      </w:r>
      <w:r w:rsidR="00DF221F" w:rsidRPr="00DF221F">
        <w:rPr>
          <w:position w:val="-6"/>
        </w:rPr>
        <w:object w:dxaOrig="240" w:dyaOrig="220" w14:anchorId="14C229BE">
          <v:shape id="_x0000_i1469" type="#_x0000_t75" style="width:12pt;height:11pt" o:ole="">
            <v:imagedata r:id="rId915" o:title=""/>
          </v:shape>
          <o:OLEObject Type="Embed" ProgID="Equation.DSMT4" ShapeID="_x0000_i1469" DrawAspect="Content" ObjectID="_1540966011" r:id="rId916"/>
        </w:object>
      </w:r>
      <w:r>
        <w:t xml:space="preserve"> (implying no residual stresses in the solid mixture), then the general form for </w:t>
      </w:r>
      <w:r w:rsidR="00DF221F" w:rsidRPr="00025957">
        <w:rPr>
          <w:position w:val="-4"/>
        </w:rPr>
        <w:object w:dxaOrig="279" w:dyaOrig="260" w14:anchorId="0B6DC280">
          <v:shape id="_x0000_i1470" type="#_x0000_t75" style="width:14pt;height:12.5pt" o:ole="">
            <v:imagedata r:id="rId917" o:title=""/>
          </v:shape>
          <o:OLEObject Type="Embed" ProgID="Equation.DSMT4" ShapeID="_x0000_i1470" DrawAspect="Content" ObjectID="_1540966012" r:id="rId918"/>
        </w:object>
      </w:r>
      <w:r>
        <w:t xml:space="preserve"> further reduces to</w:t>
      </w:r>
    </w:p>
    <w:p w14:paraId="0DD2856B" w14:textId="2BC5CD0E" w:rsidR="00FB6012" w:rsidRDefault="00FB6012" w:rsidP="00FB6012">
      <w:pPr>
        <w:pStyle w:val="MTDisplayEquation"/>
      </w:pPr>
      <w:r>
        <w:tab/>
      </w:r>
      <w:r w:rsidR="00DF221F" w:rsidRPr="00DF221F">
        <w:rPr>
          <w:position w:val="-28"/>
        </w:rPr>
        <w:object w:dxaOrig="1880" w:dyaOrig="680" w14:anchorId="3AE5246C">
          <v:shape id="_x0000_i1471" type="#_x0000_t75" style="width:93.5pt;height:33.5pt" o:ole="">
            <v:imagedata r:id="rId919" o:title=""/>
          </v:shape>
          <o:OLEObject Type="Embed" ProgID="Equation.DSMT4" ShapeID="_x0000_i1471" DrawAspect="Content" ObjectID="_1540966013" r:id="rId92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00" w:name="ZEqnNum493756"/>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01" w:author="steve maas" w:date="2016-09-27T12:58:00Z">
        <w:r w:rsidR="00843CC3">
          <w:rPr>
            <w:noProof/>
          </w:rPr>
          <w:instrText>139</w:instrText>
        </w:r>
      </w:ins>
      <w:del w:id="302" w:author="steve maas" w:date="2016-09-27T12:58:00Z">
        <w:r w:rsidR="00E34B36" w:rsidDel="00843CC3">
          <w:rPr>
            <w:noProof/>
          </w:rPr>
          <w:delInstrText>133</w:delInstrText>
        </w:r>
      </w:del>
      <w:r w:rsidR="005232C6">
        <w:rPr>
          <w:noProof/>
        </w:rPr>
        <w:fldChar w:fldCharType="end"/>
      </w:r>
      <w:r>
        <w:instrText>)</w:instrText>
      </w:r>
      <w:bookmarkEnd w:id="300"/>
      <w:r>
        <w:fldChar w:fldCharType="end"/>
      </w:r>
    </w:p>
    <w:p w14:paraId="605503C1" w14:textId="77777777" w:rsidR="00FB6012" w:rsidRDefault="00FB6012" w:rsidP="00FB6012">
      <w:r>
        <w:t>Consequently, the stress tensor for the mixture becomes</w:t>
      </w:r>
    </w:p>
    <w:p w14:paraId="387DF18F" w14:textId="72BB4C96" w:rsidR="00FB6012" w:rsidRPr="00791193" w:rsidRDefault="00FB6012" w:rsidP="00FB6012">
      <w:pPr>
        <w:pStyle w:val="MTDisplayEquation"/>
      </w:pPr>
      <w:r>
        <w:tab/>
      </w:r>
      <w:r w:rsidR="00DF221F" w:rsidRPr="00DF221F">
        <w:rPr>
          <w:position w:val="-28"/>
        </w:rPr>
        <w:object w:dxaOrig="4099" w:dyaOrig="700" w14:anchorId="34C4DA31">
          <v:shape id="_x0000_i1472" type="#_x0000_t75" style="width:204.5pt;height:35pt" o:ole="">
            <v:imagedata r:id="rId921" o:title=""/>
          </v:shape>
          <o:OLEObject Type="Embed" ProgID="Equation.DSMT4" ShapeID="_x0000_i1472" DrawAspect="Content" ObjectID="_1540966014" r:id="rId92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03" w:author="steve maas" w:date="2016-09-27T12:58:00Z">
        <w:r w:rsidR="00843CC3">
          <w:rPr>
            <w:noProof/>
          </w:rPr>
          <w:instrText>140</w:instrText>
        </w:r>
      </w:ins>
      <w:del w:id="304" w:author="steve maas" w:date="2016-09-27T12:58:00Z">
        <w:r w:rsidR="00E34B36" w:rsidDel="00843CC3">
          <w:rPr>
            <w:noProof/>
          </w:rPr>
          <w:delInstrText>134</w:delInstrText>
        </w:r>
      </w:del>
      <w:r w:rsidR="005232C6">
        <w:rPr>
          <w:noProof/>
        </w:rPr>
        <w:fldChar w:fldCharType="end"/>
      </w:r>
      <w:r>
        <w:instrText>)</w:instrText>
      </w:r>
      <w:r>
        <w:fldChar w:fldCharType="end"/>
      </w:r>
    </w:p>
    <w:p w14:paraId="52A8CABF" w14:textId="240E55D9"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DF221F" w:rsidRPr="00025957">
        <w:rPr>
          <w:position w:val="-4"/>
        </w:rPr>
        <w:object w:dxaOrig="380" w:dyaOrig="300" w14:anchorId="5F907E5D">
          <v:shape id="_x0000_i1473" type="#_x0000_t75" style="width:18.5pt;height:15pt" o:ole="">
            <v:imagedata r:id="rId923" o:title=""/>
          </v:shape>
          <o:OLEObject Type="Embed" ProgID="Equation.DSMT4" ShapeID="_x0000_i1473" DrawAspect="Content" ObjectID="_1540966015" r:id="rId924"/>
        </w:object>
      </w:r>
      <w:r>
        <w:t xml:space="preserve"> also depends on </w:t>
      </w:r>
      <w:r w:rsidR="00DF221F" w:rsidRPr="00DF221F">
        <w:rPr>
          <w:position w:val="-12"/>
        </w:rPr>
        <w:object w:dxaOrig="340" w:dyaOrig="380" w14:anchorId="6F3C58FC">
          <v:shape id="_x0000_i1474" type="#_x0000_t75" style="width:17.5pt;height:18.5pt" o:ole="">
            <v:imagedata r:id="rId925" o:title=""/>
          </v:shape>
          <o:OLEObject Type="Embed" ProgID="Equation.DSMT4" ShapeID="_x0000_i1474" DrawAspect="Content" ObjectID="_1540966016" r:id="rId926"/>
        </w:object>
      </w:r>
      <w:r>
        <w:t xml:space="preserve"> implies that the material properties appearing in the constitutive relation for </w:t>
      </w:r>
      <w:r w:rsidR="00DF221F" w:rsidRPr="00DF221F">
        <w:rPr>
          <w:position w:val="-6"/>
        </w:rPr>
        <w:object w:dxaOrig="340" w:dyaOrig="320" w14:anchorId="0A197904">
          <v:shape id="_x0000_i1475" type="#_x0000_t75" style="width:17.5pt;height:16pt" o:ole="">
            <v:imagedata r:id="rId927" o:title=""/>
          </v:shape>
          <o:OLEObject Type="Embed" ProgID="Equation.DSMT4" ShapeID="_x0000_i1475" DrawAspect="Content" ObjectID="_1540966017" r:id="rId928"/>
        </w:object>
      </w:r>
      <w:r>
        <w:t xml:space="preserve"> are dependent on the mass content of solid </w:t>
      </w:r>
      <w:r w:rsidR="00DF221F" w:rsidRPr="00DF221F">
        <w:rPr>
          <w:position w:val="-6"/>
        </w:rPr>
        <w:object w:dxaOrig="240" w:dyaOrig="220" w14:anchorId="52FC7A59">
          <v:shape id="_x0000_i1476" type="#_x0000_t75" style="width:12pt;height:11pt" o:ole="">
            <v:imagedata r:id="rId929" o:title=""/>
          </v:shape>
          <o:OLEObject Type="Embed" ProgID="Equation.DSMT4" ShapeID="_x0000_i1476" DrawAspect="Content" ObjectID="_1540966018" r:id="rId930"/>
        </w:object>
      </w:r>
      <w:r>
        <w:t xml:space="preserve"> in the mixture.</w:t>
      </w:r>
    </w:p>
    <w:p w14:paraId="3076EC63" w14:textId="77777777" w:rsidR="00FB6012" w:rsidRDefault="00FB6012" w:rsidP="00FB6012"/>
    <w:p w14:paraId="5D575420" w14:textId="77777777" w:rsidR="00FB6012" w:rsidRDefault="00FB6012" w:rsidP="00FB6012">
      <w:r>
        <w:t xml:space="preserve">For nearly-incompressible solids, using a reasoning similar to that which led to </w:t>
      </w:r>
      <w:r>
        <w:fldChar w:fldCharType="begin"/>
      </w:r>
      <w:r>
        <w:instrText xml:space="preserve"> GOTOBUTTON ZEqnNum493756  \* MERGEFORMAT </w:instrText>
      </w:r>
      <w:r w:rsidR="005232C6">
        <w:fldChar w:fldCharType="begin"/>
      </w:r>
      <w:r w:rsidR="005232C6">
        <w:instrText xml:space="preserve"> REF ZEqnNum493756 \* Charformat \! \* MERGEFORMAT </w:instrText>
      </w:r>
      <w:r w:rsidR="005232C6">
        <w:fldChar w:fldCharType="separate"/>
      </w:r>
      <w:ins w:id="305" w:author="steve maas" w:date="2016-09-27T12:58:00Z">
        <w:r w:rsidR="00843CC3">
          <w:instrText>(2.139)</w:instrText>
        </w:r>
      </w:ins>
      <w:del w:id="306" w:author="steve maas" w:date="2016-09-27T12:58:00Z">
        <w:r w:rsidR="00E34B36" w:rsidDel="00843CC3">
          <w:delInstrText>(2.133)</w:delInstrText>
        </w:r>
      </w:del>
      <w:r w:rsidR="005232C6">
        <w:fldChar w:fldCharType="end"/>
      </w:r>
      <w:r>
        <w:fldChar w:fldCharType="end"/>
      </w:r>
      <w:r>
        <w:t>, the uncoupled strain energy density for the solid mixture may be of the form</w:t>
      </w:r>
    </w:p>
    <w:p w14:paraId="7A43385F" w14:textId="5BF4D8FB" w:rsidR="00FB6012" w:rsidRDefault="00FB6012" w:rsidP="00FB6012">
      <w:pPr>
        <w:pStyle w:val="MTDisplayEquation"/>
      </w:pPr>
      <w:r>
        <w:tab/>
      </w:r>
      <w:r w:rsidR="00DF221F" w:rsidRPr="00DF221F">
        <w:rPr>
          <w:position w:val="-28"/>
        </w:rPr>
        <w:object w:dxaOrig="2640" w:dyaOrig="680" w14:anchorId="5AC88E6D">
          <v:shape id="_x0000_i1477" type="#_x0000_t75" style="width:132pt;height:33.5pt" o:ole="">
            <v:imagedata r:id="rId931" o:title=""/>
          </v:shape>
          <o:OLEObject Type="Embed" ProgID="Equation.DSMT4" ShapeID="_x0000_i1477" DrawAspect="Content" ObjectID="_1540966019" r:id="rId93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07" w:author="steve maas" w:date="2016-09-27T12:58:00Z">
        <w:r w:rsidR="00843CC3">
          <w:rPr>
            <w:noProof/>
          </w:rPr>
          <w:instrText>141</w:instrText>
        </w:r>
      </w:ins>
      <w:del w:id="308" w:author="steve maas" w:date="2016-09-27T12:58:00Z">
        <w:r w:rsidR="00E34B36" w:rsidDel="00843CC3">
          <w:rPr>
            <w:noProof/>
          </w:rPr>
          <w:delInstrText>135</w:delInstrText>
        </w:r>
      </w:del>
      <w:r w:rsidR="005232C6">
        <w:rPr>
          <w:noProof/>
        </w:rPr>
        <w:fldChar w:fldCharType="end"/>
      </w:r>
      <w:r>
        <w:instrText>)</w:instrText>
      </w:r>
      <w:r>
        <w:fldChar w:fldCharType="end"/>
      </w:r>
    </w:p>
    <w:p w14:paraId="7FD6922A" w14:textId="581A2D48" w:rsidR="00FB6012" w:rsidRPr="00772A74" w:rsidRDefault="00FB6012" w:rsidP="00FB6012">
      <w:r>
        <w:t xml:space="preserve">where </w:t>
      </w:r>
      <w:r w:rsidR="00DF221F" w:rsidRPr="00DF221F">
        <w:rPr>
          <w:position w:val="-14"/>
        </w:rPr>
        <w:object w:dxaOrig="620" w:dyaOrig="400" w14:anchorId="266AB749">
          <v:shape id="_x0000_i1478" type="#_x0000_t75" style="width:31pt;height:20pt" o:ole="">
            <v:imagedata r:id="rId933" o:title=""/>
          </v:shape>
          <o:OLEObject Type="Embed" ProgID="Equation.DSMT4" ShapeID="_x0000_i1478" DrawAspect="Content" ObjectID="_1540966020" r:id="rId934"/>
        </w:object>
      </w:r>
      <w:r>
        <w:t xml:space="preserve"> is the volumetric energy component, </w:t>
      </w:r>
      <w:r w:rsidR="00DF221F" w:rsidRPr="00DF221F">
        <w:rPr>
          <w:position w:val="-16"/>
        </w:rPr>
        <w:object w:dxaOrig="1260" w:dyaOrig="420" w14:anchorId="7B209830">
          <v:shape id="_x0000_i1479" type="#_x0000_t75" style="width:63pt;height:21pt" o:ole="">
            <v:imagedata r:id="rId935" o:title=""/>
          </v:shape>
          <o:OLEObject Type="Embed" ProgID="Equation.DSMT4" ShapeID="_x0000_i1479" DrawAspect="Content" ObjectID="_1540966021" r:id="rId936"/>
        </w:object>
      </w:r>
      <w:r>
        <w:t xml:space="preserve"> is the distortional energy component, and </w:t>
      </w:r>
      <w:r w:rsidR="00DF221F" w:rsidRPr="00025957">
        <w:rPr>
          <w:position w:val="-4"/>
        </w:rPr>
        <w:object w:dxaOrig="220" w:dyaOrig="300" w14:anchorId="4576AB8C">
          <v:shape id="_x0000_i1480" type="#_x0000_t75" style="width:11pt;height:15pt" o:ole="">
            <v:imagedata r:id="rId937" o:title=""/>
          </v:shape>
          <o:OLEObject Type="Embed" ProgID="Equation.DSMT4" ShapeID="_x0000_i1480" DrawAspect="Content" ObjectID="_1540966022" r:id="rId938"/>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843CC3">
        <w:t>2.4.3</w:t>
      </w:r>
      <w:r w:rsidR="005265A8">
        <w:fldChar w:fldCharType="end"/>
      </w:r>
      <w:r>
        <w:t>.</w:t>
      </w:r>
    </w:p>
    <w:p w14:paraId="65B2469F" w14:textId="77777777" w:rsidR="00FB6012" w:rsidRDefault="00FB6012" w:rsidP="00FB6012"/>
    <w:p w14:paraId="034C3B39" w14:textId="77777777" w:rsidR="00FB6012" w:rsidRDefault="00FB6012" w:rsidP="00FB6012">
      <w:r>
        <w:lastRenderedPageBreak/>
        <w:br w:type="page"/>
      </w:r>
    </w:p>
    <w:p w14:paraId="1E88BE0B" w14:textId="77777777" w:rsidR="00FB6012" w:rsidRDefault="00FB6012" w:rsidP="00FB6012">
      <w:pPr>
        <w:pStyle w:val="Heading2"/>
      </w:pPr>
      <w:bookmarkStart w:id="309" w:name="_Toc176704834"/>
      <w:bookmarkStart w:id="310" w:name="_Toc467221619"/>
      <w:r>
        <w:lastRenderedPageBreak/>
        <w:t>Equilibrium Swelling</w:t>
      </w:r>
      <w:bookmarkEnd w:id="309"/>
      <w:bookmarkEnd w:id="310"/>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843CC3">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3EB17936" w:rsidR="00FB6012" w:rsidRDefault="00FB6012" w:rsidP="00FB6012">
      <w:pPr>
        <w:pStyle w:val="MTDisplayEquation"/>
      </w:pPr>
      <w:r>
        <w:tab/>
      </w:r>
      <w:r w:rsidR="00DF221F" w:rsidRPr="00DF221F">
        <w:rPr>
          <w:position w:val="-10"/>
        </w:rPr>
        <w:object w:dxaOrig="1280" w:dyaOrig="360" w14:anchorId="2A248D53">
          <v:shape id="_x0000_i1481" type="#_x0000_t75" style="width:63.5pt;height:18.5pt" o:ole="">
            <v:imagedata r:id="rId939" o:title=""/>
          </v:shape>
          <o:OLEObject Type="Embed" ProgID="Equation.DSMT4" ShapeID="_x0000_i1481" DrawAspect="Content" ObjectID="_1540966023" r:id="rId94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11" w:name="ZEqnNum905335"/>
      <w:r>
        <w:instrText>(</w:instrText>
      </w:r>
      <w:r w:rsidR="005232C6">
        <w:fldChar w:fldCharType="begin"/>
      </w:r>
      <w:r w:rsidR="005232C6">
        <w:instrText xml:space="preserve"> SEQ MTSec \c \*</w:instrText>
      </w:r>
      <w:r w:rsidR="005232C6">
        <w:instrText xml:space="preserve">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12" w:author="steve maas" w:date="2016-09-27T12:58:00Z">
        <w:r w:rsidR="00843CC3">
          <w:rPr>
            <w:noProof/>
          </w:rPr>
          <w:instrText>142</w:instrText>
        </w:r>
      </w:ins>
      <w:del w:id="313" w:author="steve maas" w:date="2016-09-27T12:58:00Z">
        <w:r w:rsidR="00E34B36" w:rsidDel="00843CC3">
          <w:rPr>
            <w:noProof/>
          </w:rPr>
          <w:delInstrText>136</w:delInstrText>
        </w:r>
      </w:del>
      <w:r w:rsidR="005232C6">
        <w:rPr>
          <w:noProof/>
        </w:rPr>
        <w:fldChar w:fldCharType="end"/>
      </w:r>
      <w:r>
        <w:instrText>)</w:instrText>
      </w:r>
      <w:bookmarkEnd w:id="311"/>
      <w:r>
        <w:fldChar w:fldCharType="end"/>
      </w:r>
    </w:p>
    <w:p w14:paraId="2AB0339B" w14:textId="095539D3" w:rsidR="00FB6012" w:rsidRDefault="00FB6012" w:rsidP="00FB6012">
      <w:r>
        <w:t xml:space="preserve">where </w:t>
      </w:r>
      <w:r w:rsidR="00DF221F" w:rsidRPr="00DF221F">
        <w:rPr>
          <w:position w:val="-10"/>
        </w:rPr>
        <w:object w:dxaOrig="240" w:dyaOrig="260" w14:anchorId="434F72C0">
          <v:shape id="_x0000_i1482" type="#_x0000_t75" style="width:12pt;height:12.5pt" o:ole="">
            <v:imagedata r:id="rId941" o:title=""/>
          </v:shape>
          <o:OLEObject Type="Embed" ProgID="Equation.DSMT4" ShapeID="_x0000_i1482" DrawAspect="Content" ObjectID="_1540966024" r:id="rId942"/>
        </w:object>
      </w:r>
      <w:r>
        <w:t xml:space="preserve"> is he fluid pressure and </w:t>
      </w:r>
      <w:r w:rsidR="00DF221F" w:rsidRPr="00DF221F">
        <w:rPr>
          <w:position w:val="-6"/>
        </w:rPr>
        <w:object w:dxaOrig="300" w:dyaOrig="320" w14:anchorId="7F1893E1">
          <v:shape id="_x0000_i1483" type="#_x0000_t75" style="width:15pt;height:16pt" o:ole="">
            <v:imagedata r:id="rId943" o:title=""/>
          </v:shape>
          <o:OLEObject Type="Embed" ProgID="Equation.DSMT4" ShapeID="_x0000_i1483" DrawAspect="Content" ObjectID="_1540966025" r:id="rId944"/>
        </w:object>
      </w:r>
      <w:r>
        <w:t xml:space="preserve"> is the stress in the solid matrix resulting from solid strain.  When steady-state conditions are achieved, the fluid pressure </w:t>
      </w:r>
      <w:r w:rsidR="00DF221F" w:rsidRPr="00DF221F">
        <w:rPr>
          <w:position w:val="-10"/>
        </w:rPr>
        <w:object w:dxaOrig="240" w:dyaOrig="260" w14:anchorId="492DDC0B">
          <v:shape id="_x0000_i1484" type="#_x0000_t75" style="width:12pt;height:12.5pt" o:ole="">
            <v:imagedata r:id="rId945" o:title=""/>
          </v:shape>
          <o:OLEObject Type="Embed" ProgID="Equation.DSMT4" ShapeID="_x0000_i1484" DrawAspect="Content" ObjectID="_1540966026" r:id="rId946"/>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r w:rsidR="005232C6">
        <w:fldChar w:fldCharType="begin"/>
      </w:r>
      <w:r w:rsidR="005232C6">
        <w:instrText xml:space="preserve"> REF ZEqnNum385284 \* Charformat \! \* MERGEFORMAT </w:instrText>
      </w:r>
      <w:r w:rsidR="005232C6">
        <w:fldChar w:fldCharType="separate"/>
      </w:r>
      <w:ins w:id="314" w:author="steve maas" w:date="2016-09-27T12:58:00Z">
        <w:r w:rsidR="00843CC3">
          <w:instrText>(2.118)</w:instrText>
        </w:r>
      </w:ins>
      <w:del w:id="315" w:author="steve maas" w:date="2016-09-27T12:58:00Z">
        <w:r w:rsidR="00E34B36" w:rsidDel="00843CC3">
          <w:delInstrText>(2.112)</w:delInstrText>
        </w:r>
      </w:del>
      <w:r w:rsidR="005232C6">
        <w:fldChar w:fldCharType="end"/>
      </w:r>
      <w:r w:rsidR="00F71297">
        <w:fldChar w:fldCharType="end"/>
      </w:r>
      <w:r>
        <w:t xml:space="preserve">, </w:t>
      </w:r>
      <w:r w:rsidR="00DF221F" w:rsidRPr="00DF221F">
        <w:rPr>
          <w:position w:val="-10"/>
        </w:rPr>
        <w:object w:dxaOrig="1400" w:dyaOrig="320" w14:anchorId="0521D0B2">
          <v:shape id="_x0000_i1485" type="#_x0000_t75" style="width:69.5pt;height:16pt" o:ole="">
            <v:imagedata r:id="rId947" o:title=""/>
          </v:shape>
          <o:OLEObject Type="Embed" ProgID="Equation.DSMT4" ShapeID="_x0000_i1485" DrawAspect="Content" ObjectID="_1540966027" r:id="rId948"/>
        </w:object>
      </w:r>
      <w:r>
        <w:t xml:space="preserve"> where </w:t>
      </w:r>
      <w:r w:rsidR="00DF221F" w:rsidRPr="00DF221F">
        <w:rPr>
          <w:position w:val="-10"/>
        </w:rPr>
        <w:object w:dxaOrig="240" w:dyaOrig="320" w14:anchorId="6BD7C1D3">
          <v:shape id="_x0000_i1486" type="#_x0000_t75" style="width:12pt;height:16pt" o:ole="">
            <v:imagedata r:id="rId949" o:title=""/>
          </v:shape>
          <o:OLEObject Type="Embed" ProgID="Equation.DSMT4" ShapeID="_x0000_i1486" DrawAspect="Content" ObjectID="_1540966028" r:id="rId950"/>
        </w:object>
      </w:r>
      <w:r>
        <w:t xml:space="preserve"> is the mechanical pressure resulting from ambient conditions and </w:t>
      </w:r>
      <w:r w:rsidR="00DF221F" w:rsidRPr="00DF221F">
        <w:rPr>
          <w:position w:val="-6"/>
        </w:rPr>
        <w:object w:dxaOrig="639" w:dyaOrig="279" w14:anchorId="7E0F6959">
          <v:shape id="_x0000_i1487" type="#_x0000_t75" style="width:32pt;height:14pt" o:ole="">
            <v:imagedata r:id="rId951" o:title=""/>
          </v:shape>
          <o:OLEObject Type="Embed" ProgID="Equation.DSMT4" ShapeID="_x0000_i1487" DrawAspect="Content" ObjectID="_1540966029" r:id="rId952"/>
        </w:object>
      </w:r>
      <w:r>
        <w:t xml:space="preserve"> is the osmotic pressure resulting from the osmolarity </w:t>
      </w:r>
      <w:r w:rsidR="00DF221F" w:rsidRPr="00DF221F">
        <w:rPr>
          <w:position w:val="-6"/>
        </w:rPr>
        <w:object w:dxaOrig="180" w:dyaOrig="220" w14:anchorId="45CAD002">
          <v:shape id="_x0000_i1488" type="#_x0000_t75" style="width:9pt;height:11pt" o:ole="">
            <v:imagedata r:id="rId953" o:title=""/>
          </v:shape>
          <o:OLEObject Type="Embed" ProgID="Equation.DSMT4" ShapeID="_x0000_i1488" DrawAspect="Content" ObjectID="_1540966030" r:id="rId954"/>
        </w:object>
      </w:r>
      <w:r>
        <w:t xml:space="preserve"> of the solution.</w:t>
      </w:r>
    </w:p>
    <w:p w14:paraId="44B89B13" w14:textId="77777777" w:rsidR="00FB6012" w:rsidRDefault="00FB6012" w:rsidP="00FB6012"/>
    <w:p w14:paraId="7921F29A" w14:textId="188DC2FB" w:rsidR="00FB6012" w:rsidRDefault="00FB6012" w:rsidP="00FB6012">
      <w:r>
        <w:t xml:space="preserve">The osmotic pressure </w:t>
      </w:r>
      <w:r w:rsidR="00DF221F" w:rsidRPr="00DF221F">
        <w:rPr>
          <w:position w:val="-10"/>
        </w:rPr>
        <w:object w:dxaOrig="240" w:dyaOrig="260" w14:anchorId="324DF001">
          <v:shape id="_x0000_i1489" type="#_x0000_t75" style="width:12pt;height:12.5pt" o:ole="">
            <v:imagedata r:id="rId955" o:title=""/>
          </v:shape>
          <o:OLEObject Type="Embed" ProgID="Equation.DSMT4" ShapeID="_x0000_i1489" DrawAspect="Content" ObjectID="_1540966031" r:id="rId956"/>
        </w:object>
      </w:r>
      <w:r>
        <w:t xml:space="preserve"> may produce swelling of the solid matrix, which is opposed by the solid matrix stress.  This becomes more apparent when considering, for example, the case of a traction-free body.  The traction is given by </w:t>
      </w:r>
      <w:r w:rsidR="00DF221F" w:rsidRPr="00DF221F">
        <w:rPr>
          <w:position w:val="-6"/>
        </w:rPr>
        <w:object w:dxaOrig="800" w:dyaOrig="260" w14:anchorId="57731486">
          <v:shape id="_x0000_i1490" type="#_x0000_t75" style="width:40pt;height:12.5pt" o:ole="">
            <v:imagedata r:id="rId957" o:title=""/>
          </v:shape>
          <o:OLEObject Type="Embed" ProgID="Equation.DSMT4" ShapeID="_x0000_i1490" DrawAspect="Content" ObjectID="_1540966032" r:id="rId958"/>
        </w:object>
      </w:r>
      <w:r>
        <w:t xml:space="preserve">, where </w:t>
      </w:r>
      <w:r w:rsidR="00DF221F" w:rsidRPr="00025957">
        <w:rPr>
          <w:position w:val="-4"/>
        </w:rPr>
        <w:object w:dxaOrig="200" w:dyaOrig="200" w14:anchorId="4FF4E871">
          <v:shape id="_x0000_i1491" type="#_x0000_t75" style="width:10pt;height:10pt" o:ole="">
            <v:imagedata r:id="rId959" o:title=""/>
          </v:shape>
          <o:OLEObject Type="Embed" ProgID="Equation.DSMT4" ShapeID="_x0000_i1491" DrawAspect="Content" ObjectID="_1540966033" r:id="rId960"/>
        </w:object>
      </w:r>
      <w:r>
        <w:t xml:space="preserve"> is the unit outward normal to the boundary.  When </w:t>
      </w:r>
      <w:r w:rsidR="00DF221F" w:rsidRPr="00DF221F">
        <w:rPr>
          <w:position w:val="-6"/>
        </w:rPr>
        <w:object w:dxaOrig="520" w:dyaOrig="279" w14:anchorId="4032376B">
          <v:shape id="_x0000_i1492" type="#_x0000_t75" style="width:26pt;height:14pt" o:ole="">
            <v:imagedata r:id="rId961" o:title=""/>
          </v:shape>
          <o:OLEObject Type="Embed" ProgID="Equation.DSMT4" ShapeID="_x0000_i1492" DrawAspect="Content" ObjectID="_1540966034" r:id="rId962"/>
        </w:object>
      </w:r>
      <w:r w:rsidR="0077444B">
        <w:t>,</w:t>
      </w:r>
      <w:r>
        <w:t xml:space="preserve"> the relation of </w:t>
      </w:r>
      <w:r>
        <w:fldChar w:fldCharType="begin"/>
      </w:r>
      <w:r>
        <w:instrText xml:space="preserve"> GOTOBUTTON ZEqnNum905335  \* MERGEFORMAT </w:instrText>
      </w:r>
      <w:r w:rsidR="005232C6">
        <w:fldChar w:fldCharType="begin"/>
      </w:r>
      <w:r w:rsidR="005232C6">
        <w:instrText xml:space="preserve"> REF ZEqnNum905335 \* Charformat \! \* MERGEFORMAT </w:instrText>
      </w:r>
      <w:r w:rsidR="005232C6">
        <w:fldChar w:fldCharType="separate"/>
      </w:r>
      <w:ins w:id="316" w:author="steve maas" w:date="2016-09-27T12:58:00Z">
        <w:r w:rsidR="00843CC3">
          <w:instrText>(2.142)</w:instrText>
        </w:r>
      </w:ins>
      <w:del w:id="317" w:author="steve maas" w:date="2016-09-27T12:58:00Z">
        <w:r w:rsidR="00E34B36" w:rsidDel="00843CC3">
          <w:delInstrText>(2.136)</w:delInstrText>
        </w:r>
      </w:del>
      <w:r w:rsidR="005232C6">
        <w:fldChar w:fldCharType="end"/>
      </w:r>
      <w:r>
        <w:fldChar w:fldCharType="end"/>
      </w:r>
      <w:r>
        <w:t xml:space="preserve"> produces </w:t>
      </w:r>
      <w:r w:rsidR="00DF221F" w:rsidRPr="00DF221F">
        <w:rPr>
          <w:position w:val="-10"/>
        </w:rPr>
        <w:object w:dxaOrig="1219" w:dyaOrig="360" w14:anchorId="6E35348A">
          <v:shape id="_x0000_i1493" type="#_x0000_t75" style="width:61pt;height:18.5pt" o:ole="">
            <v:imagedata r:id="rId963" o:title=""/>
          </v:shape>
          <o:OLEObject Type="Embed" ProgID="Equation.DSMT4" ShapeID="_x0000_i1493" DrawAspect="Content" ObjectID="_1540966035" r:id="rId964"/>
        </w:object>
      </w:r>
      <w:r>
        <w:t xml:space="preserve">, clearly showing that the osmotic pressure </w:t>
      </w:r>
      <w:r w:rsidR="00DF221F" w:rsidRPr="00DF221F">
        <w:rPr>
          <w:position w:val="-10"/>
        </w:rPr>
        <w:object w:dxaOrig="240" w:dyaOrig="260" w14:anchorId="5EF25AA9">
          <v:shape id="_x0000_i1494" type="#_x0000_t75" style="width:12pt;height:12.5pt" o:ole="">
            <v:imagedata r:id="rId965" o:title=""/>
          </v:shape>
          <o:OLEObject Type="Embed" ProgID="Equation.DSMT4" ShapeID="_x0000_i1494" DrawAspect="Content" ObjectID="_1540966036" r:id="rId966"/>
        </w:object>
      </w:r>
      <w:r>
        <w:t xml:space="preserve"> is balanced by the swelling solid matrix.</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56FC5DD7" w:rsidR="00FB6012" w:rsidRDefault="00FB6012" w:rsidP="00FB6012">
      <w:pPr>
        <w:pStyle w:val="MTDisplayEquation"/>
      </w:pPr>
      <w:r>
        <w:tab/>
      </w:r>
      <w:r w:rsidR="00DF221F" w:rsidRPr="00DF221F">
        <w:rPr>
          <w:position w:val="-30"/>
        </w:rPr>
        <w:object w:dxaOrig="1060" w:dyaOrig="680" w14:anchorId="520C5CD3">
          <v:shape id="_x0000_i1495" type="#_x0000_t75" style="width:53.5pt;height:33.5pt" o:ole="">
            <v:imagedata r:id="rId967" o:title=""/>
          </v:shape>
          <o:OLEObject Type="Embed" ProgID="Equation.DSMT4" ShapeID="_x0000_i1495" DrawAspect="Content" ObjectID="_1540966037" r:id="rId968"/>
        </w:object>
      </w:r>
      <w:r w:rsidR="0077444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18" w:name="ZEqnNum130917"/>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19" w:author="steve maas" w:date="2016-09-27T12:58:00Z">
        <w:r w:rsidR="00843CC3">
          <w:rPr>
            <w:noProof/>
          </w:rPr>
          <w:instrText>143</w:instrText>
        </w:r>
      </w:ins>
      <w:del w:id="320" w:author="steve maas" w:date="2016-09-27T12:58:00Z">
        <w:r w:rsidR="00E34B36" w:rsidDel="00843CC3">
          <w:rPr>
            <w:noProof/>
          </w:rPr>
          <w:delInstrText>137</w:delInstrText>
        </w:r>
      </w:del>
      <w:r w:rsidR="005232C6">
        <w:rPr>
          <w:noProof/>
        </w:rPr>
        <w:fldChar w:fldCharType="end"/>
      </w:r>
      <w:r>
        <w:instrText>)</w:instrText>
      </w:r>
      <w:bookmarkEnd w:id="318"/>
      <w:r>
        <w:fldChar w:fldCharType="end"/>
      </w:r>
    </w:p>
    <w:p w14:paraId="5FA13C47" w14:textId="73A7049B" w:rsidR="00FB6012" w:rsidRDefault="00FB6012" w:rsidP="00FB6012">
      <w:r>
        <w:t xml:space="preserve">where </w:t>
      </w:r>
      <w:r w:rsidR="00DF221F" w:rsidRPr="00DF221F">
        <w:rPr>
          <w:position w:val="-12"/>
        </w:rPr>
        <w:object w:dxaOrig="240" w:dyaOrig="360" w14:anchorId="6A0A539B">
          <v:shape id="_x0000_i1496" type="#_x0000_t75" style="width:12pt;height:18.5pt" o:ole="">
            <v:imagedata r:id="rId969" o:title=""/>
          </v:shape>
          <o:OLEObject Type="Embed" ProgID="Equation.DSMT4" ShapeID="_x0000_i1496" DrawAspect="Content" ObjectID="_1540966038" r:id="rId970"/>
        </w:object>
      </w:r>
      <w:r>
        <w:t xml:space="preserve"> is the number of moles of solute per volume of the mixture in the reference configuration, </w:t>
      </w:r>
      <w:r w:rsidR="00DF221F" w:rsidRPr="00DF221F">
        <w:rPr>
          <w:position w:val="-12"/>
        </w:rPr>
        <w:object w:dxaOrig="300" w:dyaOrig="380" w14:anchorId="29685C55">
          <v:shape id="_x0000_i1497" type="#_x0000_t75" style="width:15pt;height:18.5pt" o:ole="">
            <v:imagedata r:id="rId971" o:title=""/>
          </v:shape>
          <o:OLEObject Type="Embed" ProgID="Equation.DSMT4" ShapeID="_x0000_i1497" DrawAspect="Content" ObjectID="_1540966039" r:id="rId972"/>
        </w:object>
      </w:r>
      <w:r>
        <w:t xml:space="preserve"> is the volume fraction of the solid in the reference configuration, and </w:t>
      </w:r>
      <w:r w:rsidR="00DF221F" w:rsidRPr="00DF221F">
        <w:rPr>
          <w:position w:val="-6"/>
        </w:rPr>
        <w:object w:dxaOrig="940" w:dyaOrig="279" w14:anchorId="4AACBCF8">
          <v:shape id="_x0000_i1498" type="#_x0000_t75" style="width:47pt;height:14pt" o:ole="">
            <v:imagedata r:id="rId973" o:title=""/>
          </v:shape>
          <o:OLEObject Type="Embed" ProgID="Equation.DSMT4" ShapeID="_x0000_i1498" DrawAspect="Content" ObjectID="_1540966040" r:id="rId974"/>
        </w:object>
      </w:r>
      <w:r>
        <w:t xml:space="preserve"> is the relative volume of the porous solid matrix.  Neither </w:t>
      </w:r>
      <w:r w:rsidR="00DF221F" w:rsidRPr="00DF221F">
        <w:rPr>
          <w:position w:val="-12"/>
        </w:rPr>
        <w:object w:dxaOrig="240" w:dyaOrig="360" w14:anchorId="0A27F6C3">
          <v:shape id="_x0000_i1499" type="#_x0000_t75" style="width:12pt;height:18.5pt" o:ole="">
            <v:imagedata r:id="rId975" o:title=""/>
          </v:shape>
          <o:OLEObject Type="Embed" ProgID="Equation.DSMT4" ShapeID="_x0000_i1499" DrawAspect="Content" ObjectID="_1540966041" r:id="rId976"/>
        </w:object>
      </w:r>
      <w:r>
        <w:t xml:space="preserve"> nor </w:t>
      </w:r>
      <w:r w:rsidR="00DF221F" w:rsidRPr="00DF221F">
        <w:rPr>
          <w:position w:val="-12"/>
        </w:rPr>
        <w:object w:dxaOrig="300" w:dyaOrig="380" w14:anchorId="0CF849A7">
          <v:shape id="_x0000_i1500" type="#_x0000_t75" style="width:15pt;height:18.5pt" o:ole="">
            <v:imagedata r:id="rId977" o:title=""/>
          </v:shape>
          <o:OLEObject Type="Embed" ProgID="Equation.DSMT4" ShapeID="_x0000_i1500" DrawAspect="Content" ObjectID="_1540966042" r:id="rId978"/>
        </w:object>
      </w:r>
      <w:r>
        <w:t xml:space="preserve"> depend on the solid matrix deformation, thus </w:t>
      </w:r>
      <w:r>
        <w:fldChar w:fldCharType="begin"/>
      </w:r>
      <w:r>
        <w:instrText xml:space="preserve"> GOTOBUTTON ZEqnNum130917  \* MERGEFORMAT </w:instrText>
      </w:r>
      <w:r w:rsidR="005232C6">
        <w:fldChar w:fldCharType="begin"/>
      </w:r>
      <w:r w:rsidR="005232C6">
        <w:instrText xml:space="preserve"> REF ZEqnNum130917 \* Charformat \! \* MERGEFORMAT </w:instrText>
      </w:r>
      <w:r w:rsidR="005232C6">
        <w:fldChar w:fldCharType="separate"/>
      </w:r>
      <w:ins w:id="321" w:author="steve maas" w:date="2016-09-27T12:58:00Z">
        <w:r w:rsidR="00843CC3">
          <w:instrText>(2.143)</w:instrText>
        </w:r>
      </w:ins>
      <w:del w:id="322" w:author="steve maas" w:date="2016-09-27T12:58:00Z">
        <w:r w:rsidR="00E34B36" w:rsidDel="00843CC3">
          <w:delInstrText>(2.137)</w:delInstrText>
        </w:r>
      </w:del>
      <w:r w:rsidR="005232C6">
        <w:fldChar w:fldCharType="end"/>
      </w:r>
      <w:r>
        <w:fldChar w:fldCharType="end"/>
      </w:r>
      <w:r>
        <w:t xml:space="preserve"> provides the explicit dependence of </w:t>
      </w:r>
      <w:r w:rsidR="00DF221F" w:rsidRPr="00DF221F">
        <w:rPr>
          <w:position w:val="-6"/>
        </w:rPr>
        <w:object w:dxaOrig="180" w:dyaOrig="220" w14:anchorId="60A3E89E">
          <v:shape id="_x0000_i1501" type="#_x0000_t75" style="width:9pt;height:11pt" o:ole="">
            <v:imagedata r:id="rId979" o:title=""/>
          </v:shape>
          <o:OLEObject Type="Embed" ProgID="Equation.DSMT4" ShapeID="_x0000_i1501" DrawAspect="Content" ObjectID="_1540966043" r:id="rId980"/>
        </w:object>
      </w:r>
      <w:r>
        <w:t xml:space="preserve"> on </w:t>
      </w:r>
      <w:r w:rsidR="00DF221F" w:rsidRPr="00DF221F">
        <w:rPr>
          <w:position w:val="-6"/>
        </w:rPr>
        <w:object w:dxaOrig="220" w:dyaOrig="279" w14:anchorId="4976B842">
          <v:shape id="_x0000_i1502" type="#_x0000_t75" style="width:11pt;height:14pt" o:ole="">
            <v:imagedata r:id="rId981" o:title=""/>
          </v:shape>
          <o:OLEObject Type="Embed" ProgID="Equation.DSMT4" ShapeID="_x0000_i1502" DrawAspect="Content" ObjectID="_1540966044" r:id="rId982"/>
        </w:object>
      </w:r>
      <w:r>
        <w:t xml:space="preserve">.  This relation shows that the osmolarity of the interstitial fluid is dependent on the relative change in volume of the solid matrix with deformation.  Effectively, under equilibrium swelling conditions, the term </w:t>
      </w:r>
      <w:r w:rsidR="00DF221F" w:rsidRPr="00DF221F">
        <w:rPr>
          <w:position w:val="-10"/>
        </w:rPr>
        <w:object w:dxaOrig="460" w:dyaOrig="320" w14:anchorId="1CA7700E">
          <v:shape id="_x0000_i1503" type="#_x0000_t75" style="width:23.5pt;height:16pt" o:ole="">
            <v:imagedata r:id="rId983" o:title=""/>
          </v:shape>
          <o:OLEObject Type="Embed" ProgID="Equation.DSMT4" ShapeID="_x0000_i1503" DrawAspect="Content" ObjectID="_1540966045" r:id="rId984"/>
        </w:object>
      </w:r>
      <w:r>
        <w:t xml:space="preserve"> in </w:t>
      </w:r>
      <w:r>
        <w:fldChar w:fldCharType="begin"/>
      </w:r>
      <w:r>
        <w:instrText xml:space="preserve"> GOTOBUTTON ZEqnNum905335  \* MERGEFORMAT </w:instrText>
      </w:r>
      <w:r w:rsidR="005232C6">
        <w:fldChar w:fldCharType="begin"/>
      </w:r>
      <w:r w:rsidR="005232C6">
        <w:instrText xml:space="preserve"> REF ZEqnNum905335 \* Charformat \! \* MERGEFORMAT </w:instrText>
      </w:r>
      <w:r w:rsidR="005232C6">
        <w:fldChar w:fldCharType="separate"/>
      </w:r>
      <w:ins w:id="323" w:author="steve maas" w:date="2016-09-27T12:58:00Z">
        <w:r w:rsidR="00843CC3">
          <w:instrText>(2.142)</w:instrText>
        </w:r>
      </w:ins>
      <w:del w:id="324" w:author="steve maas" w:date="2016-09-27T12:58:00Z">
        <w:r w:rsidR="00E34B36" w:rsidDel="00843CC3">
          <w:delInstrText>(2.136)</w:delInstrText>
        </w:r>
      </w:del>
      <w:r w:rsidR="005232C6">
        <w:fldChar w:fldCharType="end"/>
      </w:r>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0BBC9A31" w:rsidR="00FB6012" w:rsidRDefault="00FB6012" w:rsidP="00FB6012">
      <w:r>
        <w:t xml:space="preserve">Since </w:t>
      </w:r>
      <w:r w:rsidR="00DF221F" w:rsidRPr="00DF221F">
        <w:rPr>
          <w:position w:val="-10"/>
        </w:rPr>
        <w:object w:dxaOrig="240" w:dyaOrig="260" w14:anchorId="2DF178A8">
          <v:shape id="_x0000_i1504" type="#_x0000_t75" style="width:12pt;height:12.5pt" o:ole="">
            <v:imagedata r:id="rId985" o:title=""/>
          </v:shape>
          <o:OLEObject Type="Embed" ProgID="Equation.DSMT4" ShapeID="_x0000_i1504" DrawAspect="Content" ObjectID="_1540966046" r:id="rId986"/>
        </w:object>
      </w:r>
      <w:r>
        <w:t xml:space="preserve"> also depends on the osmotic coefficient, if we assume that </w:t>
      </w:r>
      <w:r w:rsidR="00DF221F" w:rsidRPr="00025957">
        <w:rPr>
          <w:position w:val="-4"/>
        </w:rPr>
        <w:object w:dxaOrig="260" w:dyaOrig="240" w14:anchorId="25EB0A60">
          <v:shape id="_x0000_i1505" type="#_x0000_t75" style="width:12.5pt;height:12pt" o:ole="">
            <v:imagedata r:id="rId987" o:title=""/>
          </v:shape>
          <o:OLEObject Type="Embed" ProgID="Equation.DSMT4" ShapeID="_x0000_i1505" DrawAspect="Content" ObjectID="_1540966047" r:id="rId988"/>
        </w:object>
      </w:r>
      <w:r>
        <w:t xml:space="preserve"> depends on the solid strain at most via a dependence on </w:t>
      </w:r>
      <w:r w:rsidR="00DF221F" w:rsidRPr="00DF221F">
        <w:rPr>
          <w:position w:val="-6"/>
        </w:rPr>
        <w:object w:dxaOrig="220" w:dyaOrig="279" w14:anchorId="560B113B">
          <v:shape id="_x0000_i1506" type="#_x0000_t75" style="width:11pt;height:14pt" o:ole="">
            <v:imagedata r:id="rId989" o:title=""/>
          </v:shape>
          <o:OLEObject Type="Embed" ProgID="Equation.DSMT4" ShapeID="_x0000_i1506" DrawAspect="Content" ObjectID="_1540966048" r:id="rId990"/>
        </w:object>
      </w:r>
      <w:r>
        <w:t xml:space="preserve">, we may thus state generically that </w:t>
      </w:r>
      <w:r w:rsidR="00DF221F" w:rsidRPr="00DF221F">
        <w:rPr>
          <w:position w:val="-14"/>
        </w:rPr>
        <w:object w:dxaOrig="999" w:dyaOrig="400" w14:anchorId="5D66E7E5">
          <v:shape id="_x0000_i1507" type="#_x0000_t75" style="width:50pt;height:20pt" o:ole="">
            <v:imagedata r:id="rId991" o:title=""/>
          </v:shape>
          <o:OLEObject Type="Embed" ProgID="Equation.DSMT4" ShapeID="_x0000_i1507" DrawAspect="Content" ObjectID="_1540966049" r:id="rId992"/>
        </w:object>
      </w:r>
      <w:r>
        <w:t xml:space="preserve"> under equilibrium swelling.  It follows that the elasticity tensor for </w:t>
      </w:r>
      <w:r w:rsidR="00DF221F" w:rsidRPr="00DF221F">
        <w:rPr>
          <w:position w:val="-6"/>
        </w:rPr>
        <w:object w:dxaOrig="220" w:dyaOrig="220" w14:anchorId="7F1454C1">
          <v:shape id="_x0000_i1508" type="#_x0000_t75" style="width:11pt;height:11pt" o:ole="">
            <v:imagedata r:id="rId993" o:title=""/>
          </v:shape>
          <o:OLEObject Type="Embed" ProgID="Equation.DSMT4" ShapeID="_x0000_i1508" DrawAspect="Content" ObjectID="_1540966050" r:id="rId994"/>
        </w:object>
      </w:r>
      <w:r>
        <w:t xml:space="preserve"> is</w:t>
      </w:r>
    </w:p>
    <w:p w14:paraId="5E57F9D2" w14:textId="5A03C6F7" w:rsidR="00FB6012" w:rsidRDefault="00FB6012" w:rsidP="00FB6012">
      <w:pPr>
        <w:pStyle w:val="MTDisplayEquation"/>
      </w:pPr>
      <w:r>
        <w:lastRenderedPageBreak/>
        <w:tab/>
      </w:r>
      <w:r w:rsidR="00DF221F" w:rsidRPr="00DF221F">
        <w:rPr>
          <w:position w:val="-28"/>
        </w:rPr>
        <w:object w:dxaOrig="3500" w:dyaOrig="680" w14:anchorId="7024A283">
          <v:shape id="_x0000_i1509" type="#_x0000_t75" style="width:175pt;height:33.5pt" o:ole="">
            <v:imagedata r:id="rId995" o:title=""/>
          </v:shape>
          <o:OLEObject Type="Embed" ProgID="Equation.DSMT4" ShapeID="_x0000_i1509" DrawAspect="Content" ObjectID="_1540966051" r:id="rId99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25" w:name="ZEqnNum689586"/>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26" w:author="steve maas" w:date="2016-09-27T12:58:00Z">
        <w:r w:rsidR="00843CC3">
          <w:rPr>
            <w:noProof/>
          </w:rPr>
          <w:instrText>144</w:instrText>
        </w:r>
      </w:ins>
      <w:del w:id="327" w:author="steve maas" w:date="2016-09-27T12:58:00Z">
        <w:r w:rsidR="00E34B36" w:rsidDel="00843CC3">
          <w:rPr>
            <w:noProof/>
          </w:rPr>
          <w:delInstrText>138</w:delInstrText>
        </w:r>
      </w:del>
      <w:r w:rsidR="005232C6">
        <w:rPr>
          <w:noProof/>
        </w:rPr>
        <w:fldChar w:fldCharType="end"/>
      </w:r>
      <w:r>
        <w:instrText>)</w:instrText>
      </w:r>
      <w:bookmarkEnd w:id="325"/>
      <w:r>
        <w:fldChar w:fldCharType="end"/>
      </w:r>
    </w:p>
    <w:p w14:paraId="7017D630" w14:textId="1569C4FD" w:rsidR="00FB6012" w:rsidRDefault="00FB6012" w:rsidP="00FB6012">
      <w:r>
        <w:t xml:space="preserve">where </w:t>
      </w:r>
      <w:r w:rsidR="00DF221F" w:rsidRPr="00025957">
        <w:rPr>
          <w:position w:val="-4"/>
        </w:rPr>
        <w:object w:dxaOrig="260" w:dyaOrig="300" w14:anchorId="28DE3335">
          <v:shape id="_x0000_i1510" type="#_x0000_t75" style="width:12.5pt;height:15pt" o:ole="">
            <v:imagedata r:id="rId997" o:title=""/>
          </v:shape>
          <o:OLEObject Type="Embed" ProgID="Equation.DSMT4" ShapeID="_x0000_i1510" DrawAspect="Content" ObjectID="_1540966052" r:id="rId998"/>
        </w:object>
      </w:r>
      <w:r>
        <w:t xml:space="preserve"> is the elasticity tensor of </w:t>
      </w:r>
      <w:r w:rsidR="00DF221F" w:rsidRPr="00DF221F">
        <w:rPr>
          <w:position w:val="-6"/>
        </w:rPr>
        <w:object w:dxaOrig="300" w:dyaOrig="320" w14:anchorId="4529FBA1">
          <v:shape id="_x0000_i1511" type="#_x0000_t75" style="width:15pt;height:16pt" o:ole="">
            <v:imagedata r:id="rId999" o:title=""/>
          </v:shape>
          <o:OLEObject Type="Embed" ProgID="Equation.DSMT4" ShapeID="_x0000_i1511" DrawAspect="Content" ObjectID="_1540966053" r:id="rId1000"/>
        </w:object>
      </w:r>
      <w:r>
        <w:t>.</w:t>
      </w:r>
    </w:p>
    <w:p w14:paraId="5D80D4AA" w14:textId="77777777" w:rsidR="00FB6012" w:rsidRDefault="00FB6012" w:rsidP="00FB6012"/>
    <w:p w14:paraId="326B66E2" w14:textId="77777777" w:rsidR="00FB6012" w:rsidRDefault="00FB6012" w:rsidP="00FB6012">
      <w:pPr>
        <w:pStyle w:val="Heading3"/>
      </w:pPr>
      <w:bookmarkStart w:id="328" w:name="_Toc176704835"/>
      <w:bookmarkStart w:id="329" w:name="_Toc467221620"/>
      <w:r>
        <w:t>Perfect Osmometer</w:t>
      </w:r>
      <w:bookmarkEnd w:id="328"/>
      <w:bookmarkEnd w:id="329"/>
    </w:p>
    <w:p w14:paraId="5D56BFDF" w14:textId="5FD17762"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DF221F" w:rsidRPr="00DF221F">
        <w:rPr>
          <w:position w:val="-12"/>
        </w:rPr>
        <w:object w:dxaOrig="240" w:dyaOrig="360" w14:anchorId="7C3BE6CA">
          <v:shape id="_x0000_i1512" type="#_x0000_t75" style="width:12pt;height:18.5pt" o:ole="">
            <v:imagedata r:id="rId1001" o:title=""/>
          </v:shape>
          <o:OLEObject Type="Embed" ProgID="Equation.DSMT4" ShapeID="_x0000_i1512" DrawAspect="Content" ObjectID="_1540966054" r:id="rId1002"/>
        </w:object>
      </w:r>
      <w:r>
        <w:t xml:space="preserve"> is a constant in this type of problem.  Since the boundary is permeable to the solvent, </w:t>
      </w:r>
      <w:r w:rsidR="00DF221F" w:rsidRPr="00DF221F">
        <w:rPr>
          <w:position w:val="-10"/>
        </w:rPr>
        <w:object w:dxaOrig="240" w:dyaOrig="320" w14:anchorId="27646319">
          <v:shape id="_x0000_i1513" type="#_x0000_t75" style="width:12pt;height:16pt" o:ole="">
            <v:imagedata r:id="rId1003" o:title=""/>
          </v:shape>
          <o:OLEObject Type="Embed" ProgID="Equation.DSMT4" ShapeID="_x0000_i1513" DrawAspect="Content" ObjectID="_1540966055" r:id="rId1004"/>
        </w:object>
      </w:r>
      <w:r>
        <w:t xml:space="preserve"> must be continuous across the boundary.  Assuming ideal physicochemical conditions, </w:t>
      </w:r>
      <w:r w:rsidR="00DF221F" w:rsidRPr="00025957">
        <w:rPr>
          <w:position w:val="-4"/>
        </w:rPr>
        <w:object w:dxaOrig="580" w:dyaOrig="260" w14:anchorId="3B555B3E">
          <v:shape id="_x0000_i1514" type="#_x0000_t75" style="width:29.5pt;height:12.5pt" o:ole="">
            <v:imagedata r:id="rId1005" o:title=""/>
          </v:shape>
          <o:OLEObject Type="Embed" ProgID="Equation.DSMT4" ShapeID="_x0000_i1514" DrawAspect="Content" ObjectID="_1540966056" r:id="rId1006"/>
        </w:object>
      </w:r>
      <w:r>
        <w:t xml:space="preserve">, and zero ambient pressure, this continuity requirement implies that </w:t>
      </w:r>
      <w:r w:rsidR="00DF221F" w:rsidRPr="00DF221F">
        <w:rPr>
          <w:position w:val="-16"/>
        </w:rPr>
        <w:object w:dxaOrig="1500" w:dyaOrig="440" w14:anchorId="579363C4">
          <v:shape id="_x0000_i1515" type="#_x0000_t75" style="width:75pt;height:22pt" o:ole="">
            <v:imagedata r:id="rId1007" o:title=""/>
          </v:shape>
          <o:OLEObject Type="Embed" ProgID="Equation.DSMT4" ShapeID="_x0000_i1515" DrawAspect="Content" ObjectID="_1540966057" r:id="rId1008"/>
        </w:object>
      </w:r>
      <w:r>
        <w:t xml:space="preserve">, where </w:t>
      </w:r>
      <w:r w:rsidR="00DF221F" w:rsidRPr="00DF221F">
        <w:rPr>
          <w:position w:val="-6"/>
        </w:rPr>
        <w:object w:dxaOrig="240" w:dyaOrig="320" w14:anchorId="06E498B7">
          <v:shape id="_x0000_i1516" type="#_x0000_t75" style="width:12pt;height:16pt" o:ole="">
            <v:imagedata r:id="rId1009" o:title=""/>
          </v:shape>
          <o:OLEObject Type="Embed" ProgID="Equation.DSMT4" ShapeID="_x0000_i1516" DrawAspect="Content" ObjectID="_1540966058" r:id="rId1010"/>
        </w:object>
      </w:r>
      <w:r>
        <w:t xml:space="preserve">is the osmolarity of the external environment.  Using </w:t>
      </w:r>
      <w:r>
        <w:fldChar w:fldCharType="begin"/>
      </w:r>
      <w:r>
        <w:instrText xml:space="preserve"> GOTOBUTTON ZEqnNum130917  \* MERGEFORMAT </w:instrText>
      </w:r>
      <w:r w:rsidR="005232C6">
        <w:fldChar w:fldCharType="begin"/>
      </w:r>
      <w:r w:rsidR="005232C6">
        <w:instrText xml:space="preserve"> REF ZEqnNum130917 \* Charformat \! \* MERGEFORMAT </w:instrText>
      </w:r>
      <w:r w:rsidR="005232C6">
        <w:fldChar w:fldCharType="separate"/>
      </w:r>
      <w:ins w:id="330" w:author="steve maas" w:date="2016-09-27T12:58:00Z">
        <w:r w:rsidR="00843CC3">
          <w:instrText>(2.143)</w:instrText>
        </w:r>
      </w:ins>
      <w:del w:id="331" w:author="steve maas" w:date="2016-09-27T12:58:00Z">
        <w:r w:rsidR="00E34B36" w:rsidDel="00843CC3">
          <w:delInstrText>(2.137)</w:delInstrText>
        </w:r>
      </w:del>
      <w:r w:rsidR="005232C6">
        <w:fldChar w:fldCharType="end"/>
      </w:r>
      <w:r>
        <w:fldChar w:fldCharType="end"/>
      </w:r>
      <w:r>
        <w:t>, it follows that</w:t>
      </w:r>
    </w:p>
    <w:p w14:paraId="640BAAB2" w14:textId="6C56FAB6" w:rsidR="00FB6012" w:rsidRDefault="00FB6012" w:rsidP="00FB6012">
      <w:pPr>
        <w:pStyle w:val="MTDisplayEquation"/>
      </w:pPr>
      <w:r>
        <w:tab/>
      </w:r>
      <w:r w:rsidR="00DF221F" w:rsidRPr="00DF221F">
        <w:rPr>
          <w:position w:val="-32"/>
        </w:rPr>
        <w:object w:dxaOrig="2079" w:dyaOrig="760" w14:anchorId="7C03BE7C">
          <v:shape id="_x0000_i1517" type="#_x0000_t75" style="width:104.5pt;height:38.5pt" o:ole="">
            <v:imagedata r:id="rId1011" o:title=""/>
          </v:shape>
          <o:OLEObject Type="Embed" ProgID="Equation.DSMT4" ShapeID="_x0000_i1517" DrawAspect="Content" ObjectID="_1540966059" r:id="rId1012"/>
        </w:object>
      </w:r>
      <w:r w:rsidR="0077444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32" w:name="ZEqnNum819789"/>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33" w:author="steve maas" w:date="2016-09-27T12:58:00Z">
        <w:r w:rsidR="00843CC3">
          <w:rPr>
            <w:noProof/>
          </w:rPr>
          <w:instrText>145</w:instrText>
        </w:r>
      </w:ins>
      <w:del w:id="334" w:author="steve maas" w:date="2016-09-27T12:58:00Z">
        <w:r w:rsidR="00E34B36" w:rsidDel="00843CC3">
          <w:rPr>
            <w:noProof/>
          </w:rPr>
          <w:delInstrText>139</w:delInstrText>
        </w:r>
      </w:del>
      <w:r w:rsidR="005232C6">
        <w:rPr>
          <w:noProof/>
        </w:rPr>
        <w:fldChar w:fldCharType="end"/>
      </w:r>
      <w:r>
        <w:instrText>)</w:instrText>
      </w:r>
      <w:bookmarkEnd w:id="332"/>
      <w:r>
        <w:fldChar w:fldCharType="end"/>
      </w:r>
    </w:p>
    <w:p w14:paraId="2EA062F4" w14:textId="70347584" w:rsidR="00FB6012" w:rsidRDefault="00FB6012" w:rsidP="00FB6012">
      <w:r>
        <w:t xml:space="preserve">The reference configuration (the stress-free configuration of the solid) is achieved when </w:t>
      </w:r>
      <w:r w:rsidR="00DF221F" w:rsidRPr="00DF221F">
        <w:rPr>
          <w:position w:val="-6"/>
        </w:rPr>
        <w:object w:dxaOrig="540" w:dyaOrig="279" w14:anchorId="165041E5">
          <v:shape id="_x0000_i1518" type="#_x0000_t75" style="width:27pt;height:14pt" o:ole="">
            <v:imagedata r:id="rId1013" o:title=""/>
          </v:shape>
          <o:OLEObject Type="Embed" ProgID="Equation.DSMT4" ShapeID="_x0000_i1518" DrawAspect="Content" ObjectID="_1540966060" r:id="rId1014"/>
        </w:object>
      </w:r>
      <w:r>
        <w:t xml:space="preserve"> and </w:t>
      </w:r>
      <w:r w:rsidR="00DF221F" w:rsidRPr="00DF221F">
        <w:rPr>
          <w:position w:val="-10"/>
        </w:rPr>
        <w:object w:dxaOrig="580" w:dyaOrig="320" w14:anchorId="5A560854">
          <v:shape id="_x0000_i1519" type="#_x0000_t75" style="width:29.5pt;height:16pt" o:ole="">
            <v:imagedata r:id="rId1015" o:title=""/>
          </v:shape>
          <o:OLEObject Type="Embed" ProgID="Equation.DSMT4" ShapeID="_x0000_i1519" DrawAspect="Content" ObjectID="_1540966061" r:id="rId1016"/>
        </w:object>
      </w:r>
      <w:r>
        <w:t xml:space="preserve">, from which it follows that </w:t>
      </w:r>
      <w:r w:rsidR="00DF221F" w:rsidRPr="00DF221F">
        <w:rPr>
          <w:position w:val="-16"/>
        </w:rPr>
        <w:object w:dxaOrig="1420" w:dyaOrig="440" w14:anchorId="2E393304">
          <v:shape id="_x0000_i1520" type="#_x0000_t75" style="width:71pt;height:22pt" o:ole="">
            <v:imagedata r:id="rId1017" o:title=""/>
          </v:shape>
          <o:OLEObject Type="Embed" ProgID="Equation.DSMT4" ShapeID="_x0000_i1520" DrawAspect="Content" ObjectID="_1540966062" r:id="rId1018"/>
        </w:object>
      </w:r>
      <w:r w:rsidR="0077444B">
        <w:t>,</w:t>
      </w:r>
      <w:r>
        <w:t xml:space="preserve"> where </w:t>
      </w:r>
      <w:r w:rsidR="00DF221F" w:rsidRPr="00DF221F">
        <w:rPr>
          <w:position w:val="-12"/>
        </w:rPr>
        <w:object w:dxaOrig="240" w:dyaOrig="380" w14:anchorId="705FAE64">
          <v:shape id="_x0000_i1521" type="#_x0000_t75" style="width:12pt;height:18.5pt" o:ole="">
            <v:imagedata r:id="rId1019" o:title=""/>
          </v:shape>
          <o:OLEObject Type="Embed" ProgID="Equation.DSMT4" ShapeID="_x0000_i1521" DrawAspect="Content" ObjectID="_1540966063" r:id="rId1020"/>
        </w:object>
      </w:r>
      <w:r>
        <w:t xml:space="preserve"> is the value of </w:t>
      </w:r>
      <w:r w:rsidR="00DF221F" w:rsidRPr="00DF221F">
        <w:rPr>
          <w:position w:val="-6"/>
        </w:rPr>
        <w:object w:dxaOrig="240" w:dyaOrig="320" w14:anchorId="73827A67">
          <v:shape id="_x0000_i1522" type="#_x0000_t75" style="width:12pt;height:16pt" o:ole="">
            <v:imagedata r:id="rId1021" o:title=""/>
          </v:shape>
          <o:OLEObject Type="Embed" ProgID="Equation.DSMT4" ShapeID="_x0000_i1522" DrawAspect="Content" ObjectID="_1540966064" r:id="rId1022"/>
        </w:object>
      </w:r>
      <w:r>
        <w:t xml:space="preserve"> in the reference state.  Therefore </w:t>
      </w:r>
      <w:r>
        <w:fldChar w:fldCharType="begin"/>
      </w:r>
      <w:r>
        <w:instrText xml:space="preserve"> GOTOBUTTON ZEqnNum819789  \* MERGEFORMAT </w:instrText>
      </w:r>
      <w:r w:rsidR="005232C6">
        <w:fldChar w:fldCharType="begin"/>
      </w:r>
      <w:r w:rsidR="005232C6">
        <w:instrText xml:space="preserve"> REF ZEqnNum819789 \* Charformat \! \* MERGEFORMAT </w:instrText>
      </w:r>
      <w:r w:rsidR="005232C6">
        <w:fldChar w:fldCharType="separate"/>
      </w:r>
      <w:ins w:id="335" w:author="steve maas" w:date="2016-09-27T12:58:00Z">
        <w:r w:rsidR="00843CC3">
          <w:instrText>(2.145)</w:instrText>
        </w:r>
      </w:ins>
      <w:del w:id="336" w:author="steve maas" w:date="2016-09-27T12:58:00Z">
        <w:r w:rsidR="00E34B36" w:rsidDel="00843CC3">
          <w:delInstrText>(2.139)</w:delInstrText>
        </w:r>
      </w:del>
      <w:r w:rsidR="005232C6">
        <w:fldChar w:fldCharType="end"/>
      </w:r>
      <w:r>
        <w:fldChar w:fldCharType="end"/>
      </w:r>
      <w:r>
        <w:t xml:space="preserve"> may also be written as</w:t>
      </w:r>
    </w:p>
    <w:p w14:paraId="5A0100E2" w14:textId="28FC6AAC" w:rsidR="00FB6012" w:rsidRDefault="00FB6012" w:rsidP="00FB6012">
      <w:pPr>
        <w:pStyle w:val="MTDisplayEquation"/>
      </w:pPr>
      <w:r>
        <w:tab/>
      </w:r>
      <w:r w:rsidR="00DF221F" w:rsidRPr="00DF221F">
        <w:rPr>
          <w:position w:val="-32"/>
        </w:rPr>
        <w:object w:dxaOrig="2400" w:dyaOrig="760" w14:anchorId="2915D433">
          <v:shape id="_x0000_i1523" type="#_x0000_t75" style="width:120pt;height:38.5pt" o:ole="">
            <v:imagedata r:id="rId1023" o:title=""/>
          </v:shape>
          <o:OLEObject Type="Embed" ProgID="Equation.DSMT4" ShapeID="_x0000_i1523" DrawAspect="Content" ObjectID="_1540966065" r:id="rId102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337" w:name="ZEqnNum217617"/>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38" w:author="steve maas" w:date="2016-09-27T12:58:00Z">
        <w:r w:rsidR="00843CC3">
          <w:rPr>
            <w:noProof/>
          </w:rPr>
          <w:instrText>146</w:instrText>
        </w:r>
      </w:ins>
      <w:del w:id="339" w:author="steve maas" w:date="2016-09-27T12:58:00Z">
        <w:r w:rsidR="00E34B36" w:rsidDel="00843CC3">
          <w:rPr>
            <w:noProof/>
          </w:rPr>
          <w:delInstrText>140</w:delInstrText>
        </w:r>
      </w:del>
      <w:r w:rsidR="005232C6">
        <w:rPr>
          <w:noProof/>
        </w:rPr>
        <w:fldChar w:fldCharType="end"/>
      </w:r>
      <w:r>
        <w:instrText>)</w:instrText>
      </w:r>
      <w:bookmarkEnd w:id="337"/>
      <w:r>
        <w:fldChar w:fldCharType="end"/>
      </w:r>
    </w:p>
    <w:p w14:paraId="738BBA8F" w14:textId="77777777" w:rsidR="00FB6012" w:rsidRDefault="00FB6012" w:rsidP="00FB6012">
      <w:r>
        <w:t xml:space="preserve">and this expression may be substituted into </w:t>
      </w:r>
      <w:r>
        <w:fldChar w:fldCharType="begin"/>
      </w:r>
      <w:r>
        <w:instrText xml:space="preserve"> GOTOBUTTON ZEqnNum689586  \* MERGEFORMAT </w:instrText>
      </w:r>
      <w:r w:rsidR="005232C6">
        <w:fldChar w:fldCharType="begin"/>
      </w:r>
      <w:r w:rsidR="005232C6">
        <w:instrText xml:space="preserve"> </w:instrText>
      </w:r>
      <w:r w:rsidR="005232C6">
        <w:instrText xml:space="preserve">REF ZEqnNum689586 \* Charformat \! \* MERGEFORMAT </w:instrText>
      </w:r>
      <w:r w:rsidR="005232C6">
        <w:fldChar w:fldCharType="separate"/>
      </w:r>
      <w:ins w:id="340" w:author="steve maas" w:date="2016-09-27T12:58:00Z">
        <w:r w:rsidR="00843CC3">
          <w:instrText>(2.144)</w:instrText>
        </w:r>
      </w:ins>
      <w:del w:id="341" w:author="steve maas" w:date="2016-09-27T12:58:00Z">
        <w:r w:rsidR="00E34B36" w:rsidDel="00843CC3">
          <w:delInstrText>(2.138)</w:delInstrText>
        </w:r>
      </w:del>
      <w:r w:rsidR="005232C6">
        <w:fldChar w:fldCharType="end"/>
      </w:r>
      <w:r>
        <w:fldChar w:fldCharType="end"/>
      </w:r>
      <w:r>
        <w:t xml:space="preserve"> to evaluate the corresponding elasticity tensor.</w:t>
      </w:r>
    </w:p>
    <w:p w14:paraId="528105B2" w14:textId="77777777" w:rsidR="00FB6012" w:rsidRPr="0021206E" w:rsidRDefault="00FB6012" w:rsidP="00FB6012"/>
    <w:p w14:paraId="3AC46058" w14:textId="6DC82783" w:rsidR="00FB6012" w:rsidRDefault="00FB6012" w:rsidP="00FB6012">
      <w:r>
        <w:t>A perfect osmometer is a porous material whose interstitial fluid behaves ideally and whose solid matrix exhibits negligible resistance to swelling (</w:t>
      </w:r>
      <w:r w:rsidR="00DF221F" w:rsidRPr="00DF221F">
        <w:rPr>
          <w:position w:val="-6"/>
        </w:rPr>
        <w:object w:dxaOrig="680" w:dyaOrig="320" w14:anchorId="51B62A3D">
          <v:shape id="_x0000_i1524" type="#_x0000_t75" style="width:33.5pt;height:16pt" o:ole="">
            <v:imagedata r:id="rId1025" o:title=""/>
          </v:shape>
          <o:OLEObject Type="Embed" ProgID="Equation.DSMT4" ShapeID="_x0000_i1524" DrawAspect="Content" ObjectID="_1540966066" r:id="rId1026"/>
        </w:object>
      </w:r>
      <w:r>
        <w:t xml:space="preserve">).  In that case </w:t>
      </w:r>
      <w:r w:rsidR="00DF221F" w:rsidRPr="00DF221F">
        <w:rPr>
          <w:position w:val="-10"/>
        </w:rPr>
        <w:object w:dxaOrig="580" w:dyaOrig="320" w14:anchorId="69E9AF54">
          <v:shape id="_x0000_i1525" type="#_x0000_t75" style="width:29.5pt;height:16pt" o:ole="">
            <v:imagedata r:id="rId1027" o:title=""/>
          </v:shape>
          <o:OLEObject Type="Embed" ProgID="Equation.DSMT4" ShapeID="_x0000_i1525" DrawAspect="Content" ObjectID="_1540966067" r:id="rId1028"/>
        </w:object>
      </w:r>
      <w:r>
        <w:t xml:space="preserve"> and </w:t>
      </w:r>
      <w:r>
        <w:fldChar w:fldCharType="begin"/>
      </w:r>
      <w:r>
        <w:instrText xml:space="preserve"> GOTOBUTTON ZEqnNum217617  \* MERGEFORMAT </w:instrText>
      </w:r>
      <w:r w:rsidR="005232C6">
        <w:fldChar w:fldCharType="begin"/>
      </w:r>
      <w:r w:rsidR="005232C6">
        <w:instrText xml:space="preserve"> REF ZEqnNum217617 \* Charformat \! \* MERGEFORMAT </w:instrText>
      </w:r>
      <w:r w:rsidR="005232C6">
        <w:fldChar w:fldCharType="separate"/>
      </w:r>
      <w:ins w:id="342" w:author="steve maas" w:date="2016-09-27T12:58:00Z">
        <w:r w:rsidR="00843CC3">
          <w:instrText>(2.146)</w:instrText>
        </w:r>
      </w:ins>
      <w:del w:id="343" w:author="steve maas" w:date="2016-09-27T12:58:00Z">
        <w:r w:rsidR="00E34B36" w:rsidDel="00843CC3">
          <w:delInstrText>(2.140)</w:delInstrText>
        </w:r>
      </w:del>
      <w:r w:rsidR="005232C6">
        <w:fldChar w:fldCharType="end"/>
      </w:r>
      <w:r>
        <w:fldChar w:fldCharType="end"/>
      </w:r>
      <w:r>
        <w:t xml:space="preserve"> may be rearranged to yield</w:t>
      </w:r>
    </w:p>
    <w:p w14:paraId="1AB0F247" w14:textId="0E4F32EB" w:rsidR="00FB6012" w:rsidRDefault="00FB6012" w:rsidP="00FB6012">
      <w:pPr>
        <w:pStyle w:val="MTDisplayEquation"/>
      </w:pPr>
      <w:r>
        <w:tab/>
      </w:r>
      <w:r w:rsidR="00DF221F" w:rsidRPr="00DF221F">
        <w:rPr>
          <w:position w:val="-24"/>
        </w:rPr>
        <w:object w:dxaOrig="1860" w:dyaOrig="660" w14:anchorId="79780CB6">
          <v:shape id="_x0000_i1526" type="#_x0000_t75" style="width:93pt;height:33pt" o:ole="">
            <v:imagedata r:id="rId1029" o:title=""/>
          </v:shape>
          <o:OLEObject Type="Embed" ProgID="Equation.DSMT4" ShapeID="_x0000_i1526" DrawAspect="Content" ObjectID="_1540966068" r:id="rId103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44" w:author="steve maas" w:date="2016-09-27T12:58:00Z">
        <w:r w:rsidR="00843CC3">
          <w:rPr>
            <w:noProof/>
          </w:rPr>
          <w:instrText>147</w:instrText>
        </w:r>
      </w:ins>
      <w:del w:id="345" w:author="steve maas" w:date="2016-09-27T12:58:00Z">
        <w:r w:rsidR="00E34B36" w:rsidDel="00843CC3">
          <w:rPr>
            <w:noProof/>
          </w:rPr>
          <w:delInstrText>141</w:delInstrText>
        </w:r>
      </w:del>
      <w:r w:rsidR="005232C6">
        <w:rPr>
          <w:noProof/>
        </w:rPr>
        <w:fldChar w:fldCharType="end"/>
      </w:r>
      <w:r>
        <w:instrText>)</w:instrText>
      </w:r>
      <w:r>
        <w:fldChar w:fldCharType="end"/>
      </w:r>
    </w:p>
    <w:p w14:paraId="114B4D43" w14:textId="58E561AC" w:rsidR="00FB6012" w:rsidRDefault="00FB6012" w:rsidP="00FB6012">
      <w:r>
        <w:t xml:space="preserve">This equation is known as the Boyle-van’t Hoff relation for a perfect osmometer.  It predicts that variations in the relative volume of such as medium with changes in external osmolarity </w:t>
      </w:r>
      <w:r w:rsidR="00DF221F" w:rsidRPr="00DF221F">
        <w:rPr>
          <w:position w:val="-6"/>
        </w:rPr>
        <w:object w:dxaOrig="240" w:dyaOrig="320" w14:anchorId="3154027E">
          <v:shape id="_x0000_i1527" type="#_x0000_t75" style="width:12pt;height:16pt" o:ole="">
            <v:imagedata r:id="rId1031" o:title=""/>
          </v:shape>
          <o:OLEObject Type="Embed" ProgID="Equation.DSMT4" ShapeID="_x0000_i1527" DrawAspect="Content" ObjectID="_1540966069" r:id="rId1032"/>
        </w:object>
      </w:r>
      <w:r>
        <w:t xml:space="preserve"> is an affine function of </w:t>
      </w:r>
      <w:r w:rsidR="00DF221F" w:rsidRPr="00DF221F">
        <w:rPr>
          <w:position w:val="-12"/>
        </w:rPr>
        <w:object w:dxaOrig="580" w:dyaOrig="380" w14:anchorId="775B4D32">
          <v:shape id="_x0000_i1528" type="#_x0000_t75" style="width:29.5pt;height:18.5pt" o:ole="">
            <v:imagedata r:id="rId1033" o:title=""/>
          </v:shape>
          <o:OLEObject Type="Embed" ProgID="Equation.DSMT4" ShapeID="_x0000_i1528" DrawAspect="Content" ObjectID="_1540966070" r:id="rId1034"/>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5A0840A9" w:rsidR="00FB6012" w:rsidRDefault="00FB6012" w:rsidP="00FB6012">
      <w:r>
        <w:t xml:space="preserve">FEBio implements the relation of </w:t>
      </w:r>
      <w:r>
        <w:fldChar w:fldCharType="begin"/>
      </w:r>
      <w:r>
        <w:instrText xml:space="preserve"> GOTOBUTTON ZEqnNum217617  \* MERGEFORMAT </w:instrText>
      </w:r>
      <w:r w:rsidR="005232C6">
        <w:fldChar w:fldCharType="begin"/>
      </w:r>
      <w:r w:rsidR="005232C6">
        <w:instrText xml:space="preserve"> REF ZEqnNum217617 \* Charformat \! \* MERGEFORMAT </w:instrText>
      </w:r>
      <w:r w:rsidR="005232C6">
        <w:fldChar w:fldCharType="separate"/>
      </w:r>
      <w:ins w:id="346" w:author="steve maas" w:date="2016-09-27T12:58:00Z">
        <w:r w:rsidR="00843CC3">
          <w:instrText>(2.146)</w:instrText>
        </w:r>
      </w:ins>
      <w:del w:id="347" w:author="steve maas" w:date="2016-09-27T12:58:00Z">
        <w:r w:rsidR="00E34B36" w:rsidDel="00843CC3">
          <w:delInstrText>(2.140)</w:delInstrText>
        </w:r>
      </w:del>
      <w:r w:rsidR="005232C6">
        <w:fldChar w:fldCharType="end"/>
      </w:r>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DF221F" w:rsidRPr="00DF221F">
        <w:rPr>
          <w:position w:val="-6"/>
        </w:rPr>
        <w:object w:dxaOrig="680" w:dyaOrig="320" w14:anchorId="4B8398C0">
          <v:shape id="_x0000_i1529" type="#_x0000_t75" style="width:33.5pt;height:16pt" o:ole="">
            <v:imagedata r:id="rId1035" o:title=""/>
          </v:shape>
          <o:OLEObject Type="Embed" ProgID="Equation.DSMT4" ShapeID="_x0000_i1529" DrawAspect="Content" ObjectID="_1540966071" r:id="rId1036"/>
        </w:object>
      </w:r>
      <w:r>
        <w:t>.</w:t>
      </w:r>
    </w:p>
    <w:p w14:paraId="0F348A65" w14:textId="77777777" w:rsidR="00FB6012" w:rsidRDefault="00FB6012" w:rsidP="00FB6012">
      <w:pPr>
        <w:pStyle w:val="Heading3"/>
      </w:pPr>
      <w:bookmarkStart w:id="348" w:name="_Toc176704836"/>
      <w:bookmarkStart w:id="349" w:name="_Toc467221621"/>
      <w:r>
        <w:t>Cell Growth</w:t>
      </w:r>
      <w:bookmarkEnd w:id="348"/>
      <w:bookmarkEnd w:id="349"/>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640B3AD7"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r w:rsidR="005232C6">
        <w:fldChar w:fldCharType="begin"/>
      </w:r>
      <w:r w:rsidR="005232C6">
        <w:instrText xml:space="preserve"> REF ZEqnNum819789 \* Charformat \! \* MERGEFORMAT </w:instrText>
      </w:r>
      <w:r w:rsidR="005232C6">
        <w:fldChar w:fldCharType="separate"/>
      </w:r>
      <w:ins w:id="350" w:author="steve maas" w:date="2016-09-27T12:58:00Z">
        <w:r w:rsidR="00843CC3">
          <w:instrText>(2.145)</w:instrText>
        </w:r>
      </w:ins>
      <w:del w:id="351" w:author="steve maas" w:date="2016-09-27T12:58:00Z">
        <w:r w:rsidR="00E34B36" w:rsidDel="00843CC3">
          <w:delInstrText>(2.139)</w:delInstrText>
        </w:r>
      </w:del>
      <w:r w:rsidR="005232C6">
        <w:fldChar w:fldCharType="end"/>
      </w:r>
      <w:r>
        <w:fldChar w:fldCharType="end"/>
      </w:r>
      <w:r>
        <w:t xml:space="preserve"> to model the osmotic pressure and allowing the parameters </w:t>
      </w:r>
      <w:r w:rsidR="00DF221F" w:rsidRPr="00DF221F">
        <w:rPr>
          <w:position w:val="-12"/>
        </w:rPr>
        <w:object w:dxaOrig="300" w:dyaOrig="380" w14:anchorId="034DB2E3">
          <v:shape id="_x0000_i1530" type="#_x0000_t75" style="width:15pt;height:18.5pt" o:ole="">
            <v:imagedata r:id="rId1037" o:title=""/>
          </v:shape>
          <o:OLEObject Type="Embed" ProgID="Equation.DSMT4" ShapeID="_x0000_i1530" DrawAspect="Content" ObjectID="_1540966072" r:id="rId1038"/>
        </w:object>
      </w:r>
      <w:r>
        <w:t xml:space="preserve"> and </w:t>
      </w:r>
      <w:r w:rsidR="00DF221F" w:rsidRPr="00DF221F">
        <w:rPr>
          <w:position w:val="-12"/>
        </w:rPr>
        <w:object w:dxaOrig="240" w:dyaOrig="360" w14:anchorId="11539BC8">
          <v:shape id="_x0000_i1531" type="#_x0000_t75" style="width:12pt;height:18.5pt" o:ole="">
            <v:imagedata r:id="rId1039" o:title=""/>
          </v:shape>
          <o:OLEObject Type="Embed" ProgID="Equation.DSMT4" ShapeID="_x0000_i1531" DrawAspect="Content" ObjectID="_1540966073" r:id="rId1040"/>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DF221F" w:rsidRPr="00DF221F">
        <w:rPr>
          <w:position w:val="-12"/>
        </w:rPr>
        <w:object w:dxaOrig="300" w:dyaOrig="380" w14:anchorId="11498337">
          <v:shape id="_x0000_i1532" type="#_x0000_t75" style="width:15pt;height:18.5pt" o:ole="">
            <v:imagedata r:id="rId1041" o:title=""/>
          </v:shape>
          <o:OLEObject Type="Embed" ProgID="Equation.DSMT4" ShapeID="_x0000_i1532" DrawAspect="Content" ObjectID="_1540966074" r:id="rId1042"/>
        </w:object>
      </w:r>
      <w:r>
        <w:t xml:space="preserve"> and </w:t>
      </w:r>
      <w:r w:rsidR="00DF221F" w:rsidRPr="00DF221F">
        <w:rPr>
          <w:position w:val="-12"/>
        </w:rPr>
        <w:object w:dxaOrig="240" w:dyaOrig="360" w14:anchorId="5953BF78">
          <v:shape id="_x0000_i1533" type="#_x0000_t75" style="width:12pt;height:18.5pt" o:ole="">
            <v:imagedata r:id="rId1043" o:title=""/>
          </v:shape>
          <o:OLEObject Type="Embed" ProgID="Equation.DSMT4" ShapeID="_x0000_i1533" DrawAspect="Content" ObjectID="_1540966075" r:id="rId1044"/>
        </w:object>
      </w:r>
      <w:r>
        <w:t xml:space="preserve"> increase proportionally, though this is not an obligatory relationship.  To ensure that the initial configuration is a stress-free reference configuration, let </w:t>
      </w:r>
      <w:r w:rsidR="00DF221F" w:rsidRPr="00DF221F">
        <w:rPr>
          <w:position w:val="-16"/>
        </w:rPr>
        <w:object w:dxaOrig="1420" w:dyaOrig="440" w14:anchorId="2A58A96D">
          <v:shape id="_x0000_i1534" type="#_x0000_t75" style="width:71pt;height:22pt" o:ole="">
            <v:imagedata r:id="rId1045" o:title=""/>
          </v:shape>
          <o:OLEObject Type="Embed" ProgID="Equation.DSMT4" ShapeID="_x0000_i1534" DrawAspect="Content" ObjectID="_1540966076" r:id="rId1046"/>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352" w:name="_Toc176704837"/>
      <w:bookmarkStart w:id="353" w:name="_Toc467221622"/>
      <w:r>
        <w:t>Donnan Equilibrium Swelling</w:t>
      </w:r>
      <w:bookmarkEnd w:id="352"/>
      <w:bookmarkEnd w:id="353"/>
    </w:p>
    <w:p w14:paraId="5D4D97D6" w14:textId="10209A5A" w:rsidR="00FB6012" w:rsidRDefault="00FB6012" w:rsidP="00FB6012">
      <w:r>
        <w:t>Consider a porous medium whose solid matrix holds a fixed electrical charge and whose interstitial fluid consists of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DF221F" w:rsidRPr="00DF221F">
        <w:rPr>
          <w:position w:val="-6"/>
        </w:rPr>
        <w:object w:dxaOrig="300" w:dyaOrig="320" w14:anchorId="3195AFEC">
          <v:shape id="_x0000_i1535" type="#_x0000_t75" style="width:15pt;height:16pt" o:ole="">
            <v:imagedata r:id="rId1047" o:title=""/>
          </v:shape>
          <o:OLEObject Type="Embed" ProgID="Equation.DSMT4" ShapeID="_x0000_i1535" DrawAspect="Content" ObjectID="_1540966077" r:id="rId1048"/>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6286BAC7" w:rsidR="00FB6012" w:rsidRDefault="00FB6012" w:rsidP="00FB6012">
      <w:pPr>
        <w:pStyle w:val="MTDisplayEquation"/>
      </w:pPr>
      <w:r>
        <w:tab/>
      </w:r>
      <w:r w:rsidR="00DF221F" w:rsidRPr="00DF221F">
        <w:rPr>
          <w:position w:val="-18"/>
        </w:rPr>
        <w:object w:dxaOrig="1960" w:dyaOrig="560" w14:anchorId="62638CB1">
          <v:shape id="_x0000_i1536" type="#_x0000_t75" style="width:98pt;height:27.5pt" o:ole="">
            <v:imagedata r:id="rId1049" o:title=""/>
          </v:shape>
          <o:OLEObject Type="Embed" ProgID="Equation.DSMT4" ShapeID="_x0000_i1536" DrawAspect="Content" ObjectID="_1540966078" r:id="rId1050"/>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54" w:author="steve maas" w:date="2016-09-27T12:58:00Z">
        <w:r w:rsidR="00843CC3">
          <w:rPr>
            <w:noProof/>
          </w:rPr>
          <w:instrText>148</w:instrText>
        </w:r>
      </w:ins>
      <w:del w:id="355" w:author="steve maas" w:date="2016-09-27T12:58:00Z">
        <w:r w:rsidR="00E34B36" w:rsidDel="00843CC3">
          <w:rPr>
            <w:noProof/>
          </w:rPr>
          <w:delInstrText>142</w:delInstrText>
        </w:r>
      </w:del>
      <w:r w:rsidR="005232C6">
        <w:rPr>
          <w:noProof/>
        </w:rPr>
        <w:fldChar w:fldCharType="end"/>
      </w:r>
      <w:r>
        <w:instrText>)</w:instrText>
      </w:r>
      <w:r>
        <w:fldChar w:fldCharType="end"/>
      </w:r>
    </w:p>
    <w:p w14:paraId="5C6069E6" w14:textId="620CB03D" w:rsidR="00FB6012" w:rsidRDefault="00FB6012" w:rsidP="00FB6012">
      <w:r>
        <w:t xml:space="preserve">where </w:t>
      </w:r>
      <w:r w:rsidR="00DF221F" w:rsidRPr="00DF221F">
        <w:rPr>
          <w:position w:val="-6"/>
        </w:rPr>
        <w:object w:dxaOrig="240" w:dyaOrig="320" w14:anchorId="75555C4E">
          <v:shape id="_x0000_i1537" type="#_x0000_t75" style="width:12pt;height:16pt" o:ole="">
            <v:imagedata r:id="rId1051" o:title=""/>
          </v:shape>
          <o:OLEObject Type="Embed" ProgID="Equation.DSMT4" ShapeID="_x0000_i1537" DrawAspect="Content" ObjectID="_1540966079" r:id="rId1052"/>
        </w:object>
      </w:r>
      <w:r>
        <w:t xml:space="preserve"> is the salt concentration in the bath.  Alternatively, we note that the osmolarity of the bath is </w:t>
      </w:r>
      <w:r w:rsidR="00DF221F" w:rsidRPr="00DF221F">
        <w:rPr>
          <w:position w:val="-6"/>
        </w:rPr>
        <w:object w:dxaOrig="840" w:dyaOrig="320" w14:anchorId="5706B4FE">
          <v:shape id="_x0000_i1538" type="#_x0000_t75" style="width:42pt;height:16pt" o:ole="">
            <v:imagedata r:id="rId1053" o:title=""/>
          </v:shape>
          <o:OLEObject Type="Embed" ProgID="Equation.DSMT4" ShapeID="_x0000_i1538" DrawAspect="Content" ObjectID="_1540966080" r:id="rId1054"/>
        </w:object>
      </w:r>
      <w:r>
        <w:t xml:space="preserve">.  Though this expression may be equated with </w:t>
      </w:r>
      <w:r>
        <w:fldChar w:fldCharType="begin"/>
      </w:r>
      <w:r>
        <w:instrText xml:space="preserve"> GOTOBUTTON ZEqnNum130917  \* MERGEFORMAT </w:instrText>
      </w:r>
      <w:r w:rsidR="005232C6">
        <w:fldChar w:fldCharType="begin"/>
      </w:r>
      <w:r w:rsidR="005232C6">
        <w:instrText xml:space="preserve"> REF ZEqnNum130917 \* Charformat \! \* MERGEFORMAT </w:instrText>
      </w:r>
      <w:r w:rsidR="005232C6">
        <w:fldChar w:fldCharType="separate"/>
      </w:r>
      <w:ins w:id="356" w:author="steve maas" w:date="2016-09-27T12:58:00Z">
        <w:r w:rsidR="00843CC3">
          <w:instrText>(2.143)</w:instrText>
        </w:r>
      </w:ins>
      <w:del w:id="357" w:author="steve maas" w:date="2016-09-27T12:58:00Z">
        <w:r w:rsidR="00E34B36" w:rsidDel="00843CC3">
          <w:delInstrText>(2.137)</w:delInstrText>
        </w:r>
      </w:del>
      <w:r w:rsidR="005232C6">
        <w:fldChar w:fldCharType="end"/>
      </w:r>
      <w:r>
        <w:fldChar w:fldCharType="end"/>
      </w:r>
      <w:r>
        <w:t xml:space="preserve">, the resulting value of </w:t>
      </w:r>
      <w:r w:rsidR="00DF221F" w:rsidRPr="00DF221F">
        <w:rPr>
          <w:position w:val="-12"/>
        </w:rPr>
        <w:object w:dxaOrig="240" w:dyaOrig="360" w14:anchorId="7860A65A">
          <v:shape id="_x0000_i1539" type="#_x0000_t75" style="width:12pt;height:18.5pt" o:ole="">
            <v:imagedata r:id="rId1055" o:title=""/>
          </v:shape>
          <o:OLEObject Type="Embed" ProgID="Equation.DSMT4" ShapeID="_x0000_i1539" DrawAspect="Content" ObjectID="_1540966081" r:id="rId1056"/>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1D8ED1EE"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r w:rsidR="005232C6">
        <w:fldChar w:fldCharType="begin"/>
      </w:r>
      <w:r w:rsidR="005232C6">
        <w:instrText xml:space="preserve"> REF ZEqnNum130917 \* Charformat \! \* MERGEFORMAT </w:instrText>
      </w:r>
      <w:r w:rsidR="005232C6">
        <w:fldChar w:fldCharType="separate"/>
      </w:r>
      <w:ins w:id="358" w:author="steve maas" w:date="2016-09-27T12:58:00Z">
        <w:r w:rsidR="00843CC3">
          <w:instrText>(2.143)</w:instrText>
        </w:r>
      </w:ins>
      <w:del w:id="359" w:author="steve maas" w:date="2016-09-27T12:58:00Z">
        <w:r w:rsidR="00E34B36" w:rsidDel="00843CC3">
          <w:delInstrText>(2.137)</w:delInstrText>
        </w:r>
      </w:del>
      <w:r w:rsidR="005232C6">
        <w:fldChar w:fldCharType="end"/>
      </w:r>
      <w:r>
        <w:fldChar w:fldCharType="end"/>
      </w:r>
      <w:r>
        <w:t xml:space="preserve"> to produce a relation between the fixed charge density in the current configuration, </w:t>
      </w:r>
      <w:r w:rsidR="00DF221F" w:rsidRPr="00DF221F">
        <w:rPr>
          <w:position w:val="-6"/>
        </w:rPr>
        <w:object w:dxaOrig="300" w:dyaOrig="320" w14:anchorId="325C5201">
          <v:shape id="_x0000_i1540" type="#_x0000_t75" style="width:15pt;height:16pt" o:ole="">
            <v:imagedata r:id="rId1057" o:title=""/>
          </v:shape>
          <o:OLEObject Type="Embed" ProgID="Equation.DSMT4" ShapeID="_x0000_i1540" DrawAspect="Content" ObjectID="_1540966082" r:id="rId1058"/>
        </w:object>
      </w:r>
      <w:r>
        <w:t>, and the corresponding value in the reference configuration,</w:t>
      </w:r>
      <w:r w:rsidR="00DF221F" w:rsidRPr="00DF221F">
        <w:rPr>
          <w:position w:val="-12"/>
        </w:rPr>
        <w:object w:dxaOrig="300" w:dyaOrig="380" w14:anchorId="7D798BCB">
          <v:shape id="_x0000_i1541" type="#_x0000_t75" style="width:15pt;height:18.5pt" o:ole="">
            <v:imagedata r:id="rId1059" o:title=""/>
          </v:shape>
          <o:OLEObject Type="Embed" ProgID="Equation.DSMT4" ShapeID="_x0000_i1541" DrawAspect="Content" ObjectID="_1540966083" r:id="rId1060"/>
        </w:object>
      </w:r>
      <w:r>
        <w:t>,</w:t>
      </w:r>
    </w:p>
    <w:p w14:paraId="7932F4E5" w14:textId="66009632" w:rsidR="00FB6012" w:rsidRDefault="00FB6012" w:rsidP="00FB6012">
      <w:pPr>
        <w:pStyle w:val="MTDisplayEquation"/>
      </w:pPr>
      <w:r>
        <w:tab/>
      </w:r>
      <w:r w:rsidR="00DF221F" w:rsidRPr="00DF221F">
        <w:rPr>
          <w:position w:val="-30"/>
        </w:rPr>
        <w:object w:dxaOrig="1440" w:dyaOrig="720" w14:anchorId="5F77105C">
          <v:shape id="_x0000_i1542" type="#_x0000_t75" style="width:1in;height:36pt" o:ole="">
            <v:imagedata r:id="rId1061" o:title=""/>
          </v:shape>
          <o:OLEObject Type="Embed" ProgID="Equation.DSMT4" ShapeID="_x0000_i1542" DrawAspect="Content" ObjectID="_1540966084" r:id="rId106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w:instrText>
      </w:r>
      <w:r w:rsidR="005232C6">
        <w:instrText xml:space="preserve">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60" w:author="steve maas" w:date="2016-09-27T12:58:00Z">
        <w:r w:rsidR="00843CC3">
          <w:rPr>
            <w:noProof/>
          </w:rPr>
          <w:instrText>149</w:instrText>
        </w:r>
      </w:ins>
      <w:del w:id="361" w:author="steve maas" w:date="2016-09-27T12:58:00Z">
        <w:r w:rsidR="00E34B36" w:rsidDel="00843CC3">
          <w:rPr>
            <w:noProof/>
          </w:rPr>
          <w:delInstrText>143</w:delInstrText>
        </w:r>
      </w:del>
      <w:r w:rsidR="005232C6">
        <w:rPr>
          <w:noProof/>
        </w:rPr>
        <w:fldChar w:fldCharType="end"/>
      </w:r>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5727FC65" w:rsidR="00FB6012" w:rsidRDefault="00FB6012" w:rsidP="00FB6012">
      <w:pPr>
        <w:pStyle w:val="MTDisplayEquation"/>
      </w:pPr>
      <w:r>
        <w:tab/>
      </w:r>
      <w:r w:rsidR="00DF221F" w:rsidRPr="00DF221F">
        <w:rPr>
          <w:position w:val="-44"/>
        </w:rPr>
        <w:object w:dxaOrig="3620" w:dyaOrig="999" w14:anchorId="529E4B6B">
          <v:shape id="_x0000_i1543" type="#_x0000_t75" style="width:181pt;height:50pt" o:ole="">
            <v:imagedata r:id="rId1063" o:title=""/>
          </v:shape>
          <o:OLEObject Type="Embed" ProgID="Equation.DSMT4" ShapeID="_x0000_i1543" DrawAspect="Content" ObjectID="_1540966085" r:id="rId106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362" w:author="steve maas" w:date="2016-09-27T12:58:00Z">
        <w:r w:rsidR="00843CC3">
          <w:rPr>
            <w:noProof/>
          </w:rPr>
          <w:instrText>150</w:instrText>
        </w:r>
      </w:ins>
      <w:del w:id="363" w:author="steve maas" w:date="2016-09-27T12:58:00Z">
        <w:r w:rsidR="00E34B36" w:rsidDel="00843CC3">
          <w:rPr>
            <w:noProof/>
          </w:rPr>
          <w:delInstrText>144</w:delInstrText>
        </w:r>
      </w:del>
      <w:r w:rsidR="005232C6">
        <w:rPr>
          <w:noProof/>
        </w:rPr>
        <w:fldChar w:fldCharType="end"/>
      </w:r>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r w:rsidR="005232C6">
        <w:fldChar w:fldCharType="begin"/>
      </w:r>
      <w:r w:rsidR="005232C6">
        <w:instrText xml:space="preserve"> REF </w:instrText>
      </w:r>
      <w:r w:rsidR="005232C6">
        <w:instrText xml:space="preserve">ZEqnNum689586 \* Charformat \! \* MERGEFORMAT </w:instrText>
      </w:r>
      <w:r w:rsidR="005232C6">
        <w:fldChar w:fldCharType="separate"/>
      </w:r>
      <w:ins w:id="364" w:author="steve maas" w:date="2016-09-27T12:58:00Z">
        <w:r w:rsidR="00843CC3">
          <w:instrText>(2.144)</w:instrText>
        </w:r>
      </w:ins>
      <w:del w:id="365" w:author="steve maas" w:date="2016-09-27T12:58:00Z">
        <w:r w:rsidR="00E34B36" w:rsidDel="00843CC3">
          <w:delInstrText>(2.138)</w:delInstrText>
        </w:r>
      </w:del>
      <w:r w:rsidR="005232C6">
        <w:fldChar w:fldCharType="end"/>
      </w:r>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366" w:name="_Toc467221623"/>
      <w:r>
        <w:t>Chemical Reactions</w:t>
      </w:r>
      <w:bookmarkEnd w:id="366"/>
    </w:p>
    <w:p w14:paraId="3BFAD49E" w14:textId="77777777" w:rsidR="00036EB2" w:rsidRDefault="00036EB2" w:rsidP="00036EB2">
      <w:r>
        <w:t>Chemical reactions may be incorportated into a multiphasic mixture by adding a mass supply term to the equation of mass balance,</w:t>
      </w:r>
    </w:p>
    <w:p w14:paraId="20BB90EF" w14:textId="6E651777" w:rsidR="00036EB2" w:rsidRDefault="00036EB2" w:rsidP="00036EB2">
      <w:pPr>
        <w:pStyle w:val="MTDisplayEquation"/>
      </w:pPr>
      <w:r>
        <w:tab/>
      </w:r>
      <w:r w:rsidR="00DF221F" w:rsidRPr="00DF221F">
        <w:rPr>
          <w:position w:val="-24"/>
        </w:rPr>
        <w:object w:dxaOrig="2280" w:dyaOrig="660" w14:anchorId="31CE30BC">
          <v:shape id="_x0000_i1544" type="#_x0000_t75" style="width:114pt;height:33pt" o:ole="">
            <v:imagedata r:id="rId1065" o:title=""/>
          </v:shape>
          <o:OLEObject Type="Embed" ProgID="Equation.DSMT4" ShapeID="_x0000_i1544" DrawAspect="Content" ObjectID="_1540966086" r:id="rId1066"/>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367" w:name="ZEqnNum719595"/>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368" w:author="steve maas" w:date="2016-09-27T12:58:00Z">
        <w:r w:rsidR="00843CC3">
          <w:rPr>
            <w:noProof/>
          </w:rPr>
          <w:instrText>151</w:instrText>
        </w:r>
      </w:ins>
      <w:del w:id="369" w:author="steve maas" w:date="2016-09-27T12:58:00Z">
        <w:r w:rsidR="00E34B36" w:rsidDel="00843CC3">
          <w:rPr>
            <w:noProof/>
          </w:rPr>
          <w:delInstrText>145</w:delInstrText>
        </w:r>
      </w:del>
      <w:r w:rsidR="005232C6">
        <w:rPr>
          <w:noProof/>
        </w:rPr>
        <w:fldChar w:fldCharType="end"/>
      </w:r>
      <w:r w:rsidR="00F75A04">
        <w:instrText>)</w:instrText>
      </w:r>
      <w:bookmarkEnd w:id="367"/>
      <w:r w:rsidR="00F75A04">
        <w:fldChar w:fldCharType="end"/>
      </w:r>
    </w:p>
    <w:p w14:paraId="56B3EB01" w14:textId="2C1E6C6C" w:rsidR="00036EB2" w:rsidRDefault="00036EB2" w:rsidP="00036EB2">
      <w:r>
        <w:t xml:space="preserve">Where </w:t>
      </w:r>
      <w:r w:rsidR="00DF221F" w:rsidRPr="00DF221F">
        <w:rPr>
          <w:position w:val="-10"/>
        </w:rPr>
        <w:object w:dxaOrig="340" w:dyaOrig="360" w14:anchorId="6D6AF795">
          <v:shape id="_x0000_i1545" type="#_x0000_t75" style="width:17.5pt;height:18.5pt" o:ole="">
            <v:imagedata r:id="rId1067" o:title=""/>
          </v:shape>
          <o:OLEObject Type="Embed" ProgID="Equation.DSMT4" ShapeID="_x0000_i1545" DrawAspect="Content" ObjectID="_1540966087" r:id="rId1068"/>
        </w:object>
      </w:r>
      <w:r>
        <w:t xml:space="preserve">  is the volume density of mass supply to </w:t>
      </w:r>
      <w:r w:rsidR="00DF221F" w:rsidRPr="00DF221F">
        <w:rPr>
          <w:position w:val="-6"/>
        </w:rPr>
        <w:object w:dxaOrig="240" w:dyaOrig="220" w14:anchorId="6B428DCA">
          <v:shape id="_x0000_i1546" type="#_x0000_t75" style="width:12pt;height:11pt" o:ole="">
            <v:imagedata r:id="rId1069" o:title=""/>
          </v:shape>
          <o:OLEObject Type="Embed" ProgID="Equation.DSMT4" ShapeID="_x0000_i1546" DrawAspect="Content" ObjectID="_1540966088" r:id="rId1070"/>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65B3FF2C" w:rsidR="00036EB2" w:rsidRDefault="00036EB2" w:rsidP="00036EB2">
      <w:pPr>
        <w:pStyle w:val="MTDisplayEquation"/>
      </w:pPr>
      <w:r>
        <w:tab/>
      </w:r>
      <w:r w:rsidR="00DF221F" w:rsidRPr="00DF221F">
        <w:rPr>
          <w:position w:val="-28"/>
        </w:rPr>
        <w:object w:dxaOrig="999" w:dyaOrig="540" w14:anchorId="66377A54">
          <v:shape id="_x0000_i1547" type="#_x0000_t75" style="width:50pt;height:27pt" o:ole="">
            <v:imagedata r:id="rId1071" o:title=""/>
          </v:shape>
          <o:OLEObject Type="Embed" ProgID="Equation.DSMT4" ShapeID="_x0000_i1547" DrawAspect="Content" ObjectID="_1540966089" r:id="rId1072"/>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370" w:name="ZEqnNum534803"/>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371" w:author="steve maas" w:date="2016-09-27T12:58:00Z">
        <w:r w:rsidR="00843CC3">
          <w:rPr>
            <w:noProof/>
          </w:rPr>
          <w:instrText>152</w:instrText>
        </w:r>
      </w:ins>
      <w:del w:id="372" w:author="steve maas" w:date="2016-09-27T12:58:00Z">
        <w:r w:rsidR="00E34B36" w:rsidDel="00843CC3">
          <w:rPr>
            <w:noProof/>
          </w:rPr>
          <w:delInstrText>146</w:delInstrText>
        </w:r>
      </w:del>
      <w:r w:rsidR="005232C6">
        <w:rPr>
          <w:noProof/>
        </w:rPr>
        <w:fldChar w:fldCharType="end"/>
      </w:r>
      <w:r w:rsidR="00F75A04">
        <w:instrText>)</w:instrText>
      </w:r>
      <w:bookmarkEnd w:id="370"/>
      <w:r w:rsidR="00F75A04">
        <w:fldChar w:fldCharType="end"/>
      </w:r>
    </w:p>
    <w:p w14:paraId="188D6B34" w14:textId="2232C5AC" w:rsidR="00036EB2" w:rsidRDefault="00036EB2" w:rsidP="00036EB2">
      <w:r>
        <w:t xml:space="preserve">In a mixture containing a solid constituent (denoted by </w:t>
      </w:r>
      <w:r w:rsidR="00DF221F" w:rsidRPr="00DF221F">
        <w:rPr>
          <w:position w:val="-6"/>
        </w:rPr>
        <w:object w:dxaOrig="580" w:dyaOrig="220" w14:anchorId="20939A2F">
          <v:shape id="_x0000_i1548" type="#_x0000_t75" style="width:29.5pt;height:11pt" o:ole="">
            <v:imagedata r:id="rId1073" o:title=""/>
          </v:shape>
          <o:OLEObject Type="Embed" ProgID="Equation.DSMT4" ShapeID="_x0000_i1548" DrawAspect="Content" ObjectID="_1540966090" r:id="rId1074"/>
        </w:object>
      </w:r>
      <w:r>
        <w:t xml:space="preserve"> ), it is conveniemt to define the mixture domain (and thus the finite element mesh) on the solid and evaluate mass fluxes of constituents relative to the solid,</w:t>
      </w:r>
    </w:p>
    <w:p w14:paraId="0456768C" w14:textId="3924A0F6" w:rsidR="00036EB2" w:rsidRDefault="00036EB2" w:rsidP="00036EB2">
      <w:pPr>
        <w:pStyle w:val="MTDisplayEquation"/>
      </w:pPr>
      <w:r>
        <w:tab/>
      </w:r>
      <w:r w:rsidR="00DF221F" w:rsidRPr="00DF221F">
        <w:rPr>
          <w:position w:val="-16"/>
        </w:rPr>
        <w:object w:dxaOrig="1840" w:dyaOrig="440" w14:anchorId="5C9412F2">
          <v:shape id="_x0000_i1549" type="#_x0000_t75" style="width:92pt;height:22pt" o:ole="">
            <v:imagedata r:id="rId1075" o:title=""/>
          </v:shape>
          <o:OLEObject Type="Embed" ProgID="Equation.DSMT4" ShapeID="_x0000_i1549" DrawAspect="Content" ObjectID="_1540966091" r:id="rId1076"/>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373" w:name="ZEqnNum888503"/>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374" w:author="steve maas" w:date="2016-09-27T12:58:00Z">
        <w:r w:rsidR="00843CC3">
          <w:rPr>
            <w:noProof/>
          </w:rPr>
          <w:instrText>153</w:instrText>
        </w:r>
      </w:ins>
      <w:del w:id="375" w:author="steve maas" w:date="2016-09-27T12:58:00Z">
        <w:r w:rsidR="00E34B36" w:rsidDel="00843CC3">
          <w:rPr>
            <w:noProof/>
          </w:rPr>
          <w:delInstrText>147</w:delInstrText>
        </w:r>
      </w:del>
      <w:r w:rsidR="005232C6">
        <w:rPr>
          <w:noProof/>
        </w:rPr>
        <w:fldChar w:fldCharType="end"/>
      </w:r>
      <w:r w:rsidR="00F75A04">
        <w:instrText>)</w:instrText>
      </w:r>
      <w:bookmarkEnd w:id="373"/>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r w:rsidR="005232C6">
        <w:fldChar w:fldCharType="begin"/>
      </w:r>
      <w:r w:rsidR="005232C6">
        <w:instrText xml:space="preserve"> REF ZEqnNum888503 \* Charformat \! \* MERGEFORMAT </w:instrText>
      </w:r>
      <w:r w:rsidR="005232C6">
        <w:fldChar w:fldCharType="separate"/>
      </w:r>
      <w:ins w:id="376" w:author="steve maas" w:date="2016-09-27T12:58:00Z">
        <w:r w:rsidR="00843CC3">
          <w:instrText>(2.153)</w:instrText>
        </w:r>
      </w:ins>
      <w:del w:id="377" w:author="steve maas" w:date="2016-09-27T12:58:00Z">
        <w:r w:rsidR="00E34B36" w:rsidDel="00843CC3">
          <w:delInstrText>(2.147)</w:delInstrText>
        </w:r>
      </w:del>
      <w:r w:rsidR="005232C6">
        <w:fldChar w:fldCharType="end"/>
      </w:r>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r w:rsidR="005232C6">
        <w:fldChar w:fldCharType="begin"/>
      </w:r>
      <w:r w:rsidR="005232C6">
        <w:instrText xml:space="preserve"> REF ZEqnNum719595 \* Charformat \! \* MERGEFORMAT </w:instrText>
      </w:r>
      <w:r w:rsidR="005232C6">
        <w:fldChar w:fldCharType="separate"/>
      </w:r>
      <w:ins w:id="378" w:author="steve maas" w:date="2016-09-27T12:58:00Z">
        <w:r w:rsidR="00843CC3">
          <w:instrText>(2.151)</w:instrText>
        </w:r>
      </w:ins>
      <w:del w:id="379" w:author="steve maas" w:date="2016-09-27T12:58:00Z">
        <w:r w:rsidR="00E34B36" w:rsidDel="00843CC3">
          <w:delInstrText>(2.145)</w:delInstrText>
        </w:r>
      </w:del>
      <w:r w:rsidR="005232C6">
        <w:fldChar w:fldCharType="end"/>
      </w:r>
      <w:r w:rsidR="008D24F9">
        <w:fldChar w:fldCharType="end"/>
      </w:r>
      <w:r>
        <w:t>, the differential form of the mass balance may be rewritten as</w:t>
      </w:r>
    </w:p>
    <w:p w14:paraId="3C1F3CF1" w14:textId="6188A21A" w:rsidR="00036EB2" w:rsidRDefault="00036EB2" w:rsidP="00036EB2">
      <w:pPr>
        <w:pStyle w:val="MTDisplayEquation"/>
      </w:pPr>
      <w:r>
        <w:tab/>
      </w:r>
      <w:r w:rsidR="00DF221F" w:rsidRPr="00DF221F">
        <w:rPr>
          <w:position w:val="-24"/>
        </w:rPr>
        <w:object w:dxaOrig="2220" w:dyaOrig="660" w14:anchorId="203C1465">
          <v:shape id="_x0000_i1550" type="#_x0000_t75" style="width:111pt;height:33pt" o:ole="">
            <v:imagedata r:id="rId1077" o:title=""/>
          </v:shape>
          <o:OLEObject Type="Embed" ProgID="Equation.DSMT4" ShapeID="_x0000_i1550" DrawAspect="Content" ObjectID="_1540966092" r:id="rId1078"/>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380" w:name="ZEqnNum431995"/>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381" w:author="steve maas" w:date="2016-09-27T12:58:00Z">
        <w:r w:rsidR="00843CC3">
          <w:rPr>
            <w:noProof/>
          </w:rPr>
          <w:instrText>154</w:instrText>
        </w:r>
      </w:ins>
      <w:del w:id="382" w:author="steve maas" w:date="2016-09-27T12:58:00Z">
        <w:r w:rsidR="00E34B36" w:rsidDel="00843CC3">
          <w:rPr>
            <w:noProof/>
          </w:rPr>
          <w:delInstrText>148</w:delInstrText>
        </w:r>
      </w:del>
      <w:r w:rsidR="005232C6">
        <w:rPr>
          <w:noProof/>
        </w:rPr>
        <w:fldChar w:fldCharType="end"/>
      </w:r>
      <w:r w:rsidR="00F75A04">
        <w:instrText>)</w:instrText>
      </w:r>
      <w:bookmarkEnd w:id="380"/>
      <w:r w:rsidR="00F75A04">
        <w:fldChar w:fldCharType="end"/>
      </w:r>
    </w:p>
    <w:p w14:paraId="1571C292" w14:textId="3770A9F7" w:rsidR="00036EB2" w:rsidRDefault="00036EB2" w:rsidP="00036EB2">
      <w:r>
        <w:t xml:space="preserve">Where </w:t>
      </w:r>
      <w:r w:rsidR="00DF221F" w:rsidRPr="00DF221F">
        <w:rPr>
          <w:position w:val="-14"/>
        </w:rPr>
        <w:object w:dxaOrig="1040" w:dyaOrig="400" w14:anchorId="6E9DD253">
          <v:shape id="_x0000_i1551" type="#_x0000_t75" style="width:52pt;height:20pt" o:ole="">
            <v:imagedata r:id="rId1079" o:title=""/>
          </v:shape>
          <o:OLEObject Type="Embed" ProgID="Equation.DSMT4" ShapeID="_x0000_i1551" DrawAspect="Content" ObjectID="_1540966093" r:id="rId1080"/>
        </w:object>
      </w:r>
      <w:r>
        <w:t xml:space="preserve"> represents the material time derivative in the spatial frame, following the solid, </w:t>
      </w:r>
      <w:r w:rsidR="00DF221F" w:rsidRPr="00DF221F">
        <w:rPr>
          <w:position w:val="-6"/>
        </w:rPr>
        <w:object w:dxaOrig="940" w:dyaOrig="279" w14:anchorId="264A6564">
          <v:shape id="_x0000_i1552" type="#_x0000_t75" style="width:47pt;height:14pt" o:ole="">
            <v:imagedata r:id="rId1081" o:title=""/>
          </v:shape>
          <o:OLEObject Type="Embed" ProgID="Equation.DSMT4" ShapeID="_x0000_i1552" DrawAspect="Content" ObjectID="_1540966094" r:id="rId1082"/>
        </w:object>
      </w:r>
      <w:r>
        <w:t xml:space="preserve">, where </w:t>
      </w:r>
      <w:r w:rsidR="00DF221F" w:rsidRPr="00025957">
        <w:rPr>
          <w:position w:val="-4"/>
        </w:rPr>
        <w:object w:dxaOrig="220" w:dyaOrig="260" w14:anchorId="7990DA49">
          <v:shape id="_x0000_i1553" type="#_x0000_t75" style="width:11pt;height:12.5pt" o:ole="">
            <v:imagedata r:id="rId1083" o:title=""/>
          </v:shape>
          <o:OLEObject Type="Embed" ProgID="Equation.DSMT4" ShapeID="_x0000_i1553" DrawAspect="Content" ObjectID="_1540966095" r:id="rId1084"/>
        </w:object>
      </w:r>
      <w:r>
        <w:t xml:space="preserve"> is the deformation gradient of the solid matrix; </w:t>
      </w:r>
      <w:r w:rsidR="00DF221F" w:rsidRPr="00DF221F">
        <w:rPr>
          <w:position w:val="-12"/>
        </w:rPr>
        <w:object w:dxaOrig="340" w:dyaOrig="380" w14:anchorId="171D4D23">
          <v:shape id="_x0000_i1554" type="#_x0000_t75" style="width:17.5pt;height:18.5pt" o:ole="">
            <v:imagedata r:id="rId1085" o:title=""/>
          </v:shape>
          <o:OLEObject Type="Embed" ProgID="Equation.DSMT4" ShapeID="_x0000_i1554" DrawAspect="Content" ObjectID="_1540966096" r:id="rId1086"/>
        </w:object>
      </w:r>
      <w:r>
        <w:t xml:space="preserve"> is the apparent density and </w:t>
      </w:r>
      <w:r w:rsidR="00DF221F" w:rsidRPr="00DF221F">
        <w:rPr>
          <w:position w:val="-12"/>
        </w:rPr>
        <w:object w:dxaOrig="340" w:dyaOrig="380" w14:anchorId="5EFB6536">
          <v:shape id="_x0000_i1555" type="#_x0000_t75" style="width:17.5pt;height:18.5pt" o:ole="">
            <v:imagedata r:id="rId1087" o:title=""/>
          </v:shape>
          <o:OLEObject Type="Embed" ProgID="Equation.DSMT4" ShapeID="_x0000_i1555" DrawAspect="Content" ObjectID="_1540966097" r:id="rId1088"/>
        </w:object>
      </w:r>
      <w:r>
        <w:t xml:space="preserve"> is the volume density of mass supply to </w:t>
      </w:r>
      <w:r w:rsidR="00DF221F" w:rsidRPr="00DF221F">
        <w:rPr>
          <w:position w:val="-6"/>
        </w:rPr>
        <w:object w:dxaOrig="240" w:dyaOrig="220" w14:anchorId="72BB8C38">
          <v:shape id="_x0000_i1556" type="#_x0000_t75" style="width:12pt;height:11pt" o:ole="">
            <v:imagedata r:id="rId1089" o:title=""/>
          </v:shape>
          <o:OLEObject Type="Embed" ProgID="Equation.DSMT4" ShapeID="_x0000_i1556" DrawAspect="Content" ObjectID="_1540966098" r:id="rId1090"/>
        </w:object>
      </w:r>
      <w:r>
        <w:t xml:space="preserve"> normalized to the mixture volume in the reference configuration,</w:t>
      </w:r>
    </w:p>
    <w:p w14:paraId="4842066C" w14:textId="55C78459" w:rsidR="00036EB2" w:rsidRDefault="00036EB2" w:rsidP="00036EB2">
      <w:pPr>
        <w:pStyle w:val="MTDisplayEquation"/>
      </w:pPr>
      <w:r>
        <w:tab/>
      </w:r>
      <w:r w:rsidR="00DF221F" w:rsidRPr="00DF221F">
        <w:rPr>
          <w:position w:val="-12"/>
        </w:rPr>
        <w:object w:dxaOrig="2260" w:dyaOrig="380" w14:anchorId="57749292">
          <v:shape id="_x0000_i1557" type="#_x0000_t75" style="width:113pt;height:18.5pt" o:ole="">
            <v:imagedata r:id="rId1091" o:title=""/>
          </v:shape>
          <o:OLEObject Type="Embed" ProgID="Equation.DSMT4" ShapeID="_x0000_i1557" DrawAspect="Content" ObjectID="_1540966099" r:id="rId1092"/>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383" w:name="ZEqnNum466274"/>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384" w:author="steve maas" w:date="2016-09-27T12:58:00Z">
        <w:r w:rsidR="00843CC3">
          <w:rPr>
            <w:noProof/>
          </w:rPr>
          <w:instrText>155</w:instrText>
        </w:r>
      </w:ins>
      <w:del w:id="385" w:author="steve maas" w:date="2016-09-27T12:58:00Z">
        <w:r w:rsidR="00E34B36" w:rsidDel="00843CC3">
          <w:rPr>
            <w:noProof/>
          </w:rPr>
          <w:delInstrText>149</w:delInstrText>
        </w:r>
      </w:del>
      <w:r w:rsidR="005232C6">
        <w:rPr>
          <w:noProof/>
        </w:rPr>
        <w:fldChar w:fldCharType="end"/>
      </w:r>
      <w:r w:rsidR="00F75A04">
        <w:instrText>)</w:instrText>
      </w:r>
      <w:bookmarkEnd w:id="383"/>
      <w:r w:rsidR="00F75A04">
        <w:fldChar w:fldCharType="end"/>
      </w:r>
    </w:p>
    <w:p w14:paraId="27FD3D98" w14:textId="718A3DB9" w:rsidR="00036EB2" w:rsidRDefault="00036EB2" w:rsidP="00036EB2">
      <w:r>
        <w:t xml:space="preserve">Since </w:t>
      </w:r>
      <w:r w:rsidR="00DF221F" w:rsidRPr="00DF221F">
        <w:rPr>
          <w:position w:val="-12"/>
        </w:rPr>
        <w:object w:dxaOrig="340" w:dyaOrig="380" w14:anchorId="5F9EA874">
          <v:shape id="_x0000_i1558" type="#_x0000_t75" style="width:17.5pt;height:18.5pt" o:ole="">
            <v:imagedata r:id="rId1093" o:title=""/>
          </v:shape>
          <o:OLEObject Type="Embed" ProgID="Equation.DSMT4" ShapeID="_x0000_i1558" DrawAspect="Content" ObjectID="_1540966100" r:id="rId1094"/>
        </w:object>
      </w:r>
      <w:r>
        <w:t xml:space="preserve"> is the mass of </w:t>
      </w:r>
      <w:r w:rsidR="00DF221F" w:rsidRPr="00DF221F">
        <w:rPr>
          <w:position w:val="-6"/>
        </w:rPr>
        <w:object w:dxaOrig="240" w:dyaOrig="220" w14:anchorId="44CF5B5F">
          <v:shape id="_x0000_i1559" type="#_x0000_t75" style="width:12pt;height:11pt" o:ole="">
            <v:imagedata r:id="rId1095" o:title=""/>
          </v:shape>
          <o:OLEObject Type="Embed" ProgID="Equation.DSMT4" ShapeID="_x0000_i1559" DrawAspect="Content" ObjectID="_1540966101" r:id="rId1096"/>
        </w:object>
      </w:r>
      <w:r>
        <w:t xml:space="preserve"> in the current configuration per volume of the mixture in the reference configuration (an invariant quantity), this parameter represents a direct measure of the mass content of </w:t>
      </w:r>
      <w:r w:rsidR="00DF221F" w:rsidRPr="00DF221F">
        <w:rPr>
          <w:position w:val="-6"/>
        </w:rPr>
        <w:object w:dxaOrig="240" w:dyaOrig="220" w14:anchorId="5DF61905">
          <v:shape id="_x0000_i1560" type="#_x0000_t75" style="width:12pt;height:11pt" o:ole="">
            <v:imagedata r:id="rId1097" o:title=""/>
          </v:shape>
          <o:OLEObject Type="Embed" ProgID="Equation.DSMT4" ShapeID="_x0000_i1560" DrawAspect="Content" ObjectID="_1540966102" r:id="rId1098"/>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386" w:name="_Toc467221624"/>
      <w:r>
        <w:t>Solid Matrix and Solid-Bound Molecular Constituents</w:t>
      </w:r>
      <w:bookmarkEnd w:id="386"/>
    </w:p>
    <w:p w14:paraId="1D68CE48" w14:textId="7BD85872" w:rsidR="002573A9" w:rsidRDefault="004B3FBC">
      <w:r>
        <w:t xml:space="preserve">For constituents constrained to move with the solid (denoted generically by </w:t>
      </w:r>
      <w:r w:rsidR="00DF221F" w:rsidRPr="00DF221F">
        <w:rPr>
          <w:position w:val="-6"/>
        </w:rPr>
        <w:object w:dxaOrig="639" w:dyaOrig="220" w14:anchorId="0CD1F6E0">
          <v:shape id="_x0000_i1561" type="#_x0000_t75" style="width:32pt;height:11pt" o:ole="">
            <v:imagedata r:id="rId1099" o:title=""/>
          </v:shape>
          <o:OLEObject Type="Embed" ProgID="Equation.DSMT4" ShapeID="_x0000_i1561" DrawAspect="Content" ObjectID="_1540966103" r:id="rId1100"/>
        </w:object>
      </w:r>
      <w:r>
        <w:t xml:space="preserve"> and satisfying </w:t>
      </w:r>
      <w:r w:rsidR="00DF221F" w:rsidRPr="00DF221F">
        <w:rPr>
          <w:position w:val="-6"/>
        </w:rPr>
        <w:object w:dxaOrig="780" w:dyaOrig="320" w14:anchorId="61727053">
          <v:shape id="_x0000_i1562" type="#_x0000_t75" style="width:39pt;height:16pt" o:ole="">
            <v:imagedata r:id="rId1101" o:title=""/>
          </v:shape>
          <o:OLEObject Type="Embed" ProgID="Equation.DSMT4" ShapeID="_x0000_i1562" DrawAspect="Content" ObjectID="_1540966104" r:id="rId1102"/>
        </w:object>
      </w:r>
      <w:r>
        <w:t xml:space="preserve"> , </w:t>
      </w:r>
      <w:r w:rsidR="00DF221F" w:rsidRPr="00DF221F">
        <w:rPr>
          <w:position w:val="-6"/>
        </w:rPr>
        <w:object w:dxaOrig="420" w:dyaOrig="279" w14:anchorId="0E2A1EFB">
          <v:shape id="_x0000_i1563" type="#_x0000_t75" style="width:21pt;height:14pt" o:ole="">
            <v:imagedata r:id="rId1103" o:title=""/>
          </v:shape>
          <o:OLEObject Type="Embed" ProgID="Equation.DSMT4" ShapeID="_x0000_i1563" DrawAspect="Content" ObjectID="_1540966105" r:id="rId1104"/>
        </w:object>
      </w:r>
      <w:r>
        <w:t xml:space="preserve">), the statement of mass balance in </w:t>
      </w:r>
      <w:r w:rsidR="005F3B18">
        <w:fldChar w:fldCharType="begin"/>
      </w:r>
      <w:r w:rsidR="005F3B18">
        <w:instrText xml:space="preserve"> GOTOBUTTON ZEqnNum431995  \* MERGEFORMAT </w:instrText>
      </w:r>
      <w:r w:rsidR="005232C6">
        <w:fldChar w:fldCharType="begin"/>
      </w:r>
      <w:r w:rsidR="005232C6">
        <w:instrText xml:space="preserve"> REF ZEqnNum431995 \* Charformat \! \* MERGEFORMAT </w:instrText>
      </w:r>
      <w:r w:rsidR="005232C6">
        <w:fldChar w:fldCharType="separate"/>
      </w:r>
      <w:ins w:id="387" w:author="steve maas" w:date="2016-09-27T12:58:00Z">
        <w:r w:rsidR="00843CC3">
          <w:instrText>(2.154)</w:instrText>
        </w:r>
      </w:ins>
      <w:del w:id="388" w:author="steve maas" w:date="2016-09-27T12:58:00Z">
        <w:r w:rsidR="00E34B36" w:rsidDel="00843CC3">
          <w:delInstrText>(2.148)</w:delInstrText>
        </w:r>
      </w:del>
      <w:r w:rsidR="005232C6">
        <w:fldChar w:fldCharType="end"/>
      </w:r>
      <w:r w:rsidR="005F3B18">
        <w:fldChar w:fldCharType="end"/>
      </w:r>
      <w:r>
        <w:t xml:space="preserve"> reduces to the special form</w:t>
      </w:r>
    </w:p>
    <w:p w14:paraId="58BE689C" w14:textId="074C7992" w:rsidR="004B3FBC" w:rsidRPr="002573A9" w:rsidRDefault="004B3FBC" w:rsidP="00F75A04">
      <w:pPr>
        <w:pStyle w:val="MTDisplayEquation"/>
      </w:pPr>
      <w:r>
        <w:tab/>
      </w:r>
      <w:r w:rsidR="00DF221F" w:rsidRPr="00DF221F">
        <w:rPr>
          <w:position w:val="-12"/>
        </w:rPr>
        <w:object w:dxaOrig="1520" w:dyaOrig="380" w14:anchorId="3D76ADD5">
          <v:shape id="_x0000_i1564" type="#_x0000_t75" style="width:76pt;height:18.5pt" o:ole="">
            <v:imagedata r:id="rId1105" o:title=""/>
          </v:shape>
          <o:OLEObject Type="Embed" ProgID="Equation.DSMT4" ShapeID="_x0000_i1564" DrawAspect="Content" ObjectID="_1540966106" r:id="rId1106"/>
        </w:object>
      </w:r>
      <w:r>
        <w:t xml:space="preserve">. </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r w:rsidR="005232C6">
        <w:fldChar w:fldCharType="begin"/>
      </w:r>
      <w:r w:rsidR="005232C6">
        <w:instrText xml:space="preserve"> SEQ MTSec \c \*</w:instrText>
      </w:r>
      <w:r w:rsidR="005232C6">
        <w:instrText xml:space="preserve">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389" w:author="steve maas" w:date="2016-09-27T12:58:00Z">
        <w:r w:rsidR="00843CC3">
          <w:rPr>
            <w:noProof/>
          </w:rPr>
          <w:instrText>156</w:instrText>
        </w:r>
      </w:ins>
      <w:del w:id="390" w:author="steve maas" w:date="2016-09-27T12:58:00Z">
        <w:r w:rsidR="00E34B36" w:rsidDel="00843CC3">
          <w:rPr>
            <w:noProof/>
          </w:rPr>
          <w:delInstrText>150</w:delInstrText>
        </w:r>
      </w:del>
      <w:r w:rsidR="005232C6">
        <w:rPr>
          <w:noProof/>
        </w:rPr>
        <w:fldChar w:fldCharType="end"/>
      </w:r>
      <w:r w:rsidR="00F75A04">
        <w:instrText>)</w:instrText>
      </w:r>
      <w:r w:rsidR="00F75A04">
        <w:fldChar w:fldCharType="end"/>
      </w:r>
    </w:p>
    <w:p w14:paraId="1BC01B51" w14:textId="181FBEFB" w:rsidR="00036EB2" w:rsidRDefault="004B3FBC" w:rsidP="00560235">
      <w:r>
        <w:t xml:space="preserve">This representation makes it easy to see that alterations in </w:t>
      </w:r>
      <w:r w:rsidR="00DF221F" w:rsidRPr="00DF221F">
        <w:rPr>
          <w:position w:val="-12"/>
        </w:rPr>
        <w:object w:dxaOrig="340" w:dyaOrig="380" w14:anchorId="19080923">
          <v:shape id="_x0000_i1565" type="#_x0000_t75" style="width:17.5pt;height:18.5pt" o:ole="">
            <v:imagedata r:id="rId1107" o:title=""/>
          </v:shape>
          <o:OLEObject Type="Embed" ProgID="Equation.DSMT4" ShapeID="_x0000_i1565" DrawAspect="Content" ObjectID="_1540966107" r:id="rId1108"/>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r w:rsidR="005232C6">
        <w:fldChar w:fldCharType="begin"/>
      </w:r>
      <w:r w:rsidR="005232C6">
        <w:instrText xml:space="preserve"> REF ZEqnNum431995 \* Charformat \! \* MERGEFORMAT </w:instrText>
      </w:r>
      <w:r w:rsidR="005232C6">
        <w:fldChar w:fldCharType="separate"/>
      </w:r>
      <w:ins w:id="391" w:author="steve maas" w:date="2016-09-27T12:58:00Z">
        <w:r w:rsidR="00843CC3">
          <w:instrText>(2.154)</w:instrText>
        </w:r>
      </w:ins>
      <w:del w:id="392" w:author="steve maas" w:date="2016-09-27T12:58:00Z">
        <w:r w:rsidR="00E34B36" w:rsidDel="00843CC3">
          <w:delInstrText>(2.148)</w:delInstrText>
        </w:r>
      </w:del>
      <w:r w:rsidR="005232C6">
        <w:fldChar w:fldCharType="end"/>
      </w:r>
      <w:r w:rsidR="005F3B18">
        <w:fldChar w:fldCharType="end"/>
      </w:r>
      <w:r>
        <w:t xml:space="preserve">, alterations in </w:t>
      </w:r>
      <w:r w:rsidR="00DF221F" w:rsidRPr="00DF221F">
        <w:rPr>
          <w:position w:val="-12"/>
        </w:rPr>
        <w:object w:dxaOrig="340" w:dyaOrig="380" w14:anchorId="698F22E4">
          <v:shape id="_x0000_i1566" type="#_x0000_t75" style="width:17.5pt;height:18.5pt" o:ole="">
            <v:imagedata r:id="rId1109" o:title=""/>
          </v:shape>
          <o:OLEObject Type="Embed" ProgID="Equation.DSMT4" ShapeID="_x0000_i1566" DrawAspect="Content" ObjectID="_1540966108" r:id="rId1110"/>
        </w:object>
      </w:r>
      <w:r>
        <w:t xml:space="preserve"> for solutes or solvent (</w:t>
      </w:r>
      <w:r w:rsidR="00DF221F" w:rsidRPr="00DF221F">
        <w:rPr>
          <w:position w:val="-6"/>
        </w:rPr>
        <w:object w:dxaOrig="639" w:dyaOrig="240" w14:anchorId="20CB0478">
          <v:shape id="_x0000_i1567" type="#_x0000_t75" style="width:32pt;height:12pt" o:ole="">
            <v:imagedata r:id="rId1111" o:title=""/>
          </v:shape>
          <o:OLEObject Type="Embed" ProgID="Equation.DSMT4" ShapeID="_x0000_i1567" DrawAspect="Content" ObjectID="_1540966109" r:id="rId1112"/>
        </w:object>
      </w:r>
      <w:r>
        <w:t>)</w:t>
      </w:r>
      <w:r w:rsidR="004D4ABA">
        <w:t xml:space="preserve"> may also occur as a result of mass transport into or out of the pore space of the solid matrix.</w:t>
      </w:r>
      <w:r w:rsidR="00560235">
        <w:t xml:space="preserve">  Therefore, </w:t>
      </w:r>
      <w:r w:rsidR="00DF221F" w:rsidRPr="00DF221F">
        <w:rPr>
          <w:position w:val="-12"/>
        </w:rPr>
        <w:object w:dxaOrig="340" w:dyaOrig="380" w14:anchorId="1EDBD6EE">
          <v:shape id="_x0000_i1568" type="#_x0000_t75" style="width:17.5pt;height:18.5pt" o:ole="">
            <v:imagedata r:id="rId1113" o:title=""/>
          </v:shape>
          <o:OLEObject Type="Embed" ProgID="Equation.DSMT4" ShapeID="_x0000_i1568" DrawAspect="Content" ObjectID="_1540966110" r:id="rId1114"/>
        </w:object>
      </w:r>
      <w:r w:rsidR="00560235">
        <w:t xml:space="preserve"> is the natural choice of state variable for describing the content of solid constituents in a reactive mixture.</w:t>
      </w:r>
    </w:p>
    <w:p w14:paraId="33E4A275" w14:textId="77777777" w:rsidR="00BC28B4" w:rsidRDefault="00BC28B4" w:rsidP="00F75A04"/>
    <w:p w14:paraId="65392689" w14:textId="32CE60AC"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DF221F" w:rsidRPr="00DF221F">
        <w:rPr>
          <w:position w:val="-28"/>
        </w:rPr>
        <w:object w:dxaOrig="1140" w:dyaOrig="540" w14:anchorId="596B187B">
          <v:shape id="_x0000_i1569" type="#_x0000_t75" style="width:57pt;height:27pt" o:ole="">
            <v:imagedata r:id="rId1115" o:title=""/>
          </v:shape>
          <o:OLEObject Type="Embed" ProgID="Equation.DSMT4" ShapeID="_x0000_i1569" DrawAspect="Content" ObjectID="_1540966111" r:id="rId1116"/>
        </w:object>
      </w:r>
      <w:r w:rsidRPr="00AB7E22">
        <w:t xml:space="preserve"> whereas</w:t>
      </w:r>
      <w:r w:rsidR="00BC28B4">
        <w:t xml:space="preserve"> </w:t>
      </w:r>
      <w:r w:rsidRPr="00AB7E22">
        <w:t xml:space="preserve">the net mass supply of solid is </w:t>
      </w:r>
      <w:r w:rsidR="00DF221F" w:rsidRPr="00DF221F">
        <w:rPr>
          <w:position w:val="-28"/>
        </w:rPr>
        <w:object w:dxaOrig="1140" w:dyaOrig="540" w14:anchorId="168022A5">
          <v:shape id="_x0000_i1570" type="#_x0000_t75" style="width:57pt;height:27pt" o:ole="">
            <v:imagedata r:id="rId1117" o:title=""/>
          </v:shape>
          <o:OLEObject Type="Embed" ProgID="Equation.DSMT4" ShapeID="_x0000_i1570" DrawAspect="Content" ObjectID="_1540966112" r:id="rId1118"/>
        </w:object>
      </w:r>
      <w:r w:rsidR="00BC28B4">
        <w:t xml:space="preserve"> </w:t>
      </w:r>
      <w:r w:rsidRPr="00AB7E22">
        <w:t xml:space="preserve">such that </w:t>
      </w:r>
      <w:r w:rsidR="00DF221F" w:rsidRPr="00DF221F">
        <w:rPr>
          <w:position w:val="-12"/>
        </w:rPr>
        <w:object w:dxaOrig="1480" w:dyaOrig="380" w14:anchorId="71F4814C">
          <v:shape id="_x0000_i1571" type="#_x0000_t75" style="width:74.5pt;height:18.5pt" o:ole="">
            <v:imagedata r:id="rId1119" o:title=""/>
          </v:shape>
          <o:OLEObject Type="Embed" ProgID="Equation.DSMT4" ShapeID="_x0000_i1571" DrawAspect="Content" ObjectID="_1540966113" r:id="rId1120"/>
        </w:object>
      </w:r>
      <w:r w:rsidRPr="00AB7E22">
        <w:t>. The referential</w:t>
      </w:r>
      <w:r w:rsidR="00BC28B4">
        <w:t xml:space="preserve"> </w:t>
      </w:r>
      <w:r w:rsidRPr="00AB7E22">
        <w:t xml:space="preserve">solid volume fraction, </w:t>
      </w:r>
      <w:r w:rsidR="00DF221F" w:rsidRPr="00DF221F">
        <w:rPr>
          <w:position w:val="-12"/>
        </w:rPr>
        <w:object w:dxaOrig="300" w:dyaOrig="380" w14:anchorId="691CE33C">
          <v:shape id="_x0000_i1572" type="#_x0000_t75" style="width:15pt;height:18.5pt" o:ole="">
            <v:imagedata r:id="rId1121" o:title=""/>
          </v:shape>
          <o:OLEObject Type="Embed" ProgID="Equation.DSMT4" ShapeID="_x0000_i1572" DrawAspect="Content" ObjectID="_1540966114" r:id="rId1122"/>
        </w:object>
      </w:r>
      <w:r w:rsidRPr="00AB7E22">
        <w:t xml:space="preserve">, may be evaluated from </w:t>
      </w:r>
    </w:p>
    <w:p w14:paraId="5C885346" w14:textId="1EAFFBC7" w:rsidR="00BC28B4" w:rsidRDefault="00BC28B4" w:rsidP="00BC28B4">
      <w:pPr>
        <w:pStyle w:val="MTDisplayEquation"/>
      </w:pPr>
      <w:r>
        <w:tab/>
      </w:r>
      <w:r w:rsidR="00DF221F" w:rsidRPr="00DF221F">
        <w:rPr>
          <w:position w:val="-28"/>
        </w:rPr>
        <w:object w:dxaOrig="1560" w:dyaOrig="540" w14:anchorId="3D839A33">
          <v:shape id="_x0000_i1573" type="#_x0000_t75" style="width:78pt;height:27pt" o:ole="">
            <v:imagedata r:id="rId1123" o:title=""/>
          </v:shape>
          <o:OLEObject Type="Embed" ProgID="Equation.DSMT4" ShapeID="_x0000_i1573" DrawAspect="Content" ObjectID="_1540966115" r:id="rId1124"/>
        </w:object>
      </w:r>
      <w:r w:rsidR="00C32FBE">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393" w:name="ZEqnNum766291"/>
      <w:r w:rsidR="00F75A04">
        <w:instrText>(</w:instrText>
      </w:r>
      <w:r w:rsidR="005232C6">
        <w:fldChar w:fldCharType="begin"/>
      </w:r>
      <w:r w:rsidR="005232C6">
        <w:instrText xml:space="preserve"> SEQ MTSec \c \* Arabic \* MERGEFORMA</w:instrText>
      </w:r>
      <w:r w:rsidR="005232C6">
        <w:instrText xml:space="preserve">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394" w:author="steve maas" w:date="2016-09-27T12:58:00Z">
        <w:r w:rsidR="00843CC3">
          <w:rPr>
            <w:noProof/>
          </w:rPr>
          <w:instrText>157</w:instrText>
        </w:r>
      </w:ins>
      <w:del w:id="395" w:author="steve maas" w:date="2016-09-27T12:58:00Z">
        <w:r w:rsidR="00E34B36" w:rsidDel="00843CC3">
          <w:rPr>
            <w:noProof/>
          </w:rPr>
          <w:delInstrText>151</w:delInstrText>
        </w:r>
      </w:del>
      <w:r w:rsidR="005232C6">
        <w:rPr>
          <w:noProof/>
        </w:rPr>
        <w:fldChar w:fldCharType="end"/>
      </w:r>
      <w:r w:rsidR="00F75A04">
        <w:instrText>)</w:instrText>
      </w:r>
      <w:bookmarkEnd w:id="393"/>
      <w:r w:rsidR="00F75A04">
        <w:fldChar w:fldCharType="end"/>
      </w:r>
    </w:p>
    <w:p w14:paraId="74EF87C8" w14:textId="3859B17E" w:rsidR="00AB7E22" w:rsidRPr="00AB7E22" w:rsidRDefault="00AB7E22" w:rsidP="00F75A04">
      <w:r w:rsidRPr="00AB7E22">
        <w:t xml:space="preserve">where </w:t>
      </w:r>
      <w:r w:rsidR="00DF221F" w:rsidRPr="00DF221F">
        <w:rPr>
          <w:position w:val="-12"/>
        </w:rPr>
        <w:object w:dxaOrig="340" w:dyaOrig="380" w14:anchorId="522A42BF">
          <v:shape id="_x0000_i1574" type="#_x0000_t75" style="width:17.5pt;height:18.5pt" o:ole="">
            <v:imagedata r:id="rId1125" o:title=""/>
          </v:shape>
          <o:OLEObject Type="Embed" ProgID="Equation.DSMT4" ShapeID="_x0000_i1574" DrawAspect="Content" ObjectID="_1540966116" r:id="rId1126"/>
        </w:object>
      </w:r>
      <w:r w:rsidRPr="00AB7E22">
        <w:t xml:space="preserve"> is the true density of solid constituent</w:t>
      </w:r>
      <w:r w:rsidR="00BC28B4">
        <w:t xml:space="preserve"> </w:t>
      </w:r>
      <w:r w:rsidR="00DF221F" w:rsidRPr="00DF221F">
        <w:rPr>
          <w:position w:val="-6"/>
        </w:rPr>
        <w:object w:dxaOrig="240" w:dyaOrig="220" w14:anchorId="11033570">
          <v:shape id="_x0000_i1575" type="#_x0000_t75" style="width:12pt;height:11pt" o:ole="">
            <v:imagedata r:id="rId1127" o:title=""/>
          </v:shape>
          <o:OLEObject Type="Embed" ProgID="Equation.DSMT4" ShapeID="_x0000_i1575" DrawAspect="Content" ObjectID="_1540966117" r:id="rId1128"/>
        </w:object>
      </w:r>
      <w:r w:rsidRPr="00AB7E22">
        <w:t xml:space="preserve"> (mass of </w:t>
      </w:r>
      <w:r w:rsidR="00DF221F" w:rsidRPr="00DF221F">
        <w:rPr>
          <w:position w:val="-6"/>
        </w:rPr>
        <w:object w:dxaOrig="240" w:dyaOrig="220" w14:anchorId="399936DD">
          <v:shape id="_x0000_i1576" type="#_x0000_t75" style="width:12pt;height:11pt" o:ole="">
            <v:imagedata r:id="rId1129" o:title=""/>
          </v:shape>
          <o:OLEObject Type="Embed" ProgID="Equation.DSMT4" ShapeID="_x0000_i1576" DrawAspect="Content" ObjectID="_1540966118" r:id="rId1130"/>
        </w:object>
      </w:r>
      <w:r w:rsidRPr="00AB7E22">
        <w:t xml:space="preserve"> per volume of </w:t>
      </w:r>
      <w:r w:rsidR="00DF221F" w:rsidRPr="00DF221F">
        <w:rPr>
          <w:position w:val="-6"/>
        </w:rPr>
        <w:object w:dxaOrig="240" w:dyaOrig="220" w14:anchorId="3937925E">
          <v:shape id="_x0000_i1577" type="#_x0000_t75" style="width:12pt;height:11pt" o:ole="">
            <v:imagedata r:id="rId1131" o:title=""/>
          </v:shape>
          <o:OLEObject Type="Embed" ProgID="Equation.DSMT4" ShapeID="_x0000_i1577" DrawAspect="Content" ObjectID="_1540966119" r:id="rId1132"/>
        </w:object>
      </w:r>
      <w:r w:rsidRPr="00AB7E22">
        <w:t>). According to</w:t>
      </w:r>
      <w:r w:rsidR="006F568B">
        <w:t xml:space="preserve"> </w:t>
      </w:r>
      <w:r w:rsidR="006F568B">
        <w:fldChar w:fldCharType="begin"/>
      </w:r>
      <w:r w:rsidR="006F568B">
        <w:instrText xml:space="preserve"> GOTOBUTTON ZEqnNum466274  \* MERGEFORMAT </w:instrText>
      </w:r>
      <w:r w:rsidR="005232C6">
        <w:fldChar w:fldCharType="begin"/>
      </w:r>
      <w:r w:rsidR="005232C6">
        <w:instrText xml:space="preserve"> REF ZEqnNum466274 \* Charformat \! \* MERGEFORMAT </w:instrText>
      </w:r>
      <w:r w:rsidR="005232C6">
        <w:fldChar w:fldCharType="separate"/>
      </w:r>
      <w:ins w:id="396" w:author="steve maas" w:date="2016-09-27T12:58:00Z">
        <w:r w:rsidR="00843CC3">
          <w:instrText>(2.155)</w:instrText>
        </w:r>
      </w:ins>
      <w:del w:id="397" w:author="steve maas" w:date="2016-09-27T12:58:00Z">
        <w:r w:rsidR="00E34B36" w:rsidDel="00843CC3">
          <w:delInstrText>(2.149)</w:delInstrText>
        </w:r>
      </w:del>
      <w:r w:rsidR="005232C6">
        <w:fldChar w:fldCharType="end"/>
      </w:r>
      <w:r w:rsidR="006F568B">
        <w:fldChar w:fldCharType="end"/>
      </w:r>
      <w:r w:rsidRPr="00AB7E22">
        <w:t>, it follows that the solid volume</w:t>
      </w:r>
      <w:r w:rsidR="00BC28B4">
        <w:t xml:space="preserve"> </w:t>
      </w:r>
      <w:r w:rsidRPr="00AB7E22">
        <w:t xml:space="preserve">fraction in the current configuration is given by </w:t>
      </w:r>
      <w:r w:rsidR="00DF221F" w:rsidRPr="00DF221F">
        <w:rPr>
          <w:position w:val="-12"/>
        </w:rPr>
        <w:object w:dxaOrig="1100" w:dyaOrig="380" w14:anchorId="563810D5">
          <v:shape id="_x0000_i1578" type="#_x0000_t75" style="width:54.5pt;height:18.5pt" o:ole="">
            <v:imagedata r:id="rId1133" o:title=""/>
          </v:shape>
          <o:OLEObject Type="Embed" ProgID="Equation.DSMT4" ShapeID="_x0000_i1578" DrawAspect="Content" ObjectID="_1540966120" r:id="rId1134"/>
        </w:object>
      </w:r>
      <w:r w:rsidRPr="00AB7E22">
        <w:t>.</w:t>
      </w:r>
      <w:r w:rsidR="00BC28B4">
        <w:t xml:space="preserve"> </w:t>
      </w:r>
      <w:r w:rsidRPr="00AB7E22">
        <w:t xml:space="preserve">Note that </w:t>
      </w:r>
      <w:r w:rsidR="00DF221F" w:rsidRPr="00DF221F">
        <w:rPr>
          <w:position w:val="-10"/>
        </w:rPr>
        <w:object w:dxaOrig="980" w:dyaOrig="360" w14:anchorId="78016127">
          <v:shape id="_x0000_i1579" type="#_x0000_t75" style="width:48.5pt;height:18.5pt" o:ole="">
            <v:imagedata r:id="rId1135" o:title=""/>
          </v:shape>
          <o:OLEObject Type="Embed" ProgID="Equation.DSMT4" ShapeID="_x0000_i1579" DrawAspect="Content" ObjectID="_1540966121" r:id="rId1136"/>
        </w:object>
      </w:r>
      <w:r w:rsidRPr="00AB7E22">
        <w:t xml:space="preserve"> under all circumstances, while </w:t>
      </w:r>
      <w:r w:rsidR="00DF221F" w:rsidRPr="00DF221F">
        <w:rPr>
          <w:position w:val="-12"/>
        </w:rPr>
        <w:object w:dxaOrig="1060" w:dyaOrig="380" w14:anchorId="3E7EC31E">
          <v:shape id="_x0000_i1580" type="#_x0000_t75" style="width:53.5pt;height:18.5pt" o:ole="">
            <v:imagedata r:id="rId1137" o:title=""/>
          </v:shape>
          <o:OLEObject Type="Embed" ProgID="Equation.DSMT4" ShapeID="_x0000_i1580" DrawAspect="Content" ObjectID="_1540966122" r:id="rId1138"/>
        </w:object>
      </w:r>
      <w:r w:rsidRPr="00AB7E22">
        <w:t>,</w:t>
      </w:r>
      <w:r w:rsidR="00BC28B4">
        <w:t xml:space="preserve"> </w:t>
      </w:r>
      <w:r w:rsidRPr="00AB7E22">
        <w:t xml:space="preserve">implying that </w:t>
      </w:r>
      <w:r w:rsidR="00DF221F" w:rsidRPr="00DF221F">
        <w:rPr>
          <w:position w:val="-12"/>
        </w:rPr>
        <w:object w:dxaOrig="300" w:dyaOrig="380" w14:anchorId="627B6300">
          <v:shape id="_x0000_i1581" type="#_x0000_t75" style="width:15pt;height:18.5pt" o:ole="">
            <v:imagedata r:id="rId1139" o:title=""/>
          </v:shape>
          <o:OLEObject Type="Embed" ProgID="Equation.DSMT4" ShapeID="_x0000_i1581" DrawAspect="Content" ObjectID="_1540966123" r:id="rId1140"/>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r w:rsidRPr="00AB7E22">
        <w:t>their true density is invariant.</w:t>
      </w:r>
    </w:p>
    <w:p w14:paraId="39812A3D" w14:textId="77777777" w:rsidR="00743B89" w:rsidRDefault="00743B89" w:rsidP="001F6D85"/>
    <w:p w14:paraId="2B3E4492" w14:textId="793BDAEF" w:rsidR="00743B89" w:rsidRPr="00743B89" w:rsidRDefault="00743B89" w:rsidP="00F75A04">
      <w:r w:rsidRPr="00743B89">
        <w:t>The various constituents of the solid matrix may be electrically charged.</w:t>
      </w:r>
      <w:r>
        <w:t xml:space="preserve">  </w:t>
      </w:r>
      <w:r w:rsidRPr="00743B89">
        <w:t xml:space="preserve">Let </w:t>
      </w:r>
      <w:r w:rsidR="00DF221F" w:rsidRPr="00025957">
        <w:rPr>
          <w:position w:val="-4"/>
        </w:rPr>
        <w:object w:dxaOrig="300" w:dyaOrig="300" w14:anchorId="530C3897">
          <v:shape id="_x0000_i1582" type="#_x0000_t75" style="width:15pt;height:15pt" o:ole="">
            <v:imagedata r:id="rId1141" o:title=""/>
          </v:shape>
          <o:OLEObject Type="Embed" ProgID="Equation.DSMT4" ShapeID="_x0000_i1582" DrawAspect="Content" ObjectID="_1540966124" r:id="rId1142"/>
        </w:object>
      </w:r>
      <w:r w:rsidRPr="00743B89">
        <w:t xml:space="preserve"> be the charge number (equivalent charge per mole)</w:t>
      </w:r>
      <w:r>
        <w:t xml:space="preserve"> </w:t>
      </w:r>
      <w:r w:rsidRPr="00743B89">
        <w:t xml:space="preserve">of solid constituent </w:t>
      </w:r>
      <w:r w:rsidR="00DF221F" w:rsidRPr="00DF221F">
        <w:rPr>
          <w:position w:val="-6"/>
        </w:rPr>
        <w:object w:dxaOrig="240" w:dyaOrig="220" w14:anchorId="45D43B18">
          <v:shape id="_x0000_i1583" type="#_x0000_t75" style="width:12pt;height:11pt" o:ole="">
            <v:imagedata r:id="rId1143" o:title=""/>
          </v:shape>
          <o:OLEObject Type="Embed" ProgID="Equation.DSMT4" ShapeID="_x0000_i1583" DrawAspect="Content" ObjectID="_1540966125" r:id="rId1144"/>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32894B41" w:rsidR="00743B89" w:rsidRDefault="00743B89" w:rsidP="00743B89">
      <w:pPr>
        <w:pStyle w:val="MTDisplayEquation"/>
      </w:pPr>
      <w:r>
        <w:tab/>
      </w:r>
      <w:r w:rsidR="00DF221F" w:rsidRPr="00DF221F">
        <w:rPr>
          <w:position w:val="-30"/>
        </w:rPr>
        <w:object w:dxaOrig="2000" w:dyaOrig="720" w14:anchorId="65161251">
          <v:shape id="_x0000_i1584" type="#_x0000_t75" style="width:99.5pt;height:36pt" o:ole="">
            <v:imagedata r:id="rId1145" o:title=""/>
          </v:shape>
          <o:OLEObject Type="Embed" ProgID="Equation.DSMT4" ShapeID="_x0000_i1584" DrawAspect="Content" ObjectID="_1540966126" r:id="rId1146"/>
        </w:object>
      </w:r>
      <w:r w:rsidR="00747431">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398" w:author="steve maas" w:date="2016-09-27T12:58:00Z">
        <w:r w:rsidR="00843CC3">
          <w:rPr>
            <w:noProof/>
          </w:rPr>
          <w:instrText>158</w:instrText>
        </w:r>
      </w:ins>
      <w:del w:id="399" w:author="steve maas" w:date="2016-09-27T12:58:00Z">
        <w:r w:rsidR="00E34B36" w:rsidDel="00843CC3">
          <w:rPr>
            <w:noProof/>
          </w:rPr>
          <w:delInstrText>152</w:delInstrText>
        </w:r>
      </w:del>
      <w:r w:rsidR="005232C6">
        <w:rPr>
          <w:noProof/>
        </w:rPr>
        <w:fldChar w:fldCharType="end"/>
      </w:r>
      <w:r w:rsidR="00F75A04">
        <w:instrText>)</w:instrText>
      </w:r>
      <w:r w:rsidR="00F75A04">
        <w:fldChar w:fldCharType="end"/>
      </w:r>
    </w:p>
    <w:p w14:paraId="45BC0834" w14:textId="0DDC423A" w:rsidR="00743B89" w:rsidRPr="00743B89" w:rsidRDefault="00743B89" w:rsidP="00F75A04">
      <w:r w:rsidRPr="00743B89">
        <w:t xml:space="preserve">where </w:t>
      </w:r>
      <w:r w:rsidR="00DF221F" w:rsidRPr="00025957">
        <w:rPr>
          <w:position w:val="-4"/>
        </w:rPr>
        <w:object w:dxaOrig="420" w:dyaOrig="300" w14:anchorId="03EC137A">
          <v:shape id="_x0000_i1585" type="#_x0000_t75" style="width:21pt;height:15pt" o:ole="">
            <v:imagedata r:id="rId1147" o:title=""/>
          </v:shape>
          <o:OLEObject Type="Embed" ProgID="Equation.DSMT4" ShapeID="_x0000_i1585" DrawAspect="Content" ObjectID="_1540966127" r:id="rId1148"/>
        </w:object>
      </w:r>
      <w:r w:rsidRPr="00743B89">
        <w:t xml:space="preserve"> is the molar mass of </w:t>
      </w:r>
      <w:r w:rsidR="00DF221F" w:rsidRPr="00DF221F">
        <w:rPr>
          <w:position w:val="-6"/>
        </w:rPr>
        <w:object w:dxaOrig="240" w:dyaOrig="220" w14:anchorId="634F220E">
          <v:shape id="_x0000_i1586" type="#_x0000_t75" style="width:12pt;height:11pt" o:ole="">
            <v:imagedata r:id="rId1149" o:title=""/>
          </v:shape>
          <o:OLEObject Type="Embed" ProgID="Equation.DSMT4" ShapeID="_x0000_i1586" DrawAspect="Content" ObjectID="_1540966128" r:id="rId1150"/>
        </w:object>
      </w:r>
      <w:r w:rsidRPr="00743B89">
        <w:t xml:space="preserve"> (an invariant quantity)</w:t>
      </w:r>
      <w:r>
        <w:t xml:space="preserve"> </w:t>
      </w:r>
      <w:r w:rsidRPr="00743B89">
        <w:t xml:space="preserve">and </w:t>
      </w:r>
      <w:r w:rsidR="00DF221F" w:rsidRPr="00DF221F">
        <w:rPr>
          <w:position w:val="-12"/>
        </w:rPr>
        <w:object w:dxaOrig="580" w:dyaOrig="380" w14:anchorId="42DB254E">
          <v:shape id="_x0000_i1587" type="#_x0000_t75" style="width:29.5pt;height:18.5pt" o:ole="">
            <v:imagedata r:id="rId1151" o:title=""/>
          </v:shape>
          <o:OLEObject Type="Embed" ProgID="Equation.DSMT4" ShapeID="_x0000_i1587" DrawAspect="Content" ObjectID="_1540966129" r:id="rId1152"/>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2F8704CF" w:rsidR="00743B89" w:rsidRDefault="00743B89" w:rsidP="00743B89">
      <w:pPr>
        <w:pStyle w:val="MTDisplayEquation"/>
      </w:pPr>
      <w:r>
        <w:tab/>
      </w:r>
      <w:r w:rsidR="00DF221F" w:rsidRPr="00DF221F">
        <w:rPr>
          <w:position w:val="-30"/>
        </w:rPr>
        <w:object w:dxaOrig="1460" w:dyaOrig="720" w14:anchorId="0753EC71">
          <v:shape id="_x0000_i1588" type="#_x0000_t75" style="width:73pt;height:36pt" o:ole="">
            <v:imagedata r:id="rId1153" o:title=""/>
          </v:shape>
          <o:OLEObject Type="Embed" ProgID="Equation.DSMT4" ShapeID="_x0000_i1588" DrawAspect="Content" ObjectID="_1540966130" r:id="rId1154"/>
        </w:object>
      </w:r>
      <w:r w:rsidR="00535BE8">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00" w:author="steve maas" w:date="2016-09-27T12:58:00Z">
        <w:r w:rsidR="00843CC3">
          <w:rPr>
            <w:noProof/>
          </w:rPr>
          <w:instrText>159</w:instrText>
        </w:r>
      </w:ins>
      <w:del w:id="401" w:author="steve maas" w:date="2016-09-27T12:58:00Z">
        <w:r w:rsidR="00E34B36" w:rsidDel="00843CC3">
          <w:rPr>
            <w:noProof/>
          </w:rPr>
          <w:delInstrText>153</w:delInstrText>
        </w:r>
      </w:del>
      <w:r w:rsidR="005232C6">
        <w:rPr>
          <w:noProof/>
        </w:rPr>
        <w:fldChar w:fldCharType="end"/>
      </w:r>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402" w:name="_Toc467221625"/>
      <w:r>
        <w:t>Solutes</w:t>
      </w:r>
      <w:bookmarkEnd w:id="402"/>
    </w:p>
    <w:p w14:paraId="0CD911AC" w14:textId="069E8563" w:rsidR="004D70A8" w:rsidRDefault="004D70A8" w:rsidP="00F75A04">
      <w:r>
        <w:t xml:space="preserve">Solutes are denoted generically by </w:t>
      </w:r>
      <w:r w:rsidR="00DF221F" w:rsidRPr="00DF221F">
        <w:rPr>
          <w:position w:val="-6"/>
        </w:rPr>
        <w:object w:dxaOrig="540" w:dyaOrig="220" w14:anchorId="3136A250">
          <v:shape id="_x0000_i1589" type="#_x0000_t75" style="width:27pt;height:11pt" o:ole="">
            <v:imagedata r:id="rId1155" o:title=""/>
          </v:shape>
          <o:OLEObject Type="Embed" ProgID="Equation.DSMT4" ShapeID="_x0000_i1589" DrawAspect="Content" ObjectID="_1540966131" r:id="rId1156"/>
        </w:object>
      </w:r>
      <w:r>
        <w:t xml:space="preserve">. In chemistry solute content is often represented in units of molar concentration (moles per fluid volume). It follows that solute molar concentration </w:t>
      </w:r>
      <w:r w:rsidR="00DF221F" w:rsidRPr="00DF221F">
        <w:rPr>
          <w:position w:val="-6"/>
        </w:rPr>
        <w:object w:dxaOrig="240" w:dyaOrig="320" w14:anchorId="1F5BF60A">
          <v:shape id="_x0000_i1590" type="#_x0000_t75" style="width:12pt;height:16pt" o:ole="">
            <v:imagedata r:id="rId1157" o:title=""/>
          </v:shape>
          <o:OLEObject Type="Embed" ProgID="Equation.DSMT4" ShapeID="_x0000_i1590" DrawAspect="Content" ObjectID="_1540966132" r:id="rId1158"/>
        </w:object>
      </w:r>
      <w:r>
        <w:t xml:space="preserve"> and molar supply </w:t>
      </w:r>
      <w:r w:rsidR="00DF221F" w:rsidRPr="00DF221F">
        <w:rPr>
          <w:position w:val="-6"/>
        </w:rPr>
        <w:object w:dxaOrig="240" w:dyaOrig="320" w14:anchorId="63E8CF7D">
          <v:shape id="_x0000_i1591" type="#_x0000_t75" style="width:12pt;height:16pt" o:ole="">
            <v:imagedata r:id="rId1159" o:title=""/>
          </v:shape>
          <o:OLEObject Type="Embed" ProgID="Equation.DSMT4" ShapeID="_x0000_i1591" DrawAspect="Content" ObjectID="_1540966133" r:id="rId1160"/>
        </w:object>
      </w:r>
      <w:r>
        <w:t xml:space="preserve"> are related to </w:t>
      </w:r>
      <w:r w:rsidR="00DF221F" w:rsidRPr="00DF221F">
        <w:rPr>
          <w:position w:val="-10"/>
        </w:rPr>
        <w:object w:dxaOrig="279" w:dyaOrig="360" w14:anchorId="3C4CB93F">
          <v:shape id="_x0000_i1592" type="#_x0000_t75" style="width:14pt;height:18.5pt" o:ole="">
            <v:imagedata r:id="rId1161" o:title=""/>
          </v:shape>
          <o:OLEObject Type="Embed" ProgID="Equation.DSMT4" ShapeID="_x0000_i1592" DrawAspect="Content" ObjectID="_1540966134" r:id="rId1162"/>
        </w:object>
      </w:r>
      <w:r>
        <w:t xml:space="preserve"> and </w:t>
      </w:r>
      <w:r w:rsidR="00DF221F" w:rsidRPr="00DF221F">
        <w:rPr>
          <w:position w:val="-10"/>
        </w:rPr>
        <w:object w:dxaOrig="279" w:dyaOrig="360" w14:anchorId="18697884">
          <v:shape id="_x0000_i1593" type="#_x0000_t75" style="width:14pt;height:18.5pt" o:ole="">
            <v:imagedata r:id="rId1163" o:title=""/>
          </v:shape>
          <o:OLEObject Type="Embed" ProgID="Equation.DSMT4" ShapeID="_x0000_i1593" DrawAspect="Content" ObjectID="_1540966135" r:id="rId1164"/>
        </w:object>
      </w:r>
      <w:r>
        <w:t xml:space="preserve"> via</w:t>
      </w:r>
    </w:p>
    <w:p w14:paraId="7E87A1B6" w14:textId="375BFB21" w:rsidR="004D70A8" w:rsidRDefault="004D70A8" w:rsidP="004D70A8">
      <w:pPr>
        <w:pStyle w:val="MTDisplayEquation"/>
      </w:pPr>
      <w:r>
        <w:tab/>
      </w:r>
      <w:r w:rsidR="00DF221F" w:rsidRPr="00DF221F">
        <w:rPr>
          <w:position w:val="-38"/>
        </w:rPr>
        <w:object w:dxaOrig="3400" w:dyaOrig="800" w14:anchorId="79EE1A16">
          <v:shape id="_x0000_i1594" type="#_x0000_t75" style="width:170pt;height:40pt" o:ole="">
            <v:imagedata r:id="rId1165" o:title=""/>
          </v:shape>
          <o:OLEObject Type="Embed" ProgID="Equation.DSMT4" ShapeID="_x0000_i1594" DrawAspect="Content" ObjectID="_1540966136" r:id="rId1166"/>
        </w:object>
      </w:r>
      <w:r w:rsidR="00E976CC">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03" w:name="ZEqnNum560749"/>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04" w:author="steve maas" w:date="2016-09-27T12:58:00Z">
        <w:r w:rsidR="00843CC3">
          <w:rPr>
            <w:noProof/>
          </w:rPr>
          <w:instrText>160</w:instrText>
        </w:r>
      </w:ins>
      <w:del w:id="405" w:author="steve maas" w:date="2016-09-27T12:58:00Z">
        <w:r w:rsidR="00E34B36" w:rsidDel="00843CC3">
          <w:rPr>
            <w:noProof/>
          </w:rPr>
          <w:delInstrText>154</w:delInstrText>
        </w:r>
      </w:del>
      <w:r w:rsidR="005232C6">
        <w:rPr>
          <w:noProof/>
        </w:rPr>
        <w:fldChar w:fldCharType="end"/>
      </w:r>
      <w:r w:rsidR="00F75A04">
        <w:instrText>)</w:instrText>
      </w:r>
      <w:bookmarkEnd w:id="403"/>
      <w:r w:rsidR="00F75A04">
        <w:fldChar w:fldCharType="end"/>
      </w:r>
    </w:p>
    <w:p w14:paraId="3453C618" w14:textId="07F5E560" w:rsidR="004D70A8" w:rsidRDefault="004D70A8" w:rsidP="00F75A04">
      <w:r>
        <w:t xml:space="preserve">The molar flux of constituent </w:t>
      </w:r>
      <w:r w:rsidR="00DF221F" w:rsidRPr="00DF221F">
        <w:rPr>
          <w:position w:val="-6"/>
        </w:rPr>
        <w:object w:dxaOrig="139" w:dyaOrig="220" w14:anchorId="4C892CB1">
          <v:shape id="_x0000_i1595" type="#_x0000_t75" style="width:6.5pt;height:11pt" o:ole="">
            <v:imagedata r:id="rId1167" o:title=""/>
          </v:shape>
          <o:OLEObject Type="Embed" ProgID="Equation.DSMT4" ShapeID="_x0000_i1595" DrawAspect="Content" ObjectID="_1540966137" r:id="rId1168"/>
        </w:object>
      </w:r>
      <w:r>
        <w:t xml:space="preserve"> relative to the solid is given by </w:t>
      </w:r>
    </w:p>
    <w:p w14:paraId="0CE34DAE" w14:textId="04DB5EB0" w:rsidR="004D70A8" w:rsidRDefault="004D70A8" w:rsidP="004D70A8">
      <w:pPr>
        <w:pStyle w:val="MTDisplayEquation"/>
      </w:pPr>
      <w:r>
        <w:tab/>
      </w:r>
      <w:r w:rsidR="00DF221F" w:rsidRPr="00DF221F">
        <w:rPr>
          <w:position w:val="-16"/>
        </w:rPr>
        <w:object w:dxaOrig="2240" w:dyaOrig="440" w14:anchorId="3BB1B521">
          <v:shape id="_x0000_i1596" type="#_x0000_t75" style="width:112pt;height:22pt" o:ole="">
            <v:imagedata r:id="rId1169" o:title=""/>
          </v:shape>
          <o:OLEObject Type="Embed" ProgID="Equation.DSMT4" ShapeID="_x0000_i1596" DrawAspect="Content" ObjectID="_1540966138" r:id="rId1170"/>
        </w:object>
      </w:r>
      <w:r w:rsidR="00D80579">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06" w:author="steve maas" w:date="2016-09-27T12:58:00Z">
        <w:r w:rsidR="00843CC3">
          <w:rPr>
            <w:noProof/>
          </w:rPr>
          <w:instrText>161</w:instrText>
        </w:r>
      </w:ins>
      <w:del w:id="407" w:author="steve maas" w:date="2016-09-27T12:58:00Z">
        <w:r w:rsidR="00E34B36" w:rsidDel="00843CC3">
          <w:rPr>
            <w:noProof/>
          </w:rPr>
          <w:delInstrText>155</w:delInstrText>
        </w:r>
      </w:del>
      <w:r w:rsidR="005232C6">
        <w:rPr>
          <w:noProof/>
        </w:rPr>
        <w:fldChar w:fldCharType="end"/>
      </w:r>
      <w:r w:rsidR="00F75A04">
        <w:instrText>)</w:instrText>
      </w:r>
      <w:r w:rsidR="00F75A04">
        <w:fldChar w:fldCharType="end"/>
      </w:r>
    </w:p>
    <w:p w14:paraId="0727C037" w14:textId="71441C86" w:rsidR="004D70A8" w:rsidRDefault="004D70A8" w:rsidP="00F75A04">
      <w:r>
        <w:t xml:space="preserve">where it may be noted that </w:t>
      </w:r>
      <w:r w:rsidR="00DF221F" w:rsidRPr="00DF221F">
        <w:rPr>
          <w:position w:val="-10"/>
        </w:rPr>
        <w:object w:dxaOrig="1020" w:dyaOrig="360" w14:anchorId="1ED283A3">
          <v:shape id="_x0000_i1597" type="#_x0000_t75" style="width:51pt;height:18.5pt" o:ole="">
            <v:imagedata r:id="rId1171" o:title=""/>
          </v:shape>
          <o:OLEObject Type="Embed" ProgID="Equation.DSMT4" ShapeID="_x0000_i1597" DrawAspect="Content" ObjectID="_1540966139" r:id="rId1172"/>
        </w:object>
      </w:r>
      <w:r>
        <w:t xml:space="preserve">. Combining these relations with </w:t>
      </w:r>
      <w:r w:rsidR="006F568B">
        <w:fldChar w:fldCharType="begin"/>
      </w:r>
      <w:r w:rsidR="006F568B">
        <w:instrText xml:space="preserve"> GOTOBUTTON ZEqnNum431995  \* MERGEFORMAT </w:instrText>
      </w:r>
      <w:r w:rsidR="005232C6">
        <w:fldChar w:fldCharType="begin"/>
      </w:r>
      <w:r w:rsidR="005232C6">
        <w:instrText xml:space="preserve"> REF ZEqnNum431995 \* Charformat \! \* MERGEFORMAT </w:instrText>
      </w:r>
      <w:r w:rsidR="005232C6">
        <w:fldChar w:fldCharType="separate"/>
      </w:r>
      <w:ins w:id="408" w:author="steve maas" w:date="2016-09-27T12:58:00Z">
        <w:r w:rsidR="00843CC3">
          <w:instrText>(2.154)</w:instrText>
        </w:r>
      </w:ins>
      <w:del w:id="409" w:author="steve maas" w:date="2016-09-27T12:58:00Z">
        <w:r w:rsidR="00E34B36" w:rsidDel="00843CC3">
          <w:delInstrText>(2.148)</w:delInstrText>
        </w:r>
      </w:del>
      <w:r w:rsidR="005232C6">
        <w:fldChar w:fldCharType="end"/>
      </w:r>
      <w:r w:rsidR="006F568B">
        <w:fldChar w:fldCharType="end"/>
      </w:r>
      <w:r>
        <w:t>-</w:t>
      </w:r>
      <w:r w:rsidR="006F568B">
        <w:fldChar w:fldCharType="begin"/>
      </w:r>
      <w:r w:rsidR="006F568B">
        <w:instrText xml:space="preserve"> GOTOBUTTON ZEqnNum466274  \* MERGEFORMAT </w:instrText>
      </w:r>
      <w:r w:rsidR="005232C6">
        <w:fldChar w:fldCharType="begin"/>
      </w:r>
      <w:r w:rsidR="005232C6">
        <w:instrText xml:space="preserve"> REF ZEqnNum4</w:instrText>
      </w:r>
      <w:r w:rsidR="005232C6">
        <w:instrText xml:space="preserve">66274 \* Charformat \! \* MERGEFORMAT </w:instrText>
      </w:r>
      <w:r w:rsidR="005232C6">
        <w:fldChar w:fldCharType="separate"/>
      </w:r>
      <w:ins w:id="410" w:author="steve maas" w:date="2016-09-27T12:58:00Z">
        <w:r w:rsidR="00843CC3">
          <w:instrText>(2.155)</w:instrText>
        </w:r>
      </w:ins>
      <w:del w:id="411" w:author="steve maas" w:date="2016-09-27T12:58:00Z">
        <w:r w:rsidR="00E34B36" w:rsidDel="00843CC3">
          <w:delInstrText>(2.149)</w:delInstrText>
        </w:r>
      </w:del>
      <w:r w:rsidR="005232C6">
        <w:fldChar w:fldCharType="end"/>
      </w:r>
      <w:r w:rsidR="006F568B">
        <w:fldChar w:fldCharType="end"/>
      </w:r>
      <w:r>
        <w:t xml:space="preserve"> produces the desired form of the mass balance for the solutes,</w:t>
      </w:r>
    </w:p>
    <w:p w14:paraId="1B05B3B5" w14:textId="1B57623F" w:rsidR="004D70A8" w:rsidRDefault="004D70A8" w:rsidP="004D70A8">
      <w:pPr>
        <w:pStyle w:val="MTDisplayEquation"/>
      </w:pPr>
      <w:r>
        <w:tab/>
      </w:r>
      <w:r w:rsidR="00DF221F" w:rsidRPr="00DF221F">
        <w:rPr>
          <w:position w:val="-24"/>
        </w:rPr>
        <w:object w:dxaOrig="3760" w:dyaOrig="780" w14:anchorId="2E1FC232">
          <v:shape id="_x0000_i1598" type="#_x0000_t75" style="width:188.5pt;height:39pt" o:ole="">
            <v:imagedata r:id="rId1173" o:title=""/>
          </v:shape>
          <o:OLEObject Type="Embed" ProgID="Equation.DSMT4" ShapeID="_x0000_i1598" DrawAspect="Content" ObjectID="_1540966140" r:id="rId1174"/>
        </w:object>
      </w:r>
      <w:r w:rsidR="00CB173E">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12" w:name="ZEqnNum715998"/>
      <w:r w:rsidR="00F75A04">
        <w:instrText>(</w:instrText>
      </w:r>
      <w:r w:rsidR="005232C6">
        <w:fldChar w:fldCharType="begin"/>
      </w:r>
      <w:r w:rsidR="005232C6">
        <w:instrText xml:space="preserve"> SEQ MTSec \c \* Arabic \* MERGEFOR</w:instrText>
      </w:r>
      <w:r w:rsidR="005232C6">
        <w:instrText xml:space="preserve">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13" w:author="steve maas" w:date="2016-09-27T12:58:00Z">
        <w:r w:rsidR="00843CC3">
          <w:rPr>
            <w:noProof/>
          </w:rPr>
          <w:instrText>162</w:instrText>
        </w:r>
      </w:ins>
      <w:del w:id="414" w:author="steve maas" w:date="2016-09-27T12:58:00Z">
        <w:r w:rsidR="00E34B36" w:rsidDel="00843CC3">
          <w:rPr>
            <w:noProof/>
          </w:rPr>
          <w:delInstrText>156</w:delInstrText>
        </w:r>
      </w:del>
      <w:r w:rsidR="005232C6">
        <w:rPr>
          <w:noProof/>
        </w:rPr>
        <w:fldChar w:fldCharType="end"/>
      </w:r>
      <w:r w:rsidR="00F75A04">
        <w:instrText>)</w:instrText>
      </w:r>
      <w:bookmarkEnd w:id="412"/>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415" w:name="_Toc467221626"/>
      <w:r w:rsidRPr="009F07AE">
        <w:t>Mixture with Negligible Solute Volume Fraction</w:t>
      </w:r>
      <w:bookmarkEnd w:id="415"/>
    </w:p>
    <w:p w14:paraId="22597F4A" w14:textId="6AC0DC95" w:rsidR="009F07AE" w:rsidRDefault="009F07AE" w:rsidP="00F75A04">
      <w:r>
        <w:t xml:space="preserve">The volume fraction of each constituent is given by </w:t>
      </w:r>
      <w:r w:rsidR="00DF221F" w:rsidRPr="00DF221F">
        <w:rPr>
          <w:position w:val="-12"/>
        </w:rPr>
        <w:object w:dxaOrig="1300" w:dyaOrig="380" w14:anchorId="6AE39E09">
          <v:shape id="_x0000_i1599" type="#_x0000_t75" style="width:65.5pt;height:18.5pt" o:ole="">
            <v:imagedata r:id="rId1175" o:title=""/>
          </v:shape>
          <o:OLEObject Type="Embed" ProgID="Equation.DSMT4" ShapeID="_x0000_i1599" DrawAspect="Content" ObjectID="_1540966141" r:id="rId1176"/>
        </w:object>
      </w:r>
      <w:r>
        <w:t xml:space="preserve">.  In a saturated mixture these volume fractions satisfy </w:t>
      </w:r>
      <w:r w:rsidR="00DF221F" w:rsidRPr="00DF221F">
        <w:rPr>
          <w:position w:val="-28"/>
        </w:rPr>
        <w:object w:dxaOrig="940" w:dyaOrig="540" w14:anchorId="7FB1BDFF">
          <v:shape id="_x0000_i1600" type="#_x0000_t75" style="width:47pt;height:27pt" o:ole="">
            <v:imagedata r:id="rId1177" o:title=""/>
          </v:shape>
          <o:OLEObject Type="Embed" ProgID="Equation.DSMT4" ShapeID="_x0000_i1600" DrawAspect="Content" ObjectID="_1540966142" r:id="rId1178"/>
        </w:object>
      </w:r>
      <w:r>
        <w:t xml:space="preserve">.  Substituting </w:t>
      </w:r>
      <w:r w:rsidR="00DF221F" w:rsidRPr="00DF221F">
        <w:rPr>
          <w:position w:val="-12"/>
        </w:rPr>
        <w:object w:dxaOrig="1120" w:dyaOrig="380" w14:anchorId="0A0417C9">
          <v:shape id="_x0000_i1601" type="#_x0000_t75" style="width:56pt;height:18.5pt" o:ole="">
            <v:imagedata r:id="rId1179" o:title=""/>
          </v:shape>
          <o:OLEObject Type="Embed" ProgID="Equation.DSMT4" ShapeID="_x0000_i1601" DrawAspect="Content" ObjectID="_1540966143" r:id="rId1180"/>
        </w:object>
      </w:r>
      <w:r>
        <w:t xml:space="preserve"> into</w:t>
      </w:r>
      <w:r w:rsidR="006F568B">
        <w:t xml:space="preserve"> </w:t>
      </w:r>
      <w:r w:rsidR="006F568B">
        <w:fldChar w:fldCharType="begin"/>
      </w:r>
      <w:r w:rsidR="006F568B">
        <w:instrText xml:space="preserve"> GOTOBUTTON ZEqnNum719595  \* MERGEFORMAT </w:instrText>
      </w:r>
      <w:r w:rsidR="005232C6">
        <w:fldChar w:fldCharType="begin"/>
      </w:r>
      <w:r w:rsidR="005232C6">
        <w:instrText xml:space="preserve"> RE</w:instrText>
      </w:r>
      <w:r w:rsidR="005232C6">
        <w:instrText xml:space="preserve">F ZEqnNum719595 \* Charformat \! \* MERGEFORMAT </w:instrText>
      </w:r>
      <w:r w:rsidR="005232C6">
        <w:fldChar w:fldCharType="separate"/>
      </w:r>
      <w:ins w:id="416" w:author="steve maas" w:date="2016-09-27T12:58:00Z">
        <w:r w:rsidR="00843CC3">
          <w:instrText>(2.151)</w:instrText>
        </w:r>
      </w:ins>
      <w:del w:id="417" w:author="steve maas" w:date="2016-09-27T12:58:00Z">
        <w:r w:rsidR="00E34B36" w:rsidDel="00843CC3">
          <w:delInstrText>(2.145)</w:delInstrText>
        </w:r>
      </w:del>
      <w:r w:rsidR="005232C6">
        <w:fldChar w:fldCharType="end"/>
      </w:r>
      <w:r w:rsidR="006F568B">
        <w:fldChar w:fldCharType="end"/>
      </w:r>
      <w:r>
        <w:t xml:space="preserve">, dividing across by </w:t>
      </w:r>
      <w:r w:rsidR="00DF221F" w:rsidRPr="00DF221F">
        <w:rPr>
          <w:position w:val="-12"/>
        </w:rPr>
        <w:object w:dxaOrig="340" w:dyaOrig="380" w14:anchorId="075C3353">
          <v:shape id="_x0000_i1602" type="#_x0000_t75" style="width:17.5pt;height:18.5pt" o:ole="">
            <v:imagedata r:id="rId1181" o:title=""/>
          </v:shape>
          <o:OLEObject Type="Embed" ProgID="Equation.DSMT4" ShapeID="_x0000_i1602" DrawAspect="Content" ObjectID="_1540966144" r:id="rId1182"/>
        </w:object>
      </w:r>
      <w:r>
        <w:t xml:space="preserve"> (invariant for intrinsically incompressible constituents), and taking the sum of the resulting expression over all constituents produces</w:t>
      </w:r>
    </w:p>
    <w:p w14:paraId="5E750196" w14:textId="5D8AC3C5" w:rsidR="009F07AE" w:rsidRDefault="009F07AE" w:rsidP="009F07AE">
      <w:pPr>
        <w:pStyle w:val="MTDisplayEquation"/>
      </w:pPr>
      <w:r>
        <w:tab/>
      </w:r>
      <w:r w:rsidR="00DF221F" w:rsidRPr="00DF221F">
        <w:rPr>
          <w:position w:val="-30"/>
        </w:rPr>
        <w:object w:dxaOrig="2680" w:dyaOrig="720" w14:anchorId="22AA2643">
          <v:shape id="_x0000_i1603" type="#_x0000_t75" style="width:134pt;height:36pt" o:ole="">
            <v:imagedata r:id="rId1183" o:title=""/>
          </v:shape>
          <o:OLEObject Type="Embed" ProgID="Equation.DSMT4" ShapeID="_x0000_i1603" DrawAspect="Content" ObjectID="_1540966145" r:id="rId1184"/>
        </w:object>
      </w:r>
      <w:r w:rsidR="006D7B8B">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18" w:name="ZEqnNum661851"/>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19" w:author="steve maas" w:date="2016-09-27T12:58:00Z">
        <w:r w:rsidR="00843CC3">
          <w:rPr>
            <w:noProof/>
          </w:rPr>
          <w:instrText>163</w:instrText>
        </w:r>
      </w:ins>
      <w:del w:id="420" w:author="steve maas" w:date="2016-09-27T12:58:00Z">
        <w:r w:rsidR="00E34B36" w:rsidDel="00843CC3">
          <w:rPr>
            <w:noProof/>
          </w:rPr>
          <w:delInstrText>157</w:delInstrText>
        </w:r>
      </w:del>
      <w:r w:rsidR="005232C6">
        <w:rPr>
          <w:noProof/>
        </w:rPr>
        <w:fldChar w:fldCharType="end"/>
      </w:r>
      <w:r w:rsidR="00F75A04">
        <w:instrText>)</w:instrText>
      </w:r>
      <w:bookmarkEnd w:id="418"/>
      <w:r w:rsidR="00F75A04">
        <w:fldChar w:fldCharType="end"/>
      </w:r>
    </w:p>
    <w:p w14:paraId="49CAD12D" w14:textId="2F2CA9B2"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00DF221F" w:rsidRPr="00DF221F">
        <w:rPr>
          <w:position w:val="-12"/>
        </w:rPr>
        <w:object w:dxaOrig="340" w:dyaOrig="380" w14:anchorId="48E11FBC">
          <v:shape id="_x0000_i1604" type="#_x0000_t75" style="width:17.5pt;height:18.5pt" o:ole="">
            <v:imagedata r:id="rId1185" o:title=""/>
          </v:shape>
          <o:OLEObject Type="Embed" ProgID="Equation.DSMT4" ShapeID="_x0000_i1604" DrawAspect="Content" ObjectID="_1540966146" r:id="rId1186"/>
        </w:object>
      </w:r>
      <w:r>
        <w:t xml:space="preserve"> is the same for all </w:t>
      </w:r>
      <w:r w:rsidR="00DF221F" w:rsidRPr="00DF221F">
        <w:rPr>
          <w:position w:val="-6"/>
        </w:rPr>
        <w:object w:dxaOrig="240" w:dyaOrig="220" w14:anchorId="6D906827">
          <v:shape id="_x0000_i1605" type="#_x0000_t75" style="width:12pt;height:11pt" o:ole="">
            <v:imagedata r:id="rId1187" o:title=""/>
          </v:shape>
          <o:OLEObject Type="Embed" ProgID="Equation.DSMT4" ShapeID="_x0000_i1605" DrawAspect="Content" ObjectID="_1540966147" r:id="rId1188"/>
        </w:object>
      </w:r>
      <w:r>
        <w:t xml:space="preserve"> would nullify the right-hand-side of </w:t>
      </w:r>
      <w:r w:rsidR="006F568B">
        <w:fldChar w:fldCharType="begin"/>
      </w:r>
      <w:r w:rsidR="006F568B">
        <w:instrText xml:space="preserve"> GOTOBUTTON ZEqnNum661851  \* MERGEFORMAT </w:instrText>
      </w:r>
      <w:r w:rsidR="005232C6">
        <w:fldChar w:fldCharType="begin"/>
      </w:r>
      <w:r w:rsidR="005232C6">
        <w:instrText xml:space="preserve"> REF ZEqnNum661851 \* Charformat \! \* MERGEFORMAT </w:instrText>
      </w:r>
      <w:r w:rsidR="005232C6">
        <w:fldChar w:fldCharType="separate"/>
      </w:r>
      <w:ins w:id="421" w:author="steve maas" w:date="2016-09-27T12:58:00Z">
        <w:r w:rsidR="00843CC3">
          <w:instrText>(2.163)</w:instrText>
        </w:r>
      </w:ins>
      <w:del w:id="422" w:author="steve maas" w:date="2016-09-27T12:58:00Z">
        <w:r w:rsidR="00E34B36" w:rsidDel="00843CC3">
          <w:delInstrText>(2.157)</w:delInstrText>
        </w:r>
      </w:del>
      <w:r w:rsidR="005232C6">
        <w:fldChar w:fldCharType="end"/>
      </w:r>
      <w:r w:rsidR="006F568B">
        <w:fldChar w:fldCharType="end"/>
      </w:r>
      <w:r>
        <w:t xml:space="preserve"> based on</w:t>
      </w:r>
      <w:r w:rsidR="006F568B">
        <w:t xml:space="preserve"> </w:t>
      </w:r>
      <w:r w:rsidR="006F568B">
        <w:fldChar w:fldCharType="begin"/>
      </w:r>
      <w:r w:rsidR="006F568B">
        <w:instrText xml:space="preserve"> GOTOBUTTON ZEqnNum534803  \* MERGEFORMAT </w:instrText>
      </w:r>
      <w:r w:rsidR="005232C6">
        <w:fldChar w:fldCharType="begin"/>
      </w:r>
      <w:r w:rsidR="005232C6">
        <w:instrText xml:space="preserve"> REF ZEqnNum534803 \* Charformat \! \* MERGEFORMAT </w:instrText>
      </w:r>
      <w:r w:rsidR="005232C6">
        <w:fldChar w:fldCharType="separate"/>
      </w:r>
      <w:ins w:id="423" w:author="steve maas" w:date="2016-09-27T12:58:00Z">
        <w:r w:rsidR="00843CC3">
          <w:instrText>(2.152)</w:instrText>
        </w:r>
      </w:ins>
      <w:del w:id="424" w:author="steve maas" w:date="2016-09-27T12:58:00Z">
        <w:r w:rsidR="00E34B36" w:rsidDel="00843CC3">
          <w:delInstrText>(2.146)</w:delInstrText>
        </w:r>
      </w:del>
      <w:r w:rsidR="005232C6">
        <w:fldChar w:fldCharType="end"/>
      </w:r>
      <w:r w:rsidR="006F568B">
        <w:fldChar w:fldCharType="end"/>
      </w:r>
      <w:r w:rsidR="00B12EEA">
        <w:t>.</w:t>
      </w:r>
      <w:r>
        <w:t xml:space="preserve">  We now adopt the assumption that solutes occupy a negligible volume fraction of the mixture (</w:t>
      </w:r>
      <w:r w:rsidR="00DF221F" w:rsidRPr="00DF221F">
        <w:rPr>
          <w:position w:val="-10"/>
        </w:rPr>
        <w:object w:dxaOrig="680" w:dyaOrig="360" w14:anchorId="336BBB91">
          <v:shape id="_x0000_i1606" type="#_x0000_t75" style="width:33.5pt;height:18.5pt" o:ole="">
            <v:imagedata r:id="rId1189" o:title=""/>
          </v:shape>
          <o:OLEObject Type="Embed" ProgID="Equation.DSMT4" ShapeID="_x0000_i1606" DrawAspect="Content" ObjectID="_1540966148" r:id="rId1190"/>
        </w:object>
      </w:r>
      <w:r>
        <w:t xml:space="preserve">), from which it follows that </w:t>
      </w:r>
      <w:r w:rsidR="00DF221F" w:rsidRPr="00DF221F">
        <w:rPr>
          <w:position w:val="-10"/>
        </w:rPr>
        <w:object w:dxaOrig="1120" w:dyaOrig="360" w14:anchorId="10C9CFBD">
          <v:shape id="_x0000_i1607" type="#_x0000_t75" style="width:56pt;height:18.5pt" o:ole="">
            <v:imagedata r:id="rId1191" o:title=""/>
          </v:shape>
          <o:OLEObject Type="Embed" ProgID="Equation.DSMT4" ShapeID="_x0000_i1607" DrawAspect="Content" ObjectID="_1540966149" r:id="rId1192"/>
        </w:object>
      </w:r>
      <w:r>
        <w:t xml:space="preserve"> and </w:t>
      </w:r>
      <w:r w:rsidR="00DF221F" w:rsidRPr="00DF221F">
        <w:rPr>
          <w:position w:val="-28"/>
        </w:rPr>
        <w:object w:dxaOrig="1740" w:dyaOrig="540" w14:anchorId="3DB53F9E">
          <v:shape id="_x0000_i1608" type="#_x0000_t75" style="width:87pt;height:27pt" o:ole="">
            <v:imagedata r:id="rId1193" o:title=""/>
          </v:shape>
          <o:OLEObject Type="Embed" ProgID="Equation.DSMT4" ShapeID="_x0000_i1608" DrawAspect="Content" ObjectID="_1540966150" r:id="rId1194"/>
        </w:object>
      </w:r>
      <w:r>
        <w:t xml:space="preserve">, where </w:t>
      </w:r>
      <w:r w:rsidR="00DF221F" w:rsidRPr="00DF221F">
        <w:rPr>
          <w:position w:val="-16"/>
        </w:rPr>
        <w:object w:dxaOrig="1680" w:dyaOrig="440" w14:anchorId="7DA0405F">
          <v:shape id="_x0000_i1609" type="#_x0000_t75" style="width:84pt;height:22pt" o:ole="">
            <v:imagedata r:id="rId1195" o:title=""/>
          </v:shape>
          <o:OLEObject Type="Embed" ProgID="Equation.DSMT4" ShapeID="_x0000_i1609" DrawAspect="Content" ObjectID="_1540966151" r:id="rId1196"/>
        </w:object>
      </w:r>
      <w:r>
        <w:t xml:space="preserve"> is the volumetrix flux of solvent relative to the solid. Thus, the mixture mass balance may be reduced to</w:t>
      </w:r>
    </w:p>
    <w:p w14:paraId="04C78497" w14:textId="1E6384B1" w:rsidR="009F07AE" w:rsidRDefault="009F07AE" w:rsidP="009F07AE">
      <w:pPr>
        <w:pStyle w:val="MTDisplayEquation"/>
      </w:pPr>
      <w:r>
        <w:tab/>
      </w:r>
      <w:r w:rsidR="00DF221F" w:rsidRPr="00DF221F">
        <w:rPr>
          <w:position w:val="-28"/>
        </w:rPr>
        <w:object w:dxaOrig="2460" w:dyaOrig="560" w14:anchorId="150D8977">
          <v:shape id="_x0000_i1610" type="#_x0000_t75" style="width:123pt;height:27.5pt" o:ole="">
            <v:imagedata r:id="rId1197" o:title=""/>
          </v:shape>
          <o:OLEObject Type="Embed" ProgID="Equation.DSMT4" ShapeID="_x0000_i1610" DrawAspect="Content" ObjectID="_1540966152" r:id="rId1198"/>
        </w:object>
      </w:r>
      <w:r w:rsidR="00F31C72">
        <w:t>.</w:t>
      </w:r>
      <w:r w:rsidR="008E2F3A">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25" w:name="ZEqnNum939122"/>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26" w:author="steve maas" w:date="2016-09-27T12:58:00Z">
        <w:r w:rsidR="00843CC3">
          <w:rPr>
            <w:noProof/>
          </w:rPr>
          <w:instrText>164</w:instrText>
        </w:r>
      </w:ins>
      <w:del w:id="427" w:author="steve maas" w:date="2016-09-27T12:58:00Z">
        <w:r w:rsidR="00E34B36" w:rsidDel="00843CC3">
          <w:rPr>
            <w:noProof/>
          </w:rPr>
          <w:delInstrText>158</w:delInstrText>
        </w:r>
      </w:del>
      <w:r w:rsidR="005232C6">
        <w:rPr>
          <w:noProof/>
        </w:rPr>
        <w:fldChar w:fldCharType="end"/>
      </w:r>
      <w:r w:rsidR="00F75A04">
        <w:instrText>)</w:instrText>
      </w:r>
      <w:bookmarkEnd w:id="425"/>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428" w:name="_Toc467221627"/>
      <w:r w:rsidRPr="007E0937">
        <w:t>Chemical Kinetics</w:t>
      </w:r>
      <w:bookmarkEnd w:id="428"/>
    </w:p>
    <w:p w14:paraId="3A4DD3FE" w14:textId="44326D9B" w:rsidR="00BB69E3" w:rsidRPr="00BB69E3" w:rsidRDefault="006F2C9F" w:rsidP="00F75A04">
      <w:r>
        <w:t>Productions</w:t>
      </w:r>
      <w:r w:rsidR="00BB69E3" w:rsidRPr="00BB69E3">
        <w:t xml:space="preserve"> rates are described by constitutive relations which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DF221F" w:rsidRPr="00DF221F">
        <w:rPr>
          <w:position w:val="-6"/>
        </w:rPr>
        <w:object w:dxaOrig="200" w:dyaOrig="279" w14:anchorId="1CFFC343">
          <v:shape id="_x0000_i1611" type="#_x0000_t75" style="width:10pt;height:14pt" o:ole="">
            <v:imagedata r:id="rId1199" o:title=""/>
          </v:shape>
          <o:OLEObject Type="Embed" ProgID="Equation.DSMT4" ShapeID="_x0000_i1611" DrawAspect="Content" ObjectID="_1540966153" r:id="rId1200"/>
        </w:object>
      </w:r>
      <w:r w:rsidR="00BB69E3" w:rsidRPr="00BB69E3">
        <w:t>,</w:t>
      </w:r>
      <w:r w:rsidR="00BB69E3">
        <w:t xml:space="preserve"> </w:t>
      </w:r>
      <w:r w:rsidR="00BB69E3" w:rsidRPr="00BB69E3">
        <w:t xml:space="preserve">the solid matrix deformation gradient </w:t>
      </w:r>
      <w:r w:rsidR="00DF221F" w:rsidRPr="00025957">
        <w:rPr>
          <w:position w:val="-4"/>
        </w:rPr>
        <w:object w:dxaOrig="220" w:dyaOrig="260" w14:anchorId="1AE4D002">
          <v:shape id="_x0000_i1612" type="#_x0000_t75" style="width:11pt;height:12.5pt" o:ole="">
            <v:imagedata r:id="rId1201" o:title=""/>
          </v:shape>
          <o:OLEObject Type="Embed" ProgID="Equation.DSMT4" ShapeID="_x0000_i1612" DrawAspect="Content" ObjectID="_1540966154" r:id="rId1202"/>
        </w:object>
      </w:r>
      <w:r w:rsidR="00BB69E3" w:rsidRPr="00BB69E3">
        <w:t xml:space="preserve"> (or related strain</w:t>
      </w:r>
      <w:r w:rsidR="00BB69E3">
        <w:t xml:space="preserve"> </w:t>
      </w:r>
      <w:r w:rsidR="00BB69E3" w:rsidRPr="00BB69E3">
        <w:t xml:space="preserve">measures), and the molar content </w:t>
      </w:r>
      <w:r w:rsidR="00DF221F" w:rsidRPr="00DF221F">
        <w:rPr>
          <w:position w:val="-6"/>
        </w:rPr>
        <w:object w:dxaOrig="279" w:dyaOrig="320" w14:anchorId="7DE23DC8">
          <v:shape id="_x0000_i1613" type="#_x0000_t75" style="width:14pt;height:16pt" o:ole="">
            <v:imagedata r:id="rId1203" o:title=""/>
          </v:shape>
          <o:OLEObject Type="Embed" ProgID="Equation.DSMT4" ShapeID="_x0000_i1613" DrawAspect="Content" ObjectID="_1540966155" r:id="rId1204"/>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DF221F" w:rsidRPr="00025957">
        <w:rPr>
          <w:position w:val="-4"/>
        </w:rPr>
        <w:object w:dxaOrig="220" w:dyaOrig="260" w14:anchorId="694AF797">
          <v:shape id="_x0000_i1614" type="#_x0000_t75" style="width:11pt;height:12.5pt" o:ole="">
            <v:imagedata r:id="rId1205" o:title=""/>
          </v:shape>
          <o:OLEObject Type="Embed" ProgID="Equation.DSMT4" ShapeID="_x0000_i1614" DrawAspect="Content" ObjectID="_1540966156" r:id="rId1206"/>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38D662D7" w:rsidR="00BB69E3" w:rsidRDefault="00BB69E3" w:rsidP="00BB69E3">
      <w:pPr>
        <w:pStyle w:val="MTDisplayEquation"/>
      </w:pPr>
      <w:r>
        <w:tab/>
      </w:r>
      <w:r w:rsidR="00DF221F" w:rsidRPr="00DF221F">
        <w:rPr>
          <w:position w:val="-38"/>
        </w:rPr>
        <w:object w:dxaOrig="3780" w:dyaOrig="800" w14:anchorId="375D2FB2">
          <v:shape id="_x0000_i1615" type="#_x0000_t75" style="width:189pt;height:40pt" o:ole="">
            <v:imagedata r:id="rId1207" o:title=""/>
          </v:shape>
          <o:OLEObject Type="Embed" ProgID="Equation.DSMT4" ShapeID="_x0000_i1615" DrawAspect="Content" ObjectID="_1540966157" r:id="rId1208"/>
        </w:object>
      </w:r>
      <w:r w:rsidR="00F11C2A">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29" w:name="ZEqnNum169221"/>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30" w:author="steve maas" w:date="2016-09-27T12:58:00Z">
        <w:r w:rsidR="00843CC3">
          <w:rPr>
            <w:noProof/>
          </w:rPr>
          <w:instrText>165</w:instrText>
        </w:r>
      </w:ins>
      <w:del w:id="431" w:author="steve maas" w:date="2016-09-27T12:58:00Z">
        <w:r w:rsidR="00E34B36" w:rsidDel="00843CC3">
          <w:rPr>
            <w:noProof/>
          </w:rPr>
          <w:delInstrText>159</w:delInstrText>
        </w:r>
      </w:del>
      <w:r w:rsidR="005232C6">
        <w:rPr>
          <w:noProof/>
        </w:rPr>
        <w:fldChar w:fldCharType="end"/>
      </w:r>
      <w:r w:rsidR="00F75A04">
        <w:instrText>)</w:instrText>
      </w:r>
      <w:bookmarkEnd w:id="429"/>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2A90EF2D" w:rsidR="00FF6AD3" w:rsidRDefault="00FF6AD3" w:rsidP="00FF6AD3">
      <w:pPr>
        <w:pStyle w:val="MTDisplayEquation"/>
      </w:pPr>
      <w:r>
        <w:tab/>
      </w:r>
      <w:r w:rsidR="00DF221F" w:rsidRPr="00DF221F">
        <w:rPr>
          <w:position w:val="-28"/>
        </w:rPr>
        <w:object w:dxaOrig="1980" w:dyaOrig="540" w14:anchorId="2CE8FCBE">
          <v:shape id="_x0000_i1616" type="#_x0000_t75" style="width:99pt;height:27pt" o:ole="">
            <v:imagedata r:id="rId1209" o:title=""/>
          </v:shape>
          <o:OLEObject Type="Embed" ProgID="Equation.DSMT4" ShapeID="_x0000_i1616" DrawAspect="Content" ObjectID="_1540966158" r:id="rId1210"/>
        </w:object>
      </w:r>
      <w:r w:rsidR="00064AE0">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32" w:author="steve maas" w:date="2016-09-27T12:58:00Z">
        <w:r w:rsidR="00843CC3">
          <w:rPr>
            <w:noProof/>
          </w:rPr>
          <w:instrText>166</w:instrText>
        </w:r>
      </w:ins>
      <w:del w:id="433" w:author="steve maas" w:date="2016-09-27T12:58:00Z">
        <w:r w:rsidR="00E34B36" w:rsidDel="00843CC3">
          <w:rPr>
            <w:noProof/>
          </w:rPr>
          <w:delInstrText>160</w:delInstrText>
        </w:r>
      </w:del>
      <w:r w:rsidR="005232C6">
        <w:rPr>
          <w:noProof/>
        </w:rPr>
        <w:fldChar w:fldCharType="end"/>
      </w:r>
      <w:r w:rsidR="00F75A04">
        <w:instrText>)</w:instrText>
      </w:r>
      <w:r w:rsidR="00F75A04">
        <w:fldChar w:fldCharType="end"/>
      </w:r>
    </w:p>
    <w:p w14:paraId="6B151C22" w14:textId="39F622BE" w:rsidR="00FF6AD3" w:rsidRDefault="00FF6AD3" w:rsidP="00F75A04">
      <w:r>
        <w:t xml:space="preserve">where </w:t>
      </w:r>
      <w:r w:rsidR="00DF221F" w:rsidRPr="00025957">
        <w:rPr>
          <w:position w:val="-4"/>
        </w:rPr>
        <w:object w:dxaOrig="320" w:dyaOrig="300" w14:anchorId="70B44177">
          <v:shape id="_x0000_i1617" type="#_x0000_t75" style="width:16pt;height:15pt" o:ole="">
            <v:imagedata r:id="rId1211" o:title=""/>
          </v:shape>
          <o:OLEObject Type="Embed" ProgID="Equation.DSMT4" ShapeID="_x0000_i1617" DrawAspect="Content" ObjectID="_1540966159" r:id="rId1212"/>
        </w:object>
      </w:r>
      <w:r>
        <w:t xml:space="preserve"> is the chemical species representing constituent </w:t>
      </w:r>
      <w:r w:rsidR="00DF221F" w:rsidRPr="00DF221F">
        <w:rPr>
          <w:position w:val="-6"/>
        </w:rPr>
        <w:object w:dxaOrig="240" w:dyaOrig="220" w14:anchorId="4A447CA1">
          <v:shape id="_x0000_i1618" type="#_x0000_t75" style="width:12pt;height:11pt" o:ole="">
            <v:imagedata r:id="rId1213" o:title=""/>
          </v:shape>
          <o:OLEObject Type="Embed" ProgID="Equation.DSMT4" ShapeID="_x0000_i1618" DrawAspect="Content" ObjectID="_1540966160" r:id="rId1214"/>
        </w:object>
      </w:r>
      <w:r>
        <w:t xml:space="preserve">; </w:t>
      </w:r>
      <w:r w:rsidR="00DF221F" w:rsidRPr="00DF221F">
        <w:rPr>
          <w:position w:val="-12"/>
        </w:rPr>
        <w:object w:dxaOrig="300" w:dyaOrig="380" w14:anchorId="1BC8B11F">
          <v:shape id="_x0000_i1619" type="#_x0000_t75" style="width:15pt;height:18.5pt" o:ole="">
            <v:imagedata r:id="rId1215" o:title=""/>
          </v:shape>
          <o:OLEObject Type="Embed" ProgID="Equation.DSMT4" ShapeID="_x0000_i1619" DrawAspect="Content" ObjectID="_1540966161" r:id="rId1216"/>
        </w:object>
      </w:r>
      <w:r>
        <w:t xml:space="preserve"> and </w:t>
      </w:r>
      <w:r w:rsidR="00DF221F" w:rsidRPr="00DF221F">
        <w:rPr>
          <w:position w:val="-12"/>
        </w:rPr>
        <w:object w:dxaOrig="300" w:dyaOrig="380" w14:anchorId="51B4FF70">
          <v:shape id="_x0000_i1620" type="#_x0000_t75" style="width:15pt;height:18.5pt" o:ole="">
            <v:imagedata r:id="rId1217" o:title=""/>
          </v:shape>
          <o:OLEObject Type="Embed" ProgID="Equation.DSMT4" ShapeID="_x0000_i1620" DrawAspect="Content" ObjectID="_1540966162" r:id="rId1218"/>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00DF221F" w:rsidRPr="00DF221F">
        <w:rPr>
          <w:position w:val="-6"/>
        </w:rPr>
        <w:object w:dxaOrig="279" w:dyaOrig="320" w14:anchorId="01CA6B24">
          <v:shape id="_x0000_i1621" type="#_x0000_t75" style="width:14pt;height:16pt" o:ole="">
            <v:imagedata r:id="rId1219" o:title=""/>
          </v:shape>
          <o:OLEObject Type="Embed" ProgID="Equation.DSMT4" ShapeID="_x0000_i1621" DrawAspect="Content" ObjectID="_1540966163" r:id="rId1220"/>
        </w:object>
      </w:r>
      <w:r>
        <w:t xml:space="preserve"> in a specific chemical reaction may be related to a </w:t>
      </w:r>
      <w:r w:rsidR="006F2C9F">
        <w:t>production</w:t>
      </w:r>
      <w:r>
        <w:t xml:space="preserve"> rate </w:t>
      </w:r>
      <w:r w:rsidR="00DF221F" w:rsidRPr="00DF221F">
        <w:rPr>
          <w:position w:val="-10"/>
        </w:rPr>
        <w:object w:dxaOrig="240" w:dyaOrig="380" w14:anchorId="58008C52">
          <v:shape id="_x0000_i1622" type="#_x0000_t75" style="width:12pt;height:18.5pt" o:ole="">
            <v:imagedata r:id="rId1221" o:title=""/>
          </v:shape>
          <o:OLEObject Type="Embed" ProgID="Equation.DSMT4" ShapeID="_x0000_i1622" DrawAspect="Content" ObjectID="_1540966164" r:id="rId1222"/>
        </w:object>
      </w:r>
      <w:r>
        <w:t xml:space="preserve"> according to </w:t>
      </w:r>
    </w:p>
    <w:p w14:paraId="23E53977" w14:textId="35405BA3" w:rsidR="00FF6AD3" w:rsidRDefault="00FF6AD3" w:rsidP="00FF6AD3">
      <w:pPr>
        <w:pStyle w:val="MTDisplayEquation"/>
      </w:pPr>
      <w:r>
        <w:tab/>
      </w:r>
      <w:r w:rsidR="00DF221F" w:rsidRPr="00DF221F">
        <w:rPr>
          <w:position w:val="-10"/>
        </w:rPr>
        <w:object w:dxaOrig="940" w:dyaOrig="380" w14:anchorId="4E85F985">
          <v:shape id="_x0000_i1623" type="#_x0000_t75" style="width:47pt;height:18.5pt" o:ole="">
            <v:imagedata r:id="rId1223" o:title=""/>
          </v:shape>
          <o:OLEObject Type="Embed" ProgID="Equation.DSMT4" ShapeID="_x0000_i1623" DrawAspect="Content" ObjectID="_1540966165" r:id="rId1224"/>
        </w:object>
      </w:r>
      <w:r w:rsidR="00195FA3">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34" w:name="ZEqnNum937961"/>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35" w:author="steve maas" w:date="2016-09-27T12:58:00Z">
        <w:r w:rsidR="00843CC3">
          <w:rPr>
            <w:noProof/>
          </w:rPr>
          <w:instrText>167</w:instrText>
        </w:r>
      </w:ins>
      <w:del w:id="436" w:author="steve maas" w:date="2016-09-27T12:58:00Z">
        <w:r w:rsidR="00E34B36" w:rsidDel="00843CC3">
          <w:rPr>
            <w:noProof/>
          </w:rPr>
          <w:delInstrText>161</w:delInstrText>
        </w:r>
      </w:del>
      <w:r w:rsidR="005232C6">
        <w:rPr>
          <w:noProof/>
        </w:rPr>
        <w:fldChar w:fldCharType="end"/>
      </w:r>
      <w:r w:rsidR="00F75A04">
        <w:instrText>)</w:instrText>
      </w:r>
      <w:bookmarkEnd w:id="434"/>
      <w:r w:rsidR="00F75A04">
        <w:fldChar w:fldCharType="end"/>
      </w:r>
    </w:p>
    <w:p w14:paraId="2BDA6079" w14:textId="6B0AFBAD" w:rsidR="00FF6AD3" w:rsidRDefault="00FF6AD3" w:rsidP="00F75A04">
      <w:r>
        <w:t xml:space="preserve">where </w:t>
      </w:r>
      <w:r w:rsidR="00DF221F" w:rsidRPr="00DF221F">
        <w:rPr>
          <w:position w:val="-6"/>
        </w:rPr>
        <w:object w:dxaOrig="300" w:dyaOrig="320" w14:anchorId="60949E82">
          <v:shape id="_x0000_i1624" type="#_x0000_t75" style="width:15pt;height:16pt" o:ole="">
            <v:imagedata r:id="rId1225" o:title=""/>
          </v:shape>
          <o:OLEObject Type="Embed" ProgID="Equation.DSMT4" ShapeID="_x0000_i1624" DrawAspect="Content" ObjectID="_1540966166" r:id="rId1226"/>
        </w:object>
      </w:r>
      <w:r>
        <w:t xml:space="preserve"> represents the net stoichiometric coefficient for </w:t>
      </w:r>
      <w:r w:rsidR="00DF221F" w:rsidRPr="00025957">
        <w:rPr>
          <w:position w:val="-4"/>
        </w:rPr>
        <w:object w:dxaOrig="320" w:dyaOrig="300" w14:anchorId="4F2E6163">
          <v:shape id="_x0000_i1625" type="#_x0000_t75" style="width:16pt;height:15pt" o:ole="">
            <v:imagedata r:id="rId1227" o:title=""/>
          </v:shape>
          <o:OLEObject Type="Embed" ProgID="Equation.DSMT4" ShapeID="_x0000_i1625" DrawAspect="Content" ObjectID="_1540966167" r:id="rId1228"/>
        </w:object>
      </w:r>
      <w:r>
        <w:t xml:space="preserve">, </w:t>
      </w:r>
    </w:p>
    <w:p w14:paraId="73B3DE6A" w14:textId="3D0E61AF" w:rsidR="00FF6AD3" w:rsidRDefault="00FF6AD3" w:rsidP="00FF6AD3">
      <w:pPr>
        <w:pStyle w:val="MTDisplayEquation"/>
      </w:pPr>
      <w:r>
        <w:tab/>
      </w:r>
      <w:r w:rsidR="00DF221F" w:rsidRPr="00DF221F">
        <w:rPr>
          <w:position w:val="-12"/>
        </w:rPr>
        <w:object w:dxaOrig="1260" w:dyaOrig="380" w14:anchorId="3BB451D7">
          <v:shape id="_x0000_i1626" type="#_x0000_t75" style="width:63pt;height:18.5pt" o:ole="">
            <v:imagedata r:id="rId1229" o:title=""/>
          </v:shape>
          <o:OLEObject Type="Embed" ProgID="Equation.DSMT4" ShapeID="_x0000_i1626" DrawAspect="Content" ObjectID="_1540966168" r:id="rId1230"/>
        </w:object>
      </w:r>
      <w:r w:rsidR="00495AFF">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bookmarkStart w:id="437" w:name="ZEqnNum145872"/>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38" w:author="steve maas" w:date="2016-09-27T12:58:00Z">
        <w:r w:rsidR="00843CC3">
          <w:rPr>
            <w:noProof/>
          </w:rPr>
          <w:instrText>168</w:instrText>
        </w:r>
      </w:ins>
      <w:del w:id="439" w:author="steve maas" w:date="2016-09-27T12:58:00Z">
        <w:r w:rsidR="00E34B36" w:rsidDel="00843CC3">
          <w:rPr>
            <w:noProof/>
          </w:rPr>
          <w:delInstrText>162</w:delInstrText>
        </w:r>
      </w:del>
      <w:r w:rsidR="005232C6">
        <w:rPr>
          <w:noProof/>
        </w:rPr>
        <w:fldChar w:fldCharType="end"/>
      </w:r>
      <w:r w:rsidR="00F75A04">
        <w:instrText>)</w:instrText>
      </w:r>
      <w:bookmarkEnd w:id="437"/>
      <w:r w:rsidR="00F75A04">
        <w:fldChar w:fldCharType="end"/>
      </w:r>
    </w:p>
    <w:p w14:paraId="56688E41" w14:textId="5D76933B" w:rsidR="00FF6AD3" w:rsidRDefault="00FF6AD3" w:rsidP="00F75A04">
      <w:r>
        <w:t xml:space="preserve">Thus, formulating constitutive relations for </w:t>
      </w:r>
      <w:r w:rsidR="00DF221F" w:rsidRPr="00DF221F">
        <w:rPr>
          <w:position w:val="-6"/>
        </w:rPr>
        <w:object w:dxaOrig="279" w:dyaOrig="320" w14:anchorId="72AF694F">
          <v:shape id="_x0000_i1627" type="#_x0000_t75" style="width:14pt;height:16pt" o:ole="">
            <v:imagedata r:id="rId1231" o:title=""/>
          </v:shape>
          <o:OLEObject Type="Embed" ProgID="Equation.DSMT4" ShapeID="_x0000_i1627" DrawAspect="Content" ObjectID="_1540966169" r:id="rId1232"/>
        </w:object>
      </w:r>
      <w:r>
        <w:t xml:space="preserve"> is equivalent to providing a single relation for </w:t>
      </w:r>
      <w:r w:rsidR="00DF221F" w:rsidRPr="00DF221F">
        <w:rPr>
          <w:position w:val="-16"/>
        </w:rPr>
        <w:object w:dxaOrig="1140" w:dyaOrig="440" w14:anchorId="1C48C3ED">
          <v:shape id="_x0000_i1628" type="#_x0000_t75" style="width:57pt;height:22pt" o:ole="">
            <v:imagedata r:id="rId1233" o:title=""/>
          </v:shape>
          <o:OLEObject Type="Embed" ProgID="Equation.DSMT4" ShapeID="_x0000_i1628" DrawAspect="Content" ObjectID="_1540966170" r:id="rId1234"/>
        </w:object>
      </w:r>
      <w:r>
        <w:t>. When the chemical reaction is reversible,</w:t>
      </w:r>
    </w:p>
    <w:p w14:paraId="0426364C" w14:textId="55835BDB" w:rsidR="00FF6AD3" w:rsidRDefault="00FF6AD3" w:rsidP="00FF6AD3">
      <w:pPr>
        <w:pStyle w:val="MTDisplayEquation"/>
      </w:pPr>
      <w:r>
        <w:tab/>
      </w:r>
      <w:r w:rsidR="00DF221F" w:rsidRPr="00DF221F">
        <w:rPr>
          <w:position w:val="-28"/>
        </w:rPr>
        <w:object w:dxaOrig="2040" w:dyaOrig="540" w14:anchorId="38283631">
          <v:shape id="_x0000_i1629" type="#_x0000_t75" style="width:102pt;height:27pt" o:ole="">
            <v:imagedata r:id="rId1235" o:title=""/>
          </v:shape>
          <o:OLEObject Type="Embed" ProgID="Equation.DSMT4" ShapeID="_x0000_i1629" DrawAspect="Content" ObjectID="_1540966171" r:id="rId1236"/>
        </w:object>
      </w:r>
      <w:r w:rsidR="000F1BF1">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40" w:author="steve maas" w:date="2016-09-27T12:58:00Z">
        <w:r w:rsidR="00843CC3">
          <w:rPr>
            <w:noProof/>
          </w:rPr>
          <w:instrText>169</w:instrText>
        </w:r>
      </w:ins>
      <w:del w:id="441" w:author="steve maas" w:date="2016-09-27T12:58:00Z">
        <w:r w:rsidR="00E34B36" w:rsidDel="00843CC3">
          <w:rPr>
            <w:noProof/>
          </w:rPr>
          <w:delInstrText>163</w:delInstrText>
        </w:r>
      </w:del>
      <w:r w:rsidR="005232C6">
        <w:rPr>
          <w:noProof/>
        </w:rPr>
        <w:fldChar w:fldCharType="end"/>
      </w:r>
      <w:r w:rsidR="00F75A04">
        <w:instrText>)</w:instrText>
      </w:r>
      <w:r w:rsidR="00F75A04">
        <w:fldChar w:fldCharType="end"/>
      </w:r>
    </w:p>
    <w:p w14:paraId="48FDBD8D" w14:textId="5306D075" w:rsidR="00FF6AD3" w:rsidRDefault="00FF6AD3" w:rsidP="00F75A04">
      <w:r>
        <w:t xml:space="preserve">the relations of </w:t>
      </w:r>
      <w:r w:rsidR="006F568B">
        <w:fldChar w:fldCharType="begin"/>
      </w:r>
      <w:r w:rsidR="006F568B">
        <w:instrText xml:space="preserve"> GOTOBUTTON ZEqnNum937961  \* MERGEFORMAT </w:instrText>
      </w:r>
      <w:r w:rsidR="005232C6">
        <w:fldChar w:fldCharType="begin"/>
      </w:r>
      <w:r w:rsidR="005232C6">
        <w:instrText xml:space="preserve"> REF ZEqnNum937961 \* Charformat \! \* MERGEFORMAT </w:instrText>
      </w:r>
      <w:r w:rsidR="005232C6">
        <w:fldChar w:fldCharType="separate"/>
      </w:r>
      <w:ins w:id="442" w:author="steve maas" w:date="2016-09-27T12:58:00Z">
        <w:r w:rsidR="00843CC3">
          <w:instrText>(2.167)</w:instrText>
        </w:r>
      </w:ins>
      <w:del w:id="443" w:author="steve maas" w:date="2016-09-27T12:58:00Z">
        <w:r w:rsidR="00E34B36" w:rsidDel="00843CC3">
          <w:delInstrText>(2.161)</w:delInstrText>
        </w:r>
      </w:del>
      <w:r w:rsidR="005232C6">
        <w:fldChar w:fldCharType="end"/>
      </w:r>
      <w:r w:rsidR="006F568B">
        <w:fldChar w:fldCharType="end"/>
      </w:r>
      <w:r>
        <w:t>-</w:t>
      </w:r>
      <w:r w:rsidR="006F568B">
        <w:fldChar w:fldCharType="begin"/>
      </w:r>
      <w:r w:rsidR="006F568B">
        <w:instrText xml:space="preserve"> GOTOBUTTON ZEqnNum145872  \* MERGEFORMAT </w:instrText>
      </w:r>
      <w:r w:rsidR="005232C6">
        <w:fldChar w:fldCharType="begin"/>
      </w:r>
      <w:r w:rsidR="005232C6">
        <w:instrText xml:space="preserve"> REF ZEqnNum145872 \* Charformat \! \* MERGEFORMAT </w:instrText>
      </w:r>
      <w:r w:rsidR="005232C6">
        <w:fldChar w:fldCharType="separate"/>
      </w:r>
      <w:ins w:id="444" w:author="steve maas" w:date="2016-09-27T12:58:00Z">
        <w:r w:rsidR="00843CC3">
          <w:instrText>(2.168)</w:instrText>
        </w:r>
      </w:ins>
      <w:del w:id="445" w:author="steve maas" w:date="2016-09-27T12:58:00Z">
        <w:r w:rsidR="00E34B36" w:rsidDel="00843CC3">
          <w:delInstrText>(2.162)</w:delInstrText>
        </w:r>
      </w:del>
      <w:r w:rsidR="005232C6">
        <w:fldChar w:fldCharType="end"/>
      </w:r>
      <w:r w:rsidR="006F568B">
        <w:fldChar w:fldCharType="end"/>
      </w:r>
      <w:r>
        <w:t xml:space="preserve"> still apply but the form of </w:t>
      </w:r>
      <w:r w:rsidR="00DF221F" w:rsidRPr="00DF221F">
        <w:rPr>
          <w:position w:val="-10"/>
        </w:rPr>
        <w:object w:dxaOrig="240" w:dyaOrig="380" w14:anchorId="0FB35D11">
          <v:shape id="_x0000_i1630" type="#_x0000_t75" style="width:12pt;height:18.5pt" o:ole="">
            <v:imagedata r:id="rId1237" o:title=""/>
          </v:shape>
          <o:OLEObject Type="Embed" ProgID="Equation.DSMT4" ShapeID="_x0000_i1630" DrawAspect="Content" ObjectID="_1540966172" r:id="rId1238"/>
        </w:object>
      </w:r>
      <w:r>
        <w:t xml:space="preserve"> would be different.</w:t>
      </w:r>
    </w:p>
    <w:p w14:paraId="495DB00D" w14:textId="77777777" w:rsidR="00FF6AD3" w:rsidRPr="00BB69E3" w:rsidRDefault="00FF6AD3" w:rsidP="00F75A04"/>
    <w:p w14:paraId="2A37B6CB" w14:textId="61A769D6" w:rsidR="00032843" w:rsidRDefault="00032843" w:rsidP="00F75A04">
      <w:r>
        <w:t>Using the relations of</w:t>
      </w:r>
      <w:r w:rsidR="006F568B">
        <w:t xml:space="preserve"> </w:t>
      </w:r>
      <w:r w:rsidR="006F568B">
        <w:fldChar w:fldCharType="begin"/>
      </w:r>
      <w:r w:rsidR="006F568B">
        <w:instrText xml:space="preserve"> GOTOBUTTON ZEqnNum560749  \* MERGEFORMAT </w:instrText>
      </w:r>
      <w:r w:rsidR="005232C6">
        <w:fldChar w:fldCharType="begin"/>
      </w:r>
      <w:r w:rsidR="005232C6">
        <w:instrText xml:space="preserve"> REF ZEqnNum560749 \* Charformat \! \* MERGEFORMAT </w:instrText>
      </w:r>
      <w:r w:rsidR="005232C6">
        <w:fldChar w:fldCharType="separate"/>
      </w:r>
      <w:ins w:id="446" w:author="steve maas" w:date="2016-09-27T12:58:00Z">
        <w:r w:rsidR="00843CC3">
          <w:instrText>(2.160)</w:instrText>
        </w:r>
      </w:ins>
      <w:del w:id="447" w:author="steve maas" w:date="2016-09-27T12:58:00Z">
        <w:r w:rsidR="00E34B36" w:rsidDel="00843CC3">
          <w:delInstrText>(2.154)</w:delInstrText>
        </w:r>
      </w:del>
      <w:r w:rsidR="005232C6">
        <w:fldChar w:fldCharType="end"/>
      </w:r>
      <w:r w:rsidR="006F568B">
        <w:fldChar w:fldCharType="end"/>
      </w:r>
      <w:r>
        <w:t xml:space="preserve">, </w:t>
      </w:r>
      <w:r w:rsidR="006F568B">
        <w:fldChar w:fldCharType="begin"/>
      </w:r>
      <w:r w:rsidR="006F568B">
        <w:instrText xml:space="preserve"> GOTOBUTTON ZEqnNum169221  \* MERGEFORMAT </w:instrText>
      </w:r>
      <w:r w:rsidR="005232C6">
        <w:fldChar w:fldCharType="begin"/>
      </w:r>
      <w:r w:rsidR="005232C6">
        <w:instrText xml:space="preserve"> REF ZEqnNum169221 \* Charformat \! \* MERGEFORMAT </w:instrText>
      </w:r>
      <w:r w:rsidR="005232C6">
        <w:fldChar w:fldCharType="separate"/>
      </w:r>
      <w:ins w:id="448" w:author="steve maas" w:date="2016-09-27T12:58:00Z">
        <w:r w:rsidR="00843CC3">
          <w:instrText>(2.165)</w:instrText>
        </w:r>
      </w:ins>
      <w:del w:id="449" w:author="steve maas" w:date="2016-09-27T12:58:00Z">
        <w:r w:rsidR="00E34B36" w:rsidDel="00843CC3">
          <w:delInstrText>(2.159)</w:delInstrText>
        </w:r>
      </w:del>
      <w:r w:rsidR="005232C6">
        <w:fldChar w:fldCharType="end"/>
      </w:r>
      <w:r w:rsidR="006F568B">
        <w:fldChar w:fldCharType="end"/>
      </w:r>
      <w:r>
        <w:t xml:space="preserve"> and</w:t>
      </w:r>
      <w:r w:rsidR="006F568B">
        <w:t xml:space="preserve"> </w:t>
      </w:r>
      <w:r w:rsidR="006F568B">
        <w:fldChar w:fldCharType="begin"/>
      </w:r>
      <w:r w:rsidR="006F568B">
        <w:instrText xml:space="preserve"> GOTOBUTTON ZEqnNum937961  \* MERGEFORMAT </w:instrText>
      </w:r>
      <w:r w:rsidR="005232C6">
        <w:fldChar w:fldCharType="begin"/>
      </w:r>
      <w:r w:rsidR="005232C6">
        <w:instrText xml:space="preserve"> REF ZEqnNum937961 \* Cha</w:instrText>
      </w:r>
      <w:r w:rsidR="005232C6">
        <w:instrText xml:space="preserve">rformat \! \* MERGEFORMAT </w:instrText>
      </w:r>
      <w:r w:rsidR="005232C6">
        <w:fldChar w:fldCharType="separate"/>
      </w:r>
      <w:ins w:id="450" w:author="steve maas" w:date="2016-09-27T12:58:00Z">
        <w:r w:rsidR="00843CC3">
          <w:instrText>(2.167)</w:instrText>
        </w:r>
      </w:ins>
      <w:del w:id="451" w:author="steve maas" w:date="2016-09-27T12:58:00Z">
        <w:r w:rsidR="00E34B36" w:rsidDel="00843CC3">
          <w:delInstrText>(2.161)</w:delInstrText>
        </w:r>
      </w:del>
      <w:r w:rsidR="005232C6">
        <w:fldChar w:fldCharType="end"/>
      </w:r>
      <w:r w:rsidR="006F568B">
        <w:fldChar w:fldCharType="end"/>
      </w:r>
      <w:r>
        <w:t xml:space="preserve">, it follows in general that </w:t>
      </w:r>
      <w:r w:rsidR="00DF221F" w:rsidRPr="00DF221F">
        <w:rPr>
          <w:position w:val="-16"/>
        </w:rPr>
        <w:object w:dxaOrig="2100" w:dyaOrig="440" w14:anchorId="7812A067">
          <v:shape id="_x0000_i1631" type="#_x0000_t75" style="width:105pt;height:22pt" o:ole="">
            <v:imagedata r:id="rId1239" o:title=""/>
          </v:shape>
          <o:OLEObject Type="Embed" ProgID="Equation.DSMT4" ShapeID="_x0000_i1631" DrawAspect="Content" ObjectID="_1540966173" r:id="rId1240"/>
        </w:object>
      </w:r>
      <w:r>
        <w:t xml:space="preserve">, so that the constraint of </w:t>
      </w:r>
      <w:r w:rsidR="006F568B">
        <w:fldChar w:fldCharType="begin"/>
      </w:r>
      <w:r w:rsidR="006F568B">
        <w:instrText xml:space="preserve"> GOTOBUTTON ZEqnNum534803  \* MERGEFORMAT </w:instrText>
      </w:r>
      <w:r w:rsidR="005232C6">
        <w:fldChar w:fldCharType="begin"/>
      </w:r>
      <w:r w:rsidR="005232C6">
        <w:instrText xml:space="preserve"> REF ZEqnNum534803 \* Charformat \! \* MERGEFORMAT </w:instrText>
      </w:r>
      <w:r w:rsidR="005232C6">
        <w:fldChar w:fldCharType="separate"/>
      </w:r>
      <w:ins w:id="452" w:author="steve maas" w:date="2016-09-27T12:58:00Z">
        <w:r w:rsidR="00843CC3">
          <w:instrText>(2.152)</w:instrText>
        </w:r>
      </w:ins>
      <w:del w:id="453" w:author="steve maas" w:date="2016-09-27T12:58:00Z">
        <w:r w:rsidR="00E34B36" w:rsidDel="00843CC3">
          <w:delInstrText>(2.146)</w:delInstrText>
        </w:r>
      </w:del>
      <w:r w:rsidR="005232C6">
        <w:fldChar w:fldCharType="end"/>
      </w:r>
      <w:r w:rsidR="006F568B">
        <w:fldChar w:fldCharType="end"/>
      </w:r>
      <w:r>
        <w:t xml:space="preserve"> is equivalent to enforcing stoichiometry, namely,</w:t>
      </w:r>
    </w:p>
    <w:p w14:paraId="366C5BF1" w14:textId="2AF5B8F8" w:rsidR="00032843" w:rsidRDefault="00032843" w:rsidP="00032843">
      <w:pPr>
        <w:pStyle w:val="MTDisplayEquation"/>
      </w:pPr>
      <w:r>
        <w:tab/>
      </w:r>
      <w:r w:rsidR="00DF221F" w:rsidRPr="00DF221F">
        <w:rPr>
          <w:position w:val="-28"/>
        </w:rPr>
        <w:object w:dxaOrig="1320" w:dyaOrig="540" w14:anchorId="65F4D430">
          <v:shape id="_x0000_i1632" type="#_x0000_t75" style="width:66pt;height:27pt" o:ole="">
            <v:imagedata r:id="rId1241" o:title=""/>
          </v:shape>
          <o:OLEObject Type="Embed" ProgID="Equation.DSMT4" ShapeID="_x0000_i1632" DrawAspect="Content" ObjectID="_1540966174" r:id="rId1242"/>
        </w:object>
      </w:r>
      <w:r w:rsidR="00351D6C">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54" w:author="steve maas" w:date="2016-09-27T12:58:00Z">
        <w:r w:rsidR="00843CC3">
          <w:rPr>
            <w:noProof/>
          </w:rPr>
          <w:instrText>170</w:instrText>
        </w:r>
      </w:ins>
      <w:del w:id="455" w:author="steve maas" w:date="2016-09-27T12:58:00Z">
        <w:r w:rsidR="00E34B36" w:rsidDel="00843CC3">
          <w:rPr>
            <w:noProof/>
          </w:rPr>
          <w:delInstrText>164</w:delInstrText>
        </w:r>
      </w:del>
      <w:r w:rsidR="005232C6">
        <w:rPr>
          <w:noProof/>
        </w:rPr>
        <w:fldChar w:fldCharType="end"/>
      </w:r>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r w:rsidR="005232C6">
        <w:fldChar w:fldCharType="begin"/>
      </w:r>
      <w:r w:rsidR="005232C6">
        <w:instrText xml:space="preserve"> REF ZEqnNum939122 \* Charformat \! \* MERGEFORMAT </w:instrText>
      </w:r>
      <w:r w:rsidR="005232C6">
        <w:fldChar w:fldCharType="separate"/>
      </w:r>
      <w:ins w:id="456" w:author="steve maas" w:date="2016-09-27T12:58:00Z">
        <w:r w:rsidR="00843CC3">
          <w:instrText>(2.164)</w:instrText>
        </w:r>
      </w:ins>
      <w:del w:id="457" w:author="steve maas" w:date="2016-09-27T12:58:00Z">
        <w:r w:rsidR="00E34B36" w:rsidDel="00843CC3">
          <w:delInstrText>(2.158)</w:delInstrText>
        </w:r>
      </w:del>
      <w:r w:rsidR="005232C6">
        <w:fldChar w:fldCharType="end"/>
      </w:r>
      <w:r w:rsidR="006F568B">
        <w:fldChar w:fldCharType="end"/>
      </w:r>
      <w:r>
        <w:t xml:space="preserve"> may now be rewritten as</w:t>
      </w:r>
    </w:p>
    <w:p w14:paraId="54900664" w14:textId="75F9D3E6" w:rsidR="008B0E40" w:rsidRDefault="008B0E40" w:rsidP="008B0E40">
      <w:pPr>
        <w:pStyle w:val="MTDisplayEquation"/>
      </w:pPr>
      <w:r>
        <w:tab/>
      </w:r>
      <w:r w:rsidR="00DF221F" w:rsidRPr="00DF221F">
        <w:rPr>
          <w:position w:val="-16"/>
        </w:rPr>
        <w:object w:dxaOrig="2659" w:dyaOrig="440" w14:anchorId="54EDF26E">
          <v:shape id="_x0000_i1633" type="#_x0000_t75" style="width:133pt;height:22pt" o:ole="">
            <v:imagedata r:id="rId1243" o:title=""/>
          </v:shape>
          <o:OLEObject Type="Embed" ProgID="Equation.DSMT4" ShapeID="_x0000_i1633" DrawAspect="Content" ObjectID="_1540966175" r:id="rId1244"/>
        </w:object>
      </w:r>
      <w:r w:rsidR="001F3F5A">
        <w:t>,</w:t>
      </w:r>
      <w:r>
        <w:tab/>
      </w:r>
      <w:r w:rsidR="00F75A04">
        <w:fldChar w:fldCharType="begin"/>
      </w:r>
      <w:r w:rsidR="00F75A04">
        <w:instrText xml:space="preserve"> MACROBUTTON MTPlaceRef \* MERGEFORMAT </w:instrText>
      </w:r>
      <w:r w:rsidR="0050564A">
        <w:fldChar w:fldCharType="begin"/>
      </w:r>
      <w:r w:rsidR="0050564A">
        <w:instrText xml:space="preserve"> SEQ MTEqn \h \* MERGEFORMAT </w:instrText>
      </w:r>
      <w:r w:rsidR="0050564A">
        <w:fldChar w:fldCharType="end"/>
      </w:r>
      <w:r w:rsidR="00F75A04">
        <w:instrText>(</w:instrText>
      </w:r>
      <w:r w:rsidR="005232C6">
        <w:fldChar w:fldCharType="begin"/>
      </w:r>
      <w:r w:rsidR="005232C6">
        <w:instrText xml:space="preserve"> SEQ MTSec \c \* Arabic \* MERGEFORMAT </w:instrText>
      </w:r>
      <w:r w:rsidR="005232C6">
        <w:fldChar w:fldCharType="separate"/>
      </w:r>
      <w:r w:rsidR="00843CC3">
        <w:rPr>
          <w:noProof/>
        </w:rPr>
        <w:instrText>2</w:instrText>
      </w:r>
      <w:r w:rsidR="005232C6">
        <w:rPr>
          <w:noProof/>
        </w:rPr>
        <w:fldChar w:fldCharType="end"/>
      </w:r>
      <w:r w:rsidR="00F75A04">
        <w:instrText>.</w:instrText>
      </w:r>
      <w:r w:rsidR="005232C6">
        <w:fldChar w:fldCharType="begin"/>
      </w:r>
      <w:r w:rsidR="005232C6">
        <w:instrText xml:space="preserve"> SEQ MTEqn \c \* Arabic \* MERGEFORMAT </w:instrText>
      </w:r>
      <w:r w:rsidR="005232C6">
        <w:fldChar w:fldCharType="separate"/>
      </w:r>
      <w:ins w:id="458" w:author="steve maas" w:date="2016-09-27T12:58:00Z">
        <w:r w:rsidR="00843CC3">
          <w:rPr>
            <w:noProof/>
          </w:rPr>
          <w:instrText>171</w:instrText>
        </w:r>
      </w:ins>
      <w:del w:id="459" w:author="steve maas" w:date="2016-09-27T12:58:00Z">
        <w:r w:rsidR="00E34B36" w:rsidDel="00843CC3">
          <w:rPr>
            <w:noProof/>
          </w:rPr>
          <w:delInstrText>165</w:delInstrText>
        </w:r>
      </w:del>
      <w:r w:rsidR="005232C6">
        <w:rPr>
          <w:noProof/>
        </w:rPr>
        <w:fldChar w:fldCharType="end"/>
      </w:r>
      <w:r w:rsidR="00F75A04">
        <w:instrText>)</w:instrText>
      </w:r>
      <w:r w:rsidR="00F75A04">
        <w:fldChar w:fldCharType="end"/>
      </w:r>
    </w:p>
    <w:p w14:paraId="3452104E" w14:textId="51D67A90" w:rsidR="008B0E40" w:rsidRDefault="008B0E40" w:rsidP="00F75A04">
      <w:r>
        <w:t xml:space="preserve">where </w:t>
      </w:r>
      <w:r w:rsidR="00DF221F" w:rsidRPr="00DF221F">
        <w:rPr>
          <w:position w:val="-28"/>
        </w:rPr>
        <w:object w:dxaOrig="1280" w:dyaOrig="560" w14:anchorId="1E802E2D">
          <v:shape id="_x0000_i1634" type="#_x0000_t75" style="width:63.5pt;height:27.5pt" o:ole="">
            <v:imagedata r:id="rId1245" o:title=""/>
          </v:shape>
          <o:OLEObject Type="Embed" ProgID="Equation.DSMT4" ShapeID="_x0000_i1634" DrawAspect="Content" ObjectID="_1540966176" r:id="rId1246"/>
        </w:object>
      </w:r>
      <w:r>
        <w:t xml:space="preserve"> and </w:t>
      </w:r>
      <w:r w:rsidR="00DF221F" w:rsidRPr="00DF221F">
        <w:rPr>
          <w:position w:val="-12"/>
        </w:rPr>
        <w:object w:dxaOrig="1400" w:dyaOrig="380" w14:anchorId="33CAA536">
          <v:shape id="_x0000_i1635" type="#_x0000_t75" style="width:69.5pt;height:18.5pt" o:ole="">
            <v:imagedata r:id="rId1247" o:title=""/>
          </v:shape>
          <o:OLEObject Type="Embed" ProgID="Equation.DSMT4" ShapeID="_x0000_i1635" DrawAspect="Content" ObjectID="_1540966177" r:id="rId1248"/>
        </w:object>
      </w:r>
      <w:r>
        <w:t xml:space="preserve"> is the molar volume of </w:t>
      </w:r>
      <w:r w:rsidR="00DF221F" w:rsidRPr="00DF221F">
        <w:rPr>
          <w:position w:val="-6"/>
        </w:rPr>
        <w:object w:dxaOrig="240" w:dyaOrig="220" w14:anchorId="0B0E9374">
          <v:shape id="_x0000_i1636" type="#_x0000_t75" style="width:12pt;height:11pt" o:ole="">
            <v:imagedata r:id="rId1249" o:title=""/>
          </v:shape>
          <o:OLEObject Type="Embed" ProgID="Equation.DSMT4" ShapeID="_x0000_i1636" DrawAspect="Content" ObjectID="_1540966178" r:id="rId1250"/>
        </w:object>
      </w:r>
      <w:r>
        <w:t xml:space="preserve">. Similarly, the solute mass balance in </w:t>
      </w:r>
      <w:r w:rsidR="006F568B">
        <w:fldChar w:fldCharType="begin"/>
      </w:r>
      <w:r w:rsidR="006F568B">
        <w:instrText xml:space="preserve"> GOTOBUTTON ZEqnNum715998  \* MERGEFORMAT </w:instrText>
      </w:r>
      <w:r w:rsidR="005232C6">
        <w:fldChar w:fldCharType="begin"/>
      </w:r>
      <w:r w:rsidR="005232C6">
        <w:instrText xml:space="preserve"> REF ZEqnNum715998 \* Charformat \! \* MERGEFORMAT </w:instrText>
      </w:r>
      <w:r w:rsidR="005232C6">
        <w:fldChar w:fldCharType="separate"/>
      </w:r>
      <w:ins w:id="460" w:author="steve maas" w:date="2016-09-27T12:58:00Z">
        <w:r w:rsidR="00843CC3">
          <w:instrText>(2.162)</w:instrText>
        </w:r>
      </w:ins>
      <w:del w:id="461" w:author="steve maas" w:date="2016-09-27T12:58:00Z">
        <w:r w:rsidR="00E34B36" w:rsidDel="00843CC3">
          <w:delInstrText>(2.156)</w:delInstrText>
        </w:r>
      </w:del>
      <w:r w:rsidR="005232C6">
        <w:fldChar w:fldCharType="end"/>
      </w:r>
      <w:r w:rsidR="006F568B">
        <w:fldChar w:fldCharType="end"/>
      </w:r>
      <w:r>
        <w:t xml:space="preserve"> becomes</w:t>
      </w:r>
    </w:p>
    <w:p w14:paraId="4B486257" w14:textId="2777BAD2" w:rsidR="008B0E40" w:rsidRDefault="008B0E40" w:rsidP="008B0E40">
      <w:pPr>
        <w:pStyle w:val="MTDisplayEquation"/>
      </w:pPr>
      <w:r>
        <w:tab/>
      </w:r>
      <w:r w:rsidR="00DF221F" w:rsidRPr="00DF221F">
        <w:rPr>
          <w:position w:val="-24"/>
        </w:rPr>
        <w:object w:dxaOrig="3980" w:dyaOrig="780" w14:anchorId="37966A8C">
          <v:shape id="_x0000_i1637" type="#_x0000_t75" style="width:198.5pt;height:39pt" o:ole="">
            <v:imagedata r:id="rId1251" o:title=""/>
          </v:shape>
          <o:OLEObject Type="Embed" ProgID="Equation.DSMT4" ShapeID="_x0000_i1637" DrawAspect="Content" ObjectID="_1540966179" r:id="rId1252"/>
        </w:object>
      </w:r>
      <w:r w:rsidR="004F265A">
        <w:t>.</w:t>
      </w:r>
    </w:p>
    <w:p w14:paraId="32F193ED" w14:textId="75ED69F3" w:rsidR="00BB69E3" w:rsidRPr="007E0937" w:rsidRDefault="008B0E40" w:rsidP="00F75A04">
      <w:r>
        <w:t xml:space="preserve">These mass balance equations reduce to those of non-reactive mixtures when </w:t>
      </w:r>
      <w:r w:rsidR="00DF221F" w:rsidRPr="00DF221F">
        <w:rPr>
          <w:position w:val="-10"/>
        </w:rPr>
        <w:object w:dxaOrig="580" w:dyaOrig="380" w14:anchorId="096422C5">
          <v:shape id="_x0000_i1638" type="#_x0000_t75" style="width:29.5pt;height:18.5pt" o:ole="">
            <v:imagedata r:id="rId1253" o:title=""/>
          </v:shape>
          <o:OLEObject Type="Embed" ProgID="Equation.DSMT4" ShapeID="_x0000_i1638" DrawAspect="Content" ObjectID="_1540966180" r:id="rId1254"/>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462" w:name="_Ref174786840"/>
      <w:bookmarkStart w:id="463" w:name="_Toc467221628"/>
      <w:r>
        <w:lastRenderedPageBreak/>
        <w:t>The Nonlinear FE Method</w:t>
      </w:r>
      <w:bookmarkEnd w:id="462"/>
      <w:bookmarkEnd w:id="463"/>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\h \* MERGEFORMAT </w:instrText>
      </w:r>
      <w:r w:rsidR="0050564A">
        <w:fldChar w:fldCharType="end"/>
      </w:r>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464" w:name="_Toc467221629"/>
      <w:r>
        <w:t>Weak formulation</w:t>
      </w:r>
      <w:r w:rsidR="00FB6012">
        <w:t xml:space="preserve"> for </w:t>
      </w:r>
      <w:r w:rsidR="0081541F">
        <w:t>S</w:t>
      </w:r>
      <w:r w:rsidR="00FB6012">
        <w:t xml:space="preserve">olid </w:t>
      </w:r>
      <w:r w:rsidR="0081541F">
        <w:t>M</w:t>
      </w:r>
      <w:r w:rsidR="00FB6012">
        <w:t>aterials</w:t>
      </w:r>
      <w:bookmarkEnd w:id="464"/>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1DFE31AC" w:rsidR="008C7882" w:rsidRDefault="008C7882" w:rsidP="008C7882">
      <w:pPr>
        <w:pStyle w:val="MTDisplayEquation"/>
      </w:pPr>
      <w:r>
        <w:tab/>
      </w:r>
      <w:r w:rsidR="00DF221F" w:rsidRPr="00DF221F">
        <w:rPr>
          <w:position w:val="-32"/>
        </w:rPr>
        <w:object w:dxaOrig="4099" w:dyaOrig="600" w14:anchorId="2722B413">
          <v:shape id="_x0000_i1639" type="#_x0000_t75" style="width:204.5pt;height:30pt" o:ole="">
            <v:imagedata r:id="rId1255" o:title=""/>
          </v:shape>
          <o:OLEObject Type="Embed" ProgID="Equation.DSMT4" ShapeID="_x0000_i1639" DrawAspect="Content" ObjectID="_1540966181" r:id="rId12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65" w:name="ZEqnNum461456"/>
      <w:r>
        <w:instrText>(</w:instrText>
      </w:r>
      <w:r w:rsidR="005232C6">
        <w:fldChar w:fldCharType="begin"/>
      </w:r>
      <w:r w:rsidR="005232C6">
        <w:instrText xml:space="preserve"> SEQ MTSe</w:instrText>
      </w:r>
      <w:r w:rsidR="005232C6">
        <w:instrText xml:space="preserv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w:instrText>
      </w:r>
      <w:r w:rsidR="005232C6">
        <w:rPr>
          <w:noProof/>
        </w:rPr>
        <w:fldChar w:fldCharType="end"/>
      </w:r>
      <w:r>
        <w:instrText>)</w:instrText>
      </w:r>
      <w:bookmarkEnd w:id="465"/>
      <w:r>
        <w:fldChar w:fldCharType="end"/>
      </w:r>
    </w:p>
    <w:p w14:paraId="79A8675F" w14:textId="28494903" w:rsidR="008C7882" w:rsidRDefault="008C7882" w:rsidP="008C7882">
      <w:r>
        <w:t xml:space="preserve">Here, </w:t>
      </w:r>
      <w:r w:rsidR="00DF221F" w:rsidRPr="00DF221F">
        <w:rPr>
          <w:position w:val="-6"/>
        </w:rPr>
        <w:object w:dxaOrig="340" w:dyaOrig="279" w14:anchorId="5CA1AB6B">
          <v:shape id="_x0000_i1640" type="#_x0000_t75" style="width:17.5pt;height:14pt" o:ole="">
            <v:imagedata r:id="rId1257" o:title=""/>
          </v:shape>
          <o:OLEObject Type="Embed" ProgID="Equation.DSMT4" ShapeID="_x0000_i1640" DrawAspect="Content" ObjectID="_1540966182" r:id="rId1258"/>
        </w:object>
      </w:r>
      <w:r>
        <w:t xml:space="preserve">is a virtual velocity and </w:t>
      </w:r>
      <w:r w:rsidR="00DF221F" w:rsidRPr="00DF221F">
        <w:rPr>
          <w:position w:val="-6"/>
        </w:rPr>
        <w:object w:dxaOrig="340" w:dyaOrig="279" w14:anchorId="3340DCD3">
          <v:shape id="_x0000_i1641" type="#_x0000_t75" style="width:17.5pt;height:14pt" o:ole="">
            <v:imagedata r:id="rId1259" o:title=""/>
          </v:shape>
          <o:OLEObject Type="Embed" ProgID="Equation.DSMT4" ShapeID="_x0000_i1641" DrawAspect="Content" ObjectID="_1540966183" r:id="rId1260"/>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18E0F47A" w:rsidR="008C7882" w:rsidRDefault="008C7882" w:rsidP="008C7882">
      <w:pPr>
        <w:pStyle w:val="MTDisplayEquation"/>
      </w:pPr>
      <w:r>
        <w:tab/>
      </w:r>
      <w:r w:rsidR="00DF221F" w:rsidRPr="00DF221F">
        <w:rPr>
          <w:position w:val="-32"/>
        </w:rPr>
        <w:object w:dxaOrig="4500" w:dyaOrig="600" w14:anchorId="11F8D155">
          <v:shape id="_x0000_i1642" type="#_x0000_t75" style="width:225pt;height:30pt" o:ole="">
            <v:imagedata r:id="rId1261" o:title=""/>
          </v:shape>
          <o:OLEObject Type="Embed" ProgID="Equation.DSMT4" ShapeID="_x0000_i1642" DrawAspect="Content" ObjectID="_1540966184" r:id="rId1262"/>
        </w:object>
      </w:r>
      <w:r w:rsidR="004D379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w:instrText>
      </w:r>
      <w:r w:rsidR="005232C6">
        <w:rPr>
          <w:noProof/>
        </w:rPr>
        <w:fldChar w:fldCharType="end"/>
      </w:r>
      <w:r>
        <w:instrText>)</w:instrText>
      </w:r>
      <w:r>
        <w:fldChar w:fldCharType="end"/>
      </w:r>
    </w:p>
    <w:p w14:paraId="30AEEF70" w14:textId="0E862F43" w:rsidR="008C7882" w:rsidRDefault="008C7882" w:rsidP="008C7882">
      <w:r>
        <w:t xml:space="preserve">Here, </w:t>
      </w:r>
      <w:r w:rsidR="00DF221F" w:rsidRPr="00DF221F">
        <w:rPr>
          <w:position w:val="-12"/>
        </w:rPr>
        <w:object w:dxaOrig="720" w:dyaOrig="360" w14:anchorId="38688035">
          <v:shape id="_x0000_i1643" type="#_x0000_t75" style="width:36pt;height:18.5pt" o:ole="">
            <v:imagedata r:id="rId1263" o:title=""/>
          </v:shape>
          <o:OLEObject Type="Embed" ProgID="Equation.DSMT4" ShapeID="_x0000_i1643" DrawAspect="Content" ObjectID="_1540966185" r:id="rId1264"/>
        </w:object>
      </w:r>
      <w:r>
        <w:t xml:space="preserve">is the body force per unit undeformed volume and </w:t>
      </w:r>
      <w:r w:rsidR="00DF221F" w:rsidRPr="00DF221F">
        <w:rPr>
          <w:position w:val="-14"/>
        </w:rPr>
        <w:object w:dxaOrig="1460" w:dyaOrig="400" w14:anchorId="4164B376">
          <v:shape id="_x0000_i1644" type="#_x0000_t75" style="width:73pt;height:20pt" o:ole="">
            <v:imagedata r:id="rId1265" o:title=""/>
          </v:shape>
          <o:OLEObject Type="Embed" ProgID="Equation.DSMT4" ShapeID="_x0000_i1644" DrawAspect="Content" ObjectID="_1540966186" r:id="rId1266"/>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466" w:name="_Toc467221630"/>
      <w:r>
        <w:t>Linearization</w:t>
      </w:r>
      <w:bookmarkEnd w:id="466"/>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r w:rsidR="005232C6">
        <w:fldChar w:fldCharType="begin"/>
      </w:r>
      <w:r w:rsidR="005232C6">
        <w:instrText xml:space="preserve"> REF ZEqnNum461456 \! \* MERGEFORMAT </w:instrText>
      </w:r>
      <w:r w:rsidR="005232C6">
        <w:fldChar w:fldCharType="separate"/>
      </w:r>
      <w:r w:rsidR="00843CC3">
        <w:instrText>(3.1)</w:instrText>
      </w:r>
      <w:r w:rsidR="005232C6">
        <w:fldChar w:fldCharType="end"/>
      </w:r>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40D63436"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r w:rsidR="005232C6">
        <w:fldChar w:fldCharType="begin"/>
      </w:r>
      <w:r w:rsidR="005232C6">
        <w:instrText xml:space="preserve"> REF ZEqnNum461456 \! \* MERGEFORMAT </w:instrText>
      </w:r>
      <w:r w:rsidR="005232C6">
        <w:fldChar w:fldCharType="separate"/>
      </w:r>
      <w:r w:rsidR="00843CC3">
        <w:instrText>(3.1)</w:instrText>
      </w:r>
      <w:r w:rsidR="005232C6">
        <w:fldChar w:fldCharType="end"/>
      </w:r>
      <w:r>
        <w:fldChar w:fldCharType="end"/>
      </w:r>
      <w:r>
        <w:t xml:space="preserve"> must be calculated. In an iterative procedure, the quantity </w:t>
      </w:r>
      <w:r w:rsidR="00DF221F" w:rsidRPr="00DF221F">
        <w:rPr>
          <w:position w:val="-10"/>
        </w:rPr>
        <w:object w:dxaOrig="200" w:dyaOrig="320" w14:anchorId="5954A683">
          <v:shape id="_x0000_i1645" type="#_x0000_t75" style="width:10pt;height:16pt" o:ole="">
            <v:imagedata r:id="rId1267" o:title=""/>
          </v:shape>
          <o:OLEObject Type="Embed" ProgID="Equation.DSMT4" ShapeID="_x0000_i1645" DrawAspect="Content" ObjectID="_1540966187" r:id="rId1268"/>
        </w:object>
      </w:r>
      <w:r>
        <w:t xml:space="preserve"> will be approximated by a trial solution </w:t>
      </w:r>
      <w:r w:rsidR="00DF221F" w:rsidRPr="00DF221F">
        <w:rPr>
          <w:position w:val="-12"/>
        </w:rPr>
        <w:object w:dxaOrig="260" w:dyaOrig="360" w14:anchorId="4F46E363">
          <v:shape id="_x0000_i1646" type="#_x0000_t75" style="width:12.5pt;height:18.5pt" o:ole="">
            <v:imagedata r:id="rId1269" o:title=""/>
          </v:shape>
          <o:OLEObject Type="Embed" ProgID="Equation.DSMT4" ShapeID="_x0000_i1646" DrawAspect="Content" ObjectID="_1540966188" r:id="rId1270"/>
        </w:object>
      </w:r>
      <w:r>
        <w:t>.  Linearization of the virtual work equation around this trial solution gives</w:t>
      </w:r>
    </w:p>
    <w:p w14:paraId="765DBC43" w14:textId="436CF8FB" w:rsidR="008C7882" w:rsidRDefault="008C7882" w:rsidP="008C7882">
      <w:pPr>
        <w:pStyle w:val="MTDisplayEquation"/>
      </w:pPr>
      <w:r>
        <w:tab/>
      </w:r>
      <w:r w:rsidR="00DF221F" w:rsidRPr="00DF221F">
        <w:rPr>
          <w:position w:val="-14"/>
        </w:rPr>
        <w:object w:dxaOrig="3400" w:dyaOrig="400" w14:anchorId="1E717180">
          <v:shape id="_x0000_i1647" type="#_x0000_t75" style="width:170pt;height:20pt" o:ole="">
            <v:imagedata r:id="rId1271" o:title=""/>
          </v:shape>
          <o:OLEObject Type="Embed" ProgID="Equation.DSMT4" ShapeID="_x0000_i1647" DrawAspect="Content" ObjectID="_1540966189" r:id="rId127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67" w:name="ZEqnNum927486"/>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w:instrText>
      </w:r>
      <w:r w:rsidR="005232C6">
        <w:rPr>
          <w:noProof/>
        </w:rPr>
        <w:fldChar w:fldCharType="end"/>
      </w:r>
      <w:r>
        <w:instrText>)</w:instrText>
      </w:r>
      <w:bookmarkEnd w:id="467"/>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6913B163" w:rsidR="008C7882" w:rsidRDefault="008C7882" w:rsidP="008C7882">
      <w:pPr>
        <w:pStyle w:val="MTDisplayEquation"/>
      </w:pPr>
      <w:r>
        <w:tab/>
      </w:r>
      <w:r w:rsidR="00DF221F" w:rsidRPr="00DF221F">
        <w:rPr>
          <w:position w:val="-14"/>
        </w:rPr>
        <w:object w:dxaOrig="5460" w:dyaOrig="400" w14:anchorId="5CB4C15D">
          <v:shape id="_x0000_i1648" type="#_x0000_t75" style="width:273pt;height:20pt" o:ole="">
            <v:imagedata r:id="rId1273" o:title=""/>
          </v:shape>
          <o:OLEObject Type="Embed" ProgID="Equation.DSMT4" ShapeID="_x0000_i1648" DrawAspect="Content" ObjectID="_1540966190" r:id="rId127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w:instrText>
      </w:r>
      <w:r w:rsidR="005232C6">
        <w:rPr>
          <w:noProof/>
        </w:rPr>
        <w:fldChar w:fldCharType="end"/>
      </w:r>
      <w:r>
        <w:instrText>)</w:instrText>
      </w:r>
      <w:r>
        <w:fldChar w:fldCharType="end"/>
      </w:r>
    </w:p>
    <w:p w14:paraId="18292FD7" w14:textId="77777777" w:rsidR="008C7882" w:rsidRDefault="008C7882" w:rsidP="008C7882">
      <w:r>
        <w:t>where</w:t>
      </w:r>
    </w:p>
    <w:p w14:paraId="7F1D09AB" w14:textId="6C2678BF" w:rsidR="008C7882" w:rsidRDefault="008C7882" w:rsidP="008C7882">
      <w:pPr>
        <w:pStyle w:val="MTDisplayEquation"/>
      </w:pPr>
      <w:r>
        <w:tab/>
      </w:r>
      <w:r w:rsidR="00DF221F" w:rsidRPr="00DF221F">
        <w:rPr>
          <w:position w:val="-32"/>
        </w:rPr>
        <w:object w:dxaOrig="2400" w:dyaOrig="600" w14:anchorId="320B7EB9">
          <v:shape id="_x0000_i1649" type="#_x0000_t75" style="width:120pt;height:30pt" o:ole="">
            <v:imagedata r:id="rId1275" o:title=""/>
          </v:shape>
          <o:OLEObject Type="Embed" ProgID="Equation.DSMT4" ShapeID="_x0000_i1649" DrawAspect="Content" ObjectID="_1540966191" r:id="rId127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w:instrText>
      </w:r>
      <w:r w:rsidR="005232C6">
        <w:rPr>
          <w:noProof/>
        </w:rPr>
        <w:fldChar w:fldCharType="end"/>
      </w:r>
      <w:r>
        <w:instrText>)</w:instrText>
      </w:r>
      <w:r>
        <w:fldChar w:fldCharType="end"/>
      </w:r>
    </w:p>
    <w:p w14:paraId="1808D8AA" w14:textId="77777777" w:rsidR="008C7882" w:rsidRPr="00551A6F" w:rsidRDefault="008C7882" w:rsidP="008C7882">
      <w:r>
        <w:t>and</w:t>
      </w:r>
    </w:p>
    <w:p w14:paraId="266CA8D5" w14:textId="3C11788F" w:rsidR="008C7882" w:rsidRDefault="008C7882" w:rsidP="008C7882">
      <w:pPr>
        <w:pStyle w:val="MTDisplayEquation"/>
      </w:pPr>
      <w:r>
        <w:tab/>
      </w:r>
      <w:r w:rsidR="00DF221F" w:rsidRPr="00DF221F">
        <w:rPr>
          <w:position w:val="-32"/>
        </w:rPr>
        <w:object w:dxaOrig="3500" w:dyaOrig="600" w14:anchorId="31821FEF">
          <v:shape id="_x0000_i1650" type="#_x0000_t75" style="width:175pt;height:30pt" o:ole="">
            <v:imagedata r:id="rId1277" o:title=""/>
          </v:shape>
          <o:OLEObject Type="Embed" ProgID="Equation.DSMT4" ShapeID="_x0000_i1650" DrawAspect="Content" ObjectID="_1540966192" r:id="rId127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w:instrText>
      </w:r>
      <w:r w:rsidR="005232C6">
        <w:instrText xml:space="preserve">Arabic \* MERGEFORMAT </w:instrText>
      </w:r>
      <w:r w:rsidR="005232C6">
        <w:fldChar w:fldCharType="separate"/>
      </w:r>
      <w:r w:rsidR="00843CC3">
        <w:rPr>
          <w:noProof/>
        </w:rPr>
        <w:instrText>6</w:instrText>
      </w:r>
      <w:r w:rsidR="005232C6">
        <w:rPr>
          <w:noProof/>
        </w:rPr>
        <w:fldChar w:fldCharType="end"/>
      </w:r>
      <w:r>
        <w:instrText>)</w:instrText>
      </w:r>
      <w:r>
        <w:fldChar w:fldCharType="end"/>
      </w:r>
    </w:p>
    <w:p w14:paraId="3195BA43" w14:textId="0EE6ED98" w:rsidR="008C7882" w:rsidRDefault="008C7882" w:rsidP="008C7882">
      <w:r>
        <w:lastRenderedPageBreak/>
        <w:t xml:space="preserve">The result is listed here without details of the derivation – see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for details.  The linearization of the internal virtual work is given by</w:t>
      </w:r>
    </w:p>
    <w:p w14:paraId="58176FBC" w14:textId="1769F1B8" w:rsidR="008C7882" w:rsidRDefault="008C7882" w:rsidP="008C7882">
      <w:pPr>
        <w:pStyle w:val="MTDisplayEquation"/>
      </w:pPr>
      <w:r>
        <w:tab/>
      </w:r>
      <w:r w:rsidR="00DF221F" w:rsidRPr="00DF221F">
        <w:rPr>
          <w:position w:val="-32"/>
        </w:rPr>
        <w:object w:dxaOrig="5340" w:dyaOrig="639" w14:anchorId="28591FAE">
          <v:shape id="_x0000_i1651" type="#_x0000_t75" style="width:267pt;height:32pt" o:ole="">
            <v:imagedata r:id="rId1279" o:title=""/>
          </v:shape>
          <o:OLEObject Type="Embed" ProgID="Equation.DSMT4" ShapeID="_x0000_i1651" DrawAspect="Content" ObjectID="_1540966193" r:id="rId128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w:instrText>
      </w:r>
      <w:r w:rsidR="005232C6">
        <w:rPr>
          <w:noProof/>
        </w:rPr>
        <w:fldChar w:fldCharType="end"/>
      </w:r>
      <w:r>
        <w:instrText>)</w:instrText>
      </w:r>
      <w:r>
        <w:fldChar w:fldCharType="end"/>
      </w:r>
    </w:p>
    <w:p w14:paraId="16265F82" w14:textId="369BC49D" w:rsidR="008C7882" w:rsidRDefault="008C7882" w:rsidP="008C7882">
      <w:r>
        <w:t xml:space="preserve">Notice that this equation is symmetric in </w:t>
      </w:r>
      <w:r w:rsidR="00DF221F" w:rsidRPr="00DF221F">
        <w:rPr>
          <w:position w:val="-6"/>
        </w:rPr>
        <w:object w:dxaOrig="340" w:dyaOrig="279" w14:anchorId="43032709">
          <v:shape id="_x0000_i1652" type="#_x0000_t75" style="width:17.5pt;height:14pt" o:ole="">
            <v:imagedata r:id="rId1281" o:title=""/>
          </v:shape>
          <o:OLEObject Type="Embed" ProgID="Equation.DSMT4" ShapeID="_x0000_i1652" DrawAspect="Content" ObjectID="_1540966194" r:id="rId1282"/>
        </w:object>
      </w:r>
      <w:r>
        <w:t xml:space="preserve">and </w:t>
      </w:r>
      <w:r w:rsidR="00DF221F" w:rsidRPr="00DF221F">
        <w:rPr>
          <w:position w:val="-6"/>
        </w:rPr>
        <w:object w:dxaOrig="200" w:dyaOrig="220" w14:anchorId="20D61E67">
          <v:shape id="_x0000_i1653" type="#_x0000_t75" style="width:10pt;height:11pt" o:ole="">
            <v:imagedata r:id="rId1283" o:title=""/>
          </v:shape>
          <o:OLEObject Type="Embed" ProgID="Equation.DSMT4" ShapeID="_x0000_i1653" DrawAspect="Content" ObjectID="_1540966195" r:id="rId1284"/>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536034F5" w:rsidR="008C7882" w:rsidRDefault="008C7882" w:rsidP="008C7882">
      <w:pPr>
        <w:pStyle w:val="MTDisplayEquation"/>
      </w:pPr>
      <w:r>
        <w:tab/>
      </w:r>
      <w:r w:rsidR="00DF221F" w:rsidRPr="00DF221F">
        <w:rPr>
          <w:position w:val="-76"/>
        </w:rPr>
        <w:object w:dxaOrig="6160" w:dyaOrig="1640" w14:anchorId="3BB8F6B6">
          <v:shape id="_x0000_i1654" type="#_x0000_t75" style="width:308pt;height:82pt" o:ole="">
            <v:imagedata r:id="rId1285" o:title=""/>
          </v:shape>
          <o:OLEObject Type="Embed" ProgID="Equation.DSMT4" ShapeID="_x0000_i1654" DrawAspect="Content" ObjectID="_1540966196" r:id="rId128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w:instrText>
      </w:r>
      <w:r w:rsidR="005232C6">
        <w:rPr>
          <w:noProof/>
        </w:rPr>
        <w:fldChar w:fldCharType="end"/>
      </w:r>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1151BD2A" w:rsidR="008C7882" w:rsidRDefault="008C7882" w:rsidP="008C7882">
      <w:r>
        <w:t xml:space="preserve">FEBio currently supports gravity as a body force, </w:t>
      </w:r>
      <w:r w:rsidR="00DF221F" w:rsidRPr="00DF221F">
        <w:rPr>
          <w:position w:val="-10"/>
        </w:rPr>
        <w:object w:dxaOrig="700" w:dyaOrig="320" w14:anchorId="731021BB">
          <v:shape id="_x0000_i1655" type="#_x0000_t75" style="width:35pt;height:16pt" o:ole="">
            <v:imagedata r:id="rId1287" o:title=""/>
          </v:shape>
          <o:OLEObject Type="Embed" ProgID="Equation.DSMT4" ShapeID="_x0000_i1655" DrawAspect="Content" ObjectID="_1540966197" r:id="rId1288"/>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DF221F" w:rsidRPr="00DF221F">
        <w:rPr>
          <w:position w:val="-6"/>
        </w:rPr>
        <w:object w:dxaOrig="240" w:dyaOrig="220" w14:anchorId="6A0AB2BA">
          <v:shape id="_x0000_i1656" type="#_x0000_t75" style="width:12pt;height:11pt" o:ole="">
            <v:imagedata r:id="rId1289" o:title=""/>
          </v:shape>
          <o:OLEObject Type="Embed" ProgID="Equation.DSMT4" ShapeID="_x0000_i1656" DrawAspect="Content" ObjectID="_1540966198" r:id="rId1290"/>
        </w:object>
      </w:r>
      <w:r>
        <w:t xml:space="preserve">, about an axis passing through the point </w:t>
      </w:r>
      <w:r w:rsidR="00DF221F" w:rsidRPr="00DF221F">
        <w:rPr>
          <w:position w:val="-6"/>
        </w:rPr>
        <w:object w:dxaOrig="180" w:dyaOrig="220" w14:anchorId="4EA9054C">
          <v:shape id="_x0000_i1657" type="#_x0000_t75" style="width:9pt;height:11pt" o:ole="">
            <v:imagedata r:id="rId1291" o:title=""/>
          </v:shape>
          <o:OLEObject Type="Embed" ProgID="Equation.DSMT4" ShapeID="_x0000_i1657" DrawAspect="Content" ObjectID="_1540966199" r:id="rId1292"/>
        </w:object>
      </w:r>
      <w:r>
        <w:t xml:space="preserve"> and directed along the unit vector </w:t>
      </w:r>
      <w:r w:rsidR="00DF221F" w:rsidRPr="00025957">
        <w:rPr>
          <w:position w:val="-4"/>
        </w:rPr>
        <w:object w:dxaOrig="200" w:dyaOrig="200" w14:anchorId="0BDFD694">
          <v:shape id="_x0000_i1658" type="#_x0000_t75" style="width:10pt;height:10pt" o:ole="">
            <v:imagedata r:id="rId1293" o:title=""/>
          </v:shape>
          <o:OLEObject Type="Embed" ProgID="Equation.DSMT4" ShapeID="_x0000_i1658" DrawAspect="Content" ObjectID="_1540966200" r:id="rId1294"/>
        </w:object>
      </w:r>
      <w:r>
        <w:t xml:space="preserve">, the body force is given by </w:t>
      </w:r>
      <w:r w:rsidR="00DF221F" w:rsidRPr="00DF221F">
        <w:rPr>
          <w:position w:val="-10"/>
        </w:rPr>
        <w:object w:dxaOrig="940" w:dyaOrig="360" w14:anchorId="16A61924">
          <v:shape id="_x0000_i1659" type="#_x0000_t75" style="width:47pt;height:18.5pt" o:ole="">
            <v:imagedata r:id="rId1295" o:title=""/>
          </v:shape>
          <o:OLEObject Type="Embed" ProgID="Equation.DSMT4" ShapeID="_x0000_i1659" DrawAspect="Content" ObjectID="_1540966201" r:id="rId1296"/>
        </w:object>
      </w:r>
      <w:r>
        <w:t xml:space="preserve">, where </w:t>
      </w:r>
      <w:r w:rsidR="00DF221F" w:rsidRPr="00025957">
        <w:rPr>
          <w:position w:val="-4"/>
        </w:rPr>
        <w:object w:dxaOrig="180" w:dyaOrig="200" w14:anchorId="7B7CFB08">
          <v:shape id="_x0000_i1660" type="#_x0000_t75" style="width:9pt;height:10pt" o:ole="">
            <v:imagedata r:id="rId1297" o:title=""/>
          </v:shape>
          <o:OLEObject Type="Embed" ProgID="Equation.DSMT4" ShapeID="_x0000_i1660" DrawAspect="Content" ObjectID="_1540966202" r:id="rId1298"/>
        </w:object>
      </w:r>
      <w:r>
        <w:t xml:space="preserve"> is the vector distance from a point </w:t>
      </w:r>
      <w:r w:rsidR="00DF221F" w:rsidRPr="00025957">
        <w:rPr>
          <w:position w:val="-4"/>
        </w:rPr>
        <w:object w:dxaOrig="200" w:dyaOrig="200" w14:anchorId="7F4973D9">
          <v:shape id="_x0000_i1661" type="#_x0000_t75" style="width:10pt;height:10pt" o:ole="">
            <v:imagedata r:id="rId1299" o:title=""/>
          </v:shape>
          <o:OLEObject Type="Embed" ProgID="Equation.DSMT4" ShapeID="_x0000_i1661" DrawAspect="Content" ObjectID="_1540966203" r:id="rId1300"/>
        </w:object>
      </w:r>
      <w:r>
        <w:t xml:space="preserve"> to the axis of rotation,</w:t>
      </w:r>
    </w:p>
    <w:p w14:paraId="194BB4BE" w14:textId="1A9E9599" w:rsidR="008C7882" w:rsidRPr="0075365E" w:rsidRDefault="008C7882" w:rsidP="008C7882">
      <w:pPr>
        <w:pStyle w:val="MTDisplayEquation"/>
      </w:pPr>
      <w:r w:rsidRPr="0075365E">
        <w:tab/>
      </w:r>
      <w:r w:rsidR="00DF221F" w:rsidRPr="00DF221F">
        <w:rPr>
          <w:position w:val="-14"/>
        </w:rPr>
        <w:object w:dxaOrig="2160" w:dyaOrig="400" w14:anchorId="33619C53">
          <v:shape id="_x0000_i1662" type="#_x0000_t75" style="width:108pt;height:20pt" o:ole="">
            <v:imagedata r:id="rId1301" o:title=""/>
          </v:shape>
          <o:OLEObject Type="Embed" ProgID="Equation.DSMT4" ShapeID="_x0000_i1662" DrawAspect="Content" ObjectID="_1540966204" r:id="rId1302"/>
        </w:object>
      </w:r>
      <w:r w:rsidRPr="0075365E">
        <w:tab/>
      </w:r>
      <w:r w:rsidRPr="0075365E">
        <w:fldChar w:fldCharType="begin"/>
      </w:r>
      <w:r w:rsidRPr="0075365E">
        <w:instrText xml:space="preserve"> MACROBUTTON MTPlaceRef \* MERGEFORMAT </w:instrText>
      </w:r>
      <w:r w:rsidR="0050564A">
        <w:fldChar w:fldCharType="begin"/>
      </w:r>
      <w:r w:rsidR="0050564A">
        <w:instrText xml:space="preserve"> SEQ MTEqn \h \* MERGEFORMAT </w:instrText>
      </w:r>
      <w:r w:rsidR="0050564A">
        <w:fldChar w:fldCharType="end"/>
      </w:r>
      <w:r w:rsidRPr="0075365E">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Pr="0075365E">
        <w:instrText>.</w:instrText>
      </w:r>
      <w:r w:rsidR="005232C6">
        <w:fldChar w:fldCharType="begin"/>
      </w:r>
      <w:r w:rsidR="005232C6">
        <w:instrText xml:space="preserve"> SEQ MTEqn \c \* Arabic \* MERGEFORMAT </w:instrText>
      </w:r>
      <w:r w:rsidR="005232C6">
        <w:fldChar w:fldCharType="separate"/>
      </w:r>
      <w:r w:rsidR="00843CC3">
        <w:rPr>
          <w:noProof/>
        </w:rPr>
        <w:instrText>9</w:instrText>
      </w:r>
      <w:r w:rsidR="005232C6">
        <w:rPr>
          <w:noProof/>
        </w:rPr>
        <w:fldChar w:fldCharType="end"/>
      </w:r>
      <w:r w:rsidRPr="0075365E">
        <w:instrText>)</w:instrText>
      </w:r>
      <w:r w:rsidRPr="0075365E">
        <w:fldChar w:fldCharType="end"/>
      </w:r>
    </w:p>
    <w:p w14:paraId="0861A841" w14:textId="099A3A12" w:rsidR="008C7882" w:rsidRPr="000C2253" w:rsidRDefault="003747B4" w:rsidP="008C7882">
      <w:pPr>
        <w:jc w:val="center"/>
      </w:pPr>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p>
    <w:p w14:paraId="2580872D" w14:textId="77777777" w:rsidR="008C7882" w:rsidRPr="000C2253" w:rsidRDefault="008C7882" w:rsidP="00FD7660">
      <w:r w:rsidRPr="000C2253">
        <w:t>The resulting linearized external work is given by</w:t>
      </w:r>
    </w:p>
    <w:p w14:paraId="4ECEA0B7" w14:textId="6CFB08F3" w:rsidR="008C7882" w:rsidRPr="000C2253" w:rsidRDefault="008C7882" w:rsidP="008C7882">
      <w:pPr>
        <w:pStyle w:val="MTDisplayEquation"/>
      </w:pPr>
      <w:r w:rsidRPr="000C2253">
        <w:tab/>
      </w:r>
      <w:r w:rsidR="00DF221F" w:rsidRPr="00DF221F">
        <w:rPr>
          <w:position w:val="-32"/>
        </w:rPr>
        <w:object w:dxaOrig="4440" w:dyaOrig="600" w14:anchorId="22FF3EDD">
          <v:shape id="_x0000_i1663" type="#_x0000_t75" style="width:222pt;height:30pt" o:ole="">
            <v:imagedata r:id="rId1304" o:title=""/>
          </v:shape>
          <o:OLEObject Type="Embed" ProgID="Equation.DSMT4" ShapeID="_x0000_i1663" DrawAspect="Content" ObjectID="_1540966205" r:id="rId1305"/>
        </w:object>
      </w:r>
      <w:r w:rsidRPr="000C2253">
        <w:t>,</w:t>
      </w:r>
      <w:r w:rsidRPr="000C2253">
        <w:tab/>
      </w:r>
      <w:r w:rsidRPr="000C2253">
        <w:fldChar w:fldCharType="begin"/>
      </w:r>
      <w:r w:rsidRPr="000C2253">
        <w:instrText xml:space="preserve"> MACROBUTTON MTPlaceRef \* MERGEFORMAT </w:instrText>
      </w:r>
      <w:r w:rsidR="0050564A">
        <w:fldChar w:fldCharType="begin"/>
      </w:r>
      <w:r w:rsidR="0050564A">
        <w:instrText xml:space="preserve"> SEQ MTEqn \h \* MERGEFORMAT </w:instrText>
      </w:r>
      <w:r w:rsidR="0050564A">
        <w:fldChar w:fldCharType="end"/>
      </w:r>
      <w:r w:rsidRPr="000C2253">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Pr="000C2253">
        <w:instrText>.</w:instrText>
      </w:r>
      <w:r w:rsidR="005232C6">
        <w:fldChar w:fldCharType="begin"/>
      </w:r>
      <w:r w:rsidR="005232C6">
        <w:instrText xml:space="preserve"> SEQ MTEqn \c \* Arabic \* MERGEFORMAT </w:instrText>
      </w:r>
      <w:r w:rsidR="005232C6">
        <w:fldChar w:fldCharType="separate"/>
      </w:r>
      <w:r w:rsidR="00843CC3">
        <w:rPr>
          <w:noProof/>
        </w:rPr>
        <w:instrText>10</w:instrText>
      </w:r>
      <w:r w:rsidR="005232C6">
        <w:rPr>
          <w:noProof/>
        </w:rPr>
        <w:fldChar w:fldCharType="end"/>
      </w:r>
      <w:r w:rsidRPr="000C2253">
        <w:instrText>)</w:instrText>
      </w:r>
      <w:r w:rsidRPr="000C2253">
        <w:fldChar w:fldCharType="end"/>
      </w:r>
    </w:p>
    <w:p w14:paraId="67F85E60" w14:textId="77777777" w:rsidR="008C7882" w:rsidRPr="000C2253" w:rsidRDefault="008C7882" w:rsidP="008C7882">
      <w:r w:rsidRPr="000C2253">
        <w:t>which produces a symmetric expression that will yield a symmetric matrix.</w:t>
      </w:r>
    </w:p>
    <w:p w14:paraId="3E49772B" w14:textId="77777777" w:rsidR="008C7882" w:rsidRDefault="008C7882" w:rsidP="008C7882">
      <w:pPr>
        <w:pStyle w:val="Heading3"/>
      </w:pPr>
      <w:bookmarkStart w:id="468" w:name="_Toc467221631"/>
      <w:r>
        <w:t>Discretization</w:t>
      </w:r>
      <w:bookmarkEnd w:id="468"/>
    </w:p>
    <w:p w14:paraId="236D94D9" w14:textId="66B62C89"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DF221F" w:rsidRPr="00DF221F">
        <w:rPr>
          <w:position w:val="-12"/>
        </w:rPr>
        <w:object w:dxaOrig="340" w:dyaOrig="360" w14:anchorId="0FCFF40D">
          <v:shape id="_x0000_i1664" type="#_x0000_t75" style="width:17.5pt;height:18.5pt" o:ole="">
            <v:imagedata r:id="rId1306" o:title=""/>
          </v:shape>
          <o:OLEObject Type="Embed" ProgID="Equation.DSMT4" ShapeID="_x0000_i1664" DrawAspect="Content" ObjectID="_1540966206" r:id="rId1307"/>
        </w:object>
      </w:r>
      <w:r>
        <w:t xml:space="preserve"> of the </w:t>
      </w:r>
      <w:r w:rsidRPr="002B3E69">
        <w:rPr>
          <w:i/>
        </w:rPr>
        <w:t>nodes</w:t>
      </w:r>
      <w:r>
        <w:t xml:space="preserve"> that define the geometry of a finite element, and the </w:t>
      </w:r>
      <w:r>
        <w:rPr>
          <w:i/>
        </w:rPr>
        <w:t>shape functions</w:t>
      </w:r>
      <w:r>
        <w:t>:</w:t>
      </w:r>
    </w:p>
    <w:p w14:paraId="3DF415B5" w14:textId="007B7D67" w:rsidR="008C7882" w:rsidRDefault="008C7882" w:rsidP="008C7882">
      <w:pPr>
        <w:pStyle w:val="MTDisplayEquation"/>
      </w:pPr>
      <w:r>
        <w:tab/>
      </w:r>
      <w:r w:rsidR="00DF221F" w:rsidRPr="00DF221F">
        <w:rPr>
          <w:position w:val="-28"/>
        </w:rPr>
        <w:object w:dxaOrig="2360" w:dyaOrig="680" w14:anchorId="3DF7C2C2">
          <v:shape id="_x0000_i1665" type="#_x0000_t75" style="width:118pt;height:33.5pt" o:ole="">
            <v:imagedata r:id="rId1308" o:title=""/>
          </v:shape>
          <o:OLEObject Type="Embed" ProgID="Equation.DSMT4" ShapeID="_x0000_i1665" DrawAspect="Content" ObjectID="_1540966207" r:id="rId13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w:instrText>
      </w:r>
      <w:r w:rsidR="005232C6">
        <w:rPr>
          <w:noProof/>
        </w:rPr>
        <w:fldChar w:fldCharType="end"/>
      </w:r>
      <w:r>
        <w:instrText>)</w:instrText>
      </w:r>
      <w:r>
        <w:fldChar w:fldCharType="end"/>
      </w:r>
    </w:p>
    <w:p w14:paraId="57F1A887" w14:textId="45502FFA" w:rsidR="008C7882" w:rsidRDefault="008C7882" w:rsidP="008C7882">
      <w:r>
        <w:t xml:space="preserve">where </w:t>
      </w:r>
      <w:r>
        <w:rPr>
          <w:i/>
        </w:rPr>
        <w:t xml:space="preserve">n </w:t>
      </w:r>
      <w:r>
        <w:t xml:space="preserve">is the number of nodes and </w:t>
      </w:r>
      <w:r w:rsidR="00DF221F" w:rsidRPr="00DF221F">
        <w:rPr>
          <w:position w:val="-12"/>
        </w:rPr>
        <w:object w:dxaOrig="240" w:dyaOrig="360" w14:anchorId="6080678E">
          <v:shape id="_x0000_i1666" type="#_x0000_t75" style="width:12pt;height:18.5pt" o:ole="">
            <v:imagedata r:id="rId1310" o:title=""/>
          </v:shape>
          <o:OLEObject Type="Embed" ProgID="Equation.DSMT4" ShapeID="_x0000_i1666" DrawAspect="Content" ObjectID="_1540966208" r:id="rId1311"/>
        </w:object>
      </w:r>
      <w:r>
        <w:t xml:space="preserve">are the natural coordinates. Similarly, the motion is described in terms of the current position </w:t>
      </w:r>
      <w:r w:rsidR="00DF221F" w:rsidRPr="00DF221F">
        <w:rPr>
          <w:position w:val="-14"/>
        </w:rPr>
        <w:object w:dxaOrig="600" w:dyaOrig="400" w14:anchorId="78F842D3">
          <v:shape id="_x0000_i1667" type="#_x0000_t75" style="width:30pt;height:20pt" o:ole="">
            <v:imagedata r:id="rId1312" o:title=""/>
          </v:shape>
          <o:OLEObject Type="Embed" ProgID="Equation.DSMT4" ShapeID="_x0000_i1667" DrawAspect="Content" ObjectID="_1540966209" r:id="rId1313"/>
        </w:object>
      </w:r>
      <w:r>
        <w:t xml:space="preserve"> of the </w:t>
      </w:r>
      <w:r w:rsidRPr="00BE09E9">
        <w:rPr>
          <w:i/>
        </w:rPr>
        <w:t>same</w:t>
      </w:r>
      <w:r>
        <w:t xml:space="preserve"> particles:</w:t>
      </w:r>
    </w:p>
    <w:p w14:paraId="6CDB32D5" w14:textId="44BF632E" w:rsidR="008C7882" w:rsidRDefault="008C7882" w:rsidP="008C7882">
      <w:pPr>
        <w:pStyle w:val="MTDisplayEquation"/>
      </w:pPr>
      <w:r>
        <w:tab/>
      </w:r>
      <w:r w:rsidR="00DF221F" w:rsidRPr="00DF221F">
        <w:rPr>
          <w:position w:val="-28"/>
        </w:rPr>
        <w:object w:dxaOrig="1800" w:dyaOrig="680" w14:anchorId="7BEA0D91">
          <v:shape id="_x0000_i1668" type="#_x0000_t75" style="width:90.5pt;height:33.5pt" o:ole="">
            <v:imagedata r:id="rId1314" o:title=""/>
          </v:shape>
          <o:OLEObject Type="Embed" ProgID="Equation.DSMT4" ShapeID="_x0000_i1668" DrawAspect="Content" ObjectID="_1540966210" r:id="rId131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12</w:instrText>
      </w:r>
      <w:r w:rsidR="005232C6">
        <w:rPr>
          <w:noProof/>
        </w:rPr>
        <w:fldChar w:fldCharType="end"/>
      </w:r>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4D3C764F" w:rsidR="008C7882" w:rsidRDefault="008C7882" w:rsidP="008C7882">
      <w:pPr>
        <w:pStyle w:val="MTDisplayEquation"/>
      </w:pPr>
      <w:r>
        <w:tab/>
      </w:r>
      <w:r w:rsidR="00DF221F" w:rsidRPr="00DF221F">
        <w:rPr>
          <w:position w:val="-20"/>
        </w:rPr>
        <w:object w:dxaOrig="3420" w:dyaOrig="520" w14:anchorId="1E40BFB2">
          <v:shape id="_x0000_i1669" type="#_x0000_t75" style="width:171pt;height:26pt" o:ole="">
            <v:imagedata r:id="rId1316" o:title=""/>
          </v:shape>
          <o:OLEObject Type="Embed" ProgID="Equation.DSMT4" ShapeID="_x0000_i1669" DrawAspect="Content" ObjectID="_1540966211" r:id="rId131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13</w:instrText>
      </w:r>
      <w:r w:rsidR="005232C6">
        <w:rPr>
          <w:noProof/>
        </w:rPr>
        <w:fldChar w:fldCharType="end"/>
      </w:r>
      <w:r>
        <w:instrText>)</w:instrText>
      </w:r>
      <w:r>
        <w:fldChar w:fldCharType="end"/>
      </w:r>
    </w:p>
    <w:p w14:paraId="715E8E05" w14:textId="77777777" w:rsidR="008C7882" w:rsidRDefault="008C7882" w:rsidP="008C7882">
      <w:r>
        <w:t>where</w:t>
      </w:r>
    </w:p>
    <w:p w14:paraId="537B3EF1" w14:textId="61B70499" w:rsidR="008C7882" w:rsidRDefault="008C7882" w:rsidP="008C7882">
      <w:pPr>
        <w:pStyle w:val="MTDisplayEquation"/>
      </w:pPr>
      <w:r>
        <w:tab/>
      </w:r>
      <w:r w:rsidR="00DF221F" w:rsidRPr="00DF221F">
        <w:rPr>
          <w:position w:val="-58"/>
        </w:rPr>
        <w:object w:dxaOrig="2700" w:dyaOrig="1280" w14:anchorId="4EE759BF">
          <v:shape id="_x0000_i1670" type="#_x0000_t75" style="width:135pt;height:63.5pt" o:ole="">
            <v:imagedata r:id="rId1318" o:title=""/>
          </v:shape>
          <o:OLEObject Type="Embed" ProgID="Equation.DSMT4" ShapeID="_x0000_i1670" DrawAspect="Content" ObjectID="_1540966212" r:id="rId131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w:instrText>
      </w:r>
      <w:r w:rsidR="005232C6">
        <w:instrText xml:space="preserve">c \* Arabic \* MERGEFORMAT </w:instrText>
      </w:r>
      <w:r w:rsidR="005232C6">
        <w:fldChar w:fldCharType="separate"/>
      </w:r>
      <w:r w:rsidR="00843CC3">
        <w:rPr>
          <w:noProof/>
        </w:rPr>
        <w:instrText>14</w:instrText>
      </w:r>
      <w:r w:rsidR="005232C6">
        <w:rPr>
          <w:noProof/>
        </w:rPr>
        <w:fldChar w:fldCharType="end"/>
      </w:r>
      <w:r>
        <w:instrText>)</w:instrText>
      </w:r>
      <w:r>
        <w:fldChar w:fldCharType="end"/>
      </w:r>
    </w:p>
    <w:p w14:paraId="3A2A7765" w14:textId="6BE0F2B8"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A33415A" w14:textId="0827BE98" w:rsidR="008C7882" w:rsidRDefault="008C7882" w:rsidP="008C7882">
      <w:pPr>
        <w:pStyle w:val="MTDisplayEquation"/>
      </w:pPr>
      <w:r>
        <w:tab/>
      </w:r>
      <w:r w:rsidR="00DF221F" w:rsidRPr="00DF221F">
        <w:rPr>
          <w:position w:val="-50"/>
        </w:rPr>
        <w:object w:dxaOrig="5840" w:dyaOrig="1120" w14:anchorId="1D897D7E">
          <v:shape id="_x0000_i1671" type="#_x0000_t75" style="width:291.5pt;height:56pt" o:ole="">
            <v:imagedata r:id="rId1320" o:title=""/>
          </v:shape>
          <o:OLEObject Type="Embed" ProgID="Equation.DSMT4" ShapeID="_x0000_i1671" DrawAspect="Content" ObjectID="_1540966213" r:id="rId132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15</w:instrText>
      </w:r>
      <w:r w:rsidR="005232C6">
        <w:rPr>
          <w:noProof/>
        </w:rPr>
        <w:fldChar w:fldCharType="end"/>
      </w:r>
      <w:r>
        <w:instrText>)</w:instrText>
      </w:r>
      <w:r>
        <w:fldChar w:fldCharType="end"/>
      </w:r>
    </w:p>
    <w:p w14:paraId="6B5EBD22" w14:textId="77777777" w:rsidR="008C7882" w:rsidRDefault="008C7882" w:rsidP="008C7882">
      <w:r>
        <w:t>The constitutive component can be discretized as follows:</w:t>
      </w:r>
    </w:p>
    <w:p w14:paraId="2C8ABE55" w14:textId="5476FBD1" w:rsidR="008C7882" w:rsidRDefault="008C7882" w:rsidP="008C7882">
      <w:pPr>
        <w:pStyle w:val="MTDisplayEquation"/>
      </w:pPr>
      <w:r>
        <w:tab/>
      </w:r>
      <w:r w:rsidR="00DF221F" w:rsidRPr="00DF221F">
        <w:rPr>
          <w:position w:val="-36"/>
        </w:rPr>
        <w:object w:dxaOrig="4200" w:dyaOrig="840" w14:anchorId="23A66187">
          <v:shape id="_x0000_i1672" type="#_x0000_t75" style="width:210pt;height:42pt" o:ole="">
            <v:imagedata r:id="rId1322" o:title=""/>
          </v:shape>
          <o:OLEObject Type="Embed" ProgID="Equation.DSMT4" ShapeID="_x0000_i1672" DrawAspect="Content" ObjectID="_1540966214" r:id="rId132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16</w:instrText>
      </w:r>
      <w:r w:rsidR="005232C6">
        <w:rPr>
          <w:noProof/>
        </w:rPr>
        <w:fldChar w:fldCharType="end"/>
      </w:r>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2DAF34FC" w:rsidR="008C7882" w:rsidRDefault="008C7882" w:rsidP="008C7882">
      <w:pPr>
        <w:pStyle w:val="MTDisplayEquation"/>
      </w:pPr>
      <w:r>
        <w:tab/>
      </w:r>
      <w:r w:rsidR="00DF221F" w:rsidRPr="00DF221F">
        <w:rPr>
          <w:position w:val="-34"/>
        </w:rPr>
        <w:object w:dxaOrig="1960" w:dyaOrig="620" w14:anchorId="2FB2F9F6">
          <v:shape id="_x0000_i1673" type="#_x0000_t75" style="width:98pt;height:31pt" o:ole="">
            <v:imagedata r:id="rId1324" o:title=""/>
          </v:shape>
          <o:OLEObject Type="Embed" ProgID="Equation.DSMT4" ShapeID="_x0000_i1673" DrawAspect="Content" ObjectID="_1540966215" r:id="rId132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17</w:instrText>
      </w:r>
      <w:r w:rsidR="005232C6">
        <w:rPr>
          <w:noProof/>
        </w:rPr>
        <w:fldChar w:fldCharType="end"/>
      </w:r>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746A512F" w:rsidR="008C7882" w:rsidRDefault="008C7882" w:rsidP="008C7882">
      <w:pPr>
        <w:pStyle w:val="MTDisplayEquation"/>
      </w:pPr>
      <w:r>
        <w:tab/>
      </w:r>
      <w:r w:rsidR="00DF221F" w:rsidRPr="00DF221F">
        <w:rPr>
          <w:position w:val="-28"/>
        </w:rPr>
        <w:object w:dxaOrig="1219" w:dyaOrig="680" w14:anchorId="03C8D134">
          <v:shape id="_x0000_i1674" type="#_x0000_t75" style="width:61pt;height:33.5pt" o:ole="">
            <v:imagedata r:id="rId1326" o:title=""/>
          </v:shape>
          <o:OLEObject Type="Embed" ProgID="Equation.DSMT4" ShapeID="_x0000_i1674" DrawAspect="Content" ObjectID="_1540966216" r:id="rId132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18</w:instrText>
      </w:r>
      <w:r w:rsidR="005232C6">
        <w:rPr>
          <w:noProof/>
        </w:rPr>
        <w:fldChar w:fldCharType="end"/>
      </w:r>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0DE3935C" w:rsidR="008C7882" w:rsidRDefault="008C7882" w:rsidP="008C7882">
      <w:pPr>
        <w:pStyle w:val="MTDisplayEquation"/>
      </w:pPr>
      <w:r>
        <w:lastRenderedPageBreak/>
        <w:tab/>
      </w:r>
      <w:r w:rsidR="00DF221F" w:rsidRPr="00DF221F">
        <w:rPr>
          <w:position w:val="-104"/>
        </w:rPr>
        <w:object w:dxaOrig="3560" w:dyaOrig="2200" w14:anchorId="23401A45">
          <v:shape id="_x0000_i1675" type="#_x0000_t75" style="width:177.5pt;height:110.5pt" o:ole="">
            <v:imagedata r:id="rId1328" o:title=""/>
          </v:shape>
          <o:OLEObject Type="Embed" ProgID="Equation.DSMT4" ShapeID="_x0000_i1675" DrawAspect="Content" ObjectID="_1540966217" r:id="rId132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19</w:instrText>
      </w:r>
      <w:r w:rsidR="005232C6">
        <w:rPr>
          <w:noProof/>
        </w:rPr>
        <w:fldChar w:fldCharType="end"/>
      </w:r>
      <w:r>
        <w:instrText>)</w:instrText>
      </w:r>
      <w:r>
        <w:fldChar w:fldCharType="end"/>
      </w:r>
    </w:p>
    <w:p w14:paraId="57AAFF2F" w14:textId="77777777" w:rsidR="008C7882" w:rsidRDefault="008C7882" w:rsidP="008C7882"/>
    <w:p w14:paraId="560C88A9" w14:textId="440575D0" w:rsidR="008C7882" w:rsidRDefault="008C7882" w:rsidP="008C7882">
      <w:r>
        <w:t xml:space="preserve">The spatial constitutive matrix </w:t>
      </w:r>
      <w:r>
        <w:rPr>
          <w:b/>
        </w:rPr>
        <w:t xml:space="preserve">D </w:t>
      </w:r>
      <w:r>
        <w:t xml:space="preserve">is constructed from the components of the fourth-order tensor </w:t>
      </w:r>
      <w:r w:rsidR="00DF221F" w:rsidRPr="00025957">
        <w:rPr>
          <w:position w:val="-4"/>
        </w:rPr>
        <w:object w:dxaOrig="200" w:dyaOrig="200" w14:anchorId="527FAE29">
          <v:shape id="_x0000_i1676" type="#_x0000_t75" style="width:10pt;height:10pt" o:ole="">
            <v:imagedata r:id="rId1330" o:title=""/>
          </v:shape>
          <o:OLEObject Type="Embed" ProgID="Equation.DSMT4" ShapeID="_x0000_i1676" DrawAspect="Content" ObjectID="_1540966218" r:id="rId1331"/>
        </w:object>
      </w:r>
      <w:r>
        <w:t xml:space="preserve">using the following table; </w:t>
      </w:r>
      <w:r w:rsidR="00DF221F" w:rsidRPr="00DF221F">
        <w:rPr>
          <w:position w:val="-14"/>
        </w:rPr>
        <w:object w:dxaOrig="940" w:dyaOrig="380" w14:anchorId="3C1F3E7C">
          <v:shape id="_x0000_i1677" type="#_x0000_t75" style="width:47pt;height:18.5pt" o:ole="">
            <v:imagedata r:id="rId1332" o:title=""/>
          </v:shape>
          <o:OLEObject Type="Embed" ProgID="Equation.DSMT4" ShapeID="_x0000_i1677" DrawAspect="Content" ObjectID="_1540966219" r:id="rId1333"/>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r w:rsidRPr="00FE38CD">
              <w:rPr>
                <w:b/>
              </w:rPr>
              <w:t>i/k</w:t>
            </w:r>
          </w:p>
        </w:tc>
        <w:tc>
          <w:tcPr>
            <w:tcW w:w="720" w:type="dxa"/>
            <w:tcBorders>
              <w:bottom w:val="nil"/>
            </w:tcBorders>
            <w:shd w:val="clear" w:color="auto" w:fill="auto"/>
          </w:tcPr>
          <w:p w14:paraId="0FC6D494" w14:textId="77777777" w:rsidR="008C7882" w:rsidRPr="00FE38CD" w:rsidRDefault="008C7882" w:rsidP="008C7882">
            <w:pPr>
              <w:rPr>
                <w:b/>
              </w:rPr>
            </w:pPr>
            <w:r w:rsidRPr="00FE38CD">
              <w:rPr>
                <w:b/>
              </w:rPr>
              <w:t>j/l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2828EF31" w:rsidR="008C7882" w:rsidRDefault="008C7882" w:rsidP="008C7882">
      <w:pPr>
        <w:pStyle w:val="MTDisplayEquation"/>
      </w:pPr>
      <w:r>
        <w:tab/>
      </w:r>
      <w:r w:rsidR="00DF221F" w:rsidRPr="00DF221F">
        <w:rPr>
          <w:position w:val="-34"/>
        </w:rPr>
        <w:object w:dxaOrig="4580" w:dyaOrig="620" w14:anchorId="10FC191D">
          <v:shape id="_x0000_i1678" type="#_x0000_t75" style="width:228.5pt;height:31pt" o:ole="">
            <v:imagedata r:id="rId1334" o:title=""/>
          </v:shape>
          <o:OLEObject Type="Embed" ProgID="Equation.DSMT4" ShapeID="_x0000_i1678" DrawAspect="Content" ObjectID="_1540966220" r:id="rId133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20</w:instrText>
      </w:r>
      <w:r w:rsidR="005232C6">
        <w:rPr>
          <w:noProof/>
        </w:rPr>
        <w:fldChar w:fldCharType="end"/>
      </w:r>
      <w:r>
        <w:instrText>)</w:instrText>
      </w:r>
      <w:r>
        <w:fldChar w:fldCharType="end"/>
      </w:r>
    </w:p>
    <w:p w14:paraId="047CF165" w14:textId="77777777" w:rsidR="008C7882" w:rsidRDefault="008C7882" w:rsidP="008C7882">
      <w:r>
        <w:t>For the pressure component of the external virtual work, we find</w:t>
      </w:r>
    </w:p>
    <w:p w14:paraId="48456C29" w14:textId="5932FEA3" w:rsidR="008C7882" w:rsidRDefault="008C7882" w:rsidP="008C7882">
      <w:pPr>
        <w:pStyle w:val="MTDisplayEquation"/>
      </w:pPr>
      <w:r>
        <w:tab/>
      </w:r>
      <w:r w:rsidR="00DF221F" w:rsidRPr="00DF221F">
        <w:rPr>
          <w:position w:val="-14"/>
        </w:rPr>
        <w:object w:dxaOrig="4000" w:dyaOrig="420" w14:anchorId="747ECE15">
          <v:shape id="_x0000_i1679" type="#_x0000_t75" style="width:200pt;height:21pt" o:ole="">
            <v:imagedata r:id="rId1336" o:title=""/>
          </v:shape>
          <o:OLEObject Type="Embed" ProgID="Equation.DSMT4" ShapeID="_x0000_i1679" DrawAspect="Content" ObjectID="_1540966221" r:id="rId133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21</w:instrText>
      </w:r>
      <w:r w:rsidR="005232C6">
        <w:rPr>
          <w:noProof/>
        </w:rPr>
        <w:fldChar w:fldCharType="end"/>
      </w:r>
      <w:r>
        <w:instrText>)</w:instrText>
      </w:r>
      <w:r>
        <w:fldChar w:fldCharType="end"/>
      </w:r>
    </w:p>
    <w:p w14:paraId="2A532AC7" w14:textId="77777777" w:rsidR="008C7882" w:rsidRDefault="008C7882" w:rsidP="008C7882">
      <w:r>
        <w:t>where,</w:t>
      </w:r>
    </w:p>
    <w:p w14:paraId="539CCB84" w14:textId="58390587" w:rsidR="008C7882" w:rsidRDefault="008C7882" w:rsidP="008C7882">
      <w:pPr>
        <w:pStyle w:val="MTDisplayEquation"/>
      </w:pPr>
      <w:r>
        <w:tab/>
      </w:r>
      <w:r w:rsidR="00DF221F" w:rsidRPr="00DF221F">
        <w:rPr>
          <w:position w:val="-106"/>
        </w:rPr>
        <w:object w:dxaOrig="6020" w:dyaOrig="1480" w14:anchorId="4F63A1F2">
          <v:shape id="_x0000_i1680" type="#_x0000_t75" style="width:300.5pt;height:74.5pt" o:ole="">
            <v:imagedata r:id="rId1338" o:title=""/>
          </v:shape>
          <o:OLEObject Type="Embed" ProgID="Equation.DSMT4" ShapeID="_x0000_i1680" DrawAspect="Content" ObjectID="_1540966222" r:id="rId133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22</w:instrText>
      </w:r>
      <w:r w:rsidR="005232C6">
        <w:rPr>
          <w:noProof/>
        </w:rPr>
        <w:fldChar w:fldCharType="end"/>
      </w:r>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469" w:name="_Toc176704842"/>
      <w:bookmarkStart w:id="470" w:name="_Toc467221632"/>
      <w:r>
        <w:lastRenderedPageBreak/>
        <w:t>Weak formulation for biphasic materials</w:t>
      </w:r>
      <w:bookmarkEnd w:id="469"/>
      <w:bookmarkEnd w:id="470"/>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r w:rsidR="005232C6">
        <w:fldChar w:fldCharType="begin"/>
      </w:r>
      <w:r w:rsidR="005232C6">
        <w:instrText xml:space="preserve"> REF ZEqnNum902981 \* Charformat \! \* MERGEFORMAT </w:instrText>
      </w:r>
      <w:r w:rsidR="005232C6">
        <w:fldChar w:fldCharType="separate"/>
      </w:r>
      <w:ins w:id="471" w:author="steve maas" w:date="2016-09-27T12:58:00Z">
        <w:r w:rsidR="00843CC3">
          <w:instrText>(2.103)</w:instrText>
        </w:r>
      </w:ins>
      <w:del w:id="472" w:author="steve maas" w:date="2016-09-27T12:58:00Z">
        <w:r w:rsidR="00E34B36" w:rsidDel="00843CC3">
          <w:delInstrText>(2.97)</w:delInstrText>
        </w:r>
      </w:del>
      <w:r w:rsidR="005232C6">
        <w:fldChar w:fldCharType="end"/>
      </w:r>
      <w:r w:rsidR="00F71297">
        <w:fldChar w:fldCharType="end"/>
      </w:r>
      <w:r w:rsidRPr="000037DA">
        <w:t xml:space="preserve"> and </w:t>
      </w:r>
      <w:r w:rsidR="00F71297">
        <w:fldChar w:fldCharType="begin"/>
      </w:r>
      <w:r w:rsidR="00F71297">
        <w:instrText xml:space="preserve"> GOTOBUTTON ZEqnNum916857  \* MERGEFORMAT </w:instrText>
      </w:r>
      <w:r w:rsidR="005232C6">
        <w:fldChar w:fldCharType="begin"/>
      </w:r>
      <w:r w:rsidR="005232C6">
        <w:instrText xml:space="preserve"> REF ZEqnNum916857 \* Charformat \! \* MERGEFORMAT </w:instrText>
      </w:r>
      <w:r w:rsidR="005232C6">
        <w:fldChar w:fldCharType="separate"/>
      </w:r>
      <w:ins w:id="473" w:author="steve maas" w:date="2016-09-27T12:58:00Z">
        <w:r w:rsidR="00843CC3">
          <w:instrText>(2.105)</w:instrText>
        </w:r>
      </w:ins>
      <w:del w:id="474" w:author="steve maas" w:date="2016-09-27T12:58:00Z">
        <w:r w:rsidR="00E34B36" w:rsidDel="00843CC3">
          <w:delInstrText>(2.99)</w:delInstrText>
        </w:r>
      </w:del>
      <w:r w:rsidR="005232C6">
        <w:fldChar w:fldCharType="end"/>
      </w:r>
      <w:r w:rsidR="00F71297">
        <w:fldChar w:fldCharType="end"/>
      </w:r>
      <w:r>
        <w:t>:</w:t>
      </w:r>
    </w:p>
    <w:p w14:paraId="163DB9FC" w14:textId="041205C2" w:rsidR="00FB6012" w:rsidRPr="000037DA" w:rsidRDefault="00FB6012" w:rsidP="00FB6012">
      <w:pPr>
        <w:pStyle w:val="MTDisplayEquation"/>
      </w:pPr>
      <w:r w:rsidRPr="000037DA">
        <w:tab/>
      </w:r>
      <w:r w:rsidR="00DF221F" w:rsidRPr="00DF221F">
        <w:rPr>
          <w:position w:val="-18"/>
        </w:rPr>
        <w:object w:dxaOrig="5040" w:dyaOrig="480" w14:anchorId="24BC7A59">
          <v:shape id="_x0000_i1681" type="#_x0000_t75" style="width:252pt;height:24pt" o:ole="">
            <v:imagedata r:id="rId1340" o:title=""/>
          </v:shape>
          <o:OLEObject Type="Embed" ProgID="Equation.DSMT4" ShapeID="_x0000_i1681" DrawAspect="Content" ObjectID="_1540966223" r:id="rId1341"/>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23</w:instrText>
      </w:r>
      <w:r w:rsidR="005232C6">
        <w:rPr>
          <w:noProof/>
        </w:rPr>
        <w:fldChar w:fldCharType="end"/>
      </w:r>
      <w:r>
        <w:instrText>)</w:instrText>
      </w:r>
      <w:r>
        <w:fldChar w:fldCharType="end"/>
      </w:r>
    </w:p>
    <w:p w14:paraId="5914A3C8" w14:textId="12315397" w:rsidR="00FB6012" w:rsidRDefault="00FB6012" w:rsidP="00FB6012">
      <w:r w:rsidRPr="000037DA">
        <w:t xml:space="preserve">where </w:t>
      </w:r>
      <w:r w:rsidR="00DF221F" w:rsidRPr="00DF221F">
        <w:rPr>
          <w:position w:val="-6"/>
        </w:rPr>
        <w:object w:dxaOrig="200" w:dyaOrig="279" w14:anchorId="398F27A6">
          <v:shape id="_x0000_i1682" type="#_x0000_t75" style="width:10pt;height:14pt" o:ole="">
            <v:imagedata r:id="rId1342" o:title=""/>
          </v:shape>
          <o:OLEObject Type="Embed" ProgID="Equation.DSMT4" ShapeID="_x0000_i1682" DrawAspect="Content" ObjectID="_1540966224" r:id="rId1343"/>
        </w:object>
      </w:r>
      <w:r w:rsidRPr="000037DA">
        <w:t xml:space="preserve"> is the domain of interest defined on the solid matrix, </w:t>
      </w:r>
      <w:r w:rsidR="00DF221F" w:rsidRPr="00DF221F">
        <w:rPr>
          <w:position w:val="-6"/>
        </w:rPr>
        <w:object w:dxaOrig="420" w:dyaOrig="320" w14:anchorId="14A6CEAB">
          <v:shape id="_x0000_i1683" type="#_x0000_t75" style="width:21pt;height:16pt" o:ole="">
            <v:imagedata r:id="rId1344" o:title=""/>
          </v:shape>
          <o:OLEObject Type="Embed" ProgID="Equation.DSMT4" ShapeID="_x0000_i1683" DrawAspect="Content" ObjectID="_1540966225" r:id="rId1345"/>
        </w:object>
      </w:r>
      <w:r w:rsidRPr="000037DA">
        <w:t xml:space="preserve"> is a virtual velocity of the solid and </w:t>
      </w:r>
      <w:r w:rsidR="00DF221F" w:rsidRPr="00DF221F">
        <w:rPr>
          <w:position w:val="-10"/>
        </w:rPr>
        <w:object w:dxaOrig="380" w:dyaOrig="320" w14:anchorId="66BFA283">
          <v:shape id="_x0000_i1684" type="#_x0000_t75" style="width:18.5pt;height:16pt" o:ole="">
            <v:imagedata r:id="rId1346" o:title=""/>
          </v:shape>
          <o:OLEObject Type="Embed" ProgID="Equation.DSMT4" ShapeID="_x0000_i1684" DrawAspect="Content" ObjectID="_1540966226" r:id="rId1347"/>
        </w:object>
      </w:r>
      <w:r w:rsidRPr="000037DA">
        <w:t xml:space="preserve"> is a virtual pressure of the fluid </w:t>
      </w:r>
      <w:r>
        <w:fldChar w:fldCharType="begin"/>
      </w:r>
      <w:r w:rsidR="00F119D4">
        <w:instrText xml:space="preserve"> ADDIN EN.CITE &lt;EndNote&gt;&lt;Cite&gt;&lt;Author&gt;Un&lt;/Author&gt;&lt;Year&gt;2006&lt;/Year&gt;&lt;RecNum&gt;50&lt;/RecNum&gt;&lt;DisplayText&gt;[26]&lt;/DisplayText&gt;&lt;record&gt;&lt;rec-number&gt;50&lt;/rec-number&gt;&lt;foreign-keys&gt;&lt;key app="EN" db-id="fwxrfwzd5wwavcepe9epdeevxdsd2fftswrx" timestamp="0"&gt;50&lt;/key&gt;&lt;/foreign-keys&gt;&lt;ref-type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214E15">
          <w:rPr>
            <w:noProof/>
          </w:rPr>
          <w:t>26</w:t>
        </w:r>
      </w:hyperlink>
      <w:r w:rsidR="00A56950">
        <w:rPr>
          <w:noProof/>
        </w:rPr>
        <w:t>]</w:t>
      </w:r>
      <w:r>
        <w:fldChar w:fldCharType="end"/>
      </w:r>
      <w:r w:rsidR="0018091D">
        <w:t>.</w:t>
      </w:r>
      <w:r>
        <w:t xml:space="preserve"> </w:t>
      </w:r>
      <w:r w:rsidR="00DF221F" w:rsidRPr="00DF221F">
        <w:rPr>
          <w:position w:val="-6"/>
        </w:rPr>
        <w:object w:dxaOrig="300" w:dyaOrig="279" w14:anchorId="03BE8FB8">
          <v:shape id="_x0000_i1685" type="#_x0000_t75" style="width:15pt;height:14pt" o:ole="">
            <v:imagedata r:id="rId1348" o:title=""/>
          </v:shape>
          <o:OLEObject Type="Embed" ProgID="Equation.DSMT4" ShapeID="_x0000_i1685" DrawAspect="Content" ObjectID="_1540966227" r:id="rId1349"/>
        </w:object>
      </w:r>
      <w:r>
        <w:t xml:space="preserve"> is an elemental volume of </w:t>
      </w:r>
      <w:r w:rsidR="00DF221F" w:rsidRPr="00DF221F">
        <w:rPr>
          <w:position w:val="-6"/>
        </w:rPr>
        <w:object w:dxaOrig="200" w:dyaOrig="279" w14:anchorId="4994A0C1">
          <v:shape id="_x0000_i1686" type="#_x0000_t75" style="width:10pt;height:14pt" o:ole="">
            <v:imagedata r:id="rId1350" o:title=""/>
          </v:shape>
          <o:OLEObject Type="Embed" ProgID="Equation.DSMT4" ShapeID="_x0000_i1686" DrawAspect="Content" ObjectID="_1540966228" r:id="rId1351"/>
        </w:object>
      </w:r>
      <w:r w:rsidRPr="000037DA">
        <w:t>.  Using the divergence theorem, this expression may be rearranged as</w:t>
      </w:r>
    </w:p>
    <w:p w14:paraId="07DC0215" w14:textId="4074D275" w:rsidR="00FB6012" w:rsidRPr="000037DA" w:rsidRDefault="00FB6012" w:rsidP="00FB6012">
      <w:pPr>
        <w:pStyle w:val="MTDisplayEquation"/>
      </w:pPr>
      <w:r w:rsidRPr="000037DA">
        <w:tab/>
      </w:r>
      <w:r w:rsidR="00DF221F" w:rsidRPr="00DF221F">
        <w:rPr>
          <w:position w:val="-42"/>
        </w:rPr>
        <w:object w:dxaOrig="5200" w:dyaOrig="960" w14:anchorId="4110D40C">
          <v:shape id="_x0000_i1687" type="#_x0000_t75" style="width:260.5pt;height:48pt" o:ole="">
            <v:imagedata r:id="rId1352" o:title=""/>
          </v:shape>
          <o:OLEObject Type="Embed" ProgID="Equation.DSMT4" ShapeID="_x0000_i1687" DrawAspect="Content" ObjectID="_1540966229" r:id="rId1353"/>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5" w:name="ZEqnNum414242"/>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24</w:instrText>
      </w:r>
      <w:r w:rsidR="005232C6">
        <w:rPr>
          <w:noProof/>
        </w:rPr>
        <w:fldChar w:fldCharType="end"/>
      </w:r>
      <w:r>
        <w:instrText>)</w:instrText>
      </w:r>
      <w:bookmarkEnd w:id="475"/>
      <w:r>
        <w:fldChar w:fldCharType="end"/>
      </w:r>
    </w:p>
    <w:p w14:paraId="1E488B9D" w14:textId="5817039C" w:rsidR="00FB6012" w:rsidRDefault="00FB6012" w:rsidP="00FB6012">
      <w:r w:rsidRPr="000037DA">
        <w:t xml:space="preserve">where </w:t>
      </w:r>
      <w:r w:rsidR="00DF221F" w:rsidRPr="00DF221F">
        <w:rPr>
          <w:position w:val="-16"/>
        </w:rPr>
        <w:object w:dxaOrig="3100" w:dyaOrig="440" w14:anchorId="62C778C8">
          <v:shape id="_x0000_i1688" type="#_x0000_t75" style="width:155pt;height:22pt" o:ole="">
            <v:imagedata r:id="rId1354" o:title=""/>
          </v:shape>
          <o:OLEObject Type="Embed" ProgID="Equation.DSMT4" ShapeID="_x0000_i1688" DrawAspect="Content" ObjectID="_1540966230" r:id="rId1355"/>
        </w:object>
      </w:r>
      <w:r w:rsidRPr="000037DA">
        <w:t xml:space="preserve"> is the virtual rate of deformation tensor, </w:t>
      </w:r>
      <w:r w:rsidR="00DF221F" w:rsidRPr="00DF221F">
        <w:rPr>
          <w:position w:val="-6"/>
        </w:rPr>
        <w:object w:dxaOrig="800" w:dyaOrig="260" w14:anchorId="5117ABEF">
          <v:shape id="_x0000_i1689" type="#_x0000_t75" style="width:40pt;height:12.5pt" o:ole="">
            <v:imagedata r:id="rId1356" o:title=""/>
          </v:shape>
          <o:OLEObject Type="Embed" ProgID="Equation.DSMT4" ShapeID="_x0000_i1689" DrawAspect="Content" ObjectID="_1540966231" r:id="rId1357"/>
        </w:object>
      </w:r>
      <w:r w:rsidRPr="000037DA">
        <w:t xml:space="preserve"> is the total traction on the surface </w:t>
      </w:r>
      <w:r w:rsidR="00DF221F" w:rsidRPr="00DF221F">
        <w:rPr>
          <w:position w:val="-6"/>
        </w:rPr>
        <w:object w:dxaOrig="320" w:dyaOrig="279" w14:anchorId="09618B71">
          <v:shape id="_x0000_i1690" type="#_x0000_t75" style="width:16pt;height:14pt" o:ole="">
            <v:imagedata r:id="rId1358" o:title=""/>
          </v:shape>
          <o:OLEObject Type="Embed" ProgID="Equation.DSMT4" ShapeID="_x0000_i1690" DrawAspect="Content" ObjectID="_1540966232" r:id="rId1359"/>
        </w:object>
      </w:r>
      <w:r w:rsidRPr="000037DA">
        <w:t xml:space="preserve">, and </w:t>
      </w:r>
      <w:r w:rsidR="00DF221F" w:rsidRPr="00DF221F">
        <w:rPr>
          <w:position w:val="-12"/>
        </w:rPr>
        <w:object w:dxaOrig="999" w:dyaOrig="360" w14:anchorId="2E11976E">
          <v:shape id="_x0000_i1691" type="#_x0000_t75" style="width:50pt;height:18.5pt" o:ole="">
            <v:imagedata r:id="rId1360" o:title=""/>
          </v:shape>
          <o:OLEObject Type="Embed" ProgID="Equation.DSMT4" ShapeID="_x0000_i1691" DrawAspect="Content" ObjectID="_1540966233" r:id="rId1361"/>
        </w:object>
      </w:r>
      <w:r w:rsidRPr="000037DA">
        <w:t xml:space="preserve"> is the component of the fluid flux normal to </w:t>
      </w:r>
      <w:r w:rsidR="00DF221F" w:rsidRPr="00DF221F">
        <w:rPr>
          <w:position w:val="-6"/>
        </w:rPr>
        <w:object w:dxaOrig="320" w:dyaOrig="279" w14:anchorId="4D714406">
          <v:shape id="_x0000_i1692" type="#_x0000_t75" style="width:16pt;height:14pt" o:ole="">
            <v:imagedata r:id="rId1362" o:title=""/>
          </v:shape>
          <o:OLEObject Type="Embed" ProgID="Equation.DSMT4" ShapeID="_x0000_i1692" DrawAspect="Content" ObjectID="_1540966234" r:id="rId1363"/>
        </w:object>
      </w:r>
      <w:r w:rsidRPr="000037DA">
        <w:t xml:space="preserve">, with </w:t>
      </w:r>
      <w:r w:rsidR="00DF221F" w:rsidRPr="00025957">
        <w:rPr>
          <w:position w:val="-4"/>
        </w:rPr>
        <w:object w:dxaOrig="200" w:dyaOrig="200" w14:anchorId="09F9423C">
          <v:shape id="_x0000_i1693" type="#_x0000_t75" style="width:10pt;height:10pt" o:ole="">
            <v:imagedata r:id="rId1364" o:title=""/>
          </v:shape>
          <o:OLEObject Type="Embed" ProgID="Equation.DSMT4" ShapeID="_x0000_i1693" DrawAspect="Content" ObjectID="_1540966235" r:id="rId1365"/>
        </w:object>
      </w:r>
      <w:r w:rsidRPr="000037DA">
        <w:t xml:space="preserve"> representing the unit outward normal to </w:t>
      </w:r>
      <w:r w:rsidR="00DF221F" w:rsidRPr="00DF221F">
        <w:rPr>
          <w:position w:val="-6"/>
        </w:rPr>
        <w:object w:dxaOrig="320" w:dyaOrig="279" w14:anchorId="27C5AF3C">
          <v:shape id="_x0000_i1694" type="#_x0000_t75" style="width:16pt;height:14pt" o:ole="">
            <v:imagedata r:id="rId1366" o:title=""/>
          </v:shape>
          <o:OLEObject Type="Embed" ProgID="Equation.DSMT4" ShapeID="_x0000_i1694" DrawAspect="Content" ObjectID="_1540966236" r:id="rId1367"/>
        </w:object>
      </w:r>
      <w:r w:rsidR="0018091D">
        <w:t>.</w:t>
      </w:r>
      <w:r w:rsidRPr="000037DA">
        <w:t xml:space="preserve"> </w:t>
      </w:r>
      <w:r w:rsidR="00DF221F" w:rsidRPr="00DF221F">
        <w:rPr>
          <w:position w:val="-6"/>
        </w:rPr>
        <w:object w:dxaOrig="320" w:dyaOrig="279" w14:anchorId="7D92D7B5">
          <v:shape id="_x0000_i1695" type="#_x0000_t75" style="width:16pt;height:14pt" o:ole="">
            <v:imagedata r:id="rId1368" o:title=""/>
          </v:shape>
          <o:OLEObject Type="Embed" ProgID="Equation.DSMT4" ShapeID="_x0000_i1695" DrawAspect="Content" ObjectID="_1540966237" r:id="rId1369"/>
        </w:object>
      </w:r>
      <w:r w:rsidRPr="000037DA">
        <w:t xml:space="preserve"> represents an elemental area of </w:t>
      </w:r>
      <w:r w:rsidR="00DF221F" w:rsidRPr="00DF221F">
        <w:rPr>
          <w:position w:val="-6"/>
        </w:rPr>
        <w:object w:dxaOrig="320" w:dyaOrig="279" w14:anchorId="54BFBCEC">
          <v:shape id="_x0000_i1696" type="#_x0000_t75" style="width:16pt;height:14pt" o:ole="">
            <v:imagedata r:id="rId1370" o:title=""/>
          </v:shape>
          <o:OLEObject Type="Embed" ProgID="Equation.DSMT4" ShapeID="_x0000_i1696" DrawAspect="Content" ObjectID="_1540966238" r:id="rId1371"/>
        </w:object>
      </w:r>
      <w:r w:rsidRPr="000037DA">
        <w:t xml:space="preserve">.  In this type of problem, essential boundary conditions are prescribed </w:t>
      </w:r>
      <w:r w:rsidR="0018091D">
        <w:t>for</w:t>
      </w:r>
      <w:r w:rsidRPr="000037DA">
        <w:t xml:space="preserve"> </w:t>
      </w:r>
      <w:r w:rsidR="00DF221F" w:rsidRPr="00DF221F">
        <w:rPr>
          <w:position w:val="-6"/>
        </w:rPr>
        <w:object w:dxaOrig="200" w:dyaOrig="220" w14:anchorId="66C54D2E">
          <v:shape id="_x0000_i1697" type="#_x0000_t75" style="width:10pt;height:11pt" o:ole="">
            <v:imagedata r:id="rId1372" o:title=""/>
          </v:shape>
          <o:OLEObject Type="Embed" ProgID="Equation.DSMT4" ShapeID="_x0000_i1697" DrawAspect="Content" ObjectID="_1540966239" r:id="rId1373"/>
        </w:object>
      </w:r>
      <w:r w:rsidRPr="000037DA">
        <w:t xml:space="preserve"> and </w:t>
      </w:r>
      <w:r w:rsidR="00DF221F" w:rsidRPr="00DF221F">
        <w:rPr>
          <w:position w:val="-10"/>
        </w:rPr>
        <w:object w:dxaOrig="240" w:dyaOrig="260" w14:anchorId="36DFB093">
          <v:shape id="_x0000_i1698" type="#_x0000_t75" style="width:12pt;height:12.5pt" o:ole="">
            <v:imagedata r:id="rId1374" o:title=""/>
          </v:shape>
          <o:OLEObject Type="Embed" ProgID="Equation.DSMT4" ShapeID="_x0000_i1698" DrawAspect="Content" ObjectID="_1540966240" r:id="rId1375"/>
        </w:object>
      </w:r>
      <w:r w:rsidRPr="000037DA">
        <w:t xml:space="preserve">, and natural boundary conditions </w:t>
      </w:r>
      <w:r w:rsidR="0018091D">
        <w:t>are prescribed for</w:t>
      </w:r>
      <w:r w:rsidRPr="000037DA">
        <w:t xml:space="preserve"> </w:t>
      </w:r>
      <w:r w:rsidR="00DF221F" w:rsidRPr="00DF221F">
        <w:rPr>
          <w:position w:val="-6"/>
        </w:rPr>
        <w:object w:dxaOrig="160" w:dyaOrig="260" w14:anchorId="41BD24F3">
          <v:shape id="_x0000_i1699" type="#_x0000_t75" style="width:8.5pt;height:12.5pt" o:ole="">
            <v:imagedata r:id="rId1376" o:title=""/>
          </v:shape>
          <o:OLEObject Type="Embed" ProgID="Equation.DSMT4" ShapeID="_x0000_i1699" DrawAspect="Content" ObjectID="_1540966241" r:id="rId1377"/>
        </w:object>
      </w:r>
      <w:r w:rsidRPr="000037DA">
        <w:t xml:space="preserve"> and </w:t>
      </w:r>
      <w:r w:rsidR="00DF221F" w:rsidRPr="00DF221F">
        <w:rPr>
          <w:position w:val="-12"/>
        </w:rPr>
        <w:object w:dxaOrig="300" w:dyaOrig="360" w14:anchorId="1F733607">
          <v:shape id="_x0000_i1700" type="#_x0000_t75" style="width:15pt;height:18.5pt" o:ole="">
            <v:imagedata r:id="rId1378" o:title=""/>
          </v:shape>
          <o:OLEObject Type="Embed" ProgID="Equation.DSMT4" ShapeID="_x0000_i1700" DrawAspect="Content" ObjectID="_1540966242" r:id="rId1379"/>
        </w:object>
      </w:r>
      <w:r w:rsidRPr="000037DA">
        <w:t>. In the expression of Eq.</w:t>
      </w:r>
      <w:r w:rsidR="00F71297">
        <w:fldChar w:fldCharType="begin"/>
      </w:r>
      <w:r w:rsidR="00F71297">
        <w:instrText xml:space="preserve"> GOTOBUTTON ZEqnNum414242  \* MERGEFORMAT </w:instrText>
      </w:r>
      <w:r w:rsidR="005232C6">
        <w:fldChar w:fldCharType="begin"/>
      </w:r>
      <w:r w:rsidR="005232C6">
        <w:instrText xml:space="preserve"> REF ZEqnNum414242 \* Charformat \! \* MERGEFORMAT </w:instrText>
      </w:r>
      <w:r w:rsidR="005232C6">
        <w:fldChar w:fldCharType="separate"/>
      </w:r>
      <w:r w:rsidR="00843CC3">
        <w:instrText>(3.24)</w:instrText>
      </w:r>
      <w:r w:rsidR="005232C6">
        <w:fldChar w:fldCharType="end"/>
      </w:r>
      <w:r w:rsidR="00F71297">
        <w:fldChar w:fldCharType="end"/>
      </w:r>
      <w:r w:rsidRPr="000037DA">
        <w:t xml:space="preserve">, </w:t>
      </w:r>
      <w:r w:rsidR="00DF221F" w:rsidRPr="00DF221F">
        <w:rPr>
          <w:position w:val="-16"/>
        </w:rPr>
        <w:object w:dxaOrig="1960" w:dyaOrig="440" w14:anchorId="0DE5CD00">
          <v:shape id="_x0000_i1701" type="#_x0000_t75" style="width:98pt;height:22pt" o:ole="">
            <v:imagedata r:id="rId1380" o:title=""/>
          </v:shape>
          <o:OLEObject Type="Embed" ProgID="Equation.DSMT4" ShapeID="_x0000_i1701" DrawAspect="Content" ObjectID="_1540966243" r:id="rId1381"/>
        </w:object>
      </w:r>
      <w:r w:rsidRPr="000037DA">
        <w:t xml:space="preserve"> represents the virtual work.</w:t>
      </w:r>
    </w:p>
    <w:p w14:paraId="6020D169" w14:textId="77777777" w:rsidR="00FB6012" w:rsidRPr="000037DA" w:rsidRDefault="00FB6012" w:rsidP="00FB6012">
      <w:pPr>
        <w:pStyle w:val="Heading3"/>
      </w:pPr>
      <w:bookmarkStart w:id="476" w:name="_Toc176704843"/>
      <w:bookmarkStart w:id="477" w:name="_Toc467221633"/>
      <w:r>
        <w:t>Linearization</w:t>
      </w:r>
      <w:bookmarkEnd w:id="476"/>
      <w:bookmarkEnd w:id="477"/>
    </w:p>
    <w:p w14:paraId="660E9F01" w14:textId="129F3404" w:rsidR="00FB6012" w:rsidRPr="000037DA" w:rsidRDefault="00FB6012" w:rsidP="00FB6012">
      <w:r w:rsidRPr="000037DA">
        <w:tab/>
      </w:r>
      <w:r>
        <w:t>Since t</w:t>
      </w:r>
      <w:r w:rsidRPr="000037DA">
        <w:t xml:space="preserve">he system of equations </w:t>
      </w:r>
      <w:r>
        <w:t xml:space="preserve">in </w:t>
      </w:r>
      <w:r w:rsidRPr="000037DA">
        <w:t>Eq.</w:t>
      </w:r>
      <w:r w:rsidR="00DE5C49">
        <w:fldChar w:fldCharType="begin"/>
      </w:r>
      <w:r w:rsidR="00DE5C49">
        <w:instrText xml:space="preserve"> GOTOBUTTON ZEqnNum414242  \* MERGEFORMAT </w:instrText>
      </w:r>
      <w:r w:rsidR="005232C6">
        <w:fldChar w:fldCharType="begin"/>
      </w:r>
      <w:r w:rsidR="005232C6">
        <w:instrText xml:space="preserve"> REF ZEqnNum414242 \* Charformat \! \* MERGEFORMAT </w:instrText>
      </w:r>
      <w:r w:rsidR="005232C6">
        <w:fldChar w:fldCharType="separate"/>
      </w:r>
      <w:r w:rsidR="00843CC3">
        <w:instrText>(3.24)</w:instrText>
      </w:r>
      <w:r w:rsidR="005232C6">
        <w:fldChar w:fldCharType="end"/>
      </w:r>
      <w:r w:rsidR="00DE5C49">
        <w:fldChar w:fldCharType="end"/>
      </w:r>
      <w:r>
        <w:t xml:space="preserve"> is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DF221F" w:rsidRPr="00DF221F">
        <w:rPr>
          <w:position w:val="-6"/>
        </w:rPr>
        <w:object w:dxaOrig="420" w:dyaOrig="279" w14:anchorId="3E4F5357">
          <v:shape id="_x0000_i1702" type="#_x0000_t75" style="width:21pt;height:14pt" o:ole="">
            <v:imagedata r:id="rId1382" o:title=""/>
          </v:shape>
          <o:OLEObject Type="Embed" ProgID="Equation.DSMT4" ShapeID="_x0000_i1702" DrawAspect="Content" ObjectID="_1540966244" r:id="rId1383"/>
        </w:object>
      </w:r>
      <w:r w:rsidRPr="000037DA">
        <w:t xml:space="preserve"> at some trial solution </w:t>
      </w:r>
      <w:r w:rsidR="00DF221F" w:rsidRPr="00DF221F">
        <w:rPr>
          <w:position w:val="-16"/>
        </w:rPr>
        <w:object w:dxaOrig="840" w:dyaOrig="440" w14:anchorId="1DF5170C">
          <v:shape id="_x0000_i1703" type="#_x0000_t75" style="width:42pt;height:22pt" o:ole="">
            <v:imagedata r:id="rId1384" o:title=""/>
          </v:shape>
          <o:OLEObject Type="Embed" ProgID="Equation.DSMT4" ShapeID="_x0000_i1703" DrawAspect="Content" ObjectID="_1540966245" r:id="rId1385"/>
        </w:object>
      </w:r>
      <w:r w:rsidRPr="000037DA">
        <w:t xml:space="preserve">, along an increment </w:t>
      </w:r>
      <w:r w:rsidR="00DF221F" w:rsidRPr="00DF221F">
        <w:rPr>
          <w:position w:val="-6"/>
        </w:rPr>
        <w:object w:dxaOrig="360" w:dyaOrig="279" w14:anchorId="7108606E">
          <v:shape id="_x0000_i1704" type="#_x0000_t75" style="width:18.5pt;height:14pt" o:ole="">
            <v:imagedata r:id="rId1386" o:title=""/>
          </v:shape>
          <o:OLEObject Type="Embed" ProgID="Equation.DSMT4" ShapeID="_x0000_i1704" DrawAspect="Content" ObjectID="_1540966246" r:id="rId1387"/>
        </w:object>
      </w:r>
      <w:r w:rsidRPr="000037DA">
        <w:t xml:space="preserve"> in </w:t>
      </w:r>
      <w:r w:rsidR="00DF221F" w:rsidRPr="00DF221F">
        <w:rPr>
          <w:position w:val="-10"/>
        </w:rPr>
        <w:object w:dxaOrig="300" w:dyaOrig="360" w14:anchorId="57184EBC">
          <v:shape id="_x0000_i1705" type="#_x0000_t75" style="width:15pt;height:18.5pt" o:ole="">
            <v:imagedata r:id="rId1388" o:title=""/>
          </v:shape>
          <o:OLEObject Type="Embed" ProgID="Equation.DSMT4" ShapeID="_x0000_i1705" DrawAspect="Content" ObjectID="_1540966247" r:id="rId1389"/>
        </w:object>
      </w:r>
      <w:r w:rsidRPr="000037DA">
        <w:t xml:space="preserve"> and an increment </w:t>
      </w:r>
      <w:r w:rsidR="00DF221F" w:rsidRPr="00DF221F">
        <w:rPr>
          <w:position w:val="-10"/>
        </w:rPr>
        <w:object w:dxaOrig="340" w:dyaOrig="320" w14:anchorId="0B6F475B">
          <v:shape id="_x0000_i1706" type="#_x0000_t75" style="width:17.5pt;height:16pt" o:ole="">
            <v:imagedata r:id="rId1390" o:title=""/>
          </v:shape>
          <o:OLEObject Type="Embed" ProgID="Equation.DSMT4" ShapeID="_x0000_i1706" DrawAspect="Content" ObjectID="_1540966248" r:id="rId1391"/>
        </w:object>
      </w:r>
      <w:r w:rsidRPr="000037DA">
        <w:t xml:space="preserve"> in </w:t>
      </w:r>
      <w:r w:rsidR="00DF221F" w:rsidRPr="00DF221F">
        <w:rPr>
          <w:position w:val="-10"/>
        </w:rPr>
        <w:object w:dxaOrig="240" w:dyaOrig="260" w14:anchorId="0BD3EBBC">
          <v:shape id="_x0000_i1707" type="#_x0000_t75" style="width:12pt;height:12.5pt" o:ole="">
            <v:imagedata r:id="rId1392" o:title=""/>
          </v:shape>
          <o:OLEObject Type="Embed" ProgID="Equation.DSMT4" ShapeID="_x0000_i1707" DrawAspect="Content" ObjectID="_1540966249" r:id="rId1393"/>
        </w:object>
      </w:r>
      <w:r w:rsidRPr="000037DA">
        <w:t>,</w:t>
      </w:r>
    </w:p>
    <w:p w14:paraId="59F6DED9" w14:textId="4AC5CAD0" w:rsidR="00FB6012" w:rsidRPr="000037DA" w:rsidRDefault="00FB6012" w:rsidP="00FB6012">
      <w:pPr>
        <w:pStyle w:val="MTDisplayEquation"/>
      </w:pPr>
      <w:r w:rsidRPr="000037DA">
        <w:tab/>
      </w:r>
      <w:r w:rsidR="00DF221F" w:rsidRPr="00DF221F">
        <w:rPr>
          <w:position w:val="-14"/>
        </w:rPr>
        <w:object w:dxaOrig="3200" w:dyaOrig="400" w14:anchorId="1A051CA9">
          <v:shape id="_x0000_i1708" type="#_x0000_t75" style="width:160pt;height:20pt" o:ole="">
            <v:imagedata r:id="rId1394" o:title=""/>
          </v:shape>
          <o:OLEObject Type="Embed" ProgID="Equation.DSMT4" ShapeID="_x0000_i1708" DrawAspect="Content" ObjectID="_1540966250" r:id="rId1395"/>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25</w:instrText>
      </w:r>
      <w:r w:rsidR="005232C6">
        <w:rPr>
          <w:noProof/>
        </w:rPr>
        <w:fldChar w:fldCharType="end"/>
      </w:r>
      <w:r>
        <w:instrText>)</w:instrText>
      </w:r>
      <w:r>
        <w:fldChar w:fldCharType="end"/>
      </w:r>
    </w:p>
    <w:p w14:paraId="6ED023D7" w14:textId="66E043E9" w:rsidR="00FB6012" w:rsidRPr="000037DA" w:rsidRDefault="00FB6012" w:rsidP="00FB6012">
      <w:r w:rsidRPr="000037DA">
        <w:t xml:space="preserve">where </w:t>
      </w:r>
      <w:r w:rsidR="00DF221F" w:rsidRPr="00DF221F">
        <w:rPr>
          <w:position w:val="-14"/>
        </w:rPr>
        <w:object w:dxaOrig="840" w:dyaOrig="400" w14:anchorId="03CC2A7C">
          <v:shape id="_x0000_i1709" type="#_x0000_t75" style="width:42pt;height:20pt" o:ole="">
            <v:imagedata r:id="rId1396" o:title=""/>
          </v:shape>
          <o:OLEObject Type="Embed" ProgID="Equation.DSMT4" ShapeID="_x0000_i1709" DrawAspect="Content" ObjectID="_1540966251" r:id="rId1397"/>
        </w:object>
      </w:r>
      <w:r w:rsidRPr="000037DA">
        <w:t xml:space="preserve"> represents the directional derivative of </w:t>
      </w:r>
      <w:r w:rsidR="00DF221F" w:rsidRPr="00DF221F">
        <w:rPr>
          <w:position w:val="-10"/>
        </w:rPr>
        <w:object w:dxaOrig="240" w:dyaOrig="320" w14:anchorId="7EECB383">
          <v:shape id="_x0000_i1710" type="#_x0000_t75" style="width:12pt;height:16pt" o:ole="">
            <v:imagedata r:id="rId1398" o:title=""/>
          </v:shape>
          <o:OLEObject Type="Embed" ProgID="Equation.DSMT4" ShapeID="_x0000_i1710" DrawAspect="Content" ObjectID="_1540966252" r:id="rId1399"/>
        </w:object>
      </w:r>
      <w:r w:rsidRPr="000037DA">
        <w:t xml:space="preserve"> along </w:t>
      </w:r>
      <w:r w:rsidR="00DF221F" w:rsidRPr="00DF221F">
        <w:rPr>
          <w:position w:val="-10"/>
        </w:rPr>
        <w:object w:dxaOrig="340" w:dyaOrig="320" w14:anchorId="61FBE4C6">
          <v:shape id="_x0000_i1711" type="#_x0000_t75" style="width:17.5pt;height:16pt" o:ole="">
            <v:imagedata r:id="rId1400" o:title=""/>
          </v:shape>
          <o:OLEObject Type="Embed" ProgID="Equation.DSMT4" ShapeID="_x0000_i1711" DrawAspect="Content" ObjectID="_1540966253" r:id="rId1401"/>
        </w:object>
      </w:r>
      <w:r w:rsidRPr="000037DA">
        <w:t>.  For convenience, the virtual work may be separated into its internal and external parts,</w:t>
      </w:r>
    </w:p>
    <w:p w14:paraId="41FBD65B" w14:textId="7789E412" w:rsidR="00FB6012" w:rsidRPr="000037DA" w:rsidRDefault="00FB6012" w:rsidP="00FB6012">
      <w:pPr>
        <w:pStyle w:val="MTDisplayEquation"/>
      </w:pPr>
      <w:r w:rsidRPr="000037DA">
        <w:tab/>
      </w:r>
      <w:r w:rsidR="00DF221F" w:rsidRPr="00DF221F">
        <w:rPr>
          <w:position w:val="-12"/>
        </w:rPr>
        <w:object w:dxaOrig="1840" w:dyaOrig="360" w14:anchorId="630EC1B4">
          <v:shape id="_x0000_i1712" type="#_x0000_t75" style="width:92pt;height:18.5pt" o:ole="">
            <v:imagedata r:id="rId1402" o:title=""/>
          </v:shape>
          <o:OLEObject Type="Embed" ProgID="Equation.DSMT4" ShapeID="_x0000_i1712" DrawAspect="Content" ObjectID="_1540966254" r:id="rId1403"/>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w:instrText>
      </w:r>
      <w:r w:rsidR="005232C6">
        <w:instrText xml:space="preserve">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26</w:instrText>
      </w:r>
      <w:r w:rsidR="005232C6">
        <w:rPr>
          <w:noProof/>
        </w:rPr>
        <w:fldChar w:fldCharType="end"/>
      </w:r>
      <w:r>
        <w:instrText>)</w:instrText>
      </w:r>
      <w:r>
        <w:fldChar w:fldCharType="end"/>
      </w:r>
    </w:p>
    <w:p w14:paraId="755B4695" w14:textId="77777777" w:rsidR="00FB6012" w:rsidRPr="000037DA" w:rsidRDefault="00FB6012" w:rsidP="00FB6012">
      <w:r w:rsidRPr="000037DA">
        <w:t>where</w:t>
      </w:r>
    </w:p>
    <w:p w14:paraId="49AFC70D" w14:textId="59F073DF" w:rsidR="00FB6012" w:rsidRPr="000037DA" w:rsidRDefault="00FB6012" w:rsidP="00FB6012">
      <w:pPr>
        <w:pStyle w:val="MTDisplayEquation"/>
      </w:pPr>
      <w:r w:rsidRPr="000037DA">
        <w:tab/>
      </w:r>
      <w:r w:rsidR="00DF221F" w:rsidRPr="00DF221F">
        <w:rPr>
          <w:position w:val="-18"/>
        </w:rPr>
        <w:object w:dxaOrig="4700" w:dyaOrig="460" w14:anchorId="51BA3B7A">
          <v:shape id="_x0000_i1713" type="#_x0000_t75" style="width:235pt;height:23.5pt" o:ole="">
            <v:imagedata r:id="rId1404" o:title=""/>
          </v:shape>
          <o:OLEObject Type="Embed" ProgID="Equation.DSMT4" ShapeID="_x0000_i1713" DrawAspect="Content" ObjectID="_1540966255" r:id="rId1405"/>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8" w:name="ZEqnNum162760"/>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27</w:instrText>
      </w:r>
      <w:r w:rsidR="005232C6">
        <w:rPr>
          <w:noProof/>
        </w:rPr>
        <w:fldChar w:fldCharType="end"/>
      </w:r>
      <w:r>
        <w:instrText>)</w:instrText>
      </w:r>
      <w:bookmarkEnd w:id="478"/>
      <w:r>
        <w:fldChar w:fldCharType="end"/>
      </w:r>
    </w:p>
    <w:p w14:paraId="7774208D" w14:textId="379E3B72" w:rsidR="00FB6012" w:rsidRPr="000037DA" w:rsidRDefault="00423D1B" w:rsidP="00FB6012">
      <w:r>
        <w:t xml:space="preserve">where we have substituted </w:t>
      </w:r>
      <w:r w:rsidR="00DF221F" w:rsidRPr="00DF221F">
        <w:rPr>
          <w:position w:val="-6"/>
        </w:rPr>
        <w:object w:dxaOrig="1340" w:dyaOrig="320" w14:anchorId="44BA1A1A">
          <v:shape id="_x0000_i1714" type="#_x0000_t75" style="width:67pt;height:16pt" o:ole="">
            <v:imagedata r:id="rId1406" o:title=""/>
          </v:shape>
          <o:OLEObject Type="Embed" ProgID="Equation.DSMT4" ShapeID="_x0000_i1714" DrawAspect="Content" ObjectID="_1540966256" r:id="rId1407"/>
        </w:object>
      </w:r>
      <w:r>
        <w:t xml:space="preserve">, </w:t>
      </w:r>
      <w:r w:rsidR="00FB6012" w:rsidRPr="000037DA">
        <w:t>and</w:t>
      </w:r>
    </w:p>
    <w:p w14:paraId="3D11B177" w14:textId="7F9A9E80" w:rsidR="00FB6012" w:rsidRPr="000037DA" w:rsidRDefault="00FB6012" w:rsidP="00FB6012">
      <w:pPr>
        <w:pStyle w:val="MTDisplayEquation"/>
      </w:pPr>
      <w:r w:rsidRPr="000037DA">
        <w:tab/>
      </w:r>
      <w:r w:rsidR="00DF221F" w:rsidRPr="00DF221F">
        <w:rPr>
          <w:position w:val="-18"/>
        </w:rPr>
        <w:object w:dxaOrig="4580" w:dyaOrig="460" w14:anchorId="4274AED1">
          <v:shape id="_x0000_i1715" type="#_x0000_t75" style="width:228.5pt;height:23.5pt" o:ole="">
            <v:imagedata r:id="rId1408" o:title=""/>
          </v:shape>
          <o:OLEObject Type="Embed" ProgID="Equation.DSMT4" ShapeID="_x0000_i1715" DrawAspect="Content" ObjectID="_1540966257" r:id="rId1409"/>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w:instrText>
      </w:r>
      <w:r w:rsidR="005232C6">
        <w:instrText xml:space="preserve">TEqn \c \* Arabic \* MERGEFORMAT </w:instrText>
      </w:r>
      <w:r w:rsidR="005232C6">
        <w:fldChar w:fldCharType="separate"/>
      </w:r>
      <w:r w:rsidR="00843CC3">
        <w:rPr>
          <w:noProof/>
        </w:rPr>
        <w:instrText>28</w:instrText>
      </w:r>
      <w:r w:rsidR="005232C6">
        <w:rPr>
          <w:noProof/>
        </w:rPr>
        <w:fldChar w:fldCharType="end"/>
      </w:r>
      <w:r>
        <w:instrText>)</w:instrText>
      </w:r>
      <w:r>
        <w:fldChar w:fldCharType="end"/>
      </w:r>
    </w:p>
    <w:p w14:paraId="6AD1FFF7" w14:textId="29E8F8FF" w:rsidR="00FB6012" w:rsidRPr="000037DA" w:rsidRDefault="00FB6012" w:rsidP="00FB6012">
      <w:r w:rsidRPr="000037DA">
        <w:tab/>
        <w:t xml:space="preserve">The evaluation of the directional derivatives can be performed following a standard approach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xml:space="preserve">.  </w:t>
      </w:r>
      <w:r w:rsidR="00423D1B">
        <w:t xml:space="preserve">In particular, a backward difference scheme is used to evaluate </w:t>
      </w:r>
      <w:r w:rsidR="00DF221F" w:rsidRPr="00DF221F">
        <w:rPr>
          <w:position w:val="-16"/>
        </w:rPr>
        <w:object w:dxaOrig="1760" w:dyaOrig="440" w14:anchorId="148B99BC">
          <v:shape id="_x0000_i1716" type="#_x0000_t75" style="width:88pt;height:22pt" o:ole="">
            <v:imagedata r:id="rId1410" o:title=""/>
          </v:shape>
          <o:OLEObject Type="Embed" ProgID="Equation.DSMT4" ShapeID="_x0000_i1716" DrawAspect="Content" ObjectID="_1540966258" r:id="rId1411"/>
        </w:object>
      </w:r>
      <w:r w:rsidR="00423D1B">
        <w:t xml:space="preserve">, where </w:t>
      </w:r>
      <w:r w:rsidR="00DF221F" w:rsidRPr="00DF221F">
        <w:rPr>
          <w:position w:val="-6"/>
        </w:rPr>
        <w:object w:dxaOrig="460" w:dyaOrig="320" w14:anchorId="58A6795F">
          <v:shape id="_x0000_i1717" type="#_x0000_t75" style="width:23.5pt;height:16pt" o:ole="">
            <v:imagedata r:id="rId1412" o:title=""/>
          </v:shape>
          <o:OLEObject Type="Embed" ProgID="Equation.DSMT4" ShapeID="_x0000_i1717" DrawAspect="Content" ObjectID="_1540966259" r:id="rId1413"/>
        </w:object>
      </w:r>
      <w:r w:rsidR="00423D1B">
        <w:t xml:space="preserve"> is the value of </w:t>
      </w:r>
      <w:r w:rsidR="00DF221F" w:rsidRPr="00DF221F">
        <w:rPr>
          <w:position w:val="-6"/>
        </w:rPr>
        <w:object w:dxaOrig="220" w:dyaOrig="279" w14:anchorId="1DFE34CF">
          <v:shape id="_x0000_i1718" type="#_x0000_t75" style="width:11pt;height:14pt" o:ole="">
            <v:imagedata r:id="rId1414" o:title=""/>
          </v:shape>
          <o:OLEObject Type="Embed" ProgID="Equation.DSMT4" ShapeID="_x0000_i1718" DrawAspect="Content" ObjectID="_1540966260" r:id="rId1415"/>
        </w:object>
      </w:r>
      <w:r w:rsidR="00423D1B">
        <w:t xml:space="preserve"> at the previous time step. </w:t>
      </w:r>
      <w:r w:rsidRPr="000037DA">
        <w:t xml:space="preserve">For the internal part of the virtual work, the directional derivative along </w:t>
      </w:r>
      <w:r w:rsidR="00DF221F" w:rsidRPr="00DF221F">
        <w:rPr>
          <w:position w:val="-6"/>
        </w:rPr>
        <w:object w:dxaOrig="360" w:dyaOrig="279" w14:anchorId="4F30B356">
          <v:shape id="_x0000_i1719" type="#_x0000_t75" style="width:18.5pt;height:14pt" o:ole="">
            <v:imagedata r:id="rId1416" o:title=""/>
          </v:shape>
          <o:OLEObject Type="Embed" ProgID="Equation.DSMT4" ShapeID="_x0000_i1719" DrawAspect="Content" ObjectID="_1540966261" r:id="rId1417"/>
        </w:object>
      </w:r>
      <w:r w:rsidRPr="000037DA">
        <w:t xml:space="preserve"> yields</w:t>
      </w:r>
    </w:p>
    <w:p w14:paraId="1555897D" w14:textId="0C29E7D9" w:rsidR="00FB6012" w:rsidRPr="000037DA" w:rsidRDefault="00FB6012" w:rsidP="00FB6012">
      <w:pPr>
        <w:pStyle w:val="MTDisplayEquation"/>
      </w:pPr>
      <w:r w:rsidRPr="000037DA">
        <w:lastRenderedPageBreak/>
        <w:tab/>
      </w:r>
      <w:r w:rsidR="00DF221F" w:rsidRPr="00DF221F">
        <w:rPr>
          <w:position w:val="-100"/>
        </w:rPr>
        <w:object w:dxaOrig="6220" w:dyaOrig="2120" w14:anchorId="490FE995">
          <v:shape id="_x0000_i1720" type="#_x0000_t75" style="width:311.5pt;height:105.5pt" o:ole="">
            <v:imagedata r:id="rId1418" o:title=""/>
          </v:shape>
          <o:OLEObject Type="Embed" ProgID="Equation.DSMT4" ShapeID="_x0000_i1720" DrawAspect="Content" ObjectID="_1540966262" r:id="rId1419"/>
        </w:objec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79" w:name="ZEqnNum239613"/>
      <w:r>
        <w:instrText>(</w:instrText>
      </w:r>
      <w:r w:rsidR="005232C6">
        <w:fldChar w:fldCharType="begin"/>
      </w:r>
      <w:r w:rsidR="005232C6">
        <w:instrText xml:space="preserve"> SEQ MTSec \c \* </w:instrText>
      </w:r>
      <w:r w:rsidR="005232C6">
        <w:instrText xml:space="preserve">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29</w:instrText>
      </w:r>
      <w:r w:rsidR="005232C6">
        <w:rPr>
          <w:noProof/>
        </w:rPr>
        <w:fldChar w:fldCharType="end"/>
      </w:r>
      <w:r>
        <w:instrText>)</w:instrText>
      </w:r>
      <w:bookmarkEnd w:id="479"/>
      <w:r>
        <w:fldChar w:fldCharType="end"/>
      </w:r>
    </w:p>
    <w:p w14:paraId="0D884379" w14:textId="6EEA205A" w:rsidR="00FB6012" w:rsidRPr="000037DA" w:rsidRDefault="00FB6012" w:rsidP="00FB6012">
      <w:r w:rsidRPr="000037DA">
        <w:t xml:space="preserve">where </w:t>
      </w:r>
      <w:r w:rsidR="00DF221F" w:rsidRPr="00025957">
        <w:rPr>
          <w:position w:val="-4"/>
        </w:rPr>
        <w:object w:dxaOrig="200" w:dyaOrig="200" w14:anchorId="3E92AEAA">
          <v:shape id="_x0000_i1721" type="#_x0000_t75" style="width:10pt;height:10pt" o:ole="">
            <v:imagedata r:id="rId1420" o:title=""/>
          </v:shape>
          <o:OLEObject Type="Embed" ProgID="Equation.DSMT4" ShapeID="_x0000_i1721" DrawAspect="Content" ObjectID="_1540966263" r:id="rId1421"/>
        </w:object>
      </w:r>
      <w:r w:rsidRPr="000037DA">
        <w:t xml:space="preserve"> is the fourth-order spatial elasticity tensor for the mixture and </w:t>
      </w:r>
      <w:r w:rsidR="00DF221F" w:rsidRPr="00DF221F">
        <w:rPr>
          <w:position w:val="-16"/>
        </w:rPr>
        <w:object w:dxaOrig="2820" w:dyaOrig="440" w14:anchorId="5E522EF0">
          <v:shape id="_x0000_i1722" type="#_x0000_t75" style="width:141pt;height:22pt" o:ole="">
            <v:imagedata r:id="rId1422" o:title=""/>
          </v:shape>
          <o:OLEObject Type="Embed" ProgID="Equation.DSMT4" ShapeID="_x0000_i1722" DrawAspect="Content" ObjectID="_1540966264" r:id="rId1423"/>
        </w:object>
      </w:r>
      <w:r w:rsidRPr="000037DA">
        <w:t>.  Based on the relation of Eq.</w:t>
      </w:r>
      <w:r w:rsidR="00DE5C49">
        <w:fldChar w:fldCharType="begin"/>
      </w:r>
      <w:r w:rsidR="00DE5C49">
        <w:instrText xml:space="preserve"> GOTOBUTTON ZEqnNum359393  \* MERGEFORMAT </w:instrText>
      </w:r>
      <w:r w:rsidR="005232C6">
        <w:fldChar w:fldCharType="begin"/>
      </w:r>
      <w:r w:rsidR="005232C6">
        <w:instrText xml:space="preserve"> REF ZEqnNum359393 \* Charformat \! \* MERGEFORMAT </w:instrText>
      </w:r>
      <w:r w:rsidR="005232C6">
        <w:fldChar w:fldCharType="separate"/>
      </w:r>
      <w:ins w:id="480" w:author="steve maas" w:date="2016-09-27T12:58:00Z">
        <w:r w:rsidR="00843CC3">
          <w:instrText>(2.104)</w:instrText>
        </w:r>
      </w:ins>
      <w:del w:id="481" w:author="steve maas" w:date="2016-09-27T12:58:00Z">
        <w:r w:rsidR="00E34B36" w:rsidDel="00843CC3">
          <w:delInstrText>(2.98)</w:delInstrText>
        </w:r>
      </w:del>
      <w:r w:rsidR="005232C6">
        <w:fldChar w:fldCharType="end"/>
      </w:r>
      <w:r w:rsidR="00DE5C49">
        <w:fldChar w:fldCharType="end"/>
      </w:r>
      <w:r w:rsidRPr="000037DA">
        <w:t>, the spatial elasticity tensor may also be expanded as</w:t>
      </w:r>
    </w:p>
    <w:p w14:paraId="3F91423D" w14:textId="6D04B307" w:rsidR="00FB6012" w:rsidRPr="000037DA" w:rsidRDefault="00FB6012" w:rsidP="00FB6012">
      <w:pPr>
        <w:pStyle w:val="MTDisplayEquation"/>
      </w:pPr>
      <w:r w:rsidRPr="000037DA">
        <w:tab/>
      </w:r>
      <w:r w:rsidR="00DF221F" w:rsidRPr="00DF221F">
        <w:rPr>
          <w:position w:val="-16"/>
        </w:rPr>
        <w:object w:dxaOrig="2600" w:dyaOrig="440" w14:anchorId="170746E9">
          <v:shape id="_x0000_i1723" type="#_x0000_t75" style="width:129.5pt;height:22pt" o:ole="">
            <v:imagedata r:id="rId1424" o:title=""/>
          </v:shape>
          <o:OLEObject Type="Embed" ProgID="Equation.DSMT4" ShapeID="_x0000_i1723" DrawAspect="Content" ObjectID="_1540966265" r:id="rId1425"/>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30</w:instrText>
      </w:r>
      <w:r w:rsidR="005232C6">
        <w:rPr>
          <w:noProof/>
        </w:rPr>
        <w:fldChar w:fldCharType="end"/>
      </w:r>
      <w:r>
        <w:instrText>)</w:instrText>
      </w:r>
      <w:r>
        <w:fldChar w:fldCharType="end"/>
      </w:r>
    </w:p>
    <w:p w14:paraId="42A6EA5D" w14:textId="7A2C8990" w:rsidR="00FB6012" w:rsidRPr="000037DA" w:rsidRDefault="00FB6012" w:rsidP="00FB6012">
      <w:r w:rsidRPr="000037DA">
        <w:t xml:space="preserve">where </w:t>
      </w:r>
      <w:r w:rsidR="00DF221F" w:rsidRPr="00025957">
        <w:rPr>
          <w:position w:val="-4"/>
        </w:rPr>
        <w:object w:dxaOrig="260" w:dyaOrig="300" w14:anchorId="3162BFC0">
          <v:shape id="_x0000_i1724" type="#_x0000_t75" style="width:12.5pt;height:15pt" o:ole="">
            <v:imagedata r:id="rId1426" o:title=""/>
          </v:shape>
          <o:OLEObject Type="Embed" ProgID="Equation.DSMT4" ShapeID="_x0000_i1724" DrawAspect="Content" ObjectID="_1540966266" r:id="rId1427"/>
        </w:object>
      </w:r>
      <w:r w:rsidRPr="000037DA">
        <w:t xml:space="preserve"> is the spatial elasticity tensor for the solid matrix</w:t>
      </w:r>
      <w:r>
        <w:t xml:space="preserve"> </w:t>
      </w:r>
      <w:r>
        <w:fldChar w:fldCharType="begin"/>
      </w:r>
      <w:r w:rsidR="00214E15">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5 #52" w:history="1">
        <w:r w:rsidR="00214E15">
          <w:rPr>
            <w:noProof/>
          </w:rPr>
          <w:t>27</w:t>
        </w:r>
      </w:hyperlink>
      <w:r w:rsidR="00A56950">
        <w:rPr>
          <w:noProof/>
        </w:rPr>
        <w:t>]</w:t>
      </w:r>
      <w:r>
        <w:fldChar w:fldCharType="end"/>
      </w:r>
      <w:r w:rsidRPr="000037DA">
        <w:t xml:space="preserve">.  It is related to the material elasticity tensor </w:t>
      </w:r>
      <w:r w:rsidR="00DF221F" w:rsidRPr="00DF221F">
        <w:rPr>
          <w:position w:val="-6"/>
        </w:rPr>
        <w:object w:dxaOrig="300" w:dyaOrig="320" w14:anchorId="502C260B">
          <v:shape id="_x0000_i1725" type="#_x0000_t75" style="width:15pt;height:16pt" o:ole="">
            <v:imagedata r:id="rId1428" o:title=""/>
          </v:shape>
          <o:OLEObject Type="Embed" ProgID="Equation.DSMT4" ShapeID="_x0000_i1725" DrawAspect="Content" ObjectID="_1540966267" r:id="rId1429"/>
        </w:object>
      </w:r>
      <w:r w:rsidRPr="000037DA">
        <w:t xml:space="preserve"> via</w:t>
      </w:r>
    </w:p>
    <w:p w14:paraId="1879C136" w14:textId="6AE5B9DB" w:rsidR="00FB6012" w:rsidRPr="000037DA" w:rsidRDefault="00FB6012" w:rsidP="00FB6012">
      <w:pPr>
        <w:pStyle w:val="MTDisplayEquation"/>
      </w:pPr>
      <w:r w:rsidRPr="000037DA">
        <w:tab/>
      </w:r>
      <w:r w:rsidR="00DF221F" w:rsidRPr="00DF221F">
        <w:rPr>
          <w:position w:val="-16"/>
        </w:rPr>
        <w:object w:dxaOrig="3080" w:dyaOrig="440" w14:anchorId="0C53A067">
          <v:shape id="_x0000_i1726" type="#_x0000_t75" style="width:154pt;height:22pt" o:ole="">
            <v:imagedata r:id="rId1430" o:title=""/>
          </v:shape>
          <o:OLEObject Type="Embed" ProgID="Equation.DSMT4" ShapeID="_x0000_i1726" DrawAspect="Content" ObjectID="_1540966268" r:id="rId1431"/>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w:instrText>
      </w:r>
      <w:r w:rsidR="005232C6">
        <w:instrText xml:space="preserve">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31</w:instrText>
      </w:r>
      <w:r w:rsidR="005232C6">
        <w:rPr>
          <w:noProof/>
        </w:rPr>
        <w:fldChar w:fldCharType="end"/>
      </w:r>
      <w:r>
        <w:instrText>)</w:instrText>
      </w:r>
      <w:r>
        <w:fldChar w:fldCharType="end"/>
      </w:r>
    </w:p>
    <w:p w14:paraId="11F5FCC7" w14:textId="7459D02E" w:rsidR="00FB6012" w:rsidRPr="000037DA" w:rsidRDefault="00FB6012" w:rsidP="00FB6012">
      <w:r w:rsidRPr="000037DA">
        <w:t xml:space="preserve">where </w:t>
      </w:r>
      <w:r w:rsidR="00DF221F" w:rsidRPr="00025957">
        <w:rPr>
          <w:position w:val="-4"/>
        </w:rPr>
        <w:object w:dxaOrig="220" w:dyaOrig="260" w14:anchorId="104C43E5">
          <v:shape id="_x0000_i1727" type="#_x0000_t75" style="width:11pt;height:12.5pt" o:ole="">
            <v:imagedata r:id="rId1432" o:title=""/>
          </v:shape>
          <o:OLEObject Type="Embed" ProgID="Equation.DSMT4" ShapeID="_x0000_i1727" DrawAspect="Content" ObjectID="_1540966269" r:id="rId1433"/>
        </w:object>
      </w:r>
      <w:r w:rsidRPr="000037DA">
        <w:t xml:space="preserve"> is the deformation gradient of the solid matrix, </w:t>
      </w:r>
      <w:r w:rsidR="00DF221F" w:rsidRPr="00DF221F">
        <w:rPr>
          <w:position w:val="-10"/>
        </w:rPr>
        <w:object w:dxaOrig="1280" w:dyaOrig="360" w14:anchorId="44EB8EDD">
          <v:shape id="_x0000_i1728" type="#_x0000_t75" style="width:63.5pt;height:18.5pt" o:ole="">
            <v:imagedata r:id="rId1434" o:title=""/>
          </v:shape>
          <o:OLEObject Type="Embed" ProgID="Equation.DSMT4" ShapeID="_x0000_i1728" DrawAspect="Content" ObjectID="_1540966270" r:id="rId1435"/>
        </w:object>
      </w:r>
      <w:r w:rsidRPr="000037DA">
        <w:t xml:space="preserve"> where </w:t>
      </w:r>
      <w:r w:rsidR="00DF221F" w:rsidRPr="00025957">
        <w:rPr>
          <w:position w:val="-4"/>
        </w:rPr>
        <w:object w:dxaOrig="240" w:dyaOrig="260" w14:anchorId="656554D1">
          <v:shape id="_x0000_i1729" type="#_x0000_t75" style="width:12pt;height:12.5pt" o:ole="">
            <v:imagedata r:id="rId1436" o:title=""/>
          </v:shape>
          <o:OLEObject Type="Embed" ProgID="Equation.DSMT4" ShapeID="_x0000_i1729" DrawAspect="Content" ObjectID="_1540966271" r:id="rId1437"/>
        </w:object>
      </w:r>
      <w:r w:rsidRPr="000037DA">
        <w:t xml:space="preserve"> is the Lagrangian strain tensor and </w:t>
      </w:r>
      <w:r w:rsidR="00DF221F" w:rsidRPr="00DF221F">
        <w:rPr>
          <w:position w:val="-6"/>
        </w:rPr>
        <w:object w:dxaOrig="279" w:dyaOrig="320" w14:anchorId="08597D7B">
          <v:shape id="_x0000_i1730" type="#_x0000_t75" style="width:14pt;height:16pt" o:ole="">
            <v:imagedata r:id="rId1438" o:title=""/>
          </v:shape>
          <o:OLEObject Type="Embed" ProgID="Equation.DSMT4" ShapeID="_x0000_i1730" DrawAspect="Content" ObjectID="_1540966272" r:id="rId1439"/>
        </w:object>
      </w:r>
      <w:r w:rsidRPr="000037DA">
        <w:t xml:space="preserve"> is the second Piola-Kirchhoff stress tensor, related to the Cauchy stress tensor via </w:t>
      </w:r>
      <w:r w:rsidR="00DF221F" w:rsidRPr="00DF221F">
        <w:rPr>
          <w:position w:val="-6"/>
        </w:rPr>
        <w:object w:dxaOrig="1719" w:dyaOrig="320" w14:anchorId="5AD68AA0">
          <v:shape id="_x0000_i1731" type="#_x0000_t75" style="width:86pt;height:16pt" o:ole="">
            <v:imagedata r:id="rId1440" o:title=""/>
          </v:shape>
          <o:OLEObject Type="Embed" ProgID="Equation.DSMT4" ShapeID="_x0000_i1731" DrawAspect="Content" ObjectID="_1540966273" r:id="rId1441"/>
        </w:object>
      </w:r>
      <w:r w:rsidRPr="000037DA">
        <w:t>.</w:t>
      </w:r>
    </w:p>
    <w:p w14:paraId="24EF0EB3" w14:textId="5922EA67" w:rsidR="00FB6012" w:rsidRPr="000037DA" w:rsidRDefault="00FB6012" w:rsidP="00FB6012">
      <w:r w:rsidRPr="000037DA">
        <w:tab/>
        <w:t xml:space="preserve">Similarly, </w:t>
      </w:r>
      <w:r w:rsidR="00DF221F" w:rsidRPr="00DF221F">
        <w:rPr>
          <w:position w:val="-6"/>
        </w:rPr>
        <w:object w:dxaOrig="240" w:dyaOrig="320" w14:anchorId="08C91BBA">
          <v:shape id="_x0000_i1732" type="#_x0000_t75" style="width:12pt;height:16pt" o:ole="">
            <v:imagedata r:id="rId1442" o:title=""/>
          </v:shape>
          <o:OLEObject Type="Embed" ProgID="Equation.DSMT4" ShapeID="_x0000_i1732" DrawAspect="Content" ObjectID="_1540966274" r:id="rId1443"/>
        </w:object>
      </w:r>
      <w:r w:rsidRPr="000037DA">
        <w:t xml:space="preserve"> is a fourth-order tensor that represents the spatial measure of the rate of change of permeability with strain.  It is related to its material frame equivalent </w:t>
      </w:r>
      <w:r w:rsidR="00DF221F" w:rsidRPr="00DF221F">
        <w:rPr>
          <w:position w:val="-6"/>
        </w:rPr>
        <w:object w:dxaOrig="279" w:dyaOrig="279" w14:anchorId="79FF326E">
          <v:shape id="_x0000_i1733" type="#_x0000_t75" style="width:14pt;height:14pt" o:ole="">
            <v:imagedata r:id="rId1444" o:title=""/>
          </v:shape>
          <o:OLEObject Type="Embed" ProgID="Equation.DSMT4" ShapeID="_x0000_i1733" DrawAspect="Content" ObjectID="_1540966275" r:id="rId1445"/>
        </w:object>
      </w:r>
      <w:r w:rsidRPr="000037DA">
        <w:t xml:space="preserve"> via</w:t>
      </w:r>
    </w:p>
    <w:p w14:paraId="0213A98B" w14:textId="3CBE676D" w:rsidR="00FB6012" w:rsidRPr="000037DA" w:rsidRDefault="00FB6012" w:rsidP="00FB6012">
      <w:pPr>
        <w:pStyle w:val="MTDisplayEquation"/>
      </w:pPr>
      <w:r w:rsidRPr="000037DA">
        <w:tab/>
      </w:r>
      <w:r w:rsidR="00DF221F" w:rsidRPr="00DF221F">
        <w:rPr>
          <w:position w:val="-16"/>
        </w:rPr>
        <w:object w:dxaOrig="2980" w:dyaOrig="440" w14:anchorId="49E1A244">
          <v:shape id="_x0000_i1734" type="#_x0000_t75" style="width:149pt;height:22pt" o:ole="">
            <v:imagedata r:id="rId1446" o:title=""/>
          </v:shape>
          <o:OLEObject Type="Embed" ProgID="Equation.DSMT4" ShapeID="_x0000_i1734" DrawAspect="Content" ObjectID="_1540966276" r:id="rId1447"/>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32</w:instrText>
      </w:r>
      <w:r w:rsidR="005232C6">
        <w:rPr>
          <w:noProof/>
        </w:rPr>
        <w:fldChar w:fldCharType="end"/>
      </w:r>
      <w:r>
        <w:instrText>)</w:instrText>
      </w:r>
      <w:r>
        <w:fldChar w:fldCharType="end"/>
      </w:r>
    </w:p>
    <w:p w14:paraId="475BFC08" w14:textId="7CF9030B" w:rsidR="00FB6012" w:rsidRPr="000037DA" w:rsidRDefault="00FB6012" w:rsidP="00FB6012">
      <w:r w:rsidRPr="000037DA">
        <w:t xml:space="preserve">where </w:t>
      </w:r>
      <w:r w:rsidR="00DF221F" w:rsidRPr="00DF221F">
        <w:rPr>
          <w:position w:val="-10"/>
        </w:rPr>
        <w:object w:dxaOrig="1200" w:dyaOrig="340" w14:anchorId="5DB8131B">
          <v:shape id="_x0000_i1735" type="#_x0000_t75" style="width:60pt;height:17.5pt" o:ole="">
            <v:imagedata r:id="rId1448" o:title=""/>
          </v:shape>
          <o:OLEObject Type="Embed" ProgID="Equation.DSMT4" ShapeID="_x0000_i1735" DrawAspect="Content" ObjectID="_1540966277" r:id="rId1449"/>
        </w:object>
      </w:r>
      <w:r w:rsidRPr="000037DA">
        <w:t xml:space="preserve"> and </w:t>
      </w:r>
      <w:r w:rsidR="00DF221F" w:rsidRPr="00025957">
        <w:rPr>
          <w:position w:val="-4"/>
        </w:rPr>
        <w:object w:dxaOrig="279" w:dyaOrig="260" w14:anchorId="383F53A3">
          <v:shape id="_x0000_i1736" type="#_x0000_t75" style="width:14pt;height:12.5pt" o:ole="">
            <v:imagedata r:id="rId1450" o:title=""/>
          </v:shape>
          <o:OLEObject Type="Embed" ProgID="Equation.DSMT4" ShapeID="_x0000_i1736" DrawAspect="Content" ObjectID="_1540966278" r:id="rId1451"/>
        </w:object>
      </w:r>
      <w:r w:rsidRPr="000037DA">
        <w:t xml:space="preserve"> is the permeability tensor in the material frame, such that </w:t>
      </w:r>
      <w:r w:rsidR="00DF221F" w:rsidRPr="00DF221F">
        <w:rPr>
          <w:position w:val="-6"/>
        </w:rPr>
        <w:object w:dxaOrig="1579" w:dyaOrig="320" w14:anchorId="3F93F022">
          <v:shape id="_x0000_i1737" type="#_x0000_t75" style="width:78.5pt;height:16pt" o:ole="">
            <v:imagedata r:id="rId1452" o:title=""/>
          </v:shape>
          <o:OLEObject Type="Embed" ProgID="Equation.DSMT4" ShapeID="_x0000_i1737" DrawAspect="Content" ObjectID="_1540966279" r:id="rId1453"/>
        </w:object>
      </w:r>
      <w:r w:rsidRPr="000037DA">
        <w:t xml:space="preserve">.  Since </w:t>
      </w:r>
      <w:r w:rsidR="00DF221F" w:rsidRPr="00025957">
        <w:rPr>
          <w:position w:val="-4"/>
        </w:rPr>
        <w:object w:dxaOrig="279" w:dyaOrig="260" w14:anchorId="464A56FF">
          <v:shape id="_x0000_i1738" type="#_x0000_t75" style="width:14pt;height:12.5pt" o:ole="">
            <v:imagedata r:id="rId1454" o:title=""/>
          </v:shape>
          <o:OLEObject Type="Embed" ProgID="Equation.DSMT4" ShapeID="_x0000_i1738" DrawAspect="Content" ObjectID="_1540966280" r:id="rId1455"/>
        </w:object>
      </w:r>
      <w:r w:rsidRPr="000037DA">
        <w:t xml:space="preserve"> and </w:t>
      </w:r>
      <w:r w:rsidR="00DF221F" w:rsidRPr="00025957">
        <w:rPr>
          <w:position w:val="-4"/>
        </w:rPr>
        <w:object w:dxaOrig="240" w:dyaOrig="260" w14:anchorId="1480E6ED">
          <v:shape id="_x0000_i1739" type="#_x0000_t75" style="width:12pt;height:12.5pt" o:ole="">
            <v:imagedata r:id="rId1456" o:title=""/>
          </v:shape>
          <o:OLEObject Type="Embed" ProgID="Equation.DSMT4" ShapeID="_x0000_i1739" DrawAspect="Content" ObjectID="_1540966281" r:id="rId1457"/>
        </w:object>
      </w:r>
      <w:r w:rsidRPr="000037DA">
        <w:t xml:space="preserve"> are symmetric tensors, it follows that </w:t>
      </w:r>
      <w:r w:rsidR="00DF221F" w:rsidRPr="00DF221F">
        <w:rPr>
          <w:position w:val="-6"/>
        </w:rPr>
        <w:object w:dxaOrig="240" w:dyaOrig="320" w14:anchorId="72582B5A">
          <v:shape id="_x0000_i1740" type="#_x0000_t75" style="width:12pt;height:16pt" o:ole="">
            <v:imagedata r:id="rId1458" o:title=""/>
          </v:shape>
          <o:OLEObject Type="Embed" ProgID="Equation.DSMT4" ShapeID="_x0000_i1740" DrawAspect="Content" ObjectID="_1540966282" r:id="rId1459"/>
        </w:object>
      </w:r>
      <w:r w:rsidRPr="000037DA">
        <w:t xml:space="preserve"> and </w:t>
      </w:r>
      <w:r w:rsidR="00DF221F" w:rsidRPr="00DF221F">
        <w:rPr>
          <w:position w:val="-6"/>
        </w:rPr>
        <w:object w:dxaOrig="279" w:dyaOrig="279" w14:anchorId="4DD58080">
          <v:shape id="_x0000_i1741" type="#_x0000_t75" style="width:14pt;height:14pt" o:ole="">
            <v:imagedata r:id="rId1460" o:title=""/>
          </v:shape>
          <o:OLEObject Type="Embed" ProgID="Equation.DSMT4" ShapeID="_x0000_i1741" DrawAspect="Content" ObjectID="_1540966283" r:id="rId1461"/>
        </w:object>
      </w:r>
      <w:r w:rsidRPr="000037DA">
        <w:t xml:space="preserve"> exhibit two minor symmetries (e.g., </w:t>
      </w:r>
      <w:r w:rsidR="00DF221F" w:rsidRPr="00DF221F">
        <w:rPr>
          <w:position w:val="-14"/>
        </w:rPr>
        <w:object w:dxaOrig="980" w:dyaOrig="400" w14:anchorId="0107F51A">
          <v:shape id="_x0000_i1742" type="#_x0000_t75" style="width:48.5pt;height:20pt" o:ole="">
            <v:imagedata r:id="rId1462" o:title=""/>
          </v:shape>
          <o:OLEObject Type="Embed" ProgID="Equation.DSMT4" ShapeID="_x0000_i1742" DrawAspect="Content" ObjectID="_1540966284" r:id="rId1463"/>
        </w:object>
      </w:r>
      <w:r w:rsidRPr="000037DA">
        <w:t xml:space="preserve"> and </w:t>
      </w:r>
      <w:r w:rsidR="00DF221F" w:rsidRPr="00DF221F">
        <w:rPr>
          <w:position w:val="-14"/>
        </w:rPr>
        <w:object w:dxaOrig="1080" w:dyaOrig="380" w14:anchorId="35D89B99">
          <v:shape id="_x0000_i1743" type="#_x0000_t75" style="width:54.5pt;height:18.5pt" o:ole="">
            <v:imagedata r:id="rId1464" o:title=""/>
          </v:shape>
          <o:OLEObject Type="Embed" ProgID="Equation.DSMT4" ShapeID="_x0000_i1743" DrawAspect="Content" ObjectID="_1540966285" r:id="rId1465"/>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DF221F" w:rsidRPr="00DF221F">
        <w:rPr>
          <w:position w:val="-14"/>
        </w:rPr>
        <w:object w:dxaOrig="1080" w:dyaOrig="380" w14:anchorId="705FB50F">
          <v:shape id="_x0000_i1744" type="#_x0000_t75" style="width:54.5pt;height:18.5pt" o:ole="">
            <v:imagedata r:id="rId1466" o:title=""/>
          </v:shape>
          <o:OLEObject Type="Embed" ProgID="Equation.DSMT4" ShapeID="_x0000_i1744" DrawAspect="Content" ObjectID="_1540966286" r:id="rId1467"/>
        </w:object>
      </w:r>
      <w:r w:rsidRPr="000037DA">
        <w:t xml:space="preserve"> in general).</w:t>
      </w:r>
    </w:p>
    <w:p w14:paraId="2EE0A423" w14:textId="1510D27A" w:rsidR="00FB6012" w:rsidRPr="000037DA" w:rsidRDefault="00FB6012" w:rsidP="00FB6012">
      <w:r w:rsidRPr="000037DA">
        <w:tab/>
        <w:t xml:space="preserve">The directional derivative of </w:t>
      </w:r>
      <w:r w:rsidR="00DF221F" w:rsidRPr="00DF221F">
        <w:rPr>
          <w:position w:val="-12"/>
        </w:rPr>
        <w:object w:dxaOrig="540" w:dyaOrig="360" w14:anchorId="2F2A97EF">
          <v:shape id="_x0000_i1745" type="#_x0000_t75" style="width:27pt;height:18.5pt" o:ole="">
            <v:imagedata r:id="rId1468" o:title=""/>
          </v:shape>
          <o:OLEObject Type="Embed" ProgID="Equation.DSMT4" ShapeID="_x0000_i1745" DrawAspect="Content" ObjectID="_1540966287" r:id="rId1469"/>
        </w:object>
      </w:r>
      <w:r w:rsidRPr="000037DA">
        <w:t xml:space="preserve"> along </w:t>
      </w:r>
      <w:r w:rsidR="00DF221F" w:rsidRPr="00DF221F">
        <w:rPr>
          <w:position w:val="-10"/>
        </w:rPr>
        <w:object w:dxaOrig="340" w:dyaOrig="320" w14:anchorId="05AA84A3">
          <v:shape id="_x0000_i1746" type="#_x0000_t75" style="width:17.5pt;height:16pt" o:ole="">
            <v:imagedata r:id="rId1470" o:title=""/>
          </v:shape>
          <o:OLEObject Type="Embed" ProgID="Equation.DSMT4" ShapeID="_x0000_i1746" DrawAspect="Content" ObjectID="_1540966288" r:id="rId1471"/>
        </w:object>
      </w:r>
      <w:r w:rsidRPr="000037DA">
        <w:t xml:space="preserve"> is given by</w:t>
      </w:r>
    </w:p>
    <w:p w14:paraId="7B05AC67" w14:textId="0D1A23D1" w:rsidR="00FB6012" w:rsidRPr="000037DA" w:rsidRDefault="00FB6012" w:rsidP="00FB6012">
      <w:pPr>
        <w:pStyle w:val="MTDisplayEquation"/>
      </w:pPr>
      <w:r w:rsidRPr="000037DA">
        <w:tab/>
      </w:r>
      <w:r w:rsidR="00DF221F" w:rsidRPr="00DF221F">
        <w:rPr>
          <w:position w:val="-18"/>
        </w:rPr>
        <w:object w:dxaOrig="5480" w:dyaOrig="460" w14:anchorId="4923FAD1">
          <v:shape id="_x0000_i1747" type="#_x0000_t75" style="width:273.5pt;height:23.5pt" o:ole="">
            <v:imagedata r:id="rId1472" o:title=""/>
          </v:shape>
          <o:OLEObject Type="Embed" ProgID="Equation.DSMT4" ShapeID="_x0000_i1747" DrawAspect="Content" ObjectID="_1540966289" r:id="rId1473"/>
        </w:object>
      </w:r>
      <w:r>
        <w:t>.</w:t>
      </w:r>
      <w:r w:rsidRPr="000037DA">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82" w:name="ZEqnNum782864"/>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33</w:instrText>
      </w:r>
      <w:r w:rsidR="005232C6">
        <w:rPr>
          <w:noProof/>
        </w:rPr>
        <w:fldChar w:fldCharType="end"/>
      </w:r>
      <w:r>
        <w:instrText>)</w:instrText>
      </w:r>
      <w:bookmarkEnd w:id="482"/>
      <w:r>
        <w:fldChar w:fldCharType="end"/>
      </w:r>
    </w:p>
    <w:p w14:paraId="23B3D585" w14:textId="5275F164" w:rsidR="00FB6012" w:rsidRPr="000037DA" w:rsidRDefault="00FB6012" w:rsidP="00FB6012">
      <w:r w:rsidRPr="000037DA">
        <w:t xml:space="preserve">Note that letting </w:t>
      </w:r>
      <w:r w:rsidR="00DF221F" w:rsidRPr="00DF221F">
        <w:rPr>
          <w:position w:val="-10"/>
        </w:rPr>
        <w:object w:dxaOrig="580" w:dyaOrig="320" w14:anchorId="5A4C2C96">
          <v:shape id="_x0000_i1748" type="#_x0000_t75" style="width:29.5pt;height:16pt" o:ole="">
            <v:imagedata r:id="rId1474" o:title=""/>
          </v:shape>
          <o:OLEObject Type="Embed" ProgID="Equation.DSMT4" ShapeID="_x0000_i1748" DrawAspect="Content" ObjectID="_1540966290" r:id="rId1475"/>
        </w:object>
      </w:r>
      <w:r w:rsidRPr="000037DA">
        <w:t xml:space="preserve"> and </w:t>
      </w:r>
      <w:r w:rsidR="00DF221F" w:rsidRPr="00DF221F">
        <w:rPr>
          <w:position w:val="-10"/>
        </w:rPr>
        <w:object w:dxaOrig="720" w:dyaOrig="320" w14:anchorId="667544A7">
          <v:shape id="_x0000_i1749" type="#_x0000_t75" style="width:36pt;height:16pt" o:ole="">
            <v:imagedata r:id="rId1476" o:title=""/>
          </v:shape>
          <o:OLEObject Type="Embed" ProgID="Equation.DSMT4" ShapeID="_x0000_i1749" DrawAspect="Content" ObjectID="_1540966291" r:id="rId1477"/>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r w:rsidR="005232C6">
        <w:fldChar w:fldCharType="begin"/>
      </w:r>
      <w:r w:rsidR="005232C6">
        <w:instrText xml:space="preserve"> REF ZEqnNum239613 \* Charformat \! \* MERGEFO</w:instrText>
      </w:r>
      <w:r w:rsidR="005232C6">
        <w:instrText xml:space="preserve">RMAT </w:instrText>
      </w:r>
      <w:r w:rsidR="005232C6">
        <w:fldChar w:fldCharType="separate"/>
      </w:r>
      <w:r w:rsidR="00843CC3">
        <w:instrText>(3.29)</w:instrText>
      </w:r>
      <w:r w:rsidR="005232C6">
        <w:fldChar w:fldCharType="end"/>
      </w:r>
      <w:r w:rsidR="00021014">
        <w:fldChar w:fldCharType="end"/>
      </w:r>
      <w:r w:rsidRPr="000037DA">
        <w:t xml:space="preserve"> is symmetric to interchanges of </w:t>
      </w:r>
      <w:r w:rsidR="00DF221F" w:rsidRPr="00DF221F">
        <w:rPr>
          <w:position w:val="-6"/>
        </w:rPr>
        <w:object w:dxaOrig="360" w:dyaOrig="279" w14:anchorId="234C3864">
          <v:shape id="_x0000_i1750" type="#_x0000_t75" style="width:18.5pt;height:14pt" o:ole="">
            <v:imagedata r:id="rId1478" o:title=""/>
          </v:shape>
          <o:OLEObject Type="Embed" ProgID="Equation.DSMT4" ShapeID="_x0000_i1750" DrawAspect="Content" ObjectID="_1540966292" r:id="rId1479"/>
        </w:object>
      </w:r>
      <w:r w:rsidRPr="000037DA">
        <w:t xml:space="preserve"> and </w:t>
      </w:r>
      <w:r w:rsidR="00DF221F" w:rsidRPr="00DF221F">
        <w:rPr>
          <w:position w:val="-6"/>
        </w:rPr>
        <w:object w:dxaOrig="420" w:dyaOrig="320" w14:anchorId="17FE4014">
          <v:shape id="_x0000_i1751" type="#_x0000_t75" style="width:21pt;height:16pt" o:ole="">
            <v:imagedata r:id="rId1480" o:title=""/>
          </v:shape>
          <o:OLEObject Type="Embed" ProgID="Equation.DSMT4" ShapeID="_x0000_i1751" DrawAspect="Content" ObjectID="_1540966293" r:id="rId1481"/>
        </w:object>
      </w:r>
      <w:r w:rsidRPr="000037DA">
        <w:t>, producing a symmetric stiffness matrix in the finite element formulation</w: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rsidRPr="000037DA">
        <w:t>.  However, the general relations of Eqs.</w:t>
      </w:r>
      <w:r w:rsidR="00021014">
        <w:fldChar w:fldCharType="begin"/>
      </w:r>
      <w:r w:rsidR="00021014">
        <w:instrText xml:space="preserve"> GOTOBUTTON ZEqnNum239613  \* MERGEFORMAT </w:instrText>
      </w:r>
      <w:r w:rsidR="005232C6">
        <w:fldChar w:fldCharType="begin"/>
      </w:r>
      <w:r w:rsidR="005232C6">
        <w:instrText xml:space="preserve"> REF ZEqnNum239613 \* Charformat \! \* MERGEFORMAT </w:instrText>
      </w:r>
      <w:r w:rsidR="005232C6">
        <w:fldChar w:fldCharType="separate"/>
      </w:r>
      <w:r w:rsidR="00843CC3">
        <w:instrText>(3.29)</w:instrText>
      </w:r>
      <w:r w:rsidR="005232C6">
        <w:fldChar w:fldCharType="end"/>
      </w:r>
      <w:r w:rsidR="00021014">
        <w:fldChar w:fldCharType="end"/>
      </w:r>
      <w:r w:rsidRPr="000037DA">
        <w:t xml:space="preserve"> and </w:t>
      </w:r>
      <w:r w:rsidR="00021014">
        <w:fldChar w:fldCharType="begin"/>
      </w:r>
      <w:r w:rsidR="00021014">
        <w:instrText xml:space="preserve"> GOTOBUTTON ZEqnNum782864  \* MERGEFORMAT </w:instrText>
      </w:r>
      <w:r w:rsidR="005232C6">
        <w:fldChar w:fldCharType="begin"/>
      </w:r>
      <w:r w:rsidR="005232C6">
        <w:instrText xml:space="preserve"> REF ZEqnNum782864 \* Charformat \! \* MERGEFORMAT </w:instrText>
      </w:r>
      <w:r w:rsidR="005232C6">
        <w:fldChar w:fldCharType="separate"/>
      </w:r>
      <w:r w:rsidR="00843CC3">
        <w:instrText>(3.33)</w:instrText>
      </w:r>
      <w:r w:rsidR="005232C6">
        <w:fldChar w:fldCharType="end"/>
      </w:r>
      <w:r w:rsidR="00021014">
        <w:fldChar w:fldCharType="end"/>
      </w:r>
      <w:r w:rsidRPr="000037DA">
        <w:t xml:space="preserve"> do not exhibit symmetry to interchanges of </w:t>
      </w:r>
      <w:r w:rsidR="00DF221F" w:rsidRPr="00DF221F">
        <w:rPr>
          <w:position w:val="-14"/>
        </w:rPr>
        <w:object w:dxaOrig="900" w:dyaOrig="400" w14:anchorId="29DF302F">
          <v:shape id="_x0000_i1752" type="#_x0000_t75" style="width:45pt;height:20pt" o:ole="">
            <v:imagedata r:id="rId1482" o:title=""/>
          </v:shape>
          <o:OLEObject Type="Embed" ProgID="Equation.DSMT4" ShapeID="_x0000_i1752" DrawAspect="Content" ObjectID="_1540966294" r:id="rId1483"/>
        </w:object>
      </w:r>
      <w:r w:rsidRPr="000037DA">
        <w:t xml:space="preserve"> and </w:t>
      </w:r>
      <w:r w:rsidR="00DF221F" w:rsidRPr="00DF221F">
        <w:rPr>
          <w:position w:val="-16"/>
        </w:rPr>
        <w:object w:dxaOrig="999" w:dyaOrig="440" w14:anchorId="2378CDA3">
          <v:shape id="_x0000_i1753" type="#_x0000_t75" style="width:50pt;height:22pt" o:ole="">
            <v:imagedata r:id="rId1484" o:title=""/>
          </v:shape>
          <o:OLEObject Type="Embed" ProgID="Equation.DSMT4" ShapeID="_x0000_i1753" DrawAspect="Content" ObjectID="_1540966295" r:id="rId1485"/>
        </w:object>
      </w:r>
      <w:r w:rsidRPr="000037DA">
        <w:t>, implying that the finite element stiffness matrix for a solid-fluid mixture is not symmetric under general conditions.</w:t>
      </w:r>
    </w:p>
    <w:p w14:paraId="45130A96" w14:textId="0ECFCCFE" w:rsidR="00FB6012" w:rsidRDefault="00FB6012" w:rsidP="00FB6012">
      <w:r w:rsidRPr="000037DA">
        <w:tab/>
        <w:t xml:space="preserve">The directional derivatives of the external virtual work </w:t>
      </w:r>
      <w:r w:rsidR="00DF221F" w:rsidRPr="00DF221F">
        <w:rPr>
          <w:position w:val="-12"/>
        </w:rPr>
        <w:object w:dxaOrig="560" w:dyaOrig="360" w14:anchorId="0DE8C029">
          <v:shape id="_x0000_i1754" type="#_x0000_t75" style="width:27.5pt;height:18.5pt" o:ole="">
            <v:imagedata r:id="rId1486" o:title=""/>
          </v:shape>
          <o:OLEObject Type="Embed" ProgID="Equation.DSMT4" ShapeID="_x0000_i1754" DrawAspect="Content" ObjectID="_1540966296" r:id="rId1487"/>
        </w:object>
      </w:r>
      <w:r w:rsidRPr="000037DA">
        <w:t xml:space="preserve"> depend on the type of boundar</w:t>
      </w:r>
      <w:r>
        <w:t xml:space="preserve">y conditions being considered.  For a prescribed total normal traction </w:t>
      </w:r>
      <w:r w:rsidR="00DF221F" w:rsidRPr="00DF221F">
        <w:rPr>
          <w:position w:val="-12"/>
        </w:rPr>
        <w:object w:dxaOrig="220" w:dyaOrig="360" w14:anchorId="5926763A">
          <v:shape id="_x0000_i1755" type="#_x0000_t75" style="width:11pt;height:18.5pt" o:ole="">
            <v:imagedata r:id="rId1488" o:title=""/>
          </v:shape>
          <o:OLEObject Type="Embed" ProgID="Equation.DSMT4" ShapeID="_x0000_i1755" DrawAspect="Content" ObjectID="_1540966297" r:id="rId1489"/>
        </w:object>
      </w:r>
      <w:r>
        <w:t xml:space="preserve">, where </w:t>
      </w:r>
      <w:r w:rsidR="00DF221F" w:rsidRPr="00DF221F">
        <w:rPr>
          <w:position w:val="-12"/>
        </w:rPr>
        <w:object w:dxaOrig="680" w:dyaOrig="360" w14:anchorId="6C181858">
          <v:shape id="_x0000_i1756" type="#_x0000_t75" style="width:33.5pt;height:18.5pt" o:ole="">
            <v:imagedata r:id="rId1490" o:title=""/>
          </v:shape>
          <o:OLEObject Type="Embed" ProgID="Equation.DSMT4" ShapeID="_x0000_i1756" DrawAspect="Content" ObjectID="_1540966298" r:id="rId1491"/>
        </w:object>
      </w:r>
      <w:r>
        <w:t>,</w:t>
      </w:r>
    </w:p>
    <w:p w14:paraId="0689E9F9" w14:textId="44E232A4" w:rsidR="00FB6012" w:rsidRPr="000037DA" w:rsidRDefault="00FB6012" w:rsidP="00FB6012">
      <w:pPr>
        <w:pStyle w:val="MTDisplayEquation"/>
      </w:pPr>
      <w:r>
        <w:tab/>
      </w:r>
      <w:r w:rsidR="00DF221F" w:rsidRPr="00DF221F">
        <w:rPr>
          <w:position w:val="-18"/>
        </w:rPr>
        <w:object w:dxaOrig="2120" w:dyaOrig="460" w14:anchorId="79F3DAC8">
          <v:shape id="_x0000_i1757" type="#_x0000_t75" style="width:105.5pt;height:23.5pt" o:ole="">
            <v:imagedata r:id="rId1492" o:title=""/>
          </v:shape>
          <o:OLEObject Type="Embed" ProgID="Equation.DSMT4" ShapeID="_x0000_i1757" DrawAspect="Content" ObjectID="_1540966299" r:id="rId1493"/>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83" w:name="ZEqnNum269251"/>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34</w:instrText>
      </w:r>
      <w:r w:rsidR="005232C6">
        <w:rPr>
          <w:noProof/>
        </w:rPr>
        <w:fldChar w:fldCharType="end"/>
      </w:r>
      <w:r>
        <w:instrText>)</w:instrText>
      </w:r>
      <w:bookmarkEnd w:id="483"/>
      <w:r>
        <w:fldChar w:fldCharType="end"/>
      </w:r>
    </w:p>
    <w:p w14:paraId="73E1A1E3" w14:textId="77777777" w:rsidR="00FB6012" w:rsidRDefault="00FB6012" w:rsidP="00FB6012">
      <w:r>
        <w:t>and</w:t>
      </w:r>
    </w:p>
    <w:p w14:paraId="320C76A7" w14:textId="2548FA1D" w:rsidR="00FB6012" w:rsidRDefault="00FB6012" w:rsidP="00FB6012">
      <w:pPr>
        <w:pStyle w:val="MTDisplayEquation"/>
      </w:pPr>
      <w:r>
        <w:lastRenderedPageBreak/>
        <w:tab/>
      </w:r>
      <w:r w:rsidR="00DF221F" w:rsidRPr="00DF221F">
        <w:rPr>
          <w:position w:val="-52"/>
        </w:rPr>
        <w:object w:dxaOrig="5340" w:dyaOrig="1160" w14:anchorId="5FDBA8FA">
          <v:shape id="_x0000_i1758" type="#_x0000_t75" style="width:267pt;height:58pt" o:ole="">
            <v:imagedata r:id="rId1494" o:title=""/>
          </v:shape>
          <o:OLEObject Type="Embed" ProgID="Equation.DSMT4" ShapeID="_x0000_i1758" DrawAspect="Content" ObjectID="_1540966300" r:id="rId149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84" w:name="ZEqnNum737993"/>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35</w:instrText>
      </w:r>
      <w:r w:rsidR="005232C6">
        <w:rPr>
          <w:noProof/>
        </w:rPr>
        <w:fldChar w:fldCharType="end"/>
      </w:r>
      <w:r>
        <w:instrText>)</w:instrText>
      </w:r>
      <w:bookmarkEnd w:id="484"/>
      <w:r>
        <w:fldChar w:fldCharType="end"/>
      </w:r>
    </w:p>
    <w:p w14:paraId="2330C1CE" w14:textId="77777777" w:rsidR="00FB6012" w:rsidRDefault="00FB6012" w:rsidP="00FB6012">
      <w:r>
        <w:t>where</w:t>
      </w:r>
    </w:p>
    <w:p w14:paraId="2087CD36" w14:textId="4D5CD10F" w:rsidR="00FB6012" w:rsidRDefault="00FB6012" w:rsidP="00FB6012">
      <w:pPr>
        <w:pStyle w:val="MTDisplayEquation"/>
      </w:pPr>
      <w:r>
        <w:tab/>
      </w:r>
      <w:r w:rsidR="00DF221F" w:rsidRPr="00DF221F">
        <w:rPr>
          <w:position w:val="-28"/>
        </w:rPr>
        <w:object w:dxaOrig="2000" w:dyaOrig="660" w14:anchorId="5875569D">
          <v:shape id="_x0000_i1759" type="#_x0000_t75" style="width:99.5pt;height:33pt" o:ole="">
            <v:imagedata r:id="rId1496" o:title=""/>
          </v:shape>
          <o:OLEObject Type="Embed" ProgID="Equation.DSMT4" ShapeID="_x0000_i1759" DrawAspect="Content" ObjectID="_1540966301" r:id="rId149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36</w:instrText>
      </w:r>
      <w:r w:rsidR="005232C6">
        <w:rPr>
          <w:noProof/>
        </w:rPr>
        <w:fldChar w:fldCharType="end"/>
      </w:r>
      <w:r>
        <w:instrText>)</w:instrText>
      </w:r>
      <w:r>
        <w:fldChar w:fldCharType="end"/>
      </w:r>
    </w:p>
    <w:p w14:paraId="14D84E23" w14:textId="453ABB9B" w:rsidR="00FB6012" w:rsidRDefault="00FB6012" w:rsidP="00FB6012">
      <w:r>
        <w:t xml:space="preserve">are covariant basis (tangent) vectors on </w:t>
      </w:r>
      <w:r w:rsidR="00DF221F" w:rsidRPr="00DF221F">
        <w:rPr>
          <w:position w:val="-6"/>
        </w:rPr>
        <w:object w:dxaOrig="320" w:dyaOrig="279" w14:anchorId="58B5875D">
          <v:shape id="_x0000_i1760" type="#_x0000_t75" style="width:16pt;height:14pt" o:ole="">
            <v:imagedata r:id="rId1498" o:title=""/>
          </v:shape>
          <o:OLEObject Type="Embed" ProgID="Equation.DSMT4" ShapeID="_x0000_i1760" DrawAspect="Content" ObjectID="_1540966302" r:id="rId1499"/>
        </w:object>
      </w:r>
      <w:r>
        <w:t>, such that</w:t>
      </w:r>
    </w:p>
    <w:p w14:paraId="493A4D10" w14:textId="0905575E" w:rsidR="00FB6012" w:rsidRDefault="00FB6012" w:rsidP="00FB6012">
      <w:pPr>
        <w:pStyle w:val="MTDisplayEquation"/>
      </w:pPr>
      <w:r>
        <w:tab/>
      </w:r>
      <w:r w:rsidR="00DF221F" w:rsidRPr="00DF221F">
        <w:rPr>
          <w:position w:val="-32"/>
        </w:rPr>
        <w:object w:dxaOrig="1180" w:dyaOrig="700" w14:anchorId="1FD5EAA4">
          <v:shape id="_x0000_i1761" type="#_x0000_t75" style="width:59.5pt;height:35pt" o:ole="">
            <v:imagedata r:id="rId1500" o:title=""/>
          </v:shape>
          <o:OLEObject Type="Embed" ProgID="Equation.DSMT4" ShapeID="_x0000_i1761" DrawAspect="Content" ObjectID="_1540966303" r:id="rId1501"/>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37</w:instrText>
      </w:r>
      <w:r w:rsidR="005232C6">
        <w:rPr>
          <w:noProof/>
        </w:rPr>
        <w:fldChar w:fldCharType="end"/>
      </w:r>
      <w:r>
        <w:instrText>)</w:instrText>
      </w:r>
      <w:r>
        <w:fldChar w:fldCharType="end"/>
      </w:r>
    </w:p>
    <w:p w14:paraId="5CAB2911" w14:textId="01ADD94B" w:rsidR="00FB6012" w:rsidRDefault="00FB6012" w:rsidP="00FB6012">
      <w:r>
        <w:t xml:space="preserve">For a prescribed normal effective traction </w:t>
      </w:r>
      <w:r w:rsidR="00DF221F" w:rsidRPr="00DF221F">
        <w:rPr>
          <w:position w:val="-12"/>
        </w:rPr>
        <w:object w:dxaOrig="220" w:dyaOrig="380" w14:anchorId="0350B9C2">
          <v:shape id="_x0000_i1762" type="#_x0000_t75" style="width:11pt;height:18.5pt" o:ole="">
            <v:imagedata r:id="rId1502" o:title=""/>
          </v:shape>
          <o:OLEObject Type="Embed" ProgID="Equation.DSMT4" ShapeID="_x0000_i1762" DrawAspect="Content" ObjectID="_1540966304" r:id="rId1503"/>
        </w:object>
      </w:r>
      <w:r>
        <w:t xml:space="preserve">, where </w:t>
      </w:r>
      <w:r w:rsidR="00DF221F" w:rsidRPr="00DF221F">
        <w:rPr>
          <w:position w:val="-16"/>
        </w:rPr>
        <w:object w:dxaOrig="1420" w:dyaOrig="440" w14:anchorId="5471A84C">
          <v:shape id="_x0000_i1763" type="#_x0000_t75" style="width:71pt;height:22pt" o:ole="">
            <v:imagedata r:id="rId1504" o:title=""/>
          </v:shape>
          <o:OLEObject Type="Embed" ProgID="Equation.DSMT4" ShapeID="_x0000_i1763" DrawAspect="Content" ObjectID="_1540966305" r:id="rId1505"/>
        </w:object>
      </w:r>
      <w:r>
        <w:t xml:space="preserve"> and </w:t>
      </w:r>
      <w:r w:rsidR="00DF221F" w:rsidRPr="00DF221F">
        <w:rPr>
          <w:position w:val="-10"/>
        </w:rPr>
        <w:object w:dxaOrig="240" w:dyaOrig="260" w14:anchorId="693BAB8C">
          <v:shape id="_x0000_i1764" type="#_x0000_t75" style="width:12pt;height:12.5pt" o:ole="">
            <v:imagedata r:id="rId1506" o:title=""/>
          </v:shape>
          <o:OLEObject Type="Embed" ProgID="Equation.DSMT4" ShapeID="_x0000_i1764" DrawAspect="Content" ObjectID="_1540966306" r:id="rId1507"/>
        </w:object>
      </w:r>
      <w:r>
        <w:t xml:space="preserve"> is not prescribed, then</w:t>
      </w:r>
    </w:p>
    <w:p w14:paraId="2D534B3E" w14:textId="21F87CAF" w:rsidR="00FB6012" w:rsidRDefault="00FB6012" w:rsidP="00FB6012">
      <w:pPr>
        <w:pStyle w:val="MTDisplayEquation"/>
      </w:pPr>
      <w:r>
        <w:tab/>
      </w:r>
      <w:r w:rsidR="00DF221F" w:rsidRPr="00DF221F">
        <w:rPr>
          <w:position w:val="-18"/>
        </w:rPr>
        <w:object w:dxaOrig="2860" w:dyaOrig="460" w14:anchorId="71173DFE">
          <v:shape id="_x0000_i1765" type="#_x0000_t75" style="width:143pt;height:23.5pt" o:ole="">
            <v:imagedata r:id="rId1508" o:title=""/>
          </v:shape>
          <o:OLEObject Type="Embed" ProgID="Equation.DSMT4" ShapeID="_x0000_i1765" DrawAspect="Content" ObjectID="_1540966307" r:id="rId1509"/>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85" w:name="ZEqnNum641883"/>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w:instrText>
      </w:r>
      <w:r w:rsidR="005232C6">
        <w:instrText xml:space="preserve">Arabic \* MERGEFORMAT </w:instrText>
      </w:r>
      <w:r w:rsidR="005232C6">
        <w:fldChar w:fldCharType="separate"/>
      </w:r>
      <w:r w:rsidR="00843CC3">
        <w:rPr>
          <w:noProof/>
        </w:rPr>
        <w:instrText>38</w:instrText>
      </w:r>
      <w:r w:rsidR="005232C6">
        <w:rPr>
          <w:noProof/>
        </w:rPr>
        <w:fldChar w:fldCharType="end"/>
      </w:r>
      <w:r>
        <w:instrText>)</w:instrText>
      </w:r>
      <w:bookmarkEnd w:id="485"/>
      <w:r>
        <w:fldChar w:fldCharType="end"/>
      </w:r>
    </w:p>
    <w:p w14:paraId="6F7A49BC" w14:textId="77777777" w:rsidR="00FB6012" w:rsidRDefault="00FB6012" w:rsidP="00FB6012">
      <w:r>
        <w:t>and</w:t>
      </w:r>
    </w:p>
    <w:p w14:paraId="416BA4B0" w14:textId="7EEA3BC4" w:rsidR="00FB6012" w:rsidRDefault="00FB6012" w:rsidP="00FB6012">
      <w:pPr>
        <w:pStyle w:val="MTDisplayEquation"/>
      </w:pPr>
      <w:r>
        <w:tab/>
      </w:r>
      <w:r w:rsidR="00DF221F" w:rsidRPr="00DF221F">
        <w:rPr>
          <w:position w:val="-56"/>
        </w:rPr>
        <w:object w:dxaOrig="6039" w:dyaOrig="1240" w14:anchorId="0CE605B4">
          <v:shape id="_x0000_i1766" type="#_x0000_t75" style="width:302pt;height:62pt" o:ole="">
            <v:imagedata r:id="rId1510" o:title=""/>
          </v:shape>
          <o:OLEObject Type="Embed" ProgID="Equation.DSMT4" ShapeID="_x0000_i1766" DrawAspect="Content" ObjectID="_1540966308" r:id="rId151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86" w:name="ZEqnNum675799"/>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39</w:instrText>
      </w:r>
      <w:r w:rsidR="005232C6">
        <w:rPr>
          <w:noProof/>
        </w:rPr>
        <w:fldChar w:fldCharType="end"/>
      </w:r>
      <w:r>
        <w:instrText>)</w:instrText>
      </w:r>
      <w:bookmarkEnd w:id="486"/>
      <w:r>
        <w:fldChar w:fldCharType="end"/>
      </w:r>
    </w:p>
    <w:p w14:paraId="5999C349" w14:textId="0E5FF8F8" w:rsidR="00FB6012" w:rsidRDefault="001529A7" w:rsidP="00FB6012">
      <w:r>
        <w:t>F</w:t>
      </w:r>
      <w:r w:rsidR="00FB6012">
        <w:t xml:space="preserve">or a prescribed normal fluid flux </w:t>
      </w:r>
      <w:r w:rsidR="00DF221F" w:rsidRPr="00DF221F">
        <w:rPr>
          <w:position w:val="-12"/>
        </w:rPr>
        <w:object w:dxaOrig="999" w:dyaOrig="360" w14:anchorId="3AF363AC">
          <v:shape id="_x0000_i1767" type="#_x0000_t75" style="width:50pt;height:18.5pt" o:ole="">
            <v:imagedata r:id="rId1512" o:title=""/>
          </v:shape>
          <o:OLEObject Type="Embed" ProgID="Equation.DSMT4" ShapeID="_x0000_i1767" DrawAspect="Content" ObjectID="_1540966309" r:id="rId1513"/>
        </w:object>
      </w:r>
      <w:r w:rsidR="00FB6012">
        <w:t>,</w:t>
      </w:r>
    </w:p>
    <w:p w14:paraId="7AE5AF11" w14:textId="756D6FF0" w:rsidR="00FB6012" w:rsidRDefault="00FB6012" w:rsidP="00FB6012">
      <w:pPr>
        <w:pStyle w:val="MTDisplayEquation"/>
      </w:pPr>
      <w:r>
        <w:tab/>
      </w:r>
      <w:r w:rsidR="00DF221F" w:rsidRPr="00DF221F">
        <w:rPr>
          <w:position w:val="-18"/>
        </w:rPr>
        <w:object w:dxaOrig="1939" w:dyaOrig="460" w14:anchorId="190FAB89">
          <v:shape id="_x0000_i1768" type="#_x0000_t75" style="width:97pt;height:23.5pt" o:ole="">
            <v:imagedata r:id="rId1514" o:title=""/>
          </v:shape>
          <o:OLEObject Type="Embed" ProgID="Equation.DSMT4" ShapeID="_x0000_i1768" DrawAspect="Content" ObjectID="_1540966310" r:id="rId1515"/>
        </w:object>
      </w:r>
      <w:r w:rsidR="0018091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87" w:name="ZEqnNum525838"/>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40</w:instrText>
      </w:r>
      <w:r w:rsidR="005232C6">
        <w:rPr>
          <w:noProof/>
        </w:rPr>
        <w:fldChar w:fldCharType="end"/>
      </w:r>
      <w:r>
        <w:instrText>)</w:instrText>
      </w:r>
      <w:bookmarkEnd w:id="487"/>
      <w:r>
        <w:fldChar w:fldCharType="end"/>
      </w:r>
    </w:p>
    <w:p w14:paraId="587A206D" w14:textId="77777777" w:rsidR="00FB6012" w:rsidRDefault="00FB6012" w:rsidP="00FB6012">
      <w:r>
        <w:t>and</w:t>
      </w:r>
    </w:p>
    <w:p w14:paraId="603ADC2C" w14:textId="771D0A10" w:rsidR="00FB6012" w:rsidRDefault="00FB6012" w:rsidP="00FB6012">
      <w:pPr>
        <w:pStyle w:val="MTDisplayEquation"/>
      </w:pPr>
      <w:r>
        <w:tab/>
      </w:r>
      <w:r w:rsidR="00DF221F" w:rsidRPr="00DF221F">
        <w:rPr>
          <w:position w:val="-52"/>
        </w:rPr>
        <w:object w:dxaOrig="5520" w:dyaOrig="1160" w14:anchorId="58494F1B">
          <v:shape id="_x0000_i1769" type="#_x0000_t75" style="width:275.5pt;height:58pt" o:ole="">
            <v:imagedata r:id="rId1516" o:title=""/>
          </v:shape>
          <o:OLEObject Type="Embed" ProgID="Equation.DSMT4" ShapeID="_x0000_i1769" DrawAspect="Content" ObjectID="_1540966311" r:id="rId151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88" w:name="ZEqnNum669406"/>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41</w:instrText>
      </w:r>
      <w:r w:rsidR="005232C6">
        <w:rPr>
          <w:noProof/>
        </w:rPr>
        <w:fldChar w:fldCharType="end"/>
      </w:r>
      <w:r>
        <w:instrText>)</w:instrText>
      </w:r>
      <w:bookmarkEnd w:id="488"/>
      <w:r>
        <w:fldChar w:fldCharType="end"/>
      </w:r>
    </w:p>
    <w:p w14:paraId="0BA8D431" w14:textId="64994002" w:rsidR="001529A7" w:rsidRDefault="008E3CAC" w:rsidP="001529A7">
      <w:r>
        <w:t>Finally, f</w:t>
      </w:r>
      <w:r w:rsidR="001529A7">
        <w:t>or a prescribed external body force,</w:t>
      </w:r>
      <w:r w:rsidR="001734DC">
        <w:t xml:space="preserve"> recognizing that </w:t>
      </w:r>
      <w:r w:rsidR="00DF221F" w:rsidRPr="00DF221F">
        <w:rPr>
          <w:position w:val="-10"/>
        </w:rPr>
        <w:object w:dxaOrig="1780" w:dyaOrig="360" w14:anchorId="6895E5BD">
          <v:shape id="_x0000_i1770" type="#_x0000_t75" style="width:89.5pt;height:18.5pt" o:ole="">
            <v:imagedata r:id="rId1518" o:title=""/>
          </v:shape>
          <o:OLEObject Type="Embed" ProgID="Equation.DSMT4" ShapeID="_x0000_i1770" DrawAspect="Content" ObjectID="_1540966312" r:id="rId1519"/>
        </w:object>
      </w:r>
      <w:r w:rsidR="001734DC">
        <w:t xml:space="preserve"> and assuming that the body forces </w:t>
      </w:r>
      <w:r w:rsidR="00DF221F" w:rsidRPr="00DF221F">
        <w:rPr>
          <w:position w:val="-6"/>
        </w:rPr>
        <w:object w:dxaOrig="279" w:dyaOrig="320" w14:anchorId="1C024A02">
          <v:shape id="_x0000_i1771" type="#_x0000_t75" style="width:14pt;height:16pt" o:ole="">
            <v:imagedata r:id="rId1520" o:title=""/>
          </v:shape>
          <o:OLEObject Type="Embed" ProgID="Equation.DSMT4" ShapeID="_x0000_i1771" DrawAspect="Content" ObjectID="_1540966313" r:id="rId1521"/>
        </w:object>
      </w:r>
      <w:r w:rsidR="001734DC">
        <w:t xml:space="preserve"> and </w:t>
      </w:r>
      <w:r w:rsidR="00DF221F" w:rsidRPr="00DF221F">
        <w:rPr>
          <w:position w:val="-6"/>
        </w:rPr>
        <w:object w:dxaOrig="300" w:dyaOrig="320" w14:anchorId="34BAD859">
          <v:shape id="_x0000_i1772" type="#_x0000_t75" style="width:15pt;height:16pt" o:ole="">
            <v:imagedata r:id="rId1522" o:title=""/>
          </v:shape>
          <o:OLEObject Type="Embed" ProgID="Equation.DSMT4" ShapeID="_x0000_i1772" DrawAspect="Content" ObjectID="_1540966314" r:id="rId1523"/>
        </w:object>
      </w:r>
      <w:r w:rsidR="001734DC">
        <w:t xml:space="preserve"> do not depend on </w:t>
      </w:r>
      <w:r w:rsidR="00DF221F" w:rsidRPr="00DF221F">
        <w:rPr>
          <w:position w:val="-10"/>
        </w:rPr>
        <w:object w:dxaOrig="240" w:dyaOrig="260" w14:anchorId="573744C5">
          <v:shape id="_x0000_i1773" type="#_x0000_t75" style="width:12pt;height:12.5pt" o:ole="">
            <v:imagedata r:id="rId1524" o:title=""/>
          </v:shape>
          <o:OLEObject Type="Embed" ProgID="Equation.DSMT4" ShapeID="_x0000_i1773" DrawAspect="Content" ObjectID="_1540966315" r:id="rId1525"/>
        </w:object>
      </w:r>
      <w:r w:rsidR="001734DC">
        <w:t>,</w:t>
      </w:r>
    </w:p>
    <w:p w14:paraId="3ADEB444" w14:textId="073E59AF" w:rsidR="001529A7" w:rsidRPr="001529A7" w:rsidRDefault="001529A7" w:rsidP="001529A7">
      <w:pPr>
        <w:pStyle w:val="MTDisplayEquation"/>
      </w:pPr>
      <w:r>
        <w:tab/>
      </w:r>
      <w:r w:rsidR="00DF221F" w:rsidRPr="00DF221F">
        <w:rPr>
          <w:position w:val="-42"/>
        </w:rPr>
        <w:object w:dxaOrig="7220" w:dyaOrig="960" w14:anchorId="453BA0B5">
          <v:shape id="_x0000_i1774" type="#_x0000_t75" style="width:360.5pt;height:48pt" o:ole="">
            <v:imagedata r:id="rId1526" o:title=""/>
          </v:shape>
          <o:OLEObject Type="Embed" ProgID="Equation.DSMT4" ShapeID="_x0000_i1774" DrawAspect="Content" ObjectID="_1540966316" r:id="rId1527"/>
        </w:object>
      </w:r>
      <w:r>
        <w:t xml:space="preserve"> </w:t>
      </w:r>
      <w:r>
        <w:tab/>
      </w:r>
      <w:r>
        <w:fldChar w:fldCharType="begin"/>
      </w:r>
      <w:r>
        <w:instrText xml:space="preserve"> MACROBUTTON MTPlaceRef \* MERGEFORMAT (</w:instrText>
      </w:r>
      <w:r w:rsidR="005232C6">
        <w:fldChar w:fldCharType="begin"/>
      </w:r>
      <w:r w:rsidR="005232C6">
        <w:instrText xml:space="preserve"> SE</w:instrText>
      </w:r>
      <w:r w:rsidR="005232C6">
        <w:instrText xml:space="preserv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41</w:instrText>
      </w:r>
      <w:r w:rsidR="005232C6">
        <w:rPr>
          <w:noProof/>
        </w:rPr>
        <w:fldChar w:fldCharType="end"/>
      </w:r>
      <w:r>
        <w:instrText>)</w:instrText>
      </w:r>
      <w:r>
        <w:fldChar w:fldCharType="end"/>
      </w:r>
    </w:p>
    <w:p w14:paraId="4D1D7760" w14:textId="77777777" w:rsidR="00FB6012" w:rsidRDefault="00FB6012" w:rsidP="00FB6012">
      <w:pPr>
        <w:pStyle w:val="Heading3"/>
      </w:pPr>
      <w:bookmarkStart w:id="489" w:name="_Toc176704844"/>
      <w:bookmarkStart w:id="490" w:name="_Toc467221634"/>
      <w:r>
        <w:t>Discretization</w:t>
      </w:r>
      <w:bookmarkEnd w:id="489"/>
      <w:bookmarkEnd w:id="490"/>
    </w:p>
    <w:p w14:paraId="7E796D38" w14:textId="77777777" w:rsidR="00FB6012" w:rsidRPr="00DE14F9" w:rsidRDefault="00FB6012" w:rsidP="00FB6012">
      <w:r w:rsidRPr="00DE14F9">
        <w:t>Let</w:t>
      </w:r>
    </w:p>
    <w:p w14:paraId="13600B43" w14:textId="3DAB58DF" w:rsidR="00FB6012" w:rsidRPr="00DE14F9" w:rsidRDefault="00FB6012" w:rsidP="00FB6012">
      <w:pPr>
        <w:pStyle w:val="MTDisplayEquation"/>
      </w:pPr>
      <w:r w:rsidRPr="00DE14F9">
        <w:tab/>
      </w:r>
      <w:r w:rsidR="00DF221F" w:rsidRPr="00DF221F">
        <w:rPr>
          <w:position w:val="-62"/>
        </w:rPr>
        <w:object w:dxaOrig="3440" w:dyaOrig="1359" w14:anchorId="06D66D8E">
          <v:shape id="_x0000_i1775" type="#_x0000_t75" style="width:172pt;height:68pt" o:ole="">
            <v:imagedata r:id="rId1528" o:title=""/>
          </v:shape>
          <o:OLEObject Type="Embed" ProgID="Equation.DSMT4" ShapeID="_x0000_i1775" DrawAspect="Content" ObjectID="_1540966317" r:id="rId1529"/>
        </w:objec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42</w:instrText>
      </w:r>
      <w:r w:rsidR="005232C6">
        <w:rPr>
          <w:noProof/>
        </w:rPr>
        <w:fldChar w:fldCharType="end"/>
      </w:r>
      <w:r>
        <w:instrText>)</w:instrText>
      </w:r>
      <w:r>
        <w:fldChar w:fldCharType="end"/>
      </w:r>
    </w:p>
    <w:p w14:paraId="669CBE03" w14:textId="1A62C346" w:rsidR="00FB6012" w:rsidRPr="00DE14F9" w:rsidRDefault="00FB6012" w:rsidP="00FB6012">
      <w:r w:rsidRPr="00DE14F9">
        <w:t xml:space="preserve">where </w:t>
      </w:r>
      <w:r w:rsidR="00DF221F" w:rsidRPr="00DF221F">
        <w:rPr>
          <w:position w:val="-12"/>
        </w:rPr>
        <w:object w:dxaOrig="340" w:dyaOrig="360" w14:anchorId="02FCA6CE">
          <v:shape id="_x0000_i1776" type="#_x0000_t75" style="width:17.5pt;height:18.5pt" o:ole="">
            <v:imagedata r:id="rId1530" o:title=""/>
          </v:shape>
          <o:OLEObject Type="Embed" ProgID="Equation.DSMT4" ShapeID="_x0000_i1776" DrawAspect="Content" ObjectID="_1540966318" r:id="rId1531"/>
        </w:object>
      </w:r>
      <w:r w:rsidRPr="00DE14F9">
        <w:t xml:space="preserve"> represents the interpolation functions over an element, </w:t>
      </w:r>
      <w:r w:rsidR="00DF221F" w:rsidRPr="00DF221F">
        <w:rPr>
          <w:position w:val="-12"/>
        </w:rPr>
        <w:object w:dxaOrig="2220" w:dyaOrig="360" w14:anchorId="004DF99C">
          <v:shape id="_x0000_i1777" type="#_x0000_t75" style="width:111pt;height:18.5pt" o:ole="">
            <v:imagedata r:id="rId1532" o:title=""/>
          </v:shape>
          <o:OLEObject Type="Embed" ProgID="Equation.DSMT4" ShapeID="_x0000_i1777" DrawAspect="Content" ObjectID="_1540966319" r:id="rId1533"/>
        </w:object>
      </w:r>
      <w:r w:rsidRPr="00DE14F9">
        <w:t xml:space="preserve"> respectively represent nodal values of </w:t>
      </w:r>
      <w:r w:rsidR="00DF221F" w:rsidRPr="00DF221F">
        <w:rPr>
          <w:position w:val="-10"/>
        </w:rPr>
        <w:object w:dxaOrig="1939" w:dyaOrig="360" w14:anchorId="2C10CDFE">
          <v:shape id="_x0000_i1778" type="#_x0000_t75" style="width:97pt;height:18.5pt" o:ole="">
            <v:imagedata r:id="rId1534" o:title=""/>
          </v:shape>
          <o:OLEObject Type="Embed" ProgID="Equation.DSMT4" ShapeID="_x0000_i1778" DrawAspect="Content" ObjectID="_1540966320" r:id="rId1535"/>
        </w:object>
      </w:r>
      <w:r w:rsidRPr="00DE14F9">
        <w:t xml:space="preserve">, and </w:t>
      </w:r>
      <w:r w:rsidR="00DF221F" w:rsidRPr="00DF221F">
        <w:rPr>
          <w:position w:val="-6"/>
        </w:rPr>
        <w:object w:dxaOrig="260" w:dyaOrig="220" w14:anchorId="039C5056">
          <v:shape id="_x0000_i1779" type="#_x0000_t75" style="width:12.5pt;height:11pt" o:ole="">
            <v:imagedata r:id="rId1536" o:title=""/>
          </v:shape>
          <o:OLEObject Type="Embed" ProgID="Equation.DSMT4" ShapeID="_x0000_i1779" DrawAspect="Content" ObjectID="_1540966321" r:id="rId1537"/>
        </w:object>
      </w:r>
      <w:r w:rsidRPr="00DE14F9">
        <w:t xml:space="preserve"> is the number of nodes in an element.  Then the discretized form of </w:t>
      </w:r>
      <w:r w:rsidR="00DF221F" w:rsidRPr="00DF221F">
        <w:rPr>
          <w:position w:val="-12"/>
        </w:rPr>
        <w:object w:dxaOrig="540" w:dyaOrig="360" w14:anchorId="5508302B">
          <v:shape id="_x0000_i1780" type="#_x0000_t75" style="width:27pt;height:18.5pt" o:ole="">
            <v:imagedata r:id="rId1538" o:title=""/>
          </v:shape>
          <o:OLEObject Type="Embed" ProgID="Equation.DSMT4" ShapeID="_x0000_i1780" DrawAspect="Content" ObjectID="_1540966322" r:id="rId1539"/>
        </w:object>
      </w:r>
      <w:r w:rsidRPr="00DE14F9">
        <w:t xml:space="preserve"> in Eq.</w:t>
      </w:r>
      <w:r w:rsidR="001677E3">
        <w:fldChar w:fldCharType="begin"/>
      </w:r>
      <w:r w:rsidR="001677E3">
        <w:instrText xml:space="preserve"> GOTOBUTTON ZEqnNum162760  \* MERGEFORMAT </w:instrText>
      </w:r>
      <w:r w:rsidR="005232C6">
        <w:fldChar w:fldCharType="begin"/>
      </w:r>
      <w:r w:rsidR="005232C6">
        <w:instrText xml:space="preserve"> REF ZEqnNum162760 \* Charformat \! \* MERGEFORMAT </w:instrText>
      </w:r>
      <w:r w:rsidR="005232C6">
        <w:fldChar w:fldCharType="separate"/>
      </w:r>
      <w:r w:rsidR="00843CC3">
        <w:instrText>(3.27)</w:instrText>
      </w:r>
      <w:r w:rsidR="005232C6">
        <w:fldChar w:fldCharType="end"/>
      </w:r>
      <w:r w:rsidR="001677E3">
        <w:fldChar w:fldCharType="end"/>
      </w:r>
      <w:r w:rsidRPr="00DE14F9">
        <w:t xml:space="preserve"> may be written as</w:t>
      </w:r>
    </w:p>
    <w:p w14:paraId="26326D88" w14:textId="1C178825" w:rsidR="00FB6012" w:rsidRPr="00DE14F9" w:rsidRDefault="00FB6012" w:rsidP="00FB6012">
      <w:pPr>
        <w:pStyle w:val="MTDisplayEquation"/>
      </w:pPr>
      <w:r w:rsidRPr="00DE14F9">
        <w:lastRenderedPageBreak/>
        <w:tab/>
      </w:r>
      <w:r w:rsidR="00DF221F" w:rsidRPr="00DF221F">
        <w:rPr>
          <w:position w:val="-32"/>
        </w:rPr>
        <w:object w:dxaOrig="3860" w:dyaOrig="800" w14:anchorId="14E1E2AA">
          <v:shape id="_x0000_i1781" type="#_x0000_t75" style="width:192.5pt;height:40pt" o:ole="">
            <v:imagedata r:id="rId1540" o:title=""/>
          </v:shape>
          <o:OLEObject Type="Embed" ProgID="Equation.DSMT4" ShapeID="_x0000_i1781" DrawAspect="Content" ObjectID="_1540966323" r:id="rId1541"/>
        </w:object>
      </w:r>
      <w:r w:rsidR="0018091D">
        <w:t>,</w: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43</w:instrText>
      </w:r>
      <w:r w:rsidR="005232C6">
        <w:rPr>
          <w:noProof/>
        </w:rPr>
        <w:fldChar w:fldCharType="end"/>
      </w:r>
      <w:r>
        <w:instrText>)</w:instrText>
      </w:r>
      <w:r>
        <w:fldChar w:fldCharType="end"/>
      </w:r>
    </w:p>
    <w:p w14:paraId="77A0B838" w14:textId="752F43C7" w:rsidR="00FB6012" w:rsidRPr="00074384" w:rsidRDefault="00FB6012" w:rsidP="00FB6012">
      <w:r w:rsidRPr="00074384">
        <w:t xml:space="preserve">where </w:t>
      </w:r>
      <w:r w:rsidR="00DF221F" w:rsidRPr="00DF221F">
        <w:rPr>
          <w:position w:val="-12"/>
        </w:rPr>
        <w:object w:dxaOrig="260" w:dyaOrig="360" w14:anchorId="23B08156">
          <v:shape id="_x0000_i1782" type="#_x0000_t75" style="width:12.5pt;height:18.5pt" o:ole="">
            <v:imagedata r:id="rId1542" o:title=""/>
          </v:shape>
          <o:OLEObject Type="Embed" ProgID="Equation.DSMT4" ShapeID="_x0000_i1782" DrawAspect="Content" ObjectID="_1540966324" r:id="rId1543"/>
        </w:object>
      </w:r>
      <w:r w:rsidRPr="00074384">
        <w:t xml:space="preserve"> is the number of elements in </w:t>
      </w:r>
      <w:r w:rsidR="00DF221F" w:rsidRPr="00DF221F">
        <w:rPr>
          <w:position w:val="-6"/>
        </w:rPr>
        <w:object w:dxaOrig="200" w:dyaOrig="279" w14:anchorId="5960D291">
          <v:shape id="_x0000_i1783" type="#_x0000_t75" style="width:10pt;height:14pt" o:ole="">
            <v:imagedata r:id="rId1544" o:title=""/>
          </v:shape>
          <o:OLEObject Type="Embed" ProgID="Equation.DSMT4" ShapeID="_x0000_i1783" DrawAspect="Content" ObjectID="_1540966325" r:id="rId1545"/>
        </w:object>
      </w:r>
      <w:r w:rsidRPr="00074384">
        <w:t xml:space="preserve">, </w:t>
      </w:r>
      <w:r w:rsidR="00DF221F" w:rsidRPr="00DF221F">
        <w:rPr>
          <w:position w:val="-12"/>
        </w:rPr>
        <w:object w:dxaOrig="380" w:dyaOrig="400" w14:anchorId="300290CF">
          <v:shape id="_x0000_i1784" type="#_x0000_t75" style="width:18.5pt;height:20pt" o:ole="">
            <v:imagedata r:id="rId1546" o:title=""/>
          </v:shape>
          <o:OLEObject Type="Embed" ProgID="Equation.DSMT4" ShapeID="_x0000_i1784" DrawAspect="Content" ObjectID="_1540966326" r:id="rId1547"/>
        </w:object>
      </w:r>
      <w:r w:rsidRPr="00074384">
        <w:t xml:space="preserve"> is the number of integration points in the </w:t>
      </w:r>
      <w:r w:rsidR="00DF221F" w:rsidRPr="00DF221F">
        <w:rPr>
          <w:position w:val="-6"/>
        </w:rPr>
        <w:object w:dxaOrig="360" w:dyaOrig="220" w14:anchorId="440FFC28">
          <v:shape id="_x0000_i1785" type="#_x0000_t75" style="width:18.5pt;height:11pt" o:ole="">
            <v:imagedata r:id="rId1548" o:title=""/>
          </v:shape>
          <o:OLEObject Type="Embed" ProgID="Equation.DSMT4" ShapeID="_x0000_i1785" DrawAspect="Content" ObjectID="_1540966327" r:id="rId1549"/>
        </w:object>
      </w:r>
      <w:r w:rsidRPr="00074384">
        <w:t xml:space="preserve">th element, </w:t>
      </w:r>
      <w:r w:rsidR="00DF221F" w:rsidRPr="00DF221F">
        <w:rPr>
          <w:position w:val="-12"/>
        </w:rPr>
        <w:object w:dxaOrig="320" w:dyaOrig="360" w14:anchorId="4E07535E">
          <v:shape id="_x0000_i1786" type="#_x0000_t75" style="width:16pt;height:18.5pt" o:ole="">
            <v:imagedata r:id="rId1550" o:title=""/>
          </v:shape>
          <o:OLEObject Type="Embed" ProgID="Equation.DSMT4" ShapeID="_x0000_i1786" DrawAspect="Content" ObjectID="_1540966328" r:id="rId1551"/>
        </w:object>
      </w:r>
      <w:r w:rsidRPr="00074384">
        <w:t xml:space="preserve"> is the quadrature weight associated with the </w:t>
      </w:r>
      <w:r w:rsidR="00DF221F" w:rsidRPr="00DF221F">
        <w:rPr>
          <w:position w:val="-6"/>
        </w:rPr>
        <w:object w:dxaOrig="380" w:dyaOrig="279" w14:anchorId="5246ECA0">
          <v:shape id="_x0000_i1787" type="#_x0000_t75" style="width:18.5pt;height:14pt" o:ole="">
            <v:imagedata r:id="rId1552" o:title=""/>
          </v:shape>
          <o:OLEObject Type="Embed" ProgID="Equation.DSMT4" ShapeID="_x0000_i1787" DrawAspect="Content" ObjectID="_1540966329" r:id="rId1553"/>
        </w:object>
      </w:r>
      <w:r w:rsidRPr="00074384">
        <w:t xml:space="preserve">th integration point, and </w:t>
      </w:r>
      <w:r w:rsidR="00DF221F" w:rsidRPr="00DF221F">
        <w:rPr>
          <w:position w:val="-14"/>
        </w:rPr>
        <w:object w:dxaOrig="300" w:dyaOrig="380" w14:anchorId="5824057D">
          <v:shape id="_x0000_i1788" type="#_x0000_t75" style="width:15pt;height:18.5pt" o:ole="">
            <v:imagedata r:id="rId1554" o:title=""/>
          </v:shape>
          <o:OLEObject Type="Embed" ProgID="Equation.DSMT4" ShapeID="_x0000_i1788" DrawAspect="Content" ObjectID="_1540966330" r:id="rId1555"/>
        </w:object>
      </w:r>
      <w:r w:rsidRPr="00074384">
        <w:t xml:space="preserve"> is the Jacobian of the transformation from the spatial frame to the parametric space of the element.  In the above expression, </w:t>
      </w:r>
    </w:p>
    <w:p w14:paraId="6BC836ED" w14:textId="6DB7A387" w:rsidR="00FB6012" w:rsidRPr="00074384" w:rsidRDefault="00FB6012" w:rsidP="00FB6012">
      <w:pPr>
        <w:pStyle w:val="MTDisplayEquation"/>
      </w:pPr>
      <w:r w:rsidRPr="00074384">
        <w:tab/>
      </w:r>
      <w:r w:rsidR="00DF221F" w:rsidRPr="00DF221F">
        <w:rPr>
          <w:position w:val="-40"/>
        </w:rPr>
        <w:object w:dxaOrig="3860" w:dyaOrig="440" w14:anchorId="26B8EDA7">
          <v:shape id="_x0000_i1789" type="#_x0000_t75" style="width:192.5pt;height:22pt" o:ole="">
            <v:imagedata r:id="rId1556" o:title=""/>
          </v:shape>
          <o:OLEObject Type="Embed" ProgID="Equation.DSMT4" ShapeID="_x0000_i1789" DrawAspect="Content" ObjectID="_1540966331" r:id="rId1557"/>
        </w:object>
      </w:r>
      <w:r w:rsidRPr="00074384">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w:instrText>
      </w:r>
      <w:r w:rsidR="005232C6">
        <w:instrText xml:space="preserve">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44</w:instrText>
      </w:r>
      <w:r w:rsidR="005232C6">
        <w:rPr>
          <w:noProof/>
        </w:rPr>
        <w:fldChar w:fldCharType="end"/>
      </w:r>
      <w:r>
        <w:instrText>)</w:instrText>
      </w:r>
      <w:r>
        <w:fldChar w:fldCharType="end"/>
      </w:r>
    </w:p>
    <w:p w14:paraId="7AF0023A" w14:textId="3C0EDC83" w:rsidR="00FB6012" w:rsidRPr="00DE14F9" w:rsidRDefault="00FB6012" w:rsidP="00FB6012">
      <w:r w:rsidRPr="00074384">
        <w:t xml:space="preserve">and it is understood that </w:t>
      </w:r>
      <w:r w:rsidR="00DF221F" w:rsidRPr="00DF221F">
        <w:rPr>
          <w:position w:val="-14"/>
        </w:rPr>
        <w:object w:dxaOrig="300" w:dyaOrig="380" w14:anchorId="52B3F7B8">
          <v:shape id="_x0000_i1790" type="#_x0000_t75" style="width:15pt;height:18.5pt" o:ole="">
            <v:imagedata r:id="rId1558" o:title=""/>
          </v:shape>
          <o:OLEObject Type="Embed" ProgID="Equation.DSMT4" ShapeID="_x0000_i1790" DrawAspect="Content" ObjectID="_1540966332" r:id="rId1559"/>
        </w:object>
      </w:r>
      <w:r w:rsidRPr="00074384">
        <w:t xml:space="preserve">, </w:t>
      </w:r>
      <w:r w:rsidR="00DF221F" w:rsidRPr="00DF221F">
        <w:rPr>
          <w:position w:val="-12"/>
        </w:rPr>
        <w:object w:dxaOrig="260" w:dyaOrig="380" w14:anchorId="4EE10BF2">
          <v:shape id="_x0000_i1791" type="#_x0000_t75" style="width:12.5pt;height:18.5pt" o:ole="">
            <v:imagedata r:id="rId1560" o:title=""/>
          </v:shape>
          <o:OLEObject Type="Embed" ProgID="Equation.DSMT4" ShapeID="_x0000_i1791" DrawAspect="Content" ObjectID="_1540966333" r:id="rId1561"/>
        </w:object>
      </w:r>
      <w:r w:rsidRPr="00074384">
        <w:t xml:space="preserve"> and </w:t>
      </w:r>
      <w:r w:rsidR="00DF221F" w:rsidRPr="00DF221F">
        <w:rPr>
          <w:position w:val="-12"/>
        </w:rPr>
        <w:object w:dxaOrig="279" w:dyaOrig="380" w14:anchorId="19457CCD">
          <v:shape id="_x0000_i1792" type="#_x0000_t75" style="width:14pt;height:18.5pt" o:ole="">
            <v:imagedata r:id="rId1562" o:title=""/>
          </v:shape>
          <o:OLEObject Type="Embed" ProgID="Equation.DSMT4" ShapeID="_x0000_i1792" DrawAspect="Content" ObjectID="_1540966334" r:id="rId1563"/>
        </w:object>
      </w:r>
      <w:r w:rsidRPr="00074384">
        <w:t xml:space="preserve"> are evaluated at the parametric coordinates of the </w:t>
      </w:r>
      <w:r w:rsidR="00DF221F" w:rsidRPr="00DF221F">
        <w:rPr>
          <w:position w:val="-6"/>
        </w:rPr>
        <w:object w:dxaOrig="380" w:dyaOrig="279" w14:anchorId="390C2F22">
          <v:shape id="_x0000_i1793" type="#_x0000_t75" style="width:18.5pt;height:14pt" o:ole="">
            <v:imagedata r:id="rId1564" o:title=""/>
          </v:shape>
          <o:OLEObject Type="Embed" ProgID="Equation.DSMT4" ShapeID="_x0000_i1793" DrawAspect="Content" ObjectID="_1540966335" r:id="rId1565"/>
        </w:object>
      </w:r>
      <w:r w:rsidRPr="00074384">
        <w:t>th integration point.</w:t>
      </w:r>
    </w:p>
    <w:p w14:paraId="64926D12" w14:textId="35893D52" w:rsidR="00FB6012" w:rsidRPr="00DE14F9" w:rsidRDefault="00FB6012" w:rsidP="00FB6012">
      <w:r w:rsidRPr="00DE14F9">
        <w:tab/>
        <w:t xml:space="preserve">Similarly, the discretized form of </w:t>
      </w:r>
      <w:r w:rsidR="00DF221F" w:rsidRPr="00DF221F">
        <w:rPr>
          <w:position w:val="-12"/>
        </w:rPr>
        <w:object w:dxaOrig="720" w:dyaOrig="360" w14:anchorId="64598EF6">
          <v:shape id="_x0000_i1794" type="#_x0000_t75" style="width:36pt;height:18.5pt" o:ole="">
            <v:imagedata r:id="rId1566" o:title=""/>
          </v:shape>
          <o:OLEObject Type="Embed" ProgID="Equation.DSMT4" ShapeID="_x0000_i1794" DrawAspect="Content" ObjectID="_1540966336" r:id="rId1567"/>
        </w:object>
      </w:r>
      <w:r w:rsidRPr="00DE14F9">
        <w:t xml:space="preserve"> in Eq</w:t>
      </w:r>
      <w:r w:rsidR="001677E3">
        <w:t>s</w:t>
      </w:r>
      <w:r w:rsidRPr="00DE14F9">
        <w:t>.</w:t>
      </w:r>
      <w:r w:rsidR="001677E3">
        <w:fldChar w:fldCharType="begin"/>
      </w:r>
      <w:r w:rsidR="001677E3">
        <w:instrText xml:space="preserve"> GOTOBUTTON ZEqnNum239613  \* MERGEFORMAT </w:instrText>
      </w:r>
      <w:r w:rsidR="005232C6">
        <w:fldChar w:fldCharType="begin"/>
      </w:r>
      <w:r w:rsidR="005232C6">
        <w:instrText xml:space="preserve"> REF ZEqnNum239613 \* Charformat \! \* MERGEFORMAT </w:instrText>
      </w:r>
      <w:r w:rsidR="005232C6">
        <w:fldChar w:fldCharType="separate"/>
      </w:r>
      <w:r w:rsidR="00843CC3">
        <w:instrText>(3.29)</w:instrText>
      </w:r>
      <w:r w:rsidR="005232C6">
        <w:fldChar w:fldCharType="end"/>
      </w:r>
      <w:r w:rsidR="001677E3">
        <w:fldChar w:fldCharType="end"/>
      </w:r>
      <w:r w:rsidR="001677E3">
        <w:t xml:space="preserve"> and </w:t>
      </w:r>
      <w:r w:rsidR="001677E3">
        <w:fldChar w:fldCharType="begin"/>
      </w:r>
      <w:r w:rsidR="001677E3">
        <w:instrText xml:space="preserve"> GOTOBUTTON ZEqnNum782864  \* MERGEFORMAT </w:instrText>
      </w:r>
      <w:r w:rsidR="005232C6">
        <w:fldChar w:fldCharType="begin"/>
      </w:r>
      <w:r w:rsidR="005232C6">
        <w:instrText xml:space="preserve"> REF ZEqnNum782864 \* Charformat \! \* MERGEFORMAT </w:instrText>
      </w:r>
      <w:r w:rsidR="005232C6">
        <w:fldChar w:fldCharType="separate"/>
      </w:r>
      <w:r w:rsidR="00843CC3">
        <w:instrText>(3.33)</w:instrText>
      </w:r>
      <w:r w:rsidR="005232C6">
        <w:fldChar w:fldCharType="end"/>
      </w:r>
      <w:r w:rsidR="001677E3">
        <w:fldChar w:fldCharType="end"/>
      </w:r>
      <w:r w:rsidRPr="00DE14F9">
        <w:t xml:space="preserve"> may be written as</w:t>
      </w:r>
    </w:p>
    <w:p w14:paraId="606F2B12" w14:textId="70596EC1" w:rsidR="00FB6012" w:rsidRPr="00DE14F9" w:rsidRDefault="00FB6012" w:rsidP="00FB6012">
      <w:pPr>
        <w:pStyle w:val="MTDisplayEquation"/>
      </w:pPr>
      <w:r w:rsidRPr="00DE14F9">
        <w:tab/>
      </w:r>
      <w:r w:rsidR="00DF221F" w:rsidRPr="00DF221F">
        <w:rPr>
          <w:position w:val="-32"/>
        </w:rPr>
        <w:object w:dxaOrig="5880" w:dyaOrig="800" w14:anchorId="0687C612">
          <v:shape id="_x0000_i1795" type="#_x0000_t75" style="width:294pt;height:40pt" o:ole="">
            <v:imagedata r:id="rId1568" o:title=""/>
          </v:shape>
          <o:OLEObject Type="Embed" ProgID="Equation.DSMT4" ShapeID="_x0000_i1795" DrawAspect="Content" ObjectID="_1540966337" r:id="rId1569"/>
        </w:object>
      </w:r>
      <w:r w:rsidR="00981087">
        <w:t>,</w: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w:instrText>
      </w:r>
      <w:r w:rsidR="005232C6">
        <w:instrText xml:space="preserve">EFORMAT </w:instrText>
      </w:r>
      <w:r w:rsidR="005232C6">
        <w:fldChar w:fldCharType="separate"/>
      </w:r>
      <w:r w:rsidR="00843CC3">
        <w:rPr>
          <w:noProof/>
        </w:rPr>
        <w:instrText>45</w:instrText>
      </w:r>
      <w:r w:rsidR="005232C6">
        <w:rPr>
          <w:noProof/>
        </w:rPr>
        <w:fldChar w:fldCharType="end"/>
      </w:r>
      <w:r>
        <w:instrText>)</w:instrText>
      </w:r>
      <w:r>
        <w:fldChar w:fldCharType="end"/>
      </w:r>
    </w:p>
    <w:p w14:paraId="23D44215" w14:textId="77777777" w:rsidR="00FB6012" w:rsidRPr="00DE14F9" w:rsidRDefault="00FB6012" w:rsidP="00FB6012">
      <w:r w:rsidRPr="00DE14F9">
        <w:t>where</w:t>
      </w:r>
    </w:p>
    <w:p w14:paraId="20F7F2BA" w14:textId="1E1FD82F" w:rsidR="00FB6012" w:rsidRPr="00DE14F9" w:rsidRDefault="00FB6012" w:rsidP="00FB6012">
      <w:pPr>
        <w:pStyle w:val="MTDisplayEquation"/>
      </w:pPr>
      <w:r w:rsidRPr="00DE14F9">
        <w:tab/>
      </w:r>
      <w:r w:rsidR="00DF221F" w:rsidRPr="00DF221F">
        <w:rPr>
          <w:position w:val="-12"/>
        </w:rPr>
        <w:object w:dxaOrig="4959" w:dyaOrig="2720" w14:anchorId="550BF7F7">
          <v:shape id="_x0000_i1796" type="#_x0000_t75" style="width:248pt;height:135.5pt" o:ole="">
            <v:imagedata r:id="rId1570" o:title=""/>
          </v:shape>
          <o:OLEObject Type="Embed" ProgID="Equation.DSMT4" ShapeID="_x0000_i1796" DrawAspect="Content" ObjectID="_1540966338" r:id="rId1571"/>
        </w:object>
      </w:r>
      <w:r w:rsidRPr="00DE14F9">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46</w:instrText>
      </w:r>
      <w:r w:rsidR="005232C6">
        <w:rPr>
          <w:noProof/>
        </w:rPr>
        <w:fldChar w:fldCharType="end"/>
      </w:r>
      <w:r>
        <w:instrText>)</w:instrText>
      </w:r>
      <w:r>
        <w:fldChar w:fldCharType="end"/>
      </w:r>
    </w:p>
    <w:p w14:paraId="63278DE7" w14:textId="1B777787" w:rsidR="00FB6012" w:rsidRPr="00DE14F9" w:rsidRDefault="00FB6012" w:rsidP="00FB6012">
      <w:r w:rsidRPr="00DE14F9">
        <w:t xml:space="preserve">and </w:t>
      </w:r>
      <w:r w:rsidR="00DF221F" w:rsidRPr="00DF221F">
        <w:rPr>
          <w:position w:val="-6"/>
        </w:rPr>
        <w:object w:dxaOrig="300" w:dyaOrig="279" w14:anchorId="0DB007D2">
          <v:shape id="_x0000_i1797" type="#_x0000_t75" style="width:15pt;height:14pt" o:ole="">
            <v:imagedata r:id="rId1572" o:title=""/>
          </v:shape>
          <o:OLEObject Type="Embed" ProgID="Equation.DSMT4" ShapeID="_x0000_i1797" DrawAspect="Content" ObjectID="_1540966339" r:id="rId1573"/>
        </w:object>
      </w:r>
      <w:r w:rsidRPr="00DE14F9">
        <w:t xml:space="preserve"> is a discrete increment in time.  In a numerical implementation, it has been found that evaluating </w:t>
      </w:r>
      <w:r w:rsidR="00DF221F" w:rsidRPr="00DF221F">
        <w:rPr>
          <w:position w:val="-16"/>
        </w:rPr>
        <w:object w:dxaOrig="820" w:dyaOrig="440" w14:anchorId="596C4A1D">
          <v:shape id="_x0000_i1798" type="#_x0000_t75" style="width:41pt;height:22pt" o:ole="">
            <v:imagedata r:id="rId1574" o:title=""/>
          </v:shape>
          <o:OLEObject Type="Embed" ProgID="Equation.DSMT4" ShapeID="_x0000_i1798" DrawAspect="Content" ObjectID="_1540966340" r:id="rId1575"/>
        </w:object>
      </w:r>
      <w:r w:rsidRPr="00DE14F9">
        <w:t xml:space="preserve"> from </w:t>
      </w:r>
      <w:r w:rsidR="00DF221F" w:rsidRPr="00DF221F">
        <w:rPr>
          <w:position w:val="-10"/>
        </w:rPr>
        <w:object w:dxaOrig="460" w:dyaOrig="360" w14:anchorId="4D1655BF">
          <v:shape id="_x0000_i1799" type="#_x0000_t75" style="width:23.5pt;height:18.5pt" o:ole="">
            <v:imagedata r:id="rId1576" o:title=""/>
          </v:shape>
          <o:OLEObject Type="Embed" ProgID="Equation.DSMT4" ShapeID="_x0000_i1799" DrawAspect="Content" ObjectID="_1540966341" r:id="rId1577"/>
        </w:object>
      </w:r>
      <w:r w:rsidRPr="00DE14F9">
        <w:t xml:space="preserve">, where </w:t>
      </w:r>
      <w:r w:rsidR="00DF221F" w:rsidRPr="00DF221F">
        <w:rPr>
          <w:position w:val="-6"/>
        </w:rPr>
        <w:object w:dxaOrig="940" w:dyaOrig="279" w14:anchorId="76379164">
          <v:shape id="_x0000_i1800" type="#_x0000_t75" style="width:47pt;height:14pt" o:ole="">
            <v:imagedata r:id="rId1578" o:title=""/>
          </v:shape>
          <o:OLEObject Type="Embed" ProgID="Equation.DSMT4" ShapeID="_x0000_i1800" DrawAspect="Content" ObjectID="_1540966342" r:id="rId1579"/>
        </w:object>
      </w:r>
      <w:r w:rsidRPr="00DE14F9">
        <w:t xml:space="preserve">, yields more accurate solutions than evaluating it from the trace of </w:t>
      </w:r>
      <w:r w:rsidR="00DF221F" w:rsidRPr="00DF221F">
        <w:rPr>
          <w:position w:val="-10"/>
        </w:rPr>
        <w:object w:dxaOrig="740" w:dyaOrig="360" w14:anchorId="2A90B99C">
          <v:shape id="_x0000_i1801" type="#_x0000_t75" style="width:37pt;height:18.5pt" o:ole="">
            <v:imagedata r:id="rId1580" o:title=""/>
          </v:shape>
          <o:OLEObject Type="Embed" ProgID="Equation.DSMT4" ShapeID="_x0000_i1801" DrawAspect="Content" ObjectID="_1540966343" r:id="rId1581"/>
        </w:object>
      </w:r>
      <w:r w:rsidRPr="00DE14F9">
        <w:t xml:space="preserve"> </w:t>
      </w:r>
      <w:r>
        <w:fldChar w:fldCharType="begin"/>
      </w:r>
      <w:r w:rsidR="00F119D4">
        <w:instrText xml:space="preserve"> ADDIN EN.CITE &lt;EndNote&gt;&lt;Cite&gt;&lt;Author&gt;Ateshian&lt;/Author&gt;&lt;Year&gt;2007&lt;/Year&gt;&lt;RecNum&gt;73&lt;/RecNum&gt;&lt;DisplayText&gt;[28]&lt;/DisplayText&gt;&lt;record&gt;&lt;rec-number&gt;73&lt;/rec-number&gt;&lt;foreign-keys&gt;&lt;key app="EN" db-id="fwxrfwzd5wwavcepe9epdeevxdsd2fftswrx" timestamp="1427036240"&gt;73&lt;/key&gt;&lt;/foreign-keys&gt;&lt;ref-type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engineering&lt;/abbr-1&gt;&lt;/alt-periodical&gt;&lt;pages&gt;405-12&lt;/pages&gt;&lt;volume&gt;129&lt;/volume&gt;&lt;number&gt;3&lt;/number&gt;&lt;keywords&gt;&lt;keyword&gt;Animals&lt;/keyword&gt;&lt;keyword&gt;Biomechanical Phenomena&lt;/keyword&gt;&lt;keyword&gt;Cartilage,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pubmed/17536908&lt;/url&gt;&lt;/related-urls&gt;&lt;/urls&gt;&lt;custom2&gt;3312381&lt;/custom2&gt;&lt;electronic-resource-num&gt;10.1115/1.2720918&lt;/electronic-resource-num&gt;&lt;/record&gt;&lt;/Cite&gt;&lt;/EndNote&gt;</w:instrText>
      </w:r>
      <w:r>
        <w:fldChar w:fldCharType="separate"/>
      </w:r>
      <w:r w:rsidR="00A56950">
        <w:rPr>
          <w:noProof/>
        </w:rPr>
        <w:t>[</w:t>
      </w:r>
      <w:hyperlink w:anchor="_ENREF_28" w:tooltip="Ateshian, 2007 #73" w:history="1">
        <w:r w:rsidR="00214E15">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18A02B7E" w:rsidR="00FB6012" w:rsidRDefault="00FB6012" w:rsidP="00FB6012">
      <w:pPr>
        <w:pStyle w:val="MTDisplayEquation"/>
      </w:pPr>
      <w:r>
        <w:tab/>
      </w:r>
      <w:r w:rsidR="00DF221F" w:rsidRPr="00DF221F">
        <w:rPr>
          <w:position w:val="-32"/>
        </w:rPr>
        <w:object w:dxaOrig="3900" w:dyaOrig="800" w14:anchorId="6D66EFA7">
          <v:shape id="_x0000_i1802" type="#_x0000_t75" style="width:195pt;height:40pt" o:ole="">
            <v:imagedata r:id="rId1582" o:title=""/>
          </v:shape>
          <o:OLEObject Type="Embed" ProgID="Equation.DSMT4" ShapeID="_x0000_i1802" DrawAspect="Content" ObjectID="_1540966344" r:id="rId1583"/>
        </w:object>
      </w:r>
      <w:r w:rsidR="0098108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47</w:instrText>
      </w:r>
      <w:r w:rsidR="005232C6">
        <w:rPr>
          <w:noProof/>
        </w:rPr>
        <w:fldChar w:fldCharType="end"/>
      </w:r>
      <w:r>
        <w:instrText>)</w:instrText>
      </w:r>
      <w:r>
        <w:fldChar w:fldCharType="end"/>
      </w:r>
    </w:p>
    <w:p w14:paraId="269A8A9C" w14:textId="77777777" w:rsidR="00FB6012" w:rsidRDefault="00FB6012" w:rsidP="00FB6012">
      <w:r>
        <w:t>and</w:t>
      </w:r>
    </w:p>
    <w:p w14:paraId="11C44343" w14:textId="3834811B" w:rsidR="00FB6012" w:rsidRPr="007700AB" w:rsidRDefault="00FB6012" w:rsidP="00FB6012">
      <w:pPr>
        <w:pStyle w:val="MTDisplayEquation"/>
      </w:pPr>
      <w:r>
        <w:tab/>
      </w:r>
      <w:r w:rsidR="00DF221F" w:rsidRPr="00DF221F">
        <w:rPr>
          <w:position w:val="-32"/>
        </w:rPr>
        <w:object w:dxaOrig="5899" w:dyaOrig="800" w14:anchorId="63F11B14">
          <v:shape id="_x0000_i1803" type="#_x0000_t75" style="width:294.5pt;height:40pt" o:ole="">
            <v:imagedata r:id="rId1584" o:title=""/>
          </v:shape>
          <o:OLEObject Type="Embed" ProgID="Equation.DSMT4" ShapeID="_x0000_i1803" DrawAspect="Content" ObjectID="_1540966345" r:id="rId1585"/>
        </w:object>
      </w:r>
      <w:r w:rsidR="0098108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48</w:instrText>
      </w:r>
      <w:r w:rsidR="005232C6">
        <w:rPr>
          <w:noProof/>
        </w:rPr>
        <w:fldChar w:fldCharType="end"/>
      </w:r>
      <w:r>
        <w:instrText>)</w:instrText>
      </w:r>
      <w:r>
        <w:fldChar w:fldCharType="end"/>
      </w:r>
    </w:p>
    <w:p w14:paraId="31552AD9" w14:textId="77777777" w:rsidR="00FB6012" w:rsidRDefault="00FB6012" w:rsidP="00FB6012">
      <w:r>
        <w:t>where</w:t>
      </w:r>
    </w:p>
    <w:p w14:paraId="2B598194" w14:textId="2CBC718F" w:rsidR="00FB6012" w:rsidRDefault="00FB6012" w:rsidP="00FB6012">
      <w:pPr>
        <w:pStyle w:val="MTDisplayEquation"/>
      </w:pPr>
      <w:r>
        <w:tab/>
      </w:r>
      <w:r w:rsidR="00DF221F" w:rsidRPr="00DF221F">
        <w:rPr>
          <w:position w:val="-14"/>
        </w:rPr>
        <w:object w:dxaOrig="1240" w:dyaOrig="400" w14:anchorId="553AF76E">
          <v:shape id="_x0000_i1804" type="#_x0000_t75" style="width:62pt;height:20pt" o:ole="">
            <v:imagedata r:id="rId1586" o:title=""/>
          </v:shape>
          <o:OLEObject Type="Embed" ProgID="Equation.DSMT4" ShapeID="_x0000_i1804" DrawAspect="Content" ObjectID="_1540966346" r:id="rId1587"/>
        </w:object>
      </w:r>
      <w:r w:rsidR="0098108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49</w:instrText>
      </w:r>
      <w:r w:rsidR="005232C6">
        <w:rPr>
          <w:noProof/>
        </w:rPr>
        <w:fldChar w:fldCharType="end"/>
      </w:r>
      <w:r>
        <w:instrText>)</w:instrText>
      </w:r>
      <w:r>
        <w:fldChar w:fldCharType="end"/>
      </w:r>
    </w:p>
    <w:p w14:paraId="23CCCDD4" w14:textId="008081C0" w:rsidR="00FB6012" w:rsidRDefault="00FB6012" w:rsidP="00FB6012">
      <w:r>
        <w:t xml:space="preserve">In this case, </w:t>
      </w:r>
      <w:r w:rsidR="00DF221F" w:rsidRPr="00DF221F">
        <w:rPr>
          <w:position w:val="-6"/>
        </w:rPr>
        <w:object w:dxaOrig="260" w:dyaOrig="220" w14:anchorId="3C3E73E4">
          <v:shape id="_x0000_i1805" type="#_x0000_t75" style="width:12.5pt;height:11pt" o:ole="">
            <v:imagedata r:id="rId1588" o:title=""/>
          </v:shape>
          <o:OLEObject Type="Embed" ProgID="Equation.DSMT4" ShapeID="_x0000_i1805" DrawAspect="Content" ObjectID="_1540966347" r:id="rId1589"/>
        </w:object>
      </w:r>
      <w:r>
        <w:t xml:space="preserve"> represents the number of nodes on an element face.  For a prescribed normal traction </w:t>
      </w:r>
      <w:r w:rsidR="00DF221F" w:rsidRPr="00DF221F">
        <w:rPr>
          <w:position w:val="-12"/>
        </w:rPr>
        <w:object w:dxaOrig="220" w:dyaOrig="360" w14:anchorId="4817C514">
          <v:shape id="_x0000_i1806" type="#_x0000_t75" style="width:11pt;height:18.5pt" o:ole="">
            <v:imagedata r:id="rId1590" o:title=""/>
          </v:shape>
          <o:OLEObject Type="Embed" ProgID="Equation.DSMT4" ShapeID="_x0000_i1806" DrawAspect="Content" ObjectID="_1540966348" r:id="rId1591"/>
        </w:object>
      </w:r>
      <w:r>
        <w:t xml:space="preserve"> as given in </w:t>
      </w:r>
      <w:r w:rsidR="001677E3">
        <w:fldChar w:fldCharType="begin"/>
      </w:r>
      <w:r w:rsidR="001677E3">
        <w:instrText xml:space="preserve"> GOTOBUTTON ZEqnNum269251  \* MERGEFORMAT </w:instrText>
      </w:r>
      <w:r w:rsidR="005232C6">
        <w:fldChar w:fldCharType="begin"/>
      </w:r>
      <w:r w:rsidR="005232C6">
        <w:instrText xml:space="preserve"> REF ZEqnNum269251 \* Charformat \! \* MERGEFORMAT </w:instrText>
      </w:r>
      <w:r w:rsidR="005232C6">
        <w:fldChar w:fldCharType="separate"/>
      </w:r>
      <w:r w:rsidR="00843CC3">
        <w:instrText>(3.34)</w:instrText>
      </w:r>
      <w:r w:rsidR="005232C6">
        <w:fldChar w:fldCharType="end"/>
      </w:r>
      <w:r w:rsidR="001677E3">
        <w:fldChar w:fldCharType="end"/>
      </w:r>
      <w:r>
        <w:t>-</w:t>
      </w:r>
      <w:r w:rsidR="001677E3">
        <w:fldChar w:fldCharType="begin"/>
      </w:r>
      <w:r w:rsidR="001677E3">
        <w:instrText xml:space="preserve"> GOTOBUTTON ZEqnNum737993  \* MERGEFORMAT </w:instrText>
      </w:r>
      <w:r w:rsidR="005232C6">
        <w:fldChar w:fldCharType="begin"/>
      </w:r>
      <w:r w:rsidR="005232C6">
        <w:instrText xml:space="preserve"> REF ZEqnNum737993 \* Charformat \! \* MERGEFORMAT </w:instrText>
      </w:r>
      <w:r w:rsidR="005232C6">
        <w:fldChar w:fldCharType="separate"/>
      </w:r>
      <w:r w:rsidR="00843CC3">
        <w:instrText>(3.35)</w:instrText>
      </w:r>
      <w:r w:rsidR="005232C6">
        <w:fldChar w:fldCharType="end"/>
      </w:r>
      <w:r w:rsidR="001677E3">
        <w:fldChar w:fldCharType="end"/>
      </w:r>
      <w:r>
        <w:t>,</w:t>
      </w:r>
    </w:p>
    <w:p w14:paraId="0301074D" w14:textId="52F8B175" w:rsidR="00FB6012" w:rsidRDefault="00FB6012" w:rsidP="00FB6012">
      <w:pPr>
        <w:pStyle w:val="MTDisplayEquation"/>
      </w:pPr>
      <w:r>
        <w:lastRenderedPageBreak/>
        <w:tab/>
      </w:r>
      <w:r w:rsidR="00DF221F" w:rsidRPr="00DF221F">
        <w:rPr>
          <w:position w:val="-72"/>
        </w:rPr>
        <w:object w:dxaOrig="4540" w:dyaOrig="1540" w14:anchorId="6B92672A">
          <v:shape id="_x0000_i1807" type="#_x0000_t75" style="width:227pt;height:77pt" o:ole="">
            <v:imagedata r:id="rId1592" o:title=""/>
          </v:shape>
          <o:OLEObject Type="Embed" ProgID="Equation.DSMT4" ShapeID="_x0000_i1807" DrawAspect="Content" ObjectID="_1540966349" r:id="rId159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w:instrText>
      </w:r>
      <w:r w:rsidR="005232C6">
        <w:instrText xml:space="preserve">EFORMAT </w:instrText>
      </w:r>
      <w:r w:rsidR="005232C6">
        <w:fldChar w:fldCharType="separate"/>
      </w:r>
      <w:r w:rsidR="00843CC3">
        <w:rPr>
          <w:noProof/>
        </w:rPr>
        <w:instrText>50</w:instrText>
      </w:r>
      <w:r w:rsidR="005232C6">
        <w:rPr>
          <w:noProof/>
        </w:rPr>
        <w:fldChar w:fldCharType="end"/>
      </w:r>
      <w:r>
        <w:instrText>)</w:instrText>
      </w:r>
      <w:r>
        <w:fldChar w:fldCharType="end"/>
      </w:r>
    </w:p>
    <w:p w14:paraId="5981BACF" w14:textId="6900A8FE" w:rsidR="00FB6012" w:rsidRDefault="00FB6012" w:rsidP="00FB6012">
      <w:r>
        <w:t xml:space="preserve">where </w:t>
      </w:r>
      <w:r w:rsidR="00DF221F" w:rsidRPr="00DF221F">
        <w:rPr>
          <w:position w:val="-14"/>
        </w:rPr>
        <w:object w:dxaOrig="1460" w:dyaOrig="400" w14:anchorId="5A012334">
          <v:shape id="_x0000_i1808" type="#_x0000_t75" style="width:73pt;height:20pt" o:ole="">
            <v:imagedata r:id="rId1594" o:title=""/>
          </v:shape>
          <o:OLEObject Type="Embed" ProgID="Equation.DSMT4" ShapeID="_x0000_i1808" DrawAspect="Content" ObjectID="_1540966350" r:id="rId1595"/>
        </w:object>
      </w:r>
      <w:r>
        <w:t xml:space="preserve"> is the skew-symmetric tensor whose dual vector is </w:t>
      </w:r>
      <w:r w:rsidR="00DF221F" w:rsidRPr="00DF221F">
        <w:rPr>
          <w:position w:val="-6"/>
        </w:rPr>
        <w:object w:dxaOrig="200" w:dyaOrig="220" w14:anchorId="30E1FFDE">
          <v:shape id="_x0000_i1809" type="#_x0000_t75" style="width:10pt;height:11pt" o:ole="">
            <v:imagedata r:id="rId1596" o:title=""/>
          </v:shape>
          <o:OLEObject Type="Embed" ProgID="Equation.DSMT4" ShapeID="_x0000_i1809" DrawAspect="Content" ObjectID="_1540966351" r:id="rId1597"/>
        </w:object>
      </w:r>
      <w:r>
        <w:t xml:space="preserve"> and </w:t>
      </w:r>
      <w:r w:rsidR="00DF221F" w:rsidRPr="00025957">
        <w:rPr>
          <w:position w:val="-4"/>
        </w:rPr>
        <w:object w:dxaOrig="220" w:dyaOrig="260" w14:anchorId="54A031A5">
          <v:shape id="_x0000_i1810" type="#_x0000_t75" style="width:11pt;height:12.5pt" o:ole="">
            <v:imagedata r:id="rId1598" o:title=""/>
          </v:shape>
          <o:OLEObject Type="Embed" ProgID="Equation.DSMT4" ShapeID="_x0000_i1810" DrawAspect="Content" ObjectID="_1540966352" r:id="rId1599"/>
        </w:object>
      </w:r>
      <w:r>
        <w:t xml:space="preserve"> is the third-order permutation pseudo-tensor.  For a prescribed traction </w:t>
      </w:r>
      <w:r w:rsidR="00DF221F" w:rsidRPr="00DF221F">
        <w:rPr>
          <w:position w:val="-12"/>
        </w:rPr>
        <w:object w:dxaOrig="220" w:dyaOrig="380" w14:anchorId="5E0D5583">
          <v:shape id="_x0000_i1811" type="#_x0000_t75" style="width:11pt;height:18.5pt" o:ole="">
            <v:imagedata r:id="rId1600" o:title=""/>
          </v:shape>
          <o:OLEObject Type="Embed" ProgID="Equation.DSMT4" ShapeID="_x0000_i1811" DrawAspect="Content" ObjectID="_1540966353" r:id="rId1601"/>
        </w:object>
      </w:r>
      <w:r>
        <w:t xml:space="preserve"> as given in </w:t>
      </w:r>
      <w:r w:rsidR="001677E3">
        <w:fldChar w:fldCharType="begin"/>
      </w:r>
      <w:r w:rsidR="001677E3">
        <w:instrText xml:space="preserve"> GOTOBUTTON ZEqnNum641883  \* MERGEFORMAT </w:instrText>
      </w:r>
      <w:r w:rsidR="005232C6">
        <w:fldChar w:fldCharType="begin"/>
      </w:r>
      <w:r w:rsidR="005232C6">
        <w:instrText xml:space="preserve"> REF ZEqnNum641883 \* Charformat \! \* MERGEFORMAT </w:instrText>
      </w:r>
      <w:r w:rsidR="005232C6">
        <w:fldChar w:fldCharType="separate"/>
      </w:r>
      <w:r w:rsidR="00843CC3">
        <w:instrText>(3.38)</w:instrText>
      </w:r>
      <w:r w:rsidR="005232C6">
        <w:fldChar w:fldCharType="end"/>
      </w:r>
      <w:r w:rsidR="001677E3">
        <w:fldChar w:fldCharType="end"/>
      </w:r>
      <w:r>
        <w:t>-</w:t>
      </w:r>
      <w:r w:rsidR="001677E3">
        <w:fldChar w:fldCharType="begin"/>
      </w:r>
      <w:r w:rsidR="001677E3">
        <w:instrText xml:space="preserve"> GOTOBUTTON ZEqnNum675799  \* MERGEFORMAT </w:instrText>
      </w:r>
      <w:r w:rsidR="005232C6">
        <w:fldChar w:fldCharType="begin"/>
      </w:r>
      <w:r w:rsidR="005232C6">
        <w:instrText xml:space="preserve"> REF ZEqnNum675799 \* Charformat \! \* MERGEFORMAT </w:instrText>
      </w:r>
      <w:r w:rsidR="005232C6">
        <w:fldChar w:fldCharType="separate"/>
      </w:r>
      <w:r w:rsidR="00843CC3">
        <w:instrText>(3.39)</w:instrText>
      </w:r>
      <w:r w:rsidR="005232C6">
        <w:fldChar w:fldCharType="end"/>
      </w:r>
      <w:r w:rsidR="001677E3">
        <w:fldChar w:fldCharType="end"/>
      </w:r>
      <w:r>
        <w:t>,</w:t>
      </w:r>
    </w:p>
    <w:p w14:paraId="60E88CFD" w14:textId="695487BB" w:rsidR="00FB6012" w:rsidRDefault="00FB6012" w:rsidP="00FB6012">
      <w:pPr>
        <w:pStyle w:val="MTDisplayEquation"/>
      </w:pPr>
      <w:r>
        <w:tab/>
      </w:r>
      <w:r w:rsidR="00DF221F" w:rsidRPr="00DF221F">
        <w:rPr>
          <w:position w:val="-72"/>
        </w:rPr>
        <w:object w:dxaOrig="5840" w:dyaOrig="1620" w14:anchorId="7B40B3ED">
          <v:shape id="_x0000_i1812" type="#_x0000_t75" style="width:291.5pt;height:81pt" o:ole="">
            <v:imagedata r:id="rId1602" o:title=""/>
          </v:shape>
          <o:OLEObject Type="Embed" ProgID="Equation.DSMT4" ShapeID="_x0000_i1812" DrawAspect="Content" ObjectID="_1540966354" r:id="rId160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51</w:instrText>
      </w:r>
      <w:r w:rsidR="005232C6">
        <w:rPr>
          <w:noProof/>
        </w:rPr>
        <w:fldChar w:fldCharType="end"/>
      </w:r>
      <w:r>
        <w:instrText>)</w:instrText>
      </w:r>
      <w:r>
        <w:fldChar w:fldCharType="end"/>
      </w:r>
    </w:p>
    <w:p w14:paraId="5475A511" w14:textId="6E294C64" w:rsidR="00FB6012" w:rsidRDefault="00FB6012" w:rsidP="00FB6012">
      <w:r>
        <w:t xml:space="preserve">For a prescribed normal fluid flux </w:t>
      </w:r>
      <w:r w:rsidR="00DF221F" w:rsidRPr="00DF221F">
        <w:rPr>
          <w:position w:val="-12"/>
        </w:rPr>
        <w:object w:dxaOrig="300" w:dyaOrig="360" w14:anchorId="76FB3DEC">
          <v:shape id="_x0000_i1813" type="#_x0000_t75" style="width:15pt;height:18.5pt" o:ole="">
            <v:imagedata r:id="rId1604" o:title=""/>
          </v:shape>
          <o:OLEObject Type="Embed" ProgID="Equation.DSMT4" ShapeID="_x0000_i1813" DrawAspect="Content" ObjectID="_1540966355" r:id="rId1605"/>
        </w:object>
      </w:r>
      <w:r>
        <w:t xml:space="preserve"> as given in </w:t>
      </w:r>
      <w:r w:rsidR="00DB161C">
        <w:fldChar w:fldCharType="begin"/>
      </w:r>
      <w:r w:rsidR="00DB161C">
        <w:instrText xml:space="preserve"> GOTOBUTTON ZEqnNum525838  \* MERGEFORMAT </w:instrText>
      </w:r>
      <w:r w:rsidR="005232C6">
        <w:fldChar w:fldCharType="begin"/>
      </w:r>
      <w:r w:rsidR="005232C6">
        <w:instrText xml:space="preserve"> REF ZEqnNum525838 \* Charformat \! \* MERGEFORMAT </w:instrText>
      </w:r>
      <w:r w:rsidR="005232C6">
        <w:fldChar w:fldCharType="separate"/>
      </w:r>
      <w:r w:rsidR="00843CC3">
        <w:instrText>(3.40)</w:instrText>
      </w:r>
      <w:r w:rsidR="005232C6">
        <w:fldChar w:fldCharType="end"/>
      </w:r>
      <w:r w:rsidR="00DB161C">
        <w:fldChar w:fldCharType="end"/>
      </w:r>
      <w:r>
        <w:t>-</w:t>
      </w:r>
      <w:r w:rsidR="00DB161C">
        <w:fldChar w:fldCharType="begin"/>
      </w:r>
      <w:r w:rsidR="00DB161C">
        <w:instrText xml:space="preserve"> GOTOBUTTON ZEqnNum669406  \* MERGEFORMAT </w:instrText>
      </w:r>
      <w:r w:rsidR="005232C6">
        <w:fldChar w:fldCharType="begin"/>
      </w:r>
      <w:r w:rsidR="005232C6">
        <w:instrText xml:space="preserve"> REF ZEqnNum669406 \* Charformat \! \* MERGEFORMAT </w:instrText>
      </w:r>
      <w:r w:rsidR="005232C6">
        <w:fldChar w:fldCharType="separate"/>
      </w:r>
      <w:r w:rsidR="00843CC3">
        <w:instrText>(3.41)</w:instrText>
      </w:r>
      <w:r w:rsidR="005232C6">
        <w:fldChar w:fldCharType="end"/>
      </w:r>
      <w:r w:rsidR="00DB161C">
        <w:fldChar w:fldCharType="end"/>
      </w:r>
      <w:r>
        <w:t>,</w:t>
      </w:r>
    </w:p>
    <w:p w14:paraId="404A713D" w14:textId="276D9878" w:rsidR="00FB6012" w:rsidRDefault="00FB6012" w:rsidP="00FB6012">
      <w:pPr>
        <w:pStyle w:val="MTDisplayEquation"/>
      </w:pPr>
      <w:r>
        <w:tab/>
      </w:r>
      <w:r w:rsidR="00DF221F" w:rsidRPr="00DF221F">
        <w:rPr>
          <w:position w:val="-88"/>
        </w:rPr>
        <w:object w:dxaOrig="4640" w:dyaOrig="1540" w14:anchorId="3341087D">
          <v:shape id="_x0000_i1814" type="#_x0000_t75" style="width:232pt;height:77pt" o:ole="">
            <v:imagedata r:id="rId1606" o:title=""/>
          </v:shape>
          <o:OLEObject Type="Embed" ProgID="Equation.DSMT4" ShapeID="_x0000_i1814" DrawAspect="Content" ObjectID="_1540966356" r:id="rId160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52</w:instrText>
      </w:r>
      <w:r w:rsidR="005232C6">
        <w:rPr>
          <w:noProof/>
        </w:rPr>
        <w:fldChar w:fldCharType="end"/>
      </w:r>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491" w:name="_Toc176704845"/>
      <w:bookmarkStart w:id="492" w:name="_Toc467221635"/>
      <w:r>
        <w:t xml:space="preserve">Weak </w:t>
      </w:r>
      <w:r w:rsidR="0081541F">
        <w:t>F</w:t>
      </w:r>
      <w:r>
        <w:t xml:space="preserve">ormulation for </w:t>
      </w:r>
      <w:r w:rsidR="0081541F">
        <w:t>B</w:t>
      </w:r>
      <w:r>
        <w:t>iphasic-</w:t>
      </w:r>
      <w:r w:rsidR="0081541F">
        <w:t>S</w:t>
      </w:r>
      <w:r>
        <w:t xml:space="preserve">olute </w:t>
      </w:r>
      <w:r w:rsidR="0081541F">
        <w:t>M</w:t>
      </w:r>
      <w:r>
        <w:t>aterials</w:t>
      </w:r>
      <w:bookmarkEnd w:id="491"/>
      <w:bookmarkEnd w:id="492"/>
    </w:p>
    <w:p w14:paraId="163DB5A7" w14:textId="77777777" w:rsidR="00FB6012" w:rsidRDefault="00FB6012" w:rsidP="00FB6012">
      <w:r>
        <w:t>The virtual work integral for this problem is given by</w:t>
      </w:r>
    </w:p>
    <w:p w14:paraId="586E7F30" w14:textId="6BDE64D3" w:rsidR="00FB6012" w:rsidRDefault="00FB6012" w:rsidP="00FB6012">
      <w:pPr>
        <w:pStyle w:val="MTDisplayEquation"/>
      </w:pPr>
      <w:r>
        <w:tab/>
      </w:r>
      <w:r w:rsidR="00DF221F" w:rsidRPr="00DF221F">
        <w:rPr>
          <w:position w:val="-38"/>
        </w:rPr>
        <w:object w:dxaOrig="7960" w:dyaOrig="880" w14:anchorId="39FA0865">
          <v:shape id="_x0000_i1815" type="#_x0000_t75" style="width:398.5pt;height:44.5pt" o:ole="">
            <v:imagedata r:id="rId1608" o:title=""/>
          </v:shape>
          <o:OLEObject Type="Embed" ProgID="Equation.DSMT4" ShapeID="_x0000_i1815" DrawAspect="Content" ObjectID="_1540966357" r:id="rId16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53</w:instrText>
      </w:r>
      <w:r w:rsidR="005232C6">
        <w:rPr>
          <w:noProof/>
        </w:rPr>
        <w:fldChar w:fldCharType="end"/>
      </w:r>
      <w:r>
        <w:instrText>)</w:instrText>
      </w:r>
      <w:r>
        <w:fldChar w:fldCharType="end"/>
      </w:r>
    </w:p>
    <w:p w14:paraId="22124522" w14:textId="0181E02A" w:rsidR="00FB6012" w:rsidRDefault="00FB6012" w:rsidP="00FB6012">
      <w:r>
        <w:t xml:space="preserve">where </w:t>
      </w:r>
      <w:r w:rsidR="00DF221F" w:rsidRPr="00DF221F">
        <w:rPr>
          <w:position w:val="-6"/>
        </w:rPr>
        <w:object w:dxaOrig="340" w:dyaOrig="279" w14:anchorId="147D2E18">
          <v:shape id="_x0000_i1816" type="#_x0000_t75" style="width:17.5pt;height:14pt" o:ole="">
            <v:imagedata r:id="rId1610" o:title=""/>
          </v:shape>
          <o:OLEObject Type="Embed" ProgID="Equation.DSMT4" ShapeID="_x0000_i1816" DrawAspect="Content" ObjectID="_1540966358" r:id="rId1611"/>
        </w:object>
      </w:r>
      <w:r>
        <w:t xml:space="preserve"> is the virtual velocity of the solid, </w:t>
      </w:r>
      <w:r w:rsidR="00DF221F" w:rsidRPr="00DF221F">
        <w:rPr>
          <w:position w:val="-10"/>
        </w:rPr>
        <w:object w:dxaOrig="380" w:dyaOrig="320" w14:anchorId="496DB0D8">
          <v:shape id="_x0000_i1817" type="#_x0000_t75" style="width:18.5pt;height:16pt" o:ole="">
            <v:imagedata r:id="rId1612" o:title=""/>
          </v:shape>
          <o:OLEObject Type="Embed" ProgID="Equation.DSMT4" ShapeID="_x0000_i1817" DrawAspect="Content" ObjectID="_1540966359" r:id="rId1613"/>
        </w:object>
      </w:r>
      <w:r>
        <w:t xml:space="preserve"> is the virtual effective fluid pressure, and </w:t>
      </w:r>
      <w:r w:rsidR="00DF221F" w:rsidRPr="00DF221F">
        <w:rPr>
          <w:position w:val="-6"/>
        </w:rPr>
        <w:object w:dxaOrig="320" w:dyaOrig="279" w14:anchorId="32D54073">
          <v:shape id="_x0000_i1818" type="#_x0000_t75" style="width:16pt;height:14pt" o:ole="">
            <v:imagedata r:id="rId1614" o:title=""/>
          </v:shape>
          <o:OLEObject Type="Embed" ProgID="Equation.DSMT4" ShapeID="_x0000_i1818" DrawAspect="Content" ObjectID="_1540966360" r:id="rId1615"/>
        </w:object>
      </w:r>
      <w:r>
        <w:t xml:space="preserve"> is the virtual molar energy of the solute</w:t>
      </w:r>
      <w:r w:rsidR="00981087">
        <w:t>.</w:t>
      </w:r>
      <w:r>
        <w:t xml:space="preserve"> </w:t>
      </w:r>
      <w:r w:rsidR="00DF221F" w:rsidRPr="00DF221F">
        <w:rPr>
          <w:position w:val="-6"/>
        </w:rPr>
        <w:object w:dxaOrig="200" w:dyaOrig="279" w14:anchorId="3C2CCA92">
          <v:shape id="_x0000_i1819" type="#_x0000_t75" style="width:10pt;height:14pt" o:ole="">
            <v:imagedata r:id="rId1616" o:title=""/>
          </v:shape>
          <o:OLEObject Type="Embed" ProgID="Equation.DSMT4" ShapeID="_x0000_i1819" DrawAspect="Content" ObjectID="_1540966361" r:id="rId1617"/>
        </w:object>
      </w:r>
      <w:r>
        <w:t xml:space="preserve"> represents the mixture domain in the spatial frame and </w:t>
      </w:r>
      <w:r w:rsidR="00DF221F" w:rsidRPr="00DF221F">
        <w:rPr>
          <w:position w:val="-6"/>
        </w:rPr>
        <w:object w:dxaOrig="300" w:dyaOrig="279" w14:anchorId="6E7BB57B">
          <v:shape id="_x0000_i1820" type="#_x0000_t75" style="width:15pt;height:14pt" o:ole="">
            <v:imagedata r:id="rId1618" o:title=""/>
          </v:shape>
          <o:OLEObject Type="Embed" ProgID="Equation.DSMT4" ShapeID="_x0000_i1820" DrawAspect="Content" ObjectID="_1540966362" r:id="rId1619"/>
        </w:object>
      </w:r>
      <w:r>
        <w:t xml:space="preserve"> is an elemental mixture volume in </w:t>
      </w:r>
      <w:r w:rsidR="00DF221F" w:rsidRPr="00DF221F">
        <w:rPr>
          <w:position w:val="-6"/>
        </w:rPr>
        <w:object w:dxaOrig="200" w:dyaOrig="279" w14:anchorId="513DAC8C">
          <v:shape id="_x0000_i1821" type="#_x0000_t75" style="width:10pt;height:14pt" o:ole="">
            <v:imagedata r:id="rId1620" o:title=""/>
          </v:shape>
          <o:OLEObject Type="Embed" ProgID="Equation.DSMT4" ShapeID="_x0000_i1821" DrawAspect="Content" ObjectID="_1540966363" r:id="rId1621"/>
        </w:object>
      </w:r>
      <w:r>
        <w:t xml:space="preserve">. In the last integral of </w:t>
      </w:r>
      <w:r w:rsidR="00DF221F" w:rsidRPr="00DF221F">
        <w:rPr>
          <w:position w:val="-6"/>
        </w:rPr>
        <w:object w:dxaOrig="420" w:dyaOrig="279" w14:anchorId="2D594975">
          <v:shape id="_x0000_i1822" type="#_x0000_t75" style="width:21pt;height:14pt" o:ole="">
            <v:imagedata r:id="rId1622" o:title=""/>
          </v:shape>
          <o:OLEObject Type="Embed" ProgID="Equation.DSMT4" ShapeID="_x0000_i1822" DrawAspect="Content" ObjectID="_1540966364" r:id="rId1623"/>
        </w:object>
      </w:r>
      <w:r>
        <w:t>, note that</w:t>
      </w:r>
    </w:p>
    <w:p w14:paraId="31F2E406" w14:textId="09F1DAB4" w:rsidR="00FB6012" w:rsidRDefault="00FB6012" w:rsidP="00FB6012">
      <w:pPr>
        <w:pStyle w:val="MTDisplayEquation"/>
      </w:pPr>
      <w:r>
        <w:tab/>
      </w:r>
      <w:r w:rsidR="00DF221F" w:rsidRPr="00DF221F">
        <w:rPr>
          <w:position w:val="-24"/>
        </w:rPr>
        <w:object w:dxaOrig="4060" w:dyaOrig="720" w14:anchorId="747300F6">
          <v:shape id="_x0000_i1823" type="#_x0000_t75" style="width:203.5pt;height:36pt" o:ole="">
            <v:imagedata r:id="rId1624" o:title=""/>
          </v:shape>
          <o:OLEObject Type="Embed" ProgID="Equation.DSMT4" ShapeID="_x0000_i1823" DrawAspect="Content" ObjectID="_1540966365" r:id="rId162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54</w:instrText>
      </w:r>
      <w:r w:rsidR="005232C6">
        <w:rPr>
          <w:noProof/>
        </w:rPr>
        <w:fldChar w:fldCharType="end"/>
      </w:r>
      <w:r>
        <w:instrText>)</w:instrText>
      </w:r>
      <w:r>
        <w:fldChar w:fldCharType="end"/>
      </w:r>
    </w:p>
    <w:p w14:paraId="4E227646" w14:textId="6FEE1960" w:rsidR="00FB6012" w:rsidRDefault="00FB6012" w:rsidP="00FB6012">
      <w:r>
        <w:t xml:space="preserve">where </w:t>
      </w:r>
      <w:r w:rsidR="00DF221F" w:rsidRPr="00DF221F">
        <w:rPr>
          <w:position w:val="-10"/>
        </w:rPr>
        <w:object w:dxaOrig="2940" w:dyaOrig="360" w14:anchorId="66F21EA7">
          <v:shape id="_x0000_i1824" type="#_x0000_t75" style="width:147pt;height:18.5pt" o:ole="">
            <v:imagedata r:id="rId1626" o:title=""/>
          </v:shape>
          <o:OLEObject Type="Embed" ProgID="Equation.DSMT4" ShapeID="_x0000_i1824" DrawAspect="Content" ObjectID="_1540966366" r:id="rId1627"/>
        </w:object>
      </w:r>
      <w:r>
        <w:t xml:space="preserve"> is the material time derivative of a scalar function </w:t>
      </w:r>
      <w:r w:rsidR="00DF221F" w:rsidRPr="00DF221F">
        <w:rPr>
          <w:position w:val="-10"/>
        </w:rPr>
        <w:object w:dxaOrig="240" w:dyaOrig="320" w14:anchorId="76305765">
          <v:shape id="_x0000_i1825" type="#_x0000_t75" style="width:12pt;height:16pt" o:ole="">
            <v:imagedata r:id="rId1628" o:title=""/>
          </v:shape>
          <o:OLEObject Type="Embed" ProgID="Equation.DSMT4" ShapeID="_x0000_i1825" DrawAspect="Content" ObjectID="_1540966367" r:id="rId1629"/>
        </w:object>
      </w:r>
      <w:r>
        <w:t xml:space="preserve"> in the spatial frame, following the solid. Similarly, note that </w:t>
      </w:r>
      <w:r w:rsidR="00DF221F" w:rsidRPr="00DF221F">
        <w:rPr>
          <w:position w:val="-16"/>
        </w:rPr>
        <w:object w:dxaOrig="2240" w:dyaOrig="440" w14:anchorId="4E2FBA84">
          <v:shape id="_x0000_i1826" type="#_x0000_t75" style="width:112pt;height:22pt" o:ole="">
            <v:imagedata r:id="rId1630" o:title=""/>
          </v:shape>
          <o:OLEObject Type="Embed" ProgID="Equation.DSMT4" ShapeID="_x0000_i1826" DrawAspect="Content" ObjectID="_1540966368" r:id="rId1631"/>
        </w:object>
      </w:r>
      <w:r>
        <w:t xml:space="preserve">. Using the divergence theorem, the virtual work integral may be separated into internal and external contributions, </w:t>
      </w:r>
      <w:r w:rsidR="00DF221F" w:rsidRPr="00DF221F">
        <w:rPr>
          <w:position w:val="-12"/>
        </w:rPr>
        <w:object w:dxaOrig="1840" w:dyaOrig="360" w14:anchorId="7DBEC1A6">
          <v:shape id="_x0000_i1827" type="#_x0000_t75" style="width:92pt;height:18.5pt" o:ole="">
            <v:imagedata r:id="rId1632" o:title=""/>
          </v:shape>
          <o:OLEObject Type="Embed" ProgID="Equation.DSMT4" ShapeID="_x0000_i1827" DrawAspect="Content" ObjectID="_1540966369" r:id="rId1633"/>
        </w:object>
      </w:r>
      <w:r>
        <w:t>, where</w:t>
      </w:r>
    </w:p>
    <w:p w14:paraId="1B2028D5" w14:textId="6FCBF9E9" w:rsidR="00FB6012" w:rsidRDefault="00FB6012" w:rsidP="00FB6012">
      <w:pPr>
        <w:pStyle w:val="MTDisplayEquation"/>
      </w:pPr>
      <w:r>
        <w:tab/>
      </w:r>
      <w:r w:rsidR="00DF221F" w:rsidRPr="00DF221F">
        <w:rPr>
          <w:position w:val="-56"/>
        </w:rPr>
        <w:object w:dxaOrig="8480" w:dyaOrig="1240" w14:anchorId="12A2A7C3">
          <v:shape id="_x0000_i1828" type="#_x0000_t75" style="width:423.5pt;height:62pt" o:ole="">
            <v:imagedata r:id="rId1634" o:title=""/>
          </v:shape>
          <o:OLEObject Type="Embed" ProgID="Equation.DSMT4" ShapeID="_x0000_i1828" DrawAspect="Content" ObjectID="_1540966370" r:id="rId163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93" w:name="ZEqnNum588916"/>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55</w:instrText>
      </w:r>
      <w:r w:rsidR="005232C6">
        <w:rPr>
          <w:noProof/>
        </w:rPr>
        <w:fldChar w:fldCharType="end"/>
      </w:r>
      <w:r>
        <w:instrText>)</w:instrText>
      </w:r>
      <w:bookmarkEnd w:id="493"/>
      <w:r>
        <w:fldChar w:fldCharType="end"/>
      </w:r>
    </w:p>
    <w:p w14:paraId="3BCB3F35" w14:textId="58A4E591" w:rsidR="00FB6012" w:rsidRDefault="00FB6012" w:rsidP="00FB6012">
      <w:r>
        <w:lastRenderedPageBreak/>
        <w:t xml:space="preserve">with </w:t>
      </w:r>
      <w:r w:rsidR="00DF221F" w:rsidRPr="00DF221F">
        <w:rPr>
          <w:position w:val="-12"/>
        </w:rPr>
        <w:object w:dxaOrig="560" w:dyaOrig="360" w14:anchorId="7D8D722C">
          <v:shape id="_x0000_i1829" type="#_x0000_t75" style="width:27.5pt;height:18.5pt" o:ole="">
            <v:imagedata r:id="rId1636" o:title=""/>
          </v:shape>
          <o:OLEObject Type="Embed" ProgID="Equation.DSMT4" ShapeID="_x0000_i1829" DrawAspect="Content" ObjectID="_1540966371" r:id="rId1637"/>
        </w:object>
      </w:r>
      <w:r>
        <w:t xml:space="preserve"> being evaluated on the domain’s boundary surface </w:t>
      </w:r>
      <w:r w:rsidR="00DF221F" w:rsidRPr="00DF221F">
        <w:rPr>
          <w:position w:val="-6"/>
        </w:rPr>
        <w:object w:dxaOrig="320" w:dyaOrig="279" w14:anchorId="76387DEC">
          <v:shape id="_x0000_i1830" type="#_x0000_t75" style="width:16pt;height:14pt" o:ole="">
            <v:imagedata r:id="rId1638" o:title=""/>
          </v:shape>
          <o:OLEObject Type="Embed" ProgID="Equation.DSMT4" ShapeID="_x0000_i1830" DrawAspect="Content" ObjectID="_1540966372" r:id="rId1639"/>
        </w:object>
      </w:r>
      <w:r>
        <w:t xml:space="preserve">. In the first expression </w:t>
      </w:r>
      <w:r w:rsidR="00DF221F" w:rsidRPr="00DF221F">
        <w:rPr>
          <w:position w:val="-16"/>
        </w:rPr>
        <w:object w:dxaOrig="2900" w:dyaOrig="440" w14:anchorId="0F6E5F27">
          <v:shape id="_x0000_i1831" type="#_x0000_t75" style="width:145pt;height:22pt" o:ole="">
            <v:imagedata r:id="rId1640" o:title=""/>
          </v:shape>
          <o:OLEObject Type="Embed" ProgID="Equation.DSMT4" ShapeID="_x0000_i1831" DrawAspect="Content" ObjectID="_1540966373" r:id="rId1641"/>
        </w:object>
      </w:r>
      <w:r>
        <w:t xml:space="preserve"> represents the virtual solid rate of deformation.</w:t>
      </w:r>
    </w:p>
    <w:p w14:paraId="7F44A732" w14:textId="77777777" w:rsidR="00FB6012" w:rsidRDefault="00FB6012" w:rsidP="00FB6012"/>
    <w:p w14:paraId="07CF2C4B" w14:textId="3B457F29" w:rsidR="00FB6012" w:rsidRDefault="00FB6012" w:rsidP="00FB6012">
      <w:r>
        <w:t xml:space="preserve">To solve this nonlinear system using an iterative Newton scheme, the virtual work must be linearized at trial solutions, along increments in </w:t>
      </w:r>
      <w:r w:rsidR="00DF221F" w:rsidRPr="00DF221F">
        <w:rPr>
          <w:position w:val="-6"/>
        </w:rPr>
        <w:object w:dxaOrig="200" w:dyaOrig="220" w14:anchorId="43F80753">
          <v:shape id="_x0000_i1832" type="#_x0000_t75" style="width:10pt;height:11pt" o:ole="">
            <v:imagedata r:id="rId1642" o:title=""/>
          </v:shape>
          <o:OLEObject Type="Embed" ProgID="Equation.DSMT4" ShapeID="_x0000_i1832" DrawAspect="Content" ObjectID="_1540966374" r:id="rId1643"/>
        </w:object>
      </w:r>
      <w:r>
        <w:t xml:space="preserve">, </w:t>
      </w:r>
      <w:r w:rsidR="00DF221F" w:rsidRPr="00DF221F">
        <w:rPr>
          <w:position w:val="-10"/>
        </w:rPr>
        <w:object w:dxaOrig="240" w:dyaOrig="320" w14:anchorId="6BE80631">
          <v:shape id="_x0000_i1833" type="#_x0000_t75" style="width:12pt;height:16pt" o:ole="">
            <v:imagedata r:id="rId1644" o:title=""/>
          </v:shape>
          <o:OLEObject Type="Embed" ProgID="Equation.DSMT4" ShapeID="_x0000_i1833" DrawAspect="Content" ObjectID="_1540966375" r:id="rId1645"/>
        </w:object>
      </w:r>
      <w:r>
        <w:t xml:space="preserve"> and </w:t>
      </w:r>
      <w:r w:rsidR="00DF221F" w:rsidRPr="00DF221F">
        <w:rPr>
          <w:position w:val="-6"/>
        </w:rPr>
        <w:object w:dxaOrig="180" w:dyaOrig="279" w14:anchorId="0ADB0FE2">
          <v:shape id="_x0000_i1834" type="#_x0000_t75" style="width:9pt;height:14pt" o:ole="">
            <v:imagedata r:id="rId1646" o:title=""/>
          </v:shape>
          <o:OLEObject Type="Embed" ProgID="Equation.DSMT4" ShapeID="_x0000_i1834" DrawAspect="Content" ObjectID="_1540966376" r:id="rId1647"/>
        </w:object>
      </w:r>
      <w:r>
        <w:t>,</w:t>
      </w:r>
    </w:p>
    <w:p w14:paraId="31E2E7ED" w14:textId="77777777" w:rsidR="00FB6012" w:rsidRDefault="00FB6012" w:rsidP="00FB6012"/>
    <w:p w14:paraId="68E84F27" w14:textId="201CCB0D" w:rsidR="00FB6012" w:rsidRDefault="00FB6012" w:rsidP="00FB6012">
      <w:pPr>
        <w:pStyle w:val="MTDisplayEquation"/>
      </w:pPr>
      <w:r>
        <w:tab/>
      </w:r>
      <w:r w:rsidR="00DF221F" w:rsidRPr="00DF221F">
        <w:rPr>
          <w:position w:val="-14"/>
        </w:rPr>
        <w:object w:dxaOrig="4400" w:dyaOrig="400" w14:anchorId="6AE0548A">
          <v:shape id="_x0000_i1835" type="#_x0000_t75" style="width:220pt;height:20pt" o:ole="">
            <v:imagedata r:id="rId1648" o:title=""/>
          </v:shape>
          <o:OLEObject Type="Embed" ProgID="Equation.DSMT4" ShapeID="_x0000_i1835" DrawAspect="Content" ObjectID="_1540966377" r:id="rId164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56</w:instrText>
      </w:r>
      <w:r w:rsidR="005232C6">
        <w:rPr>
          <w:noProof/>
        </w:rPr>
        <w:fldChar w:fldCharType="end"/>
      </w:r>
      <w:r>
        <w:instrText>)</w:instrText>
      </w:r>
      <w:r>
        <w:fldChar w:fldCharType="end"/>
      </w:r>
    </w:p>
    <w:p w14:paraId="33318620" w14:textId="0EDA2F83" w:rsidR="00FB6012" w:rsidRDefault="00FB6012" w:rsidP="00FB6012">
      <w:r>
        <w:t xml:space="preserve">where, for any function </w:t>
      </w:r>
      <w:r w:rsidR="00DF221F" w:rsidRPr="00DF221F">
        <w:rPr>
          <w:position w:val="-14"/>
        </w:rPr>
        <w:object w:dxaOrig="580" w:dyaOrig="400" w14:anchorId="602558FD">
          <v:shape id="_x0000_i1836" type="#_x0000_t75" style="width:29.5pt;height:20pt" o:ole="">
            <v:imagedata r:id="rId1650" o:title=""/>
          </v:shape>
          <o:OLEObject Type="Embed" ProgID="Equation.DSMT4" ShapeID="_x0000_i1836" DrawAspect="Content" ObjectID="_1540966378" r:id="rId1651"/>
        </w:object>
      </w:r>
      <w:r>
        <w:t xml:space="preserve">, </w:t>
      </w:r>
      <w:r w:rsidR="00DF221F" w:rsidRPr="00DF221F">
        <w:rPr>
          <w:position w:val="-14"/>
        </w:rPr>
        <w:object w:dxaOrig="840" w:dyaOrig="400" w14:anchorId="72A2EF28">
          <v:shape id="_x0000_i1837" type="#_x0000_t75" style="width:42pt;height:20pt" o:ole="">
            <v:imagedata r:id="rId1652" o:title=""/>
          </v:shape>
          <o:OLEObject Type="Embed" ProgID="Equation.DSMT4" ShapeID="_x0000_i1837" DrawAspect="Content" ObjectID="_1540966379" r:id="rId1653"/>
        </w:object>
      </w:r>
      <w:r>
        <w:t xml:space="preserve"> represents the directional derivative of </w:t>
      </w:r>
      <w:r w:rsidR="00DF221F" w:rsidRPr="00DF221F">
        <w:rPr>
          <w:position w:val="-10"/>
        </w:rPr>
        <w:object w:dxaOrig="240" w:dyaOrig="320" w14:anchorId="1B48566C">
          <v:shape id="_x0000_i1838" type="#_x0000_t75" style="width:12pt;height:16pt" o:ole="">
            <v:imagedata r:id="rId1654" o:title=""/>
          </v:shape>
          <o:OLEObject Type="Embed" ProgID="Equation.DSMT4" ShapeID="_x0000_i1838" DrawAspect="Content" ObjectID="_1540966380" r:id="rId1655"/>
        </w:object>
      </w:r>
      <w:r>
        <w:t xml:space="preserve"> along </w:t>
      </w:r>
      <w:r w:rsidR="00DF221F" w:rsidRPr="00DF221F">
        <w:rPr>
          <w:position w:val="-10"/>
        </w:rPr>
        <w:object w:dxaOrig="340" w:dyaOrig="320" w14:anchorId="407AC001">
          <v:shape id="_x0000_i1839" type="#_x0000_t75" style="width:17.5pt;height:16pt" o:ole="">
            <v:imagedata r:id="rId1656" o:title=""/>
          </v:shape>
          <o:OLEObject Type="Embed" ProgID="Equation.DSMT4" ShapeID="_x0000_i1839" DrawAspect="Content" ObjectID="_1540966381" r:id="rId1657"/>
        </w:object>
      </w:r>
      <w:r>
        <w:t xml:space="preserve">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To operate the directional derivative on the integrand of </w:t>
      </w:r>
      <w:r w:rsidR="00DF221F" w:rsidRPr="00DF221F">
        <w:rPr>
          <w:position w:val="-12"/>
        </w:rPr>
        <w:object w:dxaOrig="540" w:dyaOrig="360" w14:anchorId="46B5E650">
          <v:shape id="_x0000_i1840" type="#_x0000_t75" style="width:27pt;height:18.5pt" o:ole="">
            <v:imagedata r:id="rId1658" o:title=""/>
          </v:shape>
          <o:OLEObject Type="Embed" ProgID="Equation.DSMT4" ShapeID="_x0000_i1840" DrawAspect="Content" ObjectID="_1540966382" r:id="rId1659"/>
        </w:object>
      </w:r>
      <w:r>
        <w:t xml:space="preserve">, it is first necessary to convert the integrals from the spatial to the material domain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0DF3563D" w14:textId="2816A1FF" w:rsidR="00FB6012" w:rsidRDefault="00FB6012" w:rsidP="00FB6012">
      <w:pPr>
        <w:pStyle w:val="MTDisplayEquation"/>
      </w:pPr>
      <w:r>
        <w:tab/>
      </w:r>
      <w:r w:rsidR="00DF221F" w:rsidRPr="00DF221F">
        <w:rPr>
          <w:position w:val="-28"/>
        </w:rPr>
        <w:object w:dxaOrig="8500" w:dyaOrig="680" w14:anchorId="44769AEE">
          <v:shape id="_x0000_i1841" type="#_x0000_t75" style="width:425.5pt;height:33.5pt" o:ole="">
            <v:imagedata r:id="rId1660" o:title=""/>
          </v:shape>
          <o:OLEObject Type="Embed" ProgID="Equation.DSMT4" ShapeID="_x0000_i1841" DrawAspect="Content" ObjectID="_1540966383" r:id="rId166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94" w:name="ZEqnNum390398"/>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57</w:instrText>
      </w:r>
      <w:r w:rsidR="005232C6">
        <w:rPr>
          <w:noProof/>
        </w:rPr>
        <w:fldChar w:fldCharType="end"/>
      </w:r>
      <w:r>
        <w:instrText>)</w:instrText>
      </w:r>
      <w:bookmarkEnd w:id="494"/>
      <w:r>
        <w:fldChar w:fldCharType="end"/>
      </w:r>
    </w:p>
    <w:p w14:paraId="4B40291E" w14:textId="2E23B8EF" w:rsidR="00FB6012" w:rsidRDefault="00FB6012" w:rsidP="00FB6012">
      <w:r>
        <w:t xml:space="preserve">where </w:t>
      </w:r>
      <w:r w:rsidR="00DF221F" w:rsidRPr="00025957">
        <w:rPr>
          <w:position w:val="-4"/>
        </w:rPr>
        <w:object w:dxaOrig="240" w:dyaOrig="260" w14:anchorId="7A089BDD">
          <v:shape id="_x0000_i1842" type="#_x0000_t75" style="width:12pt;height:12.5pt" o:ole="">
            <v:imagedata r:id="rId1662" o:title=""/>
          </v:shape>
          <o:OLEObject Type="Embed" ProgID="Equation.DSMT4" ShapeID="_x0000_i1842" DrawAspect="Content" ObjectID="_1540966384" r:id="rId1663"/>
        </w:object>
      </w:r>
      <w:r>
        <w:t xml:space="preserve"> represents the mixture domain in the material frame, </w:t>
      </w:r>
      <w:r w:rsidR="00DF221F" w:rsidRPr="00DF221F">
        <w:rPr>
          <w:position w:val="-6"/>
        </w:rPr>
        <w:object w:dxaOrig="380" w:dyaOrig="279" w14:anchorId="2C3F1987">
          <v:shape id="_x0000_i1843" type="#_x0000_t75" style="width:18.5pt;height:14pt" o:ole="">
            <v:imagedata r:id="rId1664" o:title=""/>
          </v:shape>
          <o:OLEObject Type="Embed" ProgID="Equation.DSMT4" ShapeID="_x0000_i1843" DrawAspect="Content" ObjectID="_1540966385" r:id="rId1665"/>
        </w:object>
      </w:r>
      <w:r>
        <w:t xml:space="preserve"> is an elemental mixture volume in </w:t>
      </w:r>
      <w:r w:rsidR="00DF221F" w:rsidRPr="00025957">
        <w:rPr>
          <w:position w:val="-4"/>
        </w:rPr>
        <w:object w:dxaOrig="240" w:dyaOrig="260" w14:anchorId="16D357A8">
          <v:shape id="_x0000_i1844" type="#_x0000_t75" style="width:12pt;height:12.5pt" o:ole="">
            <v:imagedata r:id="rId1666" o:title=""/>
          </v:shape>
          <o:OLEObject Type="Embed" ProgID="Equation.DSMT4" ShapeID="_x0000_i1844" DrawAspect="Content" ObjectID="_1540966386" r:id="rId1667"/>
        </w:object>
      </w:r>
      <w:r>
        <w:t>, and</w:t>
      </w:r>
    </w:p>
    <w:p w14:paraId="77763E42" w14:textId="07818F75" w:rsidR="00FB6012" w:rsidRDefault="00FB6012" w:rsidP="00FB6012">
      <w:pPr>
        <w:pStyle w:val="MTDisplayEquation"/>
      </w:pPr>
      <w:r>
        <w:tab/>
      </w:r>
      <w:r w:rsidR="00DF221F" w:rsidRPr="00DF221F">
        <w:rPr>
          <w:position w:val="-70"/>
        </w:rPr>
        <w:object w:dxaOrig="1900" w:dyaOrig="1520" w14:anchorId="316FDFBA">
          <v:shape id="_x0000_i1845" type="#_x0000_t75" style="width:95.5pt;height:76pt" o:ole="">
            <v:imagedata r:id="rId1668" o:title=""/>
          </v:shape>
          <o:OLEObject Type="Embed" ProgID="Equation.DSMT4" ShapeID="_x0000_i1845" DrawAspect="Content" ObjectID="_1540966387" r:id="rId166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95" w:name="ZEqnNum587890"/>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58</w:instrText>
      </w:r>
      <w:r w:rsidR="005232C6">
        <w:rPr>
          <w:noProof/>
        </w:rPr>
        <w:fldChar w:fldCharType="end"/>
      </w:r>
      <w:r>
        <w:instrText>)</w:instrText>
      </w:r>
      <w:bookmarkEnd w:id="495"/>
      <w:r>
        <w:fldChar w:fldCharType="end"/>
      </w:r>
    </w:p>
    <w:p w14:paraId="0E3F6C6E" w14:textId="77BCCC18" w:rsidR="00FB6012" w:rsidRDefault="00FB6012" w:rsidP="00FB6012">
      <w:r>
        <w:t xml:space="preserve">The second Piola-Kirchhoff stress tensor </w:t>
      </w:r>
      <w:r w:rsidR="00DF221F" w:rsidRPr="00DF221F">
        <w:rPr>
          <w:position w:val="-6"/>
        </w:rPr>
        <w:object w:dxaOrig="200" w:dyaOrig="279" w14:anchorId="508F219A">
          <v:shape id="_x0000_i1846" type="#_x0000_t75" style="width:10pt;height:14pt" o:ole="">
            <v:imagedata r:id="rId1670" o:title=""/>
          </v:shape>
          <o:OLEObject Type="Embed" ProgID="Equation.DSMT4" ShapeID="_x0000_i1846" DrawAspect="Content" ObjectID="_1540966388" r:id="rId1671"/>
        </w:object>
      </w:r>
      <w:r>
        <w:t xml:space="preserve">, and material flux vectors </w:t>
      </w:r>
      <w:r w:rsidR="00DF221F" w:rsidRPr="00DF221F">
        <w:rPr>
          <w:position w:val="-6"/>
        </w:rPr>
        <w:object w:dxaOrig="320" w:dyaOrig="279" w14:anchorId="1281D7DD">
          <v:shape id="_x0000_i1847" type="#_x0000_t75" style="width:16pt;height:14pt" o:ole="">
            <v:imagedata r:id="rId1672" o:title=""/>
          </v:shape>
          <o:OLEObject Type="Embed" ProgID="Equation.DSMT4" ShapeID="_x0000_i1847" DrawAspect="Content" ObjectID="_1540966389" r:id="rId1673"/>
        </w:object>
      </w:r>
      <w:r>
        <w:t xml:space="preserve"> and </w:t>
      </w:r>
      <w:r w:rsidR="00DF221F" w:rsidRPr="00DF221F">
        <w:rPr>
          <w:position w:val="-6"/>
        </w:rPr>
        <w:object w:dxaOrig="200" w:dyaOrig="279" w14:anchorId="4D3EFAD3">
          <v:shape id="_x0000_i1848" type="#_x0000_t75" style="width:10pt;height:14pt" o:ole="">
            <v:imagedata r:id="rId1674" o:title=""/>
          </v:shape>
          <o:OLEObject Type="Embed" ProgID="Equation.DSMT4" ShapeID="_x0000_i1848" DrawAspect="Content" ObjectID="_1540966390" r:id="rId1675"/>
        </w:object>
      </w:r>
      <w:r>
        <w:t xml:space="preserve">, are respectively related to </w:t>
      </w:r>
      <w:r w:rsidR="00DF221F" w:rsidRPr="00DF221F">
        <w:rPr>
          <w:position w:val="-6"/>
        </w:rPr>
        <w:object w:dxaOrig="220" w:dyaOrig="220" w14:anchorId="44040256">
          <v:shape id="_x0000_i1849" type="#_x0000_t75" style="width:11pt;height:11pt" o:ole="">
            <v:imagedata r:id="rId1676" o:title=""/>
          </v:shape>
          <o:OLEObject Type="Embed" ProgID="Equation.DSMT4" ShapeID="_x0000_i1849" DrawAspect="Content" ObjectID="_1540966391" r:id="rId1677"/>
        </w:object>
      </w:r>
      <w:r>
        <w:t xml:space="preserve">, </w:t>
      </w:r>
      <w:r w:rsidR="00DF221F" w:rsidRPr="00DF221F">
        <w:rPr>
          <w:position w:val="-6"/>
        </w:rPr>
        <w:object w:dxaOrig="260" w:dyaOrig="220" w14:anchorId="5E97A82B">
          <v:shape id="_x0000_i1850" type="#_x0000_t75" style="width:12.5pt;height:11pt" o:ole="">
            <v:imagedata r:id="rId1678" o:title=""/>
          </v:shape>
          <o:OLEObject Type="Embed" ProgID="Equation.DSMT4" ShapeID="_x0000_i1850" DrawAspect="Content" ObjectID="_1540966392" r:id="rId1679"/>
        </w:object>
      </w:r>
      <w:r>
        <w:t xml:space="preserve"> and </w:t>
      </w:r>
      <w:r w:rsidR="00DF221F" w:rsidRPr="00DF221F">
        <w:rPr>
          <w:position w:val="-10"/>
        </w:rPr>
        <w:object w:dxaOrig="160" w:dyaOrig="320" w14:anchorId="359B87F9">
          <v:shape id="_x0000_i1851" type="#_x0000_t75" style="width:8.5pt;height:16pt" o:ole="">
            <v:imagedata r:id="rId1680" o:title=""/>
          </v:shape>
          <o:OLEObject Type="Embed" ProgID="Equation.DSMT4" ShapeID="_x0000_i1851" DrawAspect="Content" ObjectID="_1540966393" r:id="rId1681"/>
        </w:object>
      </w:r>
      <w:r>
        <w:t xml:space="preserve"> by the Piola transformations for tensors and vectors </w:t>
      </w:r>
      <w:r>
        <w:fldChar w:fldCharType="begin"/>
      </w:r>
      <w:r w:rsidR="001763A3">
        <w:instrText xml:space="preserve"> ADDIN EN.CITE &lt;EndNote&gt;&lt;Cite&gt;&lt;Author&gt;Bonet&lt;/Author&gt;&lt;Year&gt;1997&lt;/Year&gt;&lt;RecNum&gt;21&lt;/RecNum&gt;&lt;DisplayText&gt;[1, 29]&lt;/DisplayText&gt;&lt;record&gt;&lt;rec-number&gt;21&lt;/rec-number&gt;&lt;foreign-keys&gt;&lt;key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db-id="fwxrfwzd5wwavcepe9epdeevxdsd2fftswrx" timestamp="0"&gt;7&lt;/key&gt;&lt;/foreign-keys&gt;&lt;ref-type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 xml:space="preserve">, </w:t>
      </w:r>
      <w:hyperlink w:anchor="_ENREF_29" w:tooltip="Marsden, 1994 #7" w:history="1">
        <w:r w:rsidR="00214E15">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r w:rsidR="005232C6">
        <w:fldChar w:fldCharType="begin"/>
      </w:r>
      <w:r w:rsidR="005232C6">
        <w:instrText xml:space="preserve"> REF ZEqnNum587890 \* Charformat \! \* MERGEFORMAT </w:instrText>
      </w:r>
      <w:r w:rsidR="005232C6">
        <w:fldChar w:fldCharType="separate"/>
      </w:r>
      <w:r w:rsidR="00843CC3">
        <w:instrText>(3.58)</w:instrText>
      </w:r>
      <w:r w:rsidR="005232C6">
        <w:fldChar w:fldCharType="end"/>
      </w:r>
      <w:r w:rsidR="0055288F">
        <w:fldChar w:fldCharType="end"/>
      </w:r>
      <w:r>
        <w:t xml:space="preserve"> into </w:t>
      </w:r>
      <w:r w:rsidR="0055288F">
        <w:fldChar w:fldCharType="begin"/>
      </w:r>
      <w:r w:rsidR="0055288F">
        <w:instrText xml:space="preserve"> GOTOBUTTON ZEqnNum915453  \* MERGEFORMAT </w:instrText>
      </w:r>
      <w:r w:rsidR="005232C6">
        <w:fldChar w:fldCharType="begin"/>
      </w:r>
      <w:r w:rsidR="005232C6">
        <w:instrText xml:space="preserve"> REF ZEqnN</w:instrText>
      </w:r>
      <w:r w:rsidR="005232C6">
        <w:instrText xml:space="preserve">um915453 \* Charformat \! \* MERGEFORMAT </w:instrText>
      </w:r>
      <w:r w:rsidR="005232C6">
        <w:fldChar w:fldCharType="separate"/>
      </w:r>
      <w:ins w:id="496" w:author="steve maas" w:date="2016-09-27T12:58:00Z">
        <w:r w:rsidR="00843CC3">
          <w:instrText>(2.120)</w:instrText>
        </w:r>
      </w:ins>
      <w:del w:id="497" w:author="steve maas" w:date="2016-09-27T12:58:00Z">
        <w:r w:rsidR="00E34B36" w:rsidDel="00843CC3">
          <w:delInstrText>(2.114)</w:delInstrText>
        </w:r>
      </w:del>
      <w:r w:rsidR="005232C6">
        <w:fldChar w:fldCharType="end"/>
      </w:r>
      <w:r w:rsidR="0055288F">
        <w:fldChar w:fldCharType="end"/>
      </w:r>
      <w:r>
        <w:t xml:space="preserve"> produces</w:t>
      </w:r>
    </w:p>
    <w:p w14:paraId="322F7494" w14:textId="178A599D" w:rsidR="00FB6012" w:rsidRDefault="00FB6012" w:rsidP="00FB6012">
      <w:pPr>
        <w:pStyle w:val="MTDisplayEquation"/>
      </w:pPr>
      <w:r>
        <w:tab/>
      </w:r>
      <w:r w:rsidR="00DF221F" w:rsidRPr="00DF221F">
        <w:rPr>
          <w:position w:val="-70"/>
        </w:rPr>
        <w:object w:dxaOrig="4340" w:dyaOrig="1520" w14:anchorId="3E35B4F6">
          <v:shape id="_x0000_i1852" type="#_x0000_t75" style="width:217pt;height:76pt" o:ole="">
            <v:imagedata r:id="rId1682" o:title=""/>
          </v:shape>
          <o:OLEObject Type="Embed" ProgID="Equation.DSMT4" ShapeID="_x0000_i1852" DrawAspect="Content" ObjectID="_1540966394" r:id="rId168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59</w:instrText>
      </w:r>
      <w:r w:rsidR="005232C6">
        <w:rPr>
          <w:noProof/>
        </w:rPr>
        <w:fldChar w:fldCharType="end"/>
      </w:r>
      <w:r>
        <w:instrText>)</w:instrText>
      </w:r>
      <w:r>
        <w:fldChar w:fldCharType="end"/>
      </w:r>
    </w:p>
    <w:p w14:paraId="61982994" w14:textId="249F9417" w:rsidR="00FB6012" w:rsidRDefault="00FB6012" w:rsidP="00FB6012">
      <w:r>
        <w:t xml:space="preserve">where </w:t>
      </w:r>
      <w:r w:rsidR="00DF221F" w:rsidRPr="00025957">
        <w:rPr>
          <w:position w:val="-4"/>
        </w:rPr>
        <w:object w:dxaOrig="279" w:dyaOrig="300" w14:anchorId="0AF4795D">
          <v:shape id="_x0000_i1853" type="#_x0000_t75" style="width:14pt;height:15pt" o:ole="">
            <v:imagedata r:id="rId1684" o:title=""/>
          </v:shape>
          <o:OLEObject Type="Embed" ProgID="Equation.DSMT4" ShapeID="_x0000_i1853" DrawAspect="Content" ObjectID="_1540966395" r:id="rId1685"/>
        </w:object>
      </w:r>
      <w:r>
        <w:t xml:space="preserve"> and </w:t>
      </w:r>
      <w:r w:rsidR="00DF221F" w:rsidRPr="00025957">
        <w:rPr>
          <w:position w:val="-4"/>
        </w:rPr>
        <w:object w:dxaOrig="240" w:dyaOrig="260" w14:anchorId="1DC7C454">
          <v:shape id="_x0000_i1854" type="#_x0000_t75" style="width:12pt;height:12.5pt" o:ole="">
            <v:imagedata r:id="rId1686" o:title=""/>
          </v:shape>
          <o:OLEObject Type="Embed" ProgID="Equation.DSMT4" ShapeID="_x0000_i1854" DrawAspect="Content" ObjectID="_1540966396" r:id="rId1687"/>
        </w:object>
      </w:r>
      <w:r>
        <w:t xml:space="preserve"> are the material representations of the permeability and diffusivity tensors, related to </w:t>
      </w:r>
      <w:r w:rsidR="00DF221F" w:rsidRPr="00025957">
        <w:rPr>
          <w:position w:val="-4"/>
        </w:rPr>
        <w:object w:dxaOrig="220" w:dyaOrig="300" w14:anchorId="1C07DC6A">
          <v:shape id="_x0000_i1855" type="#_x0000_t75" style="width:11pt;height:15pt" o:ole="">
            <v:imagedata r:id="rId1688" o:title=""/>
          </v:shape>
          <o:OLEObject Type="Embed" ProgID="Equation.DSMT4" ShapeID="_x0000_i1855" DrawAspect="Content" ObjectID="_1540966397" r:id="rId1689"/>
        </w:object>
      </w:r>
      <w:r>
        <w:t xml:space="preserve"> and </w:t>
      </w:r>
      <w:r w:rsidR="00DF221F" w:rsidRPr="00DF221F">
        <w:rPr>
          <w:position w:val="-6"/>
        </w:rPr>
        <w:object w:dxaOrig="200" w:dyaOrig="279" w14:anchorId="7B0DB765">
          <v:shape id="_x0000_i1856" type="#_x0000_t75" style="width:10pt;height:14pt" o:ole="">
            <v:imagedata r:id="rId1690" o:title=""/>
          </v:shape>
          <o:OLEObject Type="Embed" ProgID="Equation.DSMT4" ShapeID="_x0000_i1856" DrawAspect="Content" ObjectID="_1540966398" r:id="rId1691"/>
        </w:object>
      </w:r>
      <w:r>
        <w:t xml:space="preserve"> via the Piola transformation,</w:t>
      </w:r>
    </w:p>
    <w:p w14:paraId="25800E79" w14:textId="7A413E3C" w:rsidR="00FB6012" w:rsidRDefault="00FB6012" w:rsidP="00FB6012">
      <w:pPr>
        <w:pStyle w:val="MTDisplayEquation"/>
      </w:pPr>
      <w:r>
        <w:tab/>
      </w:r>
      <w:r w:rsidR="00DF221F" w:rsidRPr="00DF221F">
        <w:rPr>
          <w:position w:val="-32"/>
        </w:rPr>
        <w:object w:dxaOrig="1840" w:dyaOrig="760" w14:anchorId="09CC9685">
          <v:shape id="_x0000_i1857" type="#_x0000_t75" style="width:92pt;height:38.5pt" o:ole="">
            <v:imagedata r:id="rId1692" o:title=""/>
          </v:shape>
          <o:OLEObject Type="Embed" ProgID="Equation.DSMT4" ShapeID="_x0000_i1857" DrawAspect="Content" ObjectID="_1540966399" r:id="rId169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498" w:name="ZEqnNum709663"/>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60</w:instrText>
      </w:r>
      <w:r w:rsidR="005232C6">
        <w:rPr>
          <w:noProof/>
        </w:rPr>
        <w:fldChar w:fldCharType="end"/>
      </w:r>
      <w:r>
        <w:instrText>)</w:instrText>
      </w:r>
      <w:bookmarkEnd w:id="498"/>
      <w:r>
        <w:fldChar w:fldCharType="end"/>
      </w:r>
    </w:p>
    <w:p w14:paraId="3CB80D87" w14:textId="7C3B94FA" w:rsidR="00FB6012" w:rsidRDefault="00FB6012" w:rsidP="00FB6012">
      <w:r>
        <w:t xml:space="preserve">The linearization of </w:t>
      </w:r>
      <w:r w:rsidR="00DF221F" w:rsidRPr="00DF221F">
        <w:rPr>
          <w:position w:val="-12"/>
        </w:rPr>
        <w:object w:dxaOrig="540" w:dyaOrig="360" w14:anchorId="34351A26">
          <v:shape id="_x0000_i1858" type="#_x0000_t75" style="width:27pt;height:18.5pt" o:ole="">
            <v:imagedata r:id="rId1694" o:title=""/>
          </v:shape>
          <o:OLEObject Type="Embed" ProgID="Equation.DSMT4" ShapeID="_x0000_i1858" DrawAspect="Content" ObjectID="_1540966400" r:id="rId1695"/>
        </w:object>
      </w:r>
      <w:r>
        <w:t xml:space="preserve"> is rather involved and a summary of the resulting lengthy expressions is provided below. In consideration of the dearth of experimental data relating </w:t>
      </w:r>
      <w:r w:rsidR="00DF221F" w:rsidRPr="00025957">
        <w:rPr>
          <w:position w:val="-4"/>
        </w:rPr>
        <w:object w:dxaOrig="220" w:dyaOrig="260" w14:anchorId="07DD5858">
          <v:shape id="_x0000_i1859" type="#_x0000_t75" style="width:11pt;height:12.5pt" o:ole="">
            <v:imagedata r:id="rId1696" o:title=""/>
          </v:shape>
          <o:OLEObject Type="Embed" ProgID="Equation.DSMT4" ShapeID="_x0000_i1859" DrawAspect="Content" ObjectID="_1540966401" r:id="rId1697"/>
        </w:object>
      </w:r>
      <w:r>
        <w:t xml:space="preserve"> and </w:t>
      </w:r>
      <w:r w:rsidR="00DF221F" w:rsidRPr="00025957">
        <w:rPr>
          <w:position w:val="-4"/>
        </w:rPr>
        <w:object w:dxaOrig="260" w:dyaOrig="240" w14:anchorId="1499D2E6">
          <v:shape id="_x0000_i1860" type="#_x0000_t75" style="width:12.5pt;height:12pt" o:ole="">
            <v:imagedata r:id="rId1698" o:title=""/>
          </v:shape>
          <o:OLEObject Type="Embed" ProgID="Equation.DSMT4" ShapeID="_x0000_i1860" DrawAspect="Content" ObjectID="_1540966402" r:id="rId1699"/>
        </w:object>
      </w:r>
      <w:r>
        <w:t xml:space="preserve"> to the complete state of solid matrix strain (such as </w:t>
      </w:r>
      <w:r w:rsidR="00DF221F" w:rsidRPr="00DF221F">
        <w:rPr>
          <w:position w:val="-6"/>
        </w:rPr>
        <w:object w:dxaOrig="240" w:dyaOrig="279" w14:anchorId="77E5415F">
          <v:shape id="_x0000_i1861" type="#_x0000_t75" style="width:12pt;height:14pt" o:ole="">
            <v:imagedata r:id="rId1700" o:title=""/>
          </v:shape>
          <o:OLEObject Type="Embed" ProgID="Equation.DSMT4" ShapeID="_x0000_i1861" DrawAspect="Content" ObjectID="_1540966403" r:id="rId1701"/>
        </w:object>
      </w:r>
      <w:r>
        <w:t xml:space="preserve">), this implementation assumes that the dependence of these functions on the strain is restricted to a dependence on the relative volume </w:t>
      </w:r>
      <w:r w:rsidR="00DF221F" w:rsidRPr="00DF221F">
        <w:rPr>
          <w:position w:val="-14"/>
        </w:rPr>
        <w:object w:dxaOrig="1320" w:dyaOrig="440" w14:anchorId="2B18B857">
          <v:shape id="_x0000_i1862" type="#_x0000_t75" style="width:66pt;height:22pt" o:ole="">
            <v:imagedata r:id="rId1702" o:title=""/>
          </v:shape>
          <o:OLEObject Type="Embed" ProgID="Equation.DSMT4" ShapeID="_x0000_i1862" DrawAspect="Content" ObjectID="_1540966404" r:id="rId1703"/>
        </w:object>
      </w:r>
      <w:r>
        <w:t xml:space="preserve">. Furthermore, it is assumed that the free solution diffusivity </w:t>
      </w:r>
      <w:r w:rsidR="00DF221F" w:rsidRPr="00DF221F">
        <w:rPr>
          <w:position w:val="-12"/>
        </w:rPr>
        <w:object w:dxaOrig="279" w:dyaOrig="360" w14:anchorId="29904133">
          <v:shape id="_x0000_i1863" type="#_x0000_t75" style="width:14pt;height:18.5pt" o:ole="">
            <v:imagedata r:id="rId1704" o:title=""/>
          </v:shape>
          <o:OLEObject Type="Embed" ProgID="Equation.DSMT4" ShapeID="_x0000_i1863" DrawAspect="Content" ObjectID="_1540966405" r:id="rId1705"/>
        </w:object>
      </w:r>
      <w:r>
        <w:t xml:space="preserve"> is independent of the strain.</w:t>
      </w:r>
    </w:p>
    <w:p w14:paraId="7BEBB826" w14:textId="77777777" w:rsidR="00FB6012" w:rsidRDefault="00FB6012" w:rsidP="00FB6012"/>
    <w:p w14:paraId="1D048E48" w14:textId="20F83486" w:rsidR="00FB6012" w:rsidRDefault="00FB6012" w:rsidP="00FB6012">
      <w:r>
        <w:lastRenderedPageBreak/>
        <w:t xml:space="preserve">The linearization of </w:t>
      </w:r>
      <w:r w:rsidR="00DF221F" w:rsidRPr="00DF221F">
        <w:rPr>
          <w:position w:val="-12"/>
        </w:rPr>
        <w:object w:dxaOrig="560" w:dyaOrig="360" w14:anchorId="31547C77">
          <v:shape id="_x0000_i1864" type="#_x0000_t75" style="width:27.5pt;height:18.5pt" o:ole="">
            <v:imagedata r:id="rId1706" o:title=""/>
          </v:shape>
          <o:OLEObject Type="Embed" ProgID="Equation.DSMT4" ShapeID="_x0000_i1864" DrawAspect="Content" ObjectID="_1540966406" r:id="rId1707"/>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843CC3">
        <w:t>3.3.2</w:t>
      </w:r>
      <w:r w:rsidR="00DB161C">
        <w:fldChar w:fldCharType="end"/>
      </w:r>
      <w:r>
        <w:t xml:space="preserve">. Following the linearization procedure, the resulting expressions may be discretized by nodally interpolating </w:t>
      </w:r>
      <w:r w:rsidR="00DF221F" w:rsidRPr="00DF221F">
        <w:rPr>
          <w:position w:val="-6"/>
        </w:rPr>
        <w:object w:dxaOrig="200" w:dyaOrig="220" w14:anchorId="6D241B27">
          <v:shape id="_x0000_i1865" type="#_x0000_t75" style="width:10pt;height:11pt" o:ole="">
            <v:imagedata r:id="rId1708" o:title=""/>
          </v:shape>
          <o:OLEObject Type="Embed" ProgID="Equation.DSMT4" ShapeID="_x0000_i1865" DrawAspect="Content" ObjectID="_1540966407" r:id="rId1709"/>
        </w:object>
      </w:r>
      <w:r>
        <w:t xml:space="preserve">, </w:t>
      </w:r>
      <w:r w:rsidR="00DF221F" w:rsidRPr="00DF221F">
        <w:rPr>
          <w:position w:val="-10"/>
        </w:rPr>
        <w:object w:dxaOrig="240" w:dyaOrig="320" w14:anchorId="71E12371">
          <v:shape id="_x0000_i1866" type="#_x0000_t75" style="width:12pt;height:16pt" o:ole="">
            <v:imagedata r:id="rId1710" o:title=""/>
          </v:shape>
          <o:OLEObject Type="Embed" ProgID="Equation.DSMT4" ShapeID="_x0000_i1866" DrawAspect="Content" ObjectID="_1540966408" r:id="rId1711"/>
        </w:object>
      </w:r>
      <w:r>
        <w:t xml:space="preserve"> and </w:t>
      </w:r>
      <w:r w:rsidR="00DF221F" w:rsidRPr="00DF221F">
        <w:rPr>
          <w:position w:val="-6"/>
        </w:rPr>
        <w:object w:dxaOrig="180" w:dyaOrig="279" w14:anchorId="38644D78">
          <v:shape id="_x0000_i1867" type="#_x0000_t75" style="width:9pt;height:14pt" o:ole="">
            <v:imagedata r:id="rId1712" o:title=""/>
          </v:shape>
          <o:OLEObject Type="Embed" ProgID="Equation.DSMT4" ShapeID="_x0000_i1867" DrawAspect="Content" ObjectID="_1540966409" r:id="rId1713"/>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843CC3">
        <w:t>3.3.2</w:t>
      </w:r>
      <w:r w:rsidR="00DB161C">
        <w:fldChar w:fldCharType="end"/>
      </w:r>
      <w:r>
        <w:t>.</w:t>
      </w:r>
    </w:p>
    <w:p w14:paraId="52D31907" w14:textId="77777777" w:rsidR="00FB6012" w:rsidRDefault="00FB6012" w:rsidP="00FB6012"/>
    <w:p w14:paraId="0773F637" w14:textId="2090535C"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DF221F" w:rsidRPr="00DF221F">
        <w:rPr>
          <w:position w:val="-6"/>
        </w:rPr>
        <w:object w:dxaOrig="300" w:dyaOrig="320" w14:anchorId="3EAD2AFD">
          <v:shape id="_x0000_i1868" type="#_x0000_t75" style="width:15pt;height:16pt" o:ole="">
            <v:imagedata r:id="rId1714" o:title=""/>
          </v:shape>
          <o:OLEObject Type="Embed" ProgID="Equation.DSMT4" ShapeID="_x0000_i1868" DrawAspect="Content" ObjectID="_1540966410" r:id="rId1715"/>
        </w:object>
      </w:r>
      <w:r>
        <w:t xml:space="preserve">, </w:t>
      </w:r>
      <w:r w:rsidR="00DF221F" w:rsidRPr="00025957">
        <w:rPr>
          <w:position w:val="-4"/>
        </w:rPr>
        <w:object w:dxaOrig="220" w:dyaOrig="260" w14:anchorId="0C637883">
          <v:shape id="_x0000_i1869" type="#_x0000_t75" style="width:11pt;height:12.5pt" o:ole="">
            <v:imagedata r:id="rId1716" o:title=""/>
          </v:shape>
          <o:OLEObject Type="Embed" ProgID="Equation.DSMT4" ShapeID="_x0000_i1869" DrawAspect="Content" ObjectID="_1540966411" r:id="rId1717"/>
        </w:object>
      </w:r>
      <w:r>
        <w:t xml:space="preserve">, </w:t>
      </w:r>
      <w:r w:rsidR="00DF221F" w:rsidRPr="00DF221F">
        <w:rPr>
          <w:position w:val="-6"/>
        </w:rPr>
        <w:object w:dxaOrig="200" w:dyaOrig="279" w14:anchorId="63318F6E">
          <v:shape id="_x0000_i1870" type="#_x0000_t75" style="width:10pt;height:14pt" o:ole="">
            <v:imagedata r:id="rId1718" o:title=""/>
          </v:shape>
          <o:OLEObject Type="Embed" ProgID="Equation.DSMT4" ShapeID="_x0000_i1870" DrawAspect="Content" ObjectID="_1540966412" r:id="rId1719"/>
        </w:object>
      </w:r>
      <w:r>
        <w:t xml:space="preserve"> (and </w:t>
      </w:r>
      <w:r w:rsidR="00DF221F" w:rsidRPr="00DF221F">
        <w:rPr>
          <w:position w:val="-12"/>
        </w:rPr>
        <w:object w:dxaOrig="279" w:dyaOrig="360" w14:anchorId="5EFCB3DB">
          <v:shape id="_x0000_i1871" type="#_x0000_t75" style="width:14pt;height:18.5pt" o:ole="">
            <v:imagedata r:id="rId1720" o:title=""/>
          </v:shape>
          <o:OLEObject Type="Embed" ProgID="Equation.DSMT4" ShapeID="_x0000_i1871" DrawAspect="Content" ObjectID="_1540966413" r:id="rId1721"/>
        </w:object>
      </w:r>
      <w:r>
        <w:t xml:space="preserve">), </w:t>
      </w:r>
      <w:r w:rsidR="00DF221F" w:rsidRPr="00025957">
        <w:rPr>
          <w:position w:val="-4"/>
        </w:rPr>
        <w:object w:dxaOrig="220" w:dyaOrig="260" w14:anchorId="15CEAA11">
          <v:shape id="_x0000_i1872" type="#_x0000_t75" style="width:11pt;height:12.5pt" o:ole="">
            <v:imagedata r:id="rId1722" o:title=""/>
          </v:shape>
          <o:OLEObject Type="Embed" ProgID="Equation.DSMT4" ShapeID="_x0000_i1872" DrawAspect="Content" ObjectID="_1540966414" r:id="rId1723"/>
        </w:object>
      </w:r>
      <w:r>
        <w:t xml:space="preserve"> and </w:t>
      </w:r>
      <w:r w:rsidR="00DF221F" w:rsidRPr="00025957">
        <w:rPr>
          <w:position w:val="-4"/>
        </w:rPr>
        <w:object w:dxaOrig="260" w:dyaOrig="240" w14:anchorId="05574DA7">
          <v:shape id="_x0000_i1873" type="#_x0000_t75" style="width:12.5pt;height:12pt" o:ole="">
            <v:imagedata r:id="rId1724" o:title=""/>
          </v:shape>
          <o:OLEObject Type="Embed" ProgID="Equation.DSMT4" ShapeID="_x0000_i1873" DrawAspect="Content" ObjectID="_1540966415" r:id="rId1725"/>
        </w:object>
      </w:r>
      <w:r>
        <w:t xml:space="preserve">, which allow the formulation of any desired constitutive relation for these functions of </w:t>
      </w:r>
      <w:r w:rsidR="00DF221F" w:rsidRPr="00DF221F">
        <w:rPr>
          <w:position w:val="-6"/>
        </w:rPr>
        <w:object w:dxaOrig="240" w:dyaOrig="279" w14:anchorId="10070741">
          <v:shape id="_x0000_i1874" type="#_x0000_t75" style="width:12pt;height:14pt" o:ole="">
            <v:imagedata r:id="rId1726" o:title=""/>
          </v:shape>
          <o:OLEObject Type="Embed" ProgID="Equation.DSMT4" ShapeID="_x0000_i1874" DrawAspect="Content" ObjectID="_1540966416" r:id="rId1727"/>
        </w:object>
      </w:r>
      <w:r>
        <w:t xml:space="preserve"> and </w:t>
      </w:r>
      <w:r w:rsidR="00DF221F" w:rsidRPr="00DF221F">
        <w:rPr>
          <w:position w:val="-6"/>
        </w:rPr>
        <w:object w:dxaOrig="180" w:dyaOrig="279" w14:anchorId="0EEDE218">
          <v:shape id="_x0000_i1875" type="#_x0000_t75" style="width:9pt;height:14pt" o:ole="">
            <v:imagedata r:id="rId1728" o:title=""/>
          </v:shape>
          <o:OLEObject Type="Embed" ProgID="Equation.DSMT4" ShapeID="_x0000_i1875" DrawAspect="Content" ObjectID="_1540966417" r:id="rId1729"/>
        </w:object>
      </w:r>
      <w:r>
        <w:t xml:space="preserve">, along with corresponding derivatives of these functions with respect to </w:t>
      </w:r>
      <w:r w:rsidR="00DF221F" w:rsidRPr="00DF221F">
        <w:rPr>
          <w:position w:val="-6"/>
        </w:rPr>
        <w:object w:dxaOrig="240" w:dyaOrig="279" w14:anchorId="0721CEB0">
          <v:shape id="_x0000_i1876" type="#_x0000_t75" style="width:12pt;height:14pt" o:ole="">
            <v:imagedata r:id="rId1730" o:title=""/>
          </v:shape>
          <o:OLEObject Type="Embed" ProgID="Equation.DSMT4" ShapeID="_x0000_i1876" DrawAspect="Content" ObjectID="_1540966418" r:id="rId1731"/>
        </w:object>
      </w:r>
      <w:r>
        <w:t xml:space="preserve"> and </w:t>
      </w:r>
      <w:r w:rsidR="00DF221F" w:rsidRPr="00DF221F">
        <w:rPr>
          <w:position w:val="-6"/>
        </w:rPr>
        <w:object w:dxaOrig="180" w:dyaOrig="279" w14:anchorId="5A3FFD34">
          <v:shape id="_x0000_i1877" type="#_x0000_t75" style="width:9pt;height:14pt" o:ole="">
            <v:imagedata r:id="rId1732" o:title=""/>
          </v:shape>
          <o:OLEObject Type="Embed" ProgID="Equation.DSMT4" ShapeID="_x0000_i1877" DrawAspect="Content" ObjectID="_1540966419" r:id="rId1733"/>
        </w:object>
      </w:r>
      <w:r>
        <w:t xml:space="preserve">. The implementation accepts essential boundary conditions on </w:t>
      </w:r>
      <w:r w:rsidR="00DF221F" w:rsidRPr="00DF221F">
        <w:rPr>
          <w:position w:val="-6"/>
        </w:rPr>
        <w:object w:dxaOrig="200" w:dyaOrig="220" w14:anchorId="24809CA0">
          <v:shape id="_x0000_i1878" type="#_x0000_t75" style="width:10pt;height:11pt" o:ole="">
            <v:imagedata r:id="rId1734" o:title=""/>
          </v:shape>
          <o:OLEObject Type="Embed" ProgID="Equation.DSMT4" ShapeID="_x0000_i1878" DrawAspect="Content" ObjectID="_1540966420" r:id="rId1735"/>
        </w:object>
      </w:r>
      <w:r>
        <w:t xml:space="preserve">, </w:t>
      </w:r>
      <w:r w:rsidR="00DF221F" w:rsidRPr="00DF221F">
        <w:rPr>
          <w:position w:val="-10"/>
        </w:rPr>
        <w:object w:dxaOrig="240" w:dyaOrig="320" w14:anchorId="7A84E026">
          <v:shape id="_x0000_i1879" type="#_x0000_t75" style="width:12pt;height:16pt" o:ole="">
            <v:imagedata r:id="rId1736" o:title=""/>
          </v:shape>
          <o:OLEObject Type="Embed" ProgID="Equation.DSMT4" ShapeID="_x0000_i1879" DrawAspect="Content" ObjectID="_1540966421" r:id="rId1737"/>
        </w:object>
      </w:r>
      <w:r>
        <w:t xml:space="preserve"> and </w:t>
      </w:r>
      <w:r w:rsidR="00DF221F" w:rsidRPr="00DF221F">
        <w:rPr>
          <w:position w:val="-6"/>
        </w:rPr>
        <w:object w:dxaOrig="180" w:dyaOrig="279" w14:anchorId="6A2A0073">
          <v:shape id="_x0000_i1880" type="#_x0000_t75" style="width:9pt;height:14pt" o:ole="">
            <v:imagedata r:id="rId1738" o:title=""/>
          </v:shape>
          <o:OLEObject Type="Embed" ProgID="Equation.DSMT4" ShapeID="_x0000_i1880" DrawAspect="Content" ObjectID="_1540966422" r:id="rId1739"/>
        </w:object>
      </w:r>
      <w:r>
        <w:t xml:space="preserve">, or natural boundary conditions on </w:t>
      </w:r>
      <w:r w:rsidR="00DF221F" w:rsidRPr="00DF221F">
        <w:rPr>
          <w:position w:val="-6"/>
        </w:rPr>
        <w:object w:dxaOrig="160" w:dyaOrig="260" w14:anchorId="668243ED">
          <v:shape id="_x0000_i1881" type="#_x0000_t75" style="width:8.5pt;height:12.5pt" o:ole="">
            <v:imagedata r:id="rId1740" o:title=""/>
          </v:shape>
          <o:OLEObject Type="Embed" ProgID="Equation.DSMT4" ShapeID="_x0000_i1881" DrawAspect="Content" ObjectID="_1540966423" r:id="rId1741"/>
        </w:object>
      </w:r>
      <w:r>
        <w:t xml:space="preserve">, </w:t>
      </w:r>
      <w:r w:rsidR="00DF221F" w:rsidRPr="00DF221F">
        <w:rPr>
          <w:position w:val="-12"/>
        </w:rPr>
        <w:object w:dxaOrig="300" w:dyaOrig="360" w14:anchorId="6F2512AB">
          <v:shape id="_x0000_i1882" type="#_x0000_t75" style="width:15pt;height:18.5pt" o:ole="">
            <v:imagedata r:id="rId1742" o:title=""/>
          </v:shape>
          <o:OLEObject Type="Embed" ProgID="Equation.DSMT4" ShapeID="_x0000_i1882" DrawAspect="Content" ObjectID="_1540966424" r:id="rId1743"/>
        </w:object>
      </w:r>
      <w:r>
        <w:t xml:space="preserve"> and </w:t>
      </w:r>
      <w:r w:rsidR="00DF221F" w:rsidRPr="00DF221F">
        <w:rPr>
          <w:position w:val="-12"/>
        </w:rPr>
        <w:object w:dxaOrig="260" w:dyaOrig="360" w14:anchorId="2B359D3C">
          <v:shape id="_x0000_i1883" type="#_x0000_t75" style="width:12.5pt;height:18.5pt" o:ole="">
            <v:imagedata r:id="rId1744" o:title=""/>
          </v:shape>
          <o:OLEObject Type="Embed" ProgID="Equation.DSMT4" ShapeID="_x0000_i1883" DrawAspect="Content" ObjectID="_1540966425" r:id="rId1745"/>
        </w:object>
      </w:r>
      <w:r>
        <w:t xml:space="preserve">; initial conditions may also be specified for </w:t>
      </w:r>
      <w:r w:rsidR="00DF221F" w:rsidRPr="00DF221F">
        <w:rPr>
          <w:position w:val="-10"/>
        </w:rPr>
        <w:object w:dxaOrig="240" w:dyaOrig="320" w14:anchorId="78A82B85">
          <v:shape id="_x0000_i1884" type="#_x0000_t75" style="width:12pt;height:16pt" o:ole="">
            <v:imagedata r:id="rId1746" o:title=""/>
          </v:shape>
          <o:OLEObject Type="Embed" ProgID="Equation.DSMT4" ShapeID="_x0000_i1884" DrawAspect="Content" ObjectID="_1540966426" r:id="rId1747"/>
        </w:object>
      </w:r>
      <w:r>
        <w:t xml:space="preserve"> and </w:t>
      </w:r>
      <w:r w:rsidR="00DF221F" w:rsidRPr="00DF221F">
        <w:rPr>
          <w:position w:val="-6"/>
        </w:rPr>
        <w:object w:dxaOrig="180" w:dyaOrig="279" w14:anchorId="19946A33">
          <v:shape id="_x0000_i1885" type="#_x0000_t75" style="width:9pt;height:14pt" o:ole="">
            <v:imagedata r:id="rId1748" o:title=""/>
          </v:shape>
          <o:OLEObject Type="Embed" ProgID="Equation.DSMT4" ShapeID="_x0000_i1885" DrawAspect="Content" ObjectID="_1540966427" r:id="rId1749"/>
        </w:object>
      </w:r>
      <w:r>
        <w:t xml:space="preserve">. Analysis results for pressure and concentration may be displayed either as </w:t>
      </w:r>
      <w:r w:rsidR="00DF221F" w:rsidRPr="00DF221F">
        <w:rPr>
          <w:position w:val="-10"/>
        </w:rPr>
        <w:object w:dxaOrig="240" w:dyaOrig="320" w14:anchorId="6B993D94">
          <v:shape id="_x0000_i1886" type="#_x0000_t75" style="width:12pt;height:16pt" o:ole="">
            <v:imagedata r:id="rId1750" o:title=""/>
          </v:shape>
          <o:OLEObject Type="Embed" ProgID="Equation.DSMT4" ShapeID="_x0000_i1886" DrawAspect="Content" ObjectID="_1540966428" r:id="rId1751"/>
        </w:object>
      </w:r>
      <w:r>
        <w:t xml:space="preserve"> and </w:t>
      </w:r>
      <w:r w:rsidR="00DF221F" w:rsidRPr="00DF221F">
        <w:rPr>
          <w:position w:val="-6"/>
        </w:rPr>
        <w:object w:dxaOrig="180" w:dyaOrig="279" w14:anchorId="700DAE2F">
          <v:shape id="_x0000_i1887" type="#_x0000_t75" style="width:9pt;height:14pt" o:ole="">
            <v:imagedata r:id="rId1752" o:title=""/>
          </v:shape>
          <o:OLEObject Type="Embed" ProgID="Equation.DSMT4" ShapeID="_x0000_i1887" DrawAspect="Content" ObjectID="_1540966429" r:id="rId1753"/>
        </w:object>
      </w:r>
      <w:r>
        <w:t xml:space="preserve">, or as </w:t>
      </w:r>
      <w:r w:rsidR="00DF221F" w:rsidRPr="00DF221F">
        <w:rPr>
          <w:position w:val="-10"/>
        </w:rPr>
        <w:object w:dxaOrig="240" w:dyaOrig="260" w14:anchorId="23EB2A36">
          <v:shape id="_x0000_i1888" type="#_x0000_t75" style="width:12pt;height:12.5pt" o:ole="">
            <v:imagedata r:id="rId1754" o:title=""/>
          </v:shape>
          <o:OLEObject Type="Embed" ProgID="Equation.DSMT4" ShapeID="_x0000_i1888" DrawAspect="Content" ObjectID="_1540966430" r:id="rId1755"/>
        </w:object>
      </w:r>
      <w:r>
        <w:t xml:space="preserve"> and </w:t>
      </w:r>
      <w:r w:rsidR="00DF221F" w:rsidRPr="00DF221F">
        <w:rPr>
          <w:position w:val="-6"/>
        </w:rPr>
        <w:object w:dxaOrig="180" w:dyaOrig="220" w14:anchorId="528EAE0B">
          <v:shape id="_x0000_i1889" type="#_x0000_t75" style="width:9pt;height:11pt" o:ole="">
            <v:imagedata r:id="rId1756" o:title=""/>
          </v:shape>
          <o:OLEObject Type="Embed" ProgID="Equation.DSMT4" ShapeID="_x0000_i1889" DrawAspect="Content" ObjectID="_1540966431" r:id="rId1757"/>
        </w:object>
      </w:r>
      <w:r>
        <w:t xml:space="preserve"> by inverting the relations of </w:t>
      </w:r>
      <w:r w:rsidR="00B3531D">
        <w:fldChar w:fldCharType="begin"/>
      </w:r>
      <w:r w:rsidR="00B3531D">
        <w:instrText xml:space="preserve"> GOTOBUTTON ZEqnNum385284  \* MERGEFORMAT </w:instrText>
      </w:r>
      <w:r w:rsidR="005232C6">
        <w:fldChar w:fldCharType="begin"/>
      </w:r>
      <w:r w:rsidR="005232C6">
        <w:instrText xml:space="preserve"> REF ZEqnNum385284 \* Charformat \! \* MERGEFORMAT </w:instrText>
      </w:r>
      <w:r w:rsidR="005232C6">
        <w:fldChar w:fldCharType="separate"/>
      </w:r>
      <w:ins w:id="499" w:author="steve maas" w:date="2016-09-27T12:58:00Z">
        <w:r w:rsidR="00843CC3">
          <w:instrText>(2.118)</w:instrText>
        </w:r>
      </w:ins>
      <w:del w:id="500" w:author="steve maas" w:date="2016-09-27T12:58:00Z">
        <w:r w:rsidR="00E34B36" w:rsidDel="00843CC3">
          <w:delInstrText>(2.112)</w:delInstrText>
        </w:r>
      </w:del>
      <w:r w:rsidR="005232C6">
        <w:fldChar w:fldCharType="end"/>
      </w:r>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501" w:name="_Toc176704846"/>
      <w:bookmarkStart w:id="502" w:name="_Ref191695102"/>
      <w:bookmarkStart w:id="503" w:name="_Toc467221636"/>
      <w:r>
        <w:t>Linearization of Internal Virtual Work</w:t>
      </w:r>
      <w:bookmarkEnd w:id="501"/>
      <w:bookmarkEnd w:id="502"/>
      <w:bookmarkEnd w:id="503"/>
    </w:p>
    <w:p w14:paraId="7E0A1685" w14:textId="7A5F9E37" w:rsidR="00FB6012" w:rsidRDefault="00FB6012" w:rsidP="00FB6012">
      <w:r>
        <w:t xml:space="preserve">The virtual work integral </w:t>
      </w:r>
      <w:r w:rsidR="00DF221F" w:rsidRPr="00DF221F">
        <w:rPr>
          <w:position w:val="-12"/>
        </w:rPr>
        <w:object w:dxaOrig="540" w:dyaOrig="360" w14:anchorId="44F8B99A">
          <v:shape id="_x0000_i1890" type="#_x0000_t75" style="width:27pt;height:18.5pt" o:ole="">
            <v:imagedata r:id="rId1758" o:title=""/>
          </v:shape>
          <o:OLEObject Type="Embed" ProgID="Equation.DSMT4" ShapeID="_x0000_i1890" DrawAspect="Content" ObjectID="_1540966432" r:id="rId1759"/>
        </w:object>
      </w:r>
      <w:r>
        <w:t xml:space="preserve"> in </w:t>
      </w:r>
      <w:r w:rsidR="00605580">
        <w:fldChar w:fldCharType="begin"/>
      </w:r>
      <w:r w:rsidR="00605580">
        <w:instrText xml:space="preserve"> GOTOBUTTON ZEqnNum390398  \* MERGEFORMAT </w:instrText>
      </w:r>
      <w:r w:rsidR="005232C6">
        <w:fldChar w:fldCharType="begin"/>
      </w:r>
      <w:r w:rsidR="005232C6">
        <w:instrText xml:space="preserve"> REF ZEqnNum390398 \* Charformat \! \* MERGEFORMAT </w:instrText>
      </w:r>
      <w:r w:rsidR="005232C6">
        <w:fldChar w:fldCharType="separate"/>
      </w:r>
      <w:r w:rsidR="00843CC3">
        <w:instrText>(3.57)</w:instrText>
      </w:r>
      <w:r w:rsidR="005232C6">
        <w:fldChar w:fldCharType="end"/>
      </w:r>
      <w:r w:rsidR="00605580">
        <w:fldChar w:fldCharType="end"/>
      </w:r>
      <w:r>
        <w:t xml:space="preserve"> may be linearized term by term along increments in </w:t>
      </w:r>
      <w:r w:rsidR="00DF221F" w:rsidRPr="00DF221F">
        <w:rPr>
          <w:position w:val="-6"/>
        </w:rPr>
        <w:object w:dxaOrig="360" w:dyaOrig="279" w14:anchorId="637ADCC1">
          <v:shape id="_x0000_i1891" type="#_x0000_t75" style="width:18.5pt;height:14pt" o:ole="">
            <v:imagedata r:id="rId1760" o:title=""/>
          </v:shape>
          <o:OLEObject Type="Embed" ProgID="Equation.DSMT4" ShapeID="_x0000_i1891" DrawAspect="Content" ObjectID="_1540966433" r:id="rId1761"/>
        </w:object>
      </w:r>
      <w:r>
        <w:t xml:space="preserve">, </w:t>
      </w:r>
      <w:r w:rsidR="00DF221F" w:rsidRPr="00DF221F">
        <w:rPr>
          <w:position w:val="-10"/>
        </w:rPr>
        <w:object w:dxaOrig="340" w:dyaOrig="320" w14:anchorId="57361378">
          <v:shape id="_x0000_i1892" type="#_x0000_t75" style="width:17.5pt;height:16pt" o:ole="">
            <v:imagedata r:id="rId1762" o:title=""/>
          </v:shape>
          <o:OLEObject Type="Embed" ProgID="Equation.DSMT4" ShapeID="_x0000_i1892" DrawAspect="Content" ObjectID="_1540966434" r:id="rId1763"/>
        </w:object>
      </w:r>
      <w:r>
        <w:t xml:space="preserve"> and </w:t>
      </w:r>
      <w:r w:rsidR="00DF221F" w:rsidRPr="00DF221F">
        <w:rPr>
          <w:position w:val="-6"/>
        </w:rPr>
        <w:object w:dxaOrig="340" w:dyaOrig="279" w14:anchorId="5C165C58">
          <v:shape id="_x0000_i1893" type="#_x0000_t75" style="width:17.5pt;height:14pt" o:ole="">
            <v:imagedata r:id="rId1764" o:title=""/>
          </v:shape>
          <o:OLEObject Type="Embed" ProgID="Equation.DSMT4" ShapeID="_x0000_i1893" DrawAspect="Content" ObjectID="_1540966435" r:id="rId1765"/>
        </w:object>
      </w:r>
      <w:r>
        <w:t xml:space="preserve"> using the general form</w:t>
      </w:r>
    </w:p>
    <w:p w14:paraId="640EEB3E" w14:textId="75CE1E32" w:rsidR="00FB6012" w:rsidRDefault="00FB6012" w:rsidP="00FB6012">
      <w:pPr>
        <w:pStyle w:val="MTDisplayEquation"/>
      </w:pPr>
      <w:r>
        <w:tab/>
      </w:r>
      <w:r w:rsidR="00DF221F" w:rsidRPr="00DF221F">
        <w:rPr>
          <w:position w:val="-20"/>
        </w:rPr>
        <w:object w:dxaOrig="4040" w:dyaOrig="520" w14:anchorId="206BDAB0">
          <v:shape id="_x0000_i1894" type="#_x0000_t75" style="width:202pt;height:26pt" o:ole="">
            <v:imagedata r:id="rId1766" o:title=""/>
          </v:shape>
          <o:OLEObject Type="Embed" ProgID="Equation.DSMT4" ShapeID="_x0000_i1894" DrawAspect="Content" ObjectID="_1540966436" r:id="rId176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w:instrText>
      </w:r>
      <w:r w:rsidR="005232C6">
        <w:instrText xml:space="preserve">FORMAT </w:instrText>
      </w:r>
      <w:r w:rsidR="005232C6">
        <w:fldChar w:fldCharType="separate"/>
      </w:r>
      <w:r w:rsidR="00843CC3">
        <w:rPr>
          <w:noProof/>
        </w:rPr>
        <w:instrText>61</w:instrText>
      </w:r>
      <w:r w:rsidR="005232C6">
        <w:rPr>
          <w:noProof/>
        </w:rPr>
        <w:fldChar w:fldCharType="end"/>
      </w:r>
      <w:r>
        <w:instrText>)</w:instrText>
      </w:r>
      <w:r>
        <w:fldChar w:fldCharType="end"/>
      </w:r>
    </w:p>
    <w:p w14:paraId="2B639E57" w14:textId="5732AB00" w:rsidR="00FB6012" w:rsidRDefault="00FB6012" w:rsidP="00FB6012">
      <w:r>
        <w:t xml:space="preserve">For notational simplicity, the integral sign is omitted and the linearization of each term is presented in the form </w:t>
      </w:r>
      <w:r w:rsidR="00DF221F" w:rsidRPr="00DF221F">
        <w:rPr>
          <w:position w:val="-14"/>
        </w:rPr>
        <w:object w:dxaOrig="1880" w:dyaOrig="400" w14:anchorId="5A67807E">
          <v:shape id="_x0000_i1895" type="#_x0000_t75" style="width:93.5pt;height:20pt" o:ole="">
            <v:imagedata r:id="rId1768" o:title=""/>
          </v:shape>
          <o:OLEObject Type="Embed" ProgID="Equation.DSMT4" ShapeID="_x0000_i1895" DrawAspect="Content" ObjectID="_1540966437" r:id="rId1769"/>
        </w:object>
      </w:r>
      <w:r>
        <w:t>.</w:t>
      </w:r>
    </w:p>
    <w:p w14:paraId="27BE29E7" w14:textId="77777777" w:rsidR="00FB6012" w:rsidRDefault="00FB6012" w:rsidP="00FB6012"/>
    <w:p w14:paraId="455A4288" w14:textId="596E07B4" w:rsidR="00FB6012" w:rsidRDefault="00FB6012" w:rsidP="00FB6012">
      <w:pPr>
        <w:pStyle w:val="Heading4"/>
      </w:pPr>
      <w:r>
        <w:t xml:space="preserve">Linearization along </w:t>
      </w:r>
      <w:r w:rsidR="00DF221F" w:rsidRPr="00DF221F">
        <w:rPr>
          <w:position w:val="-6"/>
        </w:rPr>
        <w:object w:dxaOrig="360" w:dyaOrig="279" w14:anchorId="3143D9C2">
          <v:shape id="_x0000_i1896" type="#_x0000_t75" style="width:18.5pt;height:14pt" o:ole="">
            <v:imagedata r:id="rId1770" o:title=""/>
          </v:shape>
          <o:OLEObject Type="Embed" ProgID="Equation.DSMT4" ShapeID="_x0000_i1896" DrawAspect="Content" ObjectID="_1540966438" r:id="rId1771"/>
        </w:object>
      </w:r>
    </w:p>
    <w:p w14:paraId="32B73D6A" w14:textId="03759162" w:rsidR="00FB6012" w:rsidRDefault="00FB6012" w:rsidP="00FB6012">
      <w:r>
        <w:t xml:space="preserve">The linearization of the first term in </w:t>
      </w:r>
      <w:r w:rsidR="00DF221F" w:rsidRPr="00DF221F">
        <w:rPr>
          <w:position w:val="-12"/>
        </w:rPr>
        <w:object w:dxaOrig="540" w:dyaOrig="360" w14:anchorId="3F35174B">
          <v:shape id="_x0000_i1897" type="#_x0000_t75" style="width:27pt;height:18.5pt" o:ole="">
            <v:imagedata r:id="rId1772" o:title=""/>
          </v:shape>
          <o:OLEObject Type="Embed" ProgID="Equation.DSMT4" ShapeID="_x0000_i1897" DrawAspect="Content" ObjectID="_1540966439" r:id="rId1773"/>
        </w:object>
      </w:r>
      <w:r>
        <w:t xml:space="preserve"> along </w:t>
      </w:r>
      <w:r w:rsidR="00DF221F" w:rsidRPr="00DF221F">
        <w:rPr>
          <w:position w:val="-6"/>
        </w:rPr>
        <w:object w:dxaOrig="360" w:dyaOrig="279" w14:anchorId="702BCC6B">
          <v:shape id="_x0000_i1898" type="#_x0000_t75" style="width:18.5pt;height:14pt" o:ole="">
            <v:imagedata r:id="rId1774" o:title=""/>
          </v:shape>
          <o:OLEObject Type="Embed" ProgID="Equation.DSMT4" ShapeID="_x0000_i1898" DrawAspect="Content" ObjectID="_1540966440" r:id="rId1775"/>
        </w:object>
      </w:r>
      <w:r>
        <w:t xml:space="preserve"> yields</w:t>
      </w:r>
    </w:p>
    <w:p w14:paraId="3ABBD576" w14:textId="4CD2E331" w:rsidR="00FB6012" w:rsidRDefault="00FB6012" w:rsidP="00FB6012">
      <w:pPr>
        <w:pStyle w:val="MTDisplayEquation"/>
      </w:pPr>
      <w:r>
        <w:tab/>
      </w:r>
      <w:r w:rsidR="00DF221F" w:rsidRPr="00DF221F">
        <w:rPr>
          <w:position w:val="-18"/>
        </w:rPr>
        <w:object w:dxaOrig="5760" w:dyaOrig="480" w14:anchorId="2C560BD8">
          <v:shape id="_x0000_i1899" type="#_x0000_t75" style="width:4in;height:24pt" o:ole="">
            <v:imagedata r:id="rId1776" o:title=""/>
          </v:shape>
          <o:OLEObject Type="Embed" ProgID="Equation.DSMT4" ShapeID="_x0000_i1899" DrawAspect="Content" ObjectID="_1540966441" r:id="rId1777"/>
        </w:object>
      </w:r>
      <w:r w:rsidR="008B653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62</w:instrText>
      </w:r>
      <w:r w:rsidR="005232C6">
        <w:rPr>
          <w:noProof/>
        </w:rPr>
        <w:fldChar w:fldCharType="end"/>
      </w:r>
      <w:r>
        <w:instrText>)</w:instrText>
      </w:r>
      <w:r>
        <w:fldChar w:fldCharType="end"/>
      </w:r>
    </w:p>
    <w:p w14:paraId="52F8F46C" w14:textId="480BF3FF" w:rsidR="00FB6012" w:rsidRDefault="00FB6012" w:rsidP="00FB6012">
      <w:r>
        <w:t xml:space="preserve">where </w:t>
      </w:r>
      <w:r w:rsidR="00DF221F" w:rsidRPr="00025957">
        <w:rPr>
          <w:position w:val="-4"/>
        </w:rPr>
        <w:object w:dxaOrig="200" w:dyaOrig="200" w14:anchorId="736EAD84">
          <v:shape id="_x0000_i1900" type="#_x0000_t75" style="width:10pt;height:10pt" o:ole="">
            <v:imagedata r:id="rId1778" o:title=""/>
          </v:shape>
          <o:OLEObject Type="Embed" ProgID="Equation.DSMT4" ShapeID="_x0000_i1900" DrawAspect="Content" ObjectID="_1540966442" r:id="rId1779"/>
        </w:object>
      </w:r>
      <w:r>
        <w:t xml:space="preserve"> is the spatial elasticity tensor of the mixture,</w:t>
      </w:r>
    </w:p>
    <w:p w14:paraId="33C5A3EF" w14:textId="03B828DD" w:rsidR="00FB6012" w:rsidRDefault="00FB6012" w:rsidP="00FB6012">
      <w:pPr>
        <w:pStyle w:val="MTDisplayEquation"/>
      </w:pPr>
      <w:r>
        <w:tab/>
      </w:r>
      <w:r w:rsidR="00DF221F" w:rsidRPr="00DF221F">
        <w:rPr>
          <w:position w:val="-24"/>
        </w:rPr>
        <w:object w:dxaOrig="5660" w:dyaOrig="660" w14:anchorId="68F6C2A3">
          <v:shape id="_x0000_i1901" type="#_x0000_t75" style="width:282.5pt;height:33pt" o:ole="">
            <v:imagedata r:id="rId1780" o:title=""/>
          </v:shape>
          <o:OLEObject Type="Embed" ProgID="Equation.DSMT4" ShapeID="_x0000_i1901" DrawAspect="Content" ObjectID="_1540966443" r:id="rId178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63</w:instrText>
      </w:r>
      <w:r w:rsidR="005232C6">
        <w:rPr>
          <w:noProof/>
        </w:rPr>
        <w:fldChar w:fldCharType="end"/>
      </w:r>
      <w:r>
        <w:instrText>)</w:instrText>
      </w:r>
      <w:r>
        <w:fldChar w:fldCharType="end"/>
      </w:r>
    </w:p>
    <w:p w14:paraId="402ED35A" w14:textId="7A56625C" w:rsidR="00FB6012" w:rsidRDefault="00FB6012" w:rsidP="00FB6012">
      <w:r>
        <w:t xml:space="preserve">and </w:t>
      </w:r>
      <w:r w:rsidR="00DF221F" w:rsidRPr="00025957">
        <w:rPr>
          <w:position w:val="-4"/>
        </w:rPr>
        <w:object w:dxaOrig="260" w:dyaOrig="300" w14:anchorId="261E0FCD">
          <v:shape id="_x0000_i1902" type="#_x0000_t75" style="width:12.5pt;height:15pt" o:ole="">
            <v:imagedata r:id="rId1782" o:title=""/>
          </v:shape>
          <o:OLEObject Type="Embed" ProgID="Equation.DSMT4" ShapeID="_x0000_i1902" DrawAspect="Content" ObjectID="_1540966444" r:id="rId1783"/>
        </w:object>
      </w:r>
      <w:r>
        <w:t xml:space="preserve"> is the spatial elasticity tensor of the solid matrix,</w:t>
      </w:r>
    </w:p>
    <w:p w14:paraId="5F6F0121" w14:textId="6AB9FA35" w:rsidR="00FB6012" w:rsidRDefault="00FB6012" w:rsidP="00FB6012">
      <w:pPr>
        <w:pStyle w:val="MTDisplayEquation"/>
      </w:pPr>
      <w:r>
        <w:tab/>
      </w:r>
      <w:r w:rsidR="00DF221F" w:rsidRPr="00DF221F">
        <w:rPr>
          <w:position w:val="-24"/>
        </w:rPr>
        <w:object w:dxaOrig="3400" w:dyaOrig="660" w14:anchorId="14D36A51">
          <v:shape id="_x0000_i1903" type="#_x0000_t75" style="width:170pt;height:33pt" o:ole="">
            <v:imagedata r:id="rId1784" o:title=""/>
          </v:shape>
          <o:OLEObject Type="Embed" ProgID="Equation.DSMT4" ShapeID="_x0000_i1903" DrawAspect="Content" ObjectID="_1540966445" r:id="rId178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w:instrText>
      </w:r>
      <w:r w:rsidR="005232C6">
        <w:instrText xml:space="preserve">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64</w:instrText>
      </w:r>
      <w:r w:rsidR="005232C6">
        <w:rPr>
          <w:noProof/>
        </w:rPr>
        <w:fldChar w:fldCharType="end"/>
      </w:r>
      <w:r>
        <w:instrText>)</w:instrText>
      </w:r>
      <w:r>
        <w:fldChar w:fldCharType="end"/>
      </w:r>
    </w:p>
    <w:p w14:paraId="408B3C3C" w14:textId="77777777" w:rsidR="00FB6012" w:rsidRDefault="00FB6012" w:rsidP="00FB6012">
      <w:r>
        <w:t>The linearization of the second term is</w:t>
      </w:r>
    </w:p>
    <w:p w14:paraId="38929D31" w14:textId="78A09487" w:rsidR="00FB6012" w:rsidRDefault="00FB6012" w:rsidP="00FB6012">
      <w:pPr>
        <w:pStyle w:val="MTDisplayEquation"/>
      </w:pPr>
      <w:r>
        <w:tab/>
      </w:r>
      <w:r w:rsidR="00DF221F" w:rsidRPr="00DF221F">
        <w:rPr>
          <w:position w:val="-14"/>
        </w:rPr>
        <w:object w:dxaOrig="4120" w:dyaOrig="400" w14:anchorId="33933DDB">
          <v:shape id="_x0000_i1904" type="#_x0000_t75" style="width:206pt;height:20pt" o:ole="">
            <v:imagedata r:id="rId1786" o:title=""/>
          </v:shape>
          <o:OLEObject Type="Embed" ProgID="Equation.DSMT4" ShapeID="_x0000_i1904" DrawAspect="Content" ObjectID="_1540966446" r:id="rId1787"/>
        </w:object>
      </w:r>
      <w:r w:rsidR="008B653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65</w:instrText>
      </w:r>
      <w:r w:rsidR="005232C6">
        <w:rPr>
          <w:noProof/>
        </w:rPr>
        <w:fldChar w:fldCharType="end"/>
      </w:r>
      <w:r>
        <w:instrText>)</w:instrText>
      </w:r>
      <w:r>
        <w:fldChar w:fldCharType="end"/>
      </w:r>
    </w:p>
    <w:p w14:paraId="6BA54102" w14:textId="77777777" w:rsidR="00FB6012" w:rsidRDefault="00FB6012" w:rsidP="00FB6012">
      <w:r>
        <w:t>where</w:t>
      </w:r>
    </w:p>
    <w:p w14:paraId="3DBBCC42" w14:textId="2C97F8B3" w:rsidR="00FB6012" w:rsidRDefault="00FB6012" w:rsidP="00FB6012">
      <w:pPr>
        <w:pStyle w:val="MTDisplayEquation"/>
      </w:pPr>
      <w:r>
        <w:tab/>
      </w:r>
      <w:r w:rsidR="00DF221F" w:rsidRPr="00DF221F">
        <w:rPr>
          <w:position w:val="-78"/>
        </w:rPr>
        <w:object w:dxaOrig="7880" w:dyaOrig="1680" w14:anchorId="7F3C6498">
          <v:shape id="_x0000_i1905" type="#_x0000_t75" style="width:393.5pt;height:84pt" o:ole="">
            <v:imagedata r:id="rId1788" o:title=""/>
          </v:shape>
          <o:OLEObject Type="Embed" ProgID="Equation.DSMT4" ShapeID="_x0000_i1905" DrawAspect="Content" ObjectID="_1540966447" r:id="rId178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66</w:instrText>
      </w:r>
      <w:r w:rsidR="005232C6">
        <w:rPr>
          <w:noProof/>
        </w:rPr>
        <w:fldChar w:fldCharType="end"/>
      </w:r>
      <w:r>
        <w:instrText>)</w:instrText>
      </w:r>
      <w:r>
        <w:fldChar w:fldCharType="end"/>
      </w:r>
    </w:p>
    <w:p w14:paraId="6897D46B" w14:textId="77777777" w:rsidR="00FB6012" w:rsidRDefault="00FB6012" w:rsidP="00FB6012">
      <w:r>
        <w:lastRenderedPageBreak/>
        <w:t>with</w:t>
      </w:r>
    </w:p>
    <w:p w14:paraId="23BD01E9" w14:textId="4478C6E9" w:rsidR="00FB6012" w:rsidRDefault="00FB6012" w:rsidP="00FB6012">
      <w:pPr>
        <w:pStyle w:val="MTDisplayEquation"/>
      </w:pPr>
      <w:r>
        <w:tab/>
      </w:r>
      <w:r w:rsidR="00DF221F" w:rsidRPr="00DF221F">
        <w:rPr>
          <w:position w:val="-60"/>
        </w:rPr>
        <w:object w:dxaOrig="3480" w:dyaOrig="1320" w14:anchorId="04106425">
          <v:shape id="_x0000_i1906" type="#_x0000_t75" style="width:174pt;height:66pt" o:ole="">
            <v:imagedata r:id="rId1790" o:title=""/>
          </v:shape>
          <o:OLEObject Type="Embed" ProgID="Equation.DSMT4" ShapeID="_x0000_i1906" DrawAspect="Content" ObjectID="_1540966448" r:id="rId179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67</w:instrText>
      </w:r>
      <w:r w:rsidR="005232C6">
        <w:rPr>
          <w:noProof/>
        </w:rPr>
        <w:fldChar w:fldCharType="end"/>
      </w:r>
      <w:r>
        <w:instrText>)</w:instrText>
      </w:r>
      <w:r>
        <w:fldChar w:fldCharType="end"/>
      </w:r>
    </w:p>
    <w:p w14:paraId="24FF16D9" w14:textId="161D9ADE" w:rsidR="00FB6012" w:rsidRDefault="00FB6012" w:rsidP="00FB6012">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214E15">
          <w:rPr>
            <w:noProof/>
          </w:rPr>
          <w:t>21</w:t>
        </w:r>
      </w:hyperlink>
      <w:r w:rsidR="00A56950">
        <w:rPr>
          <w:noProof/>
        </w:rPr>
        <w:t>]</w:t>
      </w:r>
      <w:r>
        <w:fldChar w:fldCharType="end"/>
      </w:r>
      <w:r>
        <w:t xml:space="preserve">. Since </w:t>
      </w:r>
      <w:r w:rsidR="00DF221F" w:rsidRPr="00025957">
        <w:rPr>
          <w:position w:val="-4"/>
        </w:rPr>
        <w:object w:dxaOrig="279" w:dyaOrig="320" w14:anchorId="2F6DCB32">
          <v:shape id="_x0000_i1907" type="#_x0000_t75" style="width:14pt;height:16pt" o:ole="">
            <v:imagedata r:id="rId1792" o:title=""/>
          </v:shape>
          <o:OLEObject Type="Embed" ProgID="Equation.DSMT4" ShapeID="_x0000_i1907" DrawAspect="Content" ObjectID="_1540966449" r:id="rId1793"/>
        </w:object>
      </w:r>
      <w:r>
        <w:t xml:space="preserve"> is given by substituting </w:t>
      </w:r>
      <w:r w:rsidR="00605580">
        <w:fldChar w:fldCharType="begin"/>
      </w:r>
      <w:r w:rsidR="00605580">
        <w:instrText xml:space="preserve"> GOTOBUTTON ZEqnNum915453  \* MERGEFORMAT </w:instrText>
      </w:r>
      <w:r w:rsidR="005232C6">
        <w:fldChar w:fldCharType="begin"/>
      </w:r>
      <w:r w:rsidR="005232C6">
        <w:instrText xml:space="preserve"> REF ZEqnNum915453 \* Charformat \! \* MERGEFORMAT </w:instrText>
      </w:r>
      <w:r w:rsidR="005232C6">
        <w:fldChar w:fldCharType="separate"/>
      </w:r>
      <w:ins w:id="504" w:author="steve maas" w:date="2016-09-27T12:58:00Z">
        <w:r w:rsidR="00843CC3">
          <w:instrText>(2.120)</w:instrText>
        </w:r>
      </w:ins>
      <w:del w:id="505" w:author="steve maas" w:date="2016-09-27T12:58:00Z">
        <w:r w:rsidR="00E34B36" w:rsidDel="00843CC3">
          <w:delInstrText>(2.114)</w:delInstrText>
        </w:r>
      </w:del>
      <w:r w:rsidR="005232C6">
        <w:fldChar w:fldCharType="end"/>
      </w:r>
      <w:r w:rsidR="00605580">
        <w:fldChar w:fldCharType="end"/>
      </w:r>
      <w:r w:rsidR="00DF221F" w:rsidRPr="00DF221F">
        <w:rPr>
          <w:position w:val="-12"/>
        </w:rPr>
        <w:object w:dxaOrig="139" w:dyaOrig="360" w14:anchorId="5BC5C3E4">
          <v:shape id="_x0000_i1908" type="#_x0000_t75" style="width:6.5pt;height:18.5pt" o:ole="">
            <v:imagedata r:id="rId1794" o:title=""/>
          </v:shape>
          <o:OLEObject Type="Embed" ProgID="Equation.DSMT4" ShapeID="_x0000_i1908" DrawAspect="Content" ObjectID="_1540966450" r:id="rId1795"/>
        </w:object>
      </w:r>
      <w:r>
        <w:t xml:space="preserve"> into </w:t>
      </w:r>
      <w:r w:rsidR="00605580">
        <w:fldChar w:fldCharType="begin"/>
      </w:r>
      <w:r w:rsidR="00605580">
        <w:instrText xml:space="preserve"> GOTOBUTTON ZEqnNum709663  \* MERGEFORMAT </w:instrText>
      </w:r>
      <w:r w:rsidR="005232C6">
        <w:fldChar w:fldCharType="begin"/>
      </w:r>
      <w:r w:rsidR="005232C6">
        <w:instrText xml:space="preserve"> REF ZEqnNum70966</w:instrText>
      </w:r>
      <w:r w:rsidR="005232C6">
        <w:instrText xml:space="preserve">3 \* Charformat \! \* MERGEFORMAT </w:instrText>
      </w:r>
      <w:r w:rsidR="005232C6">
        <w:fldChar w:fldCharType="separate"/>
      </w:r>
      <w:r w:rsidR="00843CC3">
        <w:instrText>(3.60)</w:instrText>
      </w:r>
      <w:r w:rsidR="005232C6">
        <w:fldChar w:fldCharType="end"/>
      </w:r>
      <w:r w:rsidR="00605580">
        <w:fldChar w:fldCharType="end"/>
      </w:r>
      <w:r w:rsidR="00DF221F" w:rsidRPr="00DF221F">
        <w:rPr>
          <w:position w:val="-12"/>
        </w:rPr>
        <w:object w:dxaOrig="120" w:dyaOrig="360" w14:anchorId="5242CA0C">
          <v:shape id="_x0000_i1909" type="#_x0000_t75" style="width:6pt;height:18.5pt" o:ole="">
            <v:imagedata r:id="rId1796" o:title=""/>
          </v:shape>
          <o:OLEObject Type="Embed" ProgID="Equation.DSMT4" ShapeID="_x0000_i1909" DrawAspect="Content" ObjectID="_1540966451" r:id="rId1797"/>
        </w:object>
      </w:r>
      <w:r>
        <w:t xml:space="preserve">, the evaluation of </w:t>
      </w:r>
      <w:r w:rsidR="00DF221F" w:rsidRPr="00DF221F">
        <w:rPr>
          <w:position w:val="-6"/>
        </w:rPr>
        <w:object w:dxaOrig="240" w:dyaOrig="360" w14:anchorId="02B96955">
          <v:shape id="_x0000_i1910" type="#_x0000_t75" style="width:12pt;height:18.5pt" o:ole="">
            <v:imagedata r:id="rId1798" o:title=""/>
          </v:shape>
          <o:OLEObject Type="Embed" ProgID="Equation.DSMT4" ShapeID="_x0000_i1910" DrawAspect="Content" ObjectID="_1540966452" r:id="rId1799"/>
        </w:object>
      </w:r>
      <w:r>
        <w:t xml:space="preserve"> is rather involved and it can be shown that</w:t>
      </w:r>
    </w:p>
    <w:p w14:paraId="691C3615" w14:textId="40B24D0B" w:rsidR="00FB6012" w:rsidRDefault="00FB6012" w:rsidP="00FB6012">
      <w:pPr>
        <w:pStyle w:val="MTDisplayEquation"/>
      </w:pPr>
      <w:r>
        <w:tab/>
      </w:r>
      <w:r w:rsidR="00DF221F" w:rsidRPr="00DF221F">
        <w:rPr>
          <w:position w:val="-18"/>
        </w:rPr>
        <w:object w:dxaOrig="3379" w:dyaOrig="480" w14:anchorId="3FC84FD9">
          <v:shape id="_x0000_i1911" type="#_x0000_t75" style="width:169pt;height:24pt" o:ole="">
            <v:imagedata r:id="rId1800" o:title=""/>
          </v:shape>
          <o:OLEObject Type="Embed" ProgID="Equation.DSMT4" ShapeID="_x0000_i1911" DrawAspect="Content" ObjectID="_1540966453" r:id="rId180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68</w:instrText>
      </w:r>
      <w:r w:rsidR="005232C6">
        <w:rPr>
          <w:noProof/>
        </w:rPr>
        <w:fldChar w:fldCharType="end"/>
      </w:r>
      <w:r>
        <w:instrText>)</w:instrText>
      </w:r>
      <w:r>
        <w:fldChar w:fldCharType="end"/>
      </w:r>
    </w:p>
    <w:p w14:paraId="7A53A6C1" w14:textId="77777777" w:rsidR="00FB6012" w:rsidRDefault="00FB6012" w:rsidP="00FB6012">
      <w:r>
        <w:t>where</w:t>
      </w:r>
    </w:p>
    <w:p w14:paraId="7631463A" w14:textId="27BF23EB" w:rsidR="00FB6012" w:rsidRDefault="00FB6012" w:rsidP="00FB6012">
      <w:pPr>
        <w:pStyle w:val="MTDisplayEquation"/>
      </w:pPr>
      <w:r>
        <w:tab/>
      </w:r>
      <w:r w:rsidR="00DF221F" w:rsidRPr="00DF221F">
        <w:rPr>
          <w:position w:val="-110"/>
        </w:rPr>
        <w:object w:dxaOrig="4040" w:dyaOrig="2000" w14:anchorId="4D38DDCE">
          <v:shape id="_x0000_i1912" type="#_x0000_t75" style="width:202pt;height:99.5pt" o:ole="">
            <v:imagedata r:id="rId1802" o:title=""/>
          </v:shape>
          <o:OLEObject Type="Embed" ProgID="Equation.DSMT4" ShapeID="_x0000_i1912" DrawAspect="Content" ObjectID="_1540966454" r:id="rId180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w:instrText>
      </w:r>
      <w:r w:rsidR="005232C6">
        <w:instrText xml:space="preserve">*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69</w:instrText>
      </w:r>
      <w:r w:rsidR="005232C6">
        <w:rPr>
          <w:noProof/>
        </w:rPr>
        <w:fldChar w:fldCharType="end"/>
      </w:r>
      <w:r>
        <w:instrText>)</w:instrText>
      </w:r>
      <w:r>
        <w:fldChar w:fldCharType="end"/>
      </w:r>
    </w:p>
    <w:p w14:paraId="5B6012AF" w14:textId="77777777" w:rsidR="00FB6012" w:rsidRDefault="00FB6012" w:rsidP="00FB6012">
      <w:r>
        <w:t>and</w:t>
      </w:r>
    </w:p>
    <w:p w14:paraId="0FB9A7E8" w14:textId="2F1374D0" w:rsidR="00FB6012" w:rsidRDefault="00FB6012" w:rsidP="00FB6012">
      <w:pPr>
        <w:pStyle w:val="MTDisplayEquation"/>
      </w:pPr>
      <w:r>
        <w:tab/>
      </w:r>
      <w:r w:rsidR="00DF221F" w:rsidRPr="00DF221F">
        <w:rPr>
          <w:position w:val="-24"/>
        </w:rPr>
        <w:object w:dxaOrig="3320" w:dyaOrig="620" w14:anchorId="2842AEAB">
          <v:shape id="_x0000_i1913" type="#_x0000_t75" style="width:165.5pt;height:31pt" o:ole="">
            <v:imagedata r:id="rId1804" o:title=""/>
          </v:shape>
          <o:OLEObject Type="Embed" ProgID="Equation.DSMT4" ShapeID="_x0000_i1913" DrawAspect="Content" ObjectID="_1540966455" r:id="rId180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70</w:instrText>
      </w:r>
      <w:r w:rsidR="005232C6">
        <w:rPr>
          <w:noProof/>
        </w:rPr>
        <w:fldChar w:fldCharType="end"/>
      </w:r>
      <w:r>
        <w:instrText>)</w:instrText>
      </w:r>
      <w:r>
        <w:fldChar w:fldCharType="end"/>
      </w:r>
    </w:p>
    <w:p w14:paraId="606B2B13" w14:textId="77777777" w:rsidR="00FB6012" w:rsidRDefault="00FB6012" w:rsidP="00FB6012"/>
    <w:p w14:paraId="0A604FCC" w14:textId="68ACF2DA" w:rsidR="00FB6012" w:rsidRDefault="00FB6012" w:rsidP="00FB6012">
      <w:r>
        <w:t xml:space="preserve">The next term in </w:t>
      </w:r>
      <w:r w:rsidR="00DF221F" w:rsidRPr="00DF221F">
        <w:rPr>
          <w:position w:val="-12"/>
        </w:rPr>
        <w:object w:dxaOrig="540" w:dyaOrig="360" w14:anchorId="087FBDBF">
          <v:shape id="_x0000_i1914" type="#_x0000_t75" style="width:27pt;height:18.5pt" o:ole="">
            <v:imagedata r:id="rId1806" o:title=""/>
          </v:shape>
          <o:OLEObject Type="Embed" ProgID="Equation.DSMT4" ShapeID="_x0000_i1914" DrawAspect="Content" ObjectID="_1540966456" r:id="rId1807"/>
        </w:object>
      </w:r>
      <w:r>
        <w:t xml:space="preserve"> linearizes to</w:t>
      </w:r>
    </w:p>
    <w:p w14:paraId="2BE1FB0F" w14:textId="4D2BA2FE" w:rsidR="00FB6012" w:rsidRDefault="00FB6012" w:rsidP="00FB6012">
      <w:pPr>
        <w:pStyle w:val="MTDisplayEquation"/>
      </w:pPr>
      <w:r>
        <w:tab/>
      </w:r>
      <w:r w:rsidR="00DF221F" w:rsidRPr="00DF221F">
        <w:rPr>
          <w:position w:val="-28"/>
        </w:rPr>
        <w:object w:dxaOrig="3960" w:dyaOrig="680" w14:anchorId="71ADE13D">
          <v:shape id="_x0000_i1915" type="#_x0000_t75" style="width:198pt;height:33.5pt" o:ole="">
            <v:imagedata r:id="rId1808" o:title=""/>
          </v:shape>
          <o:OLEObject Type="Embed" ProgID="Equation.DSMT4" ShapeID="_x0000_i1915" DrawAspect="Content" ObjectID="_1540966457" r:id="rId18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71</w:instrText>
      </w:r>
      <w:r w:rsidR="005232C6">
        <w:rPr>
          <w:noProof/>
        </w:rPr>
        <w:fldChar w:fldCharType="end"/>
      </w:r>
      <w:r>
        <w:instrText>)</w:instrText>
      </w:r>
      <w:r>
        <w:fldChar w:fldCharType="end"/>
      </w:r>
    </w:p>
    <w:p w14:paraId="17693FE6" w14:textId="2E4265F4" w:rsidR="00FB6012" w:rsidRDefault="00FB6012" w:rsidP="00FB6012">
      <w:r>
        <w:t>where</w:t>
      </w:r>
      <w:r w:rsidR="0048294A">
        <w:t xml:space="preserve"> we used a backward difference scheme to approximate the time derivative,</w:t>
      </w:r>
    </w:p>
    <w:p w14:paraId="3BC51F0A" w14:textId="0462EBDC" w:rsidR="00FB6012" w:rsidRDefault="00FB6012" w:rsidP="00FB6012">
      <w:pPr>
        <w:pStyle w:val="MTDisplayEquation"/>
      </w:pPr>
      <w:r>
        <w:tab/>
      </w:r>
      <w:r w:rsidR="00DF221F" w:rsidRPr="00DF221F">
        <w:rPr>
          <w:position w:val="-24"/>
        </w:rPr>
        <w:object w:dxaOrig="1840" w:dyaOrig="620" w14:anchorId="0D5D132C">
          <v:shape id="_x0000_i1916" type="#_x0000_t75" style="width:92pt;height:31pt" o:ole="">
            <v:imagedata r:id="rId1810" o:title=""/>
          </v:shape>
          <o:OLEObject Type="Embed" ProgID="Equation.DSMT4" ShapeID="_x0000_i1916" DrawAspect="Content" ObjectID="_1540966458" r:id="rId1811"/>
        </w:object>
      </w:r>
      <w:r w:rsidR="00CC0A3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w:instrText>
      </w:r>
      <w:r w:rsidR="005232C6">
        <w:instrText xml:space="preserve">EFORMAT </w:instrText>
      </w:r>
      <w:r w:rsidR="005232C6">
        <w:fldChar w:fldCharType="separate"/>
      </w:r>
      <w:r w:rsidR="00843CC3">
        <w:rPr>
          <w:noProof/>
        </w:rPr>
        <w:instrText>72</w:instrText>
      </w:r>
      <w:r w:rsidR="005232C6">
        <w:rPr>
          <w:noProof/>
        </w:rPr>
        <w:fldChar w:fldCharType="end"/>
      </w:r>
      <w:r>
        <w:instrText>)</w:instrText>
      </w:r>
      <w:r>
        <w:fldChar w:fldCharType="end"/>
      </w:r>
    </w:p>
    <w:p w14:paraId="14449D39" w14:textId="578E077F" w:rsidR="00FB6012" w:rsidRDefault="00FB6012" w:rsidP="00FB6012">
      <w:r>
        <w:t xml:space="preserve">and </w:t>
      </w:r>
      <w:r w:rsidR="00DF221F" w:rsidRPr="00DF221F">
        <w:rPr>
          <w:position w:val="-6"/>
        </w:rPr>
        <w:object w:dxaOrig="300" w:dyaOrig="279" w14:anchorId="10A2CCB3">
          <v:shape id="_x0000_i1917" type="#_x0000_t75" style="width:15pt;height:14pt" o:ole="">
            <v:imagedata r:id="rId1812" o:title=""/>
          </v:shape>
          <o:OLEObject Type="Embed" ProgID="Equation.DSMT4" ShapeID="_x0000_i1917" DrawAspect="Content" ObjectID="_1540966459" r:id="rId1813"/>
        </w:object>
      </w:r>
      <w:r>
        <w:t xml:space="preserve"> represents the time increment relative to the previous time point. The next term is given by</w:t>
      </w:r>
    </w:p>
    <w:p w14:paraId="27505E56" w14:textId="23D6ABB5" w:rsidR="00FB6012" w:rsidRDefault="00FB6012" w:rsidP="00FB6012">
      <w:pPr>
        <w:pStyle w:val="MTDisplayEquation"/>
      </w:pPr>
      <w:r>
        <w:tab/>
      </w:r>
      <w:r w:rsidR="00DF221F" w:rsidRPr="00DF221F">
        <w:rPr>
          <w:position w:val="-14"/>
        </w:rPr>
        <w:object w:dxaOrig="3800" w:dyaOrig="400" w14:anchorId="343559F2">
          <v:shape id="_x0000_i1918" type="#_x0000_t75" style="width:190pt;height:20pt" o:ole="">
            <v:imagedata r:id="rId1814" o:title=""/>
          </v:shape>
          <o:OLEObject Type="Embed" ProgID="Equation.DSMT4" ShapeID="_x0000_i1918" DrawAspect="Content" ObjectID="_1540966460" r:id="rId181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73</w:instrText>
      </w:r>
      <w:r w:rsidR="005232C6">
        <w:rPr>
          <w:noProof/>
        </w:rPr>
        <w:fldChar w:fldCharType="end"/>
      </w:r>
      <w:r>
        <w:instrText>)</w:instrText>
      </w:r>
      <w:r>
        <w:fldChar w:fldCharType="end"/>
      </w:r>
    </w:p>
    <w:p w14:paraId="513FDFC9" w14:textId="77777777" w:rsidR="00FB6012" w:rsidRDefault="00FB6012" w:rsidP="00FB6012">
      <w:r>
        <w:t>where</w:t>
      </w:r>
    </w:p>
    <w:p w14:paraId="1A78F3FE" w14:textId="6E8ADAD6" w:rsidR="00FB6012" w:rsidRDefault="00FB6012" w:rsidP="00FB6012">
      <w:pPr>
        <w:pStyle w:val="MTDisplayEquation"/>
      </w:pPr>
      <w:r>
        <w:tab/>
      </w:r>
      <w:r w:rsidR="00DF221F" w:rsidRPr="00DF221F">
        <w:rPr>
          <w:position w:val="-70"/>
        </w:rPr>
        <w:object w:dxaOrig="6840" w:dyaOrig="1520" w14:anchorId="1291F0B4">
          <v:shape id="_x0000_i1919" type="#_x0000_t75" style="width:342.5pt;height:76pt" o:ole="">
            <v:imagedata r:id="rId1816" o:title=""/>
          </v:shape>
          <o:OLEObject Type="Embed" ProgID="Equation.DSMT4" ShapeID="_x0000_i1919" DrawAspect="Content" ObjectID="_1540966461" r:id="rId181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w:instrText>
      </w:r>
      <w:r w:rsidR="005232C6">
        <w:instrText xml:space="preserve">* Arabic \* MERGEFORMAT </w:instrText>
      </w:r>
      <w:r w:rsidR="005232C6">
        <w:fldChar w:fldCharType="separate"/>
      </w:r>
      <w:r w:rsidR="00843CC3">
        <w:rPr>
          <w:noProof/>
        </w:rPr>
        <w:instrText>74</w:instrText>
      </w:r>
      <w:r w:rsidR="005232C6">
        <w:rPr>
          <w:noProof/>
        </w:rPr>
        <w:fldChar w:fldCharType="end"/>
      </w:r>
      <w:r>
        <w:instrText>)</w:instrText>
      </w:r>
      <w:r>
        <w:fldChar w:fldCharType="end"/>
      </w:r>
    </w:p>
    <w:p w14:paraId="2D35262D" w14:textId="541E65D4" w:rsidR="00FB6012" w:rsidRDefault="0048294A" w:rsidP="00FB6012">
      <w:r>
        <w:t xml:space="preserve">Using a backward difference scheme for the time derivative, the </w:t>
      </w:r>
      <w:r w:rsidR="00FB6012">
        <w:t>last term is</w:t>
      </w:r>
    </w:p>
    <w:p w14:paraId="6B064A16" w14:textId="10FF211E" w:rsidR="00FB6012" w:rsidRDefault="00FB6012" w:rsidP="00FB6012">
      <w:pPr>
        <w:pStyle w:val="MTDisplayEquation"/>
      </w:pPr>
      <w:r>
        <w:tab/>
      </w:r>
      <w:r w:rsidR="00DF221F" w:rsidRPr="00DF221F">
        <w:rPr>
          <w:position w:val="-38"/>
        </w:rPr>
        <w:object w:dxaOrig="5240" w:dyaOrig="880" w14:anchorId="44B6405A">
          <v:shape id="_x0000_i1920" type="#_x0000_t75" style="width:261.5pt;height:44.5pt" o:ole="">
            <v:imagedata r:id="rId1818" o:title=""/>
          </v:shape>
          <o:OLEObject Type="Embed" ProgID="Equation.DSMT4" ShapeID="_x0000_i1920" DrawAspect="Content" ObjectID="_1540966462" r:id="rId181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w:instrText>
      </w:r>
      <w:r w:rsidR="005232C6">
        <w:instrText xml:space="preserve">Q MTEqn \c \* Arabic \* MERGEFORMAT </w:instrText>
      </w:r>
      <w:r w:rsidR="005232C6">
        <w:fldChar w:fldCharType="separate"/>
      </w:r>
      <w:r w:rsidR="00843CC3">
        <w:rPr>
          <w:noProof/>
        </w:rPr>
        <w:instrText>75</w:instrText>
      </w:r>
      <w:r w:rsidR="005232C6">
        <w:rPr>
          <w:noProof/>
        </w:rPr>
        <w:fldChar w:fldCharType="end"/>
      </w:r>
      <w:r>
        <w:instrText>)</w:instrText>
      </w:r>
      <w:r>
        <w:fldChar w:fldCharType="end"/>
      </w:r>
    </w:p>
    <w:p w14:paraId="6B55219B" w14:textId="77777777" w:rsidR="00FB6012" w:rsidRDefault="00FB6012" w:rsidP="00FB6012"/>
    <w:p w14:paraId="3BF71BA3" w14:textId="0E50A3FF" w:rsidR="00FB6012" w:rsidRDefault="00FB6012" w:rsidP="00FB6012">
      <w:pPr>
        <w:pStyle w:val="Heading4"/>
      </w:pPr>
      <w:r>
        <w:t xml:space="preserve">Linearization along </w:t>
      </w:r>
      <w:r w:rsidR="00DF221F" w:rsidRPr="00DF221F">
        <w:rPr>
          <w:position w:val="-10"/>
        </w:rPr>
        <w:object w:dxaOrig="340" w:dyaOrig="320" w14:anchorId="461292FF">
          <v:shape id="_x0000_i1921" type="#_x0000_t75" style="width:17.5pt;height:16pt" o:ole="">
            <v:imagedata r:id="rId1820" o:title=""/>
          </v:shape>
          <o:OLEObject Type="Embed" ProgID="Equation.DSMT4" ShapeID="_x0000_i1921" DrawAspect="Content" ObjectID="_1540966463" r:id="rId1821"/>
        </w:object>
      </w:r>
    </w:p>
    <w:p w14:paraId="11EC1E73" w14:textId="679161CB" w:rsidR="00FB6012" w:rsidRDefault="00FB6012" w:rsidP="00FB6012">
      <w:r>
        <w:t xml:space="preserve">The linearization of the various terms in </w:t>
      </w:r>
      <w:r w:rsidR="00DF221F" w:rsidRPr="00DF221F">
        <w:rPr>
          <w:position w:val="-12"/>
        </w:rPr>
        <w:object w:dxaOrig="540" w:dyaOrig="360" w14:anchorId="1F73BB87">
          <v:shape id="_x0000_i1922" type="#_x0000_t75" style="width:27pt;height:18.5pt" o:ole="">
            <v:imagedata r:id="rId1822" o:title=""/>
          </v:shape>
          <o:OLEObject Type="Embed" ProgID="Equation.DSMT4" ShapeID="_x0000_i1922" DrawAspect="Content" ObjectID="_1540966464" r:id="rId1823"/>
        </w:object>
      </w:r>
      <w:r>
        <w:t xml:space="preserve"> along </w:t>
      </w:r>
      <w:r w:rsidR="00DF221F" w:rsidRPr="00DF221F">
        <w:rPr>
          <w:position w:val="-10"/>
        </w:rPr>
        <w:object w:dxaOrig="340" w:dyaOrig="320" w14:anchorId="43650817">
          <v:shape id="_x0000_i1923" type="#_x0000_t75" style="width:17.5pt;height:16pt" o:ole="">
            <v:imagedata r:id="rId1824" o:title=""/>
          </v:shape>
          <o:OLEObject Type="Embed" ProgID="Equation.DSMT4" ShapeID="_x0000_i1923" DrawAspect="Content" ObjectID="_1540966465" r:id="rId1825"/>
        </w:object>
      </w:r>
      <w:r>
        <w:t xml:space="preserve"> yields</w:t>
      </w:r>
    </w:p>
    <w:p w14:paraId="2A58DA46" w14:textId="200818D3" w:rsidR="00FB6012" w:rsidRDefault="00FB6012" w:rsidP="00FB6012">
      <w:pPr>
        <w:pStyle w:val="MTDisplayEquation"/>
      </w:pPr>
      <w:r>
        <w:tab/>
      </w:r>
      <w:r w:rsidR="00DF221F" w:rsidRPr="00DF221F">
        <w:rPr>
          <w:position w:val="-16"/>
        </w:rPr>
        <w:object w:dxaOrig="3379" w:dyaOrig="440" w14:anchorId="78B21183">
          <v:shape id="_x0000_i1924" type="#_x0000_t75" style="width:169pt;height:22pt" o:ole="">
            <v:imagedata r:id="rId1826" o:title=""/>
          </v:shape>
          <o:OLEObject Type="Embed" ProgID="Equation.DSMT4" ShapeID="_x0000_i1924" DrawAspect="Content" ObjectID="_1540966466" r:id="rId182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76</w:instrText>
      </w:r>
      <w:r w:rsidR="005232C6">
        <w:rPr>
          <w:noProof/>
        </w:rPr>
        <w:fldChar w:fldCharType="end"/>
      </w:r>
      <w:r>
        <w:instrText>)</w:instrText>
      </w:r>
      <w:r>
        <w:fldChar w:fldCharType="end"/>
      </w:r>
    </w:p>
    <w:p w14:paraId="2DBA879F" w14:textId="1EC0A79C" w:rsidR="00FB6012" w:rsidRDefault="00FB6012" w:rsidP="00FB6012">
      <w:pPr>
        <w:pStyle w:val="MTDisplayEquation"/>
      </w:pPr>
      <w:r>
        <w:tab/>
      </w:r>
      <w:r w:rsidR="00DF221F" w:rsidRPr="00DF221F">
        <w:rPr>
          <w:position w:val="-28"/>
        </w:rPr>
        <w:object w:dxaOrig="5840" w:dyaOrig="680" w14:anchorId="28E06FBA">
          <v:shape id="_x0000_i1925" type="#_x0000_t75" style="width:291.5pt;height:33.5pt" o:ole="">
            <v:imagedata r:id="rId1828" o:title=""/>
          </v:shape>
          <o:OLEObject Type="Embed" ProgID="Equation.DSMT4" ShapeID="_x0000_i1925" DrawAspect="Content" ObjectID="_1540966467" r:id="rId182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77</w:instrText>
      </w:r>
      <w:r w:rsidR="005232C6">
        <w:rPr>
          <w:noProof/>
        </w:rPr>
        <w:fldChar w:fldCharType="end"/>
      </w:r>
      <w:r>
        <w:instrText>)</w:instrText>
      </w:r>
      <w:r>
        <w:fldChar w:fldCharType="end"/>
      </w:r>
    </w:p>
    <w:p w14:paraId="67F1B095" w14:textId="1F94DD51" w:rsidR="00FB6012" w:rsidRDefault="00FB6012" w:rsidP="00FB6012">
      <w:pPr>
        <w:pStyle w:val="MTDisplayEquation"/>
      </w:pPr>
      <w:r>
        <w:tab/>
      </w:r>
      <w:r w:rsidR="00DF221F" w:rsidRPr="00DF221F">
        <w:rPr>
          <w:position w:val="-38"/>
        </w:rPr>
        <w:object w:dxaOrig="6920" w:dyaOrig="880" w14:anchorId="53C9D789">
          <v:shape id="_x0000_i1926" type="#_x0000_t75" style="width:345.5pt;height:44.5pt" o:ole="">
            <v:imagedata r:id="rId1830" o:title=""/>
          </v:shape>
          <o:OLEObject Type="Embed" ProgID="Equation.DSMT4" ShapeID="_x0000_i1926" DrawAspect="Content" ObjectID="_1540966468" r:id="rId183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78</w:instrText>
      </w:r>
      <w:r w:rsidR="005232C6">
        <w:rPr>
          <w:noProof/>
        </w:rPr>
        <w:fldChar w:fldCharType="end"/>
      </w:r>
      <w:r>
        <w:instrText>)</w:instrText>
      </w:r>
      <w:r>
        <w:fldChar w:fldCharType="end"/>
      </w:r>
    </w:p>
    <w:p w14:paraId="3E102B75" w14:textId="77777777" w:rsidR="00FB6012" w:rsidRDefault="00FB6012" w:rsidP="00FB6012"/>
    <w:p w14:paraId="0D5FED7E" w14:textId="2C7281C9" w:rsidR="00FB6012" w:rsidRDefault="00FB6012" w:rsidP="00FB6012">
      <w:pPr>
        <w:pStyle w:val="Heading4"/>
      </w:pPr>
      <w:r>
        <w:t xml:space="preserve">Linearization along </w:t>
      </w:r>
      <w:r w:rsidR="00DF221F" w:rsidRPr="00DF221F">
        <w:rPr>
          <w:position w:val="-6"/>
        </w:rPr>
        <w:object w:dxaOrig="340" w:dyaOrig="279" w14:anchorId="3C4DBA40">
          <v:shape id="_x0000_i1927" type="#_x0000_t75" style="width:17.5pt;height:14pt" o:ole="">
            <v:imagedata r:id="rId1832" o:title=""/>
          </v:shape>
          <o:OLEObject Type="Embed" ProgID="Equation.DSMT4" ShapeID="_x0000_i1927" DrawAspect="Content" ObjectID="_1540966469" r:id="rId1833"/>
        </w:object>
      </w:r>
    </w:p>
    <w:p w14:paraId="3426A0EA" w14:textId="6A80C462" w:rsidR="00FB6012" w:rsidRDefault="00FB6012" w:rsidP="00FB6012">
      <w:r>
        <w:t xml:space="preserve">The linearization of the first term in </w:t>
      </w:r>
      <w:r w:rsidR="00DF221F" w:rsidRPr="00DF221F">
        <w:rPr>
          <w:position w:val="-12"/>
        </w:rPr>
        <w:object w:dxaOrig="540" w:dyaOrig="360" w14:anchorId="34738F8C">
          <v:shape id="_x0000_i1928" type="#_x0000_t75" style="width:27pt;height:18.5pt" o:ole="">
            <v:imagedata r:id="rId1834" o:title=""/>
          </v:shape>
          <o:OLEObject Type="Embed" ProgID="Equation.DSMT4" ShapeID="_x0000_i1928" DrawAspect="Content" ObjectID="_1540966470" r:id="rId1835"/>
        </w:object>
      </w:r>
      <w:r>
        <w:t xml:space="preserve"> along </w:t>
      </w:r>
      <w:r w:rsidR="00DF221F" w:rsidRPr="00DF221F">
        <w:rPr>
          <w:position w:val="-6"/>
        </w:rPr>
        <w:object w:dxaOrig="340" w:dyaOrig="279" w14:anchorId="06340407">
          <v:shape id="_x0000_i1929" type="#_x0000_t75" style="width:17.5pt;height:14pt" o:ole="">
            <v:imagedata r:id="rId1836" o:title=""/>
          </v:shape>
          <o:OLEObject Type="Embed" ProgID="Equation.DSMT4" ShapeID="_x0000_i1929" DrawAspect="Content" ObjectID="_1540966471" r:id="rId1837"/>
        </w:object>
      </w:r>
      <w:r>
        <w:t xml:space="preserve"> yields</w:t>
      </w:r>
    </w:p>
    <w:p w14:paraId="48F7F5F1" w14:textId="16D85D80" w:rsidR="00FB6012" w:rsidRDefault="00FB6012" w:rsidP="00FB6012">
      <w:pPr>
        <w:pStyle w:val="MTDisplayEquation"/>
      </w:pPr>
      <w:r>
        <w:tab/>
      </w:r>
      <w:r w:rsidR="00DF221F" w:rsidRPr="00DF221F">
        <w:rPr>
          <w:position w:val="-32"/>
        </w:rPr>
        <w:object w:dxaOrig="5640" w:dyaOrig="760" w14:anchorId="69FAEA5F">
          <v:shape id="_x0000_i1930" type="#_x0000_t75" style="width:282pt;height:38.5pt" o:ole="">
            <v:imagedata r:id="rId1838" o:title=""/>
          </v:shape>
          <o:OLEObject Type="Embed" ProgID="Equation.DSMT4" ShapeID="_x0000_i1930" DrawAspect="Content" ObjectID="_1540966472" r:id="rId18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79</w:instrText>
      </w:r>
      <w:r w:rsidR="005232C6">
        <w:rPr>
          <w:noProof/>
        </w:rPr>
        <w:fldChar w:fldCharType="end"/>
      </w:r>
      <w:r>
        <w:instrText>)</w:instrText>
      </w:r>
      <w:r>
        <w:fldChar w:fldCharType="end"/>
      </w:r>
    </w:p>
    <w:p w14:paraId="6BA2FC95" w14:textId="77777777" w:rsidR="00FB6012" w:rsidRDefault="00FB6012" w:rsidP="00FB6012">
      <w:r>
        <w:t>where</w:t>
      </w:r>
    </w:p>
    <w:p w14:paraId="66C0DEC1" w14:textId="3D10BD9F" w:rsidR="00FB6012" w:rsidRDefault="00FB6012" w:rsidP="00FB6012">
      <w:pPr>
        <w:pStyle w:val="MTDisplayEquation"/>
      </w:pPr>
      <w:r>
        <w:tab/>
      </w:r>
      <w:r w:rsidR="00DF221F" w:rsidRPr="00DF221F">
        <w:rPr>
          <w:position w:val="-24"/>
        </w:rPr>
        <w:object w:dxaOrig="1920" w:dyaOrig="660" w14:anchorId="73AE7310">
          <v:shape id="_x0000_i1931" type="#_x0000_t75" style="width:96pt;height:33pt" o:ole="">
            <v:imagedata r:id="rId1840" o:title=""/>
          </v:shape>
          <o:OLEObject Type="Embed" ProgID="Equation.DSMT4" ShapeID="_x0000_i1931" DrawAspect="Content" ObjectID="_1540966473" r:id="rId184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80</w:instrText>
      </w:r>
      <w:r w:rsidR="005232C6">
        <w:rPr>
          <w:noProof/>
        </w:rPr>
        <w:fldChar w:fldCharType="end"/>
      </w:r>
      <w:r>
        <w:instrText>)</w:instrText>
      </w:r>
      <w:r>
        <w:fldChar w:fldCharType="end"/>
      </w:r>
    </w:p>
    <w:p w14:paraId="102E916B" w14:textId="77777777" w:rsidR="00FB6012" w:rsidRDefault="00FB6012" w:rsidP="00FB6012">
      <w:r>
        <w:t>represents the spatial tangent of the stress with respect to the effective concentration. The next term is</w:t>
      </w:r>
    </w:p>
    <w:p w14:paraId="658D80A6" w14:textId="606BAB06" w:rsidR="00FB6012" w:rsidRDefault="00FB6012" w:rsidP="00FB6012">
      <w:pPr>
        <w:pStyle w:val="MTDisplayEquation"/>
      </w:pPr>
      <w:r>
        <w:tab/>
      </w:r>
      <w:r w:rsidR="00DF221F" w:rsidRPr="00DF221F">
        <w:rPr>
          <w:position w:val="-14"/>
        </w:rPr>
        <w:object w:dxaOrig="4080" w:dyaOrig="400" w14:anchorId="2BF835B1">
          <v:shape id="_x0000_i1932" type="#_x0000_t75" style="width:204pt;height:20pt" o:ole="">
            <v:imagedata r:id="rId1842" o:title=""/>
          </v:shape>
          <o:OLEObject Type="Embed" ProgID="Equation.DSMT4" ShapeID="_x0000_i1932" DrawAspect="Content" ObjectID="_1540966474" r:id="rId184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81</w:instrText>
      </w:r>
      <w:r w:rsidR="005232C6">
        <w:rPr>
          <w:noProof/>
        </w:rPr>
        <w:fldChar w:fldCharType="end"/>
      </w:r>
      <w:r>
        <w:instrText>)</w:instrText>
      </w:r>
      <w:r>
        <w:fldChar w:fldCharType="end"/>
      </w:r>
    </w:p>
    <w:p w14:paraId="008D44CA" w14:textId="77777777" w:rsidR="00FB6012" w:rsidRDefault="00FB6012" w:rsidP="00FB6012">
      <w:r>
        <w:t>where</w:t>
      </w:r>
    </w:p>
    <w:p w14:paraId="46949CC0" w14:textId="19DCE3CF" w:rsidR="00FB6012" w:rsidRDefault="00FB6012" w:rsidP="00FB6012">
      <w:pPr>
        <w:pStyle w:val="MTDisplayEquation"/>
      </w:pPr>
      <w:r>
        <w:tab/>
      </w:r>
      <w:r w:rsidR="00DF221F" w:rsidRPr="00DF221F">
        <w:rPr>
          <w:position w:val="-74"/>
        </w:rPr>
        <w:object w:dxaOrig="5860" w:dyaOrig="1600" w14:anchorId="32B95D5D">
          <v:shape id="_x0000_i1933" type="#_x0000_t75" style="width:293.5pt;height:80.5pt" o:ole="">
            <v:imagedata r:id="rId1844" o:title=""/>
          </v:shape>
          <o:OLEObject Type="Embed" ProgID="Equation.DSMT4" ShapeID="_x0000_i1933" DrawAspect="Content" ObjectID="_1540966475" r:id="rId184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w:instrText>
      </w:r>
      <w:r w:rsidR="005232C6">
        <w:instrText xml:space="preserve">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82</w:instrText>
      </w:r>
      <w:r w:rsidR="005232C6">
        <w:rPr>
          <w:noProof/>
        </w:rPr>
        <w:fldChar w:fldCharType="end"/>
      </w:r>
      <w:r>
        <w:instrText>)</w:instrText>
      </w:r>
      <w:r>
        <w:fldChar w:fldCharType="end"/>
      </w:r>
    </w:p>
    <w:p w14:paraId="4E4E4166" w14:textId="77777777" w:rsidR="00FB6012" w:rsidRDefault="00FB6012" w:rsidP="00FB6012">
      <w:r>
        <w:t>and</w:t>
      </w:r>
    </w:p>
    <w:p w14:paraId="2B2FCE95" w14:textId="30376340" w:rsidR="00FB6012" w:rsidRDefault="00FB6012" w:rsidP="00FB6012">
      <w:pPr>
        <w:pStyle w:val="MTDisplayEquation"/>
      </w:pPr>
      <w:r>
        <w:tab/>
      </w:r>
      <w:r w:rsidR="00DF221F" w:rsidRPr="00DF221F">
        <w:rPr>
          <w:position w:val="-24"/>
        </w:rPr>
        <w:object w:dxaOrig="1840" w:dyaOrig="660" w14:anchorId="2F6B52B2">
          <v:shape id="_x0000_i1934" type="#_x0000_t75" style="width:92pt;height:33pt" o:ole="">
            <v:imagedata r:id="rId1846" o:title=""/>
          </v:shape>
          <o:OLEObject Type="Embed" ProgID="Equation.DSMT4" ShapeID="_x0000_i1934" DrawAspect="Content" ObjectID="_1540966476" r:id="rId184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83</w:instrText>
      </w:r>
      <w:r w:rsidR="005232C6">
        <w:rPr>
          <w:noProof/>
        </w:rPr>
        <w:fldChar w:fldCharType="end"/>
      </w:r>
      <w:r>
        <w:instrText>)</w:instrText>
      </w:r>
      <w:r>
        <w:fldChar w:fldCharType="end"/>
      </w:r>
    </w:p>
    <w:p w14:paraId="6414EC83" w14:textId="77777777" w:rsidR="00FB6012" w:rsidRDefault="00FB6012" w:rsidP="00FB6012">
      <w:r>
        <w:t>is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7AD93A33" w:rsidR="00FB6012" w:rsidRDefault="00FB6012" w:rsidP="00FB6012">
      <w:pPr>
        <w:pStyle w:val="MTDisplayEquation"/>
      </w:pPr>
      <w:r>
        <w:tab/>
      </w:r>
      <w:r w:rsidR="00DF221F" w:rsidRPr="00DF221F">
        <w:rPr>
          <w:position w:val="-28"/>
        </w:rPr>
        <w:object w:dxaOrig="2420" w:dyaOrig="680" w14:anchorId="68F8E0A3">
          <v:shape id="_x0000_i1935" type="#_x0000_t75" style="width:120.5pt;height:33.5pt" o:ole="">
            <v:imagedata r:id="rId1848" o:title=""/>
          </v:shape>
          <o:OLEObject Type="Embed" ProgID="Equation.DSMT4" ShapeID="_x0000_i1935" DrawAspect="Content" ObjectID="_1540966477" r:id="rId184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84</w:instrText>
      </w:r>
      <w:r w:rsidR="005232C6">
        <w:rPr>
          <w:noProof/>
        </w:rPr>
        <w:fldChar w:fldCharType="end"/>
      </w:r>
      <w:r>
        <w:instrText>)</w:instrText>
      </w:r>
      <w:r>
        <w:fldChar w:fldCharType="end"/>
      </w:r>
    </w:p>
    <w:p w14:paraId="6A6E01AB" w14:textId="77777777" w:rsidR="00FB6012" w:rsidRDefault="00FB6012" w:rsidP="00FB6012">
      <w:r>
        <w:t>The following term is</w:t>
      </w:r>
    </w:p>
    <w:p w14:paraId="1942F3E3" w14:textId="00D787BF" w:rsidR="00FB6012" w:rsidRDefault="00FB6012" w:rsidP="00FB6012">
      <w:pPr>
        <w:pStyle w:val="MTDisplayEquation"/>
      </w:pPr>
      <w:r>
        <w:tab/>
      </w:r>
      <w:r w:rsidR="00DF221F" w:rsidRPr="00DF221F">
        <w:rPr>
          <w:position w:val="-14"/>
        </w:rPr>
        <w:object w:dxaOrig="3780" w:dyaOrig="400" w14:anchorId="1E0FBEF0">
          <v:shape id="_x0000_i1936" type="#_x0000_t75" style="width:189pt;height:20pt" o:ole="">
            <v:imagedata r:id="rId1850" o:title=""/>
          </v:shape>
          <o:OLEObject Type="Embed" ProgID="Equation.DSMT4" ShapeID="_x0000_i1936" DrawAspect="Content" ObjectID="_1540966478" r:id="rId185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w:instrText>
      </w:r>
      <w:r w:rsidR="005232C6">
        <w:instrText xml:space="preserve">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85</w:instrText>
      </w:r>
      <w:r w:rsidR="005232C6">
        <w:rPr>
          <w:noProof/>
        </w:rPr>
        <w:fldChar w:fldCharType="end"/>
      </w:r>
      <w:r>
        <w:instrText>)</w:instrText>
      </w:r>
      <w:r>
        <w:fldChar w:fldCharType="end"/>
      </w:r>
    </w:p>
    <w:p w14:paraId="3892FB1F" w14:textId="77777777" w:rsidR="00FB6012" w:rsidRDefault="00FB6012" w:rsidP="00FB6012">
      <w:r>
        <w:t>where</w:t>
      </w:r>
    </w:p>
    <w:p w14:paraId="79B89BD1" w14:textId="79E81ACA" w:rsidR="00FB6012" w:rsidRDefault="00FB6012" w:rsidP="00FB6012">
      <w:pPr>
        <w:pStyle w:val="MTDisplayEquation"/>
      </w:pPr>
      <w:r>
        <w:lastRenderedPageBreak/>
        <w:tab/>
      </w:r>
      <w:r w:rsidR="00DF221F" w:rsidRPr="00DF221F">
        <w:rPr>
          <w:position w:val="-102"/>
        </w:rPr>
        <w:object w:dxaOrig="4160" w:dyaOrig="1880" w14:anchorId="3B45010E">
          <v:shape id="_x0000_i1937" type="#_x0000_t75" style="width:207.5pt;height:93.5pt" o:ole="">
            <v:imagedata r:id="rId1852" o:title=""/>
          </v:shape>
          <o:OLEObject Type="Embed" ProgID="Equation.DSMT4" ShapeID="_x0000_i1937" DrawAspect="Content" ObjectID="_1540966479" r:id="rId1853"/>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86</w:instrText>
      </w:r>
      <w:r w:rsidR="005232C6">
        <w:rPr>
          <w:noProof/>
        </w:rPr>
        <w:fldChar w:fldCharType="end"/>
      </w:r>
      <w:r>
        <w:instrText>)</w:instrText>
      </w:r>
      <w:r>
        <w:fldChar w:fldCharType="end"/>
      </w:r>
    </w:p>
    <w:p w14:paraId="3A3E8CAC" w14:textId="77777777" w:rsidR="00FB6012" w:rsidRDefault="00FB6012" w:rsidP="00FB6012">
      <w:r>
        <w:t>and</w:t>
      </w:r>
    </w:p>
    <w:p w14:paraId="0CA7841F" w14:textId="345D4F73" w:rsidR="00FB6012" w:rsidRDefault="00FB6012" w:rsidP="00FB6012">
      <w:pPr>
        <w:pStyle w:val="MTDisplayEquation"/>
      </w:pPr>
      <w:r>
        <w:tab/>
      </w:r>
      <w:r w:rsidR="00DF221F" w:rsidRPr="00DF221F">
        <w:rPr>
          <w:position w:val="-24"/>
        </w:rPr>
        <w:object w:dxaOrig="1800" w:dyaOrig="620" w14:anchorId="1A777993">
          <v:shape id="_x0000_i1938" type="#_x0000_t75" style="width:90.5pt;height:31pt" o:ole="">
            <v:imagedata r:id="rId1854" o:title=""/>
          </v:shape>
          <o:OLEObject Type="Embed" ProgID="Equation.DSMT4" ShapeID="_x0000_i1938" DrawAspect="Content" ObjectID="_1540966480" r:id="rId185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87</w:instrText>
      </w:r>
      <w:r w:rsidR="005232C6">
        <w:rPr>
          <w:noProof/>
        </w:rPr>
        <w:fldChar w:fldCharType="end"/>
      </w:r>
      <w:r>
        <w:instrText>)</w:instrText>
      </w:r>
      <w:r>
        <w:fldChar w:fldCharType="end"/>
      </w:r>
    </w:p>
    <w:p w14:paraId="11844061" w14:textId="77777777" w:rsidR="00FB6012" w:rsidRDefault="00FB6012" w:rsidP="00FB6012">
      <w:r>
        <w:t>is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34BF6ACF" w:rsidR="00FB6012" w:rsidRDefault="00FB6012" w:rsidP="00FB6012">
      <w:pPr>
        <w:pStyle w:val="MTDisplayEquation"/>
      </w:pPr>
      <w:r>
        <w:tab/>
      </w:r>
      <w:r w:rsidR="00DF221F" w:rsidRPr="00DF221F">
        <w:rPr>
          <w:position w:val="-38"/>
        </w:rPr>
        <w:object w:dxaOrig="4740" w:dyaOrig="880" w14:anchorId="435FFD17">
          <v:shape id="_x0000_i1939" type="#_x0000_t75" style="width:237pt;height:44.5pt" o:ole="">
            <v:imagedata r:id="rId1856" o:title=""/>
          </v:shape>
          <o:OLEObject Type="Embed" ProgID="Equation.DSMT4" ShapeID="_x0000_i1939" DrawAspect="Content" ObjectID="_1540966481" r:id="rId185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w:instrText>
      </w:r>
      <w:r w:rsidR="005232C6">
        <w:instrText xml:space="preserve">ic \* MERGEFORMAT </w:instrText>
      </w:r>
      <w:r w:rsidR="005232C6">
        <w:fldChar w:fldCharType="separate"/>
      </w:r>
      <w:r w:rsidR="00843CC3">
        <w:rPr>
          <w:noProof/>
        </w:rPr>
        <w:instrText>88</w:instrText>
      </w:r>
      <w:r w:rsidR="005232C6">
        <w:rPr>
          <w:noProof/>
        </w:rPr>
        <w:fldChar w:fldCharType="end"/>
      </w:r>
      <w:r>
        <w:instrText>)</w:instrText>
      </w:r>
      <w:r>
        <w:fldChar w:fldCharType="end"/>
      </w:r>
    </w:p>
    <w:p w14:paraId="10AC301E" w14:textId="3DE32546" w:rsidR="00FB6012" w:rsidRDefault="00FB6012" w:rsidP="00FB6012">
      <w:r>
        <w:t>where</w:t>
      </w:r>
      <w:r w:rsidR="0048294A">
        <w:t xml:space="preserve"> we similarly used a backward difference scheme to discretize the time derivative.</w:t>
      </w:r>
    </w:p>
    <w:p w14:paraId="05E93D39" w14:textId="77777777" w:rsidR="00FB6012" w:rsidRDefault="00FB6012" w:rsidP="00FB6012"/>
    <w:p w14:paraId="5FDE5799" w14:textId="77777777" w:rsidR="00FB6012" w:rsidRDefault="00FB6012" w:rsidP="00FB6012">
      <w:pPr>
        <w:pStyle w:val="Heading3"/>
      </w:pPr>
      <w:bookmarkStart w:id="506" w:name="_Toc176704847"/>
      <w:bookmarkStart w:id="507" w:name="_Ref177807078"/>
      <w:bookmarkStart w:id="508" w:name="_Ref177807153"/>
      <w:bookmarkStart w:id="509" w:name="_Ref191695106"/>
      <w:bookmarkStart w:id="510" w:name="_Toc467221637"/>
      <w:r>
        <w:t>Linearization of External Virtual Work</w:t>
      </w:r>
      <w:bookmarkEnd w:id="506"/>
      <w:bookmarkEnd w:id="507"/>
      <w:bookmarkEnd w:id="508"/>
      <w:bookmarkEnd w:id="509"/>
      <w:bookmarkEnd w:id="510"/>
    </w:p>
    <w:p w14:paraId="6FD362A5" w14:textId="3F7C1B28" w:rsidR="00FB6012" w:rsidRDefault="00FB6012" w:rsidP="00FB6012">
      <w:r>
        <w:t xml:space="preserve">The linearization of </w:t>
      </w:r>
      <w:r w:rsidR="00DF221F" w:rsidRPr="00DF221F">
        <w:rPr>
          <w:position w:val="-12"/>
        </w:rPr>
        <w:object w:dxaOrig="560" w:dyaOrig="360" w14:anchorId="70F6A084">
          <v:shape id="_x0000_i1940" type="#_x0000_t75" style="width:27.5pt;height:18.5pt" o:ole="">
            <v:imagedata r:id="rId1858" o:title=""/>
          </v:shape>
          <o:OLEObject Type="Embed" ProgID="Equation.DSMT4" ShapeID="_x0000_i1940" DrawAspect="Content" ObjectID="_1540966482" r:id="rId1859"/>
        </w:object>
      </w:r>
      <w:r>
        <w:t xml:space="preserve"> in </w:t>
      </w:r>
      <w:r w:rsidR="00605580">
        <w:fldChar w:fldCharType="begin"/>
      </w:r>
      <w:r w:rsidR="00605580">
        <w:instrText xml:space="preserve"> GOTOBUTTON ZEqnNum588916  \* MERGEFORMAT </w:instrText>
      </w:r>
      <w:r w:rsidR="005232C6">
        <w:fldChar w:fldCharType="begin"/>
      </w:r>
      <w:r w:rsidR="005232C6">
        <w:instrText xml:space="preserve"> REF ZEqnNum588916 \* Charformat \! \* MERGEFORMAT </w:instrText>
      </w:r>
      <w:r w:rsidR="005232C6">
        <w:fldChar w:fldCharType="separate"/>
      </w:r>
      <w:r w:rsidR="00843CC3">
        <w:instrText>(3.55)</w:instrText>
      </w:r>
      <w:r w:rsidR="005232C6">
        <w:fldChar w:fldCharType="end"/>
      </w:r>
      <w:r w:rsidR="00605580">
        <w:fldChar w:fldCharType="end"/>
      </w:r>
      <w:r>
        <w:t xml:space="preserve"> depends on whether natural boundary conditions are prescribed as area densities or total net values over an area. Thus, in the case when </w:t>
      </w:r>
      <w:r w:rsidR="00DF221F" w:rsidRPr="00DF221F">
        <w:rPr>
          <w:position w:val="-10"/>
        </w:rPr>
        <w:object w:dxaOrig="440" w:dyaOrig="320" w14:anchorId="68FA4EFA">
          <v:shape id="_x0000_i1941" type="#_x0000_t75" style="width:22pt;height:16pt" o:ole="">
            <v:imagedata r:id="rId1860" o:title=""/>
          </v:shape>
          <o:OLEObject Type="Embed" ProgID="Equation.DSMT4" ShapeID="_x0000_i1941" DrawAspect="Content" ObjectID="_1540966483" r:id="rId1861"/>
        </w:object>
      </w:r>
      <w:r>
        <w:t xml:space="preserve"> (net force), </w:t>
      </w:r>
      <w:r w:rsidR="00DF221F" w:rsidRPr="00DF221F">
        <w:rPr>
          <w:position w:val="-12"/>
        </w:rPr>
        <w:object w:dxaOrig="560" w:dyaOrig="360" w14:anchorId="10724E62">
          <v:shape id="_x0000_i1942" type="#_x0000_t75" style="width:27.5pt;height:18.5pt" o:ole="">
            <v:imagedata r:id="rId1862" o:title=""/>
          </v:shape>
          <o:OLEObject Type="Embed" ProgID="Equation.DSMT4" ShapeID="_x0000_i1942" DrawAspect="Content" ObjectID="_1540966484" r:id="rId1863"/>
        </w:object>
      </w:r>
      <w:r>
        <w:t xml:space="preserve"> (net volumetric flow rate), or </w:t>
      </w:r>
      <w:r w:rsidR="00DF221F" w:rsidRPr="00DF221F">
        <w:rPr>
          <w:position w:val="-12"/>
        </w:rPr>
        <w:object w:dxaOrig="520" w:dyaOrig="360" w14:anchorId="18461E1D">
          <v:shape id="_x0000_i1943" type="#_x0000_t75" style="width:26pt;height:18.5pt" o:ole="">
            <v:imagedata r:id="rId1864" o:title=""/>
          </v:shape>
          <o:OLEObject Type="Embed" ProgID="Equation.DSMT4" ShapeID="_x0000_i1943" DrawAspect="Content" ObjectID="_1540966485" r:id="rId1865"/>
        </w:object>
      </w:r>
      <w:r>
        <w:t xml:space="preserve"> (net molar flow rate) are prescribed over the elemental area </w:t>
      </w:r>
      <w:r w:rsidR="00DF221F" w:rsidRPr="00DF221F">
        <w:rPr>
          <w:position w:val="-6"/>
        </w:rPr>
        <w:object w:dxaOrig="320" w:dyaOrig="279" w14:anchorId="76A26CFA">
          <v:shape id="_x0000_i1944" type="#_x0000_t75" style="width:16pt;height:14pt" o:ole="">
            <v:imagedata r:id="rId1866" o:title=""/>
          </v:shape>
          <o:OLEObject Type="Embed" ProgID="Equation.DSMT4" ShapeID="_x0000_i1944" DrawAspect="Content" ObjectID="_1540966486" r:id="rId1867"/>
        </w:object>
      </w:r>
      <w:r>
        <w:t xml:space="preserve">, there is no variation in </w:t>
      </w:r>
      <w:r w:rsidR="00DF221F" w:rsidRPr="00DF221F">
        <w:rPr>
          <w:position w:val="-12"/>
        </w:rPr>
        <w:object w:dxaOrig="560" w:dyaOrig="360" w14:anchorId="4C96934F">
          <v:shape id="_x0000_i1945" type="#_x0000_t75" style="width:27.5pt;height:18.5pt" o:ole="">
            <v:imagedata r:id="rId1868" o:title=""/>
          </v:shape>
          <o:OLEObject Type="Embed" ProgID="Equation.DSMT4" ShapeID="_x0000_i1945" DrawAspect="Content" ObjectID="_1540966487" r:id="rId1869"/>
        </w:object>
      </w:r>
      <w:r>
        <w:t xml:space="preserve"> and it follows that </w:t>
      </w:r>
      <w:r w:rsidR="00DF221F" w:rsidRPr="00DF221F">
        <w:rPr>
          <w:position w:val="-12"/>
        </w:rPr>
        <w:object w:dxaOrig="1120" w:dyaOrig="360" w14:anchorId="660D31D0">
          <v:shape id="_x0000_i1946" type="#_x0000_t75" style="width:56pt;height:18.5pt" o:ole="">
            <v:imagedata r:id="rId1870" o:title=""/>
          </v:shape>
          <o:OLEObject Type="Embed" ProgID="Equation.DSMT4" ShapeID="_x0000_i1946" DrawAspect="Content" ObjectID="_1540966488" r:id="rId1871"/>
        </w:object>
      </w:r>
      <w:r>
        <w:t xml:space="preserve">. Alternatively, in the case when </w:t>
      </w:r>
      <w:r w:rsidR="00DF221F" w:rsidRPr="00DF221F">
        <w:rPr>
          <w:position w:val="-6"/>
        </w:rPr>
        <w:object w:dxaOrig="160" w:dyaOrig="260" w14:anchorId="40D7B983">
          <v:shape id="_x0000_i1947" type="#_x0000_t75" style="width:8.5pt;height:12.5pt" o:ole="">
            <v:imagedata r:id="rId1872" o:title=""/>
          </v:shape>
          <o:OLEObject Type="Embed" ProgID="Equation.DSMT4" ShapeID="_x0000_i1947" DrawAspect="Content" ObjectID="_1540966489" r:id="rId1873"/>
        </w:object>
      </w:r>
      <w:r>
        <w:t xml:space="preserve">, </w:t>
      </w:r>
      <w:r w:rsidR="00DF221F" w:rsidRPr="00DF221F">
        <w:rPr>
          <w:position w:val="-12"/>
        </w:rPr>
        <w:object w:dxaOrig="300" w:dyaOrig="360" w14:anchorId="337F9709">
          <v:shape id="_x0000_i1948" type="#_x0000_t75" style="width:15pt;height:18.5pt" o:ole="">
            <v:imagedata r:id="rId1874" o:title=""/>
          </v:shape>
          <o:OLEObject Type="Embed" ProgID="Equation.DSMT4" ShapeID="_x0000_i1948" DrawAspect="Content" ObjectID="_1540966490" r:id="rId1875"/>
        </w:object>
      </w:r>
      <w:r>
        <w:t xml:space="preserve"> or </w:t>
      </w:r>
      <w:r w:rsidR="00DF221F" w:rsidRPr="00DF221F">
        <w:rPr>
          <w:position w:val="-12"/>
        </w:rPr>
        <w:object w:dxaOrig="260" w:dyaOrig="360" w14:anchorId="564E67E6">
          <v:shape id="_x0000_i1949" type="#_x0000_t75" style="width:12.5pt;height:18.5pt" o:ole="">
            <v:imagedata r:id="rId1876" o:title=""/>
          </v:shape>
          <o:OLEObject Type="Embed" ProgID="Equation.DSMT4" ShapeID="_x0000_i1949" DrawAspect="Content" ObjectID="_1540966491" r:id="rId1877"/>
        </w:object>
      </w:r>
      <w:r>
        <w:t xml:space="preserve"> are prescribed, the linearization may be performed by evaluating the integral in the parametric space of the boundary surface </w:t>
      </w:r>
      <w:r w:rsidR="00DF221F" w:rsidRPr="00DF221F">
        <w:rPr>
          <w:position w:val="-6"/>
        </w:rPr>
        <w:object w:dxaOrig="320" w:dyaOrig="279" w14:anchorId="2D0ADEBD">
          <v:shape id="_x0000_i1950" type="#_x0000_t75" style="width:16pt;height:14pt" o:ole="">
            <v:imagedata r:id="rId1878" o:title=""/>
          </v:shape>
          <o:OLEObject Type="Embed" ProgID="Equation.DSMT4" ShapeID="_x0000_i1950" DrawAspect="Content" ObjectID="_1540966492" r:id="rId1879"/>
        </w:object>
      </w:r>
      <w:r>
        <w:t xml:space="preserve">, with parametric coordinates </w:t>
      </w:r>
      <w:r w:rsidR="00DF221F" w:rsidRPr="00DF221F">
        <w:rPr>
          <w:position w:val="-16"/>
        </w:rPr>
        <w:object w:dxaOrig="800" w:dyaOrig="440" w14:anchorId="754BA237">
          <v:shape id="_x0000_i1951" type="#_x0000_t75" style="width:40pt;height:22pt" o:ole="">
            <v:imagedata r:id="rId1880" o:title=""/>
          </v:shape>
          <o:OLEObject Type="Embed" ProgID="Equation.DSMT4" ShapeID="_x0000_i1951" DrawAspect="Content" ObjectID="_1540966493" r:id="rId1881"/>
        </w:object>
      </w:r>
      <w:r>
        <w:t xml:space="preserve">. Accordingly, for a point </w:t>
      </w:r>
      <w:r w:rsidR="00DF221F" w:rsidRPr="00DF221F">
        <w:rPr>
          <w:position w:val="-16"/>
        </w:rPr>
        <w:object w:dxaOrig="940" w:dyaOrig="440" w14:anchorId="1A8953DE">
          <v:shape id="_x0000_i1952" type="#_x0000_t75" style="width:47pt;height:22pt" o:ole="">
            <v:imagedata r:id="rId1882" o:title=""/>
          </v:shape>
          <o:OLEObject Type="Embed" ProgID="Equation.DSMT4" ShapeID="_x0000_i1952" DrawAspect="Content" ObjectID="_1540966494" r:id="rId1883"/>
        </w:object>
      </w:r>
      <w:r>
        <w:t xml:space="preserve"> on </w:t>
      </w:r>
      <w:r w:rsidR="00DF221F" w:rsidRPr="00DF221F">
        <w:rPr>
          <w:position w:val="-6"/>
        </w:rPr>
        <w:object w:dxaOrig="320" w:dyaOrig="279" w14:anchorId="2E14C7A7">
          <v:shape id="_x0000_i1953" type="#_x0000_t75" style="width:16pt;height:14pt" o:ole="">
            <v:imagedata r:id="rId1884" o:title=""/>
          </v:shape>
          <o:OLEObject Type="Embed" ProgID="Equation.DSMT4" ShapeID="_x0000_i1953" DrawAspect="Content" ObjectID="_1540966495" r:id="rId1885"/>
        </w:object>
      </w:r>
      <w:r>
        <w:t>, surface tangents (covariant basis vectors) are given by</w:t>
      </w:r>
    </w:p>
    <w:p w14:paraId="1B7C3A85" w14:textId="6C11663E" w:rsidR="00FB6012" w:rsidRDefault="00FB6012" w:rsidP="00FB6012">
      <w:pPr>
        <w:pStyle w:val="MTDisplayEquation"/>
      </w:pPr>
      <w:r>
        <w:tab/>
      </w:r>
      <w:r w:rsidR="00DF221F" w:rsidRPr="00DF221F">
        <w:rPr>
          <w:position w:val="-28"/>
        </w:rPr>
        <w:object w:dxaOrig="2180" w:dyaOrig="660" w14:anchorId="577FBFB0">
          <v:shape id="_x0000_i1954" type="#_x0000_t75" style="width:109pt;height:33pt" o:ole="">
            <v:imagedata r:id="rId1886" o:title=""/>
          </v:shape>
          <o:OLEObject Type="Embed" ProgID="Equation.DSMT4" ShapeID="_x0000_i1954" DrawAspect="Content" ObjectID="_1540966496" r:id="rId18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89</w:instrText>
      </w:r>
      <w:r w:rsidR="005232C6">
        <w:rPr>
          <w:noProof/>
        </w:rPr>
        <w:fldChar w:fldCharType="end"/>
      </w:r>
      <w:r>
        <w:instrText>)</w:instrText>
      </w:r>
      <w:r>
        <w:fldChar w:fldCharType="end"/>
      </w:r>
    </w:p>
    <w:p w14:paraId="07DDCD6C" w14:textId="77777777" w:rsidR="00FB6012" w:rsidRDefault="00FB6012" w:rsidP="00FB6012">
      <w:r>
        <w:t>and the outward unit normal is</w:t>
      </w:r>
    </w:p>
    <w:p w14:paraId="631E5830" w14:textId="1C2D5835" w:rsidR="00FB6012" w:rsidRDefault="00FB6012" w:rsidP="00FB6012">
      <w:pPr>
        <w:pStyle w:val="MTDisplayEquation"/>
      </w:pPr>
      <w:r>
        <w:tab/>
      </w:r>
      <w:r w:rsidR="00DF221F" w:rsidRPr="00DF221F">
        <w:rPr>
          <w:position w:val="-32"/>
        </w:rPr>
        <w:object w:dxaOrig="1180" w:dyaOrig="700" w14:anchorId="16A20677">
          <v:shape id="_x0000_i1955" type="#_x0000_t75" style="width:59.5pt;height:35pt" o:ole="">
            <v:imagedata r:id="rId1888" o:title=""/>
          </v:shape>
          <o:OLEObject Type="Embed" ProgID="Equation.DSMT4" ShapeID="_x0000_i1955" DrawAspect="Content" ObjectID="_1540966497" r:id="rId188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90</w:instrText>
      </w:r>
      <w:r w:rsidR="005232C6">
        <w:rPr>
          <w:noProof/>
        </w:rPr>
        <w:fldChar w:fldCharType="end"/>
      </w:r>
      <w:r>
        <w:instrText>)</w:instrText>
      </w:r>
      <w:r>
        <w:fldChar w:fldCharType="end"/>
      </w:r>
    </w:p>
    <w:p w14:paraId="1E2A0CDF" w14:textId="289AA679" w:rsidR="00FB6012" w:rsidRDefault="00FB6012" w:rsidP="00FB6012">
      <w:r>
        <w:t xml:space="preserve">The elemental area on </w:t>
      </w:r>
      <w:r w:rsidR="00DF221F" w:rsidRPr="00DF221F">
        <w:rPr>
          <w:position w:val="-6"/>
        </w:rPr>
        <w:object w:dxaOrig="320" w:dyaOrig="279" w14:anchorId="3DD2C360">
          <v:shape id="_x0000_i1956" type="#_x0000_t75" style="width:16pt;height:14pt" o:ole="">
            <v:imagedata r:id="rId1890" o:title=""/>
          </v:shape>
          <o:OLEObject Type="Embed" ProgID="Equation.DSMT4" ShapeID="_x0000_i1956" DrawAspect="Content" ObjectID="_1540966498" r:id="rId1891"/>
        </w:object>
      </w:r>
      <w:r>
        <w:t xml:space="preserve"> is </w:t>
      </w:r>
      <w:r w:rsidR="00DF221F" w:rsidRPr="00DF221F">
        <w:rPr>
          <w:position w:val="-14"/>
        </w:rPr>
        <w:object w:dxaOrig="1980" w:dyaOrig="400" w14:anchorId="30440609">
          <v:shape id="_x0000_i1957" type="#_x0000_t75" style="width:99pt;height:20pt" o:ole="">
            <v:imagedata r:id="rId1892" o:title=""/>
          </v:shape>
          <o:OLEObject Type="Embed" ProgID="Equation.DSMT4" ShapeID="_x0000_i1957" DrawAspect="Content" ObjectID="_1540966499" r:id="rId1893"/>
        </w:object>
      </w:r>
      <w:r>
        <w:t>. Consequently, the external virtual work integral may be rewritten as</w:t>
      </w:r>
    </w:p>
    <w:p w14:paraId="4E3C7BE9" w14:textId="385DD0B6" w:rsidR="00FB6012" w:rsidRDefault="00FB6012" w:rsidP="00FB6012">
      <w:pPr>
        <w:pStyle w:val="MTDisplayEquation"/>
      </w:pPr>
      <w:r>
        <w:tab/>
      </w:r>
      <w:r w:rsidR="00DF221F" w:rsidRPr="00DF221F">
        <w:rPr>
          <w:position w:val="-18"/>
        </w:rPr>
        <w:object w:dxaOrig="4720" w:dyaOrig="460" w14:anchorId="51635AA3">
          <v:shape id="_x0000_i1958" type="#_x0000_t75" style="width:236pt;height:23.5pt" o:ole="">
            <v:imagedata r:id="rId1894" o:title=""/>
          </v:shape>
          <o:OLEObject Type="Embed" ProgID="Equation.DSMT4" ShapeID="_x0000_i1958" DrawAspect="Content" ObjectID="_1540966500" r:id="rId189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91</w:instrText>
      </w:r>
      <w:r w:rsidR="005232C6">
        <w:rPr>
          <w:noProof/>
        </w:rPr>
        <w:fldChar w:fldCharType="end"/>
      </w:r>
      <w:r>
        <w:instrText>)</w:instrText>
      </w:r>
      <w:r>
        <w:fldChar w:fldCharType="end"/>
      </w:r>
    </w:p>
    <w:p w14:paraId="016A7CA1" w14:textId="34F1B7A3" w:rsidR="00FB6012" w:rsidRDefault="00FB6012" w:rsidP="00FB6012">
      <w:r>
        <w:t xml:space="preserve">The directional derivative of </w:t>
      </w:r>
      <w:r w:rsidR="00DF221F" w:rsidRPr="00DF221F">
        <w:rPr>
          <w:position w:val="-12"/>
        </w:rPr>
        <w:object w:dxaOrig="560" w:dyaOrig="360" w14:anchorId="4594B997">
          <v:shape id="_x0000_i1959" type="#_x0000_t75" style="width:27.5pt;height:18.5pt" o:ole="">
            <v:imagedata r:id="rId1896" o:title=""/>
          </v:shape>
          <o:OLEObject Type="Embed" ProgID="Equation.DSMT4" ShapeID="_x0000_i1959" DrawAspect="Content" ObjectID="_1540966501" r:id="rId1897"/>
        </w:object>
      </w:r>
      <w:r>
        <w:t xml:space="preserve"> may then be applied directly to its integrand, since the parametric space is invariant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6D3BDDF0" w14:textId="77777777" w:rsidR="00FB6012" w:rsidRDefault="00FB6012" w:rsidP="00FB6012"/>
    <w:p w14:paraId="2CBE3BE6" w14:textId="68B6265F" w:rsidR="00FB6012" w:rsidRDefault="00FB6012" w:rsidP="00FB6012">
      <w:r>
        <w:lastRenderedPageBreak/>
        <w:t xml:space="preserve">If we restrict traction boundary conditions to the special case of normal tractions, then </w:t>
      </w:r>
      <w:r w:rsidR="00DF221F" w:rsidRPr="00DF221F">
        <w:rPr>
          <w:position w:val="-12"/>
        </w:rPr>
        <w:object w:dxaOrig="680" w:dyaOrig="360" w14:anchorId="4A984F4A">
          <v:shape id="_x0000_i1960" type="#_x0000_t75" style="width:33.5pt;height:18.5pt" o:ole="">
            <v:imagedata r:id="rId1898" o:title=""/>
          </v:shape>
          <o:OLEObject Type="Embed" ProgID="Equation.DSMT4" ShapeID="_x0000_i1960" DrawAspect="Content" ObjectID="_1540966502" r:id="rId1899"/>
        </w:object>
      </w:r>
      <w:r>
        <w:t xml:space="preserve"> where </w:t>
      </w:r>
      <w:r w:rsidR="00DF221F" w:rsidRPr="00DF221F">
        <w:rPr>
          <w:position w:val="-12"/>
        </w:rPr>
        <w:object w:dxaOrig="220" w:dyaOrig="360" w14:anchorId="43BA9F24">
          <v:shape id="_x0000_i1961" type="#_x0000_t75" style="width:11pt;height:18.5pt" o:ole="">
            <v:imagedata r:id="rId1900" o:title=""/>
          </v:shape>
          <o:OLEObject Type="Embed" ProgID="Equation.DSMT4" ShapeID="_x0000_i1961" DrawAspect="Content" ObjectID="_1540966503" r:id="rId1901"/>
        </w:object>
      </w:r>
      <w:r>
        <w:t xml:space="preserve"> is the prescribed normal traction component. Then it can be shown that the linearization of </w:t>
      </w:r>
      <w:r w:rsidR="00DF221F" w:rsidRPr="00DF221F">
        <w:rPr>
          <w:position w:val="-12"/>
        </w:rPr>
        <w:object w:dxaOrig="560" w:dyaOrig="360" w14:anchorId="7CB26428">
          <v:shape id="_x0000_i1962" type="#_x0000_t75" style="width:27.5pt;height:18.5pt" o:ole="">
            <v:imagedata r:id="rId1902" o:title=""/>
          </v:shape>
          <o:OLEObject Type="Embed" ProgID="Equation.DSMT4" ShapeID="_x0000_i1962" DrawAspect="Content" ObjectID="_1540966504" r:id="rId1903"/>
        </w:object>
      </w:r>
      <w:r>
        <w:t xml:space="preserve"> along </w:t>
      </w:r>
      <w:r w:rsidR="00DF221F" w:rsidRPr="00DF221F">
        <w:rPr>
          <w:position w:val="-6"/>
        </w:rPr>
        <w:object w:dxaOrig="360" w:dyaOrig="279" w14:anchorId="6F558F62">
          <v:shape id="_x0000_i1963" type="#_x0000_t75" style="width:18.5pt;height:14pt" o:ole="">
            <v:imagedata r:id="rId1904" o:title=""/>
          </v:shape>
          <o:OLEObject Type="Embed" ProgID="Equation.DSMT4" ShapeID="_x0000_i1963" DrawAspect="Content" ObjectID="_1540966505" r:id="rId1905"/>
        </w:object>
      </w:r>
      <w:r>
        <w:t xml:space="preserve"> produces</w:t>
      </w:r>
    </w:p>
    <w:p w14:paraId="190CA160" w14:textId="4DFA1A04" w:rsidR="00FB6012" w:rsidRDefault="00FB6012" w:rsidP="00FB6012">
      <w:pPr>
        <w:pStyle w:val="MTDisplayEquation"/>
      </w:pPr>
      <w:r>
        <w:tab/>
      </w:r>
      <w:r w:rsidR="00DF221F" w:rsidRPr="00DF221F">
        <w:rPr>
          <w:position w:val="-30"/>
        </w:rPr>
        <w:object w:dxaOrig="7280" w:dyaOrig="720" w14:anchorId="66E5046F">
          <v:shape id="_x0000_i1964" type="#_x0000_t75" style="width:363.5pt;height:36pt" o:ole="">
            <v:imagedata r:id="rId1906" o:title=""/>
          </v:shape>
          <o:OLEObject Type="Embed" ProgID="Equation.DSMT4" ShapeID="_x0000_i1964" DrawAspect="Content" ObjectID="_1540966506" r:id="rId190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92</w:instrText>
      </w:r>
      <w:r w:rsidR="005232C6">
        <w:rPr>
          <w:noProof/>
        </w:rPr>
        <w:fldChar w:fldCharType="end"/>
      </w:r>
      <w:r>
        <w:instrText>)</w:instrText>
      </w:r>
      <w:r>
        <w:fldChar w:fldCharType="end"/>
      </w:r>
    </w:p>
    <w:p w14:paraId="1497A9E8" w14:textId="4AF55F18" w:rsidR="00FB6012" w:rsidRDefault="00FB6012" w:rsidP="00FB6012">
      <w:r>
        <w:t xml:space="preserve">The linearizations along </w:t>
      </w:r>
      <w:r w:rsidR="00DF221F" w:rsidRPr="00DF221F">
        <w:rPr>
          <w:position w:val="-10"/>
        </w:rPr>
        <w:object w:dxaOrig="340" w:dyaOrig="320" w14:anchorId="1EB7BFA2">
          <v:shape id="_x0000_i1965" type="#_x0000_t75" style="width:17.5pt;height:16pt" o:ole="">
            <v:imagedata r:id="rId1908" o:title=""/>
          </v:shape>
          <o:OLEObject Type="Embed" ProgID="Equation.DSMT4" ShapeID="_x0000_i1965" DrawAspect="Content" ObjectID="_1540966507" r:id="rId1909"/>
        </w:object>
      </w:r>
      <w:r>
        <w:t xml:space="preserve"> and </w:t>
      </w:r>
      <w:r w:rsidR="00DF221F" w:rsidRPr="00DF221F">
        <w:rPr>
          <w:position w:val="-6"/>
        </w:rPr>
        <w:object w:dxaOrig="340" w:dyaOrig="279" w14:anchorId="21B8D3FF">
          <v:shape id="_x0000_i1966" type="#_x0000_t75" style="width:17.5pt;height:14pt" o:ole="">
            <v:imagedata r:id="rId1910" o:title=""/>
          </v:shape>
          <o:OLEObject Type="Embed" ProgID="Equation.DSMT4" ShapeID="_x0000_i1966" DrawAspect="Content" ObjectID="_1540966508" r:id="rId1911"/>
        </w:object>
      </w:r>
      <w:r>
        <w:t xml:space="preserve"> reduce to zero, </w:t>
      </w:r>
      <w:r w:rsidR="00DF221F" w:rsidRPr="00DF221F">
        <w:rPr>
          <w:position w:val="-14"/>
        </w:rPr>
        <w:object w:dxaOrig="1800" w:dyaOrig="400" w14:anchorId="5743B621">
          <v:shape id="_x0000_i1967" type="#_x0000_t75" style="width:90.5pt;height:20pt" o:ole="">
            <v:imagedata r:id="rId1912" o:title=""/>
          </v:shape>
          <o:OLEObject Type="Embed" ProgID="Equation.DSMT4" ShapeID="_x0000_i1967" DrawAspect="Content" ObjectID="_1540966509" r:id="rId1913"/>
        </w:object>
      </w:r>
      <w:r>
        <w:t xml:space="preserve"> and </w:t>
      </w:r>
      <w:r w:rsidR="00DF221F" w:rsidRPr="00DF221F">
        <w:rPr>
          <w:position w:val="-14"/>
        </w:rPr>
        <w:object w:dxaOrig="1780" w:dyaOrig="400" w14:anchorId="720BFFD0">
          <v:shape id="_x0000_i1968" type="#_x0000_t75" style="width:89.5pt;height:20pt" o:ole="">
            <v:imagedata r:id="rId1914" o:title=""/>
          </v:shape>
          <o:OLEObject Type="Embed" ProgID="Equation.DSMT4" ShapeID="_x0000_i1968" DrawAspect="Content" ObjectID="_1540966510" r:id="rId1915"/>
        </w:object>
      </w:r>
      <w:r>
        <w:t>.</w:t>
      </w:r>
    </w:p>
    <w:p w14:paraId="195DEE71" w14:textId="77777777" w:rsidR="00FB6012" w:rsidRDefault="00FB6012" w:rsidP="00FB6012"/>
    <w:p w14:paraId="439131A1" w14:textId="77777777" w:rsidR="00FB6012" w:rsidRDefault="00FB6012" w:rsidP="00FB6012">
      <w:pPr>
        <w:pStyle w:val="Heading3"/>
      </w:pPr>
      <w:bookmarkStart w:id="511" w:name="_Toc176704848"/>
      <w:bookmarkStart w:id="512" w:name="_Toc467221638"/>
      <w:r>
        <w:t>Discretization</w:t>
      </w:r>
      <w:bookmarkEnd w:id="511"/>
      <w:bookmarkEnd w:id="512"/>
    </w:p>
    <w:p w14:paraId="3429B964" w14:textId="77777777" w:rsidR="00FB6012" w:rsidRDefault="00FB6012" w:rsidP="00FB6012">
      <w:r>
        <w:t>To discretize the virtual work relations, let</w:t>
      </w:r>
    </w:p>
    <w:p w14:paraId="3FBA0B3E" w14:textId="57A0E5E4" w:rsidR="00FB6012" w:rsidRDefault="00FB6012" w:rsidP="00FB6012">
      <w:pPr>
        <w:pStyle w:val="MTDisplayEquation"/>
      </w:pPr>
      <w:r>
        <w:tab/>
      </w:r>
      <w:r w:rsidR="00DF221F" w:rsidRPr="00DF221F">
        <w:rPr>
          <w:position w:val="-202"/>
        </w:rPr>
        <w:object w:dxaOrig="3700" w:dyaOrig="2060" w14:anchorId="49A64521">
          <v:shape id="_x0000_i1969" type="#_x0000_t75" style="width:185pt;height:103pt" o:ole="">
            <v:imagedata r:id="rId1916" o:title=""/>
          </v:shape>
          <o:OLEObject Type="Embed" ProgID="Equation.DSMT4" ShapeID="_x0000_i1969" DrawAspect="Content" ObjectID="_1540966511" r:id="rId191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93</w:instrText>
      </w:r>
      <w:r w:rsidR="005232C6">
        <w:rPr>
          <w:noProof/>
        </w:rPr>
        <w:fldChar w:fldCharType="end"/>
      </w:r>
      <w:r>
        <w:instrText>)</w:instrText>
      </w:r>
      <w:r>
        <w:fldChar w:fldCharType="end"/>
      </w:r>
    </w:p>
    <w:p w14:paraId="5F4E2229" w14:textId="38A56D7A" w:rsidR="00FB6012" w:rsidRDefault="00FB6012" w:rsidP="00FB6012">
      <w:r>
        <w:t xml:space="preserve">where </w:t>
      </w:r>
      <w:r w:rsidR="00DF221F" w:rsidRPr="00DF221F">
        <w:rPr>
          <w:position w:val="-12"/>
        </w:rPr>
        <w:object w:dxaOrig="340" w:dyaOrig="360" w14:anchorId="25C5CE30">
          <v:shape id="_x0000_i1970" type="#_x0000_t75" style="width:17.5pt;height:18.5pt" o:ole="">
            <v:imagedata r:id="rId1918" o:title=""/>
          </v:shape>
          <o:OLEObject Type="Embed" ProgID="Equation.DSMT4" ShapeID="_x0000_i1970" DrawAspect="Content" ObjectID="_1540966512" r:id="rId1919"/>
        </w:object>
      </w:r>
      <w:r>
        <w:t xml:space="preserve"> represents the interpolation functions over an element, </w:t>
      </w:r>
      <w:r w:rsidR="00DF221F" w:rsidRPr="00DF221F">
        <w:rPr>
          <w:position w:val="-12"/>
        </w:rPr>
        <w:object w:dxaOrig="440" w:dyaOrig="360" w14:anchorId="4EF46D58">
          <v:shape id="_x0000_i1971" type="#_x0000_t75" style="width:22pt;height:18.5pt" o:ole="">
            <v:imagedata r:id="rId1920" o:title=""/>
          </v:shape>
          <o:OLEObject Type="Embed" ProgID="Equation.DSMT4" ShapeID="_x0000_i1971" DrawAspect="Content" ObjectID="_1540966513" r:id="rId1921"/>
        </w:object>
      </w:r>
      <w:r>
        <w:t xml:space="preserve">, </w:t>
      </w:r>
      <w:r w:rsidR="00DF221F" w:rsidRPr="00DF221F">
        <w:rPr>
          <w:position w:val="-12"/>
        </w:rPr>
        <w:object w:dxaOrig="440" w:dyaOrig="360" w14:anchorId="548F5AC9">
          <v:shape id="_x0000_i1972" type="#_x0000_t75" style="width:22pt;height:18.5pt" o:ole="">
            <v:imagedata r:id="rId1922" o:title=""/>
          </v:shape>
          <o:OLEObject Type="Embed" ProgID="Equation.DSMT4" ShapeID="_x0000_i1972" DrawAspect="Content" ObjectID="_1540966514" r:id="rId1923"/>
        </w:object>
      </w:r>
      <w:r>
        <w:t xml:space="preserve">, </w:t>
      </w:r>
      <w:r w:rsidR="00DF221F" w:rsidRPr="00DF221F">
        <w:rPr>
          <w:position w:val="-12"/>
        </w:rPr>
        <w:object w:dxaOrig="400" w:dyaOrig="360" w14:anchorId="6321E04F">
          <v:shape id="_x0000_i1973" type="#_x0000_t75" style="width:20pt;height:18.5pt" o:ole="">
            <v:imagedata r:id="rId1924" o:title=""/>
          </v:shape>
          <o:OLEObject Type="Embed" ProgID="Equation.DSMT4" ShapeID="_x0000_i1973" DrawAspect="Content" ObjectID="_1540966515" r:id="rId1925"/>
        </w:object>
      </w:r>
      <w:r>
        <w:t xml:space="preserve">, </w:t>
      </w:r>
      <w:r w:rsidR="00DF221F" w:rsidRPr="00DF221F">
        <w:rPr>
          <w:position w:val="-12"/>
        </w:rPr>
        <w:object w:dxaOrig="440" w:dyaOrig="360" w14:anchorId="15A85916">
          <v:shape id="_x0000_i1974" type="#_x0000_t75" style="width:22pt;height:18.5pt" o:ole="">
            <v:imagedata r:id="rId1926" o:title=""/>
          </v:shape>
          <o:OLEObject Type="Embed" ProgID="Equation.DSMT4" ShapeID="_x0000_i1974" DrawAspect="Content" ObjectID="_1540966516" r:id="rId1927"/>
        </w:object>
      </w:r>
      <w:r>
        <w:t xml:space="preserve">, </w:t>
      </w:r>
      <w:r w:rsidR="00DF221F" w:rsidRPr="00DF221F">
        <w:rPr>
          <w:position w:val="-12"/>
        </w:rPr>
        <w:object w:dxaOrig="420" w:dyaOrig="360" w14:anchorId="4BA03B11">
          <v:shape id="_x0000_i1975" type="#_x0000_t75" style="width:21pt;height:18.5pt" o:ole="">
            <v:imagedata r:id="rId1928" o:title=""/>
          </v:shape>
          <o:OLEObject Type="Embed" ProgID="Equation.DSMT4" ShapeID="_x0000_i1975" DrawAspect="Content" ObjectID="_1540966517" r:id="rId1929"/>
        </w:object>
      </w:r>
      <w:r>
        <w:t xml:space="preserve"> and </w:t>
      </w:r>
      <w:r w:rsidR="00DF221F" w:rsidRPr="00DF221F">
        <w:rPr>
          <w:position w:val="-12"/>
        </w:rPr>
        <w:object w:dxaOrig="400" w:dyaOrig="360" w14:anchorId="1741A4E5">
          <v:shape id="_x0000_i1976" type="#_x0000_t75" style="width:20pt;height:18.5pt" o:ole="">
            <v:imagedata r:id="rId1930" o:title=""/>
          </v:shape>
          <o:OLEObject Type="Embed" ProgID="Equation.DSMT4" ShapeID="_x0000_i1976" DrawAspect="Content" ObjectID="_1540966518" r:id="rId1931"/>
        </w:object>
      </w:r>
      <w:r>
        <w:t xml:space="preserve"> respectively represent the nodal values of </w:t>
      </w:r>
      <w:r w:rsidR="00DF221F" w:rsidRPr="00DF221F">
        <w:rPr>
          <w:position w:val="-6"/>
        </w:rPr>
        <w:object w:dxaOrig="340" w:dyaOrig="279" w14:anchorId="639E06CB">
          <v:shape id="_x0000_i1977" type="#_x0000_t75" style="width:17.5pt;height:14pt" o:ole="">
            <v:imagedata r:id="rId1932" o:title=""/>
          </v:shape>
          <o:OLEObject Type="Embed" ProgID="Equation.DSMT4" ShapeID="_x0000_i1977" DrawAspect="Content" ObjectID="_1540966519" r:id="rId1933"/>
        </w:object>
      </w:r>
      <w:r>
        <w:t xml:space="preserve">, </w:t>
      </w:r>
      <w:r w:rsidR="00DF221F" w:rsidRPr="00DF221F">
        <w:rPr>
          <w:position w:val="-10"/>
        </w:rPr>
        <w:object w:dxaOrig="380" w:dyaOrig="320" w14:anchorId="3C8E163B">
          <v:shape id="_x0000_i1978" type="#_x0000_t75" style="width:18.5pt;height:16pt" o:ole="">
            <v:imagedata r:id="rId1934" o:title=""/>
          </v:shape>
          <o:OLEObject Type="Embed" ProgID="Equation.DSMT4" ShapeID="_x0000_i1978" DrawAspect="Content" ObjectID="_1540966520" r:id="rId1935"/>
        </w:object>
      </w:r>
      <w:r>
        <w:t xml:space="preserve">, </w:t>
      </w:r>
      <w:r w:rsidR="00DF221F" w:rsidRPr="00DF221F">
        <w:rPr>
          <w:position w:val="-6"/>
        </w:rPr>
        <w:object w:dxaOrig="320" w:dyaOrig="279" w14:anchorId="15E83684">
          <v:shape id="_x0000_i1979" type="#_x0000_t75" style="width:16pt;height:14pt" o:ole="">
            <v:imagedata r:id="rId1936" o:title=""/>
          </v:shape>
          <o:OLEObject Type="Embed" ProgID="Equation.DSMT4" ShapeID="_x0000_i1979" DrawAspect="Content" ObjectID="_1540966521" r:id="rId1937"/>
        </w:object>
      </w:r>
      <w:r>
        <w:t xml:space="preserve">, </w:t>
      </w:r>
      <w:r w:rsidR="00DF221F" w:rsidRPr="00DF221F">
        <w:rPr>
          <w:position w:val="-6"/>
        </w:rPr>
        <w:object w:dxaOrig="360" w:dyaOrig="279" w14:anchorId="7CC52D8F">
          <v:shape id="_x0000_i1980" type="#_x0000_t75" style="width:18.5pt;height:14pt" o:ole="">
            <v:imagedata r:id="rId1938" o:title=""/>
          </v:shape>
          <o:OLEObject Type="Embed" ProgID="Equation.DSMT4" ShapeID="_x0000_i1980" DrawAspect="Content" ObjectID="_1540966522" r:id="rId1939"/>
        </w:object>
      </w:r>
      <w:r>
        <w:t xml:space="preserve">, </w:t>
      </w:r>
      <w:r w:rsidR="00DF221F" w:rsidRPr="00DF221F">
        <w:rPr>
          <w:position w:val="-10"/>
        </w:rPr>
        <w:object w:dxaOrig="340" w:dyaOrig="320" w14:anchorId="7A42DDB2">
          <v:shape id="_x0000_i1981" type="#_x0000_t75" style="width:17.5pt;height:16pt" o:ole="">
            <v:imagedata r:id="rId1940" o:title=""/>
          </v:shape>
          <o:OLEObject Type="Embed" ProgID="Equation.DSMT4" ShapeID="_x0000_i1981" DrawAspect="Content" ObjectID="_1540966523" r:id="rId1941"/>
        </w:object>
      </w:r>
      <w:r>
        <w:t xml:space="preserve"> and </w:t>
      </w:r>
      <w:r w:rsidR="00DF221F" w:rsidRPr="00DF221F">
        <w:rPr>
          <w:position w:val="-6"/>
        </w:rPr>
        <w:object w:dxaOrig="340" w:dyaOrig="279" w14:anchorId="717EE68D">
          <v:shape id="_x0000_i1982" type="#_x0000_t75" style="width:17.5pt;height:14pt" o:ole="">
            <v:imagedata r:id="rId1942" o:title=""/>
          </v:shape>
          <o:OLEObject Type="Embed" ProgID="Equation.DSMT4" ShapeID="_x0000_i1982" DrawAspect="Content" ObjectID="_1540966524" r:id="rId1943"/>
        </w:object>
      </w:r>
      <w:r>
        <w:t xml:space="preserve">; </w:t>
      </w:r>
      <w:r w:rsidR="00DF221F" w:rsidRPr="00DF221F">
        <w:rPr>
          <w:position w:val="-6"/>
        </w:rPr>
        <w:object w:dxaOrig="260" w:dyaOrig="220" w14:anchorId="48138CAD">
          <v:shape id="_x0000_i1983" type="#_x0000_t75" style="width:12.5pt;height:11pt" o:ole="">
            <v:imagedata r:id="rId1944" o:title=""/>
          </v:shape>
          <o:OLEObject Type="Embed" ProgID="Equation.DSMT4" ShapeID="_x0000_i1983" DrawAspect="Content" ObjectID="_1540966525" r:id="rId1945"/>
        </w:object>
      </w:r>
      <w:r>
        <w:t xml:space="preserve"> is the number of nodes in an element.</w:t>
      </w:r>
    </w:p>
    <w:p w14:paraId="53817A86" w14:textId="77777777" w:rsidR="00FB6012" w:rsidRDefault="00FB6012" w:rsidP="00FB6012"/>
    <w:p w14:paraId="29465BA5" w14:textId="772E2C4F" w:rsidR="00FB6012" w:rsidRDefault="00FB6012" w:rsidP="00FB6012">
      <w:r>
        <w:t xml:space="preserve">The discretized form of </w:t>
      </w:r>
      <w:r w:rsidR="00DF221F" w:rsidRPr="00DF221F">
        <w:rPr>
          <w:position w:val="-12"/>
        </w:rPr>
        <w:object w:dxaOrig="540" w:dyaOrig="360" w14:anchorId="2290D081">
          <v:shape id="_x0000_i1984" type="#_x0000_t75" style="width:27pt;height:18.5pt" o:ole="">
            <v:imagedata r:id="rId1946" o:title=""/>
          </v:shape>
          <o:OLEObject Type="Embed" ProgID="Equation.DSMT4" ShapeID="_x0000_i1984" DrawAspect="Content" ObjectID="_1540966526" r:id="rId1947"/>
        </w:object>
      </w:r>
      <w:r>
        <w:t xml:space="preserve"> in </w:t>
      </w:r>
      <w:r w:rsidR="00605580">
        <w:fldChar w:fldCharType="begin"/>
      </w:r>
      <w:r w:rsidR="00605580">
        <w:instrText xml:space="preserve"> GOTOBUTTON ZEqnNum588916  \* MERGEFORMAT </w:instrText>
      </w:r>
      <w:r w:rsidR="005232C6">
        <w:fldChar w:fldCharType="begin"/>
      </w:r>
      <w:r w:rsidR="005232C6">
        <w:instrText xml:space="preserve"> REF ZEqnNum588916 \* Charformat \! \* MERGEFORMAT </w:instrText>
      </w:r>
      <w:r w:rsidR="005232C6">
        <w:fldChar w:fldCharType="separate"/>
      </w:r>
      <w:r w:rsidR="00843CC3">
        <w:instrText>(3.55)</w:instrText>
      </w:r>
      <w:r w:rsidR="005232C6">
        <w:fldChar w:fldCharType="end"/>
      </w:r>
      <w:r w:rsidR="00605580">
        <w:fldChar w:fldCharType="end"/>
      </w:r>
      <w:r>
        <w:t xml:space="preserve"> may be written as</w:t>
      </w:r>
    </w:p>
    <w:p w14:paraId="0B36912D" w14:textId="15A843FF" w:rsidR="00FB6012" w:rsidRDefault="00FB6012" w:rsidP="00FB6012">
      <w:pPr>
        <w:pStyle w:val="MTDisplayEquation"/>
      </w:pPr>
      <w:r>
        <w:tab/>
      </w:r>
      <w:r w:rsidR="00DF221F" w:rsidRPr="00DF221F">
        <w:rPr>
          <w:position w:val="-106"/>
        </w:rPr>
        <w:object w:dxaOrig="4459" w:dyaOrig="1540" w14:anchorId="69D4E485">
          <v:shape id="_x0000_i1985" type="#_x0000_t75" style="width:222.5pt;height:77pt" o:ole="">
            <v:imagedata r:id="rId1948" o:title=""/>
          </v:shape>
          <o:OLEObject Type="Embed" ProgID="Equation.DSMT4" ShapeID="_x0000_i1985" DrawAspect="Content" ObjectID="_1540966527" r:id="rId194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94</w:instrText>
      </w:r>
      <w:r w:rsidR="005232C6">
        <w:rPr>
          <w:noProof/>
        </w:rPr>
        <w:fldChar w:fldCharType="end"/>
      </w:r>
      <w:r>
        <w:instrText>)</w:instrText>
      </w:r>
      <w:r>
        <w:fldChar w:fldCharType="end"/>
      </w:r>
    </w:p>
    <w:p w14:paraId="476C22B8" w14:textId="57160861" w:rsidR="00FB6012" w:rsidRDefault="00FB6012" w:rsidP="00FB6012">
      <w:r>
        <w:t xml:space="preserve">where </w:t>
      </w:r>
      <w:r w:rsidR="00DF221F" w:rsidRPr="00DF221F">
        <w:rPr>
          <w:position w:val="-12"/>
        </w:rPr>
        <w:object w:dxaOrig="260" w:dyaOrig="360" w14:anchorId="2D4193E6">
          <v:shape id="_x0000_i1986" type="#_x0000_t75" style="width:12.5pt;height:18.5pt" o:ole="">
            <v:imagedata r:id="rId1950" o:title=""/>
          </v:shape>
          <o:OLEObject Type="Embed" ProgID="Equation.DSMT4" ShapeID="_x0000_i1986" DrawAspect="Content" ObjectID="_1540966528" r:id="rId1951"/>
        </w:object>
      </w:r>
      <w:r>
        <w:t xml:space="preserve"> is the number of elements in </w:t>
      </w:r>
      <w:r w:rsidR="00DF221F" w:rsidRPr="00DF221F">
        <w:rPr>
          <w:position w:val="-6"/>
        </w:rPr>
        <w:object w:dxaOrig="200" w:dyaOrig="279" w14:anchorId="38FD6253">
          <v:shape id="_x0000_i1987" type="#_x0000_t75" style="width:10pt;height:14pt" o:ole="">
            <v:imagedata r:id="rId1952" o:title=""/>
          </v:shape>
          <o:OLEObject Type="Embed" ProgID="Equation.DSMT4" ShapeID="_x0000_i1987" DrawAspect="Content" ObjectID="_1540966529" r:id="rId1953"/>
        </w:object>
      </w:r>
      <w:r>
        <w:t xml:space="preserve">, </w:t>
      </w:r>
      <w:r w:rsidR="00DF221F" w:rsidRPr="00DF221F">
        <w:rPr>
          <w:position w:val="-12"/>
        </w:rPr>
        <w:object w:dxaOrig="380" w:dyaOrig="400" w14:anchorId="47C8C223">
          <v:shape id="_x0000_i1988" type="#_x0000_t75" style="width:18.5pt;height:20pt" o:ole="">
            <v:imagedata r:id="rId1954" o:title=""/>
          </v:shape>
          <o:OLEObject Type="Embed" ProgID="Equation.DSMT4" ShapeID="_x0000_i1988" DrawAspect="Content" ObjectID="_1540966530" r:id="rId1955"/>
        </w:object>
      </w:r>
      <w:r>
        <w:t xml:space="preserve"> is the number of integration points in the </w:t>
      </w:r>
      <w:r w:rsidR="00DF221F" w:rsidRPr="00DF221F">
        <w:rPr>
          <w:position w:val="-6"/>
        </w:rPr>
        <w:object w:dxaOrig="360" w:dyaOrig="220" w14:anchorId="78E26E6B">
          <v:shape id="_x0000_i1989" type="#_x0000_t75" style="width:18.5pt;height:11pt" o:ole="">
            <v:imagedata r:id="rId1956" o:title=""/>
          </v:shape>
          <o:OLEObject Type="Embed" ProgID="Equation.DSMT4" ShapeID="_x0000_i1989" DrawAspect="Content" ObjectID="_1540966531" r:id="rId1957"/>
        </w:object>
      </w:r>
      <w:r>
        <w:t xml:space="preserve">th element, </w:t>
      </w:r>
      <w:r w:rsidR="00DF221F" w:rsidRPr="00DF221F">
        <w:rPr>
          <w:position w:val="-12"/>
        </w:rPr>
        <w:object w:dxaOrig="320" w:dyaOrig="360" w14:anchorId="037D5A62">
          <v:shape id="_x0000_i1990" type="#_x0000_t75" style="width:16pt;height:18.5pt" o:ole="">
            <v:imagedata r:id="rId1958" o:title=""/>
          </v:shape>
          <o:OLEObject Type="Embed" ProgID="Equation.DSMT4" ShapeID="_x0000_i1990" DrawAspect="Content" ObjectID="_1540966532" r:id="rId1959"/>
        </w:object>
      </w:r>
      <w:r>
        <w:t xml:space="preserve"> is the quadrature weight associated with the </w:t>
      </w:r>
      <w:r w:rsidR="00DF221F" w:rsidRPr="00DF221F">
        <w:rPr>
          <w:position w:val="-6"/>
        </w:rPr>
        <w:object w:dxaOrig="380" w:dyaOrig="279" w14:anchorId="23602289">
          <v:shape id="_x0000_i1991" type="#_x0000_t75" style="width:18.5pt;height:14pt" o:ole="">
            <v:imagedata r:id="rId1960" o:title=""/>
          </v:shape>
          <o:OLEObject Type="Embed" ProgID="Equation.DSMT4" ShapeID="_x0000_i1991" DrawAspect="Content" ObjectID="_1540966533" r:id="rId1961"/>
        </w:object>
      </w:r>
      <w:r>
        <w:t xml:space="preserve">th integration point, and </w:t>
      </w:r>
      <w:r w:rsidR="00DF221F" w:rsidRPr="00DF221F">
        <w:rPr>
          <w:position w:val="-14"/>
        </w:rPr>
        <w:object w:dxaOrig="300" w:dyaOrig="380" w14:anchorId="17233C40">
          <v:shape id="_x0000_i1992" type="#_x0000_t75" style="width:15pt;height:18.5pt" o:ole="">
            <v:imagedata r:id="rId1962" o:title=""/>
          </v:shape>
          <o:OLEObject Type="Embed" ProgID="Equation.DSMT4" ShapeID="_x0000_i1992" DrawAspect="Content" ObjectID="_1540966534" r:id="rId1963"/>
        </w:object>
      </w:r>
      <w:r>
        <w:t xml:space="preserve"> is the Jacobian of the transformation from the current spatial configuration to the parametric space of the element. In the above expression,</w:t>
      </w:r>
    </w:p>
    <w:p w14:paraId="1A7CCF9A" w14:textId="2A8FC3BB" w:rsidR="00FB6012" w:rsidRDefault="00FB6012" w:rsidP="00FB6012">
      <w:pPr>
        <w:pStyle w:val="MTDisplayEquation"/>
      </w:pPr>
      <w:r>
        <w:tab/>
      </w:r>
      <w:r w:rsidR="00DF221F" w:rsidRPr="00DF221F">
        <w:rPr>
          <w:position w:val="-88"/>
        </w:rPr>
        <w:object w:dxaOrig="3400" w:dyaOrig="1660" w14:anchorId="52DB1BF9">
          <v:shape id="_x0000_i1993" type="#_x0000_t75" style="width:170pt;height:83pt" o:ole="">
            <v:imagedata r:id="rId1964" o:title=""/>
          </v:shape>
          <o:OLEObject Type="Embed" ProgID="Equation.DSMT4" ShapeID="_x0000_i1993" DrawAspect="Content" ObjectID="_1540966535" r:id="rId196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95</w:instrText>
      </w:r>
      <w:r w:rsidR="005232C6">
        <w:rPr>
          <w:noProof/>
        </w:rPr>
        <w:fldChar w:fldCharType="end"/>
      </w:r>
      <w:r>
        <w:instrText>)</w:instrText>
      </w:r>
      <w:r>
        <w:fldChar w:fldCharType="end"/>
      </w:r>
    </w:p>
    <w:p w14:paraId="413509DB" w14:textId="362D6FA2" w:rsidR="00FB6012" w:rsidRDefault="00FB6012" w:rsidP="00FB6012">
      <w:r>
        <w:t xml:space="preserve">and it is understood that </w:t>
      </w:r>
      <w:r w:rsidR="00DF221F" w:rsidRPr="00DF221F">
        <w:rPr>
          <w:position w:val="-14"/>
        </w:rPr>
        <w:object w:dxaOrig="300" w:dyaOrig="380" w14:anchorId="76597CFF">
          <v:shape id="_x0000_i1994" type="#_x0000_t75" style="width:15pt;height:18.5pt" o:ole="">
            <v:imagedata r:id="rId1966" o:title=""/>
          </v:shape>
          <o:OLEObject Type="Embed" ProgID="Equation.DSMT4" ShapeID="_x0000_i1994" DrawAspect="Content" ObjectID="_1540966536" r:id="rId1967"/>
        </w:object>
      </w:r>
      <w:r>
        <w:t xml:space="preserve">, </w:t>
      </w:r>
      <w:r w:rsidR="00DF221F" w:rsidRPr="00DF221F">
        <w:rPr>
          <w:position w:val="-12"/>
        </w:rPr>
        <w:object w:dxaOrig="260" w:dyaOrig="380" w14:anchorId="0B95C8C0">
          <v:shape id="_x0000_i1995" type="#_x0000_t75" style="width:12.5pt;height:18.5pt" o:ole="">
            <v:imagedata r:id="rId1968" o:title=""/>
          </v:shape>
          <o:OLEObject Type="Embed" ProgID="Equation.DSMT4" ShapeID="_x0000_i1995" DrawAspect="Content" ObjectID="_1540966537" r:id="rId1969"/>
        </w:object>
      </w:r>
      <w:r>
        <w:t xml:space="preserve">, </w:t>
      </w:r>
      <w:r w:rsidR="00DF221F" w:rsidRPr="00DF221F">
        <w:rPr>
          <w:position w:val="-12"/>
        </w:rPr>
        <w:object w:dxaOrig="279" w:dyaOrig="380" w14:anchorId="16723DB0">
          <v:shape id="_x0000_i1996" type="#_x0000_t75" style="width:14pt;height:18.5pt" o:ole="">
            <v:imagedata r:id="rId1970" o:title=""/>
          </v:shape>
          <o:OLEObject Type="Embed" ProgID="Equation.DSMT4" ShapeID="_x0000_i1996" DrawAspect="Content" ObjectID="_1540966538" r:id="rId1971"/>
        </w:object>
      </w:r>
      <w:r>
        <w:t xml:space="preserve"> and </w:t>
      </w:r>
      <w:r w:rsidR="00DF221F" w:rsidRPr="00DF221F">
        <w:rPr>
          <w:position w:val="-12"/>
        </w:rPr>
        <w:object w:dxaOrig="260" w:dyaOrig="380" w14:anchorId="450DC406">
          <v:shape id="_x0000_i1997" type="#_x0000_t75" style="width:12.5pt;height:18.5pt" o:ole="">
            <v:imagedata r:id="rId1972" o:title=""/>
          </v:shape>
          <o:OLEObject Type="Embed" ProgID="Equation.DSMT4" ShapeID="_x0000_i1997" DrawAspect="Content" ObjectID="_1540966539" r:id="rId1973"/>
        </w:object>
      </w:r>
      <w:r>
        <w:t xml:space="preserve"> are evaluated at the parametric coordinates of the </w:t>
      </w:r>
      <w:r w:rsidR="00DF221F" w:rsidRPr="00DF221F">
        <w:rPr>
          <w:position w:val="-6"/>
        </w:rPr>
        <w:object w:dxaOrig="380" w:dyaOrig="279" w14:anchorId="31BD4A6B">
          <v:shape id="_x0000_i1998" type="#_x0000_t75" style="width:18.5pt;height:14pt" o:ole="">
            <v:imagedata r:id="rId1974" o:title=""/>
          </v:shape>
          <o:OLEObject Type="Embed" ProgID="Equation.DSMT4" ShapeID="_x0000_i1998" DrawAspect="Content" ObjectID="_1540966540" r:id="rId1975"/>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DF221F" w:rsidRPr="00DF221F">
        <w:rPr>
          <w:position w:val="-14"/>
        </w:rPr>
        <w:object w:dxaOrig="1400" w:dyaOrig="400" w14:anchorId="1F3228AA">
          <v:shape id="_x0000_i1999" type="#_x0000_t75" style="width:69.5pt;height:20pt" o:ole="">
            <v:imagedata r:id="rId1976" o:title=""/>
          </v:shape>
          <o:OLEObject Type="Embed" ProgID="Equation.DSMT4" ShapeID="_x0000_i1999" DrawAspect="Content" ObjectID="_1540966541" r:id="rId1977"/>
        </w:object>
      </w:r>
      <w:r>
        <w:t xml:space="preserve"> appearing in </w:t>
      </w:r>
      <w:r w:rsidR="00605580">
        <w:fldChar w:fldCharType="begin"/>
      </w:r>
      <w:r w:rsidR="00605580">
        <w:instrText xml:space="preserve"> GOTOBUTTON ZEqnNum588916  \* MERGEFORMAT </w:instrText>
      </w:r>
      <w:r w:rsidR="005232C6">
        <w:fldChar w:fldCharType="begin"/>
      </w:r>
      <w:r w:rsidR="005232C6">
        <w:instrText xml:space="preserve"> REF ZEqnNum588916 \* Charformat \! \* MERGEFORMAT </w:instrText>
      </w:r>
      <w:r w:rsidR="005232C6">
        <w:fldChar w:fldCharType="separate"/>
      </w:r>
      <w:r w:rsidR="00843CC3">
        <w:instrText>(3.55)</w:instrText>
      </w:r>
      <w:r w:rsidR="005232C6">
        <w:fldChar w:fldCharType="end"/>
      </w:r>
      <w:r w:rsidR="00605580">
        <w:fldChar w:fldCharType="end"/>
      </w:r>
      <w:r>
        <w:t xml:space="preserve"> becomes </w:t>
      </w:r>
      <w:r w:rsidR="00DF221F" w:rsidRPr="00DF221F">
        <w:rPr>
          <w:position w:val="-14"/>
        </w:rPr>
        <w:object w:dxaOrig="1300" w:dyaOrig="400" w14:anchorId="6B38E5EC">
          <v:shape id="_x0000_i2000" type="#_x0000_t75" style="width:65.5pt;height:20pt" o:ole="">
            <v:imagedata r:id="rId1978" o:title=""/>
          </v:shape>
          <o:OLEObject Type="Embed" ProgID="Equation.DSMT4" ShapeID="_x0000_i2000" DrawAspect="Content" ObjectID="_1540966542" r:id="rId1979"/>
        </w:object>
      </w:r>
      <w:r>
        <w:t xml:space="preserve"> when evaluated at the parametric coordinates </w:t>
      </w:r>
      <w:r w:rsidR="00DF221F" w:rsidRPr="00DF221F">
        <w:rPr>
          <w:position w:val="-16"/>
        </w:rPr>
        <w:object w:dxaOrig="1600" w:dyaOrig="440" w14:anchorId="326AD386">
          <v:shape id="_x0000_i2001" type="#_x0000_t75" style="width:80.5pt;height:22pt" o:ole="">
            <v:imagedata r:id="rId1980" o:title=""/>
          </v:shape>
          <o:OLEObject Type="Embed" ProgID="Equation.DSMT4" ShapeID="_x0000_i2001" DrawAspect="Content" ObjectID="_1540966543" r:id="rId1981"/>
        </w:object>
      </w:r>
      <w:r>
        <w:t xml:space="preserve"> of the </w:t>
      </w:r>
      <w:r w:rsidR="00DF221F" w:rsidRPr="00DF221F">
        <w:rPr>
          <w:position w:val="-6"/>
        </w:rPr>
        <w:object w:dxaOrig="380" w:dyaOrig="279" w14:anchorId="7BA573F1">
          <v:shape id="_x0000_i2002" type="#_x0000_t75" style="width:18.5pt;height:14pt" o:ole="">
            <v:imagedata r:id="rId1982" o:title=""/>
          </v:shape>
          <o:OLEObject Type="Embed" ProgID="Equation.DSMT4" ShapeID="_x0000_i2002" DrawAspect="Content" ObjectID="_1540966544" r:id="rId1983"/>
        </w:object>
      </w:r>
      <w:r>
        <w:t>th integration point.</w:t>
      </w:r>
    </w:p>
    <w:p w14:paraId="2AC7F844" w14:textId="77777777" w:rsidR="00FB6012" w:rsidRDefault="00FB6012" w:rsidP="00FB6012"/>
    <w:p w14:paraId="548C1D25" w14:textId="73127611" w:rsidR="00FB6012" w:rsidRDefault="00FB6012" w:rsidP="00FB6012">
      <w:r>
        <w:t xml:space="preserve">Similarly, the discretized form of </w:t>
      </w:r>
      <w:r w:rsidR="00DF221F" w:rsidRPr="00DF221F">
        <w:rPr>
          <w:position w:val="-14"/>
        </w:rPr>
        <w:object w:dxaOrig="4780" w:dyaOrig="400" w14:anchorId="2D5AAB05">
          <v:shape id="_x0000_i2003" type="#_x0000_t75" style="width:239.5pt;height:20pt" o:ole="">
            <v:imagedata r:id="rId1984" o:title=""/>
          </v:shape>
          <o:OLEObject Type="Embed" ProgID="Equation.DSMT4" ShapeID="_x0000_i2003" DrawAspect="Content" ObjectID="_1540966545" r:id="rId1985"/>
        </w:object>
      </w:r>
      <w:r>
        <w:t xml:space="preserve"> may be written as</w:t>
      </w:r>
    </w:p>
    <w:p w14:paraId="1E47097B" w14:textId="76A336A7" w:rsidR="00FB6012" w:rsidRDefault="00FB6012" w:rsidP="00FB6012">
      <w:pPr>
        <w:pStyle w:val="MTDisplayEquation"/>
      </w:pPr>
      <w:r>
        <w:tab/>
      </w:r>
      <w:r w:rsidR="00DF221F" w:rsidRPr="00DF221F">
        <w:rPr>
          <w:position w:val="-106"/>
        </w:rPr>
        <w:object w:dxaOrig="6960" w:dyaOrig="1540" w14:anchorId="5C3C605A">
          <v:shape id="_x0000_i2004" type="#_x0000_t75" style="width:348pt;height:77pt" o:ole="">
            <v:imagedata r:id="rId1986" o:title=""/>
          </v:shape>
          <o:OLEObject Type="Embed" ProgID="Equation.DSMT4" ShapeID="_x0000_i2004" DrawAspect="Content" ObjectID="_1540966546" r:id="rId198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13" w:name="ZEqnNum438068"/>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w:instrText>
      </w:r>
      <w:r w:rsidR="005232C6">
        <w:instrText xml:space="preserve">GEFORMAT </w:instrText>
      </w:r>
      <w:r w:rsidR="005232C6">
        <w:fldChar w:fldCharType="separate"/>
      </w:r>
      <w:r w:rsidR="00843CC3">
        <w:rPr>
          <w:noProof/>
        </w:rPr>
        <w:instrText>96</w:instrText>
      </w:r>
      <w:r w:rsidR="005232C6">
        <w:rPr>
          <w:noProof/>
        </w:rPr>
        <w:fldChar w:fldCharType="end"/>
      </w:r>
      <w:r>
        <w:instrText>)</w:instrText>
      </w:r>
      <w:bookmarkEnd w:id="513"/>
      <w:r>
        <w:fldChar w:fldCharType="end"/>
      </w:r>
    </w:p>
    <w:p w14:paraId="264382E2" w14:textId="0089977D" w:rsidR="00FB6012" w:rsidRDefault="00FB6012" w:rsidP="00FB6012">
      <w:r>
        <w:t xml:space="preserve">where the terms in the first column are the discretized form of the linearization along </w:t>
      </w:r>
      <w:r w:rsidR="00DF221F" w:rsidRPr="00DF221F">
        <w:rPr>
          <w:position w:val="-6"/>
        </w:rPr>
        <w:object w:dxaOrig="360" w:dyaOrig="279" w14:anchorId="5C53709F">
          <v:shape id="_x0000_i2005" type="#_x0000_t75" style="width:18.5pt;height:14pt" o:ole="">
            <v:imagedata r:id="rId1988" o:title=""/>
          </v:shape>
          <o:OLEObject Type="Embed" ProgID="Equation.DSMT4" ShapeID="_x0000_i2005" DrawAspect="Content" ObjectID="_1540966547" r:id="rId1989"/>
        </w:object>
      </w:r>
      <w:r>
        <w:t>:</w:t>
      </w:r>
    </w:p>
    <w:p w14:paraId="0700F1B8" w14:textId="73AD225D" w:rsidR="00FB6012" w:rsidRDefault="00FB6012" w:rsidP="00FB6012">
      <w:pPr>
        <w:pStyle w:val="MTDisplayEquation"/>
      </w:pPr>
      <w:r>
        <w:tab/>
      </w:r>
      <w:r w:rsidR="00DF221F" w:rsidRPr="00DF221F">
        <w:rPr>
          <w:position w:val="-14"/>
        </w:rPr>
        <w:object w:dxaOrig="4900" w:dyaOrig="400" w14:anchorId="3AFC3FBD">
          <v:shape id="_x0000_i2006" type="#_x0000_t75" style="width:245.5pt;height:20pt" o:ole="">
            <v:imagedata r:id="rId1990" o:title=""/>
          </v:shape>
          <o:OLEObject Type="Embed" ProgID="Equation.DSMT4" ShapeID="_x0000_i2006" DrawAspect="Content" ObjectID="_1540966548" r:id="rId199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97</w:instrText>
      </w:r>
      <w:r w:rsidR="005232C6">
        <w:rPr>
          <w:noProof/>
        </w:rPr>
        <w:fldChar w:fldCharType="end"/>
      </w:r>
      <w:r>
        <w:instrText>)</w:instrText>
      </w:r>
      <w:r>
        <w:fldChar w:fldCharType="end"/>
      </w:r>
    </w:p>
    <w:p w14:paraId="4A45DC9C" w14:textId="2C444C5B" w:rsidR="00FB6012" w:rsidRDefault="00FB6012" w:rsidP="00FB6012">
      <w:pPr>
        <w:pStyle w:val="MTDisplayEquation"/>
      </w:pPr>
      <w:r>
        <w:tab/>
      </w:r>
      <w:r w:rsidR="00DF221F" w:rsidRPr="00DF221F">
        <w:rPr>
          <w:position w:val="-16"/>
        </w:rPr>
        <w:object w:dxaOrig="2880" w:dyaOrig="480" w14:anchorId="437A23AF">
          <v:shape id="_x0000_i2007" type="#_x0000_t75" style="width:2in;height:24pt" o:ole="">
            <v:imagedata r:id="rId1992" o:title=""/>
          </v:shape>
          <o:OLEObject Type="Embed" ProgID="Equation.DSMT4" ShapeID="_x0000_i2007" DrawAspect="Content" ObjectID="_1540966549" r:id="rId199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w:instrText>
      </w:r>
      <w:r w:rsidR="005232C6">
        <w:instrText xml:space="preserve">bic \* MERGEFORMAT </w:instrText>
      </w:r>
      <w:r w:rsidR="005232C6">
        <w:fldChar w:fldCharType="separate"/>
      </w:r>
      <w:r w:rsidR="00843CC3">
        <w:rPr>
          <w:noProof/>
        </w:rPr>
        <w:instrText>98</w:instrText>
      </w:r>
      <w:r w:rsidR="005232C6">
        <w:rPr>
          <w:noProof/>
        </w:rPr>
        <w:fldChar w:fldCharType="end"/>
      </w:r>
      <w:r>
        <w:instrText>)</w:instrText>
      </w:r>
      <w:r>
        <w:fldChar w:fldCharType="end"/>
      </w:r>
    </w:p>
    <w:p w14:paraId="752D326C" w14:textId="49CD361C" w:rsidR="00FB6012" w:rsidRDefault="00FB6012" w:rsidP="00FB6012">
      <w:pPr>
        <w:pStyle w:val="MTDisplayEquation"/>
      </w:pPr>
      <w:r>
        <w:tab/>
      </w:r>
      <w:r w:rsidR="00DF221F" w:rsidRPr="00DF221F">
        <w:rPr>
          <w:position w:val="-16"/>
        </w:rPr>
        <w:object w:dxaOrig="2740" w:dyaOrig="480" w14:anchorId="32BC1EE5">
          <v:shape id="_x0000_i2008" type="#_x0000_t75" style="width:137.5pt;height:24pt" o:ole="">
            <v:imagedata r:id="rId1994" o:title=""/>
          </v:shape>
          <o:OLEObject Type="Embed" ProgID="Equation.DSMT4" ShapeID="_x0000_i2008" DrawAspect="Content" ObjectID="_1540966550" r:id="rId199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99</w:instrText>
      </w:r>
      <w:r w:rsidR="005232C6">
        <w:rPr>
          <w:noProof/>
        </w:rPr>
        <w:fldChar w:fldCharType="end"/>
      </w:r>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r>
        <w:t>where</w:t>
      </w:r>
    </w:p>
    <w:p w14:paraId="54870445" w14:textId="5680C103" w:rsidR="00FB6012" w:rsidRPr="009B4840" w:rsidRDefault="00FB6012" w:rsidP="00FB6012">
      <w:pPr>
        <w:pStyle w:val="MTDisplayEquation"/>
      </w:pPr>
      <w:r>
        <w:tab/>
      </w:r>
      <w:r w:rsidR="00DF221F" w:rsidRPr="00025957">
        <w:rPr>
          <w:position w:val="-4"/>
        </w:rPr>
        <w:object w:dxaOrig="180" w:dyaOrig="279" w14:anchorId="142C3F3C">
          <v:shape id="_x0000_i2009" type="#_x0000_t75" style="width:9pt;height:14pt" o:ole="">
            <v:imagedata r:id="rId1996" o:title=""/>
          </v:shape>
          <o:OLEObject Type="Embed" ProgID="Equation.DSMT4" ShapeID="_x0000_i2009" DrawAspect="Content" ObjectID="_1540966551" r:id="rId199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100</w:instrText>
      </w:r>
      <w:r w:rsidR="005232C6">
        <w:rPr>
          <w:noProof/>
        </w:rPr>
        <w:fldChar w:fldCharType="end"/>
      </w:r>
      <w:r>
        <w:instrText>)</w:instrText>
      </w:r>
      <w:r>
        <w:fldChar w:fldCharType="end"/>
      </w:r>
    </w:p>
    <w:p w14:paraId="5ABBA235" w14:textId="066B3138" w:rsidR="00FB6012" w:rsidRDefault="00FB6012" w:rsidP="00FB6012">
      <w:pPr>
        <w:pStyle w:val="MTDisplayEquation"/>
      </w:pPr>
      <w:r>
        <w:tab/>
      </w:r>
      <w:r w:rsidR="00DF221F" w:rsidRPr="00DF221F">
        <w:rPr>
          <w:position w:val="-72"/>
        </w:rPr>
        <w:object w:dxaOrig="8720" w:dyaOrig="1560" w14:anchorId="17001101">
          <v:shape id="_x0000_i2010" type="#_x0000_t75" style="width:435.5pt;height:78pt" o:ole="">
            <v:imagedata r:id="rId1998" o:title=""/>
          </v:shape>
          <o:OLEObject Type="Embed" ProgID="Equation.DSMT4" ShapeID="_x0000_i2010" DrawAspect="Content" ObjectID="_1540966552" r:id="rId199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101</w:instrText>
      </w:r>
      <w:r w:rsidR="005232C6">
        <w:rPr>
          <w:noProof/>
        </w:rPr>
        <w:fldChar w:fldCharType="end"/>
      </w:r>
      <w:r>
        <w:instrText>)</w:instrText>
      </w:r>
      <w:r>
        <w:fldChar w:fldCharType="end"/>
      </w:r>
    </w:p>
    <w:p w14:paraId="6B4AAE9B" w14:textId="78F1D67E" w:rsidR="00FB6012" w:rsidRDefault="00FB6012" w:rsidP="00FB6012">
      <w:pPr>
        <w:pStyle w:val="MTDisplayEquation"/>
      </w:pPr>
      <w:r>
        <w:tab/>
      </w:r>
      <w:r w:rsidR="00DF221F" w:rsidRPr="00DF221F">
        <w:rPr>
          <w:position w:val="-24"/>
        </w:rPr>
        <w:object w:dxaOrig="1820" w:dyaOrig="620" w14:anchorId="2DB11D62">
          <v:shape id="_x0000_i2011" type="#_x0000_t75" style="width:90.5pt;height:31pt" o:ole="">
            <v:imagedata r:id="rId2000" o:title=""/>
          </v:shape>
          <o:OLEObject Type="Embed" ProgID="Equation.DSMT4" ShapeID="_x0000_i2011" DrawAspect="Content" ObjectID="_1540966553" r:id="rId200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w:instrText>
      </w:r>
      <w:r w:rsidR="005232C6">
        <w:instrText xml:space="preserve"> \c \* Arabic \* MERGEFORMAT </w:instrText>
      </w:r>
      <w:r w:rsidR="005232C6">
        <w:fldChar w:fldCharType="separate"/>
      </w:r>
      <w:r w:rsidR="00843CC3">
        <w:rPr>
          <w:noProof/>
        </w:rPr>
        <w:instrText>102</w:instrText>
      </w:r>
      <w:r w:rsidR="005232C6">
        <w:rPr>
          <w:noProof/>
        </w:rPr>
        <w:fldChar w:fldCharType="end"/>
      </w:r>
      <w:r>
        <w:instrText>)</w:instrText>
      </w:r>
      <w:r>
        <w:fldChar w:fldCharType="end"/>
      </w:r>
    </w:p>
    <w:p w14:paraId="2B196AF8" w14:textId="0E29F6B7" w:rsidR="00FB6012" w:rsidRDefault="00FB6012" w:rsidP="00FB6012">
      <w:pPr>
        <w:pStyle w:val="MTDisplayEquation"/>
      </w:pPr>
      <w:r>
        <w:tab/>
      </w:r>
      <w:r w:rsidR="00DF221F" w:rsidRPr="00DF221F">
        <w:rPr>
          <w:position w:val="-24"/>
        </w:rPr>
        <w:object w:dxaOrig="2000" w:dyaOrig="720" w14:anchorId="6DC25D45">
          <v:shape id="_x0000_i2012" type="#_x0000_t75" style="width:99.5pt;height:36pt" o:ole="">
            <v:imagedata r:id="rId2002" o:title=""/>
          </v:shape>
          <o:OLEObject Type="Embed" ProgID="Equation.DSMT4" ShapeID="_x0000_i2012" DrawAspect="Content" ObjectID="_1540966554" r:id="rId200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103</w:instrText>
      </w:r>
      <w:r w:rsidR="005232C6">
        <w:rPr>
          <w:noProof/>
        </w:rPr>
        <w:fldChar w:fldCharType="end"/>
      </w:r>
      <w:r>
        <w:instrText>)</w:instrText>
      </w:r>
      <w:r>
        <w:fldChar w:fldCharType="end"/>
      </w:r>
    </w:p>
    <w:p w14:paraId="09296CE9" w14:textId="77777777" w:rsidR="00FB6012" w:rsidRDefault="00FB6012" w:rsidP="00FB6012"/>
    <w:p w14:paraId="1543DEB2" w14:textId="3CB21C53"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r w:rsidR="005232C6">
        <w:fldChar w:fldCharType="begin"/>
      </w:r>
      <w:r w:rsidR="005232C6">
        <w:instrText xml:space="preserve"> REF ZEqnNum438068 \* Charformat \! \* MERGEFORMAT </w:instrText>
      </w:r>
      <w:r w:rsidR="005232C6">
        <w:fldChar w:fldCharType="separate"/>
      </w:r>
      <w:r w:rsidR="00843CC3">
        <w:instrText>(3.96)</w:instrText>
      </w:r>
      <w:r w:rsidR="005232C6">
        <w:fldChar w:fldCharType="end"/>
      </w:r>
      <w:r w:rsidR="00605580">
        <w:fldChar w:fldCharType="end"/>
      </w:r>
      <w:r>
        <w:t xml:space="preserve"> are the discretized form of the linearization along </w:t>
      </w:r>
      <w:r w:rsidR="00DF221F" w:rsidRPr="00DF221F">
        <w:rPr>
          <w:position w:val="-10"/>
        </w:rPr>
        <w:object w:dxaOrig="340" w:dyaOrig="320" w14:anchorId="768D179D">
          <v:shape id="_x0000_i2013" type="#_x0000_t75" style="width:17.5pt;height:16pt" o:ole="">
            <v:imagedata r:id="rId2004" o:title=""/>
          </v:shape>
          <o:OLEObject Type="Embed" ProgID="Equation.DSMT4" ShapeID="_x0000_i2013" DrawAspect="Content" ObjectID="_1540966555" r:id="rId2005"/>
        </w:object>
      </w:r>
      <w:r>
        <w:t>:</w:t>
      </w:r>
    </w:p>
    <w:p w14:paraId="67C3010B" w14:textId="4CC77547" w:rsidR="00FB6012" w:rsidRDefault="00FB6012" w:rsidP="00FB6012">
      <w:pPr>
        <w:pStyle w:val="MTDisplayEquation"/>
      </w:pPr>
      <w:r>
        <w:tab/>
      </w:r>
      <w:r w:rsidR="00DF221F" w:rsidRPr="00DF221F">
        <w:rPr>
          <w:position w:val="-12"/>
        </w:rPr>
        <w:object w:dxaOrig="1800" w:dyaOrig="380" w14:anchorId="7F17431C">
          <v:shape id="_x0000_i2014" type="#_x0000_t75" style="width:90.5pt;height:18.5pt" o:ole="">
            <v:imagedata r:id="rId2006" o:title=""/>
          </v:shape>
          <o:OLEObject Type="Embed" ProgID="Equation.DSMT4" ShapeID="_x0000_i2014" DrawAspect="Content" ObjectID="_1540966556" r:id="rId200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104</w:instrText>
      </w:r>
      <w:r w:rsidR="005232C6">
        <w:rPr>
          <w:noProof/>
        </w:rPr>
        <w:fldChar w:fldCharType="end"/>
      </w:r>
      <w:r>
        <w:instrText>)</w:instrText>
      </w:r>
      <w:r>
        <w:fldChar w:fldCharType="end"/>
      </w:r>
    </w:p>
    <w:p w14:paraId="3F0BED8B" w14:textId="2CFA3BE7" w:rsidR="00FB6012" w:rsidRDefault="00FB6012" w:rsidP="00FB6012">
      <w:pPr>
        <w:pStyle w:val="MTDisplayEquation"/>
      </w:pPr>
      <w:r>
        <w:tab/>
      </w:r>
      <w:r w:rsidR="00DF221F" w:rsidRPr="00DF221F">
        <w:rPr>
          <w:position w:val="-12"/>
        </w:rPr>
        <w:object w:dxaOrig="2620" w:dyaOrig="400" w14:anchorId="44C254A3">
          <v:shape id="_x0000_i2015" type="#_x0000_t75" style="width:131.5pt;height:20pt" o:ole="">
            <v:imagedata r:id="rId2008" o:title=""/>
          </v:shape>
          <o:OLEObject Type="Embed" ProgID="Equation.DSMT4" ShapeID="_x0000_i2015" DrawAspect="Content" ObjectID="_1540966557" r:id="rId20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105</w:instrText>
      </w:r>
      <w:r w:rsidR="005232C6">
        <w:rPr>
          <w:noProof/>
        </w:rPr>
        <w:fldChar w:fldCharType="end"/>
      </w:r>
      <w:r>
        <w:instrText>)</w:instrText>
      </w:r>
      <w:r>
        <w:fldChar w:fldCharType="end"/>
      </w:r>
    </w:p>
    <w:p w14:paraId="47A4D293" w14:textId="4D37EB39" w:rsidR="00FB6012" w:rsidRDefault="00FB6012" w:rsidP="00FB6012">
      <w:pPr>
        <w:pStyle w:val="MTDisplayEquation"/>
      </w:pPr>
      <w:r>
        <w:tab/>
      </w:r>
      <w:r w:rsidR="00DF221F" w:rsidRPr="00DF221F">
        <w:rPr>
          <w:position w:val="-30"/>
        </w:rPr>
        <w:object w:dxaOrig="3180" w:dyaOrig="680" w14:anchorId="0D744980">
          <v:shape id="_x0000_i2016" type="#_x0000_t75" style="width:159pt;height:33.5pt" o:ole="">
            <v:imagedata r:id="rId2010" o:title=""/>
          </v:shape>
          <o:OLEObject Type="Embed" ProgID="Equation.DSMT4" ShapeID="_x0000_i2016" DrawAspect="Content" ObjectID="_1540966558" r:id="rId201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w:instrText>
      </w:r>
      <w:r w:rsidR="005232C6">
        <w:instrText xml:space="preserv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106</w:instrText>
      </w:r>
      <w:r w:rsidR="005232C6">
        <w:rPr>
          <w:noProof/>
        </w:rPr>
        <w:fldChar w:fldCharType="end"/>
      </w:r>
      <w:r>
        <w:instrText>)</w:instrText>
      </w:r>
      <w:r>
        <w:fldChar w:fldCharType="end"/>
      </w:r>
    </w:p>
    <w:p w14:paraId="192F2C85" w14:textId="77777777" w:rsidR="00FB6012" w:rsidRDefault="00FB6012" w:rsidP="00FB6012"/>
    <w:p w14:paraId="41CB98FF" w14:textId="162EC1E2"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r w:rsidR="005232C6">
        <w:fldChar w:fldCharType="begin"/>
      </w:r>
      <w:r w:rsidR="005232C6">
        <w:instrText xml:space="preserve"> REF ZEqnNum438068 \* Charformat \! \* MERGEFORMAT </w:instrText>
      </w:r>
      <w:r w:rsidR="005232C6">
        <w:fldChar w:fldCharType="separate"/>
      </w:r>
      <w:r w:rsidR="00843CC3">
        <w:instrText>(3.96)</w:instrText>
      </w:r>
      <w:r w:rsidR="005232C6">
        <w:fldChar w:fldCharType="end"/>
      </w:r>
      <w:r w:rsidR="00605580">
        <w:fldChar w:fldCharType="end"/>
      </w:r>
      <w:r>
        <w:t xml:space="preserve"> are the discretized form of the linearization along </w:t>
      </w:r>
      <w:r w:rsidR="00DF221F" w:rsidRPr="00DF221F">
        <w:rPr>
          <w:position w:val="-6"/>
        </w:rPr>
        <w:object w:dxaOrig="340" w:dyaOrig="279" w14:anchorId="17BA6861">
          <v:shape id="_x0000_i2017" type="#_x0000_t75" style="width:17.5pt;height:14pt" o:ole="">
            <v:imagedata r:id="rId2012" o:title=""/>
          </v:shape>
          <o:OLEObject Type="Embed" ProgID="Equation.DSMT4" ShapeID="_x0000_i2017" DrawAspect="Content" ObjectID="_1540966559" r:id="rId2013"/>
        </w:object>
      </w:r>
      <w:r>
        <w:t>:</w:t>
      </w:r>
    </w:p>
    <w:p w14:paraId="3AB94EB2" w14:textId="21FACA91" w:rsidR="00FB6012" w:rsidRDefault="00FB6012" w:rsidP="00FB6012">
      <w:pPr>
        <w:pStyle w:val="MTDisplayEquation"/>
      </w:pPr>
      <w:r>
        <w:tab/>
      </w:r>
      <w:r w:rsidR="00DF221F" w:rsidRPr="00DF221F">
        <w:rPr>
          <w:position w:val="-32"/>
        </w:rPr>
        <w:object w:dxaOrig="4459" w:dyaOrig="760" w14:anchorId="0B334C76">
          <v:shape id="_x0000_i2018" type="#_x0000_t75" style="width:222.5pt;height:38.5pt" o:ole="">
            <v:imagedata r:id="rId2014" o:title=""/>
          </v:shape>
          <o:OLEObject Type="Embed" ProgID="Equation.DSMT4" ShapeID="_x0000_i2018" DrawAspect="Content" ObjectID="_1540966560" r:id="rId201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107</w:instrText>
      </w:r>
      <w:r w:rsidR="005232C6">
        <w:rPr>
          <w:noProof/>
        </w:rPr>
        <w:fldChar w:fldCharType="end"/>
      </w:r>
      <w:r>
        <w:instrText>)</w:instrText>
      </w:r>
      <w:r>
        <w:fldChar w:fldCharType="end"/>
      </w:r>
    </w:p>
    <w:p w14:paraId="720CD741" w14:textId="59FCA653" w:rsidR="00FB6012" w:rsidRDefault="00FB6012" w:rsidP="00FB6012">
      <w:pPr>
        <w:pStyle w:val="MTDisplayEquation"/>
      </w:pPr>
      <w:r>
        <w:tab/>
      </w:r>
      <w:r w:rsidR="00DF221F" w:rsidRPr="00DF221F">
        <w:rPr>
          <w:position w:val="-12"/>
        </w:rPr>
        <w:object w:dxaOrig="1740" w:dyaOrig="380" w14:anchorId="7F257687">
          <v:shape id="_x0000_i2019" type="#_x0000_t75" style="width:87pt;height:18.5pt" o:ole="">
            <v:imagedata r:id="rId2016" o:title=""/>
          </v:shape>
          <o:OLEObject Type="Embed" ProgID="Equation.DSMT4" ShapeID="_x0000_i2019" DrawAspect="Content" ObjectID="_1540966561" r:id="rId201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108</w:instrText>
      </w:r>
      <w:r w:rsidR="005232C6">
        <w:rPr>
          <w:noProof/>
        </w:rPr>
        <w:fldChar w:fldCharType="end"/>
      </w:r>
      <w:r>
        <w:instrText>)</w:instrText>
      </w:r>
      <w:r>
        <w:fldChar w:fldCharType="end"/>
      </w:r>
    </w:p>
    <w:p w14:paraId="71AADB96" w14:textId="3EDF0E9B" w:rsidR="00FB6012" w:rsidRDefault="00FB6012" w:rsidP="00FB6012">
      <w:pPr>
        <w:pStyle w:val="MTDisplayEquation"/>
      </w:pPr>
      <w:r>
        <w:lastRenderedPageBreak/>
        <w:tab/>
      </w:r>
      <w:r w:rsidR="00DF221F" w:rsidRPr="00DF221F">
        <w:rPr>
          <w:position w:val="-12"/>
        </w:rPr>
        <w:object w:dxaOrig="2320" w:dyaOrig="380" w14:anchorId="423BFEC3">
          <v:shape id="_x0000_i2020" type="#_x0000_t75" style="width:116.5pt;height:18.5pt" o:ole="">
            <v:imagedata r:id="rId2018" o:title=""/>
          </v:shape>
          <o:OLEObject Type="Embed" ProgID="Equation.DSMT4" ShapeID="_x0000_i2020" DrawAspect="Content" ObjectID="_1540966562" r:id="rId20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109</w:instrText>
      </w:r>
      <w:r w:rsidR="005232C6">
        <w:rPr>
          <w:noProof/>
        </w:rPr>
        <w:fldChar w:fldCharType="end"/>
      </w:r>
      <w:r>
        <w:instrText>)</w:instrText>
      </w:r>
      <w:r>
        <w:fldChar w:fldCharType="end"/>
      </w:r>
    </w:p>
    <w:p w14:paraId="42B6F6D0" w14:textId="77777777" w:rsidR="00FB6012" w:rsidRDefault="00FB6012" w:rsidP="00FB6012">
      <w:r>
        <w:t>where</w:t>
      </w:r>
    </w:p>
    <w:p w14:paraId="00276401" w14:textId="1612AC46" w:rsidR="00FB6012" w:rsidRDefault="00FB6012" w:rsidP="00FB6012">
      <w:pPr>
        <w:pStyle w:val="MTDisplayEquation"/>
      </w:pPr>
      <w:r>
        <w:tab/>
      </w:r>
      <w:r w:rsidR="00DF221F" w:rsidRPr="00DF221F">
        <w:rPr>
          <w:position w:val="-74"/>
        </w:rPr>
        <w:object w:dxaOrig="5899" w:dyaOrig="1600" w14:anchorId="7D241802">
          <v:shape id="_x0000_i2021" type="#_x0000_t75" style="width:294.5pt;height:80.5pt" o:ole="">
            <v:imagedata r:id="rId2020" o:title=""/>
          </v:shape>
          <o:OLEObject Type="Embed" ProgID="Equation.DSMT4" ShapeID="_x0000_i2021" DrawAspect="Content" ObjectID="_1540966563" r:id="rId202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110</w:instrText>
      </w:r>
      <w:r w:rsidR="005232C6">
        <w:rPr>
          <w:noProof/>
        </w:rPr>
        <w:fldChar w:fldCharType="end"/>
      </w:r>
      <w:r>
        <w:instrText>)</w:instrText>
      </w:r>
      <w:r>
        <w:fldChar w:fldCharType="end"/>
      </w:r>
    </w:p>
    <w:p w14:paraId="0234370F" w14:textId="70C0E668" w:rsidR="00FB6012" w:rsidRDefault="00FB6012" w:rsidP="00FB6012">
      <w:pPr>
        <w:pStyle w:val="MTDisplayEquation"/>
      </w:pPr>
      <w:r>
        <w:tab/>
      </w:r>
      <w:r w:rsidR="00DF221F" w:rsidRPr="00DF221F">
        <w:rPr>
          <w:position w:val="-32"/>
        </w:rPr>
        <w:object w:dxaOrig="6920" w:dyaOrig="760" w14:anchorId="022E4082">
          <v:shape id="_x0000_i2022" type="#_x0000_t75" style="width:345.5pt;height:38.5pt" o:ole="">
            <v:imagedata r:id="rId2022" o:title=""/>
          </v:shape>
          <o:OLEObject Type="Embed" ProgID="Equation.DSMT4" ShapeID="_x0000_i2022" DrawAspect="Content" ObjectID="_1540966564" r:id="rId202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w:instrText>
      </w:r>
      <w:r w:rsidR="005232C6">
        <w:instrText xml:space="preserve">abic \* MERGEFORMAT </w:instrText>
      </w:r>
      <w:r w:rsidR="005232C6">
        <w:fldChar w:fldCharType="separate"/>
      </w:r>
      <w:r w:rsidR="00843CC3">
        <w:rPr>
          <w:noProof/>
        </w:rPr>
        <w:instrText>111</w:instrText>
      </w:r>
      <w:r w:rsidR="005232C6">
        <w:rPr>
          <w:noProof/>
        </w:rPr>
        <w:fldChar w:fldCharType="end"/>
      </w:r>
      <w:r>
        <w:instrText>)</w:instrText>
      </w:r>
      <w:r>
        <w:fldChar w:fldCharType="end"/>
      </w:r>
    </w:p>
    <w:p w14:paraId="2830F2E0" w14:textId="470CE091" w:rsidR="00FB6012" w:rsidRDefault="00FB6012" w:rsidP="00FB6012">
      <w:pPr>
        <w:pStyle w:val="MTDisplayEquation"/>
      </w:pPr>
      <w:r>
        <w:tab/>
      </w:r>
      <w:r w:rsidR="00DF221F" w:rsidRPr="00DF221F">
        <w:rPr>
          <w:position w:val="-24"/>
        </w:rPr>
        <w:object w:dxaOrig="2020" w:dyaOrig="660" w14:anchorId="58A5429E">
          <v:shape id="_x0000_i2023" type="#_x0000_t75" style="width:101pt;height:33pt" o:ole="">
            <v:imagedata r:id="rId2024" o:title=""/>
          </v:shape>
          <o:OLEObject Type="Embed" ProgID="Equation.DSMT4" ShapeID="_x0000_i2023" DrawAspect="Content" ObjectID="_1540966565" r:id="rId202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112</w:instrText>
      </w:r>
      <w:r w:rsidR="005232C6">
        <w:rPr>
          <w:noProof/>
        </w:rPr>
        <w:fldChar w:fldCharType="end"/>
      </w:r>
      <w:r>
        <w:instrText>)</w:instrText>
      </w:r>
      <w:r>
        <w:fldChar w:fldCharType="end"/>
      </w:r>
    </w:p>
    <w:p w14:paraId="78E2349B" w14:textId="77777777" w:rsidR="00FB6012" w:rsidRDefault="00FB6012" w:rsidP="00FB6012"/>
    <w:p w14:paraId="190915EF" w14:textId="53E134FD" w:rsidR="00FB6012" w:rsidRDefault="00FB6012" w:rsidP="00FB6012">
      <w:r>
        <w:t xml:space="preserve">The discretization of </w:t>
      </w:r>
      <w:r w:rsidR="00DF221F" w:rsidRPr="00DF221F">
        <w:rPr>
          <w:position w:val="-12"/>
        </w:rPr>
        <w:object w:dxaOrig="560" w:dyaOrig="360" w14:anchorId="59896DF0">
          <v:shape id="_x0000_i2024" type="#_x0000_t75" style="width:27.5pt;height:18.5pt" o:ole="">
            <v:imagedata r:id="rId2026" o:title=""/>
          </v:shape>
          <o:OLEObject Type="Embed" ProgID="Equation.DSMT4" ShapeID="_x0000_i2024" DrawAspect="Content" ObjectID="_1540966566" r:id="rId2027"/>
        </w:object>
      </w:r>
      <w:r>
        <w:t xml:space="preserve"> in </w:t>
      </w:r>
      <w:r w:rsidR="00605580">
        <w:fldChar w:fldCharType="begin"/>
      </w:r>
      <w:r w:rsidR="00605580">
        <w:instrText xml:space="preserve"> GOTOBUTTON ZEqnNum588916  \* MERGEFORMAT </w:instrText>
      </w:r>
      <w:r w:rsidR="005232C6">
        <w:fldChar w:fldCharType="begin"/>
      </w:r>
      <w:r w:rsidR="005232C6">
        <w:instrText xml:space="preserve"> REF ZEqnNum588916 \* Charformat \! \* MERGEFORMAT </w:instrText>
      </w:r>
      <w:r w:rsidR="005232C6">
        <w:fldChar w:fldCharType="separate"/>
      </w:r>
      <w:r w:rsidR="00843CC3">
        <w:instrText>(3.55)</w:instrText>
      </w:r>
      <w:r w:rsidR="005232C6">
        <w:fldChar w:fldCharType="end"/>
      </w:r>
      <w:r w:rsidR="00605580">
        <w:fldChar w:fldCharType="end"/>
      </w:r>
      <w:r>
        <w:t xml:space="preserve"> has the form</w:t>
      </w:r>
    </w:p>
    <w:p w14:paraId="0C9B382F" w14:textId="420B8E6B" w:rsidR="00FB6012" w:rsidRDefault="00FB6012" w:rsidP="00FB6012">
      <w:pPr>
        <w:pStyle w:val="MTDisplayEquation"/>
      </w:pPr>
      <w:r>
        <w:tab/>
      </w:r>
      <w:r w:rsidR="00DF221F" w:rsidRPr="00DF221F">
        <w:rPr>
          <w:position w:val="-104"/>
        </w:rPr>
        <w:object w:dxaOrig="4840" w:dyaOrig="1520" w14:anchorId="556D8E5C">
          <v:shape id="_x0000_i2025" type="#_x0000_t75" style="width:242pt;height:76pt" o:ole="">
            <v:imagedata r:id="rId2028" o:title=""/>
          </v:shape>
          <o:OLEObject Type="Embed" ProgID="Equation.DSMT4" ShapeID="_x0000_i2025" DrawAspect="Content" ObjectID="_1540966567" r:id="rId202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113</w:instrText>
      </w:r>
      <w:r w:rsidR="005232C6">
        <w:rPr>
          <w:noProof/>
        </w:rPr>
        <w:fldChar w:fldCharType="end"/>
      </w:r>
      <w:r>
        <w:instrText>)</w:instrText>
      </w:r>
      <w:r>
        <w:fldChar w:fldCharType="end"/>
      </w:r>
    </w:p>
    <w:p w14:paraId="39C72C0E" w14:textId="6280D350" w:rsidR="00FB6012" w:rsidRDefault="00FB6012" w:rsidP="00FB6012">
      <w:r>
        <w:t xml:space="preserve">where </w:t>
      </w:r>
      <w:r w:rsidR="00DF221F" w:rsidRPr="00DF221F">
        <w:rPr>
          <w:position w:val="-14"/>
        </w:rPr>
        <w:object w:dxaOrig="1240" w:dyaOrig="400" w14:anchorId="5FF46FB3">
          <v:shape id="_x0000_i2026" type="#_x0000_t75" style="width:62pt;height:20pt" o:ole="">
            <v:imagedata r:id="rId2030" o:title=""/>
          </v:shape>
          <o:OLEObject Type="Embed" ProgID="Equation.DSMT4" ShapeID="_x0000_i2026" DrawAspect="Content" ObjectID="_1540966568" r:id="rId2031"/>
        </w:object>
      </w:r>
      <w:r>
        <w:t xml:space="preserve">. The summation is performed over all surface elements on which these boundary conditions are prescribed. The discretization of </w:t>
      </w:r>
      <w:r w:rsidR="00DF221F" w:rsidRPr="00DF221F">
        <w:rPr>
          <w:position w:val="-12"/>
        </w:rPr>
        <w:object w:dxaOrig="880" w:dyaOrig="360" w14:anchorId="46D9F1D6">
          <v:shape id="_x0000_i2027" type="#_x0000_t75" style="width:44.5pt;height:18.5pt" o:ole="">
            <v:imagedata r:id="rId2032" o:title=""/>
          </v:shape>
          <o:OLEObject Type="Embed" ProgID="Equation.DSMT4" ShapeID="_x0000_i2027" DrawAspect="Content" ObjectID="_1540966569" r:id="rId2033"/>
        </w:object>
      </w:r>
      <w:r>
        <w:t xml:space="preserve"> has the form</w:t>
      </w:r>
    </w:p>
    <w:p w14:paraId="28F1EBC8" w14:textId="3E719334" w:rsidR="00FB6012" w:rsidRDefault="00FB6012" w:rsidP="00FB6012">
      <w:pPr>
        <w:pStyle w:val="MTDisplayEquation"/>
      </w:pPr>
      <w:r>
        <w:tab/>
      </w:r>
      <w:r w:rsidR="00DF221F" w:rsidRPr="00DF221F">
        <w:rPr>
          <w:position w:val="-106"/>
        </w:rPr>
        <w:object w:dxaOrig="6680" w:dyaOrig="1540" w14:anchorId="4F7D4A34">
          <v:shape id="_x0000_i2028" type="#_x0000_t75" style="width:333.5pt;height:77pt" o:ole="">
            <v:imagedata r:id="rId2034" o:title=""/>
          </v:shape>
          <o:OLEObject Type="Embed" ProgID="Equation.DSMT4" ShapeID="_x0000_i2028" DrawAspect="Content" ObjectID="_1540966570" r:id="rId203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114</w:instrText>
      </w:r>
      <w:r w:rsidR="005232C6">
        <w:rPr>
          <w:noProof/>
        </w:rPr>
        <w:fldChar w:fldCharType="end"/>
      </w:r>
      <w:r>
        <w:instrText>)</w:instrText>
      </w:r>
      <w:r>
        <w:fldChar w:fldCharType="end"/>
      </w:r>
    </w:p>
    <w:p w14:paraId="63EF1133" w14:textId="77777777" w:rsidR="00FB6012" w:rsidRDefault="00FB6012" w:rsidP="00FB6012">
      <w:r>
        <w:t>where</w:t>
      </w:r>
    </w:p>
    <w:p w14:paraId="6573BE8C" w14:textId="409A5237" w:rsidR="00FB6012" w:rsidRDefault="00FB6012" w:rsidP="00FB6012">
      <w:pPr>
        <w:pStyle w:val="MTDisplayEquation"/>
      </w:pPr>
      <w:r>
        <w:tab/>
      </w:r>
      <w:r w:rsidR="00DF221F" w:rsidRPr="00DF221F">
        <w:rPr>
          <w:position w:val="-106"/>
        </w:rPr>
        <w:object w:dxaOrig="3640" w:dyaOrig="2240" w14:anchorId="4D4BF20D">
          <v:shape id="_x0000_i2029" type="#_x0000_t75" style="width:182.5pt;height:112pt" o:ole="">
            <v:imagedata r:id="rId2036" o:title=""/>
          </v:shape>
          <o:OLEObject Type="Embed" ProgID="Equation.DSMT4" ShapeID="_x0000_i2029" DrawAspect="Content" ObjectID="_1540966571" r:id="rId203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115</w:instrText>
      </w:r>
      <w:r w:rsidR="005232C6">
        <w:rPr>
          <w:noProof/>
        </w:rPr>
        <w:fldChar w:fldCharType="end"/>
      </w:r>
      <w:r>
        <w:instrText>)</w:instrText>
      </w:r>
      <w:r>
        <w:fldChar w:fldCharType="end"/>
      </w:r>
    </w:p>
    <w:p w14:paraId="2461E5B7" w14:textId="2C790B9F" w:rsidR="00FB6012" w:rsidRPr="00EA2194" w:rsidRDefault="00FB6012" w:rsidP="00FB6012">
      <w:r>
        <w:t xml:space="preserve">In this expression, </w:t>
      </w:r>
      <w:r w:rsidR="00DF221F" w:rsidRPr="00DF221F">
        <w:rPr>
          <w:position w:val="-14"/>
        </w:rPr>
        <w:object w:dxaOrig="639" w:dyaOrig="400" w14:anchorId="4C7E3310">
          <v:shape id="_x0000_i2030" type="#_x0000_t75" style="width:32pt;height:20pt" o:ole="">
            <v:imagedata r:id="rId2038" o:title=""/>
          </v:shape>
          <o:OLEObject Type="Embed" ProgID="Equation.DSMT4" ShapeID="_x0000_i2030" DrawAspect="Content" ObjectID="_1540966572" r:id="rId2039"/>
        </w:object>
      </w:r>
      <w:r>
        <w:t xml:space="preserve"> is the antisymmetric tensor whose dual vector is </w:t>
      </w:r>
      <w:r w:rsidR="00DF221F" w:rsidRPr="00DF221F">
        <w:rPr>
          <w:position w:val="-6"/>
        </w:rPr>
        <w:object w:dxaOrig="200" w:dyaOrig="220" w14:anchorId="31D0614B">
          <v:shape id="_x0000_i2031" type="#_x0000_t75" style="width:10pt;height:11pt" o:ole="">
            <v:imagedata r:id="rId2040" o:title=""/>
          </v:shape>
          <o:OLEObject Type="Embed" ProgID="Equation.DSMT4" ShapeID="_x0000_i2031" DrawAspect="Content" ObjectID="_1540966573" r:id="rId2041"/>
        </w:object>
      </w:r>
      <w:r>
        <w:t xml:space="preserve"> (such that </w:t>
      </w:r>
      <w:r w:rsidR="00DF221F" w:rsidRPr="00DF221F">
        <w:rPr>
          <w:position w:val="-14"/>
        </w:rPr>
        <w:object w:dxaOrig="1579" w:dyaOrig="400" w14:anchorId="48D3EE5A">
          <v:shape id="_x0000_i2032" type="#_x0000_t75" style="width:78.5pt;height:20pt" o:ole="">
            <v:imagedata r:id="rId2042" o:title=""/>
          </v:shape>
          <o:OLEObject Type="Embed" ProgID="Equation.DSMT4" ShapeID="_x0000_i2032" DrawAspect="Content" ObjectID="_1540966574" r:id="rId2043"/>
        </w:object>
      </w:r>
      <w:r>
        <w:t xml:space="preserve"> for any vector </w:t>
      </w:r>
      <w:r w:rsidR="00DF221F" w:rsidRPr="00DF221F">
        <w:rPr>
          <w:position w:val="-10"/>
        </w:rPr>
        <w:object w:dxaOrig="200" w:dyaOrig="260" w14:anchorId="309D8FF7">
          <v:shape id="_x0000_i2033" type="#_x0000_t75" style="width:10pt;height:12.5pt" o:ole="">
            <v:imagedata r:id="rId2044" o:title=""/>
          </v:shape>
          <o:OLEObject Type="Embed" ProgID="Equation.DSMT4" ShapeID="_x0000_i2033" DrawAspect="Content" ObjectID="_1540966575" r:id="rId2045"/>
        </w:object>
      </w:r>
      <w:r>
        <w:t>).</w:t>
      </w:r>
    </w:p>
    <w:p w14:paraId="5AB663B0" w14:textId="77777777" w:rsidR="008C7882" w:rsidRPr="005D26B4" w:rsidRDefault="00FB6012" w:rsidP="00FB6012">
      <w:r>
        <w:br w:type="page"/>
      </w:r>
    </w:p>
    <w:p w14:paraId="221B3859" w14:textId="77777777" w:rsidR="004F2125" w:rsidRDefault="004F2125" w:rsidP="008C7882">
      <w:pPr>
        <w:pStyle w:val="Heading2"/>
      </w:pPr>
      <w:bookmarkStart w:id="514" w:name="_Toc467221639"/>
      <w:r>
        <w:lastRenderedPageBreak/>
        <w:t>Weak Formulation for Multiphasic Materials</w:t>
      </w:r>
      <w:bookmarkEnd w:id="514"/>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r w:rsidR="005232C6">
        <w:fldChar w:fldCharType="begin"/>
      </w:r>
      <w:r w:rsidR="005232C6">
        <w:instrText xml:space="preserve"> REF ZEqnNum351181 \* Charformat \! \* MERGEFORMAT </w:instrText>
      </w:r>
      <w:r w:rsidR="005232C6">
        <w:fldChar w:fldCharType="separate"/>
      </w:r>
      <w:ins w:id="515" w:author="steve maas" w:date="2016-09-27T12:58:00Z">
        <w:r w:rsidR="00843CC3">
          <w:instrText>(2.128)</w:instrText>
        </w:r>
      </w:ins>
      <w:del w:id="516" w:author="steve maas" w:date="2016-09-27T12:58:00Z">
        <w:r w:rsidR="00E34B36" w:rsidDel="00843CC3">
          <w:delInstrText>(2.122)</w:delInstrText>
        </w:r>
      </w:del>
      <w:r w:rsidR="005232C6">
        <w:fldChar w:fldCharType="end"/>
      </w:r>
      <w:r>
        <w:fldChar w:fldCharType="end"/>
      </w:r>
      <w:r>
        <w:t xml:space="preserve"> </w:t>
      </w:r>
      <w:r w:rsidRPr="004F2125">
        <w:t>may be enforced as a penalty constraint on each solute mass balance equation:</w:t>
      </w:r>
    </w:p>
    <w:p w14:paraId="79718B13" w14:textId="41A1F2A5" w:rsidR="00D822EA" w:rsidRDefault="00D822EA" w:rsidP="00D822EA">
      <w:pPr>
        <w:pStyle w:val="MTDisplayEquation"/>
      </w:pPr>
      <w:r>
        <w:tab/>
      </w:r>
      <w:r w:rsidR="00DF221F" w:rsidRPr="00DF221F">
        <w:rPr>
          <w:position w:val="-98"/>
        </w:rPr>
        <w:object w:dxaOrig="6200" w:dyaOrig="1760" w14:anchorId="7947A7A2">
          <v:shape id="_x0000_i2034" type="#_x0000_t75" style="width:309.5pt;height:88pt" o:ole="">
            <v:imagedata r:id="rId2046" o:title=""/>
          </v:shape>
          <o:OLEObject Type="Embed" ProgID="Equation.DSMT4" ShapeID="_x0000_i2034" DrawAspect="Content" ObjectID="_1540966576" r:id="rId204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116</w:instrText>
      </w:r>
      <w:r w:rsidR="005232C6">
        <w:rPr>
          <w:noProof/>
        </w:rPr>
        <w:fldChar w:fldCharType="end"/>
      </w:r>
      <w:r>
        <w:instrText>)</w:instrText>
      </w:r>
      <w:r>
        <w:fldChar w:fldCharType="end"/>
      </w:r>
    </w:p>
    <w:p w14:paraId="13F14BF8" w14:textId="5B734C54" w:rsidR="00D822EA" w:rsidRDefault="004F2125" w:rsidP="004F2125">
      <w:r w:rsidRPr="004F2125">
        <w:t xml:space="preserve">where </w:t>
      </w:r>
      <w:r w:rsidR="00DF221F" w:rsidRPr="00DF221F">
        <w:rPr>
          <w:position w:val="-6"/>
        </w:rPr>
        <w:object w:dxaOrig="340" w:dyaOrig="279" w14:anchorId="7DB966CC">
          <v:shape id="_x0000_i2035" type="#_x0000_t75" style="width:17.5pt;height:14pt" o:ole="">
            <v:imagedata r:id="rId2048" o:title=""/>
          </v:shape>
          <o:OLEObject Type="Embed" ProgID="Equation.DSMT4" ShapeID="_x0000_i2035" DrawAspect="Content" ObjectID="_1540966577" r:id="rId2049"/>
        </w:object>
      </w:r>
      <w:r w:rsidRPr="004F2125">
        <w:t xml:space="preserve"> is the virtual velocity of the solid, </w:t>
      </w:r>
      <w:r w:rsidR="00DF221F" w:rsidRPr="00DF221F">
        <w:rPr>
          <w:position w:val="-10"/>
        </w:rPr>
        <w:object w:dxaOrig="380" w:dyaOrig="320" w14:anchorId="586E04E9">
          <v:shape id="_x0000_i2036" type="#_x0000_t75" style="width:18.5pt;height:16pt" o:ole="">
            <v:imagedata r:id="rId2050" o:title=""/>
          </v:shape>
          <o:OLEObject Type="Embed" ProgID="Equation.DSMT4" ShapeID="_x0000_i2036" DrawAspect="Content" ObjectID="_1540966578" r:id="rId2051"/>
        </w:object>
      </w:r>
      <w:r w:rsidRPr="004F2125">
        <w:t xml:space="preserve"> is the virtual effective fluid pressure, and </w:t>
      </w:r>
      <w:r w:rsidR="00DF221F" w:rsidRPr="00DF221F">
        <w:rPr>
          <w:position w:val="-6"/>
        </w:rPr>
        <w:object w:dxaOrig="440" w:dyaOrig="320" w14:anchorId="211A215B">
          <v:shape id="_x0000_i2037" type="#_x0000_t75" style="width:22pt;height:16pt" o:ole="">
            <v:imagedata r:id="rId2052" o:title=""/>
          </v:shape>
          <o:OLEObject Type="Embed" ProgID="Equation.DSMT4" ShapeID="_x0000_i2037" DrawAspect="Content" ObjectID="_1540966579" r:id="rId2053"/>
        </w:object>
      </w:r>
      <w:r w:rsidRPr="004F2125">
        <w:t xml:space="preserve"> is the virtual molar energy of solute </w:t>
      </w:r>
      <w:r w:rsidR="00DF221F" w:rsidRPr="00DF221F">
        <w:rPr>
          <w:position w:val="-6"/>
        </w:rPr>
        <w:object w:dxaOrig="240" w:dyaOrig="220" w14:anchorId="5A631712">
          <v:shape id="_x0000_i2038" type="#_x0000_t75" style="width:12pt;height:11pt" o:ole="">
            <v:imagedata r:id="rId2054" o:title=""/>
          </v:shape>
          <o:OLEObject Type="Embed" ProgID="Equation.DSMT4" ShapeID="_x0000_i2038" DrawAspect="Content" ObjectID="_1540966580" r:id="rId2055"/>
        </w:object>
      </w:r>
      <w:r w:rsidRPr="004F2125">
        <w:t xml:space="preserve">. Here, </w:t>
      </w:r>
      <w:r w:rsidR="00DF221F" w:rsidRPr="00DF221F">
        <w:rPr>
          <w:position w:val="-6"/>
        </w:rPr>
        <w:object w:dxaOrig="200" w:dyaOrig="279" w14:anchorId="35FA6AE4">
          <v:shape id="_x0000_i2039" type="#_x0000_t75" style="width:10pt;height:14pt" o:ole="">
            <v:imagedata r:id="rId2056" o:title=""/>
          </v:shape>
          <o:OLEObject Type="Embed" ProgID="Equation.DSMT4" ShapeID="_x0000_i2039" DrawAspect="Content" ObjectID="_1540966581" r:id="rId2057"/>
        </w:object>
      </w:r>
      <w:r w:rsidRPr="004F2125">
        <w:t xml:space="preserve"> represents the mixture domain in the spatial frame and </w:t>
      </w:r>
      <w:r w:rsidR="00DF221F" w:rsidRPr="00025957">
        <w:rPr>
          <w:position w:val="-4"/>
        </w:rPr>
        <w:object w:dxaOrig="300" w:dyaOrig="260" w14:anchorId="6E187599">
          <v:shape id="_x0000_i2040" type="#_x0000_t75" style="width:15pt;height:12.5pt" o:ole="">
            <v:imagedata r:id="rId2058" o:title=""/>
          </v:shape>
          <o:OLEObject Type="Embed" ProgID="Equation.DSMT4" ShapeID="_x0000_i2040" DrawAspect="Content" ObjectID="_1540966582" r:id="rId2059"/>
        </w:object>
      </w:r>
      <w:r w:rsidRPr="004F2125">
        <w:t xml:space="preserve"> is an elemental volume in </w:t>
      </w:r>
      <w:r w:rsidR="00DF221F" w:rsidRPr="00DF221F">
        <w:rPr>
          <w:position w:val="-6"/>
        </w:rPr>
        <w:object w:dxaOrig="200" w:dyaOrig="279" w14:anchorId="556952C2">
          <v:shape id="_x0000_i2041" type="#_x0000_t75" style="width:10pt;height:14pt" o:ole="">
            <v:imagedata r:id="rId2060" o:title=""/>
          </v:shape>
          <o:OLEObject Type="Embed" ProgID="Equation.DSMT4" ShapeID="_x0000_i2041" DrawAspect="Content" ObjectID="_1540966583" r:id="rId2061"/>
        </w:object>
      </w:r>
      <w:r w:rsidRPr="004F2125">
        <w:t xml:space="preserve">. Applying the divergence theorem, </w:t>
      </w:r>
      <w:r w:rsidR="00DF221F" w:rsidRPr="00DF221F">
        <w:rPr>
          <w:position w:val="-6"/>
        </w:rPr>
        <w:object w:dxaOrig="420" w:dyaOrig="279" w14:anchorId="4299E9A6">
          <v:shape id="_x0000_i2042" type="#_x0000_t75" style="width:21pt;height:14pt" o:ole="">
            <v:imagedata r:id="rId2062" o:title=""/>
          </v:shape>
          <o:OLEObject Type="Embed" ProgID="Equation.DSMT4" ShapeID="_x0000_i2042" DrawAspect="Content" ObjectID="_1540966584" r:id="rId2063"/>
        </w:object>
      </w:r>
      <w:r w:rsidRPr="004F2125">
        <w:t xml:space="preserve"> may be split into internal and external contributions to the virtual work, </w:t>
      </w:r>
      <w:r w:rsidR="00DF221F" w:rsidRPr="00DF221F">
        <w:rPr>
          <w:position w:val="-12"/>
        </w:rPr>
        <w:object w:dxaOrig="1840" w:dyaOrig="360" w14:anchorId="038A9B1A">
          <v:shape id="_x0000_i2043" type="#_x0000_t75" style="width:92pt;height:18.5pt" o:ole="">
            <v:imagedata r:id="rId2064" o:title=""/>
          </v:shape>
          <o:OLEObject Type="Embed" ProgID="Equation.DSMT4" ShapeID="_x0000_i2043" DrawAspect="Content" ObjectID="_1540966585" r:id="rId2065"/>
        </w:object>
      </w:r>
      <w:r w:rsidRPr="004F2125">
        <w:t>, where</w:t>
      </w:r>
    </w:p>
    <w:p w14:paraId="2AFC2A82" w14:textId="1E91B659" w:rsidR="008A38F5" w:rsidRDefault="008A38F5" w:rsidP="00CB13D9">
      <w:pPr>
        <w:pStyle w:val="MTDisplayEquation"/>
      </w:pPr>
      <w:r>
        <w:tab/>
      </w:r>
      <w:r w:rsidR="00DF221F" w:rsidRPr="00DF221F">
        <w:rPr>
          <w:position w:val="-92"/>
        </w:rPr>
        <w:object w:dxaOrig="5220" w:dyaOrig="2120" w14:anchorId="1DBD3F68">
          <v:shape id="_x0000_i2044" type="#_x0000_t75" style="width:261pt;height:105.5pt" o:ole="">
            <v:imagedata r:id="rId2066" o:title=""/>
          </v:shape>
          <o:OLEObject Type="Embed" ProgID="Equation.DSMT4" ShapeID="_x0000_i2044" DrawAspect="Content" ObjectID="_1540966586" r:id="rId206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117</w:instrText>
      </w:r>
      <w:r w:rsidR="005232C6">
        <w:rPr>
          <w:noProof/>
        </w:rPr>
        <w:fldChar w:fldCharType="end"/>
      </w:r>
      <w:r>
        <w:instrText>)</w:instrText>
      </w:r>
      <w:r>
        <w:fldChar w:fldCharType="end"/>
      </w:r>
    </w:p>
    <w:p w14:paraId="26F786A8" w14:textId="77777777" w:rsidR="00A94B6B" w:rsidRPr="00A94B6B" w:rsidRDefault="00A94B6B" w:rsidP="00CB13D9">
      <w:r>
        <w:t>and</w:t>
      </w:r>
    </w:p>
    <w:p w14:paraId="00F5B52D" w14:textId="307ECC64" w:rsidR="00A94B6B" w:rsidRPr="00A94B6B" w:rsidRDefault="00A94B6B" w:rsidP="00CB13D9">
      <w:pPr>
        <w:pStyle w:val="MTDisplayEquation"/>
      </w:pPr>
      <w:r>
        <w:tab/>
      </w:r>
      <w:r w:rsidR="00DF221F" w:rsidRPr="00DF221F">
        <w:rPr>
          <w:position w:val="-34"/>
        </w:rPr>
        <w:object w:dxaOrig="5500" w:dyaOrig="800" w14:anchorId="4EAABD22">
          <v:shape id="_x0000_i2045" type="#_x0000_t75" style="width:275.5pt;height:40pt" o:ole="">
            <v:imagedata r:id="rId2068" o:title=""/>
          </v:shape>
          <o:OLEObject Type="Embed" ProgID="Equation.DSMT4" ShapeID="_x0000_i2045" DrawAspect="Content" ObjectID="_1540966587" r:id="rId206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17" w:name="ZEqnNum616120"/>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118</w:instrText>
      </w:r>
      <w:r w:rsidR="005232C6">
        <w:rPr>
          <w:noProof/>
        </w:rPr>
        <w:fldChar w:fldCharType="end"/>
      </w:r>
      <w:r>
        <w:instrText>)</w:instrText>
      </w:r>
      <w:bookmarkEnd w:id="517"/>
      <w:r>
        <w:fldChar w:fldCharType="end"/>
      </w:r>
    </w:p>
    <w:p w14:paraId="6D34202A" w14:textId="6693E261" w:rsidR="00691C49" w:rsidRDefault="004F2125" w:rsidP="00CB13D9">
      <w:r w:rsidRPr="004F2125">
        <w:t xml:space="preserve">In these expressions, </w:t>
      </w:r>
      <w:r w:rsidR="00DF221F" w:rsidRPr="00DF221F">
        <w:rPr>
          <w:position w:val="-16"/>
        </w:rPr>
        <w:object w:dxaOrig="2820" w:dyaOrig="440" w14:anchorId="6E8CD7C9">
          <v:shape id="_x0000_i2046" type="#_x0000_t75" style="width:141pt;height:22pt" o:ole="">
            <v:imagedata r:id="rId2070" o:title=""/>
          </v:shape>
          <o:OLEObject Type="Embed" ProgID="Equation.DSMT4" ShapeID="_x0000_i2046" DrawAspect="Content" ObjectID="_1540966588" r:id="rId2071"/>
        </w:object>
      </w:r>
      <w:r w:rsidRPr="004F2125">
        <w:t xml:space="preserve">, </w:t>
      </w:r>
      <w:r w:rsidR="00DF221F" w:rsidRPr="00DF221F">
        <w:rPr>
          <w:position w:val="-6"/>
        </w:rPr>
        <w:object w:dxaOrig="320" w:dyaOrig="279" w14:anchorId="04E56269">
          <v:shape id="_x0000_i2047" type="#_x0000_t75" style="width:16pt;height:14pt" o:ole="">
            <v:imagedata r:id="rId2072" o:title=""/>
          </v:shape>
          <o:OLEObject Type="Embed" ProgID="Equation.DSMT4" ShapeID="_x0000_i2047" DrawAspect="Content" ObjectID="_1540966589" r:id="rId2073"/>
        </w:object>
      </w:r>
      <w:r w:rsidRPr="004F2125">
        <w:t xml:space="preserve"> is the boundary of </w:t>
      </w:r>
      <w:r w:rsidR="00DF221F" w:rsidRPr="00DF221F">
        <w:rPr>
          <w:position w:val="-6"/>
        </w:rPr>
        <w:object w:dxaOrig="200" w:dyaOrig="279" w14:anchorId="026D399C">
          <v:shape id="_x0000_i2048" type="#_x0000_t75" style="width:10pt;height:14pt" o:ole="">
            <v:imagedata r:id="rId2074" o:title=""/>
          </v:shape>
          <o:OLEObject Type="Embed" ProgID="Equation.DSMT4" ShapeID="_x0000_i2048" DrawAspect="Content" ObjectID="_1540966590" r:id="rId2075"/>
        </w:object>
      </w:r>
      <w:r w:rsidRPr="004F2125">
        <w:t xml:space="preserve">, and </w:t>
      </w:r>
      <w:r w:rsidR="00691C49">
        <w:t>$</w:t>
      </w:r>
      <w:r w:rsidRPr="004F2125">
        <w:t>da</w:t>
      </w:r>
      <w:r w:rsidR="00691C49">
        <w:t>$</w:t>
      </w:r>
      <w:r w:rsidRPr="004F2125">
        <w:t xml:space="preserve"> is an elemental area on </w:t>
      </w:r>
      <w:r w:rsidR="00DF221F" w:rsidRPr="00DF221F">
        <w:rPr>
          <w:position w:val="-6"/>
        </w:rPr>
        <w:object w:dxaOrig="320" w:dyaOrig="279" w14:anchorId="7985D13A">
          <v:shape id="_x0000_i2049" type="#_x0000_t75" style="width:16pt;height:14pt" o:ole="">
            <v:imagedata r:id="rId2076" o:title=""/>
          </v:shape>
          <o:OLEObject Type="Embed" ProgID="Equation.DSMT4" ShapeID="_x0000_i2049" DrawAspect="Content" ObjectID="_1540966591" r:id="rId2077"/>
        </w:object>
      </w:r>
      <w:r w:rsidRPr="004F2125">
        <w:t xml:space="preserve">. In this finite element formulation, </w:t>
      </w:r>
      <w:r w:rsidR="00DF221F" w:rsidRPr="00DF221F">
        <w:rPr>
          <w:position w:val="-6"/>
        </w:rPr>
        <w:object w:dxaOrig="200" w:dyaOrig="220" w14:anchorId="40C866B6">
          <v:shape id="_x0000_i2050" type="#_x0000_t75" style="width:10pt;height:11pt" o:ole="">
            <v:imagedata r:id="rId2078" o:title=""/>
          </v:shape>
          <o:OLEObject Type="Embed" ProgID="Equation.DSMT4" ShapeID="_x0000_i2050" DrawAspect="Content" ObjectID="_1540966592" r:id="rId2079"/>
        </w:object>
      </w:r>
      <w:r w:rsidRPr="004F2125">
        <w:t xml:space="preserve">, </w:t>
      </w:r>
      <w:r w:rsidR="00DF221F" w:rsidRPr="00DF221F">
        <w:rPr>
          <w:position w:val="-10"/>
        </w:rPr>
        <w:object w:dxaOrig="240" w:dyaOrig="320" w14:anchorId="061EA64F">
          <v:shape id="_x0000_i2051" type="#_x0000_t75" style="width:12pt;height:16pt" o:ole="">
            <v:imagedata r:id="rId2080" o:title=""/>
          </v:shape>
          <o:OLEObject Type="Embed" ProgID="Equation.DSMT4" ShapeID="_x0000_i2051" DrawAspect="Content" ObjectID="_1540966593" r:id="rId2081"/>
        </w:object>
      </w:r>
      <w:r w:rsidRPr="004F2125">
        <w:t xml:space="preserve"> and </w:t>
      </w:r>
      <w:r w:rsidR="00DF221F" w:rsidRPr="00DF221F">
        <w:rPr>
          <w:position w:val="-6"/>
        </w:rPr>
        <w:object w:dxaOrig="300" w:dyaOrig="320" w14:anchorId="3B28E8F2">
          <v:shape id="_x0000_i2052" type="#_x0000_t75" style="width:15pt;height:16pt" o:ole="">
            <v:imagedata r:id="rId2082" o:title=""/>
          </v:shape>
          <o:OLEObject Type="Embed" ProgID="Equation.DSMT4" ShapeID="_x0000_i2052" DrawAspect="Content" ObjectID="_1540966594" r:id="rId2083"/>
        </w:object>
      </w:r>
      <w:r w:rsidRPr="004F2125">
        <w:t xml:space="preserve"> are used as nodal variables, and essential boundary conditions may be prescribed on these variables. Natural boundary conditions are prescribed to the mixture traction, </w:t>
      </w:r>
      <w:r w:rsidR="00DF221F" w:rsidRPr="00DF221F">
        <w:rPr>
          <w:position w:val="-6"/>
        </w:rPr>
        <w:object w:dxaOrig="820" w:dyaOrig="260" w14:anchorId="60B3EA74">
          <v:shape id="_x0000_i2053" type="#_x0000_t75" style="width:41pt;height:12.5pt" o:ole="">
            <v:imagedata r:id="rId2084" o:title=""/>
          </v:shape>
          <o:OLEObject Type="Embed" ProgID="Equation.DSMT4" ShapeID="_x0000_i2053" DrawAspect="Content" ObjectID="_1540966595" r:id="rId2085"/>
        </w:object>
      </w:r>
      <w:r w:rsidRPr="004F2125">
        <w:t xml:space="preserve">, normal fluid flux, </w:t>
      </w:r>
      <w:r w:rsidR="00DF221F" w:rsidRPr="00DF221F">
        <w:rPr>
          <w:position w:val="-12"/>
        </w:rPr>
        <w:object w:dxaOrig="999" w:dyaOrig="360" w14:anchorId="6E2C5D8D">
          <v:shape id="_x0000_i2054" type="#_x0000_t75" style="width:50pt;height:18.5pt" o:ole="">
            <v:imagedata r:id="rId2086" o:title=""/>
          </v:shape>
          <o:OLEObject Type="Embed" ProgID="Equation.DSMT4" ShapeID="_x0000_i2054" DrawAspect="Content" ObjectID="_1540966596" r:id="rId2087"/>
        </w:object>
      </w:r>
      <w:r w:rsidRPr="004F2125">
        <w:t xml:space="preserve">, and normal solute flux, </w:t>
      </w:r>
      <w:r w:rsidR="00DF221F" w:rsidRPr="00DF221F">
        <w:rPr>
          <w:position w:val="-12"/>
        </w:rPr>
        <w:object w:dxaOrig="1020" w:dyaOrig="380" w14:anchorId="23FCA2AA">
          <v:shape id="_x0000_i2055" type="#_x0000_t75" style="width:51pt;height:18.5pt" o:ole="">
            <v:imagedata r:id="rId2088" o:title=""/>
          </v:shape>
          <o:OLEObject Type="Embed" ProgID="Equation.DSMT4" ShapeID="_x0000_i2055" DrawAspect="Content" ObjectID="_1540966597" r:id="rId2089"/>
        </w:object>
      </w:r>
      <w:r w:rsidRPr="004F2125">
        <w:t xml:space="preserve">, where </w:t>
      </w:r>
      <w:r w:rsidR="00DF221F" w:rsidRPr="00025957">
        <w:rPr>
          <w:position w:val="-4"/>
        </w:rPr>
        <w:object w:dxaOrig="200" w:dyaOrig="200" w14:anchorId="438783AC">
          <v:shape id="_x0000_i2056" type="#_x0000_t75" style="width:10pt;height:10pt" o:ole="">
            <v:imagedata r:id="rId2090" o:title=""/>
          </v:shape>
          <o:OLEObject Type="Embed" ProgID="Equation.DSMT4" ShapeID="_x0000_i2056" DrawAspect="Content" ObjectID="_1540966598" r:id="rId2091"/>
        </w:object>
      </w:r>
      <w:r w:rsidRPr="004F2125">
        <w:t xml:space="preserve"> is the outward unit normal to </w:t>
      </w:r>
      <w:r w:rsidR="00DF221F" w:rsidRPr="00DF221F">
        <w:rPr>
          <w:position w:val="-6"/>
        </w:rPr>
        <w:object w:dxaOrig="320" w:dyaOrig="279" w14:anchorId="4275C1CE">
          <v:shape id="_x0000_i2057" type="#_x0000_t75" style="width:16pt;height:14pt" o:ole="">
            <v:imagedata r:id="rId2092" o:title=""/>
          </v:shape>
          <o:OLEObject Type="Embed" ProgID="Equation.DSMT4" ShapeID="_x0000_i2057" DrawAspect="Content" ObjectID="_1540966599" r:id="rId2093"/>
        </w:object>
      </w:r>
      <w:r w:rsidRPr="004F2125">
        <w:t xml:space="preserve">. To solve the system </w:t>
      </w:r>
      <w:r w:rsidR="00DF221F" w:rsidRPr="00DF221F">
        <w:rPr>
          <w:position w:val="-6"/>
        </w:rPr>
        <w:object w:dxaOrig="780" w:dyaOrig="279" w14:anchorId="110B231B">
          <v:shape id="_x0000_i2058" type="#_x0000_t75" style="width:39pt;height:14pt" o:ole="">
            <v:imagedata r:id="rId2094" o:title=""/>
          </v:shape>
          <o:OLEObject Type="Embed" ProgID="Equation.DSMT4" ShapeID="_x0000_i2058" DrawAspect="Content" ObjectID="_1540966600" r:id="rId2095"/>
        </w:object>
      </w:r>
      <w:r w:rsidRPr="004F2125">
        <w:t xml:space="preserve"> for nodal values of </w:t>
      </w:r>
      <w:r w:rsidR="00DF221F" w:rsidRPr="00DF221F">
        <w:rPr>
          <w:position w:val="-6"/>
        </w:rPr>
        <w:object w:dxaOrig="200" w:dyaOrig="220" w14:anchorId="3BAE30A6">
          <v:shape id="_x0000_i2059" type="#_x0000_t75" style="width:10pt;height:11pt" o:ole="">
            <v:imagedata r:id="rId2096" o:title=""/>
          </v:shape>
          <o:OLEObject Type="Embed" ProgID="Equation.DSMT4" ShapeID="_x0000_i2059" DrawAspect="Content" ObjectID="_1540966601" r:id="rId2097"/>
        </w:object>
      </w:r>
      <w:r w:rsidRPr="004F2125">
        <w:t xml:space="preserve">, </w:t>
      </w:r>
      <w:r w:rsidR="00DF221F" w:rsidRPr="00DF221F">
        <w:rPr>
          <w:position w:val="-10"/>
        </w:rPr>
        <w:object w:dxaOrig="240" w:dyaOrig="320" w14:anchorId="42AC1923">
          <v:shape id="_x0000_i2060" type="#_x0000_t75" style="width:12pt;height:16pt" o:ole="">
            <v:imagedata r:id="rId2098" o:title=""/>
          </v:shape>
          <o:OLEObject Type="Embed" ProgID="Equation.DSMT4" ShapeID="_x0000_i2060" DrawAspect="Content" ObjectID="_1540966602" r:id="rId2099"/>
        </w:object>
      </w:r>
      <w:r w:rsidRPr="004F2125">
        <w:t xml:space="preserve"> and </w:t>
      </w:r>
      <w:r w:rsidR="00DF221F" w:rsidRPr="00DF221F">
        <w:rPr>
          <w:position w:val="-6"/>
        </w:rPr>
        <w:object w:dxaOrig="300" w:dyaOrig="320" w14:anchorId="63887780">
          <v:shape id="_x0000_i2061" type="#_x0000_t75" style="width:15pt;height:16pt" o:ole="">
            <v:imagedata r:id="rId2100" o:title=""/>
          </v:shape>
          <o:OLEObject Type="Embed" ProgID="Equation.DSMT4" ShapeID="_x0000_i2061" DrawAspect="Content" ObjectID="_1540966603" r:id="rId2101"/>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843CC3">
        <w:t>3.3.1</w:t>
      </w:r>
      <w:r w:rsidR="001700D6">
        <w:fldChar w:fldCharType="end"/>
      </w:r>
      <w:r w:rsidR="001700D6">
        <w:t>-</w:t>
      </w:r>
      <w:r w:rsidR="001700D6">
        <w:fldChar w:fldCharType="begin"/>
      </w:r>
      <w:r w:rsidR="001700D6">
        <w:instrText xml:space="preserve"> REF _Ref191695106 \r \h </w:instrText>
      </w:r>
      <w:r w:rsidR="001700D6">
        <w:fldChar w:fldCharType="separate"/>
      </w:r>
      <w:r w:rsidR="00843CC3">
        <w:t>3.3.2</w:t>
      </w:r>
      <w:r w:rsidR="001700D6">
        <w:fldChar w:fldCharType="end"/>
      </w:r>
      <w:r w:rsidR="001700D6">
        <w:t xml:space="preserve"> for biphasic-solute materials</w:t>
      </w:r>
      <w:r w:rsidRPr="004F2125">
        <w:t xml:space="preserve">.  If the mixture is charged, it is also necessary to solve for the electric potential </w:t>
      </w:r>
      <w:r w:rsidR="00DF221F" w:rsidRPr="00DF221F">
        <w:rPr>
          <w:position w:val="-10"/>
        </w:rPr>
        <w:object w:dxaOrig="240" w:dyaOrig="260" w14:anchorId="4AB10C9F">
          <v:shape id="_x0000_i2062" type="#_x0000_t75" style="width:12pt;height:12.5pt" o:ole="">
            <v:imagedata r:id="rId2102" o:title=""/>
          </v:shape>
          <o:OLEObject Type="Embed" ProgID="Equation.DSMT4" ShapeID="_x0000_i2062" DrawAspect="Content" ObjectID="_1540966604" r:id="rId2103"/>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r w:rsidR="005232C6">
        <w:fldChar w:fldCharType="begin"/>
      </w:r>
      <w:r w:rsidR="005232C6">
        <w:instrText xml:space="preserve"> REF ZEqnNum814726 \* Charformat \! \* MERGEFORMAT </w:instrText>
      </w:r>
      <w:r w:rsidR="005232C6">
        <w:fldChar w:fldCharType="separate"/>
      </w:r>
      <w:ins w:id="518" w:author="steve maas" w:date="2016-09-27T12:58:00Z">
        <w:r w:rsidR="00843CC3">
          <w:instrText>(2.124)</w:instrText>
        </w:r>
      </w:ins>
      <w:del w:id="519" w:author="steve maas" w:date="2016-09-27T12:58:00Z">
        <w:r w:rsidR="00E34B36" w:rsidDel="00843CC3">
          <w:delInstrText>(2.118)</w:delInstrText>
        </w:r>
      </w:del>
      <w:r w:rsidR="005232C6">
        <w:fldChar w:fldCharType="end"/>
      </w:r>
      <w:r w:rsidR="001700D6">
        <w:fldChar w:fldCharType="end"/>
      </w:r>
      <w:r w:rsidRPr="004F2125">
        <w:t>, which may be rewritten as</w:t>
      </w:r>
    </w:p>
    <w:p w14:paraId="03C2DA88" w14:textId="77777777" w:rsidR="00691C49" w:rsidRDefault="00691C49" w:rsidP="004F2125">
      <w:r>
        <w:t xml:space="preserve"> </w:t>
      </w:r>
    </w:p>
    <w:p w14:paraId="65464861" w14:textId="3E514975" w:rsidR="00691C49" w:rsidRDefault="00691C49" w:rsidP="00691C49">
      <w:pPr>
        <w:pStyle w:val="MTDisplayEquation"/>
      </w:pPr>
      <w:r>
        <w:tab/>
      </w:r>
      <w:r w:rsidR="00DF221F" w:rsidRPr="00DF221F">
        <w:rPr>
          <w:position w:val="-30"/>
        </w:rPr>
        <w:object w:dxaOrig="2060" w:dyaOrig="560" w14:anchorId="0F1E0755">
          <v:shape id="_x0000_i2063" type="#_x0000_t75" style="width:103pt;height:27.5pt" o:ole="">
            <v:imagedata r:id="rId2104" o:title=""/>
          </v:shape>
          <o:OLEObject Type="Embed" ProgID="Equation.DSMT4" ShapeID="_x0000_i2063" DrawAspect="Content" ObjectID="_1540966605" r:id="rId210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119</w:instrText>
      </w:r>
      <w:r w:rsidR="005232C6">
        <w:rPr>
          <w:noProof/>
        </w:rPr>
        <w:fldChar w:fldCharType="end"/>
      </w:r>
      <w:r>
        <w:instrText>)</w:instrText>
      </w:r>
      <w:r>
        <w:fldChar w:fldCharType="end"/>
      </w:r>
    </w:p>
    <w:p w14:paraId="54539B30" w14:textId="7DADF627" w:rsidR="00691C49" w:rsidRDefault="004F2125" w:rsidP="00CB13D9">
      <w:r w:rsidRPr="004F2125">
        <w:t>In the special case of a triphasic mixture, where solutes consist of two counter-ions (</w:t>
      </w:r>
      <w:r w:rsidR="00DF221F" w:rsidRPr="00DF221F">
        <w:rPr>
          <w:position w:val="-10"/>
        </w:rPr>
        <w:object w:dxaOrig="840" w:dyaOrig="279" w14:anchorId="311EB5C6">
          <v:shape id="_x0000_i2064" type="#_x0000_t75" style="width:42pt;height:14pt" o:ole="">
            <v:imagedata r:id="rId2106" o:title=""/>
          </v:shape>
          <o:OLEObject Type="Embed" ProgID="Equation.DSMT4" ShapeID="_x0000_i2064" DrawAspect="Content" ObjectID="_1540966606" r:id="rId2107"/>
        </w:object>
      </w:r>
      <w:r w:rsidRPr="004F2125">
        <w:t>), this equation may be solved in closed form to produce</w:t>
      </w:r>
    </w:p>
    <w:p w14:paraId="26755422" w14:textId="7EA58CA0" w:rsidR="00691C49" w:rsidRDefault="00691C49" w:rsidP="00691C49">
      <w:pPr>
        <w:pStyle w:val="MTDisplayEquation"/>
      </w:pPr>
      <w:r>
        <w:lastRenderedPageBreak/>
        <w:tab/>
      </w:r>
      <w:r w:rsidR="00DF221F" w:rsidRPr="00DF221F">
        <w:rPr>
          <w:position w:val="-52"/>
        </w:rPr>
        <w:object w:dxaOrig="6120" w:dyaOrig="1160" w14:anchorId="02603790">
          <v:shape id="_x0000_i2065" type="#_x0000_t75" style="width:306.5pt;height:58pt" o:ole="">
            <v:imagedata r:id="rId2108" o:title=""/>
          </v:shape>
          <o:OLEObject Type="Embed" ProgID="Equation.DSMT4" ShapeID="_x0000_i2065" DrawAspect="Content" ObjectID="_1540966607" r:id="rId210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120</w:instrText>
      </w:r>
      <w:r w:rsidR="005232C6">
        <w:rPr>
          <w:noProof/>
        </w:rPr>
        <w:fldChar w:fldCharType="end"/>
      </w:r>
      <w:r>
        <w:instrText>)</w:instrText>
      </w:r>
      <w:r>
        <w:fldChar w:fldCharType="end"/>
      </w:r>
    </w:p>
    <w:p w14:paraId="7E297211" w14:textId="77777777" w:rsidR="004F2125" w:rsidRDefault="004F2125" w:rsidP="00CB13D9">
      <w:r w:rsidRPr="004F2125">
        <w:t>Only the positive root is valid in the argument of the logarithm function.</w:t>
      </w:r>
    </w:p>
    <w:p w14:paraId="68A76AB9" w14:textId="77777777" w:rsidR="009B630D" w:rsidRDefault="009B630D" w:rsidP="009B630D"/>
    <w:p w14:paraId="79B6338A" w14:textId="31E1DB75" w:rsidR="009B630D" w:rsidRDefault="009B630D" w:rsidP="00DD3484">
      <w:pPr>
        <w:pStyle w:val="Heading3"/>
      </w:pPr>
      <w:bookmarkStart w:id="520" w:name="_Toc467221640"/>
      <w:r>
        <w:t xml:space="preserve">Linearization along </w:t>
      </w:r>
      <w:bookmarkEnd w:id="520"/>
      <w:r w:rsidR="00DF221F" w:rsidRPr="00DF221F">
        <w:rPr>
          <w:position w:val="-6"/>
        </w:rPr>
        <w:object w:dxaOrig="360" w:dyaOrig="279" w14:anchorId="272A6D00">
          <v:shape id="_x0000_i2066" type="#_x0000_t75" style="width:18.5pt;height:14pt" o:ole="">
            <v:imagedata r:id="rId17" o:title=""/>
          </v:shape>
          <o:OLEObject Type="Embed" ProgID="Equation.DSMT4" ShapeID="_x0000_i2066" DrawAspect="Content" ObjectID="_1540966608" r:id="rId2110"/>
        </w:object>
      </w:r>
    </w:p>
    <w:p w14:paraId="5DE42A65" w14:textId="0F043E57" w:rsidR="009B630D" w:rsidRDefault="009B630D">
      <w:r>
        <w:t xml:space="preserve">The linearization of the first term in </w:t>
      </w:r>
      <w:r w:rsidR="00DF221F" w:rsidRPr="00DF221F">
        <w:rPr>
          <w:position w:val="-12"/>
        </w:rPr>
        <w:object w:dxaOrig="540" w:dyaOrig="360" w14:anchorId="11F54D55">
          <v:shape id="_x0000_i2067" type="#_x0000_t75" style="width:27pt;height:18.5pt" o:ole="">
            <v:imagedata r:id="rId2111" o:title=""/>
          </v:shape>
          <o:OLEObject Type="Embed" ProgID="Equation.DSMT4" ShapeID="_x0000_i2067" DrawAspect="Content" ObjectID="_1540966609" r:id="rId2112"/>
        </w:object>
      </w:r>
      <w:r>
        <w:t xml:space="preserve"> along </w:t>
      </w:r>
      <w:r w:rsidR="00DF221F" w:rsidRPr="00DF221F">
        <w:rPr>
          <w:position w:val="-6"/>
        </w:rPr>
        <w:object w:dxaOrig="360" w:dyaOrig="279" w14:anchorId="510C3F56">
          <v:shape id="_x0000_i2068" type="#_x0000_t75" style="width:18.5pt;height:14pt" o:ole="">
            <v:imagedata r:id="rId2113" o:title=""/>
          </v:shape>
          <o:OLEObject Type="Embed" ProgID="Equation.DSMT4" ShapeID="_x0000_i2068" DrawAspect="Content" ObjectID="_1540966610" r:id="rId2114"/>
        </w:object>
      </w:r>
      <w:r>
        <w:t xml:space="preserve"> yields</w:t>
      </w:r>
    </w:p>
    <w:p w14:paraId="153B48E0" w14:textId="663E5A96" w:rsidR="009B630D" w:rsidRDefault="009B630D">
      <w:pPr>
        <w:pStyle w:val="MTDisplayEquation"/>
      </w:pPr>
      <w:r>
        <w:tab/>
      </w:r>
      <w:r w:rsidR="00DF221F" w:rsidRPr="00DF221F">
        <w:rPr>
          <w:position w:val="-18"/>
        </w:rPr>
        <w:object w:dxaOrig="5760" w:dyaOrig="480" w14:anchorId="7B40E394">
          <v:shape id="_x0000_i2069" type="#_x0000_t75" style="width:4in;height:24pt" o:ole="">
            <v:imagedata r:id="rId2115" o:title=""/>
          </v:shape>
          <o:OLEObject Type="Embed" ProgID="Equation.DSMT4" ShapeID="_x0000_i2069" DrawAspect="Content" ObjectID="_1540966611" r:id="rId2116"/>
        </w:object>
      </w:r>
      <w:r>
        <w:t>,</w:t>
      </w:r>
      <w:r>
        <w:tab/>
      </w:r>
      <w:r w:rsidR="00FB18C4">
        <w:fldChar w:fldCharType="begin"/>
      </w:r>
      <w:r w:rsidR="00FB18C4">
        <w:instrText xml:space="preserve"> MACROBUTTON MTPlaceRef \* MERGEFORMAT </w:instrText>
      </w:r>
      <w:r w:rsidR="0050564A">
        <w:fldChar w:fldCharType="begin"/>
      </w:r>
      <w:r w:rsidR="0050564A">
        <w:instrText xml:space="preserve"> SEQ MTEqn \h \* MERGEFORMAT </w:instrText>
      </w:r>
      <w:r w:rsidR="0050564A">
        <w:fldChar w:fldCharType="end"/>
      </w:r>
      <w:r w:rsidR="00FB18C4">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FB18C4">
        <w:instrText>.</w:instrText>
      </w:r>
      <w:r w:rsidR="005232C6">
        <w:fldChar w:fldCharType="begin"/>
      </w:r>
      <w:r w:rsidR="005232C6">
        <w:instrText xml:space="preserve"> SEQ MTEqn \c \* Arabic \* MERGEFORMAT </w:instrText>
      </w:r>
      <w:r w:rsidR="005232C6">
        <w:fldChar w:fldCharType="separate"/>
      </w:r>
      <w:r w:rsidR="00843CC3">
        <w:rPr>
          <w:noProof/>
        </w:rPr>
        <w:instrText>121</w:instrText>
      </w:r>
      <w:r w:rsidR="005232C6">
        <w:rPr>
          <w:noProof/>
        </w:rPr>
        <w:fldChar w:fldCharType="end"/>
      </w:r>
      <w:r w:rsidR="00FB18C4">
        <w:instrText>)</w:instrText>
      </w:r>
      <w:r w:rsidR="00FB18C4">
        <w:fldChar w:fldCharType="end"/>
      </w:r>
    </w:p>
    <w:p w14:paraId="1E67673C" w14:textId="786BD68A" w:rsidR="009B630D" w:rsidRDefault="009B630D">
      <w:r>
        <w:t xml:space="preserve">where </w:t>
      </w:r>
      <w:r w:rsidR="00DF221F" w:rsidRPr="00025957">
        <w:rPr>
          <w:position w:val="-4"/>
        </w:rPr>
        <w:object w:dxaOrig="200" w:dyaOrig="200" w14:anchorId="5BD2827E">
          <v:shape id="_x0000_i2070" type="#_x0000_t75" style="width:10pt;height:10pt" o:ole="">
            <v:imagedata r:id="rId2117" o:title=""/>
          </v:shape>
          <o:OLEObject Type="Embed" ProgID="Equation.DSMT4" ShapeID="_x0000_i2070" DrawAspect="Content" ObjectID="_1540966612" r:id="rId2118"/>
        </w:object>
      </w:r>
      <w:r>
        <w:t xml:space="preserve"> is the spatial elasticity tensor of the mixture,</w:t>
      </w:r>
    </w:p>
    <w:p w14:paraId="7FF02290" w14:textId="69842885" w:rsidR="009B630D" w:rsidRDefault="009B630D">
      <w:pPr>
        <w:pStyle w:val="MTDisplayEquation"/>
      </w:pPr>
      <w:r>
        <w:tab/>
      </w:r>
      <w:r w:rsidR="00DF221F" w:rsidRPr="00DF221F">
        <w:rPr>
          <w:position w:val="-32"/>
        </w:rPr>
        <w:object w:dxaOrig="6740" w:dyaOrig="800" w14:anchorId="26185575">
          <v:shape id="_x0000_i2071" type="#_x0000_t75" style="width:336.5pt;height:40pt" o:ole="">
            <v:imagedata r:id="rId2119" o:title=""/>
          </v:shape>
          <o:OLEObject Type="Embed" ProgID="Equation.DSMT4" ShapeID="_x0000_i2071" DrawAspect="Content" ObjectID="_1540966613" r:id="rId2120"/>
        </w:object>
      </w:r>
      <w:r>
        <w:t>,</w:t>
      </w:r>
      <w:r>
        <w:tab/>
      </w:r>
      <w:r w:rsidR="00FB18C4">
        <w:fldChar w:fldCharType="begin"/>
      </w:r>
      <w:r w:rsidR="00FB18C4">
        <w:instrText xml:space="preserve"> MACROBUTTON MTPlaceRef \* MERGEFORMAT </w:instrText>
      </w:r>
      <w:r w:rsidR="0050564A">
        <w:fldChar w:fldCharType="begin"/>
      </w:r>
      <w:r w:rsidR="0050564A">
        <w:instrText xml:space="preserve"> SEQ MTEqn \h \* MERGEFORMAT </w:instrText>
      </w:r>
      <w:r w:rsidR="0050564A">
        <w:fldChar w:fldCharType="end"/>
      </w:r>
      <w:r w:rsidR="00FB18C4">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FB18C4">
        <w:instrText>.</w:instrText>
      </w:r>
      <w:r w:rsidR="005232C6">
        <w:fldChar w:fldCharType="begin"/>
      </w:r>
      <w:r w:rsidR="005232C6">
        <w:instrText xml:space="preserve"> SEQ MTEqn \c \* Arabic \* MERGEFORMAT </w:instrText>
      </w:r>
      <w:r w:rsidR="005232C6">
        <w:fldChar w:fldCharType="separate"/>
      </w:r>
      <w:r w:rsidR="00843CC3">
        <w:rPr>
          <w:noProof/>
        </w:rPr>
        <w:instrText>122</w:instrText>
      </w:r>
      <w:r w:rsidR="005232C6">
        <w:rPr>
          <w:noProof/>
        </w:rPr>
        <w:fldChar w:fldCharType="end"/>
      </w:r>
      <w:r w:rsidR="00FB18C4">
        <w:instrText>)</w:instrText>
      </w:r>
      <w:r w:rsidR="00FB18C4">
        <w:fldChar w:fldCharType="end"/>
      </w:r>
    </w:p>
    <w:p w14:paraId="3A6AF03D" w14:textId="4C4F9175" w:rsidR="009B630D" w:rsidRDefault="009B630D">
      <w:r>
        <w:t xml:space="preserve">and </w:t>
      </w:r>
      <w:r w:rsidR="00DF221F" w:rsidRPr="00025957">
        <w:rPr>
          <w:position w:val="-4"/>
        </w:rPr>
        <w:object w:dxaOrig="260" w:dyaOrig="300" w14:anchorId="6E6D2ED7">
          <v:shape id="_x0000_i2072" type="#_x0000_t75" style="width:12.5pt;height:15pt" o:ole="">
            <v:imagedata r:id="rId2121" o:title=""/>
          </v:shape>
          <o:OLEObject Type="Embed" ProgID="Equation.DSMT4" ShapeID="_x0000_i2072" DrawAspect="Content" ObjectID="_1540966614" r:id="rId2122"/>
        </w:object>
      </w:r>
      <w:r>
        <w:t xml:space="preserve"> is the spatial elasticity tensor of the solid matrix,</w:t>
      </w:r>
    </w:p>
    <w:p w14:paraId="338F2CCD" w14:textId="10D429A5" w:rsidR="009B630D" w:rsidRDefault="009B630D">
      <w:pPr>
        <w:pStyle w:val="MTDisplayEquation"/>
      </w:pPr>
      <w:r>
        <w:tab/>
      </w:r>
      <w:r w:rsidR="00DF221F" w:rsidRPr="00DF221F">
        <w:rPr>
          <w:position w:val="-24"/>
        </w:rPr>
        <w:object w:dxaOrig="3400" w:dyaOrig="660" w14:anchorId="7BD0282B">
          <v:shape id="_x0000_i2073" type="#_x0000_t75" style="width:170pt;height:33pt" o:ole="">
            <v:imagedata r:id="rId2123" o:title=""/>
          </v:shape>
          <o:OLEObject Type="Embed" ProgID="Equation.DSMT4" ShapeID="_x0000_i2073" DrawAspect="Content" ObjectID="_1540966615" r:id="rId212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123</w:instrText>
      </w:r>
      <w:r w:rsidR="005232C6">
        <w:rPr>
          <w:noProof/>
        </w:rPr>
        <w:fldChar w:fldCharType="end"/>
      </w:r>
      <w:r w:rsidR="00364FD5">
        <w:instrText>)</w:instrText>
      </w:r>
      <w:r w:rsidR="00364FD5">
        <w:fldChar w:fldCharType="end"/>
      </w:r>
    </w:p>
    <w:p w14:paraId="16B689BE" w14:textId="77777777" w:rsidR="009B630D" w:rsidRDefault="009B630D">
      <w:r>
        <w:t>The linearization of the second term is</w:t>
      </w:r>
    </w:p>
    <w:p w14:paraId="73CF0C9F" w14:textId="3B94A06E" w:rsidR="009B630D" w:rsidRDefault="009B630D">
      <w:pPr>
        <w:pStyle w:val="MTDisplayEquation"/>
      </w:pPr>
      <w:r>
        <w:tab/>
      </w:r>
      <w:r w:rsidR="00DF221F" w:rsidRPr="00DF221F">
        <w:rPr>
          <w:position w:val="-14"/>
        </w:rPr>
        <w:object w:dxaOrig="4120" w:dyaOrig="400" w14:anchorId="6E4D5356">
          <v:shape id="_x0000_i2074" type="#_x0000_t75" style="width:206pt;height:20pt" o:ole="">
            <v:imagedata r:id="rId2125" o:title=""/>
          </v:shape>
          <o:OLEObject Type="Embed" ProgID="Equation.DSMT4" ShapeID="_x0000_i2074" DrawAspect="Content" ObjectID="_1540966616" r:id="rId2126"/>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124</w:instrText>
      </w:r>
      <w:r w:rsidR="005232C6">
        <w:rPr>
          <w:noProof/>
        </w:rPr>
        <w:fldChar w:fldCharType="end"/>
      </w:r>
      <w:r w:rsidR="00364FD5">
        <w:instrText>)</w:instrText>
      </w:r>
      <w:r w:rsidR="00364FD5">
        <w:fldChar w:fldCharType="end"/>
      </w:r>
    </w:p>
    <w:p w14:paraId="69241E5B" w14:textId="77777777" w:rsidR="009B630D" w:rsidRDefault="009B630D">
      <w:r>
        <w:t>where</w:t>
      </w:r>
    </w:p>
    <w:p w14:paraId="29AD66CC" w14:textId="786A7019" w:rsidR="009B630D" w:rsidRDefault="009B630D">
      <w:pPr>
        <w:pStyle w:val="MTDisplayEquation"/>
      </w:pPr>
      <w:r>
        <w:tab/>
      </w:r>
      <w:r w:rsidR="00DF221F" w:rsidRPr="00DF221F">
        <w:rPr>
          <w:position w:val="-76"/>
        </w:rPr>
        <w:object w:dxaOrig="7920" w:dyaOrig="1640" w14:anchorId="611890EC">
          <v:shape id="_x0000_i2075" type="#_x0000_t75" style="width:396pt;height:82pt" o:ole="">
            <v:imagedata r:id="rId2127" o:title=""/>
          </v:shape>
          <o:OLEObject Type="Embed" ProgID="Equation.DSMT4" ShapeID="_x0000_i2075" DrawAspect="Content" ObjectID="_1540966617" r:id="rId2128"/>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125</w:instrText>
      </w:r>
      <w:r w:rsidR="005232C6">
        <w:rPr>
          <w:noProof/>
        </w:rPr>
        <w:fldChar w:fldCharType="end"/>
      </w:r>
      <w:r w:rsidR="00364FD5">
        <w:instrText>)</w:instrText>
      </w:r>
      <w:r w:rsidR="00364FD5">
        <w:fldChar w:fldCharType="end"/>
      </w:r>
    </w:p>
    <w:p w14:paraId="7C4D5C80" w14:textId="77777777" w:rsidR="009B630D" w:rsidRDefault="009B630D">
      <w:r>
        <w:t>with</w:t>
      </w:r>
    </w:p>
    <w:p w14:paraId="3EE283C6" w14:textId="402E2801" w:rsidR="009B630D" w:rsidRDefault="009B630D">
      <w:pPr>
        <w:pStyle w:val="MTDisplayEquation"/>
      </w:pPr>
      <w:r>
        <w:tab/>
      </w:r>
      <w:r w:rsidR="00DF221F" w:rsidRPr="00DF221F">
        <w:rPr>
          <w:position w:val="-62"/>
        </w:rPr>
        <w:object w:dxaOrig="3700" w:dyaOrig="1359" w14:anchorId="2B9473B9">
          <v:shape id="_x0000_i2076" type="#_x0000_t75" style="width:185pt;height:68pt" o:ole="">
            <v:imagedata r:id="rId2129" o:title=""/>
          </v:shape>
          <o:OLEObject Type="Embed" ProgID="Equation.DSMT4" ShapeID="_x0000_i2076" DrawAspect="Content" ObjectID="_1540966618" r:id="rId2130"/>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126</w:instrText>
      </w:r>
      <w:r w:rsidR="005232C6">
        <w:rPr>
          <w:noProof/>
        </w:rPr>
        <w:fldChar w:fldCharType="end"/>
      </w:r>
      <w:r w:rsidR="00364FD5">
        <w:instrText>)</w:instrText>
      </w:r>
      <w:r w:rsidR="00364FD5">
        <w:fldChar w:fldCharType="end"/>
      </w:r>
    </w:p>
    <w:p w14:paraId="12E624B7" w14:textId="796972E5" w:rsidR="009B630D" w:rsidRDefault="009B630D">
      <w:r>
        <w:t xml:space="preserve">representing the spatial tangents, with respect to the strain, of the effective permeability and solute diffusivity, respectively. These fourth-order tensors exhibit minor symmetries but not major symmetry, as described recently </w:t>
      </w:r>
      <w:r>
        <w:fldChar w:fldCharType="begin"/>
      </w:r>
      <w:r>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fldChar w:fldCharType="separate"/>
      </w:r>
      <w:r>
        <w:rPr>
          <w:noProof/>
        </w:rPr>
        <w:t>[</w:t>
      </w:r>
      <w:hyperlink w:anchor="_ENREF_21" w:tooltip="Ateshian, 2010 #62" w:history="1">
        <w:r>
          <w:rPr>
            <w:noProof/>
          </w:rPr>
          <w:t>21</w:t>
        </w:r>
      </w:hyperlink>
      <w:r>
        <w:rPr>
          <w:noProof/>
        </w:rPr>
        <w:t>]</w:t>
      </w:r>
      <w:r>
        <w:fldChar w:fldCharType="end"/>
      </w:r>
      <w:r>
        <w:t xml:space="preserve">. Since </w:t>
      </w:r>
      <w:r w:rsidR="00DF221F" w:rsidRPr="00025957">
        <w:rPr>
          <w:position w:val="-4"/>
        </w:rPr>
        <w:object w:dxaOrig="279" w:dyaOrig="320" w14:anchorId="40CFCAAB">
          <v:shape id="_x0000_i2077" type="#_x0000_t75" style="width:14pt;height:16pt" o:ole="">
            <v:imagedata r:id="rId2131" o:title=""/>
          </v:shape>
          <o:OLEObject Type="Embed" ProgID="Equation.DSMT4" ShapeID="_x0000_i2077" DrawAspect="Content" ObjectID="_1540966619" r:id="rId2132"/>
        </w:object>
      </w:r>
      <w:r>
        <w:t xml:space="preserve"> is given by substituting </w:t>
      </w:r>
      <w:r>
        <w:fldChar w:fldCharType="begin"/>
      </w:r>
      <w:r>
        <w:instrText xml:space="preserve"> GOTOBUTTON ZEqnNum915453  \* MERGEFORMAT </w:instrText>
      </w:r>
      <w:r w:rsidR="005232C6">
        <w:fldChar w:fldCharType="begin"/>
      </w:r>
      <w:r w:rsidR="005232C6">
        <w:instrText xml:space="preserve"> REF ZEqnNum915453 \* Charformat \! \* MERGEFORMAT </w:instrText>
      </w:r>
      <w:r w:rsidR="005232C6">
        <w:fldChar w:fldCharType="separate"/>
      </w:r>
      <w:ins w:id="521" w:author="steve maas" w:date="2016-09-27T12:58:00Z">
        <w:r w:rsidR="00843CC3">
          <w:instrText>(2.120)</w:instrText>
        </w:r>
      </w:ins>
      <w:del w:id="522" w:author="steve maas" w:date="2016-09-27T12:58:00Z">
        <w:r w:rsidR="00E34B36" w:rsidDel="00843CC3">
          <w:delInstrText>(2.114)</w:delInstrText>
        </w:r>
      </w:del>
      <w:r w:rsidR="005232C6">
        <w:fldChar w:fldCharType="end"/>
      </w:r>
      <w:r>
        <w:fldChar w:fldCharType="end"/>
      </w:r>
      <w:r w:rsidR="00DF221F" w:rsidRPr="00DF221F">
        <w:rPr>
          <w:position w:val="-12"/>
        </w:rPr>
        <w:object w:dxaOrig="139" w:dyaOrig="360" w14:anchorId="7E6B738A">
          <v:shape id="_x0000_i2078" type="#_x0000_t75" style="width:6.5pt;height:18.5pt" o:ole="">
            <v:imagedata r:id="rId2133" o:title=""/>
          </v:shape>
          <o:OLEObject Type="Embed" ProgID="Equation.DSMT4" ShapeID="_x0000_i2078" DrawAspect="Content" ObjectID="_1540966620" r:id="rId2134"/>
        </w:object>
      </w:r>
      <w:r>
        <w:t xml:space="preserve"> into </w:t>
      </w:r>
      <w:r>
        <w:fldChar w:fldCharType="begin"/>
      </w:r>
      <w:r>
        <w:instrText xml:space="preserve"> GOTOBUTTON ZEqnNum709663  \* MERGEFORMAT </w:instrText>
      </w:r>
      <w:r w:rsidR="005232C6">
        <w:fldChar w:fldCharType="begin"/>
      </w:r>
      <w:r w:rsidR="005232C6">
        <w:instrText xml:space="preserve"> REF ZEqnNum709663 \* Charformat \! \* MERGEFORMAT </w:instrText>
      </w:r>
      <w:r w:rsidR="005232C6">
        <w:fldChar w:fldCharType="separate"/>
      </w:r>
      <w:r w:rsidR="00843CC3">
        <w:instrText>(3.60)</w:instrText>
      </w:r>
      <w:r w:rsidR="005232C6">
        <w:fldChar w:fldCharType="end"/>
      </w:r>
      <w:r>
        <w:fldChar w:fldCharType="end"/>
      </w:r>
      <w:r w:rsidR="00DF221F" w:rsidRPr="00DF221F">
        <w:rPr>
          <w:position w:val="-12"/>
        </w:rPr>
        <w:object w:dxaOrig="120" w:dyaOrig="360" w14:anchorId="4F59A3C4">
          <v:shape id="_x0000_i2079" type="#_x0000_t75" style="width:6pt;height:18.5pt" o:ole="">
            <v:imagedata r:id="rId2135" o:title=""/>
          </v:shape>
          <o:OLEObject Type="Embed" ProgID="Equation.DSMT4" ShapeID="_x0000_i2079" DrawAspect="Content" ObjectID="_1540966621" r:id="rId2136"/>
        </w:object>
      </w:r>
      <w:r>
        <w:t xml:space="preserve">, the evaluation of </w:t>
      </w:r>
      <w:r w:rsidR="00DF221F" w:rsidRPr="00DF221F">
        <w:rPr>
          <w:position w:val="-6"/>
        </w:rPr>
        <w:object w:dxaOrig="240" w:dyaOrig="360" w14:anchorId="6AB457C4">
          <v:shape id="_x0000_i2080" type="#_x0000_t75" style="width:12pt;height:18.5pt" o:ole="">
            <v:imagedata r:id="rId2137" o:title=""/>
          </v:shape>
          <o:OLEObject Type="Embed" ProgID="Equation.DSMT4" ShapeID="_x0000_i2080" DrawAspect="Content" ObjectID="_1540966622" r:id="rId2138"/>
        </w:object>
      </w:r>
      <w:r>
        <w:t xml:space="preserve"> is rather involved and it can be shown that</w:t>
      </w:r>
    </w:p>
    <w:p w14:paraId="221B3588" w14:textId="3802D6A7" w:rsidR="009B630D" w:rsidRDefault="009B630D">
      <w:pPr>
        <w:pStyle w:val="MTDisplayEquation"/>
      </w:pPr>
      <w:r>
        <w:tab/>
      </w:r>
      <w:r w:rsidR="00DF221F" w:rsidRPr="00DF221F">
        <w:rPr>
          <w:position w:val="-18"/>
        </w:rPr>
        <w:object w:dxaOrig="3379" w:dyaOrig="480" w14:anchorId="7C3B2996">
          <v:shape id="_x0000_i2081" type="#_x0000_t75" style="width:169pt;height:24pt" o:ole="">
            <v:imagedata r:id="rId2139" o:title=""/>
          </v:shape>
          <o:OLEObject Type="Embed" ProgID="Equation.DSMT4" ShapeID="_x0000_i2081" DrawAspect="Content" ObjectID="_1540966623" r:id="rId2140"/>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127</w:instrText>
      </w:r>
      <w:r w:rsidR="005232C6">
        <w:rPr>
          <w:noProof/>
        </w:rPr>
        <w:fldChar w:fldCharType="end"/>
      </w:r>
      <w:r w:rsidR="00364FD5">
        <w:instrText>)</w:instrText>
      </w:r>
      <w:r w:rsidR="00364FD5">
        <w:fldChar w:fldCharType="end"/>
      </w:r>
    </w:p>
    <w:p w14:paraId="08E16CF7" w14:textId="77777777" w:rsidR="009B630D" w:rsidRDefault="009B630D">
      <w:r>
        <w:t>where</w:t>
      </w:r>
    </w:p>
    <w:p w14:paraId="4B1DE8F1" w14:textId="0FCF8A6B" w:rsidR="009B630D" w:rsidRDefault="009B630D">
      <w:pPr>
        <w:pStyle w:val="MTDisplayEquation"/>
      </w:pPr>
      <w:r>
        <w:lastRenderedPageBreak/>
        <w:tab/>
      </w:r>
      <w:r w:rsidR="00DF221F" w:rsidRPr="00DF221F">
        <w:rPr>
          <w:position w:val="-110"/>
        </w:rPr>
        <w:object w:dxaOrig="4120" w:dyaOrig="2000" w14:anchorId="4182EF0B">
          <v:shape id="_x0000_i2082" type="#_x0000_t75" style="width:206pt;height:99.5pt" o:ole="">
            <v:imagedata r:id="rId2141" o:title=""/>
          </v:shape>
          <o:OLEObject Type="Embed" ProgID="Equation.DSMT4" ShapeID="_x0000_i2082" DrawAspect="Content" ObjectID="_1540966624" r:id="rId2142"/>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128</w:instrText>
      </w:r>
      <w:r w:rsidR="005232C6">
        <w:rPr>
          <w:noProof/>
        </w:rPr>
        <w:fldChar w:fldCharType="end"/>
      </w:r>
      <w:r w:rsidR="00364FD5">
        <w:instrText>)</w:instrText>
      </w:r>
      <w:r w:rsidR="00364FD5">
        <w:fldChar w:fldCharType="end"/>
      </w:r>
    </w:p>
    <w:p w14:paraId="557E3BA4" w14:textId="77777777" w:rsidR="009B630D" w:rsidRDefault="009B630D">
      <w:r>
        <w:t>and</w:t>
      </w:r>
    </w:p>
    <w:p w14:paraId="66C2F777" w14:textId="4E4D920A" w:rsidR="009B630D" w:rsidRDefault="009B630D">
      <w:pPr>
        <w:pStyle w:val="MTDisplayEquation"/>
      </w:pPr>
      <w:r>
        <w:tab/>
      </w:r>
      <w:r w:rsidR="00DF221F" w:rsidRPr="00DF221F">
        <w:rPr>
          <w:position w:val="-24"/>
        </w:rPr>
        <w:object w:dxaOrig="3320" w:dyaOrig="620" w14:anchorId="2532D304">
          <v:shape id="_x0000_i2083" type="#_x0000_t75" style="width:165.5pt;height:31pt" o:ole="">
            <v:imagedata r:id="rId2143" o:title=""/>
          </v:shape>
          <o:OLEObject Type="Embed" ProgID="Equation.DSMT4" ShapeID="_x0000_i2083" DrawAspect="Content" ObjectID="_1540966625" r:id="rId214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129</w:instrText>
      </w:r>
      <w:r w:rsidR="005232C6">
        <w:rPr>
          <w:noProof/>
        </w:rPr>
        <w:fldChar w:fldCharType="end"/>
      </w:r>
      <w:r w:rsidR="00364FD5">
        <w:instrText>)</w:instrText>
      </w:r>
      <w:r w:rsidR="00364FD5">
        <w:fldChar w:fldCharType="end"/>
      </w:r>
    </w:p>
    <w:p w14:paraId="609C77DB" w14:textId="77777777" w:rsidR="009B630D" w:rsidRDefault="009B630D"/>
    <w:p w14:paraId="6DAEEE6A" w14:textId="18FCB595" w:rsidR="009B630D" w:rsidRDefault="009B630D">
      <w:r>
        <w:t xml:space="preserve">The next term in </w:t>
      </w:r>
      <w:r w:rsidR="00DF221F" w:rsidRPr="00DF221F">
        <w:rPr>
          <w:position w:val="-12"/>
        </w:rPr>
        <w:object w:dxaOrig="540" w:dyaOrig="360" w14:anchorId="1611187B">
          <v:shape id="_x0000_i2084" type="#_x0000_t75" style="width:27pt;height:18.5pt" o:ole="">
            <v:imagedata r:id="rId2145" o:title=""/>
          </v:shape>
          <o:OLEObject Type="Embed" ProgID="Equation.DSMT4" ShapeID="_x0000_i2084" DrawAspect="Content" ObjectID="_1540966626" r:id="rId2146"/>
        </w:object>
      </w:r>
      <w:r>
        <w:t xml:space="preserve"> linearizes to</w:t>
      </w:r>
    </w:p>
    <w:p w14:paraId="6AFD3AE3" w14:textId="3C01BF87" w:rsidR="009B630D" w:rsidRDefault="009B630D">
      <w:pPr>
        <w:pStyle w:val="MTDisplayEquation"/>
      </w:pPr>
      <w:r>
        <w:tab/>
      </w:r>
      <w:r w:rsidR="00DF221F" w:rsidRPr="00DF221F">
        <w:rPr>
          <w:position w:val="-28"/>
        </w:rPr>
        <w:object w:dxaOrig="3960" w:dyaOrig="680" w14:anchorId="4CC2EDFA">
          <v:shape id="_x0000_i2085" type="#_x0000_t75" style="width:198pt;height:33.5pt" o:ole="">
            <v:imagedata r:id="rId2147" o:title=""/>
          </v:shape>
          <o:OLEObject Type="Embed" ProgID="Equation.DSMT4" ShapeID="_x0000_i2085" DrawAspect="Content" ObjectID="_1540966627" r:id="rId2148"/>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130</w:instrText>
      </w:r>
      <w:r w:rsidR="005232C6">
        <w:rPr>
          <w:noProof/>
        </w:rPr>
        <w:fldChar w:fldCharType="end"/>
      </w:r>
      <w:r w:rsidR="00364FD5">
        <w:instrText>)</w:instrText>
      </w:r>
      <w:r w:rsidR="00364FD5">
        <w:fldChar w:fldCharType="end"/>
      </w:r>
    </w:p>
    <w:p w14:paraId="0FC90357" w14:textId="77777777" w:rsidR="009B630D" w:rsidRDefault="009B630D">
      <w:r>
        <w:t>where we used a backward difference scheme to approximate the time derivative,</w:t>
      </w:r>
    </w:p>
    <w:p w14:paraId="2D91D13C" w14:textId="59EB168D" w:rsidR="009B630D" w:rsidRDefault="009B630D">
      <w:pPr>
        <w:pStyle w:val="MTDisplayEquation"/>
      </w:pPr>
      <w:r>
        <w:tab/>
      </w:r>
      <w:r w:rsidR="00DF221F" w:rsidRPr="00DF221F">
        <w:rPr>
          <w:position w:val="-24"/>
        </w:rPr>
        <w:object w:dxaOrig="1840" w:dyaOrig="620" w14:anchorId="239B40E6">
          <v:shape id="_x0000_i2086" type="#_x0000_t75" style="width:92pt;height:31pt" o:ole="">
            <v:imagedata r:id="rId2149" o:title=""/>
          </v:shape>
          <o:OLEObject Type="Embed" ProgID="Equation.DSMT4" ShapeID="_x0000_i2086" DrawAspect="Content" ObjectID="_1540966628" r:id="rId2150"/>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131</w:instrText>
      </w:r>
      <w:r w:rsidR="005232C6">
        <w:rPr>
          <w:noProof/>
        </w:rPr>
        <w:fldChar w:fldCharType="end"/>
      </w:r>
      <w:r w:rsidR="00364FD5">
        <w:instrText>)</w:instrText>
      </w:r>
      <w:r w:rsidR="00364FD5">
        <w:fldChar w:fldCharType="end"/>
      </w:r>
    </w:p>
    <w:p w14:paraId="4E14C037" w14:textId="2C41AB19" w:rsidR="009B630D" w:rsidRDefault="009B630D">
      <w:r>
        <w:t xml:space="preserve">and </w:t>
      </w:r>
      <w:r w:rsidR="00DF221F" w:rsidRPr="00DF221F">
        <w:rPr>
          <w:position w:val="-6"/>
        </w:rPr>
        <w:object w:dxaOrig="300" w:dyaOrig="279" w14:anchorId="62B3F01F">
          <v:shape id="_x0000_i2087" type="#_x0000_t75" style="width:15pt;height:14pt" o:ole="">
            <v:imagedata r:id="rId2151" o:title=""/>
          </v:shape>
          <o:OLEObject Type="Embed" ProgID="Equation.DSMT4" ShapeID="_x0000_i2087" DrawAspect="Content" ObjectID="_1540966629" r:id="rId2152"/>
        </w:object>
      </w:r>
      <w:r>
        <w:t xml:space="preserve"> represents the time increment relative to the previous time point. The next term is given by</w:t>
      </w:r>
    </w:p>
    <w:p w14:paraId="0D1EDA85" w14:textId="4BE04383" w:rsidR="009B630D" w:rsidRDefault="009B630D">
      <w:pPr>
        <w:pStyle w:val="MTDisplayEquation"/>
      </w:pPr>
      <w:r>
        <w:tab/>
      </w:r>
      <w:r w:rsidR="00DF221F" w:rsidRPr="00DF221F">
        <w:rPr>
          <w:position w:val="-16"/>
        </w:rPr>
        <w:object w:dxaOrig="4260" w:dyaOrig="480" w14:anchorId="18DC360C">
          <v:shape id="_x0000_i2088" type="#_x0000_t75" style="width:213pt;height:24pt" o:ole="">
            <v:imagedata r:id="rId2153" o:title=""/>
          </v:shape>
          <o:OLEObject Type="Embed" ProgID="Equation.DSMT4" ShapeID="_x0000_i2088" DrawAspect="Content" ObjectID="_1540966630" r:id="rId215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132</w:instrText>
      </w:r>
      <w:r w:rsidR="005232C6">
        <w:rPr>
          <w:noProof/>
        </w:rPr>
        <w:fldChar w:fldCharType="end"/>
      </w:r>
      <w:r w:rsidR="00364FD5">
        <w:instrText>)</w:instrText>
      </w:r>
      <w:r w:rsidR="00364FD5">
        <w:fldChar w:fldCharType="end"/>
      </w:r>
    </w:p>
    <w:p w14:paraId="73B1E04D" w14:textId="77777777" w:rsidR="009B630D" w:rsidRDefault="009B630D">
      <w:r>
        <w:t>where</w:t>
      </w:r>
    </w:p>
    <w:p w14:paraId="09F6EED3" w14:textId="0C586308" w:rsidR="009B630D" w:rsidRDefault="009B630D">
      <w:pPr>
        <w:pStyle w:val="MTDisplayEquation"/>
      </w:pPr>
      <w:r>
        <w:tab/>
      </w:r>
      <w:r w:rsidR="00DF221F" w:rsidRPr="00DF221F">
        <w:rPr>
          <w:position w:val="-70"/>
        </w:rPr>
        <w:object w:dxaOrig="7520" w:dyaOrig="1520" w14:anchorId="2A328612">
          <v:shape id="_x0000_i2089" type="#_x0000_t75" style="width:375.5pt;height:76pt" o:ole="">
            <v:imagedata r:id="rId2155" o:title=""/>
          </v:shape>
          <o:OLEObject Type="Embed" ProgID="Equation.DSMT4" ShapeID="_x0000_i2089" DrawAspect="Content" ObjectID="_1540966631" r:id="rId2156"/>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133</w:instrText>
      </w:r>
      <w:r w:rsidR="005232C6">
        <w:rPr>
          <w:noProof/>
        </w:rPr>
        <w:fldChar w:fldCharType="end"/>
      </w:r>
      <w:r w:rsidR="00364FD5">
        <w:instrText>)</w:instrText>
      </w:r>
      <w:r w:rsidR="00364FD5">
        <w:fldChar w:fldCharType="end"/>
      </w:r>
    </w:p>
    <w:p w14:paraId="3B385AD4" w14:textId="57D886A1" w:rsidR="001852AF" w:rsidRDefault="001852AF">
      <w:r>
        <w:t>where</w:t>
      </w:r>
    </w:p>
    <w:p w14:paraId="28B1AC3A" w14:textId="3136977A" w:rsidR="001852AF" w:rsidRPr="001852AF" w:rsidRDefault="001852AF">
      <w:pPr>
        <w:pStyle w:val="MTDisplayEquation"/>
      </w:pPr>
      <w:r>
        <w:tab/>
      </w:r>
      <w:r w:rsidR="00DF221F" w:rsidRPr="00DF221F">
        <w:rPr>
          <w:position w:val="-30"/>
        </w:rPr>
        <w:object w:dxaOrig="2500" w:dyaOrig="720" w14:anchorId="49989376">
          <v:shape id="_x0000_i2090" type="#_x0000_t75" style="width:125.5pt;height:36pt" o:ole="">
            <v:imagedata r:id="rId2157" o:title=""/>
          </v:shape>
          <o:OLEObject Type="Embed" ProgID="Equation.DSMT4" ShapeID="_x0000_i2090" DrawAspect="Content" ObjectID="_1540966632" r:id="rId2158"/>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134</w:instrText>
      </w:r>
      <w:r w:rsidR="005232C6">
        <w:rPr>
          <w:noProof/>
        </w:rPr>
        <w:fldChar w:fldCharType="end"/>
      </w:r>
      <w:r w:rsidR="00364FD5">
        <w:instrText>)</w:instrText>
      </w:r>
      <w:r w:rsidR="00364FD5">
        <w:fldChar w:fldCharType="end"/>
      </w:r>
    </w:p>
    <w:p w14:paraId="6134CA13" w14:textId="77777777" w:rsidR="009B630D" w:rsidRDefault="009B630D">
      <w:r>
        <w:t>Using a backward difference scheme for the time derivative, the last term is</w:t>
      </w:r>
    </w:p>
    <w:p w14:paraId="4139284C" w14:textId="75BEF7BE" w:rsidR="009B630D" w:rsidRDefault="009B630D">
      <w:pPr>
        <w:pStyle w:val="MTDisplayEquation"/>
      </w:pPr>
      <w:r>
        <w:tab/>
      </w:r>
      <w:r w:rsidR="00DF221F" w:rsidRPr="00DF221F">
        <w:rPr>
          <w:position w:val="-38"/>
        </w:rPr>
        <w:object w:dxaOrig="5980" w:dyaOrig="880" w14:anchorId="20E3C785">
          <v:shape id="_x0000_i2091" type="#_x0000_t75" style="width:299.5pt;height:44.5pt" o:ole="">
            <v:imagedata r:id="rId2159" o:title=""/>
          </v:shape>
          <o:OLEObject Type="Embed" ProgID="Equation.DSMT4" ShapeID="_x0000_i2091" DrawAspect="Content" ObjectID="_1540966633" r:id="rId2160"/>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135</w:instrText>
      </w:r>
      <w:r w:rsidR="005232C6">
        <w:rPr>
          <w:noProof/>
        </w:rPr>
        <w:fldChar w:fldCharType="end"/>
      </w:r>
      <w:r w:rsidR="00364FD5">
        <w:instrText>)</w:instrText>
      </w:r>
      <w:r w:rsidR="00364FD5">
        <w:fldChar w:fldCharType="end"/>
      </w:r>
    </w:p>
    <w:p w14:paraId="48CBCCF1" w14:textId="77777777" w:rsidR="009B630D" w:rsidRDefault="009B630D"/>
    <w:p w14:paraId="4D821184" w14:textId="2EFACF34" w:rsidR="009B630D" w:rsidRDefault="009B630D" w:rsidP="00DD3484">
      <w:pPr>
        <w:pStyle w:val="Heading3"/>
      </w:pPr>
      <w:bookmarkStart w:id="523" w:name="_Toc467221641"/>
      <w:r>
        <w:t xml:space="preserve">Linearization along </w:t>
      </w:r>
      <w:bookmarkEnd w:id="523"/>
      <w:r w:rsidR="00DF221F" w:rsidRPr="00DF221F">
        <w:rPr>
          <w:position w:val="-10"/>
        </w:rPr>
        <w:object w:dxaOrig="340" w:dyaOrig="320" w14:anchorId="77ECE6D2">
          <v:shape id="_x0000_i2092" type="#_x0000_t75" style="width:17.5pt;height:16pt" o:ole="">
            <v:imagedata r:id="rId19" o:title=""/>
          </v:shape>
          <o:OLEObject Type="Embed" ProgID="Equation.DSMT4" ShapeID="_x0000_i2092" DrawAspect="Content" ObjectID="_1540966634" r:id="rId2161"/>
        </w:object>
      </w:r>
    </w:p>
    <w:p w14:paraId="11E6D83C" w14:textId="1A677097" w:rsidR="009B630D" w:rsidRDefault="009B630D">
      <w:r>
        <w:t xml:space="preserve">The linearization of the various terms in </w:t>
      </w:r>
      <w:r w:rsidR="00DF221F" w:rsidRPr="00DF221F">
        <w:rPr>
          <w:position w:val="-12"/>
        </w:rPr>
        <w:object w:dxaOrig="540" w:dyaOrig="360" w14:anchorId="4A841AB1">
          <v:shape id="_x0000_i2093" type="#_x0000_t75" style="width:27pt;height:18.5pt" o:ole="">
            <v:imagedata r:id="rId2162" o:title=""/>
          </v:shape>
          <o:OLEObject Type="Embed" ProgID="Equation.DSMT4" ShapeID="_x0000_i2093" DrawAspect="Content" ObjectID="_1540966635" r:id="rId2163"/>
        </w:object>
      </w:r>
      <w:r>
        <w:t xml:space="preserve"> along </w:t>
      </w:r>
      <w:r w:rsidR="00DF221F" w:rsidRPr="00DF221F">
        <w:rPr>
          <w:position w:val="-10"/>
        </w:rPr>
        <w:object w:dxaOrig="340" w:dyaOrig="320" w14:anchorId="440249C3">
          <v:shape id="_x0000_i2094" type="#_x0000_t75" style="width:17.5pt;height:16pt" o:ole="">
            <v:imagedata r:id="rId2164" o:title=""/>
          </v:shape>
          <o:OLEObject Type="Embed" ProgID="Equation.DSMT4" ShapeID="_x0000_i2094" DrawAspect="Content" ObjectID="_1540966636" r:id="rId2165"/>
        </w:object>
      </w:r>
      <w:r>
        <w:t xml:space="preserve"> yields</w:t>
      </w:r>
    </w:p>
    <w:p w14:paraId="6002431F" w14:textId="1CB807C3" w:rsidR="009B630D" w:rsidRDefault="009B630D">
      <w:pPr>
        <w:pStyle w:val="MTDisplayEquation"/>
      </w:pPr>
      <w:r>
        <w:tab/>
      </w:r>
      <w:r w:rsidR="00DF221F" w:rsidRPr="00DF221F">
        <w:rPr>
          <w:position w:val="-16"/>
        </w:rPr>
        <w:object w:dxaOrig="3379" w:dyaOrig="440" w14:anchorId="61994033">
          <v:shape id="_x0000_i2095" type="#_x0000_t75" style="width:169pt;height:22pt" o:ole="">
            <v:imagedata r:id="rId2166" o:title=""/>
          </v:shape>
          <o:OLEObject Type="Embed" ProgID="Equation.DSMT4" ShapeID="_x0000_i2095" DrawAspect="Content" ObjectID="_1540966637" r:id="rId2167"/>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136</w:instrText>
      </w:r>
      <w:r w:rsidR="005232C6">
        <w:rPr>
          <w:noProof/>
        </w:rPr>
        <w:fldChar w:fldCharType="end"/>
      </w:r>
      <w:r w:rsidR="00364FD5">
        <w:instrText>)</w:instrText>
      </w:r>
      <w:r w:rsidR="00364FD5">
        <w:fldChar w:fldCharType="end"/>
      </w:r>
    </w:p>
    <w:p w14:paraId="51D5E77C" w14:textId="66C32C70" w:rsidR="009B630D" w:rsidRDefault="009B630D">
      <w:pPr>
        <w:pStyle w:val="MTDisplayEquation"/>
      </w:pPr>
      <w:r>
        <w:tab/>
      </w:r>
      <w:r w:rsidR="00DF221F" w:rsidRPr="00DF221F">
        <w:rPr>
          <w:position w:val="-28"/>
        </w:rPr>
        <w:object w:dxaOrig="5840" w:dyaOrig="680" w14:anchorId="5492463E">
          <v:shape id="_x0000_i2096" type="#_x0000_t75" style="width:291.5pt;height:33.5pt" o:ole="">
            <v:imagedata r:id="rId2168" o:title=""/>
          </v:shape>
          <o:OLEObject Type="Embed" ProgID="Equation.DSMT4" ShapeID="_x0000_i2096" DrawAspect="Content" ObjectID="_1540966638" r:id="rId2169"/>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137</w:instrText>
      </w:r>
      <w:r w:rsidR="005232C6">
        <w:rPr>
          <w:noProof/>
        </w:rPr>
        <w:fldChar w:fldCharType="end"/>
      </w:r>
      <w:r w:rsidR="00364FD5">
        <w:instrText>)</w:instrText>
      </w:r>
      <w:r w:rsidR="00364FD5">
        <w:fldChar w:fldCharType="end"/>
      </w:r>
    </w:p>
    <w:p w14:paraId="161E571E" w14:textId="4278E42F" w:rsidR="009B630D" w:rsidRDefault="009B630D">
      <w:pPr>
        <w:pStyle w:val="MTDisplayEquation"/>
      </w:pPr>
      <w:r>
        <w:lastRenderedPageBreak/>
        <w:tab/>
      </w:r>
      <w:r w:rsidR="00DF221F" w:rsidRPr="00DF221F">
        <w:rPr>
          <w:position w:val="-38"/>
        </w:rPr>
        <w:object w:dxaOrig="8020" w:dyaOrig="880" w14:anchorId="04628BFE">
          <v:shape id="_x0000_i2097" type="#_x0000_t75" style="width:401.5pt;height:44.5pt" o:ole="">
            <v:imagedata r:id="rId2170" o:title=""/>
          </v:shape>
          <o:OLEObject Type="Embed" ProgID="Equation.DSMT4" ShapeID="_x0000_i2097" DrawAspect="Content" ObjectID="_1540966639" r:id="rId2171"/>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138</w:instrText>
      </w:r>
      <w:r w:rsidR="005232C6">
        <w:rPr>
          <w:noProof/>
        </w:rPr>
        <w:fldChar w:fldCharType="end"/>
      </w:r>
      <w:r w:rsidR="00364FD5">
        <w:instrText>)</w:instrText>
      </w:r>
      <w:r w:rsidR="00364FD5">
        <w:fldChar w:fldCharType="end"/>
      </w:r>
    </w:p>
    <w:p w14:paraId="2500CFEC" w14:textId="77777777" w:rsidR="009B630D" w:rsidRDefault="009B630D"/>
    <w:p w14:paraId="2B356927" w14:textId="5530A2A9" w:rsidR="009B630D" w:rsidRDefault="009B630D" w:rsidP="00DD3484">
      <w:pPr>
        <w:pStyle w:val="Heading3"/>
      </w:pPr>
      <w:bookmarkStart w:id="524" w:name="_Toc467221642"/>
      <w:r>
        <w:t xml:space="preserve">Linearization along </w:t>
      </w:r>
      <w:bookmarkEnd w:id="524"/>
      <w:r w:rsidR="00DF221F" w:rsidRPr="00DF221F">
        <w:rPr>
          <w:position w:val="-6"/>
        </w:rPr>
        <w:object w:dxaOrig="420" w:dyaOrig="320" w14:anchorId="089B1043">
          <v:shape id="_x0000_i2098" type="#_x0000_t75" style="width:21pt;height:16pt" o:ole="">
            <v:imagedata r:id="rId21" o:title=""/>
          </v:shape>
          <o:OLEObject Type="Embed" ProgID="Equation.DSMT4" ShapeID="_x0000_i2098" DrawAspect="Content" ObjectID="_1540966640" r:id="rId2172"/>
        </w:object>
      </w:r>
    </w:p>
    <w:p w14:paraId="3B0FBD88" w14:textId="0FA6C29A" w:rsidR="009B630D" w:rsidRDefault="009B630D">
      <w:r>
        <w:t xml:space="preserve">The linearization of the first term in </w:t>
      </w:r>
      <w:r w:rsidR="00DF221F" w:rsidRPr="00DF221F">
        <w:rPr>
          <w:position w:val="-12"/>
        </w:rPr>
        <w:object w:dxaOrig="540" w:dyaOrig="360" w14:anchorId="4EC72003">
          <v:shape id="_x0000_i2099" type="#_x0000_t75" style="width:27pt;height:18.5pt" o:ole="">
            <v:imagedata r:id="rId2173" o:title=""/>
          </v:shape>
          <o:OLEObject Type="Embed" ProgID="Equation.DSMT4" ShapeID="_x0000_i2099" DrawAspect="Content" ObjectID="_1540966641" r:id="rId2174"/>
        </w:object>
      </w:r>
      <w:r>
        <w:t xml:space="preserve"> along </w:t>
      </w:r>
      <w:r w:rsidR="00DF221F" w:rsidRPr="00DF221F">
        <w:rPr>
          <w:position w:val="-6"/>
        </w:rPr>
        <w:object w:dxaOrig="420" w:dyaOrig="320" w14:anchorId="2172A538">
          <v:shape id="_x0000_i2100" type="#_x0000_t75" style="width:21pt;height:16pt" o:ole="">
            <v:imagedata r:id="rId2175" o:title=""/>
          </v:shape>
          <o:OLEObject Type="Embed" ProgID="Equation.DSMT4" ShapeID="_x0000_i2100" DrawAspect="Content" ObjectID="_1540966642" r:id="rId2176"/>
        </w:object>
      </w:r>
      <w:r>
        <w:t xml:space="preserve"> yields</w:t>
      </w:r>
    </w:p>
    <w:p w14:paraId="65E6E55E" w14:textId="0D179634" w:rsidR="009B630D" w:rsidRDefault="009B630D">
      <w:pPr>
        <w:pStyle w:val="MTDisplayEquation"/>
      </w:pPr>
      <w:r>
        <w:tab/>
      </w:r>
      <w:r w:rsidR="00DF221F" w:rsidRPr="00DF221F">
        <w:rPr>
          <w:position w:val="-38"/>
        </w:rPr>
        <w:object w:dxaOrig="6039" w:dyaOrig="880" w14:anchorId="71678EDA">
          <v:shape id="_x0000_i2101" type="#_x0000_t75" style="width:302pt;height:44.5pt" o:ole="">
            <v:imagedata r:id="rId2177" o:title=""/>
          </v:shape>
          <o:OLEObject Type="Embed" ProgID="Equation.DSMT4" ShapeID="_x0000_i2101" DrawAspect="Content" ObjectID="_1540966643" r:id="rId2178"/>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139</w:instrText>
      </w:r>
      <w:r w:rsidR="005232C6">
        <w:rPr>
          <w:noProof/>
        </w:rPr>
        <w:fldChar w:fldCharType="end"/>
      </w:r>
      <w:r w:rsidR="00364FD5">
        <w:instrText>)</w:instrText>
      </w:r>
      <w:r w:rsidR="00364FD5">
        <w:fldChar w:fldCharType="end"/>
      </w:r>
    </w:p>
    <w:p w14:paraId="65FA349E" w14:textId="77777777" w:rsidR="009B630D" w:rsidRDefault="009B630D">
      <w:r>
        <w:t>where</w:t>
      </w:r>
    </w:p>
    <w:p w14:paraId="4AC179B3" w14:textId="79D2C06E" w:rsidR="009B630D" w:rsidRDefault="009B630D">
      <w:pPr>
        <w:pStyle w:val="MTDisplayEquation"/>
      </w:pPr>
      <w:r>
        <w:tab/>
      </w:r>
      <w:r w:rsidR="00DF221F" w:rsidRPr="00DF221F">
        <w:rPr>
          <w:position w:val="-24"/>
        </w:rPr>
        <w:object w:dxaOrig="1880" w:dyaOrig="660" w14:anchorId="3D005D57">
          <v:shape id="_x0000_i2102" type="#_x0000_t75" style="width:93.5pt;height:33pt" o:ole="">
            <v:imagedata r:id="rId2179" o:title=""/>
          </v:shape>
          <o:OLEObject Type="Embed" ProgID="Equation.DSMT4" ShapeID="_x0000_i2102" DrawAspect="Content" ObjectID="_1540966644" r:id="rId2180"/>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140</w:instrText>
      </w:r>
      <w:r w:rsidR="005232C6">
        <w:rPr>
          <w:noProof/>
        </w:rPr>
        <w:fldChar w:fldCharType="end"/>
      </w:r>
      <w:r w:rsidR="00364FD5">
        <w:instrText>)</w:instrText>
      </w:r>
      <w:r w:rsidR="00364FD5">
        <w:fldChar w:fldCharType="end"/>
      </w:r>
    </w:p>
    <w:p w14:paraId="7B669BDE" w14:textId="77777777" w:rsidR="009B630D" w:rsidRDefault="009B630D">
      <w:r>
        <w:t>represents the spatial tangent of the stress with respect to the effective concentration. The next term is</w:t>
      </w:r>
    </w:p>
    <w:p w14:paraId="2A769DAB" w14:textId="26933632" w:rsidR="009B630D" w:rsidRDefault="009B630D">
      <w:pPr>
        <w:pStyle w:val="MTDisplayEquation"/>
      </w:pPr>
      <w:r>
        <w:tab/>
      </w:r>
      <w:r w:rsidR="00DF221F" w:rsidRPr="00DF221F">
        <w:rPr>
          <w:position w:val="-16"/>
        </w:rPr>
        <w:object w:dxaOrig="4260" w:dyaOrig="440" w14:anchorId="23292A83">
          <v:shape id="_x0000_i2103" type="#_x0000_t75" style="width:213pt;height:22pt" o:ole="">
            <v:imagedata r:id="rId2181" o:title=""/>
          </v:shape>
          <o:OLEObject Type="Embed" ProgID="Equation.DSMT4" ShapeID="_x0000_i2103" DrawAspect="Content" ObjectID="_1540966645" r:id="rId2182"/>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141</w:instrText>
      </w:r>
      <w:r w:rsidR="005232C6">
        <w:rPr>
          <w:noProof/>
        </w:rPr>
        <w:fldChar w:fldCharType="end"/>
      </w:r>
      <w:r w:rsidR="00364FD5">
        <w:instrText>)</w:instrText>
      </w:r>
      <w:r w:rsidR="00364FD5">
        <w:fldChar w:fldCharType="end"/>
      </w:r>
    </w:p>
    <w:p w14:paraId="238B7314" w14:textId="77777777" w:rsidR="009B630D" w:rsidRDefault="009B630D">
      <w:r>
        <w:t>where</w:t>
      </w:r>
    </w:p>
    <w:p w14:paraId="37CA8475" w14:textId="09EFE4E0" w:rsidR="009B630D" w:rsidRDefault="009B630D">
      <w:pPr>
        <w:pStyle w:val="MTDisplayEquation"/>
      </w:pPr>
      <w:r>
        <w:tab/>
      </w:r>
      <w:r w:rsidR="00DF221F" w:rsidRPr="00DF221F">
        <w:rPr>
          <w:position w:val="-74"/>
        </w:rPr>
        <w:object w:dxaOrig="7240" w:dyaOrig="1600" w14:anchorId="3AB7E3CB">
          <v:shape id="_x0000_i2104" type="#_x0000_t75" style="width:362.5pt;height:80.5pt" o:ole="">
            <v:imagedata r:id="rId2183" o:title=""/>
          </v:shape>
          <o:OLEObject Type="Embed" ProgID="Equation.DSMT4" ShapeID="_x0000_i2104" DrawAspect="Content" ObjectID="_1540966646" r:id="rId2184"/>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142</w:instrText>
      </w:r>
      <w:r w:rsidR="005232C6">
        <w:rPr>
          <w:noProof/>
        </w:rPr>
        <w:fldChar w:fldCharType="end"/>
      </w:r>
      <w:r w:rsidR="00364FD5">
        <w:instrText>)</w:instrText>
      </w:r>
      <w:r w:rsidR="00364FD5">
        <w:fldChar w:fldCharType="end"/>
      </w:r>
    </w:p>
    <w:p w14:paraId="6F484D33" w14:textId="77777777" w:rsidR="009B630D" w:rsidRDefault="009B630D">
      <w:r>
        <w:t>and</w:t>
      </w:r>
    </w:p>
    <w:p w14:paraId="43C68F6B" w14:textId="6729F9F1" w:rsidR="009B630D" w:rsidRDefault="009B630D">
      <w:pPr>
        <w:pStyle w:val="MTDisplayEquation"/>
      </w:pPr>
      <w:r>
        <w:tab/>
      </w:r>
      <w:r w:rsidR="00DF221F" w:rsidRPr="00DF221F">
        <w:rPr>
          <w:position w:val="-24"/>
        </w:rPr>
        <w:object w:dxaOrig="4080" w:dyaOrig="660" w14:anchorId="49AA7944">
          <v:shape id="_x0000_i2105" type="#_x0000_t75" style="width:204pt;height:33pt" o:ole="">
            <v:imagedata r:id="rId2185" o:title=""/>
          </v:shape>
          <o:OLEObject Type="Embed" ProgID="Equation.DSMT4" ShapeID="_x0000_i2105" DrawAspect="Content" ObjectID="_1540966647" r:id="rId2186"/>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w:instrText>
      </w:r>
      <w:r w:rsidR="005232C6">
        <w:instrText xml:space="preserve">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143</w:instrText>
      </w:r>
      <w:r w:rsidR="005232C6">
        <w:rPr>
          <w:noProof/>
        </w:rPr>
        <w:fldChar w:fldCharType="end"/>
      </w:r>
      <w:r w:rsidR="00364FD5">
        <w:instrText>)</w:instrText>
      </w:r>
      <w:r w:rsidR="00364FD5">
        <w:fldChar w:fldCharType="end"/>
      </w:r>
    </w:p>
    <w:p w14:paraId="3378D94F" w14:textId="55A15CC2" w:rsidR="009B630D" w:rsidRDefault="00C067D4">
      <w:r>
        <w:t>are</w:t>
      </w:r>
      <w:r w:rsidR="009B630D">
        <w:t xml:space="preserve"> the spatial tangent</w:t>
      </w:r>
      <w:r>
        <w:t>s</w:t>
      </w:r>
      <w:r w:rsidR="009B630D">
        <w:t xml:space="preserve"> of the effective hydraulic permeability </w:t>
      </w:r>
      <w:r>
        <w:t xml:space="preserve">and solute diffusivity </w:t>
      </w:r>
      <w:r w:rsidR="009B630D">
        <w:t>with respect to the effective concentration.</w:t>
      </w:r>
    </w:p>
    <w:p w14:paraId="3E357295" w14:textId="77777777" w:rsidR="009B630D" w:rsidRDefault="009B630D"/>
    <w:p w14:paraId="23799187" w14:textId="77777777" w:rsidR="009B630D" w:rsidRDefault="009B630D">
      <w:r>
        <w:t>The next term reduces to</w:t>
      </w:r>
    </w:p>
    <w:p w14:paraId="09D0A1E4" w14:textId="360374F9" w:rsidR="009B630D" w:rsidRDefault="009B630D">
      <w:pPr>
        <w:pStyle w:val="MTDisplayEquation"/>
      </w:pPr>
      <w:r>
        <w:tab/>
      </w:r>
      <w:r w:rsidR="00DF221F" w:rsidRPr="00DF221F">
        <w:rPr>
          <w:position w:val="-28"/>
        </w:rPr>
        <w:object w:dxaOrig="2600" w:dyaOrig="680" w14:anchorId="50441DE0">
          <v:shape id="_x0000_i2106" type="#_x0000_t75" style="width:129.5pt;height:33.5pt" o:ole="">
            <v:imagedata r:id="rId2187" o:title=""/>
          </v:shape>
          <o:OLEObject Type="Embed" ProgID="Equation.DSMT4" ShapeID="_x0000_i2106" DrawAspect="Content" ObjectID="_1540966648" r:id="rId2188"/>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144</w:instrText>
      </w:r>
      <w:r w:rsidR="005232C6">
        <w:rPr>
          <w:noProof/>
        </w:rPr>
        <w:fldChar w:fldCharType="end"/>
      </w:r>
      <w:r w:rsidR="00364FD5">
        <w:instrText>)</w:instrText>
      </w:r>
      <w:r w:rsidR="00364FD5">
        <w:fldChar w:fldCharType="end"/>
      </w:r>
    </w:p>
    <w:p w14:paraId="23DF63FF" w14:textId="77777777" w:rsidR="009B630D" w:rsidRDefault="009B630D">
      <w:r>
        <w:t>The following term is</w:t>
      </w:r>
    </w:p>
    <w:p w14:paraId="4C0C0201" w14:textId="576AB371" w:rsidR="009B630D" w:rsidRDefault="009B630D">
      <w:pPr>
        <w:pStyle w:val="MTDisplayEquation"/>
      </w:pPr>
      <w:r>
        <w:tab/>
      </w:r>
      <w:r w:rsidR="00DF221F" w:rsidRPr="00DF221F">
        <w:rPr>
          <w:position w:val="-16"/>
        </w:rPr>
        <w:object w:dxaOrig="4400" w:dyaOrig="480" w14:anchorId="5DF49390">
          <v:shape id="_x0000_i2107" type="#_x0000_t75" style="width:220pt;height:24pt" o:ole="">
            <v:imagedata r:id="rId2189" o:title=""/>
          </v:shape>
          <o:OLEObject Type="Embed" ProgID="Equation.DSMT4" ShapeID="_x0000_i2107" DrawAspect="Content" ObjectID="_1540966649" r:id="rId2190"/>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145</w:instrText>
      </w:r>
      <w:r w:rsidR="005232C6">
        <w:rPr>
          <w:noProof/>
        </w:rPr>
        <w:fldChar w:fldCharType="end"/>
      </w:r>
      <w:r w:rsidR="00364FD5">
        <w:instrText>)</w:instrText>
      </w:r>
      <w:r w:rsidR="00364FD5">
        <w:fldChar w:fldCharType="end"/>
      </w:r>
    </w:p>
    <w:p w14:paraId="03B5CE70" w14:textId="77777777" w:rsidR="009B630D" w:rsidRDefault="009B630D">
      <w:r>
        <w:t>where</w:t>
      </w:r>
    </w:p>
    <w:p w14:paraId="70BD4BA4" w14:textId="05951D73" w:rsidR="009B630D" w:rsidRDefault="009B630D">
      <w:pPr>
        <w:pStyle w:val="MTDisplayEquation"/>
      </w:pPr>
      <w:r>
        <w:tab/>
      </w:r>
      <w:r w:rsidR="00DF221F" w:rsidRPr="00DF221F">
        <w:rPr>
          <w:position w:val="-72"/>
        </w:rPr>
        <w:object w:dxaOrig="6340" w:dyaOrig="1560" w14:anchorId="30FF494F">
          <v:shape id="_x0000_i2108" type="#_x0000_t75" style="width:317.5pt;height:78pt" o:ole="">
            <v:imagedata r:id="rId2191" o:title=""/>
          </v:shape>
          <o:OLEObject Type="Embed" ProgID="Equation.DSMT4" ShapeID="_x0000_i2108" DrawAspect="Content" ObjectID="_1540966650" r:id="rId2192"/>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w:instrText>
      </w:r>
      <w:r w:rsidR="005232C6">
        <w:instrText xml:space="preserve">\*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146</w:instrText>
      </w:r>
      <w:r w:rsidR="005232C6">
        <w:rPr>
          <w:noProof/>
        </w:rPr>
        <w:fldChar w:fldCharType="end"/>
      </w:r>
      <w:r w:rsidR="00364FD5">
        <w:instrText>)</w:instrText>
      </w:r>
      <w:r w:rsidR="00364FD5">
        <w:fldChar w:fldCharType="end"/>
      </w:r>
    </w:p>
    <w:p w14:paraId="4ED081C6" w14:textId="77777777" w:rsidR="009B630D" w:rsidRDefault="009B630D"/>
    <w:p w14:paraId="300F713B" w14:textId="77777777" w:rsidR="009B630D" w:rsidRDefault="009B630D">
      <w:r>
        <w:t>The last term is</w:t>
      </w:r>
    </w:p>
    <w:p w14:paraId="5B77B847" w14:textId="261A721B" w:rsidR="009B630D" w:rsidRDefault="009B630D">
      <w:pPr>
        <w:pStyle w:val="MTDisplayEquation"/>
      </w:pPr>
      <w:r>
        <w:lastRenderedPageBreak/>
        <w:tab/>
      </w:r>
      <w:r w:rsidR="00DF221F" w:rsidRPr="00DF221F">
        <w:rPr>
          <w:position w:val="-38"/>
        </w:rPr>
        <w:object w:dxaOrig="5780" w:dyaOrig="880" w14:anchorId="3BA7EE89">
          <v:shape id="_x0000_i2109" type="#_x0000_t75" style="width:289pt;height:44.5pt" o:ole="">
            <v:imagedata r:id="rId2193" o:title=""/>
          </v:shape>
          <o:OLEObject Type="Embed" ProgID="Equation.DSMT4" ShapeID="_x0000_i2109" DrawAspect="Content" ObjectID="_1540966651" r:id="rId2194"/>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147</w:instrText>
      </w:r>
      <w:r w:rsidR="005232C6">
        <w:rPr>
          <w:noProof/>
        </w:rPr>
        <w:fldChar w:fldCharType="end"/>
      </w:r>
      <w:r w:rsidR="00364FD5">
        <w:instrText>)</w:instrText>
      </w:r>
      <w:r w:rsidR="00364FD5">
        <w:fldChar w:fldCharType="end"/>
      </w:r>
    </w:p>
    <w:p w14:paraId="1AE55F73" w14:textId="77777777" w:rsidR="009B630D" w:rsidRDefault="009B630D">
      <w:r>
        <w:t>where we similarly used a backward difference scheme to discretize the time derivative.</w:t>
      </w:r>
    </w:p>
    <w:p w14:paraId="24BBA377" w14:textId="77777777" w:rsidR="00013E94" w:rsidRDefault="00013E94"/>
    <w:p w14:paraId="0D667D44" w14:textId="77777777" w:rsidR="007463F4" w:rsidRDefault="007463F4" w:rsidP="007463F4">
      <w:pPr>
        <w:pStyle w:val="Heading3"/>
      </w:pPr>
      <w:bookmarkStart w:id="525" w:name="_Toc467221643"/>
      <w:r>
        <w:t>Linearization of External Virtual Work</w:t>
      </w:r>
      <w:bookmarkEnd w:id="525"/>
    </w:p>
    <w:p w14:paraId="2FE04AB5" w14:textId="669B01EA" w:rsidR="007463F4" w:rsidRDefault="007463F4" w:rsidP="007463F4">
      <w:r>
        <w:t xml:space="preserve">The linearization of </w:t>
      </w:r>
      <w:r w:rsidR="00DF221F" w:rsidRPr="00DF221F">
        <w:rPr>
          <w:position w:val="-12"/>
        </w:rPr>
        <w:object w:dxaOrig="560" w:dyaOrig="360" w14:anchorId="6BD99788">
          <v:shape id="_x0000_i2110" type="#_x0000_t75" style="width:27.5pt;height:18.5pt" o:ole="">
            <v:imagedata r:id="rId2195" o:title=""/>
          </v:shape>
          <o:OLEObject Type="Embed" ProgID="Equation.DSMT4" ShapeID="_x0000_i2110" DrawAspect="Content" ObjectID="_1540966652" r:id="rId2196"/>
        </w:object>
      </w:r>
      <w:r>
        <w:t xml:space="preserve"> in </w:t>
      </w:r>
      <w:r>
        <w:fldChar w:fldCharType="begin"/>
      </w:r>
      <w:r>
        <w:instrText xml:space="preserve"> GOTOBUTTON ZEqnNum616120  \* MERGEFORMAT </w:instrText>
      </w:r>
      <w:r w:rsidR="005232C6">
        <w:fldChar w:fldCharType="begin"/>
      </w:r>
      <w:r w:rsidR="005232C6">
        <w:instrText xml:space="preserve"> REF ZEqnNum616120 \* Charformat \! \* MERGEFORMAT </w:instrText>
      </w:r>
      <w:r w:rsidR="005232C6">
        <w:fldChar w:fldCharType="separate"/>
      </w:r>
      <w:r w:rsidR="00843CC3">
        <w:instrText>(3.118)</w:instrText>
      </w:r>
      <w:r w:rsidR="005232C6">
        <w:fldChar w:fldCharType="end"/>
      </w:r>
      <w:r>
        <w:fldChar w:fldCharType="end"/>
      </w:r>
      <w:r>
        <w:t xml:space="preserve"> depends on whether natural boundary conditions are prescribed as area densities or total net values over an area. Thus, in the case when </w:t>
      </w:r>
      <w:r w:rsidR="00DF221F" w:rsidRPr="00DF221F">
        <w:rPr>
          <w:position w:val="-10"/>
        </w:rPr>
        <w:object w:dxaOrig="440" w:dyaOrig="320" w14:anchorId="3BA4CCB6">
          <v:shape id="_x0000_i2111" type="#_x0000_t75" style="width:22pt;height:16pt" o:ole="">
            <v:imagedata r:id="rId2197" o:title=""/>
          </v:shape>
          <o:OLEObject Type="Embed" ProgID="Equation.DSMT4" ShapeID="_x0000_i2111" DrawAspect="Content" ObjectID="_1540966653" r:id="rId2198"/>
        </w:object>
      </w:r>
      <w:r>
        <w:t xml:space="preserve"> (net force), </w:t>
      </w:r>
      <w:r w:rsidR="00DF221F" w:rsidRPr="00DF221F">
        <w:rPr>
          <w:position w:val="-12"/>
        </w:rPr>
        <w:object w:dxaOrig="560" w:dyaOrig="360" w14:anchorId="51E22B93">
          <v:shape id="_x0000_i2112" type="#_x0000_t75" style="width:27.5pt;height:18.5pt" o:ole="">
            <v:imagedata r:id="rId2199" o:title=""/>
          </v:shape>
          <o:OLEObject Type="Embed" ProgID="Equation.DSMT4" ShapeID="_x0000_i2112" DrawAspect="Content" ObjectID="_1540966654" r:id="rId2200"/>
        </w:object>
      </w:r>
      <w:r>
        <w:t xml:space="preserve"> (net volumetric flow rate), or </w:t>
      </w:r>
      <w:r w:rsidR="00DF221F" w:rsidRPr="00DF221F">
        <w:rPr>
          <w:position w:val="-12"/>
        </w:rPr>
        <w:object w:dxaOrig="560" w:dyaOrig="380" w14:anchorId="497CF16C">
          <v:shape id="_x0000_i2113" type="#_x0000_t75" style="width:27.5pt;height:18.5pt" o:ole="">
            <v:imagedata r:id="rId2201" o:title=""/>
          </v:shape>
          <o:OLEObject Type="Embed" ProgID="Equation.DSMT4" ShapeID="_x0000_i2113" DrawAspect="Content" ObjectID="_1540966655" r:id="rId2202"/>
        </w:object>
      </w:r>
      <w:r>
        <w:t xml:space="preserve"> (net effective molar flow rate) are prescribed over the elemental area </w:t>
      </w:r>
      <w:r w:rsidR="00DF221F" w:rsidRPr="00DF221F">
        <w:rPr>
          <w:position w:val="-6"/>
        </w:rPr>
        <w:object w:dxaOrig="320" w:dyaOrig="279" w14:anchorId="35F55670">
          <v:shape id="_x0000_i2114" type="#_x0000_t75" style="width:16pt;height:14pt" o:ole="">
            <v:imagedata r:id="rId2203" o:title=""/>
          </v:shape>
          <o:OLEObject Type="Embed" ProgID="Equation.DSMT4" ShapeID="_x0000_i2114" DrawAspect="Content" ObjectID="_1540966656" r:id="rId2204"/>
        </w:object>
      </w:r>
      <w:r>
        <w:t xml:space="preserve">, there is no variation in </w:t>
      </w:r>
      <w:r w:rsidR="00DF221F" w:rsidRPr="00DF221F">
        <w:rPr>
          <w:position w:val="-12"/>
        </w:rPr>
        <w:object w:dxaOrig="560" w:dyaOrig="360" w14:anchorId="19E6AB9D">
          <v:shape id="_x0000_i2115" type="#_x0000_t75" style="width:27.5pt;height:18.5pt" o:ole="">
            <v:imagedata r:id="rId2205" o:title=""/>
          </v:shape>
          <o:OLEObject Type="Embed" ProgID="Equation.DSMT4" ShapeID="_x0000_i2115" DrawAspect="Content" ObjectID="_1540966657" r:id="rId2206"/>
        </w:object>
      </w:r>
      <w:r>
        <w:t xml:space="preserve"> and it follows that </w:t>
      </w:r>
      <w:r w:rsidR="00DF221F" w:rsidRPr="00DF221F">
        <w:rPr>
          <w:position w:val="-12"/>
        </w:rPr>
        <w:object w:dxaOrig="1120" w:dyaOrig="360" w14:anchorId="128437C3">
          <v:shape id="_x0000_i2116" type="#_x0000_t75" style="width:56pt;height:18.5pt" o:ole="">
            <v:imagedata r:id="rId2207" o:title=""/>
          </v:shape>
          <o:OLEObject Type="Embed" ProgID="Equation.DSMT4" ShapeID="_x0000_i2116" DrawAspect="Content" ObjectID="_1540966658" r:id="rId2208"/>
        </w:object>
      </w:r>
      <w:r>
        <w:t xml:space="preserve">. Alternatively, in the case when </w:t>
      </w:r>
      <w:r w:rsidR="00DF221F" w:rsidRPr="00DF221F">
        <w:rPr>
          <w:position w:val="-6"/>
        </w:rPr>
        <w:object w:dxaOrig="160" w:dyaOrig="260" w14:anchorId="31279001">
          <v:shape id="_x0000_i2117" type="#_x0000_t75" style="width:8.5pt;height:12.5pt" o:ole="">
            <v:imagedata r:id="rId2209" o:title=""/>
          </v:shape>
          <o:OLEObject Type="Embed" ProgID="Equation.DSMT4" ShapeID="_x0000_i2117" DrawAspect="Content" ObjectID="_1540966659" r:id="rId2210"/>
        </w:object>
      </w:r>
      <w:r>
        <w:t xml:space="preserve">, </w:t>
      </w:r>
      <w:r w:rsidR="00DF221F" w:rsidRPr="00DF221F">
        <w:rPr>
          <w:position w:val="-12"/>
        </w:rPr>
        <w:object w:dxaOrig="300" w:dyaOrig="360" w14:anchorId="67B1E620">
          <v:shape id="_x0000_i2118" type="#_x0000_t75" style="width:15pt;height:18.5pt" o:ole="">
            <v:imagedata r:id="rId2211" o:title=""/>
          </v:shape>
          <o:OLEObject Type="Embed" ProgID="Equation.DSMT4" ShapeID="_x0000_i2118" DrawAspect="Content" ObjectID="_1540966660" r:id="rId2212"/>
        </w:object>
      </w:r>
      <w:r>
        <w:t xml:space="preserve"> or </w:t>
      </w:r>
      <w:r w:rsidR="00DF221F" w:rsidRPr="00DF221F">
        <w:rPr>
          <w:position w:val="-12"/>
        </w:rPr>
        <w:object w:dxaOrig="300" w:dyaOrig="380" w14:anchorId="56CD175D">
          <v:shape id="_x0000_i2119" type="#_x0000_t75" style="width:15pt;height:18.5pt" o:ole="">
            <v:imagedata r:id="rId2213" o:title=""/>
          </v:shape>
          <o:OLEObject Type="Embed" ProgID="Equation.DSMT4" ShapeID="_x0000_i2119" DrawAspect="Content" ObjectID="_1540966661" r:id="rId2214"/>
        </w:object>
      </w:r>
      <w:r>
        <w:t xml:space="preserve"> are prescribed, the linearization may be performed by evaluating the integral in the parametric space of the boundary surface </w:t>
      </w:r>
      <w:r w:rsidR="00DF221F" w:rsidRPr="00DF221F">
        <w:rPr>
          <w:position w:val="-6"/>
        </w:rPr>
        <w:object w:dxaOrig="320" w:dyaOrig="279" w14:anchorId="4B893AA7">
          <v:shape id="_x0000_i2120" type="#_x0000_t75" style="width:16pt;height:14pt" o:ole="">
            <v:imagedata r:id="rId2215" o:title=""/>
          </v:shape>
          <o:OLEObject Type="Embed" ProgID="Equation.DSMT4" ShapeID="_x0000_i2120" DrawAspect="Content" ObjectID="_1540966662" r:id="rId2216"/>
        </w:object>
      </w:r>
      <w:r>
        <w:t xml:space="preserve">, with parametric coordinates </w:t>
      </w:r>
      <w:r w:rsidR="00DF221F" w:rsidRPr="00DF221F">
        <w:rPr>
          <w:position w:val="-16"/>
        </w:rPr>
        <w:object w:dxaOrig="800" w:dyaOrig="440" w14:anchorId="39F39434">
          <v:shape id="_x0000_i2121" type="#_x0000_t75" style="width:40pt;height:22pt" o:ole="">
            <v:imagedata r:id="rId2217" o:title=""/>
          </v:shape>
          <o:OLEObject Type="Embed" ProgID="Equation.DSMT4" ShapeID="_x0000_i2121" DrawAspect="Content" ObjectID="_1540966663" r:id="rId2218"/>
        </w:object>
      </w:r>
      <w:r>
        <w:t xml:space="preserve">. Accordingly, for a point </w:t>
      </w:r>
      <w:r w:rsidR="00DF221F" w:rsidRPr="00DF221F">
        <w:rPr>
          <w:position w:val="-16"/>
        </w:rPr>
        <w:object w:dxaOrig="940" w:dyaOrig="440" w14:anchorId="06EA65F5">
          <v:shape id="_x0000_i2122" type="#_x0000_t75" style="width:47pt;height:22pt" o:ole="">
            <v:imagedata r:id="rId2219" o:title=""/>
          </v:shape>
          <o:OLEObject Type="Embed" ProgID="Equation.DSMT4" ShapeID="_x0000_i2122" DrawAspect="Content" ObjectID="_1540966664" r:id="rId2220"/>
        </w:object>
      </w:r>
      <w:r>
        <w:t xml:space="preserve"> on </w:t>
      </w:r>
      <w:r w:rsidR="00DF221F" w:rsidRPr="00DF221F">
        <w:rPr>
          <w:position w:val="-6"/>
        </w:rPr>
        <w:object w:dxaOrig="320" w:dyaOrig="279" w14:anchorId="57FC14D1">
          <v:shape id="_x0000_i2123" type="#_x0000_t75" style="width:16pt;height:14pt" o:ole="">
            <v:imagedata r:id="rId2221" o:title=""/>
          </v:shape>
          <o:OLEObject Type="Embed" ProgID="Equation.DSMT4" ShapeID="_x0000_i2123" DrawAspect="Content" ObjectID="_1540966665" r:id="rId2222"/>
        </w:object>
      </w:r>
      <w:r>
        <w:t>, surface tangents (covariant basis vectors) are given by</w:t>
      </w:r>
    </w:p>
    <w:p w14:paraId="4A9ED3A6" w14:textId="1A2C0460" w:rsidR="007463F4" w:rsidRDefault="007463F4" w:rsidP="007463F4">
      <w:pPr>
        <w:pStyle w:val="MTDisplayEquation"/>
      </w:pPr>
      <w:r>
        <w:tab/>
      </w:r>
      <w:r w:rsidR="00DF221F" w:rsidRPr="00DF221F">
        <w:rPr>
          <w:position w:val="-28"/>
        </w:rPr>
        <w:object w:dxaOrig="2180" w:dyaOrig="660" w14:anchorId="5897A139">
          <v:shape id="_x0000_i2124" type="#_x0000_t75" style="width:109pt;height:33pt" o:ole="">
            <v:imagedata r:id="rId2223" o:title=""/>
          </v:shape>
          <o:OLEObject Type="Embed" ProgID="Equation.DSMT4" ShapeID="_x0000_i2124" DrawAspect="Content" ObjectID="_1540966666" r:id="rId2224"/>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148</w:instrText>
      </w:r>
      <w:r w:rsidR="005232C6">
        <w:rPr>
          <w:noProof/>
        </w:rPr>
        <w:fldChar w:fldCharType="end"/>
      </w:r>
      <w:r w:rsidR="00364FD5">
        <w:instrText>)</w:instrText>
      </w:r>
      <w:r w:rsidR="00364FD5">
        <w:fldChar w:fldCharType="end"/>
      </w:r>
    </w:p>
    <w:p w14:paraId="4A2A7599" w14:textId="77777777" w:rsidR="007463F4" w:rsidRDefault="007463F4" w:rsidP="007463F4">
      <w:r>
        <w:t>and the outward unit normal is</w:t>
      </w:r>
    </w:p>
    <w:p w14:paraId="59EE56CE" w14:textId="2E556D61" w:rsidR="007463F4" w:rsidRDefault="007463F4" w:rsidP="007463F4">
      <w:pPr>
        <w:pStyle w:val="MTDisplayEquation"/>
      </w:pPr>
      <w:r>
        <w:tab/>
      </w:r>
      <w:r w:rsidR="00DF221F" w:rsidRPr="00DF221F">
        <w:rPr>
          <w:position w:val="-32"/>
        </w:rPr>
        <w:object w:dxaOrig="1180" w:dyaOrig="700" w14:anchorId="4713008C">
          <v:shape id="_x0000_i2125" type="#_x0000_t75" style="width:59.5pt;height:35pt" o:ole="">
            <v:imagedata r:id="rId2225" o:title=""/>
          </v:shape>
          <o:OLEObject Type="Embed" ProgID="Equation.DSMT4" ShapeID="_x0000_i2125" DrawAspect="Content" ObjectID="_1540966667" r:id="rId2226"/>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149</w:instrText>
      </w:r>
      <w:r w:rsidR="005232C6">
        <w:rPr>
          <w:noProof/>
        </w:rPr>
        <w:fldChar w:fldCharType="end"/>
      </w:r>
      <w:r w:rsidR="00364FD5">
        <w:instrText>)</w:instrText>
      </w:r>
      <w:r w:rsidR="00364FD5">
        <w:fldChar w:fldCharType="end"/>
      </w:r>
    </w:p>
    <w:p w14:paraId="27851014" w14:textId="3D5A9C49" w:rsidR="007463F4" w:rsidRDefault="007463F4" w:rsidP="007463F4">
      <w:r>
        <w:t xml:space="preserve">The elemental area on </w:t>
      </w:r>
      <w:r w:rsidR="00DF221F" w:rsidRPr="00DF221F">
        <w:rPr>
          <w:position w:val="-6"/>
        </w:rPr>
        <w:object w:dxaOrig="320" w:dyaOrig="279" w14:anchorId="28D434BB">
          <v:shape id="_x0000_i2126" type="#_x0000_t75" style="width:16pt;height:14pt" o:ole="">
            <v:imagedata r:id="rId2227" o:title=""/>
          </v:shape>
          <o:OLEObject Type="Embed" ProgID="Equation.DSMT4" ShapeID="_x0000_i2126" DrawAspect="Content" ObjectID="_1540966668" r:id="rId2228"/>
        </w:object>
      </w:r>
      <w:r>
        <w:t xml:space="preserve"> is </w:t>
      </w:r>
      <w:r w:rsidR="00DF221F" w:rsidRPr="00DF221F">
        <w:rPr>
          <w:position w:val="-14"/>
        </w:rPr>
        <w:object w:dxaOrig="1980" w:dyaOrig="400" w14:anchorId="176AF78B">
          <v:shape id="_x0000_i2127" type="#_x0000_t75" style="width:99pt;height:20pt" o:ole="">
            <v:imagedata r:id="rId2229" o:title=""/>
          </v:shape>
          <o:OLEObject Type="Embed" ProgID="Equation.DSMT4" ShapeID="_x0000_i2127" DrawAspect="Content" ObjectID="_1540966669" r:id="rId2230"/>
        </w:object>
      </w:r>
      <w:r>
        <w:t>. Consequently, the external virtual work integral may be rewritten as</w:t>
      </w:r>
    </w:p>
    <w:p w14:paraId="36C690AE" w14:textId="4A091325" w:rsidR="007463F4" w:rsidRDefault="007463F4" w:rsidP="007463F4">
      <w:pPr>
        <w:pStyle w:val="MTDisplayEquation"/>
      </w:pPr>
      <w:r>
        <w:tab/>
      </w:r>
      <w:r w:rsidR="00DF221F" w:rsidRPr="00DF221F">
        <w:rPr>
          <w:position w:val="-32"/>
        </w:rPr>
        <w:object w:dxaOrig="5319" w:dyaOrig="760" w14:anchorId="0844E0D8">
          <v:shape id="_x0000_i2128" type="#_x0000_t75" style="width:266pt;height:38.5pt" o:ole="">
            <v:imagedata r:id="rId2231" o:title=""/>
          </v:shape>
          <o:OLEObject Type="Embed" ProgID="Equation.DSMT4" ShapeID="_x0000_i2128" DrawAspect="Content" ObjectID="_1540966670" r:id="rId2232"/>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bookmarkStart w:id="526" w:name="ZEqnNum203639"/>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150</w:instrText>
      </w:r>
      <w:r w:rsidR="005232C6">
        <w:rPr>
          <w:noProof/>
        </w:rPr>
        <w:fldChar w:fldCharType="end"/>
      </w:r>
      <w:r w:rsidR="00364FD5">
        <w:instrText>)</w:instrText>
      </w:r>
      <w:bookmarkEnd w:id="526"/>
      <w:r w:rsidR="00364FD5">
        <w:fldChar w:fldCharType="end"/>
      </w:r>
    </w:p>
    <w:p w14:paraId="7AA92CA3" w14:textId="77777777" w:rsidR="007463F4" w:rsidRDefault="007463F4" w:rsidP="007463F4">
      <w:r>
        <w:t>where</w:t>
      </w:r>
    </w:p>
    <w:p w14:paraId="472269B7" w14:textId="4B6E20B8" w:rsidR="007463F4" w:rsidRPr="0023486D" w:rsidRDefault="007463F4" w:rsidP="007463F4">
      <w:pPr>
        <w:pStyle w:val="MTDisplayEquation"/>
      </w:pPr>
      <w:r>
        <w:tab/>
      </w:r>
      <w:r w:rsidR="00DF221F" w:rsidRPr="00DF221F">
        <w:rPr>
          <w:position w:val="-30"/>
        </w:rPr>
        <w:object w:dxaOrig="1939" w:dyaOrig="560" w14:anchorId="2A1E62E0">
          <v:shape id="_x0000_i2129" type="#_x0000_t75" style="width:97pt;height:27.5pt" o:ole="">
            <v:imagedata r:id="rId2233" o:title=""/>
          </v:shape>
          <o:OLEObject Type="Embed" ProgID="Equation.DSMT4" ShapeID="_x0000_i2129" DrawAspect="Content" ObjectID="_1540966671" r:id="rId2234"/>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151</w:instrText>
      </w:r>
      <w:r w:rsidR="005232C6">
        <w:rPr>
          <w:noProof/>
        </w:rPr>
        <w:fldChar w:fldCharType="end"/>
      </w:r>
      <w:r w:rsidR="00364FD5">
        <w:instrText>)</w:instrText>
      </w:r>
      <w:r w:rsidR="00364FD5">
        <w:fldChar w:fldCharType="end"/>
      </w:r>
    </w:p>
    <w:p w14:paraId="0E3E7F1B" w14:textId="032D5484" w:rsidR="007463F4" w:rsidRDefault="007463F4" w:rsidP="007463F4">
      <w:r>
        <w:t xml:space="preserve">The directional derivative of </w:t>
      </w:r>
      <w:r w:rsidR="00DF221F" w:rsidRPr="00DF221F">
        <w:rPr>
          <w:position w:val="-12"/>
        </w:rPr>
        <w:object w:dxaOrig="560" w:dyaOrig="360" w14:anchorId="2D6135B3">
          <v:shape id="_x0000_i2130" type="#_x0000_t75" style="width:27.5pt;height:18.5pt" o:ole="">
            <v:imagedata r:id="rId2235" o:title=""/>
          </v:shape>
          <o:OLEObject Type="Embed" ProgID="Equation.DSMT4" ShapeID="_x0000_i2130" DrawAspect="Content" ObjectID="_1540966672" r:id="rId2236"/>
        </w:object>
      </w:r>
      <w:r>
        <w:t xml:space="preserve"> may then be applied directly to its integrand, since the parametric space is invariant </w:t>
      </w:r>
      <w:r>
        <w:fldChar w:fldCharType="begin"/>
      </w:r>
      <w:r>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Pr>
            <w:noProof/>
          </w:rPr>
          <w:t>1</w:t>
        </w:r>
      </w:hyperlink>
      <w:r>
        <w:rPr>
          <w:noProof/>
        </w:rPr>
        <w:t>]</w:t>
      </w:r>
      <w:r>
        <w:fldChar w:fldCharType="end"/>
      </w:r>
      <w:r>
        <w:t>.</w:t>
      </w:r>
    </w:p>
    <w:p w14:paraId="0E9ED852" w14:textId="77777777" w:rsidR="007463F4" w:rsidRDefault="007463F4" w:rsidP="007463F4"/>
    <w:p w14:paraId="7EDD8D63" w14:textId="4FDE1C9E" w:rsidR="007463F4" w:rsidRDefault="007463F4" w:rsidP="007463F4">
      <w:r>
        <w:t xml:space="preserve">If we restrict traction boundary conditions to the special case of normal tractions, then </w:t>
      </w:r>
      <w:r w:rsidR="00DF221F" w:rsidRPr="00DF221F">
        <w:rPr>
          <w:position w:val="-12"/>
        </w:rPr>
        <w:object w:dxaOrig="680" w:dyaOrig="360" w14:anchorId="52A2C314">
          <v:shape id="_x0000_i2131" type="#_x0000_t75" style="width:33.5pt;height:18.5pt" o:ole="">
            <v:imagedata r:id="rId2237" o:title=""/>
          </v:shape>
          <o:OLEObject Type="Embed" ProgID="Equation.DSMT4" ShapeID="_x0000_i2131" DrawAspect="Content" ObjectID="_1540966673" r:id="rId2238"/>
        </w:object>
      </w:r>
      <w:r>
        <w:t xml:space="preserve"> where </w:t>
      </w:r>
      <w:r w:rsidR="00DF221F" w:rsidRPr="00DF221F">
        <w:rPr>
          <w:position w:val="-12"/>
        </w:rPr>
        <w:object w:dxaOrig="220" w:dyaOrig="360" w14:anchorId="00052CC6">
          <v:shape id="_x0000_i2132" type="#_x0000_t75" style="width:11pt;height:18.5pt" o:ole="">
            <v:imagedata r:id="rId2239" o:title=""/>
          </v:shape>
          <o:OLEObject Type="Embed" ProgID="Equation.DSMT4" ShapeID="_x0000_i2132" DrawAspect="Content" ObjectID="_1540966674" r:id="rId2240"/>
        </w:object>
      </w:r>
      <w:r>
        <w:t xml:space="preserve"> is the prescribed normal traction component. Then it can be shown that the linearization of </w:t>
      </w:r>
      <w:r w:rsidR="00DF221F" w:rsidRPr="00DF221F">
        <w:rPr>
          <w:position w:val="-12"/>
        </w:rPr>
        <w:object w:dxaOrig="560" w:dyaOrig="360" w14:anchorId="2DD39E54">
          <v:shape id="_x0000_i2133" type="#_x0000_t75" style="width:27.5pt;height:18.5pt" o:ole="">
            <v:imagedata r:id="rId2241" o:title=""/>
          </v:shape>
          <o:OLEObject Type="Embed" ProgID="Equation.DSMT4" ShapeID="_x0000_i2133" DrawAspect="Content" ObjectID="_1540966675" r:id="rId2242"/>
        </w:object>
      </w:r>
      <w:r>
        <w:t xml:space="preserve"> along </w:t>
      </w:r>
      <w:r w:rsidR="00DF221F" w:rsidRPr="00DF221F">
        <w:rPr>
          <w:position w:val="-6"/>
        </w:rPr>
        <w:object w:dxaOrig="360" w:dyaOrig="279" w14:anchorId="51E32D78">
          <v:shape id="_x0000_i2134" type="#_x0000_t75" style="width:18.5pt;height:14pt" o:ole="">
            <v:imagedata r:id="rId2243" o:title=""/>
          </v:shape>
          <o:OLEObject Type="Embed" ProgID="Equation.DSMT4" ShapeID="_x0000_i2134" DrawAspect="Content" ObjectID="_1540966676" r:id="rId2244"/>
        </w:object>
      </w:r>
      <w:r>
        <w:t xml:space="preserve"> produces</w:t>
      </w:r>
    </w:p>
    <w:p w14:paraId="148619BC" w14:textId="6CC3E336" w:rsidR="007463F4" w:rsidRDefault="007463F4" w:rsidP="007463F4">
      <w:pPr>
        <w:pStyle w:val="MTDisplayEquation"/>
      </w:pPr>
      <w:r>
        <w:tab/>
      </w:r>
      <w:r w:rsidR="00DF221F" w:rsidRPr="00DF221F">
        <w:rPr>
          <w:position w:val="-32"/>
        </w:rPr>
        <w:object w:dxaOrig="7920" w:dyaOrig="760" w14:anchorId="49CD3E7B">
          <v:shape id="_x0000_i2135" type="#_x0000_t75" style="width:396pt;height:38.5pt" o:ole="">
            <v:imagedata r:id="rId2245" o:title=""/>
          </v:shape>
          <o:OLEObject Type="Embed" ProgID="Equation.DSMT4" ShapeID="_x0000_i2135" DrawAspect="Content" ObjectID="_1540966677" r:id="rId2246"/>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152</w:instrText>
      </w:r>
      <w:r w:rsidR="005232C6">
        <w:rPr>
          <w:noProof/>
        </w:rPr>
        <w:fldChar w:fldCharType="end"/>
      </w:r>
      <w:r w:rsidR="00364FD5">
        <w:instrText>)</w:instrText>
      </w:r>
      <w:r w:rsidR="00364FD5">
        <w:fldChar w:fldCharType="end"/>
      </w:r>
    </w:p>
    <w:p w14:paraId="7796040E" w14:textId="6D68D0AB" w:rsidR="007463F4" w:rsidRDefault="007463F4" w:rsidP="007463F4">
      <w:r>
        <w:t xml:space="preserve">The linearizations along </w:t>
      </w:r>
      <w:r w:rsidR="00DF221F" w:rsidRPr="00DF221F">
        <w:rPr>
          <w:position w:val="-10"/>
        </w:rPr>
        <w:object w:dxaOrig="340" w:dyaOrig="320" w14:anchorId="5221BCFB">
          <v:shape id="_x0000_i2136" type="#_x0000_t75" style="width:17.5pt;height:16pt" o:ole="">
            <v:imagedata r:id="rId2247" o:title=""/>
          </v:shape>
          <o:OLEObject Type="Embed" ProgID="Equation.DSMT4" ShapeID="_x0000_i2136" DrawAspect="Content" ObjectID="_1540966678" r:id="rId2248"/>
        </w:object>
      </w:r>
      <w:r>
        <w:t xml:space="preserve"> and </w:t>
      </w:r>
      <w:r w:rsidR="00DF221F" w:rsidRPr="00DF221F">
        <w:rPr>
          <w:position w:val="-6"/>
        </w:rPr>
        <w:object w:dxaOrig="420" w:dyaOrig="320" w14:anchorId="5F77F47F">
          <v:shape id="_x0000_i2137" type="#_x0000_t75" style="width:21pt;height:16pt" o:ole="">
            <v:imagedata r:id="rId2249" o:title=""/>
          </v:shape>
          <o:OLEObject Type="Embed" ProgID="Equation.DSMT4" ShapeID="_x0000_i2137" DrawAspect="Content" ObjectID="_1540966679" r:id="rId2250"/>
        </w:object>
      </w:r>
      <w:r>
        <w:t xml:space="preserve"> reduce to zero, </w:t>
      </w:r>
      <w:r w:rsidR="00DF221F" w:rsidRPr="00DF221F">
        <w:rPr>
          <w:position w:val="-14"/>
        </w:rPr>
        <w:object w:dxaOrig="1800" w:dyaOrig="400" w14:anchorId="7C0ACBF1">
          <v:shape id="_x0000_i2138" type="#_x0000_t75" style="width:90.5pt;height:20pt" o:ole="">
            <v:imagedata r:id="rId2251" o:title=""/>
          </v:shape>
          <o:OLEObject Type="Embed" ProgID="Equation.DSMT4" ShapeID="_x0000_i2138" DrawAspect="Content" ObjectID="_1540966680" r:id="rId2252"/>
        </w:object>
      </w:r>
      <w:r>
        <w:t xml:space="preserve"> and </w:t>
      </w:r>
      <w:r w:rsidR="00DF221F" w:rsidRPr="00DF221F">
        <w:rPr>
          <w:position w:val="-16"/>
        </w:rPr>
        <w:object w:dxaOrig="1960" w:dyaOrig="440" w14:anchorId="48D6560D">
          <v:shape id="_x0000_i2139" type="#_x0000_t75" style="width:98pt;height:22pt" o:ole="">
            <v:imagedata r:id="rId2253" o:title=""/>
          </v:shape>
          <o:OLEObject Type="Embed" ProgID="Equation.DSMT4" ShapeID="_x0000_i2139" DrawAspect="Content" ObjectID="_1540966681" r:id="rId2254"/>
        </w:object>
      </w:r>
      <w:r>
        <w:t>.</w:t>
      </w:r>
    </w:p>
    <w:p w14:paraId="62F67418" w14:textId="77777777" w:rsidR="007463F4" w:rsidRDefault="007463F4" w:rsidP="00013E94"/>
    <w:p w14:paraId="4D7AD1EA" w14:textId="77777777" w:rsidR="00013E94" w:rsidRDefault="00013E94" w:rsidP="00013E94">
      <w:pPr>
        <w:pStyle w:val="Heading3"/>
      </w:pPr>
      <w:bookmarkStart w:id="527" w:name="_Toc467221644"/>
      <w:r>
        <w:lastRenderedPageBreak/>
        <w:t>Discretization</w:t>
      </w:r>
      <w:bookmarkEnd w:id="527"/>
    </w:p>
    <w:p w14:paraId="7BD3D4FF" w14:textId="77777777" w:rsidR="00013E94" w:rsidRDefault="00013E94" w:rsidP="00013E94">
      <w:r>
        <w:t>To discretize the virtual work relations, let</w:t>
      </w:r>
    </w:p>
    <w:p w14:paraId="089F366C" w14:textId="395F75E3" w:rsidR="00013E94" w:rsidRDefault="00013E94" w:rsidP="00013E94">
      <w:pPr>
        <w:pStyle w:val="MTDisplayEquation"/>
      </w:pPr>
      <w:r>
        <w:tab/>
      </w:r>
      <w:r w:rsidR="00DF221F" w:rsidRPr="00DF221F">
        <w:rPr>
          <w:position w:val="-202"/>
        </w:rPr>
        <w:object w:dxaOrig="3879" w:dyaOrig="2060" w14:anchorId="1F784803">
          <v:shape id="_x0000_i2140" type="#_x0000_t75" style="width:194.5pt;height:103pt" o:ole="">
            <v:imagedata r:id="rId2255" o:title=""/>
          </v:shape>
          <o:OLEObject Type="Embed" ProgID="Equation.DSMT4" ShapeID="_x0000_i2140" DrawAspect="Content" ObjectID="_1540966682" r:id="rId2256"/>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153</w:instrText>
      </w:r>
      <w:r w:rsidR="005232C6">
        <w:rPr>
          <w:noProof/>
        </w:rPr>
        <w:fldChar w:fldCharType="end"/>
      </w:r>
      <w:r w:rsidR="00364FD5">
        <w:instrText>)</w:instrText>
      </w:r>
      <w:r w:rsidR="00364FD5">
        <w:fldChar w:fldCharType="end"/>
      </w:r>
    </w:p>
    <w:p w14:paraId="5EF78368" w14:textId="08F560EC" w:rsidR="00013E94" w:rsidRDefault="00013E94" w:rsidP="00013E94">
      <w:r>
        <w:t xml:space="preserve">where </w:t>
      </w:r>
      <w:r w:rsidR="00DF221F" w:rsidRPr="00DF221F">
        <w:rPr>
          <w:position w:val="-12"/>
        </w:rPr>
        <w:object w:dxaOrig="340" w:dyaOrig="360" w14:anchorId="5C8B5301">
          <v:shape id="_x0000_i2141" type="#_x0000_t75" style="width:17.5pt;height:18.5pt" o:ole="">
            <v:imagedata r:id="rId2257" o:title=""/>
          </v:shape>
          <o:OLEObject Type="Embed" ProgID="Equation.DSMT4" ShapeID="_x0000_i2141" DrawAspect="Content" ObjectID="_1540966683" r:id="rId2258"/>
        </w:object>
      </w:r>
      <w:r>
        <w:t xml:space="preserve"> represents the interpolation functions over an element, </w:t>
      </w:r>
      <w:r w:rsidR="00DF221F" w:rsidRPr="00DF221F">
        <w:rPr>
          <w:position w:val="-12"/>
        </w:rPr>
        <w:object w:dxaOrig="440" w:dyaOrig="360" w14:anchorId="09048CCB">
          <v:shape id="_x0000_i2142" type="#_x0000_t75" style="width:22pt;height:18.5pt" o:ole="">
            <v:imagedata r:id="rId2259" o:title=""/>
          </v:shape>
          <o:OLEObject Type="Embed" ProgID="Equation.DSMT4" ShapeID="_x0000_i2142" DrawAspect="Content" ObjectID="_1540966684" r:id="rId2260"/>
        </w:object>
      </w:r>
      <w:r>
        <w:t xml:space="preserve">, </w:t>
      </w:r>
      <w:r w:rsidR="00DF221F" w:rsidRPr="00DF221F">
        <w:rPr>
          <w:position w:val="-12"/>
        </w:rPr>
        <w:object w:dxaOrig="440" w:dyaOrig="360" w14:anchorId="07F7FD63">
          <v:shape id="_x0000_i2143" type="#_x0000_t75" style="width:22pt;height:18.5pt" o:ole="">
            <v:imagedata r:id="rId2261" o:title=""/>
          </v:shape>
          <o:OLEObject Type="Embed" ProgID="Equation.DSMT4" ShapeID="_x0000_i2143" DrawAspect="Content" ObjectID="_1540966685" r:id="rId2262"/>
        </w:object>
      </w:r>
      <w:r>
        <w:t xml:space="preserve">, </w:t>
      </w:r>
      <w:r w:rsidR="00DF221F" w:rsidRPr="00DF221F">
        <w:rPr>
          <w:position w:val="-12"/>
        </w:rPr>
        <w:object w:dxaOrig="440" w:dyaOrig="380" w14:anchorId="594EF43F">
          <v:shape id="_x0000_i2144" type="#_x0000_t75" style="width:22pt;height:18.5pt" o:ole="">
            <v:imagedata r:id="rId2263" o:title=""/>
          </v:shape>
          <o:OLEObject Type="Embed" ProgID="Equation.DSMT4" ShapeID="_x0000_i2144" DrawAspect="Content" ObjectID="_1540966686" r:id="rId2264"/>
        </w:object>
      </w:r>
      <w:r>
        <w:t xml:space="preserve">, </w:t>
      </w:r>
      <w:r w:rsidR="00DF221F" w:rsidRPr="00DF221F">
        <w:rPr>
          <w:position w:val="-12"/>
        </w:rPr>
        <w:object w:dxaOrig="440" w:dyaOrig="360" w14:anchorId="64C4EF85">
          <v:shape id="_x0000_i2145" type="#_x0000_t75" style="width:22pt;height:18.5pt" o:ole="">
            <v:imagedata r:id="rId2265" o:title=""/>
          </v:shape>
          <o:OLEObject Type="Embed" ProgID="Equation.DSMT4" ShapeID="_x0000_i2145" DrawAspect="Content" ObjectID="_1540966687" r:id="rId2266"/>
        </w:object>
      </w:r>
      <w:r>
        <w:t xml:space="preserve">, </w:t>
      </w:r>
      <w:r w:rsidR="00DF221F" w:rsidRPr="00DF221F">
        <w:rPr>
          <w:position w:val="-12"/>
        </w:rPr>
        <w:object w:dxaOrig="420" w:dyaOrig="360" w14:anchorId="2A7D1FD2">
          <v:shape id="_x0000_i2146" type="#_x0000_t75" style="width:21pt;height:18.5pt" o:ole="">
            <v:imagedata r:id="rId2267" o:title=""/>
          </v:shape>
          <o:OLEObject Type="Embed" ProgID="Equation.DSMT4" ShapeID="_x0000_i2146" DrawAspect="Content" ObjectID="_1540966688" r:id="rId2268"/>
        </w:object>
      </w:r>
      <w:r>
        <w:t xml:space="preserve"> and </w:t>
      </w:r>
      <w:r w:rsidR="00DF221F" w:rsidRPr="00DF221F">
        <w:rPr>
          <w:position w:val="-12"/>
        </w:rPr>
        <w:object w:dxaOrig="420" w:dyaOrig="380" w14:anchorId="1334E770">
          <v:shape id="_x0000_i2147" type="#_x0000_t75" style="width:21pt;height:18.5pt" o:ole="">
            <v:imagedata r:id="rId2269" o:title=""/>
          </v:shape>
          <o:OLEObject Type="Embed" ProgID="Equation.DSMT4" ShapeID="_x0000_i2147" DrawAspect="Content" ObjectID="_1540966689" r:id="rId2270"/>
        </w:object>
      </w:r>
      <w:r>
        <w:t xml:space="preserve"> respectively represent the nodal values of </w:t>
      </w:r>
      <w:r w:rsidR="00DF221F" w:rsidRPr="00DF221F">
        <w:rPr>
          <w:position w:val="-6"/>
        </w:rPr>
        <w:object w:dxaOrig="340" w:dyaOrig="279" w14:anchorId="738D0F62">
          <v:shape id="_x0000_i2148" type="#_x0000_t75" style="width:17.5pt;height:14pt" o:ole="">
            <v:imagedata r:id="rId2271" o:title=""/>
          </v:shape>
          <o:OLEObject Type="Embed" ProgID="Equation.DSMT4" ShapeID="_x0000_i2148" DrawAspect="Content" ObjectID="_1540966690" r:id="rId2272"/>
        </w:object>
      </w:r>
      <w:r>
        <w:t xml:space="preserve">, </w:t>
      </w:r>
      <w:r w:rsidR="00DF221F" w:rsidRPr="00DF221F">
        <w:rPr>
          <w:position w:val="-10"/>
        </w:rPr>
        <w:object w:dxaOrig="380" w:dyaOrig="320" w14:anchorId="6D912A88">
          <v:shape id="_x0000_i2149" type="#_x0000_t75" style="width:18.5pt;height:16pt" o:ole="">
            <v:imagedata r:id="rId2273" o:title=""/>
          </v:shape>
          <o:OLEObject Type="Embed" ProgID="Equation.DSMT4" ShapeID="_x0000_i2149" DrawAspect="Content" ObjectID="_1540966691" r:id="rId2274"/>
        </w:object>
      </w:r>
      <w:r>
        <w:t xml:space="preserve">, </w:t>
      </w:r>
      <w:r w:rsidR="00DF221F" w:rsidRPr="00DF221F">
        <w:rPr>
          <w:position w:val="-6"/>
        </w:rPr>
        <w:object w:dxaOrig="440" w:dyaOrig="320" w14:anchorId="61C31390">
          <v:shape id="_x0000_i2150" type="#_x0000_t75" style="width:22pt;height:16pt" o:ole="">
            <v:imagedata r:id="rId2275" o:title=""/>
          </v:shape>
          <o:OLEObject Type="Embed" ProgID="Equation.DSMT4" ShapeID="_x0000_i2150" DrawAspect="Content" ObjectID="_1540966692" r:id="rId2276"/>
        </w:object>
      </w:r>
      <w:r>
        <w:t xml:space="preserve">, </w:t>
      </w:r>
      <w:r w:rsidR="00DF221F" w:rsidRPr="00DF221F">
        <w:rPr>
          <w:position w:val="-6"/>
        </w:rPr>
        <w:object w:dxaOrig="360" w:dyaOrig="279" w14:anchorId="1C76B359">
          <v:shape id="_x0000_i2151" type="#_x0000_t75" style="width:18.5pt;height:14pt" o:ole="">
            <v:imagedata r:id="rId2277" o:title=""/>
          </v:shape>
          <o:OLEObject Type="Embed" ProgID="Equation.DSMT4" ShapeID="_x0000_i2151" DrawAspect="Content" ObjectID="_1540966693" r:id="rId2278"/>
        </w:object>
      </w:r>
      <w:r>
        <w:t xml:space="preserve">, </w:t>
      </w:r>
      <w:r w:rsidR="00DF221F" w:rsidRPr="00DF221F">
        <w:rPr>
          <w:position w:val="-10"/>
        </w:rPr>
        <w:object w:dxaOrig="340" w:dyaOrig="320" w14:anchorId="0EF78742">
          <v:shape id="_x0000_i2152" type="#_x0000_t75" style="width:17.5pt;height:16pt" o:ole="">
            <v:imagedata r:id="rId2279" o:title=""/>
          </v:shape>
          <o:OLEObject Type="Embed" ProgID="Equation.DSMT4" ShapeID="_x0000_i2152" DrawAspect="Content" ObjectID="_1540966694" r:id="rId2280"/>
        </w:object>
      </w:r>
      <w:r>
        <w:t xml:space="preserve"> and </w:t>
      </w:r>
      <w:r w:rsidR="00DF221F" w:rsidRPr="00DF221F">
        <w:rPr>
          <w:position w:val="-6"/>
        </w:rPr>
        <w:object w:dxaOrig="420" w:dyaOrig="320" w14:anchorId="4023C261">
          <v:shape id="_x0000_i2153" type="#_x0000_t75" style="width:21pt;height:16pt" o:ole="">
            <v:imagedata r:id="rId2281" o:title=""/>
          </v:shape>
          <o:OLEObject Type="Embed" ProgID="Equation.DSMT4" ShapeID="_x0000_i2153" DrawAspect="Content" ObjectID="_1540966695" r:id="rId2282"/>
        </w:object>
      </w:r>
      <w:r>
        <w:t xml:space="preserve">; </w:t>
      </w:r>
      <w:r w:rsidR="00DF221F" w:rsidRPr="00DF221F">
        <w:rPr>
          <w:position w:val="-6"/>
        </w:rPr>
        <w:object w:dxaOrig="260" w:dyaOrig="220" w14:anchorId="3027AFC1">
          <v:shape id="_x0000_i2154" type="#_x0000_t75" style="width:12.5pt;height:11pt" o:ole="">
            <v:imagedata r:id="rId2283" o:title=""/>
          </v:shape>
          <o:OLEObject Type="Embed" ProgID="Equation.DSMT4" ShapeID="_x0000_i2154" DrawAspect="Content" ObjectID="_1540966696" r:id="rId2284"/>
        </w:object>
      </w:r>
      <w:r>
        <w:t xml:space="preserve"> is the number of nodes in an element.</w:t>
      </w:r>
    </w:p>
    <w:p w14:paraId="58791322" w14:textId="77777777" w:rsidR="00013E94" w:rsidRDefault="00013E94" w:rsidP="00013E94"/>
    <w:p w14:paraId="37DFDDD6" w14:textId="78C5B984" w:rsidR="00013E94" w:rsidRDefault="00013E94" w:rsidP="00013E94">
      <w:r>
        <w:t xml:space="preserve">The discretized form of </w:t>
      </w:r>
      <w:r w:rsidR="00DF221F" w:rsidRPr="00DF221F">
        <w:rPr>
          <w:position w:val="-12"/>
        </w:rPr>
        <w:object w:dxaOrig="540" w:dyaOrig="360" w14:anchorId="6711555C">
          <v:shape id="_x0000_i2155" type="#_x0000_t75" style="width:27pt;height:18.5pt" o:ole="">
            <v:imagedata r:id="rId2285" o:title=""/>
          </v:shape>
          <o:OLEObject Type="Embed" ProgID="Equation.DSMT4" ShapeID="_x0000_i2155" DrawAspect="Content" ObjectID="_1540966697" r:id="rId2286"/>
        </w:object>
      </w:r>
      <w:r>
        <w:t xml:space="preserve"> in </w:t>
      </w:r>
      <w:r>
        <w:fldChar w:fldCharType="begin"/>
      </w:r>
      <w:r>
        <w:instrText xml:space="preserve"> GOTOBUTTON ZEqnNum588916  \* MERGEFORMAT </w:instrText>
      </w:r>
      <w:r w:rsidR="005232C6">
        <w:fldChar w:fldCharType="begin"/>
      </w:r>
      <w:r w:rsidR="005232C6">
        <w:instrText xml:space="preserve"> REF ZEqnNum588916 \* Charformat \! \* MERGEFORMAT </w:instrText>
      </w:r>
      <w:r w:rsidR="005232C6">
        <w:fldChar w:fldCharType="separate"/>
      </w:r>
      <w:r w:rsidR="00843CC3">
        <w:instrText>(3.55)</w:instrText>
      </w:r>
      <w:r w:rsidR="005232C6">
        <w:fldChar w:fldCharType="end"/>
      </w:r>
      <w:r>
        <w:fldChar w:fldCharType="end"/>
      </w:r>
      <w:r>
        <w:t xml:space="preserve"> may be written as</w:t>
      </w:r>
    </w:p>
    <w:p w14:paraId="224E3675" w14:textId="325B737A" w:rsidR="00013E94" w:rsidRDefault="00013E94" w:rsidP="00013E94">
      <w:pPr>
        <w:pStyle w:val="MTDisplayEquation"/>
      </w:pPr>
      <w:r>
        <w:tab/>
      </w:r>
      <w:r w:rsidR="00DF221F" w:rsidRPr="00DF221F">
        <w:rPr>
          <w:position w:val="-142"/>
        </w:rPr>
        <w:object w:dxaOrig="5200" w:dyaOrig="1900" w14:anchorId="4915F30A">
          <v:shape id="_x0000_i2156" type="#_x0000_t75" style="width:260.5pt;height:95.5pt" o:ole="">
            <v:imagedata r:id="rId2287" o:title=""/>
          </v:shape>
          <o:OLEObject Type="Embed" ProgID="Equation.DSMT4" ShapeID="_x0000_i2156" DrawAspect="Content" ObjectID="_1540966698" r:id="rId2288"/>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154</w:instrText>
      </w:r>
      <w:r w:rsidR="005232C6">
        <w:rPr>
          <w:noProof/>
        </w:rPr>
        <w:fldChar w:fldCharType="end"/>
      </w:r>
      <w:r w:rsidR="00364FD5">
        <w:instrText>)</w:instrText>
      </w:r>
      <w:r w:rsidR="00364FD5">
        <w:fldChar w:fldCharType="end"/>
      </w:r>
    </w:p>
    <w:p w14:paraId="2D8BE692" w14:textId="5123D658" w:rsidR="00013E94" w:rsidRDefault="00013E94" w:rsidP="00013E94">
      <w:r>
        <w:t xml:space="preserve">where </w:t>
      </w:r>
      <w:r w:rsidR="00DF221F" w:rsidRPr="00DF221F">
        <w:rPr>
          <w:position w:val="-12"/>
        </w:rPr>
        <w:object w:dxaOrig="260" w:dyaOrig="360" w14:anchorId="6A9C78A1">
          <v:shape id="_x0000_i2157" type="#_x0000_t75" style="width:12.5pt;height:18.5pt" o:ole="">
            <v:imagedata r:id="rId2289" o:title=""/>
          </v:shape>
          <o:OLEObject Type="Embed" ProgID="Equation.DSMT4" ShapeID="_x0000_i2157" DrawAspect="Content" ObjectID="_1540966699" r:id="rId2290"/>
        </w:object>
      </w:r>
      <w:r>
        <w:t xml:space="preserve"> is the number of elements in </w:t>
      </w:r>
      <w:r w:rsidR="00DF221F" w:rsidRPr="00DF221F">
        <w:rPr>
          <w:position w:val="-6"/>
        </w:rPr>
        <w:object w:dxaOrig="200" w:dyaOrig="279" w14:anchorId="2F5E57C2">
          <v:shape id="_x0000_i2158" type="#_x0000_t75" style="width:10pt;height:14pt" o:ole="">
            <v:imagedata r:id="rId2291" o:title=""/>
          </v:shape>
          <o:OLEObject Type="Embed" ProgID="Equation.DSMT4" ShapeID="_x0000_i2158" DrawAspect="Content" ObjectID="_1540966700" r:id="rId2292"/>
        </w:object>
      </w:r>
      <w:r>
        <w:t xml:space="preserve">, </w:t>
      </w:r>
      <w:r w:rsidR="00DF221F" w:rsidRPr="00DF221F">
        <w:rPr>
          <w:position w:val="-12"/>
        </w:rPr>
        <w:object w:dxaOrig="380" w:dyaOrig="400" w14:anchorId="4AABBD27">
          <v:shape id="_x0000_i2159" type="#_x0000_t75" style="width:18.5pt;height:20pt" o:ole="">
            <v:imagedata r:id="rId2293" o:title=""/>
          </v:shape>
          <o:OLEObject Type="Embed" ProgID="Equation.DSMT4" ShapeID="_x0000_i2159" DrawAspect="Content" ObjectID="_1540966701" r:id="rId2294"/>
        </w:object>
      </w:r>
      <w:r>
        <w:t xml:space="preserve"> is the number of integration points in the </w:t>
      </w:r>
      <w:r w:rsidR="00DF221F" w:rsidRPr="00DF221F">
        <w:rPr>
          <w:position w:val="-6"/>
        </w:rPr>
        <w:object w:dxaOrig="360" w:dyaOrig="220" w14:anchorId="628F744A">
          <v:shape id="_x0000_i2160" type="#_x0000_t75" style="width:18.5pt;height:11pt" o:ole="">
            <v:imagedata r:id="rId2295" o:title=""/>
          </v:shape>
          <o:OLEObject Type="Embed" ProgID="Equation.DSMT4" ShapeID="_x0000_i2160" DrawAspect="Content" ObjectID="_1540966702" r:id="rId2296"/>
        </w:object>
      </w:r>
      <w:r>
        <w:t xml:space="preserve">th element, </w:t>
      </w:r>
      <w:r w:rsidR="00DF221F" w:rsidRPr="00DF221F">
        <w:rPr>
          <w:position w:val="-12"/>
        </w:rPr>
        <w:object w:dxaOrig="320" w:dyaOrig="360" w14:anchorId="7A30691C">
          <v:shape id="_x0000_i2161" type="#_x0000_t75" style="width:16pt;height:18.5pt" o:ole="">
            <v:imagedata r:id="rId2297" o:title=""/>
          </v:shape>
          <o:OLEObject Type="Embed" ProgID="Equation.DSMT4" ShapeID="_x0000_i2161" DrawAspect="Content" ObjectID="_1540966703" r:id="rId2298"/>
        </w:object>
      </w:r>
      <w:r>
        <w:t xml:space="preserve"> is the quadrature weight associated with the </w:t>
      </w:r>
      <w:r w:rsidR="00DF221F" w:rsidRPr="00DF221F">
        <w:rPr>
          <w:position w:val="-6"/>
        </w:rPr>
        <w:object w:dxaOrig="380" w:dyaOrig="279" w14:anchorId="50EB2D0A">
          <v:shape id="_x0000_i2162" type="#_x0000_t75" style="width:18.5pt;height:14pt" o:ole="">
            <v:imagedata r:id="rId2299" o:title=""/>
          </v:shape>
          <o:OLEObject Type="Embed" ProgID="Equation.DSMT4" ShapeID="_x0000_i2162" DrawAspect="Content" ObjectID="_1540966704" r:id="rId2300"/>
        </w:object>
      </w:r>
      <w:r>
        <w:t xml:space="preserve">th integration point, and </w:t>
      </w:r>
      <w:r w:rsidR="00DF221F" w:rsidRPr="00DF221F">
        <w:rPr>
          <w:position w:val="-14"/>
        </w:rPr>
        <w:object w:dxaOrig="300" w:dyaOrig="380" w14:anchorId="5A08E032">
          <v:shape id="_x0000_i2163" type="#_x0000_t75" style="width:15pt;height:18.5pt" o:ole="">
            <v:imagedata r:id="rId2301" o:title=""/>
          </v:shape>
          <o:OLEObject Type="Embed" ProgID="Equation.DSMT4" ShapeID="_x0000_i2163" DrawAspect="Content" ObjectID="_1540966705" r:id="rId2302"/>
        </w:object>
      </w:r>
      <w:r>
        <w:t xml:space="preserve"> is the Jacobian of the transformation from the current spatial configuration to the parametric space of the element. In the above expression,</w:t>
      </w:r>
    </w:p>
    <w:p w14:paraId="6B192E20" w14:textId="4DB95128" w:rsidR="00013E94" w:rsidRDefault="00013E94" w:rsidP="00013E94">
      <w:pPr>
        <w:pStyle w:val="MTDisplayEquation"/>
      </w:pPr>
      <w:r>
        <w:tab/>
      </w:r>
      <w:r w:rsidR="00DF221F" w:rsidRPr="00DF221F">
        <w:rPr>
          <w:position w:val="-88"/>
        </w:rPr>
        <w:object w:dxaOrig="3760" w:dyaOrig="1660" w14:anchorId="0CA2E14D">
          <v:shape id="_x0000_i2164" type="#_x0000_t75" style="width:188.5pt;height:83pt" o:ole="">
            <v:imagedata r:id="rId2303" o:title=""/>
          </v:shape>
          <o:OLEObject Type="Embed" ProgID="Equation.DSMT4" ShapeID="_x0000_i2164" DrawAspect="Content" ObjectID="_1540966706" r:id="rId2304"/>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155</w:instrText>
      </w:r>
      <w:r w:rsidR="005232C6">
        <w:rPr>
          <w:noProof/>
        </w:rPr>
        <w:fldChar w:fldCharType="end"/>
      </w:r>
      <w:r w:rsidR="00364FD5">
        <w:instrText>)</w:instrText>
      </w:r>
      <w:r w:rsidR="00364FD5">
        <w:fldChar w:fldCharType="end"/>
      </w:r>
    </w:p>
    <w:p w14:paraId="400B7F94" w14:textId="0BD1FCEA" w:rsidR="00013E94" w:rsidRDefault="00013E94" w:rsidP="00013E94">
      <w:r>
        <w:t xml:space="preserve">and it is understood that </w:t>
      </w:r>
      <w:r w:rsidR="00DF221F" w:rsidRPr="00DF221F">
        <w:rPr>
          <w:position w:val="-14"/>
        </w:rPr>
        <w:object w:dxaOrig="300" w:dyaOrig="380" w14:anchorId="6E9FEFD5">
          <v:shape id="_x0000_i2165" type="#_x0000_t75" style="width:15pt;height:18.5pt" o:ole="">
            <v:imagedata r:id="rId2305" o:title=""/>
          </v:shape>
          <o:OLEObject Type="Embed" ProgID="Equation.DSMT4" ShapeID="_x0000_i2165" DrawAspect="Content" ObjectID="_1540966707" r:id="rId2306"/>
        </w:object>
      </w:r>
      <w:r>
        <w:t xml:space="preserve">, </w:t>
      </w:r>
      <w:r w:rsidR="00DF221F" w:rsidRPr="00DF221F">
        <w:rPr>
          <w:position w:val="-12"/>
        </w:rPr>
        <w:object w:dxaOrig="260" w:dyaOrig="380" w14:anchorId="60B884AE">
          <v:shape id="_x0000_i2166" type="#_x0000_t75" style="width:12.5pt;height:18.5pt" o:ole="">
            <v:imagedata r:id="rId2307" o:title=""/>
          </v:shape>
          <o:OLEObject Type="Embed" ProgID="Equation.DSMT4" ShapeID="_x0000_i2166" DrawAspect="Content" ObjectID="_1540966708" r:id="rId2308"/>
        </w:object>
      </w:r>
      <w:r>
        <w:t xml:space="preserve">, </w:t>
      </w:r>
      <w:r w:rsidR="00DF221F" w:rsidRPr="00DF221F">
        <w:rPr>
          <w:position w:val="-12"/>
        </w:rPr>
        <w:object w:dxaOrig="279" w:dyaOrig="380" w14:anchorId="44000B4D">
          <v:shape id="_x0000_i2167" type="#_x0000_t75" style="width:14pt;height:18.5pt" o:ole="">
            <v:imagedata r:id="rId2309" o:title=""/>
          </v:shape>
          <o:OLEObject Type="Embed" ProgID="Equation.DSMT4" ShapeID="_x0000_i2167" DrawAspect="Content" ObjectID="_1540966709" r:id="rId2310"/>
        </w:object>
      </w:r>
      <w:r>
        <w:t xml:space="preserve"> and </w:t>
      </w:r>
      <w:r w:rsidR="00DF221F" w:rsidRPr="00DF221F">
        <w:rPr>
          <w:position w:val="-12"/>
        </w:rPr>
        <w:object w:dxaOrig="279" w:dyaOrig="380" w14:anchorId="495FD424">
          <v:shape id="_x0000_i2168" type="#_x0000_t75" style="width:14pt;height:18.5pt" o:ole="">
            <v:imagedata r:id="rId2311" o:title=""/>
          </v:shape>
          <o:OLEObject Type="Embed" ProgID="Equation.DSMT4" ShapeID="_x0000_i2168" DrawAspect="Content" ObjectID="_1540966710" r:id="rId2312"/>
        </w:object>
      </w:r>
      <w:r>
        <w:t xml:space="preserve"> are evaluated at the parametric coordinates of the </w:t>
      </w:r>
      <w:r w:rsidR="00DF221F" w:rsidRPr="00DF221F">
        <w:rPr>
          <w:position w:val="-6"/>
        </w:rPr>
        <w:object w:dxaOrig="380" w:dyaOrig="279" w14:anchorId="758903B9">
          <v:shape id="_x0000_i2169" type="#_x0000_t75" style="width:18.5pt;height:14pt" o:ole="">
            <v:imagedata r:id="rId2313" o:title=""/>
          </v:shape>
          <o:OLEObject Type="Embed" ProgID="Equation.DSMT4" ShapeID="_x0000_i2169" DrawAspect="Content" ObjectID="_1540966711" r:id="rId2314"/>
        </w:object>
      </w:r>
      <w:r>
        <w:t xml:space="preserve">th integration point. Since the parametric space is invariant, time derivatives are evaluated in a material frame. For example, the time derivative </w:t>
      </w:r>
      <w:r w:rsidR="00DF221F" w:rsidRPr="00DF221F">
        <w:rPr>
          <w:position w:val="-14"/>
        </w:rPr>
        <w:object w:dxaOrig="1400" w:dyaOrig="400" w14:anchorId="691BB726">
          <v:shape id="_x0000_i2170" type="#_x0000_t75" style="width:69.5pt;height:20pt" o:ole="">
            <v:imagedata r:id="rId2315" o:title=""/>
          </v:shape>
          <o:OLEObject Type="Embed" ProgID="Equation.DSMT4" ShapeID="_x0000_i2170" DrawAspect="Content" ObjectID="_1540966712" r:id="rId2316"/>
        </w:object>
      </w:r>
      <w:r>
        <w:t xml:space="preserve"> appearing in </w:t>
      </w:r>
      <w:r>
        <w:fldChar w:fldCharType="begin"/>
      </w:r>
      <w:r>
        <w:instrText xml:space="preserve"> GOTOBUTTON ZEqnNum588916  \* MERGEFORMAT </w:instrText>
      </w:r>
      <w:r w:rsidR="005232C6">
        <w:fldChar w:fldCharType="begin"/>
      </w:r>
      <w:r w:rsidR="005232C6">
        <w:instrText xml:space="preserve"> REF ZEqnNum588916 \* Charformat \! \* MERGEFORMAT </w:instrText>
      </w:r>
      <w:r w:rsidR="005232C6">
        <w:fldChar w:fldCharType="separate"/>
      </w:r>
      <w:r w:rsidR="00843CC3">
        <w:instrText>(3.55)</w:instrText>
      </w:r>
      <w:r w:rsidR="005232C6">
        <w:fldChar w:fldCharType="end"/>
      </w:r>
      <w:r>
        <w:fldChar w:fldCharType="end"/>
      </w:r>
      <w:r>
        <w:t xml:space="preserve"> becomes </w:t>
      </w:r>
      <w:r w:rsidR="00DF221F" w:rsidRPr="00DF221F">
        <w:rPr>
          <w:position w:val="-14"/>
        </w:rPr>
        <w:object w:dxaOrig="1300" w:dyaOrig="400" w14:anchorId="3C82E993">
          <v:shape id="_x0000_i2171" type="#_x0000_t75" style="width:65.5pt;height:20pt" o:ole="">
            <v:imagedata r:id="rId2317" o:title=""/>
          </v:shape>
          <o:OLEObject Type="Embed" ProgID="Equation.DSMT4" ShapeID="_x0000_i2171" DrawAspect="Content" ObjectID="_1540966713" r:id="rId2318"/>
        </w:object>
      </w:r>
      <w:r>
        <w:t xml:space="preserve"> when evaluated at the parametric coordinates </w:t>
      </w:r>
      <w:r w:rsidR="00DF221F" w:rsidRPr="00DF221F">
        <w:rPr>
          <w:position w:val="-16"/>
        </w:rPr>
        <w:object w:dxaOrig="1600" w:dyaOrig="440" w14:anchorId="7CAC122A">
          <v:shape id="_x0000_i2172" type="#_x0000_t75" style="width:80.5pt;height:22pt" o:ole="">
            <v:imagedata r:id="rId2319" o:title=""/>
          </v:shape>
          <o:OLEObject Type="Embed" ProgID="Equation.DSMT4" ShapeID="_x0000_i2172" DrawAspect="Content" ObjectID="_1540966714" r:id="rId2320"/>
        </w:object>
      </w:r>
      <w:r>
        <w:t xml:space="preserve"> of the </w:t>
      </w:r>
      <w:r w:rsidR="00DF221F" w:rsidRPr="00DF221F">
        <w:rPr>
          <w:position w:val="-6"/>
        </w:rPr>
        <w:object w:dxaOrig="380" w:dyaOrig="279" w14:anchorId="7A437683">
          <v:shape id="_x0000_i2173" type="#_x0000_t75" style="width:18.5pt;height:14pt" o:ole="">
            <v:imagedata r:id="rId2321" o:title=""/>
          </v:shape>
          <o:OLEObject Type="Embed" ProgID="Equation.DSMT4" ShapeID="_x0000_i2173" DrawAspect="Content" ObjectID="_1540966715" r:id="rId2322"/>
        </w:object>
      </w:r>
      <w:r>
        <w:t>th integration point. All time derivatives are discretized using a backward difference scheme.</w:t>
      </w:r>
    </w:p>
    <w:p w14:paraId="142A37A5" w14:textId="77777777" w:rsidR="00013E94" w:rsidRDefault="00013E94" w:rsidP="00013E94"/>
    <w:p w14:paraId="32A5777B" w14:textId="6B4A237B" w:rsidR="00013E94" w:rsidRDefault="00013E94" w:rsidP="00013E94">
      <w:r>
        <w:t xml:space="preserve">Similarly, the discretized form of </w:t>
      </w:r>
      <w:r w:rsidR="00DF221F" w:rsidRPr="00DF221F">
        <w:rPr>
          <w:position w:val="-18"/>
        </w:rPr>
        <w:object w:dxaOrig="5340" w:dyaOrig="460" w14:anchorId="75A32F12">
          <v:shape id="_x0000_i2174" type="#_x0000_t75" style="width:267pt;height:23.5pt" o:ole="">
            <v:imagedata r:id="rId2323" o:title=""/>
          </v:shape>
          <o:OLEObject Type="Embed" ProgID="Equation.DSMT4" ShapeID="_x0000_i2174" DrawAspect="Content" ObjectID="_1540966716" r:id="rId2324"/>
        </w:object>
      </w:r>
      <w:r>
        <w:t xml:space="preserve"> may be written as</w:t>
      </w:r>
    </w:p>
    <w:p w14:paraId="10E5688D" w14:textId="18051B44" w:rsidR="00013E94" w:rsidRDefault="00013E94" w:rsidP="00013E94">
      <w:pPr>
        <w:pStyle w:val="MTDisplayEquation"/>
      </w:pPr>
      <w:r>
        <w:lastRenderedPageBreak/>
        <w:tab/>
      </w:r>
      <w:r w:rsidR="00DF221F" w:rsidRPr="00DF221F">
        <w:rPr>
          <w:position w:val="-142"/>
        </w:rPr>
        <w:object w:dxaOrig="8240" w:dyaOrig="1900" w14:anchorId="485DEEA1">
          <v:shape id="_x0000_i2175" type="#_x0000_t75" style="width:411.5pt;height:95.5pt" o:ole="">
            <v:imagedata r:id="rId2325" o:title=""/>
          </v:shape>
          <o:OLEObject Type="Embed" ProgID="Equation.DSMT4" ShapeID="_x0000_i2175" DrawAspect="Content" ObjectID="_1540966717" r:id="rId2326"/>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w:instrText>
      </w:r>
      <w:r w:rsidR="005232C6">
        <w:instrText xml:space="preserve">GEFORMAT </w:instrText>
      </w:r>
      <w:r w:rsidR="005232C6">
        <w:fldChar w:fldCharType="separate"/>
      </w:r>
      <w:r w:rsidR="00843CC3">
        <w:rPr>
          <w:noProof/>
        </w:rPr>
        <w:instrText>156</w:instrText>
      </w:r>
      <w:r w:rsidR="005232C6">
        <w:rPr>
          <w:noProof/>
        </w:rPr>
        <w:fldChar w:fldCharType="end"/>
      </w:r>
      <w:r w:rsidR="00364FD5">
        <w:instrText>)</w:instrText>
      </w:r>
      <w:r w:rsidR="00364FD5">
        <w:fldChar w:fldCharType="end"/>
      </w:r>
    </w:p>
    <w:p w14:paraId="4BE8ABE9" w14:textId="209E9E8E" w:rsidR="00013E94" w:rsidRDefault="00013E94" w:rsidP="00013E94">
      <w:r>
        <w:t xml:space="preserve">where the terms in the first column are the discretized form of the linearization along </w:t>
      </w:r>
      <w:r w:rsidR="00DF221F" w:rsidRPr="00DF221F">
        <w:rPr>
          <w:position w:val="-6"/>
        </w:rPr>
        <w:object w:dxaOrig="360" w:dyaOrig="279" w14:anchorId="306BDBDE">
          <v:shape id="_x0000_i2176" type="#_x0000_t75" style="width:18.5pt;height:14pt" o:ole="">
            <v:imagedata r:id="rId2327" o:title=""/>
          </v:shape>
          <o:OLEObject Type="Embed" ProgID="Equation.DSMT4" ShapeID="_x0000_i2176" DrawAspect="Content" ObjectID="_1540966718" r:id="rId2328"/>
        </w:object>
      </w:r>
      <w:r>
        <w:t>:</w:t>
      </w:r>
    </w:p>
    <w:p w14:paraId="3817D672" w14:textId="5B2A66A1" w:rsidR="00013E94" w:rsidRDefault="00013E94" w:rsidP="00013E94">
      <w:pPr>
        <w:pStyle w:val="MTDisplayEquation"/>
      </w:pPr>
      <w:r>
        <w:tab/>
      </w:r>
      <w:r w:rsidR="00DF221F" w:rsidRPr="00DF221F">
        <w:rPr>
          <w:position w:val="-14"/>
        </w:rPr>
        <w:object w:dxaOrig="4900" w:dyaOrig="400" w14:anchorId="102BD323">
          <v:shape id="_x0000_i2177" type="#_x0000_t75" style="width:245.5pt;height:20pt" o:ole="">
            <v:imagedata r:id="rId2329" o:title=""/>
          </v:shape>
          <o:OLEObject Type="Embed" ProgID="Equation.DSMT4" ShapeID="_x0000_i2177" DrawAspect="Content" ObjectID="_1540966719" r:id="rId2330"/>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157</w:instrText>
      </w:r>
      <w:r w:rsidR="005232C6">
        <w:rPr>
          <w:noProof/>
        </w:rPr>
        <w:fldChar w:fldCharType="end"/>
      </w:r>
      <w:r w:rsidR="00364FD5">
        <w:instrText>)</w:instrText>
      </w:r>
      <w:r w:rsidR="00364FD5">
        <w:fldChar w:fldCharType="end"/>
      </w:r>
    </w:p>
    <w:p w14:paraId="058AB43A" w14:textId="56120EEC" w:rsidR="00013E94" w:rsidRDefault="00013E94" w:rsidP="00013E94">
      <w:pPr>
        <w:pStyle w:val="MTDisplayEquation"/>
      </w:pPr>
      <w:r>
        <w:tab/>
      </w:r>
      <w:r w:rsidR="00DF221F" w:rsidRPr="00DF221F">
        <w:rPr>
          <w:position w:val="-16"/>
        </w:rPr>
        <w:object w:dxaOrig="2880" w:dyaOrig="480" w14:anchorId="35505A26">
          <v:shape id="_x0000_i2178" type="#_x0000_t75" style="width:2in;height:24pt" o:ole="">
            <v:imagedata r:id="rId2331" o:title=""/>
          </v:shape>
          <o:OLEObject Type="Embed" ProgID="Equation.DSMT4" ShapeID="_x0000_i2178" DrawAspect="Content" ObjectID="_1540966720" r:id="rId2332"/>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158</w:instrText>
      </w:r>
      <w:r w:rsidR="005232C6">
        <w:rPr>
          <w:noProof/>
        </w:rPr>
        <w:fldChar w:fldCharType="end"/>
      </w:r>
      <w:r w:rsidR="00364FD5">
        <w:instrText>)</w:instrText>
      </w:r>
      <w:r w:rsidR="00364FD5">
        <w:fldChar w:fldCharType="end"/>
      </w:r>
    </w:p>
    <w:p w14:paraId="3530BC42" w14:textId="5A3B1FD5" w:rsidR="00013E94" w:rsidRDefault="00013E94" w:rsidP="00013E94">
      <w:pPr>
        <w:pStyle w:val="MTDisplayEquation"/>
      </w:pPr>
      <w:r>
        <w:tab/>
      </w:r>
      <w:r w:rsidR="00DF221F" w:rsidRPr="00DF221F">
        <w:rPr>
          <w:position w:val="-20"/>
        </w:rPr>
        <w:object w:dxaOrig="4020" w:dyaOrig="560" w14:anchorId="77C5A2C5">
          <v:shape id="_x0000_i2179" type="#_x0000_t75" style="width:201pt;height:27.5pt" o:ole="">
            <v:imagedata r:id="rId2333" o:title=""/>
          </v:shape>
          <o:OLEObject Type="Embed" ProgID="Equation.DSMT4" ShapeID="_x0000_i2179" DrawAspect="Content" ObjectID="_1540966721" r:id="rId233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159</w:instrText>
      </w:r>
      <w:r w:rsidR="005232C6">
        <w:rPr>
          <w:noProof/>
        </w:rPr>
        <w:fldChar w:fldCharType="end"/>
      </w:r>
      <w:r w:rsidR="00364FD5">
        <w:instrText>)</w:instrText>
      </w:r>
      <w:r w:rsidR="00364FD5">
        <w:fldChar w:fldCharType="end"/>
      </w:r>
    </w:p>
    <w:p w14:paraId="29B309BE" w14:textId="77777777" w:rsidR="00013E94" w:rsidRDefault="00013E94" w:rsidP="00013E94">
      <w:pPr>
        <w:pStyle w:val="MTDisplayEquation"/>
      </w:pPr>
      <w:r>
        <w:tab/>
      </w:r>
    </w:p>
    <w:p w14:paraId="548988BA" w14:textId="77777777" w:rsidR="00013E94" w:rsidRDefault="00013E94" w:rsidP="00013E94">
      <w:pPr>
        <w:pStyle w:val="MTDisplayEquation"/>
      </w:pPr>
      <w:r>
        <w:t>where</w:t>
      </w:r>
    </w:p>
    <w:p w14:paraId="664E647A" w14:textId="33693916" w:rsidR="00013E94" w:rsidRDefault="00013E94" w:rsidP="00013E94">
      <w:pPr>
        <w:pStyle w:val="MTDisplayEquation"/>
      </w:pPr>
      <w:r>
        <w:tab/>
      </w:r>
      <w:r w:rsidR="00DF221F" w:rsidRPr="00DF221F">
        <w:rPr>
          <w:position w:val="-70"/>
        </w:rPr>
        <w:object w:dxaOrig="6420" w:dyaOrig="1780" w14:anchorId="60151229">
          <v:shape id="_x0000_i2180" type="#_x0000_t75" style="width:321.5pt;height:89.5pt" o:ole="">
            <v:imagedata r:id="rId2335" o:title=""/>
          </v:shape>
          <o:OLEObject Type="Embed" ProgID="Equation.DSMT4" ShapeID="_x0000_i2180" DrawAspect="Content" ObjectID="_1540966722" r:id="rId2336"/>
        </w:objec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160</w:instrText>
      </w:r>
      <w:r w:rsidR="005232C6">
        <w:rPr>
          <w:noProof/>
        </w:rPr>
        <w:fldChar w:fldCharType="end"/>
      </w:r>
      <w:r w:rsidR="00364FD5">
        <w:instrText>)</w:instrText>
      </w:r>
      <w:r w:rsidR="00364FD5">
        <w:fldChar w:fldCharType="end"/>
      </w:r>
    </w:p>
    <w:p w14:paraId="687191F5" w14:textId="730B96DB" w:rsidR="00013E94" w:rsidRDefault="00013E94" w:rsidP="00013E94">
      <w:pPr>
        <w:pStyle w:val="MTDisplayEquation"/>
      </w:pPr>
      <w:r>
        <w:tab/>
      </w:r>
      <w:r w:rsidR="00DF221F" w:rsidRPr="00DF221F">
        <w:rPr>
          <w:position w:val="-24"/>
        </w:rPr>
        <w:object w:dxaOrig="1820" w:dyaOrig="620" w14:anchorId="1B2FA637">
          <v:shape id="_x0000_i2181" type="#_x0000_t75" style="width:90.5pt;height:31pt" o:ole="">
            <v:imagedata r:id="rId2337" o:title=""/>
          </v:shape>
          <o:OLEObject Type="Embed" ProgID="Equation.DSMT4" ShapeID="_x0000_i2181" DrawAspect="Content" ObjectID="_1540966723" r:id="rId2338"/>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161</w:instrText>
      </w:r>
      <w:r w:rsidR="005232C6">
        <w:rPr>
          <w:noProof/>
        </w:rPr>
        <w:fldChar w:fldCharType="end"/>
      </w:r>
      <w:r w:rsidR="00364FD5">
        <w:instrText>)</w:instrText>
      </w:r>
      <w:r w:rsidR="00364FD5">
        <w:fldChar w:fldCharType="end"/>
      </w:r>
    </w:p>
    <w:p w14:paraId="67F94496" w14:textId="16F0C44B" w:rsidR="00013E94" w:rsidRDefault="00013E94" w:rsidP="00013E94">
      <w:pPr>
        <w:pStyle w:val="MTDisplayEquation"/>
      </w:pPr>
      <w:r>
        <w:tab/>
      </w:r>
      <w:r w:rsidR="00DF221F" w:rsidRPr="00DF221F">
        <w:rPr>
          <w:position w:val="-24"/>
        </w:rPr>
        <w:object w:dxaOrig="2280" w:dyaOrig="720" w14:anchorId="3805D0FC">
          <v:shape id="_x0000_i2182" type="#_x0000_t75" style="width:114pt;height:36pt" o:ole="">
            <v:imagedata r:id="rId2339" o:title=""/>
          </v:shape>
          <o:OLEObject Type="Embed" ProgID="Equation.DSMT4" ShapeID="_x0000_i2182" DrawAspect="Content" ObjectID="_1540966724" r:id="rId2340"/>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w:instrText>
      </w:r>
      <w:r w:rsidR="005232C6">
        <w:instrText xml:space="preserve">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162</w:instrText>
      </w:r>
      <w:r w:rsidR="005232C6">
        <w:rPr>
          <w:noProof/>
        </w:rPr>
        <w:fldChar w:fldCharType="end"/>
      </w:r>
      <w:r w:rsidR="00364FD5">
        <w:instrText>)</w:instrText>
      </w:r>
      <w:r w:rsidR="00364FD5">
        <w:fldChar w:fldCharType="end"/>
      </w:r>
    </w:p>
    <w:p w14:paraId="60C90D80" w14:textId="77777777" w:rsidR="00013E94" w:rsidRDefault="00013E94" w:rsidP="00013E94"/>
    <w:p w14:paraId="1C17CDA1" w14:textId="7A084C45" w:rsidR="00013E94" w:rsidRDefault="00013E94" w:rsidP="00013E94">
      <w:r>
        <w:t xml:space="preserve">The terms in the second column of the stiffness matrix in </w:t>
      </w:r>
      <w:r>
        <w:fldChar w:fldCharType="begin"/>
      </w:r>
      <w:r>
        <w:instrText xml:space="preserve"> GOTOBUTTON ZEqnNum438068  \* MERGEFORMAT </w:instrText>
      </w:r>
      <w:r w:rsidR="005232C6">
        <w:fldChar w:fldCharType="begin"/>
      </w:r>
      <w:r w:rsidR="005232C6">
        <w:instrText xml:space="preserve"> REF ZEqnNum438068 \* Charformat \! \* MERGEFORMAT </w:instrText>
      </w:r>
      <w:r w:rsidR="005232C6">
        <w:fldChar w:fldCharType="separate"/>
      </w:r>
      <w:r w:rsidR="00843CC3">
        <w:instrText>(3.96)</w:instrText>
      </w:r>
      <w:r w:rsidR="005232C6">
        <w:fldChar w:fldCharType="end"/>
      </w:r>
      <w:r>
        <w:fldChar w:fldCharType="end"/>
      </w:r>
      <w:r>
        <w:t xml:space="preserve"> are the discretized form of the linearization along </w:t>
      </w:r>
      <w:r w:rsidR="00DF221F" w:rsidRPr="00DF221F">
        <w:rPr>
          <w:position w:val="-10"/>
        </w:rPr>
        <w:object w:dxaOrig="340" w:dyaOrig="320" w14:anchorId="751FDDB8">
          <v:shape id="_x0000_i2183" type="#_x0000_t75" style="width:17.5pt;height:16pt" o:ole="">
            <v:imagedata r:id="rId2341" o:title=""/>
          </v:shape>
          <o:OLEObject Type="Embed" ProgID="Equation.DSMT4" ShapeID="_x0000_i2183" DrawAspect="Content" ObjectID="_1540966725" r:id="rId2342"/>
        </w:object>
      </w:r>
      <w:r>
        <w:t>:</w:t>
      </w:r>
    </w:p>
    <w:p w14:paraId="58386311" w14:textId="1639DDF5" w:rsidR="00013E94" w:rsidRDefault="00013E94" w:rsidP="00013E94">
      <w:pPr>
        <w:pStyle w:val="MTDisplayEquation"/>
      </w:pPr>
      <w:r>
        <w:tab/>
      </w:r>
      <w:r w:rsidR="00DF221F" w:rsidRPr="00DF221F">
        <w:rPr>
          <w:position w:val="-12"/>
        </w:rPr>
        <w:object w:dxaOrig="1800" w:dyaOrig="380" w14:anchorId="3AAFAACB">
          <v:shape id="_x0000_i2184" type="#_x0000_t75" style="width:90.5pt;height:18.5pt" o:ole="">
            <v:imagedata r:id="rId2343" o:title=""/>
          </v:shape>
          <o:OLEObject Type="Embed" ProgID="Equation.DSMT4" ShapeID="_x0000_i2184" DrawAspect="Content" ObjectID="_1540966726" r:id="rId234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w:instrText>
      </w:r>
      <w:r w:rsidR="005232C6">
        <w:instrText xml:space="preserve">RGEFORMAT </w:instrText>
      </w:r>
      <w:r w:rsidR="005232C6">
        <w:fldChar w:fldCharType="separate"/>
      </w:r>
      <w:r w:rsidR="00843CC3">
        <w:rPr>
          <w:noProof/>
        </w:rPr>
        <w:instrText>163</w:instrText>
      </w:r>
      <w:r w:rsidR="005232C6">
        <w:rPr>
          <w:noProof/>
        </w:rPr>
        <w:fldChar w:fldCharType="end"/>
      </w:r>
      <w:r w:rsidR="00364FD5">
        <w:instrText>)</w:instrText>
      </w:r>
      <w:r w:rsidR="00364FD5">
        <w:fldChar w:fldCharType="end"/>
      </w:r>
    </w:p>
    <w:p w14:paraId="063D6B41" w14:textId="43938BB4" w:rsidR="00013E94" w:rsidRDefault="00013E94" w:rsidP="00013E94">
      <w:pPr>
        <w:pStyle w:val="MTDisplayEquation"/>
      </w:pPr>
      <w:r>
        <w:tab/>
      </w:r>
      <w:r w:rsidR="00DF221F" w:rsidRPr="00DF221F">
        <w:rPr>
          <w:position w:val="-12"/>
        </w:rPr>
        <w:object w:dxaOrig="2620" w:dyaOrig="400" w14:anchorId="2F6B05BF">
          <v:shape id="_x0000_i2185" type="#_x0000_t75" style="width:131.5pt;height:20pt" o:ole="">
            <v:imagedata r:id="rId2345" o:title=""/>
          </v:shape>
          <o:OLEObject Type="Embed" ProgID="Equation.DSMT4" ShapeID="_x0000_i2185" DrawAspect="Content" ObjectID="_1540966727" r:id="rId2346"/>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164</w:instrText>
      </w:r>
      <w:r w:rsidR="005232C6">
        <w:rPr>
          <w:noProof/>
        </w:rPr>
        <w:fldChar w:fldCharType="end"/>
      </w:r>
      <w:r w:rsidR="00364FD5">
        <w:instrText>)</w:instrText>
      </w:r>
      <w:r w:rsidR="00364FD5">
        <w:fldChar w:fldCharType="end"/>
      </w:r>
    </w:p>
    <w:p w14:paraId="7D485B8D" w14:textId="10F0F64F" w:rsidR="00013E94" w:rsidRDefault="00013E94" w:rsidP="00013E94">
      <w:pPr>
        <w:pStyle w:val="MTDisplayEquation"/>
      </w:pPr>
      <w:r>
        <w:tab/>
      </w:r>
      <w:r w:rsidR="00DF221F" w:rsidRPr="00DF221F">
        <w:rPr>
          <w:position w:val="-32"/>
        </w:rPr>
        <w:object w:dxaOrig="3080" w:dyaOrig="760" w14:anchorId="4719E1BC">
          <v:shape id="_x0000_i2186" type="#_x0000_t75" style="width:154pt;height:38.5pt" o:ole="">
            <v:imagedata r:id="rId2347" o:title=""/>
          </v:shape>
          <o:OLEObject Type="Embed" ProgID="Equation.DSMT4" ShapeID="_x0000_i2186" DrawAspect="Content" ObjectID="_1540966728" r:id="rId2348"/>
        </w:object>
      </w:r>
      <w:r w:rsidR="0068272F">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165</w:instrText>
      </w:r>
      <w:r w:rsidR="005232C6">
        <w:rPr>
          <w:noProof/>
        </w:rPr>
        <w:fldChar w:fldCharType="end"/>
      </w:r>
      <w:r w:rsidR="00364FD5">
        <w:instrText>)</w:instrText>
      </w:r>
      <w:r w:rsidR="00364FD5">
        <w:fldChar w:fldCharType="end"/>
      </w:r>
    </w:p>
    <w:p w14:paraId="5BED203D" w14:textId="5D0CDCFE" w:rsidR="00013E94" w:rsidRDefault="0068272F" w:rsidP="00013E94">
      <w:r>
        <w:t>where</w:t>
      </w:r>
    </w:p>
    <w:p w14:paraId="5186EFD0" w14:textId="7C1B6D54" w:rsidR="0068272F" w:rsidRDefault="0068272F" w:rsidP="00DD3484">
      <w:pPr>
        <w:pStyle w:val="MTDisplayEquation"/>
      </w:pPr>
      <w:r>
        <w:tab/>
      </w:r>
      <w:r w:rsidR="00DF221F" w:rsidRPr="00DF221F">
        <w:rPr>
          <w:position w:val="-30"/>
        </w:rPr>
        <w:object w:dxaOrig="2760" w:dyaOrig="720" w14:anchorId="089AB582">
          <v:shape id="_x0000_i2187" type="#_x0000_t75" style="width:138pt;height:36pt" o:ole="">
            <v:imagedata r:id="rId2349" o:title=""/>
          </v:shape>
          <o:OLEObject Type="Embed" ProgID="Equation.DSMT4" ShapeID="_x0000_i2187" DrawAspect="Content" ObjectID="_1540966729" r:id="rId2350"/>
        </w:object>
      </w:r>
      <w:r>
        <w:t xml:space="preserve"> .</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166</w:instrText>
      </w:r>
      <w:r w:rsidR="005232C6">
        <w:rPr>
          <w:noProof/>
        </w:rPr>
        <w:fldChar w:fldCharType="end"/>
      </w:r>
      <w:r w:rsidR="00364FD5">
        <w:instrText>)</w:instrText>
      </w:r>
      <w:r w:rsidR="00364FD5">
        <w:fldChar w:fldCharType="end"/>
      </w:r>
    </w:p>
    <w:p w14:paraId="32FAB348" w14:textId="0689057B" w:rsidR="00013E94" w:rsidRDefault="00013E94" w:rsidP="00013E94">
      <w:r>
        <w:t xml:space="preserve">The terms in the third column of the stiffness matrix in </w:t>
      </w:r>
      <w:r>
        <w:fldChar w:fldCharType="begin"/>
      </w:r>
      <w:r>
        <w:instrText xml:space="preserve"> GOTOBUTTON ZEqnNum438068  \* MERGEFORMAT </w:instrText>
      </w:r>
      <w:r w:rsidR="005232C6">
        <w:fldChar w:fldCharType="begin"/>
      </w:r>
      <w:r w:rsidR="005232C6">
        <w:instrText xml:space="preserve"> REF ZEqnNum438068 \* Charformat \! \* MERGEFOR</w:instrText>
      </w:r>
      <w:r w:rsidR="005232C6">
        <w:instrText xml:space="preserve">MAT </w:instrText>
      </w:r>
      <w:r w:rsidR="005232C6">
        <w:fldChar w:fldCharType="separate"/>
      </w:r>
      <w:r w:rsidR="00843CC3">
        <w:instrText>(3.96)</w:instrText>
      </w:r>
      <w:r w:rsidR="005232C6">
        <w:fldChar w:fldCharType="end"/>
      </w:r>
      <w:r>
        <w:fldChar w:fldCharType="end"/>
      </w:r>
      <w:r>
        <w:t xml:space="preserve"> are the discretized form of the linearization along </w:t>
      </w:r>
      <w:r w:rsidR="00DF221F" w:rsidRPr="00DF221F">
        <w:rPr>
          <w:position w:val="-6"/>
        </w:rPr>
        <w:object w:dxaOrig="420" w:dyaOrig="320" w14:anchorId="02A72BB1">
          <v:shape id="_x0000_i2188" type="#_x0000_t75" style="width:21pt;height:16pt" o:ole="">
            <v:imagedata r:id="rId2351" o:title=""/>
          </v:shape>
          <o:OLEObject Type="Embed" ProgID="Equation.DSMT4" ShapeID="_x0000_i2188" DrawAspect="Content" ObjectID="_1540966730" r:id="rId2352"/>
        </w:object>
      </w:r>
      <w:r>
        <w:t>:</w:t>
      </w:r>
    </w:p>
    <w:p w14:paraId="56BC92F1" w14:textId="782E92D8" w:rsidR="00013E94" w:rsidRDefault="00013E94" w:rsidP="00013E94">
      <w:pPr>
        <w:pStyle w:val="MTDisplayEquation"/>
      </w:pPr>
      <w:r>
        <w:tab/>
      </w:r>
      <w:r w:rsidR="00DF221F" w:rsidRPr="00DF221F">
        <w:rPr>
          <w:position w:val="-36"/>
        </w:rPr>
        <w:object w:dxaOrig="6200" w:dyaOrig="840" w14:anchorId="56897384">
          <v:shape id="_x0000_i2189" type="#_x0000_t75" style="width:309.5pt;height:42pt" o:ole="">
            <v:imagedata r:id="rId2353" o:title=""/>
          </v:shape>
          <o:OLEObject Type="Embed" ProgID="Equation.DSMT4" ShapeID="_x0000_i2189" DrawAspect="Content" ObjectID="_1540966731" r:id="rId2354"/>
        </w:object>
      </w:r>
      <w:r>
        <w:t>,</w:t>
      </w:r>
      <w:r>
        <w:tab/>
      </w:r>
      <w:r w:rsidR="00364FD5">
        <w:fldChar w:fldCharType="begin"/>
      </w:r>
      <w:r w:rsidR="00364FD5">
        <w:instrText xml:space="preserve"> MACROBUTTON MTPlaceRef \* MERGEFORMAT </w:instrText>
      </w:r>
      <w:r w:rsidR="0050564A">
        <w:fldChar w:fldCharType="begin"/>
      </w:r>
      <w:r w:rsidR="0050564A">
        <w:instrText xml:space="preserve"> SEQ MTEqn \h \* MERGEFORMAT </w:instrText>
      </w:r>
      <w:r w:rsidR="0050564A">
        <w:fldChar w:fldCharType="end"/>
      </w:r>
      <w:r w:rsidR="00364FD5">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364FD5">
        <w:instrText>.</w:instrText>
      </w:r>
      <w:r w:rsidR="005232C6">
        <w:fldChar w:fldCharType="begin"/>
      </w:r>
      <w:r w:rsidR="005232C6">
        <w:instrText xml:space="preserve"> SEQ MTEqn \c \* Arabic \* MERGEFORMAT </w:instrText>
      </w:r>
      <w:r w:rsidR="005232C6">
        <w:fldChar w:fldCharType="separate"/>
      </w:r>
      <w:r w:rsidR="00843CC3">
        <w:rPr>
          <w:noProof/>
        </w:rPr>
        <w:instrText>167</w:instrText>
      </w:r>
      <w:r w:rsidR="005232C6">
        <w:rPr>
          <w:noProof/>
        </w:rPr>
        <w:fldChar w:fldCharType="end"/>
      </w:r>
      <w:r w:rsidR="00364FD5">
        <w:instrText>)</w:instrText>
      </w:r>
      <w:r w:rsidR="00364FD5">
        <w:fldChar w:fldCharType="end"/>
      </w:r>
    </w:p>
    <w:p w14:paraId="1B5E13D3" w14:textId="36886149" w:rsidR="00013E94" w:rsidRDefault="00013E94" w:rsidP="00013E94">
      <w:pPr>
        <w:pStyle w:val="MTDisplayEquation"/>
      </w:pPr>
      <w:r>
        <w:tab/>
      </w:r>
      <w:r w:rsidR="00DF221F" w:rsidRPr="00DF221F">
        <w:rPr>
          <w:position w:val="-12"/>
        </w:rPr>
        <w:object w:dxaOrig="1800" w:dyaOrig="380" w14:anchorId="2B299721">
          <v:shape id="_x0000_i2190" type="#_x0000_t75" style="width:90.5pt;height:18.5pt" o:ole="">
            <v:imagedata r:id="rId2355" o:title=""/>
          </v:shape>
          <o:OLEObject Type="Embed" ProgID="Equation.DSMT4" ShapeID="_x0000_i2190" DrawAspect="Content" ObjectID="_1540966732" r:id="rId2356"/>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168</w:instrText>
      </w:r>
      <w:r w:rsidR="005232C6">
        <w:rPr>
          <w:noProof/>
        </w:rPr>
        <w:fldChar w:fldCharType="end"/>
      </w:r>
      <w:r w:rsidR="006821A7">
        <w:instrText>)</w:instrText>
      </w:r>
      <w:r w:rsidR="006821A7">
        <w:fldChar w:fldCharType="end"/>
      </w:r>
    </w:p>
    <w:p w14:paraId="032B4B31" w14:textId="516CF206" w:rsidR="00013E94" w:rsidRDefault="00013E94" w:rsidP="00013E94">
      <w:pPr>
        <w:pStyle w:val="MTDisplayEquation"/>
      </w:pPr>
      <w:r>
        <w:lastRenderedPageBreak/>
        <w:tab/>
      </w:r>
      <w:r w:rsidR="00DF221F" w:rsidRPr="00DF221F">
        <w:rPr>
          <w:position w:val="-32"/>
        </w:rPr>
        <w:object w:dxaOrig="3800" w:dyaOrig="760" w14:anchorId="17B9C0B2">
          <v:shape id="_x0000_i2191" type="#_x0000_t75" style="width:190pt;height:38.5pt" o:ole="">
            <v:imagedata r:id="rId2357" o:title=""/>
          </v:shape>
          <o:OLEObject Type="Embed" ProgID="Equation.DSMT4" ShapeID="_x0000_i2191" DrawAspect="Content" ObjectID="_1540966733" r:id="rId2358"/>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169</w:instrText>
      </w:r>
      <w:r w:rsidR="005232C6">
        <w:rPr>
          <w:noProof/>
        </w:rPr>
        <w:fldChar w:fldCharType="end"/>
      </w:r>
      <w:r w:rsidR="006821A7">
        <w:instrText>)</w:instrText>
      </w:r>
      <w:r w:rsidR="006821A7">
        <w:fldChar w:fldCharType="end"/>
      </w:r>
    </w:p>
    <w:p w14:paraId="2EF0397E" w14:textId="77777777" w:rsidR="00013E94" w:rsidRDefault="00013E94" w:rsidP="00013E94">
      <w:r>
        <w:t>where</w:t>
      </w:r>
    </w:p>
    <w:p w14:paraId="50DA746F" w14:textId="79940A1D" w:rsidR="00013E94" w:rsidRDefault="00013E94" w:rsidP="00013E94">
      <w:pPr>
        <w:pStyle w:val="MTDisplayEquation"/>
      </w:pPr>
      <w:r>
        <w:tab/>
      </w:r>
      <w:r w:rsidR="00DF221F" w:rsidRPr="00DF221F">
        <w:rPr>
          <w:position w:val="-72"/>
        </w:rPr>
        <w:object w:dxaOrig="6000" w:dyaOrig="1560" w14:anchorId="5B577C28">
          <v:shape id="_x0000_i2192" type="#_x0000_t75" style="width:300.5pt;height:78pt" o:ole="">
            <v:imagedata r:id="rId2359" o:title=""/>
          </v:shape>
          <o:OLEObject Type="Embed" ProgID="Equation.DSMT4" ShapeID="_x0000_i2192" DrawAspect="Content" ObjectID="_1540966734" r:id="rId2360"/>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170</w:instrText>
      </w:r>
      <w:r w:rsidR="005232C6">
        <w:rPr>
          <w:noProof/>
        </w:rPr>
        <w:fldChar w:fldCharType="end"/>
      </w:r>
      <w:r w:rsidR="006821A7">
        <w:instrText>)</w:instrText>
      </w:r>
      <w:r w:rsidR="006821A7">
        <w:fldChar w:fldCharType="end"/>
      </w:r>
    </w:p>
    <w:p w14:paraId="67B1B91D" w14:textId="24185DE3" w:rsidR="00013E94" w:rsidRDefault="00013E94" w:rsidP="00013E94">
      <w:pPr>
        <w:pStyle w:val="MTDisplayEquation"/>
      </w:pPr>
      <w:r>
        <w:tab/>
      </w:r>
      <w:r w:rsidR="00DF221F" w:rsidRPr="00DF221F">
        <w:rPr>
          <w:position w:val="-72"/>
        </w:rPr>
        <w:object w:dxaOrig="6240" w:dyaOrig="1560" w14:anchorId="3567DB99">
          <v:shape id="_x0000_i2193" type="#_x0000_t75" style="width:312pt;height:78pt" o:ole="">
            <v:imagedata r:id="rId2361" o:title=""/>
          </v:shape>
          <o:OLEObject Type="Embed" ProgID="Equation.DSMT4" ShapeID="_x0000_i2193" DrawAspect="Content" ObjectID="_1540966735" r:id="rId2362"/>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w:instrText>
      </w:r>
      <w:r w:rsidR="005232C6">
        <w:instrText xml:space="preserv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171</w:instrText>
      </w:r>
      <w:r w:rsidR="005232C6">
        <w:rPr>
          <w:noProof/>
        </w:rPr>
        <w:fldChar w:fldCharType="end"/>
      </w:r>
      <w:r w:rsidR="006821A7">
        <w:instrText>)</w:instrText>
      </w:r>
      <w:r w:rsidR="006821A7">
        <w:fldChar w:fldCharType="end"/>
      </w:r>
    </w:p>
    <w:p w14:paraId="281771DE" w14:textId="16CEFD35" w:rsidR="00013E94" w:rsidRDefault="00013E94" w:rsidP="00013E94">
      <w:pPr>
        <w:pStyle w:val="MTDisplayEquation"/>
      </w:pPr>
      <w:r>
        <w:tab/>
      </w:r>
      <w:r w:rsidR="00DF221F" w:rsidRPr="00DF221F">
        <w:rPr>
          <w:position w:val="-32"/>
        </w:rPr>
        <w:object w:dxaOrig="3140" w:dyaOrig="760" w14:anchorId="2A84915A">
          <v:shape id="_x0000_i2194" type="#_x0000_t75" style="width:156.5pt;height:38.5pt" o:ole="">
            <v:imagedata r:id="rId2363" o:title=""/>
          </v:shape>
          <o:OLEObject Type="Embed" ProgID="Equation.DSMT4" ShapeID="_x0000_i2194" DrawAspect="Content" ObjectID="_1540966736" r:id="rId2364"/>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172</w:instrText>
      </w:r>
      <w:r w:rsidR="005232C6">
        <w:rPr>
          <w:noProof/>
        </w:rPr>
        <w:fldChar w:fldCharType="end"/>
      </w:r>
      <w:r w:rsidR="006821A7">
        <w:instrText>)</w:instrText>
      </w:r>
      <w:r w:rsidR="006821A7">
        <w:fldChar w:fldCharType="end"/>
      </w:r>
    </w:p>
    <w:p w14:paraId="24729D05" w14:textId="413E63F1" w:rsidR="009B630D" w:rsidRDefault="0020787C" w:rsidP="00CB13D9">
      <w:r>
        <w:t>where</w:t>
      </w:r>
    </w:p>
    <w:p w14:paraId="118CE973" w14:textId="11B0C921" w:rsidR="0020787C" w:rsidRDefault="0020787C" w:rsidP="00DD3484">
      <w:pPr>
        <w:pStyle w:val="MTDisplayEquation"/>
      </w:pPr>
      <w:r>
        <w:tab/>
      </w:r>
      <w:r w:rsidR="00DF221F" w:rsidRPr="00DF221F">
        <w:rPr>
          <w:position w:val="-30"/>
        </w:rPr>
        <w:object w:dxaOrig="3500" w:dyaOrig="720" w14:anchorId="3528FF70">
          <v:shape id="_x0000_i2195" type="#_x0000_t75" style="width:175pt;height:36pt" o:ole="">
            <v:imagedata r:id="rId2365" o:title=""/>
          </v:shape>
          <o:OLEObject Type="Embed" ProgID="Equation.DSMT4" ShapeID="_x0000_i2195" DrawAspect="Content" ObjectID="_1540966737" r:id="rId2366"/>
        </w:object>
      </w:r>
      <w:r>
        <w:t xml:space="preserve"> </w:t>
      </w:r>
      <w:r w:rsidR="00383BC6">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173</w:instrText>
      </w:r>
      <w:r w:rsidR="005232C6">
        <w:rPr>
          <w:noProof/>
        </w:rPr>
        <w:fldChar w:fldCharType="end"/>
      </w:r>
      <w:r w:rsidR="006821A7">
        <w:instrText>)</w:instrText>
      </w:r>
      <w:r w:rsidR="006821A7">
        <w:fldChar w:fldCharType="end"/>
      </w:r>
    </w:p>
    <w:p w14:paraId="53E66353" w14:textId="77777777" w:rsidR="007463F4" w:rsidRDefault="007463F4" w:rsidP="007463F4"/>
    <w:p w14:paraId="487D5200" w14:textId="2CB3689C" w:rsidR="007463F4" w:rsidRDefault="007463F4" w:rsidP="007463F4">
      <w:r>
        <w:t xml:space="preserve">The discretization of </w:t>
      </w:r>
      <w:r w:rsidR="00DF221F" w:rsidRPr="00DF221F">
        <w:rPr>
          <w:position w:val="-12"/>
        </w:rPr>
        <w:object w:dxaOrig="560" w:dyaOrig="360" w14:anchorId="0B599B60">
          <v:shape id="_x0000_i2196" type="#_x0000_t75" style="width:27.5pt;height:18.5pt" o:ole="">
            <v:imagedata r:id="rId2367" o:title=""/>
          </v:shape>
          <o:OLEObject Type="Embed" ProgID="Equation.DSMT4" ShapeID="_x0000_i2196" DrawAspect="Content" ObjectID="_1540966738" r:id="rId2368"/>
        </w:object>
      </w:r>
      <w:r>
        <w:t xml:space="preserve"> in </w:t>
      </w:r>
      <w:r w:rsidR="004C46E1">
        <w:fldChar w:fldCharType="begin"/>
      </w:r>
      <w:r w:rsidR="004C46E1">
        <w:instrText xml:space="preserve"> GOTOBUTTON ZEqnNum203639  \* MERGEFORMAT </w:instrText>
      </w:r>
      <w:r w:rsidR="005232C6">
        <w:fldChar w:fldCharType="begin"/>
      </w:r>
      <w:r w:rsidR="005232C6">
        <w:instrText xml:space="preserve"> REF ZEqnNum203639 \* Charformat \! \* MERGEFORMAT </w:instrText>
      </w:r>
      <w:r w:rsidR="005232C6">
        <w:fldChar w:fldCharType="separate"/>
      </w:r>
      <w:r w:rsidR="00843CC3">
        <w:instrText>(3.150)</w:instrText>
      </w:r>
      <w:r w:rsidR="005232C6">
        <w:fldChar w:fldCharType="end"/>
      </w:r>
      <w:r w:rsidR="004C46E1">
        <w:fldChar w:fldCharType="end"/>
      </w:r>
      <w:r>
        <w:fldChar w:fldCharType="begin"/>
      </w:r>
      <w:r>
        <w:instrText xml:space="preserve"> GOTOBUTTON ZEqnNum142046  \* MERGEFORMAT </w:instrText>
      </w:r>
      <w:r>
        <w:fldChar w:fldCharType="begin"/>
      </w:r>
      <w:r>
        <w:instrText xml:space="preserve"> REF ZEqnNum142046 \* Charformat \! \* MERGEFORMAT </w:instrText>
      </w:r>
      <w:r>
        <w:fldChar w:fldCharType="separate"/>
      </w:r>
      <w:ins w:id="528" w:author="steve maas" w:date="2016-09-27T12:58:00Z">
        <w:r w:rsidR="00843CC3">
          <w:rPr>
            <w:b/>
            <w:bCs/>
          </w:rPr>
          <w:instrText>Error! Reference source not found.</w:instrText>
        </w:r>
      </w:ins>
      <w:ins w:id="529" w:author="Gerard" w:date="2016-05-03T13:31:00Z">
        <w:del w:id="530" w:author="steve maas" w:date="2016-09-27T11:34:00Z">
          <w:r w:rsidR="00572445" w:rsidDel="00E34B36">
            <w:rPr>
              <w:b/>
            </w:rPr>
            <w:delInstrText>Error! Reference source not found.</w:delInstrText>
          </w:r>
        </w:del>
      </w:ins>
      <w:r>
        <w:fldChar w:fldCharType="end"/>
      </w:r>
      <w:r>
        <w:fldChar w:fldCharType="end"/>
      </w:r>
      <w:r>
        <w:t xml:space="preserve"> has the form</w:t>
      </w:r>
    </w:p>
    <w:p w14:paraId="0ABFA498" w14:textId="60A4050B" w:rsidR="007463F4" w:rsidRDefault="007463F4" w:rsidP="007463F4">
      <w:pPr>
        <w:pStyle w:val="MTDisplayEquation"/>
      </w:pPr>
      <w:r>
        <w:tab/>
      </w:r>
      <w:r w:rsidR="00DF221F" w:rsidRPr="00DF221F">
        <w:rPr>
          <w:position w:val="-140"/>
        </w:rPr>
        <w:object w:dxaOrig="5480" w:dyaOrig="1880" w14:anchorId="0399672A">
          <v:shape id="_x0000_i2197" type="#_x0000_t75" style="width:273.5pt;height:93.5pt" o:ole="">
            <v:imagedata r:id="rId2369" o:title=""/>
          </v:shape>
          <o:OLEObject Type="Embed" ProgID="Equation.DSMT4" ShapeID="_x0000_i2197" DrawAspect="Content" ObjectID="_1540966739" r:id="rId2370"/>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174</w:instrText>
      </w:r>
      <w:r w:rsidR="005232C6">
        <w:rPr>
          <w:noProof/>
        </w:rPr>
        <w:fldChar w:fldCharType="end"/>
      </w:r>
      <w:r w:rsidR="006821A7">
        <w:instrText>)</w:instrText>
      </w:r>
      <w:r w:rsidR="006821A7">
        <w:fldChar w:fldCharType="end"/>
      </w:r>
    </w:p>
    <w:p w14:paraId="7519FF7B" w14:textId="604836C1" w:rsidR="007463F4" w:rsidRDefault="007463F4" w:rsidP="007463F4">
      <w:r>
        <w:t xml:space="preserve">where </w:t>
      </w:r>
      <w:r w:rsidR="00DF221F" w:rsidRPr="00DF221F">
        <w:rPr>
          <w:position w:val="-14"/>
        </w:rPr>
        <w:object w:dxaOrig="1240" w:dyaOrig="400" w14:anchorId="56D7C760">
          <v:shape id="_x0000_i2198" type="#_x0000_t75" style="width:62pt;height:20pt" o:ole="">
            <v:imagedata r:id="rId2371" o:title=""/>
          </v:shape>
          <o:OLEObject Type="Embed" ProgID="Equation.DSMT4" ShapeID="_x0000_i2198" DrawAspect="Content" ObjectID="_1540966740" r:id="rId2372"/>
        </w:object>
      </w:r>
      <w:r>
        <w:t xml:space="preserve">. The summation is performed over all surface elements on which these boundary conditions are prescribed. The discretization of </w:t>
      </w:r>
      <w:r w:rsidR="00DF221F" w:rsidRPr="00DF221F">
        <w:rPr>
          <w:position w:val="-12"/>
        </w:rPr>
        <w:object w:dxaOrig="880" w:dyaOrig="360" w14:anchorId="72C91E65">
          <v:shape id="_x0000_i2199" type="#_x0000_t75" style="width:44.5pt;height:18.5pt" o:ole="">
            <v:imagedata r:id="rId2373" o:title=""/>
          </v:shape>
          <o:OLEObject Type="Embed" ProgID="Equation.DSMT4" ShapeID="_x0000_i2199" DrawAspect="Content" ObjectID="_1540966741" r:id="rId2374"/>
        </w:object>
      </w:r>
      <w:r>
        <w:t xml:space="preserve"> has the form</w:t>
      </w:r>
    </w:p>
    <w:p w14:paraId="016B0E98" w14:textId="7282EC18" w:rsidR="007463F4" w:rsidRDefault="007463F4" w:rsidP="007463F4">
      <w:pPr>
        <w:pStyle w:val="MTDisplayEquation"/>
      </w:pPr>
      <w:r>
        <w:tab/>
      </w:r>
      <w:r w:rsidR="00DF221F" w:rsidRPr="00DF221F">
        <w:rPr>
          <w:position w:val="-142"/>
        </w:rPr>
        <w:object w:dxaOrig="7680" w:dyaOrig="1900" w14:anchorId="61C495E2">
          <v:shape id="_x0000_i2200" type="#_x0000_t75" style="width:384pt;height:95.5pt" o:ole="">
            <v:imagedata r:id="rId2375" o:title=""/>
          </v:shape>
          <o:OLEObject Type="Embed" ProgID="Equation.DSMT4" ShapeID="_x0000_i2200" DrawAspect="Content" ObjectID="_1540966742" r:id="rId2376"/>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175</w:instrText>
      </w:r>
      <w:r w:rsidR="005232C6">
        <w:rPr>
          <w:noProof/>
        </w:rPr>
        <w:fldChar w:fldCharType="end"/>
      </w:r>
      <w:r w:rsidR="006821A7">
        <w:instrText>)</w:instrText>
      </w:r>
      <w:r w:rsidR="006821A7">
        <w:fldChar w:fldCharType="end"/>
      </w:r>
    </w:p>
    <w:p w14:paraId="031B88E8" w14:textId="77777777" w:rsidR="007463F4" w:rsidRDefault="007463F4" w:rsidP="007463F4">
      <w:r>
        <w:t>where</w:t>
      </w:r>
    </w:p>
    <w:p w14:paraId="525FDBC9" w14:textId="139ED5C7" w:rsidR="007463F4" w:rsidRDefault="007463F4" w:rsidP="007463F4">
      <w:pPr>
        <w:pStyle w:val="MTDisplayEquation"/>
      </w:pPr>
      <w:r>
        <w:lastRenderedPageBreak/>
        <w:tab/>
      </w:r>
      <w:r w:rsidR="00DF221F" w:rsidRPr="00DF221F">
        <w:rPr>
          <w:position w:val="-106"/>
        </w:rPr>
        <w:object w:dxaOrig="3640" w:dyaOrig="2240" w14:anchorId="30AF238A">
          <v:shape id="_x0000_i2201" type="#_x0000_t75" style="width:182.5pt;height:112pt" o:ole="">
            <v:imagedata r:id="rId2377" o:title=""/>
          </v:shape>
          <o:OLEObject Type="Embed" ProgID="Equation.DSMT4" ShapeID="_x0000_i2201" DrawAspect="Content" ObjectID="_1540966743" r:id="rId2378"/>
        </w:objec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176</w:instrText>
      </w:r>
      <w:r w:rsidR="005232C6">
        <w:rPr>
          <w:noProof/>
        </w:rPr>
        <w:fldChar w:fldCharType="end"/>
      </w:r>
      <w:r w:rsidR="006821A7">
        <w:instrText>)</w:instrText>
      </w:r>
      <w:r w:rsidR="006821A7">
        <w:fldChar w:fldCharType="end"/>
      </w:r>
    </w:p>
    <w:p w14:paraId="427F9981" w14:textId="5153D791" w:rsidR="007463F4" w:rsidRDefault="007463F4" w:rsidP="007463F4">
      <w:r>
        <w:t xml:space="preserve">In this expression, </w:t>
      </w:r>
      <w:r w:rsidR="00DF221F" w:rsidRPr="00DF221F">
        <w:rPr>
          <w:position w:val="-14"/>
        </w:rPr>
        <w:object w:dxaOrig="639" w:dyaOrig="400" w14:anchorId="270AF719">
          <v:shape id="_x0000_i2202" type="#_x0000_t75" style="width:32pt;height:20pt" o:ole="">
            <v:imagedata r:id="rId2379" o:title=""/>
          </v:shape>
          <o:OLEObject Type="Embed" ProgID="Equation.DSMT4" ShapeID="_x0000_i2202" DrawAspect="Content" ObjectID="_1540966744" r:id="rId2380"/>
        </w:object>
      </w:r>
      <w:r>
        <w:t xml:space="preserve"> is the antisymmetric tensor whose dual vector is </w:t>
      </w:r>
      <w:r w:rsidR="00DF221F" w:rsidRPr="00DF221F">
        <w:rPr>
          <w:position w:val="-6"/>
        </w:rPr>
        <w:object w:dxaOrig="200" w:dyaOrig="220" w14:anchorId="3158966D">
          <v:shape id="_x0000_i2203" type="#_x0000_t75" style="width:10pt;height:11pt" o:ole="">
            <v:imagedata r:id="rId2381" o:title=""/>
          </v:shape>
          <o:OLEObject Type="Embed" ProgID="Equation.DSMT4" ShapeID="_x0000_i2203" DrawAspect="Content" ObjectID="_1540966745" r:id="rId2382"/>
        </w:object>
      </w:r>
      <w:r>
        <w:t xml:space="preserve"> (such that </w:t>
      </w:r>
      <w:r w:rsidR="00DF221F" w:rsidRPr="00DF221F">
        <w:rPr>
          <w:position w:val="-14"/>
        </w:rPr>
        <w:object w:dxaOrig="1579" w:dyaOrig="400" w14:anchorId="668F1C19">
          <v:shape id="_x0000_i2204" type="#_x0000_t75" style="width:78.5pt;height:20pt" o:ole="">
            <v:imagedata r:id="rId2383" o:title=""/>
          </v:shape>
          <o:OLEObject Type="Embed" ProgID="Equation.DSMT4" ShapeID="_x0000_i2204" DrawAspect="Content" ObjectID="_1540966746" r:id="rId2384"/>
        </w:object>
      </w:r>
      <w:r>
        <w:t xml:space="preserve"> for any vector </w:t>
      </w:r>
      <w:r w:rsidR="00DF221F" w:rsidRPr="00DF221F">
        <w:rPr>
          <w:position w:val="-10"/>
        </w:rPr>
        <w:object w:dxaOrig="200" w:dyaOrig="260" w14:anchorId="06ACE180">
          <v:shape id="_x0000_i2205" type="#_x0000_t75" style="width:10pt;height:12.5pt" o:ole="">
            <v:imagedata r:id="rId2385" o:title=""/>
          </v:shape>
          <o:OLEObject Type="Embed" ProgID="Equation.DSMT4" ShapeID="_x0000_i2205" DrawAspect="Content" ObjectID="_1540966747" r:id="rId2386"/>
        </w:object>
      </w:r>
      <w:r>
        <w:t>).</w:t>
      </w:r>
    </w:p>
    <w:p w14:paraId="080E97A9" w14:textId="3697000D" w:rsidR="00F54684" w:rsidRDefault="00F54684" w:rsidP="00DD3484">
      <w:pPr>
        <w:pStyle w:val="Heading3"/>
      </w:pPr>
      <w:bookmarkStart w:id="531" w:name="_Toc467221645"/>
      <w:r>
        <w:t xml:space="preserve">Electric Potential and </w:t>
      </w:r>
      <w:r w:rsidR="004060BA">
        <w:t xml:space="preserve">Partition Coefficient </w:t>
      </w:r>
      <w:r>
        <w:t>Derivatives</w:t>
      </w:r>
      <w:bookmarkEnd w:id="531"/>
    </w:p>
    <w:p w14:paraId="5F0E56F7" w14:textId="114AEAC4" w:rsidR="00F54684" w:rsidRDefault="00F54684" w:rsidP="00F54684">
      <w:r>
        <w:t xml:space="preserve">When the mixture is charged it is necessary to solve for the electric potential </w:t>
      </w:r>
      <w:r w:rsidR="00DF221F" w:rsidRPr="00DF221F">
        <w:rPr>
          <w:position w:val="-10"/>
        </w:rPr>
        <w:object w:dxaOrig="240" w:dyaOrig="260" w14:anchorId="0AC69272">
          <v:shape id="_x0000_i2206" type="#_x0000_t75" style="width:12pt;height:12.5pt" o:ole="">
            <v:imagedata r:id="rId2387" o:title=""/>
          </v:shape>
          <o:OLEObject Type="Embed" ProgID="Equation.DSMT4" ShapeID="_x0000_i2206" DrawAspect="Content" ObjectID="_1540966748" r:id="rId2388"/>
        </w:object>
      </w:r>
      <w:r>
        <w:t xml:space="preserve"> using the electroneutrality condition in </w:t>
      </w:r>
      <w:r>
        <w:fldChar w:fldCharType="begin"/>
      </w:r>
      <w:r>
        <w:instrText xml:space="preserve"> GOTOBUTTON ZEqnNum814726  \* MERGEFORMAT </w:instrText>
      </w:r>
      <w:r w:rsidR="005232C6">
        <w:fldChar w:fldCharType="begin"/>
      </w:r>
      <w:r w:rsidR="005232C6">
        <w:instrText xml:space="preserve"> REF ZEqnNum814726 \* Charformat \! \* MERGEFORMAT </w:instrText>
      </w:r>
      <w:r w:rsidR="005232C6">
        <w:fldChar w:fldCharType="separate"/>
      </w:r>
      <w:ins w:id="532" w:author="steve maas" w:date="2016-09-27T12:58:00Z">
        <w:r w:rsidR="00843CC3">
          <w:instrText>(2.124)</w:instrText>
        </w:r>
      </w:ins>
      <w:del w:id="533" w:author="steve maas" w:date="2016-09-27T12:58:00Z">
        <w:r w:rsidR="00E34B36" w:rsidDel="00843CC3">
          <w:delInstrText>(2.118)</w:delInstrText>
        </w:r>
      </w:del>
      <w:r w:rsidR="005232C6">
        <w:fldChar w:fldCharType="end"/>
      </w:r>
      <w:r>
        <w:fldChar w:fldCharType="end"/>
      </w:r>
      <w:r>
        <w:t xml:space="preserve">. This equation may be rewritted as a polynomial in </w:t>
      </w:r>
      <w:r w:rsidR="00DF221F" w:rsidRPr="00DF221F">
        <w:rPr>
          <w:position w:val="-10"/>
        </w:rPr>
        <w:object w:dxaOrig="240" w:dyaOrig="320" w14:anchorId="013974D3">
          <v:shape id="_x0000_i2207" type="#_x0000_t75" style="width:12pt;height:16pt" o:ole="">
            <v:imagedata r:id="rId2389" o:title=""/>
          </v:shape>
          <o:OLEObject Type="Embed" ProgID="Equation.DSMT4" ShapeID="_x0000_i2207" DrawAspect="Content" ObjectID="_1540966749" r:id="rId2390"/>
        </w:object>
      </w:r>
      <w:r>
        <w:t>,</w:t>
      </w:r>
    </w:p>
    <w:p w14:paraId="683E21A5" w14:textId="3A11C6C8" w:rsidR="00F54684" w:rsidRDefault="00F54684" w:rsidP="00DD3484">
      <w:pPr>
        <w:pStyle w:val="MTDisplayEquation"/>
      </w:pPr>
      <w:r>
        <w:tab/>
      </w:r>
      <w:r w:rsidR="00DF221F" w:rsidRPr="00DF221F">
        <w:rPr>
          <w:position w:val="-28"/>
        </w:rPr>
        <w:object w:dxaOrig="760" w:dyaOrig="680" w14:anchorId="5E8C0CCA">
          <v:shape id="_x0000_i2208" type="#_x0000_t75" style="width:38.5pt;height:33.5pt" o:ole="">
            <v:imagedata r:id="rId2391" o:title=""/>
          </v:shape>
          <o:OLEObject Type="Embed" ProgID="Equation.DSMT4" ShapeID="_x0000_i2208" DrawAspect="Content" ObjectID="_1540966750" r:id="rId2392"/>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w:instrText>
      </w:r>
      <w:r w:rsidR="005232C6">
        <w:instrText xml:space="preserve">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177</w:instrText>
      </w:r>
      <w:r w:rsidR="005232C6">
        <w:rPr>
          <w:noProof/>
        </w:rPr>
        <w:fldChar w:fldCharType="end"/>
      </w:r>
      <w:r w:rsidR="006821A7">
        <w:instrText>)</w:instrText>
      </w:r>
      <w:r w:rsidR="006821A7">
        <w:fldChar w:fldCharType="end"/>
      </w:r>
    </w:p>
    <w:p w14:paraId="7246EC8D" w14:textId="5CE5FA59" w:rsidR="00F54684" w:rsidRDefault="00F54684" w:rsidP="00F54684">
      <w:r>
        <w:t>where</w:t>
      </w:r>
    </w:p>
    <w:p w14:paraId="7DC1FF78" w14:textId="4184944A" w:rsidR="00F54684" w:rsidRPr="00F54684" w:rsidRDefault="00F54684" w:rsidP="00DD3484">
      <w:pPr>
        <w:pStyle w:val="MTDisplayEquation"/>
      </w:pPr>
      <w:r>
        <w:tab/>
      </w:r>
      <w:r w:rsidR="00DF221F" w:rsidRPr="00DF221F">
        <w:rPr>
          <w:position w:val="-28"/>
        </w:rPr>
        <w:object w:dxaOrig="1660" w:dyaOrig="680" w14:anchorId="01400409">
          <v:shape id="_x0000_i2209" type="#_x0000_t75" style="width:83pt;height:33.5pt" o:ole="">
            <v:imagedata r:id="rId2393" o:title=""/>
          </v:shape>
          <o:OLEObject Type="Embed" ProgID="Equation.DSMT4" ShapeID="_x0000_i2209" DrawAspect="Content" ObjectID="_1540966751" r:id="rId2394"/>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bookmarkStart w:id="534" w:name="ZEqnNum724171"/>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178</w:instrText>
      </w:r>
      <w:r w:rsidR="005232C6">
        <w:rPr>
          <w:noProof/>
        </w:rPr>
        <w:fldChar w:fldCharType="end"/>
      </w:r>
      <w:r w:rsidR="006821A7">
        <w:instrText>)</w:instrText>
      </w:r>
      <w:bookmarkEnd w:id="534"/>
      <w:r w:rsidR="006821A7">
        <w:fldChar w:fldCharType="end"/>
      </w:r>
    </w:p>
    <w:p w14:paraId="7AD41251" w14:textId="4BF5F87D" w:rsidR="0023486D" w:rsidRDefault="00F54684" w:rsidP="0023486D">
      <w:r>
        <w:t>and</w:t>
      </w:r>
    </w:p>
    <w:p w14:paraId="364AAB3A" w14:textId="4D46496D" w:rsidR="00F54684" w:rsidRDefault="00F54684" w:rsidP="00DD3484">
      <w:pPr>
        <w:pStyle w:val="MTDisplayEquation"/>
      </w:pPr>
      <w:r>
        <w:tab/>
      </w:r>
      <w:r w:rsidR="00DF221F" w:rsidRPr="00DF221F">
        <w:rPr>
          <w:position w:val="-70"/>
        </w:rPr>
        <w:object w:dxaOrig="2700" w:dyaOrig="960" w14:anchorId="53559BDF">
          <v:shape id="_x0000_i2210" type="#_x0000_t75" style="width:135pt;height:48pt" o:ole="">
            <v:imagedata r:id="rId2395" o:title=""/>
          </v:shape>
          <o:OLEObject Type="Embed" ProgID="Equation.DSMT4" ShapeID="_x0000_i2210" DrawAspect="Content" ObjectID="_1540966752" r:id="rId2396"/>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179</w:instrText>
      </w:r>
      <w:r w:rsidR="005232C6">
        <w:rPr>
          <w:noProof/>
        </w:rPr>
        <w:fldChar w:fldCharType="end"/>
      </w:r>
      <w:r w:rsidR="006821A7">
        <w:instrText>)</w:instrText>
      </w:r>
      <w:r w:rsidR="006821A7">
        <w:fldChar w:fldCharType="end"/>
      </w:r>
    </w:p>
    <w:p w14:paraId="66C52FA0" w14:textId="3303BCCB" w:rsidR="00F54684" w:rsidRDefault="00F54684">
      <w:r>
        <w:t xml:space="preserve">Here, </w:t>
      </w:r>
      <w:r w:rsidR="00DF221F" w:rsidRPr="00DF221F">
        <w:rPr>
          <w:position w:val="-12"/>
        </w:rPr>
        <w:object w:dxaOrig="1440" w:dyaOrig="380" w14:anchorId="3C948D41">
          <v:shape id="_x0000_i2211" type="#_x0000_t75" style="width:1in;height:18.5pt" o:ole="">
            <v:imagedata r:id="rId2397" o:title=""/>
          </v:shape>
          <o:OLEObject Type="Embed" ProgID="Equation.DSMT4" ShapeID="_x0000_i2211" DrawAspect="Content" ObjectID="_1540966753" r:id="rId2398"/>
        </w:object>
      </w:r>
      <w:r>
        <w:t xml:space="preserve"> and the polynomial degress is </w:t>
      </w:r>
      <w:r w:rsidR="00DF221F" w:rsidRPr="00DF221F">
        <w:rPr>
          <w:position w:val="-6"/>
        </w:rPr>
        <w:object w:dxaOrig="1380" w:dyaOrig="320" w14:anchorId="01713D2A">
          <v:shape id="_x0000_i2212" type="#_x0000_t75" style="width:69pt;height:16pt" o:ole="">
            <v:imagedata r:id="rId2399" o:title=""/>
          </v:shape>
          <o:OLEObject Type="Embed" ProgID="Equation.DSMT4" ShapeID="_x0000_i2212" DrawAspect="Content" ObjectID="_1540966754" r:id="rId2400"/>
        </w:object>
      </w:r>
      <w:r>
        <w:t xml:space="preserve"> where </w:t>
      </w:r>
      <w:r w:rsidR="00DF221F" w:rsidRPr="00DF221F">
        <w:rPr>
          <w:position w:val="-12"/>
        </w:rPr>
        <w:object w:dxaOrig="1500" w:dyaOrig="380" w14:anchorId="4A4287A6">
          <v:shape id="_x0000_i2213" type="#_x0000_t75" style="width:75pt;height:18.5pt" o:ole="">
            <v:imagedata r:id="rId2401" o:title=""/>
          </v:shape>
          <o:OLEObject Type="Embed" ProgID="Equation.DSMT4" ShapeID="_x0000_i2213" DrawAspect="Content" ObjectID="_1540966755" r:id="rId2402"/>
        </w:object>
      </w:r>
      <w:r>
        <w:t xml:space="preserve">. Since more than one solute may carry the same charge </w:t>
      </w:r>
      <w:r w:rsidR="00DF221F" w:rsidRPr="00025957">
        <w:rPr>
          <w:position w:val="-4"/>
        </w:rPr>
        <w:object w:dxaOrig="300" w:dyaOrig="300" w14:anchorId="029FC72D">
          <v:shape id="_x0000_i2214" type="#_x0000_t75" style="width:15pt;height:15pt" o:ole="">
            <v:imagedata r:id="rId2403" o:title=""/>
          </v:shape>
          <o:OLEObject Type="Embed" ProgID="Equation.DSMT4" ShapeID="_x0000_i2214" DrawAspect="Content" ObjectID="_1540966756" r:id="rId2404"/>
        </w:object>
      </w:r>
      <w:r>
        <w:t xml:space="preserve">, the coefficients </w:t>
      </w:r>
      <w:r w:rsidR="00DF221F" w:rsidRPr="00DF221F">
        <w:rPr>
          <w:position w:val="-12"/>
        </w:rPr>
        <w:object w:dxaOrig="240" w:dyaOrig="360" w14:anchorId="03D99CA4">
          <v:shape id="_x0000_i2215" type="#_x0000_t75" style="width:12pt;height:18.5pt" o:ole="">
            <v:imagedata r:id="rId2405" o:title=""/>
          </v:shape>
          <o:OLEObject Type="Embed" ProgID="Equation.DSMT4" ShapeID="_x0000_i2215" DrawAspect="Content" ObjectID="_1540966757" r:id="rId2406"/>
        </w:object>
      </w:r>
      <w:r>
        <w:t xml:space="preserve"> should be evaluated from the summation of </w:t>
      </w:r>
      <w:r w:rsidR="00DF221F" w:rsidRPr="00DF221F">
        <w:rPr>
          <w:position w:val="-6"/>
        </w:rPr>
        <w:object w:dxaOrig="780" w:dyaOrig="320" w14:anchorId="7B906066">
          <v:shape id="_x0000_i2216" type="#_x0000_t75" style="width:39pt;height:16pt" o:ole="">
            <v:imagedata r:id="rId2407" o:title=""/>
          </v:shape>
          <o:OLEObject Type="Embed" ProgID="Equation.DSMT4" ShapeID="_x0000_i2216" DrawAspect="Content" ObjectID="_1540966758" r:id="rId2408"/>
        </w:object>
      </w:r>
      <w:r>
        <w:t xml:space="preserve"> over all such solutes.  Only real positive roots are valid, since </w:t>
      </w:r>
      <w:r w:rsidR="00DF221F" w:rsidRPr="00DF221F">
        <w:rPr>
          <w:position w:val="-14"/>
        </w:rPr>
        <w:object w:dxaOrig="1880" w:dyaOrig="400" w14:anchorId="7424EEF9">
          <v:shape id="_x0000_i2217" type="#_x0000_t75" style="width:93.5pt;height:20pt" o:ole="">
            <v:imagedata r:id="rId2409" o:title=""/>
          </v:shape>
          <o:OLEObject Type="Embed" ProgID="Equation.DSMT4" ShapeID="_x0000_i2217" DrawAspect="Content" ObjectID="_1540966759" r:id="rId2410"/>
        </w:object>
      </w:r>
      <w:r>
        <w:t xml:space="preserve"> according to </w:t>
      </w:r>
      <w:r w:rsidR="006821A7">
        <w:fldChar w:fldCharType="begin"/>
      </w:r>
      <w:r w:rsidR="006821A7">
        <w:instrText xml:space="preserve"> GOTOBUTTON ZEqnNum724171  \* MERGEFORMAT </w:instrText>
      </w:r>
      <w:r w:rsidR="005232C6">
        <w:fldChar w:fldCharType="begin"/>
      </w:r>
      <w:r w:rsidR="005232C6">
        <w:instrText xml:space="preserve"> REF ZEqnNum724171 \* Charformat \! </w:instrText>
      </w:r>
      <w:r w:rsidR="005232C6">
        <w:instrText xml:space="preserve">\* MERGEFORMAT </w:instrText>
      </w:r>
      <w:r w:rsidR="005232C6">
        <w:fldChar w:fldCharType="separate"/>
      </w:r>
      <w:r w:rsidR="00843CC3">
        <w:instrText>(3.178)</w:instrText>
      </w:r>
      <w:r w:rsidR="005232C6">
        <w:fldChar w:fldCharType="end"/>
      </w:r>
      <w:r w:rsidR="006821A7">
        <w:fldChar w:fldCharType="end"/>
      </w:r>
      <w:r>
        <w:t xml:space="preserve">.  Using Descartes’ rule of signs, an inspection of the coefficients </w:t>
      </w:r>
      <w:r w:rsidR="00DF221F" w:rsidRPr="00DF221F">
        <w:rPr>
          <w:position w:val="-12"/>
        </w:rPr>
        <w:object w:dxaOrig="240" w:dyaOrig="360" w14:anchorId="6339F7B4">
          <v:shape id="_x0000_i2218" type="#_x0000_t75" style="width:12pt;height:18.5pt" o:ole="">
            <v:imagedata r:id="rId2411" o:title=""/>
          </v:shape>
          <o:OLEObject Type="Embed" ProgID="Equation.DSMT4" ShapeID="_x0000_i2218" DrawAspect="Content" ObjectID="_1540966760" r:id="rId2412"/>
        </w:object>
      </w:r>
      <w:r>
        <w:t xml:space="preserve"> shows tht ther is only one sign change in the polynomial, regardless of the sign of </w:t>
      </w:r>
      <w:r w:rsidR="00DF221F" w:rsidRPr="00DF221F">
        <w:rPr>
          <w:position w:val="-6"/>
        </w:rPr>
        <w:object w:dxaOrig="300" w:dyaOrig="320" w14:anchorId="114B9F0A">
          <v:shape id="_x0000_i2219" type="#_x0000_t75" style="width:15pt;height:16pt" o:ole="">
            <v:imagedata r:id="rId2413" o:title=""/>
          </v:shape>
          <o:OLEObject Type="Embed" ProgID="Equation.DSMT4" ShapeID="_x0000_i2219" DrawAspect="Content" ObjectID="_1540966761" r:id="rId2414"/>
        </w:object>
      </w:r>
      <w:r w:rsidR="004060BA">
        <w:t>,</w:t>
      </w:r>
      <w:r>
        <w:t xml:space="preserve"> </w:t>
      </w:r>
      <w:r w:rsidR="004060BA">
        <w:t xml:space="preserve">implying that there will always be only one positive root </w:t>
      </w:r>
      <w:r w:rsidR="00DF221F" w:rsidRPr="00DF221F">
        <w:rPr>
          <w:position w:val="-10"/>
        </w:rPr>
        <w:object w:dxaOrig="240" w:dyaOrig="320" w14:anchorId="2454C988">
          <v:shape id="_x0000_i2220" type="#_x0000_t75" style="width:12pt;height:16pt" o:ole="">
            <v:imagedata r:id="rId2415" o:title=""/>
          </v:shape>
          <o:OLEObject Type="Embed" ProgID="Equation.DSMT4" ShapeID="_x0000_i2220" DrawAspect="Content" ObjectID="_1540966762" r:id="rId2416"/>
        </w:object>
      </w:r>
      <w:r w:rsidR="004060BA">
        <w:t xml:space="preserve">, which must thus be real.  Therefore, there cannot be any ambiguity in the calculation of </w:t>
      </w:r>
      <w:r w:rsidR="00DF221F" w:rsidRPr="00DF221F">
        <w:rPr>
          <w:position w:val="-10"/>
        </w:rPr>
        <w:object w:dxaOrig="240" w:dyaOrig="260" w14:anchorId="6BA7001D">
          <v:shape id="_x0000_i2221" type="#_x0000_t75" style="width:12pt;height:12.5pt" o:ole="">
            <v:imagedata r:id="rId2417" o:title=""/>
          </v:shape>
          <o:OLEObject Type="Embed" ProgID="Equation.DSMT4" ShapeID="_x0000_i2221" DrawAspect="Content" ObjectID="_1540966763" r:id="rId2418"/>
        </w:object>
      </w:r>
      <w:r w:rsidR="004060BA">
        <w:t xml:space="preserve">, irrespective of the polynomial degree.  Newton’s method is used to solve for the positive real root when </w:t>
      </w:r>
      <w:r w:rsidR="00DF221F" w:rsidRPr="00DF221F">
        <w:rPr>
          <w:position w:val="-6"/>
        </w:rPr>
        <w:object w:dxaOrig="560" w:dyaOrig="279" w14:anchorId="3F1D9661">
          <v:shape id="_x0000_i2222" type="#_x0000_t75" style="width:27.5pt;height:14pt" o:ole="">
            <v:imagedata r:id="rId2419" o:title=""/>
          </v:shape>
          <o:OLEObject Type="Embed" ProgID="Equation.DSMT4" ShapeID="_x0000_i2222" DrawAspect="Content" ObjectID="_1540966764" r:id="rId2420"/>
        </w:object>
      </w:r>
      <w:r w:rsidR="004060BA">
        <w:t>.</w:t>
      </w:r>
    </w:p>
    <w:p w14:paraId="59E9C811" w14:textId="77777777" w:rsidR="004060BA" w:rsidRDefault="004060BA"/>
    <w:p w14:paraId="78AD09BE" w14:textId="2FA04CEB" w:rsidR="004060BA" w:rsidRDefault="004060BA" w:rsidP="00F54684">
      <w:r>
        <w:t xml:space="preserve">Using the above relations, it follows that </w:t>
      </w:r>
      <w:r w:rsidR="00DF221F" w:rsidRPr="00DF221F">
        <w:rPr>
          <w:position w:val="-10"/>
        </w:rPr>
        <w:object w:dxaOrig="1160" w:dyaOrig="400" w14:anchorId="6A4DCDF4">
          <v:shape id="_x0000_i2223" type="#_x0000_t75" style="width:58pt;height:20pt" o:ole="">
            <v:imagedata r:id="rId2421" o:title=""/>
          </v:shape>
          <o:OLEObject Type="Embed" ProgID="Equation.DSMT4" ShapeID="_x0000_i2223" DrawAspect="Content" ObjectID="_1540966765" r:id="rId2422"/>
        </w:object>
      </w:r>
      <w:r>
        <w:t xml:space="preserve">. An examination of the equations resulting from the linearization of the internal virtual work shows that it is necessary to evaluate derivatives of </w:t>
      </w:r>
      <w:r w:rsidR="00DF221F" w:rsidRPr="00025957">
        <w:rPr>
          <w:position w:val="-4"/>
        </w:rPr>
        <w:object w:dxaOrig="320" w:dyaOrig="300" w14:anchorId="64D4C998">
          <v:shape id="_x0000_i2224" type="#_x0000_t75" style="width:16pt;height:15pt" o:ole="">
            <v:imagedata r:id="rId2423" o:title=""/>
          </v:shape>
          <o:OLEObject Type="Embed" ProgID="Equation.DSMT4" ShapeID="_x0000_i2224" DrawAspect="Content" ObjectID="_1540966766" r:id="rId2424"/>
        </w:object>
      </w:r>
      <w:r>
        <w:t xml:space="preserve"> with respect to </w:t>
      </w:r>
      <w:r w:rsidR="00DF221F" w:rsidRPr="00DF221F">
        <w:rPr>
          <w:position w:val="-6"/>
        </w:rPr>
        <w:object w:dxaOrig="220" w:dyaOrig="279" w14:anchorId="1D660044">
          <v:shape id="_x0000_i2225" type="#_x0000_t75" style="width:11pt;height:14pt" o:ole="">
            <v:imagedata r:id="rId2425" o:title=""/>
          </v:shape>
          <o:OLEObject Type="Embed" ProgID="Equation.DSMT4" ShapeID="_x0000_i2225" DrawAspect="Content" ObjectID="_1540966767" r:id="rId2426"/>
        </w:object>
      </w:r>
      <w:r>
        <w:t xml:space="preserve"> and </w:t>
      </w:r>
      <w:r w:rsidR="00DF221F" w:rsidRPr="00DF221F">
        <w:rPr>
          <w:position w:val="-6"/>
        </w:rPr>
        <w:object w:dxaOrig="279" w:dyaOrig="320" w14:anchorId="60917F9B">
          <v:shape id="_x0000_i2226" type="#_x0000_t75" style="width:14pt;height:16pt" o:ole="">
            <v:imagedata r:id="rId2427" o:title=""/>
          </v:shape>
          <o:OLEObject Type="Embed" ProgID="Equation.DSMT4" ShapeID="_x0000_i2226" DrawAspect="Content" ObjectID="_1540966768" r:id="rId2428"/>
        </w:object>
      </w:r>
      <w:r>
        <w:t>, which are given by</w:t>
      </w:r>
    </w:p>
    <w:p w14:paraId="1F169B9A" w14:textId="05BD506F" w:rsidR="004060BA" w:rsidRDefault="004060BA" w:rsidP="00DD3484">
      <w:pPr>
        <w:pStyle w:val="MTDisplayEquation"/>
      </w:pPr>
      <w:r>
        <w:tab/>
      </w:r>
      <w:r w:rsidR="00DF221F" w:rsidRPr="00DF221F">
        <w:rPr>
          <w:position w:val="-66"/>
        </w:rPr>
        <w:object w:dxaOrig="2900" w:dyaOrig="1440" w14:anchorId="4D8625B9">
          <v:shape id="_x0000_i2227" type="#_x0000_t75" style="width:145pt;height:1in" o:ole="">
            <v:imagedata r:id="rId2429" o:title=""/>
          </v:shape>
          <o:OLEObject Type="Embed" ProgID="Equation.DSMT4" ShapeID="_x0000_i2227" DrawAspect="Content" ObjectID="_1540966769" r:id="rId2430"/>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180</w:instrText>
      </w:r>
      <w:r w:rsidR="005232C6">
        <w:rPr>
          <w:noProof/>
        </w:rPr>
        <w:fldChar w:fldCharType="end"/>
      </w:r>
      <w:r w:rsidR="006821A7">
        <w:instrText>)</w:instrText>
      </w:r>
      <w:r w:rsidR="006821A7">
        <w:fldChar w:fldCharType="end"/>
      </w:r>
    </w:p>
    <w:p w14:paraId="7A182BEF" w14:textId="28AC1585" w:rsidR="004060BA" w:rsidRDefault="004060BA" w:rsidP="004060BA">
      <w:r>
        <w:lastRenderedPageBreak/>
        <w:t xml:space="preserve">In these expressions, the derivatives of </w:t>
      </w:r>
      <w:r w:rsidR="00DF221F" w:rsidRPr="00025957">
        <w:rPr>
          <w:position w:val="-4"/>
        </w:rPr>
        <w:object w:dxaOrig="320" w:dyaOrig="300" w14:anchorId="6B9D2DB1">
          <v:shape id="_x0000_i2228" type="#_x0000_t75" style="width:16pt;height:15pt" o:ole="">
            <v:imagedata r:id="rId2431" o:title=""/>
          </v:shape>
          <o:OLEObject Type="Embed" ProgID="Equation.DSMT4" ShapeID="_x0000_i2228" DrawAspect="Content" ObjectID="_1540966770" r:id="rId2432"/>
        </w:object>
      </w:r>
      <w:r>
        <w:t xml:space="preserve"> are obtained from the user-defined constitutive relations for the solubility.  Derivatives of </w:t>
      </w:r>
      <w:r w:rsidR="00DF221F" w:rsidRPr="00DF221F">
        <w:rPr>
          <w:position w:val="-10"/>
        </w:rPr>
        <w:object w:dxaOrig="240" w:dyaOrig="320" w14:anchorId="304A19FB">
          <v:shape id="_x0000_i2229" type="#_x0000_t75" style="width:12pt;height:16pt" o:ole="">
            <v:imagedata r:id="rId2433" o:title=""/>
          </v:shape>
          <o:OLEObject Type="Embed" ProgID="Equation.DSMT4" ShapeID="_x0000_i2229" DrawAspect="Content" ObjectID="_1540966771" r:id="rId2434"/>
        </w:object>
      </w:r>
      <w:r>
        <w:t xml:space="preserve"> may be evaluated by differentiating the electroneutrality condition to produce</w:t>
      </w:r>
    </w:p>
    <w:p w14:paraId="63AB002A" w14:textId="579F8CB0" w:rsidR="004060BA" w:rsidRDefault="004060BA" w:rsidP="00DD3484">
      <w:pPr>
        <w:pStyle w:val="MTDisplayEquation"/>
      </w:pPr>
      <w:r>
        <w:tab/>
      </w:r>
      <w:r w:rsidR="00DF221F" w:rsidRPr="00DF221F">
        <w:rPr>
          <w:position w:val="-106"/>
        </w:rPr>
        <w:object w:dxaOrig="3480" w:dyaOrig="2240" w14:anchorId="31732CF4">
          <v:shape id="_x0000_i2230" type="#_x0000_t75" style="width:174pt;height:112pt" o:ole="">
            <v:imagedata r:id="rId2435" o:title=""/>
          </v:shape>
          <o:OLEObject Type="Embed" ProgID="Equation.DSMT4" ShapeID="_x0000_i2230" DrawAspect="Content" ObjectID="_1540966772" r:id="rId2436"/>
        </w:object>
      </w:r>
      <w:r>
        <w:t xml:space="preserve"> </w:t>
      </w:r>
      <w:r w:rsidR="00677041">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181</w:instrText>
      </w:r>
      <w:r w:rsidR="005232C6">
        <w:rPr>
          <w:noProof/>
        </w:rPr>
        <w:fldChar w:fldCharType="end"/>
      </w:r>
      <w:r w:rsidR="006821A7">
        <w:instrText>)</w:instrText>
      </w:r>
      <w:r w:rsidR="006821A7">
        <w:fldChar w:fldCharType="end"/>
      </w:r>
    </w:p>
    <w:p w14:paraId="50619C36" w14:textId="5D206489" w:rsidR="00677041" w:rsidRDefault="00677041" w:rsidP="00677041">
      <w:r>
        <w:t xml:space="preserve">The derivative </w:t>
      </w:r>
      <w:r w:rsidR="00DF221F" w:rsidRPr="00DF221F">
        <w:rPr>
          <w:position w:val="-10"/>
        </w:rPr>
        <w:object w:dxaOrig="780" w:dyaOrig="360" w14:anchorId="370774CB">
          <v:shape id="_x0000_i2231" type="#_x0000_t75" style="width:39pt;height:18.5pt" o:ole="">
            <v:imagedata r:id="rId2437" o:title=""/>
          </v:shape>
          <o:OLEObject Type="Embed" ProgID="Equation.DSMT4" ShapeID="_x0000_i2231" DrawAspect="Content" ObjectID="_1540966773" r:id="rId2438"/>
        </w:object>
      </w:r>
      <w:r>
        <w:t xml:space="preserve"> may be evaluated from</w:t>
      </w:r>
    </w:p>
    <w:p w14:paraId="152E90AB" w14:textId="20602CFF" w:rsidR="00677041" w:rsidRDefault="00677041" w:rsidP="00DD3484">
      <w:pPr>
        <w:pStyle w:val="MTDisplayEquation"/>
      </w:pPr>
      <w:r>
        <w:tab/>
      </w:r>
      <w:r w:rsidR="00DF221F" w:rsidRPr="00DF221F">
        <w:rPr>
          <w:position w:val="-30"/>
        </w:rPr>
        <w:object w:dxaOrig="1440" w:dyaOrig="720" w14:anchorId="2F22BC16">
          <v:shape id="_x0000_i2232" type="#_x0000_t75" style="width:1in;height:36pt" o:ole="">
            <v:imagedata r:id="rId2439" o:title=""/>
          </v:shape>
          <o:OLEObject Type="Embed" ProgID="Equation.DSMT4" ShapeID="_x0000_i2232" DrawAspect="Content" ObjectID="_1540966774" r:id="rId2440"/>
        </w:object>
      </w:r>
      <w:r>
        <w:t xml:space="preserve"> </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182</w:instrText>
      </w:r>
      <w:r w:rsidR="005232C6">
        <w:rPr>
          <w:noProof/>
        </w:rPr>
        <w:fldChar w:fldCharType="end"/>
      </w:r>
      <w:r w:rsidR="006821A7">
        <w:instrText>)</w:instrText>
      </w:r>
      <w:r w:rsidR="006821A7">
        <w:fldChar w:fldCharType="end"/>
      </w:r>
    </w:p>
    <w:p w14:paraId="2B5DB4EC" w14:textId="2307AB11" w:rsidR="00677041" w:rsidRPr="00677041" w:rsidRDefault="00677041">
      <w:r>
        <w:t xml:space="preserve">where </w:t>
      </w:r>
      <w:r w:rsidR="00DF221F" w:rsidRPr="00DF221F">
        <w:rPr>
          <w:position w:val="-12"/>
        </w:rPr>
        <w:object w:dxaOrig="300" w:dyaOrig="380" w14:anchorId="1513D2E1">
          <v:shape id="_x0000_i2233" type="#_x0000_t75" style="width:15pt;height:18.5pt" o:ole="">
            <v:imagedata r:id="rId2441" o:title=""/>
          </v:shape>
          <o:OLEObject Type="Embed" ProgID="Equation.DSMT4" ShapeID="_x0000_i2233" DrawAspect="Content" ObjectID="_1540966775" r:id="rId2442"/>
        </w:object>
      </w:r>
      <w:r>
        <w:t xml:space="preserve"> is the referential solid volume fraction (volume of solid in current configuration per volume of the mixture in the reference configuration) and </w:t>
      </w:r>
      <w:r w:rsidR="00DF221F" w:rsidRPr="00DF221F">
        <w:rPr>
          <w:position w:val="-12"/>
        </w:rPr>
        <w:object w:dxaOrig="300" w:dyaOrig="380" w14:anchorId="60570DFA">
          <v:shape id="_x0000_i2234" type="#_x0000_t75" style="width:15pt;height:18.5pt" o:ole="">
            <v:imagedata r:id="rId2443" o:title=""/>
          </v:shape>
          <o:OLEObject Type="Embed" ProgID="Equation.DSMT4" ShapeID="_x0000_i2234" DrawAspect="Content" ObjectID="_1540966776" r:id="rId2444"/>
        </w:object>
      </w:r>
      <w:r>
        <w:t xml:space="preserve"> is the referential fixed charge density (equivalent charge in current configuration per volume of the mixture in the reference configuration).</w:t>
      </w:r>
    </w:p>
    <w:p w14:paraId="1709EE97" w14:textId="77777777" w:rsidR="008B3EFC" w:rsidRDefault="008B3EFC" w:rsidP="00F75A04">
      <w:pPr>
        <w:pStyle w:val="Heading3"/>
      </w:pPr>
      <w:bookmarkStart w:id="535" w:name="_Toc467221646"/>
      <w:r>
        <w:t>Chemical Reactions</w:t>
      </w:r>
      <w:bookmarkEnd w:id="535"/>
    </w:p>
    <w:p w14:paraId="7312C66F" w14:textId="5EA0F2CF" w:rsidR="008B3EFC" w:rsidRPr="008B3EFC" w:rsidRDefault="008B3EFC">
      <w:pPr>
        <w:jc w:val="left"/>
      </w:pPr>
      <w:r>
        <w:t xml:space="preserve">The contribution to </w:t>
      </w:r>
      <w:r w:rsidR="00DF221F" w:rsidRPr="00DF221F">
        <w:rPr>
          <w:position w:val="-6"/>
        </w:rPr>
        <w:object w:dxaOrig="420" w:dyaOrig="279" w14:anchorId="5815FC8E">
          <v:shape id="_x0000_i2235" type="#_x0000_t75" style="width:21pt;height:14pt" o:ole="">
            <v:imagedata r:id="rId2445" o:title=""/>
          </v:shape>
          <o:OLEObject Type="Embed" ProgID="Equation.DSMT4" ShapeID="_x0000_i2235" DrawAspect="Content" ObjectID="_1540966777" r:id="rId2446"/>
        </w:object>
      </w:r>
      <w:r>
        <w:t xml:space="preserve"> due to chemical reactions is given by </w:t>
      </w:r>
      <w:r w:rsidR="00DF221F" w:rsidRPr="00DF221F">
        <w:rPr>
          <w:position w:val="-6"/>
        </w:rPr>
        <w:object w:dxaOrig="380" w:dyaOrig="279" w14:anchorId="1FF0CD6A">
          <v:shape id="_x0000_i2236" type="#_x0000_t75" style="width:18.5pt;height:14pt" o:ole="">
            <v:imagedata r:id="rId2447" o:title=""/>
          </v:shape>
          <o:OLEObject Type="Embed" ProgID="Equation.DSMT4" ShapeID="_x0000_i2236" DrawAspect="Content" ObjectID="_1540966778" r:id="rId2448"/>
        </w:object>
      </w:r>
      <w:r>
        <w:t>, where</w:t>
      </w:r>
    </w:p>
    <w:p w14:paraId="32537747" w14:textId="439A52F8" w:rsidR="008B3EFC" w:rsidRDefault="008B3EFC" w:rsidP="008B3EFC">
      <w:pPr>
        <w:pStyle w:val="MTDisplayEquation"/>
      </w:pPr>
      <w:r>
        <w:tab/>
      </w:r>
      <w:r w:rsidR="00DF221F" w:rsidRPr="00DF221F">
        <w:rPr>
          <w:position w:val="-28"/>
        </w:rPr>
        <w:object w:dxaOrig="4880" w:dyaOrig="560" w14:anchorId="1C4B975A">
          <v:shape id="_x0000_i2237" type="#_x0000_t75" style="width:243.5pt;height:27.5pt" o:ole="">
            <v:imagedata r:id="rId2449" o:title=""/>
          </v:shape>
          <o:OLEObject Type="Embed" ProgID="Equation.DSMT4" ShapeID="_x0000_i2237" DrawAspect="Content" ObjectID="_1540966779" r:id="rId2450"/>
        </w:object>
      </w:r>
      <w:r w:rsidR="00D1791B">
        <w:t>.</w:t>
      </w:r>
      <w:r>
        <w:tab/>
      </w:r>
      <w:r w:rsidR="006821A7">
        <w:t xml:space="preserve"> </w:t>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183</w:instrText>
      </w:r>
      <w:r w:rsidR="005232C6">
        <w:rPr>
          <w:noProof/>
        </w:rPr>
        <w:fldChar w:fldCharType="end"/>
      </w:r>
      <w:r w:rsidR="006821A7">
        <w:instrText>)</w:instrText>
      </w:r>
      <w:r w:rsidR="006821A7">
        <w:fldChar w:fldCharType="end"/>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536" w:name="_Toc467221647"/>
      <w:r>
        <w:t xml:space="preserve">Newton-Raphson </w:t>
      </w:r>
      <w:r w:rsidR="0081541F">
        <w:t>M</w:t>
      </w:r>
      <w:r>
        <w:t>ethod</w:t>
      </w:r>
      <w:bookmarkEnd w:id="536"/>
    </w:p>
    <w:p w14:paraId="1314C5B0" w14:textId="4554DCAF"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1763A3">
        <w:instrText xml:space="preserve"> ADDIN EN.CITE &lt;EndNote&gt;&lt;Cite&gt;&lt;Author&gt;Matthies&lt;/Author&gt;&lt;Year&gt;1979&lt;/Year&gt;&lt;RecNum&gt;8&lt;/RecNum&gt;&lt;DisplayText&gt;[30]&lt;/DisplayText&gt;&lt;record&gt;&lt;rec-number&gt;8&lt;/rec-number&gt;&lt;foreign-keys&gt;&lt;key app="EN" db-id="fwxrfwzd5wwavcepe9epdeevxdsd2fftswrx" timestamp="0"&gt;8&lt;/key&gt;&lt;/foreign-keys&gt;&lt;ref-type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214E15">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537" w:name="_Toc467221648"/>
      <w:r>
        <w:t>Full Newton Method</w:t>
      </w:r>
      <w:bookmarkEnd w:id="537"/>
    </w:p>
    <w:p w14:paraId="30086731" w14:textId="77777777" w:rsidR="008C7882" w:rsidRDefault="008C7882" w:rsidP="008C7882">
      <w:r>
        <w:t xml:space="preserve">The Newton-Raphson equation </w:t>
      </w:r>
      <w:r>
        <w:fldChar w:fldCharType="begin"/>
      </w:r>
      <w:r>
        <w:instrText xml:space="preserve"> GOTOBUTTON ZEqnNum927486  \* MERGEFORMAT </w:instrText>
      </w:r>
      <w:r w:rsidR="005232C6">
        <w:fldChar w:fldCharType="begin"/>
      </w:r>
      <w:r w:rsidR="005232C6">
        <w:instrText xml:space="preserve"> REF ZEqnNum927486 \! \* MERGEFORMAT </w:instrText>
      </w:r>
      <w:r w:rsidR="005232C6">
        <w:fldChar w:fldCharType="separate"/>
      </w:r>
      <w:r w:rsidR="00843CC3">
        <w:instrText>(3.3)</w:instrText>
      </w:r>
      <w:r w:rsidR="005232C6">
        <w:fldChar w:fldCharType="end"/>
      </w:r>
      <w:r>
        <w:fldChar w:fldCharType="end"/>
      </w:r>
      <w:r>
        <w:t xml:space="preserve"> can be written in terms of the discretized equilibrium equations that were derived in the previous section as follows:</w:t>
      </w:r>
    </w:p>
    <w:p w14:paraId="4D6B8EB4" w14:textId="133888F7" w:rsidR="008C7882" w:rsidRDefault="008C7882" w:rsidP="008C7882">
      <w:pPr>
        <w:pStyle w:val="MTDisplayEquation"/>
      </w:pPr>
      <w:r>
        <w:tab/>
      </w:r>
      <w:r w:rsidR="00DF221F" w:rsidRPr="00DF221F">
        <w:rPr>
          <w:position w:val="-6"/>
        </w:rPr>
        <w:object w:dxaOrig="2100" w:dyaOrig="320" w14:anchorId="31A5D940">
          <v:shape id="_x0000_i2238" type="#_x0000_t75" style="width:105pt;height:16pt" o:ole="">
            <v:imagedata r:id="rId2451" o:title=""/>
          </v:shape>
          <o:OLEObject Type="Embed" ProgID="Equation.DSMT4" ShapeID="_x0000_i2238" DrawAspect="Content" ObjectID="_1540966780" r:id="rId245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184</w:instrText>
      </w:r>
      <w:r w:rsidR="005232C6">
        <w:rPr>
          <w:noProof/>
        </w:rPr>
        <w:fldChar w:fldCharType="end"/>
      </w:r>
      <w:r>
        <w:instrText>)</w:instrText>
      </w:r>
      <w:r>
        <w:fldChar w:fldCharType="end"/>
      </w:r>
    </w:p>
    <w:p w14:paraId="324E694E" w14:textId="5CDB90BF" w:rsidR="008C7882" w:rsidRDefault="008C7882" w:rsidP="008C7882">
      <w:r>
        <w:t xml:space="preserve">Since the virtual velocities </w:t>
      </w:r>
      <w:r w:rsidR="00DF221F" w:rsidRPr="00DF221F">
        <w:rPr>
          <w:position w:val="-6"/>
        </w:rPr>
        <w:object w:dxaOrig="340" w:dyaOrig="279" w14:anchorId="3E994F68">
          <v:shape id="_x0000_i2239" type="#_x0000_t75" style="width:17.5pt;height:14pt" o:ole="">
            <v:imagedata r:id="rId2453" o:title=""/>
          </v:shape>
          <o:OLEObject Type="Embed" ProgID="Equation.DSMT4" ShapeID="_x0000_i2239" DrawAspect="Content" ObjectID="_1540966781" r:id="rId2454"/>
        </w:object>
      </w:r>
      <w:r>
        <w:t>are arbitrary, a discretized Newton-Raphson scheme can be formulated as follows:</w:t>
      </w:r>
    </w:p>
    <w:p w14:paraId="052AADFB" w14:textId="3B41416B" w:rsidR="008C7882" w:rsidRDefault="008C7882" w:rsidP="008C7882">
      <w:pPr>
        <w:pStyle w:val="MTDisplayEquation"/>
      </w:pPr>
      <w:r>
        <w:tab/>
      </w:r>
      <w:r w:rsidR="00DF221F" w:rsidRPr="00DF221F">
        <w:rPr>
          <w:position w:val="-14"/>
        </w:rPr>
        <w:object w:dxaOrig="3460" w:dyaOrig="400" w14:anchorId="600573C3">
          <v:shape id="_x0000_i2240" type="#_x0000_t75" style="width:173pt;height:20pt" o:ole="">
            <v:imagedata r:id="rId2455" o:title=""/>
          </v:shape>
          <o:OLEObject Type="Embed" ProgID="Equation.DSMT4" ShapeID="_x0000_i2240" DrawAspect="Content" ObjectID="_1540966782" r:id="rId24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38" w:name="ZEqnNum957438"/>
      <w:r>
        <w:instrText>(</w:instrText>
      </w:r>
      <w:r w:rsidR="005232C6">
        <w:fldChar w:fldCharType="begin"/>
      </w:r>
      <w:r w:rsidR="005232C6">
        <w:instrText xml:space="preserve"> SEQ MTSec \c \* A</w:instrText>
      </w:r>
      <w:r w:rsidR="005232C6">
        <w:instrText xml:space="preserve">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185</w:instrText>
      </w:r>
      <w:r w:rsidR="005232C6">
        <w:rPr>
          <w:noProof/>
        </w:rPr>
        <w:fldChar w:fldCharType="end"/>
      </w:r>
      <w:r>
        <w:instrText>)</w:instrText>
      </w:r>
      <w:bookmarkEnd w:id="538"/>
      <w:r>
        <w:fldChar w:fldCharType="end"/>
      </w:r>
    </w:p>
    <w:p w14:paraId="51612517" w14:textId="635818C3" w:rsidR="008C7882" w:rsidRDefault="008C7882" w:rsidP="008C7882">
      <w:r>
        <w:lastRenderedPageBreak/>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DF221F" w:rsidRPr="00025957">
        <w:rPr>
          <w:position w:val="-4"/>
        </w:rPr>
        <w:object w:dxaOrig="420" w:dyaOrig="300" w14:anchorId="74AF8A4C">
          <v:shape id="_x0000_i2241" type="#_x0000_t75" style="width:21pt;height:15pt" o:ole="">
            <v:imagedata r:id="rId2457" o:title=""/>
          </v:shape>
          <o:OLEObject Type="Embed" ProgID="Equation.DSMT4" ShapeID="_x0000_i2241" DrawAspect="Content" ObjectID="_1540966783" r:id="rId2458"/>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The formation of the stiffness matrix and, especially, calculation of its inverse, are computationally expensive. Quasi-Newton methods do not require the reevaluation of the stiffness matrix for every iteration.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539" w:name="_Toc467221649"/>
      <w:r>
        <w:t>BFGS Method</w:t>
      </w:r>
      <w:bookmarkEnd w:id="539"/>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71C68418" w:rsidR="008C7882" w:rsidRDefault="008C7882" w:rsidP="008C7882">
      <w:pPr>
        <w:pStyle w:val="MTDisplayEquation"/>
      </w:pPr>
      <w:r>
        <w:tab/>
      </w:r>
      <w:r w:rsidR="00DF221F" w:rsidRPr="00DF221F">
        <w:rPr>
          <w:position w:val="-12"/>
        </w:rPr>
        <w:object w:dxaOrig="1340" w:dyaOrig="360" w14:anchorId="3F976F2B">
          <v:shape id="_x0000_i2242" type="#_x0000_t75" style="width:67pt;height:18.5pt" o:ole="">
            <v:imagedata r:id="rId2459" o:title=""/>
          </v:shape>
          <o:OLEObject Type="Embed" ProgID="Equation.DSMT4" ShapeID="_x0000_i2242" DrawAspect="Content" ObjectID="_1540966784" r:id="rId246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40" w:name="ZEqnNum814327"/>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186</w:instrText>
      </w:r>
      <w:r w:rsidR="005232C6">
        <w:rPr>
          <w:noProof/>
        </w:rPr>
        <w:fldChar w:fldCharType="end"/>
      </w:r>
      <w:r>
        <w:instrText>)</w:instrText>
      </w:r>
      <w:bookmarkEnd w:id="540"/>
      <w:r>
        <w:fldChar w:fldCharType="end"/>
      </w:r>
    </w:p>
    <w:p w14:paraId="058A6AD6" w14:textId="77777777" w:rsidR="008C7882" w:rsidRDefault="008C7882" w:rsidP="008C7882">
      <w:r>
        <w:t>and an increment in the residual is defined as</w:t>
      </w:r>
    </w:p>
    <w:p w14:paraId="2A3137EF" w14:textId="18120A39" w:rsidR="008C7882" w:rsidRDefault="008C7882" w:rsidP="008C7882">
      <w:pPr>
        <w:pStyle w:val="MTDisplayEquation"/>
      </w:pPr>
      <w:r>
        <w:tab/>
      </w:r>
      <w:r w:rsidR="00DF221F" w:rsidRPr="00DF221F">
        <w:rPr>
          <w:position w:val="-12"/>
        </w:rPr>
        <w:object w:dxaOrig="1520" w:dyaOrig="360" w14:anchorId="600D2C87">
          <v:shape id="_x0000_i2243" type="#_x0000_t75" style="width:76pt;height:18.5pt" o:ole="">
            <v:imagedata r:id="rId2461" o:title=""/>
          </v:shape>
          <o:OLEObject Type="Embed" ProgID="Equation.DSMT4" ShapeID="_x0000_i2243" DrawAspect="Content" ObjectID="_1540966785" r:id="rId246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41" w:name="ZEqnNum799904"/>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187</w:instrText>
      </w:r>
      <w:r w:rsidR="005232C6">
        <w:rPr>
          <w:noProof/>
        </w:rPr>
        <w:fldChar w:fldCharType="end"/>
      </w:r>
      <w:r>
        <w:instrText>)</w:instrText>
      </w:r>
      <w:bookmarkEnd w:id="541"/>
      <w:r>
        <w:fldChar w:fldCharType="end"/>
      </w:r>
    </w:p>
    <w:p w14:paraId="3D3B9B66" w14:textId="69C23F11" w:rsidR="008C7882" w:rsidRDefault="008C7882" w:rsidP="008C7882">
      <w:r>
        <w:t xml:space="preserve">The updated matrix </w:t>
      </w:r>
      <w:r w:rsidR="00DF221F" w:rsidRPr="00DF221F">
        <w:rPr>
          <w:position w:val="-12"/>
        </w:rPr>
        <w:object w:dxaOrig="360" w:dyaOrig="360" w14:anchorId="51751502">
          <v:shape id="_x0000_i2244" type="#_x0000_t75" style="width:18.5pt;height:18.5pt" o:ole="">
            <v:imagedata r:id="rId2463" o:title=""/>
          </v:shape>
          <o:OLEObject Type="Embed" ProgID="Equation.DSMT4" ShapeID="_x0000_i2244" DrawAspect="Content" ObjectID="_1540966786" r:id="rId2464"/>
        </w:object>
      </w:r>
      <w:r>
        <w:t>should satisfy the quasi-Newton equation:</w:t>
      </w:r>
    </w:p>
    <w:p w14:paraId="32C56E26" w14:textId="59383214" w:rsidR="008C7882" w:rsidRDefault="008C7882" w:rsidP="008C7882">
      <w:pPr>
        <w:pStyle w:val="MTDisplayEquation"/>
      </w:pPr>
      <w:r>
        <w:tab/>
      </w:r>
      <w:r w:rsidR="00DF221F" w:rsidRPr="00DF221F">
        <w:rPr>
          <w:position w:val="-12"/>
        </w:rPr>
        <w:object w:dxaOrig="1120" w:dyaOrig="360" w14:anchorId="5D8E87E9">
          <v:shape id="_x0000_i2245" type="#_x0000_t75" style="width:56pt;height:18.5pt" o:ole="">
            <v:imagedata r:id="rId2465" o:title=""/>
          </v:shape>
          <o:OLEObject Type="Embed" ProgID="Equation.DSMT4" ShapeID="_x0000_i2245" DrawAspect="Content" ObjectID="_1540966787" r:id="rId246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188</w:instrText>
      </w:r>
      <w:r w:rsidR="005232C6">
        <w:rPr>
          <w:noProof/>
        </w:rPr>
        <w:fldChar w:fldCharType="end"/>
      </w:r>
      <w:r>
        <w:instrText>)</w:instrText>
      </w:r>
      <w:r>
        <w:fldChar w:fldCharType="end"/>
      </w:r>
    </w:p>
    <w:p w14:paraId="5B1F7654" w14:textId="77777777" w:rsidR="008C7882" w:rsidRDefault="008C7882" w:rsidP="008C7882">
      <w:r>
        <w:t>In order to calculate this update, as displacement increment is first calculated:</w:t>
      </w:r>
    </w:p>
    <w:p w14:paraId="610B5C24" w14:textId="780F0651" w:rsidR="008C7882" w:rsidRDefault="008C7882" w:rsidP="008C7882">
      <w:pPr>
        <w:pStyle w:val="MTDisplayEquation"/>
      </w:pPr>
      <w:r>
        <w:tab/>
      </w:r>
      <w:r w:rsidR="00DF221F" w:rsidRPr="00DF221F">
        <w:rPr>
          <w:position w:val="-12"/>
        </w:rPr>
        <w:object w:dxaOrig="1280" w:dyaOrig="380" w14:anchorId="51B17CDE">
          <v:shape id="_x0000_i2246" type="#_x0000_t75" style="width:63.5pt;height:18.5pt" o:ole="">
            <v:imagedata r:id="rId2467" o:title=""/>
          </v:shape>
          <o:OLEObject Type="Embed" ProgID="Equation.DSMT4" ShapeID="_x0000_i2246" DrawAspect="Content" ObjectID="_1540966788" r:id="rId246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42" w:name="ZEqnNum548850"/>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189</w:instrText>
      </w:r>
      <w:r w:rsidR="005232C6">
        <w:rPr>
          <w:noProof/>
        </w:rPr>
        <w:fldChar w:fldCharType="end"/>
      </w:r>
      <w:r>
        <w:instrText>)</w:instrText>
      </w:r>
      <w:bookmarkEnd w:id="542"/>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25102D3D" w:rsidR="008C7882" w:rsidRDefault="008C7882" w:rsidP="008C7882">
      <w:pPr>
        <w:pStyle w:val="MTDisplayEquation"/>
      </w:pPr>
      <w:r>
        <w:tab/>
      </w:r>
      <w:r w:rsidR="00DF221F" w:rsidRPr="00DF221F">
        <w:rPr>
          <w:position w:val="-12"/>
        </w:rPr>
        <w:object w:dxaOrig="1359" w:dyaOrig="360" w14:anchorId="2226FFCC">
          <v:shape id="_x0000_i2247" type="#_x0000_t75" style="width:68pt;height:18.5pt" o:ole="">
            <v:imagedata r:id="rId2469" o:title=""/>
          </v:shape>
          <o:OLEObject Type="Embed" ProgID="Equation.DSMT4" ShapeID="_x0000_i2247" DrawAspect="Content" ObjectID="_1540966789" r:id="rId247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190</w:instrText>
      </w:r>
      <w:r w:rsidR="005232C6">
        <w:rPr>
          <w:noProof/>
        </w:rPr>
        <w:fldChar w:fldCharType="end"/>
      </w:r>
      <w:r>
        <w:instrText>)</w:instrText>
      </w:r>
      <w:r>
        <w:fldChar w:fldCharType="end"/>
      </w:r>
    </w:p>
    <w:p w14:paraId="487780B0" w14:textId="3CEB850B" w:rsidR="008C7882" w:rsidRDefault="008C7882" w:rsidP="008C7882">
      <w:r>
        <w:t xml:space="preserve">where </w:t>
      </w:r>
      <w:r>
        <w:rPr>
          <w:i/>
        </w:rPr>
        <w:t xml:space="preserve">s </w:t>
      </w:r>
      <w:r>
        <w:t xml:space="preserve">is determined from the line search. With the updated position calculated, </w:t>
      </w:r>
      <w:r w:rsidR="00DF221F" w:rsidRPr="00DF221F">
        <w:rPr>
          <w:position w:val="-12"/>
        </w:rPr>
        <w:object w:dxaOrig="340" w:dyaOrig="360" w14:anchorId="5383D1CD">
          <v:shape id="_x0000_i2248" type="#_x0000_t75" style="width:17.5pt;height:18.5pt" o:ole="">
            <v:imagedata r:id="rId2471" o:title=""/>
          </v:shape>
          <o:OLEObject Type="Embed" ProgID="Equation.DSMT4" ShapeID="_x0000_i2248" DrawAspect="Content" ObjectID="_1540966790" r:id="rId2472"/>
        </w:object>
      </w:r>
      <w:r>
        <w:t xml:space="preserve">can be evaluated.  Also, using equations </w:t>
      </w:r>
      <w:r>
        <w:fldChar w:fldCharType="begin"/>
      </w:r>
      <w:r>
        <w:instrText xml:space="preserve"> GOTOBUTTON ZEqnNum814327  \* MERGEFORMAT </w:instrText>
      </w:r>
      <w:r w:rsidR="005232C6">
        <w:fldChar w:fldCharType="begin"/>
      </w:r>
      <w:r w:rsidR="005232C6">
        <w:instrText xml:space="preserve"> REF ZEqnNum814327 \! \* MERGEFORMAT </w:instrText>
      </w:r>
      <w:r w:rsidR="005232C6">
        <w:fldChar w:fldCharType="separate"/>
      </w:r>
      <w:r w:rsidR="00843CC3">
        <w:instrText>(3.186)</w:instrText>
      </w:r>
      <w:r w:rsidR="005232C6">
        <w:fldChar w:fldCharType="end"/>
      </w:r>
      <w:r>
        <w:fldChar w:fldCharType="end"/>
      </w:r>
      <w:r>
        <w:t xml:space="preserve"> and </w:t>
      </w:r>
      <w:r>
        <w:fldChar w:fldCharType="begin"/>
      </w:r>
      <w:r>
        <w:instrText xml:space="preserve"> GOTOBUTTON ZEqnNum799904  \* MERGEFORMAT </w:instrText>
      </w:r>
      <w:r w:rsidR="005232C6">
        <w:fldChar w:fldCharType="begin"/>
      </w:r>
      <w:r w:rsidR="005232C6">
        <w:instrText xml:space="preserve"> REF ZEqnNum799904 \! \* MERGEFORMAT </w:instrText>
      </w:r>
      <w:r w:rsidR="005232C6">
        <w:fldChar w:fldCharType="separate"/>
      </w:r>
      <w:r w:rsidR="00843CC3">
        <w:instrText>(3.187)</w:instrText>
      </w:r>
      <w:r w:rsidR="005232C6">
        <w:fldChar w:fldCharType="end"/>
      </w:r>
      <w:r>
        <w:fldChar w:fldCharType="end"/>
      </w:r>
      <w:r>
        <w:t xml:space="preserve">, </w:t>
      </w:r>
      <w:r w:rsidR="00DF221F" w:rsidRPr="00DF221F">
        <w:rPr>
          <w:position w:val="-12"/>
        </w:rPr>
        <w:object w:dxaOrig="279" w:dyaOrig="360" w14:anchorId="390D9379">
          <v:shape id="_x0000_i2249" type="#_x0000_t75" style="width:14pt;height:18.5pt" o:ole="">
            <v:imagedata r:id="rId2473" o:title=""/>
          </v:shape>
          <o:OLEObject Type="Embed" ProgID="Equation.DSMT4" ShapeID="_x0000_i2249" DrawAspect="Content" ObjectID="_1540966791" r:id="rId2474"/>
        </w:object>
      </w:r>
      <w:r>
        <w:t xml:space="preserve">and </w:t>
      </w:r>
      <w:r w:rsidR="00DF221F" w:rsidRPr="00DF221F">
        <w:rPr>
          <w:position w:val="-12"/>
        </w:rPr>
        <w:object w:dxaOrig="340" w:dyaOrig="360" w14:anchorId="048D899A">
          <v:shape id="_x0000_i2250" type="#_x0000_t75" style="width:17.5pt;height:18.5pt" o:ole="">
            <v:imagedata r:id="rId2475" o:title=""/>
          </v:shape>
          <o:OLEObject Type="Embed" ProgID="Equation.DSMT4" ShapeID="_x0000_i2250" DrawAspect="Content" ObjectID="_1540966792" r:id="rId2476"/>
        </w:object>
      </w:r>
      <w:r>
        <w:t xml:space="preserve"> can be evaluted. The stiffness update can now be expressed as</w:t>
      </w:r>
    </w:p>
    <w:p w14:paraId="2B90AFE3" w14:textId="7C176E94" w:rsidR="008C7882" w:rsidRDefault="008C7882" w:rsidP="008C7882">
      <w:pPr>
        <w:pStyle w:val="MTDisplayEquation"/>
      </w:pPr>
      <w:r>
        <w:tab/>
      </w:r>
      <w:r w:rsidR="00DF221F" w:rsidRPr="00DF221F">
        <w:rPr>
          <w:position w:val="-12"/>
        </w:rPr>
        <w:object w:dxaOrig="1660" w:dyaOrig="380" w14:anchorId="47B65DDC">
          <v:shape id="_x0000_i2251" type="#_x0000_t75" style="width:83pt;height:18.5pt" o:ole="">
            <v:imagedata r:id="rId2477" o:title=""/>
          </v:shape>
          <o:OLEObject Type="Embed" ProgID="Equation.DSMT4" ShapeID="_x0000_i2251" DrawAspect="Content" ObjectID="_1540966793" r:id="rId247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191</w:instrText>
      </w:r>
      <w:r w:rsidR="005232C6">
        <w:rPr>
          <w:noProof/>
        </w:rPr>
        <w:fldChar w:fldCharType="end"/>
      </w:r>
      <w:r>
        <w:instrText>)</w:instrText>
      </w:r>
      <w:r>
        <w:fldChar w:fldCharType="end"/>
      </w:r>
    </w:p>
    <w:p w14:paraId="68B86A09" w14:textId="790AF994" w:rsidR="008C7882" w:rsidRDefault="008C7882" w:rsidP="008C7882">
      <w:r>
        <w:t xml:space="preserve">where the matrix </w:t>
      </w:r>
      <w:r>
        <w:rPr>
          <w:b/>
        </w:rPr>
        <w:t>A</w:t>
      </w:r>
      <w:r>
        <w:t xml:space="preserve"> is an </w:t>
      </w:r>
      <w:r w:rsidR="00DF221F" w:rsidRPr="00DF221F">
        <w:rPr>
          <w:position w:val="-6"/>
        </w:rPr>
        <w:object w:dxaOrig="499" w:dyaOrig="220" w14:anchorId="6680F8BC">
          <v:shape id="_x0000_i2252" type="#_x0000_t75" style="width:25pt;height:11pt" o:ole="">
            <v:imagedata r:id="rId2479" o:title=""/>
          </v:shape>
          <o:OLEObject Type="Embed" ProgID="Equation.DSMT4" ShapeID="_x0000_i2252" DrawAspect="Content" ObjectID="_1540966794" r:id="rId2480"/>
        </w:object>
      </w:r>
      <w:r>
        <w:t xml:space="preserve"> matrix of the simple form:</w:t>
      </w:r>
    </w:p>
    <w:p w14:paraId="05C8BB8E" w14:textId="72C6D898" w:rsidR="008C7882" w:rsidRDefault="008C7882" w:rsidP="008C7882">
      <w:pPr>
        <w:pStyle w:val="MTDisplayEquation"/>
      </w:pPr>
      <w:r>
        <w:tab/>
      </w:r>
      <w:r w:rsidR="00DF221F" w:rsidRPr="00DF221F">
        <w:rPr>
          <w:position w:val="-12"/>
        </w:rPr>
        <w:object w:dxaOrig="1420" w:dyaOrig="380" w14:anchorId="451B144A">
          <v:shape id="_x0000_i2253" type="#_x0000_t75" style="width:71pt;height:18.5pt" o:ole="">
            <v:imagedata r:id="rId2481" o:title=""/>
          </v:shape>
          <o:OLEObject Type="Embed" ProgID="Equation.DSMT4" ShapeID="_x0000_i2253" DrawAspect="Content" ObjectID="_1540966795" r:id="rId248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w:instrText>
      </w:r>
      <w:r w:rsidR="005232C6">
        <w:instrText xml:space="preserve">EFORMAT </w:instrText>
      </w:r>
      <w:r w:rsidR="005232C6">
        <w:fldChar w:fldCharType="separate"/>
      </w:r>
      <w:r w:rsidR="00843CC3">
        <w:rPr>
          <w:noProof/>
        </w:rPr>
        <w:instrText>192</w:instrText>
      </w:r>
      <w:r w:rsidR="005232C6">
        <w:rPr>
          <w:noProof/>
        </w:rPr>
        <w:fldChar w:fldCharType="end"/>
      </w:r>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6438BB76" w:rsidR="008C7882" w:rsidRDefault="008C7882" w:rsidP="008C7882">
      <w:pPr>
        <w:pStyle w:val="MTDisplayEquation"/>
      </w:pPr>
      <w:r>
        <w:tab/>
      </w:r>
      <w:r w:rsidR="00DF221F" w:rsidRPr="00DF221F">
        <w:rPr>
          <w:position w:val="-32"/>
        </w:rPr>
        <w:object w:dxaOrig="3280" w:dyaOrig="800" w14:anchorId="2F65810D">
          <v:shape id="_x0000_i2254" type="#_x0000_t75" style="width:164pt;height:40pt" o:ole="">
            <v:imagedata r:id="rId2483" o:title=""/>
          </v:shape>
          <o:OLEObject Type="Embed" ProgID="Equation.DSMT4" ShapeID="_x0000_i2254" DrawAspect="Content" ObjectID="_1540966796" r:id="rId248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193</w:instrText>
      </w:r>
      <w:r w:rsidR="005232C6">
        <w:rPr>
          <w:noProof/>
        </w:rPr>
        <w:fldChar w:fldCharType="end"/>
      </w:r>
      <w:r>
        <w:instrText>)</w:instrText>
      </w:r>
      <w:r>
        <w:fldChar w:fldCharType="end"/>
      </w:r>
    </w:p>
    <w:p w14:paraId="724D9695" w14:textId="21D284C7" w:rsidR="008C7882" w:rsidRDefault="008C7882" w:rsidP="008C7882">
      <w:pPr>
        <w:pStyle w:val="MTDisplayEquation"/>
      </w:pPr>
      <w:r>
        <w:tab/>
      </w:r>
      <w:r w:rsidR="00DF221F" w:rsidRPr="00DF221F">
        <w:rPr>
          <w:position w:val="-30"/>
        </w:rPr>
        <w:object w:dxaOrig="1180" w:dyaOrig="680" w14:anchorId="6FBB2A46">
          <v:shape id="_x0000_i2255" type="#_x0000_t75" style="width:59.5pt;height:33.5pt" o:ole="">
            <v:imagedata r:id="rId2485" o:title=""/>
          </v:shape>
          <o:OLEObject Type="Embed" ProgID="Equation.DSMT4" ShapeID="_x0000_i2255" DrawAspect="Content" ObjectID="_1540966797" r:id="rId24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194</w:instrText>
      </w:r>
      <w:r w:rsidR="005232C6">
        <w:rPr>
          <w:noProof/>
        </w:rPr>
        <w:fldChar w:fldCharType="end"/>
      </w:r>
      <w:r>
        <w:instrText>)</w:instrText>
      </w:r>
      <w:r>
        <w:fldChar w:fldCharType="end"/>
      </w:r>
    </w:p>
    <w:p w14:paraId="2596D3C2" w14:textId="44446BA4" w:rsidR="008C7882" w:rsidRDefault="008C7882" w:rsidP="008C7882">
      <w:r>
        <w:t xml:space="preserve">The vector </w:t>
      </w:r>
      <w:r w:rsidR="00DF221F" w:rsidRPr="00DF221F">
        <w:rPr>
          <w:position w:val="-12"/>
        </w:rPr>
        <w:object w:dxaOrig="720" w:dyaOrig="360" w14:anchorId="4EAF0E9B">
          <v:shape id="_x0000_i2256" type="#_x0000_t75" style="width:36pt;height:18.5pt" o:ole="">
            <v:imagedata r:id="rId2487" o:title=""/>
          </v:shape>
          <o:OLEObject Type="Embed" ProgID="Equation.DSMT4" ShapeID="_x0000_i2256" DrawAspect="Content" ObjectID="_1540966798" r:id="rId2488"/>
        </w:object>
      </w:r>
      <w:r>
        <w:t xml:space="preserve">is equal to </w:t>
      </w:r>
      <w:r w:rsidR="00DF221F" w:rsidRPr="00DF221F">
        <w:rPr>
          <w:position w:val="-12"/>
        </w:rPr>
        <w:object w:dxaOrig="580" w:dyaOrig="360" w14:anchorId="00067777">
          <v:shape id="_x0000_i2257" type="#_x0000_t75" style="width:29.5pt;height:18.5pt" o:ole="">
            <v:imagedata r:id="rId2489" o:title=""/>
          </v:shape>
          <o:OLEObject Type="Embed" ProgID="Equation.DSMT4" ShapeID="_x0000_i2257" DrawAspect="Content" ObjectID="_1540966799" r:id="rId2490"/>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0C80BB93" w:rsidR="008C7882" w:rsidRDefault="008C7882" w:rsidP="008C7882">
      <w:pPr>
        <w:pStyle w:val="MTDisplayEquation"/>
      </w:pPr>
      <w:r>
        <w:lastRenderedPageBreak/>
        <w:tab/>
      </w:r>
      <w:r w:rsidR="00DF221F" w:rsidRPr="00DF221F">
        <w:rPr>
          <w:position w:val="-32"/>
        </w:rPr>
        <w:object w:dxaOrig="1780" w:dyaOrig="800" w14:anchorId="1CCFE849">
          <v:shape id="_x0000_i2258" type="#_x0000_t75" style="width:89.5pt;height:40pt" o:ole="">
            <v:imagedata r:id="rId2491" o:title=""/>
          </v:shape>
          <o:OLEObject Type="Embed" ProgID="Equation.DSMT4" ShapeID="_x0000_i2258" DrawAspect="Content" ObjectID="_1540966800" r:id="rId2492"/>
        </w:object>
      </w:r>
      <w:r>
        <w:t>.</w:t>
      </w:r>
      <w:r>
        <w:tab/>
      </w:r>
      <w:r w:rsidR="006821A7">
        <w:fldChar w:fldCharType="begin"/>
      </w:r>
      <w:r w:rsidR="006821A7">
        <w:instrText xml:space="preserve"> MACROBUTTON MTPlaceRef \* MERGEFORMAT </w:instrText>
      </w:r>
      <w:r w:rsidR="0050564A">
        <w:fldChar w:fldCharType="begin"/>
      </w:r>
      <w:r w:rsidR="0050564A">
        <w:instrText xml:space="preserve"> SEQ MTEqn \h \* MERGEFORMAT </w:instrText>
      </w:r>
      <w:r w:rsidR="0050564A">
        <w:fldChar w:fldCharType="end"/>
      </w:r>
      <w:r w:rsidR="006821A7">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rsidR="006821A7">
        <w:instrText>.</w:instrText>
      </w:r>
      <w:r w:rsidR="005232C6">
        <w:fldChar w:fldCharType="begin"/>
      </w:r>
      <w:r w:rsidR="005232C6">
        <w:instrText xml:space="preserve"> SEQ MTEqn \c \* Arabic \* MERGEFORMAT </w:instrText>
      </w:r>
      <w:r w:rsidR="005232C6">
        <w:fldChar w:fldCharType="separate"/>
      </w:r>
      <w:r w:rsidR="00843CC3">
        <w:rPr>
          <w:noProof/>
        </w:rPr>
        <w:instrText>195</w:instrText>
      </w:r>
      <w:r w:rsidR="005232C6">
        <w:rPr>
          <w:noProof/>
        </w:rPr>
        <w:fldChar w:fldCharType="end"/>
      </w:r>
      <w:r w:rsidR="006821A7">
        <w:instrText>)</w:instrText>
      </w:r>
      <w:r w:rsidR="006821A7">
        <w:fldChar w:fldCharType="end"/>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196</w:instrText>
      </w:r>
      <w:r w:rsidR="005232C6">
        <w:rPr>
          <w:noProof/>
        </w:rPr>
        <w:fldChar w:fldCharType="end"/>
      </w:r>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4587CCEF"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r w:rsidR="005232C6">
        <w:fldChar w:fldCharType="begin"/>
      </w:r>
      <w:r w:rsidR="005232C6">
        <w:instrText xml:space="preserve"> REF ZEqnNum548850 \! \* MERGEFORMAT </w:instrText>
      </w:r>
      <w:r w:rsidR="005232C6">
        <w:fldChar w:fldCharType="separate"/>
      </w:r>
      <w:r w:rsidR="00843CC3">
        <w:instrText>(3.189)</w:instrText>
      </w:r>
      <w:r w:rsidR="005232C6">
        <w:fldChar w:fldCharType="end"/>
      </w:r>
      <w:r>
        <w:fldChar w:fldCharType="end"/>
      </w:r>
      <w:r>
        <w:t xml:space="preserve"> can be rewritten as,</w:t>
      </w:r>
    </w:p>
    <w:p w14:paraId="4D574F6E" w14:textId="651BEDF6" w:rsidR="008C7882" w:rsidRDefault="008C7882" w:rsidP="008C7882">
      <w:pPr>
        <w:pStyle w:val="MTDisplayEquation"/>
      </w:pPr>
      <w:r>
        <w:tab/>
      </w:r>
      <w:r w:rsidR="00DF221F" w:rsidRPr="00DF221F">
        <w:rPr>
          <w:position w:val="-16"/>
        </w:rPr>
        <w:object w:dxaOrig="6380" w:dyaOrig="440" w14:anchorId="2CE4D9D6">
          <v:shape id="_x0000_i2259" type="#_x0000_t75" style="width:319pt;height:22pt" o:ole="">
            <v:imagedata r:id="rId2493" o:title=""/>
          </v:shape>
          <o:OLEObject Type="Embed" ProgID="Equation.DSMT4" ShapeID="_x0000_i2259" DrawAspect="Content" ObjectID="_1540966801" r:id="rId249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w:instrText>
      </w:r>
      <w:r w:rsidR="005232C6">
        <w:instrText xml:space="preserve">ERGEFORMAT </w:instrText>
      </w:r>
      <w:r w:rsidR="005232C6">
        <w:fldChar w:fldCharType="separate"/>
      </w:r>
      <w:r w:rsidR="00843CC3">
        <w:rPr>
          <w:noProof/>
        </w:rPr>
        <w:instrText>197</w:instrText>
      </w:r>
      <w:r w:rsidR="005232C6">
        <w:rPr>
          <w:noProof/>
        </w:rPr>
        <w:fldChar w:fldCharType="end"/>
      </w:r>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543" w:name="_Toc467221650"/>
      <w:r>
        <w:t>Line Search Method</w:t>
      </w:r>
      <w:bookmarkEnd w:id="543"/>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335A533A" w:rsidR="008C7882" w:rsidRDefault="008C7882" w:rsidP="008C7882">
      <w:pPr>
        <w:pStyle w:val="MTDisplayEquation"/>
      </w:pPr>
      <w:r>
        <w:tab/>
      </w:r>
      <w:r w:rsidR="00DF221F" w:rsidRPr="00DF221F">
        <w:rPr>
          <w:position w:val="-12"/>
        </w:rPr>
        <w:object w:dxaOrig="1359" w:dyaOrig="360" w14:anchorId="78091010">
          <v:shape id="_x0000_i2260" type="#_x0000_t75" style="width:68pt;height:18.5pt" o:ole="">
            <v:imagedata r:id="rId2495" o:title=""/>
          </v:shape>
          <o:OLEObject Type="Embed" ProgID="Equation.DSMT4" ShapeID="_x0000_i2260" DrawAspect="Content" ObjectID="_1540966802" r:id="rId249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198</w:instrText>
      </w:r>
      <w:r w:rsidR="005232C6">
        <w:rPr>
          <w:noProof/>
        </w:rPr>
        <w:fldChar w:fldCharType="end"/>
      </w:r>
      <w:r>
        <w:instrText>)</w:instrText>
      </w:r>
      <w:r>
        <w:fldChar w:fldCharType="end"/>
      </w:r>
    </w:p>
    <w:p w14:paraId="6A4AB99A" w14:textId="64F864F5" w:rsidR="008C7882" w:rsidRDefault="008C7882" w:rsidP="008C7882">
      <w:r>
        <w:t xml:space="preserve">The value of </w:t>
      </w:r>
      <w:r>
        <w:rPr>
          <w:i/>
        </w:rPr>
        <w:t xml:space="preserve">s </w:t>
      </w:r>
      <w:r>
        <w:t xml:space="preserve">is usually chosen so that the total potential energy </w:t>
      </w:r>
      <w:r w:rsidR="00DF221F" w:rsidRPr="00DF221F">
        <w:rPr>
          <w:position w:val="-14"/>
        </w:rPr>
        <w:object w:dxaOrig="1960" w:dyaOrig="400" w14:anchorId="2BF1B0E4">
          <v:shape id="_x0000_i2261" type="#_x0000_t75" style="width:98pt;height:20pt" o:ole="">
            <v:imagedata r:id="rId2497" o:title=""/>
          </v:shape>
          <o:OLEObject Type="Embed" ProgID="Equation.DSMT4" ShapeID="_x0000_i2261" DrawAspect="Content" ObjectID="_1540966803" r:id="rId2498"/>
        </w:object>
      </w:r>
      <w:r>
        <w:t xml:space="preserve">at the end of the iteration is minimized in the direction of </w:t>
      </w:r>
      <w:r>
        <w:rPr>
          <w:b/>
        </w:rPr>
        <w:t>u</w:t>
      </w:r>
      <w:r>
        <w:t xml:space="preserve">. This is equivalent to the requirement that the residual force </w:t>
      </w:r>
      <w:r w:rsidR="00DF221F" w:rsidRPr="00DF221F">
        <w:rPr>
          <w:position w:val="-14"/>
        </w:rPr>
        <w:object w:dxaOrig="1160" w:dyaOrig="400" w14:anchorId="4AA90E05">
          <v:shape id="_x0000_i2262" type="#_x0000_t75" style="width:58pt;height:20pt" o:ole="">
            <v:imagedata r:id="rId2499" o:title=""/>
          </v:shape>
          <o:OLEObject Type="Embed" ProgID="Equation.DSMT4" ShapeID="_x0000_i2262" DrawAspect="Content" ObjectID="_1540966804" r:id="rId2500"/>
        </w:object>
      </w:r>
      <w:r>
        <w:t xml:space="preserve">at the end of the iteration is orthogonal to </w:t>
      </w:r>
      <w:r>
        <w:rPr>
          <w:b/>
        </w:rPr>
        <w:t>u</w:t>
      </w:r>
      <w:r>
        <w:t>:</w:t>
      </w:r>
    </w:p>
    <w:p w14:paraId="4FBF390A" w14:textId="7BD9F801" w:rsidR="008C7882" w:rsidRDefault="008C7882" w:rsidP="008C7882">
      <w:pPr>
        <w:pStyle w:val="MTDisplayEquation"/>
      </w:pPr>
      <w:r>
        <w:tab/>
      </w:r>
      <w:r w:rsidR="00DF221F" w:rsidRPr="00DF221F">
        <w:rPr>
          <w:position w:val="-14"/>
        </w:rPr>
        <w:object w:dxaOrig="2460" w:dyaOrig="400" w14:anchorId="6AC0097E">
          <v:shape id="_x0000_i2263" type="#_x0000_t75" style="width:123pt;height:20pt" o:ole="">
            <v:imagedata r:id="rId2501" o:title=""/>
          </v:shape>
          <o:OLEObject Type="Embed" ProgID="Equation.DSMT4" ShapeID="_x0000_i2263" DrawAspect="Content" ObjectID="_1540966805" r:id="rId250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199</w:instrText>
      </w:r>
      <w:r w:rsidR="005232C6">
        <w:rPr>
          <w:noProof/>
        </w:rPr>
        <w:fldChar w:fldCharType="end"/>
      </w:r>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1ECFB52F" w:rsidR="008C7882" w:rsidRDefault="008C7882" w:rsidP="008C7882">
      <w:pPr>
        <w:pStyle w:val="MTDisplayEquation"/>
      </w:pPr>
      <w:r>
        <w:tab/>
      </w:r>
      <w:r w:rsidR="00DF221F" w:rsidRPr="00DF221F">
        <w:rPr>
          <w:position w:val="-16"/>
        </w:rPr>
        <w:object w:dxaOrig="1620" w:dyaOrig="440" w14:anchorId="4531E2D1">
          <v:shape id="_x0000_i2264" type="#_x0000_t75" style="width:81pt;height:22pt" o:ole="">
            <v:imagedata r:id="rId2503" o:title=""/>
          </v:shape>
          <o:OLEObject Type="Embed" ProgID="Equation.DSMT4" ShapeID="_x0000_i2264" DrawAspect="Content" ObjectID="_1540966806" r:id="rId250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544" w:name="ZEqnNum769174"/>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200</w:instrText>
      </w:r>
      <w:r w:rsidR="005232C6">
        <w:rPr>
          <w:noProof/>
        </w:rPr>
        <w:fldChar w:fldCharType="end"/>
      </w:r>
      <w:r>
        <w:instrText>)</w:instrText>
      </w:r>
      <w:bookmarkEnd w:id="544"/>
      <w:r>
        <w:fldChar w:fldCharType="end"/>
      </w:r>
    </w:p>
    <w:p w14:paraId="2349FDE6" w14:textId="073C7711" w:rsidR="008C7882" w:rsidRDefault="008C7882" w:rsidP="008C7882">
      <w:r>
        <w:t xml:space="preserve">where typically a value of </w:t>
      </w:r>
      <w:r w:rsidR="00DF221F" w:rsidRPr="00DF221F">
        <w:rPr>
          <w:position w:val="-10"/>
        </w:rPr>
        <w:object w:dxaOrig="780" w:dyaOrig="320" w14:anchorId="3350768D">
          <v:shape id="_x0000_i2265" type="#_x0000_t75" style="width:39pt;height:16pt" o:ole="">
            <v:imagedata r:id="rId2505" o:title=""/>
          </v:shape>
          <o:OLEObject Type="Embed" ProgID="Equation.DSMT4" ShapeID="_x0000_i2265" DrawAspect="Content" ObjectID="_1540966807" r:id="rId2506"/>
        </w:object>
      </w:r>
      <w:r>
        <w:t xml:space="preserve">is used. Under normal conditions the value </w:t>
      </w:r>
      <w:r w:rsidR="00DF221F" w:rsidRPr="00DF221F">
        <w:rPr>
          <w:position w:val="-6"/>
        </w:rPr>
        <w:object w:dxaOrig="499" w:dyaOrig="279" w14:anchorId="18F5BED6">
          <v:shape id="_x0000_i2266" type="#_x0000_t75" style="width:25pt;height:14pt" o:ole="">
            <v:imagedata r:id="rId2507" o:title=""/>
          </v:shape>
          <o:OLEObject Type="Embed" ProgID="Equation.DSMT4" ShapeID="_x0000_i2266" DrawAspect="Content" ObjectID="_1540966808" r:id="rId2508"/>
        </w:object>
      </w:r>
      <w:r>
        <w:t xml:space="preserve"> automatically satisfies equation </w:t>
      </w:r>
      <w:r>
        <w:fldChar w:fldCharType="begin"/>
      </w:r>
      <w:r>
        <w:instrText xml:space="preserve"> GOTOBUTTON ZEqnNum769174  \* MERGEFORMAT </w:instrText>
      </w:r>
      <w:r w:rsidR="005232C6">
        <w:fldChar w:fldCharType="begin"/>
      </w:r>
      <w:r w:rsidR="005232C6">
        <w:instrText xml:space="preserve"> REF ZEqnNum769174 \! \* MERGEFORMAT </w:instrText>
      </w:r>
      <w:r w:rsidR="005232C6">
        <w:fldChar w:fldCharType="separate"/>
      </w:r>
      <w:r w:rsidR="00843CC3">
        <w:instrText>(3.200)</w:instrText>
      </w:r>
      <w:r w:rsidR="005232C6">
        <w:fldChar w:fldCharType="end"/>
      </w:r>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DF221F" w:rsidRPr="00DF221F">
        <w:rPr>
          <w:position w:val="-14"/>
        </w:rPr>
        <w:object w:dxaOrig="560" w:dyaOrig="400" w14:anchorId="6CD725D6">
          <v:shape id="_x0000_i2267" type="#_x0000_t75" style="width:27.5pt;height:20pt" o:ole="">
            <v:imagedata r:id="rId2509" o:title=""/>
          </v:shape>
          <o:OLEObject Type="Embed" ProgID="Equation.DSMT4" ShapeID="_x0000_i2267" DrawAspect="Content" ObjectID="_1540966809" r:id="rId2510"/>
        </w:object>
      </w:r>
      <w:r>
        <w:t xml:space="preserve">as a quadratic in </w:t>
      </w:r>
      <w:r>
        <w:rPr>
          <w:i/>
        </w:rPr>
        <w:t>s</w:t>
      </w:r>
      <w:r>
        <w:t>:</w:t>
      </w:r>
    </w:p>
    <w:p w14:paraId="689E3020" w14:textId="435E9906" w:rsidR="008C7882" w:rsidRDefault="008C7882" w:rsidP="008C7882">
      <w:pPr>
        <w:pStyle w:val="MTDisplayEquation"/>
      </w:pPr>
      <w:r>
        <w:tab/>
      </w:r>
      <w:r w:rsidR="00DF221F" w:rsidRPr="00DF221F">
        <w:rPr>
          <w:position w:val="-14"/>
        </w:rPr>
        <w:object w:dxaOrig="3140" w:dyaOrig="400" w14:anchorId="76B3FA49">
          <v:shape id="_x0000_i2268" type="#_x0000_t75" style="width:156.5pt;height:20pt" o:ole="">
            <v:imagedata r:id="rId2511" o:title=""/>
          </v:shape>
          <o:OLEObject Type="Embed" ProgID="Equation.DSMT4" ShapeID="_x0000_i2268" DrawAspect="Content" ObjectID="_1540966810" r:id="rId251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201</w:instrText>
      </w:r>
      <w:r w:rsidR="005232C6">
        <w:rPr>
          <w:noProof/>
        </w:rPr>
        <w:fldChar w:fldCharType="end"/>
      </w:r>
      <w:r>
        <w:instrText>)</w:instrText>
      </w:r>
      <w:r>
        <w:fldChar w:fldCharType="end"/>
      </w:r>
    </w:p>
    <w:p w14:paraId="17A93815" w14:textId="77777777" w:rsidR="008C7882" w:rsidRDefault="008C7882" w:rsidP="008C7882">
      <w:r>
        <w:t xml:space="preserve">which yields a value for </w:t>
      </w:r>
      <w:r>
        <w:rPr>
          <w:i/>
        </w:rPr>
        <w:t xml:space="preserve">s </w:t>
      </w:r>
      <w:r>
        <w:t>as</w:t>
      </w:r>
    </w:p>
    <w:p w14:paraId="51D94C27" w14:textId="4B0D3A01" w:rsidR="008C7882" w:rsidRDefault="008C7882" w:rsidP="008C7882">
      <w:pPr>
        <w:pStyle w:val="MTDisplayEquation"/>
      </w:pPr>
      <w:r>
        <w:tab/>
      </w:r>
      <w:r w:rsidR="00DF221F" w:rsidRPr="00DF221F">
        <w:rPr>
          <w:position w:val="-32"/>
        </w:rPr>
        <w:object w:dxaOrig="2960" w:dyaOrig="820" w14:anchorId="1FABBC71">
          <v:shape id="_x0000_i2269" type="#_x0000_t75" style="width:147.5pt;height:41pt" o:ole="">
            <v:imagedata r:id="rId2513" o:title=""/>
          </v:shape>
          <o:OLEObject Type="Embed" ProgID="Equation.DSMT4" ShapeID="_x0000_i2269" DrawAspect="Content" ObjectID="_1540966811" r:id="rId251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202</w:instrText>
      </w:r>
      <w:r w:rsidR="005232C6">
        <w:rPr>
          <w:noProof/>
        </w:rPr>
        <w:fldChar w:fldCharType="end"/>
      </w:r>
      <w:r>
        <w:instrText>)</w:instrText>
      </w:r>
      <w:r>
        <w:fldChar w:fldCharType="end"/>
      </w:r>
    </w:p>
    <w:p w14:paraId="184B5BCC" w14:textId="0FE96F2D" w:rsidR="008C7882" w:rsidRDefault="008C7882" w:rsidP="008C7882">
      <w:r>
        <w:t xml:space="preserve">If </w:t>
      </w:r>
      <w:r w:rsidR="00DF221F" w:rsidRPr="00DF221F">
        <w:rPr>
          <w:position w:val="-6"/>
        </w:rPr>
        <w:object w:dxaOrig="540" w:dyaOrig="279" w14:anchorId="18BFB3C1">
          <v:shape id="_x0000_i2270" type="#_x0000_t75" style="width:27pt;height:14pt" o:ole="">
            <v:imagedata r:id="rId2515" o:title=""/>
          </v:shape>
          <o:OLEObject Type="Embed" ProgID="Equation.DSMT4" ShapeID="_x0000_i2270" DrawAspect="Content" ObjectID="_1540966812" r:id="rId2516"/>
        </w:object>
      </w:r>
      <w:r>
        <w:t xml:space="preserve">, the square root is positive and a first improved value for </w:t>
      </w:r>
      <w:r>
        <w:rPr>
          <w:i/>
        </w:rPr>
        <w:t xml:space="preserve">s </w:t>
      </w:r>
      <w:r>
        <w:t>is obtained:</w:t>
      </w:r>
    </w:p>
    <w:p w14:paraId="1E0D5C9B" w14:textId="3FBEE360" w:rsidR="008C7882" w:rsidRDefault="008C7882" w:rsidP="008C7882">
      <w:pPr>
        <w:pStyle w:val="MTDisplayEquation"/>
      </w:pPr>
      <w:r>
        <w:tab/>
      </w:r>
      <w:r w:rsidR="00DF221F" w:rsidRPr="00DF221F">
        <w:rPr>
          <w:position w:val="-30"/>
        </w:rPr>
        <w:object w:dxaOrig="1860" w:dyaOrig="800" w14:anchorId="2A34E994">
          <v:shape id="_x0000_i2271" type="#_x0000_t75" style="width:93pt;height:40pt" o:ole="">
            <v:imagedata r:id="rId2517" o:title=""/>
          </v:shape>
          <o:OLEObject Type="Embed" ProgID="Equation.DSMT4" ShapeID="_x0000_i2271" DrawAspect="Content" ObjectID="_1540966813" r:id="rId251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3</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203</w:instrText>
      </w:r>
      <w:r w:rsidR="005232C6">
        <w:rPr>
          <w:noProof/>
        </w:rPr>
        <w:fldChar w:fldCharType="end"/>
      </w:r>
      <w:r>
        <w:instrText>)</w:instrText>
      </w:r>
      <w:r>
        <w:fldChar w:fldCharType="end"/>
      </w:r>
    </w:p>
    <w:p w14:paraId="01A66255" w14:textId="22AFB2D3" w:rsidR="008C7882" w:rsidRPr="00C02F9F" w:rsidRDefault="008C7882" w:rsidP="008C7882">
      <w:r>
        <w:t xml:space="preserve">If </w:t>
      </w:r>
      <w:r w:rsidR="00DF221F" w:rsidRPr="00DF221F">
        <w:rPr>
          <w:position w:val="-6"/>
        </w:rPr>
        <w:object w:dxaOrig="540" w:dyaOrig="279" w14:anchorId="17E4242B">
          <v:shape id="_x0000_i2272" type="#_x0000_t75" style="width:27pt;height:14pt" o:ole="">
            <v:imagedata r:id="rId2519" o:title=""/>
          </v:shape>
          <o:OLEObject Type="Embed" ProgID="Equation.DSMT4" ShapeID="_x0000_i2272" DrawAspect="Content" ObjectID="_1540966814" r:id="rId2520"/>
        </w:object>
      </w:r>
      <w:r>
        <w:t xml:space="preserve"> the </w:t>
      </w:r>
      <w:r>
        <w:rPr>
          <w:i/>
        </w:rPr>
        <w:t xml:space="preserve">s </w:t>
      </w:r>
      <w:r>
        <w:t xml:space="preserve">can be obtained by using the value that minimizes the quadratic function, that is, </w:t>
      </w:r>
      <w:r w:rsidR="00DF221F" w:rsidRPr="00DF221F">
        <w:rPr>
          <w:position w:val="-12"/>
        </w:rPr>
        <w:object w:dxaOrig="859" w:dyaOrig="360" w14:anchorId="789D2EB4">
          <v:shape id="_x0000_i2273" type="#_x0000_t75" style="width:42.5pt;height:18.5pt" o:ole="">
            <v:imagedata r:id="rId2521" o:title=""/>
          </v:shape>
          <o:OLEObject Type="Embed" ProgID="Equation.DSMT4" ShapeID="_x0000_i2273" DrawAspect="Content" ObjectID="_1540966815" r:id="rId2522"/>
        </w:object>
      </w:r>
      <w:r>
        <w:t xml:space="preserve">. This procedure is now repeated with </w:t>
      </w:r>
      <w:r w:rsidR="00DF221F" w:rsidRPr="00DF221F">
        <w:rPr>
          <w:position w:val="-14"/>
        </w:rPr>
        <w:object w:dxaOrig="520" w:dyaOrig="400" w14:anchorId="23CFBCDE">
          <v:shape id="_x0000_i2274" type="#_x0000_t75" style="width:26pt;height:20pt" o:ole="">
            <v:imagedata r:id="rId2523" o:title=""/>
          </v:shape>
          <o:OLEObject Type="Embed" ProgID="Equation.DSMT4" ShapeID="_x0000_i2274" DrawAspect="Content" ObjectID="_1540966816" r:id="rId2524"/>
        </w:object>
      </w:r>
      <w:r>
        <w:t xml:space="preserve"> replaced by </w:t>
      </w:r>
      <w:r w:rsidR="00DF221F" w:rsidRPr="00DF221F">
        <w:rPr>
          <w:position w:val="-14"/>
        </w:rPr>
        <w:object w:dxaOrig="620" w:dyaOrig="400" w14:anchorId="1039A2AD">
          <v:shape id="_x0000_i2275" type="#_x0000_t75" style="width:31pt;height:20pt" o:ole="">
            <v:imagedata r:id="rId2525" o:title=""/>
          </v:shape>
          <o:OLEObject Type="Embed" ProgID="Equation.DSMT4" ShapeID="_x0000_i2275" DrawAspect="Content" ObjectID="_1540966817" r:id="rId2526"/>
        </w:object>
      </w:r>
      <w:r>
        <w:t xml:space="preserve"> until equation </w:t>
      </w:r>
      <w:r>
        <w:fldChar w:fldCharType="begin"/>
      </w:r>
      <w:r>
        <w:instrText xml:space="preserve"> GOTOBUTTON ZEqnNum769174  \* MERGEFORMAT </w:instrText>
      </w:r>
      <w:r w:rsidR="005232C6">
        <w:fldChar w:fldCharType="begin"/>
      </w:r>
      <w:r w:rsidR="005232C6">
        <w:instrText xml:space="preserve"> REF ZEqnNum769174 \! \* MERGEFORMAT </w:instrText>
      </w:r>
      <w:r w:rsidR="005232C6">
        <w:fldChar w:fldCharType="separate"/>
      </w:r>
      <w:r w:rsidR="00843CC3">
        <w:instrText>(3.200)</w:instrText>
      </w:r>
      <w:r w:rsidR="005232C6">
        <w:fldChar w:fldCharType="end"/>
      </w:r>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545" w:name="_Ref300825953"/>
      <w:bookmarkStart w:id="546" w:name="_Toc467221651"/>
      <w:r>
        <w:lastRenderedPageBreak/>
        <w:t>Element Library</w:t>
      </w:r>
      <w:bookmarkEnd w:id="545"/>
      <w:bookmarkEnd w:id="546"/>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547" w:name="_Toc467221652"/>
      <w:r>
        <w:t>Solid Elements</w:t>
      </w:r>
      <w:bookmarkEnd w:id="547"/>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54D12B44" w:rsidR="008C7882" w:rsidRDefault="008C7882" w:rsidP="008C7882">
      <w:pPr>
        <w:pStyle w:val="MTDisplayEquation"/>
      </w:pPr>
      <w:r>
        <w:tab/>
      </w:r>
      <w:r w:rsidR="00DF221F" w:rsidRPr="00DF221F">
        <w:rPr>
          <w:position w:val="-28"/>
        </w:rPr>
        <w:object w:dxaOrig="2480" w:dyaOrig="680" w14:anchorId="501DF027">
          <v:shape id="_x0000_i2276" type="#_x0000_t75" style="width:124pt;height:33.5pt" o:ole="">
            <v:imagedata r:id="rId2527" o:title=""/>
          </v:shape>
          <o:OLEObject Type="Embed" ProgID="Equation.DSMT4" ShapeID="_x0000_i2276" DrawAspect="Content" ObjectID="_1540966818" r:id="rId2528"/>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\r 4 \h \* MERGEFORMAT </w:instrText>
      </w:r>
      <w:r w:rsidR="0050564A">
        <w:fldChar w:fldCharType="end"/>
      </w:r>
      <w:r w:rsidR="004F1C97">
        <w:fldChar w:fldCharType="end"/>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4</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1</w:instrText>
      </w:r>
      <w:r w:rsidR="005232C6">
        <w:rPr>
          <w:noProof/>
        </w:rPr>
        <w:fldChar w:fldCharType="end"/>
      </w:r>
      <w:r w:rsidR="004F1C97">
        <w:instrText>)</w:instrText>
      </w:r>
      <w:r w:rsidR="004F1C97">
        <w:fldChar w:fldCharType="end"/>
      </w:r>
    </w:p>
    <w:p w14:paraId="0668FCD8" w14:textId="72F1A7F8" w:rsidR="008C7882" w:rsidRDefault="008C7882" w:rsidP="008C7882">
      <w:r>
        <w:t xml:space="preserve">Here, </w:t>
      </w:r>
      <w:r w:rsidRPr="00206084">
        <w:rPr>
          <w:i/>
        </w:rPr>
        <w:t>n</w:t>
      </w:r>
      <w:r>
        <w:t xml:space="preserve"> is the number of nodes, </w:t>
      </w:r>
      <w:r w:rsidRPr="00206084">
        <w:rPr>
          <w:i/>
        </w:rPr>
        <w:t>r</w:t>
      </w:r>
      <w:r>
        <w:t xml:space="preserve">, </w:t>
      </w:r>
      <w:r>
        <w:rPr>
          <w:i/>
        </w:rPr>
        <w:t>s</w:t>
      </w:r>
      <w:r>
        <w:t xml:space="preserve"> and </w:t>
      </w:r>
      <w:r>
        <w:rPr>
          <w:i/>
        </w:rPr>
        <w:t>t</w:t>
      </w:r>
      <w:r>
        <w:t xml:space="preserve"> are the isoparametric coordinates, </w:t>
      </w:r>
      <w:r w:rsidR="00DF221F" w:rsidRPr="00DF221F">
        <w:rPr>
          <w:position w:val="-12"/>
        </w:rPr>
        <w:object w:dxaOrig="300" w:dyaOrig="360" w14:anchorId="0AD6C5E8">
          <v:shape id="_x0000_i2277" type="#_x0000_t75" style="width:15pt;height:18.5pt" o:ole="">
            <v:imagedata r:id="rId2529" o:title=""/>
          </v:shape>
          <o:OLEObject Type="Embed" ProgID="Equation.DSMT4" ShapeID="_x0000_i2277" DrawAspect="Content" ObjectID="_1540966819" r:id="rId2530"/>
        </w:object>
      </w:r>
      <w:r>
        <w:t xml:space="preserve"> are the element shape functions and </w:t>
      </w:r>
      <w:r w:rsidR="00DF221F" w:rsidRPr="00DF221F">
        <w:rPr>
          <w:position w:val="-12"/>
        </w:rPr>
        <w:object w:dxaOrig="240" w:dyaOrig="360" w14:anchorId="6C6CC292">
          <v:shape id="_x0000_i2278" type="#_x0000_t75" style="width:12pt;height:18.5pt" o:ole="">
            <v:imagedata r:id="rId2531" o:title=""/>
          </v:shape>
          <o:OLEObject Type="Embed" ProgID="Equation.DSMT4" ShapeID="_x0000_i2278" DrawAspect="Content" ObjectID="_1540966820" r:id="rId2532"/>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4CC1FB42" w:rsidR="008C7882" w:rsidRDefault="008C7882" w:rsidP="008C7882">
      <w:pPr>
        <w:pStyle w:val="MTDisplayEquation"/>
      </w:pPr>
      <w:r>
        <w:tab/>
      </w:r>
      <w:r w:rsidR="00DF221F" w:rsidRPr="00DF221F">
        <w:rPr>
          <w:position w:val="-32"/>
        </w:rPr>
        <w:object w:dxaOrig="4180" w:dyaOrig="720" w14:anchorId="194E5600">
          <v:shape id="_x0000_i2279" type="#_x0000_t75" style="width:209pt;height:36pt" o:ole="">
            <v:imagedata r:id="rId2533" o:title=""/>
          </v:shape>
          <o:OLEObject Type="Embed" ProgID="Equation.DSMT4" ShapeID="_x0000_i2279" DrawAspect="Content" ObjectID="_1540966821" r:id="rId2534"/>
        </w:object>
      </w:r>
      <w:r w:rsidR="00DC6A9C">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4</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2</w:instrText>
      </w:r>
      <w:r w:rsidR="005232C6">
        <w:rPr>
          <w:noProof/>
        </w:rPr>
        <w:fldChar w:fldCharType="end"/>
      </w:r>
      <w:r w:rsidR="004F1C97">
        <w:instrText>)</w:instrText>
      </w:r>
      <w:r w:rsidR="004F1C97">
        <w:fldChar w:fldCharType="end"/>
      </w:r>
    </w:p>
    <w:p w14:paraId="32C478DE" w14:textId="78C13B0C" w:rsidR="008C7882" w:rsidRPr="00206084" w:rsidRDefault="008C7882" w:rsidP="008C7882">
      <w:r>
        <w:t xml:space="preserve">Here, </w:t>
      </w:r>
      <w:r w:rsidR="00DF221F" w:rsidRPr="00025957">
        <w:rPr>
          <w:position w:val="-4"/>
        </w:rPr>
        <w:object w:dxaOrig="200" w:dyaOrig="200" w14:anchorId="21ED3079">
          <v:shape id="_x0000_i2280" type="#_x0000_t75" style="width:10pt;height:10pt" o:ole="">
            <v:imagedata r:id="rId2535" o:title=""/>
          </v:shape>
          <o:OLEObject Type="Embed" ProgID="Equation.DSMT4" ShapeID="_x0000_i2280" DrawAspect="Content" ObjectID="_1540966822" r:id="rId2536"/>
        </w:object>
      </w:r>
      <w:r w:rsidR="000A0A53">
        <w:t xml:space="preserve"> </w:t>
      </w:r>
      <w:r>
        <w:t xml:space="preserve">is the biunit cube, </w:t>
      </w:r>
      <w:r>
        <w:rPr>
          <w:i/>
        </w:rPr>
        <w:t>m</w:t>
      </w:r>
      <w:r>
        <w:t xml:space="preserve"> is the number of integration points, </w:t>
      </w:r>
      <w:r w:rsidR="00DF221F" w:rsidRPr="00DF221F">
        <w:rPr>
          <w:position w:val="-12"/>
        </w:rPr>
        <w:object w:dxaOrig="200" w:dyaOrig="360" w14:anchorId="155E7CAB">
          <v:shape id="_x0000_i2281" type="#_x0000_t75" style="width:10pt;height:18.5pt" o:ole="">
            <v:imagedata r:id="rId2537" o:title=""/>
          </v:shape>
          <o:OLEObject Type="Embed" ProgID="Equation.DSMT4" ShapeID="_x0000_i2281" DrawAspect="Content" ObjectID="_1540966823" r:id="rId2538"/>
        </w:object>
      </w:r>
      <w:r>
        <w:t xml:space="preserve">are the location of the integration points in isoparametric coordinates, </w:t>
      </w:r>
      <w:r>
        <w:rPr>
          <w:i/>
        </w:rPr>
        <w:t>J</w:t>
      </w:r>
      <w:r>
        <w:t xml:space="preserve"> is the Jacobian of the transformation </w:t>
      </w:r>
      <w:r w:rsidR="00DF221F" w:rsidRPr="00DF221F">
        <w:rPr>
          <w:position w:val="-14"/>
        </w:rPr>
        <w:object w:dxaOrig="1240" w:dyaOrig="400" w14:anchorId="17A9F0B2">
          <v:shape id="_x0000_i2282" type="#_x0000_t75" style="width:62pt;height:20pt" o:ole="">
            <v:imagedata r:id="rId2539" o:title=""/>
          </v:shape>
          <o:OLEObject Type="Embed" ProgID="Equation.DSMT4" ShapeID="_x0000_i2282" DrawAspect="Content" ObjectID="_1540966824" r:id="rId2540"/>
        </w:object>
      </w:r>
      <w:r>
        <w:t xml:space="preserve">, and </w:t>
      </w:r>
      <w:r w:rsidR="00DF221F" w:rsidRPr="00DF221F">
        <w:rPr>
          <w:position w:val="-12"/>
        </w:rPr>
        <w:object w:dxaOrig="279" w:dyaOrig="360" w14:anchorId="10EA7F30">
          <v:shape id="_x0000_i2283" type="#_x0000_t75" style="width:14pt;height:18.5pt" o:ole="">
            <v:imagedata r:id="rId2541" o:title=""/>
          </v:shape>
          <o:OLEObject Type="Embed" ProgID="Equation.DSMT4" ShapeID="_x0000_i2283" DrawAspect="Content" ObjectID="_1540966825" r:id="rId2542"/>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AFA10A9" w:rsidR="008C7882" w:rsidRDefault="008C7882" w:rsidP="008C7882">
      <w:r>
        <w:t xml:space="preserve">Most fully integrated solid elements are unsuitable for the analysis of (nearly-) incompressible material behavior. To deal with this type of deformation, a three-field element implementation is available in FEBio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548" w:name="_Toc467221653"/>
      <w:r>
        <w:t xml:space="preserve">Hexahedral </w:t>
      </w:r>
      <w:r w:rsidR="0081541F">
        <w:t>E</w:t>
      </w:r>
      <w:r>
        <w:t>lements</w:t>
      </w:r>
      <w:bookmarkEnd w:id="548"/>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5384FB76" w:rsidR="008C7882" w:rsidRDefault="008C7882" w:rsidP="008C7882">
      <w:pPr>
        <w:pStyle w:val="MTDisplayEquation"/>
      </w:pPr>
      <w:r>
        <w:lastRenderedPageBreak/>
        <w:tab/>
      </w:r>
      <w:r w:rsidR="00DF221F" w:rsidRPr="00DF221F">
        <w:rPr>
          <w:position w:val="-252"/>
        </w:rPr>
        <w:object w:dxaOrig="2600" w:dyaOrig="5160" w14:anchorId="0859883E">
          <v:shape id="_x0000_i2284" type="#_x0000_t75" style="width:129.5pt;height:258pt" o:ole="">
            <v:imagedata r:id="rId2543" o:title=""/>
          </v:shape>
          <o:OLEObject Type="Embed" ProgID="Equation.DSMT4" ShapeID="_x0000_i2284" DrawAspect="Content" ObjectID="_1540966826" r:id="rId2544"/>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4</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3</w:instrText>
      </w:r>
      <w:r w:rsidR="005232C6">
        <w:rPr>
          <w:noProof/>
        </w:rPr>
        <w:fldChar w:fldCharType="end"/>
      </w:r>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r w:rsidRPr="002A17FC">
              <w:rPr>
                <w:b/>
              </w:rPr>
              <w:t>r</w:t>
            </w:r>
          </w:p>
        </w:tc>
        <w:tc>
          <w:tcPr>
            <w:tcW w:w="2394" w:type="dxa"/>
            <w:shd w:val="clear" w:color="auto" w:fill="EEECE1"/>
          </w:tcPr>
          <w:p w14:paraId="5EAA00A2" w14:textId="77777777" w:rsidR="00A5384D" w:rsidRPr="002A17FC" w:rsidRDefault="00A5384D" w:rsidP="008C7882">
            <w:pPr>
              <w:rPr>
                <w:b/>
              </w:rPr>
            </w:pPr>
            <w:r w:rsidRPr="002A17FC">
              <w:rPr>
                <w:b/>
              </w:rPr>
              <w:t>s</w:t>
            </w:r>
          </w:p>
        </w:tc>
        <w:tc>
          <w:tcPr>
            <w:tcW w:w="2394" w:type="dxa"/>
            <w:shd w:val="clear" w:color="auto" w:fill="EEECE1"/>
          </w:tcPr>
          <w:p w14:paraId="3AE728DC" w14:textId="77777777" w:rsidR="00A5384D" w:rsidRPr="002A17FC" w:rsidRDefault="00A5384D" w:rsidP="008C7882">
            <w:pPr>
              <w:rPr>
                <w:b/>
              </w:rPr>
            </w:pPr>
            <w:r w:rsidRPr="002A17FC">
              <w:rPr>
                <w:b/>
              </w:rPr>
              <w:t>t</w:t>
            </w:r>
          </w:p>
        </w:tc>
        <w:tc>
          <w:tcPr>
            <w:tcW w:w="2394" w:type="dxa"/>
            <w:shd w:val="clear" w:color="auto" w:fill="EEECE1"/>
          </w:tcPr>
          <w:p w14:paraId="511749E0" w14:textId="77777777" w:rsidR="00A5384D" w:rsidRPr="002A17FC" w:rsidRDefault="00A5384D" w:rsidP="008C7882">
            <w:pPr>
              <w:rPr>
                <w:b/>
              </w:rPr>
            </w:pPr>
            <w:r w:rsidRPr="002A17FC">
              <w:rPr>
                <w:b/>
              </w:rPr>
              <w:t>w</w:t>
            </w:r>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549" w:name="_Toc467221654"/>
      <w:r>
        <w:t>Pentahedral Elements</w:t>
      </w:r>
      <w:bookmarkEnd w:id="549"/>
    </w:p>
    <w:p w14:paraId="7E9633AE" w14:textId="77777777" w:rsidR="008C7882" w:rsidRDefault="008C7882" w:rsidP="008C7882">
      <w:r>
        <w:t xml:space="preserve">Pentahedral elements (also knows as “wedge” elements) consist of six nodes and five faces.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10DFEF75" w:rsidR="008C7882" w:rsidRDefault="008C7882" w:rsidP="008C7882">
      <w:pPr>
        <w:pStyle w:val="MTDisplayEquation"/>
      </w:pPr>
      <w:r>
        <w:lastRenderedPageBreak/>
        <w:tab/>
      </w:r>
      <w:r w:rsidR="00DF221F" w:rsidRPr="00DF221F">
        <w:rPr>
          <w:position w:val="-186"/>
        </w:rPr>
        <w:object w:dxaOrig="2260" w:dyaOrig="3840" w14:anchorId="4E9D470E">
          <v:shape id="_x0000_i2285" type="#_x0000_t75" style="width:113pt;height:192pt" o:ole="">
            <v:imagedata r:id="rId2545" o:title=""/>
          </v:shape>
          <o:OLEObject Type="Embed" ProgID="Equation.DSMT4" ShapeID="_x0000_i2285" DrawAspect="Content" ObjectID="_1540966827" r:id="rId2546"/>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4</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4</w:instrText>
      </w:r>
      <w:r w:rsidR="005232C6">
        <w:rPr>
          <w:noProof/>
        </w:rPr>
        <w:fldChar w:fldCharType="end"/>
      </w:r>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r w:rsidRPr="002A17FC">
              <w:rPr>
                <w:b/>
              </w:rPr>
              <w:t>r</w:t>
            </w:r>
          </w:p>
        </w:tc>
        <w:tc>
          <w:tcPr>
            <w:tcW w:w="2394" w:type="dxa"/>
            <w:shd w:val="clear" w:color="auto" w:fill="EEECE1"/>
          </w:tcPr>
          <w:p w14:paraId="0D42F836" w14:textId="77777777" w:rsidR="00912318" w:rsidRPr="002A17FC" w:rsidRDefault="00912318" w:rsidP="008C7882">
            <w:pPr>
              <w:rPr>
                <w:b/>
              </w:rPr>
            </w:pPr>
            <w:r w:rsidRPr="002A17FC">
              <w:rPr>
                <w:b/>
              </w:rPr>
              <w:t>s</w:t>
            </w:r>
          </w:p>
        </w:tc>
        <w:tc>
          <w:tcPr>
            <w:tcW w:w="2394" w:type="dxa"/>
            <w:shd w:val="clear" w:color="auto" w:fill="EEECE1"/>
          </w:tcPr>
          <w:p w14:paraId="5D38D7ED" w14:textId="77777777" w:rsidR="00912318" w:rsidRPr="002A17FC" w:rsidRDefault="00912318" w:rsidP="008C7882">
            <w:pPr>
              <w:rPr>
                <w:b/>
              </w:rPr>
            </w:pPr>
            <w:r w:rsidRPr="002A17FC">
              <w:rPr>
                <w:b/>
              </w:rPr>
              <w:t>t</w:t>
            </w:r>
          </w:p>
        </w:tc>
        <w:tc>
          <w:tcPr>
            <w:tcW w:w="2394" w:type="dxa"/>
            <w:shd w:val="clear" w:color="auto" w:fill="EEECE1"/>
          </w:tcPr>
          <w:p w14:paraId="68C094A8" w14:textId="77777777" w:rsidR="00912318" w:rsidRPr="002A17FC" w:rsidRDefault="00912318" w:rsidP="008C7882">
            <w:pPr>
              <w:rPr>
                <w:b/>
              </w:rPr>
            </w:pPr>
            <w:r w:rsidRPr="002A17FC">
              <w:rPr>
                <w:b/>
              </w:rPr>
              <w:t>w</w:t>
            </w:r>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550" w:name="_Toc467221655"/>
      <w:r>
        <w:t>Tetrahedral Elements</w:t>
      </w:r>
      <w:bookmarkEnd w:id="550"/>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009E6873" w:rsidR="008C7882" w:rsidRDefault="008C7882" w:rsidP="008C7882">
      <w:pPr>
        <w:pStyle w:val="MTDisplayEquation"/>
      </w:pPr>
      <w:r>
        <w:tab/>
      </w:r>
      <w:r w:rsidR="00DF221F" w:rsidRPr="00DF221F">
        <w:rPr>
          <w:position w:val="-66"/>
        </w:rPr>
        <w:object w:dxaOrig="1560" w:dyaOrig="1440" w14:anchorId="113539EB">
          <v:shape id="_x0000_i2286" type="#_x0000_t75" style="width:78pt;height:1in" o:ole="">
            <v:imagedata r:id="rId2547" o:title=""/>
          </v:shape>
          <o:OLEObject Type="Embed" ProgID="Equation.DSMT4" ShapeID="_x0000_i2286" DrawAspect="Content" ObjectID="_1540966828" r:id="rId2548"/>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4</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5</w:instrText>
      </w:r>
      <w:r w:rsidR="005232C6">
        <w:rPr>
          <w:noProof/>
        </w:rPr>
        <w:fldChar w:fldCharType="end"/>
      </w:r>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r w:rsidRPr="002A17FC">
              <w:rPr>
                <w:b/>
              </w:rPr>
              <w:t>r</w:t>
            </w:r>
          </w:p>
        </w:tc>
        <w:tc>
          <w:tcPr>
            <w:tcW w:w="2394" w:type="dxa"/>
            <w:shd w:val="clear" w:color="auto" w:fill="EEECE1"/>
          </w:tcPr>
          <w:p w14:paraId="06C9EC55" w14:textId="77777777" w:rsidR="00912318" w:rsidRPr="002A17FC" w:rsidRDefault="00912318" w:rsidP="00A5384D">
            <w:pPr>
              <w:rPr>
                <w:b/>
              </w:rPr>
            </w:pPr>
            <w:r w:rsidRPr="002A17FC">
              <w:rPr>
                <w:b/>
              </w:rPr>
              <w:t>s</w:t>
            </w:r>
          </w:p>
        </w:tc>
        <w:tc>
          <w:tcPr>
            <w:tcW w:w="2394" w:type="dxa"/>
            <w:shd w:val="clear" w:color="auto" w:fill="EEECE1"/>
          </w:tcPr>
          <w:p w14:paraId="0B7C3F51" w14:textId="77777777" w:rsidR="00912318" w:rsidRPr="002A17FC" w:rsidRDefault="00912318" w:rsidP="00A5384D">
            <w:pPr>
              <w:rPr>
                <w:b/>
              </w:rPr>
            </w:pPr>
            <w:r w:rsidRPr="002A17FC">
              <w:rPr>
                <w:b/>
              </w:rPr>
              <w:t>t</w:t>
            </w:r>
          </w:p>
        </w:tc>
        <w:tc>
          <w:tcPr>
            <w:tcW w:w="2394" w:type="dxa"/>
            <w:shd w:val="clear" w:color="auto" w:fill="EEECE1"/>
          </w:tcPr>
          <w:p w14:paraId="3895B003" w14:textId="77777777" w:rsidR="00912318" w:rsidRPr="002A17FC" w:rsidRDefault="00912318" w:rsidP="00A5384D">
            <w:pPr>
              <w:rPr>
                <w:b/>
              </w:rPr>
            </w:pPr>
            <w:r w:rsidRPr="002A17FC">
              <w:rPr>
                <w:b/>
              </w:rPr>
              <w:t>w</w:t>
            </w:r>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r w:rsidRPr="002A17FC">
              <w:rPr>
                <w:b/>
              </w:rPr>
              <w:t>r</w:t>
            </w:r>
          </w:p>
        </w:tc>
        <w:tc>
          <w:tcPr>
            <w:tcW w:w="2394" w:type="dxa"/>
            <w:shd w:val="clear" w:color="auto" w:fill="EEECE1"/>
          </w:tcPr>
          <w:p w14:paraId="1FC5809A" w14:textId="77777777" w:rsidR="00912318" w:rsidRPr="002A17FC" w:rsidRDefault="00912318" w:rsidP="00A5384D">
            <w:pPr>
              <w:rPr>
                <w:b/>
              </w:rPr>
            </w:pPr>
            <w:r w:rsidRPr="002A17FC">
              <w:rPr>
                <w:b/>
              </w:rPr>
              <w:t>s</w:t>
            </w:r>
          </w:p>
        </w:tc>
        <w:tc>
          <w:tcPr>
            <w:tcW w:w="2394" w:type="dxa"/>
            <w:shd w:val="clear" w:color="auto" w:fill="EEECE1"/>
          </w:tcPr>
          <w:p w14:paraId="76E35834" w14:textId="77777777" w:rsidR="00912318" w:rsidRPr="002A17FC" w:rsidRDefault="00912318" w:rsidP="00A5384D">
            <w:pPr>
              <w:rPr>
                <w:b/>
              </w:rPr>
            </w:pPr>
            <w:r w:rsidRPr="002A17FC">
              <w:rPr>
                <w:b/>
              </w:rPr>
              <w:t>t</w:t>
            </w:r>
          </w:p>
        </w:tc>
        <w:tc>
          <w:tcPr>
            <w:tcW w:w="2394" w:type="dxa"/>
            <w:shd w:val="clear" w:color="auto" w:fill="EEECE1"/>
          </w:tcPr>
          <w:p w14:paraId="0ABBAEF1" w14:textId="77777777" w:rsidR="00912318" w:rsidRPr="002A17FC" w:rsidRDefault="00912318" w:rsidP="00A5384D">
            <w:pPr>
              <w:rPr>
                <w:b/>
              </w:rPr>
            </w:pPr>
            <w:r w:rsidRPr="002A17FC">
              <w:rPr>
                <w:b/>
              </w:rPr>
              <w:t>w</w:t>
            </w:r>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549">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5790FE24" w:rsidR="008C7882" w:rsidRDefault="008C7882" w:rsidP="00FD7660">
      <w:pPr>
        <w:pStyle w:val="Caption"/>
        <w:jc w:val="center"/>
      </w:pPr>
      <w:r>
        <w:t xml:space="preserve">Figure </w:t>
      </w:r>
      <w:r w:rsidR="005232C6">
        <w:fldChar w:fldCharType="begin"/>
      </w:r>
      <w:r w:rsidR="005232C6">
        <w:instrText xml:space="preserve"> STYLEREF 1 \s </w:instrText>
      </w:r>
      <w:r w:rsidR="005232C6">
        <w:fldChar w:fldCharType="separate"/>
      </w:r>
      <w:r w:rsidR="00843CC3">
        <w:rPr>
          <w:noProof/>
        </w:rPr>
        <w:t>4</w:t>
      </w:r>
      <w:r w:rsidR="005232C6">
        <w:rPr>
          <w:noProof/>
        </w:rPr>
        <w:fldChar w:fldCharType="end"/>
      </w:r>
      <w:r w:rsidR="00AB0524">
        <w:noBreakHyphen/>
      </w:r>
      <w:r w:rsidR="005232C6">
        <w:fldChar w:fldCharType="begin"/>
      </w:r>
      <w:r w:rsidR="005232C6">
        <w:instrText xml:space="preserve"> SEQ Figure \* ARABIC \s 1 </w:instrText>
      </w:r>
      <w:r w:rsidR="005232C6">
        <w:fldChar w:fldCharType="separate"/>
      </w:r>
      <w:r w:rsidR="00843CC3">
        <w:rPr>
          <w:noProof/>
        </w:rPr>
        <w:t>1</w:t>
      </w:r>
      <w:r w:rsidR="005232C6">
        <w:rPr>
          <w:noProof/>
        </w:rPr>
        <w:fldChar w:fldCharType="end"/>
      </w:r>
      <w:r>
        <w:t>. Different solid element types that are available in FEBio.</w:t>
      </w:r>
    </w:p>
    <w:p w14:paraId="629BDD68" w14:textId="77777777" w:rsidR="008C7882" w:rsidRDefault="008C7882" w:rsidP="008C7882"/>
    <w:p w14:paraId="1089B7A6" w14:textId="77777777" w:rsidR="008517DD" w:rsidRDefault="008517DD" w:rsidP="008517DD">
      <w:pPr>
        <w:pStyle w:val="Heading3"/>
      </w:pPr>
      <w:bookmarkStart w:id="551" w:name="_Toc467221656"/>
      <w:r>
        <w:t xml:space="preserve">Quadratic </w:t>
      </w:r>
      <w:r w:rsidR="0081541F">
        <w:t>T</w:t>
      </w:r>
      <w:r>
        <w:t xml:space="preserve">etrahedral </w:t>
      </w:r>
      <w:r w:rsidR="0081541F">
        <w:t>E</w:t>
      </w:r>
      <w:r>
        <w:t>lements</w:t>
      </w:r>
      <w:bookmarkEnd w:id="551"/>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4D420515" w:rsidR="008517DD" w:rsidRDefault="008517DD" w:rsidP="008517DD">
      <w:pPr>
        <w:pStyle w:val="MTDisplayEquation"/>
      </w:pPr>
      <w:r>
        <w:tab/>
      </w:r>
      <w:r w:rsidR="00DF221F" w:rsidRPr="00DF221F">
        <w:rPr>
          <w:position w:val="-66"/>
        </w:rPr>
        <w:object w:dxaOrig="1440" w:dyaOrig="1440" w14:anchorId="67DA1316">
          <v:shape id="_x0000_i2287" type="#_x0000_t75" style="width:1in;height:1in" o:ole="">
            <v:imagedata r:id="rId2550" o:title=""/>
          </v:shape>
          <o:OLEObject Type="Embed" ProgID="Equation.DSMT4" ShapeID="_x0000_i2287" DrawAspect="Content" ObjectID="_1540966829" r:id="rId2551"/>
        </w:object>
      </w:r>
      <w:r>
        <w:t xml:space="preserve"> </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4</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6</w:instrText>
      </w:r>
      <w:r w:rsidR="005232C6">
        <w:rPr>
          <w:noProof/>
        </w:rPr>
        <w:fldChar w:fldCharType="end"/>
      </w:r>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47D52909" w:rsidR="008517DD" w:rsidRDefault="00907E2E" w:rsidP="00907E2E">
      <w:pPr>
        <w:pStyle w:val="MTDisplayEquation"/>
      </w:pPr>
      <w:r>
        <w:lastRenderedPageBreak/>
        <w:tab/>
      </w:r>
      <w:r w:rsidR="00DF221F" w:rsidRPr="00DF221F">
        <w:rPr>
          <w:position w:val="-122"/>
        </w:rPr>
        <w:object w:dxaOrig="3019" w:dyaOrig="2600" w14:anchorId="449CA51B">
          <v:shape id="_x0000_i2288" type="#_x0000_t75" style="width:151pt;height:129.5pt" o:ole="">
            <v:imagedata r:id="rId2552" o:title=""/>
          </v:shape>
          <o:OLEObject Type="Embed" ProgID="Equation.DSMT4" ShapeID="_x0000_i2288" DrawAspect="Content" ObjectID="_1540966830" r:id="rId2553"/>
        </w:object>
      </w:r>
      <w:r>
        <w:t xml:space="preserve"> </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4</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7</w:instrText>
      </w:r>
      <w:r w:rsidR="005232C6">
        <w:rPr>
          <w:noProof/>
        </w:rPr>
        <w:fldChar w:fldCharType="end"/>
      </w:r>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r w:rsidRPr="002A17FC">
              <w:rPr>
                <w:b/>
              </w:rPr>
              <w:t>r</w:t>
            </w:r>
          </w:p>
        </w:tc>
        <w:tc>
          <w:tcPr>
            <w:tcW w:w="2394" w:type="dxa"/>
            <w:shd w:val="clear" w:color="auto" w:fill="EEECE1"/>
          </w:tcPr>
          <w:p w14:paraId="667AD039" w14:textId="77777777" w:rsidR="00717EF7" w:rsidRPr="002A17FC" w:rsidRDefault="00717EF7" w:rsidP="00717EF7">
            <w:pPr>
              <w:rPr>
                <w:b/>
              </w:rPr>
            </w:pPr>
            <w:r w:rsidRPr="002A17FC">
              <w:rPr>
                <w:b/>
              </w:rPr>
              <w:t>s</w:t>
            </w:r>
          </w:p>
        </w:tc>
        <w:tc>
          <w:tcPr>
            <w:tcW w:w="2394" w:type="dxa"/>
            <w:shd w:val="clear" w:color="auto" w:fill="EEECE1"/>
          </w:tcPr>
          <w:p w14:paraId="1092FE97" w14:textId="77777777" w:rsidR="00717EF7" w:rsidRPr="002A17FC" w:rsidRDefault="00717EF7" w:rsidP="00717EF7">
            <w:pPr>
              <w:rPr>
                <w:b/>
              </w:rPr>
            </w:pPr>
            <w:r w:rsidRPr="002A17FC">
              <w:rPr>
                <w:b/>
              </w:rPr>
              <w:t>t</w:t>
            </w:r>
          </w:p>
        </w:tc>
        <w:tc>
          <w:tcPr>
            <w:tcW w:w="2394" w:type="dxa"/>
            <w:shd w:val="clear" w:color="auto" w:fill="EEECE1"/>
          </w:tcPr>
          <w:p w14:paraId="723D9F33" w14:textId="77777777" w:rsidR="00717EF7" w:rsidRPr="002A17FC" w:rsidRDefault="00717EF7" w:rsidP="00717EF7">
            <w:pPr>
              <w:rPr>
                <w:b/>
              </w:rPr>
            </w:pPr>
            <w:r w:rsidRPr="002A17FC">
              <w:rPr>
                <w:b/>
              </w:rPr>
              <w:t>w</w:t>
            </w:r>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r w:rsidRPr="002A17FC">
              <w:rPr>
                <w:b/>
              </w:rPr>
              <w:t>r</w:t>
            </w:r>
          </w:p>
        </w:tc>
        <w:tc>
          <w:tcPr>
            <w:tcW w:w="2394" w:type="dxa"/>
            <w:shd w:val="clear" w:color="auto" w:fill="EEECE1"/>
          </w:tcPr>
          <w:p w14:paraId="2CF58F7D" w14:textId="77777777" w:rsidR="00717EF7" w:rsidRPr="002A17FC" w:rsidRDefault="00717EF7" w:rsidP="00717EF7">
            <w:pPr>
              <w:rPr>
                <w:b/>
              </w:rPr>
            </w:pPr>
            <w:r w:rsidRPr="002A17FC">
              <w:rPr>
                <w:b/>
              </w:rPr>
              <w:t>s</w:t>
            </w:r>
          </w:p>
        </w:tc>
        <w:tc>
          <w:tcPr>
            <w:tcW w:w="2394" w:type="dxa"/>
            <w:shd w:val="clear" w:color="auto" w:fill="EEECE1"/>
          </w:tcPr>
          <w:p w14:paraId="638E894C" w14:textId="77777777" w:rsidR="00717EF7" w:rsidRPr="002A17FC" w:rsidRDefault="00717EF7" w:rsidP="00717EF7">
            <w:pPr>
              <w:rPr>
                <w:b/>
              </w:rPr>
            </w:pPr>
            <w:r w:rsidRPr="002A17FC">
              <w:rPr>
                <w:b/>
              </w:rPr>
              <w:t>t</w:t>
            </w:r>
          </w:p>
        </w:tc>
        <w:tc>
          <w:tcPr>
            <w:tcW w:w="2394" w:type="dxa"/>
            <w:shd w:val="clear" w:color="auto" w:fill="EEECE1"/>
          </w:tcPr>
          <w:p w14:paraId="6E360F1C" w14:textId="77777777" w:rsidR="00717EF7" w:rsidRPr="002A17FC" w:rsidRDefault="00717EF7" w:rsidP="00717EF7">
            <w:pPr>
              <w:rPr>
                <w:b/>
              </w:rPr>
            </w:pPr>
            <w:r w:rsidRPr="002A17FC">
              <w:rPr>
                <w:b/>
              </w:rPr>
              <w:t>w</w:t>
            </w:r>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r w:rsidRPr="002A17FC">
              <w:rPr>
                <w:b/>
              </w:rPr>
              <w:t>r</w:t>
            </w:r>
          </w:p>
        </w:tc>
        <w:tc>
          <w:tcPr>
            <w:tcW w:w="2394" w:type="dxa"/>
            <w:shd w:val="clear" w:color="auto" w:fill="EEECE1"/>
          </w:tcPr>
          <w:p w14:paraId="752A6CD7" w14:textId="77777777" w:rsidR="006F2CC9" w:rsidRPr="002A17FC" w:rsidRDefault="006F2CC9" w:rsidP="00717EF7">
            <w:pPr>
              <w:rPr>
                <w:b/>
              </w:rPr>
            </w:pPr>
            <w:r w:rsidRPr="002A17FC">
              <w:rPr>
                <w:b/>
              </w:rPr>
              <w:t>s</w:t>
            </w:r>
          </w:p>
        </w:tc>
        <w:tc>
          <w:tcPr>
            <w:tcW w:w="2394" w:type="dxa"/>
            <w:shd w:val="clear" w:color="auto" w:fill="EEECE1"/>
          </w:tcPr>
          <w:p w14:paraId="779E71FB" w14:textId="77777777" w:rsidR="006F2CC9" w:rsidRPr="002A17FC" w:rsidRDefault="006F2CC9" w:rsidP="00717EF7">
            <w:pPr>
              <w:rPr>
                <w:b/>
              </w:rPr>
            </w:pPr>
            <w:r w:rsidRPr="002A17FC">
              <w:rPr>
                <w:b/>
              </w:rPr>
              <w:t>t</w:t>
            </w:r>
          </w:p>
        </w:tc>
        <w:tc>
          <w:tcPr>
            <w:tcW w:w="2394" w:type="dxa"/>
            <w:shd w:val="clear" w:color="auto" w:fill="EEECE1"/>
          </w:tcPr>
          <w:p w14:paraId="1487B062" w14:textId="77777777" w:rsidR="006F2CC9" w:rsidRPr="002A17FC" w:rsidRDefault="006F2CC9" w:rsidP="00717EF7">
            <w:pPr>
              <w:rPr>
                <w:b/>
              </w:rPr>
            </w:pPr>
            <w:r w:rsidRPr="002A17FC">
              <w:rPr>
                <w:b/>
              </w:rPr>
              <w:t>w</w:t>
            </w:r>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Default="006F2CC9" w:rsidP="00717EF7"/>
    <w:p w14:paraId="1801BA05" w14:textId="77777777" w:rsidR="002D4065" w:rsidRDefault="002D4065" w:rsidP="00717EF7"/>
    <w:p w14:paraId="5997C563" w14:textId="5597F82E" w:rsidR="00AB0524" w:rsidRDefault="00AB0524" w:rsidP="00717EF7">
      <w:r>
        <w:lastRenderedPageBreak/>
        <w:t>FEBio also implements a 15-node quadratic tetrahedral element</w:t>
      </w:r>
      <w:r w:rsidR="002D4065">
        <w:t xml:space="preserve"> (see </w:t>
      </w:r>
      <w:r w:rsidR="002D4065">
        <w:fldChar w:fldCharType="begin"/>
      </w:r>
      <w:r w:rsidR="002D4065">
        <w:instrText xml:space="preserve"> REF _Ref419288509 \h </w:instrText>
      </w:r>
      <w:r w:rsidR="002D4065">
        <w:fldChar w:fldCharType="separate"/>
      </w:r>
      <w:r w:rsidR="00843CC3">
        <w:t xml:space="preserve">Figure </w:t>
      </w:r>
      <w:r w:rsidR="00843CC3">
        <w:rPr>
          <w:noProof/>
        </w:rPr>
        <w:t>4</w:t>
      </w:r>
      <w:r w:rsidR="00843CC3">
        <w:noBreakHyphen/>
      </w:r>
      <w:r w:rsidR="00843CC3">
        <w:rPr>
          <w:noProof/>
        </w:rPr>
        <w:t>2</w:t>
      </w:r>
      <w:r w:rsidR="002D4065">
        <w:fldChar w:fldCharType="end"/>
      </w:r>
      <w:r w:rsidR="002D4065">
        <w:t>)</w:t>
      </w:r>
      <w:r>
        <w:t xml:space="preserve">. </w:t>
      </w:r>
    </w:p>
    <w:p w14:paraId="70B2064A" w14:textId="6253EB28" w:rsidR="00AB0524" w:rsidRDefault="00AB0524" w:rsidP="00717EF7">
      <w:r>
        <w:rPr>
          <w:noProof/>
        </w:rPr>
        <mc:AlternateContent>
          <mc:Choice Requires="wpg">
            <w:drawing>
              <wp:inline distT="0" distB="0" distL="0" distR="0" wp14:anchorId="6B317F06" wp14:editId="68513EC9">
                <wp:extent cx="5943600" cy="2299648"/>
                <wp:effectExtent l="0" t="0" r="0" b="0"/>
                <wp:docPr id="4" name="Group 1"/>
                <wp:cNvGraphicFramePr/>
                <a:graphic xmlns:a="http://schemas.openxmlformats.org/drawingml/2006/main">
                  <a:graphicData uri="http://schemas.microsoft.com/office/word/2010/wordprocessingGroup">
                    <wpg:wgp>
                      <wpg:cNvGrpSpPr/>
                      <wpg:grpSpPr>
                        <a:xfrm>
                          <a:off x="0" y="0"/>
                          <a:ext cx="5943600" cy="2299648"/>
                          <a:chOff x="0" y="0"/>
                          <a:chExt cx="7252129" cy="3219071"/>
                        </a:xfrm>
                      </wpg:grpSpPr>
                      <pic:pic xmlns:pic="http://schemas.openxmlformats.org/drawingml/2006/picture">
                        <pic:nvPicPr>
                          <pic:cNvPr id="5" name="Picture 5"/>
                          <pic:cNvPicPr>
                            <a:picLocks noChangeAspect="1" noChangeArrowheads="1"/>
                          </pic:cNvPicPr>
                        </pic:nvPicPr>
                        <pic:blipFill>
                          <a:blip r:embed="rId2554" cstate="print">
                            <a:extLst>
                              <a:ext uri="{28A0092B-C50C-407E-A947-70E740481C1C}">
                                <a14:useLocalDpi xmlns:a14="http://schemas.microsoft.com/office/drawing/2010/main" val="0"/>
                              </a:ext>
                            </a:extLst>
                          </a:blip>
                          <a:srcRect/>
                          <a:stretch>
                            <a:fillRect/>
                          </a:stretch>
                        </pic:blipFill>
                        <pic:spPr bwMode="auto">
                          <a:xfrm>
                            <a:off x="0" y="7559"/>
                            <a:ext cx="3626064" cy="321151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chemeClr val="accent1"/>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tx1"/>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 name="Picture 6"/>
                          <pic:cNvPicPr>
                            <a:picLocks noChangeAspect="1" noChangeArrowheads="1"/>
                          </pic:cNvPicPr>
                        </pic:nvPicPr>
                        <pic:blipFill>
                          <a:blip r:embed="rId2555" cstate="print">
                            <a:extLst>
                              <a:ext uri="{28A0092B-C50C-407E-A947-70E740481C1C}">
                                <a14:useLocalDpi xmlns:a14="http://schemas.microsoft.com/office/drawing/2010/main" val="0"/>
                              </a:ext>
                            </a:extLst>
                          </a:blip>
                          <a:srcRect/>
                          <a:stretch>
                            <a:fillRect/>
                          </a:stretch>
                        </pic:blipFill>
                        <pic:spPr bwMode="auto">
                          <a:xfrm>
                            <a:off x="3626064" y="0"/>
                            <a:ext cx="3626065" cy="3211513"/>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chemeClr val="accent1"/>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tx1"/>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753AA41F" id="Group 1" o:spid="_x0000_s1026" style="width:468pt;height:181.05pt;mso-position-horizontal-relative:char;mso-position-vertical-relative:line" coordsize="72521,3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">
                <v:shape id="Picture 5" o:spid="_x0000_s1027" type="#_x0000_t75" style="position:absolute;top:75;width:36260;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anvvCAAAA2gAAAA8AAABkcnMvZG93bnJldi54bWxEj8FqwzAQRO+F/IPYQG+1lEJCcawEk1II&#10;udVtwMeNtbFNrJVjqbb791Wh0OMwM2+YbD/bTow0+NaxhlWiQBBXzrRca/j8eHt6AeEDssHOMWn4&#10;Jg/73eIhw9S4id9pLEItIoR9ihqaEPpUSl81ZNEnrieO3tUNFkOUQy3NgFOE204+K7WRFluOCw32&#10;dGiouhVfVsMm5wsd7+WJ8nN/KOdX1ZWT0vpxOedbEIHm8B/+ax+NhjX8Xok3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Gp77wgAAANoAAAAPAAAAAAAAAAAAAAAAAJ8C&#10;AABkcnMvZG93bnJldi54bWxQSwUGAAAAAAQABAD3AAAAjgMAAAAA&#10;">
                  <v:imagedata r:id="rId2556" o:title=""/>
                </v:shape>
                <v:shape id="Picture 6" o:spid="_x0000_s1028" type="#_x0000_t75" style="position:absolute;left:36260;width:36261;height:3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Af9DDAAAA2gAAAA8AAABkcnMvZG93bnJldi54bWxEj0FrwkAUhO+C/2F5gjfd1IOE1FUkULUe&#10;iial50f2mUSzb0N2G9P++q4g9DjMzDfMajOYRvTUudqygpd5BIK4sLrmUsFn/jaLQTiPrLGxTAp+&#10;yMFmPR6tMNH2zmfqM1+KAGGXoILK+zaR0hUVGXRz2xIH72I7gz7IrpS6w3uAm0YuomgpDdYcFips&#10;Ka2ouGXfRsHuK812p+vHXh9/qY/z8vAep1ap6WTYvoLwNPj/8LN90AqW8LgSb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wB/0MMAAADaAAAADwAAAAAAAAAAAAAAAACf&#10;AgAAZHJzL2Rvd25yZXYueG1sUEsFBgAAAAAEAAQA9wAAAI8DAAAAAA==&#10;">
                  <v:imagedata r:id="rId2557" o:title=""/>
                </v:shape>
                <w10:anchorlock/>
              </v:group>
            </w:pict>
          </mc:Fallback>
        </mc:AlternateContent>
      </w:r>
    </w:p>
    <w:p w14:paraId="308F4544" w14:textId="2D1C014D" w:rsidR="00AB0524" w:rsidRDefault="00AB0524" w:rsidP="00362FD7">
      <w:pPr>
        <w:pStyle w:val="Caption"/>
      </w:pPr>
      <w:bookmarkStart w:id="552" w:name="_Ref419288509"/>
      <w:r>
        <w:t xml:space="preserve">Figure </w:t>
      </w:r>
      <w:r w:rsidR="005232C6">
        <w:fldChar w:fldCharType="begin"/>
      </w:r>
      <w:r w:rsidR="005232C6">
        <w:instrText xml:space="preserve"> STYLEREF 1 \s </w:instrText>
      </w:r>
      <w:r w:rsidR="005232C6">
        <w:fldChar w:fldCharType="separate"/>
      </w:r>
      <w:r w:rsidR="00843CC3">
        <w:rPr>
          <w:noProof/>
        </w:rPr>
        <w:t>4</w:t>
      </w:r>
      <w:r w:rsidR="005232C6">
        <w:rPr>
          <w:noProof/>
        </w:rPr>
        <w:fldChar w:fldCharType="end"/>
      </w:r>
      <w:r>
        <w:noBreakHyphen/>
      </w:r>
      <w:r w:rsidR="005232C6">
        <w:fldChar w:fldCharType="begin"/>
      </w:r>
      <w:r w:rsidR="005232C6">
        <w:instrText xml:space="preserve"> SEQ Figure \* ARABIC \s 1 </w:instrText>
      </w:r>
      <w:r w:rsidR="005232C6">
        <w:fldChar w:fldCharType="separate"/>
      </w:r>
      <w:r w:rsidR="00843CC3">
        <w:rPr>
          <w:noProof/>
        </w:rPr>
        <w:t>2</w:t>
      </w:r>
      <w:r w:rsidR="005232C6">
        <w:rPr>
          <w:noProof/>
        </w:rPr>
        <w:fldChar w:fldCharType="end"/>
      </w:r>
      <w:bookmarkEnd w:id="552"/>
      <w:r>
        <w:t xml:space="preserve"> Quadratic tetrahedral elements available in FEBio. Left, a 10-node quadratic tet. Right, a 15-node quadratic tet.</w:t>
      </w:r>
    </w:p>
    <w:p w14:paraId="0FE28980" w14:textId="77777777" w:rsidR="00AB0524" w:rsidRDefault="00AB0524"/>
    <w:p w14:paraId="284BFC40" w14:textId="77777777" w:rsidR="002D4065" w:rsidRDefault="002D4065" w:rsidP="002D4065">
      <w:r>
        <w:t>The following integration rules are implemented for this element type.</w:t>
      </w:r>
    </w:p>
    <w:p w14:paraId="00C1BD3C" w14:textId="77777777" w:rsidR="00AB0524" w:rsidRDefault="00AB0524" w:rsidP="002D4065"/>
    <w:p w14:paraId="5BA6A4A9" w14:textId="66528FCF" w:rsidR="002D4065" w:rsidRPr="00362FD7" w:rsidRDefault="002D4065" w:rsidP="002D4065">
      <w:pPr>
        <w:rPr>
          <w:b/>
        </w:rPr>
      </w:pPr>
      <w:r>
        <w:rPr>
          <w:b/>
        </w:rPr>
        <w:t>8-point Gauss rule</w:t>
      </w:r>
      <w:r>
        <w:rPr>
          <w:rStyle w:val="FootnoteReference"/>
          <w:b/>
        </w:rPr>
        <w:footnoteReference w:id="1"/>
      </w:r>
    </w:p>
    <w:tbl>
      <w:tblPr>
        <w:tblStyle w:val="TableGrid"/>
        <w:tblW w:w="0" w:type="auto"/>
        <w:tblLook w:val="04A0" w:firstRow="1" w:lastRow="0" w:firstColumn="1" w:lastColumn="0" w:noHBand="0" w:noVBand="1"/>
      </w:tblPr>
      <w:tblGrid>
        <w:gridCol w:w="2394"/>
        <w:gridCol w:w="2394"/>
        <w:gridCol w:w="2394"/>
        <w:gridCol w:w="2394"/>
      </w:tblGrid>
      <w:tr w:rsidR="002D4065" w14:paraId="3A0DF056" w14:textId="77777777" w:rsidTr="00362FD7">
        <w:tc>
          <w:tcPr>
            <w:tcW w:w="2394" w:type="dxa"/>
            <w:shd w:val="clear" w:color="auto" w:fill="DDD9C3" w:themeFill="background2" w:themeFillShade="E6"/>
          </w:tcPr>
          <w:p w14:paraId="3F897F03" w14:textId="08B8747E" w:rsidR="002D4065" w:rsidRPr="00362FD7" w:rsidRDefault="002D4065" w:rsidP="002D4065">
            <w:pPr>
              <w:rPr>
                <w:b/>
              </w:rPr>
            </w:pPr>
            <w:r>
              <w:rPr>
                <w:b/>
              </w:rPr>
              <w:t>r</w:t>
            </w:r>
          </w:p>
        </w:tc>
        <w:tc>
          <w:tcPr>
            <w:tcW w:w="2394" w:type="dxa"/>
            <w:shd w:val="clear" w:color="auto" w:fill="DDD9C3" w:themeFill="background2" w:themeFillShade="E6"/>
          </w:tcPr>
          <w:p w14:paraId="18DA77B9" w14:textId="2759CBD5" w:rsidR="002D4065" w:rsidRPr="00362FD7" w:rsidRDefault="002D4065" w:rsidP="002D4065">
            <w:pPr>
              <w:rPr>
                <w:b/>
              </w:rPr>
            </w:pPr>
            <w:r w:rsidRPr="002D4065">
              <w:rPr>
                <w:b/>
              </w:rPr>
              <w:t>s</w:t>
            </w:r>
          </w:p>
        </w:tc>
        <w:tc>
          <w:tcPr>
            <w:tcW w:w="2394" w:type="dxa"/>
            <w:shd w:val="clear" w:color="auto" w:fill="DDD9C3" w:themeFill="background2" w:themeFillShade="E6"/>
          </w:tcPr>
          <w:p w14:paraId="102FC1B0" w14:textId="3AED7DDA" w:rsidR="002D4065" w:rsidRPr="00362FD7" w:rsidRDefault="002D4065" w:rsidP="002D4065">
            <w:pPr>
              <w:rPr>
                <w:b/>
              </w:rPr>
            </w:pPr>
            <w:r>
              <w:rPr>
                <w:b/>
              </w:rPr>
              <w:t>t</w:t>
            </w:r>
          </w:p>
        </w:tc>
        <w:tc>
          <w:tcPr>
            <w:tcW w:w="2394" w:type="dxa"/>
            <w:shd w:val="clear" w:color="auto" w:fill="DDD9C3" w:themeFill="background2" w:themeFillShade="E6"/>
          </w:tcPr>
          <w:p w14:paraId="1326295F" w14:textId="647445CD" w:rsidR="002D4065" w:rsidRPr="00362FD7" w:rsidRDefault="002D4065" w:rsidP="002D4065">
            <w:pPr>
              <w:rPr>
                <w:b/>
              </w:rPr>
            </w:pPr>
            <w:r w:rsidRPr="00362FD7">
              <w:rPr>
                <w:b/>
              </w:rPr>
              <w:t>w</w:t>
            </w:r>
          </w:p>
        </w:tc>
      </w:tr>
      <w:tr w:rsidR="002D4065" w14:paraId="7F575413" w14:textId="77777777" w:rsidTr="002D4065">
        <w:tc>
          <w:tcPr>
            <w:tcW w:w="2394" w:type="dxa"/>
          </w:tcPr>
          <w:p w14:paraId="43C9F061" w14:textId="3A126FC0" w:rsidR="002D4065" w:rsidRDefault="002D4065" w:rsidP="002D4065">
            <w:r w:rsidRPr="002D4065">
              <w:t>0.0158359099</w:t>
            </w:r>
          </w:p>
        </w:tc>
        <w:tc>
          <w:tcPr>
            <w:tcW w:w="2394" w:type="dxa"/>
          </w:tcPr>
          <w:p w14:paraId="35178A9D" w14:textId="5D999A79" w:rsidR="002D4065" w:rsidRDefault="002D4065" w:rsidP="002D4065">
            <w:r w:rsidRPr="002D4065">
              <w:t>0.3280546970</w:t>
            </w:r>
          </w:p>
        </w:tc>
        <w:tc>
          <w:tcPr>
            <w:tcW w:w="2394" w:type="dxa"/>
          </w:tcPr>
          <w:p w14:paraId="632D668D" w14:textId="15836BBB" w:rsidR="002D4065" w:rsidRDefault="002D4065" w:rsidP="002D4065">
            <w:r w:rsidRPr="002D4065">
              <w:t>0.3280546970</w:t>
            </w:r>
          </w:p>
        </w:tc>
        <w:tc>
          <w:tcPr>
            <w:tcW w:w="2394" w:type="dxa"/>
          </w:tcPr>
          <w:p w14:paraId="5FC40DEE" w14:textId="6C179B41" w:rsidR="002D4065" w:rsidRDefault="002D4065" w:rsidP="002D4065">
            <w:r w:rsidRPr="002D4065">
              <w:t>0.138527967</w:t>
            </w:r>
          </w:p>
        </w:tc>
      </w:tr>
      <w:tr w:rsidR="002D4065" w14:paraId="09825542" w14:textId="77777777" w:rsidTr="002D4065">
        <w:tc>
          <w:tcPr>
            <w:tcW w:w="2394" w:type="dxa"/>
          </w:tcPr>
          <w:p w14:paraId="54415D54" w14:textId="642E7833" w:rsidR="002D4065" w:rsidRDefault="002D4065" w:rsidP="002D4065">
            <w:r w:rsidRPr="002D4065">
              <w:t>0.3280546970</w:t>
            </w:r>
          </w:p>
        </w:tc>
        <w:tc>
          <w:tcPr>
            <w:tcW w:w="2394" w:type="dxa"/>
          </w:tcPr>
          <w:p w14:paraId="6AA6463D" w14:textId="6CCFF86A" w:rsidR="002D4065" w:rsidRDefault="002D4065" w:rsidP="002D4065">
            <w:r w:rsidRPr="002D4065">
              <w:t>0.0158359099</w:t>
            </w:r>
          </w:p>
        </w:tc>
        <w:tc>
          <w:tcPr>
            <w:tcW w:w="2394" w:type="dxa"/>
          </w:tcPr>
          <w:p w14:paraId="07E1937D" w14:textId="009EC8E9" w:rsidR="002D4065" w:rsidRDefault="002D4065" w:rsidP="002D4065">
            <w:r w:rsidRPr="002D4065">
              <w:t>0.3280546970</w:t>
            </w:r>
          </w:p>
        </w:tc>
        <w:tc>
          <w:tcPr>
            <w:tcW w:w="2394" w:type="dxa"/>
          </w:tcPr>
          <w:p w14:paraId="73E3E984" w14:textId="59AB20A0" w:rsidR="002D4065" w:rsidRDefault="002D4065" w:rsidP="002D4065">
            <w:r w:rsidRPr="002D4065">
              <w:t>0.138527967</w:t>
            </w:r>
          </w:p>
        </w:tc>
      </w:tr>
      <w:tr w:rsidR="002D4065" w14:paraId="150703E2" w14:textId="77777777" w:rsidTr="002D4065">
        <w:tc>
          <w:tcPr>
            <w:tcW w:w="2394" w:type="dxa"/>
          </w:tcPr>
          <w:p w14:paraId="680D7275" w14:textId="668E552E" w:rsidR="002D4065" w:rsidRDefault="002D4065" w:rsidP="002D4065">
            <w:r w:rsidRPr="002D4065">
              <w:t>0.3280546970</w:t>
            </w:r>
          </w:p>
        </w:tc>
        <w:tc>
          <w:tcPr>
            <w:tcW w:w="2394" w:type="dxa"/>
          </w:tcPr>
          <w:p w14:paraId="66ECD628" w14:textId="7D66AAF0" w:rsidR="002D4065" w:rsidRDefault="002D4065" w:rsidP="002D4065">
            <w:r w:rsidRPr="002D4065">
              <w:t>0.3280546970</w:t>
            </w:r>
          </w:p>
        </w:tc>
        <w:tc>
          <w:tcPr>
            <w:tcW w:w="2394" w:type="dxa"/>
          </w:tcPr>
          <w:p w14:paraId="26E0ACB3" w14:textId="0179F7B8" w:rsidR="002D4065" w:rsidRDefault="002D4065" w:rsidP="002D4065">
            <w:r w:rsidRPr="002D4065">
              <w:t>0.0158359099</w:t>
            </w:r>
          </w:p>
        </w:tc>
        <w:tc>
          <w:tcPr>
            <w:tcW w:w="2394" w:type="dxa"/>
          </w:tcPr>
          <w:p w14:paraId="144E25A6" w14:textId="20302099" w:rsidR="002D4065" w:rsidRDefault="002D4065" w:rsidP="002D4065">
            <w:r w:rsidRPr="002D4065">
              <w:t>0.138527967</w:t>
            </w:r>
          </w:p>
        </w:tc>
      </w:tr>
      <w:tr w:rsidR="002D4065" w14:paraId="1F831F49" w14:textId="77777777" w:rsidTr="002D4065">
        <w:tc>
          <w:tcPr>
            <w:tcW w:w="2394" w:type="dxa"/>
          </w:tcPr>
          <w:p w14:paraId="492CBFE1" w14:textId="66B8ADB3" w:rsidR="002D4065" w:rsidRDefault="002D4065" w:rsidP="002D4065">
            <w:r w:rsidRPr="002D4065">
              <w:t>0.3280546970</w:t>
            </w:r>
          </w:p>
        </w:tc>
        <w:tc>
          <w:tcPr>
            <w:tcW w:w="2394" w:type="dxa"/>
          </w:tcPr>
          <w:p w14:paraId="54C9FF37" w14:textId="55EC9740" w:rsidR="002D4065" w:rsidRDefault="002D4065" w:rsidP="002D4065">
            <w:r w:rsidRPr="002D4065">
              <w:t>0.3280546970</w:t>
            </w:r>
          </w:p>
        </w:tc>
        <w:tc>
          <w:tcPr>
            <w:tcW w:w="2394" w:type="dxa"/>
          </w:tcPr>
          <w:p w14:paraId="6450D112" w14:textId="70734950" w:rsidR="002D4065" w:rsidRDefault="002D4065" w:rsidP="002D4065">
            <w:r w:rsidRPr="002D4065">
              <w:t>0.3280546970</w:t>
            </w:r>
          </w:p>
        </w:tc>
        <w:tc>
          <w:tcPr>
            <w:tcW w:w="2394" w:type="dxa"/>
          </w:tcPr>
          <w:p w14:paraId="0B71958E" w14:textId="6E7580C2" w:rsidR="002D4065" w:rsidRDefault="002D4065" w:rsidP="002D4065">
            <w:r w:rsidRPr="002D4065">
              <w:t>0.138527967</w:t>
            </w:r>
          </w:p>
        </w:tc>
      </w:tr>
      <w:tr w:rsidR="002D4065" w14:paraId="1E65ECCC" w14:textId="77777777" w:rsidTr="002D4065">
        <w:tc>
          <w:tcPr>
            <w:tcW w:w="2394" w:type="dxa"/>
          </w:tcPr>
          <w:p w14:paraId="0453FDED" w14:textId="4790953B" w:rsidR="002D4065" w:rsidRDefault="002D4065" w:rsidP="002D4065">
            <w:r w:rsidRPr="002D4065">
              <w:t>0.6791431780</w:t>
            </w:r>
          </w:p>
        </w:tc>
        <w:tc>
          <w:tcPr>
            <w:tcW w:w="2394" w:type="dxa"/>
          </w:tcPr>
          <w:p w14:paraId="25412EBD" w14:textId="5CFEF764" w:rsidR="002D4065" w:rsidRDefault="002D4065" w:rsidP="002D4065">
            <w:r w:rsidRPr="002D4065">
              <w:t>0.1069522740</w:t>
            </w:r>
          </w:p>
        </w:tc>
        <w:tc>
          <w:tcPr>
            <w:tcW w:w="2394" w:type="dxa"/>
          </w:tcPr>
          <w:p w14:paraId="50AAC0A2" w14:textId="201189B3" w:rsidR="002D4065" w:rsidRDefault="002D4065" w:rsidP="002D4065">
            <w:r w:rsidRPr="002D4065">
              <w:t>0.1069522740</w:t>
            </w:r>
          </w:p>
        </w:tc>
        <w:tc>
          <w:tcPr>
            <w:tcW w:w="2394" w:type="dxa"/>
          </w:tcPr>
          <w:p w14:paraId="41ACD4A1" w14:textId="6B74D984" w:rsidR="002D4065" w:rsidRDefault="002D4065" w:rsidP="002D4065">
            <w:r w:rsidRPr="002D4065">
              <w:t>0.111472033</w:t>
            </w:r>
          </w:p>
        </w:tc>
      </w:tr>
      <w:tr w:rsidR="002D4065" w14:paraId="6C2CF0A9" w14:textId="77777777" w:rsidTr="002D4065">
        <w:tc>
          <w:tcPr>
            <w:tcW w:w="2394" w:type="dxa"/>
          </w:tcPr>
          <w:p w14:paraId="473A0C73" w14:textId="5BDC5F0F" w:rsidR="002D4065" w:rsidRDefault="002D4065" w:rsidP="002D4065">
            <w:r w:rsidRPr="002D4065">
              <w:t>0.1069522740</w:t>
            </w:r>
          </w:p>
        </w:tc>
        <w:tc>
          <w:tcPr>
            <w:tcW w:w="2394" w:type="dxa"/>
          </w:tcPr>
          <w:p w14:paraId="18FC766A" w14:textId="44C74D76" w:rsidR="002D4065" w:rsidRDefault="002D4065" w:rsidP="002D4065">
            <w:r w:rsidRPr="002D4065">
              <w:t>0.6791431780</w:t>
            </w:r>
          </w:p>
        </w:tc>
        <w:tc>
          <w:tcPr>
            <w:tcW w:w="2394" w:type="dxa"/>
          </w:tcPr>
          <w:p w14:paraId="285783CC" w14:textId="3037A3C8" w:rsidR="002D4065" w:rsidRDefault="002D4065" w:rsidP="002D4065">
            <w:r w:rsidRPr="002D4065">
              <w:t>0.1069522740</w:t>
            </w:r>
          </w:p>
        </w:tc>
        <w:tc>
          <w:tcPr>
            <w:tcW w:w="2394" w:type="dxa"/>
          </w:tcPr>
          <w:p w14:paraId="4067E0EE" w14:textId="1B25DE70" w:rsidR="002D4065" w:rsidRDefault="002D4065" w:rsidP="002D4065">
            <w:r w:rsidRPr="002D4065">
              <w:t>0.111472033</w:t>
            </w:r>
          </w:p>
        </w:tc>
      </w:tr>
      <w:tr w:rsidR="002D4065" w14:paraId="611F4C21" w14:textId="77777777" w:rsidTr="002D4065">
        <w:tc>
          <w:tcPr>
            <w:tcW w:w="2394" w:type="dxa"/>
          </w:tcPr>
          <w:p w14:paraId="13197A4F" w14:textId="6193079F" w:rsidR="002D4065" w:rsidRDefault="002D4065" w:rsidP="002D4065">
            <w:r w:rsidRPr="002D4065">
              <w:t>0.1069522740</w:t>
            </w:r>
          </w:p>
        </w:tc>
        <w:tc>
          <w:tcPr>
            <w:tcW w:w="2394" w:type="dxa"/>
          </w:tcPr>
          <w:p w14:paraId="5375E65D" w14:textId="6098420A" w:rsidR="002D4065" w:rsidRDefault="002D4065" w:rsidP="002D4065">
            <w:r w:rsidRPr="002D4065">
              <w:t>0.1069522740</w:t>
            </w:r>
          </w:p>
        </w:tc>
        <w:tc>
          <w:tcPr>
            <w:tcW w:w="2394" w:type="dxa"/>
          </w:tcPr>
          <w:p w14:paraId="6D136A6E" w14:textId="2CF38DFF" w:rsidR="002D4065" w:rsidRDefault="002D4065" w:rsidP="002D4065">
            <w:r w:rsidRPr="002D4065">
              <w:t>0.6791431780</w:t>
            </w:r>
          </w:p>
        </w:tc>
        <w:tc>
          <w:tcPr>
            <w:tcW w:w="2394" w:type="dxa"/>
          </w:tcPr>
          <w:p w14:paraId="1CE6E657" w14:textId="31458BEF" w:rsidR="002D4065" w:rsidRDefault="002D4065" w:rsidP="002D4065">
            <w:r w:rsidRPr="002D4065">
              <w:t>0.111472033</w:t>
            </w:r>
          </w:p>
        </w:tc>
      </w:tr>
      <w:tr w:rsidR="002D4065" w14:paraId="4AB2FBF7" w14:textId="77777777" w:rsidTr="002D4065">
        <w:tc>
          <w:tcPr>
            <w:tcW w:w="2394" w:type="dxa"/>
          </w:tcPr>
          <w:p w14:paraId="1A10E1A5" w14:textId="4C2A6D52" w:rsidR="002D4065" w:rsidRDefault="002D4065" w:rsidP="002D4065">
            <w:r w:rsidRPr="002D4065">
              <w:t>0.1069522740</w:t>
            </w:r>
          </w:p>
        </w:tc>
        <w:tc>
          <w:tcPr>
            <w:tcW w:w="2394" w:type="dxa"/>
          </w:tcPr>
          <w:p w14:paraId="14AD31EA" w14:textId="12B0CE04" w:rsidR="002D4065" w:rsidRDefault="002D4065" w:rsidP="002D4065">
            <w:r w:rsidRPr="002D4065">
              <w:t>0.1069522740</w:t>
            </w:r>
          </w:p>
        </w:tc>
        <w:tc>
          <w:tcPr>
            <w:tcW w:w="2394" w:type="dxa"/>
          </w:tcPr>
          <w:p w14:paraId="53608F9C" w14:textId="23DC2029" w:rsidR="002D4065" w:rsidRDefault="002D4065" w:rsidP="002D4065">
            <w:r w:rsidRPr="002D4065">
              <w:t>0.1069522740</w:t>
            </w:r>
          </w:p>
        </w:tc>
        <w:tc>
          <w:tcPr>
            <w:tcW w:w="2394" w:type="dxa"/>
          </w:tcPr>
          <w:p w14:paraId="3A7236F4" w14:textId="7194D10F" w:rsidR="002D4065" w:rsidRPr="002D4065" w:rsidRDefault="002D4065" w:rsidP="002D4065">
            <w:r w:rsidRPr="002D4065">
              <w:t>0.111472033</w:t>
            </w:r>
          </w:p>
        </w:tc>
      </w:tr>
    </w:tbl>
    <w:p w14:paraId="0618F407" w14:textId="77777777" w:rsidR="002D4065" w:rsidRDefault="002D4065" w:rsidP="002D4065"/>
    <w:p w14:paraId="4ECA7AEB" w14:textId="7795D80E" w:rsidR="002D4065" w:rsidRDefault="002D4065" w:rsidP="002D4065">
      <w:pPr>
        <w:rPr>
          <w:b/>
        </w:rPr>
      </w:pPr>
      <w:r>
        <w:rPr>
          <w:b/>
        </w:rPr>
        <w:t>11-point Gauss rule</w:t>
      </w:r>
    </w:p>
    <w:tbl>
      <w:tblPr>
        <w:tblStyle w:val="TableGrid"/>
        <w:tblW w:w="0" w:type="auto"/>
        <w:tblLook w:val="04A0" w:firstRow="1" w:lastRow="0" w:firstColumn="1" w:lastColumn="0" w:noHBand="0" w:noVBand="1"/>
      </w:tblPr>
      <w:tblGrid>
        <w:gridCol w:w="2394"/>
        <w:gridCol w:w="2394"/>
        <w:gridCol w:w="2394"/>
        <w:gridCol w:w="2394"/>
      </w:tblGrid>
      <w:tr w:rsidR="002D4065" w14:paraId="71768F12" w14:textId="77777777" w:rsidTr="00486E22">
        <w:tc>
          <w:tcPr>
            <w:tcW w:w="2394" w:type="dxa"/>
            <w:shd w:val="clear" w:color="auto" w:fill="DDD9C3" w:themeFill="background2" w:themeFillShade="E6"/>
          </w:tcPr>
          <w:p w14:paraId="10EE4EDD" w14:textId="77777777" w:rsidR="002D4065" w:rsidRPr="00A76791" w:rsidRDefault="002D4065" w:rsidP="00486E22">
            <w:pPr>
              <w:rPr>
                <w:b/>
              </w:rPr>
            </w:pPr>
            <w:r>
              <w:rPr>
                <w:b/>
              </w:rPr>
              <w:t>r</w:t>
            </w:r>
          </w:p>
        </w:tc>
        <w:tc>
          <w:tcPr>
            <w:tcW w:w="2394" w:type="dxa"/>
            <w:shd w:val="clear" w:color="auto" w:fill="DDD9C3" w:themeFill="background2" w:themeFillShade="E6"/>
          </w:tcPr>
          <w:p w14:paraId="2154297D" w14:textId="77777777" w:rsidR="002D4065" w:rsidRPr="00A76791" w:rsidRDefault="002D4065" w:rsidP="00486E22">
            <w:pPr>
              <w:rPr>
                <w:b/>
              </w:rPr>
            </w:pPr>
            <w:r w:rsidRPr="002D4065">
              <w:rPr>
                <w:b/>
              </w:rPr>
              <w:t>s</w:t>
            </w:r>
          </w:p>
        </w:tc>
        <w:tc>
          <w:tcPr>
            <w:tcW w:w="2394" w:type="dxa"/>
            <w:shd w:val="clear" w:color="auto" w:fill="DDD9C3" w:themeFill="background2" w:themeFillShade="E6"/>
          </w:tcPr>
          <w:p w14:paraId="34C8528A" w14:textId="77777777" w:rsidR="002D4065" w:rsidRPr="00A76791" w:rsidRDefault="002D4065" w:rsidP="00486E22">
            <w:pPr>
              <w:rPr>
                <w:b/>
              </w:rPr>
            </w:pPr>
            <w:r>
              <w:rPr>
                <w:b/>
              </w:rPr>
              <w:t>t</w:t>
            </w:r>
          </w:p>
        </w:tc>
        <w:tc>
          <w:tcPr>
            <w:tcW w:w="2394" w:type="dxa"/>
            <w:shd w:val="clear" w:color="auto" w:fill="DDD9C3" w:themeFill="background2" w:themeFillShade="E6"/>
          </w:tcPr>
          <w:p w14:paraId="04133F78" w14:textId="77777777" w:rsidR="002D4065" w:rsidRPr="00A76791" w:rsidRDefault="002D4065" w:rsidP="00486E22">
            <w:pPr>
              <w:rPr>
                <w:b/>
              </w:rPr>
            </w:pPr>
            <w:r w:rsidRPr="00A76791">
              <w:rPr>
                <w:b/>
              </w:rPr>
              <w:t>w</w:t>
            </w:r>
          </w:p>
        </w:tc>
      </w:tr>
      <w:tr w:rsidR="002D4065" w14:paraId="28069772" w14:textId="77777777" w:rsidTr="002D4065">
        <w:tc>
          <w:tcPr>
            <w:tcW w:w="2394" w:type="dxa"/>
          </w:tcPr>
          <w:p w14:paraId="13E059B0" w14:textId="26D329F2" w:rsidR="002D4065" w:rsidRPr="00362FD7" w:rsidRDefault="002D4065" w:rsidP="002D4065">
            <w:r w:rsidRPr="00362FD7">
              <w:t>0.25</w:t>
            </w:r>
          </w:p>
        </w:tc>
        <w:tc>
          <w:tcPr>
            <w:tcW w:w="2394" w:type="dxa"/>
          </w:tcPr>
          <w:p w14:paraId="20DD80B1" w14:textId="3AFB5ED8" w:rsidR="002D4065" w:rsidRDefault="002D4065" w:rsidP="002D4065">
            <w:pPr>
              <w:rPr>
                <w:b/>
              </w:rPr>
            </w:pPr>
            <w:r w:rsidRPr="00A76791">
              <w:t>0.25</w:t>
            </w:r>
          </w:p>
        </w:tc>
        <w:tc>
          <w:tcPr>
            <w:tcW w:w="2394" w:type="dxa"/>
          </w:tcPr>
          <w:p w14:paraId="6C9ED247" w14:textId="5872486D" w:rsidR="002D4065" w:rsidRDefault="002D4065" w:rsidP="002D4065">
            <w:pPr>
              <w:rPr>
                <w:b/>
              </w:rPr>
            </w:pPr>
            <w:r w:rsidRPr="00A76791">
              <w:t>0.25</w:t>
            </w:r>
          </w:p>
        </w:tc>
        <w:tc>
          <w:tcPr>
            <w:tcW w:w="2394" w:type="dxa"/>
          </w:tcPr>
          <w:p w14:paraId="23F5CEAD" w14:textId="3B29AD0C" w:rsidR="002D4065" w:rsidRPr="00362FD7" w:rsidRDefault="002D4065" w:rsidP="002D4065">
            <w:r w:rsidRPr="00362FD7">
              <w:t>-0.01315555556</w:t>
            </w:r>
          </w:p>
        </w:tc>
      </w:tr>
      <w:tr w:rsidR="002D4065" w14:paraId="2A35F87E" w14:textId="77777777" w:rsidTr="002D4065">
        <w:tc>
          <w:tcPr>
            <w:tcW w:w="2394" w:type="dxa"/>
          </w:tcPr>
          <w:p w14:paraId="1FECA6AA" w14:textId="54D5F780" w:rsidR="002D4065" w:rsidRPr="00362FD7" w:rsidRDefault="002D4065" w:rsidP="002D4065">
            <w:r w:rsidRPr="002D4065">
              <w:t>0.071428571428571</w:t>
            </w:r>
          </w:p>
        </w:tc>
        <w:tc>
          <w:tcPr>
            <w:tcW w:w="2394" w:type="dxa"/>
          </w:tcPr>
          <w:p w14:paraId="54C28EB7" w14:textId="16600E96" w:rsidR="002D4065" w:rsidRDefault="002D4065" w:rsidP="002D4065">
            <w:pPr>
              <w:rPr>
                <w:b/>
              </w:rPr>
            </w:pPr>
            <w:r w:rsidRPr="002D4065">
              <w:t>0.071428571428571</w:t>
            </w:r>
          </w:p>
        </w:tc>
        <w:tc>
          <w:tcPr>
            <w:tcW w:w="2394" w:type="dxa"/>
          </w:tcPr>
          <w:p w14:paraId="46E9DCD8" w14:textId="7E1C5101" w:rsidR="002D4065" w:rsidRDefault="002D4065" w:rsidP="002D4065">
            <w:pPr>
              <w:rPr>
                <w:b/>
              </w:rPr>
            </w:pPr>
            <w:r w:rsidRPr="002D4065">
              <w:t>0.071428571428571</w:t>
            </w:r>
          </w:p>
        </w:tc>
        <w:tc>
          <w:tcPr>
            <w:tcW w:w="2394" w:type="dxa"/>
          </w:tcPr>
          <w:p w14:paraId="14CA268F" w14:textId="717E985B" w:rsidR="002D4065" w:rsidRPr="00362FD7" w:rsidRDefault="002D4065" w:rsidP="002D4065">
            <w:r w:rsidRPr="00362FD7">
              <w:t>0.007622222222</w:t>
            </w:r>
          </w:p>
        </w:tc>
      </w:tr>
      <w:tr w:rsidR="002D4065" w14:paraId="76243C62" w14:textId="77777777" w:rsidTr="002D4065">
        <w:tc>
          <w:tcPr>
            <w:tcW w:w="2394" w:type="dxa"/>
          </w:tcPr>
          <w:p w14:paraId="2B040391" w14:textId="1C72A0DA" w:rsidR="002D4065" w:rsidRPr="00362FD7" w:rsidRDefault="002D4065" w:rsidP="002D4065">
            <w:r w:rsidRPr="00362FD7">
              <w:t>0.785714285714286</w:t>
            </w:r>
          </w:p>
        </w:tc>
        <w:tc>
          <w:tcPr>
            <w:tcW w:w="2394" w:type="dxa"/>
          </w:tcPr>
          <w:p w14:paraId="5409909D" w14:textId="1F5C7C44" w:rsidR="002D4065" w:rsidRDefault="002D4065" w:rsidP="002D4065">
            <w:pPr>
              <w:rPr>
                <w:b/>
              </w:rPr>
            </w:pPr>
            <w:r w:rsidRPr="002D4065">
              <w:t>0.071428571428571</w:t>
            </w:r>
          </w:p>
        </w:tc>
        <w:tc>
          <w:tcPr>
            <w:tcW w:w="2394" w:type="dxa"/>
          </w:tcPr>
          <w:p w14:paraId="0DFDC70E" w14:textId="3A17FB92" w:rsidR="002D4065" w:rsidRDefault="002D4065" w:rsidP="002D4065">
            <w:pPr>
              <w:rPr>
                <w:b/>
              </w:rPr>
            </w:pPr>
            <w:r w:rsidRPr="002D4065">
              <w:t>0.071428571428571</w:t>
            </w:r>
          </w:p>
        </w:tc>
        <w:tc>
          <w:tcPr>
            <w:tcW w:w="2394" w:type="dxa"/>
          </w:tcPr>
          <w:p w14:paraId="5BCA2CC4" w14:textId="672D6BFE" w:rsidR="002D4065" w:rsidRPr="00362FD7" w:rsidRDefault="002D4065" w:rsidP="002D4065">
            <w:pPr>
              <w:rPr>
                <w:b/>
              </w:rPr>
            </w:pPr>
            <w:r w:rsidRPr="00A76791">
              <w:t>0.007622222222</w:t>
            </w:r>
          </w:p>
        </w:tc>
      </w:tr>
      <w:tr w:rsidR="002D4065" w14:paraId="556CD2DB" w14:textId="77777777" w:rsidTr="002D4065">
        <w:tc>
          <w:tcPr>
            <w:tcW w:w="2394" w:type="dxa"/>
          </w:tcPr>
          <w:p w14:paraId="11209555" w14:textId="451AD2BA" w:rsidR="002D4065" w:rsidRDefault="002D4065" w:rsidP="002D4065">
            <w:pPr>
              <w:rPr>
                <w:b/>
              </w:rPr>
            </w:pPr>
            <w:r w:rsidRPr="002D4065">
              <w:t>0.071428571428571</w:t>
            </w:r>
          </w:p>
        </w:tc>
        <w:tc>
          <w:tcPr>
            <w:tcW w:w="2394" w:type="dxa"/>
          </w:tcPr>
          <w:p w14:paraId="2A0D88AA" w14:textId="0E3C4C92" w:rsidR="002D4065" w:rsidRDefault="002D4065" w:rsidP="002D4065">
            <w:pPr>
              <w:rPr>
                <w:b/>
              </w:rPr>
            </w:pPr>
            <w:r w:rsidRPr="00A76791">
              <w:t>0.785714285714286</w:t>
            </w:r>
          </w:p>
        </w:tc>
        <w:tc>
          <w:tcPr>
            <w:tcW w:w="2394" w:type="dxa"/>
          </w:tcPr>
          <w:p w14:paraId="6440B0BB" w14:textId="0BC1C658" w:rsidR="002D4065" w:rsidRDefault="002D4065" w:rsidP="002D4065">
            <w:pPr>
              <w:rPr>
                <w:b/>
              </w:rPr>
            </w:pPr>
            <w:r w:rsidRPr="002D4065">
              <w:t>0.071428571428571</w:t>
            </w:r>
          </w:p>
        </w:tc>
        <w:tc>
          <w:tcPr>
            <w:tcW w:w="2394" w:type="dxa"/>
          </w:tcPr>
          <w:p w14:paraId="20C8E102" w14:textId="4AE20030" w:rsidR="002D4065" w:rsidRPr="00A76791" w:rsidRDefault="002D4065" w:rsidP="002D4065">
            <w:r w:rsidRPr="00A76791">
              <w:t>0.007622222222</w:t>
            </w:r>
          </w:p>
        </w:tc>
      </w:tr>
      <w:tr w:rsidR="002D4065" w14:paraId="61ACBC03" w14:textId="77777777" w:rsidTr="002D4065">
        <w:tc>
          <w:tcPr>
            <w:tcW w:w="2394" w:type="dxa"/>
          </w:tcPr>
          <w:p w14:paraId="0B9CAEF7" w14:textId="3112F660" w:rsidR="002D4065" w:rsidRDefault="002D4065" w:rsidP="002D4065">
            <w:pPr>
              <w:rPr>
                <w:b/>
              </w:rPr>
            </w:pPr>
            <w:r w:rsidRPr="002D4065">
              <w:t>0.071428571428571</w:t>
            </w:r>
          </w:p>
        </w:tc>
        <w:tc>
          <w:tcPr>
            <w:tcW w:w="2394" w:type="dxa"/>
          </w:tcPr>
          <w:p w14:paraId="14F0F574" w14:textId="3F827B52" w:rsidR="002D4065" w:rsidRDefault="002D4065" w:rsidP="002D4065">
            <w:pPr>
              <w:rPr>
                <w:b/>
              </w:rPr>
            </w:pPr>
            <w:r w:rsidRPr="002D4065">
              <w:t>0.071428571428571</w:t>
            </w:r>
          </w:p>
        </w:tc>
        <w:tc>
          <w:tcPr>
            <w:tcW w:w="2394" w:type="dxa"/>
          </w:tcPr>
          <w:p w14:paraId="7B050DB2" w14:textId="3A523F34" w:rsidR="002D4065" w:rsidRDefault="002D4065" w:rsidP="002D4065">
            <w:pPr>
              <w:rPr>
                <w:b/>
              </w:rPr>
            </w:pPr>
            <w:r w:rsidRPr="00A76791">
              <w:t>0.785714285714286</w:t>
            </w:r>
          </w:p>
        </w:tc>
        <w:tc>
          <w:tcPr>
            <w:tcW w:w="2394" w:type="dxa"/>
          </w:tcPr>
          <w:p w14:paraId="0BEB6C77" w14:textId="3AB5B46E" w:rsidR="002D4065" w:rsidRPr="00A76791" w:rsidRDefault="002D4065" w:rsidP="002D4065">
            <w:r w:rsidRPr="00A76791">
              <w:t>0.007622222222</w:t>
            </w:r>
          </w:p>
        </w:tc>
      </w:tr>
      <w:tr w:rsidR="002D4065" w14:paraId="566B8A5D" w14:textId="77777777" w:rsidTr="002D4065">
        <w:tc>
          <w:tcPr>
            <w:tcW w:w="2394" w:type="dxa"/>
          </w:tcPr>
          <w:p w14:paraId="3E273C01" w14:textId="5449C0F0" w:rsidR="002D4065" w:rsidRPr="00362FD7" w:rsidRDefault="002D4065" w:rsidP="002D4065">
            <w:r w:rsidRPr="002D4065">
              <w:t>0.399403576166799</w:t>
            </w:r>
          </w:p>
        </w:tc>
        <w:tc>
          <w:tcPr>
            <w:tcW w:w="2394" w:type="dxa"/>
          </w:tcPr>
          <w:p w14:paraId="0235D02D" w14:textId="6ECD72FF" w:rsidR="002D4065" w:rsidRPr="00362FD7" w:rsidRDefault="002D4065" w:rsidP="002D4065">
            <w:r w:rsidRPr="00362FD7">
              <w:t>0.100596423833201</w:t>
            </w:r>
          </w:p>
        </w:tc>
        <w:tc>
          <w:tcPr>
            <w:tcW w:w="2394" w:type="dxa"/>
          </w:tcPr>
          <w:p w14:paraId="658011B5" w14:textId="4DB4F2EC" w:rsidR="002D4065" w:rsidRDefault="002D4065" w:rsidP="002D4065">
            <w:pPr>
              <w:rPr>
                <w:b/>
              </w:rPr>
            </w:pPr>
            <w:r w:rsidRPr="00A76791">
              <w:t>0.100596423833201</w:t>
            </w:r>
          </w:p>
        </w:tc>
        <w:tc>
          <w:tcPr>
            <w:tcW w:w="2394" w:type="dxa"/>
          </w:tcPr>
          <w:p w14:paraId="7D3431E8" w14:textId="5FF29D84" w:rsidR="002D4065" w:rsidRPr="00A76791" w:rsidRDefault="002D4065" w:rsidP="002D4065">
            <w:r w:rsidRPr="002D4065">
              <w:t>0.024888888889</w:t>
            </w:r>
          </w:p>
        </w:tc>
      </w:tr>
      <w:tr w:rsidR="002D4065" w14:paraId="6EE3D457" w14:textId="77777777" w:rsidTr="002D4065">
        <w:tc>
          <w:tcPr>
            <w:tcW w:w="2394" w:type="dxa"/>
          </w:tcPr>
          <w:p w14:paraId="1E62EDC8" w14:textId="31D83116" w:rsidR="002D4065" w:rsidRDefault="002D4065" w:rsidP="002D4065">
            <w:pPr>
              <w:rPr>
                <w:b/>
              </w:rPr>
            </w:pPr>
            <w:r w:rsidRPr="00A76791">
              <w:t>0.100596423833201</w:t>
            </w:r>
          </w:p>
        </w:tc>
        <w:tc>
          <w:tcPr>
            <w:tcW w:w="2394" w:type="dxa"/>
          </w:tcPr>
          <w:p w14:paraId="5448E25A" w14:textId="1BAE28C3" w:rsidR="002D4065" w:rsidRDefault="002D4065" w:rsidP="002D4065">
            <w:pPr>
              <w:rPr>
                <w:b/>
              </w:rPr>
            </w:pPr>
            <w:r w:rsidRPr="002D4065">
              <w:t>0.399403576166799</w:t>
            </w:r>
          </w:p>
        </w:tc>
        <w:tc>
          <w:tcPr>
            <w:tcW w:w="2394" w:type="dxa"/>
          </w:tcPr>
          <w:p w14:paraId="0B208897" w14:textId="4DDFDB4E" w:rsidR="002D4065" w:rsidRDefault="002D4065" w:rsidP="002D4065">
            <w:pPr>
              <w:rPr>
                <w:b/>
              </w:rPr>
            </w:pPr>
            <w:r w:rsidRPr="00A76791">
              <w:t>0.100596423833201</w:t>
            </w:r>
          </w:p>
        </w:tc>
        <w:tc>
          <w:tcPr>
            <w:tcW w:w="2394" w:type="dxa"/>
          </w:tcPr>
          <w:p w14:paraId="7A24BFED" w14:textId="5FE2F8A4" w:rsidR="002D4065" w:rsidRPr="002D4065" w:rsidRDefault="002D4065" w:rsidP="002D4065">
            <w:r w:rsidRPr="002D4065">
              <w:t>0.024888888889</w:t>
            </w:r>
          </w:p>
        </w:tc>
      </w:tr>
      <w:tr w:rsidR="002D4065" w14:paraId="3F5B6184" w14:textId="77777777" w:rsidTr="002D4065">
        <w:tc>
          <w:tcPr>
            <w:tcW w:w="2394" w:type="dxa"/>
          </w:tcPr>
          <w:p w14:paraId="2B0982E7" w14:textId="1FED0FA9" w:rsidR="002D4065" w:rsidRDefault="002D4065" w:rsidP="002D4065">
            <w:pPr>
              <w:rPr>
                <w:b/>
              </w:rPr>
            </w:pPr>
            <w:r w:rsidRPr="00A76791">
              <w:t>0.100596423833201</w:t>
            </w:r>
          </w:p>
        </w:tc>
        <w:tc>
          <w:tcPr>
            <w:tcW w:w="2394" w:type="dxa"/>
          </w:tcPr>
          <w:p w14:paraId="26EFA4DF" w14:textId="647E9571" w:rsidR="002D4065" w:rsidRDefault="002D4065" w:rsidP="002D4065">
            <w:pPr>
              <w:rPr>
                <w:b/>
              </w:rPr>
            </w:pPr>
            <w:r w:rsidRPr="00A76791">
              <w:t>0.100596423833201</w:t>
            </w:r>
          </w:p>
        </w:tc>
        <w:tc>
          <w:tcPr>
            <w:tcW w:w="2394" w:type="dxa"/>
          </w:tcPr>
          <w:p w14:paraId="5294C764" w14:textId="035E724C" w:rsidR="002D4065" w:rsidRDefault="002D4065" w:rsidP="002D4065">
            <w:pPr>
              <w:rPr>
                <w:b/>
              </w:rPr>
            </w:pPr>
            <w:r w:rsidRPr="002D4065">
              <w:t>0.399403576166799</w:t>
            </w:r>
          </w:p>
        </w:tc>
        <w:tc>
          <w:tcPr>
            <w:tcW w:w="2394" w:type="dxa"/>
          </w:tcPr>
          <w:p w14:paraId="30B23300" w14:textId="21698E56" w:rsidR="002D4065" w:rsidRPr="002D4065" w:rsidRDefault="002D4065" w:rsidP="002D4065">
            <w:r w:rsidRPr="002D4065">
              <w:t>0.024888888889</w:t>
            </w:r>
          </w:p>
        </w:tc>
      </w:tr>
      <w:tr w:rsidR="002D4065" w14:paraId="4B7375EF" w14:textId="77777777" w:rsidTr="002D4065">
        <w:tc>
          <w:tcPr>
            <w:tcW w:w="2394" w:type="dxa"/>
          </w:tcPr>
          <w:p w14:paraId="14CCDA35" w14:textId="59537C97" w:rsidR="002D4065" w:rsidRDefault="002D4065" w:rsidP="002D4065">
            <w:pPr>
              <w:rPr>
                <w:b/>
              </w:rPr>
            </w:pPr>
            <w:r w:rsidRPr="002D4065">
              <w:t>0.399403576166799</w:t>
            </w:r>
          </w:p>
        </w:tc>
        <w:tc>
          <w:tcPr>
            <w:tcW w:w="2394" w:type="dxa"/>
          </w:tcPr>
          <w:p w14:paraId="11DBEEA3" w14:textId="72DF826C" w:rsidR="002D4065" w:rsidRDefault="002D4065" w:rsidP="002D4065">
            <w:pPr>
              <w:rPr>
                <w:b/>
              </w:rPr>
            </w:pPr>
            <w:r w:rsidRPr="002D4065">
              <w:t>0.399403576166799</w:t>
            </w:r>
          </w:p>
        </w:tc>
        <w:tc>
          <w:tcPr>
            <w:tcW w:w="2394" w:type="dxa"/>
          </w:tcPr>
          <w:p w14:paraId="3D5E8C5A" w14:textId="67380217" w:rsidR="002D4065" w:rsidRDefault="002D4065" w:rsidP="002D4065">
            <w:pPr>
              <w:rPr>
                <w:b/>
              </w:rPr>
            </w:pPr>
            <w:r w:rsidRPr="00A76791">
              <w:t>0.100596423833201</w:t>
            </w:r>
          </w:p>
        </w:tc>
        <w:tc>
          <w:tcPr>
            <w:tcW w:w="2394" w:type="dxa"/>
          </w:tcPr>
          <w:p w14:paraId="6F3B27D1" w14:textId="69863C27" w:rsidR="002D4065" w:rsidRPr="002D4065" w:rsidRDefault="002D4065" w:rsidP="002D4065">
            <w:r w:rsidRPr="002D4065">
              <w:t>0.024888888889</w:t>
            </w:r>
          </w:p>
        </w:tc>
      </w:tr>
      <w:tr w:rsidR="002D4065" w14:paraId="184F80DB" w14:textId="77777777" w:rsidTr="002D4065">
        <w:tc>
          <w:tcPr>
            <w:tcW w:w="2394" w:type="dxa"/>
          </w:tcPr>
          <w:p w14:paraId="54E3A8C7" w14:textId="039B53B6" w:rsidR="002D4065" w:rsidRDefault="002D4065" w:rsidP="002D4065">
            <w:pPr>
              <w:rPr>
                <w:b/>
              </w:rPr>
            </w:pPr>
            <w:r w:rsidRPr="002D4065">
              <w:t>0.399403576166799</w:t>
            </w:r>
          </w:p>
        </w:tc>
        <w:tc>
          <w:tcPr>
            <w:tcW w:w="2394" w:type="dxa"/>
          </w:tcPr>
          <w:p w14:paraId="3CCEAE70" w14:textId="6AB517BA" w:rsidR="002D4065" w:rsidRDefault="002D4065" w:rsidP="002D4065">
            <w:pPr>
              <w:rPr>
                <w:b/>
              </w:rPr>
            </w:pPr>
            <w:r w:rsidRPr="00A76791">
              <w:t>0.100596423833201</w:t>
            </w:r>
          </w:p>
        </w:tc>
        <w:tc>
          <w:tcPr>
            <w:tcW w:w="2394" w:type="dxa"/>
          </w:tcPr>
          <w:p w14:paraId="6006D7DA" w14:textId="78E724F0" w:rsidR="002D4065" w:rsidRDefault="002D4065" w:rsidP="002D4065">
            <w:pPr>
              <w:rPr>
                <w:b/>
              </w:rPr>
            </w:pPr>
            <w:r w:rsidRPr="002D4065">
              <w:t>0.399403576166799</w:t>
            </w:r>
          </w:p>
        </w:tc>
        <w:tc>
          <w:tcPr>
            <w:tcW w:w="2394" w:type="dxa"/>
          </w:tcPr>
          <w:p w14:paraId="0193A5E2" w14:textId="5DBE85DF" w:rsidR="002D4065" w:rsidRPr="002D4065" w:rsidRDefault="002D4065" w:rsidP="002D4065">
            <w:r w:rsidRPr="002D4065">
              <w:t>0.024888888889</w:t>
            </w:r>
          </w:p>
        </w:tc>
      </w:tr>
      <w:tr w:rsidR="002D4065" w14:paraId="140A0809" w14:textId="77777777" w:rsidTr="002D4065">
        <w:tc>
          <w:tcPr>
            <w:tcW w:w="2394" w:type="dxa"/>
          </w:tcPr>
          <w:p w14:paraId="1963675B" w14:textId="405C1F93" w:rsidR="002D4065" w:rsidRDefault="002D4065" w:rsidP="002D4065">
            <w:pPr>
              <w:rPr>
                <w:b/>
              </w:rPr>
            </w:pPr>
            <w:r w:rsidRPr="00A76791">
              <w:t>0.100596423833201</w:t>
            </w:r>
          </w:p>
        </w:tc>
        <w:tc>
          <w:tcPr>
            <w:tcW w:w="2394" w:type="dxa"/>
          </w:tcPr>
          <w:p w14:paraId="1580C057" w14:textId="5680F163" w:rsidR="002D4065" w:rsidRDefault="002D4065" w:rsidP="002D4065">
            <w:pPr>
              <w:rPr>
                <w:b/>
              </w:rPr>
            </w:pPr>
            <w:r w:rsidRPr="002D4065">
              <w:t>0.399403576166799</w:t>
            </w:r>
          </w:p>
        </w:tc>
        <w:tc>
          <w:tcPr>
            <w:tcW w:w="2394" w:type="dxa"/>
          </w:tcPr>
          <w:p w14:paraId="075F7884" w14:textId="2BB959E1" w:rsidR="002D4065" w:rsidRDefault="002D4065" w:rsidP="002D4065">
            <w:pPr>
              <w:rPr>
                <w:b/>
              </w:rPr>
            </w:pPr>
            <w:r w:rsidRPr="002D4065">
              <w:t>0.399403576166799</w:t>
            </w:r>
          </w:p>
        </w:tc>
        <w:tc>
          <w:tcPr>
            <w:tcW w:w="2394" w:type="dxa"/>
          </w:tcPr>
          <w:p w14:paraId="749F0830" w14:textId="2AF46724" w:rsidR="002D4065" w:rsidRPr="002D4065" w:rsidRDefault="002D4065" w:rsidP="002D4065">
            <w:r w:rsidRPr="002D4065">
              <w:t>0.024888888889</w:t>
            </w:r>
          </w:p>
        </w:tc>
      </w:tr>
    </w:tbl>
    <w:p w14:paraId="527AF088" w14:textId="12AC0130" w:rsidR="002D4065" w:rsidRDefault="002D4065" w:rsidP="002D4065"/>
    <w:p w14:paraId="6BB65AC9" w14:textId="4DC5D4BE" w:rsidR="002D4065" w:rsidRPr="00362FD7" w:rsidRDefault="002D4065" w:rsidP="002D4065">
      <w:pPr>
        <w:rPr>
          <w:b/>
        </w:rPr>
      </w:pPr>
      <w:r>
        <w:rPr>
          <w:b/>
        </w:rPr>
        <w:t>15-point Gauss rule</w:t>
      </w:r>
    </w:p>
    <w:tbl>
      <w:tblPr>
        <w:tblStyle w:val="TableGrid"/>
        <w:tblW w:w="0" w:type="auto"/>
        <w:tblLook w:val="04A0" w:firstRow="1" w:lastRow="0" w:firstColumn="1" w:lastColumn="0" w:noHBand="0" w:noVBand="1"/>
      </w:tblPr>
      <w:tblGrid>
        <w:gridCol w:w="2394"/>
        <w:gridCol w:w="2394"/>
        <w:gridCol w:w="2394"/>
        <w:gridCol w:w="2394"/>
      </w:tblGrid>
      <w:tr w:rsidR="002D4065" w:rsidRPr="00A76791" w14:paraId="0F6F8954" w14:textId="77777777" w:rsidTr="00486E22">
        <w:tc>
          <w:tcPr>
            <w:tcW w:w="2394" w:type="dxa"/>
            <w:shd w:val="clear" w:color="auto" w:fill="DDD9C3" w:themeFill="background2" w:themeFillShade="E6"/>
          </w:tcPr>
          <w:p w14:paraId="1C51F2E0" w14:textId="77777777" w:rsidR="002D4065" w:rsidRPr="00A76791" w:rsidRDefault="002D4065" w:rsidP="00486E22">
            <w:pPr>
              <w:rPr>
                <w:b/>
              </w:rPr>
            </w:pPr>
            <w:r w:rsidRPr="00A76791">
              <w:rPr>
                <w:b/>
              </w:rPr>
              <w:t>r</w:t>
            </w:r>
          </w:p>
        </w:tc>
        <w:tc>
          <w:tcPr>
            <w:tcW w:w="2394" w:type="dxa"/>
            <w:shd w:val="clear" w:color="auto" w:fill="DDD9C3" w:themeFill="background2" w:themeFillShade="E6"/>
          </w:tcPr>
          <w:p w14:paraId="0EDF360C" w14:textId="77777777" w:rsidR="002D4065" w:rsidRPr="00A76791" w:rsidRDefault="002D4065" w:rsidP="00486E22">
            <w:pPr>
              <w:rPr>
                <w:b/>
              </w:rPr>
            </w:pPr>
            <w:r w:rsidRPr="00A76791">
              <w:rPr>
                <w:b/>
              </w:rPr>
              <w:t>s</w:t>
            </w:r>
          </w:p>
        </w:tc>
        <w:tc>
          <w:tcPr>
            <w:tcW w:w="2394" w:type="dxa"/>
            <w:shd w:val="clear" w:color="auto" w:fill="DDD9C3" w:themeFill="background2" w:themeFillShade="E6"/>
          </w:tcPr>
          <w:p w14:paraId="24292674" w14:textId="77777777" w:rsidR="002D4065" w:rsidRPr="00A76791" w:rsidRDefault="002D4065" w:rsidP="00486E22">
            <w:pPr>
              <w:rPr>
                <w:b/>
              </w:rPr>
            </w:pPr>
            <w:r w:rsidRPr="00A76791">
              <w:rPr>
                <w:b/>
              </w:rPr>
              <w:t>t</w:t>
            </w:r>
          </w:p>
        </w:tc>
        <w:tc>
          <w:tcPr>
            <w:tcW w:w="2394" w:type="dxa"/>
            <w:shd w:val="clear" w:color="auto" w:fill="DDD9C3" w:themeFill="background2" w:themeFillShade="E6"/>
          </w:tcPr>
          <w:p w14:paraId="59B4FD8A" w14:textId="77777777" w:rsidR="002D4065" w:rsidRPr="00A76791" w:rsidRDefault="002D4065" w:rsidP="00486E22">
            <w:pPr>
              <w:rPr>
                <w:b/>
              </w:rPr>
            </w:pPr>
            <w:r w:rsidRPr="00A76791">
              <w:rPr>
                <w:b/>
              </w:rPr>
              <w:t>w</w:t>
            </w:r>
          </w:p>
        </w:tc>
      </w:tr>
      <w:tr w:rsidR="002D4065" w14:paraId="6A8F581D" w14:textId="77777777" w:rsidTr="00486E22">
        <w:tc>
          <w:tcPr>
            <w:tcW w:w="2394" w:type="dxa"/>
          </w:tcPr>
          <w:p w14:paraId="44F40819" w14:textId="2A4D3621" w:rsidR="002D4065" w:rsidRDefault="00030690" w:rsidP="00486E22">
            <w:r w:rsidRPr="00030690">
              <w:t>0.25</w:t>
            </w:r>
          </w:p>
        </w:tc>
        <w:tc>
          <w:tcPr>
            <w:tcW w:w="2394" w:type="dxa"/>
          </w:tcPr>
          <w:p w14:paraId="60E783D7" w14:textId="11017837" w:rsidR="002D4065" w:rsidRDefault="00030690" w:rsidP="00486E22">
            <w:r w:rsidRPr="00030690">
              <w:t>0.25</w:t>
            </w:r>
          </w:p>
        </w:tc>
        <w:tc>
          <w:tcPr>
            <w:tcW w:w="2394" w:type="dxa"/>
          </w:tcPr>
          <w:p w14:paraId="2CB9CA5D" w14:textId="006D93A7" w:rsidR="002D4065" w:rsidRDefault="00030690" w:rsidP="00486E22">
            <w:r w:rsidRPr="00030690">
              <w:t>0.25</w:t>
            </w:r>
          </w:p>
        </w:tc>
        <w:tc>
          <w:tcPr>
            <w:tcW w:w="2394" w:type="dxa"/>
          </w:tcPr>
          <w:p w14:paraId="6E9523E7" w14:textId="066E8C86" w:rsidR="002D4065" w:rsidRDefault="00030690" w:rsidP="00486E22">
            <w:r w:rsidRPr="00030690">
              <w:t>0.030283678097089</w:t>
            </w:r>
          </w:p>
        </w:tc>
      </w:tr>
      <w:tr w:rsidR="002D4065" w14:paraId="573DD254" w14:textId="77777777" w:rsidTr="00486E22">
        <w:tc>
          <w:tcPr>
            <w:tcW w:w="2394" w:type="dxa"/>
          </w:tcPr>
          <w:p w14:paraId="183452D7" w14:textId="771BF953" w:rsidR="002D4065" w:rsidRDefault="00030690" w:rsidP="00486E22">
            <w:r w:rsidRPr="00030690">
              <w:t>0.333333333333333</w:t>
            </w:r>
          </w:p>
        </w:tc>
        <w:tc>
          <w:tcPr>
            <w:tcW w:w="2394" w:type="dxa"/>
          </w:tcPr>
          <w:p w14:paraId="2A5AB0B6" w14:textId="2C9E4790" w:rsidR="002D4065" w:rsidRDefault="00030690" w:rsidP="00486E22">
            <w:r w:rsidRPr="00030690">
              <w:t>0.333333333333333</w:t>
            </w:r>
          </w:p>
        </w:tc>
        <w:tc>
          <w:tcPr>
            <w:tcW w:w="2394" w:type="dxa"/>
          </w:tcPr>
          <w:p w14:paraId="743A0F34" w14:textId="4F2C2F7C" w:rsidR="002D4065" w:rsidRDefault="00030690" w:rsidP="00486E22">
            <w:r w:rsidRPr="00030690">
              <w:t>0.333333333333333</w:t>
            </w:r>
          </w:p>
        </w:tc>
        <w:tc>
          <w:tcPr>
            <w:tcW w:w="2394" w:type="dxa"/>
          </w:tcPr>
          <w:p w14:paraId="72663CF7" w14:textId="46847039" w:rsidR="002D4065" w:rsidRDefault="00030690" w:rsidP="00486E22">
            <w:r w:rsidRPr="00030690">
              <w:t>0.006026785714286</w:t>
            </w:r>
          </w:p>
        </w:tc>
      </w:tr>
      <w:tr w:rsidR="002D4065" w14:paraId="79B1016B" w14:textId="77777777" w:rsidTr="00486E22">
        <w:tc>
          <w:tcPr>
            <w:tcW w:w="2394" w:type="dxa"/>
          </w:tcPr>
          <w:p w14:paraId="79BAD16E" w14:textId="6BE3D3FA" w:rsidR="002D4065" w:rsidRDefault="00030690" w:rsidP="00486E22">
            <w:r w:rsidRPr="00030690">
              <w:t>0.000000000000000</w:t>
            </w:r>
          </w:p>
        </w:tc>
        <w:tc>
          <w:tcPr>
            <w:tcW w:w="2394" w:type="dxa"/>
          </w:tcPr>
          <w:p w14:paraId="0F015EE7" w14:textId="6D268F85" w:rsidR="002D4065" w:rsidRDefault="00030690" w:rsidP="00486E22">
            <w:r w:rsidRPr="00030690">
              <w:t>0.333333333333333</w:t>
            </w:r>
          </w:p>
        </w:tc>
        <w:tc>
          <w:tcPr>
            <w:tcW w:w="2394" w:type="dxa"/>
          </w:tcPr>
          <w:p w14:paraId="42A273CC" w14:textId="7B5CDB99" w:rsidR="002D4065" w:rsidRDefault="00030690" w:rsidP="00486E22">
            <w:r w:rsidRPr="00030690">
              <w:t>0.333333333333333</w:t>
            </w:r>
          </w:p>
        </w:tc>
        <w:tc>
          <w:tcPr>
            <w:tcW w:w="2394" w:type="dxa"/>
          </w:tcPr>
          <w:p w14:paraId="6D413592" w14:textId="52EC9639" w:rsidR="002D4065" w:rsidRDefault="00030690" w:rsidP="00486E22">
            <w:r w:rsidRPr="00030690">
              <w:t>0.006026785714286</w:t>
            </w:r>
          </w:p>
        </w:tc>
      </w:tr>
      <w:tr w:rsidR="002D4065" w14:paraId="4A98DEF4" w14:textId="77777777" w:rsidTr="00486E22">
        <w:tc>
          <w:tcPr>
            <w:tcW w:w="2394" w:type="dxa"/>
          </w:tcPr>
          <w:p w14:paraId="16906EEB" w14:textId="34616735" w:rsidR="002D4065" w:rsidRDefault="00030690" w:rsidP="00486E22">
            <w:r w:rsidRPr="00030690">
              <w:t>0.333333333333333</w:t>
            </w:r>
          </w:p>
        </w:tc>
        <w:tc>
          <w:tcPr>
            <w:tcW w:w="2394" w:type="dxa"/>
          </w:tcPr>
          <w:p w14:paraId="3DFBE964" w14:textId="4CB3B07C" w:rsidR="002D4065" w:rsidRDefault="00030690" w:rsidP="00486E22">
            <w:r w:rsidRPr="00030690">
              <w:t>0.000000000000000</w:t>
            </w:r>
          </w:p>
        </w:tc>
        <w:tc>
          <w:tcPr>
            <w:tcW w:w="2394" w:type="dxa"/>
          </w:tcPr>
          <w:p w14:paraId="043567C4" w14:textId="17C12204" w:rsidR="002D4065" w:rsidRDefault="00030690" w:rsidP="00486E22">
            <w:r w:rsidRPr="00030690">
              <w:t>0.333333333333333</w:t>
            </w:r>
          </w:p>
        </w:tc>
        <w:tc>
          <w:tcPr>
            <w:tcW w:w="2394" w:type="dxa"/>
          </w:tcPr>
          <w:p w14:paraId="0FDA73CB" w14:textId="594BD79B" w:rsidR="002D4065" w:rsidRDefault="00030690" w:rsidP="00486E22">
            <w:r w:rsidRPr="00030690">
              <w:t>0.006026785714286</w:t>
            </w:r>
          </w:p>
        </w:tc>
      </w:tr>
      <w:tr w:rsidR="002D4065" w14:paraId="3AF99A00" w14:textId="77777777" w:rsidTr="00486E22">
        <w:tc>
          <w:tcPr>
            <w:tcW w:w="2394" w:type="dxa"/>
          </w:tcPr>
          <w:p w14:paraId="65AE16EC" w14:textId="6742AB0C" w:rsidR="002D4065" w:rsidRDefault="00030690" w:rsidP="00486E22">
            <w:r w:rsidRPr="00030690">
              <w:t>0.333333333333333</w:t>
            </w:r>
          </w:p>
        </w:tc>
        <w:tc>
          <w:tcPr>
            <w:tcW w:w="2394" w:type="dxa"/>
          </w:tcPr>
          <w:p w14:paraId="62B2453B" w14:textId="03A8E306" w:rsidR="002D4065" w:rsidRDefault="00030690" w:rsidP="00486E22">
            <w:r w:rsidRPr="00030690">
              <w:t>0.333333333333333</w:t>
            </w:r>
          </w:p>
        </w:tc>
        <w:tc>
          <w:tcPr>
            <w:tcW w:w="2394" w:type="dxa"/>
          </w:tcPr>
          <w:p w14:paraId="6C16DF0B" w14:textId="248657C5" w:rsidR="002D4065" w:rsidRDefault="00030690" w:rsidP="00486E22">
            <w:r w:rsidRPr="00030690">
              <w:t>0.000000000000000</w:t>
            </w:r>
          </w:p>
        </w:tc>
        <w:tc>
          <w:tcPr>
            <w:tcW w:w="2394" w:type="dxa"/>
          </w:tcPr>
          <w:p w14:paraId="44779771" w14:textId="4D9B396A" w:rsidR="002D4065" w:rsidRDefault="00030690" w:rsidP="00486E22">
            <w:r w:rsidRPr="00030690">
              <w:t>0.006026785714286</w:t>
            </w:r>
          </w:p>
        </w:tc>
      </w:tr>
      <w:tr w:rsidR="002D4065" w14:paraId="3F119F6F" w14:textId="77777777" w:rsidTr="00486E22">
        <w:tc>
          <w:tcPr>
            <w:tcW w:w="2394" w:type="dxa"/>
          </w:tcPr>
          <w:p w14:paraId="1495C493" w14:textId="51EC7745" w:rsidR="002D4065" w:rsidRDefault="00030690" w:rsidP="00486E22">
            <w:r w:rsidRPr="00030690">
              <w:t>0.090909090909091</w:t>
            </w:r>
          </w:p>
        </w:tc>
        <w:tc>
          <w:tcPr>
            <w:tcW w:w="2394" w:type="dxa"/>
          </w:tcPr>
          <w:p w14:paraId="50A2F552" w14:textId="14968591" w:rsidR="002D4065" w:rsidRDefault="00030690" w:rsidP="00486E22">
            <w:r w:rsidRPr="00030690">
              <w:t>0.090909090909091</w:t>
            </w:r>
          </w:p>
        </w:tc>
        <w:tc>
          <w:tcPr>
            <w:tcW w:w="2394" w:type="dxa"/>
          </w:tcPr>
          <w:p w14:paraId="16AA344A" w14:textId="6D8EC717" w:rsidR="002D4065" w:rsidRDefault="00030690" w:rsidP="00486E22">
            <w:r w:rsidRPr="00030690">
              <w:t>0.090909090909091</w:t>
            </w:r>
          </w:p>
        </w:tc>
        <w:tc>
          <w:tcPr>
            <w:tcW w:w="2394" w:type="dxa"/>
          </w:tcPr>
          <w:p w14:paraId="1AA4CB22" w14:textId="43F76761" w:rsidR="002D4065" w:rsidRDefault="00030690" w:rsidP="00486E22">
            <w:r w:rsidRPr="00030690">
              <w:t>0.011645249086029</w:t>
            </w:r>
          </w:p>
        </w:tc>
      </w:tr>
      <w:tr w:rsidR="002D4065" w14:paraId="1881EA6A" w14:textId="77777777" w:rsidTr="00486E22">
        <w:tc>
          <w:tcPr>
            <w:tcW w:w="2394" w:type="dxa"/>
          </w:tcPr>
          <w:p w14:paraId="221E3520" w14:textId="424B6A2D" w:rsidR="002D4065" w:rsidRDefault="00030690" w:rsidP="00486E22">
            <w:r w:rsidRPr="00030690">
              <w:t>0.727272727272727</w:t>
            </w:r>
          </w:p>
        </w:tc>
        <w:tc>
          <w:tcPr>
            <w:tcW w:w="2394" w:type="dxa"/>
          </w:tcPr>
          <w:p w14:paraId="7BE8D142" w14:textId="1978BF22" w:rsidR="002D4065" w:rsidRDefault="00030690" w:rsidP="00486E22">
            <w:r w:rsidRPr="00030690">
              <w:t>0.090909090909091</w:t>
            </w:r>
          </w:p>
        </w:tc>
        <w:tc>
          <w:tcPr>
            <w:tcW w:w="2394" w:type="dxa"/>
          </w:tcPr>
          <w:p w14:paraId="2DB0B981" w14:textId="484945E8" w:rsidR="002D4065" w:rsidRDefault="00030690" w:rsidP="00486E22">
            <w:r w:rsidRPr="00030690">
              <w:t>0.090909090909091</w:t>
            </w:r>
          </w:p>
        </w:tc>
        <w:tc>
          <w:tcPr>
            <w:tcW w:w="2394" w:type="dxa"/>
          </w:tcPr>
          <w:p w14:paraId="6FC94C52" w14:textId="64BA2782" w:rsidR="002D4065" w:rsidRDefault="00030690" w:rsidP="00486E22">
            <w:r w:rsidRPr="00030690">
              <w:t>0.011645249086029</w:t>
            </w:r>
          </w:p>
        </w:tc>
      </w:tr>
      <w:tr w:rsidR="002D4065" w14:paraId="7FFE633D" w14:textId="77777777" w:rsidTr="00486E22">
        <w:tc>
          <w:tcPr>
            <w:tcW w:w="2394" w:type="dxa"/>
          </w:tcPr>
          <w:p w14:paraId="4B0AAB77" w14:textId="5FC03BA6" w:rsidR="002D4065" w:rsidRDefault="00030690" w:rsidP="00486E22">
            <w:r w:rsidRPr="00030690">
              <w:t>0.090909090909091</w:t>
            </w:r>
          </w:p>
        </w:tc>
        <w:tc>
          <w:tcPr>
            <w:tcW w:w="2394" w:type="dxa"/>
          </w:tcPr>
          <w:p w14:paraId="7360CE97" w14:textId="298B1D00" w:rsidR="002D4065" w:rsidRDefault="00030690" w:rsidP="00486E22">
            <w:r w:rsidRPr="00030690">
              <w:t>0.727272727272727</w:t>
            </w:r>
          </w:p>
        </w:tc>
        <w:tc>
          <w:tcPr>
            <w:tcW w:w="2394" w:type="dxa"/>
          </w:tcPr>
          <w:p w14:paraId="63E2794E" w14:textId="3E0BA4DB" w:rsidR="002D4065" w:rsidRDefault="00030690" w:rsidP="00486E22">
            <w:r w:rsidRPr="00030690">
              <w:t>0.090909090909091</w:t>
            </w:r>
          </w:p>
        </w:tc>
        <w:tc>
          <w:tcPr>
            <w:tcW w:w="2394" w:type="dxa"/>
          </w:tcPr>
          <w:p w14:paraId="02548852" w14:textId="548AA202" w:rsidR="002D4065" w:rsidRDefault="00030690" w:rsidP="00486E22">
            <w:r w:rsidRPr="00030690">
              <w:t>0.011645249086029</w:t>
            </w:r>
          </w:p>
        </w:tc>
      </w:tr>
      <w:tr w:rsidR="002D4065" w14:paraId="1830C4BC" w14:textId="77777777" w:rsidTr="00486E22">
        <w:tc>
          <w:tcPr>
            <w:tcW w:w="2394" w:type="dxa"/>
          </w:tcPr>
          <w:p w14:paraId="5D3216DE" w14:textId="6CBD4431" w:rsidR="002D4065" w:rsidRDefault="00030690" w:rsidP="00486E22">
            <w:r w:rsidRPr="00030690">
              <w:t>0.090909090909091</w:t>
            </w:r>
          </w:p>
        </w:tc>
        <w:tc>
          <w:tcPr>
            <w:tcW w:w="2394" w:type="dxa"/>
          </w:tcPr>
          <w:p w14:paraId="65A42F38" w14:textId="33EDF36D" w:rsidR="002D4065" w:rsidRDefault="00030690" w:rsidP="00486E22">
            <w:r w:rsidRPr="00030690">
              <w:t>0.090909090909091</w:t>
            </w:r>
          </w:p>
        </w:tc>
        <w:tc>
          <w:tcPr>
            <w:tcW w:w="2394" w:type="dxa"/>
          </w:tcPr>
          <w:p w14:paraId="66B458C0" w14:textId="58E4513B" w:rsidR="002D4065" w:rsidRDefault="00030690" w:rsidP="00486E22">
            <w:r w:rsidRPr="00030690">
              <w:t>0.727272727272727</w:t>
            </w:r>
          </w:p>
        </w:tc>
        <w:tc>
          <w:tcPr>
            <w:tcW w:w="2394" w:type="dxa"/>
          </w:tcPr>
          <w:p w14:paraId="2FBD9CAF" w14:textId="65760343" w:rsidR="002D4065" w:rsidRDefault="00030690" w:rsidP="00486E22">
            <w:r w:rsidRPr="00030690">
              <w:t>0.011645249086029</w:t>
            </w:r>
          </w:p>
        </w:tc>
      </w:tr>
      <w:tr w:rsidR="002D4065" w14:paraId="2777907F" w14:textId="77777777" w:rsidTr="00486E22">
        <w:tc>
          <w:tcPr>
            <w:tcW w:w="2394" w:type="dxa"/>
          </w:tcPr>
          <w:p w14:paraId="21F82E00" w14:textId="3A79D9D6" w:rsidR="002D4065" w:rsidRDefault="00030690" w:rsidP="00486E22">
            <w:r w:rsidRPr="00030690">
              <w:t>0.433449846426336</w:t>
            </w:r>
          </w:p>
        </w:tc>
        <w:tc>
          <w:tcPr>
            <w:tcW w:w="2394" w:type="dxa"/>
          </w:tcPr>
          <w:p w14:paraId="49097756" w14:textId="3C6C2DC3" w:rsidR="002D4065" w:rsidRDefault="00030690" w:rsidP="00486E22">
            <w:r w:rsidRPr="00030690">
              <w:t>0.066550153573664</w:t>
            </w:r>
          </w:p>
        </w:tc>
        <w:tc>
          <w:tcPr>
            <w:tcW w:w="2394" w:type="dxa"/>
          </w:tcPr>
          <w:p w14:paraId="0B340712" w14:textId="1B26AE29" w:rsidR="002D4065" w:rsidRDefault="00030690" w:rsidP="00486E22">
            <w:r w:rsidRPr="00030690">
              <w:t>0.066550153573664</w:t>
            </w:r>
          </w:p>
        </w:tc>
        <w:tc>
          <w:tcPr>
            <w:tcW w:w="2394" w:type="dxa"/>
          </w:tcPr>
          <w:p w14:paraId="65FFF56F" w14:textId="04C86B26" w:rsidR="002D4065" w:rsidRDefault="00030690" w:rsidP="00486E22">
            <w:r w:rsidRPr="00030690">
              <w:t>0.010949141561386</w:t>
            </w:r>
          </w:p>
        </w:tc>
      </w:tr>
      <w:tr w:rsidR="002D4065" w14:paraId="5A811ABF" w14:textId="77777777" w:rsidTr="00486E22">
        <w:tc>
          <w:tcPr>
            <w:tcW w:w="2394" w:type="dxa"/>
          </w:tcPr>
          <w:p w14:paraId="30EF2491" w14:textId="35F40C20" w:rsidR="002D4065" w:rsidRDefault="00030690" w:rsidP="00486E22">
            <w:r w:rsidRPr="00030690">
              <w:t>0.066550153573664</w:t>
            </w:r>
          </w:p>
        </w:tc>
        <w:tc>
          <w:tcPr>
            <w:tcW w:w="2394" w:type="dxa"/>
          </w:tcPr>
          <w:p w14:paraId="615A8CA4" w14:textId="6A5F4F7F" w:rsidR="002D4065" w:rsidRDefault="00030690" w:rsidP="00486E22">
            <w:r w:rsidRPr="00030690">
              <w:t>0.433449846426336</w:t>
            </w:r>
          </w:p>
        </w:tc>
        <w:tc>
          <w:tcPr>
            <w:tcW w:w="2394" w:type="dxa"/>
          </w:tcPr>
          <w:p w14:paraId="69D251BB" w14:textId="6E81E810" w:rsidR="002D4065" w:rsidRDefault="00030690" w:rsidP="00486E22">
            <w:r w:rsidRPr="00030690">
              <w:t>0.066550153573664</w:t>
            </w:r>
          </w:p>
        </w:tc>
        <w:tc>
          <w:tcPr>
            <w:tcW w:w="2394" w:type="dxa"/>
          </w:tcPr>
          <w:p w14:paraId="44967130" w14:textId="38395A2D" w:rsidR="002D4065" w:rsidRDefault="00030690" w:rsidP="00486E22">
            <w:r w:rsidRPr="00030690">
              <w:t>0.010949141561386</w:t>
            </w:r>
          </w:p>
        </w:tc>
      </w:tr>
      <w:tr w:rsidR="002D4065" w14:paraId="51271285" w14:textId="77777777" w:rsidTr="00486E22">
        <w:tc>
          <w:tcPr>
            <w:tcW w:w="2394" w:type="dxa"/>
          </w:tcPr>
          <w:p w14:paraId="25EC0933" w14:textId="08B08FBF" w:rsidR="002D4065" w:rsidRDefault="00030690" w:rsidP="00486E22">
            <w:r w:rsidRPr="00030690">
              <w:t>0.066550153573664</w:t>
            </w:r>
          </w:p>
        </w:tc>
        <w:tc>
          <w:tcPr>
            <w:tcW w:w="2394" w:type="dxa"/>
          </w:tcPr>
          <w:p w14:paraId="6B29AE02" w14:textId="78875572" w:rsidR="002D4065" w:rsidRDefault="00030690" w:rsidP="00486E22">
            <w:r w:rsidRPr="00030690">
              <w:t>0.066550153573664</w:t>
            </w:r>
          </w:p>
        </w:tc>
        <w:tc>
          <w:tcPr>
            <w:tcW w:w="2394" w:type="dxa"/>
          </w:tcPr>
          <w:p w14:paraId="390583AE" w14:textId="6579BD23" w:rsidR="002D4065" w:rsidRDefault="00030690" w:rsidP="00486E22">
            <w:r w:rsidRPr="00030690">
              <w:t>0.433449846426336</w:t>
            </w:r>
          </w:p>
        </w:tc>
        <w:tc>
          <w:tcPr>
            <w:tcW w:w="2394" w:type="dxa"/>
          </w:tcPr>
          <w:p w14:paraId="239974EB" w14:textId="0B453A28" w:rsidR="002D4065" w:rsidRDefault="00030690" w:rsidP="00486E22">
            <w:r w:rsidRPr="00030690">
              <w:t>0.010949141561386</w:t>
            </w:r>
          </w:p>
        </w:tc>
      </w:tr>
      <w:tr w:rsidR="002D4065" w14:paraId="397CDE51" w14:textId="77777777" w:rsidTr="00486E22">
        <w:tc>
          <w:tcPr>
            <w:tcW w:w="2394" w:type="dxa"/>
          </w:tcPr>
          <w:p w14:paraId="62FE462A" w14:textId="7AE5E60E" w:rsidR="002D4065" w:rsidRDefault="00030690" w:rsidP="00486E22">
            <w:r w:rsidRPr="00030690">
              <w:t>0.066550153573664</w:t>
            </w:r>
          </w:p>
        </w:tc>
        <w:tc>
          <w:tcPr>
            <w:tcW w:w="2394" w:type="dxa"/>
          </w:tcPr>
          <w:p w14:paraId="4FD6AEE5" w14:textId="0A59C72D" w:rsidR="002D4065" w:rsidRDefault="00030690" w:rsidP="00486E22">
            <w:r w:rsidRPr="00030690">
              <w:t>0.433449846426336</w:t>
            </w:r>
          </w:p>
        </w:tc>
        <w:tc>
          <w:tcPr>
            <w:tcW w:w="2394" w:type="dxa"/>
          </w:tcPr>
          <w:p w14:paraId="7A0067C5" w14:textId="313ACC8F" w:rsidR="002D4065" w:rsidRDefault="00030690" w:rsidP="00486E22">
            <w:r w:rsidRPr="00030690">
              <w:t>0.433449846426336</w:t>
            </w:r>
          </w:p>
        </w:tc>
        <w:tc>
          <w:tcPr>
            <w:tcW w:w="2394" w:type="dxa"/>
          </w:tcPr>
          <w:p w14:paraId="7C99F5EF" w14:textId="79D4C0C8" w:rsidR="002D4065" w:rsidRDefault="00030690" w:rsidP="00486E22">
            <w:r w:rsidRPr="00030690">
              <w:t>0.010949141561386</w:t>
            </w:r>
          </w:p>
        </w:tc>
      </w:tr>
      <w:tr w:rsidR="002D4065" w14:paraId="300D3D83" w14:textId="77777777" w:rsidTr="00486E22">
        <w:tc>
          <w:tcPr>
            <w:tcW w:w="2394" w:type="dxa"/>
          </w:tcPr>
          <w:p w14:paraId="06699316" w14:textId="37C6612B" w:rsidR="002D4065" w:rsidRDefault="00030690" w:rsidP="00486E22">
            <w:r w:rsidRPr="00030690">
              <w:t>0.433449846426336</w:t>
            </w:r>
          </w:p>
        </w:tc>
        <w:tc>
          <w:tcPr>
            <w:tcW w:w="2394" w:type="dxa"/>
          </w:tcPr>
          <w:p w14:paraId="1B3C5550" w14:textId="60B799CD" w:rsidR="002D4065" w:rsidRDefault="00030690" w:rsidP="00486E22">
            <w:r w:rsidRPr="00030690">
              <w:t>0.066550153573664</w:t>
            </w:r>
          </w:p>
        </w:tc>
        <w:tc>
          <w:tcPr>
            <w:tcW w:w="2394" w:type="dxa"/>
          </w:tcPr>
          <w:p w14:paraId="74A198E1" w14:textId="508A7295" w:rsidR="002D4065" w:rsidRDefault="00030690" w:rsidP="00486E22">
            <w:r w:rsidRPr="00030690">
              <w:t>0.433449846426336</w:t>
            </w:r>
          </w:p>
        </w:tc>
        <w:tc>
          <w:tcPr>
            <w:tcW w:w="2394" w:type="dxa"/>
          </w:tcPr>
          <w:p w14:paraId="7672E021" w14:textId="71F4B7F5" w:rsidR="002D4065" w:rsidRDefault="00030690" w:rsidP="00486E22">
            <w:r w:rsidRPr="00030690">
              <w:t>0.010949141561386</w:t>
            </w:r>
          </w:p>
        </w:tc>
      </w:tr>
      <w:tr w:rsidR="002D4065" w14:paraId="68BBBD8F" w14:textId="77777777" w:rsidTr="00486E22">
        <w:tc>
          <w:tcPr>
            <w:tcW w:w="2394" w:type="dxa"/>
          </w:tcPr>
          <w:p w14:paraId="06FD973F" w14:textId="6A5A8E4D" w:rsidR="002D4065" w:rsidRDefault="00030690" w:rsidP="00486E22">
            <w:r w:rsidRPr="00030690">
              <w:t>0.433449846426336</w:t>
            </w:r>
          </w:p>
        </w:tc>
        <w:tc>
          <w:tcPr>
            <w:tcW w:w="2394" w:type="dxa"/>
          </w:tcPr>
          <w:p w14:paraId="499FF865" w14:textId="2F120773" w:rsidR="002D4065" w:rsidRDefault="00030690" w:rsidP="00486E22">
            <w:r w:rsidRPr="00030690">
              <w:t>0.433449846426336</w:t>
            </w:r>
          </w:p>
        </w:tc>
        <w:tc>
          <w:tcPr>
            <w:tcW w:w="2394" w:type="dxa"/>
          </w:tcPr>
          <w:p w14:paraId="1909107D" w14:textId="7E942AE8" w:rsidR="002D4065" w:rsidRDefault="00030690" w:rsidP="00486E22">
            <w:r w:rsidRPr="00030690">
              <w:t>0.066550153573664</w:t>
            </w:r>
          </w:p>
        </w:tc>
        <w:tc>
          <w:tcPr>
            <w:tcW w:w="2394" w:type="dxa"/>
          </w:tcPr>
          <w:p w14:paraId="0BCA3E11" w14:textId="54422338" w:rsidR="002D4065" w:rsidRDefault="00030690" w:rsidP="00486E22">
            <w:r w:rsidRPr="00030690">
              <w:t>0.010949141561386</w:t>
            </w:r>
          </w:p>
        </w:tc>
      </w:tr>
    </w:tbl>
    <w:p w14:paraId="7B30DB17" w14:textId="77777777" w:rsidR="002D4065" w:rsidRPr="00362FD7" w:rsidRDefault="002D4065" w:rsidP="002D4065"/>
    <w:p w14:paraId="460071C6" w14:textId="397F6373" w:rsidR="002D4065" w:rsidRPr="00AB0524" w:rsidRDefault="002D4065" w:rsidP="002D4065"/>
    <w:p w14:paraId="1B14B49E" w14:textId="77777777" w:rsidR="008C7882" w:rsidRDefault="008C7882" w:rsidP="008C7882">
      <w:pPr>
        <w:pStyle w:val="Heading2"/>
      </w:pPr>
      <w:bookmarkStart w:id="553" w:name="_Toc467221657"/>
      <w:r>
        <w:t>Shell Elements</w:t>
      </w:r>
      <w:bookmarkEnd w:id="553"/>
    </w:p>
    <w:p w14:paraId="0461BECF" w14:textId="45E09874" w:rsidR="008C7882" w:rsidRDefault="008C7882" w:rsidP="008C7882">
      <w:pPr>
        <w:pStyle w:val="MTDisplayEquation"/>
      </w:pPr>
      <w:r>
        <w:t xml:space="preserve">Historically, shells have been formulated using two different approaches </w:t>
      </w:r>
      <w:r>
        <w:fldChar w:fldCharType="begin"/>
      </w:r>
      <w:r w:rsidR="001763A3">
        <w:instrText xml:space="preserve"> ADDIN EN.CITE &lt;EndNote&gt;&lt;Cite&gt;&lt;Author&gt;Hughes&lt;/Author&gt;&lt;Year&gt;1980&lt;/Year&gt;&lt;RecNum&gt;30&lt;/RecNum&gt;&lt;DisplayText&gt;[32]&lt;/DisplayText&gt;&lt;record&gt;&lt;rec-number&gt;30&lt;/rec-number&gt;&lt;foreign-keys&gt;&lt;key app="EN" db-id="fwxrfwzd5wwavcepe9epdeevxdsd2fftswrx" timestamp="0"&gt;30&lt;/key&gt;&lt;/foreign-keys&gt;&lt;ref-type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Engineering&lt;/secondary-title&gt;&lt;/titles&gt;&lt;periodical&gt;&lt;full-title&gt;Computer methods in applied mechanics and engineering&lt;/full-title&gt;&lt;abbr-1&gt;Comput Method Appl M&lt;/abbr-1&gt;&lt;/periodical&gt;&lt;pages&gt;331-362&lt;/pages&gt;&lt;volume&gt;26&lt;/volume&gt;&lt;dates&gt;&lt;year&gt;1980&lt;/year&gt;&lt;/dates&gt;&lt;urls&gt;&lt;/urls&gt;&lt;/record&gt;&lt;/Cite&gt;&lt;/EndNote&gt;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214E15">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58E90EE1"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w:t>
      </w:r>
      <w:del w:id="554" w:author="Gerard" w:date="2016-05-03T12:25:00Z">
        <w:r w:rsidDel="003E27FF">
          <w:delText xml:space="preserve">used </w:delText>
        </w:r>
      </w:del>
      <w:ins w:id="555" w:author="Gerard" w:date="2016-05-03T12:25:00Z">
        <w:r w:rsidR="003E27FF">
          <w:t xml:space="preserve">adapted </w:t>
        </w:r>
      </w:ins>
      <w:r>
        <w:t>in FEBio</w:t>
      </w:r>
      <w:ins w:id="556" w:author="Gerard" w:date="2016-05-03T12:25:00Z">
        <w:r w:rsidR="003E27FF">
          <w:t xml:space="preserve"> as described here</w:t>
        </w:r>
      </w:ins>
      <w:r>
        <w:t>.</w:t>
      </w:r>
      <w:del w:id="557" w:author="Gerard" w:date="2016-05-03T12:25:00Z">
        <w:r w:rsidDel="003E27FF">
          <w:delText xml:space="preserve"> A disadvantage of this approach is that it becomes difficult to enforce the unit length of the director throughout the entire element.</w:delText>
        </w:r>
      </w:del>
      <w:r>
        <w:t xml:space="preserve"> </w:t>
      </w:r>
    </w:p>
    <w:p w14:paraId="075FB38E" w14:textId="77777777" w:rsidR="008C7882" w:rsidRDefault="008C7882" w:rsidP="008C7882">
      <w:pPr>
        <w:pStyle w:val="MTDisplayEquation"/>
      </w:pPr>
    </w:p>
    <w:p w14:paraId="7D7804AE" w14:textId="37021220"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1763A3">
        <w: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214E15">
          <w:rPr>
            <w:noProof/>
          </w:rPr>
          <w:t>33</w:t>
        </w:r>
      </w:hyperlink>
      <w:r w:rsidR="00A56950">
        <w:rPr>
          <w:noProof/>
        </w:rPr>
        <w:t>]</w:t>
      </w:r>
      <w:r>
        <w:fldChar w:fldCharType="end"/>
      </w:r>
      <w:r>
        <w:t xml:space="preserve">. With the current state of the implementation, it is advised to use </w:t>
      </w:r>
      <w:del w:id="558" w:author="Gerard" w:date="2016-05-03T12:26:00Z">
        <w:r w:rsidDel="003E27FF">
          <w:delText>a fine mesh</w:delText>
        </w:r>
      </w:del>
      <w:ins w:id="559" w:author="Gerard" w:date="2016-05-03T12:26:00Z">
        <w:r w:rsidR="003E27FF">
          <w:t>quadratic elements</w:t>
        </w:r>
      </w:ins>
      <w:r>
        <w:t xml:space="preserve">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560" w:name="_Toc467221658"/>
      <w:r>
        <w:t>Shell formulation</w:t>
      </w:r>
      <w:bookmarkEnd w:id="560"/>
    </w:p>
    <w:p w14:paraId="657E27AB" w14:textId="383618E0" w:rsidR="003E27FF" w:rsidRDefault="003E27FF" w:rsidP="008C7882">
      <w:pPr>
        <w:rPr>
          <w:ins w:id="561" w:author="Gerard" w:date="2016-05-03T12:29:00Z"/>
        </w:rPr>
      </w:pPr>
      <w:ins w:id="562" w:author="Gerard" w:date="2016-05-03T12:28:00Z">
        <w:r>
          <w:t>We create a shell formulation by reducing a</w:t>
        </w:r>
      </w:ins>
      <w:ins w:id="563" w:author="Gerard" w:date="2016-05-03T12:29:00Z">
        <w:r>
          <w:t xml:space="preserve"> solid </w:t>
        </w:r>
      </w:ins>
      <w:ins w:id="564" w:author="Gerard" w:date="2016-05-03T12:28:00Z">
        <w:r>
          <w:t xml:space="preserve">element interpolation which is linear along the parametric coordinate </w:t>
        </w:r>
      </w:ins>
      <w:r w:rsidR="00DF221F" w:rsidRPr="00DF221F">
        <w:rPr>
          <w:position w:val="-12"/>
        </w:rPr>
        <w:object w:dxaOrig="260" w:dyaOrig="360" w14:anchorId="642CBF17">
          <v:shape id="_x0000_i2289" type="#_x0000_t75" style="width:12.5pt;height:18.5pt" o:ole="">
            <v:imagedata r:id="rId2558" o:title=""/>
          </v:shape>
          <o:OLEObject Type="Embed" ProgID="Equation.DSMT4" ShapeID="_x0000_i2289" DrawAspect="Content" ObjectID="_1540966831" r:id="rId2559"/>
        </w:object>
      </w:r>
      <w:ins w:id="565" w:author="Gerard" w:date="2016-05-03T12:28:00Z">
        <w:r>
          <w:t>.</w:t>
        </w:r>
      </w:ins>
      <w:ins w:id="566" w:author="Gerard" w:date="2016-05-03T12:29:00Z">
        <w:r>
          <w:t xml:space="preserve">  </w:t>
        </w:r>
      </w:ins>
      <w:ins w:id="567" w:author="Gerard" w:date="2016-05-03T13:59:00Z">
        <w:r w:rsidR="001A159C">
          <w:t>We start with</w:t>
        </w:r>
      </w:ins>
      <w:ins w:id="568" w:author="Gerard" w:date="2016-05-03T12:29:00Z">
        <w:r>
          <w:t xml:space="preserve"> the general interpolation</w:t>
        </w:r>
      </w:ins>
      <w:ins w:id="569" w:author="Gerard" w:date="2016-05-03T12:31:00Z">
        <w:r w:rsidR="00E54E52">
          <w:t xml:space="preserve"> for a solid element,</w:t>
        </w:r>
      </w:ins>
    </w:p>
    <w:p w14:paraId="0D21F4B8" w14:textId="3EAB6AFE" w:rsidR="003E27FF" w:rsidRDefault="003E27FF">
      <w:pPr>
        <w:pStyle w:val="MTDisplayEquation"/>
        <w:rPr>
          <w:ins w:id="570" w:author="Gerard" w:date="2016-05-03T12:28:00Z"/>
        </w:rPr>
        <w:pPrChange w:id="571" w:author="Gerard" w:date="2016-05-03T12:29:00Z">
          <w:pPr/>
        </w:pPrChange>
      </w:pPr>
      <w:ins w:id="572" w:author="Gerard" w:date="2016-05-03T12:29:00Z">
        <w:r>
          <w:lastRenderedPageBreak/>
          <w:tab/>
        </w:r>
      </w:ins>
      <w:r w:rsidR="00DF221F" w:rsidRPr="00DF221F">
        <w:rPr>
          <w:position w:val="-28"/>
        </w:rPr>
        <w:object w:dxaOrig="2060" w:dyaOrig="680" w14:anchorId="7C00F37B">
          <v:shape id="_x0000_i2290" type="#_x0000_t75" style="width:103pt;height:33.5pt" o:ole="">
            <v:imagedata r:id="rId2560" o:title=""/>
          </v:shape>
          <o:OLEObject Type="Embed" ProgID="Equation.DSMT4" ShapeID="_x0000_i2290" DrawAspect="Content" ObjectID="_1540966832" r:id="rId2561"/>
        </w:object>
      </w:r>
      <w:ins w:id="573" w:author="Gerard" w:date="2016-05-03T12:29:00Z">
        <w:r>
          <w:t xml:space="preserve"> </w:t>
        </w:r>
        <w:r>
          <w:tab/>
        </w:r>
        <w:r>
          <w:fldChar w:fldCharType="begin"/>
        </w:r>
        <w:r>
          <w:instrText xml:space="preserve"> MACROBUTTON MTPlaceRef \* MERGEFORMAT </w:instrText>
        </w:r>
        <w:r>
          <w:fldChar w:fldCharType="begin"/>
        </w:r>
        <w:r>
          <w:instrText xml:space="preserve"> SEQ MTEqn \h \* MERGEFORMAT </w:instrText>
        </w:r>
      </w:ins>
      <w:del w:id="574" w:author="Gerard" w:date="2016-05-03T12:29:00Z">
        <w:r>
          <w:fldChar w:fldCharType="end"/>
        </w:r>
      </w:del>
      <w:ins w:id="575" w:author="Gerard" w:date="2016-05-03T12:29:00Z">
        <w:r>
          <w:instrText>(</w:instrText>
        </w:r>
        <w:r>
          <w:fldChar w:fldCharType="begin"/>
        </w:r>
        <w:r>
          <w:instrText xml:space="preserve"> SEQ MTSec \c \* Arabic \* MERGEFORMAT </w:instrText>
        </w:r>
      </w:ins>
      <w:r>
        <w:fldChar w:fldCharType="separate"/>
      </w:r>
      <w:ins w:id="576" w:author="steve maas" w:date="2016-09-27T12:58:00Z">
        <w:r w:rsidR="00843CC3">
          <w:rPr>
            <w:noProof/>
          </w:rPr>
          <w:instrText>4</w:instrText>
        </w:r>
      </w:ins>
      <w:ins w:id="577" w:author="Gerard" w:date="2016-05-03T12:29:00Z">
        <w:r>
          <w:fldChar w:fldCharType="end"/>
        </w:r>
        <w:r>
          <w:instrText>.</w:instrText>
        </w:r>
        <w:r>
          <w:fldChar w:fldCharType="begin"/>
        </w:r>
        <w:r>
          <w:instrText xml:space="preserve"> SEQ MTEqn \c \* Arabic \* MERGEFORMAT </w:instrText>
        </w:r>
      </w:ins>
      <w:r>
        <w:fldChar w:fldCharType="separate"/>
      </w:r>
      <w:ins w:id="578" w:author="steve maas" w:date="2016-09-27T12:58:00Z">
        <w:r w:rsidR="00843CC3">
          <w:rPr>
            <w:noProof/>
          </w:rPr>
          <w:instrText>8</w:instrText>
        </w:r>
      </w:ins>
      <w:ins w:id="579" w:author="Gerard" w:date="2016-05-03T12:29:00Z">
        <w:r>
          <w:fldChar w:fldCharType="end"/>
        </w:r>
        <w:r>
          <w:instrText>)</w:instrText>
        </w:r>
        <w:r>
          <w:fldChar w:fldCharType="end"/>
        </w:r>
      </w:ins>
    </w:p>
    <w:p w14:paraId="033AFCFE" w14:textId="17052631" w:rsidR="00E54E52" w:rsidRDefault="00E54E52" w:rsidP="008C7882">
      <w:pPr>
        <w:rPr>
          <w:ins w:id="580" w:author="Gerard" w:date="2016-05-03T12:31:00Z"/>
        </w:rPr>
      </w:pPr>
      <w:ins w:id="581" w:author="Gerard" w:date="2016-05-03T12:33:00Z">
        <w:r>
          <w:t xml:space="preserve">where </w:t>
        </w:r>
      </w:ins>
      <w:r w:rsidR="00DF221F" w:rsidRPr="00DF221F">
        <w:rPr>
          <w:position w:val="-10"/>
        </w:rPr>
        <w:object w:dxaOrig="859" w:dyaOrig="320" w14:anchorId="467AFC73">
          <v:shape id="_x0000_i2291" type="#_x0000_t75" style="width:42.5pt;height:16pt" o:ole="">
            <v:imagedata r:id="rId2562" o:title=""/>
          </v:shape>
          <o:OLEObject Type="Embed" ProgID="Equation.DSMT4" ShapeID="_x0000_i2291" DrawAspect="Content" ObjectID="_1540966833" r:id="rId2563"/>
        </w:object>
      </w:r>
      <w:ins w:id="582" w:author="Gerard" w:date="2016-05-03T12:33:00Z">
        <w:r>
          <w:t xml:space="preserve"> and </w:t>
        </w:r>
      </w:ins>
      <w:r w:rsidR="00DF221F" w:rsidRPr="00DF221F">
        <w:rPr>
          <w:position w:val="-6"/>
        </w:rPr>
        <w:object w:dxaOrig="200" w:dyaOrig="220" w14:anchorId="51AB8DD7">
          <v:shape id="_x0000_i2292" type="#_x0000_t75" style="width:10pt;height:11pt" o:ole="">
            <v:imagedata r:id="rId2564" o:title=""/>
          </v:shape>
          <o:OLEObject Type="Embed" ProgID="Equation.DSMT4" ShapeID="_x0000_i2292" DrawAspect="Content" ObjectID="_1540966834" r:id="rId2565"/>
        </w:object>
      </w:r>
      <w:ins w:id="583" w:author="Gerard" w:date="2016-05-03T12:33:00Z">
        <w:r>
          <w:t xml:space="preserve"> is the number of nodes, </w:t>
        </w:r>
      </w:ins>
      <w:ins w:id="584" w:author="Gerard" w:date="2016-05-03T13:59:00Z">
        <w:r w:rsidR="001A159C">
          <w:t>and</w:t>
        </w:r>
      </w:ins>
      <w:ins w:id="585" w:author="Gerard" w:date="2016-05-03T12:31:00Z">
        <w:r>
          <w:t xml:space="preserve"> specialize</w:t>
        </w:r>
      </w:ins>
      <w:ins w:id="586" w:author="Gerard" w:date="2016-05-03T13:59:00Z">
        <w:r w:rsidR="001A159C">
          <w:t xml:space="preserve"> it</w:t>
        </w:r>
      </w:ins>
      <w:ins w:id="587" w:author="Gerard" w:date="2016-05-03T12:31:00Z">
        <w:r>
          <w:t xml:space="preserve"> </w:t>
        </w:r>
      </w:ins>
      <w:ins w:id="588" w:author="Gerard" w:date="2016-05-03T13:59:00Z">
        <w:r w:rsidR="001A159C">
          <w:t>to</w:t>
        </w:r>
      </w:ins>
      <w:ins w:id="589" w:author="Gerard" w:date="2016-05-03T12:31:00Z">
        <w:r>
          <w:t xml:space="preserve"> the case of a shell </w:t>
        </w:r>
      </w:ins>
      <w:ins w:id="590" w:author="Gerard" w:date="2016-05-03T13:59:00Z">
        <w:r w:rsidR="001A159C">
          <w:t>as</w:t>
        </w:r>
      </w:ins>
    </w:p>
    <w:p w14:paraId="6A527E63" w14:textId="1E2F90B1" w:rsidR="00E54E52" w:rsidRDefault="00E54E52">
      <w:pPr>
        <w:pStyle w:val="MTDisplayEquation"/>
        <w:rPr>
          <w:ins w:id="591" w:author="Gerard" w:date="2016-05-03T12:31:00Z"/>
        </w:rPr>
        <w:pPrChange w:id="592" w:author="Gerard" w:date="2016-05-03T12:31:00Z">
          <w:pPr/>
        </w:pPrChange>
      </w:pPr>
      <w:ins w:id="593" w:author="Gerard" w:date="2016-05-03T12:31:00Z">
        <w:r>
          <w:tab/>
        </w:r>
      </w:ins>
      <w:r w:rsidR="00DF221F" w:rsidRPr="00DF221F">
        <w:rPr>
          <w:position w:val="-124"/>
        </w:rPr>
        <w:object w:dxaOrig="3860" w:dyaOrig="1500" w14:anchorId="44ADCA48">
          <v:shape id="_x0000_i2293" type="#_x0000_t75" style="width:192.5pt;height:75pt" o:ole="">
            <v:imagedata r:id="rId2566" o:title=""/>
          </v:shape>
          <o:OLEObject Type="Embed" ProgID="Equation.DSMT4" ShapeID="_x0000_i2293" DrawAspect="Content" ObjectID="_1540966835" r:id="rId2567"/>
        </w:object>
      </w:r>
      <w:ins w:id="594" w:author="Gerard" w:date="2016-05-03T12:31:00Z">
        <w:r>
          <w:t xml:space="preserve"> </w:t>
        </w:r>
        <w:r>
          <w:tab/>
        </w:r>
        <w:r>
          <w:fldChar w:fldCharType="begin"/>
        </w:r>
        <w:r>
          <w:instrText xml:space="preserve"> MACROBUTTON MTPlaceRef \* MERGEFORMAT </w:instrText>
        </w:r>
        <w:r>
          <w:fldChar w:fldCharType="begin"/>
        </w:r>
        <w:r>
          <w:instrText xml:space="preserve"> SEQ MTEqn \h \* MERGEFORMAT </w:instrText>
        </w:r>
      </w:ins>
      <w:del w:id="595" w:author="Gerard" w:date="2016-05-03T12:31:00Z">
        <w:r>
          <w:fldChar w:fldCharType="end"/>
        </w:r>
      </w:del>
      <w:ins w:id="596" w:author="Gerard" w:date="2016-05-03T12:31:00Z">
        <w:r>
          <w:instrText>(</w:instrText>
        </w:r>
        <w:r>
          <w:fldChar w:fldCharType="begin"/>
        </w:r>
        <w:r>
          <w:instrText xml:space="preserve"> SEQ MTSec \c \* Arabic \* MERGEFORMAT </w:instrText>
        </w:r>
      </w:ins>
      <w:r>
        <w:fldChar w:fldCharType="separate"/>
      </w:r>
      <w:ins w:id="597" w:author="steve maas" w:date="2016-09-27T12:58:00Z">
        <w:r w:rsidR="00843CC3">
          <w:rPr>
            <w:noProof/>
          </w:rPr>
          <w:instrText>4</w:instrText>
        </w:r>
      </w:ins>
      <w:ins w:id="598" w:author="Gerard" w:date="2016-05-03T12:31:00Z">
        <w:r>
          <w:fldChar w:fldCharType="end"/>
        </w:r>
        <w:r>
          <w:instrText>.</w:instrText>
        </w:r>
        <w:r>
          <w:fldChar w:fldCharType="begin"/>
        </w:r>
        <w:r>
          <w:instrText xml:space="preserve"> SEQ MTEqn \c \* Arabic \* MERGEFORMAT </w:instrText>
        </w:r>
      </w:ins>
      <w:r>
        <w:fldChar w:fldCharType="separate"/>
      </w:r>
      <w:ins w:id="599" w:author="steve maas" w:date="2016-09-27T12:58:00Z">
        <w:r w:rsidR="00843CC3">
          <w:rPr>
            <w:noProof/>
          </w:rPr>
          <w:instrText>9</w:instrText>
        </w:r>
      </w:ins>
      <w:ins w:id="600" w:author="Gerard" w:date="2016-05-03T12:31:00Z">
        <w:r>
          <w:fldChar w:fldCharType="end"/>
        </w:r>
        <w:r>
          <w:instrText>)</w:instrText>
        </w:r>
        <w:r>
          <w:fldChar w:fldCharType="end"/>
        </w:r>
      </w:ins>
    </w:p>
    <w:p w14:paraId="28FCD30F" w14:textId="54C30250" w:rsidR="00E54E52" w:rsidRDefault="00E54E52" w:rsidP="008C7882">
      <w:pPr>
        <w:rPr>
          <w:ins w:id="601" w:author="Gerard" w:date="2016-05-03T12:35:00Z"/>
        </w:rPr>
      </w:pPr>
      <w:ins w:id="602" w:author="Gerard" w:date="2016-05-03T12:33:00Z">
        <w:r>
          <w:t xml:space="preserve">where </w:t>
        </w:r>
      </w:ins>
      <w:r w:rsidR="00DF221F" w:rsidRPr="00DF221F">
        <w:rPr>
          <w:position w:val="-10"/>
        </w:rPr>
        <w:object w:dxaOrig="760" w:dyaOrig="320" w14:anchorId="590D797F">
          <v:shape id="_x0000_i2294" type="#_x0000_t75" style="width:38.5pt;height:16pt" o:ole="">
            <v:imagedata r:id="rId2568" o:title=""/>
          </v:shape>
          <o:OLEObject Type="Embed" ProgID="Equation.DSMT4" ShapeID="_x0000_i2294" DrawAspect="Content" ObjectID="_1540966836" r:id="rId2569"/>
        </w:object>
      </w:r>
      <w:ins w:id="603" w:author="Gerard" w:date="2016-05-03T12:33:00Z">
        <w:r>
          <w:t xml:space="preserve">, </w:t>
        </w:r>
      </w:ins>
      <w:r w:rsidR="00DF221F" w:rsidRPr="00DF221F">
        <w:rPr>
          <w:position w:val="-10"/>
        </w:rPr>
        <w:object w:dxaOrig="820" w:dyaOrig="340" w14:anchorId="7DFDBE3C">
          <v:shape id="_x0000_i2295" type="#_x0000_t75" style="width:41pt;height:17.5pt" o:ole="">
            <v:imagedata r:id="rId2570" o:title=""/>
          </v:shape>
          <o:OLEObject Type="Embed" ProgID="Equation.DSMT4" ShapeID="_x0000_i2295" DrawAspect="Content" ObjectID="_1540966837" r:id="rId2571"/>
        </w:object>
      </w:r>
      <w:ins w:id="604" w:author="Gerard" w:date="2016-05-03T12:33:00Z">
        <w:r>
          <w:t xml:space="preserve"> </w:t>
        </w:r>
      </w:ins>
      <w:ins w:id="605" w:author="Gerard" w:date="2016-05-03T12:34:00Z">
        <w:r>
          <w:t xml:space="preserve">is the number of shell element nodes, and </w:t>
        </w:r>
      </w:ins>
      <w:r w:rsidR="00DF221F" w:rsidRPr="00DF221F">
        <w:rPr>
          <w:position w:val="-14"/>
        </w:rPr>
        <w:object w:dxaOrig="859" w:dyaOrig="400" w14:anchorId="3024C591">
          <v:shape id="_x0000_i2296" type="#_x0000_t75" style="width:42.5pt;height:20pt" o:ole="">
            <v:imagedata r:id="rId2572" o:title=""/>
          </v:shape>
          <o:OLEObject Type="Embed" ProgID="Equation.DSMT4" ShapeID="_x0000_i2296" DrawAspect="Content" ObjectID="_1540966838" r:id="rId2573"/>
        </w:object>
      </w:r>
      <w:ins w:id="606" w:author="Gerard" w:date="2016-05-03T12:34:00Z">
        <w:r>
          <w:t xml:space="preserve"> are the interpolation functions within the mid-shell surface.  The description of the mid-shell surface is thus given by</w:t>
        </w:r>
      </w:ins>
    </w:p>
    <w:p w14:paraId="45E0DE17" w14:textId="0E0B5DEE" w:rsidR="00E54E52" w:rsidRDefault="00E54E52">
      <w:pPr>
        <w:pStyle w:val="MTDisplayEquation"/>
        <w:rPr>
          <w:ins w:id="607" w:author="Gerard" w:date="2016-05-03T12:31:00Z"/>
        </w:rPr>
        <w:pPrChange w:id="608" w:author="Gerard" w:date="2016-05-03T12:35:00Z">
          <w:pPr/>
        </w:pPrChange>
      </w:pPr>
      <w:ins w:id="609" w:author="Gerard" w:date="2016-05-03T12:35:00Z">
        <w:r>
          <w:tab/>
        </w:r>
      </w:ins>
      <w:r w:rsidR="00DF221F" w:rsidRPr="00DF221F">
        <w:rPr>
          <w:position w:val="-28"/>
        </w:rPr>
        <w:object w:dxaOrig="4160" w:dyaOrig="680" w14:anchorId="4760CF5C">
          <v:shape id="_x0000_i2297" type="#_x0000_t75" style="width:207.5pt;height:33.5pt" o:ole="">
            <v:imagedata r:id="rId2574" o:title=""/>
          </v:shape>
          <o:OLEObject Type="Embed" ProgID="Equation.DSMT4" ShapeID="_x0000_i2297" DrawAspect="Content" ObjectID="_1540966839" r:id="rId2575"/>
        </w:object>
      </w:r>
      <w:ins w:id="610" w:author="Gerard" w:date="2016-05-03T12:35:00Z">
        <w:r>
          <w:t xml:space="preserve"> </w:t>
        </w:r>
        <w:r>
          <w:tab/>
        </w:r>
        <w:r>
          <w:fldChar w:fldCharType="begin"/>
        </w:r>
        <w:r>
          <w:instrText xml:space="preserve"> MACROBUTTON MTPlaceRef \* MERGEFORMAT </w:instrText>
        </w:r>
        <w:r>
          <w:fldChar w:fldCharType="begin"/>
        </w:r>
        <w:r>
          <w:instrText xml:space="preserve"> SEQ MTEqn \h \* MERGEFORMAT </w:instrText>
        </w:r>
      </w:ins>
      <w:del w:id="611" w:author="Gerard" w:date="2016-05-03T12:35:00Z">
        <w:r>
          <w:fldChar w:fldCharType="end"/>
        </w:r>
      </w:del>
      <w:ins w:id="612" w:author="Gerard" w:date="2016-05-03T12:35:00Z">
        <w:r>
          <w:instrText>(</w:instrText>
        </w:r>
        <w:r>
          <w:fldChar w:fldCharType="begin"/>
        </w:r>
        <w:r>
          <w:instrText xml:space="preserve"> SEQ MTSec \c \* Arabic \* MERGEFORMAT </w:instrText>
        </w:r>
      </w:ins>
      <w:r>
        <w:fldChar w:fldCharType="separate"/>
      </w:r>
      <w:ins w:id="613" w:author="steve maas" w:date="2016-09-27T12:58:00Z">
        <w:r w:rsidR="00843CC3">
          <w:rPr>
            <w:noProof/>
          </w:rPr>
          <w:instrText>4</w:instrText>
        </w:r>
      </w:ins>
      <w:ins w:id="614" w:author="Gerard" w:date="2016-05-03T12:35:00Z">
        <w:r>
          <w:fldChar w:fldCharType="end"/>
        </w:r>
        <w:r>
          <w:instrText>.</w:instrText>
        </w:r>
        <w:r>
          <w:fldChar w:fldCharType="begin"/>
        </w:r>
        <w:r>
          <w:instrText xml:space="preserve"> SEQ MTEqn \c \* Arabic \* MERGEFORMAT </w:instrText>
        </w:r>
      </w:ins>
      <w:r>
        <w:fldChar w:fldCharType="separate"/>
      </w:r>
      <w:ins w:id="615" w:author="steve maas" w:date="2016-09-27T12:58:00Z">
        <w:r w:rsidR="00843CC3">
          <w:rPr>
            <w:noProof/>
          </w:rPr>
          <w:instrText>10</w:instrText>
        </w:r>
      </w:ins>
      <w:ins w:id="616" w:author="Gerard" w:date="2016-05-03T12:35:00Z">
        <w:r>
          <w:fldChar w:fldCharType="end"/>
        </w:r>
        <w:r>
          <w:instrText>)</w:instrText>
        </w:r>
        <w:r>
          <w:fldChar w:fldCharType="end"/>
        </w:r>
      </w:ins>
    </w:p>
    <w:p w14:paraId="6E8EAFC4" w14:textId="7901F4E1" w:rsidR="00E54E52" w:rsidRDefault="00E54E52" w:rsidP="008C7882">
      <w:pPr>
        <w:rPr>
          <w:ins w:id="617" w:author="Gerard" w:date="2016-05-03T12:37:00Z"/>
        </w:rPr>
      </w:pPr>
      <w:ins w:id="618" w:author="Gerard" w:date="2016-05-03T12:37:00Z">
        <w:r>
          <w:t>where</w:t>
        </w:r>
      </w:ins>
    </w:p>
    <w:p w14:paraId="5B1C55DF" w14:textId="6CEF58A4" w:rsidR="00E54E52" w:rsidRDefault="00E54E52">
      <w:pPr>
        <w:pStyle w:val="MTDisplayEquation"/>
        <w:rPr>
          <w:ins w:id="619" w:author="Gerard" w:date="2016-05-03T14:00:00Z"/>
        </w:rPr>
        <w:pPrChange w:id="620" w:author="Gerard" w:date="2016-05-03T12:37:00Z">
          <w:pPr/>
        </w:pPrChange>
      </w:pPr>
      <w:ins w:id="621" w:author="Gerard" w:date="2016-05-03T12:37:00Z">
        <w:r>
          <w:tab/>
        </w:r>
      </w:ins>
      <w:r w:rsidR="00DF221F" w:rsidRPr="00DF221F">
        <w:rPr>
          <w:position w:val="-24"/>
        </w:rPr>
        <w:object w:dxaOrig="1760" w:dyaOrig="620" w14:anchorId="7813CD1D">
          <v:shape id="_x0000_i2298" type="#_x0000_t75" style="width:88pt;height:31pt" o:ole="">
            <v:imagedata r:id="rId2576" o:title=""/>
          </v:shape>
          <o:OLEObject Type="Embed" ProgID="Equation.DSMT4" ShapeID="_x0000_i2298" DrawAspect="Content" ObjectID="_1540966840" r:id="rId2577"/>
        </w:object>
      </w:r>
      <w:ins w:id="622" w:author="Gerard" w:date="2016-05-03T12:37:00Z">
        <w:r>
          <w:t xml:space="preserve"> </w:t>
        </w:r>
        <w:r>
          <w:tab/>
        </w:r>
        <w:r>
          <w:fldChar w:fldCharType="begin"/>
        </w:r>
        <w:r>
          <w:instrText xml:space="preserve"> MACROBUTTON MTPlaceRef \* MERGEFORMAT </w:instrText>
        </w:r>
        <w:r>
          <w:fldChar w:fldCharType="begin"/>
        </w:r>
        <w:r>
          <w:instrText xml:space="preserve"> SEQ MTEqn \h \* MERGEFORMAT </w:instrText>
        </w:r>
      </w:ins>
      <w:del w:id="623" w:author="Gerard" w:date="2016-05-03T12:37:00Z">
        <w:r>
          <w:fldChar w:fldCharType="end"/>
        </w:r>
      </w:del>
      <w:ins w:id="624" w:author="Gerard" w:date="2016-05-03T12:37:00Z">
        <w:r>
          <w:instrText>(</w:instrText>
        </w:r>
        <w:r>
          <w:fldChar w:fldCharType="begin"/>
        </w:r>
        <w:r>
          <w:instrText xml:space="preserve"> SEQ MTSec \c \* Arabic \* MERGEFORMAT </w:instrText>
        </w:r>
      </w:ins>
      <w:r>
        <w:fldChar w:fldCharType="separate"/>
      </w:r>
      <w:ins w:id="625" w:author="steve maas" w:date="2016-09-27T12:58:00Z">
        <w:r w:rsidR="00843CC3">
          <w:rPr>
            <w:noProof/>
          </w:rPr>
          <w:instrText>4</w:instrText>
        </w:r>
      </w:ins>
      <w:ins w:id="626" w:author="Gerard" w:date="2016-05-03T12:37:00Z">
        <w:r>
          <w:fldChar w:fldCharType="end"/>
        </w:r>
        <w:r>
          <w:instrText>.</w:instrText>
        </w:r>
        <w:r>
          <w:fldChar w:fldCharType="begin"/>
        </w:r>
        <w:r>
          <w:instrText xml:space="preserve"> SEQ MTEqn \c \* Arabic \* MERGEFORMAT </w:instrText>
        </w:r>
      </w:ins>
      <w:r>
        <w:fldChar w:fldCharType="separate"/>
      </w:r>
      <w:ins w:id="627" w:author="steve maas" w:date="2016-09-27T12:58:00Z">
        <w:r w:rsidR="00843CC3">
          <w:rPr>
            <w:noProof/>
          </w:rPr>
          <w:instrText>11</w:instrText>
        </w:r>
      </w:ins>
      <w:ins w:id="628" w:author="Gerard" w:date="2016-05-03T12:37:00Z">
        <w:r>
          <w:fldChar w:fldCharType="end"/>
        </w:r>
        <w:r>
          <w:instrText>)</w:instrText>
        </w:r>
        <w:r>
          <w:fldChar w:fldCharType="end"/>
        </w:r>
      </w:ins>
    </w:p>
    <w:p w14:paraId="036DD570" w14:textId="27A1DED0" w:rsidR="001A159C" w:rsidRPr="001A159C" w:rsidRDefault="001A159C">
      <w:pPr>
        <w:rPr>
          <w:ins w:id="629" w:author="Gerard" w:date="2016-05-03T12:31:00Z"/>
        </w:rPr>
      </w:pPr>
      <w:ins w:id="630" w:author="Gerard" w:date="2016-05-03T14:00:00Z">
        <w:r>
          <w:t>are the nodal positions for the mid-shell surface.</w:t>
        </w:r>
      </w:ins>
    </w:p>
    <w:tbl>
      <w:tblPr>
        <w:tblStyle w:val="TableGrid"/>
        <w:tblW w:w="748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31" w:author="Gerard" w:date="2016-05-03T12:53:00Z">
          <w:tblPr>
            <w:tblStyle w:val="TableGrid"/>
            <w:tblW w:w="0" w:type="auto"/>
            <w:tblLook w:val="04A0" w:firstRow="1" w:lastRow="0" w:firstColumn="1" w:lastColumn="0" w:noHBand="0" w:noVBand="1"/>
          </w:tblPr>
        </w:tblPrChange>
      </w:tblPr>
      <w:tblGrid>
        <w:gridCol w:w="7488"/>
        <w:tblGridChange w:id="632">
          <w:tblGrid>
            <w:gridCol w:w="9576"/>
          </w:tblGrid>
        </w:tblGridChange>
      </w:tblGrid>
      <w:tr w:rsidR="00BB65AF" w14:paraId="6C3C6D3C" w14:textId="77777777" w:rsidTr="009503BB">
        <w:trPr>
          <w:jc w:val="center"/>
          <w:ins w:id="633" w:author="Gerard" w:date="2016-05-03T12:44:00Z"/>
        </w:trPr>
        <w:tc>
          <w:tcPr>
            <w:tcW w:w="9576" w:type="dxa"/>
            <w:tcPrChange w:id="634" w:author="Gerard" w:date="2016-05-03T12:53:00Z">
              <w:tcPr>
                <w:tcW w:w="9576" w:type="dxa"/>
              </w:tcPr>
            </w:tcPrChange>
          </w:tcPr>
          <w:p w14:paraId="694DE44E" w14:textId="5A5FAE74" w:rsidR="00BB65AF" w:rsidRDefault="00F75E65" w:rsidP="00BB65AF">
            <w:pPr>
              <w:rPr>
                <w:ins w:id="635" w:author="Gerard" w:date="2016-05-03T12:44:00Z"/>
              </w:rPr>
            </w:pPr>
            <w:ins w:id="636" w:author="Gerard" w:date="2016-05-03T13:03:00Z">
              <w:r>
                <w:rPr>
                  <w:noProof/>
                </w:rPr>
                <w:drawing>
                  <wp:inline distT="0" distB="0" distL="0" distR="0" wp14:anchorId="73ECAF9F" wp14:editId="4F8E1D60">
                    <wp:extent cx="2286000" cy="1658952"/>
                    <wp:effectExtent l="0" t="0" r="0" b="0"/>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pic:cNvPicPr>
                              <a:picLocks noChangeAspect="1" noChangeArrowheads="1"/>
                            </pic:cNvPicPr>
                          </pic:nvPicPr>
                          <pic:blipFill>
                            <a:blip r:embed="rId2578">
                              <a:extLst>
                                <a:ext uri="{28A0092B-C50C-407E-A947-70E740481C1C}">
                                  <a14:useLocalDpi xmlns:a14="http://schemas.microsoft.com/office/drawing/2010/main" val="0"/>
                                </a:ext>
                              </a:extLst>
                            </a:blip>
                            <a:srcRect/>
                            <a:stretch>
                              <a:fillRect/>
                            </a:stretch>
                          </pic:blipFill>
                          <pic:spPr bwMode="auto">
                            <a:xfrm>
                              <a:off x="0" y="0"/>
                              <a:ext cx="2286000" cy="1658952"/>
                            </a:xfrm>
                            <a:prstGeom prst="rect">
                              <a:avLst/>
                            </a:prstGeom>
                            <a:noFill/>
                            <a:ln>
                              <a:noFill/>
                            </a:ln>
                          </pic:spPr>
                        </pic:pic>
                      </a:graphicData>
                    </a:graphic>
                  </wp:inline>
                </w:drawing>
              </w:r>
              <w:r w:rsidRPr="00F75E65">
                <w:t xml:space="preserve"> </w:t>
              </w:r>
            </w:ins>
            <w:ins w:id="637" w:author="Gerard" w:date="2016-05-03T13:04:00Z">
              <w:r>
                <w:rPr>
                  <w:noProof/>
                </w:rPr>
                <w:drawing>
                  <wp:inline distT="0" distB="0" distL="0" distR="0" wp14:anchorId="1BBB9105" wp14:editId="73D06B58">
                    <wp:extent cx="2286000" cy="1556090"/>
                    <wp:effectExtent l="0" t="0" r="0" b="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a:picLocks noChangeAspect="1" noChangeArrowheads="1"/>
                            </pic:cNvPicPr>
                          </pic:nvPicPr>
                          <pic:blipFill>
                            <a:blip r:embed="rId2579">
                              <a:extLst>
                                <a:ext uri="{28A0092B-C50C-407E-A947-70E740481C1C}">
                                  <a14:useLocalDpi xmlns:a14="http://schemas.microsoft.com/office/drawing/2010/main" val="0"/>
                                </a:ext>
                              </a:extLst>
                            </a:blip>
                            <a:srcRect/>
                            <a:stretch>
                              <a:fillRect/>
                            </a:stretch>
                          </pic:blipFill>
                          <pic:spPr bwMode="auto">
                            <a:xfrm>
                              <a:off x="0" y="0"/>
                              <a:ext cx="2286000" cy="1556090"/>
                            </a:xfrm>
                            <a:prstGeom prst="rect">
                              <a:avLst/>
                            </a:prstGeom>
                            <a:noFill/>
                            <a:ln>
                              <a:noFill/>
                            </a:ln>
                          </pic:spPr>
                        </pic:pic>
                      </a:graphicData>
                    </a:graphic>
                  </wp:inline>
                </w:drawing>
              </w:r>
            </w:ins>
          </w:p>
        </w:tc>
      </w:tr>
      <w:tr w:rsidR="00BB65AF" w14:paraId="1C9DDB4E" w14:textId="77777777" w:rsidTr="009503BB">
        <w:trPr>
          <w:jc w:val="center"/>
          <w:ins w:id="638" w:author="Gerard" w:date="2016-05-03T12:44:00Z"/>
        </w:trPr>
        <w:tc>
          <w:tcPr>
            <w:tcW w:w="9576" w:type="dxa"/>
            <w:tcPrChange w:id="639" w:author="Gerard" w:date="2016-05-03T12:53:00Z">
              <w:tcPr>
                <w:tcW w:w="9576" w:type="dxa"/>
              </w:tcPr>
            </w:tcPrChange>
          </w:tcPr>
          <w:p w14:paraId="65377C06" w14:textId="4E0F5DC0" w:rsidR="00BB65AF" w:rsidRDefault="00BB65AF" w:rsidP="00DF221F">
            <w:pPr>
              <w:rPr>
                <w:ins w:id="640" w:author="Gerard" w:date="2016-05-03T12:44:00Z"/>
              </w:rPr>
            </w:pPr>
            <w:ins w:id="641" w:author="Gerard" w:date="2016-05-03T12:45:00Z">
              <w:r>
                <w:t>Example of shell elements</w:t>
              </w:r>
            </w:ins>
            <w:ins w:id="642" w:author="Gerard" w:date="2016-05-03T12:46:00Z">
              <w:r>
                <w:t xml:space="preserve"> with four nodal positions </w:t>
              </w:r>
            </w:ins>
            <w:r w:rsidR="00DF221F" w:rsidRPr="00DF221F">
              <w:rPr>
                <w:position w:val="-12"/>
              </w:rPr>
              <w:object w:dxaOrig="279" w:dyaOrig="360" w14:anchorId="2A551611">
                <v:shape id="_x0000_i2299" type="#_x0000_t75" style="width:14pt;height:18.5pt" o:ole="">
                  <v:imagedata r:id="rId2580" o:title=""/>
                </v:shape>
                <o:OLEObject Type="Embed" ProgID="Equation.DSMT4" ShapeID="_x0000_i2299" DrawAspect="Content" ObjectID="_1540966841" r:id="rId2581"/>
              </w:object>
            </w:r>
            <w:ins w:id="643" w:author="Gerard" w:date="2016-05-03T12:46:00Z">
              <w:r>
                <w:t xml:space="preserve"> and directors </w:t>
              </w:r>
            </w:ins>
            <w:r w:rsidR="00DF221F" w:rsidRPr="00DF221F">
              <w:rPr>
                <w:position w:val="-12"/>
              </w:rPr>
              <w:object w:dxaOrig="279" w:dyaOrig="360" w14:anchorId="69FE0E92">
                <v:shape id="_x0000_i2300" type="#_x0000_t75" style="width:14pt;height:18.5pt" o:ole="">
                  <v:imagedata r:id="rId2582" o:title=""/>
                </v:shape>
                <o:OLEObject Type="Embed" ProgID="Equation.DSMT4" ShapeID="_x0000_i2300" DrawAspect="Content" ObjectID="_1540966842" r:id="rId2583"/>
              </w:object>
            </w:r>
            <w:ins w:id="644" w:author="Gerard" w:date="2016-05-03T12:46:00Z">
              <w:r>
                <w:t xml:space="preserve"> (</w:t>
              </w:r>
            </w:ins>
            <w:r w:rsidR="00DF221F" w:rsidRPr="00DF221F">
              <w:rPr>
                <w:position w:val="-6"/>
              </w:rPr>
              <w:object w:dxaOrig="840" w:dyaOrig="279" w14:anchorId="5F358242">
                <v:shape id="_x0000_i2301" type="#_x0000_t75" style="width:42pt;height:14pt" o:ole="">
                  <v:imagedata r:id="rId2584" o:title=""/>
                </v:shape>
                <o:OLEObject Type="Embed" ProgID="Equation.DSMT4" ShapeID="_x0000_i2301" DrawAspect="Content" ObjectID="_1540966843" r:id="rId2585"/>
              </w:object>
            </w:r>
            <w:ins w:id="645" w:author="Gerard" w:date="2016-05-03T12:46:00Z">
              <w:r>
                <w:t>).</w:t>
              </w:r>
            </w:ins>
          </w:p>
        </w:tc>
      </w:tr>
    </w:tbl>
    <w:p w14:paraId="72F9E999" w14:textId="38F1B332" w:rsidR="00E54E52" w:rsidRDefault="00077EC3" w:rsidP="008C7882">
      <w:pPr>
        <w:rPr>
          <w:ins w:id="646" w:author="Gerard" w:date="2016-05-03T12:39:00Z"/>
        </w:rPr>
      </w:pPr>
      <w:ins w:id="647" w:author="Gerard" w:date="2016-05-03T12:38:00Z">
        <w:r>
          <w:t>We also define the director</w:t>
        </w:r>
        <w:r w:rsidR="00E54E52">
          <w:t xml:space="preserve"> </w:t>
        </w:r>
      </w:ins>
      <w:ins w:id="648" w:author="Gerard" w:date="2016-05-03T12:40:00Z">
        <w:r w:rsidR="009D665C">
          <w:t xml:space="preserve">across the shell surface </w:t>
        </w:r>
      </w:ins>
      <w:ins w:id="649" w:author="Gerard" w:date="2016-05-03T12:38:00Z">
        <w:r w:rsidR="00E54E52">
          <w:t>as</w:t>
        </w:r>
      </w:ins>
    </w:p>
    <w:p w14:paraId="79357928" w14:textId="521502A3" w:rsidR="00E54E52" w:rsidRDefault="00E54E52">
      <w:pPr>
        <w:pStyle w:val="MTDisplayEquation"/>
        <w:rPr>
          <w:ins w:id="650" w:author="Gerard" w:date="2016-05-03T12:38:00Z"/>
        </w:rPr>
        <w:pPrChange w:id="651" w:author="Gerard" w:date="2016-05-03T12:39:00Z">
          <w:pPr/>
        </w:pPrChange>
      </w:pPr>
      <w:ins w:id="652" w:author="Gerard" w:date="2016-05-03T12:39:00Z">
        <w:r>
          <w:tab/>
        </w:r>
      </w:ins>
      <w:r w:rsidR="00DF221F" w:rsidRPr="00DF221F">
        <w:rPr>
          <w:position w:val="-28"/>
        </w:rPr>
        <w:object w:dxaOrig="4780" w:dyaOrig="680" w14:anchorId="4CB08CF5">
          <v:shape id="_x0000_i2302" type="#_x0000_t75" style="width:239.5pt;height:33.5pt" o:ole="">
            <v:imagedata r:id="rId2586" o:title=""/>
          </v:shape>
          <o:OLEObject Type="Embed" ProgID="Equation.DSMT4" ShapeID="_x0000_i2302" DrawAspect="Content" ObjectID="_1540966844" r:id="rId2587"/>
        </w:object>
      </w:r>
      <w:ins w:id="653" w:author="Gerard" w:date="2016-05-03T12:39:00Z">
        <w:r>
          <w:t xml:space="preserve"> </w:t>
        </w:r>
        <w:r>
          <w:tab/>
        </w:r>
        <w:r>
          <w:fldChar w:fldCharType="begin"/>
        </w:r>
        <w:r>
          <w:instrText xml:space="preserve"> MACROBUTTON MTPlaceRef \* MERGEFORMAT </w:instrText>
        </w:r>
        <w:r>
          <w:fldChar w:fldCharType="begin"/>
        </w:r>
        <w:r>
          <w:instrText xml:space="preserve"> SEQ MTEqn \h \* MERGEFORMAT </w:instrText>
        </w:r>
      </w:ins>
      <w:del w:id="654" w:author="Gerard" w:date="2016-05-03T12:39:00Z">
        <w:r>
          <w:fldChar w:fldCharType="end"/>
        </w:r>
      </w:del>
      <w:ins w:id="655" w:author="Gerard" w:date="2016-05-03T12:39:00Z">
        <w:r>
          <w:instrText>(</w:instrText>
        </w:r>
        <w:r>
          <w:fldChar w:fldCharType="begin"/>
        </w:r>
        <w:r>
          <w:instrText xml:space="preserve"> SEQ MTSec \c \* Arabic \* MERGEFORMAT </w:instrText>
        </w:r>
      </w:ins>
      <w:r>
        <w:fldChar w:fldCharType="separate"/>
      </w:r>
      <w:ins w:id="656" w:author="steve maas" w:date="2016-09-27T12:58:00Z">
        <w:r w:rsidR="00843CC3">
          <w:rPr>
            <w:noProof/>
          </w:rPr>
          <w:instrText>4</w:instrText>
        </w:r>
      </w:ins>
      <w:ins w:id="657" w:author="Gerard" w:date="2016-05-03T12:39:00Z">
        <w:r>
          <w:fldChar w:fldCharType="end"/>
        </w:r>
        <w:r>
          <w:instrText>.</w:instrText>
        </w:r>
        <w:r>
          <w:fldChar w:fldCharType="begin"/>
        </w:r>
        <w:r>
          <w:instrText xml:space="preserve"> SEQ MTEqn \c \* Arabic \* MERGEFORMAT </w:instrText>
        </w:r>
      </w:ins>
      <w:r>
        <w:fldChar w:fldCharType="separate"/>
      </w:r>
      <w:ins w:id="658" w:author="steve maas" w:date="2016-09-27T12:58:00Z">
        <w:r w:rsidR="00843CC3">
          <w:rPr>
            <w:noProof/>
          </w:rPr>
          <w:instrText>12</w:instrText>
        </w:r>
      </w:ins>
      <w:ins w:id="659" w:author="Gerard" w:date="2016-05-03T12:39:00Z">
        <w:r>
          <w:fldChar w:fldCharType="end"/>
        </w:r>
        <w:r>
          <w:instrText>)</w:instrText>
        </w:r>
        <w:r>
          <w:fldChar w:fldCharType="end"/>
        </w:r>
      </w:ins>
    </w:p>
    <w:p w14:paraId="7134D3B0" w14:textId="44E7FB87" w:rsidR="00E54E52" w:rsidRDefault="009D665C" w:rsidP="008C7882">
      <w:pPr>
        <w:rPr>
          <w:ins w:id="660" w:author="Gerard" w:date="2016-05-03T12:40:00Z"/>
        </w:rPr>
      </w:pPr>
      <w:ins w:id="661" w:author="Gerard" w:date="2016-05-03T12:40:00Z">
        <w:r>
          <w:t>where</w:t>
        </w:r>
      </w:ins>
    </w:p>
    <w:p w14:paraId="12A938DF" w14:textId="30CCB544" w:rsidR="009D665C" w:rsidRDefault="009D665C">
      <w:pPr>
        <w:pStyle w:val="MTDisplayEquation"/>
        <w:rPr>
          <w:ins w:id="662" w:author="Gerard" w:date="2016-05-03T12:40:00Z"/>
        </w:rPr>
        <w:pPrChange w:id="663" w:author="Gerard" w:date="2016-05-03T12:40:00Z">
          <w:pPr/>
        </w:pPrChange>
      </w:pPr>
      <w:ins w:id="664" w:author="Gerard" w:date="2016-05-03T12:40:00Z">
        <w:r>
          <w:tab/>
        </w:r>
      </w:ins>
      <w:r w:rsidR="00DF221F" w:rsidRPr="00DF221F">
        <w:rPr>
          <w:position w:val="-12"/>
        </w:rPr>
        <w:object w:dxaOrig="2500" w:dyaOrig="360" w14:anchorId="7C5AC235">
          <v:shape id="_x0000_i2303" type="#_x0000_t75" style="width:125.5pt;height:18.5pt" o:ole="">
            <v:imagedata r:id="rId2588" o:title=""/>
          </v:shape>
          <o:OLEObject Type="Embed" ProgID="Equation.DSMT4" ShapeID="_x0000_i2303" DrawAspect="Content" ObjectID="_1540966845" r:id="rId2589"/>
        </w:object>
      </w:r>
      <w:ins w:id="665" w:author="Gerard" w:date="2016-05-03T12:40:00Z">
        <w:r>
          <w:t xml:space="preserve"> </w:t>
        </w:r>
        <w:r>
          <w:tab/>
        </w:r>
        <w:r>
          <w:fldChar w:fldCharType="begin"/>
        </w:r>
        <w:r>
          <w:instrText xml:space="preserve"> MACROBUTTON MTPlaceRef \* MERGEFORMAT </w:instrText>
        </w:r>
        <w:r>
          <w:fldChar w:fldCharType="begin"/>
        </w:r>
        <w:r>
          <w:instrText xml:space="preserve"> SEQ MTEqn \h \* MERGEFORMAT </w:instrText>
        </w:r>
      </w:ins>
      <w:del w:id="666" w:author="Gerard" w:date="2016-05-03T12:40:00Z">
        <w:r>
          <w:fldChar w:fldCharType="end"/>
        </w:r>
      </w:del>
      <w:ins w:id="667" w:author="Gerard" w:date="2016-05-03T12:40:00Z">
        <w:r>
          <w:instrText>(</w:instrText>
        </w:r>
        <w:r>
          <w:fldChar w:fldCharType="begin"/>
        </w:r>
        <w:r>
          <w:instrText xml:space="preserve"> SEQ MTSec \c \* Arabic \* MERGEFORMAT </w:instrText>
        </w:r>
      </w:ins>
      <w:r>
        <w:fldChar w:fldCharType="separate"/>
      </w:r>
      <w:ins w:id="668" w:author="steve maas" w:date="2016-09-27T12:58:00Z">
        <w:r w:rsidR="00843CC3">
          <w:rPr>
            <w:noProof/>
          </w:rPr>
          <w:instrText>4</w:instrText>
        </w:r>
      </w:ins>
      <w:ins w:id="669" w:author="Gerard" w:date="2016-05-03T12:40:00Z">
        <w:r>
          <w:fldChar w:fldCharType="end"/>
        </w:r>
        <w:r>
          <w:instrText>.</w:instrText>
        </w:r>
        <w:r>
          <w:fldChar w:fldCharType="begin"/>
        </w:r>
        <w:r>
          <w:instrText xml:space="preserve"> SEQ MTEqn \c \* Arabic \* MERGEFORMAT </w:instrText>
        </w:r>
      </w:ins>
      <w:r>
        <w:fldChar w:fldCharType="separate"/>
      </w:r>
      <w:ins w:id="670" w:author="steve maas" w:date="2016-09-27T12:58:00Z">
        <w:r w:rsidR="00843CC3">
          <w:rPr>
            <w:noProof/>
          </w:rPr>
          <w:instrText>13</w:instrText>
        </w:r>
      </w:ins>
      <w:ins w:id="671" w:author="Gerard" w:date="2016-05-03T12:40:00Z">
        <w:r>
          <w:fldChar w:fldCharType="end"/>
        </w:r>
        <w:r>
          <w:instrText>)</w:instrText>
        </w:r>
        <w:r>
          <w:fldChar w:fldCharType="end"/>
        </w:r>
      </w:ins>
    </w:p>
    <w:p w14:paraId="38CD690B" w14:textId="5C9B1944" w:rsidR="009D665C" w:rsidRDefault="009D665C" w:rsidP="008C7882">
      <w:pPr>
        <w:rPr>
          <w:ins w:id="672" w:author="Gerard" w:date="2016-05-03T12:48:00Z"/>
        </w:rPr>
      </w:pPr>
      <w:ins w:id="673" w:author="Gerard" w:date="2016-05-03T12:40:00Z">
        <w:r>
          <w:t>are the nodal directors.</w:t>
        </w:r>
      </w:ins>
      <w:ins w:id="674" w:author="Gerard" w:date="2016-05-03T12:41:00Z">
        <w:r w:rsidR="00963CB4">
          <w:t xml:space="preserve"> </w:t>
        </w:r>
      </w:ins>
      <w:ins w:id="675" w:author="Gerard" w:date="2016-05-03T12:54:00Z">
        <w:r w:rsidR="00077EC3">
          <w:t xml:space="preserve">Note that the magnitude of the nodal director represents the shell thickness, </w:t>
        </w:r>
      </w:ins>
      <w:r w:rsidR="00DF221F" w:rsidRPr="00DF221F">
        <w:rPr>
          <w:position w:val="-16"/>
        </w:rPr>
        <w:object w:dxaOrig="1600" w:dyaOrig="440" w14:anchorId="0864E03D">
          <v:shape id="_x0000_i2304" type="#_x0000_t75" style="width:80.5pt;height:22pt" o:ole="">
            <v:imagedata r:id="rId2590" o:title=""/>
          </v:shape>
          <o:OLEObject Type="Embed" ProgID="Equation.DSMT4" ShapeID="_x0000_i2304" DrawAspect="Content" ObjectID="_1540966846" r:id="rId2591"/>
        </w:object>
      </w:r>
      <w:ins w:id="676" w:author="Gerard" w:date="2016-05-03T12:55:00Z">
        <w:r w:rsidR="00077EC3">
          <w:t xml:space="preserve"> and the </w:t>
        </w:r>
      </w:ins>
      <w:ins w:id="677" w:author="Gerard" w:date="2016-05-03T12:56:00Z">
        <w:r w:rsidR="00077EC3">
          <w:t xml:space="preserve">shell thicknesses at the nodes are </w:t>
        </w:r>
      </w:ins>
      <w:r w:rsidR="00DF221F" w:rsidRPr="00DF221F">
        <w:rPr>
          <w:position w:val="-14"/>
        </w:rPr>
        <w:object w:dxaOrig="900" w:dyaOrig="400" w14:anchorId="620C76B4">
          <v:shape id="_x0000_i2305" type="#_x0000_t75" style="width:45pt;height:20pt" o:ole="">
            <v:imagedata r:id="rId2592" o:title=""/>
          </v:shape>
          <o:OLEObject Type="Embed" ProgID="Equation.DSMT4" ShapeID="_x0000_i2305" DrawAspect="Content" ObjectID="_1540966847" r:id="rId2593"/>
        </w:object>
      </w:r>
      <w:ins w:id="678" w:author="Gerard" w:date="2016-05-03T12:55:00Z">
        <w:r w:rsidR="00077EC3">
          <w:t xml:space="preserve">. </w:t>
        </w:r>
      </w:ins>
      <w:ins w:id="679" w:author="Gerard" w:date="2016-05-03T12:41:00Z">
        <w:r w:rsidR="00963CB4">
          <w:t>With these definitions we find that the interpolation across the parametric space of the shell element is</w:t>
        </w:r>
      </w:ins>
    </w:p>
    <w:p w14:paraId="24D4C03D" w14:textId="608F7848" w:rsidR="00BB65AF" w:rsidRDefault="00BB65AF">
      <w:pPr>
        <w:pStyle w:val="MTDisplayEquation"/>
        <w:rPr>
          <w:ins w:id="680" w:author="Gerard" w:date="2016-05-03T12:40:00Z"/>
        </w:rPr>
        <w:pPrChange w:id="681" w:author="Gerard" w:date="2016-05-03T12:48:00Z">
          <w:pPr/>
        </w:pPrChange>
      </w:pPr>
      <w:ins w:id="682" w:author="Gerard" w:date="2016-05-03T12:48:00Z">
        <w:r>
          <w:tab/>
        </w:r>
      </w:ins>
      <w:r w:rsidR="00DF221F" w:rsidRPr="00DF221F">
        <w:rPr>
          <w:position w:val="-28"/>
        </w:rPr>
        <w:object w:dxaOrig="5179" w:dyaOrig="680" w14:anchorId="4CB1E474">
          <v:shape id="_x0000_i2306" type="#_x0000_t75" style="width:258.5pt;height:33.5pt" o:ole="">
            <v:imagedata r:id="rId2594" o:title=""/>
          </v:shape>
          <o:OLEObject Type="Embed" ProgID="Equation.DSMT4" ShapeID="_x0000_i2306" DrawAspect="Content" ObjectID="_1540966848" r:id="rId2595"/>
        </w:object>
      </w:r>
      <w:ins w:id="683" w:author="Gerard" w:date="2016-05-03T12:48:00Z">
        <w:r>
          <w:t xml:space="preserve"> </w:t>
        </w:r>
        <w:r>
          <w:tab/>
        </w:r>
        <w:r>
          <w:fldChar w:fldCharType="begin"/>
        </w:r>
        <w:r>
          <w:instrText xml:space="preserve"> MACROBUTTON MTPlaceRef \* MERGEFORMAT </w:instrText>
        </w:r>
        <w:r>
          <w:fldChar w:fldCharType="begin"/>
        </w:r>
        <w:r>
          <w:instrText xml:space="preserve"> SEQ MTEqn \h \* MERGEFORMAT </w:instrText>
        </w:r>
      </w:ins>
      <w:del w:id="684" w:author="Gerard" w:date="2016-05-03T12:48:00Z">
        <w:r>
          <w:fldChar w:fldCharType="end"/>
        </w:r>
      </w:del>
      <w:bookmarkStart w:id="685" w:name="ZEqnNum176763"/>
      <w:ins w:id="686" w:author="Gerard" w:date="2016-05-03T12:48:00Z">
        <w:r>
          <w:instrText>(</w:instrText>
        </w:r>
        <w:r>
          <w:fldChar w:fldCharType="begin"/>
        </w:r>
        <w:r>
          <w:instrText xml:space="preserve"> SEQ MTSec \c \* Arabic \* MERGEFORMAT </w:instrText>
        </w:r>
      </w:ins>
      <w:r>
        <w:fldChar w:fldCharType="separate"/>
      </w:r>
      <w:ins w:id="687" w:author="steve maas" w:date="2016-09-27T12:58:00Z">
        <w:r w:rsidR="00843CC3">
          <w:rPr>
            <w:noProof/>
          </w:rPr>
          <w:instrText>4</w:instrText>
        </w:r>
      </w:ins>
      <w:ins w:id="688" w:author="Gerard" w:date="2016-05-03T12:48:00Z">
        <w:r>
          <w:fldChar w:fldCharType="end"/>
        </w:r>
        <w:r>
          <w:instrText>.</w:instrText>
        </w:r>
        <w:r>
          <w:fldChar w:fldCharType="begin"/>
        </w:r>
        <w:r>
          <w:instrText xml:space="preserve"> SEQ MTEqn \c \* Arabic \* MERGEFORMAT </w:instrText>
        </w:r>
      </w:ins>
      <w:r>
        <w:fldChar w:fldCharType="separate"/>
      </w:r>
      <w:ins w:id="689" w:author="steve maas" w:date="2016-09-27T12:58:00Z">
        <w:r w:rsidR="00843CC3">
          <w:rPr>
            <w:noProof/>
          </w:rPr>
          <w:instrText>14</w:instrText>
        </w:r>
      </w:ins>
      <w:ins w:id="690" w:author="Gerard" w:date="2016-05-03T12:48:00Z">
        <w:r>
          <w:fldChar w:fldCharType="end"/>
        </w:r>
        <w:r>
          <w:instrText>)</w:instrText>
        </w:r>
        <w:bookmarkEnd w:id="685"/>
        <w:r>
          <w:fldChar w:fldCharType="end"/>
        </w:r>
      </w:ins>
    </w:p>
    <w:p w14:paraId="75E7A8DF" w14:textId="77777777" w:rsidR="004A222F" w:rsidRDefault="004A222F" w:rsidP="008C7882">
      <w:pPr>
        <w:rPr>
          <w:ins w:id="691" w:author="Gerard" w:date="2016-05-03T13:11:00Z"/>
        </w:rPr>
      </w:pPr>
    </w:p>
    <w:p w14:paraId="2E4269F7" w14:textId="5CC46CB6" w:rsidR="009D665C" w:rsidRDefault="00077EC3" w:rsidP="008C7882">
      <w:pPr>
        <w:rPr>
          <w:ins w:id="692" w:author="Gerard" w:date="2016-05-03T12:57:00Z"/>
        </w:rPr>
      </w:pPr>
      <w:ins w:id="693" w:author="Gerard" w:date="2016-05-03T12:56:00Z">
        <w:r>
          <w:t>From this relation we can obtain the covariant basis vectors</w:t>
        </w:r>
      </w:ins>
      <w:ins w:id="694" w:author="Gerard" w:date="2016-05-03T12:57:00Z">
        <w:r>
          <w:t xml:space="preserve"> as</w:t>
        </w:r>
      </w:ins>
    </w:p>
    <w:p w14:paraId="768B74AE" w14:textId="33903948" w:rsidR="00077EC3" w:rsidRDefault="00077EC3">
      <w:pPr>
        <w:pStyle w:val="MTDisplayEquation"/>
        <w:rPr>
          <w:ins w:id="695" w:author="Gerard" w:date="2016-05-03T12:31:00Z"/>
        </w:rPr>
        <w:pPrChange w:id="696" w:author="Gerard" w:date="2016-05-03T12:57:00Z">
          <w:pPr/>
        </w:pPrChange>
      </w:pPr>
      <w:ins w:id="697" w:author="Gerard" w:date="2016-05-03T12:57:00Z">
        <w:r>
          <w:lastRenderedPageBreak/>
          <w:tab/>
        </w:r>
      </w:ins>
      <w:r w:rsidR="00DF221F" w:rsidRPr="00DF221F">
        <w:rPr>
          <w:position w:val="-66"/>
        </w:rPr>
        <w:object w:dxaOrig="3660" w:dyaOrig="1440" w14:anchorId="7BD8712C">
          <v:shape id="_x0000_i2307" type="#_x0000_t75" style="width:183pt;height:1in" o:ole="">
            <v:imagedata r:id="rId2596" o:title=""/>
          </v:shape>
          <o:OLEObject Type="Embed" ProgID="Equation.DSMT4" ShapeID="_x0000_i2307" DrawAspect="Content" ObjectID="_1540966849" r:id="rId2597"/>
        </w:object>
      </w:r>
      <w:ins w:id="698" w:author="Gerard" w:date="2016-05-03T12:57:00Z">
        <w:r>
          <w:t xml:space="preserve"> </w:t>
        </w:r>
        <w:r>
          <w:tab/>
        </w:r>
        <w:r>
          <w:fldChar w:fldCharType="begin"/>
        </w:r>
        <w:r>
          <w:instrText xml:space="preserve"> MACROBUTTON MTPlaceRef \* MERGEFORMAT </w:instrText>
        </w:r>
        <w:r>
          <w:fldChar w:fldCharType="begin"/>
        </w:r>
        <w:r>
          <w:instrText xml:space="preserve"> SEQ MTEqn \h \* MERGEFORMAT </w:instrText>
        </w:r>
      </w:ins>
      <w:del w:id="699" w:author="Gerard" w:date="2016-05-03T12:57:00Z">
        <w:r>
          <w:fldChar w:fldCharType="end"/>
        </w:r>
      </w:del>
      <w:ins w:id="700" w:author="Gerard" w:date="2016-05-03T12:57:00Z">
        <w:r>
          <w:instrText>(</w:instrText>
        </w:r>
        <w:r>
          <w:fldChar w:fldCharType="begin"/>
        </w:r>
        <w:r>
          <w:instrText xml:space="preserve"> SEQ MTSec \c \* Arabic \* MERGEFORMAT </w:instrText>
        </w:r>
      </w:ins>
      <w:r>
        <w:fldChar w:fldCharType="separate"/>
      </w:r>
      <w:ins w:id="701" w:author="steve maas" w:date="2016-09-27T12:58:00Z">
        <w:r w:rsidR="00843CC3">
          <w:rPr>
            <w:noProof/>
          </w:rPr>
          <w:instrText>4</w:instrText>
        </w:r>
      </w:ins>
      <w:ins w:id="702" w:author="Gerard" w:date="2016-05-03T12:57:00Z">
        <w:r>
          <w:fldChar w:fldCharType="end"/>
        </w:r>
        <w:r>
          <w:instrText>.</w:instrText>
        </w:r>
        <w:r>
          <w:fldChar w:fldCharType="begin"/>
        </w:r>
        <w:r>
          <w:instrText xml:space="preserve"> SEQ MTEqn \c \* Arabic \* MERGEFORMAT </w:instrText>
        </w:r>
      </w:ins>
      <w:r>
        <w:fldChar w:fldCharType="separate"/>
      </w:r>
      <w:ins w:id="703" w:author="steve maas" w:date="2016-09-27T12:58:00Z">
        <w:r w:rsidR="00843CC3">
          <w:rPr>
            <w:noProof/>
          </w:rPr>
          <w:instrText>15</w:instrText>
        </w:r>
      </w:ins>
      <w:ins w:id="704" w:author="Gerard" w:date="2016-05-03T12:57:00Z">
        <w:r>
          <w:fldChar w:fldCharType="end"/>
        </w:r>
        <w:r>
          <w:instrText>)</w:instrText>
        </w:r>
        <w:r>
          <w:fldChar w:fldCharType="end"/>
        </w:r>
      </w:ins>
    </w:p>
    <w:p w14:paraId="32DCE02A" w14:textId="6F6CA034" w:rsidR="00BB65AF" w:rsidRDefault="009A1BF8" w:rsidP="008C7882">
      <w:pPr>
        <w:rPr>
          <w:ins w:id="705" w:author="Gerard" w:date="2016-05-03T13:08:00Z"/>
        </w:rPr>
      </w:pPr>
      <w:ins w:id="706" w:author="Gerard" w:date="2016-05-03T13:08:00Z">
        <w:r>
          <w:t xml:space="preserve">from which we may evaluate the </w:t>
        </w:r>
      </w:ins>
      <w:ins w:id="707" w:author="Gerard" w:date="2016-05-03T13:10:00Z">
        <w:r>
          <w:t xml:space="preserve">contravariant basis vectors </w:t>
        </w:r>
      </w:ins>
      <w:r w:rsidR="00DF221F" w:rsidRPr="00DF221F">
        <w:rPr>
          <w:position w:val="-10"/>
        </w:rPr>
        <w:object w:dxaOrig="279" w:dyaOrig="360" w14:anchorId="1A554A09">
          <v:shape id="_x0000_i2308" type="#_x0000_t75" style="width:14pt;height:18.5pt" o:ole="">
            <v:imagedata r:id="rId2598" o:title=""/>
          </v:shape>
          <o:OLEObject Type="Embed" ProgID="Equation.DSMT4" ShapeID="_x0000_i2308" DrawAspect="Content" ObjectID="_1540966850" r:id="rId2599"/>
        </w:object>
      </w:r>
      <w:ins w:id="708" w:author="Gerard" w:date="2016-05-03T13:10:00Z">
        <w:r>
          <w:t xml:space="preserve"> </w:t>
        </w:r>
        <w:r w:rsidR="004A222F">
          <w:t xml:space="preserve">using the identity </w:t>
        </w:r>
      </w:ins>
      <w:r w:rsidR="00DF221F" w:rsidRPr="00DF221F">
        <w:rPr>
          <w:position w:val="-12"/>
        </w:rPr>
        <w:object w:dxaOrig="1080" w:dyaOrig="380" w14:anchorId="59CDC86E">
          <v:shape id="_x0000_i2309" type="#_x0000_t75" style="width:54.5pt;height:18.5pt" o:ole="">
            <v:imagedata r:id="rId2600" o:title=""/>
          </v:shape>
          <o:OLEObject Type="Embed" ProgID="Equation.DSMT4" ShapeID="_x0000_i2309" DrawAspect="Content" ObjectID="_1540966851" r:id="rId2601"/>
        </w:object>
      </w:r>
      <w:ins w:id="709" w:author="Gerard" w:date="2016-05-03T13:10:00Z">
        <w:r w:rsidR="004A222F">
          <w:t>.</w:t>
        </w:r>
      </w:ins>
      <w:ins w:id="710" w:author="Gerard" w:date="2016-05-03T13:11:00Z">
        <w:r w:rsidR="004A222F">
          <w:t xml:space="preserve">  Then, the</w:t>
        </w:r>
      </w:ins>
      <w:ins w:id="711" w:author="Gerard" w:date="2016-05-03T13:10:00Z">
        <w:r w:rsidR="004A222F">
          <w:t xml:space="preserve"> </w:t>
        </w:r>
      </w:ins>
      <w:ins w:id="712" w:author="Gerard" w:date="2016-05-03T13:08:00Z">
        <w:r>
          <w:t>g</w:t>
        </w:r>
        <w:r w:rsidR="004A222F">
          <w:t>radients of the shape functions are given by</w:t>
        </w:r>
      </w:ins>
    </w:p>
    <w:p w14:paraId="53935FE3" w14:textId="75BD850B" w:rsidR="009A1BF8" w:rsidRDefault="009A1BF8">
      <w:pPr>
        <w:pStyle w:val="MTDisplayEquation"/>
        <w:rPr>
          <w:ins w:id="713" w:author="Gerard" w:date="2016-05-03T13:08:00Z"/>
        </w:rPr>
        <w:pPrChange w:id="714" w:author="Gerard" w:date="2016-05-03T13:08:00Z">
          <w:pPr/>
        </w:pPrChange>
      </w:pPr>
      <w:ins w:id="715" w:author="Gerard" w:date="2016-05-03T13:08:00Z">
        <w:r>
          <w:tab/>
        </w:r>
      </w:ins>
      <w:r w:rsidR="00DF221F" w:rsidRPr="00DF221F">
        <w:rPr>
          <w:position w:val="-30"/>
        </w:rPr>
        <w:object w:dxaOrig="4980" w:dyaOrig="700" w14:anchorId="185409D2">
          <v:shape id="_x0000_i2310" type="#_x0000_t75" style="width:249pt;height:35pt" o:ole="">
            <v:imagedata r:id="rId2602" o:title=""/>
          </v:shape>
          <o:OLEObject Type="Embed" ProgID="Equation.DSMT4" ShapeID="_x0000_i2310" DrawAspect="Content" ObjectID="_1540966852" r:id="rId2603"/>
        </w:object>
      </w:r>
      <w:ins w:id="716" w:author="Gerard" w:date="2016-05-03T13:08:00Z">
        <w:r>
          <w:t xml:space="preserve"> </w:t>
        </w:r>
        <w:r>
          <w:tab/>
        </w:r>
        <w:r>
          <w:fldChar w:fldCharType="begin"/>
        </w:r>
        <w:r>
          <w:instrText xml:space="preserve"> MACROBUTTON MTPlaceRef \* MERGEFORMAT </w:instrText>
        </w:r>
        <w:r>
          <w:fldChar w:fldCharType="begin"/>
        </w:r>
        <w:r>
          <w:instrText xml:space="preserve"> SEQ MTEqn \h \* MERGEFORMAT </w:instrText>
        </w:r>
      </w:ins>
      <w:del w:id="717" w:author="Gerard" w:date="2016-05-03T13:08:00Z">
        <w:r>
          <w:fldChar w:fldCharType="end"/>
        </w:r>
      </w:del>
      <w:ins w:id="718" w:author="Gerard" w:date="2016-05-03T13:08:00Z">
        <w:r>
          <w:instrText>(</w:instrText>
        </w:r>
        <w:r>
          <w:fldChar w:fldCharType="begin"/>
        </w:r>
        <w:r>
          <w:instrText xml:space="preserve"> SEQ MTSec \c \* Arabic \* MERGEFORMAT </w:instrText>
        </w:r>
      </w:ins>
      <w:r>
        <w:fldChar w:fldCharType="separate"/>
      </w:r>
      <w:ins w:id="719" w:author="steve maas" w:date="2016-09-27T12:58:00Z">
        <w:r w:rsidR="00843CC3">
          <w:rPr>
            <w:noProof/>
          </w:rPr>
          <w:instrText>4</w:instrText>
        </w:r>
      </w:ins>
      <w:ins w:id="720" w:author="Gerard" w:date="2016-05-03T13:08:00Z">
        <w:r>
          <w:fldChar w:fldCharType="end"/>
        </w:r>
        <w:r>
          <w:instrText>.</w:instrText>
        </w:r>
        <w:r>
          <w:fldChar w:fldCharType="begin"/>
        </w:r>
        <w:r>
          <w:instrText xml:space="preserve"> SEQ MTEqn \c \* Arabic \* MERGEFORMAT </w:instrText>
        </w:r>
      </w:ins>
      <w:r>
        <w:fldChar w:fldCharType="separate"/>
      </w:r>
      <w:ins w:id="721" w:author="steve maas" w:date="2016-09-27T12:58:00Z">
        <w:r w:rsidR="00843CC3">
          <w:rPr>
            <w:noProof/>
          </w:rPr>
          <w:instrText>16</w:instrText>
        </w:r>
      </w:ins>
      <w:ins w:id="722" w:author="Gerard" w:date="2016-05-03T13:08:00Z">
        <w:r>
          <w:fldChar w:fldCharType="end"/>
        </w:r>
        <w:r>
          <w:instrText>)</w:instrText>
        </w:r>
        <w:r>
          <w:fldChar w:fldCharType="end"/>
        </w:r>
      </w:ins>
    </w:p>
    <w:p w14:paraId="493ECEF1" w14:textId="77777777" w:rsidR="009A1BF8" w:rsidRDefault="009A1BF8" w:rsidP="008C7882">
      <w:pPr>
        <w:rPr>
          <w:ins w:id="723" w:author="Gerard" w:date="2016-05-03T13:05:00Z"/>
        </w:rPr>
      </w:pPr>
    </w:p>
    <w:p w14:paraId="237D47E6" w14:textId="0DF8311D" w:rsidR="009A1BF8" w:rsidRDefault="009A1BF8" w:rsidP="008C7882">
      <w:pPr>
        <w:rPr>
          <w:ins w:id="724" w:author="Gerard" w:date="2016-05-03T13:06:00Z"/>
        </w:rPr>
      </w:pPr>
      <w:ins w:id="725" w:author="Gerard" w:date="2016-05-03T13:06:00Z">
        <w:r>
          <w:t>It follows</w:t>
        </w:r>
      </w:ins>
      <w:ins w:id="726" w:author="Gerard" w:date="2016-05-03T13:11:00Z">
        <w:r w:rsidR="004A222F">
          <w:t xml:space="preserve"> from </w:t>
        </w:r>
        <w:r w:rsidR="004A222F">
          <w:fldChar w:fldCharType="begin"/>
        </w:r>
        <w:r w:rsidR="004A222F">
          <w:instrText xml:space="preserve"> GOTOBUTTON ZEqnNum176763  \* MERGEFORMAT </w:instrText>
        </w:r>
        <w:r w:rsidR="004A222F">
          <w:fldChar w:fldCharType="begin"/>
        </w:r>
        <w:r w:rsidR="004A222F">
          <w:instrText xml:space="preserve"> REF ZEqnNum176763 \* Charformat \! \* MERGEFORMAT </w:instrText>
        </w:r>
      </w:ins>
      <w:r w:rsidR="004A222F">
        <w:fldChar w:fldCharType="separate"/>
      </w:r>
      <w:ins w:id="727" w:author="steve maas" w:date="2016-09-27T12:58:00Z">
        <w:r w:rsidR="00843CC3">
          <w:instrText>(4.14)</w:instrText>
        </w:r>
      </w:ins>
      <w:ins w:id="728" w:author="Gerard" w:date="2016-05-03T13:11:00Z">
        <w:r w:rsidR="004A222F">
          <w:fldChar w:fldCharType="end"/>
        </w:r>
        <w:r w:rsidR="004A222F">
          <w:fldChar w:fldCharType="end"/>
        </w:r>
      </w:ins>
      <w:ins w:id="729" w:author="Gerard" w:date="2016-05-03T13:06:00Z">
        <w:r>
          <w:t xml:space="preserve"> that </w:t>
        </w:r>
      </w:ins>
      <w:ins w:id="730" w:author="Gerard" w:date="2016-05-03T13:05:00Z">
        <w:r>
          <w:t xml:space="preserve">the virtual displacement </w:t>
        </w:r>
      </w:ins>
      <w:ins w:id="731" w:author="Gerard" w:date="2016-05-03T13:06:00Z">
        <w:r>
          <w:t>is</w:t>
        </w:r>
      </w:ins>
    </w:p>
    <w:p w14:paraId="4152BA45" w14:textId="18448CD0" w:rsidR="009A1BF8" w:rsidRDefault="009A1BF8">
      <w:pPr>
        <w:pStyle w:val="MTDisplayEquation"/>
        <w:rPr>
          <w:ins w:id="732" w:author="Gerard" w:date="2016-05-03T12:44:00Z"/>
        </w:rPr>
        <w:pPrChange w:id="733" w:author="Gerard" w:date="2016-05-03T13:06:00Z">
          <w:pPr/>
        </w:pPrChange>
      </w:pPr>
      <w:ins w:id="734" w:author="Gerard" w:date="2016-05-03T13:06:00Z">
        <w:r>
          <w:tab/>
        </w:r>
      </w:ins>
      <w:r w:rsidR="00DF221F" w:rsidRPr="00DF221F">
        <w:rPr>
          <w:position w:val="-28"/>
        </w:rPr>
        <w:object w:dxaOrig="3640" w:dyaOrig="680" w14:anchorId="3B42915F">
          <v:shape id="_x0000_i2311" type="#_x0000_t75" style="width:182.5pt;height:33.5pt" o:ole="">
            <v:imagedata r:id="rId2604" o:title=""/>
          </v:shape>
          <o:OLEObject Type="Embed" ProgID="Equation.DSMT4" ShapeID="_x0000_i2311" DrawAspect="Content" ObjectID="_1540966853" r:id="rId2605"/>
        </w:object>
      </w:r>
      <w:ins w:id="735" w:author="Gerard" w:date="2016-05-03T13:06:00Z">
        <w:r>
          <w:t xml:space="preserve"> </w:t>
        </w:r>
        <w:r>
          <w:tab/>
        </w:r>
        <w:r>
          <w:fldChar w:fldCharType="begin"/>
        </w:r>
        <w:r>
          <w:instrText xml:space="preserve"> MACROBUTTON MTPlaceRef \* MERGEFORMAT </w:instrText>
        </w:r>
        <w:r>
          <w:fldChar w:fldCharType="begin"/>
        </w:r>
        <w:r>
          <w:instrText xml:space="preserve"> SEQ MTEqn \h \* MERGEFORMAT </w:instrText>
        </w:r>
      </w:ins>
      <w:del w:id="736" w:author="Gerard" w:date="2016-05-03T13:06:00Z">
        <w:r>
          <w:fldChar w:fldCharType="end"/>
        </w:r>
      </w:del>
      <w:ins w:id="737" w:author="Gerard" w:date="2016-05-03T13:06:00Z">
        <w:r>
          <w:instrText>(</w:instrText>
        </w:r>
        <w:r>
          <w:fldChar w:fldCharType="begin"/>
        </w:r>
        <w:r>
          <w:instrText xml:space="preserve"> SEQ MTSec \c \* Arabic \* MERGEFORMAT </w:instrText>
        </w:r>
      </w:ins>
      <w:r>
        <w:fldChar w:fldCharType="separate"/>
      </w:r>
      <w:ins w:id="738" w:author="steve maas" w:date="2016-09-27T12:58:00Z">
        <w:r w:rsidR="00843CC3">
          <w:rPr>
            <w:noProof/>
          </w:rPr>
          <w:instrText>4</w:instrText>
        </w:r>
      </w:ins>
      <w:ins w:id="739" w:author="Gerard" w:date="2016-05-03T13:06:00Z">
        <w:r>
          <w:fldChar w:fldCharType="end"/>
        </w:r>
        <w:r>
          <w:instrText>.</w:instrText>
        </w:r>
        <w:r>
          <w:fldChar w:fldCharType="begin"/>
        </w:r>
        <w:r>
          <w:instrText xml:space="preserve"> SEQ MTEqn \c \* Arabic \* MERGEFORMAT </w:instrText>
        </w:r>
      </w:ins>
      <w:r>
        <w:fldChar w:fldCharType="separate"/>
      </w:r>
      <w:ins w:id="740" w:author="steve maas" w:date="2016-09-27T12:58:00Z">
        <w:r w:rsidR="00843CC3">
          <w:rPr>
            <w:noProof/>
          </w:rPr>
          <w:instrText>17</w:instrText>
        </w:r>
      </w:ins>
      <w:ins w:id="741" w:author="Gerard" w:date="2016-05-03T13:06:00Z">
        <w:r>
          <w:fldChar w:fldCharType="end"/>
        </w:r>
        <w:r>
          <w:instrText>)</w:instrText>
        </w:r>
        <w:r>
          <w:fldChar w:fldCharType="end"/>
        </w:r>
      </w:ins>
    </w:p>
    <w:p w14:paraId="5E90736A" w14:textId="01E6708A" w:rsidR="00BB65AF" w:rsidRDefault="009A1BF8" w:rsidP="008C7882">
      <w:pPr>
        <w:rPr>
          <w:ins w:id="742" w:author="Gerard" w:date="2016-05-03T13:07:00Z"/>
        </w:rPr>
      </w:pPr>
      <w:ins w:id="743" w:author="Gerard" w:date="2016-05-03T13:07:00Z">
        <w:r>
          <w:t>and the incremental displacement is</w:t>
        </w:r>
      </w:ins>
    </w:p>
    <w:p w14:paraId="0077FD3B" w14:textId="30950D8C" w:rsidR="009A1BF8" w:rsidRDefault="009A1BF8">
      <w:pPr>
        <w:pStyle w:val="MTDisplayEquation"/>
        <w:rPr>
          <w:ins w:id="744" w:author="Gerard" w:date="2016-05-03T13:07:00Z"/>
        </w:rPr>
        <w:pPrChange w:id="745" w:author="Gerard" w:date="2016-05-03T13:07:00Z">
          <w:pPr/>
        </w:pPrChange>
      </w:pPr>
      <w:ins w:id="746" w:author="Gerard" w:date="2016-05-03T13:07:00Z">
        <w:r>
          <w:tab/>
        </w:r>
      </w:ins>
      <w:r w:rsidR="00DF221F" w:rsidRPr="00DF221F">
        <w:rPr>
          <w:position w:val="-28"/>
        </w:rPr>
        <w:object w:dxaOrig="3680" w:dyaOrig="680" w14:anchorId="4050D615">
          <v:shape id="_x0000_i2312" type="#_x0000_t75" style="width:184pt;height:33.5pt" o:ole="">
            <v:imagedata r:id="rId2606" o:title=""/>
          </v:shape>
          <o:OLEObject Type="Embed" ProgID="Equation.DSMT4" ShapeID="_x0000_i2312" DrawAspect="Content" ObjectID="_1540966854" r:id="rId2607"/>
        </w:object>
      </w:r>
      <w:ins w:id="747" w:author="Gerard" w:date="2016-05-03T13:07:00Z">
        <w:r>
          <w:t xml:space="preserve"> </w:t>
        </w:r>
        <w:r>
          <w:tab/>
        </w:r>
        <w:r>
          <w:fldChar w:fldCharType="begin"/>
        </w:r>
        <w:r>
          <w:instrText xml:space="preserve"> MACROBUTTON MTPlaceRef \* MERGEFORMAT </w:instrText>
        </w:r>
        <w:r>
          <w:fldChar w:fldCharType="begin"/>
        </w:r>
        <w:r>
          <w:instrText xml:space="preserve"> SEQ MTEqn \h \* MERGEFORMAT </w:instrText>
        </w:r>
      </w:ins>
      <w:del w:id="748" w:author="Gerard" w:date="2016-05-03T13:07:00Z">
        <w:r>
          <w:fldChar w:fldCharType="end"/>
        </w:r>
      </w:del>
      <w:ins w:id="749" w:author="Gerard" w:date="2016-05-03T13:07:00Z">
        <w:r>
          <w:instrText>(</w:instrText>
        </w:r>
        <w:r>
          <w:fldChar w:fldCharType="begin"/>
        </w:r>
        <w:r>
          <w:instrText xml:space="preserve"> SEQ MTSec \c \* Arabic \* MERGEFORMAT </w:instrText>
        </w:r>
      </w:ins>
      <w:r>
        <w:fldChar w:fldCharType="separate"/>
      </w:r>
      <w:ins w:id="750" w:author="steve maas" w:date="2016-09-27T12:58:00Z">
        <w:r w:rsidR="00843CC3">
          <w:rPr>
            <w:noProof/>
          </w:rPr>
          <w:instrText>4</w:instrText>
        </w:r>
      </w:ins>
      <w:ins w:id="751" w:author="Gerard" w:date="2016-05-03T13:07:00Z">
        <w:r>
          <w:fldChar w:fldCharType="end"/>
        </w:r>
        <w:r>
          <w:instrText>.</w:instrText>
        </w:r>
        <w:r>
          <w:fldChar w:fldCharType="begin"/>
        </w:r>
        <w:r>
          <w:instrText xml:space="preserve"> SEQ MTEqn \c \* Arabic \* MERGEFORMAT </w:instrText>
        </w:r>
      </w:ins>
      <w:r>
        <w:fldChar w:fldCharType="separate"/>
      </w:r>
      <w:ins w:id="752" w:author="steve maas" w:date="2016-09-27T12:58:00Z">
        <w:r w:rsidR="00843CC3">
          <w:rPr>
            <w:noProof/>
          </w:rPr>
          <w:instrText>18</w:instrText>
        </w:r>
      </w:ins>
      <w:ins w:id="753" w:author="Gerard" w:date="2016-05-03T13:07:00Z">
        <w:r>
          <w:fldChar w:fldCharType="end"/>
        </w:r>
        <w:r>
          <w:instrText>)</w:instrText>
        </w:r>
        <w:r>
          <w:fldChar w:fldCharType="end"/>
        </w:r>
      </w:ins>
    </w:p>
    <w:p w14:paraId="45831FAA" w14:textId="77777777" w:rsidR="009A1BF8" w:rsidRDefault="009A1BF8" w:rsidP="008C7882">
      <w:pPr>
        <w:rPr>
          <w:ins w:id="754" w:author="Gerard" w:date="2016-05-03T13:07:00Z"/>
        </w:rPr>
      </w:pPr>
    </w:p>
    <w:p w14:paraId="2AFEBFD8" w14:textId="7849BB9E" w:rsidR="009A1BF8" w:rsidRDefault="006E2AD2">
      <w:pPr>
        <w:pStyle w:val="Heading3"/>
        <w:rPr>
          <w:ins w:id="755" w:author="Gerard" w:date="2016-05-03T13:07:00Z"/>
        </w:rPr>
        <w:pPrChange w:id="756" w:author="Gerard" w:date="2016-05-03T13:12:00Z">
          <w:pPr/>
        </w:pPrChange>
      </w:pPr>
      <w:bookmarkStart w:id="757" w:name="_Toc467221659"/>
      <w:ins w:id="758" w:author="Gerard" w:date="2016-05-03T13:12:00Z">
        <w:r>
          <w:t>Elastic Shell</w:t>
        </w:r>
      </w:ins>
      <w:bookmarkEnd w:id="757"/>
    </w:p>
    <w:p w14:paraId="3E7FBD04" w14:textId="2180C506" w:rsidR="009A1BF8" w:rsidRDefault="006E2AD2" w:rsidP="008C7882">
      <w:pPr>
        <w:rPr>
          <w:ins w:id="759" w:author="Gerard" w:date="2016-05-03T13:13:00Z"/>
        </w:rPr>
      </w:pPr>
      <w:ins w:id="760" w:author="Gerard" w:date="2016-05-03T13:12:00Z">
        <w:r>
          <w:t xml:space="preserve">For an elastic shell, the internal virtual work </w:t>
        </w:r>
      </w:ins>
      <w:ins w:id="761" w:author="Gerard" w:date="2016-05-03T13:13:00Z">
        <w:r>
          <w:t>becomes</w:t>
        </w:r>
      </w:ins>
    </w:p>
    <w:p w14:paraId="64132FAC" w14:textId="40F179CA" w:rsidR="006E2AD2" w:rsidRDefault="006E2AD2">
      <w:pPr>
        <w:pStyle w:val="MTDisplayEquation"/>
        <w:rPr>
          <w:ins w:id="762" w:author="Gerard" w:date="2016-05-03T13:12:00Z"/>
        </w:rPr>
        <w:pPrChange w:id="763" w:author="Gerard" w:date="2016-05-03T13:13:00Z">
          <w:pPr/>
        </w:pPrChange>
      </w:pPr>
      <w:ins w:id="764" w:author="Gerard" w:date="2016-05-03T13:13:00Z">
        <w:r>
          <w:tab/>
        </w:r>
      </w:ins>
      <w:r w:rsidR="00DF221F" w:rsidRPr="00DF221F">
        <w:rPr>
          <w:position w:val="-70"/>
        </w:rPr>
        <w:object w:dxaOrig="4180" w:dyaOrig="1100" w14:anchorId="691462C7">
          <v:shape id="_x0000_i2313" type="#_x0000_t75" style="width:209pt;height:54.5pt" o:ole="">
            <v:imagedata r:id="rId2608" o:title=""/>
          </v:shape>
          <o:OLEObject Type="Embed" ProgID="Equation.DSMT4" ShapeID="_x0000_i2313" DrawAspect="Content" ObjectID="_1540966855" r:id="rId2609"/>
        </w:object>
      </w:r>
      <w:ins w:id="765" w:author="Gerard" w:date="2016-05-03T14:01:00Z">
        <w:r w:rsidR="00ED4295">
          <w:t xml:space="preserve"> </w:t>
        </w:r>
      </w:ins>
      <w:ins w:id="766" w:author="Gerard" w:date="2016-05-03T13:13:00Z">
        <w:r>
          <w:tab/>
        </w:r>
        <w:r>
          <w:fldChar w:fldCharType="begin"/>
        </w:r>
        <w:r>
          <w:instrText xml:space="preserve"> MACROBUTTON MTPlaceRef \* MERGEFORMAT </w:instrText>
        </w:r>
        <w:r>
          <w:fldChar w:fldCharType="begin"/>
        </w:r>
        <w:r>
          <w:instrText xml:space="preserve"> SEQ MTEqn \h \* MERGEFORMAT </w:instrText>
        </w:r>
      </w:ins>
      <w:del w:id="767" w:author="Gerard" w:date="2016-05-03T13:13:00Z">
        <w:r>
          <w:fldChar w:fldCharType="end"/>
        </w:r>
      </w:del>
      <w:ins w:id="768" w:author="Gerard" w:date="2016-05-03T13:13:00Z">
        <w:r>
          <w:instrText>(</w:instrText>
        </w:r>
        <w:r>
          <w:fldChar w:fldCharType="begin"/>
        </w:r>
        <w:r>
          <w:instrText xml:space="preserve"> SEQ MTSec \c \* Arabic \* MERGEFORMAT </w:instrText>
        </w:r>
      </w:ins>
      <w:r>
        <w:fldChar w:fldCharType="separate"/>
      </w:r>
      <w:ins w:id="769" w:author="steve maas" w:date="2016-09-27T12:58:00Z">
        <w:r w:rsidR="00843CC3">
          <w:rPr>
            <w:noProof/>
          </w:rPr>
          <w:instrText>4</w:instrText>
        </w:r>
      </w:ins>
      <w:ins w:id="770" w:author="Gerard" w:date="2016-05-03T13:13:00Z">
        <w:r>
          <w:fldChar w:fldCharType="end"/>
        </w:r>
        <w:r>
          <w:instrText>.</w:instrText>
        </w:r>
        <w:r>
          <w:fldChar w:fldCharType="begin"/>
        </w:r>
        <w:r>
          <w:instrText xml:space="preserve"> SEQ MTEqn \c \* Arabic \* MERGEFORMAT </w:instrText>
        </w:r>
      </w:ins>
      <w:r>
        <w:fldChar w:fldCharType="separate"/>
      </w:r>
      <w:ins w:id="771" w:author="steve maas" w:date="2016-09-27T12:58:00Z">
        <w:r w:rsidR="00843CC3">
          <w:rPr>
            <w:noProof/>
          </w:rPr>
          <w:instrText>19</w:instrText>
        </w:r>
      </w:ins>
      <w:ins w:id="772" w:author="Gerard" w:date="2016-05-03T13:13:00Z">
        <w:r>
          <w:fldChar w:fldCharType="end"/>
        </w:r>
        <w:r>
          <w:instrText>)</w:instrText>
        </w:r>
        <w:r>
          <w:fldChar w:fldCharType="end"/>
        </w:r>
      </w:ins>
    </w:p>
    <w:p w14:paraId="3FAF9808" w14:textId="31AE8899" w:rsidR="006E2AD2" w:rsidRDefault="006E2AD2" w:rsidP="008C7882">
      <w:pPr>
        <w:rPr>
          <w:ins w:id="773" w:author="Gerard" w:date="2016-05-03T13:16:00Z"/>
        </w:rPr>
      </w:pPr>
      <w:ins w:id="774" w:author="Gerard" w:date="2016-05-03T13:16:00Z">
        <w:r>
          <w:t>where</w:t>
        </w:r>
      </w:ins>
    </w:p>
    <w:p w14:paraId="0FBB24B6" w14:textId="6E27050E" w:rsidR="006E2AD2" w:rsidRDefault="006E2AD2">
      <w:pPr>
        <w:pStyle w:val="MTDisplayEquation"/>
        <w:rPr>
          <w:ins w:id="775" w:author="Gerard" w:date="2016-05-03T13:16:00Z"/>
        </w:rPr>
        <w:pPrChange w:id="776" w:author="Gerard" w:date="2016-05-03T13:16:00Z">
          <w:pPr/>
        </w:pPrChange>
      </w:pPr>
      <w:ins w:id="777" w:author="Gerard" w:date="2016-05-03T13:16:00Z">
        <w:r>
          <w:tab/>
        </w:r>
      </w:ins>
      <w:r w:rsidR="00DF221F" w:rsidRPr="00DF221F">
        <w:rPr>
          <w:position w:val="-32"/>
        </w:rPr>
        <w:object w:dxaOrig="4320" w:dyaOrig="720" w14:anchorId="2B2A9F8C">
          <v:shape id="_x0000_i2314" type="#_x0000_t75" style="width:3in;height:36pt" o:ole="">
            <v:imagedata r:id="rId2610" o:title=""/>
          </v:shape>
          <o:OLEObject Type="Embed" ProgID="Equation.DSMT4" ShapeID="_x0000_i2314" DrawAspect="Content" ObjectID="_1540966856" r:id="rId2611"/>
        </w:object>
      </w:r>
      <w:ins w:id="778" w:author="Gerard" w:date="2016-05-03T13:16:00Z">
        <w:r>
          <w:t xml:space="preserve"> </w:t>
        </w:r>
        <w:r>
          <w:tab/>
        </w:r>
        <w:r>
          <w:fldChar w:fldCharType="begin"/>
        </w:r>
        <w:r>
          <w:instrText xml:space="preserve"> MACROBUTTON MTPlaceRef \* MERGEFORMAT </w:instrText>
        </w:r>
        <w:r>
          <w:fldChar w:fldCharType="begin"/>
        </w:r>
        <w:r>
          <w:instrText xml:space="preserve"> SEQ MTEqn \h \* MERGEFORMAT </w:instrText>
        </w:r>
      </w:ins>
      <w:del w:id="779" w:author="Gerard" w:date="2016-05-03T13:16:00Z">
        <w:r>
          <w:fldChar w:fldCharType="end"/>
        </w:r>
      </w:del>
      <w:ins w:id="780" w:author="Gerard" w:date="2016-05-03T13:16:00Z">
        <w:r>
          <w:instrText>(</w:instrText>
        </w:r>
        <w:r>
          <w:fldChar w:fldCharType="begin"/>
        </w:r>
        <w:r>
          <w:instrText xml:space="preserve"> SEQ MTSec \c \* Arabic \* MERGEFORMAT </w:instrText>
        </w:r>
      </w:ins>
      <w:r>
        <w:fldChar w:fldCharType="separate"/>
      </w:r>
      <w:ins w:id="781" w:author="steve maas" w:date="2016-09-27T12:58:00Z">
        <w:r w:rsidR="00843CC3">
          <w:rPr>
            <w:noProof/>
          </w:rPr>
          <w:instrText>4</w:instrText>
        </w:r>
      </w:ins>
      <w:ins w:id="782" w:author="Gerard" w:date="2016-05-03T13:16:00Z">
        <w:r>
          <w:fldChar w:fldCharType="end"/>
        </w:r>
        <w:r>
          <w:instrText>.</w:instrText>
        </w:r>
        <w:r>
          <w:fldChar w:fldCharType="begin"/>
        </w:r>
        <w:r>
          <w:instrText xml:space="preserve"> SEQ MTEqn \c \* Arabic \* MERGEFORMAT </w:instrText>
        </w:r>
      </w:ins>
      <w:r>
        <w:fldChar w:fldCharType="separate"/>
      </w:r>
      <w:ins w:id="783" w:author="steve maas" w:date="2016-09-27T12:58:00Z">
        <w:r w:rsidR="00843CC3">
          <w:rPr>
            <w:noProof/>
          </w:rPr>
          <w:instrText>20</w:instrText>
        </w:r>
      </w:ins>
      <w:ins w:id="784" w:author="Gerard" w:date="2016-05-03T13:16:00Z">
        <w:r>
          <w:fldChar w:fldCharType="end"/>
        </w:r>
        <w:r>
          <w:instrText>)</w:instrText>
        </w:r>
        <w:r>
          <w:fldChar w:fldCharType="end"/>
        </w:r>
      </w:ins>
    </w:p>
    <w:p w14:paraId="0F89B9EE" w14:textId="379DE05E" w:rsidR="006E2AD2" w:rsidRDefault="006E5E07" w:rsidP="008C7882">
      <w:pPr>
        <w:rPr>
          <w:ins w:id="785" w:author="Gerard" w:date="2016-05-03T13:20:00Z"/>
        </w:rPr>
      </w:pPr>
      <w:ins w:id="786" w:author="Gerard" w:date="2016-05-03T13:20:00Z">
        <w:r>
          <w:t>The linearization of the internal virtual work is</w:t>
        </w:r>
      </w:ins>
    </w:p>
    <w:p w14:paraId="3EB553CF" w14:textId="00783DDB" w:rsidR="006E5E07" w:rsidRDefault="006E5E07">
      <w:pPr>
        <w:pStyle w:val="MTDisplayEquation"/>
        <w:rPr>
          <w:ins w:id="787" w:author="Gerard" w:date="2016-05-03T13:20:00Z"/>
        </w:rPr>
        <w:pPrChange w:id="788" w:author="Gerard" w:date="2016-05-03T13:20:00Z">
          <w:pPr/>
        </w:pPrChange>
      </w:pPr>
      <w:ins w:id="789" w:author="Gerard" w:date="2016-05-03T13:20:00Z">
        <w:r>
          <w:tab/>
        </w:r>
      </w:ins>
      <w:r w:rsidR="00DF221F" w:rsidRPr="00DF221F">
        <w:rPr>
          <w:position w:val="-56"/>
        </w:rPr>
        <w:object w:dxaOrig="3879" w:dyaOrig="1240" w14:anchorId="45F5124D">
          <v:shape id="_x0000_i2315" type="#_x0000_t75" style="width:194.5pt;height:62pt" o:ole="">
            <v:imagedata r:id="rId2612" o:title=""/>
          </v:shape>
          <o:OLEObject Type="Embed" ProgID="Equation.DSMT4" ShapeID="_x0000_i2315" DrawAspect="Content" ObjectID="_1540966857" r:id="rId2613"/>
        </w:object>
      </w:r>
      <w:ins w:id="790" w:author="Gerard" w:date="2016-05-03T13:20:00Z">
        <w:r>
          <w:t xml:space="preserve"> </w:t>
        </w:r>
        <w:r>
          <w:tab/>
        </w:r>
        <w:r>
          <w:fldChar w:fldCharType="begin"/>
        </w:r>
        <w:r>
          <w:instrText xml:space="preserve"> MACROBUTTON MTPlaceRef \* MERGEFORMAT </w:instrText>
        </w:r>
        <w:r>
          <w:fldChar w:fldCharType="begin"/>
        </w:r>
        <w:r>
          <w:instrText xml:space="preserve"> SEQ MTEqn \h \* MERGEFORMAT </w:instrText>
        </w:r>
      </w:ins>
      <w:del w:id="791" w:author="Gerard" w:date="2016-05-03T13:20:00Z">
        <w:r>
          <w:fldChar w:fldCharType="end"/>
        </w:r>
      </w:del>
      <w:bookmarkStart w:id="792" w:name="ZEqnNum967596"/>
      <w:ins w:id="793" w:author="Gerard" w:date="2016-05-03T13:20:00Z">
        <w:r>
          <w:instrText>(</w:instrText>
        </w:r>
        <w:r>
          <w:fldChar w:fldCharType="begin"/>
        </w:r>
        <w:r>
          <w:instrText xml:space="preserve"> SEQ MTSec \c \* Arabic \* MERGEFORMAT </w:instrText>
        </w:r>
      </w:ins>
      <w:r>
        <w:fldChar w:fldCharType="separate"/>
      </w:r>
      <w:ins w:id="794" w:author="steve maas" w:date="2016-09-27T12:58:00Z">
        <w:r w:rsidR="00843CC3">
          <w:rPr>
            <w:noProof/>
          </w:rPr>
          <w:instrText>4</w:instrText>
        </w:r>
      </w:ins>
      <w:ins w:id="795" w:author="Gerard" w:date="2016-05-03T13:20:00Z">
        <w:r>
          <w:fldChar w:fldCharType="end"/>
        </w:r>
        <w:r>
          <w:instrText>.</w:instrText>
        </w:r>
        <w:r>
          <w:fldChar w:fldCharType="begin"/>
        </w:r>
        <w:r>
          <w:instrText xml:space="preserve"> SEQ MTEqn \c \* Arabic \* MERGEFORMAT </w:instrText>
        </w:r>
      </w:ins>
      <w:r>
        <w:fldChar w:fldCharType="separate"/>
      </w:r>
      <w:ins w:id="796" w:author="steve maas" w:date="2016-09-27T12:58:00Z">
        <w:r w:rsidR="00843CC3">
          <w:rPr>
            <w:noProof/>
          </w:rPr>
          <w:instrText>21</w:instrText>
        </w:r>
      </w:ins>
      <w:ins w:id="797" w:author="Gerard" w:date="2016-05-03T13:20:00Z">
        <w:r>
          <w:fldChar w:fldCharType="end"/>
        </w:r>
        <w:r>
          <w:instrText>)</w:instrText>
        </w:r>
        <w:bookmarkEnd w:id="792"/>
        <w:r>
          <w:fldChar w:fldCharType="end"/>
        </w:r>
      </w:ins>
    </w:p>
    <w:p w14:paraId="4B04865C" w14:textId="6AA40044" w:rsidR="006E2AD2" w:rsidRDefault="006E5E07" w:rsidP="008C7882">
      <w:pPr>
        <w:rPr>
          <w:ins w:id="798" w:author="Gerard" w:date="2016-05-03T13:24:00Z"/>
        </w:rPr>
      </w:pPr>
      <w:ins w:id="799" w:author="Gerard" w:date="2016-05-03T13:24:00Z">
        <w:r>
          <w:t>The first of these integrals may be discretized as</w:t>
        </w:r>
      </w:ins>
    </w:p>
    <w:p w14:paraId="30AB27FD" w14:textId="7B022C71" w:rsidR="006E5E07" w:rsidRDefault="006E5E07">
      <w:pPr>
        <w:pStyle w:val="MTDisplayEquation"/>
        <w:rPr>
          <w:ins w:id="800" w:author="Gerard" w:date="2016-05-03T13:23:00Z"/>
        </w:rPr>
        <w:pPrChange w:id="801" w:author="Gerard" w:date="2016-05-03T13:24:00Z">
          <w:pPr/>
        </w:pPrChange>
      </w:pPr>
      <w:ins w:id="802" w:author="Gerard" w:date="2016-05-03T13:24:00Z">
        <w:r>
          <w:tab/>
        </w:r>
      </w:ins>
      <w:r w:rsidR="00DF221F" w:rsidRPr="00DF221F">
        <w:rPr>
          <w:position w:val="-70"/>
        </w:rPr>
        <w:object w:dxaOrig="6100" w:dyaOrig="1100" w14:anchorId="18459D22">
          <v:shape id="_x0000_i2316" type="#_x0000_t75" style="width:305.5pt;height:54.5pt" o:ole="">
            <v:imagedata r:id="rId2614" o:title=""/>
          </v:shape>
          <o:OLEObject Type="Embed" ProgID="Equation.DSMT4" ShapeID="_x0000_i2316" DrawAspect="Content" ObjectID="_1540966858" r:id="rId2615"/>
        </w:object>
      </w:r>
      <w:ins w:id="803" w:author="Gerard" w:date="2016-05-03T13:24:00Z">
        <w:r>
          <w:t xml:space="preserve"> </w:t>
        </w:r>
        <w:r>
          <w:tab/>
        </w:r>
        <w:r>
          <w:fldChar w:fldCharType="begin"/>
        </w:r>
        <w:r>
          <w:instrText xml:space="preserve"> MACROBUTTON MTPlaceRef \* MERGEFORMAT </w:instrText>
        </w:r>
        <w:r>
          <w:fldChar w:fldCharType="begin"/>
        </w:r>
        <w:r>
          <w:instrText xml:space="preserve"> SEQ MTEqn \h \* MERGEFORMAT </w:instrText>
        </w:r>
      </w:ins>
      <w:del w:id="804" w:author="Gerard" w:date="2016-05-03T13:24:00Z">
        <w:r>
          <w:fldChar w:fldCharType="end"/>
        </w:r>
      </w:del>
      <w:ins w:id="805" w:author="Gerard" w:date="2016-05-03T13:24:00Z">
        <w:r>
          <w:instrText>(</w:instrText>
        </w:r>
        <w:r>
          <w:fldChar w:fldCharType="begin"/>
        </w:r>
        <w:r>
          <w:instrText xml:space="preserve"> SEQ MTSec \c \* Arabic \* MERGEFORMAT </w:instrText>
        </w:r>
      </w:ins>
      <w:r>
        <w:fldChar w:fldCharType="separate"/>
      </w:r>
      <w:ins w:id="806" w:author="steve maas" w:date="2016-09-27T12:58:00Z">
        <w:r w:rsidR="00843CC3">
          <w:rPr>
            <w:noProof/>
          </w:rPr>
          <w:instrText>4</w:instrText>
        </w:r>
      </w:ins>
      <w:ins w:id="807" w:author="Gerard" w:date="2016-05-03T13:24:00Z">
        <w:r>
          <w:fldChar w:fldCharType="end"/>
        </w:r>
        <w:r>
          <w:instrText>.</w:instrText>
        </w:r>
        <w:r>
          <w:fldChar w:fldCharType="begin"/>
        </w:r>
        <w:r>
          <w:instrText xml:space="preserve"> SEQ MTEqn \c \* Arabic \* MERGEFORMAT </w:instrText>
        </w:r>
      </w:ins>
      <w:r>
        <w:fldChar w:fldCharType="separate"/>
      </w:r>
      <w:ins w:id="808" w:author="steve maas" w:date="2016-09-27T12:58:00Z">
        <w:r w:rsidR="00843CC3">
          <w:rPr>
            <w:noProof/>
          </w:rPr>
          <w:instrText>22</w:instrText>
        </w:r>
      </w:ins>
      <w:ins w:id="809" w:author="Gerard" w:date="2016-05-03T13:24:00Z">
        <w:r>
          <w:fldChar w:fldCharType="end"/>
        </w:r>
        <w:r>
          <w:instrText>)</w:instrText>
        </w:r>
        <w:r>
          <w:fldChar w:fldCharType="end"/>
        </w:r>
      </w:ins>
    </w:p>
    <w:p w14:paraId="5D43E07C" w14:textId="1007EA9D" w:rsidR="00A16AB2" w:rsidRDefault="006E5E07" w:rsidP="008C7882">
      <w:pPr>
        <w:rPr>
          <w:ins w:id="810" w:author="Gerard" w:date="2016-05-03T13:27:00Z"/>
        </w:rPr>
      </w:pPr>
      <w:ins w:id="811" w:author="Gerard" w:date="2016-05-03T13:26:00Z">
        <w:r>
          <w:t>where</w:t>
        </w:r>
      </w:ins>
    </w:p>
    <w:p w14:paraId="713B436A" w14:textId="3F07C6B8" w:rsidR="006E5E07" w:rsidRDefault="006E5E07">
      <w:pPr>
        <w:pStyle w:val="MTDisplayEquation"/>
        <w:rPr>
          <w:ins w:id="812" w:author="Gerard" w:date="2016-05-03T13:13:00Z"/>
        </w:rPr>
        <w:pPrChange w:id="813" w:author="Gerard" w:date="2016-05-03T13:27:00Z">
          <w:pPr/>
        </w:pPrChange>
      </w:pPr>
      <w:ins w:id="814" w:author="Gerard" w:date="2016-05-03T13:27:00Z">
        <w:r>
          <w:lastRenderedPageBreak/>
          <w:tab/>
        </w:r>
      </w:ins>
      <w:r w:rsidR="00DF221F" w:rsidRPr="00DF221F">
        <w:rPr>
          <w:position w:val="-146"/>
        </w:rPr>
        <w:object w:dxaOrig="7780" w:dyaOrig="1500" w14:anchorId="15E8F1E7">
          <v:shape id="_x0000_i2317" type="#_x0000_t75" style="width:389.5pt;height:75pt" o:ole="">
            <v:imagedata r:id="rId2616" o:title=""/>
          </v:shape>
          <o:OLEObject Type="Embed" ProgID="Equation.DSMT4" ShapeID="_x0000_i2317" DrawAspect="Content" ObjectID="_1540966859" r:id="rId2617"/>
        </w:object>
      </w:r>
      <w:ins w:id="815" w:author="Gerard" w:date="2016-05-03T13:27:00Z">
        <w:r>
          <w:t xml:space="preserve"> </w:t>
        </w:r>
        <w:r>
          <w:tab/>
        </w:r>
        <w:r>
          <w:fldChar w:fldCharType="begin"/>
        </w:r>
        <w:r>
          <w:instrText xml:space="preserve"> MACROBUTTON MTPlaceRef \* MERGEFORMAT </w:instrText>
        </w:r>
        <w:r>
          <w:fldChar w:fldCharType="begin"/>
        </w:r>
        <w:r>
          <w:instrText xml:space="preserve"> SEQ MTEqn \h \* MERGEFORMAT </w:instrText>
        </w:r>
      </w:ins>
      <w:del w:id="816" w:author="Gerard" w:date="2016-05-03T13:27:00Z">
        <w:r>
          <w:fldChar w:fldCharType="end"/>
        </w:r>
      </w:del>
      <w:ins w:id="817" w:author="Gerard" w:date="2016-05-03T13:27:00Z">
        <w:r>
          <w:instrText>(</w:instrText>
        </w:r>
        <w:r>
          <w:fldChar w:fldCharType="begin"/>
        </w:r>
        <w:r>
          <w:instrText xml:space="preserve"> SEQ MTSec \c \* Arabic \* MERGEFORMAT </w:instrText>
        </w:r>
      </w:ins>
      <w:r>
        <w:fldChar w:fldCharType="separate"/>
      </w:r>
      <w:ins w:id="818" w:author="steve maas" w:date="2016-09-27T12:58:00Z">
        <w:r w:rsidR="00843CC3">
          <w:rPr>
            <w:noProof/>
          </w:rPr>
          <w:instrText>4</w:instrText>
        </w:r>
      </w:ins>
      <w:ins w:id="819" w:author="Gerard" w:date="2016-05-03T13:27:00Z">
        <w:r>
          <w:fldChar w:fldCharType="end"/>
        </w:r>
        <w:r>
          <w:instrText>.</w:instrText>
        </w:r>
        <w:r>
          <w:fldChar w:fldCharType="begin"/>
        </w:r>
        <w:r>
          <w:instrText xml:space="preserve"> SEQ MTEqn \c \* Arabic \* MERGEFORMAT </w:instrText>
        </w:r>
      </w:ins>
      <w:r>
        <w:fldChar w:fldCharType="separate"/>
      </w:r>
      <w:ins w:id="820" w:author="steve maas" w:date="2016-09-27T12:58:00Z">
        <w:r w:rsidR="00843CC3">
          <w:rPr>
            <w:noProof/>
          </w:rPr>
          <w:instrText>23</w:instrText>
        </w:r>
      </w:ins>
      <w:ins w:id="821" w:author="Gerard" w:date="2016-05-03T13:27:00Z">
        <w:r>
          <w:fldChar w:fldCharType="end"/>
        </w:r>
        <w:r>
          <w:instrText>)</w:instrText>
        </w:r>
        <w:r>
          <w:fldChar w:fldCharType="end"/>
        </w:r>
      </w:ins>
    </w:p>
    <w:p w14:paraId="0F78B834" w14:textId="349455A4" w:rsidR="006E2AD2" w:rsidRDefault="00572445" w:rsidP="008C7882">
      <w:pPr>
        <w:rPr>
          <w:ins w:id="822" w:author="Gerard" w:date="2016-05-03T13:31:00Z"/>
        </w:rPr>
      </w:pPr>
      <w:ins w:id="823" w:author="Gerard" w:date="2016-05-03T13:31:00Z">
        <w:r>
          <w:t xml:space="preserve">The second integral in </w:t>
        </w:r>
        <w:r>
          <w:fldChar w:fldCharType="begin"/>
        </w:r>
        <w:r>
          <w:instrText xml:space="preserve"> GOTOBUTTON ZEqnNum967596  \* MERGEFORMAT </w:instrText>
        </w:r>
        <w:r>
          <w:fldChar w:fldCharType="begin"/>
        </w:r>
        <w:r>
          <w:instrText xml:space="preserve"> REF ZEqnNum967596 \* Charformat \! \* MERGEFORMAT </w:instrText>
        </w:r>
      </w:ins>
      <w:r>
        <w:fldChar w:fldCharType="separate"/>
      </w:r>
      <w:ins w:id="824" w:author="steve maas" w:date="2016-09-27T12:58:00Z">
        <w:r w:rsidR="00843CC3">
          <w:instrText>(4.21)</w:instrText>
        </w:r>
      </w:ins>
      <w:ins w:id="825" w:author="Gerard" w:date="2016-05-03T13:31:00Z">
        <w:r>
          <w:fldChar w:fldCharType="end"/>
        </w:r>
        <w:r>
          <w:fldChar w:fldCharType="end"/>
        </w:r>
        <w:r>
          <w:t xml:space="preserve"> becomes</w:t>
        </w:r>
      </w:ins>
    </w:p>
    <w:p w14:paraId="39A65131" w14:textId="5A4DB7AC" w:rsidR="00572445" w:rsidRDefault="00572445">
      <w:pPr>
        <w:pStyle w:val="MTDisplayEquation"/>
        <w:rPr>
          <w:ins w:id="826" w:author="Gerard" w:date="2016-05-03T13:30:00Z"/>
        </w:rPr>
        <w:pPrChange w:id="827" w:author="Gerard" w:date="2016-05-03T13:31:00Z">
          <w:pPr/>
        </w:pPrChange>
      </w:pPr>
      <w:ins w:id="828" w:author="Gerard" w:date="2016-05-03T13:31:00Z">
        <w:r>
          <w:tab/>
        </w:r>
      </w:ins>
      <w:r w:rsidR="00DF221F" w:rsidRPr="00DF221F">
        <w:rPr>
          <w:position w:val="-70"/>
        </w:rPr>
        <w:object w:dxaOrig="5800" w:dyaOrig="1100" w14:anchorId="6F8DF85F">
          <v:shape id="_x0000_i2318" type="#_x0000_t75" style="width:290.5pt;height:54.5pt" o:ole="">
            <v:imagedata r:id="rId2618" o:title=""/>
          </v:shape>
          <o:OLEObject Type="Embed" ProgID="Equation.DSMT4" ShapeID="_x0000_i2318" DrawAspect="Content" ObjectID="_1540966860" r:id="rId2619"/>
        </w:object>
      </w:r>
      <w:ins w:id="829" w:author="Gerard" w:date="2016-05-03T13:31:00Z">
        <w:r>
          <w:t xml:space="preserve"> </w:t>
        </w:r>
        <w:r>
          <w:tab/>
        </w:r>
        <w:r>
          <w:fldChar w:fldCharType="begin"/>
        </w:r>
        <w:r>
          <w:instrText xml:space="preserve"> MACROBUTTON MTPlaceRef \* MERGEFORMAT </w:instrText>
        </w:r>
        <w:r>
          <w:fldChar w:fldCharType="begin"/>
        </w:r>
        <w:r>
          <w:instrText xml:space="preserve"> SEQ MTEqn \h \* MERGEFORMAT </w:instrText>
        </w:r>
      </w:ins>
      <w:del w:id="830" w:author="Gerard" w:date="2016-05-03T13:31:00Z">
        <w:r>
          <w:fldChar w:fldCharType="end"/>
        </w:r>
      </w:del>
      <w:ins w:id="831" w:author="Gerard" w:date="2016-05-03T13:31:00Z">
        <w:r>
          <w:instrText>(</w:instrText>
        </w:r>
        <w:r>
          <w:fldChar w:fldCharType="begin"/>
        </w:r>
        <w:r>
          <w:instrText xml:space="preserve"> SEQ MTSec \c \* Arabic \* MERGEFORMAT </w:instrText>
        </w:r>
      </w:ins>
      <w:r>
        <w:fldChar w:fldCharType="separate"/>
      </w:r>
      <w:ins w:id="832" w:author="steve maas" w:date="2016-09-27T12:58:00Z">
        <w:r w:rsidR="00843CC3">
          <w:rPr>
            <w:noProof/>
          </w:rPr>
          <w:instrText>4</w:instrText>
        </w:r>
      </w:ins>
      <w:ins w:id="833" w:author="Gerard" w:date="2016-05-03T13:31:00Z">
        <w:r>
          <w:fldChar w:fldCharType="end"/>
        </w:r>
        <w:r>
          <w:instrText>.</w:instrText>
        </w:r>
        <w:r>
          <w:fldChar w:fldCharType="begin"/>
        </w:r>
        <w:r>
          <w:instrText xml:space="preserve"> SEQ MTEqn \c \* Arabic \* MERGEFORMAT </w:instrText>
        </w:r>
      </w:ins>
      <w:r>
        <w:fldChar w:fldCharType="separate"/>
      </w:r>
      <w:ins w:id="834" w:author="steve maas" w:date="2016-09-27T12:58:00Z">
        <w:r w:rsidR="00843CC3">
          <w:rPr>
            <w:noProof/>
          </w:rPr>
          <w:instrText>24</w:instrText>
        </w:r>
      </w:ins>
      <w:ins w:id="835" w:author="Gerard" w:date="2016-05-03T13:31:00Z">
        <w:r>
          <w:fldChar w:fldCharType="end"/>
        </w:r>
        <w:r>
          <w:instrText>)</w:instrText>
        </w:r>
        <w:r>
          <w:fldChar w:fldCharType="end"/>
        </w:r>
      </w:ins>
    </w:p>
    <w:p w14:paraId="1AC047C1" w14:textId="0386DCCF" w:rsidR="00A16AB2" w:rsidRDefault="00572445" w:rsidP="008C7882">
      <w:pPr>
        <w:rPr>
          <w:ins w:id="836" w:author="Gerard" w:date="2016-05-03T13:32:00Z"/>
        </w:rPr>
      </w:pPr>
      <w:ins w:id="837" w:author="Gerard" w:date="2016-05-03T13:32:00Z">
        <w:r>
          <w:t>where</w:t>
        </w:r>
      </w:ins>
    </w:p>
    <w:p w14:paraId="67D197EF" w14:textId="754A4D90" w:rsidR="00572445" w:rsidRDefault="00572445">
      <w:pPr>
        <w:pStyle w:val="MTDisplayEquation"/>
        <w:rPr>
          <w:ins w:id="838" w:author="Gerard" w:date="2016-05-03T13:30:00Z"/>
        </w:rPr>
        <w:pPrChange w:id="839" w:author="Gerard" w:date="2016-05-03T13:32:00Z">
          <w:pPr/>
        </w:pPrChange>
      </w:pPr>
      <w:ins w:id="840" w:author="Gerard" w:date="2016-05-03T13:32:00Z">
        <w:r>
          <w:tab/>
        </w:r>
      </w:ins>
      <w:r w:rsidR="00DF221F" w:rsidRPr="00DF221F">
        <w:rPr>
          <w:position w:val="-142"/>
        </w:rPr>
        <w:object w:dxaOrig="7180" w:dyaOrig="1460" w14:anchorId="0662CD6A">
          <v:shape id="_x0000_i2319" type="#_x0000_t75" style="width:359.5pt;height:73pt" o:ole="">
            <v:imagedata r:id="rId2620" o:title=""/>
          </v:shape>
          <o:OLEObject Type="Embed" ProgID="Equation.DSMT4" ShapeID="_x0000_i2319" DrawAspect="Content" ObjectID="_1540966861" r:id="rId2621"/>
        </w:object>
      </w:r>
      <w:ins w:id="841" w:author="Gerard" w:date="2016-05-03T13:32:00Z">
        <w:r>
          <w:t xml:space="preserve"> </w:t>
        </w:r>
        <w:r>
          <w:tab/>
        </w:r>
        <w:r>
          <w:fldChar w:fldCharType="begin"/>
        </w:r>
        <w:r>
          <w:instrText xml:space="preserve"> MACROBUTTON MTPlaceRef \* MERGEFORMAT </w:instrText>
        </w:r>
        <w:r>
          <w:fldChar w:fldCharType="begin"/>
        </w:r>
        <w:r>
          <w:instrText xml:space="preserve"> SEQ MTEqn \h \* MERGEFORMAT </w:instrText>
        </w:r>
      </w:ins>
      <w:del w:id="842" w:author="Gerard" w:date="2016-05-03T13:32:00Z">
        <w:r>
          <w:fldChar w:fldCharType="end"/>
        </w:r>
      </w:del>
      <w:ins w:id="843" w:author="Gerard" w:date="2016-05-03T13:32:00Z">
        <w:r>
          <w:instrText>(</w:instrText>
        </w:r>
        <w:r>
          <w:fldChar w:fldCharType="begin"/>
        </w:r>
        <w:r>
          <w:instrText xml:space="preserve"> SEQ MTSec \c \* Arabic \* MERGEFORMAT </w:instrText>
        </w:r>
      </w:ins>
      <w:r>
        <w:fldChar w:fldCharType="separate"/>
      </w:r>
      <w:ins w:id="844" w:author="steve maas" w:date="2016-09-27T12:58:00Z">
        <w:r w:rsidR="00843CC3">
          <w:rPr>
            <w:noProof/>
          </w:rPr>
          <w:instrText>4</w:instrText>
        </w:r>
      </w:ins>
      <w:ins w:id="845" w:author="Gerard" w:date="2016-05-03T13:32:00Z">
        <w:r>
          <w:fldChar w:fldCharType="end"/>
        </w:r>
        <w:r>
          <w:instrText>.</w:instrText>
        </w:r>
        <w:r>
          <w:fldChar w:fldCharType="begin"/>
        </w:r>
        <w:r>
          <w:instrText xml:space="preserve"> SEQ MTEqn \c \* Arabic \* MERGEFORMAT </w:instrText>
        </w:r>
      </w:ins>
      <w:r>
        <w:fldChar w:fldCharType="separate"/>
      </w:r>
      <w:ins w:id="846" w:author="steve maas" w:date="2016-09-27T12:58:00Z">
        <w:r w:rsidR="00843CC3">
          <w:rPr>
            <w:noProof/>
          </w:rPr>
          <w:instrText>25</w:instrText>
        </w:r>
      </w:ins>
      <w:ins w:id="847" w:author="Gerard" w:date="2016-05-03T13:32:00Z">
        <w:r>
          <w:fldChar w:fldCharType="end"/>
        </w:r>
        <w:r>
          <w:instrText>)</w:instrText>
        </w:r>
        <w:r>
          <w:fldChar w:fldCharType="end"/>
        </w:r>
      </w:ins>
    </w:p>
    <w:p w14:paraId="5D8D6BDC" w14:textId="77777777" w:rsidR="00A16AB2" w:rsidRDefault="00A16AB2" w:rsidP="008C7882">
      <w:pPr>
        <w:rPr>
          <w:ins w:id="848" w:author="Gerard" w:date="2016-05-03T13:30:00Z"/>
        </w:rPr>
      </w:pPr>
    </w:p>
    <w:p w14:paraId="156FD255" w14:textId="2F47B7D7" w:rsidR="00A16AB2" w:rsidRDefault="00572445" w:rsidP="008C7882">
      <w:pPr>
        <w:rPr>
          <w:ins w:id="849" w:author="Gerard" w:date="2016-05-03T13:30:00Z"/>
        </w:rPr>
      </w:pPr>
      <w:ins w:id="850" w:author="Gerard" w:date="2016-05-03T13:34:00Z">
        <w:r>
          <w:t>Similar expressions may be derived for the external work and inertia forces.</w:t>
        </w:r>
      </w:ins>
    </w:p>
    <w:p w14:paraId="71C39CE1" w14:textId="42FD0E3A" w:rsidR="008C7882" w:rsidDel="00572445" w:rsidRDefault="008C7882" w:rsidP="008C7882">
      <w:pPr>
        <w:rPr>
          <w:del w:id="851" w:author="Gerard" w:date="2016-05-03T13:34:00Z"/>
        </w:rPr>
      </w:pPr>
      <w:del w:id="852" w:author="Gerard" w:date="2016-05-03T13:34:00Z">
        <w:r w:rsidDel="00572445">
          <w:delText xml:space="preserve">In FEBio an extensible director formulation is implemented </w:delText>
        </w:r>
        <w:r w:rsidDel="00572445">
          <w:fldChar w:fldCharType="begin"/>
        </w:r>
        <w:r w:rsidR="001763A3" w:rsidDel="00572445">
          <w:delInstrText xml:space="preserve"> ADDIN EN.CITE &lt;EndNote&gt;&lt;Cite&gt;&lt;Author&gt;Betsch&lt;/Author&gt;&lt;Year&gt;1996&lt;/Year&gt;&lt;RecNum&gt;31&lt;/RecNum&gt;&lt;DisplayText&gt;[33]&lt;/DisplayText&gt;&lt;record&gt;&lt;rec-number&gt;31&lt;/rec-number&gt;&lt;foreign-keys&gt;&lt;key app="EN" db-id="fwxrfwzd5wwavcepe9epdeevxdsd2fftswrx" timestamp="0"&gt;31&lt;/key&gt;&lt;/foreign-keys&gt;&lt;ref-type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delInstrText>
        </w:r>
        <w:r w:rsidDel="00572445">
          <w:fldChar w:fldCharType="separate"/>
        </w:r>
        <w:r w:rsidR="00A56950" w:rsidDel="00572445">
          <w:rPr>
            <w:noProof/>
          </w:rPr>
          <w:delText>[</w:delText>
        </w:r>
        <w:r w:rsidR="003E27FF" w:rsidDel="00572445">
          <w:fldChar w:fldCharType="begin"/>
        </w:r>
        <w:r w:rsidR="003E27FF" w:rsidDel="00572445">
          <w:delInstrText xml:space="preserve"> HYPERLINK \l "_ENREF_33" \o "Betsch, 1996 #31" </w:delInstrText>
        </w:r>
        <w:r w:rsidR="003E27FF" w:rsidDel="00572445">
          <w:fldChar w:fldCharType="separate"/>
        </w:r>
        <w:r w:rsidR="00214E15" w:rsidDel="00572445">
          <w:rPr>
            <w:noProof/>
          </w:rPr>
          <w:delText>33</w:delText>
        </w:r>
        <w:r w:rsidR="003E27FF" w:rsidDel="00572445">
          <w:rPr>
            <w:noProof/>
          </w:rPr>
          <w:fldChar w:fldCharType="end"/>
        </w:r>
        <w:r w:rsidR="00A56950" w:rsidDel="00572445">
          <w:rPr>
            <w:noProof/>
          </w:rPr>
          <w:delText>]</w:delText>
        </w:r>
        <w:r w:rsidDel="00572445">
          <w:fldChar w:fldCharType="end"/>
        </w:r>
        <w:r w:rsidDel="00572445">
          <w:delText>. Six degrees of freedom are assigned to each shell node: three displacement degrees of freedom and three director degrees of freedom. The position of any point in the shell can be written as:</w:delText>
        </w:r>
      </w:del>
    </w:p>
    <w:p w14:paraId="786657F3" w14:textId="6A67730A" w:rsidR="008C7882" w:rsidDel="00572445" w:rsidRDefault="008C7882" w:rsidP="008C7882">
      <w:pPr>
        <w:pStyle w:val="MTDisplayEquation"/>
        <w:rPr>
          <w:del w:id="853" w:author="Gerard" w:date="2016-05-03T13:34:00Z"/>
        </w:rPr>
      </w:pPr>
      <w:del w:id="854" w:author="Gerard" w:date="2016-05-03T13:34:00Z">
        <w:r w:rsidDel="00572445">
          <w:tab/>
        </w:r>
        <w:r w:rsidR="00AD3EEC" w:rsidRPr="00AD3EEC" w:rsidDel="00572445">
          <w:rPr>
            <w:position w:val="-122"/>
          </w:rPr>
          <w:object w:dxaOrig="4040" w:dyaOrig="2560" w14:anchorId="73902C1E">
            <v:shape id="_x0000_i2320" type="#_x0000_t75" style="width:202pt;height:130pt" o:ole="">
              <v:imagedata r:id="rId2622" o:title=""/>
            </v:shape>
            <o:OLEObject Type="Embed" ProgID="Equation.DSMT4" ShapeID="_x0000_i2320" DrawAspect="Content" ObjectID="_1540966862" r:id="rId2623"/>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55" w:author="Gerard" w:date="2016-05-03T13:11:00Z">
        <w:r w:rsidR="00096048" w:rsidDel="00572445">
          <w:fldChar w:fldCharType="end"/>
        </w:r>
      </w:del>
      <w:del w:id="856"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57" w:author="Gerard" w:date="2016-05-03T13:11:00Z">
        <w:r w:rsidR="00122ED6" w:rsidDel="004A222F">
          <w:rPr>
            <w:noProof/>
          </w:rPr>
          <w:delInstrText>8</w:delInstrText>
        </w:r>
      </w:del>
      <w:del w:id="858" w:author="Gerard" w:date="2016-05-03T13:34:00Z">
        <w:r w:rsidR="005170FE" w:rsidDel="00572445">
          <w:rPr>
            <w:noProof/>
          </w:rPr>
          <w:fldChar w:fldCharType="end"/>
        </w:r>
        <w:r w:rsidR="004F1C97" w:rsidDel="00572445">
          <w:delInstrText>)</w:delInstrText>
        </w:r>
        <w:r w:rsidR="004F1C97" w:rsidDel="00572445">
          <w:fldChar w:fldCharType="end"/>
        </w:r>
      </w:del>
    </w:p>
    <w:p w14:paraId="0948FAFE" w14:textId="1DB53262" w:rsidR="008C7882" w:rsidRPr="005B6F5B" w:rsidDel="00572445" w:rsidRDefault="008C7882" w:rsidP="008C7882">
      <w:pPr>
        <w:rPr>
          <w:del w:id="859" w:author="Gerard" w:date="2016-05-03T13:34:00Z"/>
        </w:rPr>
      </w:pPr>
    </w:p>
    <w:p w14:paraId="4FD1A389" w14:textId="109546CA" w:rsidR="008C7882" w:rsidRPr="0082527F" w:rsidDel="00572445" w:rsidRDefault="008C7882" w:rsidP="008C7882">
      <w:pPr>
        <w:rPr>
          <w:del w:id="860" w:author="Gerard" w:date="2016-05-03T13:34:00Z"/>
        </w:rPr>
      </w:pPr>
      <w:del w:id="861" w:author="Gerard" w:date="2016-05-03T13:34:00Z">
        <w:r w:rsidDel="00572445">
          <w:delText xml:space="preserve">It is assumed that Latin indices range from 1 to 3 and that Greek indices range from 1 to 2. The vector </w:delText>
        </w:r>
        <w:r w:rsidDel="00572445">
          <w:rPr>
            <w:b/>
          </w:rPr>
          <w:delText xml:space="preserve">D </w:delText>
        </w:r>
        <w:r w:rsidDel="00572445">
          <w:delText xml:space="preserve">is called the </w:delText>
        </w:r>
        <w:r w:rsidDel="00572445">
          <w:rPr>
            <w:i/>
          </w:rPr>
          <w:delText xml:space="preserve">director </w:delText>
        </w:r>
        <w:r w:rsidDel="00572445">
          <w:delText xml:space="preserve">and it is assumed that </w:delText>
        </w:r>
        <w:r w:rsidR="00AD3EEC" w:rsidRPr="00AD3EEC" w:rsidDel="00572445">
          <w:rPr>
            <w:position w:val="-14"/>
          </w:rPr>
          <w:object w:dxaOrig="800" w:dyaOrig="400" w14:anchorId="1CB7791F">
            <v:shape id="_x0000_i2321" type="#_x0000_t75" style="width:44.5pt;height:22pt" o:ole="">
              <v:imagedata r:id="rId2624" o:title=""/>
            </v:shape>
            <o:OLEObject Type="Embed" ProgID="Equation.DSMT4" ShapeID="_x0000_i2321" DrawAspect="Content" ObjectID="_1540966863" r:id="rId2625"/>
          </w:object>
        </w:r>
        <w:r w:rsidDel="00572445">
          <w:delText xml:space="preserve">. (Note that this does not necessarily imply that </w:delText>
        </w:r>
        <w:r w:rsidR="00AD3EEC" w:rsidRPr="00AD3EEC" w:rsidDel="00572445">
          <w:rPr>
            <w:position w:val="-14"/>
          </w:rPr>
          <w:object w:dxaOrig="700" w:dyaOrig="400" w14:anchorId="7FC02CE9">
            <v:shape id="_x0000_i2322" type="#_x0000_t75" style="width:36pt;height:22pt" o:ole="">
              <v:imagedata r:id="rId2626" o:title=""/>
            </v:shape>
            <o:OLEObject Type="Embed" ProgID="Equation.DSMT4" ShapeID="_x0000_i2322" DrawAspect="Content" ObjectID="_1540966864" r:id="rId2627"/>
          </w:object>
        </w:r>
        <w:r w:rsidDel="00572445">
          <w:delText xml:space="preserve"> throughout the entire shell.) The function </w:delText>
        </w:r>
        <w:r w:rsidR="00AD3EEC" w:rsidRPr="00AD3EEC" w:rsidDel="00572445">
          <w:rPr>
            <w:position w:val="-12"/>
          </w:rPr>
          <w:object w:dxaOrig="260" w:dyaOrig="360" w14:anchorId="7225ADB7">
            <v:shape id="_x0000_i2323" type="#_x0000_t75" style="width:14pt;height:22pt" o:ole="">
              <v:imagedata r:id="rId2628" o:title=""/>
            </v:shape>
            <o:OLEObject Type="Embed" ProgID="Equation.DSMT4" ShapeID="_x0000_i2323" DrawAspect="Content" ObjectID="_1540966865" r:id="rId2629"/>
          </w:object>
        </w:r>
        <w:r w:rsidDel="00572445">
          <w:delText xml:space="preserve">is the </w:delText>
        </w:r>
        <w:r w:rsidDel="00572445">
          <w:rPr>
            <w:i/>
          </w:rPr>
          <w:delText xml:space="preserve">thickness function </w:delText>
        </w:r>
        <w:r w:rsidDel="00572445">
          <w:delText xml:space="preserve">and evaluates the initial thickness of the shell, which at node </w:delText>
        </w:r>
        <w:r w:rsidDel="00572445">
          <w:rPr>
            <w:i/>
          </w:rPr>
          <w:delText xml:space="preserve">a </w:delText>
        </w:r>
        <w:r w:rsidDel="00572445">
          <w:delText xml:space="preserve">is given by </w:delText>
        </w:r>
        <w:r w:rsidR="00AD3EEC" w:rsidRPr="00AD3EEC" w:rsidDel="00572445">
          <w:rPr>
            <w:position w:val="-12"/>
          </w:rPr>
          <w:object w:dxaOrig="279" w:dyaOrig="380" w14:anchorId="7EBAB26B">
            <v:shape id="_x0000_i2324" type="#_x0000_t75" style="width:14pt;height:22pt" o:ole="">
              <v:imagedata r:id="rId2630" o:title=""/>
            </v:shape>
            <o:OLEObject Type="Embed" ProgID="Equation.DSMT4" ShapeID="_x0000_i2324" DrawAspect="Content" ObjectID="_1540966866" r:id="rId2631"/>
          </w:object>
        </w:r>
        <w:r w:rsidDel="00572445">
          <w:delText xml:space="preserve">. </w:delText>
        </w:r>
      </w:del>
    </w:p>
    <w:p w14:paraId="387BA0A0" w14:textId="49C96F1A" w:rsidR="008C7882" w:rsidDel="00572445" w:rsidRDefault="008C7882" w:rsidP="008C7882">
      <w:pPr>
        <w:rPr>
          <w:del w:id="862" w:author="Gerard" w:date="2016-05-03T13:34:00Z"/>
        </w:rPr>
      </w:pPr>
    </w:p>
    <w:p w14:paraId="79CDFC81" w14:textId="4FB8095E" w:rsidR="008C7882" w:rsidDel="00572445" w:rsidRDefault="008C7882" w:rsidP="00FD7660">
      <w:pPr>
        <w:rPr>
          <w:del w:id="863" w:author="Gerard" w:date="2016-05-03T13:34:00Z"/>
        </w:rPr>
      </w:pPr>
      <w:del w:id="864" w:author="Gerard" w:date="2016-05-03T13:34:00Z">
        <w:r w:rsidDel="00572445">
          <w:delText>Similarly, the displacement is given by</w:delText>
        </w:r>
      </w:del>
    </w:p>
    <w:p w14:paraId="6E5CCDA8" w14:textId="624C3B94" w:rsidR="008C7882" w:rsidDel="00572445" w:rsidRDefault="008C7882" w:rsidP="008C7882">
      <w:pPr>
        <w:rPr>
          <w:del w:id="865" w:author="Gerard" w:date="2016-05-03T13:34:00Z"/>
        </w:rPr>
      </w:pPr>
    </w:p>
    <w:p w14:paraId="794A9C57" w14:textId="33C30232" w:rsidR="008C7882" w:rsidDel="00572445" w:rsidRDefault="008C7882" w:rsidP="008C7882">
      <w:pPr>
        <w:pStyle w:val="MTDisplayEquation"/>
        <w:rPr>
          <w:del w:id="866" w:author="Gerard" w:date="2016-05-03T13:34:00Z"/>
        </w:rPr>
      </w:pPr>
      <w:del w:id="867" w:author="Gerard" w:date="2016-05-03T13:34:00Z">
        <w:r w:rsidDel="00572445">
          <w:tab/>
        </w:r>
        <w:r w:rsidR="00AD3EEC" w:rsidRPr="00AD3EEC" w:rsidDel="00572445">
          <w:rPr>
            <w:position w:val="-98"/>
          </w:rPr>
          <w:object w:dxaOrig="2780" w:dyaOrig="1780" w14:anchorId="237C5760">
            <v:shape id="_x0000_i2325" type="#_x0000_t75" style="width:135.5pt;height:86pt" o:ole="">
              <v:imagedata r:id="rId2632" o:title=""/>
            </v:shape>
            <o:OLEObject Type="Embed" ProgID="Equation.DSMT4" ShapeID="_x0000_i2325" DrawAspect="Content" ObjectID="_1540966867" r:id="rId2633"/>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68" w:author="Gerard" w:date="2016-05-03T13:11:00Z">
        <w:r w:rsidR="00096048" w:rsidDel="00572445">
          <w:fldChar w:fldCharType="end"/>
        </w:r>
      </w:del>
      <w:del w:id="869"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70" w:author="Gerard" w:date="2016-05-03T13:11:00Z">
        <w:r w:rsidR="00122ED6" w:rsidDel="004A222F">
          <w:rPr>
            <w:noProof/>
          </w:rPr>
          <w:delInstrText>9</w:delInstrText>
        </w:r>
      </w:del>
      <w:del w:id="871" w:author="Gerard" w:date="2016-05-03T13:34:00Z">
        <w:r w:rsidR="005170FE" w:rsidDel="00572445">
          <w:rPr>
            <w:noProof/>
          </w:rPr>
          <w:fldChar w:fldCharType="end"/>
        </w:r>
        <w:r w:rsidR="004F1C97" w:rsidDel="00572445">
          <w:delInstrText>)</w:delInstrText>
        </w:r>
        <w:r w:rsidR="004F1C97" w:rsidDel="00572445">
          <w:fldChar w:fldCharType="end"/>
        </w:r>
      </w:del>
    </w:p>
    <w:p w14:paraId="3E5CAE9D" w14:textId="5B38124D" w:rsidR="008C7882" w:rsidDel="00572445" w:rsidRDefault="008C7882" w:rsidP="008C7882">
      <w:pPr>
        <w:rPr>
          <w:del w:id="872" w:author="Gerard" w:date="2016-05-03T13:34:00Z"/>
        </w:rPr>
      </w:pPr>
    </w:p>
    <w:p w14:paraId="04A3A45D" w14:textId="11230185" w:rsidR="008C7882" w:rsidDel="00572445" w:rsidRDefault="008C7882" w:rsidP="00FD7660">
      <w:pPr>
        <w:rPr>
          <w:del w:id="873" w:author="Gerard" w:date="2016-05-03T13:34:00Z"/>
        </w:rPr>
      </w:pPr>
      <w:del w:id="874" w:author="Gerard" w:date="2016-05-03T13:34:00Z">
        <w:r w:rsidDel="00572445">
          <w:delText>The current configuration is then determined by</w:delText>
        </w:r>
      </w:del>
    </w:p>
    <w:p w14:paraId="14E549C5" w14:textId="06FE143A" w:rsidR="008C7882" w:rsidDel="00572445" w:rsidRDefault="008C7882" w:rsidP="008C7882">
      <w:pPr>
        <w:rPr>
          <w:del w:id="875" w:author="Gerard" w:date="2016-05-03T13:34:00Z"/>
        </w:rPr>
      </w:pPr>
    </w:p>
    <w:p w14:paraId="3B4BD712" w14:textId="6600C9CF" w:rsidR="008C7882" w:rsidDel="00572445" w:rsidRDefault="008C7882" w:rsidP="008C7882">
      <w:pPr>
        <w:pStyle w:val="MTDisplayEquation"/>
        <w:rPr>
          <w:del w:id="876" w:author="Gerard" w:date="2016-05-03T13:34:00Z"/>
        </w:rPr>
      </w:pPr>
      <w:del w:id="877" w:author="Gerard" w:date="2016-05-03T13:34:00Z">
        <w:r w:rsidDel="00572445">
          <w:tab/>
        </w:r>
        <w:r w:rsidR="00AD3EEC" w:rsidRPr="00AD3EEC" w:rsidDel="00572445">
          <w:rPr>
            <w:position w:val="-90"/>
          </w:rPr>
          <w:object w:dxaOrig="2460" w:dyaOrig="1980" w14:anchorId="247771EF">
            <v:shape id="_x0000_i2326" type="#_x0000_t75" style="width:122.5pt;height:99.5pt" o:ole="">
              <v:imagedata r:id="rId2634" o:title=""/>
            </v:shape>
            <o:OLEObject Type="Embed" ProgID="Equation.DSMT4" ShapeID="_x0000_i2326" DrawAspect="Content" ObjectID="_1540966868" r:id="rId2635"/>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78" w:author="Gerard" w:date="2016-05-03T13:11:00Z">
        <w:r w:rsidR="00096048" w:rsidDel="00572445">
          <w:fldChar w:fldCharType="end"/>
        </w:r>
      </w:del>
      <w:del w:id="879"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80" w:author="Gerard" w:date="2016-05-03T13:11:00Z">
        <w:r w:rsidR="00122ED6" w:rsidDel="004A222F">
          <w:rPr>
            <w:noProof/>
          </w:rPr>
          <w:delInstrText>10</w:delInstrText>
        </w:r>
      </w:del>
      <w:del w:id="881" w:author="Gerard" w:date="2016-05-03T13:34:00Z">
        <w:r w:rsidR="005170FE" w:rsidDel="00572445">
          <w:rPr>
            <w:noProof/>
          </w:rPr>
          <w:fldChar w:fldCharType="end"/>
        </w:r>
        <w:r w:rsidR="004F1C97" w:rsidDel="00572445">
          <w:delInstrText>)</w:delInstrText>
        </w:r>
        <w:r w:rsidR="004F1C97" w:rsidDel="00572445">
          <w:fldChar w:fldCharType="end"/>
        </w:r>
      </w:del>
    </w:p>
    <w:p w14:paraId="67869279" w14:textId="474AF1AD" w:rsidR="008C7882" w:rsidRPr="00B26585" w:rsidDel="00572445" w:rsidRDefault="008C7882" w:rsidP="008C7882">
      <w:pPr>
        <w:rPr>
          <w:del w:id="882" w:author="Gerard" w:date="2016-05-03T13:34:00Z"/>
        </w:rPr>
      </w:pPr>
    </w:p>
    <w:p w14:paraId="30AE09FE" w14:textId="4D52246B" w:rsidR="008C7882" w:rsidDel="00572445" w:rsidRDefault="008C7882" w:rsidP="00FD7660">
      <w:pPr>
        <w:rPr>
          <w:del w:id="883" w:author="Gerard" w:date="2016-05-03T13:34:00Z"/>
        </w:rPr>
      </w:pPr>
      <w:del w:id="884" w:author="Gerard" w:date="2016-05-03T13:34:00Z">
        <w:r w:rsidDel="00572445">
          <w:delText xml:space="preserve">To take thickness variations into account, it is not required that </w:delText>
        </w:r>
        <w:r w:rsidR="00AD3EEC" w:rsidRPr="00AD3EEC" w:rsidDel="00572445">
          <w:rPr>
            <w:position w:val="-12"/>
          </w:rPr>
          <w:object w:dxaOrig="279" w:dyaOrig="360" w14:anchorId="44205FD5">
            <v:shape id="_x0000_i2327" type="#_x0000_t75" style="width:14pt;height:22pt" o:ole="">
              <v:imagedata r:id="rId2636" o:title=""/>
            </v:shape>
            <o:OLEObject Type="Embed" ProgID="Equation.DSMT4" ShapeID="_x0000_i2327" DrawAspect="Content" ObjectID="_1540966869" r:id="rId2637"/>
          </w:object>
        </w:r>
        <w:r w:rsidDel="00572445">
          <w:delText>is of unit length.</w:delText>
        </w:r>
      </w:del>
    </w:p>
    <w:p w14:paraId="1FC22D8B" w14:textId="634BEC38" w:rsidR="008C7882" w:rsidDel="00572445" w:rsidRDefault="008C7882" w:rsidP="008C7882">
      <w:pPr>
        <w:rPr>
          <w:del w:id="885" w:author="Gerard" w:date="2016-05-03T13:34:00Z"/>
        </w:rPr>
      </w:pPr>
    </w:p>
    <w:p w14:paraId="7759DFEB" w14:textId="32E5B715" w:rsidR="008C7882" w:rsidDel="00572445" w:rsidRDefault="008C7882" w:rsidP="008C7882">
      <w:pPr>
        <w:rPr>
          <w:del w:id="886" w:author="Gerard" w:date="2016-05-03T13:34:00Z"/>
        </w:rPr>
      </w:pPr>
      <w:del w:id="887" w:author="Gerard" w:date="2016-05-03T13:34:00Z">
        <w:r w:rsidDel="00572445">
          <w:delText>It is assumed that the virtual displacements have a similar interpolation than the actual displacements:</w:delText>
        </w:r>
      </w:del>
    </w:p>
    <w:p w14:paraId="4DF043F0" w14:textId="31AD60D8" w:rsidR="008C7882" w:rsidDel="00572445" w:rsidRDefault="008C7882" w:rsidP="008C7882">
      <w:pPr>
        <w:rPr>
          <w:del w:id="888" w:author="Gerard" w:date="2016-05-03T13:34:00Z"/>
        </w:rPr>
      </w:pPr>
    </w:p>
    <w:p w14:paraId="156B3AE9" w14:textId="6BDC2A83" w:rsidR="008C7882" w:rsidDel="00572445" w:rsidRDefault="008C7882" w:rsidP="008C7882">
      <w:pPr>
        <w:pStyle w:val="MTDisplayEquation"/>
        <w:rPr>
          <w:del w:id="889" w:author="Gerard" w:date="2016-05-03T13:34:00Z"/>
        </w:rPr>
      </w:pPr>
      <w:del w:id="890" w:author="Gerard" w:date="2016-05-03T13:34:00Z">
        <w:r w:rsidDel="00572445">
          <w:tab/>
        </w:r>
        <w:r w:rsidR="00AD3EEC" w:rsidRPr="00AD3EEC" w:rsidDel="00572445">
          <w:rPr>
            <w:position w:val="-28"/>
          </w:rPr>
          <w:object w:dxaOrig="4640" w:dyaOrig="680" w14:anchorId="1CFF3DEF">
            <v:shape id="_x0000_i2328" type="#_x0000_t75" style="width:230pt;height:36pt" o:ole="">
              <v:imagedata r:id="rId2638" o:title=""/>
            </v:shape>
            <o:OLEObject Type="Embed" ProgID="Equation.DSMT4" ShapeID="_x0000_i2328" DrawAspect="Content" ObjectID="_1540966870" r:id="rId2639"/>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891" w:author="Gerard" w:date="2016-05-03T13:11:00Z">
        <w:r w:rsidR="00096048" w:rsidDel="00572445">
          <w:fldChar w:fldCharType="end"/>
        </w:r>
      </w:del>
      <w:del w:id="892"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893" w:author="Gerard" w:date="2016-05-03T13:11:00Z">
        <w:r w:rsidR="00122ED6" w:rsidDel="004A222F">
          <w:rPr>
            <w:noProof/>
          </w:rPr>
          <w:delInstrText>11</w:delInstrText>
        </w:r>
      </w:del>
      <w:del w:id="894" w:author="Gerard" w:date="2016-05-03T13:34:00Z">
        <w:r w:rsidR="005170FE" w:rsidDel="00572445">
          <w:rPr>
            <w:noProof/>
          </w:rPr>
          <w:fldChar w:fldCharType="end"/>
        </w:r>
        <w:r w:rsidR="004F1C97" w:rsidDel="00572445">
          <w:delInstrText>)</w:delInstrText>
        </w:r>
        <w:r w:rsidR="004F1C97" w:rsidDel="00572445">
          <w:fldChar w:fldCharType="end"/>
        </w:r>
      </w:del>
    </w:p>
    <w:p w14:paraId="4DBFC5A0" w14:textId="7857D76D" w:rsidR="008C7882" w:rsidDel="00572445" w:rsidRDefault="008C7882" w:rsidP="008C7882">
      <w:pPr>
        <w:rPr>
          <w:del w:id="895" w:author="Gerard" w:date="2016-05-03T13:34:00Z"/>
        </w:rPr>
      </w:pPr>
    </w:p>
    <w:p w14:paraId="510D61D1" w14:textId="5A8C48C2" w:rsidR="008C7882" w:rsidDel="00572445" w:rsidRDefault="008C7882" w:rsidP="00FD7660">
      <w:pPr>
        <w:rPr>
          <w:del w:id="896" w:author="Gerard" w:date="2016-05-03T13:34:00Z"/>
        </w:rPr>
      </w:pPr>
      <w:del w:id="897" w:author="Gerard" w:date="2016-05-03T13:34:00Z">
        <w:r w:rsidDel="00572445">
          <w:delText xml:space="preserve">The gradient of </w:delText>
        </w:r>
        <w:r w:rsidDel="00572445">
          <w:rPr>
            <w:b/>
          </w:rPr>
          <w:delText xml:space="preserve">u </w:delText>
        </w:r>
        <w:r w:rsidDel="00572445">
          <w:delText>is given by</w:delText>
        </w:r>
      </w:del>
    </w:p>
    <w:p w14:paraId="096E6ED6" w14:textId="52D02ED7" w:rsidR="008C7882" w:rsidDel="00572445" w:rsidRDefault="008C7882" w:rsidP="008C7882">
      <w:pPr>
        <w:pStyle w:val="MTDisplayEquation"/>
        <w:rPr>
          <w:del w:id="898" w:author="Gerard" w:date="2016-05-03T13:34:00Z"/>
        </w:rPr>
      </w:pPr>
      <w:del w:id="899" w:author="Gerard" w:date="2016-05-03T13:34:00Z">
        <w:r w:rsidDel="00572445">
          <w:tab/>
        </w:r>
      </w:del>
    </w:p>
    <w:p w14:paraId="6C9ECE66" w14:textId="1CEF634B" w:rsidR="008C7882" w:rsidDel="00572445" w:rsidRDefault="008C7882" w:rsidP="008C7882">
      <w:pPr>
        <w:pStyle w:val="MTDisplayEquation"/>
        <w:rPr>
          <w:del w:id="900" w:author="Gerard" w:date="2016-05-03T13:34:00Z"/>
        </w:rPr>
      </w:pPr>
      <w:del w:id="901" w:author="Gerard" w:date="2016-05-03T13:34:00Z">
        <w:r w:rsidDel="00572445">
          <w:tab/>
        </w:r>
        <w:r w:rsidR="00AD3EEC" w:rsidRPr="00AD3EEC" w:rsidDel="00572445">
          <w:rPr>
            <w:position w:val="-28"/>
          </w:rPr>
          <w:object w:dxaOrig="2740" w:dyaOrig="680" w14:anchorId="1302BE58">
            <v:shape id="_x0000_i2329" type="#_x0000_t75" style="width:136.5pt;height:36pt" o:ole="">
              <v:imagedata r:id="rId2640" o:title=""/>
            </v:shape>
            <o:OLEObject Type="Embed" ProgID="Equation.DSMT4" ShapeID="_x0000_i2329" DrawAspect="Content" ObjectID="_1540966871" r:id="rId2641"/>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902" w:author="Gerard" w:date="2016-05-03T13:11:00Z">
        <w:r w:rsidR="00096048" w:rsidDel="00572445">
          <w:fldChar w:fldCharType="end"/>
        </w:r>
      </w:del>
      <w:del w:id="903"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904" w:author="Gerard" w:date="2016-05-03T13:11:00Z">
        <w:r w:rsidR="00122ED6" w:rsidDel="004A222F">
          <w:rPr>
            <w:noProof/>
          </w:rPr>
          <w:delInstrText>12</w:delInstrText>
        </w:r>
      </w:del>
      <w:del w:id="905" w:author="Gerard" w:date="2016-05-03T13:34:00Z">
        <w:r w:rsidR="005170FE" w:rsidDel="00572445">
          <w:rPr>
            <w:noProof/>
          </w:rPr>
          <w:fldChar w:fldCharType="end"/>
        </w:r>
        <w:r w:rsidR="004F1C97" w:rsidDel="00572445">
          <w:delInstrText>)</w:delInstrText>
        </w:r>
        <w:r w:rsidR="004F1C97" w:rsidDel="00572445">
          <w:fldChar w:fldCharType="end"/>
        </w:r>
      </w:del>
    </w:p>
    <w:p w14:paraId="236103E9" w14:textId="26C0E853" w:rsidR="008C7882" w:rsidDel="00572445" w:rsidRDefault="008C7882" w:rsidP="008C7882">
      <w:pPr>
        <w:rPr>
          <w:del w:id="906" w:author="Gerard" w:date="2016-05-03T13:34:00Z"/>
        </w:rPr>
      </w:pPr>
    </w:p>
    <w:p w14:paraId="5BDFC800" w14:textId="4A18C627" w:rsidR="008C7882" w:rsidDel="00572445" w:rsidRDefault="008C7882" w:rsidP="008C7882">
      <w:pPr>
        <w:rPr>
          <w:del w:id="907" w:author="Gerard" w:date="2016-05-03T13:34:00Z"/>
        </w:rPr>
      </w:pPr>
      <w:del w:id="908" w:author="Gerard" w:date="2016-05-03T13:34:00Z">
        <w:r w:rsidDel="00572445">
          <w:delText xml:space="preserve">where we have defined </w:delText>
        </w:r>
        <w:r w:rsidR="00AD3EEC" w:rsidRPr="00AD3EEC" w:rsidDel="00572445">
          <w:rPr>
            <w:position w:val="-14"/>
          </w:rPr>
          <w:object w:dxaOrig="2420" w:dyaOrig="400" w14:anchorId="32140A18">
            <v:shape id="_x0000_i2330" type="#_x0000_t75" style="width:121.5pt;height:22pt" o:ole="">
              <v:imagedata r:id="rId2642" o:title=""/>
            </v:shape>
            <o:OLEObject Type="Embed" ProgID="Equation.DSMT4" ShapeID="_x0000_i2330" DrawAspect="Content" ObjectID="_1540966872" r:id="rId2643"/>
          </w:object>
        </w:r>
        <w:r w:rsidDel="00572445">
          <w:delText>. And similarly for the gradient of the virtual displacement,</w:delText>
        </w:r>
      </w:del>
    </w:p>
    <w:p w14:paraId="33089758" w14:textId="50C3621D" w:rsidR="008C7882" w:rsidDel="00572445" w:rsidRDefault="008C7882" w:rsidP="008C7882">
      <w:pPr>
        <w:pStyle w:val="MTDisplayEquation"/>
        <w:rPr>
          <w:del w:id="909" w:author="Gerard" w:date="2016-05-03T13:34:00Z"/>
        </w:rPr>
      </w:pPr>
      <w:del w:id="910" w:author="Gerard" w:date="2016-05-03T13:34:00Z">
        <w:r w:rsidDel="00572445">
          <w:tab/>
        </w:r>
        <w:r w:rsidR="00AD3EEC" w:rsidRPr="00AD3EEC" w:rsidDel="00572445">
          <w:rPr>
            <w:position w:val="-28"/>
          </w:rPr>
          <w:object w:dxaOrig="3159" w:dyaOrig="680" w14:anchorId="589E1911">
            <v:shape id="_x0000_i2331" type="#_x0000_t75" style="width:158.5pt;height:36pt" o:ole="">
              <v:imagedata r:id="rId2644" o:title=""/>
            </v:shape>
            <o:OLEObject Type="Embed" ProgID="Equation.DSMT4" ShapeID="_x0000_i2331" DrawAspect="Content" ObjectID="_1540966873" r:id="rId2645"/>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911" w:author="Gerard" w:date="2016-05-03T13:11:00Z">
        <w:r w:rsidR="00096048" w:rsidDel="00572445">
          <w:fldChar w:fldCharType="end"/>
        </w:r>
      </w:del>
      <w:del w:id="912"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913" w:author="Gerard" w:date="2016-05-03T13:11:00Z">
        <w:r w:rsidR="00122ED6" w:rsidDel="004A222F">
          <w:rPr>
            <w:noProof/>
          </w:rPr>
          <w:delInstrText>13</w:delInstrText>
        </w:r>
      </w:del>
      <w:del w:id="914" w:author="Gerard" w:date="2016-05-03T13:34:00Z">
        <w:r w:rsidR="005170FE" w:rsidDel="00572445">
          <w:rPr>
            <w:noProof/>
          </w:rPr>
          <w:fldChar w:fldCharType="end"/>
        </w:r>
        <w:r w:rsidR="004F1C97" w:rsidDel="00572445">
          <w:delInstrText>)</w:delInstrText>
        </w:r>
        <w:r w:rsidR="004F1C97" w:rsidDel="00572445">
          <w:fldChar w:fldCharType="end"/>
        </w:r>
      </w:del>
    </w:p>
    <w:p w14:paraId="6BA2E1A9" w14:textId="7297CFF8" w:rsidR="008C7882" w:rsidRPr="00BE3058" w:rsidDel="00572445" w:rsidRDefault="008C7882" w:rsidP="008C7882">
      <w:pPr>
        <w:rPr>
          <w:del w:id="915" w:author="Gerard" w:date="2016-05-03T13:34:00Z"/>
        </w:rPr>
      </w:pPr>
    </w:p>
    <w:p w14:paraId="62B7F04D" w14:textId="45124A57" w:rsidR="008C7882" w:rsidDel="00572445" w:rsidRDefault="008C7882" w:rsidP="00FD7660">
      <w:pPr>
        <w:rPr>
          <w:del w:id="916" w:author="Gerard" w:date="2016-05-03T13:34:00Z"/>
        </w:rPr>
      </w:pPr>
      <w:del w:id="917" w:author="Gerard" w:date="2016-05-03T13:34:00Z">
        <w:r w:rsidDel="00572445">
          <w:delText>The internal virtual work is now given by</w:delText>
        </w:r>
      </w:del>
    </w:p>
    <w:p w14:paraId="458AA6FE" w14:textId="69BABF26" w:rsidR="008C7882" w:rsidDel="00572445" w:rsidRDefault="008C7882" w:rsidP="008C7882">
      <w:pPr>
        <w:rPr>
          <w:del w:id="918" w:author="Gerard" w:date="2016-05-03T13:34:00Z"/>
        </w:rPr>
      </w:pPr>
    </w:p>
    <w:p w14:paraId="73354320" w14:textId="3A24D817" w:rsidR="008C7882" w:rsidDel="00572445" w:rsidRDefault="008C7882" w:rsidP="008C7882">
      <w:pPr>
        <w:pStyle w:val="MTDisplayEquation"/>
        <w:rPr>
          <w:del w:id="919" w:author="Gerard" w:date="2016-05-03T13:34:00Z"/>
        </w:rPr>
      </w:pPr>
      <w:del w:id="920" w:author="Gerard" w:date="2016-05-03T13:34:00Z">
        <w:r w:rsidDel="00572445">
          <w:tab/>
        </w:r>
        <w:r w:rsidR="006E2AD2" w:rsidRPr="00AD3EEC" w:rsidDel="00572445">
          <w:rPr>
            <w:position w:val="-62"/>
          </w:rPr>
          <w:object w:dxaOrig="4100" w:dyaOrig="1380" w14:anchorId="22B2DF10">
            <v:shape id="_x0000_i2332" type="#_x0000_t75" style="width:204pt;height:65.5pt" o:ole="">
              <v:imagedata r:id="rId2646" o:title=""/>
            </v:shape>
            <o:OLEObject Type="Embed" ProgID="Equation.DSMT4" ShapeID="_x0000_i2332" DrawAspect="Content" ObjectID="_1540966874" r:id="rId2647"/>
          </w:objec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921" w:author="Gerard" w:date="2016-05-03T13:11:00Z">
        <w:r w:rsidR="00096048" w:rsidDel="00572445">
          <w:fldChar w:fldCharType="end"/>
        </w:r>
      </w:del>
      <w:del w:id="922"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923" w:author="Gerard" w:date="2016-05-03T13:11:00Z">
        <w:r w:rsidR="00122ED6" w:rsidDel="004A222F">
          <w:rPr>
            <w:noProof/>
          </w:rPr>
          <w:delInstrText>14</w:delInstrText>
        </w:r>
      </w:del>
      <w:del w:id="924" w:author="Gerard" w:date="2016-05-03T13:34:00Z">
        <w:r w:rsidR="005170FE" w:rsidDel="00572445">
          <w:rPr>
            <w:noProof/>
          </w:rPr>
          <w:fldChar w:fldCharType="end"/>
        </w:r>
        <w:r w:rsidR="004F1C97" w:rsidDel="00572445">
          <w:delInstrText>)</w:delInstrText>
        </w:r>
        <w:r w:rsidR="004F1C97" w:rsidDel="00572445">
          <w:fldChar w:fldCharType="end"/>
        </w:r>
      </w:del>
    </w:p>
    <w:p w14:paraId="5D5D0F32" w14:textId="3282AA6C" w:rsidR="008C7882" w:rsidDel="00572445" w:rsidRDefault="008C7882" w:rsidP="008C7882">
      <w:pPr>
        <w:rPr>
          <w:del w:id="925" w:author="Gerard" w:date="2016-05-03T13:34:00Z"/>
        </w:rPr>
      </w:pPr>
      <w:del w:id="926" w:author="Gerard" w:date="2016-05-03T13:34:00Z">
        <w:r w:rsidDel="00572445">
          <w:delText>The shell geometry suggests an integration of the following type:</w:delText>
        </w:r>
      </w:del>
    </w:p>
    <w:p w14:paraId="561CD2A5" w14:textId="59D0B053" w:rsidR="008C7882" w:rsidDel="00572445" w:rsidRDefault="008C7882" w:rsidP="008C7882">
      <w:pPr>
        <w:rPr>
          <w:del w:id="927" w:author="Gerard" w:date="2016-05-03T13:34:00Z"/>
        </w:rPr>
      </w:pPr>
    </w:p>
    <w:p w14:paraId="2AC9E9D8" w14:textId="74786E9D" w:rsidR="008C7882" w:rsidDel="00572445" w:rsidRDefault="008C7882" w:rsidP="008C7882">
      <w:pPr>
        <w:pStyle w:val="MTDisplayEquation"/>
        <w:rPr>
          <w:del w:id="928" w:author="Gerard" w:date="2016-05-03T13:34:00Z"/>
        </w:rPr>
      </w:pPr>
      <w:del w:id="929" w:author="Gerard" w:date="2016-05-03T13:34:00Z">
        <w:r w:rsidDel="00572445">
          <w:tab/>
        </w:r>
        <w:r w:rsidR="00AD3EEC" w:rsidRPr="00AD3EEC" w:rsidDel="00572445">
          <w:rPr>
            <w:position w:val="-32"/>
          </w:rPr>
          <w:object w:dxaOrig="2980" w:dyaOrig="760" w14:anchorId="37DD3F66">
            <v:shape id="_x0000_i2333" type="#_x0000_t75" style="width:151.5pt;height:36pt" o:ole="">
              <v:imagedata r:id="rId2648" o:title=""/>
            </v:shape>
            <o:OLEObject Type="Embed" ProgID="Equation.DSMT4" ShapeID="_x0000_i2333" DrawAspect="Content" ObjectID="_1540966875" r:id="rId2649"/>
          </w:object>
        </w:r>
        <w:r w:rsidDel="00572445">
          <w:delText>.</w:delText>
        </w:r>
        <w:r w:rsidDel="00572445">
          <w:tab/>
        </w:r>
        <w:r w:rsidR="004F1C97" w:rsidDel="00572445">
          <w:fldChar w:fldCharType="begin"/>
        </w:r>
        <w:r w:rsidR="004F1C97" w:rsidDel="00572445">
          <w:delInstrText xml:space="preserve"> MACROBUTTON MTPlaceRef \* MERGEFORMAT </w:delInstrText>
        </w:r>
        <w:r w:rsidR="00096048" w:rsidDel="00572445">
          <w:fldChar w:fldCharType="begin"/>
        </w:r>
        <w:r w:rsidR="00096048" w:rsidDel="00572445">
          <w:delInstrText xml:space="preserve"> SEQ MTEqn \h \* MERGEFORMAT </w:delInstrText>
        </w:r>
      </w:del>
      <w:del w:id="930" w:author="Gerard" w:date="2016-05-03T13:11:00Z">
        <w:r w:rsidR="00096048" w:rsidDel="00572445">
          <w:fldChar w:fldCharType="end"/>
        </w:r>
      </w:del>
      <w:del w:id="931" w:author="Gerard" w:date="2016-05-03T13:34:00Z">
        <w:r w:rsidR="004F1C97" w:rsidDel="00572445">
          <w:delInstrText>(</w:delInstrText>
        </w:r>
        <w:r w:rsidR="005170FE" w:rsidDel="00572445">
          <w:fldChar w:fldCharType="begin"/>
        </w:r>
        <w:r w:rsidR="005170FE" w:rsidDel="00572445">
          <w:delInstrText xml:space="preserve"> SEQ MTSec \c \* Arabic \* MERGEFORMAT </w:delInstrText>
        </w:r>
        <w:r w:rsidR="005170FE" w:rsidDel="00572445">
          <w:fldChar w:fldCharType="separate"/>
        </w:r>
        <w:r w:rsidR="00572445" w:rsidDel="00572445">
          <w:rPr>
            <w:noProof/>
          </w:rPr>
          <w:delInstrText>4</w:delInstrText>
        </w:r>
        <w:r w:rsidR="005170FE" w:rsidDel="00572445">
          <w:rPr>
            <w:noProof/>
          </w:rPr>
          <w:fldChar w:fldCharType="end"/>
        </w:r>
        <w:r w:rsidR="004F1C97" w:rsidDel="00572445">
          <w:delInstrText>.</w:delInstrText>
        </w:r>
        <w:r w:rsidR="005170FE" w:rsidDel="00572445">
          <w:fldChar w:fldCharType="begin"/>
        </w:r>
        <w:r w:rsidR="005170FE" w:rsidDel="00572445">
          <w:delInstrText xml:space="preserve"> SEQ MTEqn \c \* Arabic \* MERGEFORMAT </w:delInstrText>
        </w:r>
        <w:r w:rsidR="005170FE" w:rsidDel="00572445">
          <w:fldChar w:fldCharType="separate"/>
        </w:r>
      </w:del>
      <w:del w:id="932" w:author="Gerard" w:date="2016-05-03T13:11:00Z">
        <w:r w:rsidR="00122ED6" w:rsidDel="004A222F">
          <w:rPr>
            <w:noProof/>
          </w:rPr>
          <w:delInstrText>15</w:delInstrText>
        </w:r>
      </w:del>
      <w:del w:id="933" w:author="Gerard" w:date="2016-05-03T13:34:00Z">
        <w:r w:rsidR="005170FE" w:rsidDel="00572445">
          <w:rPr>
            <w:noProof/>
          </w:rPr>
          <w:fldChar w:fldCharType="end"/>
        </w:r>
        <w:r w:rsidR="004F1C97" w:rsidDel="00572445">
          <w:delInstrText>)</w:delInstrText>
        </w:r>
        <w:r w:rsidR="004F1C97" w:rsidDel="00572445">
          <w:fldChar w:fldCharType="end"/>
        </w:r>
      </w:del>
    </w:p>
    <w:p w14:paraId="22C3D7B8" w14:textId="77777777" w:rsidR="00572445" w:rsidRDefault="00572445" w:rsidP="008C7882">
      <w:pPr>
        <w:rPr>
          <w:ins w:id="934" w:author="Gerard" w:date="2016-05-03T13:35:00Z"/>
        </w:rPr>
      </w:pPr>
    </w:p>
    <w:p w14:paraId="1F1CDE82" w14:textId="02521A33" w:rsidR="008C7882" w:rsidRDefault="008C7882" w:rsidP="008C7882">
      <w:del w:id="935" w:author="Gerard" w:date="2016-05-03T13:35:00Z">
        <w:r w:rsidDel="00572445">
          <w:delText xml:space="preserve">where </w:delText>
        </w:r>
        <w:r w:rsidR="00AD3EEC" w:rsidRPr="00AD3EEC" w:rsidDel="00572445">
          <w:rPr>
            <w:position w:val="-28"/>
          </w:rPr>
          <w:object w:dxaOrig="1040" w:dyaOrig="660" w14:anchorId="3287AFB9">
            <v:shape id="_x0000_i2334" type="#_x0000_t75" style="width:50pt;height:36pt" o:ole="">
              <v:imagedata r:id="rId2650" o:title=""/>
            </v:shape>
            <o:OLEObject Type="Embed" ProgID="Equation.DSMT4" ShapeID="_x0000_i2334" DrawAspect="Content" ObjectID="_1540966876" r:id="rId2651"/>
          </w:object>
        </w:r>
        <w:r w:rsidDel="00572445">
          <w:rPr>
            <w:i/>
          </w:rPr>
          <w:delText xml:space="preserve"> </w:delText>
        </w:r>
        <w:r w:rsidDel="00572445">
          <w:delText xml:space="preserve">is the Jacobian of the transformation. </w:delText>
        </w:r>
      </w:del>
      <w:r>
        <w:t>In FEBio a 3-point Gaussian quadrature rule is used for the through-the-thickness integration.</w:t>
      </w:r>
    </w:p>
    <w:p w14:paraId="3190EF4E" w14:textId="77777777" w:rsidR="008C7882" w:rsidRDefault="008C7882" w:rsidP="008C7882"/>
    <w:p w14:paraId="20394127" w14:textId="524F34E4" w:rsidR="008C7882" w:rsidRPr="00B03BA8" w:rsidRDefault="008C7882" w:rsidP="008C7882">
      <w:r>
        <w:t>FEBio currently supports four</w:t>
      </w:r>
      <w:ins w:id="936" w:author="Gerard" w:date="2016-05-03T13:35:00Z">
        <w:r w:rsidR="00572445">
          <w:t>-</w:t>
        </w:r>
      </w:ins>
      <w:r>
        <w:t xml:space="preserve"> </w:t>
      </w:r>
      <w:ins w:id="937" w:author="Gerard" w:date="2016-05-03T13:35:00Z">
        <w:r w:rsidR="00572445">
          <w:t>and eight-</w:t>
        </w:r>
      </w:ins>
      <w:r>
        <w:t>node quadrilateral and three-</w:t>
      </w:r>
      <w:ins w:id="938" w:author="Gerard" w:date="2016-05-03T13:35:00Z">
        <w:r w:rsidR="00572445">
          <w:t xml:space="preserve"> and six-</w:t>
        </w:r>
      </w:ins>
      <w:r>
        <w:t>node triangular shell elements.</w:t>
      </w:r>
      <w:del w:id="939" w:author="Gerard" w:date="2016-05-03T13:35:00Z">
        <w:r w:rsidDel="00572445">
          <w:delText xml:space="preserve">  </w:delText>
        </w:r>
      </w:del>
      <w:del w:id="940" w:author="Gerard" w:date="2016-05-03T13:45:00Z">
        <w:r w:rsidDel="006B713B">
          <w:delText xml:space="preserve"> </w:delText>
        </w:r>
      </w:del>
    </w:p>
    <w:p w14:paraId="4F854963" w14:textId="77777777" w:rsidR="008C7882" w:rsidRDefault="008C7882" w:rsidP="008C7882">
      <w:pPr>
        <w:pStyle w:val="Heading3"/>
      </w:pPr>
      <w:bookmarkStart w:id="941" w:name="_Toc467221660"/>
      <w:r>
        <w:t>Quadrilateral shells</w:t>
      </w:r>
      <w:bookmarkEnd w:id="941"/>
    </w:p>
    <w:p w14:paraId="475D3B19" w14:textId="43ACE7B1" w:rsidR="008C7882" w:rsidRDefault="008C7882" w:rsidP="008C7882">
      <w:r>
        <w:t xml:space="preserve">For </w:t>
      </w:r>
      <w:ins w:id="942" w:author="Gerard" w:date="2016-05-03T13:35:00Z">
        <w:r w:rsidR="00572445">
          <w:t xml:space="preserve">four-node </w:t>
        </w:r>
      </w:ins>
      <w:r>
        <w:t>quadrilateral shells, the shape functions are given by</w:t>
      </w:r>
    </w:p>
    <w:p w14:paraId="5EB109A5" w14:textId="1C65444E" w:rsidR="008C7882" w:rsidRDefault="008C7882" w:rsidP="008C7882">
      <w:pPr>
        <w:pStyle w:val="MTDisplayEquation"/>
        <w:rPr>
          <w:ins w:id="943" w:author="Gerard" w:date="2016-05-03T13:38:00Z"/>
        </w:rPr>
      </w:pPr>
      <w:r>
        <w:tab/>
      </w:r>
      <w:r w:rsidR="00DF221F" w:rsidRPr="00DF221F">
        <w:rPr>
          <w:position w:val="-122"/>
        </w:rPr>
        <w:object w:dxaOrig="2100" w:dyaOrig="2560" w14:anchorId="5444EF58">
          <v:shape id="_x0000_i2335" type="#_x0000_t75" style="width:105pt;height:128pt" o:ole="">
            <v:imagedata r:id="rId2652" o:title=""/>
          </v:shape>
          <o:OLEObject Type="Embed" ProgID="Equation.DSMT4" ShapeID="_x0000_i2335" DrawAspect="Content" ObjectID="_1540966877" r:id="rId2653"/>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4</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ins w:id="944" w:author="steve maas" w:date="2016-09-27T12:58:00Z">
        <w:r w:rsidR="00843CC3">
          <w:rPr>
            <w:noProof/>
          </w:rPr>
          <w:instrText>26</w:instrText>
        </w:r>
      </w:ins>
      <w:ins w:id="945" w:author="Gerard" w:date="2016-05-03T13:31:00Z">
        <w:del w:id="946" w:author="steve maas" w:date="2016-09-27T11:34:00Z">
          <w:r w:rsidR="00572445" w:rsidDel="00E34B36">
            <w:rPr>
              <w:noProof/>
            </w:rPr>
            <w:delInstrText>32</w:delInstrText>
          </w:r>
        </w:del>
      </w:ins>
      <w:del w:id="947" w:author="steve maas" w:date="2016-09-27T11:34:00Z">
        <w:r w:rsidR="00122ED6" w:rsidDel="00E34B36">
          <w:rPr>
            <w:noProof/>
          </w:rPr>
          <w:delInstrText>16</w:delInstrText>
        </w:r>
      </w:del>
      <w:r w:rsidR="005232C6">
        <w:rPr>
          <w:noProof/>
        </w:rPr>
        <w:fldChar w:fldCharType="end"/>
      </w:r>
      <w:r w:rsidR="004F1C97">
        <w:instrText>)</w:instrText>
      </w:r>
      <w:r w:rsidR="004F1C97">
        <w:fldChar w:fldCharType="end"/>
      </w:r>
    </w:p>
    <w:p w14:paraId="44758BF7" w14:textId="631BCA79" w:rsidR="00572445" w:rsidRDefault="00ED4295" w:rsidP="00572445">
      <w:pPr>
        <w:rPr>
          <w:ins w:id="948" w:author="Gerard" w:date="2016-05-03T13:38:00Z"/>
        </w:rPr>
      </w:pPr>
      <w:ins w:id="949" w:author="Gerard" w:date="2016-05-03T13:38:00Z">
        <w:r>
          <w:t>Fo</w:t>
        </w:r>
        <w:r w:rsidR="00572445">
          <w:t>r eight-node quadrilateral shells the shape functions are</w:t>
        </w:r>
      </w:ins>
    </w:p>
    <w:p w14:paraId="37E1A063" w14:textId="4F7BC8E6" w:rsidR="00572445" w:rsidRDefault="00572445" w:rsidP="00572445">
      <w:pPr>
        <w:pStyle w:val="MTDisplayEquation"/>
        <w:rPr>
          <w:ins w:id="950" w:author="Gerard" w:date="2016-05-03T13:38:00Z"/>
        </w:rPr>
      </w:pPr>
      <w:ins w:id="951" w:author="Gerard" w:date="2016-05-03T13:38:00Z">
        <w:r>
          <w:lastRenderedPageBreak/>
          <w:tab/>
        </w:r>
      </w:ins>
      <w:r w:rsidR="00DF221F" w:rsidRPr="00DF221F">
        <w:rPr>
          <w:position w:val="-122"/>
        </w:rPr>
        <w:object w:dxaOrig="5740" w:dyaOrig="2560" w14:anchorId="0F939D68">
          <v:shape id="_x0000_i2336" type="#_x0000_t75" style="width:287pt;height:128pt" o:ole="">
            <v:imagedata r:id="rId2654" o:title=""/>
          </v:shape>
          <o:OLEObject Type="Embed" ProgID="Equation.DSMT4" ShapeID="_x0000_i2336" DrawAspect="Content" ObjectID="_1540966878" r:id="rId2655"/>
        </w:object>
      </w:r>
      <w:ins w:id="952" w:author="Gerard" w:date="2016-05-03T13:38:00Z">
        <w:r>
          <w:t xml:space="preserve"> </w:t>
        </w:r>
        <w:r>
          <w:tab/>
        </w:r>
        <w:r>
          <w:fldChar w:fldCharType="begin"/>
        </w:r>
        <w:r>
          <w:instrText xml:space="preserve"> MACROBUTTON MTPlaceRef \* MERGEFORMAT </w:instrText>
        </w:r>
        <w:r>
          <w:fldChar w:fldCharType="begin"/>
        </w:r>
        <w:r>
          <w:instrText xml:space="preserve"> SEQ MTEqn \h \* MERGEFORMAT </w:instrText>
        </w:r>
      </w:ins>
      <w:del w:id="953" w:author="Gerard" w:date="2016-05-03T13:38:00Z">
        <w:r>
          <w:fldChar w:fldCharType="end"/>
        </w:r>
      </w:del>
      <w:ins w:id="954" w:author="Gerard" w:date="2016-05-03T13:38:00Z">
        <w:r>
          <w:instrText>(</w:instrText>
        </w:r>
        <w:r>
          <w:fldChar w:fldCharType="begin"/>
        </w:r>
        <w:r>
          <w:instrText xml:space="preserve"> SEQ MTSec \c \* Arabic \* MERGEFORMAT </w:instrText>
        </w:r>
      </w:ins>
      <w:r>
        <w:fldChar w:fldCharType="separate"/>
      </w:r>
      <w:ins w:id="955" w:author="steve maas" w:date="2016-09-27T12:58:00Z">
        <w:r w:rsidR="00843CC3">
          <w:rPr>
            <w:noProof/>
          </w:rPr>
          <w:instrText>4</w:instrText>
        </w:r>
      </w:ins>
      <w:ins w:id="956" w:author="Gerard" w:date="2016-05-03T13:38:00Z">
        <w:r>
          <w:fldChar w:fldCharType="end"/>
        </w:r>
        <w:r>
          <w:instrText>.</w:instrText>
        </w:r>
        <w:r>
          <w:fldChar w:fldCharType="begin"/>
        </w:r>
        <w:r>
          <w:instrText xml:space="preserve"> SEQ MTEqn \c \* Arabic \* MERGEFORMAT </w:instrText>
        </w:r>
      </w:ins>
      <w:r>
        <w:fldChar w:fldCharType="separate"/>
      </w:r>
      <w:ins w:id="957" w:author="steve maas" w:date="2016-09-27T12:58:00Z">
        <w:r w:rsidR="00843CC3">
          <w:rPr>
            <w:noProof/>
          </w:rPr>
          <w:instrText>27</w:instrText>
        </w:r>
      </w:ins>
      <w:ins w:id="958" w:author="Gerard" w:date="2016-05-03T13:38:00Z">
        <w:r>
          <w:fldChar w:fldCharType="end"/>
        </w:r>
        <w:r>
          <w:instrText>)</w:instrText>
        </w:r>
        <w:r>
          <w:fldChar w:fldCharType="end"/>
        </w:r>
      </w:ins>
    </w:p>
    <w:p w14:paraId="1F6A450D" w14:textId="77777777" w:rsidR="00572445" w:rsidRPr="00572445" w:rsidRDefault="00572445">
      <w:pPr>
        <w:pPrChange w:id="959" w:author="Gerard" w:date="2016-05-03T13:38:00Z">
          <w:pPr>
            <w:pStyle w:val="MTDisplayEquation"/>
          </w:pPr>
        </w:pPrChange>
      </w:pPr>
    </w:p>
    <w:p w14:paraId="48CBD76E" w14:textId="77777777" w:rsidR="008C7882" w:rsidRDefault="008C7882" w:rsidP="008C7882">
      <w:pPr>
        <w:pStyle w:val="Heading3"/>
      </w:pPr>
      <w:bookmarkStart w:id="960" w:name="_Toc467221661"/>
      <w:r>
        <w:t>Triangular shells</w:t>
      </w:r>
      <w:bookmarkEnd w:id="960"/>
    </w:p>
    <w:p w14:paraId="17D058D5" w14:textId="47B6E8CD" w:rsidR="00572445" w:rsidRDefault="008C7882" w:rsidP="008C7882">
      <w:r>
        <w:t xml:space="preserve">For </w:t>
      </w:r>
      <w:ins w:id="961" w:author="Gerard" w:date="2016-05-03T13:45:00Z">
        <w:r w:rsidR="006B713B">
          <w:t xml:space="preserve">three-node </w:t>
        </w:r>
      </w:ins>
      <w:r>
        <w:t>triangular shell elements, the shape functions are given by</w:t>
      </w:r>
    </w:p>
    <w:p w14:paraId="6131F7DF" w14:textId="6884968E" w:rsidR="008C7882" w:rsidRDefault="008C7882" w:rsidP="008C7882">
      <w:pPr>
        <w:pStyle w:val="MTDisplayEquation"/>
      </w:pPr>
      <w:r>
        <w:tab/>
      </w:r>
      <w:r w:rsidR="00DF221F" w:rsidRPr="00DF221F">
        <w:rPr>
          <w:position w:val="-48"/>
        </w:rPr>
        <w:object w:dxaOrig="1320" w:dyaOrig="1080" w14:anchorId="6AF500DB">
          <v:shape id="_x0000_i2337" type="#_x0000_t75" style="width:66pt;height:54.5pt" o:ole="">
            <v:imagedata r:id="rId2656" o:title=""/>
          </v:shape>
          <o:OLEObject Type="Embed" ProgID="Equation.DSMT4" ShapeID="_x0000_i2337" DrawAspect="Content" ObjectID="_1540966879" r:id="rId2657"/>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4</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ins w:id="962" w:author="steve maas" w:date="2016-09-27T12:58:00Z">
        <w:r w:rsidR="00843CC3">
          <w:rPr>
            <w:noProof/>
          </w:rPr>
          <w:instrText>28</w:instrText>
        </w:r>
      </w:ins>
      <w:ins w:id="963" w:author="Gerard" w:date="2016-05-03T13:31:00Z">
        <w:del w:id="964" w:author="steve maas" w:date="2016-09-27T11:34:00Z">
          <w:r w:rsidR="00572445" w:rsidDel="00E34B36">
            <w:rPr>
              <w:noProof/>
            </w:rPr>
            <w:delInstrText>33</w:delInstrText>
          </w:r>
        </w:del>
      </w:ins>
      <w:del w:id="965" w:author="steve maas" w:date="2016-09-27T11:34:00Z">
        <w:r w:rsidR="00122ED6" w:rsidDel="00E34B36">
          <w:rPr>
            <w:noProof/>
          </w:rPr>
          <w:delInstrText>17</w:delInstrText>
        </w:r>
      </w:del>
      <w:r w:rsidR="005232C6">
        <w:rPr>
          <w:noProof/>
        </w:rPr>
        <w:fldChar w:fldCharType="end"/>
      </w:r>
      <w:r w:rsidR="004F1C97">
        <w:instrText>)</w:instrText>
      </w:r>
      <w:r w:rsidR="004F1C97">
        <w:fldChar w:fldCharType="end"/>
      </w:r>
    </w:p>
    <w:p w14:paraId="54FF13DB" w14:textId="4F0DDA9C" w:rsidR="008C7882" w:rsidRDefault="006B713B" w:rsidP="008C7882">
      <w:pPr>
        <w:rPr>
          <w:ins w:id="966" w:author="Gerard" w:date="2016-05-03T13:46:00Z"/>
        </w:rPr>
      </w:pPr>
      <w:ins w:id="967" w:author="Gerard" w:date="2016-05-03T13:45:00Z">
        <w:r>
          <w:t>For six-node triangular shell elements they are</w:t>
        </w:r>
      </w:ins>
    </w:p>
    <w:p w14:paraId="61888037" w14:textId="6DF37B55" w:rsidR="006B713B" w:rsidRDefault="006B713B">
      <w:pPr>
        <w:pStyle w:val="MTDisplayEquation"/>
        <w:rPr>
          <w:ins w:id="968" w:author="Gerard" w:date="2016-05-03T13:46:00Z"/>
        </w:rPr>
        <w:pPrChange w:id="969" w:author="Gerard" w:date="2016-05-03T13:46:00Z">
          <w:pPr/>
        </w:pPrChange>
      </w:pPr>
      <w:ins w:id="970" w:author="Gerard" w:date="2016-05-03T13:46:00Z">
        <w:r>
          <w:tab/>
        </w:r>
      </w:ins>
      <w:r w:rsidR="00DF221F" w:rsidRPr="00DF221F">
        <w:rPr>
          <w:position w:val="-72"/>
        </w:rPr>
        <w:object w:dxaOrig="3940" w:dyaOrig="1560" w14:anchorId="04DDBEDB">
          <v:shape id="_x0000_i2338" type="#_x0000_t75" style="width:197.5pt;height:78pt" o:ole="">
            <v:imagedata r:id="rId2658" o:title=""/>
          </v:shape>
          <o:OLEObject Type="Embed" ProgID="Equation.DSMT4" ShapeID="_x0000_i2338" DrawAspect="Content" ObjectID="_1540966880" r:id="rId2659"/>
        </w:object>
      </w:r>
      <w:ins w:id="971" w:author="Gerard" w:date="2016-05-03T13:46:00Z">
        <w:r>
          <w:t xml:space="preserve"> </w:t>
        </w:r>
        <w:r>
          <w:tab/>
        </w:r>
        <w:r>
          <w:fldChar w:fldCharType="begin"/>
        </w:r>
        <w:r>
          <w:instrText xml:space="preserve"> MACROBUTTON MTPlaceRef \* MERGEFORMAT </w:instrText>
        </w:r>
        <w:r>
          <w:fldChar w:fldCharType="begin"/>
        </w:r>
        <w:r>
          <w:instrText xml:space="preserve"> SEQ MTEqn \h \* MERGEFORMAT </w:instrText>
        </w:r>
      </w:ins>
      <w:del w:id="972" w:author="Gerard" w:date="2016-05-03T13:46:00Z">
        <w:r>
          <w:fldChar w:fldCharType="end"/>
        </w:r>
      </w:del>
      <w:ins w:id="973" w:author="Gerard" w:date="2016-05-03T13:46:00Z">
        <w:r>
          <w:instrText>(</w:instrText>
        </w:r>
        <w:r>
          <w:fldChar w:fldCharType="begin"/>
        </w:r>
        <w:r>
          <w:instrText xml:space="preserve"> SEQ MTSec \c \* Arabic \* MERGEFORMAT </w:instrText>
        </w:r>
      </w:ins>
      <w:r>
        <w:fldChar w:fldCharType="separate"/>
      </w:r>
      <w:ins w:id="974" w:author="steve maas" w:date="2016-09-27T12:58:00Z">
        <w:r w:rsidR="00843CC3">
          <w:rPr>
            <w:noProof/>
          </w:rPr>
          <w:instrText>4</w:instrText>
        </w:r>
      </w:ins>
      <w:ins w:id="975" w:author="Gerard" w:date="2016-05-03T13:46:00Z">
        <w:r>
          <w:fldChar w:fldCharType="end"/>
        </w:r>
        <w:r>
          <w:instrText>.</w:instrText>
        </w:r>
        <w:r>
          <w:fldChar w:fldCharType="begin"/>
        </w:r>
        <w:r>
          <w:instrText xml:space="preserve"> SEQ MTEqn \c \* Arabic \* MERGEFORMAT </w:instrText>
        </w:r>
      </w:ins>
      <w:r>
        <w:fldChar w:fldCharType="separate"/>
      </w:r>
      <w:ins w:id="976" w:author="steve maas" w:date="2016-09-27T12:58:00Z">
        <w:r w:rsidR="00843CC3">
          <w:rPr>
            <w:noProof/>
          </w:rPr>
          <w:instrText>29</w:instrText>
        </w:r>
      </w:ins>
      <w:ins w:id="977" w:author="Gerard" w:date="2016-05-03T13:46:00Z">
        <w:r>
          <w:fldChar w:fldCharType="end"/>
        </w:r>
        <w:r>
          <w:instrText>)</w:instrText>
        </w:r>
        <w:r>
          <w:fldChar w:fldCharType="end"/>
        </w:r>
      </w:ins>
    </w:p>
    <w:p w14:paraId="549E3C19" w14:textId="77777777" w:rsidR="006B713B" w:rsidRDefault="006B713B" w:rsidP="008C7882"/>
    <w:p w14:paraId="58A99D56" w14:textId="77777777" w:rsidR="008C7882" w:rsidRPr="005B2032" w:rsidRDefault="008C7882" w:rsidP="008C7882"/>
    <w:p w14:paraId="7E05D1D7" w14:textId="70829E70" w:rsidR="008C7882" w:rsidRDefault="00AC757C" w:rsidP="008C7882">
      <w:pPr>
        <w:pStyle w:val="Caption"/>
        <w:jc w:val="center"/>
      </w:pPr>
      <w:ins w:id="978" w:author="Gerard" w:date="2016-05-03T13:58:00Z">
        <w:r>
          <w:rPr>
            <w:noProof/>
          </w:rPr>
          <w:drawing>
            <wp:inline distT="0" distB="0" distL="0" distR="0" wp14:anchorId="6EB7B4D7" wp14:editId="03AD6599">
              <wp:extent cx="3141345" cy="2942590"/>
              <wp:effectExtent l="25400" t="25400" r="33655" b="29210"/>
              <wp:docPr id="6507" name="Picture 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7"/>
                      <pic:cNvPicPr>
                        <a:picLocks noChangeAspect="1" noChangeArrowheads="1"/>
                      </pic:cNvPicPr>
                    </pic:nvPicPr>
                    <pic:blipFill>
                      <a:blip r:embed="rId2660">
                        <a:extLst>
                          <a:ext uri="{28A0092B-C50C-407E-A947-70E740481C1C}">
                            <a14:useLocalDpi xmlns:a14="http://schemas.microsoft.com/office/drawing/2010/main" val="0"/>
                          </a:ext>
                        </a:extLst>
                      </a:blip>
                      <a:srcRect/>
                      <a:stretch>
                        <a:fillRect/>
                      </a:stretch>
                    </pic:blipFill>
                    <pic:spPr bwMode="auto">
                      <a:xfrm>
                        <a:off x="0" y="0"/>
                        <a:ext cx="3141345" cy="2942590"/>
                      </a:xfrm>
                      <a:prstGeom prst="rect">
                        <a:avLst/>
                      </a:prstGeom>
                      <a:noFill/>
                      <a:ln>
                        <a:solidFill>
                          <a:schemeClr val="tx1"/>
                        </a:solidFill>
                      </a:ln>
                    </pic:spPr>
                  </pic:pic>
                </a:graphicData>
              </a:graphic>
            </wp:inline>
          </w:drawing>
        </w:r>
        <w:r w:rsidRPr="00AC757C">
          <w:rPr>
            <w:noProof/>
          </w:rPr>
          <w:t xml:space="preserve"> </w:t>
        </w:r>
      </w:ins>
      <w:del w:id="979" w:author="Gerard" w:date="2016-05-03T13:58:00Z">
        <w:r w:rsidR="0087434A" w:rsidDel="00AC757C">
          <w:rPr>
            <w:noProof/>
          </w:rPr>
          <w:drawing>
            <wp:inline distT="0" distB="0" distL="0" distR="0" wp14:anchorId="1177A79B" wp14:editId="5E051E8E">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661">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del>
    </w:p>
    <w:p w14:paraId="405030FF" w14:textId="1103BED6" w:rsidR="008C7882" w:rsidRPr="00C97806" w:rsidRDefault="008C7882" w:rsidP="00FD7660">
      <w:pPr>
        <w:pStyle w:val="Caption"/>
        <w:jc w:val="center"/>
      </w:pPr>
      <w:r>
        <w:t xml:space="preserve">Figure </w:t>
      </w:r>
      <w:r w:rsidR="005232C6">
        <w:fldChar w:fldCharType="begin"/>
      </w:r>
      <w:r w:rsidR="005232C6">
        <w:instrText xml:space="preserve"> STYLEREF 1 \s </w:instrText>
      </w:r>
      <w:r w:rsidR="005232C6">
        <w:fldChar w:fldCharType="separate"/>
      </w:r>
      <w:r w:rsidR="00843CC3">
        <w:rPr>
          <w:noProof/>
        </w:rPr>
        <w:t>4</w:t>
      </w:r>
      <w:r w:rsidR="005232C6">
        <w:rPr>
          <w:noProof/>
        </w:rPr>
        <w:fldChar w:fldCharType="end"/>
      </w:r>
      <w:r w:rsidR="00AB0524">
        <w:noBreakHyphen/>
      </w:r>
      <w:r w:rsidR="005232C6">
        <w:fldChar w:fldCharType="begin"/>
      </w:r>
      <w:r w:rsidR="005232C6">
        <w:instrText xml:space="preserve"> SEQ Figure \* ARABIC \s 1 </w:instrText>
      </w:r>
      <w:r w:rsidR="005232C6">
        <w:fldChar w:fldCharType="separate"/>
      </w:r>
      <w:r w:rsidR="00843CC3">
        <w:rPr>
          <w:noProof/>
        </w:rPr>
        <w:t>3</w:t>
      </w:r>
      <w:r w:rsidR="005232C6">
        <w:rPr>
          <w:noProof/>
        </w:rPr>
        <w:fldChar w:fldCharType="end"/>
      </w:r>
      <w:r>
        <w:t>. Different shell elements available in FEBio</w:t>
      </w:r>
    </w:p>
    <w:p w14:paraId="5F748545" w14:textId="77777777" w:rsidR="008C7882" w:rsidRPr="00C97806" w:rsidDel="00AC757C" w:rsidRDefault="008C7882" w:rsidP="008C7882">
      <w:pPr>
        <w:rPr>
          <w:del w:id="980" w:author="Gerard" w:date="2016-05-03T13:58:00Z"/>
        </w:rPr>
      </w:pPr>
    </w:p>
    <w:p w14:paraId="142991B8" w14:textId="77777777" w:rsidR="008C7882" w:rsidRPr="00C97806" w:rsidDel="00AC757C" w:rsidRDefault="008C7882" w:rsidP="008C7882">
      <w:pPr>
        <w:rPr>
          <w:del w:id="981" w:author="Gerard" w:date="2016-05-03T13:58:00Z"/>
        </w:rPr>
      </w:pPr>
    </w:p>
    <w:p w14:paraId="19C7F7AB" w14:textId="77777777" w:rsidR="008C7882" w:rsidRDefault="008C7882" w:rsidP="008C7882"/>
    <w:p w14:paraId="27751AF6" w14:textId="77777777" w:rsidR="008C7882" w:rsidRDefault="008C7882" w:rsidP="008C7882">
      <w:pPr>
        <w:pStyle w:val="Heading1"/>
      </w:pPr>
      <w:r>
        <w:br w:type="page"/>
      </w:r>
      <w:bookmarkStart w:id="982" w:name="_Ref172970092"/>
      <w:bookmarkStart w:id="983" w:name="_Toc467221662"/>
      <w:r>
        <w:lastRenderedPageBreak/>
        <w:t>Constitutive Models</w:t>
      </w:r>
      <w:bookmarkEnd w:id="982"/>
      <w:bookmarkEnd w:id="983"/>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\r 5 \h \* MERGEFORMAT </w:instrText>
      </w:r>
      <w:r w:rsidR="0050564A">
        <w:fldChar w:fldCharType="end"/>
      </w:r>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843CC3">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984" w:name="_Ref172102939"/>
      <w:bookmarkStart w:id="985" w:name="_Toc467221663"/>
      <w:r>
        <w:t>Linear Elasticity</w:t>
      </w:r>
      <w:bookmarkEnd w:id="984"/>
      <w:bookmarkEnd w:id="985"/>
    </w:p>
    <w:p w14:paraId="6328BE0B" w14:textId="765A347A" w:rsidR="008C7882" w:rsidRDefault="008C7882" w:rsidP="008C7882">
      <w:r>
        <w:t xml:space="preserve">In the theory of linear elasticity the Cauchy stress tensor is a linear function of the small strain tensor </w:t>
      </w:r>
      <w:r w:rsidR="00DF221F" w:rsidRPr="00DF221F">
        <w:rPr>
          <w:position w:val="-6"/>
        </w:rPr>
        <w:object w:dxaOrig="180" w:dyaOrig="220" w14:anchorId="10BD96DB">
          <v:shape id="_x0000_i2339" type="#_x0000_t75" style="width:9pt;height:11pt" o:ole="">
            <v:imagedata r:id="rId2662" o:title=""/>
          </v:shape>
          <o:OLEObject Type="Embed" ProgID="Equation.DSMT4" ShapeID="_x0000_i2339" DrawAspect="Content" ObjectID="_1540966881" r:id="rId2663"/>
        </w:object>
      </w:r>
      <w:r>
        <w:t>:</w:t>
      </w:r>
    </w:p>
    <w:p w14:paraId="2D0F987E" w14:textId="695A1C9A" w:rsidR="008C7882" w:rsidRDefault="008C7882" w:rsidP="008C7882">
      <w:pPr>
        <w:pStyle w:val="MTDisplayEquation"/>
      </w:pPr>
      <w:r>
        <w:tab/>
      </w:r>
      <w:r w:rsidR="00DF221F" w:rsidRPr="00DF221F">
        <w:rPr>
          <w:position w:val="-6"/>
        </w:rPr>
        <w:object w:dxaOrig="840" w:dyaOrig="220" w14:anchorId="62E191BF">
          <v:shape id="_x0000_i2340" type="#_x0000_t75" style="width:42pt;height:11pt" o:ole="">
            <v:imagedata r:id="rId2664" o:title=""/>
          </v:shape>
          <o:OLEObject Type="Embed" ProgID="Equation.DSMT4" ShapeID="_x0000_i2340" DrawAspect="Content" ObjectID="_1540966882" r:id="rId2665"/>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1</w:instrText>
      </w:r>
      <w:r w:rsidR="005232C6">
        <w:rPr>
          <w:noProof/>
        </w:rPr>
        <w:fldChar w:fldCharType="end"/>
      </w:r>
      <w:r w:rsidR="004F1C97">
        <w:instrText>)</w:instrText>
      </w:r>
      <w:r w:rsidR="004F1C97">
        <w:fldChar w:fldCharType="end"/>
      </w:r>
    </w:p>
    <w:p w14:paraId="4A59F436" w14:textId="21CFA000" w:rsidR="008C7882" w:rsidRDefault="008C7882" w:rsidP="008C7882">
      <w:pPr>
        <w:pStyle w:val="MTDisplayEquation"/>
      </w:pPr>
      <w:r>
        <w:t>Here,</w:t>
      </w:r>
      <w:r w:rsidR="00DF221F" w:rsidRPr="00025957">
        <w:rPr>
          <w:position w:val="-4"/>
        </w:rPr>
        <w:object w:dxaOrig="200" w:dyaOrig="200" w14:anchorId="1DC79F01">
          <v:shape id="_x0000_i2341" type="#_x0000_t75" style="width:10pt;height:10pt" o:ole="">
            <v:imagedata r:id="rId2666" o:title=""/>
          </v:shape>
          <o:OLEObject Type="Embed" ProgID="Equation.DSMT4" ShapeID="_x0000_i2341" DrawAspect="Content" ObjectID="_1540966883" r:id="rId2667"/>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DF221F" w:rsidRPr="00DF221F">
        <w:rPr>
          <w:position w:val="-10"/>
        </w:rPr>
        <w:object w:dxaOrig="1980" w:dyaOrig="360" w14:anchorId="19F78E52">
          <v:shape id="_x0000_i2342" type="#_x0000_t75" style="width:99pt;height:18.5pt" o:ole="">
            <v:imagedata r:id="rId2668" o:title=""/>
          </v:shape>
          <o:OLEObject Type="Embed" ProgID="Equation.DSMT4" ShapeID="_x0000_i2342" DrawAspect="Content" ObjectID="_1540966884" r:id="rId2669"/>
        </w:object>
      </w:r>
      <w:r w:rsidR="00DC47AD">
        <w:t>, or equivalently,</w:t>
      </w:r>
    </w:p>
    <w:p w14:paraId="77FA9EAB" w14:textId="020BAA48" w:rsidR="008C7882" w:rsidRDefault="008C7882" w:rsidP="008C7882">
      <w:pPr>
        <w:pStyle w:val="MTDisplayEquation"/>
      </w:pPr>
      <w:r>
        <w:tab/>
      </w:r>
      <w:r w:rsidR="00DF221F" w:rsidRPr="00DF221F">
        <w:rPr>
          <w:position w:val="-16"/>
        </w:rPr>
        <w:object w:dxaOrig="3040" w:dyaOrig="440" w14:anchorId="286C0971">
          <v:shape id="_x0000_i2343" type="#_x0000_t75" style="width:152.5pt;height:22pt" o:ole="">
            <v:imagedata r:id="rId2670" o:title=""/>
          </v:shape>
          <o:OLEObject Type="Embed" ProgID="Equation.DSMT4" ShapeID="_x0000_i2343" DrawAspect="Content" ObjectID="_1540966885" r:id="rId2671"/>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2</w:instrText>
      </w:r>
      <w:r w:rsidR="005232C6">
        <w:rPr>
          <w:noProof/>
        </w:rPr>
        <w:fldChar w:fldCharType="end"/>
      </w:r>
      <w:r w:rsidR="004F1C97">
        <w:instrText>)</w:instrText>
      </w:r>
      <w:r w:rsidR="004F1C97">
        <w:fldChar w:fldCharType="end"/>
      </w:r>
    </w:p>
    <w:p w14:paraId="64A60B44" w14:textId="66480BE0" w:rsidR="008C7882" w:rsidRDefault="008C7882" w:rsidP="008C7882">
      <w:r>
        <w:t xml:space="preserve">The material coefficients </w:t>
      </w:r>
      <w:r w:rsidR="00DF221F" w:rsidRPr="00DF221F">
        <w:rPr>
          <w:position w:val="-6"/>
        </w:rPr>
        <w:object w:dxaOrig="220" w:dyaOrig="279" w14:anchorId="32962416">
          <v:shape id="_x0000_i2344" type="#_x0000_t75" style="width:11pt;height:14pt" o:ole="">
            <v:imagedata r:id="rId2672" o:title=""/>
          </v:shape>
          <o:OLEObject Type="Embed" ProgID="Equation.DSMT4" ShapeID="_x0000_i2344" DrawAspect="Content" ObjectID="_1540966886" r:id="rId2673"/>
        </w:object>
      </w:r>
      <w:r w:rsidR="00190B2E">
        <w:t xml:space="preserve"> </w:t>
      </w:r>
      <w:r>
        <w:t xml:space="preserve">and </w:t>
      </w:r>
      <w:r w:rsidR="00DF221F" w:rsidRPr="00DF221F">
        <w:rPr>
          <w:position w:val="-10"/>
        </w:rPr>
        <w:object w:dxaOrig="240" w:dyaOrig="260" w14:anchorId="5EDD629F">
          <v:shape id="_x0000_i2345" type="#_x0000_t75" style="width:12pt;height:12.5pt" o:ole="">
            <v:imagedata r:id="rId2674" o:title=""/>
          </v:shape>
          <o:OLEObject Type="Embed" ProgID="Equation.DSMT4" ShapeID="_x0000_i2345" DrawAspect="Content" ObjectID="_1540966887" r:id="rId2675"/>
        </w:object>
      </w:r>
      <w:r>
        <w:t>are known as the Lamé parameters. Using this equation, the stress-strain relationship can be written as</w:t>
      </w:r>
    </w:p>
    <w:p w14:paraId="510B275D" w14:textId="63A51AF6" w:rsidR="008C7882" w:rsidRDefault="008C7882" w:rsidP="008C7882">
      <w:pPr>
        <w:pStyle w:val="MTDisplayEquation"/>
      </w:pPr>
      <w:r>
        <w:tab/>
      </w:r>
      <w:r w:rsidR="00DF221F" w:rsidRPr="00DF221F">
        <w:rPr>
          <w:position w:val="-14"/>
        </w:rPr>
        <w:object w:dxaOrig="1900" w:dyaOrig="380" w14:anchorId="4D18B4B4">
          <v:shape id="_x0000_i2346" type="#_x0000_t75" style="width:95.5pt;height:18.5pt" o:ole="">
            <v:imagedata r:id="rId2676" o:title=""/>
          </v:shape>
          <o:OLEObject Type="Embed" ProgID="Equation.DSMT4" ShapeID="_x0000_i2346" DrawAspect="Content" ObjectID="_1540966888" r:id="rId2677"/>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3</w:instrText>
      </w:r>
      <w:r w:rsidR="005232C6">
        <w:rPr>
          <w:noProof/>
        </w:rPr>
        <w:fldChar w:fldCharType="end"/>
      </w:r>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24081D75" w:rsidR="008C7882" w:rsidRDefault="008C7882" w:rsidP="008C7882">
      <w:pPr>
        <w:pStyle w:val="MTDisplayEquation"/>
      </w:pPr>
      <w:r>
        <w:tab/>
      </w:r>
      <w:r w:rsidR="00DF221F" w:rsidRPr="00DF221F">
        <w:rPr>
          <w:position w:val="-212"/>
        </w:rPr>
        <w:object w:dxaOrig="5140" w:dyaOrig="2380" w14:anchorId="2EF61F0A">
          <v:shape id="_x0000_i2347" type="#_x0000_t75" style="width:257.5pt;height:119pt" o:ole="">
            <v:imagedata r:id="rId2678" o:title=""/>
          </v:shape>
          <o:OLEObject Type="Embed" ProgID="Equation.DSMT4" ShapeID="_x0000_i2347" DrawAspect="Content" ObjectID="_1540966889" r:id="rId2679"/>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w:instrText>
      </w:r>
      <w:r w:rsidR="005232C6">
        <w:instrText xml:space="preserve">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4</w:instrText>
      </w:r>
      <w:r w:rsidR="005232C6">
        <w:rPr>
          <w:noProof/>
        </w:rPr>
        <w:fldChar w:fldCharType="end"/>
      </w:r>
      <w:r w:rsidR="004F1C97">
        <w:instrText>)</w:instrText>
      </w:r>
      <w:r w:rsidR="004F1C97">
        <w:fldChar w:fldCharType="end"/>
      </w:r>
    </w:p>
    <w:p w14:paraId="081CDB0B" w14:textId="77777777" w:rsidR="008C7882" w:rsidRDefault="008C7882" w:rsidP="008C7882"/>
    <w:p w14:paraId="560BE373" w14:textId="2856733A" w:rsidR="008C7882" w:rsidRDefault="008C7882" w:rsidP="00FD7660">
      <w:r>
        <w:t xml:space="preserve">The </w:t>
      </w:r>
      <w:r w:rsidR="00190B2E">
        <w:t xml:space="preserve">shear </w:t>
      </w:r>
      <w:r>
        <w:t xml:space="preserve">strain measures </w:t>
      </w:r>
      <w:r w:rsidR="00DF221F" w:rsidRPr="00DF221F">
        <w:rPr>
          <w:position w:val="-14"/>
        </w:rPr>
        <w:object w:dxaOrig="859" w:dyaOrig="380" w14:anchorId="69BED5CE">
          <v:shape id="_x0000_i2348" type="#_x0000_t75" style="width:42.5pt;height:18.5pt" o:ole="">
            <v:imagedata r:id="rId2680" o:title=""/>
          </v:shape>
          <o:OLEObject Type="Embed" ProgID="Equation.DSMT4" ShapeID="_x0000_i2348" DrawAspect="Content" ObjectID="_1540966890" r:id="rId2681"/>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0E59840B"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DF221F" w:rsidRPr="00DF221F">
        <w:rPr>
          <w:position w:val="-6"/>
        </w:rPr>
        <w:object w:dxaOrig="200" w:dyaOrig="220" w14:anchorId="01B32312">
          <v:shape id="_x0000_i2349" type="#_x0000_t75" style="width:10pt;height:11pt" o:ole="">
            <v:imagedata r:id="rId2682" o:title=""/>
          </v:shape>
          <o:OLEObject Type="Embed" ProgID="Equation.DSMT4" ShapeID="_x0000_i2349" DrawAspect="Content" ObjectID="_1540966891" r:id="rId2683"/>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1167E037" w:rsidR="008C7882" w:rsidRDefault="00DF221F" w:rsidP="00DF221F">
            <w:r w:rsidRPr="00DF221F">
              <w:rPr>
                <w:position w:val="-10"/>
              </w:rPr>
              <w:object w:dxaOrig="460" w:dyaOrig="320" w14:anchorId="7D888ABB">
                <v:shape id="_x0000_i2350" type="#_x0000_t75" style="width:23.5pt;height:16pt" o:ole="">
                  <v:imagedata r:id="rId2684" o:title=""/>
                </v:shape>
                <o:OLEObject Type="Embed" ProgID="Equation.DSMT4" ShapeID="_x0000_i2350" DrawAspect="Content" ObjectID="_1540966892" r:id="rId2685"/>
              </w:object>
            </w:r>
          </w:p>
        </w:tc>
        <w:tc>
          <w:tcPr>
            <w:tcW w:w="2214" w:type="dxa"/>
            <w:shd w:val="clear" w:color="auto" w:fill="auto"/>
          </w:tcPr>
          <w:p w14:paraId="5F8FE25B" w14:textId="33A5BBC6" w:rsidR="008C7882" w:rsidRDefault="00DF221F" w:rsidP="00DF221F">
            <w:r w:rsidRPr="00DF221F">
              <w:rPr>
                <w:position w:val="-10"/>
              </w:rPr>
              <w:object w:dxaOrig="460" w:dyaOrig="320" w14:anchorId="539C8244">
                <v:shape id="_x0000_i2351" type="#_x0000_t75" style="width:23.5pt;height:16pt" o:ole="">
                  <v:imagedata r:id="rId2686" o:title=""/>
                </v:shape>
                <o:OLEObject Type="Embed" ProgID="Equation.DSMT4" ShapeID="_x0000_i2351" DrawAspect="Content" ObjectID="_1540966893" r:id="rId2687"/>
              </w:object>
            </w:r>
          </w:p>
        </w:tc>
        <w:tc>
          <w:tcPr>
            <w:tcW w:w="2214" w:type="dxa"/>
            <w:shd w:val="clear" w:color="auto" w:fill="auto"/>
          </w:tcPr>
          <w:p w14:paraId="2DEBAF07" w14:textId="003E6880" w:rsidR="008C7882" w:rsidRDefault="00DF221F" w:rsidP="00DF221F">
            <w:r w:rsidRPr="00DF221F">
              <w:rPr>
                <w:position w:val="-10"/>
              </w:rPr>
              <w:object w:dxaOrig="540" w:dyaOrig="320" w14:anchorId="0C14FC72">
                <v:shape id="_x0000_i2352" type="#_x0000_t75" style="width:27pt;height:16pt" o:ole="">
                  <v:imagedata r:id="rId2688" o:title=""/>
                </v:shape>
                <o:OLEObject Type="Embed" ProgID="Equation.DSMT4" ShapeID="_x0000_i2352" DrawAspect="Content" ObjectID="_1540966894" r:id="rId2689"/>
              </w:object>
            </w:r>
          </w:p>
        </w:tc>
      </w:tr>
      <w:tr w:rsidR="008C7882" w14:paraId="10075672" w14:textId="77777777" w:rsidTr="00FE38CD">
        <w:tc>
          <w:tcPr>
            <w:tcW w:w="2214" w:type="dxa"/>
            <w:shd w:val="clear" w:color="auto" w:fill="auto"/>
          </w:tcPr>
          <w:p w14:paraId="1A610642" w14:textId="188CA206" w:rsidR="008C7882" w:rsidRDefault="00DF221F" w:rsidP="00DF221F">
            <w:r w:rsidRPr="00DF221F">
              <w:rPr>
                <w:position w:val="-10"/>
              </w:rPr>
              <w:object w:dxaOrig="460" w:dyaOrig="320" w14:anchorId="0DE534BD">
                <v:shape id="_x0000_i2353" type="#_x0000_t75" style="width:23.5pt;height:16pt" o:ole="">
                  <v:imagedata r:id="rId2690" o:title=""/>
                </v:shape>
                <o:OLEObject Type="Embed" ProgID="Equation.DSMT4" ShapeID="_x0000_i2353" DrawAspect="Content" ObjectID="_1540966895" r:id="rId2691"/>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5F67354A" w:rsidR="008C7882" w:rsidRDefault="00DF221F" w:rsidP="00DF221F">
            <w:r w:rsidRPr="00DF221F">
              <w:rPr>
                <w:position w:val="-64"/>
              </w:rPr>
              <w:object w:dxaOrig="2000" w:dyaOrig="1400" w14:anchorId="0A3798DF">
                <v:shape id="_x0000_i2354" type="#_x0000_t75" style="width:99.5pt;height:69.5pt" o:ole="">
                  <v:imagedata r:id="rId2692" o:title=""/>
                </v:shape>
                <o:OLEObject Type="Embed" ProgID="Equation.DSMT4" ShapeID="_x0000_i2354" DrawAspect="Content" ObjectID="_1540966896" r:id="rId2693"/>
              </w:object>
            </w:r>
          </w:p>
        </w:tc>
        <w:tc>
          <w:tcPr>
            <w:tcW w:w="2214" w:type="dxa"/>
            <w:shd w:val="clear" w:color="auto" w:fill="auto"/>
          </w:tcPr>
          <w:p w14:paraId="6A3BB7CE" w14:textId="7E56F8A9" w:rsidR="008C7882" w:rsidRDefault="00DF221F" w:rsidP="00DF221F">
            <w:r w:rsidRPr="00DF221F">
              <w:rPr>
                <w:position w:val="-58"/>
              </w:rPr>
              <w:object w:dxaOrig="1300" w:dyaOrig="1280" w14:anchorId="207C6E02">
                <v:shape id="_x0000_i2355" type="#_x0000_t75" style="width:65.5pt;height:63.5pt" o:ole="">
                  <v:imagedata r:id="rId2694" o:title=""/>
                </v:shape>
                <o:OLEObject Type="Embed" ProgID="Equation.DSMT4" ShapeID="_x0000_i2355" DrawAspect="Content" ObjectID="_1540966897" r:id="rId2695"/>
              </w:object>
            </w:r>
          </w:p>
        </w:tc>
      </w:tr>
      <w:tr w:rsidR="008C7882" w14:paraId="43E91CD4" w14:textId="77777777" w:rsidTr="00FE38CD">
        <w:tc>
          <w:tcPr>
            <w:tcW w:w="2214" w:type="dxa"/>
            <w:shd w:val="clear" w:color="auto" w:fill="auto"/>
          </w:tcPr>
          <w:p w14:paraId="048C0984" w14:textId="3DF4E52C" w:rsidR="008C7882" w:rsidRDefault="00DF221F" w:rsidP="00DF221F">
            <w:r w:rsidRPr="00DF221F">
              <w:rPr>
                <w:position w:val="-10"/>
              </w:rPr>
              <w:object w:dxaOrig="460" w:dyaOrig="320" w14:anchorId="629018BC">
                <v:shape id="_x0000_i2356" type="#_x0000_t75" style="width:23.5pt;height:16pt" o:ole="">
                  <v:imagedata r:id="rId2696" o:title=""/>
                </v:shape>
                <o:OLEObject Type="Embed" ProgID="Equation.DSMT4" ShapeID="_x0000_i2356" DrawAspect="Content" ObjectID="_1540966898" r:id="rId2697"/>
              </w:object>
            </w:r>
          </w:p>
        </w:tc>
        <w:tc>
          <w:tcPr>
            <w:tcW w:w="2214" w:type="dxa"/>
            <w:shd w:val="clear" w:color="auto" w:fill="auto"/>
          </w:tcPr>
          <w:p w14:paraId="0B55C5FA" w14:textId="11B1F0B4" w:rsidR="008C7882" w:rsidRDefault="00DF221F" w:rsidP="00DF221F">
            <w:r w:rsidRPr="00DF221F">
              <w:rPr>
                <w:position w:val="-66"/>
              </w:rPr>
              <w:object w:dxaOrig="1840" w:dyaOrig="1440" w14:anchorId="2B23E15E">
                <v:shape id="_x0000_i2357" type="#_x0000_t75" style="width:92pt;height:1in" o:ole="">
                  <v:imagedata r:id="rId2698" o:title=""/>
                </v:shape>
                <o:OLEObject Type="Embed" ProgID="Equation.DSMT4" ShapeID="_x0000_i2357" DrawAspect="Content" ObjectID="_1540966899" r:id="rId2699"/>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7AC2E449" w:rsidR="008C7882" w:rsidRDefault="00DF221F" w:rsidP="00DF221F">
            <w:r w:rsidRPr="00DF221F">
              <w:rPr>
                <w:position w:val="-42"/>
              </w:rPr>
              <w:object w:dxaOrig="1219" w:dyaOrig="960" w14:anchorId="0BCB58E0">
                <v:shape id="_x0000_i2358" type="#_x0000_t75" style="width:61pt;height:48pt" o:ole="">
                  <v:imagedata r:id="rId2700" o:title=""/>
                </v:shape>
                <o:OLEObject Type="Embed" ProgID="Equation.DSMT4" ShapeID="_x0000_i2358" DrawAspect="Content" ObjectID="_1540966900" r:id="rId2701"/>
              </w:object>
            </w:r>
          </w:p>
        </w:tc>
      </w:tr>
      <w:tr w:rsidR="008C7882" w14:paraId="74D4498C" w14:textId="77777777" w:rsidTr="00FE38CD">
        <w:tc>
          <w:tcPr>
            <w:tcW w:w="2214" w:type="dxa"/>
            <w:shd w:val="clear" w:color="auto" w:fill="auto"/>
          </w:tcPr>
          <w:p w14:paraId="6103CBAD" w14:textId="6DB2A38D" w:rsidR="008C7882" w:rsidRDefault="00DF221F" w:rsidP="00DF221F">
            <w:r w:rsidRPr="00DF221F">
              <w:rPr>
                <w:position w:val="-10"/>
              </w:rPr>
              <w:object w:dxaOrig="540" w:dyaOrig="320" w14:anchorId="682142CD">
                <v:shape id="_x0000_i2359" type="#_x0000_t75" style="width:27pt;height:16pt" o:ole="">
                  <v:imagedata r:id="rId2702" o:title=""/>
                </v:shape>
                <o:OLEObject Type="Embed" ProgID="Equation.DSMT4" ShapeID="_x0000_i2359" DrawAspect="Content" ObjectID="_1540966901" r:id="rId2703"/>
              </w:object>
            </w:r>
          </w:p>
        </w:tc>
        <w:tc>
          <w:tcPr>
            <w:tcW w:w="2214" w:type="dxa"/>
            <w:shd w:val="clear" w:color="auto" w:fill="auto"/>
          </w:tcPr>
          <w:p w14:paraId="69A9A3CE" w14:textId="0778B3B3" w:rsidR="008C7882" w:rsidRDefault="00DF221F" w:rsidP="00DF221F">
            <w:r w:rsidRPr="00DF221F">
              <w:rPr>
                <w:position w:val="-66"/>
              </w:rPr>
              <w:object w:dxaOrig="1380" w:dyaOrig="1440" w14:anchorId="717830F3">
                <v:shape id="_x0000_i2360" type="#_x0000_t75" style="width:69pt;height:1in" o:ole="">
                  <v:imagedata r:id="rId2704" o:title=""/>
                </v:shape>
                <o:OLEObject Type="Embed" ProgID="Equation.DSMT4" ShapeID="_x0000_i2360" DrawAspect="Content" ObjectID="_1540966902" r:id="rId2705"/>
              </w:object>
            </w:r>
          </w:p>
        </w:tc>
        <w:tc>
          <w:tcPr>
            <w:tcW w:w="2214" w:type="dxa"/>
            <w:shd w:val="clear" w:color="auto" w:fill="auto"/>
          </w:tcPr>
          <w:p w14:paraId="2BFE0E9F" w14:textId="606EBAD4" w:rsidR="008C7882" w:rsidRDefault="00DF221F" w:rsidP="00DF221F">
            <w:r w:rsidRPr="00DF221F">
              <w:rPr>
                <w:position w:val="-42"/>
              </w:rPr>
              <w:object w:dxaOrig="1219" w:dyaOrig="960" w14:anchorId="29FE9C41">
                <v:shape id="_x0000_i2361" type="#_x0000_t75" style="width:61pt;height:48pt" o:ole="">
                  <v:imagedata r:id="rId2706" o:title=""/>
                </v:shape>
                <o:OLEObject Type="Embed" ProgID="Equation.DSMT4" ShapeID="_x0000_i2361" DrawAspect="Content" ObjectID="_1540966903" r:id="rId2707"/>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2EF7A527" w:rsidR="00C420FD" w:rsidRDefault="00C420FD" w:rsidP="00C420FD">
      <w:pPr>
        <w:pStyle w:val="MTDisplayEquation"/>
      </w:pPr>
      <w:r>
        <w:tab/>
      </w:r>
      <w:r w:rsidR="00DF221F" w:rsidRPr="00DF221F">
        <w:rPr>
          <w:position w:val="-6"/>
        </w:rPr>
        <w:object w:dxaOrig="999" w:dyaOrig="279" w14:anchorId="20BA3A3D">
          <v:shape id="_x0000_i2362" type="#_x0000_t75" style="width:50pt;height:14pt" o:ole="">
            <v:imagedata r:id="rId2708" o:title=""/>
          </v:shape>
          <o:OLEObject Type="Embed" ProgID="Equation.DSMT4" ShapeID="_x0000_i2362" DrawAspect="Content" ObjectID="_1540966904" r:id="rId2709"/>
        </w:object>
      </w:r>
      <w:r w:rsidR="000A0A53">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5</w:instrText>
      </w:r>
      <w:r w:rsidR="005232C6">
        <w:rPr>
          <w:noProof/>
        </w:rPr>
        <w:fldChar w:fldCharType="end"/>
      </w:r>
      <w:r w:rsidR="004F1C97">
        <w:instrText>)</w:instrText>
      </w:r>
      <w:r w:rsidR="004F1C97">
        <w:fldChar w:fldCharType="end"/>
      </w:r>
    </w:p>
    <w:p w14:paraId="79D1830A" w14:textId="119BCAE5" w:rsidR="00C420FD" w:rsidRPr="00C420FD" w:rsidRDefault="00C420FD" w:rsidP="00C420FD">
      <w:pPr>
        <w:pStyle w:val="MTDisplayEquation"/>
      </w:pPr>
      <w:r>
        <w:tab/>
      </w:r>
      <w:r w:rsidR="00DF221F" w:rsidRPr="00DF221F">
        <w:rPr>
          <w:position w:val="-6"/>
        </w:rPr>
        <w:object w:dxaOrig="1200" w:dyaOrig="279" w14:anchorId="66BC1A05">
          <v:shape id="_x0000_i2363" type="#_x0000_t75" style="width:60pt;height:14pt" o:ole="">
            <v:imagedata r:id="rId2710" o:title=""/>
          </v:shape>
          <o:OLEObject Type="Embed" ProgID="Equation.DSMT4" ShapeID="_x0000_i2363" DrawAspect="Content" ObjectID="_1540966905" r:id="rId2711"/>
        </w:object>
      </w:r>
      <w:r w:rsidR="000A0A53">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6</w:instrText>
      </w:r>
      <w:r w:rsidR="005232C6">
        <w:rPr>
          <w:noProof/>
        </w:rPr>
        <w:fldChar w:fldCharType="end"/>
      </w:r>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1875CA51" w:rsidR="008C7882" w:rsidRDefault="008C7882" w:rsidP="008C7882">
      <w:pPr>
        <w:pStyle w:val="MTDisplayEquation"/>
      </w:pPr>
      <w:r>
        <w:tab/>
      </w:r>
      <w:r w:rsidR="00DF221F" w:rsidRPr="00DF221F">
        <w:rPr>
          <w:position w:val="-24"/>
        </w:rPr>
        <w:object w:dxaOrig="1340" w:dyaOrig="620" w14:anchorId="2A2217A9">
          <v:shape id="_x0000_i2364" type="#_x0000_t75" style="width:67pt;height:31pt" o:ole="">
            <v:imagedata r:id="rId2712" o:title=""/>
          </v:shape>
          <o:OLEObject Type="Embed" ProgID="Equation.DSMT4" ShapeID="_x0000_i2364" DrawAspect="Content" ObjectID="_1540966906" r:id="rId2713"/>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bookmarkStart w:id="986" w:name="ZEqnNum907167"/>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7</w:instrText>
      </w:r>
      <w:r w:rsidR="005232C6">
        <w:rPr>
          <w:noProof/>
        </w:rPr>
        <w:fldChar w:fldCharType="end"/>
      </w:r>
      <w:r w:rsidR="004F1C97">
        <w:instrText>)</w:instrText>
      </w:r>
      <w:bookmarkEnd w:id="986"/>
      <w:r w:rsidR="004F1C97">
        <w:fldChar w:fldCharType="end"/>
      </w:r>
    </w:p>
    <w:p w14:paraId="3A47C2C6" w14:textId="6F4725EA" w:rsidR="008C7882" w:rsidRDefault="008C7882" w:rsidP="008C7882">
      <w:r>
        <w:t xml:space="preserve">The stress is then similarly derived from </w:t>
      </w:r>
      <w:r w:rsidR="00DF221F" w:rsidRPr="00DF221F">
        <w:rPr>
          <w:position w:val="-24"/>
        </w:rPr>
        <w:object w:dxaOrig="840" w:dyaOrig="620" w14:anchorId="206A5E05">
          <v:shape id="_x0000_i2365" type="#_x0000_t75" style="width:42pt;height:31pt" o:ole="">
            <v:imagedata r:id="rId2714" o:title=""/>
          </v:shape>
          <o:OLEObject Type="Embed" ProgID="Equation.DSMT4" ShapeID="_x0000_i2365" DrawAspect="Content" ObjectID="_1540966907" r:id="rId2715"/>
        </w:object>
      </w:r>
      <w:r>
        <w:t xml:space="preserve">. In the case of isotropic elasticity, </w:t>
      </w:r>
      <w:r w:rsidR="004F1C97">
        <w:fldChar w:fldCharType="begin"/>
      </w:r>
      <w:r w:rsidR="004F1C97">
        <w:instrText xml:space="preserve"> GOTOBUTTON ZEqnNum907167  \* MERGEFORMAT </w:instrText>
      </w:r>
      <w:r w:rsidR="005232C6">
        <w:fldChar w:fldCharType="begin"/>
      </w:r>
      <w:r w:rsidR="005232C6">
        <w:instrText xml:space="preserve"> REF ZEqnNum907167 \* Charformat \! \* MERGEFORMAT </w:instrText>
      </w:r>
      <w:r w:rsidR="005232C6">
        <w:fldChar w:fldCharType="separate"/>
      </w:r>
      <w:r w:rsidR="00843CC3">
        <w:instrText>(5.7)</w:instrText>
      </w:r>
      <w:r w:rsidR="005232C6">
        <w:fldChar w:fldCharType="end"/>
      </w:r>
      <w:r w:rsidR="004F1C97">
        <w:fldChar w:fldCharType="end"/>
      </w:r>
      <w:r w:rsidR="004F1C97">
        <w:t xml:space="preserve"> </w:t>
      </w:r>
      <w:r>
        <w:t>can be simplified:</w:t>
      </w:r>
    </w:p>
    <w:p w14:paraId="6E07FAAC" w14:textId="2B4AB8DC" w:rsidR="008C7882" w:rsidRDefault="008C7882" w:rsidP="008C7882">
      <w:pPr>
        <w:pStyle w:val="MTDisplayEquation"/>
      </w:pPr>
      <w:r>
        <w:tab/>
      </w:r>
      <w:r w:rsidR="00DF221F" w:rsidRPr="00DF221F">
        <w:rPr>
          <w:position w:val="-24"/>
        </w:rPr>
        <w:object w:dxaOrig="2180" w:dyaOrig="620" w14:anchorId="062943D9">
          <v:shape id="_x0000_i2366" type="#_x0000_t75" style="width:109pt;height:31pt" o:ole="">
            <v:imagedata r:id="rId2716" o:title=""/>
          </v:shape>
          <o:OLEObject Type="Embed" ProgID="Equation.DSMT4" ShapeID="_x0000_i2366" DrawAspect="Content" ObjectID="_1540966908" r:id="rId271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w:instrText>
      </w:r>
      <w:r w:rsidR="005232C6">
        <w:rPr>
          <w:noProof/>
        </w:rPr>
        <w:fldChar w:fldCharType="end"/>
      </w:r>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6ACD01FE" w:rsidR="008C7882" w:rsidRDefault="008C7882" w:rsidP="008C7882">
      <w:pPr>
        <w:pStyle w:val="MTDisplayEquation"/>
      </w:pPr>
      <w:r>
        <w:tab/>
      </w:r>
      <w:r w:rsidR="00DF221F" w:rsidRPr="00DF221F">
        <w:rPr>
          <w:position w:val="-14"/>
        </w:rPr>
        <w:object w:dxaOrig="1840" w:dyaOrig="400" w14:anchorId="0187BBA6">
          <v:shape id="_x0000_i2367" type="#_x0000_t75" style="width:92pt;height:20pt" o:ole="">
            <v:imagedata r:id="rId2718" o:title=""/>
          </v:shape>
          <o:OLEObject Type="Embed" ProgID="Equation.DSMT4" ShapeID="_x0000_i2367" DrawAspect="Content" ObjectID="_1540966909" r:id="rId27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9</w:instrText>
      </w:r>
      <w:r w:rsidR="005232C6">
        <w:rPr>
          <w:noProof/>
        </w:rPr>
        <w:fldChar w:fldCharType="end"/>
      </w:r>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987" w:name="_Ref160500499"/>
      <w:bookmarkStart w:id="988" w:name="_Toc467221664"/>
      <w:r w:rsidR="00C5691A">
        <w:lastRenderedPageBreak/>
        <w:t>Compressible Materials</w:t>
      </w:r>
      <w:bookmarkEnd w:id="988"/>
    </w:p>
    <w:p w14:paraId="2382B6B9" w14:textId="77777777" w:rsidR="008C7882" w:rsidRDefault="008C7882" w:rsidP="008F4203">
      <w:pPr>
        <w:pStyle w:val="Heading3"/>
      </w:pPr>
      <w:bookmarkStart w:id="989" w:name="_Toc467221665"/>
      <w:r>
        <w:t>Isotropic Elasticity</w:t>
      </w:r>
      <w:bookmarkEnd w:id="987"/>
      <w:bookmarkEnd w:id="989"/>
    </w:p>
    <w:p w14:paraId="68A88A9B" w14:textId="589888FC"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843CC3">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34A01CE3" w:rsidR="008C7882" w:rsidRDefault="008C7882" w:rsidP="008C7882">
      <w:pPr>
        <w:pStyle w:val="MTDisplayEquation"/>
      </w:pPr>
      <w:r>
        <w:tab/>
      </w:r>
      <w:r w:rsidR="00DF221F" w:rsidRPr="00DF221F">
        <w:rPr>
          <w:position w:val="-24"/>
        </w:rPr>
        <w:object w:dxaOrig="2360" w:dyaOrig="620" w14:anchorId="78EFFE6C">
          <v:shape id="_x0000_i2368" type="#_x0000_t75" style="width:118pt;height:31pt" o:ole="">
            <v:imagedata r:id="rId2720" o:title=""/>
          </v:shape>
          <o:OLEObject Type="Embed" ProgID="Equation.DSMT4" ShapeID="_x0000_i2368" DrawAspect="Content" ObjectID="_1540966910" r:id="rId272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w:instrText>
      </w:r>
      <w:r w:rsidR="005232C6">
        <w:instrText xml:space="preserve">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10</w:instrText>
      </w:r>
      <w:r w:rsidR="005232C6">
        <w:rPr>
          <w:noProof/>
        </w:rPr>
        <w:fldChar w:fldCharType="end"/>
      </w:r>
      <w:r>
        <w:instrText>)</w:instrText>
      </w:r>
      <w:r>
        <w:fldChar w:fldCharType="end"/>
      </w:r>
    </w:p>
    <w:p w14:paraId="65D73962" w14:textId="77777777" w:rsidR="008C7882" w:rsidRDefault="008C7882" w:rsidP="008C7882">
      <w:r>
        <w:t>The second Piola-Kirchhoff stress can be derived from this:</w:t>
      </w:r>
    </w:p>
    <w:p w14:paraId="0CC158D2" w14:textId="5C234BFC" w:rsidR="008C7882" w:rsidRDefault="008C7882" w:rsidP="008C7882">
      <w:pPr>
        <w:pStyle w:val="MTDisplayEquation"/>
      </w:pPr>
      <w:r>
        <w:tab/>
      </w:r>
      <w:r w:rsidR="00DF221F" w:rsidRPr="00DF221F">
        <w:rPr>
          <w:position w:val="-24"/>
        </w:rPr>
        <w:object w:dxaOrig="2560" w:dyaOrig="620" w14:anchorId="690A0FF3">
          <v:shape id="_x0000_i2369" type="#_x0000_t75" style="width:128pt;height:31pt" o:ole="">
            <v:imagedata r:id="rId2722" o:title=""/>
          </v:shape>
          <o:OLEObject Type="Embed" ProgID="Equation.DSMT4" ShapeID="_x0000_i2369" DrawAspect="Content" ObjectID="_1540966911" r:id="rId272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w:instrText>
      </w:r>
      <w:r w:rsidR="005232C6">
        <w:rPr>
          <w:noProof/>
        </w:rPr>
        <w:fldChar w:fldCharType="end"/>
      </w:r>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18568A34" w:rsidR="004F6FB0" w:rsidRDefault="004F6FB0" w:rsidP="004F6FB0">
      <w:pPr>
        <w:pStyle w:val="MTDisplayEquation"/>
      </w:pPr>
      <w:r>
        <w:tab/>
      </w:r>
      <w:r w:rsidR="00DF221F" w:rsidRPr="00DF221F">
        <w:rPr>
          <w:position w:val="-24"/>
        </w:rPr>
        <w:object w:dxaOrig="2560" w:dyaOrig="620" w14:anchorId="194709A8">
          <v:shape id="_x0000_i2370" type="#_x0000_t75" style="width:128pt;height:31pt" o:ole="">
            <v:imagedata r:id="rId2724" o:title=""/>
          </v:shape>
          <o:OLEObject Type="Embed" ProgID="Equation.DSMT4" ShapeID="_x0000_i2370" DrawAspect="Content" ObjectID="_1540966912" r:id="rId2725"/>
        </w:object>
      </w:r>
      <w:r w:rsidR="006D761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12</w:instrText>
      </w:r>
      <w:r w:rsidR="005232C6">
        <w:rPr>
          <w:noProof/>
        </w:rPr>
        <w:fldChar w:fldCharType="end"/>
      </w:r>
      <w:r>
        <w:instrText>)</w:instrText>
      </w:r>
      <w:r>
        <w:fldChar w:fldCharType="end"/>
      </w:r>
    </w:p>
    <w:p w14:paraId="5ACD0341" w14:textId="77777777" w:rsidR="00A447B3" w:rsidRDefault="008C7882" w:rsidP="008C7882">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A447B3">
        <w:t xml:space="preserve"> The Cauchy stress is</w:t>
      </w:r>
    </w:p>
    <w:p w14:paraId="0602C1CA" w14:textId="586DA02A" w:rsidR="00A447B3" w:rsidRDefault="00A447B3" w:rsidP="00362FD7">
      <w:pPr>
        <w:pStyle w:val="MTDisplayEquation"/>
      </w:pPr>
      <w:r>
        <w:tab/>
      </w:r>
      <w:r w:rsidR="00DF221F" w:rsidRPr="00DF221F">
        <w:rPr>
          <w:position w:val="-24"/>
        </w:rPr>
        <w:object w:dxaOrig="2680" w:dyaOrig="620" w14:anchorId="3DA2B62A">
          <v:shape id="_x0000_i2371" type="#_x0000_t75" style="width:134pt;height:31pt" o:ole="">
            <v:imagedata r:id="rId2726" o:title=""/>
          </v:shape>
          <o:OLEObject Type="Embed" ProgID="Equation.DSMT4" ShapeID="_x0000_i2371" DrawAspect="Content" ObjectID="_1540966913" r:id="rId2727"/>
        </w:object>
      </w:r>
      <w:r>
        <w:t xml:space="preserve"> </w:t>
      </w:r>
      <w:r>
        <w:tab/>
      </w:r>
      <w:r>
        <w:fldChar w:fldCharType="begin"/>
      </w:r>
      <w:r>
        <w:instrText xml:space="preserve"> MACROBUTTON MTPlaceRef \* MERGEFORMAT (</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12</w:instrText>
      </w:r>
      <w:r w:rsidR="005232C6">
        <w:rPr>
          <w:noProof/>
        </w:rPr>
        <w:fldChar w:fldCharType="end"/>
      </w:r>
      <w:r>
        <w:instrText>)</w:instrText>
      </w:r>
      <w:r>
        <w:fldChar w:fldCharType="end"/>
      </w:r>
    </w:p>
    <w:p w14:paraId="32D10873" w14:textId="248196FD" w:rsidR="008C7882" w:rsidRDefault="00A447B3" w:rsidP="008C7882">
      <w:r>
        <w:t xml:space="preserve">where </w:t>
      </w:r>
      <w:r w:rsidR="00DF221F" w:rsidRPr="00DF221F">
        <w:rPr>
          <w:position w:val="-14"/>
        </w:rPr>
        <w:object w:dxaOrig="1719" w:dyaOrig="400" w14:anchorId="782E3644">
          <v:shape id="_x0000_i2372" type="#_x0000_t75" style="width:86pt;height:20pt" o:ole="">
            <v:imagedata r:id="rId2728" o:title=""/>
          </v:shape>
          <o:OLEObject Type="Embed" ProgID="Equation.DSMT4" ShapeID="_x0000_i2372" DrawAspect="Content" ObjectID="_1540966914" r:id="rId2729"/>
        </w:object>
      </w:r>
      <w:r>
        <w:t xml:space="preserve"> , whereas the spatial elasticity tensor is</w:t>
      </w:r>
    </w:p>
    <w:p w14:paraId="183DE1BF" w14:textId="2ADFF818" w:rsidR="00A447B3" w:rsidRDefault="00A447B3" w:rsidP="00362FD7">
      <w:pPr>
        <w:pStyle w:val="MTDisplayEquation"/>
      </w:pPr>
      <w:r>
        <w:tab/>
      </w:r>
      <w:r w:rsidR="00DF221F" w:rsidRPr="00DF221F">
        <w:rPr>
          <w:position w:val="-24"/>
        </w:rPr>
        <w:object w:dxaOrig="2340" w:dyaOrig="620" w14:anchorId="60FA7D54">
          <v:shape id="_x0000_i2373" type="#_x0000_t75" style="width:117pt;height:31pt" o:ole="">
            <v:imagedata r:id="rId2730" o:title=""/>
          </v:shape>
          <o:OLEObject Type="Embed" ProgID="Equation.DSMT4" ShapeID="_x0000_i2373" DrawAspect="Content" ObjectID="_1540966915" r:id="rId2731"/>
        </w:object>
      </w:r>
      <w:r>
        <w:t xml:space="preserve"> </w:t>
      </w:r>
      <w:r>
        <w:tab/>
      </w:r>
      <w:r>
        <w:fldChar w:fldCharType="begin"/>
      </w:r>
      <w:r>
        <w:instrText xml:space="preserve"> MACROBUTTON MTPlaceRef \* MERGEFORMAT (</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12</w:instrText>
      </w:r>
      <w:r w:rsidR="005232C6">
        <w:rPr>
          <w:noProof/>
        </w:rPr>
        <w:fldChar w:fldCharType="end"/>
      </w:r>
      <w:r>
        <w:instrText>)</w:instrText>
      </w:r>
      <w:r>
        <w:fldChar w:fldCharType="end"/>
      </w:r>
    </w:p>
    <w:p w14:paraId="190A182F" w14:textId="77777777" w:rsidR="004979AD" w:rsidRDefault="004979AD" w:rsidP="004979AD">
      <w:pPr>
        <w:pStyle w:val="Heading3"/>
      </w:pPr>
      <w:bookmarkStart w:id="990" w:name="_Toc467221666"/>
      <w:r>
        <w:t>Orthotropic Elasticity</w:t>
      </w:r>
      <w:bookmarkEnd w:id="990"/>
    </w:p>
    <w:p w14:paraId="334E749A" w14:textId="22B2577F" w:rsidR="004979AD" w:rsidRDefault="004979AD" w:rsidP="004979AD">
      <w:r>
        <w:t xml:space="preserve">An extension of the St. Venant-Kirchhoff model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sidR="00214E15">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43D9C6F8" w:rsidR="004979AD" w:rsidRDefault="004979AD" w:rsidP="004979AD">
      <w:pPr>
        <w:pStyle w:val="MTDisplayEquation"/>
      </w:pPr>
      <w:r>
        <w:tab/>
      </w:r>
      <w:r w:rsidR="00DF221F" w:rsidRPr="00DF221F">
        <w:rPr>
          <w:position w:val="-28"/>
        </w:rPr>
        <w:object w:dxaOrig="4320" w:dyaOrig="680" w14:anchorId="1EBE0536">
          <v:shape id="_x0000_i2374" type="#_x0000_t75" style="width:3in;height:33.5pt" o:ole="">
            <v:imagedata r:id="rId2732" o:title=""/>
          </v:shape>
          <o:OLEObject Type="Embed" ProgID="Equation.DSMT4" ShapeID="_x0000_i2374" DrawAspect="Content" ObjectID="_1540966916" r:id="rId2733"/>
        </w:object>
      </w:r>
      <w:r w:rsidR="00E903D4">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13</w:instrText>
      </w:r>
      <w:r w:rsidR="005232C6">
        <w:rPr>
          <w:noProof/>
        </w:rPr>
        <w:fldChar w:fldCharType="end"/>
      </w:r>
      <w:r>
        <w:instrText>)</w:instrText>
      </w:r>
      <w:r>
        <w:fldChar w:fldCharType="end"/>
      </w:r>
    </w:p>
    <w:p w14:paraId="0D01F96D" w14:textId="0019A036" w:rsidR="00067FF4" w:rsidRDefault="00E903D4" w:rsidP="004979AD">
      <w:r>
        <w:t xml:space="preserve">where </w:t>
      </w:r>
      <w:r w:rsidR="00DF221F" w:rsidRPr="00DF221F">
        <w:rPr>
          <w:position w:val="-12"/>
        </w:rPr>
        <w:object w:dxaOrig="1280" w:dyaOrig="380" w14:anchorId="3FA28C62">
          <v:shape id="_x0000_i2375" type="#_x0000_t75" style="width:63.5pt;height:18.5pt" o:ole="">
            <v:imagedata r:id="rId2734" o:title=""/>
          </v:shape>
          <o:OLEObject Type="Embed" ProgID="Equation.DSMT4" ShapeID="_x0000_i2375" DrawAspect="Content" ObjectID="_1540966917" r:id="rId2735"/>
        </w:object>
      </w:r>
      <w:r>
        <w:t xml:space="preserve"> is the structural tensor corresponding to one of the three mutually orthogonal planes of symmetry whose unit outward normal is </w:t>
      </w:r>
      <w:r w:rsidR="00DF221F" w:rsidRPr="00DF221F">
        <w:rPr>
          <w:position w:val="-12"/>
        </w:rPr>
        <w:object w:dxaOrig="279" w:dyaOrig="380" w14:anchorId="18A63AA2">
          <v:shape id="_x0000_i2376" type="#_x0000_t75" style="width:14pt;height:18.5pt" o:ole="">
            <v:imagedata r:id="rId2736" o:title=""/>
          </v:shape>
          <o:OLEObject Type="Embed" ProgID="Equation.DSMT4" ShapeID="_x0000_i2376" DrawAspect="Content" ObjectID="_1540966918" r:id="rId2737"/>
        </w:object>
      </w:r>
      <w:r>
        <w:t xml:space="preserve"> (</w:t>
      </w:r>
      <w:r w:rsidR="00DF221F" w:rsidRPr="00DF221F">
        <w:rPr>
          <w:position w:val="-12"/>
        </w:rPr>
        <w:object w:dxaOrig="1140" w:dyaOrig="380" w14:anchorId="4065D1D3">
          <v:shape id="_x0000_i2377" type="#_x0000_t75" style="width:57pt;height:18.5pt" o:ole="">
            <v:imagedata r:id="rId2738" o:title=""/>
          </v:shape>
          <o:OLEObject Type="Embed" ProgID="Equation.DSMT4" ShapeID="_x0000_i2377" DrawAspect="Content" ObjectID="_1540966919" r:id="rId2739"/>
        </w:object>
      </w:r>
      <w:r>
        <w:t xml:space="preserve">). The material constants are the three shear moduli </w:t>
      </w:r>
      <w:r w:rsidR="00DF221F" w:rsidRPr="00DF221F">
        <w:rPr>
          <w:position w:val="-12"/>
        </w:rPr>
        <w:object w:dxaOrig="300" w:dyaOrig="360" w14:anchorId="6C945AC2">
          <v:shape id="_x0000_i2378" type="#_x0000_t75" style="width:15pt;height:18.5pt" o:ole="">
            <v:imagedata r:id="rId2740" o:title=""/>
          </v:shape>
          <o:OLEObject Type="Embed" ProgID="Equation.DSMT4" ShapeID="_x0000_i2378" DrawAspect="Content" ObjectID="_1540966920" r:id="rId2741"/>
        </w:object>
      </w:r>
      <w:r w:rsidR="00067FF4">
        <w:t xml:space="preserve"> and six moduli </w:t>
      </w:r>
      <w:r w:rsidR="00DF221F" w:rsidRPr="00DF221F">
        <w:rPr>
          <w:position w:val="-12"/>
        </w:rPr>
        <w:object w:dxaOrig="340" w:dyaOrig="360" w14:anchorId="2D8DEECB">
          <v:shape id="_x0000_i2379" type="#_x0000_t75" style="width:17.5pt;height:18.5pt" o:ole="">
            <v:imagedata r:id="rId2742" o:title=""/>
          </v:shape>
          <o:OLEObject Type="Embed" ProgID="Equation.DSMT4" ShapeID="_x0000_i2379" DrawAspect="Content" ObjectID="_1540966921" r:id="rId2743"/>
        </w:object>
      </w:r>
      <w:r w:rsidR="00067FF4">
        <w:t xml:space="preserve">, where </w:t>
      </w:r>
      <w:r w:rsidR="00DF221F" w:rsidRPr="00DF221F">
        <w:rPr>
          <w:position w:val="-12"/>
        </w:rPr>
        <w:object w:dxaOrig="880" w:dyaOrig="360" w14:anchorId="6D39D295">
          <v:shape id="_x0000_i2380" type="#_x0000_t75" style="width:44.5pt;height:18.5pt" o:ole="">
            <v:imagedata r:id="rId2744" o:title=""/>
          </v:shape>
          <o:OLEObject Type="Embed" ProgID="Equation.DSMT4" ShapeID="_x0000_i2380" DrawAspect="Content" ObjectID="_1540966922" r:id="rId2745"/>
        </w:object>
      </w:r>
      <w:r w:rsidR="00067FF4">
        <w:t xml:space="preserve">.  They may be related to the Young’s moduli </w:t>
      </w:r>
      <w:r w:rsidR="00DF221F" w:rsidRPr="00DF221F">
        <w:rPr>
          <w:position w:val="-12"/>
        </w:rPr>
        <w:object w:dxaOrig="300" w:dyaOrig="360" w14:anchorId="6843D144">
          <v:shape id="_x0000_i2381" type="#_x0000_t75" style="width:15pt;height:18.5pt" o:ole="">
            <v:imagedata r:id="rId2746" o:title=""/>
          </v:shape>
          <o:OLEObject Type="Embed" ProgID="Equation.DSMT4" ShapeID="_x0000_i2381" DrawAspect="Content" ObjectID="_1540966923" r:id="rId2747"/>
        </w:object>
      </w:r>
      <w:r w:rsidR="00067FF4">
        <w:t xml:space="preserve">, shear moduli </w:t>
      </w:r>
      <w:r w:rsidR="00DF221F" w:rsidRPr="00DF221F">
        <w:rPr>
          <w:position w:val="-12"/>
        </w:rPr>
        <w:object w:dxaOrig="380" w:dyaOrig="360" w14:anchorId="09089FF6">
          <v:shape id="_x0000_i2382" type="#_x0000_t75" style="width:18.5pt;height:18.5pt" o:ole="">
            <v:imagedata r:id="rId2748" o:title=""/>
          </v:shape>
          <o:OLEObject Type="Embed" ProgID="Equation.DSMT4" ShapeID="_x0000_i2382" DrawAspect="Content" ObjectID="_1540966924" r:id="rId2749"/>
        </w:object>
      </w:r>
      <w:r w:rsidR="00067FF4">
        <w:t xml:space="preserve"> and Poisson’s ratios </w:t>
      </w:r>
      <w:r w:rsidR="00DF221F" w:rsidRPr="00DF221F">
        <w:rPr>
          <w:position w:val="-12"/>
        </w:rPr>
        <w:object w:dxaOrig="340" w:dyaOrig="360" w14:anchorId="060790AA">
          <v:shape id="_x0000_i2383" type="#_x0000_t75" style="width:17.5pt;height:18.5pt" o:ole="">
            <v:imagedata r:id="rId2750" o:title=""/>
          </v:shape>
          <o:OLEObject Type="Embed" ProgID="Equation.DSMT4" ShapeID="_x0000_i2383" DrawAspect="Content" ObjectID="_1540966925" r:id="rId2751"/>
        </w:object>
      </w:r>
      <w:r w:rsidR="00067FF4">
        <w:t xml:space="preserve"> via</w:t>
      </w:r>
    </w:p>
    <w:p w14:paraId="1FCA8F16" w14:textId="648363D6" w:rsidR="00067FF4" w:rsidRDefault="00067FF4" w:rsidP="00CB13D9">
      <w:pPr>
        <w:pStyle w:val="MTDisplayEquation"/>
      </w:pPr>
      <w:r>
        <w:lastRenderedPageBreak/>
        <w:tab/>
      </w:r>
      <w:r w:rsidR="00DF221F" w:rsidRPr="00DF221F">
        <w:rPr>
          <w:position w:val="-236"/>
        </w:rPr>
        <w:object w:dxaOrig="7640" w:dyaOrig="4840" w14:anchorId="4A77BA2B">
          <v:shape id="_x0000_i2384" type="#_x0000_t75" style="width:381.5pt;height:242pt" o:ole="">
            <v:imagedata r:id="rId2752" o:title=""/>
          </v:shape>
          <o:OLEObject Type="Embed" ProgID="Equation.DSMT4" ShapeID="_x0000_i2384" DrawAspect="Content" ObjectID="_1540966926" r:id="rId2753"/>
        </w:object>
      </w:r>
      <w:r>
        <w:t xml:space="preserve"> </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14</w:instrText>
      </w:r>
      <w:r w:rsidR="005232C6">
        <w:rPr>
          <w:noProof/>
        </w:rPr>
        <w:fldChar w:fldCharType="end"/>
      </w:r>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1899A814" w:rsidR="004979AD" w:rsidRDefault="004979AD" w:rsidP="004979AD">
      <w:pPr>
        <w:pStyle w:val="MTDisplayEquation"/>
      </w:pPr>
      <w:r>
        <w:tab/>
      </w:r>
      <w:r w:rsidR="00DF221F" w:rsidRPr="00DF221F">
        <w:rPr>
          <w:position w:val="-62"/>
        </w:rPr>
        <w:object w:dxaOrig="3960" w:dyaOrig="1359" w14:anchorId="4AED18C1">
          <v:shape id="_x0000_i2385" type="#_x0000_t75" style="width:198pt;height:68pt" o:ole="">
            <v:imagedata r:id="rId2754" o:title=""/>
          </v:shape>
          <o:OLEObject Type="Embed" ProgID="Equation.DSMT4" ShapeID="_x0000_i2385" DrawAspect="Content" ObjectID="_1540966927" r:id="rId275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w:instrText>
      </w:r>
      <w:r w:rsidR="005232C6">
        <w:instrText xml:space="preserve"> Arabic \* MERGEFORMAT </w:instrText>
      </w:r>
      <w:r w:rsidR="005232C6">
        <w:fldChar w:fldCharType="separate"/>
      </w:r>
      <w:r w:rsidR="00843CC3">
        <w:rPr>
          <w:noProof/>
        </w:rPr>
        <w:instrText>15</w:instrText>
      </w:r>
      <w:r w:rsidR="005232C6">
        <w:rPr>
          <w:noProof/>
        </w:rPr>
        <w:fldChar w:fldCharType="end"/>
      </w:r>
      <w:r>
        <w:instrText>)</w:instrText>
      </w:r>
      <w:r>
        <w:fldChar w:fldCharType="end"/>
      </w:r>
    </w:p>
    <w:p w14:paraId="61F4A7FF" w14:textId="49696C99"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DF221F" w:rsidRPr="00025957">
        <w:rPr>
          <w:position w:val="-4"/>
        </w:rPr>
        <w:object w:dxaOrig="240" w:dyaOrig="260" w14:anchorId="33094990">
          <v:shape id="_x0000_i2386" type="#_x0000_t75" style="width:12pt;height:12.5pt" o:ole="">
            <v:imagedata r:id="rId2756" o:title=""/>
          </v:shape>
          <o:OLEObject Type="Embed" ProgID="Equation.DSMT4" ShapeID="_x0000_i2386" DrawAspect="Content" ObjectID="_1540966928" r:id="rId2757"/>
        </w:object>
      </w:r>
      <w:r>
        <w:t>. The material elasticity tensor is then given by,</w:t>
      </w:r>
    </w:p>
    <w:p w14:paraId="01DDD9FA" w14:textId="4D16E39F" w:rsidR="004979AD" w:rsidRPr="00362FD7" w:rsidRDefault="004979AD" w:rsidP="004979AD">
      <w:pPr>
        <w:pStyle w:val="MTDisplayEquation"/>
        <w:rPr>
          <w:position w:val="-28"/>
        </w:rPr>
      </w:pPr>
      <w:r>
        <w:tab/>
      </w:r>
      <w:r w:rsidR="00DF221F" w:rsidRPr="00DF221F">
        <w:rPr>
          <w:position w:val="-28"/>
        </w:rPr>
        <w:object w:dxaOrig="6340" w:dyaOrig="680" w14:anchorId="02E8BDB5">
          <v:shape id="_x0000_i2387" type="#_x0000_t75" style="width:317.5pt;height:33.5pt" o:ole="">
            <v:imagedata r:id="rId2758" o:title=""/>
          </v:shape>
          <o:OLEObject Type="Embed" ProgID="Equation.DSMT4" ShapeID="_x0000_i2387" DrawAspect="Content" ObjectID="_1540966929" r:id="rId2759"/>
        </w:object>
      </w:r>
      <w:r w:rsidR="006B4CA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16</w:instrText>
      </w:r>
      <w:r w:rsidR="005232C6">
        <w:rPr>
          <w:noProof/>
        </w:rPr>
        <w:fldChar w:fldCharType="end"/>
      </w:r>
      <w:r>
        <w:instrText>)</w:instrText>
      </w:r>
      <w:r>
        <w:fldChar w:fldCharType="end"/>
      </w:r>
    </w:p>
    <w:p w14:paraId="37000B5C" w14:textId="6A43AB4E" w:rsidR="004979AD" w:rsidRDefault="004979AD" w:rsidP="004979AD">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r w:rsidR="00D41B2F">
        <w:t xml:space="preserve"> The Cauchy stress is</w:t>
      </w:r>
    </w:p>
    <w:p w14:paraId="410FAECB" w14:textId="49B569A3" w:rsidR="00D41B2F" w:rsidRDefault="00D41B2F" w:rsidP="00362FD7">
      <w:pPr>
        <w:pStyle w:val="MTDisplayEquation"/>
      </w:pPr>
      <w:r>
        <w:tab/>
      </w:r>
      <w:r w:rsidR="00DF221F" w:rsidRPr="00DF221F">
        <w:rPr>
          <w:position w:val="-62"/>
        </w:rPr>
        <w:object w:dxaOrig="4500" w:dyaOrig="1359" w14:anchorId="0987408F">
          <v:shape id="_x0000_i2388" type="#_x0000_t75" style="width:225pt;height:68pt" o:ole="">
            <v:imagedata r:id="rId2760" o:title=""/>
          </v:shape>
          <o:OLEObject Type="Embed" ProgID="Equation.DSMT4" ShapeID="_x0000_i2388" DrawAspect="Content" ObjectID="_1540966930" r:id="rId2761"/>
        </w:object>
      </w:r>
      <w:r>
        <w:t xml:space="preserve"> </w:t>
      </w:r>
      <w:r>
        <w:tab/>
      </w:r>
      <w:r w:rsidR="00FE64EB">
        <w:fldChar w:fldCharType="begin"/>
      </w:r>
      <w:r w:rsidR="00FE64EB">
        <w:instrText xml:space="preserve"> MACROBUTTON MTPlaceRef \* MERGEFORMAT </w:instrText>
      </w:r>
      <w:r w:rsidR="0050564A">
        <w:fldChar w:fldCharType="begin"/>
      </w:r>
      <w:r w:rsidR="0050564A">
        <w:instrText xml:space="preserve"> SEQ MTEqn \h \* MERGEFORMAT </w:instrText>
      </w:r>
      <w:r w:rsidR="0050564A">
        <w:fldChar w:fldCharType="end"/>
      </w:r>
      <w:r w:rsidR="00FE64EB">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FE64EB">
        <w:instrText>.</w:instrText>
      </w:r>
      <w:r w:rsidR="005232C6">
        <w:fldChar w:fldCharType="begin"/>
      </w:r>
      <w:r w:rsidR="005232C6">
        <w:instrText xml:space="preserve"> SEQ MTEqn \c \* Arabic \* MERGEFORMAT </w:instrText>
      </w:r>
      <w:r w:rsidR="005232C6">
        <w:fldChar w:fldCharType="separate"/>
      </w:r>
      <w:r w:rsidR="00843CC3">
        <w:rPr>
          <w:noProof/>
        </w:rPr>
        <w:instrText>17</w:instrText>
      </w:r>
      <w:r w:rsidR="005232C6">
        <w:rPr>
          <w:noProof/>
        </w:rPr>
        <w:fldChar w:fldCharType="end"/>
      </w:r>
      <w:r w:rsidR="00FE64EB">
        <w:instrText>)</w:instrText>
      </w:r>
      <w:r w:rsidR="00FE64EB">
        <w:fldChar w:fldCharType="end"/>
      </w:r>
    </w:p>
    <w:p w14:paraId="11D04B39" w14:textId="0715EDBF" w:rsidR="00C67E37" w:rsidRDefault="00C67E37" w:rsidP="00C67E37">
      <w:r>
        <w:t xml:space="preserve">where </w:t>
      </w:r>
      <w:r w:rsidR="00DF221F" w:rsidRPr="00DF221F">
        <w:rPr>
          <w:position w:val="-12"/>
        </w:rPr>
        <w:object w:dxaOrig="1520" w:dyaOrig="380" w14:anchorId="0E32CEB1">
          <v:shape id="_x0000_i2389" type="#_x0000_t75" style="width:76pt;height:18.5pt" o:ole="">
            <v:imagedata r:id="rId2762" o:title=""/>
          </v:shape>
          <o:OLEObject Type="Embed" ProgID="Equation.DSMT4" ShapeID="_x0000_i2389" DrawAspect="Content" ObjectID="_1540966931" r:id="rId2763"/>
        </w:object>
      </w:r>
      <w:r>
        <w:t xml:space="preserve"> </w:t>
      </w:r>
      <w:r w:rsidR="006B4CAD">
        <w:t xml:space="preserve"> and the spatial elasticity tensor is</w:t>
      </w:r>
    </w:p>
    <w:p w14:paraId="43C0C871" w14:textId="21AE4B3F" w:rsidR="006B4CAD" w:rsidRPr="00C67E37" w:rsidRDefault="006B4CAD" w:rsidP="00362FD7">
      <w:pPr>
        <w:pStyle w:val="MTDisplayEquation"/>
      </w:pPr>
      <w:r>
        <w:tab/>
      </w:r>
      <w:r w:rsidR="00DF221F" w:rsidRPr="00DF221F">
        <w:rPr>
          <w:position w:val="-28"/>
        </w:rPr>
        <w:object w:dxaOrig="5960" w:dyaOrig="680" w14:anchorId="64395519">
          <v:shape id="_x0000_i2390" type="#_x0000_t75" style="width:297.5pt;height:33.5pt" o:ole="">
            <v:imagedata r:id="rId2764" o:title=""/>
          </v:shape>
          <o:OLEObject Type="Embed" ProgID="Equation.DSMT4" ShapeID="_x0000_i2390" DrawAspect="Content" ObjectID="_1540966932" r:id="rId2765"/>
        </w:object>
      </w:r>
      <w:r>
        <w:t xml:space="preserve"> </w:t>
      </w:r>
      <w:r>
        <w:tab/>
      </w:r>
      <w:r w:rsidR="00FE64EB">
        <w:fldChar w:fldCharType="begin"/>
      </w:r>
      <w:r w:rsidR="00FE64EB">
        <w:instrText xml:space="preserve"> MACROBUTTON MTPlaceRef \* MERGEFORMAT </w:instrText>
      </w:r>
      <w:r w:rsidR="0050564A">
        <w:fldChar w:fldCharType="begin"/>
      </w:r>
      <w:r w:rsidR="0050564A">
        <w:instrText xml:space="preserve"> SEQ MTEqn \h \* MERGEFORMAT </w:instrText>
      </w:r>
      <w:r w:rsidR="0050564A">
        <w:fldChar w:fldCharType="end"/>
      </w:r>
      <w:r w:rsidR="00FE64EB">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FE64EB">
        <w:instrText>.</w:instrText>
      </w:r>
      <w:r w:rsidR="005232C6">
        <w:fldChar w:fldCharType="begin"/>
      </w:r>
      <w:r w:rsidR="005232C6">
        <w:instrText xml:space="preserve"> SEQ MTEqn \c \* Arabic \* MERGEFORMAT </w:instrText>
      </w:r>
      <w:r w:rsidR="005232C6">
        <w:fldChar w:fldCharType="separate"/>
      </w:r>
      <w:r w:rsidR="00843CC3">
        <w:rPr>
          <w:noProof/>
        </w:rPr>
        <w:instrText>18</w:instrText>
      </w:r>
      <w:r w:rsidR="005232C6">
        <w:rPr>
          <w:noProof/>
        </w:rPr>
        <w:fldChar w:fldCharType="end"/>
      </w:r>
      <w:r w:rsidR="00FE64EB">
        <w:instrText>)</w:instrText>
      </w:r>
      <w:r w:rsidR="00FE64EB">
        <w:fldChar w:fldCharType="end"/>
      </w:r>
    </w:p>
    <w:p w14:paraId="17C0A377" w14:textId="77777777" w:rsidR="004979AD" w:rsidRDefault="004979AD" w:rsidP="004979AD"/>
    <w:p w14:paraId="544BCAF2" w14:textId="77777777" w:rsidR="008C7882" w:rsidRDefault="008C7882" w:rsidP="008F4203">
      <w:pPr>
        <w:pStyle w:val="Heading3"/>
      </w:pPr>
      <w:bookmarkStart w:id="991" w:name="_Toc467221667"/>
      <w:r>
        <w:lastRenderedPageBreak/>
        <w:t>Neo-Hookean Hyperelasticity</w:t>
      </w:r>
      <w:bookmarkEnd w:id="991"/>
    </w:p>
    <w:p w14:paraId="7AB58106" w14:textId="2E14B6B3" w:rsidR="008C7882" w:rsidRDefault="008C7882" w:rsidP="008C7882">
      <w:r>
        <w:t xml:space="preserve">This is a compressible neo-Hookean material. It is derived from the following hyperelastic strain energy function </w:t>
      </w:r>
      <w:r>
        <w:fldChar w:fldCharType="begin"/>
      </w:r>
      <w:r w:rsidR="001763A3">
        <w:instrText xml:space="preserve"> ADDIN EN.CITE &lt;EndNote&gt;&lt;Cite&gt;&lt;Author&gt;Bonet&lt;/Author&gt;&lt;Year&gt;1997&lt;/Year&gt;&lt;RecNum&gt;21&lt;/RecNum&gt;&lt;DisplayText&gt;[1]&lt;/DisplayText&gt;&lt;record&gt;&lt;rec-number&gt;21&lt;/rec-number&gt;&lt;foreign-keys&gt;&lt;key app="EN" db-id="fwxrfwzd5wwavcepe9epdeevxdsd2fftswrx" timestamp="0"&gt;21&lt;/key&gt;&lt;/foreign-keys&gt;&lt;ref-type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214E15">
          <w:rPr>
            <w:noProof/>
          </w:rPr>
          <w:t>1</w:t>
        </w:r>
      </w:hyperlink>
      <w:r w:rsidR="00A56950">
        <w:rPr>
          <w:noProof/>
        </w:rPr>
        <w:t>]</w:t>
      </w:r>
      <w:r>
        <w:fldChar w:fldCharType="end"/>
      </w:r>
      <w:r>
        <w:t>:</w:t>
      </w:r>
    </w:p>
    <w:p w14:paraId="2023BE97" w14:textId="3E38628C" w:rsidR="004F6FB0" w:rsidRDefault="004F6FB0" w:rsidP="004F6FB0">
      <w:pPr>
        <w:pStyle w:val="MTDisplayEquation"/>
      </w:pPr>
      <w:r>
        <w:tab/>
      </w:r>
      <w:r w:rsidR="00DF221F" w:rsidRPr="00DF221F">
        <w:rPr>
          <w:position w:val="-24"/>
        </w:rPr>
        <w:object w:dxaOrig="3260" w:dyaOrig="620" w14:anchorId="751137BA">
          <v:shape id="_x0000_i2391" type="#_x0000_t75" style="width:162.5pt;height:31pt" o:ole="">
            <v:imagedata r:id="rId2766" o:title=""/>
          </v:shape>
          <o:OLEObject Type="Embed" ProgID="Equation.DSMT4" ShapeID="_x0000_i2391" DrawAspect="Content" ObjectID="_1540966933" r:id="rId2767"/>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19</w:instrText>
      </w:r>
      <w:r w:rsidR="005232C6">
        <w:rPr>
          <w:noProof/>
        </w:rPr>
        <w:fldChar w:fldCharType="end"/>
      </w:r>
      <w:r>
        <w:instrText>)</w:instrText>
      </w:r>
      <w:r>
        <w:fldChar w:fldCharType="end"/>
      </w:r>
    </w:p>
    <w:p w14:paraId="165360A1" w14:textId="2A168E84" w:rsidR="008C7882" w:rsidRDefault="008C7882" w:rsidP="008C7882">
      <w:pPr>
        <w:pStyle w:val="MTDisplayEquation"/>
      </w:pPr>
      <w:r>
        <w:t xml:space="preserve">The parameters </w:t>
      </w:r>
      <w:r w:rsidR="00DF221F" w:rsidRPr="00DF221F">
        <w:rPr>
          <w:position w:val="-10"/>
        </w:rPr>
        <w:object w:dxaOrig="240" w:dyaOrig="260" w14:anchorId="3D3AC1E1">
          <v:shape id="_x0000_i2392" type="#_x0000_t75" style="width:12pt;height:12.5pt" o:ole="">
            <v:imagedata r:id="rId2768" o:title=""/>
          </v:shape>
          <o:OLEObject Type="Embed" ProgID="Equation.DSMT4" ShapeID="_x0000_i2392" DrawAspect="Content" ObjectID="_1540966934" r:id="rId2769"/>
        </w:object>
      </w:r>
      <w:r>
        <w:t xml:space="preserve"> and </w:t>
      </w:r>
      <w:r w:rsidR="00DF221F" w:rsidRPr="00DF221F">
        <w:rPr>
          <w:position w:val="-6"/>
        </w:rPr>
        <w:object w:dxaOrig="220" w:dyaOrig="279" w14:anchorId="2633DAD0">
          <v:shape id="_x0000_i2393" type="#_x0000_t75" style="width:11pt;height:14pt" o:ole="">
            <v:imagedata r:id="rId2770" o:title=""/>
          </v:shape>
          <o:OLEObject Type="Embed" ProgID="Equation.DSMT4" ShapeID="_x0000_i2393" DrawAspect="Content" ObjectID="_1540966935" r:id="rId2771"/>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209FB811" w:rsidR="003A422F" w:rsidRPr="003A422F" w:rsidRDefault="003A422F" w:rsidP="003A422F">
      <w:pPr>
        <w:pStyle w:val="MTDisplayEquation"/>
      </w:pPr>
      <w:r>
        <w:tab/>
      </w:r>
      <w:r w:rsidR="00DF221F" w:rsidRPr="00DF221F">
        <w:rPr>
          <w:position w:val="-24"/>
        </w:rPr>
        <w:object w:dxaOrig="2420" w:dyaOrig="620" w14:anchorId="140A9B26">
          <v:shape id="_x0000_i2394" type="#_x0000_t75" style="width:120.5pt;height:31pt" o:ole="">
            <v:imagedata r:id="rId2772" o:title=""/>
          </v:shape>
          <o:OLEObject Type="Embed" ProgID="Equation.DSMT4" ShapeID="_x0000_i2394" DrawAspect="Content" ObjectID="_1540966936" r:id="rId2773"/>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20</w:instrText>
      </w:r>
      <w:r w:rsidR="005232C6">
        <w:rPr>
          <w:noProof/>
        </w:rPr>
        <w:fldChar w:fldCharType="end"/>
      </w:r>
      <w:r>
        <w:instrText>)</w:instrText>
      </w:r>
      <w:r>
        <w:fldChar w:fldCharType="end"/>
      </w:r>
    </w:p>
    <w:p w14:paraId="7D9FEC16" w14:textId="77777777" w:rsidR="00A12EF4" w:rsidRDefault="00A12EF4" w:rsidP="008C7882"/>
    <w:p w14:paraId="7B30F5D5" w14:textId="77777777" w:rsidR="008C7882" w:rsidRDefault="003A422F" w:rsidP="008C7882">
      <w:r>
        <w:t>and the spatial elasticity tensor</w:t>
      </w:r>
      <w:r w:rsidR="00A12EF4">
        <w:t xml:space="preserve"> </w:t>
      </w:r>
      <w:r w:rsidR="009F1978">
        <w:t xml:space="preserve">is given </w:t>
      </w:r>
      <w:r>
        <w:t>by,</w:t>
      </w:r>
    </w:p>
    <w:p w14:paraId="2053F7AC" w14:textId="77777777" w:rsidR="003A422F" w:rsidRDefault="003A422F" w:rsidP="008C7882"/>
    <w:p w14:paraId="50514EBC" w14:textId="170DEDD5" w:rsidR="003A422F" w:rsidRDefault="00246FDD" w:rsidP="00246FDD">
      <w:pPr>
        <w:pStyle w:val="MTDisplayEquation"/>
      </w:pPr>
      <w:r>
        <w:tab/>
      </w:r>
      <w:r w:rsidR="00DF221F" w:rsidRPr="00DF221F">
        <w:rPr>
          <w:position w:val="-24"/>
        </w:rPr>
        <w:object w:dxaOrig="3120" w:dyaOrig="620" w14:anchorId="128E8DD6">
          <v:shape id="_x0000_i2395" type="#_x0000_t75" style="width:156pt;height:31pt" o:ole="">
            <v:imagedata r:id="rId2774" o:title=""/>
          </v:shape>
          <o:OLEObject Type="Embed" ProgID="Equation.DSMT4" ShapeID="_x0000_i2395" DrawAspect="Content" ObjectID="_1540966937" r:id="rId2775"/>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21</w:instrText>
      </w:r>
      <w:r w:rsidR="005232C6">
        <w:rPr>
          <w:noProof/>
        </w:rPr>
        <w:fldChar w:fldCharType="end"/>
      </w:r>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and a "coupled"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992" w:name="_Toc467221668"/>
      <w:r>
        <w:t>Ogden Unconstrained</w:t>
      </w:r>
      <w:bookmarkEnd w:id="992"/>
    </w:p>
    <w:p w14:paraId="1A0C8CA4" w14:textId="77777777" w:rsidR="00C5691A" w:rsidRDefault="00C5691A" w:rsidP="00C5691A">
      <w:r>
        <w:t>The Ogden unconstrained material is defined using the following hyperelastic strain energy function:</w:t>
      </w:r>
    </w:p>
    <w:p w14:paraId="6E7C2958" w14:textId="0B783D10" w:rsidR="00C5691A" w:rsidRDefault="00C5691A" w:rsidP="00C5691A">
      <w:pPr>
        <w:pStyle w:val="MTDisplayEquation"/>
      </w:pPr>
      <w:r>
        <w:tab/>
      </w:r>
      <w:r w:rsidR="00DF221F" w:rsidRPr="00DF221F">
        <w:rPr>
          <w:position w:val="-30"/>
        </w:rPr>
        <w:object w:dxaOrig="6380" w:dyaOrig="700" w14:anchorId="07624F15">
          <v:shape id="_x0000_i2396" type="#_x0000_t75" style="width:319pt;height:35pt" o:ole="">
            <v:imagedata r:id="rId2776" o:title=""/>
          </v:shape>
          <o:OLEObject Type="Embed" ProgID="Equation.DSMT4" ShapeID="_x0000_i2396" DrawAspect="Content" ObjectID="_1540966938" r:id="rId277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22</w:instrText>
      </w:r>
      <w:r w:rsidR="005232C6">
        <w:rPr>
          <w:noProof/>
        </w:rPr>
        <w:fldChar w:fldCharType="end"/>
      </w:r>
      <w:r>
        <w:instrText>)</w:instrText>
      </w:r>
      <w:r>
        <w:fldChar w:fldCharType="end"/>
      </w:r>
    </w:p>
    <w:p w14:paraId="2C4B16E5" w14:textId="66F7AA47" w:rsidR="00C5691A" w:rsidRDefault="00C5691A" w:rsidP="00C5691A">
      <w:r>
        <w:t xml:space="preserve">Here, </w:t>
      </w:r>
      <w:r w:rsidR="00DF221F" w:rsidRPr="00DF221F">
        <w:rPr>
          <w:position w:val="-12"/>
        </w:rPr>
        <w:object w:dxaOrig="240" w:dyaOrig="360" w14:anchorId="71010435">
          <v:shape id="_x0000_i2397" type="#_x0000_t75" style="width:12pt;height:18.5pt" o:ole="">
            <v:imagedata r:id="rId2778" o:title=""/>
          </v:shape>
          <o:OLEObject Type="Embed" ProgID="Equation.DSMT4" ShapeID="_x0000_i2397" DrawAspect="Content" ObjectID="_1540966939" r:id="rId2779"/>
        </w:object>
      </w:r>
      <w:r w:rsidR="00863541">
        <w:t xml:space="preserve"> </w:t>
      </w:r>
      <w:r>
        <w:t xml:space="preserve">are the principal stretches and </w:t>
      </w:r>
      <w:r w:rsidR="00DF221F" w:rsidRPr="00DF221F">
        <w:rPr>
          <w:position w:val="-14"/>
        </w:rPr>
        <w:object w:dxaOrig="279" w:dyaOrig="380" w14:anchorId="35CC7011">
          <v:shape id="_x0000_i2398" type="#_x0000_t75" style="width:14pt;height:18.5pt" o:ole="">
            <v:imagedata r:id="rId2780" o:title=""/>
          </v:shape>
          <o:OLEObject Type="Embed" ProgID="Equation.DSMT4" ShapeID="_x0000_i2398" DrawAspect="Content" ObjectID="_1540966940" r:id="rId2781"/>
        </w:object>
      </w:r>
      <w:r>
        <w:t xml:space="preserve">, </w:t>
      </w:r>
      <w:r w:rsidR="00DF221F" w:rsidRPr="00DF221F">
        <w:rPr>
          <w:position w:val="-12"/>
        </w:rPr>
        <w:object w:dxaOrig="260" w:dyaOrig="360" w14:anchorId="41062579">
          <v:shape id="_x0000_i2399" type="#_x0000_t75" style="width:12.5pt;height:18.5pt" o:ole="">
            <v:imagedata r:id="rId2782" o:title=""/>
          </v:shape>
          <o:OLEObject Type="Embed" ProgID="Equation.DSMT4" ShapeID="_x0000_i2399" DrawAspect="Content" ObjectID="_1540966941" r:id="rId2783"/>
        </w:object>
      </w:r>
      <w:r>
        <w:t xml:space="preserve">and </w:t>
      </w:r>
      <w:r w:rsidR="00DF221F" w:rsidRPr="00DF221F">
        <w:rPr>
          <w:position w:val="-12"/>
        </w:rPr>
        <w:object w:dxaOrig="320" w:dyaOrig="360" w14:anchorId="202B057C">
          <v:shape id="_x0000_i2400" type="#_x0000_t75" style="width:16pt;height:18.5pt" o:ole="">
            <v:imagedata r:id="rId2784" o:title=""/>
          </v:shape>
          <o:OLEObject Type="Embed" ProgID="Equation.DSMT4" ShapeID="_x0000_i2400" DrawAspect="Content" ObjectID="_1540966942" r:id="rId2785"/>
        </w:object>
      </w:r>
      <w:r>
        <w:t xml:space="preserve"> are material parameters.</w:t>
      </w:r>
    </w:p>
    <w:p w14:paraId="57BA27D5" w14:textId="77777777" w:rsidR="00C5691A" w:rsidRDefault="00C5691A" w:rsidP="00C5691A"/>
    <w:p w14:paraId="1B96EBA6" w14:textId="2CADA645"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r w:rsidR="005232C6">
        <w:fldChar w:fldCharType="begin"/>
      </w:r>
      <w:r w:rsidR="005232C6">
        <w:instrText xml:space="preserve"> REF ZEqnNum891122 \! \* MERGEFORMAT </w:instrText>
      </w:r>
      <w:r w:rsidR="005232C6">
        <w:fldChar w:fldCharType="separate"/>
      </w:r>
      <w:ins w:id="993" w:author="steve maas" w:date="2016-09-27T12:58:00Z">
        <w:r w:rsidR="00843CC3" w:rsidRPr="00C1257B">
          <w:instrText>(</w:instrText>
        </w:r>
        <w:r w:rsidR="00843CC3">
          <w:instrText>2</w:instrText>
        </w:r>
        <w:r w:rsidR="00843CC3" w:rsidRPr="00C1257B">
          <w:instrText>.</w:instrText>
        </w:r>
        <w:r w:rsidR="00843CC3">
          <w:instrText>74</w:instrText>
        </w:r>
        <w:r w:rsidR="00843CC3" w:rsidRPr="00C1257B">
          <w:instrText>)</w:instrText>
        </w:r>
      </w:ins>
      <w:ins w:id="994" w:author="Gerard" w:date="2016-05-03T13:31:00Z">
        <w:del w:id="995" w:author="steve maas" w:date="2016-09-27T11:34:00Z">
          <w:r w:rsidR="00572445" w:rsidRPr="00C1257B" w:rsidDel="00E34B36">
            <w:delInstrText>(</w:delInstrText>
          </w:r>
          <w:r w:rsidR="00572445" w:rsidDel="00E34B36">
            <w:delInstrText>2</w:delInstrText>
          </w:r>
          <w:r w:rsidR="00572445" w:rsidRPr="00C1257B" w:rsidDel="00E34B36">
            <w:delInstrText>.</w:delInstrText>
          </w:r>
          <w:r w:rsidR="00572445" w:rsidDel="00E34B36">
            <w:delInstrText>74</w:delInstrText>
          </w:r>
          <w:r w:rsidR="00572445" w:rsidRPr="00C1257B" w:rsidDel="00E34B36">
            <w:delInstrText>)</w:delInstrText>
          </w:r>
        </w:del>
      </w:ins>
      <w:del w:id="996" w:author="steve maas" w:date="2016-09-27T11:34:00Z">
        <w:r w:rsidR="00122ED6" w:rsidRPr="00C1257B" w:rsidDel="00E34B36">
          <w:delInstrText>(</w:delInstrText>
        </w:r>
        <w:r w:rsidR="00122ED6" w:rsidDel="00E34B36">
          <w:delInstrText>2</w:delInstrText>
        </w:r>
        <w:r w:rsidR="00122ED6" w:rsidRPr="00C1257B" w:rsidDel="00E34B36">
          <w:delInstrText>.</w:delInstrText>
        </w:r>
        <w:r w:rsidR="00122ED6" w:rsidDel="00E34B36">
          <w:delInstrText>74</w:delInstrText>
        </w:r>
        <w:r w:rsidR="00122ED6" w:rsidRPr="00C1257B" w:rsidDel="00E34B36">
          <w:delInstrText>)</w:delInstrText>
        </w:r>
      </w:del>
      <w:r w:rsidR="005232C6">
        <w:fldChar w:fldCharType="end"/>
      </w:r>
      <w:r>
        <w:fldChar w:fldCharType="end"/>
      </w:r>
      <w:r>
        <w:t>, with</w:t>
      </w:r>
    </w:p>
    <w:p w14:paraId="07DB0DE9" w14:textId="4D791EB6" w:rsidR="00C5691A" w:rsidRDefault="00C5691A" w:rsidP="00C5691A">
      <w:pPr>
        <w:pStyle w:val="MTDisplayEquation"/>
      </w:pPr>
      <w:r>
        <w:tab/>
      </w:r>
      <w:r w:rsidR="00DF221F" w:rsidRPr="00DF221F">
        <w:rPr>
          <w:position w:val="-30"/>
        </w:rPr>
        <w:object w:dxaOrig="3260" w:dyaOrig="700" w14:anchorId="75605D47">
          <v:shape id="_x0000_i2401" type="#_x0000_t75" style="width:162.5pt;height:35pt" o:ole="">
            <v:imagedata r:id="rId2786" o:title=""/>
          </v:shape>
          <o:OLEObject Type="Embed" ProgID="Equation.DSMT4" ShapeID="_x0000_i2401" DrawAspect="Content" ObjectID="_1540966943" r:id="rId278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23</w:instrText>
      </w:r>
      <w:r w:rsidR="005232C6">
        <w:rPr>
          <w:noProof/>
        </w:rPr>
        <w:fldChar w:fldCharType="end"/>
      </w:r>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58261575" w:rsidR="00C5691A" w:rsidRPr="00927C02" w:rsidRDefault="00C5691A" w:rsidP="00C5691A">
      <w:pPr>
        <w:pStyle w:val="MTDisplayEquation"/>
      </w:pPr>
      <w:r w:rsidRPr="00927C02">
        <w:lastRenderedPageBreak/>
        <w:tab/>
      </w:r>
      <w:r w:rsidR="00DF221F" w:rsidRPr="00DF221F">
        <w:rPr>
          <w:position w:val="-110"/>
        </w:rPr>
        <w:object w:dxaOrig="4620" w:dyaOrig="2280" w14:anchorId="6A9E31CE">
          <v:shape id="_x0000_i2402" type="#_x0000_t75" style="width:231pt;height:114pt" o:ole="">
            <v:imagedata r:id="rId2788" o:title=""/>
          </v:shape>
          <o:OLEObject Type="Embed" ProgID="Equation.DSMT4" ShapeID="_x0000_i2402" DrawAspect="Content" ObjectID="_1540966944" r:id="rId2789"/>
        </w:objec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end"/>
      </w:r>
      <w:r w:rsidRPr="00927C02">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Pr="00927C02">
        <w:instrText>.</w:instrText>
      </w:r>
      <w:r w:rsidR="005232C6">
        <w:fldChar w:fldCharType="begin"/>
      </w:r>
      <w:r w:rsidR="005232C6">
        <w:instrText xml:space="preserve"> SEQ MTEqn \c \* Arabic \* MERGEFORMAT </w:instrText>
      </w:r>
      <w:r w:rsidR="005232C6">
        <w:fldChar w:fldCharType="separate"/>
      </w:r>
      <w:r w:rsidR="00843CC3">
        <w:rPr>
          <w:noProof/>
        </w:rPr>
        <w:instrText>24</w:instrText>
      </w:r>
      <w:r w:rsidR="005232C6">
        <w:rPr>
          <w:noProof/>
        </w:rPr>
        <w:fldChar w:fldCharType="end"/>
      </w:r>
      <w:r w:rsidRPr="00927C02">
        <w:instrText>)</w:instrText>
      </w:r>
      <w:r w:rsidRPr="00927C02">
        <w:fldChar w:fldCharType="end"/>
      </w:r>
    </w:p>
    <w:p w14:paraId="2FE1A2FC" w14:textId="4DEF6D73" w:rsidR="00C5691A" w:rsidRPr="00927C02" w:rsidRDefault="00C5691A" w:rsidP="00C5691A">
      <w:r w:rsidRPr="00927C02">
        <w:t xml:space="preserve">where </w:t>
      </w:r>
      <w:r w:rsidR="00DF221F" w:rsidRPr="00DF221F">
        <w:rPr>
          <w:position w:val="-12"/>
        </w:rPr>
        <w:object w:dxaOrig="1140" w:dyaOrig="360" w14:anchorId="19814960">
          <v:shape id="_x0000_i2403" type="#_x0000_t75" style="width:57pt;height:18.5pt" o:ole="">
            <v:imagedata r:id="rId2790" o:title=""/>
          </v:shape>
          <o:OLEObject Type="Embed" ProgID="Equation.DSMT4" ShapeID="_x0000_i2403" DrawAspect="Content" ObjectID="_1540966945" r:id="rId2791"/>
        </w:object>
      </w:r>
      <w:r w:rsidRPr="00927C02">
        <w:t xml:space="preserve"> and </w:t>
      </w:r>
      <w:r w:rsidR="00DF221F" w:rsidRPr="00DF221F">
        <w:rPr>
          <w:position w:val="-12"/>
        </w:rPr>
        <w:object w:dxaOrig="260" w:dyaOrig="360" w14:anchorId="40DAC532">
          <v:shape id="_x0000_i2404" type="#_x0000_t75" style="width:12.5pt;height:18.5pt" o:ole="">
            <v:imagedata r:id="rId2792" o:title=""/>
          </v:shape>
          <o:OLEObject Type="Embed" ProgID="Equation.DSMT4" ShapeID="_x0000_i2404" DrawAspect="Content" ObjectID="_1540966946" r:id="rId2793"/>
        </w:object>
      </w:r>
      <w:r w:rsidRPr="00927C02">
        <w:t xml:space="preserve"> are the eigenvectors of </w:t>
      </w:r>
      <w:r w:rsidR="00DF221F" w:rsidRPr="00DF221F">
        <w:rPr>
          <w:position w:val="-6"/>
        </w:rPr>
        <w:object w:dxaOrig="200" w:dyaOrig="279" w14:anchorId="1A0D0535">
          <v:shape id="_x0000_i2405" type="#_x0000_t75" style="width:10pt;height:14pt" o:ole="">
            <v:imagedata r:id="rId2794" o:title=""/>
          </v:shape>
          <o:OLEObject Type="Embed" ProgID="Equation.DSMT4" ShapeID="_x0000_i2405" DrawAspect="Content" ObjectID="_1540966947" r:id="rId2795"/>
        </w:object>
      </w:r>
      <w:r w:rsidRPr="00927C02">
        <w:t>.  In the limit when eigenvalues coincide,</w:t>
      </w:r>
    </w:p>
    <w:p w14:paraId="7E36676C" w14:textId="007852BC" w:rsidR="00C5691A" w:rsidRPr="00927C02" w:rsidRDefault="00C5691A" w:rsidP="00C5691A">
      <w:pPr>
        <w:pStyle w:val="MTDisplayEquation"/>
      </w:pPr>
      <w:r w:rsidRPr="00927C02">
        <w:tab/>
      </w:r>
      <w:r w:rsidR="00DF221F" w:rsidRPr="00DF221F">
        <w:rPr>
          <w:position w:val="-32"/>
        </w:rPr>
        <w:object w:dxaOrig="5840" w:dyaOrig="760" w14:anchorId="410AE903">
          <v:shape id="_x0000_i2406" type="#_x0000_t75" style="width:291.5pt;height:38.5pt" o:ole="">
            <v:imagedata r:id="rId2796" o:title=""/>
          </v:shape>
          <o:OLEObject Type="Embed" ProgID="Equation.DSMT4" ShapeID="_x0000_i2406" DrawAspect="Content" ObjectID="_1540966948" r:id="rId2797"/>
        </w:object>
      </w:r>
      <w:r w:rsidRPr="00927C02">
        <w:t>.</w: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end"/>
      </w:r>
      <w:r w:rsidRPr="00927C02">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Pr="00927C02">
        <w:instrText>.</w:instrText>
      </w:r>
      <w:r w:rsidR="005232C6">
        <w:fldChar w:fldCharType="begin"/>
      </w:r>
      <w:r w:rsidR="005232C6">
        <w:instrText xml:space="preserve"> SEQ MTEqn \c \* Arabic \* MERGEFORMAT </w:instrText>
      </w:r>
      <w:r w:rsidR="005232C6">
        <w:fldChar w:fldCharType="separate"/>
      </w:r>
      <w:r w:rsidR="00843CC3">
        <w:rPr>
          <w:noProof/>
        </w:rPr>
        <w:instrText>25</w:instrText>
      </w:r>
      <w:r w:rsidR="005232C6">
        <w:rPr>
          <w:noProof/>
        </w:rPr>
        <w:fldChar w:fldCharType="end"/>
      </w:r>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7D975658" w:rsidR="00C5691A" w:rsidRPr="00927C02" w:rsidRDefault="00C5691A" w:rsidP="00C5691A">
      <w:pPr>
        <w:pStyle w:val="MTDisplayEquation"/>
      </w:pPr>
      <w:r w:rsidRPr="00927C02">
        <w:tab/>
      </w:r>
      <w:r w:rsidR="00DF221F" w:rsidRPr="00DF221F">
        <w:rPr>
          <w:position w:val="-30"/>
        </w:rPr>
        <w:object w:dxaOrig="2820" w:dyaOrig="720" w14:anchorId="07F39781">
          <v:shape id="_x0000_i2407" type="#_x0000_t75" style="width:141pt;height:36pt" o:ole="">
            <v:imagedata r:id="rId2798" o:title=""/>
          </v:shape>
          <o:OLEObject Type="Embed" ProgID="Equation.DSMT4" ShapeID="_x0000_i2407" DrawAspect="Content" ObjectID="_1540966949" r:id="rId2799"/>
        </w:object>
      </w:r>
      <w:r w:rsidRPr="00927C02">
        <w:t>,</w:t>
      </w:r>
      <w:r w:rsidRPr="00927C02">
        <w:tab/>
      </w:r>
      <w:r w:rsidRPr="00927C02">
        <w:fldChar w:fldCharType="begin"/>
      </w:r>
      <w:r w:rsidRPr="00927C02">
        <w:instrText xml:space="preserve"> MACROBUTTON MTPlaceRef \* MERGEFORMAT </w:instrText>
      </w:r>
      <w:r w:rsidR="0050564A">
        <w:fldChar w:fldCharType="begin"/>
      </w:r>
      <w:r w:rsidR="0050564A">
        <w:instrText xml:space="preserve"> SEQ MTEqn \h \* MERGEFORMAT </w:instrText>
      </w:r>
      <w:r w:rsidR="0050564A">
        <w:fldChar w:fldCharType="end"/>
      </w:r>
      <w:r w:rsidRPr="00927C02">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Pr="00927C02">
        <w:instrText>.</w:instrText>
      </w:r>
      <w:r w:rsidR="005232C6">
        <w:fldChar w:fldCharType="begin"/>
      </w:r>
      <w:r w:rsidR="005232C6">
        <w:instrText xml:space="preserve"> SEQ MTEqn \c \* Arabic \* MERGEFORMAT </w:instrText>
      </w:r>
      <w:r w:rsidR="005232C6">
        <w:fldChar w:fldCharType="separate"/>
      </w:r>
      <w:r w:rsidR="00843CC3">
        <w:rPr>
          <w:noProof/>
        </w:rPr>
        <w:instrText>26</w:instrText>
      </w:r>
      <w:r w:rsidR="005232C6">
        <w:rPr>
          <w:noProof/>
        </w:rPr>
        <w:fldChar w:fldCharType="end"/>
      </w:r>
      <w:r w:rsidRPr="00927C02">
        <w:instrText>)</w:instrText>
      </w:r>
      <w:r w:rsidRPr="00927C02">
        <w:fldChar w:fldCharType="end"/>
      </w:r>
    </w:p>
    <w:p w14:paraId="26A00D38" w14:textId="02C25040" w:rsidR="00C5691A" w:rsidRDefault="00C5691A" w:rsidP="00C5691A">
      <w:r w:rsidRPr="00033649">
        <w:t xml:space="preserve">which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843CC3">
        <w:t>5.1</w:t>
      </w:r>
      <w:r w:rsidRPr="00033649">
        <w:fldChar w:fldCharType="end"/>
      </w:r>
      <w:r w:rsidRPr="00033649">
        <w:t xml:space="preserve">), with equivalent Lamé coefficients </w:t>
      </w:r>
      <w:r w:rsidR="00DF221F" w:rsidRPr="00DF221F">
        <w:rPr>
          <w:position w:val="-14"/>
        </w:rPr>
        <w:object w:dxaOrig="680" w:dyaOrig="380" w14:anchorId="5D9602E2">
          <v:shape id="_x0000_i2408" type="#_x0000_t75" style="width:33.5pt;height:18.5pt" o:ole="">
            <v:imagedata r:id="rId2800" o:title=""/>
          </v:shape>
          <o:OLEObject Type="Embed" ProgID="Equation.DSMT4" ShapeID="_x0000_i2408" DrawAspect="Content" ObjectID="_1540966950" r:id="rId2801"/>
        </w:object>
      </w:r>
      <w:r w:rsidRPr="00033649">
        <w:t xml:space="preserve"> and </w:t>
      </w:r>
      <w:r w:rsidR="00DF221F" w:rsidRPr="00DF221F">
        <w:rPr>
          <w:position w:val="-16"/>
        </w:rPr>
        <w:object w:dxaOrig="1320" w:dyaOrig="460" w14:anchorId="17398E4E">
          <v:shape id="_x0000_i2409" type="#_x0000_t75" style="width:66pt;height:23.5pt" o:ole="">
            <v:imagedata r:id="rId2802" o:title=""/>
          </v:shape>
          <o:OLEObject Type="Embed" ProgID="Equation.DSMT4" ShapeID="_x0000_i2409" DrawAspect="Content" ObjectID="_1540966951" r:id="rId2803"/>
        </w:object>
      </w:r>
      <w:r w:rsidRPr="00033649">
        <w:t>.</w:t>
      </w:r>
    </w:p>
    <w:p w14:paraId="6527D3D1" w14:textId="77777777" w:rsidR="00122416" w:rsidRDefault="00122416" w:rsidP="00C5691A"/>
    <w:p w14:paraId="43F5D4CA" w14:textId="77777777" w:rsidR="00122416" w:rsidRDefault="00122416" w:rsidP="00122416">
      <w:pPr>
        <w:pStyle w:val="Heading3"/>
      </w:pPr>
      <w:bookmarkStart w:id="997" w:name="_Toc467221669"/>
      <w:r>
        <w:t>Holmes-Mow</w:t>
      </w:r>
      <w:bookmarkEnd w:id="997"/>
    </w:p>
    <w:p w14:paraId="48F11762" w14:textId="736C6496" w:rsidR="00122416" w:rsidRDefault="00122416" w:rsidP="00122416">
      <w:r>
        <w:t>The coupled hyperelastic strain-energy function for this material is given by</w:t>
      </w:r>
      <w:r w:rsidR="007412C6">
        <w:t xml:space="preserve"> </w:t>
      </w:r>
      <w:r w:rsidR="007412C6">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214E15">
          <w:rPr>
            <w:noProof/>
          </w:rPr>
          <w:t>34</w:t>
        </w:r>
      </w:hyperlink>
      <w:r w:rsidR="00A56950">
        <w:rPr>
          <w:noProof/>
        </w:rPr>
        <w:t>]</w:t>
      </w:r>
      <w:r w:rsidR="007412C6">
        <w:fldChar w:fldCharType="end"/>
      </w:r>
      <w:r>
        <w:t>,</w:t>
      </w:r>
    </w:p>
    <w:p w14:paraId="641AE7CF" w14:textId="3CBEC82A" w:rsidR="00122416" w:rsidRDefault="00122416" w:rsidP="00122416">
      <w:pPr>
        <w:pStyle w:val="MTDisplayEquation"/>
      </w:pPr>
      <w:r>
        <w:tab/>
      </w:r>
      <w:r w:rsidR="00DF221F" w:rsidRPr="00DF221F">
        <w:rPr>
          <w:position w:val="-24"/>
        </w:rPr>
        <w:object w:dxaOrig="2460" w:dyaOrig="620" w14:anchorId="7020D74D">
          <v:shape id="_x0000_i2410" type="#_x0000_t75" style="width:123pt;height:31pt" o:ole="">
            <v:imagedata r:id="rId2804" o:title=""/>
          </v:shape>
          <o:OLEObject Type="Embed" ProgID="Equation.DSMT4" ShapeID="_x0000_i2410" DrawAspect="Content" ObjectID="_1540966952" r:id="rId2805"/>
        </w:object>
      </w:r>
      <w:r w:rsidR="000A0A5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27</w:instrText>
      </w:r>
      <w:r w:rsidR="005232C6">
        <w:rPr>
          <w:noProof/>
        </w:rPr>
        <w:fldChar w:fldCharType="end"/>
      </w:r>
      <w:r>
        <w:instrText>)</w:instrText>
      </w:r>
      <w:r>
        <w:fldChar w:fldCharType="end"/>
      </w:r>
    </w:p>
    <w:p w14:paraId="773BEEE6" w14:textId="0BFDD40A" w:rsidR="00122416" w:rsidRDefault="00122416" w:rsidP="00122416">
      <w:r>
        <w:t xml:space="preserve">where </w:t>
      </w:r>
      <w:r w:rsidR="00DF221F" w:rsidRPr="00DF221F">
        <w:rPr>
          <w:position w:val="-12"/>
        </w:rPr>
        <w:object w:dxaOrig="220" w:dyaOrig="360" w14:anchorId="3D8FF027">
          <v:shape id="_x0000_i2411" type="#_x0000_t75" style="width:11pt;height:18.5pt" o:ole="">
            <v:imagedata r:id="rId2806" o:title=""/>
          </v:shape>
          <o:OLEObject Type="Embed" ProgID="Equation.DSMT4" ShapeID="_x0000_i2411" DrawAspect="Content" ObjectID="_1540966953" r:id="rId2807"/>
        </w:object>
      </w:r>
      <w:r>
        <w:t xml:space="preserve">and </w:t>
      </w:r>
      <w:r w:rsidR="00DF221F" w:rsidRPr="00DF221F">
        <w:rPr>
          <w:position w:val="-12"/>
        </w:rPr>
        <w:object w:dxaOrig="240" w:dyaOrig="360" w14:anchorId="0C79B9CE">
          <v:shape id="_x0000_i2412" type="#_x0000_t75" style="width:12pt;height:18.5pt" o:ole="">
            <v:imagedata r:id="rId2808" o:title=""/>
          </v:shape>
          <o:OLEObject Type="Embed" ProgID="Equation.DSMT4" ShapeID="_x0000_i2412" DrawAspect="Content" ObjectID="_1540966954" r:id="rId2809"/>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52D855F3" w:rsidR="00122416" w:rsidRDefault="00122416" w:rsidP="00122416">
      <w:pPr>
        <w:pStyle w:val="MTDisplayEquation"/>
      </w:pPr>
      <w:r>
        <w:tab/>
      </w:r>
      <w:r w:rsidR="00DF221F" w:rsidRPr="00DF221F">
        <w:rPr>
          <w:position w:val="-62"/>
        </w:rPr>
        <w:object w:dxaOrig="5679" w:dyaOrig="1359" w14:anchorId="1C5D889B">
          <v:shape id="_x0000_i2413" type="#_x0000_t75" style="width:284pt;height:68pt" o:ole="">
            <v:imagedata r:id="rId2810" o:title=""/>
          </v:shape>
          <o:OLEObject Type="Embed" ProgID="Equation.DSMT4" ShapeID="_x0000_i2413" DrawAspect="Content" ObjectID="_1540966955" r:id="rId281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28</w:instrText>
      </w:r>
      <w:r w:rsidR="005232C6">
        <w:rPr>
          <w:noProof/>
        </w:rPr>
        <w:fldChar w:fldCharType="end"/>
      </w:r>
      <w:r>
        <w:instrText>)</w:instrText>
      </w:r>
      <w:r>
        <w:fldChar w:fldCharType="end"/>
      </w:r>
    </w:p>
    <w:p w14:paraId="351DE14D" w14:textId="7E353367" w:rsidR="00122416" w:rsidRDefault="00122416" w:rsidP="00122416">
      <w:r>
        <w:t xml:space="preserve">and </w:t>
      </w:r>
      <w:r w:rsidR="00DF221F" w:rsidRPr="00DF221F">
        <w:rPr>
          <w:position w:val="-6"/>
        </w:rPr>
        <w:object w:dxaOrig="220" w:dyaOrig="279" w14:anchorId="66DF531C">
          <v:shape id="_x0000_i2414" type="#_x0000_t75" style="width:11pt;height:14pt" o:ole="">
            <v:imagedata r:id="rId2812" o:title=""/>
          </v:shape>
          <o:OLEObject Type="Embed" ProgID="Equation.DSMT4" ShapeID="_x0000_i2414" DrawAspect="Content" ObjectID="_1540966956" r:id="rId2813"/>
        </w:object>
      </w:r>
      <w:r>
        <w:t xml:space="preserve">and </w:t>
      </w:r>
      <w:r w:rsidR="00DF221F" w:rsidRPr="00DF221F">
        <w:rPr>
          <w:position w:val="-10"/>
        </w:rPr>
        <w:object w:dxaOrig="240" w:dyaOrig="260" w14:anchorId="471E32E7">
          <v:shape id="_x0000_i2415" type="#_x0000_t75" style="width:12pt;height:12.5pt" o:ole="">
            <v:imagedata r:id="rId2814" o:title=""/>
          </v:shape>
          <o:OLEObject Type="Embed" ProgID="Equation.DSMT4" ShapeID="_x0000_i2415" DrawAspect="Content" ObjectID="_1540966957" r:id="rId2815"/>
        </w:object>
      </w:r>
      <w:r w:rsidR="0055288F">
        <w:t xml:space="preserve"> </w:t>
      </w:r>
      <w:r>
        <w:t>are the Lamé parameters.</w:t>
      </w:r>
      <w:r w:rsidR="0055288F">
        <w:t xml:space="preserve"> The corresponding Cauchy stress tensor is</w:t>
      </w:r>
    </w:p>
    <w:p w14:paraId="56590457" w14:textId="3A39CAC4" w:rsidR="0055288F" w:rsidRDefault="0055288F" w:rsidP="0051289D">
      <w:pPr>
        <w:pStyle w:val="MTDisplayEquation"/>
      </w:pPr>
      <w:r>
        <w:tab/>
      </w:r>
      <w:r w:rsidR="00DF221F" w:rsidRPr="00DF221F">
        <w:rPr>
          <w:position w:val="-24"/>
        </w:rPr>
        <w:object w:dxaOrig="4740" w:dyaOrig="620" w14:anchorId="3EA58000">
          <v:shape id="_x0000_i2416" type="#_x0000_t75" style="width:237pt;height:31pt" o:ole="">
            <v:imagedata r:id="rId2816" o:title=""/>
          </v:shape>
          <o:OLEObject Type="Embed" ProgID="Equation.DSMT4" ShapeID="_x0000_i2416" DrawAspect="Content" ObjectID="_1540966958" r:id="rId281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29</w:instrText>
      </w:r>
      <w:r w:rsidR="005232C6">
        <w:rPr>
          <w:noProof/>
        </w:rPr>
        <w:fldChar w:fldCharType="end"/>
      </w:r>
      <w:r>
        <w:instrText>)</w:instrText>
      </w:r>
      <w:r>
        <w:fldChar w:fldCharType="end"/>
      </w:r>
    </w:p>
    <w:p w14:paraId="30084E61" w14:textId="77777777" w:rsidR="00715ECB" w:rsidRDefault="0055288F" w:rsidP="00C5691A">
      <w:r>
        <w:t>and the spatial elasticity tensor is</w:t>
      </w:r>
    </w:p>
    <w:p w14:paraId="49B3B1BC" w14:textId="06DB9D93" w:rsidR="0055288F" w:rsidRDefault="0055288F" w:rsidP="0051289D">
      <w:pPr>
        <w:pStyle w:val="MTDisplayEquation"/>
      </w:pPr>
      <w:r>
        <w:tab/>
      </w:r>
      <w:r w:rsidR="00DF221F" w:rsidRPr="00DF221F">
        <w:rPr>
          <w:position w:val="-28"/>
        </w:rPr>
        <w:object w:dxaOrig="6259" w:dyaOrig="660" w14:anchorId="29386446">
          <v:shape id="_x0000_i2417" type="#_x0000_t75" style="width:313pt;height:33pt" o:ole="">
            <v:imagedata r:id="rId2818" o:title=""/>
          </v:shape>
          <o:OLEObject Type="Embed" ProgID="Equation.DSMT4" ShapeID="_x0000_i2417" DrawAspect="Content" ObjectID="_1540966959" r:id="rId281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30</w:instrText>
      </w:r>
      <w:r w:rsidR="005232C6">
        <w:rPr>
          <w:noProof/>
        </w:rPr>
        <w:fldChar w:fldCharType="end"/>
      </w:r>
      <w:r>
        <w:instrText>)</w:instrText>
      </w:r>
      <w:r>
        <w:fldChar w:fldCharType="end"/>
      </w:r>
    </w:p>
    <w:p w14:paraId="6374DEAF" w14:textId="1672AE6C" w:rsidR="00214E15" w:rsidRDefault="00214E15" w:rsidP="00214E15">
      <w:pPr>
        <w:pStyle w:val="Heading3"/>
      </w:pPr>
      <w:bookmarkStart w:id="998" w:name="_Toc467221670"/>
      <w:r>
        <w:t>Conewise Linear Elasticity</w:t>
      </w:r>
      <w:bookmarkEnd w:id="998"/>
    </w:p>
    <w:p w14:paraId="158FCC99" w14:textId="650AB6F4" w:rsidR="00214E15" w:rsidRDefault="00214E15" w:rsidP="00214E15">
      <w:r>
        <w:t xml:space="preserve">Curnier et al. </w:t>
      </w:r>
      <w:r>
        <w:fldChar w:fldCharType="begin"/>
      </w:r>
      <w:r>
        <w:instrText xml:space="preserve"> ADDIN EN.CITE &lt;EndNote&gt;&lt;Cite&gt;&lt;Author&gt;Curnier&lt;/Author&gt;&lt;Year&gt;1995&lt;/Year&gt;&lt;RecNum&gt;52&lt;/RecNum&gt;&lt;DisplayText&gt;[27]&lt;/DisplayText&gt;&lt;record&gt;&lt;rec-number&gt;52&lt;/rec-number&gt;&lt;foreign-keys&gt;&lt;key app="EN" db-id="fwxrfwzd5wwavcepe9epdeevxdsd2fftswrx" timestamp="0"&gt;52&lt;/key&gt;&lt;/foreign-keys&gt;&lt;ref-type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relations&lt;/keyword&gt;&lt;/keywords&gt;&lt;dates&gt;&lt;year&gt;1995&lt;/year&gt;&lt;/dates&gt;&lt;urls&gt;&lt;/urls&gt;&lt;research-notes&gt;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Pr>
          <w:noProof/>
        </w:rPr>
        <w:t>[</w:t>
      </w:r>
      <w:hyperlink w:anchor="_ENREF_27" w:tooltip="Curnier, 1995 #52" w:history="1">
        <w:r>
          <w:rPr>
            <w:noProof/>
          </w:rPr>
          <w:t>27</w:t>
        </w:r>
      </w:hyperlink>
      <w:r>
        <w:rPr>
          <w:noProof/>
        </w:rPr>
        <w:t>]</w:t>
      </w:r>
      <w:r>
        <w:fldChar w:fldCharType="end"/>
      </w:r>
      <w:r w:rsidR="000450C4">
        <w:t xml:space="preserve"> formulated a model for describing bimodular elastic solids exhibiting orthotropic material symmetry. This </w:t>
      </w:r>
      <w:r>
        <w:t>can be derived from the following hyperelastic strain-energy function:</w:t>
      </w:r>
    </w:p>
    <w:p w14:paraId="48A8C812" w14:textId="6CF0AF1F" w:rsidR="00214E15" w:rsidRDefault="00214E15" w:rsidP="00214E15">
      <w:pPr>
        <w:pStyle w:val="MTDisplayEquation"/>
      </w:pPr>
      <w:r>
        <w:lastRenderedPageBreak/>
        <w:tab/>
      </w:r>
      <w:r w:rsidR="00DF221F" w:rsidRPr="00DF221F">
        <w:rPr>
          <w:position w:val="-30"/>
        </w:rPr>
        <w:object w:dxaOrig="6880" w:dyaOrig="700" w14:anchorId="065DA420">
          <v:shape id="_x0000_i2418" type="#_x0000_t75" style="width:344.5pt;height:35pt" o:ole="">
            <v:imagedata r:id="rId2820" o:title=""/>
          </v:shape>
          <o:OLEObject Type="Embed" ProgID="Equation.DSMT4" ShapeID="_x0000_i2418" DrawAspect="Content" ObjectID="_1540966960" r:id="rId2821"/>
        </w:object>
      </w:r>
      <w:r>
        <w:t>,</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52FD5">
        <w:instrText>.</w:instrText>
      </w:r>
      <w:r w:rsidR="005232C6">
        <w:fldChar w:fldCharType="begin"/>
      </w:r>
      <w:r w:rsidR="005232C6">
        <w:instrText xml:space="preserve"> SEQ MTEqn \c \* Arabic \* MERGEFORMAT </w:instrText>
      </w:r>
      <w:r w:rsidR="005232C6">
        <w:fldChar w:fldCharType="separate"/>
      </w:r>
      <w:r w:rsidR="00843CC3">
        <w:rPr>
          <w:noProof/>
        </w:rPr>
        <w:instrText>31</w:instrText>
      </w:r>
      <w:r w:rsidR="005232C6">
        <w:rPr>
          <w:noProof/>
        </w:rPr>
        <w:fldChar w:fldCharType="end"/>
      </w:r>
      <w:r w:rsidR="00752FD5">
        <w:instrText>)</w:instrText>
      </w:r>
      <w:r w:rsidR="00752FD5">
        <w:fldChar w:fldCharType="end"/>
      </w:r>
    </w:p>
    <w:p w14:paraId="594E7482" w14:textId="77107036" w:rsidR="000450C4" w:rsidRDefault="00214E15" w:rsidP="00214E15">
      <w:r>
        <w:t xml:space="preserve">where </w:t>
      </w:r>
      <w:r w:rsidR="00DF221F" w:rsidRPr="00DF221F">
        <w:rPr>
          <w:position w:val="-12"/>
        </w:rPr>
        <w:object w:dxaOrig="1280" w:dyaOrig="380" w14:anchorId="0205C1EC">
          <v:shape id="_x0000_i2419" type="#_x0000_t75" style="width:63.5pt;height:18.5pt" o:ole="">
            <v:imagedata r:id="rId2822" o:title=""/>
          </v:shape>
          <o:OLEObject Type="Embed" ProgID="Equation.DSMT4" ShapeID="_x0000_i2419" DrawAspect="Content" ObjectID="_1540966961" r:id="rId2823"/>
        </w:object>
      </w:r>
      <w:r>
        <w:t xml:space="preserve"> is the structural tensor corresponding to one of the three mutually orthogonal planes of symmetry whose unit outward normal is </w:t>
      </w:r>
      <w:r w:rsidR="00DF221F" w:rsidRPr="00DF221F">
        <w:rPr>
          <w:position w:val="-12"/>
        </w:rPr>
        <w:object w:dxaOrig="279" w:dyaOrig="380" w14:anchorId="23161796">
          <v:shape id="_x0000_i2420" type="#_x0000_t75" style="width:14pt;height:18.5pt" o:ole="">
            <v:imagedata r:id="rId2824" o:title=""/>
          </v:shape>
          <o:OLEObject Type="Embed" ProgID="Equation.DSMT4" ShapeID="_x0000_i2420" DrawAspect="Content" ObjectID="_1540966962" r:id="rId2825"/>
        </w:object>
      </w:r>
      <w:r>
        <w:t xml:space="preserve"> (</w:t>
      </w:r>
      <w:r w:rsidR="00DF221F" w:rsidRPr="00DF221F">
        <w:rPr>
          <w:position w:val="-12"/>
        </w:rPr>
        <w:object w:dxaOrig="1140" w:dyaOrig="380" w14:anchorId="03ED4516">
          <v:shape id="_x0000_i2421" type="#_x0000_t75" style="width:57pt;height:18.5pt" o:ole="">
            <v:imagedata r:id="rId2826" o:title=""/>
          </v:shape>
          <o:OLEObject Type="Embed" ProgID="Equation.DSMT4" ShapeID="_x0000_i2421" DrawAspect="Content" ObjectID="_1540966963" r:id="rId2827"/>
        </w:object>
      </w:r>
      <w:r>
        <w:t xml:space="preserve">). </w:t>
      </w:r>
      <w:r w:rsidR="000450C4">
        <w:t>The bimodular response is described by</w:t>
      </w:r>
    </w:p>
    <w:p w14:paraId="66FC8AE9" w14:textId="6E04ACF0" w:rsidR="000450C4" w:rsidRDefault="000450C4" w:rsidP="00362FD7">
      <w:pPr>
        <w:pStyle w:val="MTDisplayEquation"/>
      </w:pPr>
      <w:r>
        <w:tab/>
      </w:r>
      <w:r w:rsidR="00DF221F" w:rsidRPr="00DF221F">
        <w:rPr>
          <w:position w:val="-70"/>
        </w:rPr>
        <w:object w:dxaOrig="3120" w:dyaOrig="980" w14:anchorId="2E8DDD3A">
          <v:shape id="_x0000_i2422" type="#_x0000_t75" style="width:156pt;height:48.5pt" o:ole="">
            <v:imagedata r:id="rId2828" o:title=""/>
          </v:shape>
          <o:OLEObject Type="Embed" ProgID="Equation.DSMT4" ShapeID="_x0000_i2422" DrawAspect="Content" ObjectID="_1540966964" r:id="rId2829"/>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52FD5">
        <w:instrText>.</w:instrText>
      </w:r>
      <w:r w:rsidR="005232C6">
        <w:fldChar w:fldCharType="begin"/>
      </w:r>
      <w:r w:rsidR="005232C6">
        <w:instrText xml:space="preserve"> SEQ MTEqn \c \* Arabic \* MERGEFORMAT </w:instrText>
      </w:r>
      <w:r w:rsidR="005232C6">
        <w:fldChar w:fldCharType="separate"/>
      </w:r>
      <w:r w:rsidR="00843CC3">
        <w:rPr>
          <w:noProof/>
        </w:rPr>
        <w:instrText>32</w:instrText>
      </w:r>
      <w:r w:rsidR="005232C6">
        <w:rPr>
          <w:noProof/>
        </w:rPr>
        <w:fldChar w:fldCharType="end"/>
      </w:r>
      <w:r w:rsidR="00752FD5">
        <w:instrText>)</w:instrText>
      </w:r>
      <w:r w:rsidR="00752FD5">
        <w:fldChar w:fldCharType="end"/>
      </w:r>
    </w:p>
    <w:p w14:paraId="015BB2B4" w14:textId="4F828375" w:rsidR="00214E15" w:rsidRDefault="00214E15" w:rsidP="00214E15">
      <w:r>
        <w:t xml:space="preserve">The material constants are the three shear moduli </w:t>
      </w:r>
      <w:r w:rsidR="00DF221F" w:rsidRPr="00DF221F">
        <w:rPr>
          <w:position w:val="-12"/>
        </w:rPr>
        <w:object w:dxaOrig="300" w:dyaOrig="360" w14:anchorId="1C35E745">
          <v:shape id="_x0000_i2423" type="#_x0000_t75" style="width:15pt;height:18.5pt" o:ole="">
            <v:imagedata r:id="rId2830" o:title=""/>
          </v:shape>
          <o:OLEObject Type="Embed" ProgID="Equation.DSMT4" ShapeID="_x0000_i2423" DrawAspect="Content" ObjectID="_1540966965" r:id="rId2831"/>
        </w:object>
      </w:r>
      <w:r w:rsidR="000450C4" w:rsidRPr="00362FD7">
        <w:t>,</w:t>
      </w:r>
      <w:r>
        <w:t xml:space="preserve"> </w:t>
      </w:r>
      <w:r w:rsidR="000450C4">
        <w:t xml:space="preserve">three tensile moduli </w:t>
      </w:r>
      <w:r w:rsidR="00DF221F" w:rsidRPr="00DF221F">
        <w:rPr>
          <w:position w:val="-12"/>
        </w:rPr>
        <w:object w:dxaOrig="440" w:dyaOrig="360" w14:anchorId="2CC42546">
          <v:shape id="_x0000_i2424" type="#_x0000_t75" style="width:22pt;height:18.5pt" o:ole="">
            <v:imagedata r:id="rId2832" o:title=""/>
          </v:shape>
          <o:OLEObject Type="Embed" ProgID="Equation.DSMT4" ShapeID="_x0000_i2424" DrawAspect="Content" ObjectID="_1540966966" r:id="rId2833"/>
        </w:object>
      </w:r>
      <w:r w:rsidR="000450C4">
        <w:t xml:space="preserve">, three compressive moduli </w:t>
      </w:r>
      <w:r w:rsidR="00DF221F" w:rsidRPr="00DF221F">
        <w:rPr>
          <w:position w:val="-12"/>
        </w:rPr>
        <w:object w:dxaOrig="440" w:dyaOrig="360" w14:anchorId="5D1612AC">
          <v:shape id="_x0000_i2425" type="#_x0000_t75" style="width:22pt;height:18.5pt" o:ole="">
            <v:imagedata r:id="rId2834" o:title=""/>
          </v:shape>
          <o:OLEObject Type="Embed" ProgID="Equation.DSMT4" ShapeID="_x0000_i2425" DrawAspect="Content" ObjectID="_1540966967" r:id="rId2835"/>
        </w:object>
      </w:r>
      <w:r w:rsidR="000450C4">
        <w:t xml:space="preserve">, </w:t>
      </w:r>
      <w:r>
        <w:t xml:space="preserve">and </w:t>
      </w:r>
      <w:r w:rsidR="000450C4">
        <w:t xml:space="preserve">three </w:t>
      </w:r>
      <w:r>
        <w:t xml:space="preserve">moduli </w:t>
      </w:r>
      <w:r w:rsidR="00DF221F" w:rsidRPr="00DF221F">
        <w:rPr>
          <w:position w:val="-12"/>
        </w:rPr>
        <w:object w:dxaOrig="340" w:dyaOrig="360" w14:anchorId="5C8F9019">
          <v:shape id="_x0000_i2426" type="#_x0000_t75" style="width:17.5pt;height:18.5pt" o:ole="">
            <v:imagedata r:id="rId2836" o:title=""/>
          </v:shape>
          <o:OLEObject Type="Embed" ProgID="Equation.DSMT4" ShapeID="_x0000_i2426" DrawAspect="Content" ObjectID="_1540966968" r:id="rId2837"/>
        </w:object>
      </w:r>
      <w:r w:rsidR="000450C4" w:rsidRPr="00362FD7">
        <w:t xml:space="preserve"> </w:t>
      </w:r>
      <w:r w:rsidR="000450C4">
        <w:t>(</w:t>
      </w:r>
      <w:r w:rsidR="00DF221F" w:rsidRPr="00DF221F">
        <w:rPr>
          <w:position w:val="-6"/>
        </w:rPr>
        <w:object w:dxaOrig="560" w:dyaOrig="279" w14:anchorId="2006CE0D">
          <v:shape id="_x0000_i2427" type="#_x0000_t75" style="width:27.5pt;height:14pt" o:ole="">
            <v:imagedata r:id="rId2838" o:title=""/>
          </v:shape>
          <o:OLEObject Type="Embed" ProgID="Equation.DSMT4" ShapeID="_x0000_i2427" DrawAspect="Content" ObjectID="_1540966969" r:id="rId2839"/>
        </w:object>
      </w:r>
      <w:r w:rsidR="000450C4">
        <w:t>)</w:t>
      </w:r>
      <w:r>
        <w:t xml:space="preserve">, where </w:t>
      </w:r>
      <w:r w:rsidR="00DF221F" w:rsidRPr="00DF221F">
        <w:rPr>
          <w:position w:val="-12"/>
        </w:rPr>
        <w:object w:dxaOrig="880" w:dyaOrig="360" w14:anchorId="7B676C7E">
          <v:shape id="_x0000_i2428" type="#_x0000_t75" style="width:44.5pt;height:18.5pt" o:ole="">
            <v:imagedata r:id="rId2840" o:title=""/>
          </v:shape>
          <o:OLEObject Type="Embed" ProgID="Equation.DSMT4" ShapeID="_x0000_i2428" DrawAspect="Content" ObjectID="_1540966970" r:id="rId2841"/>
        </w:object>
      </w:r>
      <w:r>
        <w:t>.</w:t>
      </w:r>
      <w:r w:rsidR="000450C4">
        <w:t xml:space="preserve"> </w:t>
      </w:r>
      <w:r>
        <w:t>The second Piola-Kirchhoff stress can be derived from this strain energy density function:</w:t>
      </w:r>
    </w:p>
    <w:p w14:paraId="35E35C30" w14:textId="69B2CB59" w:rsidR="00214E15" w:rsidRDefault="00214E15" w:rsidP="00214E15">
      <w:pPr>
        <w:pStyle w:val="MTDisplayEquation"/>
      </w:pPr>
      <w:r>
        <w:tab/>
      </w:r>
      <w:r w:rsidR="00DF221F" w:rsidRPr="00DF221F">
        <w:rPr>
          <w:position w:val="-64"/>
        </w:rPr>
        <w:object w:dxaOrig="4940" w:dyaOrig="1400" w14:anchorId="1A558033">
          <v:shape id="_x0000_i2429" type="#_x0000_t75" style="width:247pt;height:69.5pt" o:ole="">
            <v:imagedata r:id="rId2842" o:title=""/>
          </v:shape>
          <o:OLEObject Type="Embed" ProgID="Equation.DSMT4" ShapeID="_x0000_i2429" DrawAspect="Content" ObjectID="_1540966971" r:id="rId2843"/>
        </w:objec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52FD5">
        <w:instrText>.</w:instrText>
      </w:r>
      <w:r w:rsidR="005232C6">
        <w:fldChar w:fldCharType="begin"/>
      </w:r>
      <w:r w:rsidR="005232C6">
        <w:instrText xml:space="preserve"> SEQ MTEqn \c \* Arabic \* MERGEFORMAT </w:instrText>
      </w:r>
      <w:r w:rsidR="005232C6">
        <w:fldChar w:fldCharType="separate"/>
      </w:r>
      <w:r w:rsidR="00843CC3">
        <w:rPr>
          <w:noProof/>
        </w:rPr>
        <w:instrText>33</w:instrText>
      </w:r>
      <w:r w:rsidR="005232C6">
        <w:rPr>
          <w:noProof/>
        </w:rPr>
        <w:fldChar w:fldCharType="end"/>
      </w:r>
      <w:r w:rsidR="00752FD5">
        <w:instrText>)</w:instrText>
      </w:r>
      <w:r w:rsidR="00752FD5">
        <w:fldChar w:fldCharType="end"/>
      </w:r>
    </w:p>
    <w:p w14:paraId="6E546B23" w14:textId="67F1FB35" w:rsidR="00214E15" w:rsidRDefault="00214E15" w:rsidP="00214E15">
      <w:r>
        <w:t>The material elasticity tensor is then given by,</w:t>
      </w:r>
    </w:p>
    <w:p w14:paraId="379F10E1" w14:textId="655A8C42" w:rsidR="00214E15" w:rsidRPr="00782091" w:rsidRDefault="00214E15" w:rsidP="00214E15">
      <w:pPr>
        <w:pStyle w:val="MTDisplayEquation"/>
        <w:rPr>
          <w:position w:val="-28"/>
        </w:rPr>
      </w:pPr>
      <w:r>
        <w:tab/>
      </w:r>
      <w:r w:rsidR="00DF221F" w:rsidRPr="00DF221F">
        <w:rPr>
          <w:position w:val="-64"/>
        </w:rPr>
        <w:object w:dxaOrig="4320" w:dyaOrig="1400" w14:anchorId="0EDE37BA">
          <v:shape id="_x0000_i2430" type="#_x0000_t75" style="width:3in;height:69.5pt" o:ole="">
            <v:imagedata r:id="rId2844" o:title=""/>
          </v:shape>
          <o:OLEObject Type="Embed" ProgID="Equation.DSMT4" ShapeID="_x0000_i2430" DrawAspect="Content" ObjectID="_1540966972" r:id="rId2845"/>
        </w:object>
      </w:r>
      <w:r>
        <w:t>.</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52FD5">
        <w:instrText>.</w:instrText>
      </w:r>
      <w:r w:rsidR="005232C6">
        <w:fldChar w:fldCharType="begin"/>
      </w:r>
      <w:r w:rsidR="005232C6">
        <w:instrText xml:space="preserve"> SEQ MTEqn \c \* Arabic \* MERGEFORMAT </w:instrText>
      </w:r>
      <w:r w:rsidR="005232C6">
        <w:fldChar w:fldCharType="separate"/>
      </w:r>
      <w:r w:rsidR="00843CC3">
        <w:rPr>
          <w:noProof/>
        </w:rPr>
        <w:instrText>34</w:instrText>
      </w:r>
      <w:r w:rsidR="005232C6">
        <w:rPr>
          <w:noProof/>
        </w:rPr>
        <w:fldChar w:fldCharType="end"/>
      </w:r>
      <w:r w:rsidR="00752FD5">
        <w:instrText>)</w:instrText>
      </w:r>
      <w:r w:rsidR="00752FD5">
        <w:fldChar w:fldCharType="end"/>
      </w:r>
    </w:p>
    <w:p w14:paraId="6C57689E" w14:textId="0F23A92E" w:rsidR="00214E15" w:rsidRDefault="00214E15" w:rsidP="00214E15">
      <w:r>
        <w:t xml:space="preserve">It is important to note that although this model is objective, it should only be used for small strains. For large strains, the response </w:t>
      </w:r>
      <w:r w:rsidR="007F446F">
        <w:t>may be</w:t>
      </w:r>
      <w:r>
        <w:t xml:space="preserve"> unrealistic.</w:t>
      </w:r>
      <w:r w:rsidR="007F446F">
        <w:t xml:space="preserve"> </w:t>
      </w:r>
      <w:r>
        <w:t>The Cauchy stress is</w:t>
      </w:r>
    </w:p>
    <w:p w14:paraId="70557047" w14:textId="14078DD0" w:rsidR="00214E15" w:rsidRDefault="00214E15" w:rsidP="00214E15">
      <w:pPr>
        <w:pStyle w:val="MTDisplayEquation"/>
      </w:pPr>
      <w:r>
        <w:tab/>
      </w:r>
      <w:r w:rsidR="00DF221F" w:rsidRPr="00DF221F">
        <w:rPr>
          <w:position w:val="-70"/>
        </w:rPr>
        <w:object w:dxaOrig="3980" w:dyaOrig="1520" w14:anchorId="0AC03321">
          <v:shape id="_x0000_i2431" type="#_x0000_t75" style="width:198.5pt;height:76pt" o:ole="">
            <v:imagedata r:id="rId2846" o:title=""/>
          </v:shape>
          <o:OLEObject Type="Embed" ProgID="Equation.DSMT4" ShapeID="_x0000_i2431" DrawAspect="Content" ObjectID="_1540966973" r:id="rId2847"/>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52FD5">
        <w:instrText>.</w:instrText>
      </w:r>
      <w:r w:rsidR="005232C6">
        <w:fldChar w:fldCharType="begin"/>
      </w:r>
      <w:r w:rsidR="005232C6">
        <w:instrText xml:space="preserve"> SEQ MTEqn \c \* Arabic \* MERGEFORMAT </w:instrText>
      </w:r>
      <w:r w:rsidR="005232C6">
        <w:fldChar w:fldCharType="separate"/>
      </w:r>
      <w:r w:rsidR="00843CC3">
        <w:rPr>
          <w:noProof/>
        </w:rPr>
        <w:instrText>35</w:instrText>
      </w:r>
      <w:r w:rsidR="005232C6">
        <w:rPr>
          <w:noProof/>
        </w:rPr>
        <w:fldChar w:fldCharType="end"/>
      </w:r>
      <w:r w:rsidR="00752FD5">
        <w:instrText>)</w:instrText>
      </w:r>
      <w:r w:rsidR="00752FD5">
        <w:fldChar w:fldCharType="end"/>
      </w:r>
    </w:p>
    <w:p w14:paraId="18C14FCD" w14:textId="41693BEA" w:rsidR="00214E15" w:rsidRDefault="00214E15" w:rsidP="00153956">
      <w:r>
        <w:t xml:space="preserve">where </w:t>
      </w:r>
      <w:r w:rsidR="00DF221F" w:rsidRPr="00DF221F">
        <w:rPr>
          <w:position w:val="-12"/>
        </w:rPr>
        <w:object w:dxaOrig="1520" w:dyaOrig="380" w14:anchorId="2B589194">
          <v:shape id="_x0000_i2432" type="#_x0000_t75" style="width:76pt;height:18.5pt" o:ole="">
            <v:imagedata r:id="rId2848" o:title=""/>
          </v:shape>
          <o:OLEObject Type="Embed" ProgID="Equation.DSMT4" ShapeID="_x0000_i2432" DrawAspect="Content" ObjectID="_1540966974" r:id="rId2849"/>
        </w:object>
      </w:r>
      <w:r w:rsidR="00153956" w:rsidRPr="00153956">
        <w:t xml:space="preserve"> and</w:t>
      </w:r>
      <w:r w:rsidR="00153956" w:rsidRPr="00362FD7">
        <w:t xml:space="preserve"> </w:t>
      </w:r>
      <w:r w:rsidR="00DF221F" w:rsidRPr="00DF221F">
        <w:rPr>
          <w:position w:val="-24"/>
        </w:rPr>
        <w:object w:dxaOrig="1780" w:dyaOrig="620" w14:anchorId="076106E3">
          <v:shape id="_x0000_i2433" type="#_x0000_t75" style="width:89.5pt;height:31pt" o:ole="">
            <v:imagedata r:id="rId2850" o:title=""/>
          </v:shape>
          <o:OLEObject Type="Embed" ProgID="Equation.DSMT4" ShapeID="_x0000_i2433" DrawAspect="Content" ObjectID="_1540966975" r:id="rId2851"/>
        </w:object>
      </w:r>
      <w:r w:rsidR="00153956">
        <w:t>.</w:t>
      </w:r>
      <w:r w:rsidR="007F446F">
        <w:t xml:space="preserve"> </w:t>
      </w:r>
      <w:r w:rsidR="00153956">
        <w:t>T</w:t>
      </w:r>
      <w:r>
        <w:t>he spatial elasticity tensor is</w:t>
      </w:r>
    </w:p>
    <w:p w14:paraId="4B1F36A0" w14:textId="36EF0743" w:rsidR="00214E15" w:rsidRPr="00C67E37" w:rsidRDefault="00214E15" w:rsidP="00214E15">
      <w:pPr>
        <w:pStyle w:val="MTDisplayEquation"/>
      </w:pPr>
      <w:r>
        <w:tab/>
      </w:r>
      <w:r w:rsidR="00DF221F" w:rsidRPr="00DF221F">
        <w:rPr>
          <w:position w:val="-32"/>
        </w:rPr>
        <w:object w:dxaOrig="7080" w:dyaOrig="760" w14:anchorId="2770C115">
          <v:shape id="_x0000_i2434" type="#_x0000_t75" style="width:354pt;height:38.5pt" o:ole="">
            <v:imagedata r:id="rId2852" o:title=""/>
          </v:shape>
          <o:OLEObject Type="Embed" ProgID="Equation.DSMT4" ShapeID="_x0000_i2434" DrawAspect="Content" ObjectID="_1540966976" r:id="rId2853"/>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52FD5">
        <w:instrText>.</w:instrText>
      </w:r>
      <w:r w:rsidR="005232C6">
        <w:fldChar w:fldCharType="begin"/>
      </w:r>
      <w:r w:rsidR="005232C6">
        <w:instrText xml:space="preserve"> SEQ MTEqn \c \* Arabic \* MERGEFORMAT </w:instrText>
      </w:r>
      <w:r w:rsidR="005232C6">
        <w:fldChar w:fldCharType="separate"/>
      </w:r>
      <w:r w:rsidR="00843CC3">
        <w:rPr>
          <w:noProof/>
        </w:rPr>
        <w:instrText>36</w:instrText>
      </w:r>
      <w:r w:rsidR="005232C6">
        <w:rPr>
          <w:noProof/>
        </w:rPr>
        <w:fldChar w:fldCharType="end"/>
      </w:r>
      <w:r w:rsidR="00752FD5">
        <w:instrText>)</w:instrText>
      </w:r>
      <w:r w:rsidR="00752FD5">
        <w:fldChar w:fldCharType="end"/>
      </w:r>
    </w:p>
    <w:p w14:paraId="6F5496DE" w14:textId="53015DC7" w:rsidR="00214E15" w:rsidRDefault="00153956" w:rsidP="00214E15">
      <w:r>
        <w:t>In the special case of cubic symmetry, the number of material constants reduces to four,</w:t>
      </w:r>
    </w:p>
    <w:p w14:paraId="20FB5CD3" w14:textId="27D96209" w:rsidR="00153956" w:rsidRPr="00214E15" w:rsidRDefault="00153956" w:rsidP="00153956">
      <w:pPr>
        <w:pStyle w:val="MTDisplayEquation"/>
      </w:pPr>
      <w:r>
        <w:tab/>
      </w:r>
      <w:r w:rsidR="00DF221F" w:rsidRPr="00DF221F">
        <w:rPr>
          <w:position w:val="-66"/>
        </w:rPr>
        <w:object w:dxaOrig="2160" w:dyaOrig="1440" w14:anchorId="766112ED">
          <v:shape id="_x0000_i2435" type="#_x0000_t75" style="width:108pt;height:1in" o:ole="">
            <v:imagedata r:id="rId2854" o:title=""/>
          </v:shape>
          <o:OLEObject Type="Embed" ProgID="Equation.DSMT4" ShapeID="_x0000_i2435" DrawAspect="Content" ObjectID="_1540966977" r:id="rId2855"/>
        </w:object>
      </w:r>
      <w:r>
        <w:t xml:space="preserve"> </w:t>
      </w:r>
      <w:r>
        <w:tab/>
      </w:r>
      <w:r w:rsidR="00752FD5">
        <w:fldChar w:fldCharType="begin"/>
      </w:r>
      <w:r w:rsidR="00752FD5">
        <w:instrText xml:space="preserve"> MACROBUTTON MTPlaceRef \* MERGEFORMAT </w:instrText>
      </w:r>
      <w:r w:rsidR="0050564A">
        <w:fldChar w:fldCharType="begin"/>
      </w:r>
      <w:r w:rsidR="0050564A">
        <w:instrText xml:space="preserve"> SEQ MTEqn \h \* MERGEFORMAT </w:instrText>
      </w:r>
      <w:r w:rsidR="0050564A">
        <w:fldChar w:fldCharType="end"/>
      </w:r>
      <w:r w:rsidR="00752FD5">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52FD5">
        <w:instrText>.</w:instrText>
      </w:r>
      <w:r w:rsidR="005232C6">
        <w:fldChar w:fldCharType="begin"/>
      </w:r>
      <w:r w:rsidR="005232C6">
        <w:instrText xml:space="preserve"> SEQ MTEqn \c \* Arabic \* MERGEFORMAT </w:instrText>
      </w:r>
      <w:r w:rsidR="005232C6">
        <w:fldChar w:fldCharType="separate"/>
      </w:r>
      <w:r w:rsidR="00843CC3">
        <w:rPr>
          <w:noProof/>
        </w:rPr>
        <w:instrText>37</w:instrText>
      </w:r>
      <w:r w:rsidR="005232C6">
        <w:rPr>
          <w:noProof/>
        </w:rPr>
        <w:fldChar w:fldCharType="end"/>
      </w:r>
      <w:r w:rsidR="00752FD5">
        <w:instrText>)</w:instrText>
      </w:r>
      <w:r w:rsidR="00752FD5">
        <w:fldChar w:fldCharType="end"/>
      </w:r>
    </w:p>
    <w:p w14:paraId="0DB6529D" w14:textId="77777777" w:rsidR="00715ECB" w:rsidRDefault="00715ECB" w:rsidP="008F4203">
      <w:pPr>
        <w:pStyle w:val="Heading3"/>
      </w:pPr>
      <w:bookmarkStart w:id="999" w:name="_Toc467221671"/>
      <w:r>
        <w:lastRenderedPageBreak/>
        <w:t>Donnan Equilibrium Swelling</w:t>
      </w:r>
      <w:bookmarkEnd w:id="999"/>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osmotic swelling must be resisted by a solid material, this material is not stable on its own. It must be combined with an elastic material that resists the swelling. </w:t>
      </w:r>
    </w:p>
    <w:p w14:paraId="678CC51E" w14:textId="77777777" w:rsidR="00715ECB" w:rsidRDefault="00715ECB" w:rsidP="00715ECB"/>
    <w:p w14:paraId="1E7301DE" w14:textId="69F69C2F" w:rsidR="00715ECB" w:rsidRDefault="00715ECB" w:rsidP="00715ECB">
      <w:r>
        <w:t>The Cauchy stress for this material is the stress from the Donnan equilibrium response</w:t>
      </w:r>
      <w:r w:rsidR="007412C6">
        <w:t xml:space="preserve"> </w:t>
      </w:r>
      <w:r w:rsidR="007412C6">
        <w:fldChar w:fldCharType="begin"/>
      </w:r>
      <w:r w:rsidR="00F119D4">
        <w:instrText xml:space="preserve"> ADDIN EN.CITE &lt;EndNote&gt;&lt;Cite&gt;&lt;Author&gt;Ateshian&lt;/Author&gt;&lt;Year&gt;2009&lt;/Year&gt;&lt;RecNum&gt;46&lt;/RecNum&gt;&lt;DisplayText&gt;[35]&lt;/DisplayText&gt;&lt;record&gt;&lt;rec-number&gt;46&lt;/rec-number&gt;&lt;foreign-keys&gt;&lt;key app="EN" db-id="fwxrfwzd5wwavcepe9epdeevxdsd2fftswrx" timestamp="0"&gt;46&lt;/key&gt;&lt;/foreign-keys&gt;&lt;ref-type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214E15">
          <w:rPr>
            <w:noProof/>
          </w:rPr>
          <w:t>35</w:t>
        </w:r>
      </w:hyperlink>
      <w:r w:rsidR="00A56950">
        <w:rPr>
          <w:noProof/>
        </w:rPr>
        <w:t>]</w:t>
      </w:r>
      <w:r w:rsidR="007412C6">
        <w:fldChar w:fldCharType="end"/>
      </w:r>
      <w:r w:rsidR="00FB3B8D">
        <w:t>:</w:t>
      </w:r>
    </w:p>
    <w:p w14:paraId="3D1B5FB1" w14:textId="59FF2B6F" w:rsidR="00715ECB" w:rsidRDefault="000748EF" w:rsidP="000748EF">
      <w:pPr>
        <w:pStyle w:val="MTDisplayEquation"/>
      </w:pPr>
      <w:r>
        <w:tab/>
      </w:r>
      <w:r w:rsidR="00DF221F" w:rsidRPr="00DF221F">
        <w:rPr>
          <w:position w:val="-10"/>
        </w:rPr>
        <w:object w:dxaOrig="880" w:dyaOrig="320" w14:anchorId="57E8E1C8">
          <v:shape id="_x0000_i2436" type="#_x0000_t75" style="width:44.5pt;height:16pt" o:ole="">
            <v:imagedata r:id="rId2856" o:title=""/>
          </v:shape>
          <o:OLEObject Type="Embed" ProgID="Equation.DSMT4" ShapeID="_x0000_i2436" DrawAspect="Content" ObjectID="_1540966978" r:id="rId2857"/>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38</w:instrText>
      </w:r>
      <w:r w:rsidR="005232C6">
        <w:rPr>
          <w:noProof/>
        </w:rPr>
        <w:fldChar w:fldCharType="end"/>
      </w:r>
      <w:r>
        <w:instrText>)</w:instrText>
      </w:r>
      <w:r>
        <w:fldChar w:fldCharType="end"/>
      </w:r>
    </w:p>
    <w:p w14:paraId="5E32CC0F" w14:textId="1DD1151B" w:rsidR="00715ECB" w:rsidRDefault="00715ECB" w:rsidP="00715ECB">
      <w:r>
        <w:t xml:space="preserve">where </w:t>
      </w:r>
      <w:r w:rsidR="00DF221F" w:rsidRPr="00DF221F">
        <w:rPr>
          <w:position w:val="-6"/>
        </w:rPr>
        <w:object w:dxaOrig="220" w:dyaOrig="220" w14:anchorId="0E62462F">
          <v:shape id="_x0000_i2437" type="#_x0000_t75" style="width:11pt;height:11pt" o:ole="">
            <v:imagedata r:id="rId2858" o:title=""/>
          </v:shape>
          <o:OLEObject Type="Embed" ProgID="Equation.DSMT4" ShapeID="_x0000_i2437" DrawAspect="Content" ObjectID="_1540966979" r:id="rId2859"/>
        </w:object>
      </w:r>
      <w:r w:rsidR="00644EF7">
        <w:t xml:space="preserve"> </w:t>
      </w:r>
      <w:r>
        <w:t>is the osmotic pressure, given by</w:t>
      </w:r>
    </w:p>
    <w:p w14:paraId="5DCB5595" w14:textId="28CF13FE" w:rsidR="000748EF" w:rsidRDefault="000748EF" w:rsidP="000748EF">
      <w:pPr>
        <w:pStyle w:val="MTDisplayEquation"/>
      </w:pPr>
      <w:r>
        <w:tab/>
      </w:r>
      <w:r w:rsidR="00DF221F" w:rsidRPr="00DF221F">
        <w:rPr>
          <w:position w:val="-28"/>
        </w:rPr>
        <w:object w:dxaOrig="2880" w:dyaOrig="680" w14:anchorId="65061B8A">
          <v:shape id="_x0000_i2438" type="#_x0000_t75" style="width:2in;height:33.5pt" o:ole="">
            <v:imagedata r:id="rId2860" o:title=""/>
          </v:shape>
          <o:OLEObject Type="Embed" ProgID="Equation.DSMT4" ShapeID="_x0000_i2438" DrawAspect="Content" ObjectID="_1540966980" r:id="rId2861"/>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39</w:instrText>
      </w:r>
      <w:r w:rsidR="005232C6">
        <w:rPr>
          <w:noProof/>
        </w:rPr>
        <w:fldChar w:fldCharType="end"/>
      </w:r>
      <w:r>
        <w:instrText>)</w:instrText>
      </w:r>
      <w:r>
        <w:fldChar w:fldCharType="end"/>
      </w:r>
    </w:p>
    <w:p w14:paraId="5C9F11D0" w14:textId="626BEAC9" w:rsidR="00715ECB" w:rsidRDefault="00715ECB" w:rsidP="00715ECB">
      <w:r>
        <w:t xml:space="preserve">and </w:t>
      </w:r>
      <w:r w:rsidR="00DF221F" w:rsidRPr="00DF221F">
        <w:rPr>
          <w:position w:val="-6"/>
        </w:rPr>
        <w:object w:dxaOrig="300" w:dyaOrig="320" w14:anchorId="2D6CCBDB">
          <v:shape id="_x0000_i2439" type="#_x0000_t75" style="width:15pt;height:16pt" o:ole="">
            <v:imagedata r:id="rId2862" o:title=""/>
          </v:shape>
          <o:OLEObject Type="Embed" ProgID="Equation.DSMT4" ShapeID="_x0000_i2439" DrawAspect="Content" ObjectID="_1540966981" r:id="rId2863"/>
        </w:object>
      </w:r>
      <w:r w:rsidR="00644EF7">
        <w:t xml:space="preserve"> </w:t>
      </w:r>
      <w:r>
        <w:t>is the fixed charge density in the current configuration, related to the reference configuration via,</w:t>
      </w:r>
    </w:p>
    <w:p w14:paraId="5D7B4CDA" w14:textId="03F4D0A0" w:rsidR="000748EF" w:rsidRDefault="000748EF" w:rsidP="000748EF">
      <w:pPr>
        <w:pStyle w:val="MTDisplayEquation"/>
      </w:pPr>
      <w:r>
        <w:tab/>
      </w:r>
      <w:r w:rsidR="00DF221F" w:rsidRPr="00DF221F">
        <w:rPr>
          <w:position w:val="-30"/>
        </w:rPr>
        <w:object w:dxaOrig="1780" w:dyaOrig="720" w14:anchorId="3854E3D8">
          <v:shape id="_x0000_i2440" type="#_x0000_t75" style="width:89.5pt;height:36pt" o:ole="">
            <v:imagedata r:id="rId2864" o:title=""/>
          </v:shape>
          <o:OLEObject Type="Embed" ProgID="Equation.DSMT4" ShapeID="_x0000_i2440" DrawAspect="Content" ObjectID="_1540966982" r:id="rId2865"/>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40</w:instrText>
      </w:r>
      <w:r w:rsidR="005232C6">
        <w:rPr>
          <w:noProof/>
        </w:rPr>
        <w:fldChar w:fldCharType="end"/>
      </w:r>
      <w:r>
        <w:instrText>)</w:instrText>
      </w:r>
      <w:r>
        <w:fldChar w:fldCharType="end"/>
      </w:r>
    </w:p>
    <w:p w14:paraId="5E401D70" w14:textId="0FBB8404" w:rsidR="00C5691A" w:rsidRDefault="00715ECB" w:rsidP="008C7882">
      <w:r>
        <w:t xml:space="preserve">where </w:t>
      </w:r>
      <w:r w:rsidR="00DF221F" w:rsidRPr="00DF221F">
        <w:rPr>
          <w:position w:val="-6"/>
        </w:rPr>
        <w:object w:dxaOrig="940" w:dyaOrig="279" w14:anchorId="30A69670">
          <v:shape id="_x0000_i2441" type="#_x0000_t75" style="width:47pt;height:14pt" o:ole="">
            <v:imagedata r:id="rId2866" o:title=""/>
          </v:shape>
          <o:OLEObject Type="Embed" ProgID="Equation.DSMT4" ShapeID="_x0000_i2441" DrawAspect="Content" ObjectID="_1540966983" r:id="rId2867"/>
        </w:object>
      </w:r>
      <w:r w:rsidR="00644EF7">
        <w:t xml:space="preserve"> </w:t>
      </w:r>
      <w:r w:rsidR="00122416">
        <w:t>is the relative volume,</w:t>
      </w:r>
      <w:r w:rsidR="00B21CEB">
        <w:t xml:space="preserve"> </w:t>
      </w:r>
      <w:r w:rsidR="00DF221F" w:rsidRPr="00025957">
        <w:rPr>
          <w:position w:val="-4"/>
        </w:rPr>
        <w:object w:dxaOrig="240" w:dyaOrig="260" w14:anchorId="5356D34A">
          <v:shape id="_x0000_i2442" type="#_x0000_t75" style="width:12pt;height:12.5pt" o:ole="">
            <v:imagedata r:id="rId2868" o:title=""/>
          </v:shape>
          <o:OLEObject Type="Embed" ProgID="Equation.DSMT4" ShapeID="_x0000_i2442" DrawAspect="Content" ObjectID="_1540966984" r:id="rId2869"/>
        </w:object>
      </w:r>
      <w:r w:rsidR="00122416">
        <w:rPr>
          <w:i/>
        </w:rPr>
        <w:t xml:space="preserve"> </w:t>
      </w:r>
      <w:r w:rsidR="00122416">
        <w:t>is the universal gas constant and</w:t>
      </w:r>
      <w:r w:rsidR="00644EF7">
        <w:t xml:space="preserve"> </w:t>
      </w:r>
      <w:r w:rsidR="00DF221F" w:rsidRPr="00DF221F">
        <w:rPr>
          <w:position w:val="-6"/>
        </w:rPr>
        <w:object w:dxaOrig="200" w:dyaOrig="279" w14:anchorId="25CB1A86">
          <v:shape id="_x0000_i2443" type="#_x0000_t75" style="width:10pt;height:14pt" o:ole="">
            <v:imagedata r:id="rId2870" o:title=""/>
          </v:shape>
          <o:OLEObject Type="Embed" ProgID="Equation.DSMT4" ShapeID="_x0000_i2443" DrawAspect="Content" ObjectID="_1540966985" r:id="rId2871"/>
        </w:object>
      </w:r>
      <w:r w:rsidR="00122416">
        <w:t xml:space="preserve"> is the absolute temperature. </w:t>
      </w:r>
    </w:p>
    <w:p w14:paraId="5CB62E26" w14:textId="77777777" w:rsidR="00122416" w:rsidRDefault="00122416" w:rsidP="008C7882"/>
    <w:p w14:paraId="54154730" w14:textId="493F2B00" w:rsidR="00644EF7" w:rsidRDefault="00122416" w:rsidP="008C7882">
      <w:r>
        <w:t xml:space="preserve">Note that </w:t>
      </w:r>
      <w:r w:rsidR="00DF221F" w:rsidRPr="00DF221F">
        <w:rPr>
          <w:position w:val="-12"/>
        </w:rPr>
        <w:object w:dxaOrig="300" w:dyaOrig="380" w14:anchorId="327372A4">
          <v:shape id="_x0000_i2444" type="#_x0000_t75" style="width:15pt;height:18.5pt" o:ole="">
            <v:imagedata r:id="rId2872" o:title=""/>
          </v:shape>
          <o:OLEObject Type="Embed" ProgID="Equation.DSMT4" ShapeID="_x0000_i2444" DrawAspect="Content" ObjectID="_1540966986" r:id="rId2873"/>
        </w:object>
      </w:r>
      <w:r w:rsidR="00644EF7">
        <w:t xml:space="preserve"> </w:t>
      </w:r>
      <w:r>
        <w:t>may be negative or positive</w:t>
      </w:r>
      <w:r w:rsidR="00FB3B8D">
        <w:t>.</w:t>
      </w:r>
      <w:r>
        <w:t xml:space="preserve"> </w:t>
      </w:r>
      <w:r w:rsidR="00FB3B8D">
        <w:t>T</w:t>
      </w:r>
      <w:r>
        <w:t xml:space="preserve">he gel porosity </w:t>
      </w:r>
      <w:r w:rsidR="00DF221F" w:rsidRPr="00DF221F">
        <w:rPr>
          <w:position w:val="-12"/>
        </w:rPr>
        <w:object w:dxaOrig="320" w:dyaOrig="380" w14:anchorId="4699257B">
          <v:shape id="_x0000_i2445" type="#_x0000_t75" style="width:16pt;height:18.5pt" o:ole="">
            <v:imagedata r:id="rId2874" o:title=""/>
          </v:shape>
          <o:OLEObject Type="Embed" ProgID="Equation.DSMT4" ShapeID="_x0000_i2445" DrawAspect="Content" ObjectID="_1540966987" r:id="rId2875"/>
        </w:object>
      </w:r>
      <w:r>
        <w:t xml:space="preserve">is unitless and must be in the range </w:t>
      </w:r>
      <w:r w:rsidR="00DF221F" w:rsidRPr="00DF221F">
        <w:rPr>
          <w:position w:val="-12"/>
        </w:rPr>
        <w:object w:dxaOrig="1020" w:dyaOrig="380" w14:anchorId="57DC1221">
          <v:shape id="_x0000_i2446" type="#_x0000_t75" style="width:51pt;height:18.5pt" o:ole="">
            <v:imagedata r:id="rId2876" o:title=""/>
          </v:shape>
          <o:OLEObject Type="Embed" ProgID="Equation.DSMT4" ShapeID="_x0000_i2446" DrawAspect="Content" ObjectID="_1540966988" r:id="rId2877"/>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214E15">
          <w:rPr>
            <w:noProof/>
          </w:rPr>
          <w:t>36</w:t>
        </w:r>
      </w:hyperlink>
      <w:r w:rsidR="00A56950">
        <w:rPr>
          <w:noProof/>
        </w:rPr>
        <w:t>]</w:t>
      </w:r>
      <w:r w:rsidR="00A56950">
        <w:fldChar w:fldCharType="end"/>
      </w:r>
    </w:p>
    <w:p w14:paraId="4F58DF0B" w14:textId="671F9A99" w:rsidR="00644EF7" w:rsidRDefault="00644EF7" w:rsidP="009773FE">
      <w:pPr>
        <w:pStyle w:val="MTDisplayEquation"/>
      </w:pPr>
      <w:r>
        <w:tab/>
      </w:r>
      <w:r w:rsidR="00DF221F" w:rsidRPr="00DF221F">
        <w:rPr>
          <w:position w:val="-80"/>
        </w:rPr>
        <w:object w:dxaOrig="4380" w:dyaOrig="1719" w14:anchorId="4CD380EA">
          <v:shape id="_x0000_i2447" type="#_x0000_t75" style="width:219pt;height:86pt" o:ole="">
            <v:imagedata r:id="rId2878" o:title=""/>
          </v:shape>
          <o:OLEObject Type="Embed" ProgID="Equation.DSMT4" ShapeID="_x0000_i2447" DrawAspect="Content" ObjectID="_1540966989" r:id="rId287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41</w:instrText>
      </w:r>
      <w:r w:rsidR="005232C6">
        <w:rPr>
          <w:noProof/>
        </w:rPr>
        <w:fldChar w:fldCharType="end"/>
      </w:r>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1000" w:name="_Toc467221672"/>
      <w:r>
        <w:t>Perfect Osmometer Equilibrium Osmotic Pressure</w:t>
      </w:r>
      <w:bookmarkEnd w:id="1000"/>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osmotic swelling must be resisted by a solid matrix, this material is not stable on its own. It must be combined with an elastic material that resists the swelling. </w:t>
      </w:r>
    </w:p>
    <w:p w14:paraId="41F43DD6" w14:textId="77777777" w:rsidR="00122416" w:rsidRDefault="00122416" w:rsidP="00122416"/>
    <w:p w14:paraId="51F50CCA" w14:textId="59A53409" w:rsidR="00122416" w:rsidRDefault="00122416" w:rsidP="00122416">
      <w:r>
        <w:t>The Cauchy stress for this material is the stress from the perfect osmometer equilibrium response</w:t>
      </w:r>
      <w:r w:rsidR="00B21CEB">
        <w:t xml:space="preserve"> </w:t>
      </w:r>
      <w:r w:rsidR="00A56950">
        <w:fldChar w:fldCharType="begin"/>
      </w:r>
      <w:r w:rsidR="001763A3">
        <w:instrText xml:space="preserve"> ADDIN EN.CITE &lt;EndNote&gt;&lt;Cite&gt;&lt;Author&gt;Ateshian&lt;/Author&gt;&lt;Year&gt;2006&lt;/Year&gt;&lt;RecNum&gt;55&lt;/RecNum&gt;&lt;DisplayText&gt;[14]&lt;/DisplayText&gt;&lt;record&gt;&lt;rec-number&gt;55&lt;/rec-number&gt;&lt;foreign-keys&gt;&lt;key app="EN" db-id="fwxrfwzd5wwavcepe9epdeevxdsd2fftswrx" timestamp="0"&gt;55&lt;/key&gt;&lt;/foreign-keys&gt;&lt;ref-type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214E15">
          <w:rPr>
            <w:noProof/>
          </w:rPr>
          <w:t>14</w:t>
        </w:r>
      </w:hyperlink>
      <w:r w:rsidR="00A56950">
        <w:rPr>
          <w:noProof/>
        </w:rPr>
        <w:t>]</w:t>
      </w:r>
      <w:r w:rsidR="00A56950">
        <w:fldChar w:fldCharType="end"/>
      </w:r>
      <w:r w:rsidR="00FB3B8D">
        <w:t>:</w:t>
      </w:r>
    </w:p>
    <w:p w14:paraId="40F87740" w14:textId="6733BF1D" w:rsidR="000748EF" w:rsidRDefault="000748EF" w:rsidP="000748EF">
      <w:pPr>
        <w:pStyle w:val="MTDisplayEquation"/>
      </w:pPr>
      <w:r>
        <w:tab/>
      </w:r>
      <w:r w:rsidR="00DF221F" w:rsidRPr="00DF221F">
        <w:rPr>
          <w:position w:val="-10"/>
        </w:rPr>
        <w:object w:dxaOrig="900" w:dyaOrig="320" w14:anchorId="066141EA">
          <v:shape id="_x0000_i2448" type="#_x0000_t75" style="width:45pt;height:16pt" o:ole="">
            <v:imagedata r:id="rId2880" o:title=""/>
          </v:shape>
          <o:OLEObject Type="Embed" ProgID="Equation.DSMT4" ShapeID="_x0000_i2448" DrawAspect="Content" ObjectID="_1540966990" r:id="rId2881"/>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42</w:instrText>
      </w:r>
      <w:r w:rsidR="005232C6">
        <w:rPr>
          <w:noProof/>
        </w:rPr>
        <w:fldChar w:fldCharType="end"/>
      </w:r>
      <w:r>
        <w:instrText>)</w:instrText>
      </w:r>
      <w:r>
        <w:fldChar w:fldCharType="end"/>
      </w:r>
    </w:p>
    <w:p w14:paraId="1703B23C" w14:textId="384C58D5" w:rsidR="00122416" w:rsidRDefault="00122416" w:rsidP="008C7882">
      <w:r>
        <w:t xml:space="preserve">where </w:t>
      </w:r>
      <w:r w:rsidR="00DF221F" w:rsidRPr="00DF221F">
        <w:rPr>
          <w:position w:val="-6"/>
        </w:rPr>
        <w:object w:dxaOrig="220" w:dyaOrig="220" w14:anchorId="080085B4">
          <v:shape id="_x0000_i2449" type="#_x0000_t75" style="width:11pt;height:11pt" o:ole="">
            <v:imagedata r:id="rId2882" o:title=""/>
          </v:shape>
          <o:OLEObject Type="Embed" ProgID="Equation.DSMT4" ShapeID="_x0000_i2449" DrawAspect="Content" ObjectID="_1540966991" r:id="rId2883"/>
        </w:object>
      </w:r>
      <w:r w:rsidR="00EB2008">
        <w:t xml:space="preserve"> </w:t>
      </w:r>
      <w:r>
        <w:t>is the osmotic pressure, given by</w:t>
      </w:r>
    </w:p>
    <w:p w14:paraId="03D9756D" w14:textId="5A99D816" w:rsidR="000748EF" w:rsidRDefault="000748EF" w:rsidP="000748EF">
      <w:pPr>
        <w:pStyle w:val="MTDisplayEquation"/>
      </w:pPr>
      <w:r>
        <w:lastRenderedPageBreak/>
        <w:tab/>
      </w:r>
      <w:r w:rsidR="00DF221F" w:rsidRPr="00DF221F">
        <w:rPr>
          <w:position w:val="-16"/>
        </w:rPr>
        <w:object w:dxaOrig="1540" w:dyaOrig="440" w14:anchorId="7A94125E">
          <v:shape id="_x0000_i2450" type="#_x0000_t75" style="width:77pt;height:22pt" o:ole="">
            <v:imagedata r:id="rId2884" o:title=""/>
          </v:shape>
          <o:OLEObject Type="Embed" ProgID="Equation.DSMT4" ShapeID="_x0000_i2450" DrawAspect="Content" ObjectID="_1540966992" r:id="rId2885"/>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43</w:instrText>
      </w:r>
      <w:r w:rsidR="005232C6">
        <w:rPr>
          <w:noProof/>
        </w:rPr>
        <w:fldChar w:fldCharType="end"/>
      </w:r>
      <w:r>
        <w:instrText>)</w:instrText>
      </w:r>
      <w:r>
        <w:fldChar w:fldCharType="end"/>
      </w:r>
    </w:p>
    <w:p w14:paraId="487A90F7" w14:textId="7A3A2105" w:rsidR="002E4E77" w:rsidRDefault="00DF221F" w:rsidP="00122416">
      <w:r w:rsidRPr="00DF221F">
        <w:rPr>
          <w:position w:val="-6"/>
        </w:rPr>
        <w:object w:dxaOrig="220" w:dyaOrig="260" w14:anchorId="27D492BB">
          <v:shape id="_x0000_i2451" type="#_x0000_t75" style="width:11pt;height:12.5pt" o:ole="">
            <v:imagedata r:id="rId2886" o:title=""/>
          </v:shape>
          <o:OLEObject Type="Embed" ProgID="Equation.DSMT4" ShapeID="_x0000_i2451" DrawAspect="Content" ObjectID="_1540966993" r:id="rId2887"/>
        </w:object>
      </w:r>
      <w:r w:rsidR="00EB2008">
        <w:t xml:space="preserve"> </w:t>
      </w:r>
      <w:r w:rsidR="002E4E77">
        <w:t>is the interstitial fluid in the current configuration, related to the reference configuration via,</w:t>
      </w:r>
    </w:p>
    <w:p w14:paraId="211840AE" w14:textId="5B51AADE" w:rsidR="000748EF" w:rsidRDefault="000748EF" w:rsidP="000748EF">
      <w:pPr>
        <w:pStyle w:val="MTDisplayEquation"/>
      </w:pPr>
      <w:r>
        <w:tab/>
      </w:r>
      <w:r w:rsidR="00DF221F" w:rsidRPr="00DF221F">
        <w:rPr>
          <w:position w:val="-30"/>
        </w:rPr>
        <w:object w:dxaOrig="1620" w:dyaOrig="720" w14:anchorId="7A745CAF">
          <v:shape id="_x0000_i2452" type="#_x0000_t75" style="width:81pt;height:36pt" o:ole="">
            <v:imagedata r:id="rId2888" o:title=""/>
          </v:shape>
          <o:OLEObject Type="Embed" ProgID="Equation.DSMT4" ShapeID="_x0000_i2452" DrawAspect="Content" ObjectID="_1540966994" r:id="rId2889"/>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44</w:instrText>
      </w:r>
      <w:r w:rsidR="005232C6">
        <w:rPr>
          <w:noProof/>
        </w:rPr>
        <w:fldChar w:fldCharType="end"/>
      </w:r>
      <w:r>
        <w:instrText>)</w:instrText>
      </w:r>
      <w:r>
        <w:fldChar w:fldCharType="end"/>
      </w:r>
    </w:p>
    <w:p w14:paraId="3A760ABC" w14:textId="64A60C1B" w:rsidR="00122416" w:rsidRDefault="002E4E77" w:rsidP="00122416">
      <w:r>
        <w:t>where</w:t>
      </w:r>
      <w:r w:rsidR="00EB2008">
        <w:t xml:space="preserve"> </w:t>
      </w:r>
      <w:r w:rsidR="00DF221F" w:rsidRPr="00025957">
        <w:rPr>
          <w:position w:val="-4"/>
        </w:rPr>
        <w:object w:dxaOrig="240" w:dyaOrig="260" w14:anchorId="0E0C6F73">
          <v:shape id="_x0000_i2453" type="#_x0000_t75" style="width:12pt;height:12.5pt" o:ole="">
            <v:imagedata r:id="rId2890" o:title=""/>
          </v:shape>
          <o:OLEObject Type="Embed" ProgID="Equation.DSMT4" ShapeID="_x0000_i2453" DrawAspect="Content" ObjectID="_1540966995" r:id="rId2891"/>
        </w:object>
      </w:r>
      <w:r>
        <w:rPr>
          <w:i/>
        </w:rPr>
        <w:t xml:space="preserve"> </w:t>
      </w:r>
      <w:r>
        <w:t>is the universal gas constant and</w:t>
      </w:r>
      <w:r w:rsidR="00EB2008">
        <w:t xml:space="preserve"> </w:t>
      </w:r>
      <w:r w:rsidR="00DF221F" w:rsidRPr="00DF221F">
        <w:rPr>
          <w:position w:val="-6"/>
        </w:rPr>
        <w:object w:dxaOrig="200" w:dyaOrig="279" w14:anchorId="54173742">
          <v:shape id="_x0000_i2454" type="#_x0000_t75" style="width:10pt;height:14pt" o:ole="">
            <v:imagedata r:id="rId2892" o:title=""/>
          </v:shape>
          <o:OLEObject Type="Embed" ProgID="Equation.DSMT4" ShapeID="_x0000_i2454" DrawAspect="Content" ObjectID="_1540966996" r:id="rId2893"/>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103F45D3" w:rsidR="00B21CEB" w:rsidRDefault="00B21CEB" w:rsidP="009773FE">
      <w:pPr>
        <w:pStyle w:val="MTDisplayEquation"/>
        <w:rPr>
          <w:ins w:id="1001" w:author="steve maas" w:date="2016-11-18T08:37:00Z"/>
        </w:rPr>
      </w:pPr>
      <w:r>
        <w:tab/>
      </w:r>
      <w:r w:rsidR="00DF221F" w:rsidRPr="00DF221F">
        <w:rPr>
          <w:position w:val="-32"/>
        </w:rPr>
        <w:object w:dxaOrig="4819" w:dyaOrig="760" w14:anchorId="75A1D5BC">
          <v:shape id="_x0000_i2455" type="#_x0000_t75" style="width:240.5pt;height:38.5pt" o:ole="">
            <v:imagedata r:id="rId2894" o:title=""/>
          </v:shape>
          <o:OLEObject Type="Embed" ProgID="Equation.DSMT4" ShapeID="_x0000_i2455" DrawAspect="Content" ObjectID="_1540966997" r:id="rId2895"/>
        </w:object>
      </w:r>
      <w:r w:rsidR="0074295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45</w:instrText>
      </w:r>
      <w:r w:rsidR="005232C6">
        <w:rPr>
          <w:noProof/>
        </w:rPr>
        <w:fldChar w:fldCharType="end"/>
      </w:r>
      <w:r>
        <w:instrText>)</w:instrText>
      </w:r>
      <w:r>
        <w:fldChar w:fldCharType="end"/>
      </w:r>
    </w:p>
    <w:p w14:paraId="7219291E" w14:textId="77777777" w:rsidR="002331C7" w:rsidRDefault="002331C7" w:rsidP="002331C7">
      <w:pPr>
        <w:rPr>
          <w:ins w:id="1002" w:author="steve maas" w:date="2016-11-18T08:37:00Z"/>
        </w:rPr>
        <w:pPrChange w:id="1003" w:author="steve maas" w:date="2016-11-18T08:37:00Z">
          <w:pPr>
            <w:pStyle w:val="MTDisplayEquation"/>
          </w:pPr>
        </w:pPrChange>
      </w:pPr>
    </w:p>
    <w:p w14:paraId="19F344CD" w14:textId="503A414E" w:rsidR="002331C7" w:rsidRDefault="002331C7" w:rsidP="002331C7">
      <w:pPr>
        <w:pStyle w:val="Heading3"/>
        <w:rPr>
          <w:ins w:id="1004" w:author="steve maas" w:date="2016-11-18T08:37:00Z"/>
        </w:rPr>
        <w:pPrChange w:id="1005" w:author="steve maas" w:date="2016-11-18T08:37:00Z">
          <w:pPr/>
        </w:pPrChange>
      </w:pPr>
      <w:bookmarkStart w:id="1006" w:name="_Toc467221673"/>
      <w:ins w:id="1007" w:author="steve maas" w:date="2016-11-18T08:37:00Z">
        <w:r>
          <w:t>Large Poisson’s Ratio Ligament</w:t>
        </w:r>
        <w:bookmarkEnd w:id="1006"/>
      </w:ins>
    </w:p>
    <w:p w14:paraId="24A329B1" w14:textId="77777777" w:rsidR="002331C7" w:rsidRDefault="002331C7" w:rsidP="002331C7">
      <w:pPr>
        <w:rPr>
          <w:ins w:id="1008" w:author="steve maas" w:date="2016-11-18T08:37:00Z"/>
        </w:rPr>
      </w:pPr>
      <w:ins w:id="1009" w:author="steve maas" w:date="2016-11-18T08:37:00Z">
        <w:r>
          <w:t>This material captures the transversely isotropic behavior of tendon and ligaments while enforcing a large Poisson’s ratio.  The material utilizes a three part strain energy equation:</w:t>
        </w:r>
      </w:ins>
    </w:p>
    <w:p w14:paraId="22832E24" w14:textId="77777777" w:rsidR="002331C7" w:rsidRDefault="002331C7" w:rsidP="002331C7">
      <w:pPr>
        <w:jc w:val="center"/>
        <w:rPr>
          <w:ins w:id="1010" w:author="steve maas" w:date="2016-11-18T08:37:00Z"/>
        </w:rPr>
      </w:pPr>
      <w:ins w:id="1011" w:author="steve maas" w:date="2016-11-18T08:37:00Z">
        <w:r>
          <w:rPr>
            <w:rFonts w:eastAsiaTheme="minorHAnsi"/>
            <w:position w:val="-14"/>
          </w:rPr>
          <w:object w:dxaOrig="2430" w:dyaOrig="390" w14:anchorId="22305D63">
            <v:shape id="_x0000_i3145" type="#_x0000_t75" style="width:121.5pt;height:19.5pt" o:ole="">
              <v:imagedata r:id="rId2896" o:title=""/>
            </v:shape>
            <o:OLEObject Type="Embed" ProgID="Equation.DSMT4" ShapeID="_x0000_i3145" DrawAspect="Content" ObjectID="_1540966998" r:id="rId2897"/>
          </w:object>
        </w:r>
      </w:ins>
    </w:p>
    <w:p w14:paraId="1D8DCF75" w14:textId="77777777" w:rsidR="002331C7" w:rsidRDefault="002331C7" w:rsidP="002331C7">
      <w:pPr>
        <w:rPr>
          <w:ins w:id="1012" w:author="steve maas" w:date="2016-11-18T08:37:00Z"/>
        </w:rPr>
      </w:pPr>
      <w:ins w:id="1013" w:author="steve maas" w:date="2016-11-18T08:37:00Z">
        <w:r>
          <w:t xml:space="preserve">where: </w:t>
        </w:r>
      </w:ins>
    </w:p>
    <w:p w14:paraId="645C6DB4" w14:textId="77777777" w:rsidR="002331C7" w:rsidRDefault="002331C7" w:rsidP="002331C7">
      <w:pPr>
        <w:jc w:val="center"/>
        <w:rPr>
          <w:ins w:id="1014" w:author="steve maas" w:date="2016-11-18T08:37:00Z"/>
        </w:rPr>
      </w:pPr>
      <w:ins w:id="1015" w:author="steve maas" w:date="2016-11-18T08:37:00Z">
        <w:r>
          <w:rPr>
            <w:rFonts w:eastAsiaTheme="minorHAnsi"/>
            <w:position w:val="-114"/>
          </w:rPr>
          <w:object w:dxaOrig="3225" w:dyaOrig="2220" w14:anchorId="347B6DB7">
            <v:shape id="_x0000_i3146" type="#_x0000_t75" style="width:161.5pt;height:111pt" o:ole="">
              <v:imagedata r:id="rId2898" o:title=""/>
            </v:shape>
            <o:OLEObject Type="Embed" ProgID="Equation.DSMT4" ShapeID="_x0000_i3146" DrawAspect="Content" ObjectID="_1540966999" r:id="rId2899"/>
          </w:object>
        </w:r>
      </w:ins>
    </w:p>
    <w:p w14:paraId="48E9870E" w14:textId="77777777" w:rsidR="002331C7" w:rsidRDefault="002331C7" w:rsidP="002331C7">
      <w:pPr>
        <w:rPr>
          <w:ins w:id="1016" w:author="steve maas" w:date="2016-11-18T08:37:00Z"/>
        </w:rPr>
      </w:pPr>
      <w:ins w:id="1017" w:author="steve maas" w:date="2016-11-18T08:37:00Z">
        <w:r>
          <w:t xml:space="preserve">The transversely isotropic strain energy </w:t>
        </w:r>
        <w:r>
          <w:rPr>
            <w:i/>
          </w:rPr>
          <w:t>W</w:t>
        </w:r>
        <w:r>
          <w:rPr>
            <w:i/>
            <w:vertAlign w:val="subscript"/>
          </w:rPr>
          <w:t>fiber</w:t>
        </w:r>
        <w:r>
          <w:rPr>
            <w:vertAlign w:val="subscript"/>
          </w:rPr>
          <w:t xml:space="preserve"> </w:t>
        </w:r>
        <w:r>
          <w:t xml:space="preserve">takes into account the behavior of the collagen fibers. The isotropic strain energy </w:t>
        </w:r>
        <w:r>
          <w:rPr>
            <w:i/>
          </w:rPr>
          <w:t>W</w:t>
        </w:r>
        <w:r>
          <w:rPr>
            <w:i/>
            <w:vertAlign w:val="subscript"/>
          </w:rPr>
          <w:t>matrix</w:t>
        </w:r>
        <w:r>
          <w:rPr>
            <w:vertAlign w:val="subscript"/>
          </w:rPr>
          <w:t xml:space="preserve"> </w:t>
        </w:r>
        <w:r>
          <w:rPr>
            <w:vertAlign w:val="subscript"/>
          </w:rPr>
          <w:softHyphen/>
        </w:r>
        <w:r>
          <w:t xml:space="preserve">takes into account the mechanical contribution of the extrafibrillar matrix and provides the majority of support when loaded transverse to the fiber direction. The variables </w:t>
        </w:r>
        <w:r>
          <w:rPr>
            <w:i/>
          </w:rPr>
          <w:t>c</w:t>
        </w:r>
        <w:r>
          <w:rPr>
            <w:vertAlign w:val="subscript"/>
          </w:rPr>
          <w:t xml:space="preserve">1, </w:t>
        </w:r>
        <w:r>
          <w:rPr>
            <w:i/>
          </w:rPr>
          <w:t>c</w:t>
        </w:r>
        <w:r>
          <w:rPr>
            <w:i/>
            <w:vertAlign w:val="subscript"/>
          </w:rPr>
          <w:t>2</w:t>
        </w:r>
        <w:r>
          <w:rPr>
            <w:vertAlign w:val="subscript"/>
          </w:rPr>
          <w:t xml:space="preserve"> </w:t>
        </w:r>
        <w:r>
          <w:rPr>
            <w:vertAlign w:val="subscript"/>
          </w:rPr>
          <w:softHyphen/>
        </w:r>
        <w:r>
          <w:rPr>
            <w:vertAlign w:val="subscript"/>
          </w:rPr>
          <w:softHyphen/>
        </w:r>
        <w:r>
          <w:t xml:space="preserve"> and </w:t>
        </w:r>
        <w:r>
          <w:rPr>
            <w:i/>
          </w:rPr>
          <w:t>μ</w:t>
        </w:r>
        <w:r>
          <w:t xml:space="preserve"> are material parameters controlling the stress-strain response of the material. </w:t>
        </w:r>
      </w:ins>
    </w:p>
    <w:p w14:paraId="41EEF6CF" w14:textId="77777777" w:rsidR="002331C7" w:rsidRDefault="002331C7" w:rsidP="002331C7">
      <w:pPr>
        <w:rPr>
          <w:ins w:id="1018" w:author="steve maas" w:date="2016-11-18T08:37:00Z"/>
        </w:rPr>
      </w:pPr>
      <w:ins w:id="1019" w:author="steve maas" w:date="2016-11-18T08:37:00Z">
        <w:r>
          <w:t xml:space="preserve">The volumetric strain energy </w:t>
        </w:r>
        <w:r>
          <w:rPr>
            <w:i/>
          </w:rPr>
          <w:t>W</w:t>
        </w:r>
        <w:r>
          <w:rPr>
            <w:i/>
            <w:vertAlign w:val="subscript"/>
          </w:rPr>
          <w:t>vo</w:t>
        </w:r>
        <w:r>
          <w:rPr>
            <w:vertAlign w:val="subscript"/>
          </w:rPr>
          <w:t xml:space="preserve">l </w:t>
        </w:r>
        <w:r>
          <w:t xml:space="preserve">acts as a penalty term which enforces a Poisson’s ratio based on user selection of the parameters </w:t>
        </w:r>
        <w:r>
          <w:rPr>
            <w:i/>
          </w:rPr>
          <w:t>m</w:t>
        </w:r>
        <w:r>
          <w:t xml:space="preserve"> and </w:t>
        </w:r>
        <w:r>
          <w:rPr>
            <w:i/>
          </w:rPr>
          <w:t>v</w:t>
        </w:r>
        <w:r>
          <w:rPr>
            <w:vertAlign w:val="subscript"/>
          </w:rPr>
          <w:t>0</w:t>
        </w:r>
        <w:r>
          <w:t xml:space="preserve">.  The variable </w:t>
        </w:r>
        <w:r>
          <w:rPr>
            <w:i/>
          </w:rPr>
          <w:t>κ</w:t>
        </w:r>
        <w:r>
          <w:t xml:space="preserve"> acts as a penalty parameter.  Raising </w:t>
        </w:r>
        <w:r>
          <w:rPr>
            <w:i/>
          </w:rPr>
          <w:t xml:space="preserve">κ </w:t>
        </w:r>
        <w:r>
          <w:t xml:space="preserve">will cause the prescribed Poisson’s ratio to be enforced. The Poisson’s ratio in question is given by the following function: </w:t>
        </w:r>
      </w:ins>
    </w:p>
    <w:p w14:paraId="077F2B0F" w14:textId="77777777" w:rsidR="002331C7" w:rsidRDefault="002331C7" w:rsidP="002331C7">
      <w:pPr>
        <w:jc w:val="center"/>
        <w:rPr>
          <w:ins w:id="1020" w:author="steve maas" w:date="2016-11-18T08:37:00Z"/>
          <w:rFonts w:asciiTheme="minorHAnsi" w:hAnsiTheme="minorHAnsi" w:cstheme="minorBidi"/>
          <w:sz w:val="22"/>
        </w:rPr>
      </w:pPr>
      <w:ins w:id="1021" w:author="steve maas" w:date="2016-11-18T08:37:00Z">
        <w:r>
          <w:rPr>
            <w:rFonts w:asciiTheme="minorHAnsi" w:eastAsiaTheme="minorHAnsi" w:hAnsiTheme="minorHAnsi" w:cstheme="minorBidi"/>
            <w:position w:val="-24"/>
            <w:sz w:val="22"/>
          </w:rPr>
          <w:object w:dxaOrig="2580" w:dyaOrig="690" w14:anchorId="7E2CDBA5">
            <v:shape id="_x0000_i3147" type="#_x0000_t75" style="width:129pt;height:34.5pt" o:ole="">
              <v:imagedata r:id="rId2900" o:title=""/>
            </v:shape>
            <o:OLEObject Type="Embed" ProgID="Equation.DSMT4" ShapeID="_x0000_i3147" DrawAspect="Content" ObjectID="_1540967000" r:id="rId2901"/>
          </w:object>
        </w:r>
        <w:r>
          <w:t>.</w:t>
        </w:r>
      </w:ins>
    </w:p>
    <w:p w14:paraId="4A4B55B7" w14:textId="77777777" w:rsidR="002331C7" w:rsidRPr="002331C7" w:rsidRDefault="002331C7" w:rsidP="002331C7">
      <w:pPr>
        <w:rPr>
          <w:rPrChange w:id="1022" w:author="steve maas" w:date="2016-11-18T08:37:00Z">
            <w:rPr/>
          </w:rPrChange>
        </w:rPr>
        <w:pPrChange w:id="1023" w:author="steve maas" w:date="2016-11-18T08:37:00Z">
          <w:pPr>
            <w:pStyle w:val="MTDisplayEquation"/>
          </w:pPr>
        </w:pPrChange>
      </w:pPr>
    </w:p>
    <w:p w14:paraId="6B4E024F" w14:textId="77777777" w:rsidR="00122416" w:rsidRPr="00122416" w:rsidRDefault="00122416" w:rsidP="00122416"/>
    <w:p w14:paraId="2ABB82E4" w14:textId="77777777" w:rsidR="00C5691A" w:rsidRDefault="00C5691A" w:rsidP="008C7882">
      <w:pPr>
        <w:pStyle w:val="Heading2"/>
      </w:pPr>
      <w:bookmarkStart w:id="1024" w:name="_Toc467221674"/>
      <w:r>
        <w:lastRenderedPageBreak/>
        <w:t>Nearly-Incompressible Materials</w:t>
      </w:r>
      <w:bookmarkEnd w:id="1024"/>
    </w:p>
    <w:p w14:paraId="769937C5" w14:textId="77777777" w:rsidR="008C7882" w:rsidRDefault="008C7882" w:rsidP="008F4203">
      <w:pPr>
        <w:pStyle w:val="Heading3"/>
      </w:pPr>
      <w:bookmarkStart w:id="1025" w:name="_Toc467221675"/>
      <w:r>
        <w:t>Mooney-Rivlin Hyperelasticity</w:t>
      </w:r>
      <w:bookmarkEnd w:id="1025"/>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6F7E9E6E" w:rsidR="00594984" w:rsidRDefault="00594984" w:rsidP="00594984">
      <w:pPr>
        <w:pStyle w:val="MTDisplayEquation"/>
      </w:pPr>
      <w:r>
        <w:tab/>
      </w:r>
      <w:r w:rsidR="00DF221F" w:rsidRPr="00DF221F">
        <w:rPr>
          <w:position w:val="-24"/>
        </w:rPr>
        <w:object w:dxaOrig="3800" w:dyaOrig="620" w14:anchorId="47192DB3">
          <v:shape id="_x0000_i2456" type="#_x0000_t75" style="width:190pt;height:31pt" o:ole="">
            <v:imagedata r:id="rId2902" o:title=""/>
          </v:shape>
          <o:OLEObject Type="Embed" ProgID="Equation.DSMT4" ShapeID="_x0000_i2456" DrawAspect="Content" ObjectID="_1540967001" r:id="rId2903"/>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46</w:instrText>
      </w:r>
      <w:r w:rsidR="005232C6">
        <w:rPr>
          <w:noProof/>
        </w:rPr>
        <w:fldChar w:fldCharType="end"/>
      </w:r>
      <w:r>
        <w:instrText>)</w:instrText>
      </w:r>
      <w:r>
        <w:fldChar w:fldCharType="end"/>
      </w:r>
    </w:p>
    <w:p w14:paraId="5BAAFA1A" w14:textId="1CEA7521" w:rsidR="00E16837" w:rsidRDefault="00594984" w:rsidP="008C7882">
      <w:pPr>
        <w:pStyle w:val="MTDisplayEquation"/>
      </w:pPr>
      <w:r>
        <w:t>Here,</w:t>
      </w:r>
      <w:r w:rsidR="009773FE">
        <w:t xml:space="preserve"> </w:t>
      </w:r>
      <w:r w:rsidR="00DF221F" w:rsidRPr="00DF221F">
        <w:rPr>
          <w:position w:val="-12"/>
        </w:rPr>
        <w:object w:dxaOrig="220" w:dyaOrig="360" w14:anchorId="759242AE">
          <v:shape id="_x0000_i2457" type="#_x0000_t75" style="width:11pt;height:18.5pt" o:ole="">
            <v:imagedata r:id="rId2904" o:title=""/>
          </v:shape>
          <o:OLEObject Type="Embed" ProgID="Equation.DSMT4" ShapeID="_x0000_i2457" DrawAspect="Content" ObjectID="_1540967002" r:id="rId2905"/>
        </w:object>
      </w:r>
      <w:r w:rsidR="009773FE">
        <w:t xml:space="preserve"> </w:t>
      </w:r>
      <w:r w:rsidR="008C7882">
        <w:t>and</w:t>
      </w:r>
      <w:r w:rsidR="009773FE">
        <w:t xml:space="preserve"> </w:t>
      </w:r>
      <w:r w:rsidR="00DF221F" w:rsidRPr="00DF221F">
        <w:rPr>
          <w:position w:val="-12"/>
        </w:rPr>
        <w:object w:dxaOrig="240" w:dyaOrig="360" w14:anchorId="372345CD">
          <v:shape id="_x0000_i2458" type="#_x0000_t75" style="width:12pt;height:18.5pt" o:ole="">
            <v:imagedata r:id="rId2906" o:title=""/>
          </v:shape>
          <o:OLEObject Type="Embed" ProgID="Equation.DSMT4" ShapeID="_x0000_i2458" DrawAspect="Content" ObjectID="_1540967003" r:id="rId2907"/>
        </w:object>
      </w:r>
      <w:r w:rsidR="009773FE">
        <w:t xml:space="preserve"> </w:t>
      </w:r>
      <w:r w:rsidR="008C7882">
        <w:t xml:space="preserve">are the Mooney-Rivlin material coefficients, </w:t>
      </w:r>
      <w:r w:rsidR="00DF221F" w:rsidRPr="00DF221F">
        <w:rPr>
          <w:position w:val="-12"/>
        </w:rPr>
        <w:object w:dxaOrig="220" w:dyaOrig="380" w14:anchorId="5A7ECB78">
          <v:shape id="_x0000_i2459" type="#_x0000_t75" style="width:11pt;height:18.5pt" o:ole="">
            <v:imagedata r:id="rId2908" o:title=""/>
          </v:shape>
          <o:OLEObject Type="Embed" ProgID="Equation.DSMT4" ShapeID="_x0000_i2459" DrawAspect="Content" ObjectID="_1540967004" r:id="rId2909"/>
        </w:object>
      </w:r>
      <w:r w:rsidR="009773FE">
        <w:t xml:space="preserve"> </w:t>
      </w:r>
      <w:r w:rsidR="008C7882">
        <w:t xml:space="preserve">and </w:t>
      </w:r>
      <w:r w:rsidR="00DF221F" w:rsidRPr="00DF221F">
        <w:rPr>
          <w:position w:val="-12"/>
        </w:rPr>
        <w:object w:dxaOrig="260" w:dyaOrig="380" w14:anchorId="30414270">
          <v:shape id="_x0000_i2460" type="#_x0000_t75" style="width:12.5pt;height:18.5pt" o:ole="">
            <v:imagedata r:id="rId2910" o:title=""/>
          </v:shape>
          <o:OLEObject Type="Embed" ProgID="Equation.DSMT4" ShapeID="_x0000_i2460" DrawAspect="Content" ObjectID="_1540967005" r:id="rId2911"/>
        </w:object>
      </w:r>
      <w:r w:rsidR="009773FE">
        <w:t xml:space="preserve"> </w:t>
      </w:r>
      <w:r w:rsidR="008C7882">
        <w:t xml:space="preserve">are the invariants of the deviatoric part of the right Cauchy-Green deformation tensor, </w:t>
      </w:r>
      <w:r w:rsidR="00DF221F" w:rsidRPr="00DF221F">
        <w:rPr>
          <w:position w:val="-6"/>
        </w:rPr>
        <w:object w:dxaOrig="920" w:dyaOrig="320" w14:anchorId="2E30DBFD">
          <v:shape id="_x0000_i2461" type="#_x0000_t75" style="width:46pt;height:16pt" o:ole="">
            <v:imagedata r:id="rId2912" o:title=""/>
          </v:shape>
          <o:OLEObject Type="Embed" ProgID="Equation.DSMT4" ShapeID="_x0000_i2461" DrawAspect="Content" ObjectID="_1540967006" r:id="rId2913"/>
        </w:object>
      </w:r>
      <w:r w:rsidR="008C7882">
        <w:t xml:space="preserve">, where </w:t>
      </w:r>
      <w:r w:rsidR="00DF221F" w:rsidRPr="00DF221F">
        <w:rPr>
          <w:position w:val="-6"/>
        </w:rPr>
        <w:object w:dxaOrig="1140" w:dyaOrig="300" w14:anchorId="3CAC4F4C">
          <v:shape id="_x0000_i2462" type="#_x0000_t75" style="width:57pt;height:15pt" o:ole="">
            <v:imagedata r:id="rId2914" o:title=""/>
          </v:shape>
          <o:OLEObject Type="Embed" ProgID="Equation.DSMT4" ShapeID="_x0000_i2462" DrawAspect="Content" ObjectID="_1540967007" r:id="rId2915"/>
        </w:object>
      </w:r>
      <w:r w:rsidR="008C7882">
        <w:t xml:space="preserve">, </w:t>
      </w:r>
      <w:r w:rsidR="008C7882" w:rsidRPr="008234BB">
        <w:rPr>
          <w:b/>
          <w:i/>
        </w:rPr>
        <w:t>F</w:t>
      </w:r>
      <w:r w:rsidR="008C7882">
        <w:t xml:space="preserve"> is the deformation gradient and </w:t>
      </w:r>
      <w:r w:rsidR="00DF221F" w:rsidRPr="00DF221F">
        <w:rPr>
          <w:position w:val="-12"/>
        </w:rPr>
        <w:object w:dxaOrig="1080" w:dyaOrig="360" w14:anchorId="41D38D72">
          <v:shape id="_x0000_i2463" type="#_x0000_t75" style="width:54.5pt;height:18.5pt" o:ole="">
            <v:imagedata r:id="rId2916" o:title=""/>
          </v:shape>
          <o:OLEObject Type="Embed" ProgID="Equation.DSMT4" ShapeID="_x0000_i2463" DrawAspect="Content" ObjectID="_1540967008" r:id="rId2917"/>
        </w:object>
      </w:r>
      <w:r w:rsidR="009773FE">
        <w:t xml:space="preserve"> </w:t>
      </w:r>
      <w:r w:rsidR="008C7882">
        <w:t xml:space="preserve">is the Jacobian of the deformation. When </w:t>
      </w:r>
      <w:r w:rsidR="00DF221F" w:rsidRPr="00DF221F">
        <w:rPr>
          <w:position w:val="-12"/>
        </w:rPr>
        <w:object w:dxaOrig="620" w:dyaOrig="360" w14:anchorId="2AA1592E">
          <v:shape id="_x0000_i2464" type="#_x0000_t75" style="width:31pt;height:18.5pt" o:ole="">
            <v:imagedata r:id="rId2918" o:title=""/>
          </v:shape>
          <o:OLEObject Type="Embed" ProgID="Equation.DSMT4" ShapeID="_x0000_i2464" DrawAspect="Content" ObjectID="_1540967009" r:id="rId2919"/>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23DE5A7E" w:rsidR="00E16837" w:rsidRPr="00E16837" w:rsidRDefault="00E16837" w:rsidP="00E16837">
      <w:pPr>
        <w:pStyle w:val="MTDisplayEquation"/>
      </w:pPr>
      <w:r>
        <w:tab/>
      </w:r>
      <w:r w:rsidR="00DF221F" w:rsidRPr="00DF221F">
        <w:rPr>
          <w:position w:val="-28"/>
        </w:rPr>
        <w:object w:dxaOrig="4800" w:dyaOrig="680" w14:anchorId="701F7BB8">
          <v:shape id="_x0000_i2465" type="#_x0000_t75" style="width:240pt;height:33.5pt" o:ole="">
            <v:imagedata r:id="rId2920" o:title=""/>
          </v:shape>
          <o:OLEObject Type="Embed" ProgID="Equation.DSMT4" ShapeID="_x0000_i2465" DrawAspect="Content" ObjectID="_1540967010" r:id="rId2921"/>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47</w:instrText>
      </w:r>
      <w:r w:rsidR="005232C6">
        <w:rPr>
          <w:noProof/>
        </w:rPr>
        <w:fldChar w:fldCharType="end"/>
      </w:r>
      <w:r>
        <w:instrText>)</w:instrText>
      </w:r>
      <w:r>
        <w:fldChar w:fldCharType="end"/>
      </w:r>
    </w:p>
    <w:p w14:paraId="35244EB1" w14:textId="77777777" w:rsidR="00E16837" w:rsidRDefault="00E16837" w:rsidP="008F4203">
      <w:r>
        <w:t>The spatial elasticity tensor is given by</w:t>
      </w:r>
    </w:p>
    <w:p w14:paraId="4CEBA3DB" w14:textId="263B7C54" w:rsidR="00E16837" w:rsidRPr="00E16837" w:rsidRDefault="00E16837" w:rsidP="00E16837">
      <w:pPr>
        <w:pStyle w:val="MTDisplayEquation"/>
      </w:pPr>
      <w:r>
        <w:tab/>
      </w:r>
      <w:r w:rsidR="00DF221F" w:rsidRPr="00DF221F">
        <w:rPr>
          <w:position w:val="-24"/>
        </w:rPr>
        <w:object w:dxaOrig="5020" w:dyaOrig="620" w14:anchorId="14A3BDFF">
          <v:shape id="_x0000_i2466" type="#_x0000_t75" style="width:251pt;height:31pt" o:ole="">
            <v:imagedata r:id="rId2922" o:title=""/>
          </v:shape>
          <o:OLEObject Type="Embed" ProgID="Equation.DSMT4" ShapeID="_x0000_i2466" DrawAspect="Content" ObjectID="_1540967011" r:id="rId2923"/>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48</w:instrText>
      </w:r>
      <w:r w:rsidR="005232C6">
        <w:rPr>
          <w:noProof/>
        </w:rPr>
        <w:fldChar w:fldCharType="end"/>
      </w:r>
      <w:r>
        <w:instrText>)</w:instrText>
      </w:r>
      <w:r>
        <w:fldChar w:fldCharType="end"/>
      </w:r>
    </w:p>
    <w:p w14:paraId="06F9F44F" w14:textId="77777777" w:rsidR="00E16837" w:rsidRDefault="00E16837" w:rsidP="008F4203">
      <w:r>
        <w:t>where,</w:t>
      </w:r>
    </w:p>
    <w:p w14:paraId="3E1E35D1" w14:textId="680BF717" w:rsidR="00E16837" w:rsidRDefault="00E16837" w:rsidP="00E16837">
      <w:pPr>
        <w:pStyle w:val="MTDisplayEquation"/>
      </w:pPr>
      <w:r>
        <w:tab/>
      </w:r>
      <w:r w:rsidR="00DF221F" w:rsidRPr="00DF221F">
        <w:rPr>
          <w:position w:val="-62"/>
        </w:rPr>
        <w:object w:dxaOrig="5679" w:dyaOrig="1359" w14:anchorId="26F1BAB1">
          <v:shape id="_x0000_i2467" type="#_x0000_t75" style="width:284pt;height:68pt" o:ole="">
            <v:imagedata r:id="rId2924" o:title=""/>
          </v:shape>
          <o:OLEObject Type="Embed" ProgID="Equation.DSMT4" ShapeID="_x0000_i2467" DrawAspect="Content" ObjectID="_1540967012" r:id="rId292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49</w:instrText>
      </w:r>
      <w:r w:rsidR="005232C6">
        <w:rPr>
          <w:noProof/>
        </w:rPr>
        <w:fldChar w:fldCharType="end"/>
      </w:r>
      <w:r>
        <w:instrText>)</w:instrText>
      </w:r>
      <w:r>
        <w:fldChar w:fldCharType="end"/>
      </w:r>
    </w:p>
    <w:p w14:paraId="280378D4" w14:textId="77777777" w:rsidR="00E16837" w:rsidRPr="00E16837" w:rsidRDefault="00E16837" w:rsidP="008F4203"/>
    <w:p w14:paraId="283F380E" w14:textId="304FE19E"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1026" w:name="_Toc467221676"/>
      <w:commentRangeStart w:id="1027"/>
      <w:r>
        <w:t>Ogden Hyperelastic</w:t>
      </w:r>
      <w:commentRangeEnd w:id="1027"/>
      <w:r w:rsidR="00FB3B8D">
        <w:rPr>
          <w:rStyle w:val="CommentReference"/>
          <w:rFonts w:cs="Times New Roman"/>
          <w:b w:val="0"/>
          <w:bCs w:val="0"/>
        </w:rPr>
        <w:commentReference w:id="1027"/>
      </w:r>
      <w:bookmarkEnd w:id="1026"/>
    </w:p>
    <w:p w14:paraId="318A691F" w14:textId="77777777" w:rsidR="008C7882" w:rsidRDefault="008C7882" w:rsidP="008C7882">
      <w:r>
        <w:t>The Ogden material is defined using the following hyperelastic strain energy function:</w:t>
      </w:r>
    </w:p>
    <w:p w14:paraId="25EFAA66" w14:textId="31BAB69E" w:rsidR="008C7882" w:rsidRDefault="008C7882" w:rsidP="008C7882">
      <w:pPr>
        <w:pStyle w:val="MTDisplayEquation"/>
      </w:pPr>
      <w:r>
        <w:tab/>
      </w:r>
      <w:r w:rsidR="00DF221F" w:rsidRPr="00DF221F">
        <w:rPr>
          <w:position w:val="-30"/>
        </w:rPr>
        <w:object w:dxaOrig="5060" w:dyaOrig="700" w14:anchorId="1F8B98E2">
          <v:shape id="_x0000_i2468" type="#_x0000_t75" style="width:253pt;height:35pt" o:ole="">
            <v:imagedata r:id="rId2928" o:title=""/>
          </v:shape>
          <o:OLEObject Type="Embed" ProgID="Equation.DSMT4" ShapeID="_x0000_i2468" DrawAspect="Content" ObjectID="_1540967013" r:id="rId292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50</w:instrText>
      </w:r>
      <w:r w:rsidR="005232C6">
        <w:rPr>
          <w:noProof/>
        </w:rPr>
        <w:fldChar w:fldCharType="end"/>
      </w:r>
      <w:r>
        <w:instrText>)</w:instrText>
      </w:r>
      <w:r>
        <w:fldChar w:fldCharType="end"/>
      </w:r>
    </w:p>
    <w:p w14:paraId="7668C040" w14:textId="7D8123DB" w:rsidR="008C7882" w:rsidRDefault="008C7882" w:rsidP="008C7882">
      <w:r>
        <w:t xml:space="preserve">Here, </w:t>
      </w:r>
      <w:r w:rsidR="00DF221F" w:rsidRPr="00DF221F">
        <w:rPr>
          <w:position w:val="-12"/>
        </w:rPr>
        <w:object w:dxaOrig="240" w:dyaOrig="400" w14:anchorId="1F0A8E4F">
          <v:shape id="_x0000_i2469" type="#_x0000_t75" style="width:12pt;height:20pt" o:ole="">
            <v:imagedata r:id="rId2930" o:title=""/>
          </v:shape>
          <o:OLEObject Type="Embed" ProgID="Equation.DSMT4" ShapeID="_x0000_i2469" DrawAspect="Content" ObjectID="_1540967014" r:id="rId2931"/>
        </w:object>
      </w:r>
      <w:r w:rsidR="00C2754B">
        <w:t xml:space="preserve"> </w:t>
      </w:r>
      <w:r>
        <w:t xml:space="preserve">are the deviatoric principal stretches and </w:t>
      </w:r>
      <w:r w:rsidR="00DF221F" w:rsidRPr="00DF221F">
        <w:rPr>
          <w:position w:val="-12"/>
        </w:rPr>
        <w:object w:dxaOrig="220" w:dyaOrig="360" w14:anchorId="24BB91F6">
          <v:shape id="_x0000_i2470" type="#_x0000_t75" style="width:11pt;height:18.5pt" o:ole="">
            <v:imagedata r:id="rId2932" o:title=""/>
          </v:shape>
          <o:OLEObject Type="Embed" ProgID="Equation.DSMT4" ShapeID="_x0000_i2470" DrawAspect="Content" ObjectID="_1540967015" r:id="rId2933"/>
        </w:object>
      </w:r>
      <w:r w:rsidR="00C2754B">
        <w:t xml:space="preserve"> </w:t>
      </w:r>
      <w:r>
        <w:t xml:space="preserve">and </w:t>
      </w:r>
      <w:r w:rsidR="00DF221F" w:rsidRPr="00DF221F">
        <w:rPr>
          <w:position w:val="-12"/>
        </w:rPr>
        <w:object w:dxaOrig="279" w:dyaOrig="360" w14:anchorId="5AD22AC7">
          <v:shape id="_x0000_i2471" type="#_x0000_t75" style="width:14pt;height:18.5pt" o:ole="">
            <v:imagedata r:id="rId2934" o:title=""/>
          </v:shape>
          <o:OLEObject Type="Embed" ProgID="Equation.DSMT4" ShapeID="_x0000_i2471" DrawAspect="Content" ObjectID="_1540967016" r:id="rId2935"/>
        </w:object>
      </w:r>
      <w:r>
        <w:t xml:space="preserve"> are material parameters. The term </w:t>
      </w:r>
      <w:r w:rsidR="00DF221F" w:rsidRPr="00DF221F">
        <w:rPr>
          <w:position w:val="-14"/>
        </w:rPr>
        <w:object w:dxaOrig="620" w:dyaOrig="400" w14:anchorId="2F1B10A8">
          <v:shape id="_x0000_i2472" type="#_x0000_t75" style="width:31pt;height:20pt" o:ole="">
            <v:imagedata r:id="rId2936" o:title=""/>
          </v:shape>
          <o:OLEObject Type="Embed" ProgID="Equation.DSMT4" ShapeID="_x0000_i2472" DrawAspect="Content" ObjectID="_1540967017" r:id="rId2937"/>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27006C15" w:rsidR="008C7882" w:rsidRDefault="008C7882" w:rsidP="008C7882">
      <w:r>
        <w:t xml:space="preserve">Note that the neo-Hookean and Mooney-Rivlin models can also be obtained from the general Ogden strain energy function using special choices for </w:t>
      </w:r>
      <w:r w:rsidR="00DF221F" w:rsidRPr="00DF221F">
        <w:rPr>
          <w:position w:val="-12"/>
        </w:rPr>
        <w:object w:dxaOrig="220" w:dyaOrig="360" w14:anchorId="38306A34">
          <v:shape id="_x0000_i2473" type="#_x0000_t75" style="width:11pt;height:18.5pt" o:ole="">
            <v:imagedata r:id="rId2938" o:title=""/>
          </v:shape>
          <o:OLEObject Type="Embed" ProgID="Equation.DSMT4" ShapeID="_x0000_i2473" DrawAspect="Content" ObjectID="_1540967018" r:id="rId2939"/>
        </w:object>
      </w:r>
      <w:r w:rsidR="00C2754B">
        <w:t xml:space="preserve"> </w:t>
      </w:r>
      <w:r>
        <w:t xml:space="preserve">and </w:t>
      </w:r>
      <w:r w:rsidR="00DF221F" w:rsidRPr="00DF221F">
        <w:rPr>
          <w:position w:val="-12"/>
        </w:rPr>
        <w:object w:dxaOrig="279" w:dyaOrig="360" w14:anchorId="2A79605B">
          <v:shape id="_x0000_i2474" type="#_x0000_t75" style="width:14pt;height:18.5pt" o:ole="">
            <v:imagedata r:id="rId2940" o:title=""/>
          </v:shape>
          <o:OLEObject Type="Embed" ProgID="Equation.DSMT4" ShapeID="_x0000_i2474" DrawAspect="Content" ObjectID="_1540967019" r:id="rId2941"/>
        </w:object>
      </w:r>
      <w:r>
        <w:t>.</w:t>
      </w:r>
    </w:p>
    <w:p w14:paraId="310948CB" w14:textId="77777777" w:rsidR="008C7882" w:rsidRDefault="008C7882" w:rsidP="008F4203">
      <w:pPr>
        <w:pStyle w:val="Heading3"/>
      </w:pPr>
      <w:bookmarkStart w:id="1028" w:name="_Toc302481274"/>
      <w:bookmarkStart w:id="1029" w:name="_Toc302490328"/>
      <w:bookmarkStart w:id="1030" w:name="_Toc302491862"/>
      <w:bookmarkStart w:id="1031" w:name="_Toc302492231"/>
      <w:bookmarkStart w:id="1032" w:name="_Toc467221677"/>
      <w:bookmarkEnd w:id="1028"/>
      <w:bookmarkEnd w:id="1029"/>
      <w:bookmarkEnd w:id="1030"/>
      <w:bookmarkEnd w:id="1031"/>
      <w:r>
        <w:lastRenderedPageBreak/>
        <w:t>Veronda-Westmann Hyperelasticity</w:t>
      </w:r>
      <w:bookmarkEnd w:id="1032"/>
    </w:p>
    <w:p w14:paraId="4C3A571B" w14:textId="77777777" w:rsidR="008C7882" w:rsidRDefault="008C7882" w:rsidP="008C7882">
      <w:r>
        <w:t>This model is similar to the Mooney-Rivlin model in that it also uses an uncoupled strain energy.  However, in this case the strain energy is given by an exponential form:</w:t>
      </w:r>
    </w:p>
    <w:p w14:paraId="752C8BF5" w14:textId="674E8727" w:rsidR="008C7882" w:rsidRDefault="008C7882" w:rsidP="008C7882">
      <w:pPr>
        <w:pStyle w:val="MTDisplayEquation"/>
      </w:pPr>
      <w:r>
        <w:tab/>
      </w:r>
      <w:r w:rsidR="00DF221F" w:rsidRPr="00DF221F">
        <w:rPr>
          <w:position w:val="-26"/>
        </w:rPr>
        <w:object w:dxaOrig="4239" w:dyaOrig="639" w14:anchorId="371398E0">
          <v:shape id="_x0000_i2475" type="#_x0000_t75" style="width:212pt;height:32pt" o:ole="">
            <v:imagedata r:id="rId2942" o:title=""/>
          </v:shape>
          <o:OLEObject Type="Embed" ProgID="Equation.DSMT4" ShapeID="_x0000_i2475" DrawAspect="Content" ObjectID="_1540967020" r:id="rId2943"/>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51</w:instrText>
      </w:r>
      <w:r w:rsidR="005232C6">
        <w:rPr>
          <w:noProof/>
        </w:rPr>
        <w:fldChar w:fldCharType="end"/>
      </w:r>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0226D793" w:rsidR="00AC4592" w:rsidRDefault="00AC4592" w:rsidP="008C7882">
      <w:r>
        <w:t xml:space="preserve">The Cauchy stress </w:t>
      </w:r>
      <w:r w:rsidR="00DF221F" w:rsidRPr="00DF221F">
        <w:rPr>
          <w:position w:val="-6"/>
        </w:rPr>
        <w:object w:dxaOrig="200" w:dyaOrig="220" w14:anchorId="40C449ED">
          <v:shape id="_x0000_i2476" type="#_x0000_t75" style="width:10pt;height:11pt" o:ole="">
            <v:imagedata r:id="rId2944" o:title=""/>
          </v:shape>
          <o:OLEObject Type="Embed" ProgID="Equation.DSMT4" ShapeID="_x0000_i2476" DrawAspect="Content" ObjectID="_1540967021" r:id="rId2945"/>
        </w:object>
      </w:r>
      <w:r w:rsidR="00C2754B">
        <w:t xml:space="preserve"> </w:t>
      </w:r>
      <w:r>
        <w:t>is found from</w:t>
      </w:r>
    </w:p>
    <w:p w14:paraId="005192D6" w14:textId="08C13361" w:rsidR="00AC4592" w:rsidRDefault="00AC4592" w:rsidP="00AC4592">
      <w:pPr>
        <w:pStyle w:val="MTDisplayEquation"/>
      </w:pPr>
      <w:r>
        <w:tab/>
      </w:r>
      <w:r w:rsidR="00DF221F" w:rsidRPr="00DF221F">
        <w:rPr>
          <w:position w:val="-10"/>
        </w:rPr>
        <w:object w:dxaOrig="1460" w:dyaOrig="380" w14:anchorId="621F86D3">
          <v:shape id="_x0000_i2477" type="#_x0000_t75" style="width:73pt;height:18.5pt" o:ole="">
            <v:imagedata r:id="rId2946" o:title=""/>
          </v:shape>
          <o:OLEObject Type="Embed" ProgID="Equation.DSMT4" ShapeID="_x0000_i2477" DrawAspect="Content" ObjectID="_1540967022" r:id="rId2947"/>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52</w:instrText>
      </w:r>
      <w:r w:rsidR="005232C6">
        <w:rPr>
          <w:noProof/>
        </w:rPr>
        <w:fldChar w:fldCharType="end"/>
      </w:r>
      <w:r>
        <w:instrText>)</w:instrText>
      </w:r>
      <w:r>
        <w:fldChar w:fldCharType="end"/>
      </w:r>
    </w:p>
    <w:p w14:paraId="547ABDC2" w14:textId="77777777" w:rsidR="00AC4592" w:rsidRDefault="00AC4592" w:rsidP="00AC4592">
      <w:r>
        <w:t>where</w:t>
      </w:r>
    </w:p>
    <w:p w14:paraId="03CEA727" w14:textId="19001573" w:rsidR="00AC4592" w:rsidRDefault="00AC4592" w:rsidP="00AC4592">
      <w:pPr>
        <w:pStyle w:val="MTDisplayEquation"/>
      </w:pPr>
      <w:r>
        <w:tab/>
      </w:r>
      <w:r w:rsidR="00DF221F" w:rsidRPr="00DF221F">
        <w:rPr>
          <w:position w:val="-24"/>
        </w:rPr>
        <w:object w:dxaOrig="2820" w:dyaOrig="620" w14:anchorId="15A64D22">
          <v:shape id="_x0000_i2478" type="#_x0000_t75" style="width:141pt;height:31pt" o:ole="">
            <v:imagedata r:id="rId2948" o:title=""/>
          </v:shape>
          <o:OLEObject Type="Embed" ProgID="Equation.DSMT4" ShapeID="_x0000_i2478" DrawAspect="Content" ObjectID="_1540967023" r:id="rId2949"/>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53</w:instrText>
      </w:r>
      <w:r w:rsidR="005232C6">
        <w:rPr>
          <w:noProof/>
        </w:rPr>
        <w:fldChar w:fldCharType="end"/>
      </w:r>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22BA0A0E" w:rsidR="00AC4592" w:rsidRDefault="00AC4592" w:rsidP="00AC4592">
      <w:pPr>
        <w:pStyle w:val="MTDisplayEquation"/>
      </w:pPr>
      <w:r>
        <w:tab/>
      </w:r>
      <w:r w:rsidR="00DF221F" w:rsidRPr="00DF221F">
        <w:rPr>
          <w:position w:val="-12"/>
        </w:rPr>
        <w:object w:dxaOrig="1640" w:dyaOrig="400" w14:anchorId="782DFD6B">
          <v:shape id="_x0000_i2479" type="#_x0000_t75" style="width:82pt;height:20pt" o:ole="">
            <v:imagedata r:id="rId2950" o:title=""/>
          </v:shape>
          <o:OLEObject Type="Embed" ProgID="Equation.DSMT4" ShapeID="_x0000_i2479" DrawAspect="Content" ObjectID="_1540967024" r:id="rId2951"/>
        </w:object>
      </w:r>
      <w:r w:rsidR="00D5704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54</w:instrText>
      </w:r>
      <w:r w:rsidR="005232C6">
        <w:rPr>
          <w:noProof/>
        </w:rPr>
        <w:fldChar w:fldCharType="end"/>
      </w:r>
      <w:r>
        <w:instrText>)</w:instrText>
      </w:r>
      <w:r>
        <w:fldChar w:fldCharType="end"/>
      </w:r>
    </w:p>
    <w:p w14:paraId="71626972" w14:textId="4FBA9148" w:rsidR="00AC4592" w:rsidRDefault="00AC4592" w:rsidP="00AC4592">
      <w:pPr>
        <w:pStyle w:val="MTDisplayEquation"/>
      </w:pPr>
      <w:r>
        <w:tab/>
      </w:r>
      <w:r w:rsidR="00DF221F" w:rsidRPr="00DF221F">
        <w:rPr>
          <w:position w:val="-24"/>
        </w:rPr>
        <w:object w:dxaOrig="1240" w:dyaOrig="620" w14:anchorId="52548AFC">
          <v:shape id="_x0000_i2480" type="#_x0000_t75" style="width:62pt;height:31pt" o:ole="">
            <v:imagedata r:id="rId2952" o:title=""/>
          </v:shape>
          <o:OLEObject Type="Embed" ProgID="Equation.DSMT4" ShapeID="_x0000_i2480" DrawAspect="Content" ObjectID="_1540967025" r:id="rId2953"/>
        </w:object>
      </w:r>
      <w:r w:rsidR="00B23CF2">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55</w:instrText>
      </w:r>
      <w:r w:rsidR="005232C6">
        <w:rPr>
          <w:noProof/>
        </w:rPr>
        <w:fldChar w:fldCharType="end"/>
      </w:r>
      <w:r>
        <w:instrText>)</w:instrText>
      </w:r>
      <w:r>
        <w:fldChar w:fldCharType="end"/>
      </w:r>
    </w:p>
    <w:p w14:paraId="67742D94" w14:textId="0DF83C98" w:rsidR="008C7882" w:rsidRDefault="008C7882" w:rsidP="008C7882">
      <w:r>
        <w:t xml:space="preserve">This material model was the result from the research of the elastic response of skin tissue </w:t>
      </w:r>
      <w:r>
        <w:fldChar w:fldCharType="begin"/>
      </w:r>
      <w:r w:rsidR="001763A3">
        <w:instrText xml:space="preserve"> ADDIN EN.CITE &lt;EndNote&gt;&lt;Cite&gt;&lt;Author&gt;Veronda&lt;/Author&gt;&lt;Year&gt;1970&lt;/Year&gt;&lt;RecNum&gt;23&lt;/RecNum&gt;&lt;DisplayText&gt;[37]&lt;/DisplayText&gt;&lt;record&gt;&lt;rec-number&gt;23&lt;/rec-number&gt;&lt;foreign-keys&gt;&lt;key app="EN" db-id="fwxrfwzd5wwavcepe9epdeevxdsd2fftswrx" timestamp="0"&gt;23&lt;/key&gt;&lt;/foreign-keys&gt;&lt;ref-type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214E15">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1033" w:name="_Toc467221678"/>
      <w:commentRangeStart w:id="1034"/>
      <w:r>
        <w:t>Arruda-Boyce Hyperelasticity</w:t>
      </w:r>
      <w:commentRangeEnd w:id="1034"/>
      <w:r w:rsidR="00FB3B8D">
        <w:rPr>
          <w:rStyle w:val="CommentReference"/>
          <w:rFonts w:cs="Times New Roman"/>
          <w:b w:val="0"/>
          <w:bCs w:val="0"/>
        </w:rPr>
        <w:commentReference w:id="1034"/>
      </w:r>
      <w:bookmarkEnd w:id="1033"/>
    </w:p>
    <w:p w14:paraId="11DFB74C" w14:textId="5EC0D012" w:rsidR="000D0326" w:rsidRPr="00A11939" w:rsidRDefault="00040AFE" w:rsidP="007B2D9E">
      <w:r>
        <w:t>Arruda and Boyce proposed a model for the deformation of rubber materials</w:t>
      </w:r>
      <w:r w:rsidR="00F53B52">
        <w:t xml:space="preserve"> </w:t>
      </w:r>
      <w:r w:rsidR="00F53B52">
        <w:fldChar w:fldCharType="begin"/>
      </w:r>
      <w:r w:rsidR="001763A3">
        <w:instrText xml:space="preserve"> ADDIN EN.CITE &lt;EndNote&gt;&lt;Cite&gt;&lt;Author&gt;Arruda&lt;/Author&gt;&lt;Year&gt;1993&lt;/Year&gt;&lt;RecNum&gt;36&lt;/RecNum&gt;&lt;DisplayText&gt;[38]&lt;/DisplayText&gt;&lt;record&gt;&lt;rec-number&gt;36&lt;/rec-number&gt;&lt;foreign-keys&gt;&lt;key app="EN" db-id="fwxrfwzd5wwavcepe9epdeevxdsd2fftswrx" timestamp="0"&gt;36&lt;/key&gt;&lt;/foreign-keys&gt;&lt;ref-type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214E15">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DF221F" w:rsidRPr="00DF221F">
        <w:rPr>
          <w:position w:val="-6"/>
        </w:rPr>
        <w:object w:dxaOrig="279" w:dyaOrig="279" w14:anchorId="232CA0EE">
          <v:shape id="_x0000_i2481" type="#_x0000_t75" style="width:14pt;height:14pt" o:ole="">
            <v:imagedata r:id="rId2954" o:title=""/>
          </v:shape>
          <o:OLEObject Type="Embed" ProgID="Equation.DSMT4" ShapeID="_x0000_i2481" DrawAspect="Content" ObjectID="_1540967026" r:id="rId2955"/>
        </w:object>
      </w:r>
      <w:r w:rsidRPr="007B2D9E">
        <w:t xml:space="preserve"> </w:t>
      </w:r>
      <w:r>
        <w:t>of rigid links of equal length</w:t>
      </w:r>
      <w:r w:rsidR="007B2D9E">
        <w:t xml:space="preserve"> </w:t>
      </w:r>
      <w:r w:rsidR="00DF221F" w:rsidRPr="00DF221F">
        <w:rPr>
          <w:position w:val="-6"/>
        </w:rPr>
        <w:object w:dxaOrig="139" w:dyaOrig="279" w14:anchorId="20BE8EC2">
          <v:shape id="_x0000_i2482" type="#_x0000_t75" style="width:6.5pt;height:14pt" o:ole="">
            <v:imagedata r:id="rId2956" o:title=""/>
          </v:shape>
          <o:OLEObject Type="Embed" ProgID="Equation.DSMT4" ShapeID="_x0000_i2482" DrawAspect="Content" ObjectID="_1540967027" r:id="rId2957"/>
        </w:object>
      </w:r>
      <w:r>
        <w:t xml:space="preserve">. </w:t>
      </w:r>
      <w:r w:rsidR="00A11939">
        <w:t>The parameter</w:t>
      </w:r>
      <w:r w:rsidR="007B2D9E">
        <w:t xml:space="preserve"> </w:t>
      </w:r>
      <w:r w:rsidR="00DF221F" w:rsidRPr="00DF221F">
        <w:rPr>
          <w:position w:val="-6"/>
        </w:rPr>
        <w:object w:dxaOrig="279" w:dyaOrig="279" w14:anchorId="06C6FFC7">
          <v:shape id="_x0000_i2483" type="#_x0000_t75" style="width:14pt;height:14pt" o:ole="">
            <v:imagedata r:id="rId2958" o:title=""/>
          </v:shape>
          <o:OLEObject Type="Embed" ProgID="Equation.DSMT4" ShapeID="_x0000_i2483" DrawAspect="Content" ObjectID="_1540967028" r:id="rId2959"/>
        </w:object>
      </w:r>
      <w:r w:rsidR="007B2D9E" w:rsidRPr="007B2D9E">
        <w:t xml:space="preserve"> </w:t>
      </w:r>
      <w:r w:rsidR="00A11939">
        <w:t xml:space="preserve">is related to the locking stretch </w:t>
      </w:r>
      <w:r w:rsidR="00DF221F" w:rsidRPr="00DF221F">
        <w:rPr>
          <w:position w:val="-12"/>
        </w:rPr>
        <w:object w:dxaOrig="279" w:dyaOrig="360" w14:anchorId="1FF5E897">
          <v:shape id="_x0000_i2484" type="#_x0000_t75" style="width:14pt;height:18.5pt" o:ole="">
            <v:imagedata r:id="rId2960" o:title=""/>
          </v:shape>
          <o:OLEObject Type="Embed" ProgID="Equation.DSMT4" ShapeID="_x0000_i2484" DrawAspect="Content" ObjectID="_1540967029" r:id="rId2961"/>
        </w:object>
      </w:r>
      <w:r w:rsidR="00A11939">
        <w:t xml:space="preserve">, the stretch at which the chains reach their full extended state, </w:t>
      </w:r>
      <w:r w:rsidR="00DF221F" w:rsidRPr="00DF221F">
        <w:rPr>
          <w:position w:val="-12"/>
        </w:rPr>
        <w:object w:dxaOrig="920" w:dyaOrig="400" w14:anchorId="7399C835">
          <v:shape id="_x0000_i2485" type="#_x0000_t75" style="width:46pt;height:20pt" o:ole="">
            <v:imagedata r:id="rId2962" o:title=""/>
          </v:shape>
          <o:OLEObject Type="Embed" ProgID="Equation.DSMT4" ShapeID="_x0000_i2485" DrawAspect="Content" ObjectID="_1540967030" r:id="rId2963"/>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168B7F4A" w:rsidR="00585D63" w:rsidRDefault="00585D63" w:rsidP="00585D63">
      <w:pPr>
        <w:pStyle w:val="MTDisplayEquation"/>
      </w:pPr>
      <w:r>
        <w:tab/>
      </w:r>
      <w:r w:rsidR="00DF221F" w:rsidRPr="00DF221F">
        <w:rPr>
          <w:position w:val="-28"/>
        </w:rPr>
        <w:object w:dxaOrig="2980" w:dyaOrig="680" w14:anchorId="5C0DE280">
          <v:shape id="_x0000_i2486" type="#_x0000_t75" style="width:149pt;height:33.5pt" o:ole="">
            <v:imagedata r:id="rId2964" o:title=""/>
          </v:shape>
          <o:OLEObject Type="Embed" ProgID="Equation.DSMT4" ShapeID="_x0000_i2486" DrawAspect="Content" ObjectID="_1540967031" r:id="rId2965"/>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56</w:instrText>
      </w:r>
      <w:r w:rsidR="005232C6">
        <w:rPr>
          <w:noProof/>
        </w:rPr>
        <w:fldChar w:fldCharType="end"/>
      </w:r>
      <w:r>
        <w:instrText>)</w:instrText>
      </w:r>
      <w:r>
        <w:fldChar w:fldCharType="end"/>
      </w:r>
    </w:p>
    <w:p w14:paraId="47FCF5E7" w14:textId="6CBDEACB" w:rsidR="002354DE" w:rsidRDefault="002354DE" w:rsidP="008F4203">
      <w:pPr>
        <w:jc w:val="left"/>
      </w:pPr>
      <w:r>
        <w:t xml:space="preserve">where </w:t>
      </w:r>
      <w:r w:rsidR="00DF221F" w:rsidRPr="00DF221F">
        <w:rPr>
          <w:position w:val="-10"/>
        </w:rPr>
        <w:object w:dxaOrig="240" w:dyaOrig="260" w14:anchorId="7E097D54">
          <v:shape id="_x0000_i2487" type="#_x0000_t75" style="width:12pt;height:12.5pt" o:ole="">
            <v:imagedata r:id="rId2966" o:title=""/>
          </v:shape>
          <o:OLEObject Type="Embed" ProgID="Equation.DSMT4" ShapeID="_x0000_i2487" DrawAspect="Content" ObjectID="_1540967032" r:id="rId2967"/>
        </w:object>
      </w:r>
      <w:r w:rsidR="007B2D9E">
        <w:t xml:space="preserve"> </w:t>
      </w:r>
      <w:r>
        <w:t xml:space="preserve">is a shear-modulus like parameter and the </w:t>
      </w:r>
      <w:r w:rsidR="00F53B52">
        <w:t>coefficients</w:t>
      </w:r>
      <w:r w:rsidR="007B2D9E">
        <w:t xml:space="preserve"> </w:t>
      </w:r>
      <w:r w:rsidR="00DF221F" w:rsidRPr="00DF221F">
        <w:rPr>
          <w:position w:val="-12"/>
        </w:rPr>
        <w:object w:dxaOrig="260" w:dyaOrig="360" w14:anchorId="4C049C35">
          <v:shape id="_x0000_i2488" type="#_x0000_t75" style="width:12.5pt;height:18.5pt" o:ole="">
            <v:imagedata r:id="rId2968" o:title=""/>
          </v:shape>
          <o:OLEObject Type="Embed" ProgID="Equation.DSMT4" ShapeID="_x0000_i2488" DrawAspect="Content" ObjectID="_1540967033" r:id="rId2969"/>
        </w:object>
      </w:r>
      <w:r w:rsidR="007B2D9E">
        <w:t xml:space="preserve"> </w:t>
      </w:r>
      <w:r>
        <w:t>are</w:t>
      </w:r>
    </w:p>
    <w:p w14:paraId="4E726DE4" w14:textId="70E31147" w:rsidR="00585D63" w:rsidRDefault="00585D63" w:rsidP="00585D63">
      <w:pPr>
        <w:pStyle w:val="MTDisplayEquation"/>
      </w:pPr>
      <w:r>
        <w:tab/>
      </w:r>
      <w:r w:rsidR="00DF221F" w:rsidRPr="00DF221F">
        <w:rPr>
          <w:position w:val="-24"/>
        </w:rPr>
        <w:object w:dxaOrig="5960" w:dyaOrig="620" w14:anchorId="7B2DCAA3">
          <v:shape id="_x0000_i2489" type="#_x0000_t75" style="width:297.5pt;height:31pt" o:ole="">
            <v:imagedata r:id="rId2970" o:title=""/>
          </v:shape>
          <o:OLEObject Type="Embed" ProgID="Equation.DSMT4" ShapeID="_x0000_i2489" DrawAspect="Content" ObjectID="_1540967034" r:id="rId297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57</w:instrText>
      </w:r>
      <w:r w:rsidR="005232C6">
        <w:rPr>
          <w:noProof/>
        </w:rPr>
        <w:fldChar w:fldCharType="end"/>
      </w:r>
      <w:r>
        <w:instrText>)</w:instrText>
      </w:r>
      <w:r>
        <w:fldChar w:fldCharType="end"/>
      </w:r>
    </w:p>
    <w:p w14:paraId="16EEAEE7" w14:textId="77777777" w:rsidR="00BB3827" w:rsidRDefault="00BB3827" w:rsidP="00A54D3B">
      <w:r>
        <w:t xml:space="preserve">The Cauchy stress is given </w:t>
      </w:r>
      <w:r w:rsidR="00585D63">
        <w:t>by</w:t>
      </w:r>
    </w:p>
    <w:p w14:paraId="5DB89D0C" w14:textId="51D16B34" w:rsidR="00585D63" w:rsidRDefault="00585D63" w:rsidP="00585D63">
      <w:pPr>
        <w:pStyle w:val="MTDisplayEquation"/>
      </w:pPr>
      <w:r>
        <w:tab/>
      </w:r>
      <w:r w:rsidR="00DF221F" w:rsidRPr="00DF221F">
        <w:rPr>
          <w:position w:val="-28"/>
        </w:rPr>
        <w:object w:dxaOrig="4200" w:dyaOrig="680" w14:anchorId="1FE62C96">
          <v:shape id="_x0000_i2490" type="#_x0000_t75" style="width:210pt;height:33.5pt" o:ole="">
            <v:imagedata r:id="rId2972" o:title=""/>
          </v:shape>
          <o:OLEObject Type="Embed" ProgID="Equation.DSMT4" ShapeID="_x0000_i2490" DrawAspect="Content" ObjectID="_1540967035" r:id="rId2973"/>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58</w:instrText>
      </w:r>
      <w:r w:rsidR="005232C6">
        <w:rPr>
          <w:noProof/>
        </w:rPr>
        <w:fldChar w:fldCharType="end"/>
      </w:r>
      <w:r>
        <w:instrText>)</w:instrText>
      </w:r>
      <w:r>
        <w:fldChar w:fldCharType="end"/>
      </w:r>
    </w:p>
    <w:p w14:paraId="0E6DB9FE" w14:textId="77777777" w:rsidR="004B5CB6" w:rsidRDefault="004B5CB6" w:rsidP="004B5CB6">
      <w:r>
        <w:t>where,</w:t>
      </w:r>
    </w:p>
    <w:p w14:paraId="2284F694" w14:textId="5261865A" w:rsidR="00585D63" w:rsidRDefault="00585D63" w:rsidP="00585D63">
      <w:pPr>
        <w:pStyle w:val="MTDisplayEquation"/>
      </w:pPr>
      <w:r>
        <w:tab/>
      </w:r>
      <w:r w:rsidR="00DF221F" w:rsidRPr="00DF221F">
        <w:rPr>
          <w:position w:val="-32"/>
        </w:rPr>
        <w:object w:dxaOrig="2600" w:dyaOrig="800" w14:anchorId="060BB562">
          <v:shape id="_x0000_i2491" type="#_x0000_t75" style="width:129.5pt;height:40pt" o:ole="">
            <v:imagedata r:id="rId2974" o:title=""/>
          </v:shape>
          <o:OLEObject Type="Embed" ProgID="Equation.DSMT4" ShapeID="_x0000_i2491" DrawAspect="Content" ObjectID="_1540967036" r:id="rId2975"/>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w:instrText>
      </w:r>
      <w:r w:rsidR="005232C6">
        <w:instrText xml:space="preserve">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59</w:instrText>
      </w:r>
      <w:r w:rsidR="005232C6">
        <w:rPr>
          <w:noProof/>
        </w:rPr>
        <w:fldChar w:fldCharType="end"/>
      </w:r>
      <w:r>
        <w:instrText>)</w:instrText>
      </w:r>
      <w:r>
        <w:fldChar w:fldCharType="end"/>
      </w:r>
    </w:p>
    <w:p w14:paraId="61F4532C" w14:textId="77777777" w:rsidR="008C7882" w:rsidRDefault="008C7882" w:rsidP="008F4203">
      <w:pPr>
        <w:pStyle w:val="Heading3"/>
      </w:pPr>
      <w:bookmarkStart w:id="1035" w:name="_Toc467221679"/>
      <w:commentRangeStart w:id="1036"/>
      <w:r>
        <w:lastRenderedPageBreak/>
        <w:t>Transversely Isotropic Hyperelastic</w:t>
      </w:r>
      <w:commentRangeEnd w:id="1036"/>
      <w:r w:rsidR="00FB3B8D">
        <w:rPr>
          <w:rStyle w:val="CommentReference"/>
          <w:rFonts w:cs="Times New Roman"/>
          <w:b w:val="0"/>
          <w:bCs w:val="0"/>
        </w:rPr>
        <w:commentReference w:id="1036"/>
      </w:r>
      <w:bookmarkEnd w:id="1035"/>
    </w:p>
    <w:p w14:paraId="75279CCB" w14:textId="2F76BEB5"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 </w:instrText>
      </w:r>
      <w:r w:rsidR="00F119D4">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ZGItaWQ9ImZ3eHJmd3pkNXd3YXZjZXBlOWVwZGVldnhkc2QyZmZ0c3dyeCIgdGltZXN0YW1wPSIw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</w:fldData>
        </w:fldChar>
      </w:r>
      <w:r w:rsidR="00F119D4">
        <w:instrText xml:space="preserve"> ADDIN EN.CITE.DATA </w:instrText>
      </w:r>
      <w:r w:rsidR="00F119D4">
        <w:fldChar w:fldCharType="end"/>
      </w:r>
      <w:r>
        <w:fldChar w:fldCharType="separate"/>
      </w:r>
      <w:r w:rsidR="00A56950">
        <w:rPr>
          <w:noProof/>
        </w:rPr>
        <w:t>[</w:t>
      </w:r>
      <w:hyperlink w:anchor="_ENREF_5" w:tooltip="Weiss, 1996 #14" w:history="1">
        <w:r w:rsidR="00214E15">
          <w:rPr>
            <w:noProof/>
          </w:rPr>
          <w:t>5</w:t>
        </w:r>
      </w:hyperlink>
      <w:r w:rsidR="00A56950">
        <w:rPr>
          <w:noProof/>
        </w:rPr>
        <w:t xml:space="preserve">, </w:t>
      </w:r>
      <w:hyperlink w:anchor="_ENREF_39" w:tooltip="Puso, 1998 #9" w:history="1">
        <w:r w:rsidR="00214E15">
          <w:rPr>
            <w:noProof/>
          </w:rPr>
          <w:t>39</w:t>
        </w:r>
      </w:hyperlink>
      <w:r w:rsidR="00A56950">
        <w:rPr>
          <w:noProof/>
        </w:rPr>
        <w:t xml:space="preserve">, </w:t>
      </w:r>
      <w:hyperlink w:anchor="_ENREF_40" w:tooltip="Quapp, 1998 #10" w:history="1">
        <w:r w:rsidR="00214E15">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559EB708" w:rsidR="008C7882" w:rsidRDefault="008C7882" w:rsidP="008C7882">
      <w:pPr>
        <w:pStyle w:val="MTDisplayEquation"/>
      </w:pPr>
      <w:r>
        <w:tab/>
      </w:r>
      <w:r w:rsidR="00DF221F" w:rsidRPr="00DF221F">
        <w:rPr>
          <w:position w:val="-24"/>
        </w:rPr>
        <w:object w:dxaOrig="3540" w:dyaOrig="620" w14:anchorId="7FB6953F">
          <v:shape id="_x0000_i2492" type="#_x0000_t75" style="width:177pt;height:31pt" o:ole="">
            <v:imagedata r:id="rId2976" o:title=""/>
          </v:shape>
          <o:OLEObject Type="Embed" ProgID="Equation.DSMT4" ShapeID="_x0000_i2492" DrawAspect="Content" ObjectID="_1540967037" r:id="rId297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60</w:instrText>
      </w:r>
      <w:r w:rsidR="005232C6">
        <w:rPr>
          <w:noProof/>
        </w:rPr>
        <w:fldChar w:fldCharType="end"/>
      </w:r>
      <w:r>
        <w:instrText>)</w:instrText>
      </w:r>
      <w:r>
        <w:fldChar w:fldCharType="end"/>
      </w:r>
    </w:p>
    <w:p w14:paraId="06C03DD3" w14:textId="7F4D39AB" w:rsidR="008C7882" w:rsidRDefault="008C7882" w:rsidP="008C7882">
      <w:r>
        <w:t>Here</w:t>
      </w:r>
      <w:r w:rsidR="00DF221F" w:rsidRPr="00DF221F">
        <w:rPr>
          <w:position w:val="-12"/>
        </w:rPr>
        <w:object w:dxaOrig="220" w:dyaOrig="380" w14:anchorId="07C20A3B">
          <v:shape id="_x0000_i2493" type="#_x0000_t75" style="width:11pt;height:18.5pt" o:ole="">
            <v:imagedata r:id="rId2978" o:title=""/>
          </v:shape>
          <o:OLEObject Type="Embed" ProgID="Equation.DSMT4" ShapeID="_x0000_i2493" DrawAspect="Content" ObjectID="_1540967038" r:id="rId2979"/>
        </w:object>
      </w:r>
      <w:r w:rsidR="007B2D9E">
        <w:t xml:space="preserve"> </w:t>
      </w:r>
      <w:r>
        <w:t>and</w:t>
      </w:r>
      <w:r w:rsidR="007B2D9E">
        <w:t xml:space="preserve"> </w:t>
      </w:r>
      <w:r w:rsidR="00DF221F" w:rsidRPr="00DF221F">
        <w:rPr>
          <w:position w:val="-12"/>
        </w:rPr>
        <w:object w:dxaOrig="260" w:dyaOrig="380" w14:anchorId="011E321B">
          <v:shape id="_x0000_i2494" type="#_x0000_t75" style="width:12.5pt;height:18.5pt" o:ole="">
            <v:imagedata r:id="rId2980" o:title=""/>
          </v:shape>
          <o:OLEObject Type="Embed" ProgID="Equation.DSMT4" ShapeID="_x0000_i2494" DrawAspect="Content" ObjectID="_1540967039" r:id="rId2981"/>
        </w:object>
      </w:r>
      <w:r w:rsidR="007B2D9E">
        <w:t xml:space="preserve"> </w:t>
      </w:r>
      <w:r>
        <w:t xml:space="preserve">are the first and second invariants of the deviatoric version of the right Cauchy Green deformation tensor </w:t>
      </w:r>
      <w:r w:rsidR="00DF221F" w:rsidRPr="00DF221F">
        <w:rPr>
          <w:position w:val="-6"/>
        </w:rPr>
        <w:object w:dxaOrig="220" w:dyaOrig="320" w14:anchorId="043009C5">
          <v:shape id="_x0000_i2495" type="#_x0000_t75" style="width:11pt;height:16pt" o:ole="">
            <v:imagedata r:id="rId2982" o:title=""/>
          </v:shape>
          <o:OLEObject Type="Embed" ProgID="Equation.DSMT4" ShapeID="_x0000_i2495" DrawAspect="Content" ObjectID="_1540967040" r:id="rId2983"/>
        </w:object>
      </w:r>
      <w:r>
        <w:rPr>
          <w:b/>
        </w:rPr>
        <w:t xml:space="preserve"> </w:t>
      </w:r>
      <w:r>
        <w:t xml:space="preserve">and </w:t>
      </w:r>
      <w:r w:rsidR="00DF221F" w:rsidRPr="00DF221F">
        <w:rPr>
          <w:position w:val="-6"/>
        </w:rPr>
        <w:object w:dxaOrig="220" w:dyaOrig="340" w14:anchorId="03A34F45">
          <v:shape id="_x0000_i2496" type="#_x0000_t75" style="width:11pt;height:17.5pt" o:ole="">
            <v:imagedata r:id="rId2984" o:title=""/>
          </v:shape>
          <o:OLEObject Type="Embed" ProgID="Equation.DSMT4" ShapeID="_x0000_i2496" DrawAspect="Content" ObjectID="_1540967041" r:id="rId2985"/>
        </w:object>
      </w:r>
      <w:r>
        <w:t xml:space="preserve"> is the deviatoric part of the stretch along the fiber direction (</w:t>
      </w:r>
      <w:r w:rsidR="00DF221F" w:rsidRPr="00DF221F">
        <w:rPr>
          <w:position w:val="-6"/>
        </w:rPr>
        <w:object w:dxaOrig="1320" w:dyaOrig="340" w14:anchorId="67608D41">
          <v:shape id="_x0000_i2497" type="#_x0000_t75" style="width:66pt;height:17.5pt" o:ole="">
            <v:imagedata r:id="rId2986" o:title=""/>
          </v:shape>
          <o:OLEObject Type="Embed" ProgID="Equation.DSMT4" ShapeID="_x0000_i2497" DrawAspect="Content" ObjectID="_1540967042" r:id="rId2987"/>
        </w:object>
      </w:r>
      <w:r>
        <w:t xml:space="preserve">, where </w:t>
      </w:r>
      <w:r w:rsidR="00DF221F" w:rsidRPr="00025957">
        <w:rPr>
          <w:position w:val="-4"/>
        </w:rPr>
        <w:object w:dxaOrig="260" w:dyaOrig="260" w14:anchorId="0263C955">
          <v:shape id="_x0000_i2498" type="#_x0000_t75" style="width:12.5pt;height:12.5pt" o:ole="">
            <v:imagedata r:id="rId2988" o:title=""/>
          </v:shape>
          <o:OLEObject Type="Embed" ProgID="Equation.DSMT4" ShapeID="_x0000_i2498" DrawAspect="Content" ObjectID="_1540967043" r:id="rId2989"/>
        </w:object>
      </w:r>
      <w:r w:rsidR="007B2D9E">
        <w:t xml:space="preserve"> </w:t>
      </w:r>
      <w:r>
        <w:t xml:space="preserve">is the initial fiber direction). The function </w:t>
      </w:r>
      <w:r w:rsidR="00DF221F" w:rsidRPr="00DF221F">
        <w:rPr>
          <w:position w:val="-12"/>
        </w:rPr>
        <w:object w:dxaOrig="260" w:dyaOrig="360" w14:anchorId="7536B5DA">
          <v:shape id="_x0000_i2499" type="#_x0000_t75" style="width:12.5pt;height:18.5pt" o:ole="">
            <v:imagedata r:id="rId2990" o:title=""/>
          </v:shape>
          <o:OLEObject Type="Embed" ProgID="Equation.DSMT4" ShapeID="_x0000_i2499" DrawAspect="Content" ObjectID="_1540967044" r:id="rId2991"/>
        </w:object>
      </w:r>
      <w:r>
        <w:t xml:space="preserve"> represents the material response of the isotropic ground substance matrix, while </w:t>
      </w:r>
      <w:r w:rsidR="00DF221F" w:rsidRPr="00DF221F">
        <w:rPr>
          <w:position w:val="-12"/>
        </w:rPr>
        <w:object w:dxaOrig="279" w:dyaOrig="360" w14:anchorId="10C7A18F">
          <v:shape id="_x0000_i2500" type="#_x0000_t75" style="width:14pt;height:18.5pt" o:ole="">
            <v:imagedata r:id="rId2992" o:title=""/>
          </v:shape>
          <o:OLEObject Type="Embed" ProgID="Equation.DSMT4" ShapeID="_x0000_i2500" DrawAspect="Content" ObjectID="_1540967045" r:id="rId2993"/>
        </w:object>
      </w:r>
      <w:r>
        <w:t>represents the contribution from the fiber family. The strain energy of the fiber family is as follows:</w:t>
      </w:r>
    </w:p>
    <w:p w14:paraId="18108A57" w14:textId="7CC69A17" w:rsidR="008C7882" w:rsidRDefault="008C7882" w:rsidP="008C7882">
      <w:pPr>
        <w:pStyle w:val="MTDisplayEquation"/>
      </w:pPr>
      <w:r>
        <w:tab/>
      </w:r>
      <w:r w:rsidR="00DF221F" w:rsidRPr="00DF221F">
        <w:rPr>
          <w:position w:val="-90"/>
        </w:rPr>
        <w:object w:dxaOrig="3660" w:dyaOrig="1939" w14:anchorId="007879B6">
          <v:shape id="_x0000_i2501" type="#_x0000_t75" style="width:183pt;height:97pt" o:ole="">
            <v:imagedata r:id="rId2994" o:title=""/>
          </v:shape>
          <o:OLEObject Type="Embed" ProgID="Equation.DSMT4" ShapeID="_x0000_i2501" DrawAspect="Content" ObjectID="_1540967046" r:id="rId299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61</w:instrText>
      </w:r>
      <w:r w:rsidR="005232C6">
        <w:rPr>
          <w:noProof/>
        </w:rPr>
        <w:fldChar w:fldCharType="end"/>
      </w:r>
      <w:r>
        <w:instrText>)</w:instrText>
      </w:r>
      <w:r>
        <w:fldChar w:fldCharType="end"/>
      </w:r>
    </w:p>
    <w:p w14:paraId="4D97F868" w14:textId="6D31B501" w:rsidR="008C7882" w:rsidRDefault="008C7882" w:rsidP="008C7882">
      <w:r>
        <w:t xml:space="preserve">Here, </w:t>
      </w:r>
      <w:r w:rsidR="00DF221F" w:rsidRPr="00DF221F">
        <w:rPr>
          <w:position w:val="-12"/>
        </w:rPr>
        <w:object w:dxaOrig="300" w:dyaOrig="360" w14:anchorId="6B7C1E9A">
          <v:shape id="_x0000_i2502" type="#_x0000_t75" style="width:15pt;height:18.5pt" o:ole="">
            <v:imagedata r:id="rId2996" o:title=""/>
          </v:shape>
          <o:OLEObject Type="Embed" ProgID="Equation.DSMT4" ShapeID="_x0000_i2502" DrawAspect="Content" ObjectID="_1540967047" r:id="rId2997"/>
        </w:object>
      </w:r>
      <w:r w:rsidR="007B2D9E">
        <w:t xml:space="preserve"> </w:t>
      </w:r>
      <w:r>
        <w:t xml:space="preserve">is the stretch at which the fibers are straightened, </w:t>
      </w:r>
      <w:r w:rsidR="00DF221F" w:rsidRPr="00DF221F">
        <w:rPr>
          <w:position w:val="-12"/>
        </w:rPr>
        <w:object w:dxaOrig="300" w:dyaOrig="360" w14:anchorId="4DCCCCCA">
          <v:shape id="_x0000_i2503" type="#_x0000_t75" style="width:15pt;height:18.5pt" o:ole="">
            <v:imagedata r:id="rId2998" o:title=""/>
          </v:shape>
          <o:OLEObject Type="Embed" ProgID="Equation.DSMT4" ShapeID="_x0000_i2503" DrawAspect="Content" ObjectID="_1540967048" r:id="rId2999"/>
        </w:object>
      </w:r>
      <w:r w:rsidR="007B2D9E">
        <w:t xml:space="preserve"> </w:t>
      </w:r>
      <w:r>
        <w:t xml:space="preserve">scales the exponential stresses, </w:t>
      </w:r>
      <w:r w:rsidR="00DF221F" w:rsidRPr="00DF221F">
        <w:rPr>
          <w:position w:val="-12"/>
        </w:rPr>
        <w:object w:dxaOrig="300" w:dyaOrig="360" w14:anchorId="14258576">
          <v:shape id="_x0000_i2504" type="#_x0000_t75" style="width:15pt;height:18.5pt" o:ole="">
            <v:imagedata r:id="rId3000" o:title=""/>
          </v:shape>
          <o:OLEObject Type="Embed" ProgID="Equation.DSMT4" ShapeID="_x0000_i2504" DrawAspect="Content" ObjectID="_1540967049" r:id="rId3001"/>
        </w:object>
      </w:r>
      <w:r w:rsidR="007B2D9E">
        <w:t xml:space="preserve"> </w:t>
      </w:r>
      <w:r>
        <w:t xml:space="preserve">is the rate of uncrimping of the fibers, and </w:t>
      </w:r>
      <w:r w:rsidR="00DF221F" w:rsidRPr="00DF221F">
        <w:rPr>
          <w:position w:val="-12"/>
        </w:rPr>
        <w:object w:dxaOrig="300" w:dyaOrig="360" w14:anchorId="4C980498">
          <v:shape id="_x0000_i2505" type="#_x0000_t75" style="width:15pt;height:18.5pt" o:ole="">
            <v:imagedata r:id="rId3002" o:title=""/>
          </v:shape>
          <o:OLEObject Type="Embed" ProgID="Equation.DSMT4" ShapeID="_x0000_i2505" DrawAspect="Content" ObjectID="_1540967050" r:id="rId3003"/>
        </w:object>
      </w:r>
      <w:r w:rsidR="007B2D9E">
        <w:t xml:space="preserve"> </w:t>
      </w:r>
      <w:r>
        <w:t xml:space="preserve">is the modulus of the straightened fibers. </w:t>
      </w:r>
      <w:r w:rsidR="00DF221F" w:rsidRPr="00DF221F">
        <w:rPr>
          <w:position w:val="-12"/>
        </w:rPr>
        <w:object w:dxaOrig="300" w:dyaOrig="360" w14:anchorId="1E926A53">
          <v:shape id="_x0000_i2506" type="#_x0000_t75" style="width:15pt;height:18.5pt" o:ole="">
            <v:imagedata r:id="rId3004" o:title=""/>
          </v:shape>
          <o:OLEObject Type="Embed" ProgID="Equation.DSMT4" ShapeID="_x0000_i2506" DrawAspect="Content" ObjectID="_1540967051" r:id="rId3005"/>
        </w:object>
      </w:r>
      <w:r w:rsidR="007B2D9E">
        <w:t xml:space="preserve"> </w:t>
      </w:r>
      <w:r>
        <w:t xml:space="preserve">is determined from the requirement that the stress is continuous at </w:t>
      </w:r>
      <w:r w:rsidR="00DF221F" w:rsidRPr="00DF221F">
        <w:rPr>
          <w:position w:val="-12"/>
        </w:rPr>
        <w:object w:dxaOrig="300" w:dyaOrig="360" w14:anchorId="66F536BF">
          <v:shape id="_x0000_i2507" type="#_x0000_t75" style="width:15pt;height:18.5pt" o:ole="">
            <v:imagedata r:id="rId3006" o:title=""/>
          </v:shape>
          <o:OLEObject Type="Embed" ProgID="Equation.DSMT4" ShapeID="_x0000_i2507" DrawAspect="Content" ObjectID="_1540967052" r:id="rId3007"/>
        </w:object>
      </w:r>
      <w:r>
        <w:t>.</w:t>
      </w:r>
    </w:p>
    <w:p w14:paraId="5A218E96" w14:textId="77777777" w:rsidR="008C7882" w:rsidRPr="00D616EF" w:rsidRDefault="008C7882" w:rsidP="008C7882"/>
    <w:p w14:paraId="54680468" w14:textId="13C362CE"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1763A3">
        <w:instrText xml:space="preserve"> ADDIN EN.CITE &lt;EndNote&gt;&lt;Cite&gt;&lt;Author&gt;Simo&lt;/Author&gt;&lt;Year&gt;1991&lt;/Year&gt;&lt;RecNum&gt;11&lt;/RecNum&gt;&lt;DisplayText&gt;[31]&lt;/DisplayText&gt;&lt;record&gt;&lt;rec-number&gt;11&lt;/rec-number&gt;&lt;foreign-keys&gt;&lt;key app="EN" db-id="fwxrfwzd5wwavcepe9epdeevxdsd2fftswrx" timestamp="0"&gt;11&lt;/key&gt;&lt;/foreign-keys&gt;&lt;ref-type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Engng&lt;/alt-title&gt;&lt;/titles&gt;&lt;periodical&gt;&lt;full-title&gt;Computer methods in applied mechanics and engineering&lt;/full-title&gt;&lt;abbr-1&gt;Comput Method Appl M&lt;/abbr-1&gt;&lt;/periodical&gt;&lt;pages&gt;273-310&lt;/pages&gt;&lt;volume&gt;85&lt;/volume&gt;&lt;dates&gt;&lt;year&gt;1991&lt;/year&gt;&lt;/dates&gt;&lt;urls&gt;&lt;/urls&gt;&lt;/record&gt;&lt;/Cite&gt;&lt;/EndNote&gt;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214E15">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1037" w:name="_Toc467221680"/>
      <w:r>
        <w:t>Ellipsoidal Fiber Distribution</w:t>
      </w:r>
      <w:bookmarkEnd w:id="1037"/>
    </w:p>
    <w:p w14:paraId="47133DD3" w14:textId="2AED8A4B"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 </w:instrText>
      </w:r>
      <w:r w:rsidR="00F119D4">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cD0iRU4iIGRiLWlkPSJmd3hyZnd6ZDV3d2F2Y2VwZTllcGRlZXZ4ZHNkMmZmdHN3cngiIHRpbWVz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=
</w:fldData>
        </w:fldChar>
      </w:r>
      <w:r w:rsidR="00F119D4">
        <w:instrText xml:space="preserve"> ADDIN EN.CITE.DATA </w:instrText>
      </w:r>
      <w:r w:rsidR="00F119D4">
        <w:fldChar w:fldCharType="end"/>
      </w:r>
      <w:r w:rsidR="007412C6">
        <w:fldChar w:fldCharType="separate"/>
      </w:r>
      <w:r w:rsidR="00A56950">
        <w:rPr>
          <w:noProof/>
        </w:rPr>
        <w:t>[</w:t>
      </w:r>
      <w:hyperlink w:anchor="_ENREF_35" w:tooltip="Ateshian, 2009 #46" w:history="1">
        <w:r w:rsidR="00214E15">
          <w:rPr>
            <w:noProof/>
          </w:rPr>
          <w:t>35</w:t>
        </w:r>
      </w:hyperlink>
      <w:r w:rsidR="00A56950">
        <w:rPr>
          <w:noProof/>
        </w:rPr>
        <w:t xml:space="preserve">, </w:t>
      </w:r>
      <w:hyperlink w:anchor="_ENREF_41" w:tooltip="Ateshian, 2007 #47" w:history="1">
        <w:r w:rsidR="00214E15">
          <w:rPr>
            <w:noProof/>
          </w:rPr>
          <w:t>41</w:t>
        </w:r>
      </w:hyperlink>
      <w:r w:rsidR="00A56950">
        <w:rPr>
          <w:noProof/>
        </w:rPr>
        <w:t xml:space="preserve">, </w:t>
      </w:r>
      <w:hyperlink w:anchor="_ENREF_42" w:tooltip="Lanir, 1983 #48" w:history="1">
        <w:r w:rsidR="00214E15">
          <w:rPr>
            <w:noProof/>
          </w:rPr>
          <w:t>42</w:t>
        </w:r>
      </w:hyperlink>
      <w:r w:rsidR="00A56950">
        <w:rPr>
          <w:noProof/>
        </w:rPr>
        <w:t>]</w:t>
      </w:r>
      <w:r w:rsidR="007412C6">
        <w:fldChar w:fldCharType="end"/>
      </w:r>
      <w:r>
        <w:t>,</w:t>
      </w:r>
    </w:p>
    <w:p w14:paraId="48379581" w14:textId="656C24F7" w:rsidR="00C5691A" w:rsidRDefault="00D77B42" w:rsidP="00D77B42">
      <w:pPr>
        <w:pStyle w:val="MTDisplayEquation"/>
      </w:pPr>
      <w:r>
        <w:tab/>
      </w:r>
      <w:r w:rsidR="00DF221F" w:rsidRPr="00DF221F">
        <w:rPr>
          <w:position w:val="-18"/>
        </w:rPr>
        <w:object w:dxaOrig="3640" w:dyaOrig="520" w14:anchorId="4EDC3444">
          <v:shape id="_x0000_i2508" type="#_x0000_t75" style="width:182.5pt;height:26pt" o:ole="">
            <v:imagedata r:id="rId3008" o:title=""/>
          </v:shape>
          <o:OLEObject Type="Embed" ProgID="Equation.DSMT4" ShapeID="_x0000_i2508" DrawAspect="Content" ObjectID="_1540967053" r:id="rId3009"/>
        </w:object>
      </w:r>
      <w:r w:rsidR="0086354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62</w:instrText>
      </w:r>
      <w:r w:rsidR="005232C6">
        <w:rPr>
          <w:noProof/>
        </w:rPr>
        <w:fldChar w:fldCharType="end"/>
      </w:r>
      <w:r>
        <w:instrText>)</w:instrText>
      </w:r>
      <w:r>
        <w:fldChar w:fldCharType="end"/>
      </w:r>
    </w:p>
    <w:p w14:paraId="176F4524" w14:textId="77777777" w:rsidR="00863541" w:rsidRDefault="00863541" w:rsidP="002C3797">
      <w:r>
        <w:t>and the</w:t>
      </w:r>
      <w:r w:rsidR="00437785">
        <w:t xml:space="preserve"> corresponding</w:t>
      </w:r>
      <w:r>
        <w:t xml:space="preserve"> elasticity tensor is</w:t>
      </w:r>
    </w:p>
    <w:p w14:paraId="22BC304D" w14:textId="0A74FFEC" w:rsidR="00863541" w:rsidRDefault="00863541" w:rsidP="009773FE">
      <w:pPr>
        <w:pStyle w:val="MTDisplayEquation"/>
      </w:pPr>
      <w:r>
        <w:tab/>
      </w:r>
      <w:r w:rsidR="00DF221F" w:rsidRPr="00DF221F">
        <w:rPr>
          <w:position w:val="-18"/>
        </w:rPr>
        <w:object w:dxaOrig="3519" w:dyaOrig="520" w14:anchorId="7253F6B5">
          <v:shape id="_x0000_i2509" type="#_x0000_t75" style="width:176.5pt;height:26pt" o:ole="">
            <v:imagedata r:id="rId3010" o:title=""/>
          </v:shape>
          <o:OLEObject Type="Embed" ProgID="Equation.DSMT4" ShapeID="_x0000_i2509" DrawAspect="Content" ObjectID="_1540967054" r:id="rId301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63</w:instrText>
      </w:r>
      <w:r w:rsidR="005232C6">
        <w:rPr>
          <w:noProof/>
        </w:rPr>
        <w:fldChar w:fldCharType="end"/>
      </w:r>
      <w:r>
        <w:instrText>)</w:instrText>
      </w:r>
      <w:r>
        <w:fldChar w:fldCharType="end"/>
      </w:r>
    </w:p>
    <w:p w14:paraId="2895B29F" w14:textId="12C3558D" w:rsidR="002C3797" w:rsidRDefault="00DF221F" w:rsidP="002C3797">
      <w:r w:rsidRPr="00DF221F">
        <w:rPr>
          <w:position w:val="-12"/>
        </w:rPr>
        <w:object w:dxaOrig="1760" w:dyaOrig="400" w14:anchorId="40CA5E63">
          <v:shape id="_x0000_i2510" type="#_x0000_t75" style="width:88pt;height:20pt" o:ole="">
            <v:imagedata r:id="rId3012" o:title=""/>
          </v:shape>
          <o:OLEObject Type="Embed" ProgID="Equation.DSMT4" ShapeID="_x0000_i2510" DrawAspect="Content" ObjectID="_1540967055" r:id="rId3013"/>
        </w:object>
      </w:r>
      <w:r w:rsidR="00F73358">
        <w:t xml:space="preserve"> </w:t>
      </w:r>
      <w:r w:rsidR="002C3797">
        <w:t xml:space="preserve">is the square of the fiber stretch </w:t>
      </w:r>
      <w:r w:rsidRPr="00025957">
        <w:rPr>
          <w:position w:val="-4"/>
        </w:rPr>
        <w:object w:dxaOrig="220" w:dyaOrig="260" w14:anchorId="1D111ABF">
          <v:shape id="_x0000_i2511" type="#_x0000_t75" style="width:11pt;height:12.5pt" o:ole="">
            <v:imagedata r:id="rId3014" o:title=""/>
          </v:shape>
          <o:OLEObject Type="Embed" ProgID="Equation.DSMT4" ShapeID="_x0000_i2511" DrawAspect="Content" ObjectID="_1540967056" r:id="rId3015"/>
        </w:object>
      </w:r>
      <w:r w:rsidR="002C3797">
        <w:t xml:space="preserve">, </w:t>
      </w:r>
      <w:r w:rsidRPr="00DF221F">
        <w:rPr>
          <w:position w:val="-6"/>
        </w:rPr>
        <w:object w:dxaOrig="260" w:dyaOrig="279" w14:anchorId="43E1B48B">
          <v:shape id="_x0000_i2512" type="#_x0000_t75" style="width:12.5pt;height:14pt" o:ole="">
            <v:imagedata r:id="rId3016" o:title=""/>
          </v:shape>
          <o:OLEObject Type="Embed" ProgID="Equation.DSMT4" ShapeID="_x0000_i2512" DrawAspect="Content" ObjectID="_1540967057" r:id="rId3017"/>
        </w:object>
      </w:r>
      <w:r w:rsidR="00F73358">
        <w:t xml:space="preserve"> </w:t>
      </w:r>
      <w:r w:rsidR="002C3797">
        <w:t xml:space="preserve">is the unit vector along the fiber direction (in the reference configuration), which in spherical angles is directed along </w:t>
      </w:r>
      <w:r w:rsidRPr="00DF221F">
        <w:rPr>
          <w:position w:val="-14"/>
        </w:rPr>
        <w:object w:dxaOrig="620" w:dyaOrig="400" w14:anchorId="62713357">
          <v:shape id="_x0000_i2513" type="#_x0000_t75" style="width:31pt;height:20pt" o:ole="">
            <v:imagedata r:id="rId3018" o:title=""/>
          </v:shape>
          <o:OLEObject Type="Embed" ProgID="Equation.DSMT4" ShapeID="_x0000_i2513" DrawAspect="Content" ObjectID="_1540967058" r:id="rId3019"/>
        </w:object>
      </w:r>
      <w:r w:rsidR="002C3797">
        <w:t xml:space="preserve">, </w:t>
      </w:r>
      <w:r w:rsidRPr="00DF221F">
        <w:rPr>
          <w:position w:val="-12"/>
        </w:rPr>
        <w:object w:dxaOrig="1260" w:dyaOrig="400" w14:anchorId="3819F262">
          <v:shape id="_x0000_i2514" type="#_x0000_t75" style="width:63pt;height:20pt" o:ole="">
            <v:imagedata r:id="rId3020" o:title=""/>
          </v:shape>
          <o:OLEObject Type="Embed" ProgID="Equation.DSMT4" ShapeID="_x0000_i2514" DrawAspect="Content" ObjectID="_1540967059" r:id="rId3021"/>
        </w:object>
      </w:r>
      <w:r w:rsidR="002C3797">
        <w:t xml:space="preserve"> and </w:t>
      </w:r>
      <w:r w:rsidRPr="00DF221F">
        <w:rPr>
          <w:position w:val="-14"/>
        </w:rPr>
        <w:object w:dxaOrig="600" w:dyaOrig="400" w14:anchorId="24857950">
          <v:shape id="_x0000_i2515" type="#_x0000_t75" style="width:30pt;height:20pt" o:ole="">
            <v:imagedata r:id="rId3022" o:title=""/>
          </v:shape>
          <o:OLEObject Type="Embed" ProgID="Equation.DSMT4" ShapeID="_x0000_i2515" DrawAspect="Content" ObjectID="_1540967060" r:id="rId3023"/>
        </w:object>
      </w:r>
      <w:r w:rsidR="002C3797">
        <w:t xml:space="preserve"> is the unit step function that enforces the tension-only contribution. The fiber stress is determined from a fiber strain energy function in the usual manner</w:t>
      </w:r>
      <w:r w:rsidR="00FB3B8D">
        <w:t>:</w:t>
      </w:r>
    </w:p>
    <w:p w14:paraId="11F23D87" w14:textId="2345577A" w:rsidR="002C3797" w:rsidRDefault="00D77B42" w:rsidP="00D77B42">
      <w:pPr>
        <w:pStyle w:val="MTDisplayEquation"/>
      </w:pPr>
      <w:r>
        <w:lastRenderedPageBreak/>
        <w:tab/>
      </w:r>
      <w:r w:rsidR="00DF221F" w:rsidRPr="00DF221F">
        <w:rPr>
          <w:position w:val="-30"/>
        </w:rPr>
        <w:object w:dxaOrig="2120" w:dyaOrig="720" w14:anchorId="69CB66F2">
          <v:shape id="_x0000_i2516" type="#_x0000_t75" style="width:105.5pt;height:36pt" o:ole="">
            <v:imagedata r:id="rId3024" o:title=""/>
          </v:shape>
          <o:OLEObject Type="Embed" ProgID="Equation.DSMT4" ShapeID="_x0000_i2516" DrawAspect="Content" ObjectID="_1540967061" r:id="rId3025"/>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w:instrText>
      </w:r>
      <w:r w:rsidR="005232C6">
        <w:instrText xml:space="preserve">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64</w:instrText>
      </w:r>
      <w:r w:rsidR="005232C6">
        <w:rPr>
          <w:noProof/>
        </w:rPr>
        <w:fldChar w:fldCharType="end"/>
      </w:r>
      <w:r>
        <w:instrText>)</w:instrText>
      </w:r>
      <w:r>
        <w:fldChar w:fldCharType="end"/>
      </w:r>
    </w:p>
    <w:p w14:paraId="152F2DA0" w14:textId="77777777" w:rsidR="00863541" w:rsidRDefault="00863541" w:rsidP="002C3797">
      <w:r>
        <w:t>whereas the fiber elasticity tensor is</w:t>
      </w:r>
    </w:p>
    <w:p w14:paraId="4DF614D6" w14:textId="43F71030" w:rsidR="00863541" w:rsidRDefault="00863541" w:rsidP="00A46710">
      <w:pPr>
        <w:pStyle w:val="MTDisplayEquation"/>
      </w:pPr>
      <w:r>
        <w:tab/>
      </w:r>
      <w:r w:rsidR="00DF221F" w:rsidRPr="00DF221F">
        <w:rPr>
          <w:position w:val="-30"/>
        </w:rPr>
        <w:object w:dxaOrig="3000" w:dyaOrig="720" w14:anchorId="35D5CE29">
          <v:shape id="_x0000_i2517" type="#_x0000_t75" style="width:150pt;height:36pt" o:ole="">
            <v:imagedata r:id="rId3026" o:title=""/>
          </v:shape>
          <o:OLEObject Type="Embed" ProgID="Equation.DSMT4" ShapeID="_x0000_i2517" DrawAspect="Content" ObjectID="_1540967062" r:id="rId3027"/>
        </w:object>
      </w:r>
      <w:r w:rsidR="007D2D17">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65</w:instrText>
      </w:r>
      <w:r w:rsidR="005232C6">
        <w:rPr>
          <w:noProof/>
        </w:rPr>
        <w:fldChar w:fldCharType="end"/>
      </w:r>
      <w:r>
        <w:instrText>)</w:instrText>
      </w:r>
      <w:r>
        <w:fldChar w:fldCharType="end"/>
      </w:r>
    </w:p>
    <w:p w14:paraId="748A3B0B" w14:textId="77777777" w:rsidR="002C3797" w:rsidRDefault="002C3797" w:rsidP="002C3797">
      <w:r>
        <w:t>where in this material</w:t>
      </w:r>
    </w:p>
    <w:p w14:paraId="76080503" w14:textId="717E9E92" w:rsidR="002C3797" w:rsidRDefault="00D77B42" w:rsidP="00D77B42">
      <w:pPr>
        <w:pStyle w:val="MTDisplayEquation"/>
      </w:pPr>
      <w:r>
        <w:tab/>
      </w:r>
      <w:r w:rsidR="00DF221F" w:rsidRPr="00DF221F">
        <w:rPr>
          <w:position w:val="-16"/>
        </w:rPr>
        <w:object w:dxaOrig="2620" w:dyaOrig="499" w14:anchorId="50FB9A75">
          <v:shape id="_x0000_i2518" type="#_x0000_t75" style="width:131.5pt;height:25pt" o:ole="">
            <v:imagedata r:id="rId3028" o:title=""/>
          </v:shape>
          <o:OLEObject Type="Embed" ProgID="Equation.DSMT4" ShapeID="_x0000_i2518" DrawAspect="Content" ObjectID="_1540967063" r:id="rId3029"/>
        </w:object>
      </w:r>
      <w:r w:rsidR="00FB3B8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w:instrText>
      </w:r>
      <w:r w:rsidR="005232C6">
        <w:instrText xml:space="preserve"> </w:instrText>
      </w:r>
      <w:r w:rsidR="005232C6">
        <w:fldChar w:fldCharType="separate"/>
      </w:r>
      <w:r w:rsidR="00843CC3">
        <w:rPr>
          <w:noProof/>
        </w:rPr>
        <w:instrText>66</w:instrText>
      </w:r>
      <w:r w:rsidR="005232C6">
        <w:rPr>
          <w:noProof/>
        </w:rPr>
        <w:fldChar w:fldCharType="end"/>
      </w:r>
      <w:r>
        <w:instrText>)</w:instrText>
      </w:r>
      <w:r>
        <w:fldChar w:fldCharType="end"/>
      </w:r>
    </w:p>
    <w:p w14:paraId="2CB53336" w14:textId="202A7E08" w:rsidR="002C3797" w:rsidRDefault="002C3797" w:rsidP="002C3797">
      <w:r>
        <w:t xml:space="preserve">The materials parameters </w:t>
      </w:r>
      <w:r w:rsidR="00DF221F" w:rsidRPr="00DF221F">
        <w:rPr>
          <w:position w:val="-10"/>
        </w:rPr>
        <w:object w:dxaOrig="240" w:dyaOrig="320" w14:anchorId="369E8C70">
          <v:shape id="_x0000_i2519" type="#_x0000_t75" style="width:12pt;height:16pt" o:ole="">
            <v:imagedata r:id="rId3030" o:title=""/>
          </v:shape>
          <o:OLEObject Type="Embed" ProgID="Equation.DSMT4" ShapeID="_x0000_i2519" DrawAspect="Content" ObjectID="_1540967064" r:id="rId3031"/>
        </w:object>
      </w:r>
      <w:r w:rsidR="00F73358">
        <w:t xml:space="preserve"> </w:t>
      </w:r>
      <w:r>
        <w:t xml:space="preserve">and </w:t>
      </w:r>
      <w:r w:rsidR="00DF221F" w:rsidRPr="00DF221F">
        <w:rPr>
          <w:position w:val="-10"/>
        </w:rPr>
        <w:object w:dxaOrig="200" w:dyaOrig="320" w14:anchorId="214B213E">
          <v:shape id="_x0000_i2520" type="#_x0000_t75" style="width:10pt;height:16pt" o:ole="">
            <v:imagedata r:id="rId3032" o:title=""/>
          </v:shape>
          <o:OLEObject Type="Embed" ProgID="Equation.DSMT4" ShapeID="_x0000_i2520" DrawAspect="Content" ObjectID="_1540967065" r:id="rId3033"/>
        </w:object>
      </w:r>
      <w:r w:rsidR="00F73358">
        <w:t xml:space="preserve"> </w:t>
      </w:r>
      <w:r>
        <w:t>are determined from:</w:t>
      </w:r>
    </w:p>
    <w:p w14:paraId="3E7A607B" w14:textId="77777777" w:rsidR="002C3797" w:rsidRDefault="002C3797" w:rsidP="002C3797"/>
    <w:p w14:paraId="77D41B8F" w14:textId="40C016C2" w:rsidR="002C3797" w:rsidRDefault="00D77B42" w:rsidP="00D77B42">
      <w:pPr>
        <w:pStyle w:val="MTDisplayEquation"/>
      </w:pPr>
      <w:r>
        <w:tab/>
      </w:r>
      <w:r w:rsidR="00DF221F" w:rsidRPr="00DF221F">
        <w:rPr>
          <w:position w:val="-76"/>
        </w:rPr>
        <w:object w:dxaOrig="4880" w:dyaOrig="1640" w14:anchorId="1243AEA1">
          <v:shape id="_x0000_i2521" type="#_x0000_t75" style="width:243.5pt;height:82pt" o:ole="">
            <v:imagedata r:id="rId3034" o:title=""/>
          </v:shape>
          <o:OLEObject Type="Embed" ProgID="Equation.DSMT4" ShapeID="_x0000_i2521" DrawAspect="Content" ObjectID="_1540967066" r:id="rId303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67</w:instrText>
      </w:r>
      <w:r w:rsidR="005232C6">
        <w:rPr>
          <w:noProof/>
        </w:rPr>
        <w:fldChar w:fldCharType="end"/>
      </w:r>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CA88FA2" w:rsidR="00B30137" w:rsidRDefault="00D77B42" w:rsidP="00D77B42">
      <w:pPr>
        <w:pStyle w:val="MTDisplayEquation"/>
      </w:pPr>
      <w:r>
        <w:tab/>
      </w:r>
      <w:r w:rsidR="00DF221F" w:rsidRPr="00DF221F">
        <w:rPr>
          <w:position w:val="-10"/>
        </w:rPr>
        <w:object w:dxaOrig="1219" w:dyaOrig="380" w14:anchorId="2D9C2B05">
          <v:shape id="_x0000_i2522" type="#_x0000_t75" style="width:61pt;height:18.5pt" o:ole="">
            <v:imagedata r:id="rId3036" o:title=""/>
          </v:shape>
          <o:OLEObject Type="Embed" ProgID="Equation.DSMT4" ShapeID="_x0000_i2522" DrawAspect="Content" ObjectID="_1540967067" r:id="rId3037"/>
        </w:object>
      </w:r>
      <w:r w:rsidR="00E93F61">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68</w:instrText>
      </w:r>
      <w:r w:rsidR="005232C6">
        <w:rPr>
          <w:noProof/>
        </w:rPr>
        <w:fldChar w:fldCharType="end"/>
      </w:r>
      <w:r>
        <w:instrText>)</w:instrText>
      </w:r>
      <w:r>
        <w:fldChar w:fldCharType="end"/>
      </w:r>
    </w:p>
    <w:p w14:paraId="60DD6302" w14:textId="77777777" w:rsidR="00B30137" w:rsidRDefault="00C56E50" w:rsidP="008F4203">
      <w:pPr>
        <w:pStyle w:val="Heading3"/>
      </w:pPr>
      <w:bookmarkStart w:id="1038" w:name="_Toc467221681"/>
      <w:r>
        <w:t xml:space="preserve">Fiber with </w:t>
      </w:r>
      <w:r w:rsidR="0081541F">
        <w:t>E</w:t>
      </w:r>
      <w:r>
        <w:t>xponential Power law</w:t>
      </w:r>
      <w:bookmarkEnd w:id="1038"/>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48E5A023" w:rsidR="00C56E50" w:rsidRDefault="00D77B42" w:rsidP="00D77B42">
      <w:pPr>
        <w:pStyle w:val="MTDisplayEquation"/>
      </w:pPr>
      <w:r>
        <w:tab/>
      </w:r>
      <w:r w:rsidR="00DF221F" w:rsidRPr="00DF221F">
        <w:rPr>
          <w:position w:val="-30"/>
        </w:rPr>
        <w:object w:dxaOrig="2960" w:dyaOrig="720" w14:anchorId="5F632B68">
          <v:shape id="_x0000_i2523" type="#_x0000_t75" style="width:147.5pt;height:36pt" o:ole="">
            <v:imagedata r:id="rId3038" o:title=""/>
          </v:shape>
          <o:OLEObject Type="Embed" ProgID="Equation.DSMT4" ShapeID="_x0000_i2523" DrawAspect="Content" ObjectID="_1540967068" r:id="rId3039"/>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69</w:instrText>
      </w:r>
      <w:r w:rsidR="005232C6">
        <w:rPr>
          <w:noProof/>
        </w:rPr>
        <w:fldChar w:fldCharType="end"/>
      </w:r>
      <w:r>
        <w:instrText>)</w:instrText>
      </w:r>
      <w:r>
        <w:fldChar w:fldCharType="end"/>
      </w:r>
    </w:p>
    <w:p w14:paraId="6FB0D9FA" w14:textId="77777777" w:rsidR="00437785" w:rsidRDefault="00437785" w:rsidP="004F2517">
      <w:r>
        <w:t>and the corresponding spatial elasticity tensor is</w:t>
      </w:r>
    </w:p>
    <w:p w14:paraId="6EA7419B" w14:textId="5E83F375" w:rsidR="00437785" w:rsidRDefault="00437785" w:rsidP="00A46710">
      <w:pPr>
        <w:pStyle w:val="MTDisplayEquation"/>
      </w:pPr>
      <w:r>
        <w:tab/>
      </w:r>
      <w:r w:rsidR="00DF221F" w:rsidRPr="00DF221F">
        <w:rPr>
          <w:position w:val="-30"/>
        </w:rPr>
        <w:object w:dxaOrig="3840" w:dyaOrig="720" w14:anchorId="2C9C22D7">
          <v:shape id="_x0000_i2524" type="#_x0000_t75" style="width:192pt;height:36pt" o:ole="">
            <v:imagedata r:id="rId3040" o:title=""/>
          </v:shape>
          <o:OLEObject Type="Embed" ProgID="Equation.DSMT4" ShapeID="_x0000_i2524" DrawAspect="Content" ObjectID="_1540967069" r:id="rId304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70</w:instrText>
      </w:r>
      <w:r w:rsidR="005232C6">
        <w:rPr>
          <w:noProof/>
        </w:rPr>
        <w:fldChar w:fldCharType="end"/>
      </w:r>
      <w:r>
        <w:instrText>)</w:instrText>
      </w:r>
      <w:r>
        <w:fldChar w:fldCharType="end"/>
      </w:r>
    </w:p>
    <w:p w14:paraId="218CC5D4" w14:textId="584251D7" w:rsidR="004F2517" w:rsidRDefault="004F2517" w:rsidP="004F2517">
      <w:r>
        <w:t xml:space="preserve">where </w:t>
      </w:r>
      <w:r w:rsidR="00DF221F" w:rsidRPr="00DF221F">
        <w:rPr>
          <w:position w:val="-12"/>
        </w:rPr>
        <w:object w:dxaOrig="1760" w:dyaOrig="400" w14:anchorId="36EE49A7">
          <v:shape id="_x0000_i2525" type="#_x0000_t75" style="width:88pt;height:20pt" o:ole="">
            <v:imagedata r:id="rId3042" o:title=""/>
          </v:shape>
          <o:OLEObject Type="Embed" ProgID="Equation.DSMT4" ShapeID="_x0000_i2525" DrawAspect="Content" ObjectID="_1540967070" r:id="rId3043"/>
        </w:object>
      </w:r>
      <w:r>
        <w:t xml:space="preserve"> is the square of the fiber stretch, </w:t>
      </w:r>
      <w:r w:rsidR="00DF221F" w:rsidRPr="00DF221F">
        <w:rPr>
          <w:position w:val="-6"/>
        </w:rPr>
        <w:object w:dxaOrig="260" w:dyaOrig="279" w14:anchorId="6BD98687">
          <v:shape id="_x0000_i2526" type="#_x0000_t75" style="width:12.5pt;height:14pt" o:ole="">
            <v:imagedata r:id="rId3044" o:title=""/>
          </v:shape>
          <o:OLEObject Type="Embed" ProgID="Equation.DSMT4" ShapeID="_x0000_i2526" DrawAspect="Content" ObjectID="_1540967071" r:id="rId3045"/>
        </w:object>
      </w:r>
      <w:r w:rsidR="00437785">
        <w:t xml:space="preserve"> </w:t>
      </w:r>
      <w:r>
        <w:t>is the fiber orientation in the reference configuration,</w:t>
      </w:r>
    </w:p>
    <w:p w14:paraId="308E2CDC" w14:textId="0B0D5721" w:rsidR="00D77B42" w:rsidRDefault="00D77B42" w:rsidP="00D77B42">
      <w:pPr>
        <w:pStyle w:val="MTDisplayEquation"/>
      </w:pPr>
      <w:r>
        <w:tab/>
      </w:r>
      <w:r w:rsidR="00DF221F" w:rsidRPr="00DF221F">
        <w:rPr>
          <w:position w:val="-12"/>
        </w:rPr>
        <w:object w:dxaOrig="3879" w:dyaOrig="360" w14:anchorId="59E9D7B2">
          <v:shape id="_x0000_i2527" type="#_x0000_t75" style="width:194.5pt;height:18.5pt" o:ole="">
            <v:imagedata r:id="rId3046" o:title=""/>
          </v:shape>
          <o:OLEObject Type="Embed" ProgID="Equation.DSMT4" ShapeID="_x0000_i2527" DrawAspect="Content" ObjectID="_1540967072" r:id="rId304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71</w:instrText>
      </w:r>
      <w:r w:rsidR="005232C6">
        <w:rPr>
          <w:noProof/>
        </w:rPr>
        <w:fldChar w:fldCharType="end"/>
      </w:r>
      <w:r>
        <w:instrText>)</w:instrText>
      </w:r>
      <w:r>
        <w:fldChar w:fldCharType="end"/>
      </w:r>
    </w:p>
    <w:p w14:paraId="595BBB67" w14:textId="3269CD85" w:rsidR="004F2517" w:rsidRDefault="004F2517" w:rsidP="004F2517">
      <w:r>
        <w:t xml:space="preserve">and </w:t>
      </w:r>
      <w:r w:rsidR="00DF221F" w:rsidRPr="00DF221F">
        <w:rPr>
          <w:position w:val="-12"/>
        </w:rPr>
        <w:object w:dxaOrig="1260" w:dyaOrig="400" w14:anchorId="22304ACE">
          <v:shape id="_x0000_i2528" type="#_x0000_t75" style="width:63pt;height:20pt" o:ole="">
            <v:imagedata r:id="rId3048" o:title=""/>
          </v:shape>
          <o:OLEObject Type="Embed" ProgID="Equation.DSMT4" ShapeID="_x0000_i2528" DrawAspect="Content" ObjectID="_1540967073" r:id="rId3049"/>
        </w:object>
      </w:r>
      <w:r>
        <w:t xml:space="preserve"> and </w:t>
      </w:r>
      <w:r w:rsidR="00DF221F" w:rsidRPr="00DF221F">
        <w:rPr>
          <w:position w:val="-14"/>
        </w:rPr>
        <w:object w:dxaOrig="600" w:dyaOrig="400" w14:anchorId="1310A59A">
          <v:shape id="_x0000_i2529" type="#_x0000_t75" style="width:30pt;height:20pt" o:ole="">
            <v:imagedata r:id="rId3050" o:title=""/>
          </v:shape>
          <o:OLEObject Type="Embed" ProgID="Equation.DSMT4" ShapeID="_x0000_i2529" DrawAspect="Content" ObjectID="_1540967074" r:id="rId3051"/>
        </w:object>
      </w:r>
      <w:r>
        <w:t xml:space="preserve"> is the unit step function that enforces the tension-only contribution. The fiber strain energy density is given by</w:t>
      </w:r>
    </w:p>
    <w:p w14:paraId="2F314333" w14:textId="03F5617E" w:rsidR="00D77B42" w:rsidRDefault="00D77B42" w:rsidP="00D77B42">
      <w:pPr>
        <w:pStyle w:val="MTDisplayEquation"/>
      </w:pPr>
      <w:r>
        <w:tab/>
      </w:r>
      <w:r w:rsidR="00DF221F" w:rsidRPr="00DF221F">
        <w:rPr>
          <w:position w:val="-28"/>
        </w:rPr>
        <w:object w:dxaOrig="2940" w:dyaOrig="660" w14:anchorId="534D3B49">
          <v:shape id="_x0000_i2530" type="#_x0000_t75" style="width:147pt;height:33pt" o:ole="">
            <v:imagedata r:id="rId3052" o:title=""/>
          </v:shape>
          <o:OLEObject Type="Embed" ProgID="Equation.DSMT4" ShapeID="_x0000_i2530" DrawAspect="Content" ObjectID="_1540967075" r:id="rId3053"/>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72</w:instrText>
      </w:r>
      <w:r w:rsidR="005232C6">
        <w:rPr>
          <w:noProof/>
        </w:rPr>
        <w:fldChar w:fldCharType="end"/>
      </w:r>
      <w:r>
        <w:instrText>)</w:instrText>
      </w:r>
      <w:r>
        <w:fldChar w:fldCharType="end"/>
      </w:r>
    </w:p>
    <w:p w14:paraId="0FEBBAC5" w14:textId="698DACC2" w:rsidR="000A7772" w:rsidRDefault="004F2517" w:rsidP="004F2517">
      <w:r>
        <w:t xml:space="preserve">where </w:t>
      </w:r>
      <w:r w:rsidR="00DF221F" w:rsidRPr="00DF221F">
        <w:rPr>
          <w:position w:val="-10"/>
        </w:rPr>
        <w:object w:dxaOrig="560" w:dyaOrig="320" w14:anchorId="431B1F04">
          <v:shape id="_x0000_i2531" type="#_x0000_t75" style="width:27.5pt;height:16pt" o:ole="">
            <v:imagedata r:id="rId3054" o:title=""/>
          </v:shape>
          <o:OLEObject Type="Embed" ProgID="Equation.DSMT4" ShapeID="_x0000_i2531" DrawAspect="Content" ObjectID="_1540967076" r:id="rId3055"/>
        </w:object>
      </w:r>
      <w:r>
        <w:t xml:space="preserve">, </w:t>
      </w:r>
      <w:r w:rsidR="00DF221F" w:rsidRPr="00DF221F">
        <w:rPr>
          <w:position w:val="-6"/>
        </w:rPr>
        <w:object w:dxaOrig="580" w:dyaOrig="279" w14:anchorId="768D7DC7">
          <v:shape id="_x0000_i2532" type="#_x0000_t75" style="width:29.5pt;height:14pt" o:ole="">
            <v:imagedata r:id="rId3056" o:title=""/>
          </v:shape>
          <o:OLEObject Type="Embed" ProgID="Equation.DSMT4" ShapeID="_x0000_i2532" DrawAspect="Content" ObjectID="_1540967077" r:id="rId3057"/>
        </w:object>
      </w:r>
      <w:r>
        <w:t xml:space="preserve">and </w:t>
      </w:r>
      <w:r w:rsidR="00DF221F" w:rsidRPr="00DF221F">
        <w:rPr>
          <w:position w:val="-10"/>
        </w:rPr>
        <w:object w:dxaOrig="600" w:dyaOrig="320" w14:anchorId="157F010A">
          <v:shape id="_x0000_i2533" type="#_x0000_t75" style="width:30pt;height:16pt" o:ole="">
            <v:imagedata r:id="rId3058" o:title=""/>
          </v:shape>
          <o:OLEObject Type="Embed" ProgID="Equation.DSMT4" ShapeID="_x0000_i2533" DrawAspect="Content" ObjectID="_1540967078" r:id="rId3059"/>
        </w:object>
      </w:r>
      <w:r>
        <w:t>.</w:t>
      </w:r>
    </w:p>
    <w:p w14:paraId="6168D6BB" w14:textId="77777777" w:rsidR="000A7772" w:rsidRDefault="000A7772" w:rsidP="004F2517"/>
    <w:p w14:paraId="0E02A27F" w14:textId="5A6FB992" w:rsidR="004F2517" w:rsidRDefault="000A7772" w:rsidP="004F2517">
      <w:r>
        <w:t xml:space="preserve">Note: in the limit when </w:t>
      </w:r>
      <w:r w:rsidR="00DF221F" w:rsidRPr="00DF221F">
        <w:rPr>
          <w:position w:val="-6"/>
        </w:rPr>
        <w:object w:dxaOrig="680" w:dyaOrig="279" w14:anchorId="130417C8">
          <v:shape id="_x0000_i2534" type="#_x0000_t75" style="width:33.5pt;height:14pt" o:ole="">
            <v:imagedata r:id="rId3060" o:title=""/>
          </v:shape>
          <o:OLEObject Type="Embed" ProgID="Equation.DSMT4" ShapeID="_x0000_i2534" DrawAspect="Content" ObjectID="_1540967079" r:id="rId3061"/>
        </w:object>
      </w:r>
      <w:r>
        <w:t>, this expression produces a power law,</w:t>
      </w:r>
    </w:p>
    <w:p w14:paraId="16209E75" w14:textId="1368A476" w:rsidR="00D77B42" w:rsidRDefault="00D77B42" w:rsidP="00D77B42">
      <w:pPr>
        <w:pStyle w:val="MTDisplayEquation"/>
      </w:pPr>
      <w:r>
        <w:lastRenderedPageBreak/>
        <w:tab/>
      </w:r>
      <w:r w:rsidR="00DF221F" w:rsidRPr="00DF221F">
        <w:rPr>
          <w:position w:val="-28"/>
        </w:rPr>
        <w:object w:dxaOrig="1880" w:dyaOrig="660" w14:anchorId="21A8DEDC">
          <v:shape id="_x0000_i2535" type="#_x0000_t75" style="width:93.5pt;height:33pt" o:ole="">
            <v:imagedata r:id="rId3062" o:title=""/>
          </v:shape>
          <o:OLEObject Type="Embed" ProgID="Equation.DSMT4" ShapeID="_x0000_i2535" DrawAspect="Content" ObjectID="_1540967080" r:id="rId3063"/>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73</w:instrText>
      </w:r>
      <w:r w:rsidR="005232C6">
        <w:rPr>
          <w:noProof/>
        </w:rPr>
        <w:fldChar w:fldCharType="end"/>
      </w:r>
      <w:r>
        <w:instrText>)</w:instrText>
      </w:r>
      <w:r>
        <w:fldChar w:fldCharType="end"/>
      </w:r>
    </w:p>
    <w:p w14:paraId="7C6BAA71" w14:textId="243BAF42" w:rsidR="000A7772" w:rsidRDefault="000A7772" w:rsidP="000A7772">
      <w:r>
        <w:t xml:space="preserve">Note: when </w:t>
      </w:r>
      <w:r w:rsidR="00DF221F" w:rsidRPr="00DF221F">
        <w:rPr>
          <w:position w:val="-10"/>
        </w:rPr>
        <w:object w:dxaOrig="600" w:dyaOrig="320" w14:anchorId="5084E0C9">
          <v:shape id="_x0000_i2536" type="#_x0000_t75" style="width:30pt;height:16pt" o:ole="">
            <v:imagedata r:id="rId3064" o:title=""/>
          </v:shape>
          <o:OLEObject Type="Embed" ProgID="Equation.DSMT4" ShapeID="_x0000_i2536" DrawAspect="Content" ObjectID="_1540967081" r:id="rId3065"/>
        </w:object>
      </w:r>
      <w:r>
        <w:t>, the fiber modulus is zero at the strain origin (</w:t>
      </w:r>
      <w:r w:rsidR="00DF221F" w:rsidRPr="00DF221F">
        <w:rPr>
          <w:position w:val="-12"/>
        </w:rPr>
        <w:object w:dxaOrig="580" w:dyaOrig="380" w14:anchorId="7F1C9A70">
          <v:shape id="_x0000_i2537" type="#_x0000_t75" style="width:29.5pt;height:18.5pt" o:ole="">
            <v:imagedata r:id="rId3066" o:title=""/>
          </v:shape>
          <o:OLEObject Type="Embed" ProgID="Equation.DSMT4" ShapeID="_x0000_i2537" DrawAspect="Content" ObjectID="_1540967082" r:id="rId3067"/>
        </w:object>
      </w:r>
      <w:r>
        <w:t xml:space="preserve">). Therefore, use </w:t>
      </w:r>
      <w:r w:rsidR="00DF221F" w:rsidRPr="00DF221F">
        <w:rPr>
          <w:position w:val="-10"/>
        </w:rPr>
        <w:object w:dxaOrig="600" w:dyaOrig="320" w14:anchorId="6945C541">
          <v:shape id="_x0000_i2538" type="#_x0000_t75" style="width:30pt;height:16pt" o:ole="">
            <v:imagedata r:id="rId3068" o:title=""/>
          </v:shape>
          <o:OLEObject Type="Embed" ProgID="Equation.DSMT4" ShapeID="_x0000_i2538" DrawAspect="Content" ObjectID="_1540967083" r:id="rId3069"/>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1039" w:name="_Toc467221682"/>
      <w:r>
        <w:t>Fung Orthotropic</w:t>
      </w:r>
      <w:bookmarkEnd w:id="1039"/>
    </w:p>
    <w:p w14:paraId="1566C44A" w14:textId="03A55229"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 </w:instrText>
      </w:r>
      <w:r w:rsidR="001763A3">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Yi1pZD0iZnd4cmZ3emQ1d3dhdmNlcGU5ZXBkZWV2eGRzZDJmZnRzd3J4IiB0aW1lc3RhbXA9IjAi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</w:fldData>
        </w:fldChar>
      </w:r>
      <w:r w:rsidR="001763A3">
        <w:instrText xml:space="preserve"> ADDIN EN.CITE.DATA </w:instrText>
      </w:r>
      <w:r w:rsidR="001763A3">
        <w:fldChar w:fldCharType="end"/>
      </w:r>
      <w:r w:rsidR="007412C6">
        <w:fldChar w:fldCharType="separate"/>
      </w:r>
      <w:r w:rsidR="00A56950">
        <w:rPr>
          <w:noProof/>
        </w:rPr>
        <w:t>[</w:t>
      </w:r>
      <w:hyperlink w:anchor="_ENREF_43" w:tooltip="Fung, 1993 #44" w:history="1">
        <w:r w:rsidR="00214E15">
          <w:rPr>
            <w:noProof/>
          </w:rPr>
          <w:t>43</w:t>
        </w:r>
      </w:hyperlink>
      <w:r w:rsidR="00A56950">
        <w:rPr>
          <w:noProof/>
        </w:rPr>
        <w:t xml:space="preserve">, </w:t>
      </w:r>
      <w:hyperlink w:anchor="_ENREF_44" w:tooltip="Fung, 1979 #43" w:history="1">
        <w:r w:rsidR="00214E15">
          <w:rPr>
            <w:noProof/>
          </w:rPr>
          <w:t>44</w:t>
        </w:r>
      </w:hyperlink>
      <w:r w:rsidR="00A56950">
        <w:rPr>
          <w:noProof/>
        </w:rPr>
        <w:t>]</w:t>
      </w:r>
      <w:r w:rsidR="007412C6">
        <w:fldChar w:fldCharType="end"/>
      </w:r>
    </w:p>
    <w:p w14:paraId="2285045B" w14:textId="001118C6" w:rsidR="00CA4A7F" w:rsidRDefault="00D77B42" w:rsidP="00D77B42">
      <w:pPr>
        <w:pStyle w:val="MTDisplayEquation"/>
      </w:pPr>
      <w:r>
        <w:tab/>
      </w:r>
      <w:r w:rsidR="00DF221F" w:rsidRPr="00DF221F">
        <w:rPr>
          <w:position w:val="-24"/>
        </w:rPr>
        <w:object w:dxaOrig="2299" w:dyaOrig="620" w14:anchorId="127D8A9D">
          <v:shape id="_x0000_i2539" type="#_x0000_t75" style="width:114.5pt;height:31pt" o:ole="">
            <v:imagedata r:id="rId3070" o:title=""/>
          </v:shape>
          <o:OLEObject Type="Embed" ProgID="Equation.DSMT4" ShapeID="_x0000_i2539" DrawAspect="Content" ObjectID="_1540967084" r:id="rId3071"/>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74</w:instrText>
      </w:r>
      <w:r w:rsidR="005232C6">
        <w:rPr>
          <w:noProof/>
        </w:rPr>
        <w:fldChar w:fldCharType="end"/>
      </w:r>
      <w:r>
        <w:instrText>)</w:instrText>
      </w:r>
      <w:r>
        <w:fldChar w:fldCharType="end"/>
      </w:r>
    </w:p>
    <w:p w14:paraId="6404D6BF" w14:textId="77777777" w:rsidR="00CA4A7F" w:rsidRDefault="00CA4A7F" w:rsidP="00CA4A7F">
      <w:r>
        <w:t>where</w:t>
      </w:r>
    </w:p>
    <w:p w14:paraId="28AF465D" w14:textId="573F8F78" w:rsidR="00D77B42" w:rsidRDefault="00D77B42" w:rsidP="00D77B42">
      <w:pPr>
        <w:pStyle w:val="MTDisplayEquation"/>
      </w:pPr>
      <w:r>
        <w:tab/>
      </w:r>
      <w:r w:rsidR="00DF221F" w:rsidRPr="00DF221F">
        <w:rPr>
          <w:position w:val="-30"/>
        </w:rPr>
        <w:object w:dxaOrig="4840" w:dyaOrig="720" w14:anchorId="3F9C562A">
          <v:shape id="_x0000_i2540" type="#_x0000_t75" style="width:242pt;height:36pt" o:ole="">
            <v:imagedata r:id="rId3072" o:title=""/>
          </v:shape>
          <o:OLEObject Type="Embed" ProgID="Equation.DSMT4" ShapeID="_x0000_i2540" DrawAspect="Content" ObjectID="_1540967085" r:id="rId3073"/>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75</w:instrText>
      </w:r>
      <w:r w:rsidR="005232C6">
        <w:rPr>
          <w:noProof/>
        </w:rPr>
        <w:fldChar w:fldCharType="end"/>
      </w:r>
      <w:r>
        <w:instrText>)</w:instrText>
      </w:r>
      <w:r>
        <w:fldChar w:fldCharType="end"/>
      </w:r>
    </w:p>
    <w:p w14:paraId="672B239E" w14:textId="64557871" w:rsidR="00C34A71" w:rsidRDefault="00CA4A7F" w:rsidP="00CA4A7F">
      <w:r>
        <w:t xml:space="preserve">Here, </w:t>
      </w:r>
      <w:r w:rsidR="00DF221F" w:rsidRPr="00DF221F">
        <w:rPr>
          <w:position w:val="-18"/>
        </w:rPr>
        <w:object w:dxaOrig="1340" w:dyaOrig="480" w14:anchorId="2756C168">
          <v:shape id="_x0000_i2541" type="#_x0000_t75" style="width:67pt;height:24pt" o:ole="">
            <v:imagedata r:id="rId3074" o:title=""/>
          </v:shape>
          <o:OLEObject Type="Embed" ProgID="Equation.DSMT4" ShapeID="_x0000_i2541" DrawAspect="Content" ObjectID="_1540967086" r:id="rId3075"/>
        </w:object>
      </w:r>
      <w:r>
        <w:t xml:space="preserve"> and </w:t>
      </w:r>
      <w:r w:rsidR="00DF221F" w:rsidRPr="00DF221F">
        <w:rPr>
          <w:position w:val="-12"/>
        </w:rPr>
        <w:object w:dxaOrig="1460" w:dyaOrig="360" w14:anchorId="4CE107CA">
          <v:shape id="_x0000_i2542" type="#_x0000_t75" style="width:73pt;height:18.5pt" o:ole="">
            <v:imagedata r:id="rId3076" o:title=""/>
          </v:shape>
          <o:OLEObject Type="Embed" ProgID="Equation.DSMT4" ShapeID="_x0000_i2542" DrawAspect="Content" ObjectID="_1540967087" r:id="rId3077"/>
        </w:object>
      </w:r>
      <w:r w:rsidR="00E22F0B">
        <w:t xml:space="preserve">, </w:t>
      </w:r>
      <w:r>
        <w:t xml:space="preserve">where </w:t>
      </w:r>
      <w:r w:rsidR="00DF221F" w:rsidRPr="00DF221F">
        <w:rPr>
          <w:position w:val="-12"/>
        </w:rPr>
        <w:object w:dxaOrig="340" w:dyaOrig="360" w14:anchorId="68E55278">
          <v:shape id="_x0000_i2543" type="#_x0000_t75" style="width:17.5pt;height:18.5pt" o:ole="">
            <v:imagedata r:id="rId3078" o:title=""/>
          </v:shape>
          <o:OLEObject Type="Embed" ProgID="Equation.DSMT4" ShapeID="_x0000_i2543" DrawAspect="Content" ObjectID="_1540967088" r:id="rId3079"/>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70F8D3B9" w:rsidR="00C34A71" w:rsidRDefault="00C34A71" w:rsidP="00CB13D9">
      <w:pPr>
        <w:pStyle w:val="MTDisplayEquation"/>
      </w:pPr>
      <w:r>
        <w:tab/>
      </w:r>
      <w:r w:rsidR="00DF221F" w:rsidRPr="00DF221F">
        <w:rPr>
          <w:position w:val="-40"/>
        </w:rPr>
        <w:object w:dxaOrig="7119" w:dyaOrig="3220" w14:anchorId="5AB8FD1F">
          <v:shape id="_x0000_i2544" type="#_x0000_t75" style="width:356.5pt;height:161.5pt" o:ole="">
            <v:imagedata r:id="rId3080" o:title=""/>
          </v:shape>
          <o:OLEObject Type="Embed" ProgID="Equation.DSMT4" ShapeID="_x0000_i2544" DrawAspect="Content" ObjectID="_1540967089" r:id="rId308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76</w:instrText>
      </w:r>
      <w:r w:rsidR="005232C6">
        <w:rPr>
          <w:noProof/>
        </w:rPr>
        <w:fldChar w:fldCharType="end"/>
      </w:r>
      <w:r>
        <w:instrText>)</w:instrText>
      </w:r>
      <w:r>
        <w:fldChar w:fldCharType="end"/>
      </w:r>
    </w:p>
    <w:p w14:paraId="5BC3E8B1" w14:textId="77777777" w:rsidR="00CA4A7F" w:rsidRDefault="00CA4A7F" w:rsidP="00CA4A7F">
      <w:r>
        <w:t>is positive definite.</w:t>
      </w:r>
    </w:p>
    <w:p w14:paraId="05C2ABBE" w14:textId="77777777" w:rsidR="00CA4A7F" w:rsidRDefault="00CA4A7F" w:rsidP="00CA4A7F"/>
    <w:p w14:paraId="1843388C" w14:textId="77777777" w:rsidR="00813691" w:rsidRDefault="00813691" w:rsidP="008F4203">
      <w:pPr>
        <w:pStyle w:val="Heading3"/>
      </w:pPr>
      <w:bookmarkStart w:id="1040" w:name="_Toc467221683"/>
      <w:r>
        <w:t>Tension-Compression Nonlinear Orth</w:t>
      </w:r>
      <w:r w:rsidR="00E22F0B">
        <w:t>o</w:t>
      </w:r>
      <w:r>
        <w:t>tropic</w:t>
      </w:r>
      <w:bookmarkEnd w:id="1040"/>
    </w:p>
    <w:p w14:paraId="65DCFFE4" w14:textId="3E5587B2" w:rsidR="00813691" w:rsidRDefault="00813691" w:rsidP="00813691">
      <w:r>
        <w:t>This material model is based on the following uncoupled hyperelastic strain energy function</w:t>
      </w:r>
      <w:r w:rsidR="007412C6">
        <w:t xml:space="preserve"> </w:t>
      </w:r>
      <w:r w:rsidR="007412C6">
        <w:fldChar w:fldCharType="begin"/>
      </w:r>
      <w:r w:rsidR="001763A3">
        <w:instrText xml:space="preserve"> ADDIN EN.CITE &lt;EndNote&gt;&lt;Cite&gt;&lt;Author&gt;Ateshian&lt;/Author&gt;&lt;Year&gt;2007&lt;/Year&gt;&lt;RecNum&gt;1&lt;/RecNum&gt;&lt;DisplayText&gt;[45]&lt;/DisplayText&gt;&lt;record&gt;&lt;rec-number&gt;1&lt;/rec-number&gt;&lt;foreign-keys&gt;&lt;key app="EN" db-id="fwxrfwzd5wwavcepe9epdeevxdsd2fftswrx" timestamp="0"&gt;1&lt;/key&gt;&lt;/foreign-keys&gt;&lt;ref-type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Eng&lt;/secondary-title&gt;&lt;/titles&gt;&lt;volume&gt;In press&lt;/volume&gt;&lt;dates&gt;&lt;year&gt;2007&lt;/year&gt;&lt;/dates&gt;&lt;urls&gt;&lt;/urls&gt;&lt;custom2&gt;NIHMSID166126&lt;/custom2&gt;&lt;/record&gt;&lt;/Cite&gt;&lt;/EndNote&gt;</w:instrText>
      </w:r>
      <w:r w:rsidR="007412C6">
        <w:fldChar w:fldCharType="separate"/>
      </w:r>
      <w:r w:rsidR="00A56950">
        <w:rPr>
          <w:noProof/>
        </w:rPr>
        <w:t>[</w:t>
      </w:r>
      <w:hyperlink w:anchor="_ENREF_45" w:tooltip="Ateshian, 2007 #1" w:history="1">
        <w:r w:rsidR="00214E15">
          <w:rPr>
            <w:noProof/>
          </w:rPr>
          <w:t>45</w:t>
        </w:r>
      </w:hyperlink>
      <w:r w:rsidR="00A56950">
        <w:rPr>
          <w:noProof/>
        </w:rPr>
        <w:t>]</w:t>
      </w:r>
      <w:r w:rsidR="007412C6">
        <w:fldChar w:fldCharType="end"/>
      </w:r>
      <w:r w:rsidR="00E22F0B">
        <w:t>:</w:t>
      </w:r>
    </w:p>
    <w:p w14:paraId="6A51AE09" w14:textId="2DFDCC88" w:rsidR="00813691" w:rsidRDefault="00D77B42" w:rsidP="00D77B42">
      <w:pPr>
        <w:pStyle w:val="MTDisplayEquation"/>
      </w:pPr>
      <w:r>
        <w:tab/>
      </w:r>
      <w:r w:rsidR="00DF221F" w:rsidRPr="00DF221F">
        <w:rPr>
          <w:position w:val="-28"/>
        </w:rPr>
        <w:object w:dxaOrig="4620" w:dyaOrig="680" w14:anchorId="53566778">
          <v:shape id="_x0000_i2545" type="#_x0000_t75" style="width:231pt;height:33.5pt" o:ole="">
            <v:imagedata r:id="rId3082" o:title=""/>
          </v:shape>
          <o:OLEObject Type="Embed" ProgID="Equation.DSMT4" ShapeID="_x0000_i2545" DrawAspect="Content" ObjectID="_1540967090" r:id="rId3083"/>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77</w:instrText>
      </w:r>
      <w:r w:rsidR="005232C6">
        <w:rPr>
          <w:noProof/>
        </w:rPr>
        <w:fldChar w:fldCharType="end"/>
      </w:r>
      <w:r>
        <w:instrText>)</w:instrText>
      </w:r>
      <w:r>
        <w:fldChar w:fldCharType="end"/>
      </w:r>
    </w:p>
    <w:p w14:paraId="5A8E71CD" w14:textId="17FF1081" w:rsidR="00813691" w:rsidRDefault="00813691" w:rsidP="00813691">
      <w:r>
        <w:t xml:space="preserve">The isotropic strain energy </w:t>
      </w:r>
      <w:r w:rsidR="00DF221F" w:rsidRPr="00DF221F">
        <w:rPr>
          <w:position w:val="-12"/>
        </w:rPr>
        <w:object w:dxaOrig="440" w:dyaOrig="380" w14:anchorId="042E37E3">
          <v:shape id="_x0000_i2546" type="#_x0000_t75" style="width:22pt;height:18.5pt" o:ole="">
            <v:imagedata r:id="rId3084" o:title=""/>
          </v:shape>
          <o:OLEObject Type="Embed" ProgID="Equation.DSMT4" ShapeID="_x0000_i2546" DrawAspect="Content" ObjectID="_1540967091" r:id="rId3085"/>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08F4ECA7" w:rsidR="00813691" w:rsidRDefault="00D77B42" w:rsidP="00D77B42">
      <w:pPr>
        <w:pStyle w:val="MTDisplayEquation"/>
      </w:pPr>
      <w:r>
        <w:tab/>
      </w:r>
      <w:r w:rsidR="00DF221F" w:rsidRPr="00DF221F">
        <w:rPr>
          <w:position w:val="-84"/>
        </w:rPr>
        <w:object w:dxaOrig="6140" w:dyaOrig="1140" w14:anchorId="3E390C3B">
          <v:shape id="_x0000_i2547" type="#_x0000_t75" style="width:306.5pt;height:57pt" o:ole="">
            <v:imagedata r:id="rId3086" o:title=""/>
          </v:shape>
          <o:OLEObject Type="Embed" ProgID="Equation.DSMT4" ShapeID="_x0000_i2547" DrawAspect="Content" ObjectID="_1540967092" r:id="rId30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78</w:instrText>
      </w:r>
      <w:r w:rsidR="005232C6">
        <w:rPr>
          <w:noProof/>
        </w:rPr>
        <w:fldChar w:fldCharType="end"/>
      </w:r>
      <w:r>
        <w:instrText>)</w:instrText>
      </w:r>
      <w:r>
        <w:fldChar w:fldCharType="end"/>
      </w:r>
    </w:p>
    <w:p w14:paraId="4DBB80AB" w14:textId="0136D1E4" w:rsidR="00813691" w:rsidRDefault="00813691" w:rsidP="00813691">
      <w:r>
        <w:lastRenderedPageBreak/>
        <w:t xml:space="preserve">The </w:t>
      </w:r>
      <w:r w:rsidR="00DF221F" w:rsidRPr="00DF221F">
        <w:rPr>
          <w:position w:val="-12"/>
        </w:rPr>
        <w:object w:dxaOrig="240" w:dyaOrig="400" w14:anchorId="7F4E63A8">
          <v:shape id="_x0000_i2548" type="#_x0000_t75" style="width:12pt;height:20pt" o:ole="">
            <v:imagedata r:id="rId3088" o:title=""/>
          </v:shape>
          <o:OLEObject Type="Embed" ProgID="Equation.DSMT4" ShapeID="_x0000_i2548" DrawAspect="Content" ObjectID="_1540967093" r:id="rId3089"/>
        </w:object>
      </w:r>
      <w:r w:rsidR="001723A9">
        <w:t xml:space="preserve"> </w:t>
      </w:r>
      <w:r>
        <w:t>parameters are the deviatoric fiber stretches of the local material fibers,</w:t>
      </w:r>
    </w:p>
    <w:p w14:paraId="2D43F95D" w14:textId="66384413" w:rsidR="00D77B42" w:rsidRDefault="00D77B42" w:rsidP="00D77B42">
      <w:pPr>
        <w:pStyle w:val="MTDisplayEquation"/>
      </w:pPr>
      <w:r>
        <w:tab/>
      </w:r>
      <w:r w:rsidR="00DF221F" w:rsidRPr="00DF221F">
        <w:rPr>
          <w:position w:val="-18"/>
        </w:rPr>
        <w:object w:dxaOrig="1780" w:dyaOrig="520" w14:anchorId="5822392A">
          <v:shape id="_x0000_i2549" type="#_x0000_t75" style="width:89.5pt;height:26pt" o:ole="">
            <v:imagedata r:id="rId3090" o:title=""/>
          </v:shape>
          <o:OLEObject Type="Embed" ProgID="Equation.DSMT4" ShapeID="_x0000_i2549" DrawAspect="Content" ObjectID="_1540967094" r:id="rId3091"/>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79</w:instrText>
      </w:r>
      <w:r w:rsidR="005232C6">
        <w:rPr>
          <w:noProof/>
        </w:rPr>
        <w:fldChar w:fldCharType="end"/>
      </w:r>
      <w:r>
        <w:instrText>)</w:instrText>
      </w:r>
      <w:r>
        <w:fldChar w:fldCharType="end"/>
      </w:r>
    </w:p>
    <w:p w14:paraId="23C23C14" w14:textId="1963610A" w:rsidR="00813691" w:rsidRDefault="00813691" w:rsidP="00813691">
      <w:r>
        <w:t xml:space="preserve">The local material fibers are defined (in the reference frame) as an orthonormal set of vectors </w:t>
      </w:r>
      <w:r w:rsidR="00DF221F" w:rsidRPr="00DF221F">
        <w:rPr>
          <w:position w:val="-12"/>
        </w:rPr>
        <w:object w:dxaOrig="300" w:dyaOrig="360" w14:anchorId="1CA474EB">
          <v:shape id="_x0000_i2550" type="#_x0000_t75" style="width:15pt;height:18.5pt" o:ole="">
            <v:imagedata r:id="rId3092" o:title=""/>
          </v:shape>
          <o:OLEObject Type="Embed" ProgID="Equation.DSMT4" ShapeID="_x0000_i2550" DrawAspect="Content" ObjectID="_1540967095" r:id="rId3093"/>
        </w:object>
      </w:r>
      <w:r>
        <w:t>.</w:t>
      </w:r>
      <w:r w:rsidR="001723A9">
        <w:t xml:space="preserve">  The corresponding deviatoric part of the Cauchy stress is</w:t>
      </w:r>
    </w:p>
    <w:p w14:paraId="6D879631" w14:textId="50D215E4" w:rsidR="00441669" w:rsidRDefault="00441669" w:rsidP="009312C5">
      <w:pPr>
        <w:pStyle w:val="MTDisplayEquation"/>
      </w:pPr>
      <w:r>
        <w:tab/>
      </w:r>
      <w:r w:rsidR="00DF221F" w:rsidRPr="00DF221F">
        <w:rPr>
          <w:position w:val="-30"/>
        </w:rPr>
        <w:object w:dxaOrig="2340" w:dyaOrig="720" w14:anchorId="41E814C6">
          <v:shape id="_x0000_i2551" type="#_x0000_t75" style="width:117pt;height:36pt" o:ole="">
            <v:imagedata r:id="rId3094" o:title=""/>
          </v:shape>
          <o:OLEObject Type="Embed" ProgID="Equation.DSMT4" ShapeID="_x0000_i2551" DrawAspect="Content" ObjectID="_1540967096" r:id="rId3095"/>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80</w:instrText>
      </w:r>
      <w:r w:rsidR="005232C6">
        <w:rPr>
          <w:noProof/>
        </w:rPr>
        <w:fldChar w:fldCharType="end"/>
      </w:r>
      <w:r>
        <w:instrText>)</w:instrText>
      </w:r>
      <w:r>
        <w:fldChar w:fldCharType="end"/>
      </w:r>
    </w:p>
    <w:p w14:paraId="0599C838" w14:textId="77777777" w:rsidR="00441669" w:rsidRDefault="00441669" w:rsidP="00441669">
      <w:r>
        <w:t>and the spatial elasticity tensor is</w:t>
      </w:r>
    </w:p>
    <w:p w14:paraId="77A2CDE7" w14:textId="7133E15E" w:rsidR="00441669" w:rsidRDefault="00441669" w:rsidP="009312C5">
      <w:pPr>
        <w:pStyle w:val="MTDisplayEquation"/>
      </w:pPr>
      <w:r>
        <w:tab/>
      </w:r>
      <w:r w:rsidR="00DF221F" w:rsidRPr="00DF221F">
        <w:rPr>
          <w:position w:val="-32"/>
        </w:rPr>
        <w:object w:dxaOrig="4060" w:dyaOrig="760" w14:anchorId="0B8B6F10">
          <v:shape id="_x0000_i2552" type="#_x0000_t75" style="width:203.5pt;height:38.5pt" o:ole="">
            <v:imagedata r:id="rId3096" o:title=""/>
          </v:shape>
          <o:OLEObject Type="Embed" ProgID="Equation.DSMT4" ShapeID="_x0000_i2552" DrawAspect="Content" ObjectID="_1540967097" r:id="rId309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81</w:instrText>
      </w:r>
      <w:r w:rsidR="005232C6">
        <w:rPr>
          <w:noProof/>
        </w:rPr>
        <w:fldChar w:fldCharType="end"/>
      </w:r>
      <w:r>
        <w:instrText>)</w:instrText>
      </w:r>
      <w:r>
        <w:fldChar w:fldCharType="end"/>
      </w:r>
    </w:p>
    <w:p w14:paraId="3BC214A6" w14:textId="30F83B09" w:rsidR="00441669" w:rsidRPr="00441669" w:rsidRDefault="00441669" w:rsidP="00441669">
      <w:r>
        <w:t xml:space="preserve">where </w:t>
      </w:r>
      <w:r w:rsidR="00DF221F" w:rsidRPr="00DF221F">
        <w:rPr>
          <w:position w:val="-12"/>
        </w:rPr>
        <w:object w:dxaOrig="999" w:dyaOrig="380" w14:anchorId="11CEE3D8">
          <v:shape id="_x0000_i2553" type="#_x0000_t75" style="width:50pt;height:18.5pt" o:ole="">
            <v:imagedata r:id="rId3098" o:title=""/>
          </v:shape>
          <o:OLEObject Type="Embed" ProgID="Equation.DSMT4" ShapeID="_x0000_i2553" DrawAspect="Content" ObjectID="_1540967098" r:id="rId3099"/>
        </w:object>
      </w:r>
      <w:r w:rsidR="006E3FDF">
        <w:t>.</w:t>
      </w:r>
    </w:p>
    <w:p w14:paraId="1F9EF65A" w14:textId="77777777" w:rsidR="002F3DF9" w:rsidRDefault="002F3DF9" w:rsidP="00813691"/>
    <w:p w14:paraId="305DB090" w14:textId="77777777" w:rsidR="002F3DF9" w:rsidRDefault="002F3DF9" w:rsidP="008F4203">
      <w:pPr>
        <w:pStyle w:val="Heading2"/>
      </w:pPr>
      <w:bookmarkStart w:id="1041" w:name="_Toc467221684"/>
      <w:commentRangeStart w:id="1042"/>
      <w:r>
        <w:t>Viscoelasticity</w:t>
      </w:r>
      <w:commentRangeEnd w:id="1042"/>
      <w:r w:rsidR="001E1949">
        <w:rPr>
          <w:rStyle w:val="CommentReference"/>
          <w:rFonts w:cs="Times New Roman"/>
          <w:b w:val="0"/>
          <w:bCs w:val="0"/>
          <w:iCs w:val="0"/>
        </w:rPr>
        <w:commentReference w:id="1042"/>
      </w:r>
      <w:bookmarkEnd w:id="1041"/>
    </w:p>
    <w:p w14:paraId="154B644C" w14:textId="71DC199F" w:rsidR="002F3DF9" w:rsidRDefault="002F3DF9" w:rsidP="002F3DF9">
      <w:r>
        <w:t>For a viscoelastic material the second Piola Kirchhoff stress can be written as follows</w:t>
      </w:r>
      <w:r w:rsidR="007412C6">
        <w:t xml:space="preserve"> </w:t>
      </w:r>
      <w:r w:rsidR="007412C6">
        <w:fldChar w:fldCharType="begin"/>
      </w:r>
      <w:r w:rsidR="00F119D4">
        <w:instrText xml:space="preserve"> ADDIN EN.CITE &lt;EndNote&gt;&lt;Cite&gt;&lt;Author&gt;Puso&lt;/Author&gt;&lt;Year&gt;1998&lt;/Year&gt;&lt;RecNum&gt;9&lt;/RecNum&gt;&lt;DisplayText&gt;[39]&lt;/DisplayText&gt;&lt;record&gt;&lt;rec-number&gt;9&lt;/rec-number&gt;&lt;foreign-keys&gt;&lt;key app="EN" db-id="fwxrfwzd5wwavcepe9epdeevxdsd2fftswrx" timestamp="0"&gt;9&lt;/key&gt;&lt;/foreign-keys&gt;&lt;ref-type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214E15">
          <w:rPr>
            <w:noProof/>
          </w:rPr>
          <w:t>39</w:t>
        </w:r>
      </w:hyperlink>
      <w:r w:rsidR="00A56950">
        <w:rPr>
          <w:noProof/>
        </w:rPr>
        <w:t>]</w:t>
      </w:r>
      <w:r w:rsidR="007412C6">
        <w:fldChar w:fldCharType="end"/>
      </w:r>
      <w:r w:rsidR="00E22F0B">
        <w:t>:</w:t>
      </w:r>
    </w:p>
    <w:p w14:paraId="0853853D" w14:textId="20E5D9F1" w:rsidR="002F3DF9" w:rsidRDefault="002F3DF9" w:rsidP="002F3DF9">
      <w:pPr>
        <w:pStyle w:val="MTDisplayEquation"/>
      </w:pPr>
      <w:r>
        <w:tab/>
      </w:r>
      <w:r w:rsidR="00DF221F" w:rsidRPr="00DF221F">
        <w:rPr>
          <w:position w:val="-30"/>
        </w:rPr>
        <w:object w:dxaOrig="2400" w:dyaOrig="720" w14:anchorId="20310FE2">
          <v:shape id="_x0000_i2554" type="#_x0000_t75" style="width:120pt;height:36pt" o:ole="">
            <v:imagedata r:id="rId3100" o:title=""/>
          </v:shape>
          <o:OLEObject Type="Embed" ProgID="Equation.DSMT4" ShapeID="_x0000_i2554" DrawAspect="Content" ObjectID="_1540967099" r:id="rId3101"/>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82</w:instrText>
      </w:r>
      <w:r w:rsidR="005232C6">
        <w:rPr>
          <w:noProof/>
        </w:rPr>
        <w:fldChar w:fldCharType="end"/>
      </w:r>
      <w:r>
        <w:instrText>)</w:instrText>
      </w:r>
      <w:r>
        <w:fldChar w:fldCharType="end"/>
      </w:r>
    </w:p>
    <w:p w14:paraId="072B2F88" w14:textId="788E7420" w:rsidR="002F3DF9" w:rsidRDefault="002F3DF9" w:rsidP="002F3DF9">
      <w:r>
        <w:t xml:space="preserve">where </w:t>
      </w:r>
      <w:r w:rsidR="00DF221F" w:rsidRPr="00DF221F">
        <w:rPr>
          <w:position w:val="-6"/>
        </w:rPr>
        <w:object w:dxaOrig="279" w:dyaOrig="320" w14:anchorId="415DFB49">
          <v:shape id="_x0000_i2555" type="#_x0000_t75" style="width:14pt;height:16pt" o:ole="">
            <v:imagedata r:id="rId3102" o:title=""/>
          </v:shape>
          <o:OLEObject Type="Embed" ProgID="Equation.DSMT4" ShapeID="_x0000_i2555" DrawAspect="Content" ObjectID="_1540967100" r:id="rId3103"/>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1FA3D809" w:rsidR="002F3DF9" w:rsidRDefault="002F3DF9" w:rsidP="002F3DF9">
      <w:pPr>
        <w:pStyle w:val="MTDisplayEquation"/>
      </w:pPr>
      <w:r>
        <w:tab/>
      </w:r>
      <w:r w:rsidR="00DF221F" w:rsidRPr="00DF221F">
        <w:rPr>
          <w:position w:val="-28"/>
        </w:rPr>
        <w:object w:dxaOrig="2799" w:dyaOrig="680" w14:anchorId="75BFE9E4">
          <v:shape id="_x0000_i2556" type="#_x0000_t75" style="width:140pt;height:33.5pt" o:ole="">
            <v:imagedata r:id="rId3104" o:title=""/>
          </v:shape>
          <o:OLEObject Type="Embed" ProgID="Equation.DSMT4" ShapeID="_x0000_i2556" DrawAspect="Content" ObjectID="_1540967101" r:id="rId3105"/>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w:instrText>
      </w:r>
      <w:r w:rsidR="005232C6">
        <w:instrText xml:space="preserve">MTEqn \c \* Arabic \* MERGEFORMAT </w:instrText>
      </w:r>
      <w:r w:rsidR="005232C6">
        <w:fldChar w:fldCharType="separate"/>
      </w:r>
      <w:r w:rsidR="00843CC3">
        <w:rPr>
          <w:noProof/>
        </w:rPr>
        <w:instrText>83</w:instrText>
      </w:r>
      <w:r w:rsidR="005232C6">
        <w:rPr>
          <w:noProof/>
        </w:rPr>
        <w:fldChar w:fldCharType="end"/>
      </w:r>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42460C4B" w:rsidR="002F3DF9" w:rsidRDefault="002F3DF9" w:rsidP="002F3DF9">
      <w:pPr>
        <w:pStyle w:val="MTDisplayEquation"/>
      </w:pPr>
      <w:r>
        <w:tab/>
      </w:r>
      <w:r w:rsidR="00DF221F" w:rsidRPr="00DF221F">
        <w:rPr>
          <w:position w:val="-32"/>
        </w:rPr>
        <w:object w:dxaOrig="4380" w:dyaOrig="760" w14:anchorId="02C61BEC">
          <v:shape id="_x0000_i2557" type="#_x0000_t75" style="width:219pt;height:38.5pt" o:ole="">
            <v:imagedata r:id="rId3106" o:title=""/>
          </v:shape>
          <o:OLEObject Type="Embed" ProgID="Equation.DSMT4" ShapeID="_x0000_i2557" DrawAspect="Content" ObjectID="_1540967102" r:id="rId3107"/>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43" w:name="ZEqnNum344442"/>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84</w:instrText>
      </w:r>
      <w:r w:rsidR="005232C6">
        <w:rPr>
          <w:noProof/>
        </w:rPr>
        <w:fldChar w:fldCharType="end"/>
      </w:r>
      <w:r>
        <w:instrText>)</w:instrText>
      </w:r>
      <w:bookmarkEnd w:id="1043"/>
      <w:r>
        <w:fldChar w:fldCharType="end"/>
      </w:r>
    </w:p>
    <w:p w14:paraId="679776B8" w14:textId="77777777" w:rsidR="002F3DF9" w:rsidRDefault="002F3DF9" w:rsidP="002F3DF9">
      <w:r>
        <w:t>Introducing the internal variables,</w:t>
      </w:r>
    </w:p>
    <w:p w14:paraId="38B2534D" w14:textId="1DF3D05F" w:rsidR="002F3DF9" w:rsidRDefault="002F3DF9" w:rsidP="002F3DF9">
      <w:pPr>
        <w:pStyle w:val="MTDisplayEquation"/>
      </w:pPr>
      <w:r>
        <w:tab/>
      </w:r>
      <w:r w:rsidR="00DF221F" w:rsidRPr="00DF221F">
        <w:rPr>
          <w:position w:val="-30"/>
        </w:rPr>
        <w:object w:dxaOrig="3519" w:dyaOrig="720" w14:anchorId="2EADC30A">
          <v:shape id="_x0000_i2558" type="#_x0000_t75" style="width:176.5pt;height:36pt" o:ole="">
            <v:imagedata r:id="rId3108" o:title=""/>
          </v:shape>
          <o:OLEObject Type="Embed" ProgID="Equation.DSMT4" ShapeID="_x0000_i2558" DrawAspect="Content" ObjectID="_1540967103" r:id="rId3109"/>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044" w:name="ZEqnNum257742"/>
      <w:r>
        <w:instrText>(</w:instrText>
      </w:r>
      <w:r w:rsidR="005232C6">
        <w:fldChar w:fldCharType="begin"/>
      </w:r>
      <w:r w:rsidR="005232C6">
        <w:instrText xml:space="preserve"> SEQ MTSec \c \* Arabic \* M</w:instrText>
      </w:r>
      <w:r w:rsidR="005232C6">
        <w:instrText xml:space="preserve">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85</w:instrText>
      </w:r>
      <w:r w:rsidR="005232C6">
        <w:rPr>
          <w:noProof/>
        </w:rPr>
        <w:fldChar w:fldCharType="end"/>
      </w:r>
      <w:r>
        <w:instrText>)</w:instrText>
      </w:r>
      <w:bookmarkEnd w:id="1044"/>
      <w:r>
        <w:fldChar w:fldCharType="end"/>
      </w:r>
    </w:p>
    <w:p w14:paraId="2C327E60" w14:textId="2F3A94F4" w:rsidR="002F3DF9" w:rsidRDefault="002F3DF9" w:rsidP="002F3DF9">
      <w:r>
        <w:t xml:space="preserve">we can rewrite </w:t>
      </w:r>
      <w:r>
        <w:fldChar w:fldCharType="begin"/>
      </w:r>
      <w:r>
        <w:instrText xml:space="preserve"> GOTOBUTTON ZEqnNum344442  \* MERGEFORMAT </w:instrText>
      </w:r>
      <w:r w:rsidR="005232C6">
        <w:fldChar w:fldCharType="begin"/>
      </w:r>
      <w:r w:rsidR="005232C6">
        <w:instrText xml:space="preserve"> REF ZEqnNum344442 \! \* MERGEFORMAT </w:instrText>
      </w:r>
      <w:r w:rsidR="005232C6">
        <w:fldChar w:fldCharType="separate"/>
      </w:r>
      <w:r w:rsidR="00843CC3">
        <w:instrText>(5.84)</w:instrText>
      </w:r>
      <w:r w:rsidR="005232C6">
        <w:fldChar w:fldCharType="end"/>
      </w:r>
      <w:r>
        <w:fldChar w:fldCharType="end"/>
      </w:r>
      <w:r>
        <w:t xml:space="preserve"> as follows,</w:t>
      </w:r>
    </w:p>
    <w:p w14:paraId="2826F4B4" w14:textId="2306B7A4" w:rsidR="002F3DF9" w:rsidRDefault="002F3DF9" w:rsidP="002F3DF9">
      <w:pPr>
        <w:pStyle w:val="MTDisplayEquation"/>
      </w:pPr>
      <w:r>
        <w:tab/>
      </w:r>
      <w:r w:rsidR="00DF221F" w:rsidRPr="00DF221F">
        <w:rPr>
          <w:position w:val="-28"/>
        </w:rPr>
        <w:object w:dxaOrig="2780" w:dyaOrig="680" w14:anchorId="4E5F8EFE">
          <v:shape id="_x0000_i2559" type="#_x0000_t75" style="width:139pt;height:33.5pt" o:ole="">
            <v:imagedata r:id="rId3110" o:title=""/>
          </v:shape>
          <o:OLEObject Type="Embed" ProgID="Equation.DSMT4" ShapeID="_x0000_i2559" DrawAspect="Content" ObjectID="_1540967104" r:id="rId3111"/>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86</w:instrText>
      </w:r>
      <w:r w:rsidR="005232C6">
        <w:rPr>
          <w:noProof/>
        </w:rPr>
        <w:fldChar w:fldCharType="end"/>
      </w:r>
      <w:r>
        <w:instrText>)</w:instrText>
      </w:r>
      <w:r>
        <w:fldChar w:fldCharType="end"/>
      </w:r>
    </w:p>
    <w:p w14:paraId="79867055" w14:textId="3BA223DF" w:rsidR="002F3DF9" w:rsidRDefault="002F3DF9" w:rsidP="002F3DF9">
      <w:r>
        <w:t xml:space="preserve">In FEBio, </w:t>
      </w:r>
      <w:r w:rsidR="00DF221F" w:rsidRPr="00DF221F">
        <w:rPr>
          <w:position w:val="-12"/>
        </w:rPr>
        <w:object w:dxaOrig="600" w:dyaOrig="360" w14:anchorId="1054B478">
          <v:shape id="_x0000_i2560" type="#_x0000_t75" style="width:30pt;height:18.5pt" o:ole="">
            <v:imagedata r:id="rId3112" o:title=""/>
          </v:shape>
          <o:OLEObject Type="Embed" ProgID="Equation.DSMT4" ShapeID="_x0000_i2560" DrawAspect="Content" ObjectID="_1540967105" r:id="rId3113"/>
        </w:object>
      </w:r>
      <w:r w:rsidR="00E22F0B">
        <w:t>, so</w:t>
      </w:r>
      <w:r>
        <w:t xml:space="preserve"> </w:t>
      </w:r>
      <w:r w:rsidR="00DF221F" w:rsidRPr="00DF221F">
        <w:rPr>
          <w:position w:val="-6"/>
        </w:rPr>
        <w:object w:dxaOrig="279" w:dyaOrig="320" w14:anchorId="7DD51594">
          <v:shape id="_x0000_i2561" type="#_x0000_t75" style="width:14pt;height:16pt" o:ole="">
            <v:imagedata r:id="rId3114" o:title=""/>
          </v:shape>
          <o:OLEObject Type="Embed" ProgID="Equation.DSMT4" ShapeID="_x0000_i2561" DrawAspect="Content" ObjectID="_1540967106" r:id="rId3115"/>
        </w:object>
      </w:r>
      <w:r w:rsidR="00BA1866">
        <w:t xml:space="preserve"> </w:t>
      </w:r>
      <w:r>
        <w:t xml:space="preserve">is the long-term elastic response of the material. </w:t>
      </w:r>
    </w:p>
    <w:p w14:paraId="35907001" w14:textId="77777777" w:rsidR="002F3DF9" w:rsidRDefault="002F3DF9" w:rsidP="002F3DF9"/>
    <w:p w14:paraId="0125AB69" w14:textId="2C79AEF7" w:rsidR="002F3DF9" w:rsidRDefault="002F3DF9" w:rsidP="002F3DF9">
      <w:r>
        <w:t xml:space="preserve">The question now remains how to evaluate the internal variables. From equation </w:t>
      </w:r>
      <w:r>
        <w:fldChar w:fldCharType="begin"/>
      </w:r>
      <w:r>
        <w:instrText xml:space="preserve"> GOTOBUTTON ZEqnNum257742  \* MERGEFORMAT </w:instrText>
      </w:r>
      <w:r w:rsidR="005232C6">
        <w:fldChar w:fldCharType="begin"/>
      </w:r>
      <w:r w:rsidR="005232C6">
        <w:instrText xml:space="preserve"> REF ZEqnNum257742 \! \* MERGEFORMAT </w:instrText>
      </w:r>
      <w:r w:rsidR="005232C6">
        <w:fldChar w:fldCharType="separate"/>
      </w:r>
      <w:r w:rsidR="00843CC3">
        <w:instrText>(5.85)</w:instrText>
      </w:r>
      <w:r w:rsidR="005232C6">
        <w:fldChar w:fldCharType="end"/>
      </w:r>
      <w:r>
        <w:fldChar w:fldCharType="end"/>
      </w:r>
      <w:r>
        <w:t xml:space="preserve"> it appears that we have to integrate over the entire time domain. However, we can find a recurrence relationship that will allow us to evaluate the internal variables at a time </w:t>
      </w:r>
      <w:r w:rsidR="00DF221F" w:rsidRPr="00DF221F">
        <w:rPr>
          <w:position w:val="-6"/>
        </w:rPr>
        <w:object w:dxaOrig="600" w:dyaOrig="279" w14:anchorId="3AC87992">
          <v:shape id="_x0000_i2562" type="#_x0000_t75" style="width:30pt;height:14pt" o:ole="">
            <v:imagedata r:id="rId3116" o:title=""/>
          </v:shape>
          <o:OLEObject Type="Embed" ProgID="Equation.DSMT4" ShapeID="_x0000_i2562" DrawAspect="Content" ObjectID="_1540967107" r:id="rId3117"/>
        </w:object>
      </w:r>
      <w:r>
        <w:t xml:space="preserve">given the values at time </w:t>
      </w:r>
      <w:r>
        <w:rPr>
          <w:i/>
        </w:rPr>
        <w:t>t</w:t>
      </w:r>
      <w:r>
        <w:t xml:space="preserve">. </w:t>
      </w:r>
    </w:p>
    <w:p w14:paraId="1D2D94D7" w14:textId="4106BAB5" w:rsidR="002F3DF9" w:rsidRDefault="002F3DF9" w:rsidP="002F3DF9">
      <w:pPr>
        <w:pStyle w:val="MTDisplayEquation"/>
      </w:pPr>
      <w:r>
        <w:lastRenderedPageBreak/>
        <w:tab/>
      </w:r>
      <w:r w:rsidR="00DF221F" w:rsidRPr="00DF221F">
        <w:rPr>
          <w:position w:val="-108"/>
        </w:rPr>
        <w:object w:dxaOrig="8520" w:dyaOrig="2260" w14:anchorId="27D8E0D7">
          <v:shape id="_x0000_i2563" type="#_x0000_t75" style="width:426pt;height:113pt" o:ole="">
            <v:imagedata r:id="rId3118" o:title=""/>
          </v:shape>
          <o:OLEObject Type="Embed" ProgID="Equation.DSMT4" ShapeID="_x0000_i2563" DrawAspect="Content" ObjectID="_1540967108" r:id="rId3119"/>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87</w:instrText>
      </w:r>
      <w:r w:rsidR="005232C6">
        <w:rPr>
          <w:noProof/>
        </w:rPr>
        <w:fldChar w:fldCharType="end"/>
      </w:r>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1A31844A" w:rsidR="002F3DF9" w:rsidRDefault="002F3DF9" w:rsidP="002F3DF9">
      <w:pPr>
        <w:pStyle w:val="MTDisplayEquation"/>
      </w:pPr>
      <w:r>
        <w:tab/>
      </w:r>
      <w:r w:rsidR="00DF221F" w:rsidRPr="00DF221F">
        <w:rPr>
          <w:position w:val="-30"/>
        </w:rPr>
        <w:object w:dxaOrig="7040" w:dyaOrig="720" w14:anchorId="294194C7">
          <v:shape id="_x0000_i2564" type="#_x0000_t75" style="width:351.5pt;height:36pt" o:ole="">
            <v:imagedata r:id="rId3120" o:title=""/>
          </v:shape>
          <o:OLEObject Type="Embed" ProgID="Equation.DSMT4" ShapeID="_x0000_i2564" DrawAspect="Content" ObjectID="_1540967109" r:id="rId3121"/>
        </w:object>
      </w:r>
      <w:r w:rsidR="00E22F0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88</w:instrText>
      </w:r>
      <w:r w:rsidR="005232C6">
        <w:rPr>
          <w:noProof/>
        </w:rPr>
        <w:fldChar w:fldCharType="end"/>
      </w:r>
      <w:r>
        <w:instrText>)</w:instrText>
      </w:r>
      <w:r>
        <w:fldChar w:fldCharType="end"/>
      </w:r>
    </w:p>
    <w:p w14:paraId="140179B9" w14:textId="0DA145CE" w:rsidR="002F3DF9" w:rsidRDefault="002F3DF9" w:rsidP="002F3DF9">
      <w:r>
        <w:t xml:space="preserve">The following procedure can now be applied to calculate the new stress. </w:t>
      </w:r>
      <w:r w:rsidR="001E1949">
        <w:t>G</w:t>
      </w:r>
      <w:r>
        <w:t xml:space="preserve">iven </w:t>
      </w:r>
      <w:r w:rsidR="00DF221F" w:rsidRPr="00DF221F">
        <w:rPr>
          <w:position w:val="-12"/>
        </w:rPr>
        <w:object w:dxaOrig="279" w:dyaOrig="380" w14:anchorId="279B2585">
          <v:shape id="_x0000_i2565" type="#_x0000_t75" style="width:14pt;height:18.5pt" o:ole="">
            <v:imagedata r:id="rId3122" o:title=""/>
          </v:shape>
          <o:OLEObject Type="Embed" ProgID="Equation.DSMT4" ShapeID="_x0000_i2565" DrawAspect="Content" ObjectID="_1540967110" r:id="rId3123"/>
        </w:object>
      </w:r>
      <w:r w:rsidR="00BA1866">
        <w:t xml:space="preserve"> and </w:t>
      </w:r>
      <w:r w:rsidR="00DF221F" w:rsidRPr="00DF221F">
        <w:rPr>
          <w:position w:val="-12"/>
        </w:rPr>
        <w:object w:dxaOrig="420" w:dyaOrig="400" w14:anchorId="3D736E67">
          <v:shape id="_x0000_i2566" type="#_x0000_t75" style="width:21pt;height:20pt" o:ole="">
            <v:imagedata r:id="rId3124" o:title=""/>
          </v:shape>
          <o:OLEObject Type="Embed" ProgID="Equation.DSMT4" ShapeID="_x0000_i2566" DrawAspect="Content" ObjectID="_1540967111" r:id="rId3125"/>
        </w:object>
      </w:r>
      <w:r w:rsidR="00BA1866">
        <w:t xml:space="preserve"> </w:t>
      </w:r>
      <w:r>
        <w:t xml:space="preserve">corresponding to time </w:t>
      </w:r>
      <w:r>
        <w:rPr>
          <w:i/>
        </w:rPr>
        <w:t>t</w:t>
      </w:r>
      <w:r>
        <w:t xml:space="preserve">, find </w:t>
      </w:r>
      <w:r w:rsidR="00DF221F" w:rsidRPr="00DF221F">
        <w:rPr>
          <w:position w:val="-12"/>
        </w:rPr>
        <w:object w:dxaOrig="420" w:dyaOrig="380" w14:anchorId="088B8CB4">
          <v:shape id="_x0000_i2567" type="#_x0000_t75" style="width:21pt;height:18.5pt" o:ole="">
            <v:imagedata r:id="rId3126" o:title=""/>
          </v:shape>
          <o:OLEObject Type="Embed" ProgID="Equation.DSMT4" ShapeID="_x0000_i2567" DrawAspect="Content" ObjectID="_1540967112" r:id="rId3127"/>
        </w:object>
      </w:r>
      <w:r w:rsidR="00BA1866">
        <w:t xml:space="preserve"> and </w:t>
      </w:r>
      <w:r w:rsidR="00DF221F" w:rsidRPr="00DF221F">
        <w:rPr>
          <w:position w:val="-12"/>
        </w:rPr>
        <w:object w:dxaOrig="480" w:dyaOrig="400" w14:anchorId="115181E3">
          <v:shape id="_x0000_i2568" type="#_x0000_t75" style="width:24pt;height:20pt" o:ole="">
            <v:imagedata r:id="rId3128" o:title=""/>
          </v:shape>
          <o:OLEObject Type="Embed" ProgID="Equation.DSMT4" ShapeID="_x0000_i2568" DrawAspect="Content" ObjectID="_1540967113" r:id="rId3129"/>
        </w:object>
      </w:r>
      <w:r w:rsidR="00BA1866">
        <w:t xml:space="preserve"> </w:t>
      </w:r>
      <w:r>
        <w:t xml:space="preserve">corresponding to time </w:t>
      </w:r>
      <w:r w:rsidR="00DF221F" w:rsidRPr="00DF221F">
        <w:rPr>
          <w:position w:val="-6"/>
        </w:rPr>
        <w:object w:dxaOrig="600" w:dyaOrig="279" w14:anchorId="2E979402">
          <v:shape id="_x0000_i2569" type="#_x0000_t75" style="width:30pt;height:14pt" o:ole="">
            <v:imagedata r:id="rId3130" o:title=""/>
          </v:shape>
          <o:OLEObject Type="Embed" ProgID="Equation.DSMT4" ShapeID="_x0000_i2569" DrawAspect="Content" ObjectID="_1540967114" r:id="rId3131"/>
        </w:object>
      </w:r>
      <w:r>
        <w:t>:</w:t>
      </w:r>
    </w:p>
    <w:p w14:paraId="17A7794A" w14:textId="25A3F798" w:rsidR="002F3DF9" w:rsidRDefault="002F3DF9" w:rsidP="002F3DF9">
      <w:pPr>
        <w:numPr>
          <w:ilvl w:val="0"/>
          <w:numId w:val="14"/>
        </w:numPr>
        <w:jc w:val="left"/>
      </w:pPr>
      <w:r>
        <w:t xml:space="preserve">calculate elastic stress: </w:t>
      </w:r>
      <w:r w:rsidR="00DF221F" w:rsidRPr="00DF221F">
        <w:rPr>
          <w:position w:val="-30"/>
        </w:rPr>
        <w:object w:dxaOrig="1260" w:dyaOrig="720" w14:anchorId="3B5E381C">
          <v:shape id="_x0000_i2570" type="#_x0000_t75" style="width:63pt;height:36pt" o:ole="">
            <v:imagedata r:id="rId3132" o:title=""/>
          </v:shape>
          <o:OLEObject Type="Embed" ProgID="Equation.DSMT4" ShapeID="_x0000_i2570" DrawAspect="Content" ObjectID="_1540967115" r:id="rId3133"/>
        </w:object>
      </w:r>
    </w:p>
    <w:p w14:paraId="0EE4BF83" w14:textId="4635EEB0" w:rsidR="002F3DF9" w:rsidRDefault="002F3DF9" w:rsidP="002F3DF9">
      <w:pPr>
        <w:numPr>
          <w:ilvl w:val="0"/>
          <w:numId w:val="14"/>
        </w:numPr>
        <w:jc w:val="left"/>
      </w:pPr>
      <w:r>
        <w:t xml:space="preserve">evaluate internal variables: </w:t>
      </w:r>
      <w:r w:rsidR="00DF221F" w:rsidRPr="00DF221F">
        <w:rPr>
          <w:position w:val="-30"/>
        </w:rPr>
        <w:object w:dxaOrig="5160" w:dyaOrig="720" w14:anchorId="4F950BB3">
          <v:shape id="_x0000_i2571" type="#_x0000_t75" style="width:258pt;height:36pt" o:ole="">
            <v:imagedata r:id="rId3134" o:title=""/>
          </v:shape>
          <o:OLEObject Type="Embed" ProgID="Equation.DSMT4" ShapeID="_x0000_i2571" DrawAspect="Content" ObjectID="_1540967116" r:id="rId3135"/>
        </w:object>
      </w:r>
    </w:p>
    <w:p w14:paraId="7893BDD5" w14:textId="1F4A6CAE" w:rsidR="002F3DF9" w:rsidRDefault="002F3DF9" w:rsidP="002F3DF9">
      <w:pPr>
        <w:numPr>
          <w:ilvl w:val="0"/>
          <w:numId w:val="14"/>
        </w:numPr>
        <w:jc w:val="left"/>
      </w:pPr>
      <w:r>
        <w:t xml:space="preserve">find the total stress: </w:t>
      </w:r>
      <w:r w:rsidR="00DF221F" w:rsidRPr="00DF221F">
        <w:rPr>
          <w:position w:val="-28"/>
        </w:rPr>
        <w:object w:dxaOrig="2360" w:dyaOrig="680" w14:anchorId="0018744B">
          <v:shape id="_x0000_i2572" type="#_x0000_t75" style="width:118pt;height:33.5pt" o:ole="">
            <v:imagedata r:id="rId3136" o:title=""/>
          </v:shape>
          <o:OLEObject Type="Embed" ProgID="Equation.DSMT4" ShapeID="_x0000_i2572" DrawAspect="Content" ObjectID="_1540967117" r:id="rId3137"/>
        </w:object>
      </w:r>
    </w:p>
    <w:p w14:paraId="56E68BE3" w14:textId="77777777" w:rsidR="002F3DF9" w:rsidRDefault="009D61A1" w:rsidP="002F3DF9">
      <w:r>
        <w:br w:type="page"/>
      </w:r>
    </w:p>
    <w:p w14:paraId="20E67075" w14:textId="7C39980D" w:rsidR="00D25725" w:rsidRDefault="00D25725" w:rsidP="00362FD7">
      <w:pPr>
        <w:pStyle w:val="Heading2"/>
      </w:pPr>
      <w:bookmarkStart w:id="1045" w:name="_Toc467221685"/>
      <w:r>
        <w:lastRenderedPageBreak/>
        <w:t>Reactive Viscoelasticity</w:t>
      </w:r>
      <w:bookmarkEnd w:id="1045"/>
    </w:p>
    <w:p w14:paraId="66FA81EB" w14:textId="3ED843E6" w:rsidR="00D25725" w:rsidRDefault="00D25725" w:rsidP="002F3DF9">
      <w:r>
        <w:t>Reactive viscoelasticity models a material as a mixture of strong bonds, which are permanent, and weak bonds, which break and reform in response to loading</w:t>
      </w:r>
      <w:r w:rsidR="001763A3">
        <w:t xml:space="preserve"> </w:t>
      </w:r>
      <w:r w:rsidR="001763A3">
        <w:fldChar w:fldCharType="begin"/>
      </w:r>
      <w:r w:rsidR="001763A3">
        <w:instrText xml:space="preserve"> ADDIN EN.CITE &lt;EndNote&gt;&lt;Cite&gt;&lt;Author&gt;Ateshian&lt;/Author&gt;&lt;Year&gt;2015&lt;/Year&gt;&lt;RecNum&gt;72&lt;/RecNum&gt;&lt;DisplayText&gt;[46]&lt;/DisplayText&gt;&lt;record&gt;&lt;rec-number&gt;72&lt;/rec-number&gt;&lt;foreign-keys&gt;&lt;key app="EN" db-id="fwxrfwzd5wwavcepe9epdeevxdsd2fftswrx" timestamp="1426961163"&gt;72&lt;/key&gt;&lt;/foreign-keys&gt;&lt;ref-type name="Journal Article"&gt;17&lt;/ref-type&gt;&lt;contributors&gt;&lt;authors&gt;&lt;author&gt;Ateshian, G. A.&lt;/author&gt;&lt;/authors&gt;&lt;/contributors&gt;&lt;auth-address&gt;Columbia University, Department of Mechanical Engineering, 500 West 120th Street, MC4703, New York, NY 10027, USA. Electronic address: ateshian@columbia.edu.&lt;/auth-address&gt;&lt;titles&gt;&lt;title&gt;Viscoelasticity using reactive constrained solid mixtures&lt;/title&gt;&lt;secondary-title&gt;J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biomechanics&lt;/abbr-1&gt;&lt;/alt-periodical&gt;&lt;dates&gt;&lt;year&gt;2015&lt;/year&gt;&lt;pub-dates&gt;&lt;date&gt;Feb 21&lt;/date&gt;&lt;/pub-dates&gt;&lt;/dates&gt;&lt;isbn&gt;1873-2380 (Electronic)&amp;#xD;0021-9290 (Linking)&lt;/isbn&gt;&lt;accession-num&gt;25757663&lt;/accession-num&gt;&lt;urls&gt;&lt;related-urls&gt;&lt;url&gt;http://www.ncbi.nlm.nih.gov/pubmed/25757663&lt;/url&gt;&lt;/related-urls&gt;&lt;/urls&gt;&lt;electronic-resource-num&gt;10.1016/j.jbiomech.2015.02.019&lt;/electronic-resource-num&gt;&lt;/record&gt;&lt;/Cite&gt;&lt;/EndNote&gt;</w:instrText>
      </w:r>
      <w:r w:rsidR="001763A3">
        <w:fldChar w:fldCharType="separate"/>
      </w:r>
      <w:r w:rsidR="001763A3">
        <w:rPr>
          <w:noProof/>
        </w:rPr>
        <w:t>[</w:t>
      </w:r>
      <w:hyperlink w:anchor="_ENREF_46" w:tooltip="Ateshian, 2015 #72" w:history="1">
        <w:r w:rsidR="00214E15">
          <w:rPr>
            <w:noProof/>
          </w:rPr>
          <w:t>46</w:t>
        </w:r>
      </w:hyperlink>
      <w:r w:rsidR="001763A3">
        <w:rPr>
          <w:noProof/>
        </w:rPr>
        <w:t>]</w:t>
      </w:r>
      <w:r w:rsidR="001763A3">
        <w:fldChar w:fldCharType="end"/>
      </w:r>
      <w:r>
        <w:t xml:space="preserve">. Strong bonds produce the equilibrium elastic response, whereas weak bonds produce the transient viscous response.  </w:t>
      </w:r>
      <w:r w:rsidR="00A353EC">
        <w:t xml:space="preserve">Strong bonds are in a stress-free state when in their reference configuration </w:t>
      </w:r>
      <w:r w:rsidR="00DF221F" w:rsidRPr="00025957">
        <w:rPr>
          <w:position w:val="-4"/>
        </w:rPr>
        <w:object w:dxaOrig="260" w:dyaOrig="260" w14:anchorId="7E3BEE56">
          <v:shape id="_x0000_i2573" type="#_x0000_t75" style="width:12.5pt;height:12.5pt" o:ole="">
            <v:imagedata r:id="rId3138" o:title=""/>
          </v:shape>
          <o:OLEObject Type="Embed" ProgID="Equation.DSMT4" ShapeID="_x0000_i2573" DrawAspect="Content" ObjectID="_1540967118" r:id="rId3139"/>
        </w:object>
      </w:r>
      <w:r w:rsidR="00A353EC">
        <w:t xml:space="preserve">.  </w:t>
      </w:r>
      <w:r w:rsidR="00F77222">
        <w:t xml:space="preserve">Their deformation gradient is defined as usual, </w:t>
      </w:r>
      <w:r w:rsidR="00DF221F" w:rsidRPr="00DF221F">
        <w:rPr>
          <w:position w:val="-14"/>
        </w:rPr>
        <w:object w:dxaOrig="2240" w:dyaOrig="400" w14:anchorId="5B5F036F">
          <v:shape id="_x0000_i2574" type="#_x0000_t75" style="width:112pt;height:20pt" o:ole="">
            <v:imagedata r:id="rId3140" o:title=""/>
          </v:shape>
          <o:OLEObject Type="Embed" ProgID="Equation.DSMT4" ShapeID="_x0000_i2574" DrawAspect="Content" ObjectID="_1540967119" r:id="rId3141"/>
        </w:object>
      </w:r>
      <w:r w:rsidR="00F77222">
        <w:t xml:space="preserve">.  </w:t>
      </w:r>
      <w:r w:rsidR="00A353EC">
        <w:t>When w</w:t>
      </w:r>
      <w:r>
        <w:t>eak bonds break in response to loading</w:t>
      </w:r>
      <w:r w:rsidR="00A353EC">
        <w:t xml:space="preserve"> at some time </w:t>
      </w:r>
      <w:r w:rsidR="00DF221F" w:rsidRPr="00DF221F">
        <w:rPr>
          <w:position w:val="-6"/>
        </w:rPr>
        <w:object w:dxaOrig="200" w:dyaOrig="220" w14:anchorId="486E9936">
          <v:shape id="_x0000_i2575" type="#_x0000_t75" style="width:10pt;height:11pt" o:ole="">
            <v:imagedata r:id="rId3142" o:title=""/>
          </v:shape>
          <o:OLEObject Type="Embed" ProgID="Equation.DSMT4" ShapeID="_x0000_i2575" DrawAspect="Content" ObjectID="_1540967120" r:id="rId3143"/>
        </w:object>
      </w:r>
      <w:r w:rsidR="00A353EC">
        <w:t>, they</w:t>
      </w:r>
      <w:r>
        <w:t xml:space="preserve"> reform </w:t>
      </w:r>
      <w:r w:rsidR="00A353EC">
        <w:t xml:space="preserve">instantaneously </w:t>
      </w:r>
      <w:r>
        <w:t>in a stress</w:t>
      </w:r>
      <w:r w:rsidR="00A353EC">
        <w:t xml:space="preserve">-free configuration </w:t>
      </w:r>
      <w:r w:rsidR="00DF221F" w:rsidRPr="00025957">
        <w:rPr>
          <w:position w:val="-4"/>
        </w:rPr>
        <w:object w:dxaOrig="340" w:dyaOrig="300" w14:anchorId="33EAFE8F">
          <v:shape id="_x0000_i2576" type="#_x0000_t75" style="width:17.5pt;height:15pt" o:ole="">
            <v:imagedata r:id="rId3144" o:title=""/>
          </v:shape>
          <o:OLEObject Type="Embed" ProgID="Equation.DSMT4" ShapeID="_x0000_i2576" DrawAspect="Content" ObjectID="_1540967121" r:id="rId3145"/>
        </w:object>
      </w:r>
      <w:r w:rsidR="00A353EC">
        <w:t xml:space="preserve"> that coincides with the current configuration at time </w:t>
      </w:r>
      <w:r w:rsidR="00DF221F" w:rsidRPr="00DF221F">
        <w:rPr>
          <w:position w:val="-6"/>
        </w:rPr>
        <w:object w:dxaOrig="200" w:dyaOrig="220" w14:anchorId="275179E5">
          <v:shape id="_x0000_i2577" type="#_x0000_t75" style="width:10pt;height:11pt" o:ole="">
            <v:imagedata r:id="rId3146" o:title=""/>
          </v:shape>
          <o:OLEObject Type="Embed" ProgID="Equation.DSMT4" ShapeID="_x0000_i2577" DrawAspect="Content" ObjectID="_1540967122" r:id="rId3147"/>
        </w:object>
      </w:r>
      <w:r w:rsidR="00A353EC">
        <w:t xml:space="preserve">, thus, </w:t>
      </w:r>
      <w:r w:rsidR="00DF221F" w:rsidRPr="00DF221F">
        <w:rPr>
          <w:position w:val="-14"/>
        </w:rPr>
        <w:object w:dxaOrig="1340" w:dyaOrig="400" w14:anchorId="55FDDBFB">
          <v:shape id="_x0000_i2578" type="#_x0000_t75" style="width:67pt;height:20pt" o:ole="">
            <v:imagedata r:id="rId3148" o:title=""/>
          </v:shape>
          <o:OLEObject Type="Embed" ProgID="Equation.DSMT4" ShapeID="_x0000_i2578" DrawAspect="Content" ObjectID="_1540967123" r:id="rId3149"/>
        </w:object>
      </w:r>
      <w:r w:rsidR="00A353EC">
        <w:t>.</w:t>
      </w:r>
      <w:r w:rsidR="00F77222">
        <w:t xml:space="preserve">  </w:t>
      </w:r>
      <w:r w:rsidR="00531BEB">
        <w:t>Therefore</w:t>
      </w:r>
      <w:r w:rsidR="00731A28">
        <w:t xml:space="preserve">, a reaction transforms intact loaded bonds into reformed unloaded bonds.  </w:t>
      </w:r>
      <w:r w:rsidR="00F77222">
        <w:t xml:space="preserve">Weak bonds that reform at time </w:t>
      </w:r>
      <w:r w:rsidR="00DF221F" w:rsidRPr="00DF221F">
        <w:rPr>
          <w:position w:val="-6"/>
        </w:rPr>
        <w:object w:dxaOrig="200" w:dyaOrig="220" w14:anchorId="212C717C">
          <v:shape id="_x0000_i2579" type="#_x0000_t75" style="width:10pt;height:11pt" o:ole="">
            <v:imagedata r:id="rId3150" o:title=""/>
          </v:shape>
          <o:OLEObject Type="Embed" ProgID="Equation.DSMT4" ShapeID="_x0000_i2579" DrawAspect="Content" ObjectID="_1540967124" r:id="rId3151"/>
        </w:object>
      </w:r>
      <w:r w:rsidR="00F77222">
        <w:t xml:space="preserve"> may be called </w:t>
      </w:r>
      <w:r w:rsidR="00DF221F" w:rsidRPr="00DF221F">
        <w:rPr>
          <w:position w:val="-6"/>
        </w:rPr>
        <w:object w:dxaOrig="380" w:dyaOrig="220" w14:anchorId="25A07F17">
          <v:shape id="_x0000_i2580" type="#_x0000_t75" style="width:18.5pt;height:11pt" o:ole="">
            <v:imagedata r:id="rId3152" o:title=""/>
          </v:shape>
          <o:OLEObject Type="Embed" ProgID="Equation.DSMT4" ShapeID="_x0000_i2580" DrawAspect="Content" ObjectID="_1540967125" r:id="rId3153"/>
        </w:object>
      </w:r>
      <w:r w:rsidR="00F77222">
        <w:t xml:space="preserve">generation bonds.  The deformation gradient of </w:t>
      </w:r>
      <w:r w:rsidR="00DF221F" w:rsidRPr="00DF221F">
        <w:rPr>
          <w:position w:val="-6"/>
        </w:rPr>
        <w:object w:dxaOrig="380" w:dyaOrig="220" w14:anchorId="51E3A345">
          <v:shape id="_x0000_i2581" type="#_x0000_t75" style="width:18.5pt;height:11pt" o:ole="">
            <v:imagedata r:id="rId3154" o:title=""/>
          </v:shape>
          <o:OLEObject Type="Embed" ProgID="Equation.DSMT4" ShapeID="_x0000_i2581" DrawAspect="Content" ObjectID="_1540967126" r:id="rId3155"/>
        </w:object>
      </w:r>
      <w:r w:rsidR="00F77222">
        <w:t xml:space="preserve">generation weak bonds relative to their reference configuration </w:t>
      </w:r>
      <w:r w:rsidR="00DF221F" w:rsidRPr="00025957">
        <w:rPr>
          <w:position w:val="-4"/>
        </w:rPr>
        <w:object w:dxaOrig="340" w:dyaOrig="300" w14:anchorId="16A0561D">
          <v:shape id="_x0000_i2582" type="#_x0000_t75" style="width:17.5pt;height:15pt" o:ole="">
            <v:imagedata r:id="rId3156" o:title=""/>
          </v:shape>
          <o:OLEObject Type="Embed" ProgID="Equation.DSMT4" ShapeID="_x0000_i2582" DrawAspect="Content" ObjectID="_1540967127" r:id="rId3157"/>
        </w:object>
      </w:r>
      <w:r w:rsidR="00F77222">
        <w:t xml:space="preserve"> is denoted by </w:t>
      </w:r>
      <w:r w:rsidR="00DF221F" w:rsidRPr="00DF221F">
        <w:rPr>
          <w:position w:val="-14"/>
        </w:rPr>
        <w:object w:dxaOrig="880" w:dyaOrig="400" w14:anchorId="26FC6ABC">
          <v:shape id="_x0000_i2583" type="#_x0000_t75" style="width:44.5pt;height:20pt" o:ole="">
            <v:imagedata r:id="rId3158" o:title=""/>
          </v:shape>
          <o:OLEObject Type="Embed" ProgID="Equation.DSMT4" ShapeID="_x0000_i2583" DrawAspect="Content" ObjectID="_1540967128" r:id="rId3159"/>
        </w:object>
      </w:r>
      <w:r w:rsidR="00F77222">
        <w:t>, which may be evaluated from the chain rule,</w:t>
      </w:r>
    </w:p>
    <w:p w14:paraId="4DA274AF" w14:textId="419343B8" w:rsidR="00F77222" w:rsidRDefault="00F77222" w:rsidP="00362FD7">
      <w:pPr>
        <w:pStyle w:val="MTDisplayEquation"/>
      </w:pPr>
      <w:r>
        <w:tab/>
      </w:r>
      <w:r w:rsidR="00DF221F" w:rsidRPr="00DF221F">
        <w:rPr>
          <w:position w:val="-14"/>
        </w:rPr>
        <w:object w:dxaOrig="2700" w:dyaOrig="400" w14:anchorId="5DCCAABD">
          <v:shape id="_x0000_i2584" type="#_x0000_t75" style="width:135pt;height:20pt" o:ole="">
            <v:imagedata r:id="rId3160" o:title=""/>
          </v:shape>
          <o:OLEObject Type="Embed" ProgID="Equation.DSMT4" ShapeID="_x0000_i2584" DrawAspect="Content" ObjectID="_1540967129" r:id="rId3161"/>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1046" w:name="ZEqnNum360094"/>
      <w:r w:rsidR="00A924E1">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A924E1">
        <w:instrText>.</w:instrText>
      </w:r>
      <w:r w:rsidR="005232C6">
        <w:fldChar w:fldCharType="begin"/>
      </w:r>
      <w:r w:rsidR="005232C6">
        <w:instrText xml:space="preserve"> SEQ MTEqn \c \* Arabic \* MERGEFORMAT </w:instrText>
      </w:r>
      <w:r w:rsidR="005232C6">
        <w:fldChar w:fldCharType="separate"/>
      </w:r>
      <w:r w:rsidR="00843CC3">
        <w:rPr>
          <w:noProof/>
        </w:rPr>
        <w:instrText>89</w:instrText>
      </w:r>
      <w:r w:rsidR="005232C6">
        <w:rPr>
          <w:noProof/>
        </w:rPr>
        <w:fldChar w:fldCharType="end"/>
      </w:r>
      <w:r w:rsidR="00A924E1">
        <w:instrText>)</w:instrText>
      </w:r>
      <w:bookmarkEnd w:id="1046"/>
      <w:r w:rsidR="00A924E1">
        <w:fldChar w:fldCharType="end"/>
      </w:r>
    </w:p>
    <w:p w14:paraId="15045206" w14:textId="61070220" w:rsidR="008F4FC8" w:rsidRDefault="008F4FC8" w:rsidP="002F3DF9">
      <w:r>
        <w:t xml:space="preserve">The strain energy density </w:t>
      </w:r>
      <w:r w:rsidR="00DF221F" w:rsidRPr="00DF221F">
        <w:rPr>
          <w:position w:val="-12"/>
        </w:rPr>
        <w:object w:dxaOrig="360" w:dyaOrig="360" w14:anchorId="298EB275">
          <v:shape id="_x0000_i2585" type="#_x0000_t75" style="width:18.5pt;height:18.5pt" o:ole="">
            <v:imagedata r:id="rId3162" o:title=""/>
          </v:shape>
          <o:OLEObject Type="Embed" ProgID="Equation.DSMT4" ShapeID="_x0000_i2585" DrawAspect="Content" ObjectID="_1540967130" r:id="rId3163"/>
        </w:object>
      </w:r>
      <w:r>
        <w:t xml:space="preserve"> in a reactive viscoelastic material is given by</w:t>
      </w:r>
    </w:p>
    <w:p w14:paraId="0DF2AA31" w14:textId="2CDD4E73" w:rsidR="008F4FC8" w:rsidRDefault="008F4FC8" w:rsidP="00362FD7">
      <w:pPr>
        <w:pStyle w:val="MTDisplayEquation"/>
      </w:pPr>
      <w:r>
        <w:tab/>
      </w:r>
      <w:r w:rsidR="00DF221F" w:rsidRPr="00DF221F">
        <w:rPr>
          <w:position w:val="-28"/>
        </w:rPr>
        <w:object w:dxaOrig="3159" w:dyaOrig="560" w14:anchorId="01B383DA">
          <v:shape id="_x0000_i2586" type="#_x0000_t75" style="width:158.5pt;height:27.5pt" o:ole="">
            <v:imagedata r:id="rId3164" o:title=""/>
          </v:shape>
          <o:OLEObject Type="Embed" ProgID="Equation.DSMT4" ShapeID="_x0000_i2586" DrawAspect="Content" ObjectID="_1540967131" r:id="rId3165"/>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A924E1">
        <w:instrText>.</w:instrText>
      </w:r>
      <w:r w:rsidR="005232C6">
        <w:fldChar w:fldCharType="begin"/>
      </w:r>
      <w:r w:rsidR="005232C6">
        <w:instrText xml:space="preserve"> SEQ MTEqn \c \* Arabic \* MERGEFORMAT </w:instrText>
      </w:r>
      <w:r w:rsidR="005232C6">
        <w:fldChar w:fldCharType="separate"/>
      </w:r>
      <w:r w:rsidR="00843CC3">
        <w:rPr>
          <w:noProof/>
        </w:rPr>
        <w:instrText>90</w:instrText>
      </w:r>
      <w:r w:rsidR="005232C6">
        <w:rPr>
          <w:noProof/>
        </w:rPr>
        <w:fldChar w:fldCharType="end"/>
      </w:r>
      <w:r w:rsidR="00A924E1">
        <w:instrText>)</w:instrText>
      </w:r>
      <w:r w:rsidR="00A924E1">
        <w:fldChar w:fldCharType="end"/>
      </w:r>
    </w:p>
    <w:p w14:paraId="43750B26" w14:textId="3A5469BE" w:rsidR="00D25725" w:rsidRDefault="008F4FC8" w:rsidP="002F3DF9">
      <w:r>
        <w:t xml:space="preserve">where </w:t>
      </w:r>
      <w:r w:rsidR="00DF221F" w:rsidRPr="00DF221F">
        <w:rPr>
          <w:position w:val="-12"/>
        </w:rPr>
        <w:object w:dxaOrig="360" w:dyaOrig="380" w14:anchorId="4AC73F1E">
          <v:shape id="_x0000_i2587" type="#_x0000_t75" style="width:18.5pt;height:18.5pt" o:ole="">
            <v:imagedata r:id="rId3166" o:title=""/>
          </v:shape>
          <o:OLEObject Type="Embed" ProgID="Equation.DSMT4" ShapeID="_x0000_i2587" DrawAspect="Content" ObjectID="_1540967132" r:id="rId3167"/>
        </w:object>
      </w:r>
      <w:r>
        <w:t xml:space="preserve"> is the strain energy density of strong bonds and </w:t>
      </w:r>
      <w:r w:rsidR="00DF221F" w:rsidRPr="00DF221F">
        <w:rPr>
          <w:position w:val="-12"/>
        </w:rPr>
        <w:object w:dxaOrig="360" w:dyaOrig="380" w14:anchorId="0D93027D">
          <v:shape id="_x0000_i2588" type="#_x0000_t75" style="width:18.5pt;height:18.5pt" o:ole="">
            <v:imagedata r:id="rId3168" o:title=""/>
          </v:shape>
          <o:OLEObject Type="Embed" ProgID="Equation.DSMT4" ShapeID="_x0000_i2588" DrawAspect="Content" ObjectID="_1540967133" r:id="rId3169"/>
        </w:object>
      </w:r>
      <w:r>
        <w:t xml:space="preserve"> is the strain energy density of weak bonds, when they all </w:t>
      </w:r>
      <w:r w:rsidR="003D7647">
        <w:t>belong to the same generation</w:t>
      </w:r>
      <w:r>
        <w:t xml:space="preserve">.  In this expression, </w:t>
      </w:r>
      <w:r w:rsidR="00DF221F" w:rsidRPr="00DF221F">
        <w:rPr>
          <w:position w:val="-14"/>
        </w:rPr>
        <w:object w:dxaOrig="900" w:dyaOrig="400" w14:anchorId="6EA8047F">
          <v:shape id="_x0000_i2589" type="#_x0000_t75" style="width:45pt;height:20pt" o:ole="">
            <v:imagedata r:id="rId3170" o:title=""/>
          </v:shape>
          <o:OLEObject Type="Embed" ProgID="Equation.DSMT4" ShapeID="_x0000_i2589" DrawAspect="Content" ObjectID="_1540967134" r:id="rId3171"/>
        </w:object>
      </w:r>
      <w:r>
        <w:t xml:space="preserve"> is the mass fraction of </w:t>
      </w:r>
      <w:r w:rsidR="00DF221F" w:rsidRPr="00DF221F">
        <w:rPr>
          <w:position w:val="-6"/>
        </w:rPr>
        <w:object w:dxaOrig="380" w:dyaOrig="220" w14:anchorId="587BF5D4">
          <v:shape id="_x0000_i2590" type="#_x0000_t75" style="width:18.5pt;height:11pt" o:ole="">
            <v:imagedata r:id="rId3172" o:title=""/>
          </v:shape>
          <o:OLEObject Type="Embed" ProgID="Equation.DSMT4" ShapeID="_x0000_i2590" DrawAspect="Content" ObjectID="_1540967135" r:id="rId3173"/>
        </w:object>
      </w:r>
      <w:r>
        <w:t xml:space="preserve">generation weak bonds, which evolves over time as described below.  The summation is taken over all generations </w:t>
      </w:r>
      <w:r w:rsidR="00DF221F" w:rsidRPr="00DF221F">
        <w:rPr>
          <w:position w:val="-6"/>
        </w:rPr>
        <w:object w:dxaOrig="200" w:dyaOrig="220" w14:anchorId="46D5875B">
          <v:shape id="_x0000_i2591" type="#_x0000_t75" style="width:10pt;height:11pt" o:ole="">
            <v:imagedata r:id="rId3174" o:title=""/>
          </v:shape>
          <o:OLEObject Type="Embed" ProgID="Equation.DSMT4" ShapeID="_x0000_i2591" DrawAspect="Content" ObjectID="_1540967136" r:id="rId3175"/>
        </w:object>
      </w:r>
      <w:r>
        <w:t xml:space="preserve"> that were created prior to the current time </w:t>
      </w:r>
      <w:r w:rsidR="00DF221F" w:rsidRPr="00DF221F">
        <w:rPr>
          <w:position w:val="-6"/>
        </w:rPr>
        <w:object w:dxaOrig="139" w:dyaOrig="240" w14:anchorId="5595F303">
          <v:shape id="_x0000_i2592" type="#_x0000_t75" style="width:6.5pt;height:12pt" o:ole="">
            <v:imagedata r:id="rId3176" o:title=""/>
          </v:shape>
          <o:OLEObject Type="Embed" ProgID="Equation.DSMT4" ShapeID="_x0000_i2592" DrawAspect="Content" ObjectID="_1540967137" r:id="rId3177"/>
        </w:object>
      </w:r>
      <w:r>
        <w:t xml:space="preserve">.  </w:t>
      </w:r>
      <w:r w:rsidR="00D25725">
        <w:t xml:space="preserve">The Cauchy stress </w:t>
      </w:r>
      <w:r w:rsidR="00DF221F" w:rsidRPr="00DF221F">
        <w:rPr>
          <w:position w:val="-6"/>
        </w:rPr>
        <w:object w:dxaOrig="220" w:dyaOrig="220" w14:anchorId="3133CEF5">
          <v:shape id="_x0000_i2593" type="#_x0000_t75" style="width:11pt;height:11pt" o:ole="">
            <v:imagedata r:id="rId3178" o:title=""/>
          </v:shape>
          <o:OLEObject Type="Embed" ProgID="Equation.DSMT4" ShapeID="_x0000_i2593" DrawAspect="Content" ObjectID="_1540967138" r:id="rId3179"/>
        </w:object>
      </w:r>
      <w:r w:rsidR="00D25725">
        <w:t xml:space="preserve"> in a reactive viscoelastic material is </w:t>
      </w:r>
      <w:r>
        <w:t xml:space="preserve">similarly </w:t>
      </w:r>
      <w:r w:rsidR="00D25725">
        <w:t>given by</w:t>
      </w:r>
    </w:p>
    <w:p w14:paraId="0064A955" w14:textId="1088D9F2" w:rsidR="00D25725" w:rsidRDefault="00D25725" w:rsidP="00362FD7">
      <w:pPr>
        <w:pStyle w:val="MTDisplayEquation"/>
      </w:pPr>
      <w:r>
        <w:tab/>
      </w:r>
      <w:r w:rsidR="00DF221F" w:rsidRPr="00DF221F">
        <w:rPr>
          <w:position w:val="-28"/>
        </w:rPr>
        <w:object w:dxaOrig="2920" w:dyaOrig="560" w14:anchorId="4E0202EB">
          <v:shape id="_x0000_i2594" type="#_x0000_t75" style="width:146.5pt;height:27.5pt" o:ole="">
            <v:imagedata r:id="rId3180" o:title=""/>
          </v:shape>
          <o:OLEObject Type="Embed" ProgID="Equation.DSMT4" ShapeID="_x0000_i2594" DrawAspect="Content" ObjectID="_1540967139" r:id="rId3181"/>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1047" w:name="ZEqnNum467146"/>
      <w:r w:rsidR="00A924E1">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A924E1">
        <w:instrText>.</w:instrText>
      </w:r>
      <w:r w:rsidR="005232C6">
        <w:fldChar w:fldCharType="begin"/>
      </w:r>
      <w:r w:rsidR="005232C6">
        <w:instrText xml:space="preserve"> SEQ MTEqn \c \* Arabic \* MERGEFORMAT </w:instrText>
      </w:r>
      <w:r w:rsidR="005232C6">
        <w:fldChar w:fldCharType="separate"/>
      </w:r>
      <w:r w:rsidR="00843CC3">
        <w:rPr>
          <w:noProof/>
        </w:rPr>
        <w:instrText>91</w:instrText>
      </w:r>
      <w:r w:rsidR="005232C6">
        <w:rPr>
          <w:noProof/>
        </w:rPr>
        <w:fldChar w:fldCharType="end"/>
      </w:r>
      <w:r w:rsidR="00A924E1">
        <w:instrText>)</w:instrText>
      </w:r>
      <w:bookmarkEnd w:id="1047"/>
      <w:r w:rsidR="00A924E1">
        <w:fldChar w:fldCharType="end"/>
      </w:r>
    </w:p>
    <w:p w14:paraId="3DDE9A00" w14:textId="68F25F5A" w:rsidR="00D25725" w:rsidRDefault="00D25725" w:rsidP="008F4FC8">
      <w:r>
        <w:t xml:space="preserve">where </w:t>
      </w:r>
      <w:r w:rsidR="00DF221F" w:rsidRPr="00DF221F">
        <w:rPr>
          <w:position w:val="-6"/>
        </w:rPr>
        <w:object w:dxaOrig="300" w:dyaOrig="320" w14:anchorId="439342B1">
          <v:shape id="_x0000_i2595" type="#_x0000_t75" style="width:15pt;height:16pt" o:ole="">
            <v:imagedata r:id="rId3182" o:title=""/>
          </v:shape>
          <o:OLEObject Type="Embed" ProgID="Equation.DSMT4" ShapeID="_x0000_i2595" DrawAspect="Content" ObjectID="_1540967140" r:id="rId3183"/>
        </w:object>
      </w:r>
      <w:r>
        <w:t xml:space="preserve"> is the stress in the strong bonds and </w:t>
      </w:r>
      <w:r w:rsidR="00DF221F" w:rsidRPr="00DF221F">
        <w:rPr>
          <w:position w:val="-6"/>
        </w:rPr>
        <w:object w:dxaOrig="300" w:dyaOrig="320" w14:anchorId="4F100280">
          <v:shape id="_x0000_i2596" type="#_x0000_t75" style="width:15pt;height:16pt" o:ole="">
            <v:imagedata r:id="rId3184" o:title=""/>
          </v:shape>
          <o:OLEObject Type="Embed" ProgID="Equation.DSMT4" ShapeID="_x0000_i2596" DrawAspect="Content" ObjectID="_1540967141" r:id="rId3185"/>
        </w:object>
      </w:r>
      <w:r>
        <w:t xml:space="preserve"> is the stress in the weak bonds.</w:t>
      </w:r>
      <w:r w:rsidR="008F4FC8">
        <w:t xml:space="preserve">  These stresses are related to the respective strain energy densities of strong and weak bonds according to</w:t>
      </w:r>
    </w:p>
    <w:p w14:paraId="23D0E7FF" w14:textId="6C8760ED" w:rsidR="008F4FC8" w:rsidRDefault="008F4FC8" w:rsidP="00362FD7">
      <w:pPr>
        <w:pStyle w:val="MTDisplayEquation"/>
      </w:pPr>
      <w:r>
        <w:tab/>
      </w:r>
      <w:r w:rsidR="00DF221F" w:rsidRPr="00DF221F">
        <w:rPr>
          <w:position w:val="-24"/>
        </w:rPr>
        <w:object w:dxaOrig="5360" w:dyaOrig="720" w14:anchorId="2D469751">
          <v:shape id="_x0000_i2597" type="#_x0000_t75" style="width:268pt;height:36pt" o:ole="">
            <v:imagedata r:id="rId3186" o:title=""/>
          </v:shape>
          <o:OLEObject Type="Embed" ProgID="Equation.DSMT4" ShapeID="_x0000_i2597" DrawAspect="Content" ObjectID="_1540967142" r:id="rId3187"/>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A924E1">
        <w:instrText>.</w:instrText>
      </w:r>
      <w:r w:rsidR="005232C6">
        <w:fldChar w:fldCharType="begin"/>
      </w:r>
      <w:r w:rsidR="005232C6">
        <w:instrText xml:space="preserve"> SEQ MTEqn \c \* Arabic \* MERGEFORMAT </w:instrText>
      </w:r>
      <w:r w:rsidR="005232C6">
        <w:fldChar w:fldCharType="separate"/>
      </w:r>
      <w:r w:rsidR="00843CC3">
        <w:rPr>
          <w:noProof/>
        </w:rPr>
        <w:instrText>92</w:instrText>
      </w:r>
      <w:r w:rsidR="005232C6">
        <w:rPr>
          <w:noProof/>
        </w:rPr>
        <w:fldChar w:fldCharType="end"/>
      </w:r>
      <w:r w:rsidR="00A924E1">
        <w:instrText>)</w:instrText>
      </w:r>
      <w:r w:rsidR="00A924E1">
        <w:fldChar w:fldCharType="end"/>
      </w:r>
    </w:p>
    <w:p w14:paraId="216DC26C" w14:textId="7EF18C9D" w:rsidR="008F4FC8" w:rsidRDefault="00FC599A" w:rsidP="008F4FC8">
      <w:r>
        <w:t xml:space="preserve">The mass fractions </w:t>
      </w:r>
      <w:r w:rsidR="00DF221F" w:rsidRPr="00DF221F">
        <w:rPr>
          <w:position w:val="-14"/>
        </w:rPr>
        <w:object w:dxaOrig="900" w:dyaOrig="400" w14:anchorId="37E9852D">
          <v:shape id="_x0000_i2598" type="#_x0000_t75" style="width:45pt;height:20pt" o:ole="">
            <v:imagedata r:id="rId3188" o:title=""/>
          </v:shape>
          <o:OLEObject Type="Embed" ProgID="Equation.DSMT4" ShapeID="_x0000_i2598" DrawAspect="Content" ObjectID="_1540967143" r:id="rId3189"/>
        </w:object>
      </w:r>
      <w:r>
        <w:t xml:space="preserve"> are obtained by solving the equation of mass balance for reactive </w:t>
      </w:r>
      <w:r w:rsidR="003D7647">
        <w:t xml:space="preserve">constrained </w:t>
      </w:r>
      <w:r>
        <w:t>mixtures,</w:t>
      </w:r>
    </w:p>
    <w:p w14:paraId="1976AFF7" w14:textId="620017C5" w:rsidR="00FC599A" w:rsidRPr="008F4FC8" w:rsidRDefault="00FC599A" w:rsidP="00362FD7">
      <w:pPr>
        <w:pStyle w:val="MTDisplayEquation"/>
      </w:pPr>
      <w:r>
        <w:tab/>
      </w:r>
      <w:r w:rsidR="00DF221F" w:rsidRPr="00DF221F">
        <w:rPr>
          <w:position w:val="-24"/>
        </w:rPr>
        <w:object w:dxaOrig="1719" w:dyaOrig="660" w14:anchorId="1D3216F4">
          <v:shape id="_x0000_i2599" type="#_x0000_t75" style="width:86pt;height:33pt" o:ole="">
            <v:imagedata r:id="rId3190" o:title=""/>
          </v:shape>
          <o:OLEObject Type="Embed" ProgID="Equation.DSMT4" ShapeID="_x0000_i2599" DrawAspect="Content" ObjectID="_1540967144" r:id="rId3191"/>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A924E1">
        <w:instrText>.</w:instrText>
      </w:r>
      <w:r w:rsidR="005232C6">
        <w:fldChar w:fldCharType="begin"/>
      </w:r>
      <w:r w:rsidR="005232C6">
        <w:instrText xml:space="preserve"> SEQ MTEqn \c \* Arabic \* MERGEFORMAT </w:instrText>
      </w:r>
      <w:r w:rsidR="005232C6">
        <w:fldChar w:fldCharType="separate"/>
      </w:r>
      <w:r w:rsidR="00843CC3">
        <w:rPr>
          <w:noProof/>
        </w:rPr>
        <w:instrText>93</w:instrText>
      </w:r>
      <w:r w:rsidR="005232C6">
        <w:rPr>
          <w:noProof/>
        </w:rPr>
        <w:fldChar w:fldCharType="end"/>
      </w:r>
      <w:r w:rsidR="00A924E1">
        <w:instrText>)</w:instrText>
      </w:r>
      <w:r w:rsidR="00A924E1">
        <w:fldChar w:fldCharType="end"/>
      </w:r>
    </w:p>
    <w:p w14:paraId="66AFF4E2" w14:textId="3835532C" w:rsidR="008F4FC8" w:rsidRDefault="00146ACD" w:rsidP="00E11829">
      <w:r>
        <w:t xml:space="preserve">where the mass fraction supply </w:t>
      </w:r>
      <w:r w:rsidR="00DF221F" w:rsidRPr="00DF221F">
        <w:rPr>
          <w:position w:val="-6"/>
        </w:rPr>
        <w:object w:dxaOrig="320" w:dyaOrig="320" w14:anchorId="52FC382D">
          <v:shape id="_x0000_i2600" type="#_x0000_t75" style="width:16pt;height:16pt" o:ole="">
            <v:imagedata r:id="rId3192" o:title=""/>
          </v:shape>
          <o:OLEObject Type="Embed" ProgID="Equation.DSMT4" ShapeID="_x0000_i2600" DrawAspect="Content" ObjectID="_1540967145" r:id="rId3193"/>
        </w:object>
      </w:r>
      <w:r>
        <w:t xml:space="preserve"> must be specified as a constitutive function of the deformation</w:t>
      </w:r>
      <w:r w:rsidR="00295FC5">
        <w:t xml:space="preserve"> gradient </w:t>
      </w:r>
      <w:r w:rsidR="00DF221F" w:rsidRPr="00025957">
        <w:rPr>
          <w:position w:val="-4"/>
        </w:rPr>
        <w:object w:dxaOrig="220" w:dyaOrig="260" w14:anchorId="13B65269">
          <v:shape id="_x0000_i2601" type="#_x0000_t75" style="width:11pt;height:12.5pt" o:ole="">
            <v:imagedata r:id="rId3194" o:title=""/>
          </v:shape>
          <o:OLEObject Type="Embed" ProgID="Equation.DSMT4" ShapeID="_x0000_i2601" DrawAspect="Content" ObjectID="_1540967146" r:id="rId3195"/>
        </w:object>
      </w:r>
      <w:r w:rsidR="00295FC5">
        <w:t xml:space="preserve"> </w:t>
      </w:r>
      <w:r>
        <w:t xml:space="preserve">and </w:t>
      </w:r>
      <w:r w:rsidR="00295FC5">
        <w:t xml:space="preserve">the </w:t>
      </w:r>
      <w:r>
        <w:t xml:space="preserve">mass fractions </w:t>
      </w:r>
      <w:r w:rsidR="00DF221F" w:rsidRPr="00DF221F">
        <w:rPr>
          <w:position w:val="-6"/>
        </w:rPr>
        <w:object w:dxaOrig="320" w:dyaOrig="320" w14:anchorId="16CB696F">
          <v:shape id="_x0000_i2602" type="#_x0000_t75" style="width:16pt;height:16pt" o:ole="">
            <v:imagedata r:id="rId3196" o:title=""/>
          </v:shape>
          <o:OLEObject Type="Embed" ProgID="Equation.DSMT4" ShapeID="_x0000_i2602" DrawAspect="Content" ObjectID="_1540967147" r:id="rId3197"/>
        </w:object>
      </w:r>
      <w:r>
        <w:t xml:space="preserve"> from all generations.</w:t>
      </w:r>
      <w:r w:rsidR="00E11829">
        <w:t xml:space="preserve">  Since mass must be conserved over all generations, it follows that</w:t>
      </w:r>
    </w:p>
    <w:p w14:paraId="1C4E62DD" w14:textId="50C16C7A" w:rsidR="00E11829" w:rsidRDefault="00E11829" w:rsidP="00362FD7">
      <w:pPr>
        <w:pStyle w:val="MTDisplayEquation"/>
      </w:pPr>
      <w:r>
        <w:tab/>
      </w:r>
      <w:r w:rsidR="00DF221F" w:rsidRPr="00DF221F">
        <w:rPr>
          <w:position w:val="-28"/>
        </w:rPr>
        <w:object w:dxaOrig="2140" w:dyaOrig="540" w14:anchorId="31DF8692">
          <v:shape id="_x0000_i2603" type="#_x0000_t75" style="width:107pt;height:27pt" o:ole="">
            <v:imagedata r:id="rId3198" o:title=""/>
          </v:shape>
          <o:OLEObject Type="Embed" ProgID="Equation.DSMT4" ShapeID="_x0000_i2603" DrawAspect="Content" ObjectID="_1540967148" r:id="rId3199"/>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A924E1">
        <w:instrText>.</w:instrText>
      </w:r>
      <w:r w:rsidR="005232C6">
        <w:fldChar w:fldCharType="begin"/>
      </w:r>
      <w:r w:rsidR="005232C6">
        <w:instrText xml:space="preserve"> SEQ MTEqn \c \* Arabic \* MERGEFORMAT </w:instrText>
      </w:r>
      <w:r w:rsidR="005232C6">
        <w:fldChar w:fldCharType="separate"/>
      </w:r>
      <w:r w:rsidR="00843CC3">
        <w:rPr>
          <w:noProof/>
        </w:rPr>
        <w:instrText>94</w:instrText>
      </w:r>
      <w:r w:rsidR="005232C6">
        <w:rPr>
          <w:noProof/>
        </w:rPr>
        <w:fldChar w:fldCharType="end"/>
      </w:r>
      <w:r w:rsidR="00A924E1">
        <w:instrText>)</w:instrText>
      </w:r>
      <w:r w:rsidR="00A924E1">
        <w:fldChar w:fldCharType="end"/>
      </w:r>
    </w:p>
    <w:p w14:paraId="7255613A" w14:textId="34BB36F3" w:rsidR="00E11829" w:rsidRDefault="00731A28" w:rsidP="00295FC5">
      <w:r>
        <w:t xml:space="preserve">Any number of valid solutions may exist for </w:t>
      </w:r>
      <w:r w:rsidR="00DF221F" w:rsidRPr="00DF221F">
        <w:rPr>
          <w:position w:val="-6"/>
        </w:rPr>
        <w:object w:dxaOrig="320" w:dyaOrig="320" w14:anchorId="5A4C366C">
          <v:shape id="_x0000_i2604" type="#_x0000_t75" style="width:16pt;height:16pt" o:ole="">
            <v:imagedata r:id="rId3200" o:title=""/>
          </v:shape>
          <o:OLEObject Type="Embed" ProgID="Equation.DSMT4" ShapeID="_x0000_i2604" DrawAspect="Content" ObjectID="_1540967149" r:id="rId3201"/>
        </w:object>
      </w:r>
      <w:r>
        <w:t xml:space="preserve">, based on constitutive assumptions for </w:t>
      </w:r>
      <w:r w:rsidR="00DF221F" w:rsidRPr="00DF221F">
        <w:rPr>
          <w:position w:val="-6"/>
        </w:rPr>
        <w:object w:dxaOrig="320" w:dyaOrig="320" w14:anchorId="128D459B">
          <v:shape id="_x0000_i2605" type="#_x0000_t75" style="width:16pt;height:16pt" o:ole="">
            <v:imagedata r:id="rId3202" o:title=""/>
          </v:shape>
          <o:OLEObject Type="Embed" ProgID="Equation.DSMT4" ShapeID="_x0000_i2605" DrawAspect="Content" ObjectID="_1540967150" r:id="rId3203"/>
        </w:object>
      </w:r>
      <w:r>
        <w:t xml:space="preserve">.  For example, for </w:t>
      </w:r>
      <w:r w:rsidR="00DF221F" w:rsidRPr="00DF221F">
        <w:rPr>
          <w:position w:val="-6"/>
        </w:rPr>
        <w:object w:dxaOrig="380" w:dyaOrig="220" w14:anchorId="0587CE3C">
          <v:shape id="_x0000_i2606" type="#_x0000_t75" style="width:18.5pt;height:11pt" o:ole="">
            <v:imagedata r:id="rId3204" o:title=""/>
          </v:shape>
          <o:OLEObject Type="Embed" ProgID="Equation.DSMT4" ShapeID="_x0000_i2606" DrawAspect="Content" ObjectID="_1540967151" r:id="rId3205"/>
        </w:object>
      </w:r>
      <w:r>
        <w:t xml:space="preserve">generation bonds reforming in an unloaded state during the time interval </w:t>
      </w:r>
      <w:r w:rsidR="00DF221F" w:rsidRPr="00DF221F">
        <w:rPr>
          <w:position w:val="-6"/>
        </w:rPr>
        <w:object w:dxaOrig="859" w:dyaOrig="260" w14:anchorId="33E1AB65">
          <v:shape id="_x0000_i2607" type="#_x0000_t75" style="width:42.5pt;height:12.5pt" o:ole="">
            <v:imagedata r:id="rId3206" o:title=""/>
          </v:shape>
          <o:OLEObject Type="Embed" ProgID="Equation.DSMT4" ShapeID="_x0000_i2607" DrawAspect="Content" ObjectID="_1540967152" r:id="rId3207"/>
        </w:object>
      </w:r>
      <w:r>
        <w:t xml:space="preserve">, and subsequently breaking in response to loading at </w:t>
      </w:r>
      <w:r w:rsidR="00DF221F" w:rsidRPr="00DF221F">
        <w:rPr>
          <w:position w:val="-6"/>
        </w:rPr>
        <w:object w:dxaOrig="499" w:dyaOrig="240" w14:anchorId="38A5A6A9">
          <v:shape id="_x0000_i2608" type="#_x0000_t75" style="width:25pt;height:12pt" o:ole="">
            <v:imagedata r:id="rId3208" o:title=""/>
          </v:shape>
          <o:OLEObject Type="Embed" ProgID="Equation.DSMT4" ShapeID="_x0000_i2608" DrawAspect="Content" ObjectID="_1540967153" r:id="rId3209"/>
        </w:object>
      </w:r>
      <w:r>
        <w:t>, Type I bond kinetics provides a solution of the form</w:t>
      </w:r>
    </w:p>
    <w:p w14:paraId="3130B1D1" w14:textId="0D32A000" w:rsidR="00731A28" w:rsidRPr="00295FC5" w:rsidRDefault="00731A28" w:rsidP="00362FD7">
      <w:pPr>
        <w:pStyle w:val="MTDisplayEquation"/>
      </w:pPr>
      <w:r>
        <w:lastRenderedPageBreak/>
        <w:tab/>
      </w:r>
      <w:r w:rsidR="00DF221F" w:rsidRPr="00DF221F">
        <w:rPr>
          <w:position w:val="-58"/>
        </w:rPr>
        <w:object w:dxaOrig="4860" w:dyaOrig="1280" w14:anchorId="6A5A838F">
          <v:shape id="_x0000_i2609" type="#_x0000_t75" style="width:243pt;height:63.5pt" o:ole="">
            <v:imagedata r:id="rId3210" o:title=""/>
          </v:shape>
          <o:OLEObject Type="Embed" ProgID="Equation.DSMT4" ShapeID="_x0000_i2609" DrawAspect="Content" ObjectID="_1540967154" r:id="rId3211"/>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1048" w:name="ZEqnNum286819"/>
      <w:r w:rsidR="00A924E1">
        <w:instrText>(</w:instrText>
      </w:r>
      <w:r w:rsidR="005232C6">
        <w:fldChar w:fldCharType="begin"/>
      </w:r>
      <w:r w:rsidR="005232C6">
        <w:instrText xml:space="preserve"> SEQ MTSec \c \*</w:instrText>
      </w:r>
      <w:r w:rsidR="005232C6">
        <w:instrText xml:space="preserve"> Arabic \* MERGEFORMAT </w:instrText>
      </w:r>
      <w:r w:rsidR="005232C6">
        <w:fldChar w:fldCharType="separate"/>
      </w:r>
      <w:r w:rsidR="00843CC3">
        <w:rPr>
          <w:noProof/>
        </w:rPr>
        <w:instrText>5</w:instrText>
      </w:r>
      <w:r w:rsidR="005232C6">
        <w:rPr>
          <w:noProof/>
        </w:rPr>
        <w:fldChar w:fldCharType="end"/>
      </w:r>
      <w:r w:rsidR="00A924E1">
        <w:instrText>.</w:instrText>
      </w:r>
      <w:r w:rsidR="005232C6">
        <w:fldChar w:fldCharType="begin"/>
      </w:r>
      <w:r w:rsidR="005232C6">
        <w:instrText xml:space="preserve"> SEQ MTEqn \c \* Arabic \* MERGEFORMAT </w:instrText>
      </w:r>
      <w:r w:rsidR="005232C6">
        <w:fldChar w:fldCharType="separate"/>
      </w:r>
      <w:r w:rsidR="00843CC3">
        <w:rPr>
          <w:noProof/>
        </w:rPr>
        <w:instrText>95</w:instrText>
      </w:r>
      <w:r w:rsidR="005232C6">
        <w:rPr>
          <w:noProof/>
        </w:rPr>
        <w:fldChar w:fldCharType="end"/>
      </w:r>
      <w:r w:rsidR="00A924E1">
        <w:instrText>)</w:instrText>
      </w:r>
      <w:bookmarkEnd w:id="1048"/>
      <w:r w:rsidR="00A924E1">
        <w:fldChar w:fldCharType="end"/>
      </w:r>
    </w:p>
    <w:p w14:paraId="17F4654B" w14:textId="19EBFC80" w:rsidR="00731A28" w:rsidRDefault="00731A28" w:rsidP="00731A28">
      <w:r>
        <w:t>where</w:t>
      </w:r>
    </w:p>
    <w:p w14:paraId="0D428282" w14:textId="0AB88616" w:rsidR="00731A28" w:rsidRDefault="00731A28" w:rsidP="00362FD7">
      <w:pPr>
        <w:pStyle w:val="MTDisplayEquation"/>
      </w:pPr>
      <w:r>
        <w:tab/>
      </w:r>
      <w:r w:rsidR="00DF221F" w:rsidRPr="00DF221F">
        <w:rPr>
          <w:position w:val="-30"/>
        </w:rPr>
        <w:object w:dxaOrig="2540" w:dyaOrig="560" w14:anchorId="3ACD3057">
          <v:shape id="_x0000_i2610" type="#_x0000_t75" style="width:126.5pt;height:27.5pt" o:ole="">
            <v:imagedata r:id="rId3212" o:title=""/>
          </v:shape>
          <o:OLEObject Type="Embed" ProgID="Equation.DSMT4" ShapeID="_x0000_i2610" DrawAspect="Content" ObjectID="_1540967155" r:id="rId3213"/>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bookmarkStart w:id="1049" w:name="ZEqnNum824346"/>
      <w:r w:rsidR="00A924E1">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A924E1">
        <w:instrText>.</w:instrText>
      </w:r>
      <w:r w:rsidR="005232C6">
        <w:fldChar w:fldCharType="begin"/>
      </w:r>
      <w:r w:rsidR="005232C6">
        <w:instrText xml:space="preserve"> SEQ MTEqn \c \* Arabic \* MERGEFORMAT </w:instrText>
      </w:r>
      <w:r w:rsidR="005232C6">
        <w:fldChar w:fldCharType="separate"/>
      </w:r>
      <w:r w:rsidR="00843CC3">
        <w:rPr>
          <w:noProof/>
        </w:rPr>
        <w:instrText>96</w:instrText>
      </w:r>
      <w:r w:rsidR="005232C6">
        <w:rPr>
          <w:noProof/>
        </w:rPr>
        <w:fldChar w:fldCharType="end"/>
      </w:r>
      <w:r w:rsidR="00A924E1">
        <w:instrText>)</w:instrText>
      </w:r>
      <w:bookmarkEnd w:id="1049"/>
      <w:r w:rsidR="00A924E1">
        <w:fldChar w:fldCharType="end"/>
      </w:r>
    </w:p>
    <w:p w14:paraId="63428008" w14:textId="0EEA2F48" w:rsidR="00731A28" w:rsidRDefault="00731A28" w:rsidP="00362FD7">
      <w:r>
        <w:t xml:space="preserve">and </w:t>
      </w:r>
      <w:r w:rsidR="00DF221F" w:rsidRPr="00DF221F">
        <w:rPr>
          <w:position w:val="-16"/>
        </w:rPr>
        <w:object w:dxaOrig="1780" w:dyaOrig="440" w14:anchorId="3BBBB6F5">
          <v:shape id="_x0000_i2611" type="#_x0000_t75" style="width:89.5pt;height:22pt" o:ole="">
            <v:imagedata r:id="rId3214" o:title=""/>
          </v:shape>
          <o:OLEObject Type="Embed" ProgID="Equation.DSMT4" ShapeID="_x0000_i2611" DrawAspect="Content" ObjectID="_1540967156" r:id="rId3215"/>
        </w:object>
      </w:r>
      <w:r>
        <w:t xml:space="preserve"> is a </w:t>
      </w:r>
      <w:r w:rsidR="00541E56">
        <w:t xml:space="preserve">reduced relaxation function which may assume any number of valid forms.  (A reduced relaxation function </w:t>
      </w:r>
      <w:r w:rsidR="00DF221F" w:rsidRPr="00DF221F">
        <w:rPr>
          <w:position w:val="-14"/>
        </w:rPr>
        <w:object w:dxaOrig="520" w:dyaOrig="400" w14:anchorId="3230F661">
          <v:shape id="_x0000_i2612" type="#_x0000_t75" style="width:26pt;height:20pt" o:ole="">
            <v:imagedata r:id="rId3216" o:title=""/>
          </v:shape>
          <o:OLEObject Type="Embed" ProgID="Equation.DSMT4" ShapeID="_x0000_i2612" DrawAspect="Content" ObjectID="_1540967157" r:id="rId3217"/>
        </w:object>
      </w:r>
      <w:r w:rsidR="00541E56">
        <w:t xml:space="preserve"> satisfies </w:t>
      </w:r>
      <w:r w:rsidR="00DF221F" w:rsidRPr="00DF221F">
        <w:rPr>
          <w:position w:val="-14"/>
        </w:rPr>
        <w:object w:dxaOrig="859" w:dyaOrig="400" w14:anchorId="1D06EBA3">
          <v:shape id="_x0000_i2613" type="#_x0000_t75" style="width:42.5pt;height:20pt" o:ole="">
            <v:imagedata r:id="rId3218" o:title=""/>
          </v:shape>
          <o:OLEObject Type="Embed" ProgID="Equation.DSMT4" ShapeID="_x0000_i2613" DrawAspect="Content" ObjectID="_1540967158" r:id="rId3219"/>
        </w:object>
      </w:r>
      <w:r w:rsidR="00541E56">
        <w:t xml:space="preserve"> and </w:t>
      </w:r>
      <w:r w:rsidR="00DF221F" w:rsidRPr="00DF221F">
        <w:rPr>
          <w:position w:val="-14"/>
        </w:rPr>
        <w:object w:dxaOrig="1380" w:dyaOrig="400" w14:anchorId="00A068C8">
          <v:shape id="_x0000_i2614" type="#_x0000_t75" style="width:69pt;height:20pt" o:ole="">
            <v:imagedata r:id="rId3220" o:title=""/>
          </v:shape>
          <o:OLEObject Type="Embed" ProgID="Equation.DSMT4" ShapeID="_x0000_i2614" DrawAspect="Content" ObjectID="_1540967159" r:id="rId3221"/>
        </w:object>
      </w:r>
      <w:r w:rsidR="003D7647">
        <w:t xml:space="preserve">, and decreases monotonically with </w:t>
      </w:r>
      <w:r w:rsidR="00DF221F" w:rsidRPr="00DF221F">
        <w:rPr>
          <w:position w:val="-6"/>
        </w:rPr>
        <w:object w:dxaOrig="139" w:dyaOrig="240" w14:anchorId="1AC764D9">
          <v:shape id="_x0000_i2615" type="#_x0000_t75" style="width:6.5pt;height:12pt" o:ole="">
            <v:imagedata r:id="rId3222" o:title=""/>
          </v:shape>
          <o:OLEObject Type="Embed" ProgID="Equation.DSMT4" ShapeID="_x0000_i2615" DrawAspect="Content" ObjectID="_1540967160" r:id="rId3223"/>
        </w:object>
      </w:r>
      <w:r w:rsidR="00541E56">
        <w:t xml:space="preserve">.) In particular, </w:t>
      </w:r>
      <w:r w:rsidR="00DF221F" w:rsidRPr="00DF221F">
        <w:rPr>
          <w:position w:val="-10"/>
        </w:rPr>
        <w:object w:dxaOrig="220" w:dyaOrig="260" w14:anchorId="5A3B8145">
          <v:shape id="_x0000_i2616" type="#_x0000_t75" style="width:11pt;height:12.5pt" o:ole="">
            <v:imagedata r:id="rId3224" o:title=""/>
          </v:shape>
          <o:OLEObject Type="Embed" ProgID="Equation.DSMT4" ShapeID="_x0000_i2616" DrawAspect="Content" ObjectID="_1540967161" r:id="rId3225"/>
        </w:object>
      </w:r>
      <w:r w:rsidR="00541E56">
        <w:t xml:space="preserve"> may depend on the strain at time </w:t>
      </w:r>
      <w:r w:rsidR="00DF221F" w:rsidRPr="00DF221F">
        <w:rPr>
          <w:position w:val="-6"/>
        </w:rPr>
        <w:object w:dxaOrig="180" w:dyaOrig="220" w14:anchorId="1433DE03">
          <v:shape id="_x0000_i2617" type="#_x0000_t75" style="width:9pt;height:11pt" o:ole="">
            <v:imagedata r:id="rId3226" o:title=""/>
          </v:shape>
          <o:OLEObject Type="Embed" ProgID="Equation.DSMT4" ShapeID="_x0000_i2617" DrawAspect="Content" ObjectID="_1540967162" r:id="rId3227"/>
        </w:object>
      </w:r>
      <w:r w:rsidR="00541E56">
        <w:t xml:space="preserve"> relative to the reference configuration of the </w:t>
      </w:r>
      <w:r w:rsidR="00DF221F" w:rsidRPr="00DF221F">
        <w:rPr>
          <w:position w:val="-6"/>
        </w:rPr>
        <w:object w:dxaOrig="380" w:dyaOrig="220" w14:anchorId="4A2B2C6E">
          <v:shape id="_x0000_i2618" type="#_x0000_t75" style="width:18.5pt;height:11pt" o:ole="">
            <v:imagedata r:id="rId3228" o:title=""/>
          </v:shape>
          <o:OLEObject Type="Embed" ProgID="Equation.DSMT4" ShapeID="_x0000_i2618" DrawAspect="Content" ObjectID="_1540967163" r:id="rId3229"/>
        </w:object>
      </w:r>
      <w:r w:rsidR="00541E56">
        <w:t xml:space="preserve">generation.  In the recursive expression of </w:t>
      </w:r>
      <w:r w:rsidR="002720BF">
        <w:fldChar w:fldCharType="begin"/>
      </w:r>
      <w:r w:rsidR="002720BF">
        <w:instrText xml:space="preserve"> GOTOBUTTON ZEqnNum286819  \* MERGEFORMAT </w:instrText>
      </w:r>
      <w:r w:rsidR="005232C6">
        <w:fldChar w:fldCharType="begin"/>
      </w:r>
      <w:r w:rsidR="005232C6">
        <w:instrText xml:space="preserve"> REF ZEqnNum286819 \* Charformat \! \* MERGEFORMAT </w:instrText>
      </w:r>
      <w:r w:rsidR="005232C6">
        <w:fldChar w:fldCharType="separate"/>
      </w:r>
      <w:r w:rsidR="00843CC3">
        <w:instrText>(5.95)</w:instrText>
      </w:r>
      <w:r w:rsidR="005232C6">
        <w:fldChar w:fldCharType="end"/>
      </w:r>
      <w:r w:rsidR="002720BF">
        <w:fldChar w:fldCharType="end"/>
      </w:r>
      <w:r w:rsidR="00541E56">
        <w:t xml:space="preserve">, the earliest generation </w:t>
      </w:r>
      <w:r w:rsidR="00DF221F" w:rsidRPr="00DF221F">
        <w:rPr>
          <w:position w:val="-6"/>
        </w:rPr>
        <w:object w:dxaOrig="740" w:dyaOrig="220" w14:anchorId="6C2D4C67">
          <v:shape id="_x0000_i2619" type="#_x0000_t75" style="width:37pt;height:11pt" o:ole="">
            <v:imagedata r:id="rId3230" o:title=""/>
          </v:shape>
          <o:OLEObject Type="Embed" ProgID="Equation.DSMT4" ShapeID="_x0000_i2619" DrawAspect="Content" ObjectID="_1540967164" r:id="rId3231"/>
        </w:object>
      </w:r>
      <w:r w:rsidR="00541E56">
        <w:t xml:space="preserve">, which is initially at rest, produces </w:t>
      </w:r>
      <w:r w:rsidR="00DF221F" w:rsidRPr="00DF221F">
        <w:rPr>
          <w:position w:val="-14"/>
        </w:rPr>
        <w:object w:dxaOrig="940" w:dyaOrig="400" w14:anchorId="4B493EC2">
          <v:shape id="_x0000_i2620" type="#_x0000_t75" style="width:47pt;height:20pt" o:ole="">
            <v:imagedata r:id="rId3232" o:title=""/>
          </v:shape>
          <o:OLEObject Type="Embed" ProgID="Equation.DSMT4" ShapeID="_x0000_i2620" DrawAspect="Content" ObjectID="_1540967165" r:id="rId3233"/>
        </w:object>
      </w:r>
      <w:r w:rsidR="00541E56">
        <w:t xml:space="preserve"> for </w:t>
      </w:r>
      <w:r w:rsidR="00DF221F" w:rsidRPr="00DF221F">
        <w:rPr>
          <w:position w:val="-6"/>
        </w:rPr>
        <w:object w:dxaOrig="499" w:dyaOrig="240" w14:anchorId="766FC9F8">
          <v:shape id="_x0000_i2621" type="#_x0000_t75" style="width:25pt;height:12pt" o:ole="">
            <v:imagedata r:id="rId3234" o:title=""/>
          </v:shape>
          <o:OLEObject Type="Embed" ProgID="Equation.DSMT4" ShapeID="_x0000_i2621" DrawAspect="Content" ObjectID="_1540967166" r:id="rId3235"/>
        </w:object>
      </w:r>
      <w:r w:rsidR="00541E56">
        <w:t xml:space="preserve"> and </w:t>
      </w:r>
      <w:r w:rsidR="00DF221F" w:rsidRPr="00DF221F">
        <w:rPr>
          <w:position w:val="-16"/>
        </w:rPr>
        <w:object w:dxaOrig="2580" w:dyaOrig="440" w14:anchorId="3E42E074">
          <v:shape id="_x0000_i2622" type="#_x0000_t75" style="width:129pt;height:22pt" o:ole="">
            <v:imagedata r:id="rId3236" o:title=""/>
          </v:shape>
          <o:OLEObject Type="Embed" ProgID="Equation.DSMT4" ShapeID="_x0000_i2622" DrawAspect="Content" ObjectID="_1540967167" r:id="rId3237"/>
        </w:object>
      </w:r>
      <w:r w:rsidR="00541E56">
        <w:t xml:space="preserve"> for </w:t>
      </w:r>
      <w:r w:rsidR="00DF221F" w:rsidRPr="00DF221F">
        <w:rPr>
          <w:position w:val="-6"/>
        </w:rPr>
        <w:object w:dxaOrig="499" w:dyaOrig="260" w14:anchorId="74177599">
          <v:shape id="_x0000_i2623" type="#_x0000_t75" style="width:25pt;height:12.5pt" o:ole="">
            <v:imagedata r:id="rId3238" o:title=""/>
          </v:shape>
          <o:OLEObject Type="Embed" ProgID="Equation.DSMT4" ShapeID="_x0000_i2623" DrawAspect="Content" ObjectID="_1540967168" r:id="rId3239"/>
        </w:object>
      </w:r>
      <w:r w:rsidR="00541E56">
        <w:t xml:space="preserve">; this latter expression seeds the recursion for subsequent generations.  Therefore, providing a functional form for </w:t>
      </w:r>
      <w:r w:rsidR="00DF221F" w:rsidRPr="00DF221F">
        <w:rPr>
          <w:position w:val="-10"/>
        </w:rPr>
        <w:object w:dxaOrig="220" w:dyaOrig="260" w14:anchorId="7491BEBC">
          <v:shape id="_x0000_i2624" type="#_x0000_t75" style="width:11pt;height:12.5pt" o:ole="">
            <v:imagedata r:id="rId3240" o:title=""/>
          </v:shape>
          <o:OLEObject Type="Embed" ProgID="Equation.DSMT4" ShapeID="_x0000_i2624" DrawAspect="Content" ObjectID="_1540967169" r:id="rId3241"/>
        </w:object>
      </w:r>
      <w:r w:rsidR="00541E56">
        <w:t xml:space="preserve"> suffices to produce the solution for all bond generations </w:t>
      </w:r>
      <w:r w:rsidR="00DF221F" w:rsidRPr="00DF221F">
        <w:rPr>
          <w:position w:val="-6"/>
        </w:rPr>
        <w:object w:dxaOrig="200" w:dyaOrig="220" w14:anchorId="7B32A630">
          <v:shape id="_x0000_i2625" type="#_x0000_t75" style="width:10pt;height:11pt" o:ole="">
            <v:imagedata r:id="rId3242" o:title=""/>
          </v:shape>
          <o:OLEObject Type="Embed" ProgID="Equation.DSMT4" ShapeID="_x0000_i2625" DrawAspect="Content" ObjectID="_1540967170" r:id="rId3243"/>
        </w:object>
      </w:r>
      <w:r w:rsidR="00541E56">
        <w:t>.</w:t>
      </w:r>
    </w:p>
    <w:p w14:paraId="59CAC2A8" w14:textId="56CE0F7E" w:rsidR="0034223B" w:rsidRDefault="0034223B" w:rsidP="00731A28">
      <w:r>
        <w:tab/>
        <w:t>For Type II bond kinetics, the solution for the mass fractions is given by</w:t>
      </w:r>
    </w:p>
    <w:p w14:paraId="3A354AB6" w14:textId="1BF7E5C4" w:rsidR="0034223B" w:rsidRPr="00731A28" w:rsidRDefault="0034223B" w:rsidP="00362FD7">
      <w:pPr>
        <w:pStyle w:val="MTDisplayEquation"/>
      </w:pPr>
      <w:r>
        <w:tab/>
      </w:r>
      <w:r w:rsidR="00DF221F" w:rsidRPr="00DF221F">
        <w:rPr>
          <w:position w:val="-52"/>
        </w:rPr>
        <w:object w:dxaOrig="3739" w:dyaOrig="1160" w14:anchorId="7E2CEE5E">
          <v:shape id="_x0000_i2626" type="#_x0000_t75" style="width:186.5pt;height:58pt" o:ole="">
            <v:imagedata r:id="rId3244" o:title=""/>
          </v:shape>
          <o:OLEObject Type="Embed" ProgID="Equation.DSMT4" ShapeID="_x0000_i2626" DrawAspect="Content" ObjectID="_1540967171" r:id="rId3245"/>
        </w:object>
      </w:r>
      <w:r>
        <w:t xml:space="preserve"> </w:t>
      </w:r>
      <w:r>
        <w:tab/>
      </w:r>
      <w:r w:rsidR="00A924E1">
        <w:fldChar w:fldCharType="begin"/>
      </w:r>
      <w:r w:rsidR="00A924E1">
        <w:instrText xml:space="preserve"> MACROBUTTON MTPlaceRef \* MERGEFORMAT </w:instrText>
      </w:r>
      <w:r w:rsidR="0050564A">
        <w:fldChar w:fldCharType="begin"/>
      </w:r>
      <w:r w:rsidR="0050564A">
        <w:instrText xml:space="preserve"> SEQ MTEqn \h \* MERGEFORMAT </w:instrText>
      </w:r>
      <w:r w:rsidR="0050564A">
        <w:fldChar w:fldCharType="end"/>
      </w:r>
      <w:r w:rsidR="00A924E1">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A924E1">
        <w:instrText>.</w:instrText>
      </w:r>
      <w:r w:rsidR="005232C6">
        <w:fldChar w:fldCharType="begin"/>
      </w:r>
      <w:r w:rsidR="005232C6">
        <w:instrText xml:space="preserve"> SEQ MTEqn \c \* Arabic \* MERGEFORMAT </w:instrText>
      </w:r>
      <w:r w:rsidR="005232C6">
        <w:fldChar w:fldCharType="separate"/>
      </w:r>
      <w:r w:rsidR="00843CC3">
        <w:rPr>
          <w:noProof/>
        </w:rPr>
        <w:instrText>97</w:instrText>
      </w:r>
      <w:r w:rsidR="005232C6">
        <w:rPr>
          <w:noProof/>
        </w:rPr>
        <w:fldChar w:fldCharType="end"/>
      </w:r>
      <w:r w:rsidR="00A924E1">
        <w:instrText>)</w:instrText>
      </w:r>
      <w:r w:rsidR="00A924E1">
        <w:fldChar w:fldCharType="end"/>
      </w:r>
    </w:p>
    <w:p w14:paraId="1F366B06" w14:textId="669095E4" w:rsidR="0034223B" w:rsidRDefault="0068098A" w:rsidP="00362FD7">
      <w:r>
        <w:t>For this type of bond kinetics</w:t>
      </w:r>
      <w:r w:rsidR="0034223B">
        <w:t xml:space="preserve">, the reduced relaxation function </w:t>
      </w:r>
      <w:r w:rsidR="00DF221F" w:rsidRPr="00DF221F">
        <w:rPr>
          <w:position w:val="-10"/>
        </w:rPr>
        <w:object w:dxaOrig="220" w:dyaOrig="260" w14:anchorId="02CE1D93">
          <v:shape id="_x0000_i2627" type="#_x0000_t75" style="width:11pt;height:12.5pt" o:ole="">
            <v:imagedata r:id="rId3246" o:title=""/>
          </v:shape>
          <o:OLEObject Type="Embed" ProgID="Equation.DSMT4" ShapeID="_x0000_i2627" DrawAspect="Content" ObjectID="_1540967172" r:id="rId3247"/>
        </w:object>
      </w:r>
      <w:r w:rsidR="0034223B">
        <w:t xml:space="preserve"> cannot depend on the </w:t>
      </w:r>
      <w:r w:rsidR="00551DDA">
        <w:t xml:space="preserve">magnitude of the </w:t>
      </w:r>
      <w:r w:rsidR="0034223B">
        <w:t xml:space="preserve">strain, </w:t>
      </w:r>
      <w:r>
        <w:t xml:space="preserve">because strain-dependence might violate the constraint </w:t>
      </w:r>
      <w:r w:rsidR="00DF221F" w:rsidRPr="00DF221F">
        <w:rPr>
          <w:position w:val="-6"/>
        </w:rPr>
        <w:object w:dxaOrig="999" w:dyaOrig="320" w14:anchorId="5027E8B2">
          <v:shape id="_x0000_i2628" type="#_x0000_t75" style="width:50pt;height:16pt" o:ole="">
            <v:imagedata r:id="rId3248" o:title=""/>
          </v:shape>
          <o:OLEObject Type="Embed" ProgID="Equation.DSMT4" ShapeID="_x0000_i2628" DrawAspect="Content" ObjectID="_1540967173" r:id="rId3249"/>
        </w:object>
      </w:r>
      <w:r>
        <w:t>.</w:t>
      </w:r>
    </w:p>
    <w:p w14:paraId="60A5501A" w14:textId="1989F6DC" w:rsidR="00551DDA" w:rsidRDefault="00551DDA" w:rsidP="00362FD7">
      <w:r>
        <w:tab/>
        <w:t>For all bond kinetics, it is also possible to constrain the occurrence of the breaking-and-reforming reaction to specific forms of the strain.  For example, the reaction may be allowed to proceed only in the case of dilatational strain, or only in the case of distortional strain.</w:t>
      </w:r>
    </w:p>
    <w:p w14:paraId="383DDD93" w14:textId="17568E48" w:rsidR="002046D9" w:rsidRPr="0034223B" w:rsidRDefault="002046D9" w:rsidP="00362FD7">
      <w:r>
        <w:tab/>
        <w:t xml:space="preserve">The </w:t>
      </w:r>
      <w:r w:rsidR="00C37C54">
        <w:t>finite element</w:t>
      </w:r>
      <w:r>
        <w:t xml:space="preserve"> implementation of reactive viscoelasticity </w:t>
      </w:r>
      <w:r w:rsidR="00C37C54">
        <w:t xml:space="preserve">stores the </w:t>
      </w:r>
      <w:r w:rsidR="007E656F">
        <w:t xml:space="preserve">value of </w:t>
      </w:r>
      <w:r w:rsidR="00DF221F" w:rsidRPr="00DF221F">
        <w:rPr>
          <w:position w:val="-14"/>
        </w:rPr>
        <w:object w:dxaOrig="999" w:dyaOrig="400" w14:anchorId="4AB4A9A6">
          <v:shape id="_x0000_i2629" type="#_x0000_t75" style="width:50pt;height:20pt" o:ole="">
            <v:imagedata r:id="rId3250" o:title=""/>
          </v:shape>
          <o:OLEObject Type="Embed" ProgID="Equation.DSMT4" ShapeID="_x0000_i2629" DrawAspect="Content" ObjectID="_1540967174" r:id="rId3251"/>
        </w:object>
      </w:r>
      <w:r w:rsidR="007E656F">
        <w:t xml:space="preserve"> every time that a </w:t>
      </w:r>
      <w:r w:rsidR="00531BEB">
        <w:t>bond-breaking deformation is detected</w:t>
      </w:r>
      <w:r w:rsidR="00DB47BB">
        <w:t xml:space="preserve">; this value can be used to evaluate </w:t>
      </w:r>
      <w:r w:rsidR="00DF221F" w:rsidRPr="00DF221F">
        <w:rPr>
          <w:position w:val="-14"/>
        </w:rPr>
        <w:object w:dxaOrig="880" w:dyaOrig="400" w14:anchorId="0C34412A">
          <v:shape id="_x0000_i2630" type="#_x0000_t75" style="width:44.5pt;height:20pt" o:ole="">
            <v:imagedata r:id="rId3252" o:title=""/>
          </v:shape>
          <o:OLEObject Type="Embed" ProgID="Equation.DSMT4" ShapeID="_x0000_i2630" DrawAspect="Content" ObjectID="_1540967175" r:id="rId3253"/>
        </w:object>
      </w:r>
      <w:r w:rsidR="00DB47BB">
        <w:t xml:space="preserve"> </w:t>
      </w:r>
      <w:r w:rsidR="00C334FD">
        <w:t xml:space="preserve">using </w:t>
      </w:r>
      <w:r w:rsidR="002720BF">
        <w:fldChar w:fldCharType="begin"/>
      </w:r>
      <w:r w:rsidR="002720BF">
        <w:instrText xml:space="preserve"> GOTOBUTTON ZEqnNum360094  \* MERGEFORMAT </w:instrText>
      </w:r>
      <w:r w:rsidR="005232C6">
        <w:fldChar w:fldCharType="begin"/>
      </w:r>
      <w:r w:rsidR="005232C6">
        <w:instrText xml:space="preserve"> REF ZEqnNum360094 \* Charformat \! \* MERGEFORMAT </w:instrText>
      </w:r>
      <w:r w:rsidR="005232C6">
        <w:fldChar w:fldCharType="separate"/>
      </w:r>
      <w:r w:rsidR="00843CC3">
        <w:instrText>(5.89)</w:instrText>
      </w:r>
      <w:r w:rsidR="005232C6">
        <w:fldChar w:fldCharType="end"/>
      </w:r>
      <w:r w:rsidR="002720BF">
        <w:fldChar w:fldCharType="end"/>
      </w:r>
      <w:r w:rsidR="00531BEB">
        <w:t xml:space="preserve">.  It also stores </w:t>
      </w:r>
      <w:r w:rsidR="00DF221F" w:rsidRPr="00DF221F">
        <w:rPr>
          <w:position w:val="-14"/>
        </w:rPr>
        <w:object w:dxaOrig="2040" w:dyaOrig="400" w14:anchorId="4B179C9B">
          <v:shape id="_x0000_i2631" type="#_x0000_t75" style="width:102pt;height:20pt" o:ole="">
            <v:imagedata r:id="rId3254" o:title=""/>
          </v:shape>
          <o:OLEObject Type="Embed" ProgID="Equation.DSMT4" ShapeID="_x0000_i2631" DrawAspect="Content" ObjectID="_1540967176" r:id="rId3255"/>
        </w:object>
      </w:r>
      <w:r w:rsidR="003D7647">
        <w:t xml:space="preserve">, where </w:t>
      </w:r>
      <w:r w:rsidR="00DF221F" w:rsidRPr="00DF221F">
        <w:rPr>
          <w:position w:val="-6"/>
        </w:rPr>
        <w:object w:dxaOrig="180" w:dyaOrig="220" w14:anchorId="2F43C06F">
          <v:shape id="_x0000_i2632" type="#_x0000_t75" style="width:9pt;height:11pt" o:ole="">
            <v:imagedata r:id="rId3256" o:title=""/>
          </v:shape>
          <o:OLEObject Type="Embed" ProgID="Equation.DSMT4" ShapeID="_x0000_i2632" DrawAspect="Content" ObjectID="_1540967177" r:id="rId3257"/>
        </w:object>
      </w:r>
      <w:r w:rsidR="003D7647">
        <w:t xml:space="preserve"> is the time step immediately following </w:t>
      </w:r>
      <w:r w:rsidR="00DF221F" w:rsidRPr="00DF221F">
        <w:rPr>
          <w:position w:val="-6"/>
        </w:rPr>
        <w:object w:dxaOrig="200" w:dyaOrig="220" w14:anchorId="543CB22B">
          <v:shape id="_x0000_i2633" type="#_x0000_t75" style="width:10pt;height:11pt" o:ole="">
            <v:imagedata r:id="rId3258" o:title=""/>
          </v:shape>
          <o:OLEObject Type="Embed" ProgID="Equation.DSMT4" ShapeID="_x0000_i2633" DrawAspect="Content" ObjectID="_1540967178" r:id="rId3259"/>
        </w:object>
      </w:r>
      <w:r w:rsidR="003D7647">
        <w:t xml:space="preserve">, </w:t>
      </w:r>
      <w:r w:rsidR="00DB47BB">
        <w:t xml:space="preserve">which is then used for evaluating </w:t>
      </w:r>
      <w:r w:rsidR="00DF221F" w:rsidRPr="00DF221F">
        <w:rPr>
          <w:position w:val="-6"/>
        </w:rPr>
        <w:object w:dxaOrig="320" w:dyaOrig="320" w14:anchorId="0831C6CE">
          <v:shape id="_x0000_i2634" type="#_x0000_t75" style="width:16pt;height:16pt" o:ole="">
            <v:imagedata r:id="rId3260" o:title=""/>
          </v:shape>
          <o:OLEObject Type="Embed" ProgID="Equation.DSMT4" ShapeID="_x0000_i2634" DrawAspect="Content" ObjectID="_1540967179" r:id="rId3261"/>
        </w:object>
      </w:r>
      <w:r w:rsidR="00DB47BB">
        <w:t xml:space="preserve"> for subsequent time steps </w:t>
      </w:r>
      <w:r w:rsidR="00DF221F" w:rsidRPr="00DF221F">
        <w:rPr>
          <w:position w:val="-6"/>
        </w:rPr>
        <w:object w:dxaOrig="499" w:dyaOrig="240" w14:anchorId="7A0C43EC">
          <v:shape id="_x0000_i2635" type="#_x0000_t75" style="width:25pt;height:12pt" o:ole="">
            <v:imagedata r:id="rId3262" o:title=""/>
          </v:shape>
          <o:OLEObject Type="Embed" ProgID="Equation.DSMT4" ShapeID="_x0000_i2635" DrawAspect="Content" ObjectID="_1540967180" r:id="rId3263"/>
        </w:object>
      </w:r>
      <w:r w:rsidR="00DB47BB">
        <w:t xml:space="preserve"> when using Type I bond kinetics, </w:t>
      </w:r>
      <w:r w:rsidR="003D7647">
        <w:t>using the expression</w:t>
      </w:r>
      <w:r w:rsidR="00DB47BB">
        <w:t>s</w:t>
      </w:r>
      <w:r>
        <w:t xml:space="preserve"> of </w:t>
      </w:r>
      <w:r w:rsidR="002720BF">
        <w:fldChar w:fldCharType="begin"/>
      </w:r>
      <w:r w:rsidR="002720BF">
        <w:instrText xml:space="preserve"> GOTOBUTTON ZEqnNum286819  \* MERGEFORMAT </w:instrText>
      </w:r>
      <w:r w:rsidR="005232C6">
        <w:fldChar w:fldCharType="begin"/>
      </w:r>
      <w:r w:rsidR="005232C6">
        <w:instrText xml:space="preserve"> REF ZEqnNum286819 \* Charformat \! \* MERGEFORMAT </w:instrText>
      </w:r>
      <w:r w:rsidR="005232C6">
        <w:fldChar w:fldCharType="separate"/>
      </w:r>
      <w:r w:rsidR="00843CC3">
        <w:instrText>(5.95)</w:instrText>
      </w:r>
      <w:r w:rsidR="005232C6">
        <w:fldChar w:fldCharType="end"/>
      </w:r>
      <w:r w:rsidR="002720BF">
        <w:fldChar w:fldCharType="end"/>
      </w:r>
      <w:r>
        <w:t xml:space="preserve"> </w:t>
      </w:r>
      <w:r w:rsidR="00DB47BB">
        <w:t>and</w:t>
      </w:r>
      <w:r w:rsidR="003D7647">
        <w:t xml:space="preserve"> </w:t>
      </w:r>
      <w:r w:rsidR="002720BF">
        <w:fldChar w:fldCharType="begin"/>
      </w:r>
      <w:r w:rsidR="002720BF">
        <w:instrText xml:space="preserve"> GOTOBUTTON ZEqnNum824346  \* MERGEFORMAT </w:instrText>
      </w:r>
      <w:r w:rsidR="005232C6">
        <w:fldChar w:fldCharType="begin"/>
      </w:r>
      <w:r w:rsidR="005232C6">
        <w:instrText xml:space="preserve"> REF ZEqnNum824346 \* Charformat \! \* MERGEFORMAT </w:instrText>
      </w:r>
      <w:r w:rsidR="005232C6">
        <w:fldChar w:fldCharType="separate"/>
      </w:r>
      <w:r w:rsidR="00843CC3">
        <w:instrText>(5.96)</w:instrText>
      </w:r>
      <w:r w:rsidR="005232C6">
        <w:fldChar w:fldCharType="end"/>
      </w:r>
      <w:r w:rsidR="002720BF">
        <w:fldChar w:fldCharType="end"/>
      </w:r>
      <w:r w:rsidR="00DB47BB">
        <w:t xml:space="preserve">.  </w:t>
      </w:r>
      <w:r w:rsidR="00C334FD">
        <w:t xml:space="preserve">These measures are then used to evaluate the stress from </w:t>
      </w:r>
      <w:r w:rsidR="002720BF">
        <w:fldChar w:fldCharType="begin"/>
      </w:r>
      <w:r w:rsidR="002720BF">
        <w:instrText xml:space="preserve"> GOTOBUTTON ZEqnNum467146  \* MERGEFORMAT </w:instrText>
      </w:r>
      <w:r w:rsidR="005232C6">
        <w:fldChar w:fldCharType="begin"/>
      </w:r>
      <w:r w:rsidR="005232C6">
        <w:instrText xml:space="preserve"> REF ZEqnNum467146 \* Charformat \! \* MERGEFORMAT </w:instrText>
      </w:r>
      <w:r w:rsidR="005232C6">
        <w:fldChar w:fldCharType="separate"/>
      </w:r>
      <w:r w:rsidR="00843CC3">
        <w:instrText>(5.91)</w:instrText>
      </w:r>
      <w:r w:rsidR="005232C6">
        <w:fldChar w:fldCharType="end"/>
      </w:r>
      <w:r w:rsidR="002720BF">
        <w:fldChar w:fldCharType="end"/>
      </w:r>
      <w:r w:rsidR="00C334FD">
        <w:t>, with the summation taken over the time steps that correspond to bond-reforming generations.</w:t>
      </w:r>
    </w:p>
    <w:p w14:paraId="5232E1AB" w14:textId="05083863" w:rsidR="00731A28" w:rsidRDefault="00D25725">
      <w:pPr>
        <w:jc w:val="left"/>
      </w:pPr>
      <w:r>
        <w:br w:type="page"/>
      </w:r>
    </w:p>
    <w:p w14:paraId="659178E0" w14:textId="77777777" w:rsidR="00FB6012" w:rsidRDefault="00FB6012" w:rsidP="00FB6012">
      <w:pPr>
        <w:pStyle w:val="Heading2"/>
      </w:pPr>
      <w:bookmarkStart w:id="1050" w:name="_Toc302490336"/>
      <w:bookmarkStart w:id="1051" w:name="_Toc302491870"/>
      <w:bookmarkStart w:id="1052" w:name="_Toc302492240"/>
      <w:bookmarkStart w:id="1053" w:name="_Toc176704875"/>
      <w:bookmarkStart w:id="1054" w:name="_Ref167097234"/>
      <w:bookmarkStart w:id="1055" w:name="_Toc467221686"/>
      <w:bookmarkEnd w:id="1050"/>
      <w:bookmarkEnd w:id="1051"/>
      <w:bookmarkEnd w:id="1052"/>
      <w:r>
        <w:lastRenderedPageBreak/>
        <w:t>Hydraulic Permeability</w:t>
      </w:r>
      <w:bookmarkEnd w:id="1053"/>
      <w:bookmarkEnd w:id="1055"/>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1056" w:name="_Ref288636620"/>
      <w:bookmarkStart w:id="1057" w:name="_Toc302642746"/>
      <w:bookmarkStart w:id="1058" w:name="_Toc176704876"/>
      <w:bookmarkStart w:id="1059" w:name="_Toc467221687"/>
      <w:r>
        <w:t>Constant Isotropic Permeability</w:t>
      </w:r>
      <w:bookmarkEnd w:id="1056"/>
      <w:bookmarkEnd w:id="1057"/>
      <w:bookmarkEnd w:id="1058"/>
      <w:bookmarkEnd w:id="1059"/>
    </w:p>
    <w:p w14:paraId="3081752B" w14:textId="77777777" w:rsidR="00FB6012" w:rsidRDefault="00FB6012" w:rsidP="00FB6012">
      <w:r>
        <w:t>When the permeability is isotropic,</w:t>
      </w:r>
    </w:p>
    <w:p w14:paraId="7178CBC8" w14:textId="2A884908" w:rsidR="00FB6012" w:rsidRDefault="00FB6012" w:rsidP="00FB6012">
      <w:pPr>
        <w:pStyle w:val="MTDisplayEquation"/>
      </w:pPr>
      <w:r>
        <w:tab/>
      </w:r>
      <w:r w:rsidR="00DF221F" w:rsidRPr="00DF221F">
        <w:rPr>
          <w:position w:val="-10"/>
        </w:rPr>
        <w:object w:dxaOrig="720" w:dyaOrig="320" w14:anchorId="64631714">
          <v:shape id="_x0000_i2636" type="#_x0000_t75" style="width:36pt;height:16pt" o:ole="">
            <v:imagedata r:id="rId3264" o:title=""/>
          </v:shape>
          <o:OLEObject Type="Embed" ProgID="Equation.DSMT4" ShapeID="_x0000_i2636" DrawAspect="Content" ObjectID="_1540967181" r:id="rId3265"/>
        </w:object>
      </w:r>
      <w:r w:rsidR="001E1949">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98</w:instrText>
      </w:r>
      <w:r w:rsidR="005232C6">
        <w:rPr>
          <w:noProof/>
        </w:rPr>
        <w:fldChar w:fldCharType="end"/>
      </w:r>
      <w:r w:rsidR="007B3D93">
        <w:instrText>)</w:instrText>
      </w:r>
      <w:r w:rsidR="007B3D93">
        <w:fldChar w:fldCharType="end"/>
      </w:r>
    </w:p>
    <w:p w14:paraId="422EBDB4" w14:textId="3781E04E" w:rsidR="00FB6012" w:rsidRDefault="00FB6012" w:rsidP="00FB6012">
      <w:r>
        <w:t xml:space="preserve">For this material model, </w:t>
      </w:r>
      <w:r w:rsidR="00DF221F" w:rsidRPr="00DF221F">
        <w:rPr>
          <w:position w:val="-6"/>
        </w:rPr>
        <w:object w:dxaOrig="200" w:dyaOrig="279" w14:anchorId="07B71084">
          <v:shape id="_x0000_i2637" type="#_x0000_t75" style="width:10pt;height:14pt" o:ole="">
            <v:imagedata r:id="rId3266" o:title=""/>
          </v:shape>
          <o:OLEObject Type="Embed" ProgID="Equation.DSMT4" ShapeID="_x0000_i2637" DrawAspect="Content" ObjectID="_1540967182" r:id="rId3267"/>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1060" w:name="_Toc302642747"/>
      <w:bookmarkStart w:id="1061" w:name="_Toc176704877"/>
      <w:bookmarkStart w:id="1062" w:name="_Toc467221688"/>
      <w:r>
        <w:t>Holmes-Mow</w:t>
      </w:r>
      <w:bookmarkEnd w:id="1060"/>
      <w:bookmarkEnd w:id="1061"/>
      <w:bookmarkEnd w:id="1062"/>
    </w:p>
    <w:p w14:paraId="6A958C9A" w14:textId="0A83C815"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1763A3">
        <w:instrText xml:space="preserve"> ADDIN EN.CITE &lt;EndNote&gt;&lt;Cite&gt;&lt;Author&gt;Holmes&lt;/Author&gt;&lt;Year&gt;1990&lt;/Year&gt;&lt;RecNum&gt;41&lt;/RecNum&gt;&lt;DisplayText&gt;[34]&lt;/DisplayText&gt;&lt;record&gt;&lt;rec-number&gt;41&lt;/rec-number&gt;&lt;foreign-keys&gt;&lt;key app="EN" db-id="fwxrfwzd5wwavcepe9epdeevxdsd2fftswrx" timestamp="0"&gt;41&lt;/key&gt;&lt;/foreign-keys&gt;&lt;ref-type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214E15">
          <w:rPr>
            <w:noProof/>
          </w:rPr>
          <w:t>34</w:t>
        </w:r>
      </w:hyperlink>
      <w:r w:rsidR="00A56950">
        <w:rPr>
          <w:noProof/>
        </w:rPr>
        <w:t>]</w:t>
      </w:r>
      <w:r w:rsidR="00A56950">
        <w:fldChar w:fldCharType="end"/>
      </w:r>
      <w:r>
        <w:t>:</w:t>
      </w:r>
    </w:p>
    <w:p w14:paraId="063FDC4C" w14:textId="48AC0061" w:rsidR="00FB6012" w:rsidRDefault="00FB6012" w:rsidP="00FB6012">
      <w:pPr>
        <w:pStyle w:val="MTDisplayEquation"/>
      </w:pPr>
      <w:r>
        <w:tab/>
      </w:r>
      <w:r w:rsidR="00DF221F" w:rsidRPr="00DF221F">
        <w:rPr>
          <w:position w:val="-14"/>
        </w:rPr>
        <w:object w:dxaOrig="1080" w:dyaOrig="400" w14:anchorId="08C3DA88">
          <v:shape id="_x0000_i2638" type="#_x0000_t75" style="width:54.5pt;height:20pt" o:ole="">
            <v:imagedata r:id="rId3268" o:title=""/>
          </v:shape>
          <o:OLEObject Type="Embed" ProgID="Equation.DSMT4" ShapeID="_x0000_i2638" DrawAspect="Content" ObjectID="_1540967183" r:id="rId3269"/>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99</w:instrText>
      </w:r>
      <w:r w:rsidR="005232C6">
        <w:rPr>
          <w:noProof/>
        </w:rPr>
        <w:fldChar w:fldCharType="end"/>
      </w:r>
      <w:r w:rsidR="007B3D93">
        <w:instrText>)</w:instrText>
      </w:r>
      <w:r w:rsidR="007B3D93">
        <w:fldChar w:fldCharType="end"/>
      </w:r>
    </w:p>
    <w:p w14:paraId="5AF2F5BF" w14:textId="77777777" w:rsidR="00FB6012" w:rsidRDefault="00FB6012" w:rsidP="00FB6012">
      <w:r>
        <w:t>where,</w:t>
      </w:r>
    </w:p>
    <w:p w14:paraId="35CA8BAF" w14:textId="4A9816F5" w:rsidR="00FB6012" w:rsidRDefault="00FB6012" w:rsidP="00FB6012">
      <w:pPr>
        <w:pStyle w:val="MTDisplayEquation"/>
      </w:pPr>
      <w:r>
        <w:tab/>
      </w:r>
      <w:r w:rsidR="00DF221F" w:rsidRPr="00DF221F">
        <w:rPr>
          <w:position w:val="-32"/>
        </w:rPr>
        <w:object w:dxaOrig="2820" w:dyaOrig="800" w14:anchorId="7EADDDBD">
          <v:shape id="_x0000_i2639" type="#_x0000_t75" style="width:141pt;height:40pt" o:ole="">
            <v:imagedata r:id="rId3270" o:title=""/>
          </v:shape>
          <o:OLEObject Type="Embed" ProgID="Equation.DSMT4" ShapeID="_x0000_i2639" DrawAspect="Content" ObjectID="_1540967184" r:id="rId3271"/>
        </w:object>
      </w:r>
      <w:r w:rsidR="001E1949">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100</w:instrText>
      </w:r>
      <w:r w:rsidR="005232C6">
        <w:rPr>
          <w:noProof/>
        </w:rPr>
        <w:fldChar w:fldCharType="end"/>
      </w:r>
      <w:r w:rsidR="007B3D93">
        <w:instrText>)</w:instrText>
      </w:r>
      <w:r w:rsidR="007B3D93">
        <w:fldChar w:fldCharType="end"/>
      </w:r>
    </w:p>
    <w:p w14:paraId="365D969C" w14:textId="77777777" w:rsidR="008E5B3C" w:rsidRPr="008E5B3C" w:rsidRDefault="008E5B3C" w:rsidP="00CB13D9"/>
    <w:p w14:paraId="3F67B6F0" w14:textId="77777777" w:rsidR="00FB6012" w:rsidRDefault="00FB6012" w:rsidP="00FB6012">
      <w:pPr>
        <w:pStyle w:val="Heading3"/>
      </w:pPr>
      <w:bookmarkStart w:id="1063" w:name="_Toc302642748"/>
      <w:bookmarkStart w:id="1064" w:name="_Toc176704878"/>
      <w:bookmarkStart w:id="1065" w:name="_Toc467221689"/>
      <w:r>
        <w:t>Referentially Isotropic Permeability</w:t>
      </w:r>
      <w:bookmarkEnd w:id="1063"/>
      <w:bookmarkEnd w:id="1064"/>
      <w:bookmarkEnd w:id="1065"/>
    </w:p>
    <w:p w14:paraId="08E1EDFB" w14:textId="0E71FD66" w:rsidR="00FB6012" w:rsidRDefault="00FB6012" w:rsidP="00FB6012">
      <w:r>
        <w:t xml:space="preserve">This material uses a strain-dependent permeability tensor that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5E737306" w14:textId="7313BE07" w:rsidR="00FB6012" w:rsidRDefault="00FB6012" w:rsidP="00FB6012">
      <w:pPr>
        <w:pStyle w:val="MTDisplayEquation"/>
      </w:pPr>
      <w:r>
        <w:tab/>
      </w:r>
      <w:r w:rsidR="00DF221F" w:rsidRPr="00DF221F">
        <w:rPr>
          <w:position w:val="-32"/>
        </w:rPr>
        <w:object w:dxaOrig="4260" w:dyaOrig="760" w14:anchorId="33BFD20C">
          <v:shape id="_x0000_i2640" type="#_x0000_t75" style="width:213pt;height:38.5pt" o:ole="">
            <v:imagedata r:id="rId3272" o:title=""/>
          </v:shape>
          <o:OLEObject Type="Embed" ProgID="Equation.DSMT4" ShapeID="_x0000_i2640" DrawAspect="Content" ObjectID="_1540967185" r:id="rId3273"/>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101</w:instrText>
      </w:r>
      <w:r w:rsidR="005232C6">
        <w:rPr>
          <w:noProof/>
        </w:rPr>
        <w:fldChar w:fldCharType="end"/>
      </w:r>
      <w:r w:rsidR="007B3D93">
        <w:instrText>)</w:instrText>
      </w:r>
      <w:r w:rsidR="007B3D93">
        <w:fldChar w:fldCharType="end"/>
      </w:r>
    </w:p>
    <w:p w14:paraId="0E1099E7" w14:textId="1155FABD" w:rsidR="00FB6012" w:rsidRDefault="00FB6012" w:rsidP="00FB6012">
      <w:r>
        <w:t>Note that the permeability in the reference state (</w:t>
      </w:r>
      <w:r w:rsidR="00DF221F" w:rsidRPr="00025957">
        <w:rPr>
          <w:position w:val="-4"/>
        </w:rPr>
        <w:object w:dxaOrig="560" w:dyaOrig="260" w14:anchorId="0686B141">
          <v:shape id="_x0000_i2641" type="#_x0000_t75" style="width:27.5pt;height:12.5pt" o:ole="">
            <v:imagedata r:id="rId3274" o:title=""/>
          </v:shape>
          <o:OLEObject Type="Embed" ProgID="Equation.DSMT4" ShapeID="_x0000_i2641" DrawAspect="Content" ObjectID="_1540967186" r:id="rId3275"/>
        </w:object>
      </w:r>
      <w:r>
        <w:t xml:space="preserve">) is isotropic and given by </w:t>
      </w:r>
      <w:r w:rsidR="00DF221F" w:rsidRPr="00DF221F">
        <w:rPr>
          <w:position w:val="-14"/>
        </w:rPr>
        <w:object w:dxaOrig="2020" w:dyaOrig="400" w14:anchorId="13EEA208">
          <v:shape id="_x0000_i2642" type="#_x0000_t75" style="width:101pt;height:20pt" o:ole="">
            <v:imagedata r:id="rId3276" o:title=""/>
          </v:shape>
          <o:OLEObject Type="Embed" ProgID="Equation.DSMT4" ShapeID="_x0000_i2642" DrawAspect="Content" ObjectID="_1540967187" r:id="rId3277"/>
        </w:object>
      </w:r>
      <w:r>
        <w:t>.</w:t>
      </w:r>
    </w:p>
    <w:p w14:paraId="2DECFBE6" w14:textId="77777777" w:rsidR="00FB6012" w:rsidRPr="0097532C" w:rsidRDefault="00FB6012" w:rsidP="00FB6012"/>
    <w:p w14:paraId="77887D3E" w14:textId="77777777" w:rsidR="00FB6012" w:rsidRDefault="00FB6012" w:rsidP="00FB6012">
      <w:pPr>
        <w:pStyle w:val="Heading3"/>
      </w:pPr>
      <w:bookmarkStart w:id="1066" w:name="_Toc302642749"/>
      <w:bookmarkStart w:id="1067" w:name="_Toc176704879"/>
      <w:bookmarkStart w:id="1068" w:name="_Toc467221690"/>
      <w:r>
        <w:t>Referentially Orthotropic Permeability</w:t>
      </w:r>
      <w:bookmarkEnd w:id="1066"/>
      <w:bookmarkEnd w:id="1067"/>
      <w:bookmarkEnd w:id="1068"/>
    </w:p>
    <w:p w14:paraId="4A39B9CB" w14:textId="29EDAEC6"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3998DC5" w14:textId="480F91C1" w:rsidR="00FB6012" w:rsidRDefault="00FB6012" w:rsidP="00FB6012">
      <w:pPr>
        <w:pStyle w:val="MTDisplayEquation"/>
      </w:pPr>
      <w:r>
        <w:tab/>
      </w:r>
      <w:r w:rsidR="00DF221F" w:rsidRPr="00DF221F">
        <w:rPr>
          <w:position w:val="-28"/>
        </w:rPr>
        <w:object w:dxaOrig="3760" w:dyaOrig="680" w14:anchorId="4970EB10">
          <v:shape id="_x0000_i2643" type="#_x0000_t75" style="width:188.5pt;height:33.5pt" o:ole="">
            <v:imagedata r:id="rId3278" o:title=""/>
          </v:shape>
          <o:OLEObject Type="Embed" ProgID="Equation.DSMT4" ShapeID="_x0000_i2643" DrawAspect="Content" ObjectID="_1540967188" r:id="rId3279"/>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102</w:instrText>
      </w:r>
      <w:r w:rsidR="005232C6">
        <w:rPr>
          <w:noProof/>
        </w:rPr>
        <w:fldChar w:fldCharType="end"/>
      </w:r>
      <w:r w:rsidR="007B3D93">
        <w:instrText>)</w:instrText>
      </w:r>
      <w:r w:rsidR="007B3D93">
        <w:fldChar w:fldCharType="end"/>
      </w:r>
    </w:p>
    <w:p w14:paraId="54E07D0E" w14:textId="77777777" w:rsidR="00FB6012" w:rsidRDefault="00FB6012" w:rsidP="00FB6012">
      <w:r>
        <w:t>where,</w:t>
      </w:r>
    </w:p>
    <w:p w14:paraId="432A6EA8" w14:textId="25A7E590" w:rsidR="00FB6012" w:rsidRDefault="00FB6012" w:rsidP="00FB6012">
      <w:pPr>
        <w:pStyle w:val="MTDisplayEquation"/>
      </w:pPr>
      <w:r>
        <w:lastRenderedPageBreak/>
        <w:tab/>
      </w:r>
      <w:r w:rsidR="00DF221F" w:rsidRPr="00DF221F">
        <w:rPr>
          <w:position w:val="-114"/>
        </w:rPr>
        <w:object w:dxaOrig="4160" w:dyaOrig="2439" w14:anchorId="0B8D7052">
          <v:shape id="_x0000_i2644" type="#_x0000_t75" style="width:207.5pt;height:122pt" o:ole="">
            <v:imagedata r:id="rId3280" o:title=""/>
          </v:shape>
          <o:OLEObject Type="Embed" ProgID="Equation.DSMT4" ShapeID="_x0000_i2644" DrawAspect="Content" ObjectID="_1540967189" r:id="rId3281"/>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103</w:instrText>
      </w:r>
      <w:r w:rsidR="005232C6">
        <w:rPr>
          <w:noProof/>
        </w:rPr>
        <w:fldChar w:fldCharType="end"/>
      </w:r>
      <w:r w:rsidR="007B3D93">
        <w:instrText>)</w:instrText>
      </w:r>
      <w:r w:rsidR="007B3D93">
        <w:fldChar w:fldCharType="end"/>
      </w:r>
    </w:p>
    <w:p w14:paraId="4DE40470" w14:textId="02886F6F" w:rsidR="00FB6012" w:rsidRDefault="00DF221F" w:rsidP="00FB6012">
      <w:r w:rsidRPr="00DF221F">
        <w:rPr>
          <w:position w:val="-12"/>
        </w:rPr>
        <w:object w:dxaOrig="360" w:dyaOrig="360" w14:anchorId="5B5DF059">
          <v:shape id="_x0000_i2645" type="#_x0000_t75" style="width:18.5pt;height:18.5pt" o:ole="">
            <v:imagedata r:id="rId3282" o:title=""/>
          </v:shape>
          <o:OLEObject Type="Embed" ProgID="Equation.DSMT4" ShapeID="_x0000_i2645" DrawAspect="Content" ObjectID="_1540967190" r:id="rId3283"/>
        </w:object>
      </w:r>
      <w:r w:rsidR="00FB6012">
        <w:t xml:space="preserve"> are second order tensors representing the spatial structural tensors describing the orthogonal planes of symmetry, given by</w:t>
      </w:r>
    </w:p>
    <w:p w14:paraId="3F8B1B9F" w14:textId="1A7E5588" w:rsidR="00FB6012" w:rsidRDefault="00FB6012" w:rsidP="00FB6012">
      <w:pPr>
        <w:pStyle w:val="MTDisplayEquation"/>
      </w:pPr>
      <w:r>
        <w:tab/>
      </w:r>
      <w:r w:rsidR="00DF221F" w:rsidRPr="00DF221F">
        <w:rPr>
          <w:position w:val="-14"/>
        </w:rPr>
        <w:object w:dxaOrig="3260" w:dyaOrig="400" w14:anchorId="4BD5FB30">
          <v:shape id="_x0000_i2646" type="#_x0000_t75" style="width:162.5pt;height:20pt" o:ole="">
            <v:imagedata r:id="rId3284" o:title=""/>
          </v:shape>
          <o:OLEObject Type="Embed" ProgID="Equation.DSMT4" ShapeID="_x0000_i2646" DrawAspect="Content" ObjectID="_1540967191" r:id="rId3285"/>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w:instrText>
      </w:r>
      <w:r w:rsidR="005232C6">
        <w:instrText xml:space="preserv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104</w:instrText>
      </w:r>
      <w:r w:rsidR="005232C6">
        <w:rPr>
          <w:noProof/>
        </w:rPr>
        <w:fldChar w:fldCharType="end"/>
      </w:r>
      <w:r w:rsidR="007B3D93">
        <w:instrText>)</w:instrText>
      </w:r>
      <w:r w:rsidR="007B3D93">
        <w:fldChar w:fldCharType="end"/>
      </w:r>
    </w:p>
    <w:p w14:paraId="56AF81EB" w14:textId="00114852" w:rsidR="00FB6012" w:rsidRDefault="00FB6012" w:rsidP="00FB6012">
      <w:r>
        <w:t xml:space="preserve">where </w:t>
      </w:r>
      <w:r w:rsidR="00DF221F" w:rsidRPr="00DF221F">
        <w:rPr>
          <w:position w:val="-12"/>
        </w:rPr>
        <w:object w:dxaOrig="320" w:dyaOrig="360" w14:anchorId="3215E3E5">
          <v:shape id="_x0000_i2647" type="#_x0000_t75" style="width:16pt;height:18.5pt" o:ole="">
            <v:imagedata r:id="rId3286" o:title=""/>
          </v:shape>
          <o:OLEObject Type="Embed" ProgID="Equation.DSMT4" ShapeID="_x0000_i2647" DrawAspect="Content" ObjectID="_1540967192" r:id="rId3287"/>
        </w:object>
      </w:r>
      <w:r>
        <w:t xml:space="preserve"> are orthonormal vectors normal to the planes of symmetry.  Note that the permeability in the reference state (</w:t>
      </w:r>
      <w:r w:rsidR="00DF221F" w:rsidRPr="00025957">
        <w:rPr>
          <w:position w:val="-4"/>
        </w:rPr>
        <w:object w:dxaOrig="560" w:dyaOrig="260" w14:anchorId="57AB57C9">
          <v:shape id="_x0000_i2648" type="#_x0000_t75" style="width:27.5pt;height:12.5pt" o:ole="">
            <v:imagedata r:id="rId3288" o:title=""/>
          </v:shape>
          <o:OLEObject Type="Embed" ProgID="Equation.DSMT4" ShapeID="_x0000_i2648" DrawAspect="Content" ObjectID="_1540967193" r:id="rId3289"/>
        </w:object>
      </w:r>
      <w:r>
        <w:t xml:space="preserve">) is given by </w:t>
      </w:r>
      <w:r w:rsidR="00DF221F" w:rsidRPr="00DF221F">
        <w:rPr>
          <w:position w:val="-28"/>
        </w:rPr>
        <w:object w:dxaOrig="3060" w:dyaOrig="680" w14:anchorId="284911F2">
          <v:shape id="_x0000_i2649" type="#_x0000_t75" style="width:153pt;height:33.5pt" o:ole="">
            <v:imagedata r:id="rId3290" o:title=""/>
          </v:shape>
          <o:OLEObject Type="Embed" ProgID="Equation.DSMT4" ShapeID="_x0000_i2649" DrawAspect="Content" ObjectID="_1540967194" r:id="rId3291"/>
        </w:object>
      </w:r>
      <w:r>
        <w:t>.</w:t>
      </w:r>
    </w:p>
    <w:p w14:paraId="26180870" w14:textId="77777777" w:rsidR="00FB6012" w:rsidRPr="0097532C" w:rsidRDefault="00FB6012" w:rsidP="00FB6012"/>
    <w:p w14:paraId="03087207" w14:textId="77777777" w:rsidR="00FB6012" w:rsidRDefault="00FB6012" w:rsidP="00FB6012">
      <w:pPr>
        <w:pStyle w:val="Heading3"/>
      </w:pPr>
      <w:bookmarkStart w:id="1069" w:name="_Toc302642750"/>
      <w:bookmarkStart w:id="1070" w:name="_Toc176704880"/>
      <w:bookmarkStart w:id="1071" w:name="_Toc467221691"/>
      <w:r>
        <w:t>Referentially Transversely Isotropic Permeability</w:t>
      </w:r>
      <w:bookmarkEnd w:id="1069"/>
      <w:bookmarkEnd w:id="1070"/>
      <w:bookmarkEnd w:id="1071"/>
    </w:p>
    <w:p w14:paraId="760B3900" w14:textId="4C90567E"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F119D4">
        <w:instrText xml:space="preserve"> ADDIN EN.CITE &lt;EndNote&gt;&lt;Cite&gt;&lt;Author&gt;Ateshian&lt;/Author&gt;&lt;Year&gt;2010&lt;/Year&gt;&lt;RecNum&gt;62&lt;/RecNum&gt;&lt;DisplayText&gt;[21]&lt;/DisplayText&gt;&lt;record&gt;&lt;rec-number&gt;62&lt;/rec-number&gt;&lt;foreign-keys&gt;&lt;key app="EN" db-id="fwxrfwzd5wwavcepe9epdeevxdsd2fftswrx" timestamp="0"&gt;62&lt;/key&gt;&lt;/foreign-keys&gt;&lt;ref-type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custom2&gt;PMC3124784&lt;/custom2&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214E15">
          <w:rPr>
            <w:noProof/>
          </w:rPr>
          <w:t>21</w:t>
        </w:r>
      </w:hyperlink>
      <w:r w:rsidR="00A56950">
        <w:rPr>
          <w:noProof/>
        </w:rPr>
        <w:t>]</w:t>
      </w:r>
      <w:r w:rsidR="00A56950">
        <w:fldChar w:fldCharType="end"/>
      </w:r>
      <w:r>
        <w:t>:</w:t>
      </w:r>
    </w:p>
    <w:p w14:paraId="2796B9A1" w14:textId="77D48F14" w:rsidR="00FB6012" w:rsidRDefault="00FB6012" w:rsidP="00FB6012">
      <w:pPr>
        <w:pStyle w:val="MTDisplayEquation"/>
      </w:pPr>
      <w:r>
        <w:tab/>
      </w:r>
      <w:r w:rsidR="00DF221F" w:rsidRPr="00DF221F">
        <w:rPr>
          <w:position w:val="-114"/>
        </w:rPr>
        <w:object w:dxaOrig="6540" w:dyaOrig="2439" w14:anchorId="47EDE21F">
          <v:shape id="_x0000_i2650" type="#_x0000_t75" style="width:326.5pt;height:122pt" o:ole="">
            <v:imagedata r:id="rId3292" o:title=""/>
          </v:shape>
          <o:OLEObject Type="Embed" ProgID="Equation.DSMT4" ShapeID="_x0000_i2650" DrawAspect="Content" ObjectID="_1540967195" r:id="rId3293"/>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105</w:instrText>
      </w:r>
      <w:r w:rsidR="005232C6">
        <w:rPr>
          <w:noProof/>
        </w:rPr>
        <w:fldChar w:fldCharType="end"/>
      </w:r>
      <w:r w:rsidR="007B3D93">
        <w:instrText>)</w:instrText>
      </w:r>
      <w:r w:rsidR="007B3D93">
        <w:fldChar w:fldCharType="end"/>
      </w:r>
    </w:p>
    <w:p w14:paraId="5C5C0D02" w14:textId="7DEDFF06" w:rsidR="00FB6012" w:rsidRDefault="00DF221F" w:rsidP="00FB6012">
      <w:r w:rsidRPr="00025957">
        <w:rPr>
          <w:position w:val="-4"/>
        </w:rPr>
        <w:object w:dxaOrig="279" w:dyaOrig="200" w14:anchorId="7E395216">
          <v:shape id="_x0000_i2651" type="#_x0000_t75" style="width:14pt;height:10pt" o:ole="">
            <v:imagedata r:id="rId3294" o:title=""/>
          </v:shape>
          <o:OLEObject Type="Embed" ProgID="Equation.DSMT4" ShapeID="_x0000_i2651" DrawAspect="Content" ObjectID="_1540967196" r:id="rId3295"/>
        </w:object>
      </w:r>
      <w:r w:rsidR="00FB6012">
        <w:t xml:space="preserve"> is a second order tensor representing the spatial structural tensor describing the axial direction, given by</w:t>
      </w:r>
    </w:p>
    <w:p w14:paraId="526BF66B" w14:textId="1EC21D8F" w:rsidR="00FB6012" w:rsidRDefault="00FB6012" w:rsidP="00FB6012">
      <w:pPr>
        <w:pStyle w:val="MTDisplayEquation"/>
      </w:pPr>
      <w:r>
        <w:tab/>
      </w:r>
      <w:r w:rsidR="00DF221F" w:rsidRPr="00DF221F">
        <w:rPr>
          <w:position w:val="-14"/>
        </w:rPr>
        <w:object w:dxaOrig="1939" w:dyaOrig="400" w14:anchorId="40F43B28">
          <v:shape id="_x0000_i2652" type="#_x0000_t75" style="width:97pt;height:20pt" o:ole="">
            <v:imagedata r:id="rId3296" o:title=""/>
          </v:shape>
          <o:OLEObject Type="Embed" ProgID="Equation.DSMT4" ShapeID="_x0000_i2652" DrawAspect="Content" ObjectID="_1540967197" r:id="rId3297"/>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106</w:instrText>
      </w:r>
      <w:r w:rsidR="005232C6">
        <w:rPr>
          <w:noProof/>
        </w:rPr>
        <w:fldChar w:fldCharType="end"/>
      </w:r>
      <w:r w:rsidR="007B3D93">
        <w:instrText>)</w:instrText>
      </w:r>
      <w:r w:rsidR="007B3D93">
        <w:fldChar w:fldCharType="end"/>
      </w:r>
    </w:p>
    <w:p w14:paraId="12D947E8" w14:textId="3070C901" w:rsidR="00FB6012" w:rsidRDefault="00FB6012" w:rsidP="00FB6012">
      <w:r>
        <w:t xml:space="preserve">where </w:t>
      </w:r>
      <w:r w:rsidR="00DF221F" w:rsidRPr="00DF221F">
        <w:rPr>
          <w:position w:val="-6"/>
        </w:rPr>
        <w:object w:dxaOrig="260" w:dyaOrig="279" w14:anchorId="6209E4C5">
          <v:shape id="_x0000_i2653" type="#_x0000_t75" style="width:12.5pt;height:14pt" o:ole="">
            <v:imagedata r:id="rId3298" o:title=""/>
          </v:shape>
          <o:OLEObject Type="Embed" ProgID="Equation.DSMT4" ShapeID="_x0000_i2653" DrawAspect="Content" ObjectID="_1540967198" r:id="rId3299"/>
        </w:object>
      </w:r>
      <w:r>
        <w:t xml:space="preserve"> is a unit vector along the axial direction.  Note that the permeability in the reference state (</w:t>
      </w:r>
      <w:r w:rsidR="00DF221F" w:rsidRPr="00025957">
        <w:rPr>
          <w:position w:val="-4"/>
        </w:rPr>
        <w:object w:dxaOrig="560" w:dyaOrig="260" w14:anchorId="7ABCD668">
          <v:shape id="_x0000_i2654" type="#_x0000_t75" style="width:27.5pt;height:12.5pt" o:ole="">
            <v:imagedata r:id="rId3300" o:title=""/>
          </v:shape>
          <o:OLEObject Type="Embed" ProgID="Equation.DSMT4" ShapeID="_x0000_i2654" DrawAspect="Content" ObjectID="_1540967199" r:id="rId3301"/>
        </w:object>
      </w:r>
      <w:r>
        <w:t xml:space="preserve">) is given by </w:t>
      </w:r>
      <w:r w:rsidR="00DF221F" w:rsidRPr="00DF221F">
        <w:rPr>
          <w:position w:val="-16"/>
        </w:rPr>
        <w:object w:dxaOrig="4959" w:dyaOrig="440" w14:anchorId="59A2F9E1">
          <v:shape id="_x0000_i2655" type="#_x0000_t75" style="width:248pt;height:22pt" o:ole="">
            <v:imagedata r:id="rId3302" o:title=""/>
          </v:shape>
          <o:OLEObject Type="Embed" ProgID="Equation.DSMT4" ShapeID="_x0000_i2655" DrawAspect="Content" ObjectID="_1540967200" r:id="rId3303"/>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1072" w:name="_Ref162420101"/>
      <w:bookmarkStart w:id="1073" w:name="_Toc302642753"/>
      <w:bookmarkStart w:id="1074" w:name="_Toc176704881"/>
      <w:bookmarkStart w:id="1075" w:name="_Toc467221692"/>
      <w:r>
        <w:lastRenderedPageBreak/>
        <w:t xml:space="preserve">Solute </w:t>
      </w:r>
      <w:r w:rsidRPr="0097532C">
        <w:t>Diffusivity</w:t>
      </w:r>
      <w:bookmarkEnd w:id="1072"/>
      <w:bookmarkEnd w:id="1073"/>
      <w:bookmarkEnd w:id="1074"/>
      <w:bookmarkEnd w:id="1075"/>
    </w:p>
    <w:p w14:paraId="0999C2A0" w14:textId="3A6728FC" w:rsidR="00FB6012" w:rsidRPr="00B27FE9" w:rsidRDefault="00FB6012" w:rsidP="00FB6012">
      <w:r w:rsidRPr="00B27FE9">
        <w:t xml:space="preserve">Diffusivity materials provide a constitutive relation for the solute diffusivity in a biphasic-solute material.  In general, the diffusivity tensor </w:t>
      </w:r>
      <w:r w:rsidR="00DF221F" w:rsidRPr="00DF221F">
        <w:rPr>
          <w:position w:val="-6"/>
        </w:rPr>
        <w:object w:dxaOrig="200" w:dyaOrig="279" w14:anchorId="71528390">
          <v:shape id="_x0000_i2656" type="#_x0000_t75" style="width:10pt;height:14pt" o:ole="">
            <v:imagedata r:id="rId3304" o:title=""/>
          </v:shape>
          <o:OLEObject Type="Embed" ProgID="Equation.DSMT4" ShapeID="_x0000_i2656" DrawAspect="Content" ObjectID="_1540967201" r:id="rId3305"/>
        </w:object>
      </w:r>
      <w:r w:rsidRPr="00B27FE9">
        <w:t xml:space="preserve"> may be a function of strain and solute concentration.</w:t>
      </w:r>
    </w:p>
    <w:p w14:paraId="6ACC20B4" w14:textId="77777777" w:rsidR="00FB6012" w:rsidRPr="00B27FE9" w:rsidRDefault="00FB6012" w:rsidP="00FB6012">
      <w:pPr>
        <w:pStyle w:val="Heading3"/>
      </w:pPr>
      <w:bookmarkStart w:id="1076" w:name="_Toc302642754"/>
      <w:bookmarkStart w:id="1077" w:name="_Toc176704882"/>
      <w:bookmarkStart w:id="1078" w:name="_Toc467221693"/>
      <w:r w:rsidRPr="00B27FE9">
        <w:t>Constant Isotropic Diffusivity</w:t>
      </w:r>
      <w:bookmarkEnd w:id="1076"/>
      <w:bookmarkEnd w:id="1077"/>
      <w:bookmarkEnd w:id="1078"/>
    </w:p>
    <w:p w14:paraId="340F9C84" w14:textId="77777777" w:rsidR="00FB6012" w:rsidRDefault="00FB6012" w:rsidP="00FB6012">
      <w:r>
        <w:t>When the permeability is isotropic,</w:t>
      </w:r>
    </w:p>
    <w:p w14:paraId="55F448FF" w14:textId="3F7344CB" w:rsidR="00FB6012" w:rsidRDefault="00FB6012" w:rsidP="00FB6012">
      <w:pPr>
        <w:pStyle w:val="MTDisplayEquation"/>
      </w:pPr>
      <w:r>
        <w:tab/>
      </w:r>
      <w:r w:rsidR="00DF221F" w:rsidRPr="00DF221F">
        <w:rPr>
          <w:position w:val="-10"/>
        </w:rPr>
        <w:object w:dxaOrig="720" w:dyaOrig="320" w14:anchorId="7F756C8F">
          <v:shape id="_x0000_i2657" type="#_x0000_t75" style="width:36pt;height:16pt" o:ole="">
            <v:imagedata r:id="rId3306" o:title=""/>
          </v:shape>
          <o:OLEObject Type="Embed" ProgID="Equation.DSMT4" ShapeID="_x0000_i2657" DrawAspect="Content" ObjectID="_1540967202" r:id="rId3307"/>
        </w:object>
      </w:r>
      <w:r w:rsidR="008E5B3C">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w:instrText>
      </w:r>
      <w:r w:rsidR="005232C6">
        <w:instrText xml:space="preserv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107</w:instrText>
      </w:r>
      <w:r w:rsidR="005232C6">
        <w:rPr>
          <w:noProof/>
        </w:rPr>
        <w:fldChar w:fldCharType="end"/>
      </w:r>
      <w:r w:rsidR="007B3D93">
        <w:instrText>)</w:instrText>
      </w:r>
      <w:r w:rsidR="007B3D93">
        <w:fldChar w:fldCharType="end"/>
      </w:r>
    </w:p>
    <w:p w14:paraId="17A13EB3" w14:textId="48C2F708" w:rsidR="00FB6012" w:rsidRDefault="00FB6012" w:rsidP="00FB6012">
      <w:r>
        <w:t xml:space="preserve">For this material model, </w:t>
      </w:r>
      <w:r w:rsidR="00DF221F" w:rsidRPr="00DF221F">
        <w:rPr>
          <w:position w:val="-6"/>
        </w:rPr>
        <w:object w:dxaOrig="220" w:dyaOrig="279" w14:anchorId="4D9D9FB1">
          <v:shape id="_x0000_i2658" type="#_x0000_t75" style="width:11pt;height:14pt" o:ole="">
            <v:imagedata r:id="rId3308" o:title=""/>
          </v:shape>
          <o:OLEObject Type="Embed" ProgID="Equation.DSMT4" ShapeID="_x0000_i2658" DrawAspect="Content" ObjectID="_1540967203" r:id="rId3309"/>
        </w:object>
      </w:r>
      <w:r>
        <w:t xml:space="preserve"> is constant.  This assumption is only true when strains are small.  Note that the user must specify </w:t>
      </w:r>
      <w:r w:rsidR="00DF221F" w:rsidRPr="00DF221F">
        <w:rPr>
          <w:position w:val="-12"/>
        </w:rPr>
        <w:object w:dxaOrig="660" w:dyaOrig="360" w14:anchorId="25612C4A">
          <v:shape id="_x0000_i2659" type="#_x0000_t75" style="width:33pt;height:18.5pt" o:ole="">
            <v:imagedata r:id="rId3310" o:title=""/>
          </v:shape>
          <o:OLEObject Type="Embed" ProgID="Equation.DSMT4" ShapeID="_x0000_i2659" DrawAspect="Content" ObjectID="_1540967204" r:id="rId3311"/>
        </w:object>
      </w:r>
      <w:r>
        <w:t xml:space="preserve">, </w:t>
      </w:r>
      <w:r w:rsidR="0091287E">
        <w:t xml:space="preserve">where </w:t>
      </w:r>
      <w:r w:rsidR="00DF221F" w:rsidRPr="00DF221F">
        <w:rPr>
          <w:position w:val="-12"/>
        </w:rPr>
        <w:object w:dxaOrig="279" w:dyaOrig="360" w14:anchorId="06A4EBB8">
          <v:shape id="_x0000_i2660" type="#_x0000_t75" style="width:14pt;height:18.5pt" o:ole="">
            <v:imagedata r:id="rId3312" o:title=""/>
          </v:shape>
          <o:OLEObject Type="Embed" ProgID="Equation.DSMT4" ShapeID="_x0000_i2660" DrawAspect="Content" ObjectID="_1540967205" r:id="rId3313"/>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1079" w:name="_Toc302642755"/>
      <w:bookmarkStart w:id="1080" w:name="_Toc176704883"/>
      <w:bookmarkStart w:id="1081" w:name="_Toc467221694"/>
      <w:r>
        <w:t>Constant Orthotropic Diffusivity</w:t>
      </w:r>
      <w:bookmarkEnd w:id="1079"/>
      <w:bookmarkEnd w:id="1080"/>
      <w:bookmarkEnd w:id="1081"/>
    </w:p>
    <w:p w14:paraId="16BEA6D1" w14:textId="77777777" w:rsidR="00FB6012" w:rsidRDefault="00FB6012" w:rsidP="00FB6012">
      <w:r>
        <w:t>When the permeability is orthotropic,</w:t>
      </w:r>
    </w:p>
    <w:p w14:paraId="2B1253ED" w14:textId="4212DB8D" w:rsidR="00FB6012" w:rsidRDefault="00FB6012" w:rsidP="00FB6012">
      <w:pPr>
        <w:pStyle w:val="MTDisplayEquation"/>
      </w:pPr>
      <w:r>
        <w:tab/>
      </w:r>
      <w:r w:rsidR="00DF221F" w:rsidRPr="00DF221F">
        <w:rPr>
          <w:position w:val="-28"/>
        </w:rPr>
        <w:object w:dxaOrig="1740" w:dyaOrig="680" w14:anchorId="6C69C385">
          <v:shape id="_x0000_i2661" type="#_x0000_t75" style="width:87pt;height:33.5pt" o:ole="">
            <v:imagedata r:id="rId3314" o:title=""/>
          </v:shape>
          <o:OLEObject Type="Embed" ProgID="Equation.DSMT4" ShapeID="_x0000_i2661" DrawAspect="Content" ObjectID="_1540967206" r:id="rId3315"/>
        </w:object>
      </w:r>
      <w:r w:rsidR="008E5B3C">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108</w:instrText>
      </w:r>
      <w:r w:rsidR="005232C6">
        <w:rPr>
          <w:noProof/>
        </w:rPr>
        <w:fldChar w:fldCharType="end"/>
      </w:r>
      <w:r w:rsidR="007B3D93">
        <w:instrText>)</w:instrText>
      </w:r>
      <w:r w:rsidR="007B3D93">
        <w:fldChar w:fldCharType="end"/>
      </w:r>
    </w:p>
    <w:p w14:paraId="792A872E" w14:textId="5367D781" w:rsidR="00FB6012" w:rsidRDefault="00FB6012" w:rsidP="00FB6012">
      <w:r>
        <w:t xml:space="preserve">where </w:t>
      </w:r>
      <w:r w:rsidR="00DF221F" w:rsidRPr="00DF221F">
        <w:rPr>
          <w:position w:val="-12"/>
        </w:rPr>
        <w:object w:dxaOrig="320" w:dyaOrig="360" w14:anchorId="1E93E185">
          <v:shape id="_x0000_i2662" type="#_x0000_t75" style="width:16pt;height:18.5pt" o:ole="">
            <v:imagedata r:id="rId3316" o:title=""/>
          </v:shape>
          <o:OLEObject Type="Embed" ProgID="Equation.DSMT4" ShapeID="_x0000_i2662" DrawAspect="Content" ObjectID="_1540967207" r:id="rId3317"/>
        </w:object>
      </w:r>
      <w:r>
        <w:t xml:space="preserve"> are orthonormal vectors normal to the planes of symmetry.  For this material model, </w:t>
      </w:r>
      <w:r w:rsidR="008E5B3C">
        <w:t xml:space="preserve">the </w:t>
      </w:r>
      <w:r w:rsidR="00DF221F" w:rsidRPr="00DF221F">
        <w:rPr>
          <w:position w:val="-6"/>
        </w:rPr>
        <w:object w:dxaOrig="300" w:dyaOrig="320" w14:anchorId="029741C9">
          <v:shape id="_x0000_i2663" type="#_x0000_t75" style="width:15pt;height:16pt" o:ole="">
            <v:imagedata r:id="rId3318" o:title=""/>
          </v:shape>
          <o:OLEObject Type="Embed" ProgID="Equation.DSMT4" ShapeID="_x0000_i2663" DrawAspect="Content" ObjectID="_1540967208" r:id="rId3319"/>
        </w:object>
      </w:r>
      <w:r>
        <w:t xml:space="preserve"> are constant.  Therefore this model should be used only when strains are small.  Note that the user must specify </w:t>
      </w:r>
      <w:r w:rsidR="00DF221F" w:rsidRPr="00DF221F">
        <w:rPr>
          <w:position w:val="-12"/>
        </w:rPr>
        <w:object w:dxaOrig="760" w:dyaOrig="380" w14:anchorId="6CBA093A">
          <v:shape id="_x0000_i2664" type="#_x0000_t75" style="width:38.5pt;height:18.5pt" o:ole="">
            <v:imagedata r:id="rId3320" o:title=""/>
          </v:shape>
          <o:OLEObject Type="Embed" ProgID="Equation.DSMT4" ShapeID="_x0000_i2664" DrawAspect="Content" ObjectID="_1540967209" r:id="rId3321"/>
        </w:object>
      </w:r>
      <w:r>
        <w:t>,</w:t>
      </w:r>
      <w:r w:rsidR="0091287E">
        <w:t xml:space="preserve"> where </w:t>
      </w:r>
      <w:r w:rsidR="00DF221F" w:rsidRPr="00DF221F">
        <w:rPr>
          <w:position w:val="-12"/>
        </w:rPr>
        <w:object w:dxaOrig="279" w:dyaOrig="360" w14:anchorId="6E9B68A8">
          <v:shape id="_x0000_i2665" type="#_x0000_t75" style="width:14pt;height:18.5pt" o:ole="">
            <v:imagedata r:id="rId3322" o:title=""/>
          </v:shape>
          <o:OLEObject Type="Embed" ProgID="Equation.DSMT4" ShapeID="_x0000_i2665" DrawAspect="Content" ObjectID="_1540967210" r:id="rId3323"/>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1082" w:name="_Toc302642756"/>
      <w:bookmarkStart w:id="1083" w:name="_Toc176704884"/>
      <w:bookmarkStart w:id="1084" w:name="_Toc467221695"/>
      <w:r>
        <w:t>Referentially Isotropic Diffusivity</w:t>
      </w:r>
      <w:bookmarkEnd w:id="1082"/>
      <w:bookmarkEnd w:id="1083"/>
      <w:bookmarkEnd w:id="1084"/>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2DE19FEB" w:rsidR="00FB6012" w:rsidRDefault="00FB6012" w:rsidP="00FB6012">
      <w:pPr>
        <w:pStyle w:val="MTDisplayEquation"/>
      </w:pPr>
      <w:r>
        <w:tab/>
      </w:r>
      <w:r w:rsidR="00DF221F" w:rsidRPr="00DF221F">
        <w:rPr>
          <w:position w:val="-32"/>
        </w:rPr>
        <w:object w:dxaOrig="4300" w:dyaOrig="760" w14:anchorId="49F79111">
          <v:shape id="_x0000_i2666" type="#_x0000_t75" style="width:215pt;height:38.5pt" o:ole="">
            <v:imagedata r:id="rId3324" o:title=""/>
          </v:shape>
          <o:OLEObject Type="Embed" ProgID="Equation.DSMT4" ShapeID="_x0000_i2666" DrawAspect="Content" ObjectID="_1540967211" r:id="rId3325"/>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109</w:instrText>
      </w:r>
      <w:r w:rsidR="005232C6">
        <w:rPr>
          <w:noProof/>
        </w:rPr>
        <w:fldChar w:fldCharType="end"/>
      </w:r>
      <w:r w:rsidR="007B3D93">
        <w:instrText>)</w:instrText>
      </w:r>
      <w:r w:rsidR="007B3D93">
        <w:fldChar w:fldCharType="end"/>
      </w:r>
    </w:p>
    <w:p w14:paraId="78BB8846" w14:textId="47166117" w:rsidR="00FB6012" w:rsidRDefault="00FB6012" w:rsidP="00FB6012">
      <w:r>
        <w:t xml:space="preserve">where </w:t>
      </w:r>
      <w:r w:rsidR="00DF221F" w:rsidRPr="00DF221F">
        <w:rPr>
          <w:position w:val="-6"/>
        </w:rPr>
        <w:object w:dxaOrig="220" w:dyaOrig="279" w14:anchorId="383EBD88">
          <v:shape id="_x0000_i2667" type="#_x0000_t75" style="width:11pt;height:14pt" o:ole="">
            <v:imagedata r:id="rId3326" o:title=""/>
          </v:shape>
          <o:OLEObject Type="Embed" ProgID="Equation.DSMT4" ShapeID="_x0000_i2667" DrawAspect="Content" ObjectID="_1540967212" r:id="rId3327"/>
        </w:object>
      </w:r>
      <w:r>
        <w:rPr>
          <w:i/>
        </w:rPr>
        <w:t xml:space="preserve"> </w:t>
      </w:r>
      <w:r>
        <w:t xml:space="preserve">is the jacobian of the deformation, i.e. </w:t>
      </w:r>
      <w:r w:rsidR="00DF221F" w:rsidRPr="00DF221F">
        <w:rPr>
          <w:position w:val="-6"/>
        </w:rPr>
        <w:object w:dxaOrig="940" w:dyaOrig="279" w14:anchorId="7FC14FE5">
          <v:shape id="_x0000_i2668" type="#_x0000_t75" style="width:47pt;height:14pt" o:ole="">
            <v:imagedata r:id="rId3328" o:title=""/>
          </v:shape>
          <o:OLEObject Type="Embed" ProgID="Equation.DSMT4" ShapeID="_x0000_i2668" DrawAspect="Content" ObjectID="_1540967213" r:id="rId3329"/>
        </w:object>
      </w:r>
      <w:r>
        <w:t xml:space="preserve"> where </w:t>
      </w:r>
      <w:r w:rsidR="00DF221F" w:rsidRPr="00025957">
        <w:rPr>
          <w:position w:val="-4"/>
        </w:rPr>
        <w:object w:dxaOrig="220" w:dyaOrig="260" w14:anchorId="590F9556">
          <v:shape id="_x0000_i2669" type="#_x0000_t75" style="width:11pt;height:12.5pt" o:ole="">
            <v:imagedata r:id="rId3330" o:title=""/>
          </v:shape>
          <o:OLEObject Type="Embed" ProgID="Equation.DSMT4" ShapeID="_x0000_i2669" DrawAspect="Content" ObjectID="_1540967214" r:id="rId3331"/>
        </w:object>
      </w:r>
      <w:r>
        <w:rPr>
          <w:b/>
        </w:rPr>
        <w:t xml:space="preserve"> </w:t>
      </w:r>
      <w:r>
        <w:t xml:space="preserve">is the deformation gradient, and </w:t>
      </w:r>
      <w:r w:rsidR="00DF221F" w:rsidRPr="00DF221F">
        <w:rPr>
          <w:position w:val="-6"/>
        </w:rPr>
        <w:object w:dxaOrig="960" w:dyaOrig="320" w14:anchorId="065479C9">
          <v:shape id="_x0000_i2670" type="#_x0000_t75" style="width:48pt;height:16pt" o:ole="">
            <v:imagedata r:id="rId3332" o:title=""/>
          </v:shape>
          <o:OLEObject Type="Embed" ProgID="Equation.DSMT4" ShapeID="_x0000_i2670" DrawAspect="Content" ObjectID="_1540967215" r:id="rId3333"/>
        </w:object>
      </w:r>
      <w:r>
        <w:t xml:space="preserve"> is the left Cauchy-Green tensor.  Note that the diffusivity in the reference state (</w:t>
      </w:r>
      <w:r w:rsidR="00DF221F" w:rsidRPr="00025957">
        <w:rPr>
          <w:position w:val="-4"/>
        </w:rPr>
        <w:object w:dxaOrig="560" w:dyaOrig="260" w14:anchorId="0024A9CD">
          <v:shape id="_x0000_i2671" type="#_x0000_t75" style="width:27.5pt;height:12.5pt" o:ole="">
            <v:imagedata r:id="rId3334" o:title=""/>
          </v:shape>
          <o:OLEObject Type="Embed" ProgID="Equation.DSMT4" ShapeID="_x0000_i2671" DrawAspect="Content" ObjectID="_1540967216" r:id="rId3335"/>
        </w:object>
      </w:r>
      <w:r>
        <w:t xml:space="preserve">) is isotropic and given by </w:t>
      </w:r>
      <w:r w:rsidR="00DF221F" w:rsidRPr="00DF221F">
        <w:rPr>
          <w:position w:val="-14"/>
        </w:rPr>
        <w:object w:dxaOrig="2060" w:dyaOrig="400" w14:anchorId="636F1A0D">
          <v:shape id="_x0000_i2672" type="#_x0000_t75" style="width:103pt;height:20pt" o:ole="">
            <v:imagedata r:id="rId3336" o:title=""/>
          </v:shape>
          <o:OLEObject Type="Embed" ProgID="Equation.DSMT4" ShapeID="_x0000_i2672" DrawAspect="Content" ObjectID="_1540967217" r:id="rId3337"/>
        </w:object>
      </w:r>
      <w:r>
        <w:t>.</w:t>
      </w:r>
    </w:p>
    <w:p w14:paraId="4D67D885" w14:textId="77777777" w:rsidR="00FB6012" w:rsidRDefault="00FB6012" w:rsidP="00FB6012"/>
    <w:p w14:paraId="23EA4028" w14:textId="77777777" w:rsidR="00FB6012" w:rsidRDefault="00FB6012" w:rsidP="00FB6012">
      <w:pPr>
        <w:pStyle w:val="Heading3"/>
      </w:pPr>
      <w:bookmarkStart w:id="1085" w:name="_Toc302642757"/>
      <w:bookmarkStart w:id="1086" w:name="_Toc176704885"/>
      <w:bookmarkStart w:id="1087" w:name="_Toc467221696"/>
      <w:r>
        <w:t>Referentially Orthotropic Diffusivity</w:t>
      </w:r>
      <w:bookmarkEnd w:id="1085"/>
      <w:bookmarkEnd w:id="1086"/>
      <w:bookmarkEnd w:id="1087"/>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4711373D" w:rsidR="00FB6012" w:rsidRDefault="00FB6012" w:rsidP="00FB6012">
      <w:pPr>
        <w:pStyle w:val="MTDisplayEquation"/>
      </w:pPr>
      <w:r>
        <w:tab/>
      </w:r>
      <w:r w:rsidR="00DF221F" w:rsidRPr="00DF221F">
        <w:rPr>
          <w:position w:val="-28"/>
        </w:rPr>
        <w:object w:dxaOrig="3800" w:dyaOrig="680" w14:anchorId="56958D33">
          <v:shape id="_x0000_i2673" type="#_x0000_t75" style="width:190pt;height:33.5pt" o:ole="">
            <v:imagedata r:id="rId3338" o:title=""/>
          </v:shape>
          <o:OLEObject Type="Embed" ProgID="Equation.DSMT4" ShapeID="_x0000_i2673" DrawAspect="Content" ObjectID="_1540967218" r:id="rId3339"/>
        </w:object>
      </w:r>
      <w:r>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110</w:instrText>
      </w:r>
      <w:r w:rsidR="005232C6">
        <w:rPr>
          <w:noProof/>
        </w:rPr>
        <w:fldChar w:fldCharType="end"/>
      </w:r>
      <w:r w:rsidR="007B3D93">
        <w:instrText>)</w:instrText>
      </w:r>
      <w:r w:rsidR="007B3D93">
        <w:fldChar w:fldCharType="end"/>
      </w:r>
    </w:p>
    <w:p w14:paraId="4CD7BC75" w14:textId="77777777" w:rsidR="00FB6012" w:rsidRDefault="00FB6012" w:rsidP="00FB6012">
      <w:r>
        <w:t>where,</w:t>
      </w:r>
    </w:p>
    <w:p w14:paraId="0B65A73A" w14:textId="4ABD0644" w:rsidR="00FB6012" w:rsidRDefault="00FB6012" w:rsidP="00FB6012">
      <w:pPr>
        <w:pStyle w:val="MTDisplayEquation"/>
      </w:pPr>
      <w:r>
        <w:lastRenderedPageBreak/>
        <w:tab/>
      </w:r>
      <w:r w:rsidR="00DF221F" w:rsidRPr="00DF221F">
        <w:rPr>
          <w:position w:val="-114"/>
        </w:rPr>
        <w:object w:dxaOrig="4220" w:dyaOrig="2439" w14:anchorId="1195F612">
          <v:shape id="_x0000_i2674" type="#_x0000_t75" style="width:211pt;height:122pt" o:ole="">
            <v:imagedata r:id="rId3340" o:title=""/>
          </v:shape>
          <o:OLEObject Type="Embed" ProgID="Equation.DSMT4" ShapeID="_x0000_i2674" DrawAspect="Content" ObjectID="_1540967219" r:id="rId3341"/>
        </w:objec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111</w:instrText>
      </w:r>
      <w:r w:rsidR="005232C6">
        <w:rPr>
          <w:noProof/>
        </w:rPr>
        <w:fldChar w:fldCharType="end"/>
      </w:r>
      <w:r w:rsidR="007B3D93">
        <w:instrText>)</w:instrText>
      </w:r>
      <w:r w:rsidR="007B3D93">
        <w:fldChar w:fldCharType="end"/>
      </w:r>
    </w:p>
    <w:p w14:paraId="55CD23ED" w14:textId="3CB16D06" w:rsidR="00FB6012" w:rsidRDefault="00DF221F" w:rsidP="00FB6012">
      <w:r w:rsidRPr="00DF221F">
        <w:rPr>
          <w:position w:val="-6"/>
        </w:rPr>
        <w:object w:dxaOrig="220" w:dyaOrig="279" w14:anchorId="1D6B7C00">
          <v:shape id="_x0000_i2675" type="#_x0000_t75" style="width:11pt;height:14pt" o:ole="">
            <v:imagedata r:id="rId3342" o:title=""/>
          </v:shape>
          <o:OLEObject Type="Embed" ProgID="Equation.DSMT4" ShapeID="_x0000_i2675" DrawAspect="Content" ObjectID="_1540967220" r:id="rId3343"/>
        </w:object>
      </w:r>
      <w:r w:rsidR="00FB6012" w:rsidRPr="00A16AEB">
        <w:t xml:space="preserve"> </w:t>
      </w:r>
      <w:r w:rsidR="00FB6012">
        <w:t xml:space="preserve">is the Jacobian of the deformation, i.e. </w:t>
      </w:r>
      <w:r w:rsidRPr="00DF221F">
        <w:rPr>
          <w:position w:val="-6"/>
        </w:rPr>
        <w:object w:dxaOrig="940" w:dyaOrig="279" w14:anchorId="77049C08">
          <v:shape id="_x0000_i2676" type="#_x0000_t75" style="width:47pt;height:14pt" o:ole="">
            <v:imagedata r:id="rId3344" o:title=""/>
          </v:shape>
          <o:OLEObject Type="Embed" ProgID="Equation.DSMT4" ShapeID="_x0000_i2676" DrawAspect="Content" ObjectID="_1540967221" r:id="rId3345"/>
        </w:object>
      </w:r>
      <w:r w:rsidR="00FB6012">
        <w:t xml:space="preserve"> where</w:t>
      </w:r>
      <w:r w:rsidR="00FB6012">
        <w:rPr>
          <w:b/>
        </w:rPr>
        <w:t xml:space="preserve"> </w:t>
      </w:r>
      <w:r w:rsidRPr="00025957">
        <w:rPr>
          <w:position w:val="-4"/>
        </w:rPr>
        <w:object w:dxaOrig="220" w:dyaOrig="260" w14:anchorId="0EBE9BED">
          <v:shape id="_x0000_i2677" type="#_x0000_t75" style="width:11pt;height:12.5pt" o:ole="">
            <v:imagedata r:id="rId3346" o:title=""/>
          </v:shape>
          <o:OLEObject Type="Embed" ProgID="Equation.DSMT4" ShapeID="_x0000_i2677" DrawAspect="Content" ObjectID="_1540967222" r:id="rId3347"/>
        </w:object>
      </w:r>
      <w:r w:rsidR="00FB6012" w:rsidRPr="00A16AEB">
        <w:t xml:space="preserve"> </w:t>
      </w:r>
      <w:r w:rsidR="00FB6012">
        <w:t xml:space="preserve">is the deformation gradient.  </w:t>
      </w:r>
      <w:r w:rsidRPr="00DF221F">
        <w:rPr>
          <w:position w:val="-12"/>
        </w:rPr>
        <w:object w:dxaOrig="360" w:dyaOrig="360" w14:anchorId="05309C93">
          <v:shape id="_x0000_i2678" type="#_x0000_t75" style="width:18.5pt;height:18.5pt" o:ole="">
            <v:imagedata r:id="rId3348" o:title=""/>
          </v:shape>
          <o:OLEObject Type="Embed" ProgID="Equation.DSMT4" ShapeID="_x0000_i2678" DrawAspect="Content" ObjectID="_1540967223" r:id="rId3349"/>
        </w:object>
      </w:r>
      <w:r w:rsidR="00FB6012">
        <w:t xml:space="preserve"> are second order tensor representing the spatial structural tensors describing the orthogonal planes of symmetry, given by</w:t>
      </w:r>
    </w:p>
    <w:p w14:paraId="39E81C5B" w14:textId="08116FC6" w:rsidR="00FB6012" w:rsidRDefault="00FB6012" w:rsidP="00FB6012">
      <w:pPr>
        <w:pStyle w:val="MTDisplayEquation"/>
      </w:pPr>
      <w:r>
        <w:tab/>
      </w:r>
      <w:r w:rsidR="00DF221F" w:rsidRPr="00DF221F">
        <w:rPr>
          <w:position w:val="-14"/>
        </w:rPr>
        <w:object w:dxaOrig="3260" w:dyaOrig="400" w14:anchorId="7BB8A4D6">
          <v:shape id="_x0000_i2679" type="#_x0000_t75" style="width:162.5pt;height:20pt" o:ole="">
            <v:imagedata r:id="rId3350" o:title=""/>
          </v:shape>
          <o:OLEObject Type="Embed" ProgID="Equation.DSMT4" ShapeID="_x0000_i2679" DrawAspect="Content" ObjectID="_1540967224" r:id="rId3351"/>
        </w:object>
      </w:r>
      <w:r w:rsidR="00F02353">
        <w:t>,</w:t>
      </w:r>
      <w:r w:rsidR="007B3D93">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r w:rsidR="00843CC3">
        <w:rPr>
          <w:noProof/>
        </w:rPr>
        <w:instrText>112</w:instrText>
      </w:r>
      <w:r w:rsidR="005232C6">
        <w:rPr>
          <w:noProof/>
        </w:rPr>
        <w:fldChar w:fldCharType="end"/>
      </w:r>
      <w:r w:rsidR="007B3D93">
        <w:instrText>)</w:instrText>
      </w:r>
      <w:r w:rsidR="007B3D93">
        <w:fldChar w:fldCharType="end"/>
      </w:r>
    </w:p>
    <w:p w14:paraId="1894A00F" w14:textId="56736B47" w:rsidR="00FB6012" w:rsidRDefault="00FB6012" w:rsidP="00FB6012">
      <w:r>
        <w:t xml:space="preserve">where </w:t>
      </w:r>
      <w:r w:rsidR="00DF221F" w:rsidRPr="00DF221F">
        <w:rPr>
          <w:position w:val="-12"/>
        </w:rPr>
        <w:object w:dxaOrig="320" w:dyaOrig="360" w14:anchorId="7693DA73">
          <v:shape id="_x0000_i2680" type="#_x0000_t75" style="width:16pt;height:18.5pt" o:ole="">
            <v:imagedata r:id="rId3352" o:title=""/>
          </v:shape>
          <o:OLEObject Type="Embed" ProgID="Equation.DSMT4" ShapeID="_x0000_i2680" DrawAspect="Content" ObjectID="_1540967225" r:id="rId3353"/>
        </w:object>
      </w:r>
      <w:r>
        <w:t xml:space="preserve"> are orthonormal vectors normal to the planes of symmetry.  Note that the permeability in the reference state (</w:t>
      </w:r>
      <w:r w:rsidR="00DF221F" w:rsidRPr="00025957">
        <w:rPr>
          <w:position w:val="-4"/>
        </w:rPr>
        <w:object w:dxaOrig="560" w:dyaOrig="260" w14:anchorId="6CB6560F">
          <v:shape id="_x0000_i2681" type="#_x0000_t75" style="width:27.5pt;height:12.5pt" o:ole="">
            <v:imagedata r:id="rId3354" o:title=""/>
          </v:shape>
          <o:OLEObject Type="Embed" ProgID="Equation.DSMT4" ShapeID="_x0000_i2681" DrawAspect="Content" ObjectID="_1540967226" r:id="rId3355"/>
        </w:object>
      </w:r>
      <w:r>
        <w:t xml:space="preserve">) is given by </w:t>
      </w:r>
      <w:r w:rsidR="00DF221F" w:rsidRPr="00DF221F">
        <w:rPr>
          <w:position w:val="-28"/>
        </w:rPr>
        <w:object w:dxaOrig="3060" w:dyaOrig="680" w14:anchorId="29C283F0">
          <v:shape id="_x0000_i2682" type="#_x0000_t75" style="width:153pt;height:33.5pt" o:ole="">
            <v:imagedata r:id="rId3356" o:title=""/>
          </v:shape>
          <o:OLEObject Type="Embed" ProgID="Equation.DSMT4" ShapeID="_x0000_i2682" DrawAspect="Content" ObjectID="_1540967227" r:id="rId3357"/>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1088" w:name="_Ref162420103"/>
      <w:bookmarkStart w:id="1089" w:name="_Toc302642758"/>
      <w:bookmarkStart w:id="1090" w:name="_Toc176704886"/>
      <w:bookmarkStart w:id="1091" w:name="_Toc467221697"/>
      <w:r>
        <w:lastRenderedPageBreak/>
        <w:t xml:space="preserve">Solute </w:t>
      </w:r>
      <w:r w:rsidRPr="00B27FE9">
        <w:t>Solubility</w:t>
      </w:r>
      <w:bookmarkEnd w:id="1088"/>
      <w:bookmarkEnd w:id="1089"/>
      <w:bookmarkEnd w:id="1090"/>
      <w:bookmarkEnd w:id="1091"/>
    </w:p>
    <w:p w14:paraId="6D6D402A" w14:textId="1EEF102F"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DF221F" w:rsidRPr="00025957">
        <w:rPr>
          <w:position w:val="-4"/>
        </w:rPr>
        <w:object w:dxaOrig="220" w:dyaOrig="260" w14:anchorId="2B5BBE92">
          <v:shape id="_x0000_i2683" type="#_x0000_t75" style="width:11pt;height:12.5pt" o:ole="">
            <v:imagedata r:id="rId3358" o:title=""/>
          </v:shape>
          <o:OLEObject Type="Embed" ProgID="Equation.DSMT4" ShapeID="_x0000_i2683" DrawAspect="Content" ObjectID="_1540967228" r:id="rId3359"/>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1092" w:name="_Toc302642759"/>
      <w:bookmarkStart w:id="1093" w:name="_Toc176704887"/>
      <w:bookmarkStart w:id="1094" w:name="_Toc467221698"/>
      <w:r w:rsidRPr="00B27FE9">
        <w:t>Constant Solubility</w:t>
      </w:r>
      <w:bookmarkEnd w:id="1092"/>
      <w:bookmarkEnd w:id="1093"/>
      <w:bookmarkEnd w:id="1094"/>
    </w:p>
    <w:p w14:paraId="1E36630D" w14:textId="1D792B61" w:rsidR="00FB6012" w:rsidRDefault="00FB6012" w:rsidP="00FB6012">
      <w:r>
        <w:t xml:space="preserve">For this material model, </w:t>
      </w:r>
      <w:r w:rsidR="00DF221F" w:rsidRPr="00025957">
        <w:rPr>
          <w:position w:val="-4"/>
        </w:rPr>
        <w:object w:dxaOrig="220" w:dyaOrig="260" w14:anchorId="3CCECE5D">
          <v:shape id="_x0000_i2684" type="#_x0000_t75" style="width:11pt;height:12.5pt" o:ole="">
            <v:imagedata r:id="rId3360" o:title=""/>
          </v:shape>
          <o:OLEObject Type="Embed" ProgID="Equation.DSMT4" ShapeID="_x0000_i2684" DrawAspect="Content" ObjectID="_1540967229" r:id="rId3361"/>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1095" w:name="_Ref162420105"/>
      <w:bookmarkStart w:id="1096" w:name="_Toc302642760"/>
      <w:bookmarkStart w:id="1097" w:name="_Toc176704888"/>
      <w:bookmarkStart w:id="1098" w:name="_Toc467221699"/>
      <w:r w:rsidRPr="00B27FE9">
        <w:lastRenderedPageBreak/>
        <w:t>Osmotic Coefficient</w:t>
      </w:r>
      <w:bookmarkEnd w:id="1095"/>
      <w:bookmarkEnd w:id="1096"/>
      <w:bookmarkEnd w:id="1097"/>
      <w:bookmarkEnd w:id="1098"/>
    </w:p>
    <w:p w14:paraId="2C7B7122" w14:textId="1F6B1C76"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DF221F" w:rsidRPr="00025957">
        <w:rPr>
          <w:position w:val="-4"/>
        </w:rPr>
        <w:object w:dxaOrig="260" w:dyaOrig="240" w14:anchorId="3A3B006D">
          <v:shape id="_x0000_i2685" type="#_x0000_t75" style="width:12.5pt;height:12pt" o:ole="">
            <v:imagedata r:id="rId3362" o:title=""/>
          </v:shape>
          <o:OLEObject Type="Embed" ProgID="Equation.DSMT4" ShapeID="_x0000_i2685" DrawAspect="Content" ObjectID="_1540967230" r:id="rId3363"/>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1099" w:name="_Toc302642761"/>
      <w:bookmarkStart w:id="1100" w:name="_Toc176704889"/>
      <w:bookmarkStart w:id="1101" w:name="_Toc467221700"/>
      <w:r w:rsidRPr="00B27FE9">
        <w:t>Constant Osmotic Coefficient</w:t>
      </w:r>
      <w:bookmarkEnd w:id="1099"/>
      <w:bookmarkEnd w:id="1100"/>
      <w:bookmarkEnd w:id="1101"/>
    </w:p>
    <w:p w14:paraId="0BD1B350" w14:textId="7C494FB0" w:rsidR="00FB6012" w:rsidRDefault="00FB6012" w:rsidP="00FB6012">
      <w:r>
        <w:t xml:space="preserve">For this material model, </w:t>
      </w:r>
      <w:r w:rsidR="00DF221F" w:rsidRPr="00025957">
        <w:rPr>
          <w:position w:val="-4"/>
        </w:rPr>
        <w:object w:dxaOrig="260" w:dyaOrig="240" w14:anchorId="043C710D">
          <v:shape id="_x0000_i2686" type="#_x0000_t75" style="width:12.5pt;height:12pt" o:ole="">
            <v:imagedata r:id="rId3364" o:title=""/>
          </v:shape>
          <o:OLEObject Type="Embed" ProgID="Equation.DSMT4" ShapeID="_x0000_i2686" DrawAspect="Content" ObjectID="_1540967231" r:id="rId3365"/>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1102" w:name="_Toc265909889"/>
      <w:bookmarkStart w:id="1103" w:name="_Toc265909890"/>
      <w:bookmarkStart w:id="1104" w:name="_Toc265909891"/>
      <w:bookmarkStart w:id="1105" w:name="_Toc265909892"/>
      <w:bookmarkStart w:id="1106" w:name="_Toc265909894"/>
      <w:bookmarkStart w:id="1107" w:name="_Toc265909895"/>
      <w:bookmarkStart w:id="1108" w:name="_Toc265909896"/>
      <w:bookmarkStart w:id="1109" w:name="_Toc265909898"/>
      <w:bookmarkStart w:id="1110" w:name="_Toc265909899"/>
      <w:bookmarkStart w:id="1111" w:name="_Toc265909900"/>
      <w:bookmarkStart w:id="1112" w:name="_Toc265909901"/>
      <w:bookmarkStart w:id="1113" w:name="_Toc265909902"/>
      <w:bookmarkStart w:id="1114" w:name="_Toc265909903"/>
      <w:bookmarkStart w:id="1115" w:name="_Toc265909904"/>
      <w:bookmarkStart w:id="1116" w:name="_Toc265909905"/>
      <w:bookmarkStart w:id="1117" w:name="_Toc265909906"/>
      <w:bookmarkStart w:id="1118" w:name="_Toc265909909"/>
      <w:bookmarkStart w:id="1119" w:name="_Toc265909910"/>
      <w:bookmarkStart w:id="1120" w:name="_Toc265909911"/>
      <w:bookmarkStart w:id="1121" w:name="_Toc265909912"/>
      <w:bookmarkStart w:id="1122" w:name="_Toc265909914"/>
      <w:bookmarkStart w:id="1123" w:name="_Toc467221701"/>
      <w:bookmarkEnd w:id="1054"/>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commentRangeStart w:id="1124"/>
      <w:r>
        <w:lastRenderedPageBreak/>
        <w:t>Active Contraction Model</w:t>
      </w:r>
      <w:commentRangeEnd w:id="1124"/>
      <w:r w:rsidR="008E5B3C">
        <w:rPr>
          <w:rStyle w:val="CommentReference"/>
          <w:rFonts w:cs="Times New Roman"/>
          <w:b w:val="0"/>
          <w:bCs w:val="0"/>
          <w:iCs w:val="0"/>
        </w:rPr>
        <w:commentReference w:id="1124"/>
      </w:r>
      <w:bookmarkEnd w:id="1123"/>
    </w:p>
    <w:p w14:paraId="25F572EC" w14:textId="43E0E73B" w:rsidR="008C7882" w:rsidRDefault="008C7882" w:rsidP="008C7882">
      <w:pPr>
        <w:rPr>
          <w:sz w:val="22"/>
        </w:rPr>
      </w:pPr>
      <w:r>
        <w:t xml:space="preserve">A time varying “elastance” active contraction model </w:t>
      </w:r>
      <w:r>
        <w:fldChar w:fldCharType="begin"/>
      </w:r>
      <w:r w:rsidR="001763A3">
        <w:instrText xml:space="preserve"> ADDIN EN.CITE &lt;EndNote&gt;&lt;Cite&gt;&lt;Author&gt;Guccione&lt;/Author&gt;&lt;Year&gt;1993&lt;/Year&gt;&lt;RecNum&gt;24&lt;/RecNum&gt;&lt;DisplayText&gt;[47]&lt;/DisplayText&gt;&lt;record&gt;&lt;rec-number&gt;24&lt;/rec-number&gt;&lt;foreign-keys&gt;&lt;key app="EN" db-id="fwxrfwzd5wwavcepe9epdeevxdsd2fftswrx" timestamp="0"&gt;24&lt;/key&gt;&lt;/foreign-keys&gt;&lt;ref-type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1763A3">
        <w:rPr>
          <w:noProof/>
        </w:rPr>
        <w:t>[</w:t>
      </w:r>
      <w:hyperlink w:anchor="_ENREF_47" w:tooltip="Guccione, 1993 #24" w:history="1">
        <w:r w:rsidR="00214E15">
          <w:rPr>
            <w:noProof/>
          </w:rPr>
          <w:t>47</w:t>
        </w:r>
      </w:hyperlink>
      <w:r w:rsidR="001763A3">
        <w:rPr>
          <w:noProof/>
        </w:rPr>
        <w:t>]</w:t>
      </w:r>
      <w:r>
        <w:fldChar w:fldCharType="end"/>
      </w:r>
      <w:r>
        <w:t xml:space="preserve"> was added to the transversely isotropic materials.  When active contraction is activated, the total Cauchy stress </w:t>
      </w:r>
      <w:r w:rsidR="00DF221F" w:rsidRPr="00DF221F">
        <w:rPr>
          <w:position w:val="-6"/>
        </w:rPr>
        <w:object w:dxaOrig="200" w:dyaOrig="220" w14:anchorId="6AB58077">
          <v:shape id="_x0000_i2687" type="#_x0000_t75" style="width:10pt;height:11pt" o:ole="">
            <v:imagedata r:id="rId3366" o:title=""/>
          </v:shape>
          <o:OLEObject Type="Embed" ProgID="Equation.DSMT4" ShapeID="_x0000_i2687" DrawAspect="Content" ObjectID="_1540967232" r:id="rId3367"/>
        </w:object>
      </w:r>
      <w:r>
        <w:t xml:space="preserve">is defined as the sum of the active stress tensor </w:t>
      </w:r>
      <w:r w:rsidR="00DF221F" w:rsidRPr="00DF221F">
        <w:rPr>
          <w:position w:val="-6"/>
        </w:rPr>
        <w:object w:dxaOrig="1300" w:dyaOrig="320" w14:anchorId="5623B2A2">
          <v:shape id="_x0000_i2688" type="#_x0000_t75" style="width:65.5pt;height:16pt" o:ole="">
            <v:imagedata r:id="rId3368" o:title=""/>
          </v:shape>
          <o:OLEObject Type="Embed" ProgID="Equation.DSMT4" ShapeID="_x0000_i2688" DrawAspect="Content" ObjectID="_1540967233" r:id="rId3369"/>
        </w:object>
      </w:r>
      <w:r>
        <w:t xml:space="preserve"> and the passive stress tensor </w:t>
      </w:r>
      <w:r w:rsidR="00DF221F" w:rsidRPr="00DF221F">
        <w:rPr>
          <w:position w:val="-6"/>
        </w:rPr>
        <w:object w:dxaOrig="320" w:dyaOrig="320" w14:anchorId="5B5056A6">
          <v:shape id="_x0000_i2689" type="#_x0000_t75" style="width:16pt;height:16pt" o:ole="">
            <v:imagedata r:id="rId3370" o:title=""/>
          </v:shape>
          <o:OLEObject Type="Embed" ProgID="Equation.DSMT4" ShapeID="_x0000_i2689" DrawAspect="Content" ObjectID="_1540967234" r:id="rId3371"/>
        </w:object>
      </w:r>
      <w:r>
        <w:t>:</w:t>
      </w:r>
      <w:r>
        <w:rPr>
          <w:sz w:val="22"/>
        </w:rPr>
        <w:t xml:space="preserve"> </w:t>
      </w:r>
    </w:p>
    <w:p w14:paraId="54467DAF" w14:textId="632ED852" w:rsidR="008C7882" w:rsidRDefault="008C7882" w:rsidP="008C7882">
      <w:pPr>
        <w:pStyle w:val="MTDisplayEquation"/>
      </w:pPr>
      <w:r>
        <w:tab/>
      </w:r>
      <w:r w:rsidR="00DF221F" w:rsidRPr="00DF221F">
        <w:rPr>
          <w:position w:val="-6"/>
        </w:rPr>
        <w:object w:dxaOrig="1120" w:dyaOrig="320" w14:anchorId="5EC40A55">
          <v:shape id="_x0000_i2690" type="#_x0000_t75" style="width:56pt;height:16pt" o:ole="">
            <v:imagedata r:id="rId3372" o:title=""/>
          </v:shape>
          <o:OLEObject Type="Embed" ProgID="Equation.DSMT4" ShapeID="_x0000_i2690" DrawAspect="Content" ObjectID="_1540967235" r:id="rId337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113</w:instrText>
      </w:r>
      <w:r w:rsidR="005232C6">
        <w:rPr>
          <w:noProof/>
        </w:rPr>
        <w:fldChar w:fldCharType="end"/>
      </w:r>
      <w:r>
        <w:instrText>)</w:instrText>
      </w:r>
      <w:r>
        <w:fldChar w:fldCharType="end"/>
      </w:r>
    </w:p>
    <w:p w14:paraId="2F507406" w14:textId="4187021E" w:rsidR="008C7882" w:rsidRDefault="008C7882" w:rsidP="008C7882">
      <w:r>
        <w:rPr>
          <w:color w:val="000000"/>
        </w:rPr>
        <w:t xml:space="preserve">where </w:t>
      </w:r>
      <w:r>
        <w:rPr>
          <w:b/>
          <w:i/>
          <w:color w:val="000000"/>
        </w:rPr>
        <w:t>a</w:t>
      </w:r>
      <w:r>
        <w:rPr>
          <w:color w:val="000000"/>
        </w:rPr>
        <w:t xml:space="preserve"> is the deformed fiber vector (unit length), defined as </w:t>
      </w:r>
      <w:r w:rsidR="00DF221F" w:rsidRPr="00DF221F">
        <w:rPr>
          <w:position w:val="-6"/>
        </w:rPr>
        <w:object w:dxaOrig="960" w:dyaOrig="279" w14:anchorId="4833898F">
          <v:shape id="_x0000_i2691" type="#_x0000_t75" style="width:48pt;height:14pt" o:ole="">
            <v:imagedata r:id="rId3374" o:title=""/>
          </v:shape>
          <o:OLEObject Type="Embed" ProgID="Equation.DSMT4" ShapeID="_x0000_i2691" DrawAspect="Content" ObjectID="_1540967236" r:id="rId3375"/>
        </w:object>
      </w:r>
      <w:r>
        <w:rPr>
          <w:color w:val="000000"/>
        </w:rPr>
        <w:t>.  The time varying</w:t>
      </w:r>
      <w:r>
        <w:t xml:space="preserve"> elastance model is a modification of the standard Hill equation that scales the standard equation by an activation curve </w:t>
      </w:r>
      <w:r w:rsidR="00DF221F" w:rsidRPr="00DF221F">
        <w:rPr>
          <w:position w:val="-14"/>
        </w:rPr>
        <w:object w:dxaOrig="540" w:dyaOrig="400" w14:anchorId="5DA6CA40">
          <v:shape id="_x0000_i2692" type="#_x0000_t75" style="width:27pt;height:20pt" o:ole="">
            <v:imagedata r:id="rId3376" o:title=""/>
          </v:shape>
          <o:OLEObject Type="Embed" ProgID="Equation.DSMT4" ShapeID="_x0000_i2692" DrawAspect="Content" ObjectID="_1540967237" r:id="rId3377"/>
        </w:object>
      </w:r>
      <w:r>
        <w:t xml:space="preserve">. The active fiber stress </w:t>
      </w:r>
      <w:r w:rsidR="00DF221F" w:rsidRPr="00025957">
        <w:rPr>
          <w:position w:val="-4"/>
        </w:rPr>
        <w:object w:dxaOrig="300" w:dyaOrig="300" w14:anchorId="03DB6131">
          <v:shape id="_x0000_i2693" type="#_x0000_t75" style="width:15pt;height:15pt" o:ole="">
            <v:imagedata r:id="rId3378" o:title=""/>
          </v:shape>
          <o:OLEObject Type="Embed" ProgID="Equation.DSMT4" ShapeID="_x0000_i2693" DrawAspect="Content" ObjectID="_1540967238" r:id="rId3379"/>
        </w:object>
      </w:r>
      <w:r>
        <w:t xml:space="preserve"> is defined as:</w:t>
      </w:r>
    </w:p>
    <w:p w14:paraId="3C7FCEAA" w14:textId="6CE02168" w:rsidR="008C7882" w:rsidRDefault="008C7882" w:rsidP="008C7882">
      <w:pPr>
        <w:pStyle w:val="MTDisplayEquation"/>
      </w:pPr>
      <w:r>
        <w:tab/>
      </w:r>
      <w:r w:rsidR="00DF221F" w:rsidRPr="00DF221F">
        <w:rPr>
          <w:position w:val="-30"/>
        </w:rPr>
        <w:object w:dxaOrig="2700" w:dyaOrig="720" w14:anchorId="0C28F114">
          <v:shape id="_x0000_i2694" type="#_x0000_t75" style="width:135pt;height:36pt" o:ole="">
            <v:imagedata r:id="rId3380" o:title=""/>
          </v:shape>
          <o:OLEObject Type="Embed" ProgID="Equation.DSMT4" ShapeID="_x0000_i2694" DrawAspect="Content" ObjectID="_1540967239" r:id="rId338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114</w:instrText>
      </w:r>
      <w:r w:rsidR="005232C6">
        <w:rPr>
          <w:noProof/>
        </w:rPr>
        <w:fldChar w:fldCharType="end"/>
      </w:r>
      <w:r>
        <w:instrText>)</w:instrText>
      </w:r>
      <w:r>
        <w:fldChar w:fldCharType="end"/>
      </w:r>
    </w:p>
    <w:p w14:paraId="0E282A59" w14:textId="77777777" w:rsidR="008C7882" w:rsidRDefault="008C7882" w:rsidP="008C7882">
      <w:pPr>
        <w:rPr>
          <w:szCs w:val="22"/>
        </w:rPr>
      </w:pPr>
      <w:r>
        <w:t xml:space="preserve">where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73AE469C" w:rsidR="008C7882" w:rsidRDefault="008C7882" w:rsidP="008C7882">
      <w:pPr>
        <w:pStyle w:val="MTDisplayEquation"/>
      </w:pPr>
      <w:r>
        <w:tab/>
      </w:r>
      <w:r w:rsidR="00DF221F" w:rsidRPr="00DF221F">
        <w:rPr>
          <w:position w:val="-38"/>
        </w:rPr>
        <w:object w:dxaOrig="2720" w:dyaOrig="760" w14:anchorId="2E231D02">
          <v:shape id="_x0000_i2695" type="#_x0000_t75" style="width:135.5pt;height:38.5pt" o:ole="">
            <v:imagedata r:id="rId3382" o:title=""/>
          </v:shape>
          <o:OLEObject Type="Embed" ProgID="Equation.DSMT4" ShapeID="_x0000_i2695" DrawAspect="Content" ObjectID="_1540967240" r:id="rId338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instrText>.</w:instrText>
      </w:r>
      <w:r w:rsidR="005232C6">
        <w:fldChar w:fldCharType="begin"/>
      </w:r>
      <w:r w:rsidR="005232C6">
        <w:instrText xml:space="preserve"> SEQ MTEqn \c \* Arabic \* ME</w:instrText>
      </w:r>
      <w:r w:rsidR="005232C6">
        <w:instrText xml:space="preserve">RGEFORMAT </w:instrText>
      </w:r>
      <w:r w:rsidR="005232C6">
        <w:fldChar w:fldCharType="separate"/>
      </w:r>
      <w:r w:rsidR="00843CC3">
        <w:rPr>
          <w:noProof/>
        </w:rPr>
        <w:instrText>115</w:instrText>
      </w:r>
      <w:r w:rsidR="005232C6">
        <w:rPr>
          <w:noProof/>
        </w:rPr>
        <w:fldChar w:fldCharType="end"/>
      </w:r>
      <w:r>
        <w:instrText>)</w:instrText>
      </w:r>
      <w:r>
        <w:fldChar w:fldCharType="end"/>
      </w:r>
    </w:p>
    <w:p w14:paraId="6EFA4DE8" w14:textId="77777777" w:rsidR="008C7882" w:rsidRDefault="008C7882" w:rsidP="008C7882">
      <w:r>
        <w:t xml:space="preserve">where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6D5A32DA" w:rsidR="001763A3" w:rsidRDefault="001763A3">
      <w:pPr>
        <w:jc w:val="left"/>
      </w:pPr>
      <w:r>
        <w:br w:type="page"/>
      </w:r>
    </w:p>
    <w:p w14:paraId="24D85B02" w14:textId="1B281FD7" w:rsidR="001763A3" w:rsidRDefault="001763A3" w:rsidP="00362FD7">
      <w:pPr>
        <w:pStyle w:val="Heading2"/>
      </w:pPr>
      <w:bookmarkStart w:id="1125" w:name="_Toc467221702"/>
      <w:r>
        <w:lastRenderedPageBreak/>
        <w:t>Prescribed Active Contraction</w:t>
      </w:r>
      <w:bookmarkEnd w:id="1125"/>
    </w:p>
    <w:p w14:paraId="59B018C0" w14:textId="0D315899" w:rsidR="001763A3" w:rsidRPr="001763A3" w:rsidRDefault="001763A3" w:rsidP="001763A3">
      <w:r>
        <w:t>Prescribed active contraction models allow the user to directly specify the time history of the active contractile stress.</w:t>
      </w:r>
    </w:p>
    <w:p w14:paraId="7DDFB4B4" w14:textId="746B768E" w:rsidR="001763A3" w:rsidRDefault="001763A3" w:rsidP="00362FD7">
      <w:pPr>
        <w:pStyle w:val="Heading3"/>
      </w:pPr>
      <w:bookmarkStart w:id="1126" w:name="_Toc467221703"/>
      <w:r>
        <w:t>Uniaxial Active Contraction</w:t>
      </w:r>
      <w:bookmarkEnd w:id="1126"/>
    </w:p>
    <w:p w14:paraId="2917556B" w14:textId="115D6EBF" w:rsidR="00153375" w:rsidRDefault="001763A3" w:rsidP="001763A3">
      <w:pPr>
        <w:rPr>
          <w:position w:val="-12"/>
        </w:rPr>
      </w:pPr>
      <w:r>
        <w:t xml:space="preserve">For this model, the active stress </w:t>
      </w:r>
      <w:r w:rsidR="004B50DC">
        <w:t xml:space="preserve">is acting along a prescribed direction </w:t>
      </w:r>
      <w:r w:rsidR="00153375">
        <w:t xml:space="preserve">given by the unit vector </w:t>
      </w:r>
      <w:r w:rsidR="00DF221F" w:rsidRPr="00DF221F">
        <w:rPr>
          <w:position w:val="-12"/>
        </w:rPr>
        <w:object w:dxaOrig="260" w:dyaOrig="360" w14:anchorId="46B98B4D">
          <v:shape id="_x0000_i2696" type="#_x0000_t75" style="width:12.5pt;height:18.5pt" o:ole="">
            <v:imagedata r:id="rId3384" o:title=""/>
          </v:shape>
          <o:OLEObject Type="Embed" ProgID="Equation.DSMT4" ShapeID="_x0000_i2696" DrawAspect="Content" ObjectID="_1540967241" r:id="rId3385"/>
        </w:object>
      </w:r>
      <w:r w:rsidR="00153375">
        <w:rPr>
          <w:position w:val="-12"/>
        </w:rPr>
        <w:t>in the reference configuIation. The 2</w:t>
      </w:r>
      <w:r w:rsidR="00153375" w:rsidRPr="00362FD7">
        <w:rPr>
          <w:position w:val="-12"/>
          <w:vertAlign w:val="superscript"/>
        </w:rPr>
        <w:t>nd</w:t>
      </w:r>
      <w:r w:rsidR="00153375">
        <w:rPr>
          <w:position w:val="-12"/>
        </w:rPr>
        <w:t xml:space="preserve"> Piola-Kirchhoff stress is</w:t>
      </w:r>
    </w:p>
    <w:p w14:paraId="239E8D50" w14:textId="6E113E9C" w:rsidR="00153375" w:rsidRDefault="00153375" w:rsidP="00362FD7">
      <w:pPr>
        <w:pStyle w:val="MTDisplayEquation"/>
      </w:pPr>
      <w:r>
        <w:tab/>
      </w:r>
      <w:r w:rsidR="00DF221F" w:rsidRPr="00DF221F">
        <w:rPr>
          <w:position w:val="-12"/>
        </w:rPr>
        <w:object w:dxaOrig="1440" w:dyaOrig="380" w14:anchorId="2DDB6ADD">
          <v:shape id="_x0000_i2697" type="#_x0000_t75" style="width:1in;height:18.5pt" o:ole="">
            <v:imagedata r:id="rId3386" o:title=""/>
          </v:shape>
          <o:OLEObject Type="Embed" ProgID="Equation.DSMT4" ShapeID="_x0000_i2697" DrawAspect="Content" ObjectID="_1540967242" r:id="rId3387"/>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1A2D84">
        <w:instrText>.</w:instrText>
      </w:r>
      <w:r w:rsidR="005232C6">
        <w:fldChar w:fldCharType="begin"/>
      </w:r>
      <w:r w:rsidR="005232C6">
        <w:instrText xml:space="preserve"> SEQ MTEqn \c \* Arabic \* MERGEFORMAT </w:instrText>
      </w:r>
      <w:r w:rsidR="005232C6">
        <w:fldChar w:fldCharType="separate"/>
      </w:r>
      <w:r w:rsidR="00843CC3">
        <w:rPr>
          <w:noProof/>
        </w:rPr>
        <w:instrText>116</w:instrText>
      </w:r>
      <w:r w:rsidR="005232C6">
        <w:rPr>
          <w:noProof/>
        </w:rPr>
        <w:fldChar w:fldCharType="end"/>
      </w:r>
      <w:r w:rsidR="001A2D84">
        <w:instrText>)</w:instrText>
      </w:r>
      <w:r w:rsidR="001A2D84">
        <w:fldChar w:fldCharType="end"/>
      </w:r>
    </w:p>
    <w:p w14:paraId="60CF780D" w14:textId="256C9A4A" w:rsidR="001763A3" w:rsidRDefault="00153375" w:rsidP="001763A3">
      <w:r>
        <w:rPr>
          <w:position w:val="-6"/>
        </w:rPr>
        <w:t>and the Cauchy stress is</w:t>
      </w:r>
    </w:p>
    <w:p w14:paraId="01F0ADDD" w14:textId="63A5C2E3" w:rsidR="001763A3" w:rsidRPr="001763A3" w:rsidRDefault="001763A3" w:rsidP="00362FD7">
      <w:pPr>
        <w:pStyle w:val="MTDisplayEquation"/>
      </w:pPr>
      <w:r>
        <w:tab/>
      </w:r>
      <w:r w:rsidR="00DF221F" w:rsidRPr="00DF221F">
        <w:rPr>
          <w:position w:val="-6"/>
        </w:rPr>
        <w:object w:dxaOrig="1600" w:dyaOrig="320" w14:anchorId="6C78512F">
          <v:shape id="_x0000_i2698" type="#_x0000_t75" style="width:80.5pt;height:16pt" o:ole="">
            <v:imagedata r:id="rId3388" o:title=""/>
          </v:shape>
          <o:OLEObject Type="Embed" ProgID="Equation.DSMT4" ShapeID="_x0000_i2698" DrawAspect="Content" ObjectID="_1540967243" r:id="rId3389"/>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1A2D84">
        <w:instrText>.</w:instrText>
      </w:r>
      <w:r w:rsidR="005232C6">
        <w:fldChar w:fldCharType="begin"/>
      </w:r>
      <w:r w:rsidR="005232C6">
        <w:instrText xml:space="preserve"> SEQ MTEqn \c \* Arabic \* MERGEFORMAT </w:instrText>
      </w:r>
      <w:r w:rsidR="005232C6">
        <w:fldChar w:fldCharType="separate"/>
      </w:r>
      <w:r w:rsidR="00843CC3">
        <w:rPr>
          <w:noProof/>
        </w:rPr>
        <w:instrText>117</w:instrText>
      </w:r>
      <w:r w:rsidR="005232C6">
        <w:rPr>
          <w:noProof/>
        </w:rPr>
        <w:fldChar w:fldCharType="end"/>
      </w:r>
      <w:r w:rsidR="001A2D84">
        <w:instrText>)</w:instrText>
      </w:r>
      <w:r w:rsidR="001A2D84">
        <w:fldChar w:fldCharType="end"/>
      </w:r>
    </w:p>
    <w:p w14:paraId="37A1FECD" w14:textId="5CBDE72F" w:rsidR="007E2473" w:rsidRDefault="004B50DC" w:rsidP="00362FD7">
      <w:r>
        <w:t xml:space="preserve">where </w:t>
      </w:r>
      <w:r w:rsidR="00DF221F" w:rsidRPr="00025957">
        <w:rPr>
          <w:position w:val="-4"/>
        </w:rPr>
        <w:object w:dxaOrig="300" w:dyaOrig="300" w14:anchorId="76C60F45">
          <v:shape id="_x0000_i2699" type="#_x0000_t75" style="width:15pt;height:15pt" o:ole="">
            <v:imagedata r:id="rId3390" o:title=""/>
          </v:shape>
          <o:OLEObject Type="Embed" ProgID="Equation.DSMT4" ShapeID="_x0000_i2699" DrawAspect="Content" ObjectID="_1540967244" r:id="rId3391"/>
        </w:object>
      </w:r>
      <w:r w:rsidR="00153375">
        <w:t xml:space="preserve"> </w:t>
      </w:r>
      <w:r w:rsidR="007E2473">
        <w:t>is the prescribed contractile stress</w:t>
      </w:r>
      <w:r w:rsidR="00153375">
        <w:t xml:space="preserve"> and</w:t>
      </w:r>
      <w:r w:rsidR="007E2473">
        <w:t xml:space="preserve"> </w:t>
      </w:r>
      <w:r w:rsidR="00DF221F" w:rsidRPr="00DF221F">
        <w:rPr>
          <w:position w:val="-12"/>
        </w:rPr>
        <w:object w:dxaOrig="880" w:dyaOrig="360" w14:anchorId="0A3764EC">
          <v:shape id="_x0000_i2700" type="#_x0000_t75" style="width:44.5pt;height:18.5pt" o:ole="">
            <v:imagedata r:id="rId3392" o:title=""/>
          </v:shape>
          <o:OLEObject Type="Embed" ProgID="Equation.DSMT4" ShapeID="_x0000_i2700" DrawAspect="Content" ObjectID="_1540967245" r:id="rId3393"/>
        </w:object>
      </w:r>
      <w:r w:rsidR="007E2473">
        <w:t xml:space="preserve">.  </w:t>
      </w:r>
      <w:r w:rsidR="00153375">
        <w:t xml:space="preserve">Since </w:t>
      </w:r>
      <w:r w:rsidR="00DF221F" w:rsidRPr="00DF221F">
        <w:rPr>
          <w:position w:val="-6"/>
        </w:rPr>
        <w:object w:dxaOrig="279" w:dyaOrig="320" w14:anchorId="24380189">
          <v:shape id="_x0000_i2701" type="#_x0000_t75" style="width:14pt;height:16pt" o:ole="">
            <v:imagedata r:id="rId3394" o:title=""/>
          </v:shape>
          <o:OLEObject Type="Embed" ProgID="Equation.DSMT4" ShapeID="_x0000_i2701" DrawAspect="Content" ObjectID="_1540967246" r:id="rId3395"/>
        </w:object>
      </w:r>
      <w:r w:rsidR="00153375">
        <w:t xml:space="preserve"> is not a function of deformation, the material and spatial tangents are both zero.</w:t>
      </w:r>
    </w:p>
    <w:p w14:paraId="404A83AB" w14:textId="05AA1B87" w:rsidR="007E2473" w:rsidRDefault="007E2473" w:rsidP="00362FD7">
      <w:pPr>
        <w:pStyle w:val="Heading3"/>
      </w:pPr>
      <w:bookmarkStart w:id="1127" w:name="_Toc467221704"/>
      <w:r>
        <w:t>Transversely Isotropic Active Contraction</w:t>
      </w:r>
      <w:bookmarkEnd w:id="1127"/>
    </w:p>
    <w:p w14:paraId="69EECCCD" w14:textId="1A8E2C2B" w:rsidR="007E2473" w:rsidRDefault="007E2473" w:rsidP="007E2473">
      <w:r>
        <w:t xml:space="preserve">In this case, the active stress is isotropic in a plane transverse to the direction </w:t>
      </w:r>
      <w:r w:rsidR="00DF221F" w:rsidRPr="00DF221F">
        <w:rPr>
          <w:position w:val="-12"/>
        </w:rPr>
        <w:object w:dxaOrig="260" w:dyaOrig="360" w14:anchorId="76ECF4E7">
          <v:shape id="_x0000_i2702" type="#_x0000_t75" style="width:12.5pt;height:18.5pt" o:ole="">
            <v:imagedata r:id="rId3396" o:title=""/>
          </v:shape>
          <o:OLEObject Type="Embed" ProgID="Equation.DSMT4" ShapeID="_x0000_i2702" DrawAspect="Content" ObjectID="_1540967247" r:id="rId3397"/>
        </w:object>
      </w:r>
      <w:r>
        <w:t>,</w:t>
      </w:r>
    </w:p>
    <w:p w14:paraId="08E201F2" w14:textId="0B3D6206" w:rsidR="00153375" w:rsidRDefault="00153375" w:rsidP="00362FD7">
      <w:pPr>
        <w:pStyle w:val="MTDisplayEquation"/>
      </w:pPr>
      <w:r>
        <w:tab/>
      </w:r>
      <w:r w:rsidR="00DF221F" w:rsidRPr="00DF221F">
        <w:rPr>
          <w:position w:val="-14"/>
        </w:rPr>
        <w:object w:dxaOrig="2000" w:dyaOrig="400" w14:anchorId="563B3F47">
          <v:shape id="_x0000_i2703" type="#_x0000_t75" style="width:99.5pt;height:20pt" o:ole="">
            <v:imagedata r:id="rId3398" o:title=""/>
          </v:shape>
          <o:OLEObject Type="Embed" ProgID="Equation.DSMT4" ShapeID="_x0000_i2703" DrawAspect="Content" ObjectID="_1540967248" r:id="rId3399"/>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1A2D84">
        <w:instrText>.</w:instrText>
      </w:r>
      <w:r w:rsidR="005232C6">
        <w:fldChar w:fldCharType="begin"/>
      </w:r>
      <w:r w:rsidR="005232C6">
        <w:instrText xml:space="preserve"> SEQ MTEqn \c \* Arabic \* MERGEFORMAT </w:instrText>
      </w:r>
      <w:r w:rsidR="005232C6">
        <w:fldChar w:fldCharType="separate"/>
      </w:r>
      <w:r w:rsidR="00843CC3">
        <w:rPr>
          <w:noProof/>
        </w:rPr>
        <w:instrText>118</w:instrText>
      </w:r>
      <w:r w:rsidR="005232C6">
        <w:rPr>
          <w:noProof/>
        </w:rPr>
        <w:fldChar w:fldCharType="end"/>
      </w:r>
      <w:r w:rsidR="001A2D84">
        <w:instrText>)</w:instrText>
      </w:r>
      <w:r w:rsidR="001A2D84">
        <w:fldChar w:fldCharType="end"/>
      </w:r>
    </w:p>
    <w:p w14:paraId="33FBD7C9" w14:textId="2DF37F28" w:rsidR="00153375" w:rsidRDefault="00153375" w:rsidP="00362FD7">
      <w:pPr>
        <w:pStyle w:val="MTDisplayEquation"/>
      </w:pPr>
      <w:r>
        <w:t>and the corresponding Cauchy stress is</w:t>
      </w:r>
    </w:p>
    <w:p w14:paraId="47E22E65" w14:textId="0D45071F" w:rsidR="007E2473" w:rsidRDefault="007E2473" w:rsidP="00362FD7">
      <w:pPr>
        <w:pStyle w:val="MTDisplayEquation"/>
      </w:pPr>
      <w:r>
        <w:tab/>
      </w:r>
      <w:r w:rsidR="00DF221F" w:rsidRPr="00DF221F">
        <w:rPr>
          <w:position w:val="-14"/>
        </w:rPr>
        <w:object w:dxaOrig="2200" w:dyaOrig="400" w14:anchorId="509D0484">
          <v:shape id="_x0000_i2704" type="#_x0000_t75" style="width:110.5pt;height:20pt" o:ole="">
            <v:imagedata r:id="rId3400" o:title=""/>
          </v:shape>
          <o:OLEObject Type="Embed" ProgID="Equation.DSMT4" ShapeID="_x0000_i2704" DrawAspect="Content" ObjectID="_1540967249" r:id="rId3401"/>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1A2D84">
        <w:instrText>.</w:instrText>
      </w:r>
      <w:r w:rsidR="005232C6">
        <w:fldChar w:fldCharType="begin"/>
      </w:r>
      <w:r w:rsidR="005232C6">
        <w:instrText xml:space="preserve"> SEQ MTEqn \c \* Arabi</w:instrText>
      </w:r>
      <w:r w:rsidR="005232C6">
        <w:instrText xml:space="preserve">c \* MERGEFORMAT </w:instrText>
      </w:r>
      <w:r w:rsidR="005232C6">
        <w:fldChar w:fldCharType="separate"/>
      </w:r>
      <w:r w:rsidR="00843CC3">
        <w:rPr>
          <w:noProof/>
        </w:rPr>
        <w:instrText>119</w:instrText>
      </w:r>
      <w:r w:rsidR="005232C6">
        <w:rPr>
          <w:noProof/>
        </w:rPr>
        <w:fldChar w:fldCharType="end"/>
      </w:r>
      <w:r w:rsidR="001A2D84">
        <w:instrText>)</w:instrText>
      </w:r>
      <w:r w:rsidR="001A2D84">
        <w:fldChar w:fldCharType="end"/>
      </w:r>
    </w:p>
    <w:p w14:paraId="3CED3D0C" w14:textId="2A3A66C6" w:rsidR="007E2473" w:rsidRPr="007E2473" w:rsidRDefault="00153375" w:rsidP="00362FD7">
      <w:r>
        <w:t xml:space="preserve">where </w:t>
      </w:r>
      <w:r w:rsidR="00DF221F" w:rsidRPr="00025957">
        <w:rPr>
          <w:position w:val="-4"/>
        </w:rPr>
        <w:object w:dxaOrig="980" w:dyaOrig="300" w14:anchorId="7338BED1">
          <v:shape id="_x0000_i2705" type="#_x0000_t75" style="width:48.5pt;height:15pt" o:ole="">
            <v:imagedata r:id="rId3402" o:title=""/>
          </v:shape>
          <o:OLEObject Type="Embed" ProgID="Equation.DSMT4" ShapeID="_x0000_i2705" DrawAspect="Content" ObjectID="_1540967250" r:id="rId3403"/>
        </w:object>
      </w:r>
      <w:r>
        <w:t xml:space="preserve"> is the left Cauchy-Green tensor.  The material and spatial tangents are zero.</w:t>
      </w:r>
    </w:p>
    <w:p w14:paraId="354CCCEC" w14:textId="5E5E5465" w:rsidR="007E2473" w:rsidRDefault="007E2473" w:rsidP="00362FD7">
      <w:pPr>
        <w:pStyle w:val="Heading3"/>
      </w:pPr>
      <w:bookmarkStart w:id="1128" w:name="_Toc467221705"/>
      <w:r>
        <w:t>Isotropic Active Contraction</w:t>
      </w:r>
      <w:bookmarkEnd w:id="1128"/>
    </w:p>
    <w:p w14:paraId="63D89EA6" w14:textId="53CF4F18" w:rsidR="007E2473" w:rsidRDefault="007E2473" w:rsidP="007E2473">
      <w:r>
        <w:t>An isotropic active contractile stress is given by</w:t>
      </w:r>
    </w:p>
    <w:p w14:paraId="531A3631" w14:textId="46893158" w:rsidR="00153375" w:rsidRDefault="00153375" w:rsidP="00362FD7">
      <w:pPr>
        <w:pStyle w:val="MTDisplayEquation"/>
      </w:pPr>
      <w:r>
        <w:tab/>
      </w:r>
      <w:r w:rsidR="00DF221F" w:rsidRPr="00DF221F">
        <w:rPr>
          <w:position w:val="-6"/>
        </w:rPr>
        <w:object w:dxaOrig="900" w:dyaOrig="320" w14:anchorId="06BFC4B0">
          <v:shape id="_x0000_i2706" type="#_x0000_t75" style="width:45pt;height:16pt" o:ole="">
            <v:imagedata r:id="rId3404" o:title=""/>
          </v:shape>
          <o:OLEObject Type="Embed" ProgID="Equation.DSMT4" ShapeID="_x0000_i2706" DrawAspect="Content" ObjectID="_1540967251" r:id="rId3405"/>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1A2D84">
        <w:instrText>.</w:instrText>
      </w:r>
      <w:r w:rsidR="005232C6">
        <w:fldChar w:fldCharType="begin"/>
      </w:r>
      <w:r w:rsidR="005232C6">
        <w:instrText xml:space="preserve"> SEQ MTEqn \c \* Arabic \* MERGEFORMAT </w:instrText>
      </w:r>
      <w:r w:rsidR="005232C6">
        <w:fldChar w:fldCharType="separate"/>
      </w:r>
      <w:r w:rsidR="00843CC3">
        <w:rPr>
          <w:noProof/>
        </w:rPr>
        <w:instrText>120</w:instrText>
      </w:r>
      <w:r w:rsidR="005232C6">
        <w:rPr>
          <w:noProof/>
        </w:rPr>
        <w:fldChar w:fldCharType="end"/>
      </w:r>
      <w:r w:rsidR="001A2D84">
        <w:instrText>)</w:instrText>
      </w:r>
      <w:r w:rsidR="001A2D84">
        <w:fldChar w:fldCharType="end"/>
      </w:r>
    </w:p>
    <w:p w14:paraId="73548FF1" w14:textId="77777777" w:rsidR="00E3755C" w:rsidRDefault="00E3755C" w:rsidP="00E3755C">
      <w:pPr>
        <w:pStyle w:val="MTDisplayEquation"/>
      </w:pPr>
      <w:r>
        <w:t>and the corresponding Cauchy stress is</w:t>
      </w:r>
    </w:p>
    <w:p w14:paraId="4534B52A" w14:textId="379A2846" w:rsidR="007E2473" w:rsidRDefault="00E3755C" w:rsidP="00362FD7">
      <w:pPr>
        <w:pStyle w:val="MTDisplayEquation"/>
      </w:pPr>
      <w:r>
        <w:tab/>
      </w:r>
      <w:r w:rsidR="00DF221F" w:rsidRPr="00DF221F">
        <w:rPr>
          <w:position w:val="-6"/>
        </w:rPr>
        <w:object w:dxaOrig="1280" w:dyaOrig="320" w14:anchorId="2E57160B">
          <v:shape id="_x0000_i2707" type="#_x0000_t75" style="width:63.5pt;height:16pt" o:ole="">
            <v:imagedata r:id="rId3406" o:title=""/>
          </v:shape>
          <o:OLEObject Type="Embed" ProgID="Equation.DSMT4" ShapeID="_x0000_i2707" DrawAspect="Content" ObjectID="_1540967252" r:id="rId3407"/>
        </w:object>
      </w:r>
      <w:r>
        <w:t xml:space="preserve"> </w:t>
      </w:r>
      <w:r>
        <w:tab/>
      </w:r>
      <w:r w:rsidR="001A2D84">
        <w:fldChar w:fldCharType="begin"/>
      </w:r>
      <w:r w:rsidR="001A2D84">
        <w:instrText xml:space="preserve"> MACROBUTTON MTPlaceRef \* MERGEFORMAT </w:instrText>
      </w:r>
      <w:r w:rsidR="0050564A">
        <w:fldChar w:fldCharType="begin"/>
      </w:r>
      <w:r w:rsidR="0050564A">
        <w:instrText xml:space="preserve"> SEQ MTEqn \h \* MERGEFORMAT </w:instrText>
      </w:r>
      <w:r w:rsidR="0050564A">
        <w:fldChar w:fldCharType="end"/>
      </w:r>
      <w:r w:rsidR="001A2D84">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1A2D84">
        <w:instrText>.</w:instrText>
      </w:r>
      <w:r w:rsidR="005232C6">
        <w:fldChar w:fldCharType="begin"/>
      </w:r>
      <w:r w:rsidR="005232C6">
        <w:instrText xml:space="preserve"> SEQ MTEqn \c \* Arabic \* MERGEFORMAT </w:instrText>
      </w:r>
      <w:r w:rsidR="005232C6">
        <w:fldChar w:fldCharType="separate"/>
      </w:r>
      <w:r w:rsidR="00843CC3">
        <w:rPr>
          <w:noProof/>
        </w:rPr>
        <w:instrText>121</w:instrText>
      </w:r>
      <w:r w:rsidR="005232C6">
        <w:rPr>
          <w:noProof/>
        </w:rPr>
        <w:fldChar w:fldCharType="end"/>
      </w:r>
      <w:r w:rsidR="001A2D84">
        <w:instrText>)</w:instrText>
      </w:r>
      <w:r w:rsidR="001A2D84">
        <w:fldChar w:fldCharType="end"/>
      </w:r>
    </w:p>
    <w:p w14:paraId="3DB75663" w14:textId="57CC794C" w:rsidR="007E2473" w:rsidRPr="007E2473" w:rsidRDefault="00E3755C" w:rsidP="00362FD7">
      <w:r>
        <w:t>The material and spatial tangents are zero.</w:t>
      </w:r>
    </w:p>
    <w:p w14:paraId="20A71058" w14:textId="442AB41E" w:rsidR="007E2473" w:rsidRDefault="00772356">
      <w:pPr>
        <w:jc w:val="left"/>
      </w:pPr>
      <w:r>
        <w:br w:type="page"/>
      </w:r>
    </w:p>
    <w:p w14:paraId="6A193074" w14:textId="77777777" w:rsidR="008C7882" w:rsidRDefault="008462BD" w:rsidP="00F75A04">
      <w:pPr>
        <w:pStyle w:val="Heading2"/>
      </w:pPr>
      <w:bookmarkStart w:id="1129" w:name="_Toc467221706"/>
      <w:r>
        <w:lastRenderedPageBreak/>
        <w:t xml:space="preserve">Chemical Reaction </w:t>
      </w:r>
      <w:r w:rsidR="00A315BC">
        <w:t>Production</w:t>
      </w:r>
      <w:r w:rsidR="00772356">
        <w:t xml:space="preserve"> Rate</w:t>
      </w:r>
      <w:bookmarkEnd w:id="1129"/>
    </w:p>
    <w:p w14:paraId="6364BDA9" w14:textId="125B6259" w:rsidR="006B0F68" w:rsidRDefault="00A315BC">
      <w:r>
        <w:t>Production</w:t>
      </w:r>
      <w:r w:rsidR="006B0F68">
        <w:t xml:space="preserve"> rate constitutive equations </w:t>
      </w:r>
      <w:r w:rsidR="006B0F68" w:rsidRPr="00B27FE9">
        <w:t xml:space="preserve">provide </w:t>
      </w:r>
      <w:r w:rsidR="006B0F68">
        <w:t xml:space="preserve">a relation for </w:t>
      </w:r>
      <w:r w:rsidR="00DF221F" w:rsidRPr="00DF221F">
        <w:rPr>
          <w:position w:val="-10"/>
        </w:rPr>
        <w:object w:dxaOrig="240" w:dyaOrig="380" w14:anchorId="160B5B2C">
          <v:shape id="_x0000_i2708" type="#_x0000_t75" style="width:12pt;height:18.5pt" o:ole="">
            <v:imagedata r:id="rId3408" o:title=""/>
          </v:shape>
          <o:OLEObject Type="Embed" ProgID="Equation.DSMT4" ShapeID="_x0000_i2708" DrawAspect="Content" ObjectID="_1540967253" r:id="rId3409"/>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1130" w:name="_Toc467221707"/>
      <w:r>
        <w:t>Mass Action Forward</w:t>
      </w:r>
      <w:bookmarkEnd w:id="1130"/>
    </w:p>
    <w:p w14:paraId="7BBB9F5A" w14:textId="77777777" w:rsidR="006B0F68" w:rsidRDefault="006B0F68">
      <w:r>
        <w:t>According to the law of mass action for forward reactions,</w:t>
      </w:r>
    </w:p>
    <w:p w14:paraId="67DD3EB2" w14:textId="572C2665" w:rsidR="006B0F68" w:rsidRDefault="006B0F68" w:rsidP="006B0F68">
      <w:pPr>
        <w:pStyle w:val="MTDisplayEquation"/>
      </w:pPr>
      <w:r>
        <w:tab/>
      </w:r>
      <w:r w:rsidR="00DF221F" w:rsidRPr="00DF221F">
        <w:rPr>
          <w:position w:val="-28"/>
        </w:rPr>
        <w:object w:dxaOrig="2520" w:dyaOrig="639" w14:anchorId="72422ED7">
          <v:shape id="_x0000_i2709" type="#_x0000_t75" style="width:126.5pt;height:32pt" o:ole="">
            <v:imagedata r:id="rId3410" o:title=""/>
          </v:shape>
          <o:OLEObject Type="Embed" ProgID="Equation.DSMT4" ShapeID="_x0000_i2709" DrawAspect="Content" ObjectID="_1540967254" r:id="rId3411"/>
        </w:object>
      </w:r>
      <w:r w:rsidR="00315D2B">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122</w:instrText>
      </w:r>
      <w:r w:rsidR="005232C6">
        <w:rPr>
          <w:noProof/>
        </w:rPr>
        <w:fldChar w:fldCharType="end"/>
      </w:r>
      <w:r w:rsidR="004F1C97">
        <w:instrText>)</w:instrText>
      </w:r>
      <w:r w:rsidR="004F1C97">
        <w:fldChar w:fldCharType="end"/>
      </w:r>
    </w:p>
    <w:p w14:paraId="2DBB2E5F" w14:textId="015E02B1" w:rsidR="006B0F68" w:rsidRDefault="006B0F68" w:rsidP="00973DC5">
      <w:r>
        <w:t xml:space="preserve">A constitutive relation for the specific reaction rate </w:t>
      </w:r>
      <w:r w:rsidR="00DF221F" w:rsidRPr="00DF221F">
        <w:rPr>
          <w:position w:val="-16"/>
        </w:rPr>
        <w:object w:dxaOrig="1160" w:dyaOrig="440" w14:anchorId="2937857C">
          <v:shape id="_x0000_i2710" type="#_x0000_t75" style="width:58pt;height:22pt" o:ole="">
            <v:imagedata r:id="rId3412" o:title=""/>
          </v:shape>
          <o:OLEObject Type="Embed" ProgID="Equation.DSMT4" ShapeID="_x0000_i2710" DrawAspect="Content" ObjectID="_1540967255" r:id="rId3413"/>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1131" w:name="_Toc467221708"/>
      <w:r>
        <w:t>Mass Action Reversible</w:t>
      </w:r>
      <w:bookmarkEnd w:id="1131"/>
    </w:p>
    <w:p w14:paraId="09A9DDC6" w14:textId="77777777" w:rsidR="006B0F68" w:rsidRDefault="006B0F68">
      <w:r>
        <w:t>According to the law of mass action for reversible reactions,</w:t>
      </w:r>
    </w:p>
    <w:p w14:paraId="54ADB943" w14:textId="685ADCC6" w:rsidR="00172AE7" w:rsidRDefault="00172AE7" w:rsidP="00172AE7">
      <w:pPr>
        <w:pStyle w:val="MTDisplayEquation"/>
      </w:pPr>
      <w:r>
        <w:tab/>
      </w:r>
      <w:r w:rsidR="00DF221F" w:rsidRPr="00DF221F">
        <w:rPr>
          <w:position w:val="-104"/>
        </w:rPr>
        <w:object w:dxaOrig="4540" w:dyaOrig="2079" w14:anchorId="1335E250">
          <v:shape id="_x0000_i2711" type="#_x0000_t75" style="width:227pt;height:104.5pt" o:ole="">
            <v:imagedata r:id="rId3414" o:title=""/>
          </v:shape>
          <o:OLEObject Type="Embed" ProgID="Equation.DSMT4" ShapeID="_x0000_i2711" DrawAspect="Content" ObjectID="_1540967256" r:id="rId3415"/>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123</w:instrText>
      </w:r>
      <w:r w:rsidR="005232C6">
        <w:rPr>
          <w:noProof/>
        </w:rPr>
        <w:fldChar w:fldCharType="end"/>
      </w:r>
      <w:r w:rsidR="004F1C97">
        <w:instrText>)</w:instrText>
      </w:r>
      <w:r w:rsidR="004F1C97">
        <w:fldChar w:fldCharType="end"/>
      </w:r>
    </w:p>
    <w:p w14:paraId="27A9325B" w14:textId="5FF1E1F0" w:rsidR="006B0F68" w:rsidRDefault="00172AE7" w:rsidP="00973DC5">
      <w:r w:rsidRPr="00172AE7">
        <w:t xml:space="preserve">where </w:t>
      </w:r>
      <w:r w:rsidR="00DF221F" w:rsidRPr="00DF221F">
        <w:rPr>
          <w:position w:val="-12"/>
        </w:rPr>
        <w:object w:dxaOrig="1200" w:dyaOrig="360" w14:anchorId="42E8D99D">
          <v:shape id="_x0000_i2712" type="#_x0000_t75" style="width:60pt;height:18.5pt" o:ole="">
            <v:imagedata r:id="rId3416" o:title=""/>
          </v:shape>
          <o:OLEObject Type="Embed" ProgID="Equation.DSMT4" ShapeID="_x0000_i2712" DrawAspect="Content" ObjectID="_1540967257" r:id="rId3417"/>
        </w:object>
      </w:r>
      <w:r w:rsidRPr="00172AE7">
        <w:t xml:space="preserve"> is a function that reduces to the equilibrium</w:t>
      </w:r>
      <w:r>
        <w:t xml:space="preserve"> </w:t>
      </w:r>
      <w:r w:rsidRPr="00172AE7">
        <w:t>constant of the reversible reaction at chemical equilibrium (when</w:t>
      </w:r>
      <w:r>
        <w:t xml:space="preserve"> </w:t>
      </w:r>
      <w:r w:rsidR="00DF221F" w:rsidRPr="00DF221F">
        <w:rPr>
          <w:position w:val="-10"/>
        </w:rPr>
        <w:object w:dxaOrig="580" w:dyaOrig="380" w14:anchorId="20112647">
          <v:shape id="_x0000_i2713" type="#_x0000_t75" style="width:29.5pt;height:18.5pt" o:ole="">
            <v:imagedata r:id="rId3418" o:title=""/>
          </v:shape>
          <o:OLEObject Type="Embed" ProgID="Equation.DSMT4" ShapeID="_x0000_i2713" DrawAspect="Content" ObjectID="_1540967258" r:id="rId3419"/>
        </w:object>
      </w:r>
      <w:r w:rsidRPr="00172AE7">
        <w:t>).</w:t>
      </w:r>
      <w:r>
        <w:t xml:space="preserve">  Constitutive relations for the specific forward and reverse reaction rates, </w:t>
      </w:r>
      <w:r w:rsidR="00DF221F" w:rsidRPr="00DF221F">
        <w:rPr>
          <w:position w:val="-16"/>
        </w:rPr>
        <w:object w:dxaOrig="1280" w:dyaOrig="440" w14:anchorId="3623FB1B">
          <v:shape id="_x0000_i2714" type="#_x0000_t75" style="width:63.5pt;height:22pt" o:ole="">
            <v:imagedata r:id="rId3420" o:title=""/>
          </v:shape>
          <o:OLEObject Type="Embed" ProgID="Equation.DSMT4" ShapeID="_x0000_i2714" DrawAspect="Content" ObjectID="_1540967259" r:id="rId3421"/>
        </w:object>
      </w:r>
      <w:r>
        <w:t xml:space="preserve"> and </w:t>
      </w:r>
      <w:r w:rsidR="00DF221F" w:rsidRPr="00DF221F">
        <w:rPr>
          <w:position w:val="-16"/>
        </w:rPr>
        <w:object w:dxaOrig="1260" w:dyaOrig="440" w14:anchorId="23B90219">
          <v:shape id="_x0000_i2715" type="#_x0000_t75" style="width:63pt;height:22pt" o:ole="">
            <v:imagedata r:id="rId3422" o:title=""/>
          </v:shape>
          <o:OLEObject Type="Embed" ProgID="Equation.DSMT4" ShapeID="_x0000_i2715" DrawAspect="Content" ObjectID="_1540967260" r:id="rId3423"/>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1132" w:name="_Toc467221709"/>
      <w:r>
        <w:t>Michaelis-Menten</w:t>
      </w:r>
      <w:bookmarkEnd w:id="1132"/>
    </w:p>
    <w:p w14:paraId="7539EDA0" w14:textId="77777777" w:rsidR="00DC2E62" w:rsidRDefault="00DC2E62" w:rsidP="00F75A04">
      <w:r>
        <w:t>Michaelis-Menten is a model for enzyme kinetics as represented by the reactions</w:t>
      </w:r>
    </w:p>
    <w:p w14:paraId="4A5E0B3C" w14:textId="6652D2A1" w:rsidR="00DC2E62" w:rsidRDefault="00DC2E62" w:rsidP="00DC2E62">
      <w:pPr>
        <w:pStyle w:val="MTDisplayEquation"/>
      </w:pPr>
      <w:r>
        <w:tab/>
      </w:r>
      <w:r w:rsidR="00DF221F" w:rsidRPr="00DF221F">
        <w:rPr>
          <w:position w:val="-8"/>
        </w:rPr>
        <w:object w:dxaOrig="2480" w:dyaOrig="340" w14:anchorId="3BAD59DA">
          <v:shape id="_x0000_i2716" type="#_x0000_t75" style="width:124pt;height:17.5pt" o:ole="">
            <v:imagedata r:id="rId3424" o:title=""/>
          </v:shape>
          <o:OLEObject Type="Embed" ProgID="Equation.DSMT4" ShapeID="_x0000_i2716" DrawAspect="Content" ObjectID="_1540967261" r:id="rId3425"/>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bookmarkStart w:id="1133" w:name="ZEqnNum645113"/>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124</w:instrText>
      </w:r>
      <w:r w:rsidR="005232C6">
        <w:rPr>
          <w:noProof/>
        </w:rPr>
        <w:fldChar w:fldCharType="end"/>
      </w:r>
      <w:r w:rsidR="004F1C97">
        <w:instrText>)</w:instrText>
      </w:r>
      <w:bookmarkEnd w:id="1133"/>
      <w:r w:rsidR="004F1C97">
        <w:fldChar w:fldCharType="end"/>
      </w:r>
    </w:p>
    <w:p w14:paraId="14E1DD3C" w14:textId="4074097F" w:rsidR="00DC2E62" w:rsidRDefault="00DC2E62" w:rsidP="00DC2E62">
      <w:pPr>
        <w:pStyle w:val="NormalWeb"/>
        <w:spacing w:before="0" w:beforeAutospacing="0" w:after="0" w:afterAutospacing="0"/>
      </w:pPr>
      <w:r>
        <w:t xml:space="preserve">where </w:t>
      </w:r>
      <w:r w:rsidR="00DF221F" w:rsidRPr="00025957">
        <w:rPr>
          <w:position w:val="-4"/>
        </w:rPr>
        <w:object w:dxaOrig="279" w:dyaOrig="300" w14:anchorId="53EF6B23">
          <v:shape id="_x0000_i2717" type="#_x0000_t75" style="width:14pt;height:15pt" o:ole="">
            <v:imagedata r:id="rId3426" o:title=""/>
          </v:shape>
          <o:OLEObject Type="Embed" ProgID="Equation.DSMT4" ShapeID="_x0000_i2717" DrawAspect="Content" ObjectID="_1540967262" r:id="rId3427"/>
        </w:object>
      </w:r>
      <w:r>
        <w:t xml:space="preserve"> is the enzyme, </w:t>
      </w:r>
      <w:r w:rsidR="00DF221F" w:rsidRPr="00025957">
        <w:rPr>
          <w:position w:val="-4"/>
        </w:rPr>
        <w:object w:dxaOrig="279" w:dyaOrig="300" w14:anchorId="5FDED218">
          <v:shape id="_x0000_i2718" type="#_x0000_t75" style="width:14pt;height:15pt" o:ole="">
            <v:imagedata r:id="rId3428" o:title=""/>
          </v:shape>
          <o:OLEObject Type="Embed" ProgID="Equation.DSMT4" ShapeID="_x0000_i2718" DrawAspect="Content" ObjectID="_1540967263" r:id="rId3429"/>
        </w:object>
      </w:r>
      <w:r>
        <w:t xml:space="preserve"> is the substrate, </w:t>
      </w:r>
      <w:r w:rsidR="00DF221F" w:rsidRPr="00025957">
        <w:rPr>
          <w:position w:val="-4"/>
        </w:rPr>
        <w:object w:dxaOrig="340" w:dyaOrig="300" w14:anchorId="57F7560F">
          <v:shape id="_x0000_i2719" type="#_x0000_t75" style="width:17.5pt;height:15pt" o:ole="">
            <v:imagedata r:id="rId3430" o:title=""/>
          </v:shape>
          <o:OLEObject Type="Embed" ProgID="Equation.DSMT4" ShapeID="_x0000_i2719" DrawAspect="Content" ObjectID="_1540967264" r:id="rId3431"/>
        </w:object>
      </w:r>
      <w:r>
        <w:t xml:space="preserve"> is the enzyme-substrate complex, and </w:t>
      </w:r>
      <w:r w:rsidR="00DF221F" w:rsidRPr="00025957">
        <w:rPr>
          <w:position w:val="-4"/>
        </w:rPr>
        <w:object w:dxaOrig="320" w:dyaOrig="300" w14:anchorId="2A69F98C">
          <v:shape id="_x0000_i2720" type="#_x0000_t75" style="width:16pt;height:15pt" o:ole="">
            <v:imagedata r:id="rId3432" o:title=""/>
          </v:shape>
          <o:OLEObject Type="Embed" ProgID="Equation.DSMT4" ShapeID="_x0000_i2720" DrawAspect="Content" ObjectID="_1540967265" r:id="rId3433"/>
        </w:object>
      </w:r>
      <w:r w:rsidR="00973DC5">
        <w:t xml:space="preserve"> </w:t>
      </w:r>
      <w:r>
        <w:t xml:space="preserve">is the product.  The molar mass supply </w:t>
      </w:r>
      <w:r w:rsidR="00DF221F" w:rsidRPr="00DF221F">
        <w:rPr>
          <w:position w:val="-6"/>
        </w:rPr>
        <w:object w:dxaOrig="279" w:dyaOrig="320" w14:anchorId="2872F051">
          <v:shape id="_x0000_i2721" type="#_x0000_t75" style="width:14pt;height:16pt" o:ole="">
            <v:imagedata r:id="rId3434" o:title=""/>
          </v:shape>
          <o:OLEObject Type="Embed" ProgID="Equation.DSMT4" ShapeID="_x0000_i2721" DrawAspect="Content" ObjectID="_1540967266" r:id="rId3435"/>
        </w:object>
      </w:r>
      <w:r>
        <w:t xml:space="preserve"> producing </w:t>
      </w:r>
      <w:r w:rsidR="00DF221F" w:rsidRPr="00025957">
        <w:rPr>
          <w:position w:val="-4"/>
        </w:rPr>
        <w:object w:dxaOrig="320" w:dyaOrig="300" w14:anchorId="7B0AE450">
          <v:shape id="_x0000_i2722" type="#_x0000_t75" style="width:16pt;height:15pt" o:ole="">
            <v:imagedata r:id="rId3436" o:title=""/>
          </v:shape>
          <o:OLEObject Type="Embed" ProgID="Equation.DSMT4" ShapeID="_x0000_i2722" DrawAspect="Content" ObjectID="_1540967267" r:id="rId3437"/>
        </w:object>
      </w:r>
      <w:r>
        <w:t xml:space="preserve"> is related to the concentration of the substrate </w:t>
      </w:r>
      <w:r w:rsidR="00DF221F" w:rsidRPr="00025957">
        <w:rPr>
          <w:position w:val="-4"/>
        </w:rPr>
        <w:object w:dxaOrig="279" w:dyaOrig="300" w14:anchorId="4F1C8664">
          <v:shape id="_x0000_i2723" type="#_x0000_t75" style="width:14pt;height:15pt" o:ole="">
            <v:imagedata r:id="rId3438" o:title=""/>
          </v:shape>
          <o:OLEObject Type="Embed" ProgID="Equation.DSMT4" ShapeID="_x0000_i2723" DrawAspect="Content" ObjectID="_1540967268" r:id="rId3439"/>
        </w:object>
      </w:r>
      <w:r>
        <w:t xml:space="preserve"> via</w:t>
      </w:r>
    </w:p>
    <w:p w14:paraId="37F0F182" w14:textId="042D1AA7" w:rsidR="00DC2E62" w:rsidRDefault="00DC2E62" w:rsidP="00DC2E62">
      <w:pPr>
        <w:pStyle w:val="MTDisplayEquation"/>
      </w:pPr>
      <w:r>
        <w:tab/>
      </w:r>
      <w:r w:rsidR="00DF221F" w:rsidRPr="00DF221F">
        <w:rPr>
          <w:position w:val="-30"/>
        </w:rPr>
        <w:object w:dxaOrig="1320" w:dyaOrig="720" w14:anchorId="0D44D198">
          <v:shape id="_x0000_i2724" type="#_x0000_t75" style="width:66pt;height:36pt" o:ole="">
            <v:imagedata r:id="rId3440" o:title=""/>
          </v:shape>
          <o:OLEObject Type="Embed" ProgID="Equation.DSMT4" ShapeID="_x0000_i2724" DrawAspect="Content" ObjectID="_1540967269" r:id="rId3441"/>
        </w:object>
      </w:r>
      <w:r w:rsidR="00737925">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w:instrText>
      </w:r>
      <w:r w:rsidR="005232C6">
        <w:instrText xml:space="preserve">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125</w:instrText>
      </w:r>
      <w:r w:rsidR="005232C6">
        <w:rPr>
          <w:noProof/>
        </w:rPr>
        <w:fldChar w:fldCharType="end"/>
      </w:r>
      <w:r w:rsidR="004F1C97">
        <w:instrText>)</w:instrText>
      </w:r>
      <w:r w:rsidR="004F1C97">
        <w:fldChar w:fldCharType="end"/>
      </w:r>
    </w:p>
    <w:p w14:paraId="316DD03C" w14:textId="2F4906F1" w:rsidR="00DC2E62" w:rsidRDefault="00DC2E62" w:rsidP="00DC2E62">
      <w:pPr>
        <w:pStyle w:val="NormalWeb"/>
        <w:spacing w:before="0" w:beforeAutospacing="0" w:after="0" w:afterAutospacing="0"/>
      </w:pPr>
      <w:r>
        <w:t xml:space="preserve">where </w:t>
      </w:r>
      <w:r w:rsidR="00DF221F" w:rsidRPr="00DF221F">
        <w:rPr>
          <w:position w:val="-12"/>
        </w:rPr>
        <w:object w:dxaOrig="440" w:dyaOrig="360" w14:anchorId="6754AAA6">
          <v:shape id="_x0000_i2725" type="#_x0000_t75" style="width:22pt;height:18.5pt" o:ole="">
            <v:imagedata r:id="rId3442" o:title=""/>
          </v:shape>
          <o:OLEObject Type="Embed" ProgID="Equation.DSMT4" ShapeID="_x0000_i2725" DrawAspect="Content" ObjectID="_1540967270" r:id="rId3443"/>
        </w:object>
      </w:r>
      <w:r>
        <w:t xml:space="preserve"> is the maximum rate achieved by the system, at maximum (saturating) substrate concentrations. </w:t>
      </w:r>
      <w:r w:rsidR="00DF221F" w:rsidRPr="00DF221F">
        <w:rPr>
          <w:position w:val="-12"/>
        </w:rPr>
        <w:object w:dxaOrig="360" w:dyaOrig="360" w14:anchorId="56C4E098">
          <v:shape id="_x0000_i2726" type="#_x0000_t75" style="width:18.5pt;height:18.5pt" o:ole="">
            <v:imagedata r:id="rId3444" o:title=""/>
          </v:shape>
          <o:OLEObject Type="Embed" ProgID="Equation.DSMT4" ShapeID="_x0000_i2726" DrawAspect="Content" ObjectID="_1540967271" r:id="rId3445"/>
        </w:object>
      </w:r>
      <w:r>
        <w:t xml:space="preserve"> is the substrate concentration at which the reaction rate is half of </w:t>
      </w:r>
      <w:r w:rsidR="00DF221F" w:rsidRPr="00DF221F">
        <w:rPr>
          <w:position w:val="-12"/>
        </w:rPr>
        <w:object w:dxaOrig="440" w:dyaOrig="360" w14:anchorId="6E2117B3">
          <v:shape id="_x0000_i2727" type="#_x0000_t75" style="width:22pt;height:18.5pt" o:ole="">
            <v:imagedata r:id="rId3446" o:title=""/>
          </v:shape>
          <o:OLEObject Type="Embed" ProgID="Equation.DSMT4" ShapeID="_x0000_i2727" DrawAspect="Content" ObjectID="_1540967272" r:id="rId3447"/>
        </w:object>
      </w:r>
      <w:r>
        <w:t>.</w:t>
      </w:r>
    </w:p>
    <w:p w14:paraId="5CDA56A0" w14:textId="77777777" w:rsidR="00DC2E62" w:rsidRDefault="00DC2E62" w:rsidP="00F75A04"/>
    <w:p w14:paraId="3F3A273E" w14:textId="266490C1"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r w:rsidR="005232C6">
        <w:fldChar w:fldCharType="begin"/>
      </w:r>
      <w:r w:rsidR="005232C6">
        <w:instrText xml:space="preserve"> REF ZEqnNum645113 \* Cha</w:instrText>
      </w:r>
      <w:r w:rsidR="005232C6">
        <w:instrText xml:space="preserve">rformat \! \* MERGEFORMAT </w:instrText>
      </w:r>
      <w:r w:rsidR="005232C6">
        <w:fldChar w:fldCharType="separate"/>
      </w:r>
      <w:r w:rsidR="00843CC3">
        <w:instrText>(5.124)</w:instrText>
      </w:r>
      <w:r w:rsidR="005232C6">
        <w:fldChar w:fldCharType="end"/>
      </w:r>
      <w:r w:rsidR="004F1C97">
        <w:fldChar w:fldCharType="end"/>
      </w:r>
      <w:r>
        <w:t xml:space="preserve">. under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1307A3C1" w:rsidR="00DC2E62" w:rsidRDefault="00DC2E62" w:rsidP="00DC2E62">
      <w:pPr>
        <w:pStyle w:val="MTDisplayEquation"/>
      </w:pPr>
      <w:r>
        <w:tab/>
      </w:r>
      <w:r w:rsidR="00DF221F" w:rsidRPr="00DF221F">
        <w:rPr>
          <w:position w:val="-34"/>
        </w:rPr>
        <w:object w:dxaOrig="3360" w:dyaOrig="800" w14:anchorId="76EDB4EF">
          <v:shape id="_x0000_i2728" type="#_x0000_t75" style="width:168pt;height:40pt" o:ole="">
            <v:imagedata r:id="rId3448" o:title=""/>
          </v:shape>
          <o:OLEObject Type="Embed" ProgID="Equation.DSMT4" ShapeID="_x0000_i2728" DrawAspect="Content" ObjectID="_1540967273" r:id="rId3449"/>
        </w:objec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w:instrText>
      </w:r>
      <w:r w:rsidR="005232C6">
        <w:instrText xml:space="preserve">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126</w:instrText>
      </w:r>
      <w:r w:rsidR="005232C6">
        <w:rPr>
          <w:noProof/>
        </w:rPr>
        <w:fldChar w:fldCharType="end"/>
      </w:r>
      <w:r w:rsidR="004F1C97">
        <w:instrText>)</w:instrText>
      </w:r>
      <w:r w:rsidR="004F1C97">
        <w:fldChar w:fldCharType="end"/>
      </w:r>
    </w:p>
    <w:p w14:paraId="6A167BC1" w14:textId="1960CCA7" w:rsidR="00DC2E62" w:rsidRDefault="00DC2E62" w:rsidP="00F75A04">
      <w:r>
        <w:t xml:space="preserve">The total enzyme concentration remains constant at </w:t>
      </w:r>
      <w:r w:rsidR="00DF221F" w:rsidRPr="00DF221F">
        <w:rPr>
          <w:position w:val="-12"/>
        </w:rPr>
        <w:object w:dxaOrig="1180" w:dyaOrig="380" w14:anchorId="568E24A6">
          <v:shape id="_x0000_i2729" type="#_x0000_t75" style="width:59.5pt;height:18.5pt" o:ole="">
            <v:imagedata r:id="rId3450" o:title=""/>
          </v:shape>
          <o:OLEObject Type="Embed" ProgID="Equation.DSMT4" ShapeID="_x0000_i2729" DrawAspect="Content" ObjectID="_1540967274" r:id="rId3451"/>
        </w:object>
      </w:r>
      <w:r>
        <w:t>, so that</w:t>
      </w:r>
      <w:r w:rsidR="00DF221F" w:rsidRPr="00DF221F">
        <w:rPr>
          <w:position w:val="-16"/>
        </w:rPr>
        <w:object w:dxaOrig="2840" w:dyaOrig="440" w14:anchorId="5811561A">
          <v:shape id="_x0000_i2730" type="#_x0000_t75" style="width:141.5pt;height:22pt" o:ole="">
            <v:imagedata r:id="rId3452" o:title=""/>
          </v:shape>
          <o:OLEObject Type="Embed" ProgID="Equation.DSMT4" ShapeID="_x0000_i2730" DrawAspect="Content" ObjectID="_1540967275" r:id="rId3453"/>
        </w:object>
      </w:r>
      <w:r>
        <w:t>. If we now assume that the first reaction equilibrates much faster</w:t>
      </w:r>
    </w:p>
    <w:p w14:paraId="7B968702" w14:textId="23C6F2EB" w:rsidR="00DC2E62" w:rsidRDefault="00DC2E62" w:rsidP="00DC2E62">
      <w:pPr>
        <w:pStyle w:val="NormalWeb"/>
        <w:spacing w:before="0" w:beforeAutospacing="0" w:after="0" w:afterAutospacing="0"/>
      </w:pPr>
      <w:r>
        <w:t xml:space="preserve">than the second, then </w:t>
      </w:r>
      <w:r w:rsidR="00DF221F" w:rsidRPr="00DF221F">
        <w:rPr>
          <w:position w:val="-12"/>
        </w:rPr>
        <w:object w:dxaOrig="639" w:dyaOrig="400" w14:anchorId="02A4B2FB">
          <v:shape id="_x0000_i2731" type="#_x0000_t75" style="width:32pt;height:20pt" o:ole="">
            <v:imagedata r:id="rId3454" o:title=""/>
          </v:shape>
          <o:OLEObject Type="Embed" ProgID="Equation.DSMT4" ShapeID="_x0000_i2731" DrawAspect="Content" ObjectID="_1540967276" r:id="rId3455"/>
        </w:object>
      </w:r>
      <w:r>
        <w:t>, in which case</w:t>
      </w:r>
    </w:p>
    <w:p w14:paraId="58C64725" w14:textId="2CEAB942" w:rsidR="00DC2E62" w:rsidRDefault="00DC2E62" w:rsidP="00DC2E62">
      <w:pPr>
        <w:pStyle w:val="MTDisplayEquation"/>
      </w:pPr>
      <w:r>
        <w:tab/>
      </w:r>
      <w:r w:rsidR="00DF221F" w:rsidRPr="00DF221F">
        <w:rPr>
          <w:position w:val="-30"/>
        </w:rPr>
        <w:object w:dxaOrig="1340" w:dyaOrig="720" w14:anchorId="415F4FC6">
          <v:shape id="_x0000_i2732" type="#_x0000_t75" style="width:67pt;height:36pt" o:ole="">
            <v:imagedata r:id="rId3456" o:title=""/>
          </v:shape>
          <o:OLEObject Type="Embed" ProgID="Equation.DSMT4" ShapeID="_x0000_i2732" DrawAspect="Content" ObjectID="_1540967277" r:id="rId3457"/>
        </w:object>
      </w:r>
      <w:r>
        <w:t>,</w:t>
      </w:r>
      <w:r>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127</w:instrText>
      </w:r>
      <w:r w:rsidR="005232C6">
        <w:rPr>
          <w:noProof/>
        </w:rPr>
        <w:fldChar w:fldCharType="end"/>
      </w:r>
      <w:r w:rsidR="004F1C97">
        <w:instrText>)</w:instrText>
      </w:r>
      <w:r w:rsidR="004F1C97">
        <w:fldChar w:fldCharType="end"/>
      </w:r>
    </w:p>
    <w:p w14:paraId="49A4342D" w14:textId="3B9B8A43" w:rsidR="00DC2E62" w:rsidRDefault="00DC2E62" w:rsidP="00F75A04">
      <w:r>
        <w:t xml:space="preserve">where </w:t>
      </w:r>
      <w:r w:rsidR="00DF221F" w:rsidRPr="00DF221F">
        <w:rPr>
          <w:position w:val="-12"/>
        </w:rPr>
        <w:object w:dxaOrig="1340" w:dyaOrig="360" w14:anchorId="441360EF">
          <v:shape id="_x0000_i2733" type="#_x0000_t75" style="width:67pt;height:18.5pt" o:ole="">
            <v:imagedata r:id="rId3458" o:title=""/>
          </v:shape>
          <o:OLEObject Type="Embed" ProgID="Equation.DSMT4" ShapeID="_x0000_i2733" DrawAspect="Content" ObjectID="_1540967278" r:id="rId3459"/>
        </w:object>
      </w:r>
      <w:r>
        <w:t>. Then,</w:t>
      </w:r>
    </w:p>
    <w:p w14:paraId="3B72851B" w14:textId="1B0A6FF1" w:rsidR="00DC2E62" w:rsidRDefault="00DC2E62" w:rsidP="00DC2E62">
      <w:pPr>
        <w:pStyle w:val="MTDisplayEquation"/>
      </w:pPr>
      <w:r>
        <w:tab/>
      </w:r>
      <w:r w:rsidR="00DF221F" w:rsidRPr="00DF221F">
        <w:rPr>
          <w:position w:val="-30"/>
        </w:rPr>
        <w:object w:dxaOrig="1320" w:dyaOrig="720" w14:anchorId="36A014DD">
          <v:shape id="_x0000_i2734" type="#_x0000_t75" style="width:66pt;height:36pt" o:ole="">
            <v:imagedata r:id="rId3460" o:title=""/>
          </v:shape>
          <o:OLEObject Type="Embed" ProgID="Equation.DSMT4" ShapeID="_x0000_i2734" DrawAspect="Content" ObjectID="_1540967279" r:id="rId3461"/>
        </w:object>
      </w:r>
    </w:p>
    <w:p w14:paraId="33691FB8" w14:textId="15877C06" w:rsidR="00DC2E62" w:rsidRDefault="00DC2E62" w:rsidP="00F75A04">
      <w:r>
        <w:t xml:space="preserve">where </w:t>
      </w:r>
      <w:r w:rsidR="00DF221F" w:rsidRPr="00DF221F">
        <w:rPr>
          <w:position w:val="-12"/>
        </w:rPr>
        <w:object w:dxaOrig="1180" w:dyaOrig="380" w14:anchorId="47D2539C">
          <v:shape id="_x0000_i2735" type="#_x0000_t75" style="width:59.5pt;height:18.5pt" o:ole="">
            <v:imagedata r:id="rId3462" o:title=""/>
          </v:shape>
          <o:OLEObject Type="Embed" ProgID="Equation.DSMT4" ShapeID="_x0000_i2735" DrawAspect="Content" ObjectID="_1540967280" r:id="rId3463"/>
        </w:object>
      </w:r>
      <w:r>
        <w:t xml:space="preserve"> represents the maximum value of </w:t>
      </w:r>
      <w:r w:rsidR="00DF221F" w:rsidRPr="00DF221F">
        <w:rPr>
          <w:position w:val="-12"/>
        </w:rPr>
        <w:object w:dxaOrig="279" w:dyaOrig="400" w14:anchorId="5425DEBE">
          <v:shape id="_x0000_i2736" type="#_x0000_t75" style="width:14pt;height:20pt" o:ole="">
            <v:imagedata r:id="rId3464" o:title=""/>
          </v:shape>
          <o:OLEObject Type="Embed" ProgID="Equation.DSMT4" ShapeID="_x0000_i2736" DrawAspect="Content" ObjectID="_1540967281" r:id="rId3465"/>
        </w:object>
      </w:r>
      <w:r>
        <w:t xml:space="preserve">, when </w:t>
      </w:r>
      <w:r w:rsidR="00DF221F" w:rsidRPr="00DF221F">
        <w:rPr>
          <w:position w:val="-12"/>
        </w:rPr>
        <w:object w:dxaOrig="880" w:dyaOrig="380" w14:anchorId="486A5C60">
          <v:shape id="_x0000_i2737" type="#_x0000_t75" style="width:44.5pt;height:18.5pt" o:ole="">
            <v:imagedata r:id="rId3466" o:title=""/>
          </v:shape>
          <o:OLEObject Type="Embed" ProgID="Equation.DSMT4" ShapeID="_x0000_i2737" DrawAspect="Content" ObjectID="_1540967282" r:id="rId3467"/>
        </w:object>
      </w:r>
      <w:r>
        <w:t xml:space="preserve">. In practice, choosing </w:t>
      </w:r>
      <w:r w:rsidR="00DF221F" w:rsidRPr="00DF221F">
        <w:rPr>
          <w:position w:val="-12"/>
        </w:rPr>
        <w:object w:dxaOrig="980" w:dyaOrig="360" w14:anchorId="19C1391E">
          <v:shape id="_x0000_i2738" type="#_x0000_t75" style="width:48.5pt;height:18.5pt" o:ole="">
            <v:imagedata r:id="rId3468" o:title=""/>
          </v:shape>
          <o:OLEObject Type="Embed" ProgID="Equation.DSMT4" ShapeID="_x0000_i2738" DrawAspect="Content" ObjectID="_1540967283" r:id="rId3469"/>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1134" w:name="_Toc467221710"/>
      <w:r>
        <w:t>Specific Reaction Rate</w:t>
      </w:r>
      <w:bookmarkEnd w:id="1134"/>
    </w:p>
    <w:p w14:paraId="6B871ECB" w14:textId="3997BC4E" w:rsidR="00781A7B" w:rsidRDefault="00781A7B" w:rsidP="00781A7B">
      <w:r>
        <w:t xml:space="preserve">Specific reaction rate constitutive equations </w:t>
      </w:r>
      <w:r w:rsidRPr="00B27FE9">
        <w:t xml:space="preserve">provide </w:t>
      </w:r>
      <w:r>
        <w:t xml:space="preserve">a relation for </w:t>
      </w:r>
      <w:r w:rsidR="00DF221F" w:rsidRPr="00DF221F">
        <w:rPr>
          <w:position w:val="-6"/>
        </w:rPr>
        <w:object w:dxaOrig="200" w:dyaOrig="279" w14:anchorId="0740D199">
          <v:shape id="_x0000_i2739" type="#_x0000_t75" style="width:10pt;height:14pt" o:ole="">
            <v:imagedata r:id="rId3470" o:title=""/>
          </v:shape>
          <o:OLEObject Type="Embed" ProgID="Equation.DSMT4" ShapeID="_x0000_i2739" DrawAspect="Content" ObjectID="_1540967284" r:id="rId3471"/>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1135" w:name="_Toc467221711"/>
      <w:r>
        <w:t>Constant Specific Reaction Rate</w:t>
      </w:r>
      <w:bookmarkEnd w:id="1135"/>
    </w:p>
    <w:p w14:paraId="3AF36F10" w14:textId="492CE2C0" w:rsidR="00781A7B" w:rsidRDefault="00781A7B" w:rsidP="00781A7B">
      <w:r>
        <w:t xml:space="preserve">For this material model, </w:t>
      </w:r>
      <w:r w:rsidR="00DF221F" w:rsidRPr="00DF221F">
        <w:rPr>
          <w:position w:val="-6"/>
        </w:rPr>
        <w:object w:dxaOrig="200" w:dyaOrig="279" w14:anchorId="653BFC2F">
          <v:shape id="_x0000_i2740" type="#_x0000_t75" style="width:10pt;height:14pt" o:ole="">
            <v:imagedata r:id="rId3472" o:title=""/>
          </v:shape>
          <o:OLEObject Type="Embed" ProgID="Equation.DSMT4" ShapeID="_x0000_i2740" DrawAspect="Content" ObjectID="_1540967285" r:id="rId3473"/>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1136" w:name="_Toc467221712"/>
      <w:r>
        <w:t>Huiskes Remodeling</w:t>
      </w:r>
      <w:bookmarkEnd w:id="1136"/>
    </w:p>
    <w:p w14:paraId="367901A0" w14:textId="77777777" w:rsidR="00781A7B" w:rsidRDefault="00781A7B">
      <w:r>
        <w:t>For this material, the specific reaction rate depends on the deviation of the specific strain energy from a threshold value,</w:t>
      </w:r>
    </w:p>
    <w:p w14:paraId="5B4025F3" w14:textId="36320334" w:rsidR="00781A7B" w:rsidRDefault="00781A7B" w:rsidP="00781A7B">
      <w:pPr>
        <w:pStyle w:val="MTDisplayEquation"/>
      </w:pPr>
      <w:r>
        <w:tab/>
      </w:r>
      <w:r w:rsidR="00DF221F" w:rsidRPr="00DF221F">
        <w:rPr>
          <w:position w:val="-38"/>
        </w:rPr>
        <w:object w:dxaOrig="3400" w:dyaOrig="820" w14:anchorId="29845498">
          <v:shape id="_x0000_i2741" type="#_x0000_t75" style="width:170pt;height:41pt" o:ole="">
            <v:imagedata r:id="rId3474" o:title=""/>
          </v:shape>
          <o:OLEObject Type="Embed" ProgID="Equation.DSMT4" ShapeID="_x0000_i2741" DrawAspect="Content" ObjectID="_1540967286" r:id="rId3475"/>
        </w:object>
      </w:r>
      <w:r w:rsidR="00DB2A2C">
        <w:t>,</w:t>
      </w:r>
      <w:r w:rsidR="00A32FD3">
        <w:tab/>
      </w:r>
      <w:r w:rsidR="004F1C97">
        <w:fldChar w:fldCharType="begin"/>
      </w:r>
      <w:r w:rsidR="004F1C97">
        <w:instrText xml:space="preserve"> MACROBUTTON MTPlaceRef \* MERGEFORMAT </w:instrText>
      </w:r>
      <w:r w:rsidR="0050564A">
        <w:fldChar w:fldCharType="begin"/>
      </w:r>
      <w:r w:rsidR="0050564A">
        <w:instrText xml:space="preserve"> SEQ MTEqn \h \* MERGEFORMAT </w:instrText>
      </w:r>
      <w:r w:rsidR="0050564A">
        <w:fldChar w:fldCharType="end"/>
      </w:r>
      <w:r w:rsidR="004F1C97">
        <w:instrText>(</w:instrText>
      </w:r>
      <w:r w:rsidR="005232C6">
        <w:fldChar w:fldCharType="begin"/>
      </w:r>
      <w:r w:rsidR="005232C6">
        <w:instrText xml:space="preserve"> SEQ MTSec \c \* Arabic \* MERGEFORMAT </w:instrText>
      </w:r>
      <w:r w:rsidR="005232C6">
        <w:fldChar w:fldCharType="separate"/>
      </w:r>
      <w:r w:rsidR="00843CC3">
        <w:rPr>
          <w:noProof/>
        </w:rPr>
        <w:instrText>5</w:instrText>
      </w:r>
      <w:r w:rsidR="005232C6">
        <w:rPr>
          <w:noProof/>
        </w:rPr>
        <w:fldChar w:fldCharType="end"/>
      </w:r>
      <w:r w:rsidR="004F1C97">
        <w:instrText>.</w:instrText>
      </w:r>
      <w:r w:rsidR="005232C6">
        <w:fldChar w:fldCharType="begin"/>
      </w:r>
      <w:r w:rsidR="005232C6">
        <w:instrText xml:space="preserve"> SEQ MTEqn \c \* Arabic \* MERGEFORMAT </w:instrText>
      </w:r>
      <w:r w:rsidR="005232C6">
        <w:fldChar w:fldCharType="separate"/>
      </w:r>
      <w:r w:rsidR="00843CC3">
        <w:rPr>
          <w:noProof/>
        </w:rPr>
        <w:instrText>128</w:instrText>
      </w:r>
      <w:r w:rsidR="005232C6">
        <w:rPr>
          <w:noProof/>
        </w:rPr>
        <w:fldChar w:fldCharType="end"/>
      </w:r>
      <w:r w:rsidR="004F1C97">
        <w:instrText>)</w:instrText>
      </w:r>
      <w:r w:rsidR="004F1C97">
        <w:fldChar w:fldCharType="end"/>
      </w:r>
    </w:p>
    <w:p w14:paraId="46FCB86A" w14:textId="409C1BF8" w:rsidR="00781A7B" w:rsidRDefault="00781A7B" w:rsidP="00781A7B">
      <w:r>
        <w:t xml:space="preserve">where </w:t>
      </w:r>
      <w:r w:rsidR="00DF221F" w:rsidRPr="00025957">
        <w:rPr>
          <w:position w:val="-4"/>
        </w:rPr>
        <w:object w:dxaOrig="240" w:dyaOrig="260" w14:anchorId="63BBEEC5">
          <v:shape id="_x0000_i2742" type="#_x0000_t75" style="width:12pt;height:12.5pt" o:ole="">
            <v:imagedata r:id="rId3476" o:title=""/>
          </v:shape>
          <o:OLEObject Type="Embed" ProgID="Equation.DSMT4" ShapeID="_x0000_i2742" DrawAspect="Content" ObjectID="_1540967287" r:id="rId3477"/>
        </w:object>
      </w:r>
      <w:r>
        <w:t xml:space="preserve"> is a constant, </w:t>
      </w:r>
      <w:r w:rsidR="00DF221F" w:rsidRPr="00DF221F">
        <w:rPr>
          <w:position w:val="-12"/>
        </w:rPr>
        <w:object w:dxaOrig="360" w:dyaOrig="360" w14:anchorId="4E7EC106">
          <v:shape id="_x0000_i2743" type="#_x0000_t75" style="width:18.5pt;height:18.5pt" o:ole="">
            <v:imagedata r:id="rId3478" o:title=""/>
          </v:shape>
          <o:OLEObject Type="Embed" ProgID="Equation.DSMT4" ShapeID="_x0000_i2743" DrawAspect="Content" ObjectID="_1540967288" r:id="rId3479"/>
        </w:object>
      </w:r>
      <w:r>
        <w:t xml:space="preserve"> is the strain energy density of the solid, </w:t>
      </w:r>
      <w:r w:rsidR="00DF221F" w:rsidRPr="00DF221F">
        <w:rPr>
          <w:position w:val="-12"/>
        </w:rPr>
        <w:object w:dxaOrig="300" w:dyaOrig="380" w14:anchorId="4B7D61CF">
          <v:shape id="_x0000_i2744" type="#_x0000_t75" style="width:15pt;height:18.5pt" o:ole="">
            <v:imagedata r:id="rId3480" o:title=""/>
          </v:shape>
          <o:OLEObject Type="Embed" ProgID="Equation.DSMT4" ShapeID="_x0000_i2744" DrawAspect="Content" ObjectID="_1540967289" r:id="rId3481"/>
        </w:object>
      </w:r>
      <w:r>
        <w:t xml:space="preserve"> is the referential mass density of the solid, </w:t>
      </w:r>
      <w:r w:rsidR="00DF221F" w:rsidRPr="00DF221F">
        <w:rPr>
          <w:position w:val="-12"/>
        </w:rPr>
        <w:object w:dxaOrig="300" w:dyaOrig="360" w14:anchorId="493C2C8D">
          <v:shape id="_x0000_i2745" type="#_x0000_t75" style="width:15pt;height:18.5pt" o:ole="">
            <v:imagedata r:id="rId3482" o:title=""/>
          </v:shape>
          <o:OLEObject Type="Embed" ProgID="Equation.DSMT4" ShapeID="_x0000_i2745" DrawAspect="Content" ObjectID="_1540967290" r:id="rId3483"/>
        </w:object>
      </w:r>
      <w:r>
        <w:t xml:space="preserve"> is the threshold value for the specific strain energy.  In this relation, </w:t>
      </w:r>
      <w:r w:rsidR="00DF221F" w:rsidRPr="00DF221F">
        <w:rPr>
          <w:position w:val="-6"/>
        </w:rPr>
        <w:object w:dxaOrig="940" w:dyaOrig="279" w14:anchorId="7330AC19">
          <v:shape id="_x0000_i2746" type="#_x0000_t75" style="width:47pt;height:14pt" o:ole="">
            <v:imagedata r:id="rId3484" o:title=""/>
          </v:shape>
          <o:OLEObject Type="Embed" ProgID="Equation.DSMT4" ShapeID="_x0000_i2746" DrawAspect="Content" ObjectID="_1540967291" r:id="rId3485"/>
        </w:object>
      </w:r>
      <w:r>
        <w:t xml:space="preserve"> is </w:t>
      </w:r>
      <w:r w:rsidR="00A32FD3">
        <w:t xml:space="preserve">evaluated from the solid deformation and </w:t>
      </w:r>
      <w:r w:rsidR="00DF221F" w:rsidRPr="00DF221F">
        <w:rPr>
          <w:position w:val="-12"/>
        </w:rPr>
        <w:object w:dxaOrig="300" w:dyaOrig="380" w14:anchorId="3CA99F16">
          <v:shape id="_x0000_i2747" type="#_x0000_t75" style="width:15pt;height:18.5pt" o:ole="">
            <v:imagedata r:id="rId3486" o:title=""/>
          </v:shape>
          <o:OLEObject Type="Embed" ProgID="Equation.DSMT4" ShapeID="_x0000_i2747" DrawAspect="Content" ObjectID="_1540967292" r:id="rId3487"/>
        </w:object>
      </w:r>
      <w:r w:rsidR="00A32FD3">
        <w:t xml:space="preserve"> is evaluated from</w:t>
      </w:r>
      <w:r w:rsidR="004F1C97">
        <w:t xml:space="preserve"> </w:t>
      </w:r>
      <w:r w:rsidR="004F1C97">
        <w:fldChar w:fldCharType="begin"/>
      </w:r>
      <w:r w:rsidR="004F1C97">
        <w:instrText xml:space="preserve"> GOTOBUTTON ZEqnNum766291  \* MERGEFORMAT </w:instrText>
      </w:r>
      <w:r w:rsidR="005232C6">
        <w:fldChar w:fldCharType="begin"/>
      </w:r>
      <w:r w:rsidR="005232C6">
        <w:instrText xml:space="preserve"> REF ZEqnNum766291 \* Charformat \! \* MERGEFORMAT </w:instrText>
      </w:r>
      <w:r w:rsidR="005232C6">
        <w:fldChar w:fldCharType="separate"/>
      </w:r>
      <w:ins w:id="1137" w:author="steve maas" w:date="2016-09-27T12:58:00Z">
        <w:r w:rsidR="00843CC3">
          <w:instrText>(2.157)</w:instrText>
        </w:r>
      </w:ins>
      <w:del w:id="1138" w:author="steve maas" w:date="2016-09-27T12:58:00Z">
        <w:r w:rsidR="00E34B36" w:rsidDel="00843CC3">
          <w:delInstrText>(2.151)</w:delInstrText>
        </w:r>
      </w:del>
      <w:r w:rsidR="005232C6">
        <w:fldChar w:fldCharType="end"/>
      </w:r>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1139" w:name="_Ref300826013"/>
      <w:bookmarkStart w:id="1140" w:name="_Toc467221713"/>
      <w:r>
        <w:lastRenderedPageBreak/>
        <w:t>Contact and Coupling</w:t>
      </w:r>
      <w:bookmarkEnd w:id="1139"/>
      <w:bookmarkEnd w:id="1140"/>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\h \* MERGEFORMAT </w:instrText>
      </w:r>
      <w:r w:rsidR="0050564A">
        <w:fldChar w:fldCharType="end"/>
      </w:r>
      <w:r>
        <w:fldChar w:fldCharType="end"/>
      </w:r>
    </w:p>
    <w:p w14:paraId="67E8426C" w14:textId="77777777" w:rsidR="008C7882" w:rsidRDefault="008C7882" w:rsidP="008C7882">
      <w:pPr>
        <w:pStyle w:val="Heading2"/>
      </w:pPr>
      <w:bookmarkStart w:id="1141" w:name="_Toc467221714"/>
      <w:r>
        <w:t>Rigid-Deformable Coupling</w:t>
      </w:r>
      <w:bookmarkEnd w:id="1141"/>
    </w:p>
    <w:p w14:paraId="544929A9" w14:textId="131B4339"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1763A3">
        <w:instrText xml:space="preserve"> ADDIN EN.CITE &lt;EndNote&gt;&lt;Cite&gt;&lt;Author&gt;Maker&lt;/Author&gt;&lt;Year&gt;1995&lt;/Year&gt;&lt;RecNum&gt;5&lt;/RecNum&gt;&lt;DisplayText&gt;[48]&lt;/DisplayText&gt;&lt;record&gt;&lt;rec-number&gt;5&lt;/rec-number&gt;&lt;foreign-keys&gt;&lt;key app="EN" db-id="fwxrfwzd5wwavcepe9epdeevxdsd2fftswrx" timestamp="0"&gt;5&lt;/key&gt;&lt;/foreign-keys&gt;&lt;ref-type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1763A3">
        <w:rPr>
          <w:noProof/>
        </w:rPr>
        <w:t>[</w:t>
      </w:r>
      <w:hyperlink w:anchor="_ENREF_48" w:tooltip="Maker, 1995 #5" w:history="1">
        <w:r w:rsidR="00214E15">
          <w:rPr>
            <w:noProof/>
          </w:rPr>
          <w:t>48</w:t>
        </w:r>
      </w:hyperlink>
      <w:r w:rsidR="001763A3">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1142" w:name="_Toc467221715"/>
      <w:r>
        <w:t>Kinematics</w:t>
      </w:r>
      <w:bookmarkEnd w:id="1142"/>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6CB92AD6" w:rsidR="008C7882" w:rsidRDefault="008C7882" w:rsidP="008C7882">
      <w:pPr>
        <w:pStyle w:val="MTDisplayEquation"/>
      </w:pPr>
      <w:r>
        <w:tab/>
      </w:r>
      <w:r w:rsidR="00DF221F" w:rsidRPr="00DF221F">
        <w:rPr>
          <w:position w:val="-6"/>
        </w:rPr>
        <w:object w:dxaOrig="960" w:dyaOrig="279" w14:anchorId="5EC44278">
          <v:shape id="_x0000_i2748" type="#_x0000_t75" style="width:48pt;height:14pt" o:ole="">
            <v:imagedata r:id="rId3488" o:title=""/>
          </v:shape>
          <o:OLEObject Type="Embed" ProgID="Equation.DSMT4" ShapeID="_x0000_i2748" DrawAspect="Content" ObjectID="_1540967293" r:id="rId348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w:instrText>
      </w:r>
      <w:r w:rsidR="005232C6">
        <w:rPr>
          <w:noProof/>
        </w:rPr>
        <w:fldChar w:fldCharType="end"/>
      </w:r>
      <w:r>
        <w:instrText>)</w:instrText>
      </w:r>
      <w:r>
        <w:fldChar w:fldCharType="end"/>
      </w:r>
    </w:p>
    <w:p w14:paraId="599DB951" w14:textId="77777777" w:rsidR="008C7882" w:rsidRDefault="008C7882" w:rsidP="008C7882">
      <w:r>
        <w:t xml:space="preserve">where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5EEBBE8A" w:rsidR="008C7882" w:rsidRDefault="008C7882" w:rsidP="008C7882">
      <w:pPr>
        <w:pStyle w:val="MTDisplayEquation"/>
      </w:pPr>
      <w:r>
        <w:tab/>
      </w:r>
      <w:r w:rsidR="00DF221F" w:rsidRPr="00DF221F">
        <w:rPr>
          <w:position w:val="-6"/>
        </w:rPr>
        <w:object w:dxaOrig="880" w:dyaOrig="240" w14:anchorId="4E8FCAD9">
          <v:shape id="_x0000_i2749" type="#_x0000_t75" style="width:44.5pt;height:12pt" o:ole="">
            <v:imagedata r:id="rId3490" o:title=""/>
          </v:shape>
          <o:OLEObject Type="Embed" ProgID="Equation.DSMT4" ShapeID="_x0000_i2749" DrawAspect="Content" ObjectID="_1540967294" r:id="rId349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43" w:name="ZEqnNum969798"/>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w:instrText>
      </w:r>
      <w:r w:rsidR="005232C6">
        <w:rPr>
          <w:noProof/>
        </w:rPr>
        <w:fldChar w:fldCharType="end"/>
      </w:r>
      <w:r>
        <w:instrText>)</w:instrText>
      </w:r>
      <w:bookmarkEnd w:id="1143"/>
      <w:r>
        <w:fldChar w:fldCharType="end"/>
      </w:r>
    </w:p>
    <w:p w14:paraId="7F57BE89" w14:textId="022DA8F7" w:rsidR="008C7882" w:rsidRDefault="008C7882" w:rsidP="008C7882">
      <w:r>
        <w:t xml:space="preserve">where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DF221F" w:rsidRPr="00DF221F">
        <w:rPr>
          <w:position w:val="-12"/>
        </w:rPr>
        <w:object w:dxaOrig="260" w:dyaOrig="360" w14:anchorId="7F5C3734">
          <v:shape id="_x0000_i2750" type="#_x0000_t75" style="width:12.5pt;height:18.5pt" o:ole="">
            <v:imagedata r:id="rId3492" o:title=""/>
          </v:shape>
          <o:OLEObject Type="Embed" ProgID="Equation.DSMT4" ShapeID="_x0000_i2750" DrawAspect="Content" ObjectID="_1540967295" r:id="rId3493"/>
        </w:object>
      </w:r>
      <w:r>
        <w:t xml:space="preserve"> in the undeformed state and a rotation matrix,</w:t>
      </w:r>
    </w:p>
    <w:p w14:paraId="64357A90" w14:textId="60923D16" w:rsidR="008C7882" w:rsidRDefault="008C7882" w:rsidP="008C7882">
      <w:pPr>
        <w:pStyle w:val="MTDisplayEquation"/>
      </w:pPr>
      <w:r>
        <w:tab/>
      </w:r>
      <w:r w:rsidR="00DF221F" w:rsidRPr="00DF221F">
        <w:rPr>
          <w:position w:val="-12"/>
        </w:rPr>
        <w:object w:dxaOrig="820" w:dyaOrig="360" w14:anchorId="0ADF6909">
          <v:shape id="_x0000_i2751" type="#_x0000_t75" style="width:41pt;height:18.5pt" o:ole="">
            <v:imagedata r:id="rId3494" o:title=""/>
          </v:shape>
          <o:OLEObject Type="Embed" ProgID="Equation.DSMT4" ShapeID="_x0000_i2751" DrawAspect="Content" ObjectID="_1540967296" r:id="rId349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w:instrText>
      </w:r>
      <w:r w:rsidR="005232C6">
        <w:rPr>
          <w:noProof/>
        </w:rPr>
        <w:fldChar w:fldCharType="end"/>
      </w:r>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r w:rsidR="005232C6">
        <w:fldChar w:fldCharType="begin"/>
      </w:r>
      <w:r w:rsidR="005232C6">
        <w:instrText xml:space="preserve"> REF ZEqnNum969798 \! \* MERGEFORMAT </w:instrText>
      </w:r>
      <w:r w:rsidR="005232C6">
        <w:fldChar w:fldCharType="separate"/>
      </w:r>
      <w:r w:rsidR="00843CC3">
        <w:instrText>(6.2)</w:instrText>
      </w:r>
      <w:r w:rsidR="005232C6">
        <w:fldChar w:fldCharType="end"/>
      </w:r>
      <w:r>
        <w:fldChar w:fldCharType="end"/>
      </w:r>
      <w:r>
        <w:t xml:space="preserve"> must be linearized:</w:t>
      </w:r>
    </w:p>
    <w:p w14:paraId="463BB8B2" w14:textId="4277364E" w:rsidR="008C7882" w:rsidRDefault="008C7882" w:rsidP="008C7882">
      <w:pPr>
        <w:pStyle w:val="MTDisplayEquation"/>
      </w:pPr>
      <w:r>
        <w:tab/>
      </w:r>
      <w:r w:rsidR="00DF221F" w:rsidRPr="00DF221F">
        <w:rPr>
          <w:position w:val="-12"/>
        </w:rPr>
        <w:object w:dxaOrig="1620" w:dyaOrig="360" w14:anchorId="7A0ACE8A">
          <v:shape id="_x0000_i2752" type="#_x0000_t75" style="width:81pt;height:18.5pt" o:ole="">
            <v:imagedata r:id="rId3496" o:title=""/>
          </v:shape>
          <o:OLEObject Type="Embed" ProgID="Equation.DSMT4" ShapeID="_x0000_i2752" DrawAspect="Content" ObjectID="_1540967297" r:id="rId349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w:instrText>
      </w:r>
      <w:r w:rsidR="005232C6">
        <w:rPr>
          <w:noProof/>
        </w:rPr>
        <w:fldChar w:fldCharType="end"/>
      </w:r>
      <w:r>
        <w:instrText>)</w:instrText>
      </w:r>
      <w:r>
        <w:fldChar w:fldCharType="end"/>
      </w:r>
    </w:p>
    <w:p w14:paraId="7C296518" w14:textId="77777777" w:rsidR="008C7882" w:rsidRDefault="008C7882" w:rsidP="008C7882">
      <w:r>
        <w:t>where the linearization of the rotation matrix can be expressed in a more convenient form,</w:t>
      </w:r>
    </w:p>
    <w:p w14:paraId="5B184127" w14:textId="43B1A473" w:rsidR="008C7882" w:rsidRDefault="008C7882" w:rsidP="008C7882">
      <w:pPr>
        <w:pStyle w:val="MTDisplayEquation"/>
      </w:pPr>
      <w:r>
        <w:tab/>
      </w:r>
      <w:r w:rsidR="00DF221F" w:rsidRPr="00DF221F">
        <w:rPr>
          <w:position w:val="-8"/>
        </w:rPr>
        <w:object w:dxaOrig="1040" w:dyaOrig="320" w14:anchorId="0A37349E">
          <v:shape id="_x0000_i2753" type="#_x0000_t75" style="width:52pt;height:16pt" o:ole="">
            <v:imagedata r:id="rId3498" o:title=""/>
          </v:shape>
          <o:OLEObject Type="Embed" ProgID="Equation.DSMT4" ShapeID="_x0000_i2753" DrawAspect="Content" ObjectID="_1540967298" r:id="rId349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w:instrText>
      </w:r>
      <w:r w:rsidR="005232C6">
        <w:rPr>
          <w:noProof/>
        </w:rPr>
        <w:fldChar w:fldCharType="end"/>
      </w:r>
      <w:r>
        <w:instrText>)</w:instrText>
      </w:r>
      <w:r>
        <w:fldChar w:fldCharType="end"/>
      </w:r>
    </w:p>
    <w:p w14:paraId="4C8863B0" w14:textId="5AE0262F" w:rsidR="008C7882" w:rsidRDefault="008C7882" w:rsidP="008C7882">
      <w:r>
        <w:t>Here is</w:t>
      </w:r>
      <w:r w:rsidR="00DF221F" w:rsidRPr="00DF221F">
        <w:rPr>
          <w:position w:val="-14"/>
        </w:rPr>
        <w:object w:dxaOrig="2140" w:dyaOrig="400" w14:anchorId="62E46FB7">
          <v:shape id="_x0000_i2754" type="#_x0000_t75" style="width:107pt;height:20pt" o:ole="">
            <v:imagedata r:id="rId3500" o:title=""/>
          </v:shape>
          <o:OLEObject Type="Embed" ProgID="Equation.DSMT4" ShapeID="_x0000_i2754" DrawAspect="Content" ObjectID="_1540967299" r:id="rId3501"/>
        </w:object>
      </w:r>
      <w:r>
        <w:t xml:space="preserve"> and the matrix </w:t>
      </w:r>
      <w:r w:rsidR="00DF221F" w:rsidRPr="00DF221F">
        <w:rPr>
          <w:position w:val="-6"/>
        </w:rPr>
        <w:object w:dxaOrig="200" w:dyaOrig="300" w14:anchorId="7F0641F4">
          <v:shape id="_x0000_i2755" type="#_x0000_t75" style="width:10pt;height:15pt" o:ole="">
            <v:imagedata r:id="rId3502" o:title=""/>
          </v:shape>
          <o:OLEObject Type="Embed" ProgID="Equation.DSMT4" ShapeID="_x0000_i2755" DrawAspect="Content" ObjectID="_1540967300" r:id="rId3503"/>
        </w:object>
      </w:r>
      <w:r>
        <w:t xml:space="preserve"> is</w:t>
      </w:r>
    </w:p>
    <w:p w14:paraId="27652DB5" w14:textId="6A0572EA" w:rsidR="008C7882" w:rsidRDefault="008C7882" w:rsidP="008C7882">
      <w:pPr>
        <w:pStyle w:val="MTDisplayEquation"/>
      </w:pPr>
      <w:r>
        <w:tab/>
      </w:r>
      <w:r w:rsidR="00DF221F" w:rsidRPr="00DF221F">
        <w:rPr>
          <w:position w:val="-50"/>
        </w:rPr>
        <w:object w:dxaOrig="2120" w:dyaOrig="1120" w14:anchorId="0A13F8A1">
          <v:shape id="_x0000_i2756" type="#_x0000_t75" style="width:105.5pt;height:56pt" o:ole="">
            <v:imagedata r:id="rId3504" o:title=""/>
          </v:shape>
          <o:OLEObject Type="Embed" ProgID="Equation.DSMT4" ShapeID="_x0000_i2756" DrawAspect="Content" ObjectID="_1540967301" r:id="rId350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w:instrText>
      </w:r>
      <w:r w:rsidR="005232C6">
        <w:rPr>
          <w:noProof/>
        </w:rPr>
        <w:fldChar w:fldCharType="end"/>
      </w:r>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133B6635" w:rsidR="008C7882" w:rsidRDefault="008C7882" w:rsidP="008C7882">
      <w:pPr>
        <w:pStyle w:val="MTDisplayEquation"/>
      </w:pPr>
      <w:r>
        <w:tab/>
      </w:r>
      <w:r w:rsidR="00DF221F" w:rsidRPr="00DF221F">
        <w:rPr>
          <w:position w:val="-52"/>
        </w:rPr>
        <w:object w:dxaOrig="3420" w:dyaOrig="1160" w14:anchorId="1926BCE0">
          <v:shape id="_x0000_i2757" type="#_x0000_t75" style="width:171pt;height:58pt" o:ole="">
            <v:imagedata r:id="rId3506" o:title=""/>
          </v:shape>
          <o:OLEObject Type="Embed" ProgID="Equation.DSMT4" ShapeID="_x0000_i2757" DrawAspect="Content" ObjectID="_1540967302" r:id="rId350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7</w:instrText>
      </w:r>
      <w:r w:rsidR="005232C6">
        <w:rPr>
          <w:noProof/>
        </w:rPr>
        <w:fldChar w:fldCharType="end"/>
      </w:r>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5600A16B" w:rsidR="008C7882" w:rsidRDefault="008C7882" w:rsidP="008C7882">
      <w:pPr>
        <w:pStyle w:val="MTDisplayEquation"/>
      </w:pPr>
      <w:r>
        <w:tab/>
      </w:r>
      <w:r w:rsidR="00DF221F" w:rsidRPr="00DF221F">
        <w:rPr>
          <w:position w:val="-10"/>
        </w:rPr>
        <w:object w:dxaOrig="3660" w:dyaOrig="360" w14:anchorId="490D5EEA">
          <v:shape id="_x0000_i2758" type="#_x0000_t75" style="width:183pt;height:18.5pt" o:ole="">
            <v:imagedata r:id="rId3508" o:title=""/>
          </v:shape>
          <o:OLEObject Type="Embed" ProgID="Equation.DSMT4" ShapeID="_x0000_i2758" DrawAspect="Content" ObjectID="_1540967303" r:id="rId3509"/>
        </w:object>
      </w:r>
      <w:r w:rsidR="002B21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44" w:name="ZEqnNum184303"/>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8</w:instrText>
      </w:r>
      <w:r w:rsidR="005232C6">
        <w:rPr>
          <w:noProof/>
        </w:rPr>
        <w:fldChar w:fldCharType="end"/>
      </w:r>
      <w:r>
        <w:instrText>)</w:instrText>
      </w:r>
      <w:bookmarkEnd w:id="1144"/>
      <w:r>
        <w:fldChar w:fldCharType="end"/>
      </w:r>
    </w:p>
    <w:p w14:paraId="3BBD8A12" w14:textId="7B594E7E" w:rsidR="00F96C7B" w:rsidRDefault="00F96C7B" w:rsidP="00F75A04">
      <w:r>
        <w:lastRenderedPageBreak/>
        <w:t xml:space="preserve">Equation </w:t>
      </w:r>
      <w:r>
        <w:fldChar w:fldCharType="begin"/>
      </w:r>
      <w:r>
        <w:instrText xml:space="preserve"> GOTOBUTTON ZEqnNum184303  \* MERGEFORMAT </w:instrText>
      </w:r>
      <w:r w:rsidR="005232C6">
        <w:fldChar w:fldCharType="begin"/>
      </w:r>
      <w:r w:rsidR="005232C6">
        <w:instrText xml:space="preserve"> REF ZEqnNum184303 \* Charformat \! \* MERGEFORMAT </w:instrText>
      </w:r>
      <w:r w:rsidR="005232C6">
        <w:fldChar w:fldCharType="separate"/>
      </w:r>
      <w:r w:rsidR="00843CC3">
        <w:instrText>(6.8)</w:instrText>
      </w:r>
      <w:r w:rsidR="005232C6">
        <w:fldChar w:fldCharType="end"/>
      </w:r>
      <w:r>
        <w:fldChar w:fldCharType="end"/>
      </w:r>
      <w:r>
        <w:t xml:space="preserve"> is now solved for the incremental update vector </w:t>
      </w:r>
      <w:r w:rsidR="00DF221F" w:rsidRPr="00DF221F">
        <w:rPr>
          <w:position w:val="-6"/>
        </w:rPr>
        <w:object w:dxaOrig="360" w:dyaOrig="279" w14:anchorId="4EBFE75F">
          <v:shape id="_x0000_i2759" type="#_x0000_t75" style="width:18.5pt;height:14pt" o:ole="">
            <v:imagedata r:id="rId3510" o:title=""/>
          </v:shape>
          <o:OLEObject Type="Embed" ProgID="Equation.DSMT4" ShapeID="_x0000_i2759" DrawAspect="Content" ObjectID="_1540967304" r:id="rId3511"/>
        </w:object>
      </w:r>
      <w:r>
        <w:t xml:space="preserve">. The nodal positions of the deformable nodes can now be updated in the usual way. </w:t>
      </w:r>
    </w:p>
    <w:p w14:paraId="7166B558" w14:textId="77777777" w:rsidR="00F96C7B" w:rsidRDefault="00F96C7B" w:rsidP="00F75A04"/>
    <w:p w14:paraId="0C47E4E3" w14:textId="1CCA32A9" w:rsidR="00F96C7B" w:rsidRDefault="00F96C7B">
      <w:pPr>
        <w:pStyle w:val="MTDisplayEquation"/>
      </w:pPr>
      <w:r>
        <w:tab/>
      </w:r>
      <w:r w:rsidR="00DF221F" w:rsidRPr="00DF221F">
        <w:rPr>
          <w:position w:val="-12"/>
        </w:rPr>
        <w:object w:dxaOrig="1860" w:dyaOrig="380" w14:anchorId="45077AF8">
          <v:shape id="_x0000_i2760" type="#_x0000_t75" style="width:93pt;height:18.5pt" o:ole="">
            <v:imagedata r:id="rId3512" o:title=""/>
          </v:shape>
          <o:OLEObject Type="Embed" ProgID="Equation.DSMT4" ShapeID="_x0000_i2760" DrawAspect="Content" ObjectID="_1540967305" r:id="rId3513"/>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A671D9">
        <w:instrText>.</w:instrText>
      </w:r>
      <w:r w:rsidR="005232C6">
        <w:fldChar w:fldCharType="begin"/>
      </w:r>
      <w:r w:rsidR="005232C6">
        <w:instrText xml:space="preserve"> SEQ MTEqn \c \* Arabic \* MERGEFORMAT </w:instrText>
      </w:r>
      <w:r w:rsidR="005232C6">
        <w:fldChar w:fldCharType="separate"/>
      </w:r>
      <w:r w:rsidR="00843CC3">
        <w:rPr>
          <w:noProof/>
        </w:rPr>
        <w:instrText>9</w:instrText>
      </w:r>
      <w:r w:rsidR="005232C6">
        <w:rPr>
          <w:noProof/>
        </w:rPr>
        <w:fldChar w:fldCharType="end"/>
      </w:r>
      <w:r w:rsidR="00A671D9">
        <w:instrText>)</w:instrText>
      </w:r>
      <w:r w:rsidR="00A671D9">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0B7367A9" w:rsidR="00F96C7B" w:rsidRDefault="00F96C7B">
      <w:pPr>
        <w:pStyle w:val="MTDisplayEquation"/>
      </w:pPr>
      <w:r>
        <w:tab/>
      </w:r>
      <w:r w:rsidR="00DF221F" w:rsidRPr="00DF221F">
        <w:rPr>
          <w:position w:val="-12"/>
        </w:rPr>
        <w:object w:dxaOrig="1460" w:dyaOrig="380" w14:anchorId="59FBF175">
          <v:shape id="_x0000_i2761" type="#_x0000_t75" style="width:73pt;height:18.5pt" o:ole="">
            <v:imagedata r:id="rId3514" o:title=""/>
          </v:shape>
          <o:OLEObject Type="Embed" ProgID="Equation.DSMT4" ShapeID="_x0000_i2761" DrawAspect="Content" ObjectID="_1540967306" r:id="rId3515"/>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A671D9">
        <w:instrText>.</w:instrText>
      </w:r>
      <w:r w:rsidR="005232C6">
        <w:fldChar w:fldCharType="begin"/>
      </w:r>
      <w:r w:rsidR="005232C6">
        <w:instrText xml:space="preserve"> SEQ MTEqn \c \* Arabic \* MERGEFORMAT </w:instrText>
      </w:r>
      <w:r w:rsidR="005232C6">
        <w:fldChar w:fldCharType="separate"/>
      </w:r>
      <w:r w:rsidR="00843CC3">
        <w:rPr>
          <w:noProof/>
        </w:rPr>
        <w:instrText>10</w:instrText>
      </w:r>
      <w:r w:rsidR="005232C6">
        <w:rPr>
          <w:noProof/>
        </w:rPr>
        <w:fldChar w:fldCharType="end"/>
      </w:r>
      <w:r w:rsidR="00A671D9">
        <w:instrText>)</w:instrText>
      </w:r>
      <w:r w:rsidR="00A671D9">
        <w:fldChar w:fldCharType="end"/>
      </w:r>
    </w:p>
    <w:p w14:paraId="70A65A18" w14:textId="5D2B6F0E"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00DF221F" w:rsidRPr="00DF221F">
        <w:rPr>
          <w:position w:val="-14"/>
        </w:rPr>
        <w:object w:dxaOrig="1700" w:dyaOrig="400" w14:anchorId="36289C49">
          <v:shape id="_x0000_i2762" type="#_x0000_t75" style="width:84.5pt;height:20pt" o:ole="">
            <v:imagedata r:id="rId3516" o:title=""/>
          </v:shape>
          <o:OLEObject Type="Embed" ProgID="Equation.DSMT4" ShapeID="_x0000_i2762" DrawAspect="Content" ObjectID="_1540967307" r:id="rId3517"/>
        </w:object>
      </w:r>
      <w:r>
        <w:t xml:space="preserve">. The rotational update vector </w:t>
      </w:r>
      <w:r w:rsidR="00DF221F" w:rsidRPr="00DF221F">
        <w:rPr>
          <w:position w:val="-6"/>
        </w:rPr>
        <w:object w:dxaOrig="340" w:dyaOrig="279" w14:anchorId="30BC21C7">
          <v:shape id="_x0000_i2763" type="#_x0000_t75" style="width:17.5pt;height:14pt" o:ole="">
            <v:imagedata r:id="rId3518" o:title=""/>
          </v:shape>
          <o:OLEObject Type="Embed" ProgID="Equation.DSMT4" ShapeID="_x0000_i2763" DrawAspect="Content" ObjectID="_1540967308" r:id="rId3519"/>
        </w:object>
      </w:r>
      <w:r>
        <w:t xml:space="preserve"> can be written as a quaternion as follows.</w:t>
      </w:r>
    </w:p>
    <w:p w14:paraId="38DB3F4F" w14:textId="2B724068" w:rsidR="00F96C7B" w:rsidRDefault="00F96C7B" w:rsidP="00F75A04">
      <w:pPr>
        <w:pStyle w:val="MTDisplayEquation"/>
      </w:pPr>
      <w:r>
        <w:tab/>
      </w:r>
      <w:r w:rsidR="00DF221F" w:rsidRPr="00DF221F">
        <w:rPr>
          <w:position w:val="-60"/>
        </w:rPr>
        <w:object w:dxaOrig="2680" w:dyaOrig="1320" w14:anchorId="314D97A4">
          <v:shape id="_x0000_i2764" type="#_x0000_t75" style="width:134pt;height:66pt" o:ole="">
            <v:imagedata r:id="rId3520" o:title=""/>
          </v:shape>
          <o:OLEObject Type="Embed" ProgID="Equation.DSMT4" ShapeID="_x0000_i2764" DrawAspect="Content" ObjectID="_1540967309" r:id="rId3521"/>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A671D9">
        <w:instrText>.</w:instrText>
      </w:r>
      <w:r w:rsidR="005232C6">
        <w:fldChar w:fldCharType="begin"/>
      </w:r>
      <w:r w:rsidR="005232C6">
        <w:instrText xml:space="preserve"> SEQ MTEqn \c \* Arabic \* MERGEFORMAT </w:instrText>
      </w:r>
      <w:r w:rsidR="005232C6">
        <w:fldChar w:fldCharType="separate"/>
      </w:r>
      <w:r w:rsidR="00843CC3">
        <w:rPr>
          <w:noProof/>
        </w:rPr>
        <w:instrText>11</w:instrText>
      </w:r>
      <w:r w:rsidR="005232C6">
        <w:rPr>
          <w:noProof/>
        </w:rPr>
        <w:fldChar w:fldCharType="end"/>
      </w:r>
      <w:r w:rsidR="00A671D9">
        <w:instrText>)</w:instrText>
      </w:r>
      <w:r w:rsidR="00A671D9">
        <w:fldChar w:fldCharType="end"/>
      </w:r>
    </w:p>
    <w:p w14:paraId="4E188574" w14:textId="77777777" w:rsidR="00661E2B" w:rsidRDefault="00661E2B">
      <w:r>
        <w:t>The updated orientation quaternion is then given by the quaternion product.</w:t>
      </w:r>
    </w:p>
    <w:p w14:paraId="1DC47F1F" w14:textId="77777777" w:rsidR="00661E2B" w:rsidRDefault="00661E2B"/>
    <w:p w14:paraId="164D82C9" w14:textId="3F4D6418" w:rsidR="00661E2B" w:rsidRDefault="00661E2B" w:rsidP="00F75A04">
      <w:pPr>
        <w:pStyle w:val="MTDisplayEquation"/>
      </w:pPr>
      <w:r>
        <w:tab/>
      </w:r>
      <w:r w:rsidR="00DF221F" w:rsidRPr="00DF221F">
        <w:rPr>
          <w:position w:val="-12"/>
        </w:rPr>
        <w:object w:dxaOrig="1440" w:dyaOrig="380" w14:anchorId="7D987222">
          <v:shape id="_x0000_i2765" type="#_x0000_t75" style="width:1in;height:18.5pt" o:ole="">
            <v:imagedata r:id="rId3522" o:title=""/>
          </v:shape>
          <o:OLEObject Type="Embed" ProgID="Equation.DSMT4" ShapeID="_x0000_i2765" DrawAspect="Content" ObjectID="_1540967310" r:id="rId3523"/>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A671D9">
        <w:instrText>.</w:instrText>
      </w:r>
      <w:r w:rsidR="005232C6">
        <w:fldChar w:fldCharType="begin"/>
      </w:r>
      <w:r w:rsidR="005232C6">
        <w:instrText xml:space="preserve"> SEQ MTEqn \c \* Arabic \* MERGEFORMAT </w:instrText>
      </w:r>
      <w:r w:rsidR="005232C6">
        <w:fldChar w:fldCharType="separate"/>
      </w:r>
      <w:r w:rsidR="00843CC3">
        <w:rPr>
          <w:noProof/>
        </w:rPr>
        <w:instrText>12</w:instrText>
      </w:r>
      <w:r w:rsidR="005232C6">
        <w:rPr>
          <w:noProof/>
        </w:rPr>
        <w:fldChar w:fldCharType="end"/>
      </w:r>
      <w:r w:rsidR="00A671D9">
        <w:instrText>)</w:instrText>
      </w:r>
      <w:r w:rsidR="00A671D9">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4C43CE50" w:rsidR="00661E2B" w:rsidRDefault="00661E2B" w:rsidP="00F75A04">
      <w:pPr>
        <w:pStyle w:val="MTDisplayEquation"/>
      </w:pPr>
      <w:r>
        <w:tab/>
      </w:r>
      <w:r w:rsidR="00DF221F" w:rsidRPr="00DF221F">
        <w:rPr>
          <w:position w:val="-14"/>
        </w:rPr>
        <w:object w:dxaOrig="999" w:dyaOrig="400" w14:anchorId="645EF189">
          <v:shape id="_x0000_i2766" type="#_x0000_t75" style="width:50pt;height:20pt" o:ole="">
            <v:imagedata r:id="rId3524" o:title=""/>
          </v:shape>
          <o:OLEObject Type="Embed" ProgID="Equation.DSMT4" ShapeID="_x0000_i2766" DrawAspect="Content" ObjectID="_1540967311" r:id="rId3525"/>
        </w:object>
      </w:r>
      <w:r>
        <w:t xml:space="preserve"> </w:t>
      </w:r>
      <w:r>
        <w:tab/>
      </w:r>
      <w:r w:rsidR="00A671D9">
        <w:fldChar w:fldCharType="begin"/>
      </w:r>
      <w:r w:rsidR="00A671D9">
        <w:instrText xml:space="preserve"> MACROBUTTON MTPlaceRef \* MERGEFORMAT </w:instrText>
      </w:r>
      <w:r w:rsidR="0050564A">
        <w:fldChar w:fldCharType="begin"/>
      </w:r>
      <w:r w:rsidR="0050564A">
        <w:instrText xml:space="preserve"> SEQ MTEqn \h \* MERGEFORMAT </w:instrText>
      </w:r>
      <w:r w:rsidR="0050564A">
        <w:fldChar w:fldCharType="end"/>
      </w:r>
      <w:r w:rsidR="00A671D9">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A671D9">
        <w:instrText>.</w:instrText>
      </w:r>
      <w:r w:rsidR="005232C6">
        <w:fldChar w:fldCharType="begin"/>
      </w:r>
      <w:r w:rsidR="005232C6">
        <w:instrText xml:space="preserve"> SEQ MTEqn \c \* Arabic \* MERGEFORMAT </w:instrText>
      </w:r>
      <w:r w:rsidR="005232C6">
        <w:fldChar w:fldCharType="separate"/>
      </w:r>
      <w:r w:rsidR="00843CC3">
        <w:rPr>
          <w:noProof/>
        </w:rPr>
        <w:instrText>13</w:instrText>
      </w:r>
      <w:r w:rsidR="005232C6">
        <w:rPr>
          <w:noProof/>
        </w:rPr>
        <w:fldChar w:fldCharType="end"/>
      </w:r>
      <w:r w:rsidR="00A671D9">
        <w:instrText>)</w:instrText>
      </w:r>
      <w:r w:rsidR="00A671D9">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1145" w:name="_Toc467221716"/>
      <w:r>
        <w:t>A single rigid body</w:t>
      </w:r>
      <w:bookmarkEnd w:id="1145"/>
    </w:p>
    <w:p w14:paraId="64BD3C38" w14:textId="77777777" w:rsidR="008C7882" w:rsidRDefault="008C7882" w:rsidP="008C7882">
      <w:r>
        <w:t>The global system of equations can now be written as follows (for a single rigid body coupled to a deformable body),</w:t>
      </w:r>
    </w:p>
    <w:p w14:paraId="4ABC25AE" w14:textId="1800955D" w:rsidR="008C7882" w:rsidRDefault="008C7882" w:rsidP="008C7882">
      <w:pPr>
        <w:pStyle w:val="MTDisplayEquation"/>
      </w:pPr>
      <w:r>
        <w:tab/>
      </w:r>
      <w:r w:rsidR="00DF221F" w:rsidRPr="00DF221F">
        <w:rPr>
          <w:position w:val="-52"/>
        </w:rPr>
        <w:object w:dxaOrig="3379" w:dyaOrig="1160" w14:anchorId="45AD5FFA">
          <v:shape id="_x0000_i2767" type="#_x0000_t75" style="width:169pt;height:58pt" o:ole="">
            <v:imagedata r:id="rId3526" o:title=""/>
          </v:shape>
          <o:OLEObject Type="Embed" ProgID="Equation.DSMT4" ShapeID="_x0000_i2767" DrawAspect="Content" ObjectID="_1540967312" r:id="rId3527"/>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14</w:instrText>
      </w:r>
      <w:r w:rsidR="005232C6">
        <w:rPr>
          <w:noProof/>
        </w:rPr>
        <w:fldChar w:fldCharType="end"/>
      </w:r>
      <w:r>
        <w:instrText>)</w:instrText>
      </w:r>
      <w:r>
        <w:fldChar w:fldCharType="end"/>
      </w:r>
    </w:p>
    <w:p w14:paraId="2EFE6F49" w14:textId="5CDA6D21" w:rsidR="008C7882" w:rsidRDefault="008C7882" w:rsidP="008C7882">
      <w:r>
        <w:t xml:space="preserve">Here </w:t>
      </w:r>
      <w:r w:rsidR="00DF221F" w:rsidRPr="00025957">
        <w:rPr>
          <w:position w:val="-4"/>
        </w:rPr>
        <w:object w:dxaOrig="320" w:dyaOrig="300" w14:anchorId="0D5EB101">
          <v:shape id="_x0000_i2768" type="#_x0000_t75" style="width:16pt;height:15pt" o:ole="">
            <v:imagedata r:id="rId3528" o:title=""/>
          </v:shape>
          <o:OLEObject Type="Embed" ProgID="Equation.DSMT4" ShapeID="_x0000_i2768" DrawAspect="Content" ObjectID="_1540967313" r:id="rId3529"/>
        </w:object>
      </w:r>
      <w:r>
        <w:t>is formed by adding all the residual vectors of all interface nodes that connect the deformable body to the rigid body,</w:t>
      </w:r>
    </w:p>
    <w:p w14:paraId="72000CA6" w14:textId="3053B8D1" w:rsidR="008C7882" w:rsidRDefault="008C7882" w:rsidP="008C7882">
      <w:pPr>
        <w:pStyle w:val="MTDisplayEquation"/>
      </w:pPr>
      <w:r>
        <w:tab/>
      </w:r>
      <w:r w:rsidR="00DF221F" w:rsidRPr="00DF221F">
        <w:rPr>
          <w:position w:val="-28"/>
        </w:rPr>
        <w:object w:dxaOrig="1200" w:dyaOrig="540" w14:anchorId="658496C1">
          <v:shape id="_x0000_i2769" type="#_x0000_t75" style="width:60pt;height:27pt" o:ole="">
            <v:imagedata r:id="rId3530" o:title=""/>
          </v:shape>
          <o:OLEObject Type="Embed" ProgID="Equation.DSMT4" ShapeID="_x0000_i2769" DrawAspect="Content" ObjectID="_1540967314" r:id="rId3531"/>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15</w:instrText>
      </w:r>
      <w:r w:rsidR="005232C6">
        <w:rPr>
          <w:noProof/>
        </w:rPr>
        <w:fldChar w:fldCharType="end"/>
      </w:r>
      <w:r>
        <w:instrText>)</w:instrText>
      </w:r>
      <w:r>
        <w:fldChar w:fldCharType="end"/>
      </w:r>
    </w:p>
    <w:p w14:paraId="06F220F0" w14:textId="77777777" w:rsidR="008C7882" w:rsidRDefault="008C7882" w:rsidP="008C7882">
      <w:r>
        <w:t xml:space="preserve">where </w:t>
      </w:r>
      <w:r>
        <w:rPr>
          <w:i/>
        </w:rPr>
        <w:t>i</w:t>
      </w:r>
      <w:r>
        <w:t xml:space="preserve"> sums over all interface nodes, and</w:t>
      </w:r>
    </w:p>
    <w:p w14:paraId="11E64892" w14:textId="758D4A10" w:rsidR="008C7882" w:rsidRDefault="008C7882" w:rsidP="008C7882">
      <w:pPr>
        <w:pStyle w:val="MTDisplayEquation"/>
      </w:pPr>
      <w:r>
        <w:tab/>
      </w:r>
      <w:r w:rsidR="00DF221F" w:rsidRPr="00DF221F">
        <w:rPr>
          <w:position w:val="-28"/>
        </w:rPr>
        <w:object w:dxaOrig="1460" w:dyaOrig="540" w14:anchorId="2A207C60">
          <v:shape id="_x0000_i2770" type="#_x0000_t75" style="width:73pt;height:27pt" o:ole="">
            <v:imagedata r:id="rId3532" o:title=""/>
          </v:shape>
          <o:OLEObject Type="Embed" ProgID="Equation.DSMT4" ShapeID="_x0000_i2770" DrawAspect="Content" ObjectID="_1540967315" r:id="rId353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16</w:instrText>
      </w:r>
      <w:r w:rsidR="005232C6">
        <w:rPr>
          <w:noProof/>
        </w:rPr>
        <w:fldChar w:fldCharType="end"/>
      </w:r>
      <w:r>
        <w:instrText>)</w:instrText>
      </w:r>
      <w:r>
        <w:fldChar w:fldCharType="end"/>
      </w:r>
    </w:p>
    <w:p w14:paraId="4A7AB10D" w14:textId="71659555" w:rsidR="008C7882" w:rsidRDefault="008C7882" w:rsidP="008C7882">
      <w:r>
        <w:t xml:space="preserve">It is recognized that </w:t>
      </w:r>
      <w:r w:rsidR="00DF221F" w:rsidRPr="00025957">
        <w:rPr>
          <w:position w:val="-4"/>
        </w:rPr>
        <w:object w:dxaOrig="320" w:dyaOrig="300" w14:anchorId="47A28F0B">
          <v:shape id="_x0000_i2771" type="#_x0000_t75" style="width:16pt;height:15pt" o:ole="">
            <v:imagedata r:id="rId3534" o:title=""/>
          </v:shape>
          <o:OLEObject Type="Embed" ProgID="Equation.DSMT4" ShapeID="_x0000_i2771" DrawAspect="Content" ObjectID="_1540967316" r:id="rId3535"/>
        </w:object>
      </w:r>
      <w:r>
        <w:t xml:space="preserve"> is simply the total residual force that is applied to the rigid body and </w:t>
      </w:r>
      <w:r w:rsidR="00DF221F" w:rsidRPr="00025957">
        <w:rPr>
          <w:position w:val="-4"/>
        </w:rPr>
        <w:object w:dxaOrig="400" w:dyaOrig="300" w14:anchorId="65E7237B">
          <v:shape id="_x0000_i2772" type="#_x0000_t75" style="width:20pt;height:15pt" o:ole="">
            <v:imagedata r:id="rId3536" o:title=""/>
          </v:shape>
          <o:OLEObject Type="Embed" ProgID="Equation.DSMT4" ShapeID="_x0000_i2772" DrawAspect="Content" ObjectID="_1540967317" r:id="rId3537"/>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then the normal element stiffness matrix (in absence of rigid nodes) is given by,</w:t>
      </w:r>
    </w:p>
    <w:p w14:paraId="460A1B28" w14:textId="484A0B8D" w:rsidR="008C7882" w:rsidRDefault="008C7882" w:rsidP="008C7882">
      <w:pPr>
        <w:pStyle w:val="MTDisplayEquation"/>
      </w:pPr>
      <w:r>
        <w:lastRenderedPageBreak/>
        <w:tab/>
      </w:r>
      <w:r w:rsidR="00DF221F" w:rsidRPr="00DF221F">
        <w:rPr>
          <w:position w:val="-50"/>
        </w:rPr>
        <w:object w:dxaOrig="2140" w:dyaOrig="1120" w14:anchorId="0A71EB14">
          <v:shape id="_x0000_i2773" type="#_x0000_t75" style="width:107pt;height:56pt" o:ole="">
            <v:imagedata r:id="rId3538" o:title=""/>
          </v:shape>
          <o:OLEObject Type="Embed" ProgID="Equation.DSMT4" ShapeID="_x0000_i2773" DrawAspect="Content" ObjectID="_1540967318" r:id="rId353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17</w:instrText>
      </w:r>
      <w:r w:rsidR="005232C6">
        <w:rPr>
          <w:noProof/>
        </w:rPr>
        <w:fldChar w:fldCharType="end"/>
      </w:r>
      <w:r>
        <w:instrText>)</w:instrText>
      </w:r>
      <w:r>
        <w:fldChar w:fldCharType="end"/>
      </w:r>
    </w:p>
    <w:p w14:paraId="0CC09B03" w14:textId="029739A8" w:rsidR="008C7882" w:rsidRDefault="008C7882" w:rsidP="008C7882">
      <w:r>
        <w:t xml:space="preserve">where </w:t>
      </w:r>
      <w:r w:rsidR="00DF221F" w:rsidRPr="00DF221F">
        <w:rPr>
          <w:position w:val="-14"/>
        </w:rPr>
        <w:object w:dxaOrig="300" w:dyaOrig="380" w14:anchorId="41F120E3">
          <v:shape id="_x0000_i2774" type="#_x0000_t75" style="width:15pt;height:18.5pt" o:ole="">
            <v:imagedata r:id="rId3540" o:title=""/>
          </v:shape>
          <o:OLEObject Type="Embed" ProgID="Equation.DSMT4" ShapeID="_x0000_i2774" DrawAspect="Content" ObjectID="_1540967319" r:id="rId3541"/>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DF221F" w:rsidRPr="00025957">
        <w:rPr>
          <w:position w:val="-4"/>
        </w:rPr>
        <w:object w:dxaOrig="400" w:dyaOrig="300" w14:anchorId="23DD4D7D">
          <v:shape id="_x0000_i2775" type="#_x0000_t75" style="width:20pt;height:15pt" o:ole="">
            <v:imagedata r:id="rId3542" o:title=""/>
          </v:shape>
          <o:OLEObject Type="Embed" ProgID="Equation.DSMT4" ShapeID="_x0000_i2775" DrawAspect="Content" ObjectID="_1540967320" r:id="rId3543"/>
        </w:object>
      </w:r>
      <w:r>
        <w:t>in the usual manner,</w:t>
      </w:r>
    </w:p>
    <w:p w14:paraId="54076E85" w14:textId="3D9888DB" w:rsidR="008C7882" w:rsidRDefault="008C7882" w:rsidP="008C7882">
      <w:pPr>
        <w:pStyle w:val="MTDisplayEquation"/>
      </w:pPr>
      <w:r>
        <w:tab/>
      </w:r>
      <w:r w:rsidR="00DF221F" w:rsidRPr="00DF221F">
        <w:rPr>
          <w:position w:val="-28"/>
        </w:rPr>
        <w:object w:dxaOrig="1280" w:dyaOrig="540" w14:anchorId="4AADC320">
          <v:shape id="_x0000_i2776" type="#_x0000_t75" style="width:63.5pt;height:27pt" o:ole="">
            <v:imagedata r:id="rId3544" o:title=""/>
          </v:shape>
          <o:OLEObject Type="Embed" ProgID="Equation.DSMT4" ShapeID="_x0000_i2776" DrawAspect="Content" ObjectID="_1540967321" r:id="rId354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w:instrText>
      </w:r>
      <w:r w:rsidR="005232C6">
        <w:instrText xml:space="preserve">qn \c \* Arabic \* MERGEFORMAT </w:instrText>
      </w:r>
      <w:r w:rsidR="005232C6">
        <w:fldChar w:fldCharType="separate"/>
      </w:r>
      <w:r w:rsidR="00843CC3">
        <w:rPr>
          <w:noProof/>
        </w:rPr>
        <w:instrText>18</w:instrText>
      </w:r>
      <w:r w:rsidR="005232C6">
        <w:rPr>
          <w:noProof/>
        </w:rPr>
        <w:fldChar w:fldCharType="end"/>
      </w:r>
      <w:r>
        <w:instrText>)</w:instrText>
      </w:r>
      <w:r>
        <w:fldChar w:fldCharType="end"/>
      </w:r>
    </w:p>
    <w:p w14:paraId="3C27D981" w14:textId="77777777" w:rsidR="008C7882" w:rsidRDefault="008C7882" w:rsidP="008C7882">
      <w:r>
        <w:t xml:space="preserve">where the sum now has to interpreted as the finite element assembly operator. </w:t>
      </w:r>
    </w:p>
    <w:p w14:paraId="5FD006FF" w14:textId="77777777" w:rsidR="008C7882" w:rsidRDefault="008C7882" w:rsidP="008C7882"/>
    <w:p w14:paraId="4AA95C5F" w14:textId="2085D085" w:rsidR="008C7882" w:rsidRDefault="008C7882" w:rsidP="008C7882">
      <w:r>
        <w:t xml:space="preserve">If node </w:t>
      </w:r>
      <w:r>
        <w:rPr>
          <w:i/>
        </w:rPr>
        <w:t>j</w:t>
      </w:r>
      <w:r>
        <w:t xml:space="preserve"> is an interface node, than the nodal stiffness matrix gets assembled in the </w:t>
      </w:r>
      <w:r w:rsidR="00DF221F" w:rsidRPr="00025957">
        <w:rPr>
          <w:position w:val="-4"/>
        </w:rPr>
        <w:object w:dxaOrig="480" w:dyaOrig="300" w14:anchorId="315DE2FB">
          <v:shape id="_x0000_i2777" type="#_x0000_t75" style="width:24pt;height:15pt" o:ole="">
            <v:imagedata r:id="rId3546" o:title=""/>
          </v:shape>
          <o:OLEObject Type="Embed" ProgID="Equation.DSMT4" ShapeID="_x0000_i2777" DrawAspect="Content" ObjectID="_1540967322" r:id="rId3547"/>
        </w:object>
      </w:r>
      <w:r>
        <w:t>matrix:</w:t>
      </w:r>
    </w:p>
    <w:p w14:paraId="5E498C64" w14:textId="47CBB652" w:rsidR="008C7882" w:rsidRDefault="008C7882" w:rsidP="008C7882">
      <w:pPr>
        <w:pStyle w:val="MTDisplayEquation"/>
      </w:pPr>
      <w:r>
        <w:tab/>
      </w:r>
      <w:r w:rsidR="00DF221F" w:rsidRPr="00DF221F">
        <w:rPr>
          <w:position w:val="-28"/>
        </w:rPr>
        <w:object w:dxaOrig="2360" w:dyaOrig="560" w14:anchorId="1AAECD73">
          <v:shape id="_x0000_i2778" type="#_x0000_t75" style="width:118pt;height:27.5pt" o:ole="">
            <v:imagedata r:id="rId3548" o:title=""/>
          </v:shape>
          <o:OLEObject Type="Embed" ProgID="Equation.DSMT4" ShapeID="_x0000_i2778" DrawAspect="Content" ObjectID="_1540967323" r:id="rId3549"/>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19</w:instrText>
      </w:r>
      <w:r w:rsidR="005232C6">
        <w:rPr>
          <w:noProof/>
        </w:rPr>
        <w:fldChar w:fldCharType="end"/>
      </w:r>
      <w:r>
        <w:instrText>)</w:instrText>
      </w:r>
      <w:r>
        <w:fldChar w:fldCharType="end"/>
      </w:r>
    </w:p>
    <w:p w14:paraId="469BB70A" w14:textId="3DB5D036" w:rsidR="008C7882" w:rsidRDefault="008C7882" w:rsidP="008C7882">
      <w:r>
        <w:t xml:space="preserve">If both nodes belong to the rigid body than the nodal element matrix gets assembled in </w:t>
      </w:r>
      <w:r w:rsidR="00DF221F" w:rsidRPr="00025957">
        <w:rPr>
          <w:position w:val="-4"/>
        </w:rPr>
        <w:object w:dxaOrig="380" w:dyaOrig="300" w14:anchorId="5035749A">
          <v:shape id="_x0000_i2779" type="#_x0000_t75" style="width:18.5pt;height:15pt" o:ole="">
            <v:imagedata r:id="rId3550" o:title=""/>
          </v:shape>
          <o:OLEObject Type="Embed" ProgID="Equation.DSMT4" ShapeID="_x0000_i2779" DrawAspect="Content" ObjectID="_1540967324" r:id="rId3551"/>
        </w:object>
      </w:r>
      <w:r>
        <w:t>as follows,</w:t>
      </w:r>
    </w:p>
    <w:p w14:paraId="5EC9C4E3" w14:textId="48359ED9" w:rsidR="008C7882" w:rsidRDefault="008C7882" w:rsidP="008C7882">
      <w:pPr>
        <w:pStyle w:val="MTDisplayEquation"/>
      </w:pPr>
      <w:r>
        <w:tab/>
      </w:r>
      <w:r w:rsidR="00DF221F" w:rsidRPr="00DF221F">
        <w:rPr>
          <w:position w:val="-34"/>
        </w:rPr>
        <w:object w:dxaOrig="2799" w:dyaOrig="800" w14:anchorId="36E2866A">
          <v:shape id="_x0000_i2780" type="#_x0000_t75" style="width:140pt;height:40pt" o:ole="">
            <v:imagedata r:id="rId3552" o:title=""/>
          </v:shape>
          <o:OLEObject Type="Embed" ProgID="Equation.DSMT4" ShapeID="_x0000_i2780" DrawAspect="Content" ObjectID="_1540967325" r:id="rId3553"/>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20</w:instrText>
      </w:r>
      <w:r w:rsidR="005232C6">
        <w:rPr>
          <w:noProof/>
        </w:rPr>
        <w:fldChar w:fldCharType="end"/>
      </w:r>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1146" w:name="_Toc467221717"/>
      <w:r>
        <w:t>Multiple Rigid Bodies</w:t>
      </w:r>
      <w:bookmarkEnd w:id="1146"/>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5DD4BF59" w:rsidR="008C7882" w:rsidRDefault="008C7882" w:rsidP="008C7882">
      <w:pPr>
        <w:pStyle w:val="MTDisplayEquation"/>
      </w:pPr>
      <w:r>
        <w:tab/>
      </w:r>
      <w:r w:rsidR="00DF221F" w:rsidRPr="00DF221F">
        <w:rPr>
          <w:position w:val="-86"/>
        </w:rPr>
        <w:object w:dxaOrig="4000" w:dyaOrig="1840" w14:anchorId="58131D61">
          <v:shape id="_x0000_i2781" type="#_x0000_t75" style="width:200pt;height:92pt" o:ole="">
            <v:imagedata r:id="rId3554" o:title=""/>
          </v:shape>
          <o:OLEObject Type="Embed" ProgID="Equation.DSMT4" ShapeID="_x0000_i2781" DrawAspect="Content" ObjectID="_1540967326" r:id="rId3555"/>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21</w:instrText>
      </w:r>
      <w:r w:rsidR="005232C6">
        <w:rPr>
          <w:noProof/>
        </w:rPr>
        <w:fldChar w:fldCharType="end"/>
      </w:r>
      <w:r>
        <w:instrText>)</w:instrText>
      </w:r>
      <w:r>
        <w:fldChar w:fldCharType="end"/>
      </w:r>
    </w:p>
    <w:p w14:paraId="10772992" w14:textId="72296663"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DF221F" w:rsidRPr="00DF221F">
        <w:rPr>
          <w:position w:val="-12"/>
        </w:rPr>
        <w:object w:dxaOrig="480" w:dyaOrig="380" w14:anchorId="6324692E">
          <v:shape id="_x0000_i2782" type="#_x0000_t75" style="width:24pt;height:18.5pt" o:ole="">
            <v:imagedata r:id="rId3556" o:title=""/>
          </v:shape>
          <o:OLEObject Type="Embed" ProgID="Equation.DSMT4" ShapeID="_x0000_i2782" DrawAspect="Content" ObjectID="_1540967327" r:id="rId3557"/>
        </w:object>
      </w:r>
      <w:r>
        <w:t xml:space="preserve">. If, however, node </w:t>
      </w:r>
      <w:r>
        <w:rPr>
          <w:i/>
        </w:rPr>
        <w:t>j</w:t>
      </w:r>
      <w:r>
        <w:t xml:space="preserve"> is attached to rigid body 2 then their nodal stiffness matrix goes into </w:t>
      </w:r>
      <w:r w:rsidR="00DF221F" w:rsidRPr="00DF221F">
        <w:rPr>
          <w:position w:val="-12"/>
        </w:rPr>
        <w:object w:dxaOrig="480" w:dyaOrig="380" w14:anchorId="4FC3C26D">
          <v:shape id="_x0000_i2783" type="#_x0000_t75" style="width:24pt;height:18.5pt" o:ole="">
            <v:imagedata r:id="rId3558" o:title=""/>
          </v:shape>
          <o:OLEObject Type="Embed" ProgID="Equation.DSMT4" ShapeID="_x0000_i2783" DrawAspect="Content" ObjectID="_1540967328" r:id="rId3559"/>
        </w:object>
      </w:r>
      <w:r>
        <w:t xml:space="preserve">. If node </w:t>
      </w:r>
      <w:r>
        <w:rPr>
          <w:i/>
        </w:rPr>
        <w:t>i</w:t>
      </w:r>
      <w:r>
        <w:t xml:space="preserve"> is connected to rigid body 1 and node </w:t>
      </w:r>
      <w:r>
        <w:rPr>
          <w:i/>
        </w:rPr>
        <w:t>j</w:t>
      </w:r>
      <w:r>
        <w:t xml:space="preserve"> is connected to rigid body 2, then their nodal stiffness matrix goes into </w:t>
      </w:r>
      <w:r w:rsidR="00DF221F" w:rsidRPr="00DF221F">
        <w:rPr>
          <w:position w:val="-12"/>
        </w:rPr>
        <w:object w:dxaOrig="400" w:dyaOrig="380" w14:anchorId="7FFD75FC">
          <v:shape id="_x0000_i2784" type="#_x0000_t75" style="width:20pt;height:18.5pt" o:ole="">
            <v:imagedata r:id="rId3560" o:title=""/>
          </v:shape>
          <o:OLEObject Type="Embed" ProgID="Equation.DSMT4" ShapeID="_x0000_i2784" DrawAspect="Content" ObjectID="_1540967329" r:id="rId3561"/>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1147" w:name="_Toc467221718"/>
      <w:r>
        <w:lastRenderedPageBreak/>
        <w:t>Rigid Joints</w:t>
      </w:r>
      <w:bookmarkEnd w:id="1147"/>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128ED91D" w:rsidR="008C7882" w:rsidRDefault="008C7882" w:rsidP="008C7882">
      <w:pPr>
        <w:pStyle w:val="MTDisplayEquation"/>
      </w:pPr>
      <w:r>
        <w:tab/>
      </w:r>
      <w:r w:rsidR="00DF221F" w:rsidRPr="00DF221F">
        <w:rPr>
          <w:position w:val="-16"/>
        </w:rPr>
        <w:object w:dxaOrig="3120" w:dyaOrig="440" w14:anchorId="0BF2922F">
          <v:shape id="_x0000_i2785" type="#_x0000_t75" style="width:156pt;height:22pt" o:ole="">
            <v:imagedata r:id="rId3562" o:title=""/>
          </v:shape>
          <o:OLEObject Type="Embed" ProgID="Equation.DSMT4" ShapeID="_x0000_i2785" DrawAspect="Content" ObjectID="_1540967330" r:id="rId3563"/>
        </w:object>
      </w:r>
      <w:r w:rsidR="00E452AB">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48" w:name="ZEqnNum474877"/>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22</w:instrText>
      </w:r>
      <w:r w:rsidR="005232C6">
        <w:rPr>
          <w:noProof/>
        </w:rPr>
        <w:fldChar w:fldCharType="end"/>
      </w:r>
      <w:r>
        <w:instrText>)</w:instrText>
      </w:r>
      <w:bookmarkEnd w:id="1148"/>
      <w:r>
        <w:fldChar w:fldCharType="end"/>
      </w:r>
    </w:p>
    <w:p w14:paraId="605FB5B2" w14:textId="77777777" w:rsidR="008C7882" w:rsidRDefault="008C7882" w:rsidP="008C7882"/>
    <w:p w14:paraId="52CA4D1F" w14:textId="677D090D" w:rsidR="008C7882" w:rsidRDefault="008C7882" w:rsidP="008C7882">
      <w:r>
        <w:t xml:space="preserve">Here </w:t>
      </w:r>
      <w:r w:rsidR="00DF221F" w:rsidRPr="00025957">
        <w:rPr>
          <w:position w:val="-4"/>
        </w:rPr>
        <w:object w:dxaOrig="320" w:dyaOrig="300" w14:anchorId="08D0AC72">
          <v:shape id="_x0000_i2786" type="#_x0000_t75" style="width:16pt;height:15pt" o:ole="">
            <v:imagedata r:id="rId3564" o:title=""/>
          </v:shape>
          <o:OLEObject Type="Embed" ProgID="Equation.DSMT4" ShapeID="_x0000_i2786" DrawAspect="Content" ObjectID="_1540967331" r:id="rId3565"/>
        </w:object>
      </w:r>
      <w:r>
        <w:t xml:space="preserve">is the location of the joint in the reference configuration and </w:t>
      </w:r>
      <w:r w:rsidR="00DF221F" w:rsidRPr="00DF221F">
        <w:rPr>
          <w:position w:val="-14"/>
        </w:rPr>
        <w:object w:dxaOrig="1200" w:dyaOrig="420" w14:anchorId="0C0689E9">
          <v:shape id="_x0000_i2787" type="#_x0000_t75" style="width:60pt;height:21pt" o:ole="">
            <v:imagedata r:id="rId3566" o:title=""/>
          </v:shape>
          <o:OLEObject Type="Embed" ProgID="Equation.DSMT4" ShapeID="_x0000_i2787" DrawAspect="Content" ObjectID="_1540967332" r:id="rId3567"/>
        </w:object>
      </w:r>
      <w:r>
        <w:t xml:space="preserve">is the deformation map of rigid body </w:t>
      </w:r>
      <w:r>
        <w:rPr>
          <w:i/>
        </w:rPr>
        <w:t>i</w:t>
      </w:r>
      <w:r>
        <w:t xml:space="preserve">. Equation </w:t>
      </w:r>
      <w:r>
        <w:fldChar w:fldCharType="begin"/>
      </w:r>
      <w:r>
        <w:instrText xml:space="preserve"> GOTOBUTTON ZEqnNum474877  \* MERGEFORMAT </w:instrText>
      </w:r>
      <w:r w:rsidR="005232C6">
        <w:fldChar w:fldCharType="begin"/>
      </w:r>
      <w:r w:rsidR="005232C6">
        <w:instrText xml:space="preserve"> REF ZEqnNum474877 \! \* MERGEFORMAT </w:instrText>
      </w:r>
      <w:r w:rsidR="005232C6">
        <w:fldChar w:fldCharType="separate"/>
      </w:r>
      <w:r w:rsidR="00843CC3">
        <w:instrText>(6.22)</w:instrText>
      </w:r>
      <w:r w:rsidR="005232C6">
        <w:fldChar w:fldCharType="end"/>
      </w:r>
      <w:r>
        <w:fldChar w:fldCharType="end"/>
      </w:r>
      <w:r>
        <w:t xml:space="preserve"> is a constraint equation that will be added to the total balance of virtual work. </w:t>
      </w:r>
    </w:p>
    <w:p w14:paraId="35FD87D6" w14:textId="77777777" w:rsidR="008C7882" w:rsidRDefault="008C7882" w:rsidP="008C7882"/>
    <w:p w14:paraId="5A50F3F5" w14:textId="1E911330" w:rsidR="008C7882" w:rsidRDefault="008C7882" w:rsidP="008C7882">
      <w:pPr>
        <w:pStyle w:val="MTDisplayEquation"/>
      </w:pPr>
      <w:r>
        <w:tab/>
      </w:r>
      <w:r w:rsidR="00DF221F" w:rsidRPr="00DF221F">
        <w:rPr>
          <w:position w:val="-56"/>
        </w:rPr>
        <w:object w:dxaOrig="5020" w:dyaOrig="960" w14:anchorId="63494006">
          <v:shape id="_x0000_i2788" type="#_x0000_t75" style="width:251pt;height:48pt" o:ole="">
            <v:imagedata r:id="rId3568" o:title=""/>
          </v:shape>
          <o:OLEObject Type="Embed" ProgID="Equation.DSMT4" ShapeID="_x0000_i2788" DrawAspect="Content" ObjectID="_1540967333" r:id="rId3569"/>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23</w:instrText>
      </w:r>
      <w:r w:rsidR="005232C6">
        <w:rPr>
          <w:noProof/>
        </w:rPr>
        <w:fldChar w:fldCharType="end"/>
      </w:r>
      <w:r>
        <w:instrText>)</w:instrText>
      </w:r>
      <w:r>
        <w:fldChar w:fldCharType="end"/>
      </w:r>
    </w:p>
    <w:p w14:paraId="6EABE853" w14:textId="67038AB2" w:rsidR="008C7882" w:rsidRDefault="008C7882" w:rsidP="008C7882">
      <w:r>
        <w:t xml:space="preserve">Here, the </w:t>
      </w:r>
      <w:r w:rsidR="00DF221F" w:rsidRPr="00025957">
        <w:rPr>
          <w:position w:val="-4"/>
        </w:rPr>
        <w:object w:dxaOrig="380" w:dyaOrig="320" w14:anchorId="56485E1F">
          <v:shape id="_x0000_i2789" type="#_x0000_t75" style="width:18.5pt;height:16pt" o:ole="">
            <v:imagedata r:id="rId3570" o:title=""/>
          </v:shape>
          <o:OLEObject Type="Embed" ProgID="Equation.DSMT4" ShapeID="_x0000_i2789" DrawAspect="Content" ObjectID="_1540967334" r:id="rId3571"/>
        </w:object>
      </w:r>
      <w:r>
        <w:t xml:space="preserve">’s are the forces that will prevent the rigid bodies to separate at the joint position and </w:t>
      </w:r>
      <w:r w:rsidR="00DF221F" w:rsidRPr="00DF221F">
        <w:rPr>
          <w:position w:val="-10"/>
        </w:rPr>
        <w:object w:dxaOrig="1080" w:dyaOrig="380" w14:anchorId="7E1E8062">
          <v:shape id="_x0000_i2790" type="#_x0000_t75" style="width:54.5pt;height:18.5pt" o:ole="">
            <v:imagedata r:id="rId3572" o:title=""/>
          </v:shape>
          <o:OLEObject Type="Embed" ProgID="Equation.DSMT4" ShapeID="_x0000_i2790" DrawAspect="Content" ObjectID="_1540967335" r:id="rId3573"/>
        </w:object>
      </w:r>
      <w:r>
        <w:t xml:space="preserve">. First we note that due to the third law of Newton </w:t>
      </w:r>
      <w:r w:rsidR="00DF221F" w:rsidRPr="00025957">
        <w:rPr>
          <w:position w:val="-4"/>
        </w:rPr>
        <w:object w:dxaOrig="1140" w:dyaOrig="320" w14:anchorId="7B9BB899">
          <v:shape id="_x0000_i2791" type="#_x0000_t75" style="width:57pt;height:16pt" o:ole="">
            <v:imagedata r:id="rId3574" o:title=""/>
          </v:shape>
          <o:OLEObject Type="Embed" ProgID="Equation.DSMT4" ShapeID="_x0000_i2791" DrawAspect="Content" ObjectID="_1540967336" r:id="rId3575"/>
        </w:object>
      </w:r>
      <w:r>
        <w:t>, so that we can write the constraint term as,</w:t>
      </w:r>
    </w:p>
    <w:p w14:paraId="53FCAEB0" w14:textId="77777777" w:rsidR="008C7882" w:rsidRDefault="008C7882" w:rsidP="008C7882"/>
    <w:p w14:paraId="1FC67D91" w14:textId="338BC663" w:rsidR="008C7882" w:rsidRDefault="008C7882" w:rsidP="008C7882">
      <w:pPr>
        <w:pStyle w:val="MTDisplayEquation"/>
      </w:pPr>
      <w:r>
        <w:tab/>
      </w:r>
      <w:r w:rsidR="00DF221F" w:rsidRPr="00DF221F">
        <w:rPr>
          <w:position w:val="-20"/>
        </w:rPr>
        <w:object w:dxaOrig="3379" w:dyaOrig="520" w14:anchorId="1032C87A">
          <v:shape id="_x0000_i2792" type="#_x0000_t75" style="width:169pt;height:26pt" o:ole="">
            <v:imagedata r:id="rId3576" o:title=""/>
          </v:shape>
          <o:OLEObject Type="Embed" ProgID="Equation.DSMT4" ShapeID="_x0000_i2792" DrawAspect="Content" ObjectID="_1540967337" r:id="rId3577"/>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24</w:instrText>
      </w:r>
      <w:r w:rsidR="005232C6">
        <w:rPr>
          <w:noProof/>
        </w:rPr>
        <w:fldChar w:fldCharType="end"/>
      </w:r>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5323DD05" w:rsidR="008C7882" w:rsidRDefault="008C7882" w:rsidP="008C7882">
      <w:pPr>
        <w:pStyle w:val="MTDisplayEquation"/>
      </w:pPr>
      <w:r>
        <w:tab/>
      </w:r>
      <w:r w:rsidR="00DF221F" w:rsidRPr="00DF221F">
        <w:rPr>
          <w:position w:val="-14"/>
        </w:rPr>
        <w:object w:dxaOrig="2020" w:dyaOrig="420" w14:anchorId="4E0E75D4">
          <v:shape id="_x0000_i2793" type="#_x0000_t75" style="width:101pt;height:21pt" o:ole="">
            <v:imagedata r:id="rId3578" o:title=""/>
          </v:shape>
          <o:OLEObject Type="Embed" ProgID="Equation.DSMT4" ShapeID="_x0000_i2793" DrawAspect="Content" ObjectID="_1540967338" r:id="rId3579"/>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49" w:name="ZEqnNum929900"/>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25</w:instrText>
      </w:r>
      <w:r w:rsidR="005232C6">
        <w:rPr>
          <w:noProof/>
        </w:rPr>
        <w:fldChar w:fldCharType="end"/>
      </w:r>
      <w:r>
        <w:instrText>)</w:instrText>
      </w:r>
      <w:bookmarkEnd w:id="1149"/>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37916D0E" w:rsidR="008C7882" w:rsidRDefault="008C7882" w:rsidP="008C7882">
      <w:pPr>
        <w:pStyle w:val="MTDisplayEquation"/>
      </w:pPr>
      <w:r>
        <w:tab/>
      </w:r>
      <w:r w:rsidR="00DF221F" w:rsidRPr="00DF221F">
        <w:rPr>
          <w:position w:val="-12"/>
        </w:rPr>
        <w:object w:dxaOrig="1100" w:dyaOrig="360" w14:anchorId="6F806ACE">
          <v:shape id="_x0000_i2794" type="#_x0000_t75" style="width:54.5pt;height:18.5pt" o:ole="">
            <v:imagedata r:id="rId3580" o:title=""/>
          </v:shape>
          <o:OLEObject Type="Embed" ProgID="Equation.DSMT4" ShapeID="_x0000_i2794" DrawAspect="Content" ObjectID="_1540967339" r:id="rId3581"/>
        </w:object>
      </w:r>
      <w:r w:rsidR="00F64B9A">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26</w:instrText>
      </w:r>
      <w:r w:rsidR="005232C6">
        <w:rPr>
          <w:noProof/>
        </w:rPr>
        <w:fldChar w:fldCharType="end"/>
      </w:r>
      <w:r>
        <w:instrText>)</w:instrText>
      </w:r>
      <w:r>
        <w:fldChar w:fldCharType="end"/>
      </w:r>
    </w:p>
    <w:p w14:paraId="501B2360" w14:textId="4C27D42E" w:rsidR="008C7882" w:rsidRDefault="008C7882" w:rsidP="008C7882">
      <w:r>
        <w:t xml:space="preserve">where </w:t>
      </w:r>
      <w:r w:rsidR="00DF221F" w:rsidRPr="00025957">
        <w:rPr>
          <w:position w:val="-4"/>
        </w:rPr>
        <w:object w:dxaOrig="200" w:dyaOrig="260" w14:anchorId="651E7315">
          <v:shape id="_x0000_i2795" type="#_x0000_t75" style="width:10pt;height:12.5pt" o:ole="">
            <v:imagedata r:id="rId3582" o:title=""/>
          </v:shape>
          <o:OLEObject Type="Embed" ProgID="Equation.DSMT4" ShapeID="_x0000_i2795" DrawAspect="Content" ObjectID="_1540967340" r:id="rId3583"/>
        </w:object>
      </w:r>
      <w:r>
        <w:t xml:space="preserve">is the Lagrange multiplier and </w:t>
      </w:r>
      <w:r w:rsidR="00DF221F" w:rsidRPr="00DF221F">
        <w:rPr>
          <w:position w:val="-12"/>
        </w:rPr>
        <w:object w:dxaOrig="260" w:dyaOrig="360" w14:anchorId="2F5EC75C">
          <v:shape id="_x0000_i2796" type="#_x0000_t75" style="width:12.5pt;height:18.5pt" o:ole="">
            <v:imagedata r:id="rId3584" o:title=""/>
          </v:shape>
          <o:OLEObject Type="Embed" ProgID="Equation.DSMT4" ShapeID="_x0000_i2796" DrawAspect="Content" ObjectID="_1540967341" r:id="rId3585"/>
        </w:object>
      </w:r>
      <w:r>
        <w:t>is a user defined penalty factor.</w:t>
      </w:r>
    </w:p>
    <w:p w14:paraId="3C290852" w14:textId="6001D6FC" w:rsidR="008C7882" w:rsidRDefault="008C7882" w:rsidP="008C7882">
      <w:r>
        <w:t xml:space="preserve">The linearization of </w:t>
      </w:r>
      <w:r>
        <w:fldChar w:fldCharType="begin"/>
      </w:r>
      <w:r>
        <w:instrText xml:space="preserve"> GOTOBUTTON ZEqnNum929900  \* MERGEFORMAT </w:instrText>
      </w:r>
      <w:r w:rsidR="005232C6">
        <w:fldChar w:fldCharType="begin"/>
      </w:r>
      <w:r w:rsidR="005232C6">
        <w:instrText xml:space="preserve"> REF ZEqnNum929900 \! \* MERGEFORMAT </w:instrText>
      </w:r>
      <w:r w:rsidR="005232C6">
        <w:fldChar w:fldCharType="separate"/>
      </w:r>
      <w:r w:rsidR="00843CC3">
        <w:instrText>(6.25)</w:instrText>
      </w:r>
      <w:r w:rsidR="005232C6">
        <w:fldChar w:fldCharType="end"/>
      </w:r>
      <w:r>
        <w:fldChar w:fldCharType="end"/>
      </w:r>
      <w:r>
        <w:t xml:space="preserve"> is given by,</w:t>
      </w:r>
    </w:p>
    <w:p w14:paraId="0D310197" w14:textId="77777777" w:rsidR="008C7882" w:rsidRDefault="008C7882" w:rsidP="008C7882"/>
    <w:p w14:paraId="2C16C27E" w14:textId="1A72DEE7" w:rsidR="008C7882" w:rsidRDefault="008C7882" w:rsidP="008C7882">
      <w:pPr>
        <w:pStyle w:val="MTDisplayEquation"/>
      </w:pPr>
      <w:r>
        <w:tab/>
      </w:r>
      <w:r w:rsidR="00DF221F" w:rsidRPr="00DF221F">
        <w:rPr>
          <w:position w:val="-32"/>
        </w:rPr>
        <w:object w:dxaOrig="2500" w:dyaOrig="760" w14:anchorId="2C16FC86">
          <v:shape id="_x0000_i2797" type="#_x0000_t75" style="width:125.5pt;height:38.5pt" o:ole="">
            <v:imagedata r:id="rId3586" o:title=""/>
          </v:shape>
          <o:OLEObject Type="Embed" ProgID="Equation.DSMT4" ShapeID="_x0000_i2797" DrawAspect="Content" ObjectID="_1540967342" r:id="rId3587"/>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27</w:instrText>
      </w:r>
      <w:r w:rsidR="005232C6">
        <w:rPr>
          <w:noProof/>
        </w:rPr>
        <w:fldChar w:fldCharType="end"/>
      </w:r>
      <w:r>
        <w:instrText>)</w:instrText>
      </w:r>
      <w:r>
        <w:fldChar w:fldCharType="end"/>
      </w:r>
    </w:p>
    <w:p w14:paraId="00301DF0" w14:textId="224792B3" w:rsidR="008C7882" w:rsidRDefault="008C7882" w:rsidP="008C7882">
      <w:r>
        <w:t xml:space="preserve">Using the rigid body assumption, the quantity </w:t>
      </w:r>
      <w:r w:rsidR="00DF221F" w:rsidRPr="00DF221F">
        <w:rPr>
          <w:position w:val="-6"/>
        </w:rPr>
        <w:object w:dxaOrig="320" w:dyaOrig="279" w14:anchorId="3DBB68A6">
          <v:shape id="_x0000_i2798" type="#_x0000_t75" style="width:16pt;height:14pt" o:ole="">
            <v:imagedata r:id="rId3588" o:title=""/>
          </v:shape>
          <o:OLEObject Type="Embed" ProgID="Equation.DSMT4" ShapeID="_x0000_i2798" DrawAspect="Content" ObjectID="_1540967343" r:id="rId3589"/>
        </w:object>
      </w:r>
      <w:r>
        <w:t>can be written as follows,</w:t>
      </w:r>
    </w:p>
    <w:p w14:paraId="50F94293" w14:textId="77777777" w:rsidR="008C7882" w:rsidRDefault="008C7882" w:rsidP="008C7882"/>
    <w:p w14:paraId="057BD8B3" w14:textId="63BF2745" w:rsidR="008C7882" w:rsidRDefault="008C7882" w:rsidP="008C7882">
      <w:pPr>
        <w:pStyle w:val="MTDisplayEquation"/>
      </w:pPr>
      <w:r>
        <w:tab/>
      </w:r>
      <w:r w:rsidR="00DF221F" w:rsidRPr="00DF221F">
        <w:rPr>
          <w:position w:val="-36"/>
        </w:rPr>
        <w:object w:dxaOrig="2780" w:dyaOrig="840" w14:anchorId="03FD1D02">
          <v:shape id="_x0000_i2799" type="#_x0000_t75" style="width:139pt;height:42pt" o:ole="">
            <v:imagedata r:id="rId3590" o:title=""/>
          </v:shape>
          <o:OLEObject Type="Embed" ProgID="Equation.DSMT4" ShapeID="_x0000_i2799" DrawAspect="Content" ObjectID="_1540967344" r:id="rId3591"/>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28</w:instrText>
      </w:r>
      <w:r w:rsidR="005232C6">
        <w:rPr>
          <w:noProof/>
        </w:rPr>
        <w:fldChar w:fldCharType="end"/>
      </w:r>
      <w:r>
        <w:instrText>)</w:instrText>
      </w:r>
      <w:r>
        <w:fldChar w:fldCharType="end"/>
      </w:r>
    </w:p>
    <w:p w14:paraId="7B34FDFA" w14:textId="277E352F" w:rsidR="008C7882" w:rsidRDefault="008C7882" w:rsidP="008C7882">
      <w:r>
        <w:t xml:space="preserve">And similarly for </w:t>
      </w:r>
      <w:r w:rsidR="00DF221F" w:rsidRPr="00DF221F">
        <w:rPr>
          <w:position w:val="-6"/>
        </w:rPr>
        <w:object w:dxaOrig="320" w:dyaOrig="279" w14:anchorId="65FCEC20">
          <v:shape id="_x0000_i2800" type="#_x0000_t75" style="width:16pt;height:14pt" o:ole="">
            <v:imagedata r:id="rId3592" o:title=""/>
          </v:shape>
          <o:OLEObject Type="Embed" ProgID="Equation.DSMT4" ShapeID="_x0000_i2800" DrawAspect="Content" ObjectID="_1540967345" r:id="rId3593"/>
        </w:object>
      </w:r>
      <w:r>
        <w:t>. If we now introduce the vectors,</w:t>
      </w:r>
    </w:p>
    <w:p w14:paraId="3B004D71" w14:textId="77777777" w:rsidR="008C7882" w:rsidRDefault="008C7882" w:rsidP="008C7882"/>
    <w:p w14:paraId="15A7B801" w14:textId="142A711E" w:rsidR="008C7882" w:rsidRDefault="008C7882" w:rsidP="008C7882">
      <w:pPr>
        <w:pStyle w:val="MTDisplayEquation"/>
      </w:pPr>
      <w:r>
        <w:lastRenderedPageBreak/>
        <w:tab/>
      </w:r>
      <w:r w:rsidR="00DF221F" w:rsidRPr="00DF221F">
        <w:rPr>
          <w:position w:val="-68"/>
        </w:rPr>
        <w:object w:dxaOrig="2580" w:dyaOrig="1480" w14:anchorId="7C25D4AE">
          <v:shape id="_x0000_i2801" type="#_x0000_t75" style="width:129pt;height:74.5pt" o:ole="">
            <v:imagedata r:id="rId3594" o:title=""/>
          </v:shape>
          <o:OLEObject Type="Embed" ProgID="Equation.DSMT4" ShapeID="_x0000_i2801" DrawAspect="Content" ObjectID="_1540967346" r:id="rId3595"/>
        </w:object>
      </w:r>
      <w:r w:rsidR="002D7F22">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29</w:instrText>
      </w:r>
      <w:r w:rsidR="005232C6">
        <w:rPr>
          <w:noProof/>
        </w:rPr>
        <w:fldChar w:fldCharType="end"/>
      </w:r>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0BB485B1" w:rsidR="008C7882" w:rsidRDefault="008C7882" w:rsidP="008C7882">
      <w:pPr>
        <w:pStyle w:val="MTDisplayEquation"/>
      </w:pPr>
      <w:r>
        <w:tab/>
      </w:r>
      <w:r w:rsidR="00DF221F" w:rsidRPr="00DF221F">
        <w:rPr>
          <w:position w:val="-6"/>
        </w:rPr>
        <w:object w:dxaOrig="1340" w:dyaOrig="320" w14:anchorId="259B157E">
          <v:shape id="_x0000_i2802" type="#_x0000_t75" style="width:67pt;height:16pt" o:ole="">
            <v:imagedata r:id="rId3596" o:title=""/>
          </v:shape>
          <o:OLEObject Type="Embed" ProgID="Equation.DSMT4" ShapeID="_x0000_i2802" DrawAspect="Content" ObjectID="_1540967347" r:id="rId3597"/>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30</w:instrText>
      </w:r>
      <w:r w:rsidR="005232C6">
        <w:rPr>
          <w:noProof/>
        </w:rPr>
        <w:fldChar w:fldCharType="end"/>
      </w:r>
      <w:r>
        <w:instrText>)</w:instrText>
      </w:r>
      <w:r>
        <w:fldChar w:fldCharType="end"/>
      </w:r>
    </w:p>
    <w:p w14:paraId="744B656E" w14:textId="77777777" w:rsidR="008C7882" w:rsidRDefault="008C7882" w:rsidP="008C7882">
      <w:r>
        <w:t>And the stiffness contribution as,</w:t>
      </w:r>
    </w:p>
    <w:p w14:paraId="0B7F2347" w14:textId="5CF6D44E" w:rsidR="008C7882" w:rsidRDefault="008C7882" w:rsidP="008C7882">
      <w:pPr>
        <w:pStyle w:val="MTDisplayEquation"/>
      </w:pPr>
      <w:r>
        <w:tab/>
      </w:r>
      <w:r w:rsidR="00DF221F" w:rsidRPr="00DF221F">
        <w:rPr>
          <w:position w:val="-6"/>
        </w:rPr>
        <w:object w:dxaOrig="1939" w:dyaOrig="320" w14:anchorId="6D6DC2BB">
          <v:shape id="_x0000_i2803" type="#_x0000_t75" style="width:97pt;height:16pt" o:ole="">
            <v:imagedata r:id="rId3598" o:title=""/>
          </v:shape>
          <o:OLEObject Type="Embed" ProgID="Equation.DSMT4" ShapeID="_x0000_i2803" DrawAspect="Content" ObjectID="_1540967348" r:id="rId3599"/>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31</w:instrText>
      </w:r>
      <w:r w:rsidR="005232C6">
        <w:rPr>
          <w:noProof/>
        </w:rPr>
        <w:fldChar w:fldCharType="end"/>
      </w:r>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71FF6A49" w:rsidR="008C7882" w:rsidRDefault="008C7882" w:rsidP="008C7882">
      <w:pPr>
        <w:pStyle w:val="MTDisplayEquation"/>
      </w:pPr>
      <w:r>
        <w:tab/>
      </w:r>
      <w:r w:rsidR="00DF221F" w:rsidRPr="00DF221F">
        <w:rPr>
          <w:position w:val="-68"/>
        </w:rPr>
        <w:object w:dxaOrig="3700" w:dyaOrig="1480" w14:anchorId="71D46D21">
          <v:shape id="_x0000_i2804" type="#_x0000_t75" style="width:185pt;height:74.5pt" o:ole="">
            <v:imagedata r:id="rId3600" o:title=""/>
          </v:shape>
          <o:OLEObject Type="Embed" ProgID="Equation.DSMT4" ShapeID="_x0000_i2804" DrawAspect="Content" ObjectID="_1540967349" r:id="rId3601"/>
        </w:object>
      </w:r>
      <w:r w:rsidR="00966979">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32</w:instrText>
      </w:r>
      <w:r w:rsidR="005232C6">
        <w:rPr>
          <w:noProof/>
        </w:rPr>
        <w:fldChar w:fldCharType="end"/>
      </w:r>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1150" w:name="_Toc467221719"/>
      <w:r>
        <w:t>Sliding Interfaces</w:t>
      </w:r>
      <w:bookmarkEnd w:id="1150"/>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1151" w:name="_Toc467221720"/>
      <w:r>
        <w:t>Contact Kinematics</w:t>
      </w:r>
      <w:bookmarkEnd w:id="1151"/>
    </w:p>
    <w:p w14:paraId="798336EC" w14:textId="2F6EB4CD" w:rsidR="008C7882" w:rsidRDefault="008C7882" w:rsidP="008C7882">
      <w:r>
        <w:t xml:space="preserve">For the most part the notation of this section follows </w:t>
      </w:r>
      <w:r>
        <w:fldChar w:fldCharType="begin"/>
      </w:r>
      <w:r w:rsidR="001763A3">
        <w:instrText xml:space="preserve"> ADDIN EN.CITE &lt;EndNote&gt;&lt;Cite&gt;&lt;Author&gt;Laursen&lt;/Author&gt;&lt;Year&gt;2002&lt;/Year&gt;&lt;RecNum&gt;26&lt;/RecNum&gt;&lt;DisplayText&gt;[49]&lt;/DisplayText&gt;&lt;record&gt;&lt;rec-number&gt;26&lt;/rec-number&gt;&lt;foreign-keys&gt;&lt;key app="EN" db-id="fwxrfwzd5wwavcepe9epdeevxdsd2fftswrx" timestamp="0"&gt;26&lt;/key&gt;&lt;/foreign-keys&gt;&lt;ref-type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1763A3">
        <w:rPr>
          <w:noProof/>
        </w:rPr>
        <w:t>[</w:t>
      </w:r>
      <w:hyperlink w:anchor="_ENREF_49" w:tooltip="Laursen, 2002 #26" w:history="1">
        <w:r w:rsidR="00214E15">
          <w:rPr>
            <w:noProof/>
          </w:rPr>
          <w:t>49</w:t>
        </w:r>
      </w:hyperlink>
      <w:r w:rsidR="001763A3">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1DA8D822" w:rsidR="008C7882" w:rsidRDefault="008C7882" w:rsidP="008C7882">
      <w:r>
        <w:t xml:space="preserve">The volume occupied by body </w:t>
      </w:r>
      <w:r>
        <w:rPr>
          <w:i/>
        </w:rPr>
        <w:t>i</w:t>
      </w:r>
      <w:r>
        <w:t xml:space="preserve"> in the reference configuration is denoted by </w:t>
      </w:r>
      <w:r w:rsidR="00DF221F" w:rsidRPr="00025957">
        <w:rPr>
          <w:position w:val="-4"/>
        </w:rPr>
        <w:object w:dxaOrig="960" w:dyaOrig="320" w14:anchorId="6F9508DB">
          <v:shape id="_x0000_i2805" type="#_x0000_t75" style="width:48pt;height:16pt" o:ole="">
            <v:imagedata r:id="rId3602" o:title=""/>
          </v:shape>
          <o:OLEObject Type="Embed" ProgID="Equation.DSMT4" ShapeID="_x0000_i2805" DrawAspect="Content" ObjectID="_1540967350" r:id="rId3603"/>
        </w:object>
      </w:r>
      <w:r>
        <w:t xml:space="preserve">where </w:t>
      </w:r>
      <w:r w:rsidR="00DF221F" w:rsidRPr="00DF221F">
        <w:rPr>
          <w:position w:val="-10"/>
        </w:rPr>
        <w:object w:dxaOrig="660" w:dyaOrig="320" w14:anchorId="02A9D4F4">
          <v:shape id="_x0000_i2806" type="#_x0000_t75" style="width:33pt;height:16pt" o:ole="">
            <v:imagedata r:id="rId3604" o:title=""/>
          </v:shape>
          <o:OLEObject Type="Embed" ProgID="Equation.DSMT4" ShapeID="_x0000_i2806" DrawAspect="Content" ObjectID="_1540967351" r:id="rId3605"/>
        </w:object>
      </w:r>
      <w:r>
        <w:t xml:space="preserve">. The boundary of body </w:t>
      </w:r>
      <w:r>
        <w:rPr>
          <w:i/>
        </w:rPr>
        <w:t>i</w:t>
      </w:r>
      <w:r>
        <w:t xml:space="preserve"> is denoted by </w:t>
      </w:r>
      <w:r w:rsidR="00DF221F" w:rsidRPr="00025957">
        <w:rPr>
          <w:position w:val="-4"/>
        </w:rPr>
        <w:object w:dxaOrig="380" w:dyaOrig="320" w14:anchorId="0EBFC0EE">
          <v:shape id="_x0000_i2807" type="#_x0000_t75" style="width:18.5pt;height:16pt" o:ole="">
            <v:imagedata r:id="rId3606" o:title=""/>
          </v:shape>
          <o:OLEObject Type="Embed" ProgID="Equation.DSMT4" ShapeID="_x0000_i2807" DrawAspect="Content" ObjectID="_1540967352" r:id="rId3607"/>
        </w:object>
      </w:r>
      <w:r>
        <w:t xml:space="preserve">and is divided into three regions </w:t>
      </w:r>
      <w:r w:rsidR="00DF221F" w:rsidRPr="00DF221F">
        <w:rPr>
          <w:position w:val="-12"/>
        </w:rPr>
        <w:object w:dxaOrig="2040" w:dyaOrig="400" w14:anchorId="2DBE0990">
          <v:shape id="_x0000_i2808" type="#_x0000_t75" style="width:102pt;height:20pt" o:ole="">
            <v:imagedata r:id="rId3608" o:title=""/>
          </v:shape>
          <o:OLEObject Type="Embed" ProgID="Equation.DSMT4" ShapeID="_x0000_i2808" DrawAspect="Content" ObjectID="_1540967353" r:id="rId3609"/>
        </w:object>
      </w:r>
      <w:r>
        <w:t xml:space="preserve">, where </w:t>
      </w:r>
      <w:r w:rsidR="00DF221F" w:rsidRPr="00DF221F">
        <w:rPr>
          <w:position w:val="-12"/>
        </w:rPr>
        <w:object w:dxaOrig="380" w:dyaOrig="400" w14:anchorId="07F6C17C">
          <v:shape id="_x0000_i2809" type="#_x0000_t75" style="width:18.5pt;height:20pt" o:ole="">
            <v:imagedata r:id="rId3610" o:title=""/>
          </v:shape>
          <o:OLEObject Type="Embed" ProgID="Equation.DSMT4" ShapeID="_x0000_i2809" DrawAspect="Content" ObjectID="_1540967354" r:id="rId3611"/>
        </w:object>
      </w:r>
      <w:r>
        <w:t xml:space="preserve">is the boundary where tractions are applied, </w:t>
      </w:r>
      <w:r w:rsidR="00DF221F" w:rsidRPr="00DF221F">
        <w:rPr>
          <w:position w:val="-12"/>
        </w:rPr>
        <w:object w:dxaOrig="380" w:dyaOrig="400" w14:anchorId="48EAF0CF">
          <v:shape id="_x0000_i2810" type="#_x0000_t75" style="width:18.5pt;height:20pt" o:ole="">
            <v:imagedata r:id="rId3612" o:title=""/>
          </v:shape>
          <o:OLEObject Type="Embed" ProgID="Equation.DSMT4" ShapeID="_x0000_i2810" DrawAspect="Content" ObjectID="_1540967355" r:id="rId3613"/>
        </w:object>
      </w:r>
      <w:r>
        <w:t xml:space="preserve">the boundary </w:t>
      </w:r>
      <w:r>
        <w:lastRenderedPageBreak/>
        <w:t xml:space="preserve">where the solution is prescribed and </w:t>
      </w:r>
      <w:r w:rsidR="00DF221F" w:rsidRPr="00DF221F">
        <w:rPr>
          <w:position w:val="-12"/>
        </w:rPr>
        <w:object w:dxaOrig="380" w:dyaOrig="400" w14:anchorId="2396AF37">
          <v:shape id="_x0000_i2811" type="#_x0000_t75" style="width:18.5pt;height:20pt" o:ole="">
            <v:imagedata r:id="rId3614" o:title=""/>
          </v:shape>
          <o:OLEObject Type="Embed" ProgID="Equation.DSMT4" ShapeID="_x0000_i2811" DrawAspect="Content" ObjectID="_1540967356" r:id="rId3615"/>
        </w:object>
      </w:r>
      <w:r>
        <w:t xml:space="preserve">the part of the boundary that will be in contact with the other body. It is assumed that </w:t>
      </w:r>
      <w:r w:rsidR="00DF221F" w:rsidRPr="00DF221F">
        <w:rPr>
          <w:position w:val="-12"/>
        </w:rPr>
        <w:object w:dxaOrig="1939" w:dyaOrig="400" w14:anchorId="7239484B">
          <v:shape id="_x0000_i2812" type="#_x0000_t75" style="width:97pt;height:20pt" o:ole="">
            <v:imagedata r:id="rId3616" o:title=""/>
          </v:shape>
          <o:OLEObject Type="Embed" ProgID="Equation.DSMT4" ShapeID="_x0000_i2812" DrawAspect="Content" ObjectID="_1540967357" r:id="rId3617"/>
        </w:object>
      </w:r>
      <w:r>
        <w:t xml:space="preserve">. </w:t>
      </w:r>
    </w:p>
    <w:p w14:paraId="52BCA657" w14:textId="77777777" w:rsidR="008C7882" w:rsidRDefault="008C7882" w:rsidP="008C7882"/>
    <w:p w14:paraId="2A46436E" w14:textId="789A258F" w:rsidR="008C7882" w:rsidRDefault="008C7882" w:rsidP="008C7882">
      <w:r>
        <w:t xml:space="preserve">The deformation of body </w:t>
      </w:r>
      <w:r>
        <w:rPr>
          <w:i/>
        </w:rPr>
        <w:t>i</w:t>
      </w:r>
      <w:r>
        <w:t xml:space="preserve"> is defined by </w:t>
      </w:r>
      <w:r w:rsidR="00DF221F" w:rsidRPr="00DF221F">
        <w:rPr>
          <w:position w:val="-10"/>
        </w:rPr>
        <w:object w:dxaOrig="380" w:dyaOrig="380" w14:anchorId="5A80BD9C">
          <v:shape id="_x0000_i2813" type="#_x0000_t75" style="width:18.5pt;height:18.5pt" o:ole="">
            <v:imagedata r:id="rId3618" o:title=""/>
          </v:shape>
          <o:OLEObject Type="Embed" ProgID="Equation.DSMT4" ShapeID="_x0000_i2813" DrawAspect="Content" ObjectID="_1540967358" r:id="rId3619"/>
        </w:object>
      </w:r>
      <w:r>
        <w:t xml:space="preserve">. The boundary of the deformed body </w:t>
      </w:r>
      <w:r>
        <w:rPr>
          <w:i/>
        </w:rPr>
        <w:t>i</w:t>
      </w:r>
      <w:r>
        <w:t xml:space="preserve">, that is the boundary of </w:t>
      </w:r>
      <w:r w:rsidR="00DF221F" w:rsidRPr="00DF221F">
        <w:rPr>
          <w:position w:val="-20"/>
        </w:rPr>
        <w:object w:dxaOrig="960" w:dyaOrig="520" w14:anchorId="7EACF217">
          <v:shape id="_x0000_i2814" type="#_x0000_t75" style="width:48pt;height:26pt" o:ole="">
            <v:imagedata r:id="rId3620" o:title=""/>
          </v:shape>
          <o:OLEObject Type="Embed" ProgID="Equation.DSMT4" ShapeID="_x0000_i2814" DrawAspect="Content" ObjectID="_1540967359" r:id="rId3621"/>
        </w:object>
      </w:r>
      <w:r>
        <w:t xml:space="preserve">is denoted by </w:t>
      </w:r>
      <w:r w:rsidR="00DF221F" w:rsidRPr="00DF221F">
        <w:rPr>
          <w:position w:val="-12"/>
        </w:rPr>
        <w:object w:dxaOrig="1980" w:dyaOrig="400" w14:anchorId="3ACF1D75">
          <v:shape id="_x0000_i2815" type="#_x0000_t75" style="width:99pt;height:20pt" o:ole="">
            <v:imagedata r:id="rId3622" o:title=""/>
          </v:shape>
          <o:OLEObject Type="Embed" ProgID="Equation.DSMT4" ShapeID="_x0000_i2815" DrawAspect="Content" ObjectID="_1540967360" r:id="rId3623"/>
        </w:object>
      </w:r>
      <w:r>
        <w:t xml:space="preserve">where </w:t>
      </w:r>
      <w:r w:rsidR="00DF221F" w:rsidRPr="00DF221F">
        <w:rPr>
          <w:position w:val="-20"/>
        </w:rPr>
        <w:object w:dxaOrig="1480" w:dyaOrig="520" w14:anchorId="717B8CEA">
          <v:shape id="_x0000_i2816" type="#_x0000_t75" style="width:74.5pt;height:26pt" o:ole="">
            <v:imagedata r:id="rId3624" o:title=""/>
          </v:shape>
          <o:OLEObject Type="Embed" ProgID="Equation.DSMT4" ShapeID="_x0000_i2816" DrawAspect="Content" ObjectID="_1540967361" r:id="rId3625"/>
        </w:object>
      </w:r>
      <w:r>
        <w:t xml:space="preserve">is the boundary in the current configuration where the tractions are applied and similar definitions for </w:t>
      </w:r>
      <w:r w:rsidR="00DF221F" w:rsidRPr="00DF221F">
        <w:rPr>
          <w:position w:val="-12"/>
        </w:rPr>
        <w:object w:dxaOrig="360" w:dyaOrig="400" w14:anchorId="14DE05A2">
          <v:shape id="_x0000_i2817" type="#_x0000_t75" style="width:18.5pt;height:20pt" o:ole="">
            <v:imagedata r:id="rId3626" o:title=""/>
          </v:shape>
          <o:OLEObject Type="Embed" ProgID="Equation.DSMT4" ShapeID="_x0000_i2817" DrawAspect="Content" ObjectID="_1540967362" r:id="rId3627"/>
        </w:object>
      </w:r>
      <w:r>
        <w:t xml:space="preserve">and </w:t>
      </w:r>
      <w:r w:rsidR="00DF221F" w:rsidRPr="00DF221F">
        <w:rPr>
          <w:position w:val="-12"/>
        </w:rPr>
        <w:object w:dxaOrig="360" w:dyaOrig="400" w14:anchorId="1220C738">
          <v:shape id="_x0000_i2818" type="#_x0000_t75" style="width:18.5pt;height:20pt" o:ole="">
            <v:imagedata r:id="rId3628" o:title=""/>
          </v:shape>
          <o:OLEObject Type="Embed" ProgID="Equation.DSMT4" ShapeID="_x0000_i2818" DrawAspect="Content" ObjectID="_1540967363" r:id="rId3629"/>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630">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0FEFDDE8" w:rsidR="008C7882" w:rsidRDefault="008C7882" w:rsidP="00FD7660">
      <w:pPr>
        <w:pStyle w:val="Caption"/>
        <w:jc w:val="center"/>
      </w:pPr>
      <w:r>
        <w:t xml:space="preserve">Figure </w:t>
      </w:r>
      <w:r w:rsidR="005232C6">
        <w:fldChar w:fldCharType="begin"/>
      </w:r>
      <w:r w:rsidR="005232C6">
        <w:instrText xml:space="preserve"> STYLEREF 1 \s </w:instrText>
      </w:r>
      <w:r w:rsidR="005232C6">
        <w:fldChar w:fldCharType="separate"/>
      </w:r>
      <w:r w:rsidR="00843CC3">
        <w:rPr>
          <w:noProof/>
        </w:rPr>
        <w:t>6</w:t>
      </w:r>
      <w:r w:rsidR="005232C6">
        <w:rPr>
          <w:noProof/>
        </w:rPr>
        <w:fldChar w:fldCharType="end"/>
      </w:r>
      <w:r w:rsidR="00AB0524">
        <w:noBreakHyphen/>
      </w:r>
      <w:r w:rsidR="005232C6">
        <w:fldChar w:fldCharType="begin"/>
      </w:r>
      <w:r w:rsidR="005232C6">
        <w:instrText xml:space="preserve"> SEQ Figure \* ARABIC \s 1 </w:instrText>
      </w:r>
      <w:r w:rsidR="005232C6">
        <w:fldChar w:fldCharType="separate"/>
      </w:r>
      <w:r w:rsidR="00843CC3">
        <w:rPr>
          <w:noProof/>
        </w:rPr>
        <w:t>1</w:t>
      </w:r>
      <w:r w:rsidR="005232C6">
        <w:rPr>
          <w:noProof/>
        </w:rPr>
        <w:fldChar w:fldCharType="end"/>
      </w:r>
      <w:r>
        <w:t>. The two-body contact problem.</w:t>
      </w:r>
    </w:p>
    <w:p w14:paraId="2F917354" w14:textId="77777777" w:rsidR="008C7882" w:rsidRDefault="008C7882" w:rsidP="008C7882"/>
    <w:p w14:paraId="7A022D16" w14:textId="23B80E34" w:rsidR="008C7882" w:rsidRDefault="008C7882" w:rsidP="008C7882">
      <w:r>
        <w:t xml:space="preserve">Points in body 1 are denoted by </w:t>
      </w:r>
      <w:r>
        <w:rPr>
          <w:b/>
        </w:rPr>
        <w:t>X</w:t>
      </w:r>
      <w:r>
        <w:t xml:space="preserve"> in the reference configuration and </w:t>
      </w:r>
      <w:r>
        <w:rPr>
          <w:b/>
        </w:rPr>
        <w:t>x</w:t>
      </w:r>
      <w:r>
        <w:t xml:space="preserve"> in the current configuration. For body 2 these points are denoted by </w:t>
      </w:r>
      <w:r>
        <w:rPr>
          <w:b/>
        </w:rPr>
        <w:t>Y</w:t>
      </w:r>
      <w:r>
        <w:t xml:space="preserve"> and </w:t>
      </w:r>
      <w:r>
        <w:rPr>
          <w:b/>
        </w:rPr>
        <w:t>y</w:t>
      </w:r>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DF221F" w:rsidRPr="00DF221F">
        <w:rPr>
          <w:position w:val="-14"/>
        </w:rPr>
        <w:object w:dxaOrig="639" w:dyaOrig="400" w14:anchorId="7F1DACA0">
          <v:shape id="_x0000_i2819" type="#_x0000_t75" style="width:32pt;height:20pt" o:ole="">
            <v:imagedata r:id="rId3631" o:title=""/>
          </v:shape>
          <o:OLEObject Type="Embed" ProgID="Equation.DSMT4" ShapeID="_x0000_i2819" DrawAspect="Content" ObjectID="_1540967364" r:id="rId3632"/>
        </w:object>
      </w:r>
      <w:r>
        <w:t xml:space="preserve">on the master contact surface that is in some sense closest to point </w:t>
      </w:r>
      <w:r>
        <w:rPr>
          <w:b/>
        </w:rPr>
        <w:t>X</w:t>
      </w:r>
      <w:r>
        <w:t>. This closest point is defined in a closest point projection sense:</w:t>
      </w:r>
    </w:p>
    <w:p w14:paraId="4088A173" w14:textId="351069BD" w:rsidR="008C7882" w:rsidRDefault="008C7882" w:rsidP="008C7882">
      <w:pPr>
        <w:pStyle w:val="MTDisplayEquation"/>
      </w:pPr>
      <w:r>
        <w:tab/>
      </w:r>
      <w:r w:rsidR="00DF221F" w:rsidRPr="00DF221F">
        <w:rPr>
          <w:position w:val="-26"/>
        </w:rPr>
        <w:object w:dxaOrig="3480" w:dyaOrig="560" w14:anchorId="1A23A5EB">
          <v:shape id="_x0000_i2820" type="#_x0000_t75" style="width:174pt;height:27.5pt" o:ole="">
            <v:imagedata r:id="rId3633" o:title=""/>
          </v:shape>
          <o:OLEObject Type="Embed" ProgID="Equation.DSMT4" ShapeID="_x0000_i2820" DrawAspect="Content" ObjectID="_1540967365" r:id="rId363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33</w:instrText>
      </w:r>
      <w:r w:rsidR="005232C6">
        <w:rPr>
          <w:noProof/>
        </w:rPr>
        <w:fldChar w:fldCharType="end"/>
      </w:r>
      <w:r>
        <w:instrText>)</w:instrText>
      </w:r>
      <w:r>
        <w:fldChar w:fldCharType="end"/>
      </w:r>
    </w:p>
    <w:p w14:paraId="54A68760" w14:textId="1189E435" w:rsidR="008C7882" w:rsidRDefault="008C7882" w:rsidP="008C7882">
      <w:r>
        <w:t xml:space="preserve">With the definition of </w:t>
      </w:r>
      <w:r w:rsidR="00DF221F" w:rsidRPr="00DF221F">
        <w:rPr>
          <w:position w:val="-14"/>
        </w:rPr>
        <w:object w:dxaOrig="639" w:dyaOrig="400" w14:anchorId="3B11C624">
          <v:shape id="_x0000_i2821" type="#_x0000_t75" style="width:32pt;height:20pt" o:ole="">
            <v:imagedata r:id="rId3635" o:title=""/>
          </v:shape>
          <o:OLEObject Type="Embed" ProgID="Equation.DSMT4" ShapeID="_x0000_i2821" DrawAspect="Content" ObjectID="_1540967366" r:id="rId3636"/>
        </w:object>
      </w:r>
      <w:r>
        <w:t xml:space="preserve">established the </w:t>
      </w:r>
      <w:r>
        <w:rPr>
          <w:i/>
        </w:rPr>
        <w:t>gap function</w:t>
      </w:r>
      <w:r>
        <w:t xml:space="preserve"> can be defined, which is a measure for the distance between </w:t>
      </w:r>
      <w:r>
        <w:rPr>
          <w:b/>
        </w:rPr>
        <w:t xml:space="preserve">X </w:t>
      </w:r>
      <w:r>
        <w:t xml:space="preserve">and </w:t>
      </w:r>
      <w:r w:rsidR="00DF221F" w:rsidRPr="00DF221F">
        <w:rPr>
          <w:position w:val="-14"/>
        </w:rPr>
        <w:object w:dxaOrig="639" w:dyaOrig="400" w14:anchorId="7FE12E0E">
          <v:shape id="_x0000_i2822" type="#_x0000_t75" style="width:32pt;height:20pt" o:ole="">
            <v:imagedata r:id="rId3637" o:title=""/>
          </v:shape>
          <o:OLEObject Type="Embed" ProgID="Equation.DSMT4" ShapeID="_x0000_i2822" DrawAspect="Content" ObjectID="_1540967367" r:id="rId3638"/>
        </w:object>
      </w:r>
      <w:r>
        <w:t>,</w:t>
      </w:r>
    </w:p>
    <w:p w14:paraId="13A45C79" w14:textId="2864C213" w:rsidR="008C7882" w:rsidRDefault="008C7882" w:rsidP="008C7882">
      <w:pPr>
        <w:pStyle w:val="MTDisplayEquation"/>
      </w:pPr>
      <w:r>
        <w:tab/>
      </w:r>
      <w:r w:rsidR="00DF221F" w:rsidRPr="00DF221F">
        <w:rPr>
          <w:position w:val="-20"/>
        </w:rPr>
        <w:object w:dxaOrig="3480" w:dyaOrig="520" w14:anchorId="309D0E3D">
          <v:shape id="_x0000_i2823" type="#_x0000_t75" style="width:174pt;height:26pt" o:ole="">
            <v:imagedata r:id="rId3639" o:title=""/>
          </v:shape>
          <o:OLEObject Type="Embed" ProgID="Equation.DSMT4" ShapeID="_x0000_i2823" DrawAspect="Content" ObjectID="_1540967368" r:id="rId364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w:instrText>
      </w:r>
      <w:r w:rsidR="005232C6">
        <w:instrText xml:space="preserve">* Arabic \* MERGEFORMAT </w:instrText>
      </w:r>
      <w:r w:rsidR="005232C6">
        <w:fldChar w:fldCharType="separate"/>
      </w:r>
      <w:r w:rsidR="00843CC3">
        <w:rPr>
          <w:noProof/>
        </w:rPr>
        <w:instrText>34</w:instrText>
      </w:r>
      <w:r w:rsidR="005232C6">
        <w:rPr>
          <w:noProof/>
        </w:rPr>
        <w:fldChar w:fldCharType="end"/>
      </w:r>
      <w:r>
        <w:instrText>)</w:instrText>
      </w:r>
      <w:r>
        <w:fldChar w:fldCharType="end"/>
      </w:r>
    </w:p>
    <w:p w14:paraId="237C4555" w14:textId="66C94270" w:rsidR="008C7882" w:rsidRDefault="008C7882" w:rsidP="008C7882">
      <w:r>
        <w:t xml:space="preserve">where </w:t>
      </w:r>
      <w:r w:rsidR="00DF221F" w:rsidRPr="00DF221F">
        <w:rPr>
          <w:position w:val="-6"/>
        </w:rPr>
        <w:object w:dxaOrig="200" w:dyaOrig="220" w14:anchorId="3D081298">
          <v:shape id="_x0000_i2824" type="#_x0000_t75" style="width:10pt;height:11pt" o:ole="">
            <v:imagedata r:id="rId3641" o:title=""/>
          </v:shape>
          <o:OLEObject Type="Embed" ProgID="Equation.DSMT4" ShapeID="_x0000_i2824" DrawAspect="Content" ObjectID="_1540967369" r:id="rId3642"/>
        </w:object>
      </w:r>
      <w:r>
        <w:t xml:space="preserve">is the local surface normal of surface </w:t>
      </w:r>
      <w:r w:rsidR="00DF221F" w:rsidRPr="00DF221F">
        <w:rPr>
          <w:position w:val="-12"/>
        </w:rPr>
        <w:object w:dxaOrig="380" w:dyaOrig="400" w14:anchorId="3346DAB0">
          <v:shape id="_x0000_i2825" type="#_x0000_t75" style="width:18.5pt;height:20pt" o:ole="">
            <v:imagedata r:id="rId3643" o:title=""/>
          </v:shape>
          <o:OLEObject Type="Embed" ProgID="Equation.DSMT4" ShapeID="_x0000_i2825" DrawAspect="Content" ObjectID="_1540967370" r:id="rId3644"/>
        </w:object>
      </w:r>
      <w:r>
        <w:t xml:space="preserve">evaluated at </w:t>
      </w:r>
      <w:r w:rsidR="00DF221F" w:rsidRPr="00DF221F">
        <w:rPr>
          <w:position w:val="-16"/>
        </w:rPr>
        <w:object w:dxaOrig="1579" w:dyaOrig="440" w14:anchorId="28439184">
          <v:shape id="_x0000_i2826" type="#_x0000_t75" style="width:78.5pt;height:22pt" o:ole="">
            <v:imagedata r:id="rId3645" o:title=""/>
          </v:shape>
          <o:OLEObject Type="Embed" ProgID="Equation.DSMT4" ShapeID="_x0000_i2826" DrawAspect="Content" ObjectID="_1540967371" r:id="rId3646"/>
        </w:object>
      </w:r>
      <w:r>
        <w:t xml:space="preserve">. Note that </w:t>
      </w:r>
      <w:r w:rsidR="00DF221F" w:rsidRPr="00DF221F">
        <w:rPr>
          <w:position w:val="-10"/>
        </w:rPr>
        <w:object w:dxaOrig="580" w:dyaOrig="320" w14:anchorId="69636C38">
          <v:shape id="_x0000_i2827" type="#_x0000_t75" style="width:29.5pt;height:16pt" o:ole="">
            <v:imagedata r:id="rId3647" o:title=""/>
          </v:shape>
          <o:OLEObject Type="Embed" ProgID="Equation.DSMT4" ShapeID="_x0000_i2827" DrawAspect="Content" ObjectID="_1540967372" r:id="rId3648"/>
        </w:object>
      </w:r>
      <w:r>
        <w:t xml:space="preserve"> when </w:t>
      </w:r>
      <w:r>
        <w:rPr>
          <w:b/>
        </w:rPr>
        <w:t xml:space="preserve">X </w:t>
      </w:r>
      <w:r>
        <w:t xml:space="preserve">has penetrated body 2, so that the constraint condition to be satisfied at all time is </w:t>
      </w:r>
      <w:r w:rsidR="00DF221F" w:rsidRPr="00DF221F">
        <w:rPr>
          <w:position w:val="-10"/>
        </w:rPr>
        <w:object w:dxaOrig="580" w:dyaOrig="320" w14:anchorId="08289C99">
          <v:shape id="_x0000_i2828" type="#_x0000_t75" style="width:29.5pt;height:16pt" o:ole="">
            <v:imagedata r:id="rId3649" o:title=""/>
          </v:shape>
          <o:OLEObject Type="Embed" ProgID="Equation.DSMT4" ShapeID="_x0000_i2828" DrawAspect="Content" ObjectID="_1540967373" r:id="rId3650"/>
        </w:object>
      </w:r>
      <w:r>
        <w:t>.</w:t>
      </w:r>
    </w:p>
    <w:p w14:paraId="717C8A45" w14:textId="77777777" w:rsidR="008C7882" w:rsidRDefault="008C7882" w:rsidP="008C7882"/>
    <w:p w14:paraId="51D16257" w14:textId="77777777" w:rsidR="008C7882" w:rsidRDefault="008C7882" w:rsidP="008C7882">
      <w:pPr>
        <w:pStyle w:val="Heading3"/>
      </w:pPr>
      <w:bookmarkStart w:id="1152" w:name="_Toc467221721"/>
      <w:r>
        <w:t>Weak Form of Two Body Contact</w:t>
      </w:r>
      <w:bookmarkEnd w:id="1152"/>
    </w:p>
    <w:p w14:paraId="68B68562" w14:textId="77777777" w:rsidR="008C7882" w:rsidRDefault="008C7882" w:rsidP="008C7882">
      <w:r>
        <w:t>The balance of linear momentum can be written for each of the two bodies in the reference configuration,</w:t>
      </w:r>
    </w:p>
    <w:p w14:paraId="3D280261" w14:textId="714C86C7" w:rsidR="008C7882" w:rsidRDefault="008C7882" w:rsidP="008C7882">
      <w:pPr>
        <w:pStyle w:val="MTDisplayEquation"/>
      </w:pPr>
      <w:r>
        <w:tab/>
      </w:r>
      <w:r w:rsidR="00DF221F" w:rsidRPr="00DF221F">
        <w:rPr>
          <w:position w:val="-38"/>
        </w:rPr>
        <w:object w:dxaOrig="8840" w:dyaOrig="700" w14:anchorId="4E5E4AF3">
          <v:shape id="_x0000_i2829" type="#_x0000_t75" style="width:441.5pt;height:35pt" o:ole="">
            <v:imagedata r:id="rId3651" o:title=""/>
          </v:shape>
          <o:OLEObject Type="Embed" ProgID="Equation.DSMT4" ShapeID="_x0000_i2829" DrawAspect="Content" ObjectID="_1540967374" r:id="rId3652"/>
        </w:object>
      </w:r>
      <w:r w:rsidR="000B0E73">
        <w:t>,</w:t>
      </w:r>
      <w:r>
        <w:tab/>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53" w:name="ZEqnNum571021"/>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35</w:instrText>
      </w:r>
      <w:r w:rsidR="005232C6">
        <w:rPr>
          <w:noProof/>
        </w:rPr>
        <w:fldChar w:fldCharType="end"/>
      </w:r>
      <w:r>
        <w:instrText>)</w:instrText>
      </w:r>
      <w:bookmarkEnd w:id="1153"/>
      <w:r>
        <w:fldChar w:fldCharType="end"/>
      </w:r>
    </w:p>
    <w:p w14:paraId="42F00DCB" w14:textId="77777777" w:rsidR="008C7882" w:rsidRDefault="008C7882" w:rsidP="008C7882">
      <w:pPr>
        <w:pStyle w:val="MTDisplayEquation"/>
        <w:jc w:val="right"/>
      </w:pPr>
    </w:p>
    <w:p w14:paraId="0E4DF453" w14:textId="496E2892" w:rsidR="008C7882" w:rsidRDefault="008C7882" w:rsidP="008C7882">
      <w:r>
        <w:t xml:space="preserve">where </w:t>
      </w:r>
      <w:r w:rsidR="00DF221F" w:rsidRPr="00DF221F">
        <w:rPr>
          <w:position w:val="-6"/>
        </w:rPr>
        <w:object w:dxaOrig="380" w:dyaOrig="340" w14:anchorId="491F6D45">
          <v:shape id="_x0000_i2830" type="#_x0000_t75" style="width:18.5pt;height:17.5pt" o:ole="">
            <v:imagedata r:id="rId3653" o:title=""/>
          </v:shape>
          <o:OLEObject Type="Embed" ProgID="Equation.DSMT4" ShapeID="_x0000_i2830" DrawAspect="Content" ObjectID="_1540967375" r:id="rId3654"/>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DF221F" w:rsidRPr="00DF221F">
        <w:rPr>
          <w:position w:val="-10"/>
        </w:rPr>
        <w:object w:dxaOrig="220" w:dyaOrig="260" w14:anchorId="37882DAC">
          <v:shape id="_x0000_i2831" type="#_x0000_t75" style="width:11pt;height:12.5pt" o:ole="">
            <v:imagedata r:id="rId3655" o:title=""/>
          </v:shape>
          <o:OLEObject Type="Embed" ProgID="Equation.DSMT4" ShapeID="_x0000_i2831" DrawAspect="Content" ObjectID="_1540967376" r:id="rId3656"/>
        </w:object>
      </w:r>
      <w:r>
        <w:t xml:space="preserve">and </w:t>
      </w:r>
      <w:r>
        <w:rPr>
          <w:i/>
        </w:rPr>
        <w:t>w</w:t>
      </w:r>
      <w:r>
        <w:t xml:space="preserve"> are introduced to denote the collection of the respective mappings </w:t>
      </w:r>
      <w:r w:rsidR="00DF221F" w:rsidRPr="00DF221F">
        <w:rPr>
          <w:position w:val="-10"/>
        </w:rPr>
        <w:object w:dxaOrig="380" w:dyaOrig="380" w14:anchorId="3596FC89">
          <v:shape id="_x0000_i2832" type="#_x0000_t75" style="width:18.5pt;height:18.5pt" o:ole="">
            <v:imagedata r:id="rId3657" o:title=""/>
          </v:shape>
          <o:OLEObject Type="Embed" ProgID="Equation.DSMT4" ShapeID="_x0000_i2832" DrawAspect="Content" ObjectID="_1540967377" r:id="rId3658"/>
        </w:object>
      </w:r>
      <w:r>
        <w:t xml:space="preserve">and </w:t>
      </w:r>
      <w:r w:rsidR="00DF221F" w:rsidRPr="00DF221F">
        <w:rPr>
          <w:position w:val="-6"/>
        </w:rPr>
        <w:object w:dxaOrig="380" w:dyaOrig="340" w14:anchorId="6CC5DB5E">
          <v:shape id="_x0000_i2833" type="#_x0000_t75" style="width:18.5pt;height:17.5pt" o:ole="">
            <v:imagedata r:id="rId3659" o:title=""/>
          </v:shape>
          <o:OLEObject Type="Embed" ProgID="Equation.DSMT4" ShapeID="_x0000_i2833" DrawAspect="Content" ObjectID="_1540967378" r:id="rId3660"/>
        </w:object>
      </w:r>
      <w:r>
        <w:t xml:space="preserve">(for </w:t>
      </w:r>
      <w:r>
        <w:rPr>
          <w:i/>
        </w:rPr>
        <w:t>i</w:t>
      </w:r>
      <w:r w:rsidRPr="006716C9">
        <w:rPr>
          <w:i/>
        </w:rPr>
        <w:t>=</w:t>
      </w:r>
      <w:r>
        <w:t>1,2). In other words,</w:t>
      </w:r>
    </w:p>
    <w:p w14:paraId="5FA2C3E1" w14:textId="6A060FD1" w:rsidR="008C7882" w:rsidRDefault="008C7882" w:rsidP="008C7882">
      <w:pPr>
        <w:pStyle w:val="MTDisplayEquation"/>
      </w:pPr>
      <w:r>
        <w:tab/>
      </w:r>
      <w:r w:rsidR="00DF221F" w:rsidRPr="00DF221F">
        <w:rPr>
          <w:position w:val="-34"/>
        </w:rPr>
        <w:object w:dxaOrig="2060" w:dyaOrig="800" w14:anchorId="6D29BC8E">
          <v:shape id="_x0000_i2834" type="#_x0000_t75" style="width:103pt;height:40pt" o:ole="">
            <v:imagedata r:id="rId3661" o:title=""/>
          </v:shape>
          <o:OLEObject Type="Embed" ProgID="Equation.DSMT4" ShapeID="_x0000_i2834" DrawAspect="Content" ObjectID="_1540967379" r:id="rId366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w:instrText>
      </w:r>
      <w:r w:rsidR="005232C6">
        <w:instrText xml:space="preserve">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36</w:instrText>
      </w:r>
      <w:r w:rsidR="005232C6">
        <w:rPr>
          <w:noProof/>
        </w:rPr>
        <w:fldChar w:fldCharType="end"/>
      </w:r>
      <w:r>
        <w:instrText>)</w:instrText>
      </w:r>
      <w:r>
        <w:fldChar w:fldCharType="end"/>
      </w:r>
    </w:p>
    <w:p w14:paraId="024183A1" w14:textId="51BEAE9E" w:rsidR="008C7882" w:rsidRDefault="008C7882" w:rsidP="008C7882">
      <w:r>
        <w:t xml:space="preserve">The variational principle for the two body system is the sum of </w:t>
      </w:r>
      <w:r>
        <w:fldChar w:fldCharType="begin"/>
      </w:r>
      <w:r>
        <w:instrText xml:space="preserve"> GOTOBUTTON ZEqnNum571021  \* MERGEFORMAT </w:instrText>
      </w:r>
      <w:r w:rsidR="005232C6">
        <w:fldChar w:fldCharType="begin"/>
      </w:r>
      <w:r w:rsidR="005232C6">
        <w:instrText xml:space="preserve"> REF ZEqnNum571021 \* Charformat \! \* MERGEFORMAT </w:instrText>
      </w:r>
      <w:r w:rsidR="005232C6">
        <w:fldChar w:fldCharType="separate"/>
      </w:r>
      <w:r w:rsidR="00843CC3">
        <w:instrText>(6.35)</w:instrText>
      </w:r>
      <w:r w:rsidR="005232C6">
        <w:fldChar w:fldCharType="end"/>
      </w:r>
      <w:r>
        <w:fldChar w:fldCharType="end"/>
      </w:r>
      <w:r>
        <w:t xml:space="preserve"> for body 1 and 2 and can be expressed as,</w:t>
      </w:r>
    </w:p>
    <w:p w14:paraId="266378C1" w14:textId="7CEB6C46" w:rsidR="008C7882" w:rsidRDefault="008C7882" w:rsidP="008C7882">
      <w:pPr>
        <w:pStyle w:val="MTDisplayEquation"/>
      </w:pPr>
      <w:r>
        <w:tab/>
      </w:r>
      <w:r w:rsidR="00DF221F" w:rsidRPr="00DF221F">
        <w:rPr>
          <w:position w:val="-186"/>
        </w:rPr>
        <w:object w:dxaOrig="6940" w:dyaOrig="3080" w14:anchorId="7EC2131D">
          <v:shape id="_x0000_i2835" type="#_x0000_t75" style="width:347.5pt;height:154pt" o:ole="">
            <v:imagedata r:id="rId3663" o:title=""/>
          </v:shape>
          <o:OLEObject Type="Embed" ProgID="Equation.DSMT4" ShapeID="_x0000_i2835" DrawAspect="Content" ObjectID="_1540967380" r:id="rId366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37</w:instrText>
      </w:r>
      <w:r w:rsidR="005232C6">
        <w:rPr>
          <w:noProof/>
        </w:rPr>
        <w:fldChar w:fldCharType="end"/>
      </w:r>
      <w:r>
        <w:instrText>)</w:instrText>
      </w:r>
      <w:r>
        <w:fldChar w:fldCharType="end"/>
      </w:r>
    </w:p>
    <w:p w14:paraId="511C3F9C" w14:textId="77777777" w:rsidR="008C7882" w:rsidRDefault="008C7882" w:rsidP="008C7882">
      <w:r>
        <w:t>Or in short,</w:t>
      </w:r>
    </w:p>
    <w:p w14:paraId="43C116B1" w14:textId="676B317F" w:rsidR="008C7882" w:rsidRDefault="008C7882" w:rsidP="008C7882">
      <w:pPr>
        <w:pStyle w:val="MTDisplayEquation"/>
      </w:pPr>
      <w:r>
        <w:tab/>
      </w:r>
      <w:r w:rsidR="00DF221F" w:rsidRPr="00DF221F">
        <w:rPr>
          <w:position w:val="-14"/>
        </w:rPr>
        <w:object w:dxaOrig="3360" w:dyaOrig="400" w14:anchorId="40D38F95">
          <v:shape id="_x0000_i2836" type="#_x0000_t75" style="width:168pt;height:20pt" o:ole="">
            <v:imagedata r:id="rId3665" o:title=""/>
          </v:shape>
          <o:OLEObject Type="Embed" ProgID="Equation.DSMT4" ShapeID="_x0000_i2836" DrawAspect="Content" ObjectID="_1540967381" r:id="rId366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38</w:instrText>
      </w:r>
      <w:r w:rsidR="005232C6">
        <w:rPr>
          <w:noProof/>
        </w:rPr>
        <w:fldChar w:fldCharType="end"/>
      </w:r>
      <w:r>
        <w:instrText>)</w:instrText>
      </w:r>
      <w:r>
        <w:fldChar w:fldCharType="end"/>
      </w:r>
    </w:p>
    <w:p w14:paraId="61906807" w14:textId="3A68E879" w:rsidR="008C7882" w:rsidRDefault="008C7882" w:rsidP="008C7882">
      <w:r>
        <w:t xml:space="preserve">Note that the minus sign is included in the definition of the contact integral </w:t>
      </w:r>
      <w:r w:rsidR="00DF221F" w:rsidRPr="00DF221F">
        <w:rPr>
          <w:position w:val="-6"/>
        </w:rPr>
        <w:object w:dxaOrig="320" w:dyaOrig="320" w14:anchorId="37794C41">
          <v:shape id="_x0000_i2837" type="#_x0000_t75" style="width:16pt;height:16pt" o:ole="">
            <v:imagedata r:id="rId3667" o:title=""/>
          </v:shape>
          <o:OLEObject Type="Embed" ProgID="Equation.DSMT4" ShapeID="_x0000_i2837" DrawAspect="Content" ObjectID="_1540967382" r:id="rId3668"/>
        </w:object>
      </w:r>
      <w:r>
        <w:t>. The contact integral can be written as an integration over the contact surface of body 1 by balancing linear momentum across the contact surface:</w:t>
      </w:r>
    </w:p>
    <w:p w14:paraId="7BF3CBAD" w14:textId="16A5E0A2" w:rsidR="008C7882" w:rsidRDefault="008C7882" w:rsidP="008C7882">
      <w:pPr>
        <w:pStyle w:val="MTDisplayEquation"/>
      </w:pPr>
      <w:r>
        <w:tab/>
      </w:r>
      <w:r w:rsidR="00DF221F" w:rsidRPr="00DF221F">
        <w:rPr>
          <w:position w:val="-16"/>
        </w:rPr>
        <w:object w:dxaOrig="3040" w:dyaOrig="440" w14:anchorId="71276BB2">
          <v:shape id="_x0000_i2838" type="#_x0000_t75" style="width:152.5pt;height:22pt" o:ole="">
            <v:imagedata r:id="rId3669" o:title=""/>
          </v:shape>
          <o:OLEObject Type="Embed" ProgID="Equation.DSMT4" ShapeID="_x0000_i2838" DrawAspect="Content" ObjectID="_1540967383" r:id="rId367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39</w:instrText>
      </w:r>
      <w:r w:rsidR="005232C6">
        <w:rPr>
          <w:noProof/>
        </w:rPr>
        <w:fldChar w:fldCharType="end"/>
      </w:r>
      <w:r>
        <w:instrText>)</w:instrText>
      </w:r>
      <w:r>
        <w:fldChar w:fldCharType="end"/>
      </w:r>
    </w:p>
    <w:p w14:paraId="52D9A4B5" w14:textId="77777777" w:rsidR="008C7882" w:rsidRDefault="008C7882" w:rsidP="008C7882">
      <w:r>
        <w:t>The contact integral can now be rewritten over the contact surface of body 1:</w:t>
      </w:r>
    </w:p>
    <w:p w14:paraId="02908D26" w14:textId="2A0F8EB0" w:rsidR="008C7882" w:rsidRDefault="008C7882" w:rsidP="008C7882">
      <w:pPr>
        <w:pStyle w:val="MTDisplayEquation"/>
      </w:pPr>
      <w:r>
        <w:tab/>
      </w:r>
      <w:r w:rsidR="00DF221F" w:rsidRPr="00DF221F">
        <w:rPr>
          <w:position w:val="-38"/>
        </w:rPr>
        <w:object w:dxaOrig="4160" w:dyaOrig="680" w14:anchorId="2136D2B9">
          <v:shape id="_x0000_i2839" type="#_x0000_t75" style="width:207.5pt;height:33.5pt" o:ole="">
            <v:imagedata r:id="rId3671" o:title=""/>
          </v:shape>
          <o:OLEObject Type="Embed" ProgID="Equation.DSMT4" ShapeID="_x0000_i2839" DrawAspect="Content" ObjectID="_1540967384" r:id="rId367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54" w:name="ZEqnNum121131"/>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40</w:instrText>
      </w:r>
      <w:r w:rsidR="005232C6">
        <w:rPr>
          <w:noProof/>
        </w:rPr>
        <w:fldChar w:fldCharType="end"/>
      </w:r>
      <w:r>
        <w:instrText>)</w:instrText>
      </w:r>
      <w:bookmarkEnd w:id="1154"/>
      <w:r>
        <w:fldChar w:fldCharType="end"/>
      </w:r>
    </w:p>
    <w:p w14:paraId="7E8392AA" w14:textId="1A26686A" w:rsidR="008C7882" w:rsidRDefault="008C7882" w:rsidP="008C7882">
      <w:r>
        <w:t xml:space="preserve">In the case of frictionless contact, the contact traction is taken as perpendicular to surface 2 and therefore can be written as, </w:t>
      </w:r>
      <w:r w:rsidR="00DF221F" w:rsidRPr="00DF221F">
        <w:rPr>
          <w:position w:val="-12"/>
        </w:rPr>
        <w:object w:dxaOrig="900" w:dyaOrig="400" w14:anchorId="520FBBD5">
          <v:shape id="_x0000_i2840" type="#_x0000_t75" style="width:45pt;height:20pt" o:ole="">
            <v:imagedata r:id="rId3673" o:title=""/>
          </v:shape>
          <o:OLEObject Type="Embed" ProgID="Equation.DSMT4" ShapeID="_x0000_i2840" DrawAspect="Content" ObjectID="_1540967385" r:id="rId3674"/>
        </w:object>
      </w:r>
      <w:r>
        <w:t xml:space="preserve">where </w:t>
      </w:r>
      <w:r w:rsidR="00DF221F" w:rsidRPr="00DF221F">
        <w:rPr>
          <w:position w:val="-6"/>
        </w:rPr>
        <w:object w:dxaOrig="200" w:dyaOrig="220" w14:anchorId="5D4F1DF4">
          <v:shape id="_x0000_i2841" type="#_x0000_t75" style="width:10pt;height:11pt" o:ole="">
            <v:imagedata r:id="rId3675" o:title=""/>
          </v:shape>
          <o:OLEObject Type="Embed" ProgID="Equation.DSMT4" ShapeID="_x0000_i2841" DrawAspect="Content" ObjectID="_1540967386" r:id="rId3676"/>
        </w:object>
      </w:r>
      <w:r>
        <w:t>is the (outward) surface normal and</w:t>
      </w:r>
      <w:r w:rsidR="00DF221F" w:rsidRPr="00DF221F">
        <w:rPr>
          <w:position w:val="-12"/>
        </w:rPr>
        <w:object w:dxaOrig="260" w:dyaOrig="360" w14:anchorId="22E17C97">
          <v:shape id="_x0000_i2842" type="#_x0000_t75" style="width:12.5pt;height:18.5pt" o:ole="">
            <v:imagedata r:id="rId3677" o:title=""/>
          </v:shape>
          <o:OLEObject Type="Embed" ProgID="Equation.DSMT4" ShapeID="_x0000_i2842" DrawAspect="Content" ObjectID="_1540967387" r:id="rId3678"/>
        </w:object>
      </w:r>
      <w:r>
        <w:t>is to be determined from the solution strategy. For example in a Lagrange multiplier method the</w:t>
      </w:r>
      <w:r w:rsidR="00DF221F" w:rsidRPr="00DF221F">
        <w:rPr>
          <w:position w:val="-12"/>
        </w:rPr>
        <w:object w:dxaOrig="260" w:dyaOrig="360" w14:anchorId="61A5ABFB">
          <v:shape id="_x0000_i2843" type="#_x0000_t75" style="width:12.5pt;height:18.5pt" o:ole="">
            <v:imagedata r:id="rId3679" o:title=""/>
          </v:shape>
          <o:OLEObject Type="Embed" ProgID="Equation.DSMT4" ShapeID="_x0000_i2843" DrawAspect="Content" ObjectID="_1540967388" r:id="rId3680"/>
        </w:object>
      </w:r>
      <w:r>
        <w:t xml:space="preserve">’s would be the Lagrange multipliers. </w:t>
      </w:r>
    </w:p>
    <w:p w14:paraId="189E75E1" w14:textId="77777777" w:rsidR="008C7882" w:rsidRDefault="008C7882" w:rsidP="008C7882"/>
    <w:p w14:paraId="121CF55C" w14:textId="77777777" w:rsidR="008C7882" w:rsidRDefault="008C7882" w:rsidP="00F72C05">
      <w:r>
        <w:lastRenderedPageBreak/>
        <w:t>By noting that the variation of the gap function is given by</w:t>
      </w:r>
    </w:p>
    <w:p w14:paraId="7BFD7BDF" w14:textId="23745935" w:rsidR="008C7882" w:rsidRDefault="008C7882" w:rsidP="008C7882">
      <w:pPr>
        <w:pStyle w:val="MTDisplayEquation"/>
      </w:pPr>
      <w:r>
        <w:tab/>
      </w:r>
      <w:r w:rsidR="00DF221F" w:rsidRPr="00DF221F">
        <w:rPr>
          <w:position w:val="-20"/>
        </w:rPr>
        <w:object w:dxaOrig="3100" w:dyaOrig="520" w14:anchorId="1A5FB753">
          <v:shape id="_x0000_i2844" type="#_x0000_t75" style="width:155pt;height:26pt" o:ole="">
            <v:imagedata r:id="rId3681" o:title=""/>
          </v:shape>
          <o:OLEObject Type="Embed" ProgID="Equation.DSMT4" ShapeID="_x0000_i2844" DrawAspect="Content" ObjectID="_1540967389" r:id="rId368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55" w:name="ZEqnNum436914"/>
      <w:r>
        <w:instrText>(</w:instrText>
      </w:r>
      <w:r w:rsidR="005232C6">
        <w:fldChar w:fldCharType="begin"/>
      </w:r>
      <w:r w:rsidR="005232C6">
        <w:instrText xml:space="preserve"> SEQ MTSec \c \* Arabic \* MERGE</w:instrText>
      </w:r>
      <w:r w:rsidR="005232C6">
        <w:instrText xml:space="preserv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41</w:instrText>
      </w:r>
      <w:r w:rsidR="005232C6">
        <w:rPr>
          <w:noProof/>
        </w:rPr>
        <w:fldChar w:fldCharType="end"/>
      </w:r>
      <w:r>
        <w:instrText>)</w:instrText>
      </w:r>
      <w:bookmarkEnd w:id="1155"/>
      <w:r>
        <w:fldChar w:fldCharType="end"/>
      </w:r>
    </w:p>
    <w:p w14:paraId="468615B8" w14:textId="45C0DB3A" w:rsidR="008C7882" w:rsidRDefault="008C7882" w:rsidP="008C7882">
      <w:r>
        <w:t xml:space="preserve">equation </w:t>
      </w:r>
      <w:r>
        <w:fldChar w:fldCharType="begin"/>
      </w:r>
      <w:r>
        <w:instrText xml:space="preserve"> GOTOBUTTON ZEqnNum121131  \* MERGEFORMAT </w:instrText>
      </w:r>
      <w:r w:rsidR="005232C6">
        <w:fldChar w:fldCharType="begin"/>
      </w:r>
      <w:r w:rsidR="005232C6">
        <w:instrText xml:space="preserve"> REF ZEqnNum121131 \! \* MERGEFORMAT </w:instrText>
      </w:r>
      <w:r w:rsidR="005232C6">
        <w:fldChar w:fldCharType="separate"/>
      </w:r>
      <w:r w:rsidR="00843CC3">
        <w:instrText>(6.40)</w:instrText>
      </w:r>
      <w:r w:rsidR="005232C6">
        <w:fldChar w:fldCharType="end"/>
      </w:r>
      <w:r>
        <w:fldChar w:fldCharType="end"/>
      </w:r>
      <w:r>
        <w:t xml:space="preserve"> can be simplified as,</w:t>
      </w:r>
    </w:p>
    <w:p w14:paraId="20FC097D" w14:textId="3CD3BBBD" w:rsidR="008C7882" w:rsidRDefault="008C7882" w:rsidP="008C7882">
      <w:pPr>
        <w:pStyle w:val="MTDisplayEquation"/>
      </w:pPr>
      <w:r>
        <w:tab/>
      </w:r>
      <w:r w:rsidR="00DF221F" w:rsidRPr="00DF221F">
        <w:rPr>
          <w:position w:val="-38"/>
        </w:rPr>
        <w:object w:dxaOrig="1579" w:dyaOrig="660" w14:anchorId="768B6FE5">
          <v:shape id="_x0000_i2845" type="#_x0000_t75" style="width:78.5pt;height:33pt" o:ole="">
            <v:imagedata r:id="rId3683" o:title=""/>
          </v:shape>
          <o:OLEObject Type="Embed" ProgID="Equation.DSMT4" ShapeID="_x0000_i2845" DrawAspect="Content" ObjectID="_1540967390" r:id="rId368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42</w:instrText>
      </w:r>
      <w:r w:rsidR="005232C6">
        <w:rPr>
          <w:noProof/>
        </w:rPr>
        <w:fldChar w:fldCharType="end"/>
      </w:r>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1156" w:name="_Toc467221722"/>
      <w:r>
        <w:t>Linearization of the Contact Integral</w:t>
      </w:r>
      <w:bookmarkEnd w:id="1156"/>
    </w:p>
    <w:p w14:paraId="2855ACAB" w14:textId="77777777" w:rsidR="008C7882" w:rsidRDefault="008C7882" w:rsidP="008C7882">
      <w:r>
        <w:t>In a Newton-Raphson implementation the contact integral must be linearized with respect to the current configuration:</w:t>
      </w:r>
    </w:p>
    <w:p w14:paraId="79CDD4C4" w14:textId="7BC1D37A" w:rsidR="008C7882" w:rsidRDefault="008C7882" w:rsidP="008C7882">
      <w:pPr>
        <w:pStyle w:val="MTDisplayEquation"/>
      </w:pPr>
      <w:r>
        <w:tab/>
      </w:r>
      <w:r w:rsidR="00DF221F" w:rsidRPr="00DF221F">
        <w:rPr>
          <w:position w:val="-38"/>
        </w:rPr>
        <w:object w:dxaOrig="2760" w:dyaOrig="660" w14:anchorId="7EAB1D7B">
          <v:shape id="_x0000_i2846" type="#_x0000_t75" style="width:138pt;height:33pt" o:ole="">
            <v:imagedata r:id="rId3685" o:title=""/>
          </v:shape>
          <o:OLEObject Type="Embed" ProgID="Equation.DSMT4" ShapeID="_x0000_i2846" DrawAspect="Content" ObjectID="_1540967391" r:id="rId368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43</w:instrText>
      </w:r>
      <w:r w:rsidR="005232C6">
        <w:rPr>
          <w:noProof/>
        </w:rPr>
        <w:fldChar w:fldCharType="end"/>
      </w:r>
      <w:r>
        <w:instrText>)</w:instrText>
      </w:r>
      <w:r>
        <w:fldChar w:fldCharType="end"/>
      </w:r>
    </w:p>
    <w:p w14:paraId="68684954" w14:textId="62D6EBDB" w:rsidR="008C7882" w:rsidRDefault="008C7882" w:rsidP="008C7882">
      <w:r>
        <w:t xml:space="preserve">Examining the normal contact term first, the directional derivative of </w:t>
      </w:r>
      <w:r w:rsidR="00DF221F" w:rsidRPr="00DF221F">
        <w:rPr>
          <w:position w:val="-12"/>
        </w:rPr>
        <w:object w:dxaOrig="260" w:dyaOrig="360" w14:anchorId="72281B48">
          <v:shape id="_x0000_i2847" type="#_x0000_t75" style="width:12.5pt;height:18.5pt" o:ole="">
            <v:imagedata r:id="rId3687" o:title=""/>
          </v:shape>
          <o:OLEObject Type="Embed" ProgID="Equation.DSMT4" ShapeID="_x0000_i2847" DrawAspect="Content" ObjectID="_1540967392" r:id="rId3688"/>
        </w:object>
      </w:r>
      <w:r>
        <w:t>is given (for the case of the penalty regularization) by:</w:t>
      </w:r>
    </w:p>
    <w:p w14:paraId="03D20B8A" w14:textId="232F67A6" w:rsidR="008C7882" w:rsidRDefault="008C7882" w:rsidP="008C7882">
      <w:pPr>
        <w:pStyle w:val="MTDisplayEquation"/>
      </w:pPr>
      <w:r>
        <w:tab/>
      </w:r>
      <w:r w:rsidR="00DF221F" w:rsidRPr="00DF221F">
        <w:rPr>
          <w:position w:val="-36"/>
        </w:rPr>
        <w:object w:dxaOrig="1920" w:dyaOrig="840" w14:anchorId="34E94ACD">
          <v:shape id="_x0000_i2848" type="#_x0000_t75" style="width:96pt;height:42pt" o:ole="">
            <v:imagedata r:id="rId3689" o:title=""/>
          </v:shape>
          <o:OLEObject Type="Embed" ProgID="Equation.DSMT4" ShapeID="_x0000_i2848" DrawAspect="Content" ObjectID="_1540967393" r:id="rId369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44</w:instrText>
      </w:r>
      <w:r w:rsidR="005232C6">
        <w:rPr>
          <w:noProof/>
        </w:rPr>
        <w:fldChar w:fldCharType="end"/>
      </w:r>
      <w:r>
        <w:instrText>)</w:instrText>
      </w:r>
      <w:r>
        <w:fldChar w:fldCharType="end"/>
      </w:r>
    </w:p>
    <w:p w14:paraId="2C114F74" w14:textId="2E3BC31C" w:rsidR="008C7882" w:rsidRDefault="008C7882" w:rsidP="008C7882">
      <w:r>
        <w:t xml:space="preserve">where </w:t>
      </w:r>
      <w:r w:rsidR="00DF221F" w:rsidRPr="00DF221F">
        <w:rPr>
          <w:position w:val="-12"/>
        </w:rPr>
        <w:object w:dxaOrig="300" w:dyaOrig="360" w14:anchorId="218A1EF6">
          <v:shape id="_x0000_i2849" type="#_x0000_t75" style="width:15pt;height:18.5pt" o:ole="">
            <v:imagedata r:id="rId3691" o:title=""/>
          </v:shape>
          <o:OLEObject Type="Embed" ProgID="Equation.DSMT4" ShapeID="_x0000_i2849" DrawAspect="Content" ObjectID="_1540967394" r:id="rId3692"/>
        </w:object>
      </w:r>
      <w:r>
        <w:t xml:space="preserve">is the penalty factor and </w:t>
      </w:r>
      <w:r w:rsidR="00DF221F" w:rsidRPr="00DF221F">
        <w:rPr>
          <w:position w:val="-14"/>
        </w:rPr>
        <w:object w:dxaOrig="660" w:dyaOrig="400" w14:anchorId="0078AB4F">
          <v:shape id="_x0000_i2850" type="#_x0000_t75" style="width:33pt;height:20pt" o:ole="">
            <v:imagedata r:id="rId3693" o:title=""/>
          </v:shape>
          <o:OLEObject Type="Embed" ProgID="Equation.DSMT4" ShapeID="_x0000_i2850" DrawAspect="Content" ObjectID="_1540967395" r:id="rId3694"/>
        </w:object>
      </w:r>
      <w:r>
        <w:t xml:space="preserve">is the Heaviside function. The quantity </w:t>
      </w:r>
      <w:r w:rsidR="00DF221F" w:rsidRPr="00DF221F">
        <w:rPr>
          <w:position w:val="-14"/>
        </w:rPr>
        <w:object w:dxaOrig="720" w:dyaOrig="400" w14:anchorId="3B1C8EA4">
          <v:shape id="_x0000_i2851" type="#_x0000_t75" style="width:36pt;height:20pt" o:ole="">
            <v:imagedata r:id="rId3695" o:title=""/>
          </v:shape>
          <o:OLEObject Type="Embed" ProgID="Equation.DSMT4" ShapeID="_x0000_i2851" DrawAspect="Content" ObjectID="_1540967396" r:id="rId3696"/>
        </w:object>
      </w:r>
      <w:r>
        <w:t>is given by,</w:t>
      </w:r>
    </w:p>
    <w:p w14:paraId="2F21CFF6" w14:textId="6894FDAA" w:rsidR="008C7882" w:rsidRDefault="008C7882" w:rsidP="008C7882">
      <w:pPr>
        <w:pStyle w:val="MTDisplayEquation"/>
      </w:pPr>
      <w:r>
        <w:tab/>
      </w:r>
      <w:r w:rsidR="00DF221F" w:rsidRPr="00DF221F">
        <w:rPr>
          <w:position w:val="-94"/>
        </w:rPr>
        <w:object w:dxaOrig="5500" w:dyaOrig="2000" w14:anchorId="10F8871F">
          <v:shape id="_x0000_i2852" type="#_x0000_t75" style="width:275.5pt;height:99.5pt" o:ole="">
            <v:imagedata r:id="rId3697" o:title=""/>
          </v:shape>
          <o:OLEObject Type="Embed" ProgID="Equation.DSMT4" ShapeID="_x0000_i2852" DrawAspect="Content" ObjectID="_1540967397" r:id="rId369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45</w:instrText>
      </w:r>
      <w:r w:rsidR="005232C6">
        <w:rPr>
          <w:noProof/>
        </w:rPr>
        <w:fldChar w:fldCharType="end"/>
      </w:r>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1157" w:name="_Toc467221723"/>
      <w:r>
        <w:t>Discretization of the Contact Integral</w:t>
      </w:r>
      <w:bookmarkEnd w:id="1157"/>
    </w:p>
    <w:p w14:paraId="2C024A8F" w14:textId="77777777" w:rsidR="008C7882" w:rsidRDefault="008C7882" w:rsidP="008C7882">
      <w:r>
        <w:t>The contact integral, which is repeated here,</w:t>
      </w:r>
    </w:p>
    <w:p w14:paraId="6EF31BD9" w14:textId="6A89FCFD" w:rsidR="008C7882" w:rsidRDefault="008C7882" w:rsidP="008C7882">
      <w:pPr>
        <w:pStyle w:val="MTDisplayEquation"/>
      </w:pPr>
      <w:r>
        <w:tab/>
      </w:r>
      <w:r w:rsidR="00DF221F" w:rsidRPr="00DF221F">
        <w:rPr>
          <w:position w:val="-34"/>
        </w:rPr>
        <w:object w:dxaOrig="2180" w:dyaOrig="620" w14:anchorId="3875D881">
          <v:shape id="_x0000_i2853" type="#_x0000_t75" style="width:109pt;height:31pt" o:ole="">
            <v:imagedata r:id="rId3699" o:title=""/>
          </v:shape>
          <o:OLEObject Type="Embed" ProgID="Equation.DSMT4" ShapeID="_x0000_i2853" DrawAspect="Content" ObjectID="_1540967398" r:id="rId370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46</w:instrText>
      </w:r>
      <w:r w:rsidR="005232C6">
        <w:rPr>
          <w:noProof/>
        </w:rPr>
        <w:fldChar w:fldCharType="end"/>
      </w:r>
      <w:r>
        <w:instrText>)</w:instrText>
      </w:r>
      <w:r>
        <w:fldChar w:fldCharType="end"/>
      </w:r>
    </w:p>
    <w:p w14:paraId="7F80541B" w14:textId="77777777" w:rsidR="008C7882" w:rsidRDefault="008C7882" w:rsidP="008C7882">
      <w:r>
        <w:t>will now be discretized using a standard finite element procedure. First it is noted that the integration can be written as a sum over the surface element areas:</w:t>
      </w:r>
    </w:p>
    <w:p w14:paraId="79278ECF" w14:textId="3A1EDF97" w:rsidR="008C7882" w:rsidRDefault="008C7882" w:rsidP="008C7882">
      <w:pPr>
        <w:pStyle w:val="MTDisplayEquation"/>
      </w:pPr>
      <w:r>
        <w:tab/>
      </w:r>
      <w:r w:rsidR="00DF221F" w:rsidRPr="00DF221F">
        <w:rPr>
          <w:position w:val="-34"/>
        </w:rPr>
        <w:object w:dxaOrig="2520" w:dyaOrig="760" w14:anchorId="184EEA18">
          <v:shape id="_x0000_i2854" type="#_x0000_t75" style="width:126.5pt;height:38.5pt" o:ole="">
            <v:imagedata r:id="rId3701" o:title=""/>
          </v:shape>
          <o:OLEObject Type="Embed" ProgID="Equation.DSMT4" ShapeID="_x0000_i2854" DrawAspect="Content" ObjectID="_1540967399" r:id="rId370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w:instrText>
      </w:r>
      <w:r w:rsidR="005232C6">
        <w:instrText xml:space="preserve">\* Arabic \* MERGEFORMAT </w:instrText>
      </w:r>
      <w:r w:rsidR="005232C6">
        <w:fldChar w:fldCharType="separate"/>
      </w:r>
      <w:r w:rsidR="00843CC3">
        <w:rPr>
          <w:noProof/>
        </w:rPr>
        <w:instrText>47</w:instrText>
      </w:r>
      <w:r w:rsidR="005232C6">
        <w:rPr>
          <w:noProof/>
        </w:rPr>
        <w:fldChar w:fldCharType="end"/>
      </w:r>
      <w:r>
        <w:instrText>)</w:instrText>
      </w:r>
      <w:r>
        <w:fldChar w:fldCharType="end"/>
      </w:r>
    </w:p>
    <w:p w14:paraId="7D9E96E7" w14:textId="310FCBB7" w:rsidR="008C7882" w:rsidRDefault="008C7882" w:rsidP="008C7882">
      <w:r>
        <w:t xml:space="preserve">where </w:t>
      </w:r>
      <w:r w:rsidR="00DF221F" w:rsidRPr="00DF221F">
        <w:rPr>
          <w:position w:val="-12"/>
        </w:rPr>
        <w:object w:dxaOrig="420" w:dyaOrig="360" w14:anchorId="11A46E53">
          <v:shape id="_x0000_i2855" type="#_x0000_t75" style="width:21pt;height:18.5pt" o:ole="">
            <v:imagedata r:id="rId3703" o:title=""/>
          </v:shape>
          <o:OLEObject Type="Embed" ProgID="Equation.DSMT4" ShapeID="_x0000_i2855" DrawAspect="Content" ObjectID="_1540967400" r:id="rId3704"/>
        </w:object>
      </w:r>
      <w:r>
        <w:t>is the number of surface elements. The integration can be approximated using a quadrature rule,</w:t>
      </w:r>
    </w:p>
    <w:p w14:paraId="481017ED" w14:textId="2446ECB4" w:rsidR="008C7882" w:rsidRDefault="008C7882" w:rsidP="008C7882">
      <w:pPr>
        <w:pStyle w:val="MTDisplayEquation"/>
      </w:pPr>
      <w:r>
        <w:tab/>
      </w:r>
      <w:r w:rsidR="00DF221F" w:rsidRPr="00DF221F">
        <w:rPr>
          <w:position w:val="-36"/>
        </w:rPr>
        <w:object w:dxaOrig="4099" w:dyaOrig="840" w14:anchorId="5FC14F4C">
          <v:shape id="_x0000_i2856" type="#_x0000_t75" style="width:204.5pt;height:42pt" o:ole="">
            <v:imagedata r:id="rId3705" o:title=""/>
          </v:shape>
          <o:OLEObject Type="Embed" ProgID="Equation.DSMT4" ShapeID="_x0000_i2856" DrawAspect="Content" ObjectID="_1540967401" r:id="rId370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58" w:name="ZEqnNum959237"/>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48</w:instrText>
      </w:r>
      <w:r w:rsidR="005232C6">
        <w:rPr>
          <w:noProof/>
        </w:rPr>
        <w:fldChar w:fldCharType="end"/>
      </w:r>
      <w:r>
        <w:instrText>)</w:instrText>
      </w:r>
      <w:bookmarkEnd w:id="1158"/>
      <w:r>
        <w:fldChar w:fldCharType="end"/>
      </w:r>
    </w:p>
    <w:p w14:paraId="2C72AA41" w14:textId="366ACD5C" w:rsidR="008C7882" w:rsidRDefault="008C7882" w:rsidP="008C7882">
      <w:r>
        <w:lastRenderedPageBreak/>
        <w:t xml:space="preserve">where </w:t>
      </w:r>
      <w:r w:rsidR="00DF221F" w:rsidRPr="00DF221F">
        <w:rPr>
          <w:position w:val="-12"/>
        </w:rPr>
        <w:object w:dxaOrig="420" w:dyaOrig="380" w14:anchorId="4FD5F499">
          <v:shape id="_x0000_i2857" type="#_x0000_t75" style="width:21pt;height:18.5pt" o:ole="">
            <v:imagedata r:id="rId3707" o:title=""/>
          </v:shape>
          <o:OLEObject Type="Embed" ProgID="Equation.DSMT4" ShapeID="_x0000_i2857" DrawAspect="Content" ObjectID="_1540967402" r:id="rId3708"/>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DF221F" w:rsidRPr="00DF221F">
        <w:rPr>
          <w:position w:val="-14"/>
        </w:rPr>
        <w:object w:dxaOrig="1240" w:dyaOrig="400" w14:anchorId="096A1753">
          <v:shape id="_x0000_i2858" type="#_x0000_t75" style="width:62pt;height:20pt" o:ole="">
            <v:imagedata r:id="rId3709" o:title=""/>
          </v:shape>
          <o:OLEObject Type="Embed" ProgID="Equation.DSMT4" ShapeID="_x0000_i2858" DrawAspect="Content" ObjectID="_1540967403" r:id="rId3710"/>
        </w:object>
      </w:r>
      <w:r>
        <w:t xml:space="preserve">, </w:t>
      </w:r>
      <w:r w:rsidR="00DF221F" w:rsidRPr="00DF221F">
        <w:rPr>
          <w:position w:val="-14"/>
        </w:rPr>
        <w:object w:dxaOrig="1100" w:dyaOrig="400" w14:anchorId="3447341C">
          <v:shape id="_x0000_i2859" type="#_x0000_t75" style="width:54.5pt;height:20pt" o:ole="">
            <v:imagedata r:id="rId3711" o:title=""/>
          </v:shape>
          <o:OLEObject Type="Embed" ProgID="Equation.DSMT4" ShapeID="_x0000_i2859" DrawAspect="Content" ObjectID="_1540967404" r:id="rId3712"/>
        </w:object>
      </w:r>
      <w:r>
        <w:t xml:space="preserve">, </w:t>
      </w:r>
      <w:r w:rsidR="00DF221F" w:rsidRPr="00DF221F">
        <w:rPr>
          <w:position w:val="-14"/>
        </w:rPr>
        <w:object w:dxaOrig="940" w:dyaOrig="400" w14:anchorId="742C8D5C">
          <v:shape id="_x0000_i2860" type="#_x0000_t75" style="width:47pt;height:20pt" o:ole="">
            <v:imagedata r:id="rId3713" o:title=""/>
          </v:shape>
          <o:OLEObject Type="Embed" ProgID="Equation.DSMT4" ShapeID="_x0000_i2860" DrawAspect="Content" ObjectID="_1540967405" r:id="rId3714"/>
        </w:object>
      </w:r>
      <w:r>
        <w:t xml:space="preserve"> and </w:t>
      </w:r>
      <w:r w:rsidR="00DF221F" w:rsidRPr="00DF221F">
        <w:rPr>
          <w:position w:val="-14"/>
        </w:rPr>
        <w:object w:dxaOrig="1100" w:dyaOrig="400" w14:anchorId="270AC879">
          <v:shape id="_x0000_i2861" type="#_x0000_t75" style="width:54.5pt;height:20pt" o:ole="">
            <v:imagedata r:id="rId3715" o:title=""/>
          </v:shape>
          <o:OLEObject Type="Embed" ProgID="Equation.DSMT4" ShapeID="_x0000_i2861" DrawAspect="Content" ObjectID="_1540967406" r:id="rId3716"/>
        </w:object>
      </w:r>
      <w:r>
        <w:t>). With this quadrature rule, we have</w:t>
      </w:r>
    </w:p>
    <w:p w14:paraId="45FA3A35" w14:textId="5F26AF7C" w:rsidR="008C7882" w:rsidRDefault="008C7882" w:rsidP="008C7882">
      <w:pPr>
        <w:pStyle w:val="MTDisplayEquation"/>
      </w:pPr>
      <w:r>
        <w:tab/>
      </w:r>
      <w:r w:rsidR="00DF221F" w:rsidRPr="00DF221F">
        <w:rPr>
          <w:position w:val="-52"/>
        </w:rPr>
        <w:object w:dxaOrig="2480" w:dyaOrig="1160" w14:anchorId="401379FC">
          <v:shape id="_x0000_i2862" type="#_x0000_t75" style="width:124pt;height:58pt" o:ole="">
            <v:imagedata r:id="rId3717" o:title=""/>
          </v:shape>
          <o:OLEObject Type="Embed" ProgID="Equation.DSMT4" ShapeID="_x0000_i2862" DrawAspect="Content" ObjectID="_1540967407" r:id="rId371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49</w:instrText>
      </w:r>
      <w:r w:rsidR="005232C6">
        <w:rPr>
          <w:noProof/>
        </w:rPr>
        <w:fldChar w:fldCharType="end"/>
      </w:r>
      <w:r>
        <w:instrText>)</w:instrText>
      </w:r>
      <w:r>
        <w:fldChar w:fldCharType="end"/>
      </w:r>
    </w:p>
    <w:p w14:paraId="2B97DEBE" w14:textId="77777777" w:rsidR="008C7882" w:rsidRDefault="008C7882" w:rsidP="008C7882">
      <w:r>
        <w:t>so that,</w:t>
      </w:r>
    </w:p>
    <w:p w14:paraId="7C48F08B" w14:textId="4573A96D" w:rsidR="008C7882" w:rsidRDefault="008C7882" w:rsidP="008C7882">
      <w:pPr>
        <w:pStyle w:val="MTDisplayEquation"/>
      </w:pPr>
      <w:r>
        <w:tab/>
      </w:r>
      <w:r w:rsidR="00DF221F" w:rsidRPr="00DF221F">
        <w:rPr>
          <w:position w:val="-32"/>
        </w:rPr>
        <w:object w:dxaOrig="3519" w:dyaOrig="760" w14:anchorId="3BFC9ED9">
          <v:shape id="_x0000_i2863" type="#_x0000_t75" style="width:176.5pt;height:38.5pt" o:ole="">
            <v:imagedata r:id="rId3719" o:title=""/>
          </v:shape>
          <o:OLEObject Type="Embed" ProgID="Equation.DSMT4" ShapeID="_x0000_i2863" DrawAspect="Content" ObjectID="_1540967408" r:id="rId372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50</w:instrText>
      </w:r>
      <w:r w:rsidR="005232C6">
        <w:rPr>
          <w:noProof/>
        </w:rPr>
        <w:fldChar w:fldCharType="end"/>
      </w:r>
      <w:r>
        <w:instrText>)</w:instrText>
      </w:r>
      <w:r>
        <w:fldChar w:fldCharType="end"/>
      </w:r>
    </w:p>
    <w:p w14:paraId="1540F651" w14:textId="77777777" w:rsidR="008C7882" w:rsidRDefault="008C7882" w:rsidP="008C7882">
      <w:r>
        <w:t>If the following vectors are defined,</w:t>
      </w:r>
    </w:p>
    <w:p w14:paraId="7836319A" w14:textId="52F9F1AA" w:rsidR="008C7882" w:rsidRDefault="008C7882" w:rsidP="008C7882">
      <w:pPr>
        <w:pStyle w:val="MTDisplayEquation"/>
      </w:pPr>
      <w:r>
        <w:tab/>
      </w:r>
      <w:r w:rsidR="00DF221F" w:rsidRPr="00DF221F">
        <w:rPr>
          <w:position w:val="-44"/>
        </w:rPr>
        <w:object w:dxaOrig="3420" w:dyaOrig="999" w14:anchorId="6181F944">
          <v:shape id="_x0000_i2864" type="#_x0000_t75" style="width:171pt;height:50pt" o:ole="">
            <v:imagedata r:id="rId3721" o:title=""/>
          </v:shape>
          <o:OLEObject Type="Embed" ProgID="Equation.DSMT4" ShapeID="_x0000_i2864" DrawAspect="Content" ObjectID="_1540967409" r:id="rId372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51</w:instrText>
      </w:r>
      <w:r w:rsidR="005232C6">
        <w:rPr>
          <w:noProof/>
        </w:rPr>
        <w:fldChar w:fldCharType="end"/>
      </w:r>
      <w:r>
        <w:instrText>)</w:instrText>
      </w:r>
      <w:r>
        <w:fldChar w:fldCharType="end"/>
      </w:r>
    </w:p>
    <w:p w14:paraId="5219D948" w14:textId="32829C81" w:rsidR="008C7882" w:rsidRDefault="008C7882" w:rsidP="008C7882">
      <w:r>
        <w:t xml:space="preserve">equation </w:t>
      </w:r>
      <w:r>
        <w:fldChar w:fldCharType="begin"/>
      </w:r>
      <w:r>
        <w:instrText xml:space="preserve"> GOTOBUTTON ZEqnNum959237  \* MERGEFORMAT </w:instrText>
      </w:r>
      <w:r w:rsidR="005232C6">
        <w:fldChar w:fldCharType="begin"/>
      </w:r>
      <w:r w:rsidR="005232C6">
        <w:instrText xml:space="preserve"> REF ZEqnNum959237 \! \* MERGEFORMAT </w:instrText>
      </w:r>
      <w:r w:rsidR="005232C6">
        <w:fldChar w:fldCharType="separate"/>
      </w:r>
      <w:r w:rsidR="00843CC3">
        <w:instrText>(6.48)</w:instrText>
      </w:r>
      <w:r w:rsidR="005232C6">
        <w:fldChar w:fldCharType="end"/>
      </w:r>
      <w:r>
        <w:fldChar w:fldCharType="end"/>
      </w:r>
      <w:r>
        <w:t xml:space="preserve"> can then be rewritten as follows,</w:t>
      </w:r>
    </w:p>
    <w:p w14:paraId="44B16E35" w14:textId="7F4AD898" w:rsidR="008C7882" w:rsidRDefault="008C7882" w:rsidP="008C7882">
      <w:pPr>
        <w:pStyle w:val="MTDisplayEquation"/>
      </w:pPr>
      <w:r>
        <w:tab/>
      </w:r>
      <w:r w:rsidR="00DF221F" w:rsidRPr="00DF221F">
        <w:rPr>
          <w:position w:val="-36"/>
        </w:rPr>
        <w:object w:dxaOrig="4260" w:dyaOrig="840" w14:anchorId="4B55DEF9">
          <v:shape id="_x0000_i2865" type="#_x0000_t75" style="width:213pt;height:42pt" o:ole="">
            <v:imagedata r:id="rId3723" o:title=""/>
          </v:shape>
          <o:OLEObject Type="Embed" ProgID="Equation.DSMT4" ShapeID="_x0000_i2865" DrawAspect="Content" ObjectID="_1540967410" r:id="rId372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59" w:name="ZEqnNum386722"/>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52</w:instrText>
      </w:r>
      <w:r w:rsidR="005232C6">
        <w:rPr>
          <w:noProof/>
        </w:rPr>
        <w:fldChar w:fldCharType="end"/>
      </w:r>
      <w:r>
        <w:instrText>)</w:instrText>
      </w:r>
      <w:bookmarkEnd w:id="1159"/>
      <w:r>
        <w:fldChar w:fldCharType="end"/>
      </w:r>
    </w:p>
    <w:p w14:paraId="65DDB2EE" w14:textId="146861A9" w:rsidR="008C7882" w:rsidRDefault="008C7882" w:rsidP="008C7882">
      <w:r>
        <w:t xml:space="preserve">The specific form for </w:t>
      </w:r>
      <w:r w:rsidR="00DF221F" w:rsidRPr="00DF221F">
        <w:rPr>
          <w:position w:val="-12"/>
        </w:rPr>
        <w:object w:dxaOrig="260" w:dyaOrig="360" w14:anchorId="7B1BD331">
          <v:shape id="_x0000_i2866" type="#_x0000_t75" style="width:12.5pt;height:18.5pt" o:ole="">
            <v:imagedata r:id="rId3725" o:title=""/>
          </v:shape>
          <o:OLEObject Type="Embed" ProgID="Equation.DSMT4" ShapeID="_x0000_i2866" DrawAspect="Content" ObjectID="_1540967411" r:id="rId3726"/>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1160" w:name="_Toc467221724"/>
      <w:r>
        <w:t>Discretization of the Contact Stiffness</w:t>
      </w:r>
      <w:bookmarkEnd w:id="1160"/>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575FAC38" w:rsidR="008C7882" w:rsidRDefault="008C7882" w:rsidP="008C7882">
      <w:pPr>
        <w:pStyle w:val="MTDisplayEquation"/>
      </w:pPr>
      <w:r>
        <w:tab/>
      </w:r>
      <w:r w:rsidR="00DF221F" w:rsidRPr="00DF221F">
        <w:rPr>
          <w:position w:val="-70"/>
        </w:rPr>
        <w:object w:dxaOrig="4000" w:dyaOrig="1520" w14:anchorId="3F544A4C">
          <v:shape id="_x0000_i2867" type="#_x0000_t75" style="width:200pt;height:76pt" o:ole="">
            <v:imagedata r:id="rId3727" o:title=""/>
          </v:shape>
          <o:OLEObject Type="Embed" ProgID="Equation.DSMT4" ShapeID="_x0000_i2867" DrawAspect="Content" ObjectID="_1540967412" r:id="rId372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61" w:name="ZEqnNum694151"/>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53</w:instrText>
      </w:r>
      <w:r w:rsidR="005232C6">
        <w:rPr>
          <w:noProof/>
        </w:rPr>
        <w:fldChar w:fldCharType="end"/>
      </w:r>
      <w:r>
        <w:instrText>)</w:instrText>
      </w:r>
      <w:bookmarkEnd w:id="1161"/>
      <w:r>
        <w:fldChar w:fldCharType="end"/>
      </w:r>
    </w:p>
    <w:p w14:paraId="6845F2E7" w14:textId="6F6A16CD" w:rsidR="008C7882" w:rsidRDefault="008C7882" w:rsidP="008C7882">
      <w:r>
        <w:t xml:space="preserve">Using matrix notation we can rewrite equation </w:t>
      </w:r>
      <w:r>
        <w:fldChar w:fldCharType="begin"/>
      </w:r>
      <w:r>
        <w:instrText xml:space="preserve"> GOTOBUTTON ZEqnNum694151  \* MERGEFORMAT </w:instrText>
      </w:r>
      <w:r w:rsidR="005232C6">
        <w:fldChar w:fldCharType="begin"/>
      </w:r>
      <w:r w:rsidR="005232C6">
        <w:instrText xml:space="preserve"> REF ZEqnNum694151 \! \* MERGEFORMAT </w:instrText>
      </w:r>
      <w:r w:rsidR="005232C6">
        <w:fldChar w:fldCharType="separate"/>
      </w:r>
      <w:r w:rsidR="00843CC3">
        <w:instrText>(6.53)</w:instrText>
      </w:r>
      <w:r w:rsidR="005232C6">
        <w:fldChar w:fldCharType="end"/>
      </w:r>
      <w:r>
        <w:fldChar w:fldCharType="end"/>
      </w:r>
      <w:r>
        <w:t xml:space="preserve"> as,</w:t>
      </w:r>
    </w:p>
    <w:p w14:paraId="5E848665" w14:textId="0D96455E" w:rsidR="008C7882" w:rsidRDefault="008C7882" w:rsidP="008C7882">
      <w:pPr>
        <w:pStyle w:val="MTDisplayEquation"/>
      </w:pPr>
      <w:r>
        <w:tab/>
      </w:r>
      <w:r w:rsidR="00DF221F" w:rsidRPr="00DF221F">
        <w:rPr>
          <w:position w:val="-28"/>
        </w:rPr>
        <w:object w:dxaOrig="3860" w:dyaOrig="740" w14:anchorId="4A0D991C">
          <v:shape id="_x0000_i2868" type="#_x0000_t75" style="width:192.5pt;height:37pt" o:ole="">
            <v:imagedata r:id="rId3729" o:title=""/>
          </v:shape>
          <o:OLEObject Type="Embed" ProgID="Equation.DSMT4" ShapeID="_x0000_i2868" DrawAspect="Content" ObjectID="_1540967413" r:id="rId373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w:instrText>
      </w:r>
      <w:r w:rsidR="005232C6">
        <w:instrText xml:space="preserve">* MERGEFORMAT </w:instrText>
      </w:r>
      <w:r w:rsidR="005232C6">
        <w:fldChar w:fldCharType="separate"/>
      </w:r>
      <w:r w:rsidR="00843CC3">
        <w:rPr>
          <w:noProof/>
        </w:rPr>
        <w:instrText>54</w:instrText>
      </w:r>
      <w:r w:rsidR="005232C6">
        <w:rPr>
          <w:noProof/>
        </w:rPr>
        <w:fldChar w:fldCharType="end"/>
      </w:r>
      <w:r>
        <w:instrText>)</w:instrText>
      </w:r>
      <w:r>
        <w:fldChar w:fldCharType="end"/>
      </w:r>
    </w:p>
    <w:p w14:paraId="1D24C1E9" w14:textId="51F8E56C" w:rsidR="008C7882" w:rsidRDefault="008C7882" w:rsidP="008C7882">
      <w:r>
        <w:t xml:space="preserve">where </w:t>
      </w:r>
      <w:r w:rsidR="00DF221F" w:rsidRPr="00DF221F">
        <w:rPr>
          <w:position w:val="-6"/>
        </w:rPr>
        <w:object w:dxaOrig="400" w:dyaOrig="279" w14:anchorId="4975125F">
          <v:shape id="_x0000_i2869" type="#_x0000_t75" style="width:20pt;height:14pt" o:ole="">
            <v:imagedata r:id="rId3731" o:title=""/>
          </v:shape>
          <o:OLEObject Type="Embed" ProgID="Equation.DSMT4" ShapeID="_x0000_i2869" DrawAspect="Content" ObjectID="_1540967414" r:id="rId3732"/>
        </w:object>
      </w:r>
      <w:r>
        <w:t xml:space="preserve">is as above and </w:t>
      </w:r>
      <w:r w:rsidR="00DF221F" w:rsidRPr="00025957">
        <w:rPr>
          <w:position w:val="-4"/>
        </w:rPr>
        <w:object w:dxaOrig="420" w:dyaOrig="260" w14:anchorId="1380CB16">
          <v:shape id="_x0000_i2870" type="#_x0000_t75" style="width:21pt;height:12.5pt" o:ole="">
            <v:imagedata r:id="rId3733" o:title=""/>
          </v:shape>
          <o:OLEObject Type="Embed" ProgID="Equation.DSMT4" ShapeID="_x0000_i2870" DrawAspect="Content" ObjectID="_1540967415" r:id="rId3734"/>
        </w:object>
      </w:r>
      <w:r>
        <w:t xml:space="preserve">similar to </w:t>
      </w:r>
      <w:r w:rsidR="00DF221F" w:rsidRPr="00DF221F">
        <w:rPr>
          <w:position w:val="-6"/>
        </w:rPr>
        <w:object w:dxaOrig="400" w:dyaOrig="279" w14:anchorId="5F10E064">
          <v:shape id="_x0000_i2871" type="#_x0000_t75" style="width:20pt;height:14pt" o:ole="">
            <v:imagedata r:id="rId3735" o:title=""/>
          </v:shape>
          <o:OLEObject Type="Embed" ProgID="Equation.DSMT4" ShapeID="_x0000_i2871" DrawAspect="Content" ObjectID="_1540967416" r:id="rId3736"/>
        </w:object>
      </w:r>
      <w:r>
        <w:t xml:space="preserve"> with </w:t>
      </w:r>
      <w:r w:rsidR="00DF221F" w:rsidRPr="00DF221F">
        <w:rPr>
          <w:position w:val="-6"/>
        </w:rPr>
        <w:object w:dxaOrig="220" w:dyaOrig="279" w14:anchorId="448F41CA">
          <v:shape id="_x0000_i2872" type="#_x0000_t75" style="width:11pt;height:14pt" o:ole="">
            <v:imagedata r:id="rId3737" o:title=""/>
          </v:shape>
          <o:OLEObject Type="Embed" ProgID="Equation.DSMT4" ShapeID="_x0000_i2872" DrawAspect="Content" ObjectID="_1540967417" r:id="rId3738"/>
        </w:object>
      </w:r>
      <w:r>
        <w:t xml:space="preserve">replaced with </w:t>
      </w:r>
      <w:r w:rsidR="00DF221F" w:rsidRPr="00025957">
        <w:rPr>
          <w:position w:val="-4"/>
        </w:rPr>
        <w:object w:dxaOrig="220" w:dyaOrig="260" w14:anchorId="02ABAFC0">
          <v:shape id="_x0000_i2873" type="#_x0000_t75" style="width:11pt;height:12.5pt" o:ole="">
            <v:imagedata r:id="rId3739" o:title=""/>
          </v:shape>
          <o:OLEObject Type="Embed" ProgID="Equation.DSMT4" ShapeID="_x0000_i2873" DrawAspect="Content" ObjectID="_1540967418" r:id="rId3740"/>
        </w:object>
      </w:r>
      <w:r>
        <w:t xml:space="preserve"> and </w:t>
      </w:r>
      <w:r w:rsidR="00DF221F" w:rsidRPr="00025957">
        <w:rPr>
          <w:position w:val="-4"/>
        </w:rPr>
        <w:object w:dxaOrig="300" w:dyaOrig="300" w14:anchorId="3496D5CE">
          <v:shape id="_x0000_i2874" type="#_x0000_t75" style="width:15pt;height:15pt" o:ole="">
            <v:imagedata r:id="rId3741" o:title=""/>
          </v:shape>
          <o:OLEObject Type="Embed" ProgID="Equation.DSMT4" ShapeID="_x0000_i2874" DrawAspect="Content" ObjectID="_1540967419" r:id="rId3742"/>
        </w:object>
      </w:r>
      <w:r>
        <w:t>,</w:t>
      </w:r>
    </w:p>
    <w:p w14:paraId="262FCCBB" w14:textId="4D03BCB9" w:rsidR="008C7882" w:rsidRDefault="008C7882" w:rsidP="008C7882">
      <w:pPr>
        <w:pStyle w:val="MTDisplayEquation"/>
      </w:pPr>
      <w:r>
        <w:tab/>
      </w:r>
      <w:r w:rsidR="00DF221F" w:rsidRPr="00DF221F">
        <w:rPr>
          <w:position w:val="-68"/>
        </w:rPr>
        <w:object w:dxaOrig="4480" w:dyaOrig="1480" w14:anchorId="5A354F8F">
          <v:shape id="_x0000_i2875" type="#_x0000_t75" style="width:224.5pt;height:74.5pt" o:ole="">
            <v:imagedata r:id="rId3743" o:title=""/>
          </v:shape>
          <o:OLEObject Type="Embed" ProgID="Equation.DSMT4" ShapeID="_x0000_i2875" DrawAspect="Content" ObjectID="_1540967420" r:id="rId374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62" w:name="ZEqnNum879292"/>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55</w:instrText>
      </w:r>
      <w:r w:rsidR="005232C6">
        <w:rPr>
          <w:noProof/>
        </w:rPr>
        <w:fldChar w:fldCharType="end"/>
      </w:r>
      <w:r>
        <w:instrText>)</w:instrText>
      </w:r>
      <w:bookmarkEnd w:id="1162"/>
      <w:r>
        <w:fldChar w:fldCharType="end"/>
      </w:r>
    </w:p>
    <w:p w14:paraId="12CDE78C" w14:textId="77777777" w:rsidR="008C7882" w:rsidRDefault="008C7882" w:rsidP="008C7882">
      <w:r>
        <w:t>where,</w:t>
      </w:r>
    </w:p>
    <w:p w14:paraId="00388F86" w14:textId="40B9E480" w:rsidR="008C7882" w:rsidRDefault="008C7882" w:rsidP="008C7882">
      <w:pPr>
        <w:pStyle w:val="MTDisplayEquation"/>
      </w:pPr>
      <w:r>
        <w:lastRenderedPageBreak/>
        <w:tab/>
      </w:r>
      <w:r w:rsidR="00DF221F" w:rsidRPr="00DF221F">
        <w:rPr>
          <w:position w:val="-78"/>
        </w:rPr>
        <w:object w:dxaOrig="5820" w:dyaOrig="1680" w14:anchorId="7EE602E4">
          <v:shape id="_x0000_i2876" type="#_x0000_t75" style="width:290.5pt;height:84pt" o:ole="">
            <v:imagedata r:id="rId3745" o:title=""/>
          </v:shape>
          <o:OLEObject Type="Embed" ProgID="Equation.DSMT4" ShapeID="_x0000_i2876" DrawAspect="Content" ObjectID="_1540967421" r:id="rId374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63" w:name="ZEqnNum858973"/>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56</w:instrText>
      </w:r>
      <w:r w:rsidR="005232C6">
        <w:rPr>
          <w:noProof/>
        </w:rPr>
        <w:fldChar w:fldCharType="end"/>
      </w:r>
      <w:r>
        <w:instrText>)</w:instrText>
      </w:r>
      <w:bookmarkEnd w:id="1163"/>
      <w:r>
        <w:fldChar w:fldCharType="end"/>
      </w:r>
    </w:p>
    <w:p w14:paraId="14E6BADC" w14:textId="5F522AF6" w:rsidR="008C7882" w:rsidRDefault="008C7882" w:rsidP="008C7882">
      <w:r>
        <w:t xml:space="preserve">The following vectors are also defined which depend on the vectors of </w:t>
      </w:r>
      <w:r>
        <w:fldChar w:fldCharType="begin"/>
      </w:r>
      <w:r>
        <w:instrText xml:space="preserve"> GOTOBUTTON ZEqnNum858973  \* MERGEFORMAT </w:instrText>
      </w:r>
      <w:r w:rsidR="005232C6">
        <w:fldChar w:fldCharType="begin"/>
      </w:r>
      <w:r w:rsidR="005232C6">
        <w:instrText xml:space="preserve"> REF ZEqnNum858973 \! \* MERGEFORMAT </w:instrText>
      </w:r>
      <w:r w:rsidR="005232C6">
        <w:fldChar w:fldCharType="separate"/>
      </w:r>
      <w:r w:rsidR="00843CC3">
        <w:instrText>(6.56)</w:instrText>
      </w:r>
      <w:r w:rsidR="005232C6">
        <w:fldChar w:fldCharType="end"/>
      </w:r>
      <w:r>
        <w:fldChar w:fldCharType="end"/>
      </w:r>
      <w:r>
        <w:t>:</w:t>
      </w:r>
    </w:p>
    <w:p w14:paraId="729B3FB8" w14:textId="1F0FFD74" w:rsidR="008C7882" w:rsidRDefault="008C7882" w:rsidP="008C7882">
      <w:pPr>
        <w:pStyle w:val="MTDisplayEquation"/>
      </w:pPr>
      <w:r>
        <w:tab/>
      </w:r>
      <w:r w:rsidR="00DF221F" w:rsidRPr="00DF221F">
        <w:rPr>
          <w:position w:val="-96"/>
        </w:rPr>
        <w:object w:dxaOrig="4260" w:dyaOrig="2040" w14:anchorId="69903AE3">
          <v:shape id="_x0000_i2877" type="#_x0000_t75" style="width:213pt;height:102pt" o:ole="">
            <v:imagedata r:id="rId3747" o:title=""/>
          </v:shape>
          <o:OLEObject Type="Embed" ProgID="Equation.DSMT4" ShapeID="_x0000_i2877" DrawAspect="Content" ObjectID="_1540967422" r:id="rId374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57</w:instrText>
      </w:r>
      <w:r w:rsidR="005232C6">
        <w:rPr>
          <w:noProof/>
        </w:rPr>
        <w:fldChar w:fldCharType="end"/>
      </w:r>
      <w:r>
        <w:instrText>)</w:instrText>
      </w:r>
      <w:r>
        <w:fldChar w:fldCharType="end"/>
      </w:r>
    </w:p>
    <w:p w14:paraId="48E86E16" w14:textId="77777777" w:rsidR="008C7882" w:rsidRDefault="008C7882" w:rsidP="008C7882">
      <w:r>
        <w:t xml:space="preserve">where the matrix </w:t>
      </w:r>
      <w:r>
        <w:rPr>
          <w:b/>
        </w:rPr>
        <w:t>A</w:t>
      </w:r>
      <w:r>
        <w:t xml:space="preserve"> is defined as,</w:t>
      </w:r>
    </w:p>
    <w:p w14:paraId="17D411CB" w14:textId="2D6773B1" w:rsidR="008C7882" w:rsidRDefault="008C7882" w:rsidP="008C7882">
      <w:pPr>
        <w:pStyle w:val="MTDisplayEquation"/>
      </w:pPr>
      <w:r>
        <w:tab/>
      </w:r>
      <w:r w:rsidR="00DF221F" w:rsidRPr="00DF221F">
        <w:rPr>
          <w:position w:val="-14"/>
        </w:rPr>
        <w:object w:dxaOrig="1420" w:dyaOrig="380" w14:anchorId="66E1C465">
          <v:shape id="_x0000_i2878" type="#_x0000_t75" style="width:71pt;height:18.5pt" o:ole="">
            <v:imagedata r:id="rId3749" o:title=""/>
          </v:shape>
          <o:OLEObject Type="Embed" ProgID="Equation.DSMT4" ShapeID="_x0000_i2878" DrawAspect="Content" ObjectID="_1540967423" r:id="rId3750"/>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58</w:instrText>
      </w:r>
      <w:r w:rsidR="005232C6">
        <w:rPr>
          <w:noProof/>
        </w:rPr>
        <w:fldChar w:fldCharType="end"/>
      </w:r>
      <w:r>
        <w:instrText>)</w:instrText>
      </w:r>
      <w:r>
        <w:fldChar w:fldCharType="end"/>
      </w:r>
    </w:p>
    <w:p w14:paraId="3DBB5D62" w14:textId="777E1FF1" w:rsidR="008C7882" w:rsidRDefault="008C7882" w:rsidP="008C7882">
      <w:r>
        <w:t xml:space="preserve">Here, </w:t>
      </w:r>
      <w:r w:rsidR="00DF221F" w:rsidRPr="00DF221F">
        <w:rPr>
          <w:position w:val="-14"/>
        </w:rPr>
        <w:object w:dxaOrig="1100" w:dyaOrig="380" w14:anchorId="6A351BBB">
          <v:shape id="_x0000_i2879" type="#_x0000_t75" style="width:54.5pt;height:18.5pt" o:ole="">
            <v:imagedata r:id="rId3751" o:title=""/>
          </v:shape>
          <o:OLEObject Type="Embed" ProgID="Equation.DSMT4" ShapeID="_x0000_i2879" DrawAspect="Content" ObjectID="_1540967424" r:id="rId3752"/>
        </w:object>
      </w:r>
      <w:r>
        <w:t xml:space="preserve">is the surface metric tensor and </w:t>
      </w:r>
      <w:r w:rsidR="00DF221F" w:rsidRPr="00DF221F">
        <w:rPr>
          <w:position w:val="-16"/>
        </w:rPr>
        <w:object w:dxaOrig="1540" w:dyaOrig="440" w14:anchorId="1EEDACE4">
          <v:shape id="_x0000_i2880" type="#_x0000_t75" style="width:77pt;height:22pt" o:ole="">
            <v:imagedata r:id="rId3753" o:title=""/>
          </v:shape>
          <o:OLEObject Type="Embed" ProgID="Equation.DSMT4" ShapeID="_x0000_i2880" DrawAspect="Content" ObjectID="_1540967425" r:id="rId3754"/>
        </w:object>
      </w:r>
      <w:r>
        <w:t xml:space="preserve">denotes the components of the surface curvature at </w:t>
      </w:r>
      <w:r w:rsidR="00DF221F" w:rsidRPr="00DF221F">
        <w:rPr>
          <w:position w:val="-10"/>
        </w:rPr>
        <w:object w:dxaOrig="200" w:dyaOrig="360" w14:anchorId="66393CF5">
          <v:shape id="_x0000_i2881" type="#_x0000_t75" style="width:10pt;height:18.5pt" o:ole="">
            <v:imagedata r:id="rId3755" o:title=""/>
          </v:shape>
          <o:OLEObject Type="Embed" ProgID="Equation.DSMT4" ShapeID="_x0000_i2881" DrawAspect="Content" ObjectID="_1540967426" r:id="rId3756"/>
        </w:object>
      </w:r>
      <w:r>
        <w:t>.</w:t>
      </w:r>
    </w:p>
    <w:p w14:paraId="57FA3AC3" w14:textId="77777777" w:rsidR="008C7882" w:rsidRDefault="008C7882" w:rsidP="008C7882"/>
    <w:p w14:paraId="35AD3397" w14:textId="77777777" w:rsidR="008C7882" w:rsidRDefault="008C7882" w:rsidP="008C7882">
      <w:pPr>
        <w:pStyle w:val="Heading3"/>
      </w:pPr>
      <w:bookmarkStart w:id="1164" w:name="_Toc467221725"/>
      <w:r>
        <w:t>Augmented Lagrangian Method</w:t>
      </w:r>
      <w:bookmarkEnd w:id="1164"/>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004FC776" w:rsidR="008C7882" w:rsidRDefault="008C7882" w:rsidP="008C7882">
      <w:pPr>
        <w:pStyle w:val="MTDisplayEquation"/>
      </w:pPr>
      <w:r>
        <w:tab/>
      </w:r>
      <w:r w:rsidR="00DF221F" w:rsidRPr="00DF221F">
        <w:rPr>
          <w:position w:val="-14"/>
        </w:rPr>
        <w:object w:dxaOrig="1560" w:dyaOrig="400" w14:anchorId="23B2F9E5">
          <v:shape id="_x0000_i2882" type="#_x0000_t75" style="width:78pt;height:20pt" o:ole="">
            <v:imagedata r:id="rId3757" o:title=""/>
          </v:shape>
          <o:OLEObject Type="Embed" ProgID="Equation.DSMT4" ShapeID="_x0000_i2882" DrawAspect="Content" ObjectID="_1540967427" r:id="rId375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65" w:name="ZEqnNum558369"/>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59</w:instrText>
      </w:r>
      <w:r w:rsidR="005232C6">
        <w:rPr>
          <w:noProof/>
        </w:rPr>
        <w:fldChar w:fldCharType="end"/>
      </w:r>
      <w:r>
        <w:instrText>)</w:instrText>
      </w:r>
      <w:bookmarkEnd w:id="1165"/>
      <w:r>
        <w:fldChar w:fldCharType="end"/>
      </w:r>
    </w:p>
    <w:p w14:paraId="1AF33B5A" w14:textId="308B657A" w:rsidR="008C7882" w:rsidRDefault="008C7882" w:rsidP="008C7882">
      <w:r>
        <w:t xml:space="preserve">Note that this assumption is  consistent with the approach that was used in establishing the discretization of the linearization of the contact integral </w:t>
      </w:r>
      <w:r>
        <w:fldChar w:fldCharType="begin"/>
      </w:r>
      <w:r>
        <w:instrText xml:space="preserve"> GOTOBUTTON ZEqnNum879292  \* MERGEFORMAT </w:instrText>
      </w:r>
      <w:r w:rsidR="005232C6">
        <w:fldChar w:fldCharType="begin"/>
      </w:r>
      <w:r w:rsidR="005232C6">
        <w:instrText xml:space="preserve"> REF ZEqnNu</w:instrText>
      </w:r>
      <w:r w:rsidR="005232C6">
        <w:instrText xml:space="preserve">m879292 \! \* MERGEFORMAT </w:instrText>
      </w:r>
      <w:r w:rsidR="005232C6">
        <w:fldChar w:fldCharType="separate"/>
      </w:r>
      <w:r w:rsidR="00843CC3">
        <w:instrText>(6.55)</w:instrText>
      </w:r>
      <w:r w:rsidR="005232C6">
        <w:fldChar w:fldCharType="end"/>
      </w:r>
      <w:r>
        <w:fldChar w:fldCharType="end"/>
      </w:r>
      <w:r>
        <w:t xml:space="preserve">. In </w:t>
      </w:r>
      <w:r>
        <w:fldChar w:fldCharType="begin"/>
      </w:r>
      <w:r>
        <w:instrText xml:space="preserve"> GOTOBUTTON ZEqnNum558369  \* MERGEFORMAT </w:instrText>
      </w:r>
      <w:r w:rsidR="005232C6">
        <w:fldChar w:fldCharType="begin"/>
      </w:r>
      <w:r w:rsidR="005232C6">
        <w:instrText xml:space="preserve"> REF ZEqnNum558369 \* Charformat \! \* MERGEFORMAT </w:instrText>
      </w:r>
      <w:r w:rsidR="005232C6">
        <w:fldChar w:fldCharType="separate"/>
      </w:r>
      <w:r w:rsidR="00843CC3">
        <w:instrText>(6.59)</w:instrText>
      </w:r>
      <w:r w:rsidR="005232C6">
        <w:fldChar w:fldCharType="end"/>
      </w:r>
      <w:r>
        <w:fldChar w:fldCharType="end"/>
      </w:r>
      <w:r>
        <w:t xml:space="preserve"> </w:t>
      </w:r>
      <w:r w:rsidR="00DF221F" w:rsidRPr="00DF221F">
        <w:rPr>
          <w:position w:val="-12"/>
        </w:rPr>
        <w:object w:dxaOrig="300" w:dyaOrig="360" w14:anchorId="0D51B5F8">
          <v:shape id="_x0000_i2883" type="#_x0000_t75" style="width:15pt;height:18.5pt" o:ole="">
            <v:imagedata r:id="rId3759" o:title=""/>
          </v:shape>
          <o:OLEObject Type="Embed" ProgID="Equation.DSMT4" ShapeID="_x0000_i2883" DrawAspect="Content" ObjectID="_1540967428" r:id="rId3760"/>
        </w:object>
      </w:r>
      <w:r>
        <w:t xml:space="preserve"> is a penalty factor that is chosen arbitrarily.</w:t>
      </w:r>
    </w:p>
    <w:p w14:paraId="0038AD30" w14:textId="77777777" w:rsidR="008C7882" w:rsidRDefault="008C7882" w:rsidP="008C7882"/>
    <w:p w14:paraId="1958B47A" w14:textId="15F99E94" w:rsidR="008C7882" w:rsidRDefault="008C7882" w:rsidP="008C7882">
      <w:r>
        <w:t xml:space="preserve">The Newton-Raphson iterative method is now used to solve the nonlinear contact problem where Uzawa’s method (REF) is employed to calculate the Lagrange multipliers </w:t>
      </w:r>
      <w:r w:rsidR="00DF221F" w:rsidRPr="00DF221F">
        <w:rPr>
          <w:position w:val="-12"/>
        </w:rPr>
        <w:object w:dxaOrig="320" w:dyaOrig="360" w14:anchorId="35E082BE">
          <v:shape id="_x0000_i2884" type="#_x0000_t75" style="width:16pt;height:18.5pt" o:ole="">
            <v:imagedata r:id="rId3761" o:title=""/>
          </v:shape>
          <o:OLEObject Type="Embed" ProgID="Equation.DSMT4" ShapeID="_x0000_i2884" DrawAspect="Content" ObjectID="_1540967429" r:id="rId3762"/>
        </w:object>
      </w:r>
      <w:r>
        <w:t>. This implies that the Lagrange multipliers are kept fixed during the Newton-Raphson iterations. After convergence the multipliers are updated and a new NR procedure is started. This procedure can be summarized by the following four steps.</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16A8F26E" w:rsidR="008C7882" w:rsidRDefault="008C7882" w:rsidP="008C7882">
      <w:pPr>
        <w:pStyle w:val="MTDisplayEquation"/>
      </w:pPr>
      <w:r>
        <w:tab/>
      </w:r>
      <w:r w:rsidR="00DF221F" w:rsidRPr="00DF221F">
        <w:rPr>
          <w:position w:val="-34"/>
        </w:rPr>
        <w:object w:dxaOrig="1160" w:dyaOrig="800" w14:anchorId="6425379E">
          <v:shape id="_x0000_i2885" type="#_x0000_t75" style="width:58pt;height:40pt" o:ole="">
            <v:imagedata r:id="rId3763" o:title=""/>
          </v:shape>
          <o:OLEObject Type="Embed" ProgID="Equation.DSMT4" ShapeID="_x0000_i2885" DrawAspect="Content" ObjectID="_1540967430" r:id="rId376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60</w:instrText>
      </w:r>
      <w:r w:rsidR="005232C6">
        <w:rPr>
          <w:noProof/>
        </w:rPr>
        <w:fldChar w:fldCharType="end"/>
      </w:r>
      <w:r>
        <w:instrText>)</w:instrText>
      </w:r>
      <w:r>
        <w:fldChar w:fldCharType="end"/>
      </w:r>
    </w:p>
    <w:p w14:paraId="7E8508BE" w14:textId="6C5F833A" w:rsidR="008C7882" w:rsidRDefault="008C7882" w:rsidP="008C7882">
      <w:pPr>
        <w:numPr>
          <w:ilvl w:val="0"/>
          <w:numId w:val="7"/>
        </w:numPr>
      </w:pPr>
      <w:r>
        <w:rPr>
          <w:b/>
        </w:rPr>
        <w:t>Solve</w:t>
      </w:r>
      <w:r>
        <w:t xml:space="preserve"> for </w:t>
      </w:r>
      <w:r w:rsidR="00DF221F" w:rsidRPr="00DF221F">
        <w:rPr>
          <w:position w:val="-12"/>
        </w:rPr>
        <w:object w:dxaOrig="420" w:dyaOrig="400" w14:anchorId="05627C28">
          <v:shape id="_x0000_i2886" type="#_x0000_t75" style="width:21pt;height:20pt" o:ole="">
            <v:imagedata r:id="rId3765" o:title=""/>
          </v:shape>
          <o:OLEObject Type="Embed" ProgID="Equation.DSMT4" ShapeID="_x0000_i2886" DrawAspect="Content" ObjectID="_1540967431" r:id="rId3766"/>
        </w:object>
      </w:r>
      <w:r>
        <w:t xml:space="preserve">, the solution vector corresponding to the fixed </w:t>
      </w:r>
      <w:r>
        <w:rPr>
          <w:i/>
        </w:rPr>
        <w:t>k</w:t>
      </w:r>
      <w:r>
        <w:t>th iterate for the multipliers,</w:t>
      </w:r>
      <w:r>
        <w:tab/>
      </w:r>
    </w:p>
    <w:p w14:paraId="50AD5DC7" w14:textId="39EF9A9E" w:rsidR="008C7882" w:rsidRDefault="008C7882" w:rsidP="008C7882">
      <w:pPr>
        <w:pStyle w:val="MTDisplayEquation"/>
      </w:pPr>
      <w:r>
        <w:tab/>
      </w:r>
      <w:r w:rsidR="00DF221F" w:rsidRPr="00DF221F">
        <w:rPr>
          <w:position w:val="-20"/>
        </w:rPr>
        <w:object w:dxaOrig="2620" w:dyaOrig="520" w14:anchorId="40AF34C0">
          <v:shape id="_x0000_i2887" type="#_x0000_t75" style="width:131.5pt;height:26pt" o:ole="">
            <v:imagedata r:id="rId3767" o:title=""/>
          </v:shape>
          <o:OLEObject Type="Embed" ProgID="Equation.DSMT4" ShapeID="_x0000_i2887" DrawAspect="Content" ObjectID="_1540967432" r:id="rId376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61</w:instrText>
      </w:r>
      <w:r w:rsidR="005232C6">
        <w:rPr>
          <w:noProof/>
        </w:rPr>
        <w:fldChar w:fldCharType="end"/>
      </w:r>
      <w:r>
        <w:instrText>)</w:instrText>
      </w:r>
      <w:r>
        <w:fldChar w:fldCharType="end"/>
      </w:r>
    </w:p>
    <w:p w14:paraId="25F385C5" w14:textId="77777777" w:rsidR="008C7882" w:rsidRDefault="008C7882" w:rsidP="008C7882">
      <w:pPr>
        <w:ind w:left="360"/>
      </w:pPr>
      <w:r>
        <w:lastRenderedPageBreak/>
        <w:tab/>
      </w:r>
      <w:r>
        <w:tab/>
      </w:r>
    </w:p>
    <w:p w14:paraId="0A5F8E51" w14:textId="40FC6D83" w:rsidR="008C7882" w:rsidRDefault="008C7882" w:rsidP="008C7882">
      <w:pPr>
        <w:ind w:left="360"/>
      </w:pPr>
      <w:r>
        <w:t xml:space="preserve">where the contact tractions used to compute </w:t>
      </w:r>
      <w:r w:rsidR="00DF221F" w:rsidRPr="00025957">
        <w:rPr>
          <w:position w:val="-4"/>
        </w:rPr>
        <w:object w:dxaOrig="300" w:dyaOrig="300" w14:anchorId="46092579">
          <v:shape id="_x0000_i2888" type="#_x0000_t75" style="width:15pt;height:15pt" o:ole="">
            <v:imagedata r:id="rId3769" o:title=""/>
          </v:shape>
          <o:OLEObject Type="Embed" ProgID="Equation.DSMT4" ShapeID="_x0000_i2888" DrawAspect="Content" ObjectID="_1540967433" r:id="rId3770"/>
        </w:object>
      </w:r>
      <w:r>
        <w:t>, the contact force, are governed by</w:t>
      </w:r>
    </w:p>
    <w:p w14:paraId="0EE3724D" w14:textId="704929EB" w:rsidR="008C7882" w:rsidRDefault="008C7882" w:rsidP="008C7882">
      <w:pPr>
        <w:pStyle w:val="MTDisplayEquation"/>
      </w:pPr>
      <w:r>
        <w:tab/>
      </w:r>
      <w:r w:rsidR="00DF221F" w:rsidRPr="00DF221F">
        <w:rPr>
          <w:position w:val="-18"/>
        </w:rPr>
        <w:object w:dxaOrig="2120" w:dyaOrig="480" w14:anchorId="3EC8EFFB">
          <v:shape id="_x0000_i2889" type="#_x0000_t75" style="width:105.5pt;height:24pt" o:ole="">
            <v:imagedata r:id="rId3771" o:title=""/>
          </v:shape>
          <o:OLEObject Type="Embed" ProgID="Equation.DSMT4" ShapeID="_x0000_i2889" DrawAspect="Content" ObjectID="_1540967434" r:id="rId3772"/>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62</w:instrText>
      </w:r>
      <w:r w:rsidR="005232C6">
        <w:rPr>
          <w:noProof/>
        </w:rPr>
        <w:fldChar w:fldCharType="end"/>
      </w:r>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6AFF89B9" w:rsidR="008C7882" w:rsidRDefault="008C7882" w:rsidP="008C7882">
      <w:pPr>
        <w:pStyle w:val="MTDisplayEquation"/>
      </w:pPr>
      <w:r>
        <w:tab/>
      </w:r>
      <w:r w:rsidR="00DF221F" w:rsidRPr="00DF221F">
        <w:rPr>
          <w:position w:val="-36"/>
        </w:rPr>
        <w:object w:dxaOrig="2360" w:dyaOrig="840" w14:anchorId="3D3F7C3E">
          <v:shape id="_x0000_i2890" type="#_x0000_t75" style="width:118pt;height:42pt" o:ole="">
            <v:imagedata r:id="rId3773" o:title=""/>
          </v:shape>
          <o:OLEObject Type="Embed" ProgID="Equation.DSMT4" ShapeID="_x0000_i2890" DrawAspect="Content" ObjectID="_1540967435" r:id="rId377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w:instrText>
      </w:r>
      <w:r w:rsidR="005232C6">
        <w:instrText xml:space="preserve">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63</w:instrText>
      </w:r>
      <w:r w:rsidR="005232C6">
        <w:rPr>
          <w:noProof/>
        </w:rPr>
        <w:fldChar w:fldCharType="end"/>
      </w:r>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1166" w:name="_Toc467221726"/>
      <w:r>
        <w:t xml:space="preserve">Automatic </w:t>
      </w:r>
      <w:r w:rsidR="0081541F">
        <w:t>P</w:t>
      </w:r>
      <w:r>
        <w:t xml:space="preserve">enalty </w:t>
      </w:r>
      <w:r w:rsidR="0081541F">
        <w:t>C</w:t>
      </w:r>
      <w:r>
        <w:t>alculation</w:t>
      </w:r>
      <w:bookmarkEnd w:id="1166"/>
    </w:p>
    <w:p w14:paraId="5E64CB25" w14:textId="710807C0" w:rsidR="008C7882" w:rsidRDefault="008C7882" w:rsidP="008C7882">
      <w:r>
        <w:t xml:space="preserve">The determination of the penalty factor </w:t>
      </w:r>
      <w:r w:rsidR="00DF221F" w:rsidRPr="00DF221F">
        <w:rPr>
          <w:position w:val="-12"/>
        </w:rPr>
        <w:object w:dxaOrig="300" w:dyaOrig="360" w14:anchorId="2AAF71D6">
          <v:shape id="_x0000_i2891" type="#_x0000_t75" style="width:15pt;height:18.5pt" o:ole="">
            <v:imagedata r:id="rId3775" o:title=""/>
          </v:shape>
          <o:OLEObject Type="Embed" ProgID="Equation.DSMT4" ShapeID="_x0000_i2891" DrawAspect="Content" ObjectID="_1540967436" r:id="rId3776"/>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2370CD07" w:rsidR="008C7882" w:rsidRDefault="008C7882" w:rsidP="008C7882">
      <w:pPr>
        <w:pStyle w:val="MTDisplayEquation"/>
      </w:pPr>
      <w:r>
        <w:tab/>
      </w:r>
      <w:r w:rsidR="00DF221F" w:rsidRPr="00DF221F">
        <w:rPr>
          <w:position w:val="-30"/>
        </w:rPr>
        <w:object w:dxaOrig="1280" w:dyaOrig="720" w14:anchorId="1DAB76B1">
          <v:shape id="_x0000_i2892" type="#_x0000_t75" style="width:63.5pt;height:36pt" o:ole="">
            <v:imagedata r:id="rId3777" o:title=""/>
          </v:shape>
          <o:OLEObject Type="Embed" ProgID="Equation.DSMT4" ShapeID="_x0000_i2892" DrawAspect="Content" ObjectID="_1540967437" r:id="rId3778"/>
        </w:object>
      </w:r>
      <w:r w:rsidR="00993C44">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r w:rsidR="00843CC3">
        <w:rPr>
          <w:noProof/>
        </w:rPr>
        <w:instrText>64</w:instrText>
      </w:r>
      <w:r w:rsidR="005232C6">
        <w:rPr>
          <w:noProof/>
        </w:rPr>
        <w:fldChar w:fldCharType="end"/>
      </w:r>
      <w:r>
        <w:instrText>)</w:instrText>
      </w:r>
      <w:r>
        <w:fldChar w:fldCharType="end"/>
      </w:r>
    </w:p>
    <w:p w14:paraId="318F2495" w14:textId="670C894E" w:rsidR="008C7882" w:rsidRDefault="008C7882" w:rsidP="00BC57B2">
      <w:r>
        <w:t xml:space="preserve">Here, </w:t>
      </w:r>
      <w:r w:rsidR="00DF221F" w:rsidRPr="00DF221F">
        <w:rPr>
          <w:position w:val="-12"/>
        </w:rPr>
        <w:object w:dxaOrig="279" w:dyaOrig="360" w14:anchorId="4658F73F">
          <v:shape id="_x0000_i2893" type="#_x0000_t75" style="width:14pt;height:18.5pt" o:ole="">
            <v:imagedata r:id="rId3779" o:title=""/>
          </v:shape>
          <o:OLEObject Type="Embed" ProgID="Equation.DSMT4" ShapeID="_x0000_i2893" DrawAspect="Content" ObjectID="_1540967438" r:id="rId3780"/>
        </w:object>
      </w:r>
      <w:r w:rsidR="00BC57B2" w:rsidRPr="00DD3484">
        <w:t xml:space="preserve"> </w:t>
      </w:r>
      <w:r>
        <w:t xml:space="preserve">is the effective </w:t>
      </w:r>
      <w:r w:rsidR="00BC57B2">
        <w:t xml:space="preserve">Young’s </w:t>
      </w:r>
      <w:r>
        <w:t>modulus</w:t>
      </w:r>
      <w:r w:rsidR="00BC57B2">
        <w:t xml:space="preserve"> along the facet normal</w:t>
      </w:r>
      <w:r>
        <w:t xml:space="preserve">, </w:t>
      </w:r>
      <w:r w:rsidR="00DF221F" w:rsidRPr="00DF221F">
        <w:rPr>
          <w:position w:val="-12"/>
        </w:rPr>
        <w:object w:dxaOrig="260" w:dyaOrig="360" w14:anchorId="3BA2AE97">
          <v:shape id="_x0000_i2894" type="#_x0000_t75" style="width:12.5pt;height:18.5pt" o:ole="">
            <v:imagedata r:id="rId3781" o:title=""/>
          </v:shape>
          <o:OLEObject Type="Embed" ProgID="Equation.DSMT4" ShapeID="_x0000_i2894" DrawAspect="Content" ObjectID="_1540967439" r:id="rId3782"/>
        </w:object>
      </w:r>
      <w:r w:rsidR="00BC57B2" w:rsidRPr="00DD3484">
        <w:t xml:space="preserve"> </w:t>
      </w:r>
      <w:r>
        <w:t xml:space="preserve">the surface area of the facet, </w:t>
      </w:r>
      <w:r w:rsidR="00DF221F" w:rsidRPr="00DF221F">
        <w:rPr>
          <w:position w:val="-12"/>
        </w:rPr>
        <w:object w:dxaOrig="240" w:dyaOrig="360" w14:anchorId="6A2A07D7">
          <v:shape id="_x0000_i2895" type="#_x0000_t75" style="width:12pt;height:18.5pt" o:ole="">
            <v:imagedata r:id="rId3783" o:title=""/>
          </v:shape>
          <o:OLEObject Type="Embed" ProgID="Equation.DSMT4" ShapeID="_x0000_i2895" DrawAspect="Content" ObjectID="_1540967440" r:id="rId3784"/>
        </w:object>
      </w:r>
      <w:r w:rsidR="00BC57B2" w:rsidRPr="00DD3484">
        <w:t xml:space="preserve"> </w:t>
      </w:r>
      <w:r>
        <w:t xml:space="preserve">the volume of the element to which this facet belongs and </w:t>
      </w:r>
      <w:r w:rsidR="00DF221F" w:rsidRPr="00DF221F">
        <w:rPr>
          <w:position w:val="-12"/>
        </w:rPr>
        <w:object w:dxaOrig="340" w:dyaOrig="360" w14:anchorId="39985F5D">
          <v:shape id="_x0000_i2896" type="#_x0000_t75" style="width:17.5pt;height:18.5pt" o:ole="">
            <v:imagedata r:id="rId3785" o:title=""/>
          </v:shape>
          <o:OLEObject Type="Embed" ProgID="Equation.DSMT4" ShapeID="_x0000_i2896" DrawAspect="Content" ObjectID="_1540967441" r:id="rId3786"/>
        </w:object>
      </w:r>
      <w:r w:rsidR="00965907" w:rsidRPr="00DD3484">
        <w:t xml:space="preserve"> </w:t>
      </w:r>
      <w:r>
        <w:t xml:space="preserve">a user defined scale factor. </w:t>
      </w:r>
      <w:r w:rsidR="00BC57B2">
        <w:t xml:space="preserve">The parameter </w:t>
      </w:r>
      <w:r w:rsidR="00DF221F" w:rsidRPr="00DF221F">
        <w:rPr>
          <w:position w:val="-12"/>
        </w:rPr>
        <w:object w:dxaOrig="279" w:dyaOrig="360" w14:anchorId="1FD08ADF">
          <v:shape id="_x0000_i2897" type="#_x0000_t75" style="width:14pt;height:18.5pt" o:ole="">
            <v:imagedata r:id="rId3787" o:title=""/>
          </v:shape>
          <o:OLEObject Type="Embed" ProgID="Equation.DSMT4" ShapeID="_x0000_i2897" DrawAspect="Content" ObjectID="_1540967442" r:id="rId3788"/>
        </w:object>
      </w:r>
      <w:r w:rsidR="00BC57B2">
        <w:t xml:space="preserve"> is evaluated from the elasticity tensor </w:t>
      </w:r>
      <w:r w:rsidR="00DF221F" w:rsidRPr="00DF221F">
        <w:rPr>
          <w:position w:val="-14"/>
        </w:rPr>
        <w:object w:dxaOrig="160" w:dyaOrig="200" w14:anchorId="57DF6973">
          <v:shape id="_x0000_i2898" type="#_x0000_t75" style="width:8.5pt;height:10pt" o:ole="">
            <v:imagedata r:id="rId3789" o:title=""/>
          </v:shape>
          <o:OLEObject Type="Embed" ProgID="Equation.DSMT4" ShapeID="_x0000_i2898" DrawAspect="Content" ObjectID="_1540967443" r:id="rId3790"/>
        </w:object>
      </w:r>
      <w:r w:rsidR="00BC57B2">
        <w:t xml:space="preserve"> and the facet unit normal </w:t>
      </w:r>
      <w:r w:rsidR="00DF221F" w:rsidRPr="00025957">
        <w:rPr>
          <w:position w:val="-4"/>
        </w:rPr>
        <w:object w:dxaOrig="200" w:dyaOrig="200" w14:anchorId="64749EE7">
          <v:shape id="_x0000_i2899" type="#_x0000_t75" style="width:10pt;height:10pt" o:ole="">
            <v:imagedata r:id="rId3791" o:title=""/>
          </v:shape>
          <o:OLEObject Type="Embed" ProgID="Equation.DSMT4" ShapeID="_x0000_i2899" DrawAspect="Content" ObjectID="_1540967444" r:id="rId3792"/>
        </w:object>
      </w:r>
      <w:r w:rsidR="00BC57B2">
        <w:t xml:space="preserve"> according to</w:t>
      </w:r>
    </w:p>
    <w:p w14:paraId="0108E8BE" w14:textId="1498EBC1" w:rsidR="00BC57B2" w:rsidRDefault="00BC57B2" w:rsidP="00DD3484">
      <w:pPr>
        <w:pStyle w:val="MTDisplayEquation"/>
      </w:pPr>
      <w:r>
        <w:tab/>
      </w:r>
      <w:r w:rsidR="00DF221F" w:rsidRPr="00DF221F">
        <w:rPr>
          <w:position w:val="-30"/>
        </w:rPr>
        <w:object w:dxaOrig="2520" w:dyaOrig="680" w14:anchorId="530EC30F">
          <v:shape id="_x0000_i2900" type="#_x0000_t75" style="width:126.5pt;height:33.5pt" o:ole="">
            <v:imagedata r:id="rId3793" o:title=""/>
          </v:shape>
          <o:OLEObject Type="Embed" ProgID="Equation.DSMT4" ShapeID="_x0000_i2900" DrawAspect="Content" ObjectID="_1540967445" r:id="rId3794"/>
        </w:object>
      </w:r>
      <w:r>
        <w:t xml:space="preserve"> </w:t>
      </w:r>
      <w:r>
        <w:tab/>
      </w:r>
      <w:r>
        <w:fldChar w:fldCharType="begin"/>
      </w:r>
      <w:r>
        <w:instrText xml:space="preserve"> MACROBUTTON MTPlaceRef \* MERGEFORMAT (</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w:instrText>
      </w:r>
      <w:r w:rsidR="005232C6">
        <w:instrText xml:space="preserve">Eqn \c \* Arabic \* MERGEFORMAT </w:instrText>
      </w:r>
      <w:r w:rsidR="005232C6">
        <w:fldChar w:fldCharType="separate"/>
      </w:r>
      <w:ins w:id="1167" w:author="steve maas" w:date="2016-09-27T12:58:00Z">
        <w:r w:rsidR="00843CC3">
          <w:rPr>
            <w:noProof/>
          </w:rPr>
          <w:instrText>64</w:instrText>
        </w:r>
      </w:ins>
      <w:ins w:id="1168" w:author="Gerard" w:date="2016-05-03T13:31:00Z">
        <w:del w:id="1169" w:author="steve maas" w:date="2016-09-27T11:34:00Z">
          <w:r w:rsidR="00572445" w:rsidDel="00E34B36">
            <w:rPr>
              <w:noProof/>
            </w:rPr>
            <w:delInstrText>64</w:delInstrText>
          </w:r>
        </w:del>
      </w:ins>
      <w:del w:id="1170" w:author="steve maas" w:date="2016-09-27T11:34:00Z">
        <w:r w:rsidR="00122ED6" w:rsidDel="00E34B36">
          <w:rPr>
            <w:noProof/>
          </w:rPr>
          <w:delInstrText>65</w:delInstrText>
        </w:r>
      </w:del>
      <w:r w:rsidR="005232C6">
        <w:rPr>
          <w:noProof/>
        </w:rPr>
        <w:fldChar w:fldCharType="end"/>
      </w:r>
      <w:r>
        <w:instrText>)</w:instrText>
      </w:r>
      <w:r>
        <w:fldChar w:fldCharType="end"/>
      </w:r>
    </w:p>
    <w:p w14:paraId="5B7B3514" w14:textId="7E521609" w:rsidR="008C7882" w:rsidRDefault="00BC57B2" w:rsidP="008C7882">
      <w:r>
        <w:t xml:space="preserve">where </w:t>
      </w:r>
      <w:r w:rsidR="00DF221F" w:rsidRPr="00DF221F">
        <w:rPr>
          <w:position w:val="-14"/>
        </w:rPr>
        <w:object w:dxaOrig="320" w:dyaOrig="400" w14:anchorId="78DAC73E">
          <v:shape id="_x0000_i2901" type="#_x0000_t75" style="width:16pt;height:20pt" o:ole="">
            <v:imagedata r:id="rId3795" o:title=""/>
          </v:shape>
          <o:OLEObject Type="Embed" ProgID="Equation.DSMT4" ShapeID="_x0000_i2901" DrawAspect="Content" ObjectID="_1540967446" r:id="rId3796"/>
        </w:object>
      </w:r>
      <w:r>
        <w:t xml:space="preserve"> is the compliance tensor.</w:t>
      </w:r>
    </w:p>
    <w:p w14:paraId="20B02F03" w14:textId="77777777" w:rsidR="008C7882" w:rsidRDefault="008C7882" w:rsidP="008C7882">
      <w:pPr>
        <w:pStyle w:val="Heading3"/>
      </w:pPr>
      <w:bookmarkStart w:id="1171" w:name="_Ref250038634"/>
      <w:bookmarkStart w:id="1172" w:name="_Toc467221727"/>
      <w:r>
        <w:t xml:space="preserve">Alternative </w:t>
      </w:r>
      <w:r w:rsidR="0081541F">
        <w:t>F</w:t>
      </w:r>
      <w:r>
        <w:t>ormulations</w:t>
      </w:r>
      <w:bookmarkEnd w:id="1171"/>
      <w:bookmarkEnd w:id="1172"/>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754254A7" w:rsidR="008C7882" w:rsidRDefault="008C7882" w:rsidP="008C7882">
      <w:pPr>
        <w:pStyle w:val="MTDisplayEquation"/>
      </w:pPr>
      <w:r>
        <w:lastRenderedPageBreak/>
        <w:tab/>
      </w:r>
      <w:r w:rsidR="00DF221F" w:rsidRPr="00DF221F">
        <w:rPr>
          <w:position w:val="-36"/>
        </w:rPr>
        <w:object w:dxaOrig="2840" w:dyaOrig="660" w14:anchorId="5BEB2C8F">
          <v:shape id="_x0000_i2902" type="#_x0000_t75" style="width:141.5pt;height:33pt" o:ole="">
            <v:imagedata r:id="rId3797" o:title=""/>
          </v:shape>
          <o:OLEObject Type="Embed" ProgID="Equation.DSMT4" ShapeID="_x0000_i2902" DrawAspect="Content" ObjectID="_1540967447" r:id="rId3798"/>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173" w:author="steve maas" w:date="2016-09-27T12:58:00Z">
        <w:r w:rsidR="00843CC3">
          <w:rPr>
            <w:noProof/>
          </w:rPr>
          <w:instrText>65</w:instrText>
        </w:r>
      </w:ins>
      <w:ins w:id="1174" w:author="Gerard" w:date="2016-05-03T13:31:00Z">
        <w:del w:id="1175" w:author="steve maas" w:date="2016-09-27T11:34:00Z">
          <w:r w:rsidR="00572445" w:rsidDel="00E34B36">
            <w:rPr>
              <w:noProof/>
            </w:rPr>
            <w:delInstrText>65</w:delInstrText>
          </w:r>
        </w:del>
      </w:ins>
      <w:del w:id="1176" w:author="steve maas" w:date="2016-09-27T11:34:00Z">
        <w:r w:rsidR="00122ED6" w:rsidDel="00E34B36">
          <w:rPr>
            <w:noProof/>
          </w:rPr>
          <w:delInstrText>66</w:delInstrText>
        </w:r>
      </w:del>
      <w:r w:rsidR="005232C6">
        <w:rPr>
          <w:noProof/>
        </w:rPr>
        <w:fldChar w:fldCharType="end"/>
      </w:r>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275FB450" w:rsidR="008C7882" w:rsidRDefault="008C7882" w:rsidP="008C7882">
      <w:pPr>
        <w:pStyle w:val="MTDisplayEquation"/>
      </w:pPr>
      <w:r>
        <w:tab/>
      </w:r>
      <w:r w:rsidR="00DF221F" w:rsidRPr="00DF221F">
        <w:rPr>
          <w:position w:val="-20"/>
        </w:rPr>
        <w:object w:dxaOrig="3519" w:dyaOrig="520" w14:anchorId="5B3BD2B5">
          <v:shape id="_x0000_i2903" type="#_x0000_t75" style="width:176.5pt;height:26pt" o:ole="">
            <v:imagedata r:id="rId3799" o:title=""/>
          </v:shape>
          <o:OLEObject Type="Embed" ProgID="Equation.DSMT4" ShapeID="_x0000_i2903" DrawAspect="Content" ObjectID="_1540967448" r:id="rId3800"/>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77" w:name="ZEqnNum299947"/>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178" w:author="steve maas" w:date="2016-09-27T12:58:00Z">
        <w:r w:rsidR="00843CC3">
          <w:rPr>
            <w:noProof/>
          </w:rPr>
          <w:instrText>66</w:instrText>
        </w:r>
      </w:ins>
      <w:ins w:id="1179" w:author="Gerard" w:date="2016-05-03T13:31:00Z">
        <w:del w:id="1180" w:author="steve maas" w:date="2016-09-27T11:34:00Z">
          <w:r w:rsidR="00572445" w:rsidDel="00E34B36">
            <w:rPr>
              <w:noProof/>
            </w:rPr>
            <w:delInstrText>66</w:delInstrText>
          </w:r>
        </w:del>
      </w:ins>
      <w:del w:id="1181" w:author="steve maas" w:date="2016-09-27T11:34:00Z">
        <w:r w:rsidR="00122ED6" w:rsidDel="00E34B36">
          <w:rPr>
            <w:noProof/>
          </w:rPr>
          <w:delInstrText>67</w:delInstrText>
        </w:r>
      </w:del>
      <w:r w:rsidR="005232C6">
        <w:rPr>
          <w:noProof/>
        </w:rPr>
        <w:fldChar w:fldCharType="end"/>
      </w:r>
      <w:r>
        <w:instrText>)</w:instrText>
      </w:r>
      <w:bookmarkEnd w:id="1177"/>
      <w:r>
        <w:fldChar w:fldCharType="end"/>
      </w:r>
    </w:p>
    <w:p w14:paraId="7F11C924" w14:textId="5837045C" w:rsidR="008C7882" w:rsidRDefault="008C7882" w:rsidP="008C7882">
      <w:r>
        <w:t xml:space="preserve"> where, </w:t>
      </w:r>
      <w:r w:rsidR="00DF221F" w:rsidRPr="00DF221F">
        <w:rPr>
          <w:position w:val="-6"/>
        </w:rPr>
        <w:object w:dxaOrig="360" w:dyaOrig="340" w14:anchorId="6DA69937">
          <v:shape id="_x0000_i2904" type="#_x0000_t75" style="width:18.5pt;height:17.5pt" o:ole="">
            <v:imagedata r:id="rId3801" o:title=""/>
          </v:shape>
          <o:OLEObject Type="Embed" ProgID="Equation.DSMT4" ShapeID="_x0000_i2904" DrawAspect="Content" ObjectID="_1540967449" r:id="rId3802"/>
        </w:object>
      </w:r>
      <w:r>
        <w:t xml:space="preserve">is the normal of the slave surface (opposed to the master normal as used in the derivation above). In this case, the point </w:t>
      </w:r>
      <w:r w:rsidR="00DF221F" w:rsidRPr="00DF221F">
        <w:rPr>
          <w:position w:val="-14"/>
        </w:rPr>
        <w:object w:dxaOrig="639" w:dyaOrig="400" w14:anchorId="38A24C85">
          <v:shape id="_x0000_i2905" type="#_x0000_t75" style="width:32pt;height:20pt" o:ole="">
            <v:imagedata r:id="rId3803" o:title=""/>
          </v:shape>
          <o:OLEObject Type="Embed" ProgID="Equation.DSMT4" ShapeID="_x0000_i2905" DrawAspect="Content" ObjectID="_1540967450" r:id="rId3804"/>
        </w:object>
      </w:r>
      <w:r>
        <w:t xml:space="preserve">is no longer the closest point projection of </w:t>
      </w:r>
      <w:r>
        <w:rPr>
          <w:b/>
        </w:rPr>
        <w:t xml:space="preserve">X </w:t>
      </w:r>
      <w:r>
        <w:t xml:space="preserve">onto the master surface, but instead is the normal projection along </w:t>
      </w:r>
      <w:r w:rsidR="00DF221F" w:rsidRPr="00DF221F">
        <w:rPr>
          <w:position w:val="-6"/>
        </w:rPr>
        <w:object w:dxaOrig="360" w:dyaOrig="340" w14:anchorId="1683DAF3">
          <v:shape id="_x0000_i2906" type="#_x0000_t75" style="width:18.5pt;height:17.5pt" o:ole="">
            <v:imagedata r:id="rId3805" o:title=""/>
          </v:shape>
          <o:OLEObject Type="Embed" ProgID="Equation.DSMT4" ShapeID="_x0000_i2906" DrawAspect="Content" ObjectID="_1540967451" r:id="rId3806"/>
        </w:object>
      </w:r>
      <w:r>
        <w:t xml:space="preserve">. The linearization of equation </w:t>
      </w:r>
      <w:r>
        <w:fldChar w:fldCharType="begin"/>
      </w:r>
      <w:r>
        <w:instrText xml:space="preserve"> GOTOBUTTON ZEqnNum299947  \* MERGEFORMAT </w:instrText>
      </w:r>
      <w:r w:rsidR="005232C6">
        <w:fldChar w:fldCharType="begin"/>
      </w:r>
      <w:r w:rsidR="005232C6">
        <w:instrText xml:space="preserve"> REF ZEqnNum299947 \! \* MERGEFORMAT </w:instrText>
      </w:r>
      <w:r w:rsidR="005232C6">
        <w:fldChar w:fldCharType="separate"/>
      </w:r>
      <w:ins w:id="1182" w:author="steve maas" w:date="2016-09-27T12:58:00Z">
        <w:r w:rsidR="00843CC3">
          <w:instrText>(6.66)</w:instrText>
        </w:r>
      </w:ins>
      <w:ins w:id="1183" w:author="Gerard" w:date="2016-05-03T13:31:00Z">
        <w:del w:id="1184" w:author="steve maas" w:date="2016-09-27T11:34:00Z">
          <w:r w:rsidR="00572445" w:rsidDel="00E34B36">
            <w:delInstrText>(6.66)</w:delInstrText>
          </w:r>
        </w:del>
      </w:ins>
      <w:del w:id="1185" w:author="steve maas" w:date="2016-09-27T11:34:00Z">
        <w:r w:rsidR="00122ED6" w:rsidDel="00E34B36">
          <w:delInstrText>(6.67)</w:delInstrText>
        </w:r>
      </w:del>
      <w:r w:rsidR="005232C6">
        <w:fldChar w:fldCharType="end"/>
      </w:r>
      <w:r>
        <w:fldChar w:fldCharType="end"/>
      </w:r>
      <w:r>
        <w:t xml:space="preserve"> now becomes,</w:t>
      </w:r>
    </w:p>
    <w:p w14:paraId="685E772A" w14:textId="7120CAC0" w:rsidR="008C7882" w:rsidRDefault="008C7882" w:rsidP="008C7882">
      <w:pPr>
        <w:pStyle w:val="MTDisplayEquation"/>
      </w:pPr>
      <w:r>
        <w:tab/>
      </w:r>
      <w:r w:rsidR="00DF221F" w:rsidRPr="00DF221F">
        <w:rPr>
          <w:position w:val="-18"/>
        </w:rPr>
        <w:object w:dxaOrig="3960" w:dyaOrig="480" w14:anchorId="3AD9AEF6">
          <v:shape id="_x0000_i2907" type="#_x0000_t75" style="width:198pt;height:24pt" o:ole="">
            <v:imagedata r:id="rId3807" o:title=""/>
          </v:shape>
          <o:OLEObject Type="Embed" ProgID="Equation.DSMT4" ShapeID="_x0000_i2907" DrawAspect="Content" ObjectID="_1540967452" r:id="rId3808"/>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86" w:name="ZEqnNum619824"/>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187" w:author="steve maas" w:date="2016-09-27T12:58:00Z">
        <w:r w:rsidR="00843CC3">
          <w:rPr>
            <w:noProof/>
          </w:rPr>
          <w:instrText>67</w:instrText>
        </w:r>
      </w:ins>
      <w:ins w:id="1188" w:author="Gerard" w:date="2016-05-03T13:31:00Z">
        <w:del w:id="1189" w:author="steve maas" w:date="2016-09-27T11:34:00Z">
          <w:r w:rsidR="00572445" w:rsidDel="00E34B36">
            <w:rPr>
              <w:noProof/>
            </w:rPr>
            <w:delInstrText>67</w:delInstrText>
          </w:r>
        </w:del>
      </w:ins>
      <w:del w:id="1190" w:author="steve maas" w:date="2016-09-27T11:34:00Z">
        <w:r w:rsidR="00122ED6" w:rsidDel="00E34B36">
          <w:rPr>
            <w:noProof/>
          </w:rPr>
          <w:delInstrText>68</w:delInstrText>
        </w:r>
      </w:del>
      <w:r w:rsidR="005232C6">
        <w:rPr>
          <w:noProof/>
        </w:rPr>
        <w:fldChar w:fldCharType="end"/>
      </w:r>
      <w:r>
        <w:instrText>)</w:instrText>
      </w:r>
      <w:bookmarkEnd w:id="1186"/>
      <w:r>
        <w:fldChar w:fldCharType="end"/>
      </w:r>
    </w:p>
    <w:p w14:paraId="0B0E87AA" w14:textId="07E5EC3D" w:rsidR="008C7882" w:rsidRPr="000272C4" w:rsidRDefault="008C7882" w:rsidP="008C7882">
      <w:r>
        <w:t xml:space="preserve">Where, </w:t>
      </w:r>
      <w:r w:rsidR="00DF221F" w:rsidRPr="00DF221F">
        <w:rPr>
          <w:position w:val="-30"/>
        </w:rPr>
        <w:object w:dxaOrig="1180" w:dyaOrig="740" w14:anchorId="77023437">
          <v:shape id="_x0000_i2908" type="#_x0000_t75" style="width:59.5pt;height:37pt" o:ole="">
            <v:imagedata r:id="rId3809" o:title=""/>
          </v:shape>
          <o:OLEObject Type="Embed" ProgID="Equation.DSMT4" ShapeID="_x0000_i2908" DrawAspect="Content" ObjectID="_1540967453" r:id="rId3810"/>
        </w:object>
      </w:r>
      <w:r>
        <w:t xml:space="preserve">are the tangent vectors to the master surface at </w:t>
      </w:r>
      <w:r w:rsidR="00DF221F" w:rsidRPr="00DF221F">
        <w:rPr>
          <w:position w:val="-14"/>
        </w:rPr>
        <w:object w:dxaOrig="639" w:dyaOrig="400" w14:anchorId="5384E65D">
          <v:shape id="_x0000_i2909" type="#_x0000_t75" style="width:32pt;height:20pt" o:ole="">
            <v:imagedata r:id="rId3811" o:title=""/>
          </v:shape>
          <o:OLEObject Type="Embed" ProgID="Equation.DSMT4" ShapeID="_x0000_i2909" DrawAspect="Content" ObjectID="_1540967454" r:id="rId3812"/>
        </w:object>
      </w:r>
      <w:r>
        <w:t xml:space="preserve">. Note that since </w:t>
      </w:r>
      <w:r w:rsidR="00DF221F" w:rsidRPr="00DF221F">
        <w:rPr>
          <w:position w:val="-6"/>
        </w:rPr>
        <w:object w:dxaOrig="360" w:dyaOrig="340" w14:anchorId="562F2518">
          <v:shape id="_x0000_i2910" type="#_x0000_t75" style="width:18.5pt;height:17.5pt" o:ole="">
            <v:imagedata r:id="rId3813" o:title=""/>
          </v:shape>
          <o:OLEObject Type="Embed" ProgID="Equation.DSMT4" ShapeID="_x0000_i2910" DrawAspect="Content" ObjectID="_1540967455" r:id="rId3814"/>
        </w:object>
      </w:r>
      <w:r>
        <w:t xml:space="preserve">is normal to the slave surface, equation </w:t>
      </w:r>
      <w:r>
        <w:fldChar w:fldCharType="begin"/>
      </w:r>
      <w:r>
        <w:instrText xml:space="preserve"> GOTOBUTTON ZEqnNum619824  \* MERGEFORMAT </w:instrText>
      </w:r>
      <w:r w:rsidR="005232C6">
        <w:fldChar w:fldCharType="begin"/>
      </w:r>
      <w:r w:rsidR="005232C6">
        <w:instrText xml:space="preserve"> REF ZEqnNum619824 \! \* MERGEFORMAT </w:instrText>
      </w:r>
      <w:r w:rsidR="005232C6">
        <w:fldChar w:fldCharType="separate"/>
      </w:r>
      <w:ins w:id="1191" w:author="steve maas" w:date="2016-09-27T12:58:00Z">
        <w:r w:rsidR="00843CC3">
          <w:instrText>(6.67)</w:instrText>
        </w:r>
      </w:ins>
      <w:ins w:id="1192" w:author="Gerard" w:date="2016-05-03T13:31:00Z">
        <w:del w:id="1193" w:author="steve maas" w:date="2016-09-27T11:34:00Z">
          <w:r w:rsidR="00572445" w:rsidDel="00E34B36">
            <w:delInstrText>(6.67)</w:delInstrText>
          </w:r>
        </w:del>
      </w:ins>
      <w:del w:id="1194" w:author="steve maas" w:date="2016-09-27T11:34:00Z">
        <w:r w:rsidR="00122ED6" w:rsidDel="00E34B36">
          <w:delInstrText>(6.68)</w:delInstrText>
        </w:r>
      </w:del>
      <w:r w:rsidR="005232C6">
        <w:fldChar w:fldCharType="end"/>
      </w:r>
      <w:r>
        <w:fldChar w:fldCharType="end"/>
      </w:r>
      <w:r>
        <w:t xml:space="preserve"> does not reduce to equation </w:t>
      </w:r>
      <w:r>
        <w:fldChar w:fldCharType="begin"/>
      </w:r>
      <w:r>
        <w:instrText xml:space="preserve"> GOTOBUTTON ZEqnNum436914  \* MERGEFORMAT </w:instrText>
      </w:r>
      <w:r w:rsidR="005232C6">
        <w:fldChar w:fldCharType="begin"/>
      </w:r>
      <w:r w:rsidR="005232C6">
        <w:instrText xml:space="preserve"> REF ZEqnNum436</w:instrText>
      </w:r>
      <w:r w:rsidR="005232C6">
        <w:instrText xml:space="preserve">914 \! \* MERGEFORMAT </w:instrText>
      </w:r>
      <w:r w:rsidR="005232C6">
        <w:fldChar w:fldCharType="separate"/>
      </w:r>
      <w:r w:rsidR="00843CC3">
        <w:instrText>(6.41)</w:instrText>
      </w:r>
      <w:r w:rsidR="005232C6">
        <w:fldChar w:fldCharType="end"/>
      </w:r>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3D454177" w:rsidR="008C7882" w:rsidRDefault="008C7882" w:rsidP="008C7882">
      <w:pPr>
        <w:pStyle w:val="MTDisplayEquation"/>
      </w:pPr>
      <w:r>
        <w:tab/>
      </w:r>
      <w:r w:rsidR="00DF221F" w:rsidRPr="00DF221F">
        <w:rPr>
          <w:position w:val="-40"/>
        </w:rPr>
        <w:object w:dxaOrig="2360" w:dyaOrig="840" w14:anchorId="64C674C5">
          <v:shape id="_x0000_i2911" type="#_x0000_t75" style="width:118pt;height:42pt" o:ole="">
            <v:imagedata r:id="rId3815" o:title=""/>
          </v:shape>
          <o:OLEObject Type="Embed" ProgID="Equation.DSMT4" ShapeID="_x0000_i2911" DrawAspect="Content" ObjectID="_1540967456" r:id="rId3816"/>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195" w:name="ZEqnNum748121"/>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196" w:author="steve maas" w:date="2016-09-27T12:58:00Z">
        <w:r w:rsidR="00843CC3">
          <w:rPr>
            <w:noProof/>
          </w:rPr>
          <w:instrText>68</w:instrText>
        </w:r>
      </w:ins>
      <w:ins w:id="1197" w:author="Gerard" w:date="2016-05-03T13:31:00Z">
        <w:del w:id="1198" w:author="steve maas" w:date="2016-09-27T11:34:00Z">
          <w:r w:rsidR="00572445" w:rsidDel="00E34B36">
            <w:rPr>
              <w:noProof/>
            </w:rPr>
            <w:delInstrText>68</w:delInstrText>
          </w:r>
        </w:del>
      </w:ins>
      <w:del w:id="1199" w:author="steve maas" w:date="2016-09-27T11:34:00Z">
        <w:r w:rsidR="00122ED6" w:rsidDel="00E34B36">
          <w:rPr>
            <w:noProof/>
          </w:rPr>
          <w:delInstrText>69</w:delInstrText>
        </w:r>
      </w:del>
      <w:r w:rsidR="005232C6">
        <w:rPr>
          <w:noProof/>
        </w:rPr>
        <w:fldChar w:fldCharType="end"/>
      </w:r>
      <w:r>
        <w:instrText>)</w:instrText>
      </w:r>
      <w:bookmarkEnd w:id="1195"/>
      <w:r>
        <w:fldChar w:fldCharType="end"/>
      </w:r>
    </w:p>
    <w:p w14:paraId="76890F25" w14:textId="6E08F46F" w:rsidR="008C7882" w:rsidRDefault="008C7882" w:rsidP="008C7882">
      <w:r>
        <w:t xml:space="preserve">where, </w:t>
      </w:r>
      <w:r w:rsidR="00DF221F" w:rsidRPr="00DF221F">
        <w:rPr>
          <w:position w:val="-12"/>
        </w:rPr>
        <w:object w:dxaOrig="360" w:dyaOrig="400" w14:anchorId="07FD5D7F">
          <v:shape id="_x0000_i2912" type="#_x0000_t75" style="width:18.5pt;height:20pt" o:ole="">
            <v:imagedata r:id="rId3817" o:title=""/>
          </v:shape>
          <o:OLEObject Type="Embed" ProgID="Equation.DSMT4" ShapeID="_x0000_i2912" DrawAspect="Content" ObjectID="_1540967457" r:id="rId3818"/>
        </w:object>
      </w:r>
      <w:r>
        <w:t xml:space="preserve">are the tangent vectors to </w:t>
      </w:r>
      <w:r w:rsidR="00DF221F" w:rsidRPr="00DF221F">
        <w:rPr>
          <w:position w:val="-10"/>
        </w:rPr>
        <w:object w:dxaOrig="360" w:dyaOrig="380" w14:anchorId="625B5A51">
          <v:shape id="_x0000_i2913" type="#_x0000_t75" style="width:18.5pt;height:18.5pt" o:ole="">
            <v:imagedata r:id="rId3819" o:title=""/>
          </v:shape>
          <o:OLEObject Type="Embed" ProgID="Equation.DSMT4" ShapeID="_x0000_i2913" DrawAspect="Content" ObjectID="_1540967458" r:id="rId3820"/>
        </w:object>
      </w:r>
      <w:r>
        <w:t xml:space="preserve">evaluated at </w:t>
      </w:r>
      <w:r>
        <w:rPr>
          <w:b/>
        </w:rPr>
        <w:t>X</w:t>
      </w:r>
      <w:r>
        <w:t xml:space="preserve">. Using </w:t>
      </w:r>
      <w:r>
        <w:fldChar w:fldCharType="begin"/>
      </w:r>
      <w:r>
        <w:instrText xml:space="preserve"> GOTOBUTTON ZEqnNum748121  \* MERGEFORMAT </w:instrText>
      </w:r>
      <w:r w:rsidR="005232C6">
        <w:fldChar w:fldCharType="begin"/>
      </w:r>
      <w:r w:rsidR="005232C6">
        <w:instrText xml:space="preserve"> REF ZEqnN</w:instrText>
      </w:r>
      <w:r w:rsidR="005232C6">
        <w:instrText xml:space="preserve">um748121 \! \* MERGEFORMAT </w:instrText>
      </w:r>
      <w:r w:rsidR="005232C6">
        <w:fldChar w:fldCharType="separate"/>
      </w:r>
      <w:ins w:id="1200" w:author="steve maas" w:date="2016-09-27T12:58:00Z">
        <w:r w:rsidR="00843CC3">
          <w:instrText>(6.68)</w:instrText>
        </w:r>
      </w:ins>
      <w:ins w:id="1201" w:author="Gerard" w:date="2016-05-03T13:31:00Z">
        <w:del w:id="1202" w:author="steve maas" w:date="2016-09-27T11:34:00Z">
          <w:r w:rsidR="00572445" w:rsidDel="00E34B36">
            <w:delInstrText>(6.68)</w:delInstrText>
          </w:r>
        </w:del>
      </w:ins>
      <w:del w:id="1203" w:author="steve maas" w:date="2016-09-27T11:34:00Z">
        <w:r w:rsidR="00122ED6" w:rsidDel="00E34B36">
          <w:delInstrText>(6.69)</w:delInstrText>
        </w:r>
      </w:del>
      <w:r w:rsidR="005232C6">
        <w:fldChar w:fldCharType="end"/>
      </w:r>
      <w:r>
        <w:fldChar w:fldCharType="end"/>
      </w:r>
      <w:r>
        <w:t xml:space="preserve"> we can rewrite the contact integral as follows.</w:t>
      </w:r>
    </w:p>
    <w:p w14:paraId="031704F1" w14:textId="43476A21" w:rsidR="008C7882" w:rsidRDefault="008C7882" w:rsidP="008C7882">
      <w:pPr>
        <w:pStyle w:val="MTDisplayEquation"/>
      </w:pPr>
      <w:r>
        <w:tab/>
      </w:r>
      <w:r w:rsidR="00DF221F" w:rsidRPr="00DF221F">
        <w:rPr>
          <w:position w:val="-36"/>
        </w:rPr>
        <w:object w:dxaOrig="3860" w:dyaOrig="660" w14:anchorId="6804C6DB">
          <v:shape id="_x0000_i2914" type="#_x0000_t75" style="width:192.5pt;height:33pt" o:ole="">
            <v:imagedata r:id="rId3821" o:title=""/>
          </v:shape>
          <o:OLEObject Type="Embed" ProgID="Equation.DSMT4" ShapeID="_x0000_i2914" DrawAspect="Content" ObjectID="_1540967459" r:id="rId3822"/>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204" w:name="ZEqnNum569465"/>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05" w:author="steve maas" w:date="2016-09-27T12:58:00Z">
        <w:r w:rsidR="00843CC3">
          <w:rPr>
            <w:noProof/>
          </w:rPr>
          <w:instrText>69</w:instrText>
        </w:r>
      </w:ins>
      <w:ins w:id="1206" w:author="Gerard" w:date="2016-05-03T13:31:00Z">
        <w:del w:id="1207" w:author="steve maas" w:date="2016-09-27T11:34:00Z">
          <w:r w:rsidR="00572445" w:rsidDel="00E34B36">
            <w:rPr>
              <w:noProof/>
            </w:rPr>
            <w:delInstrText>69</w:delInstrText>
          </w:r>
        </w:del>
      </w:ins>
      <w:del w:id="1208" w:author="steve maas" w:date="2016-09-27T11:34:00Z">
        <w:r w:rsidR="00122ED6" w:rsidDel="00E34B36">
          <w:rPr>
            <w:noProof/>
          </w:rPr>
          <w:delInstrText>70</w:delInstrText>
        </w:r>
      </w:del>
      <w:r w:rsidR="005232C6">
        <w:rPr>
          <w:noProof/>
        </w:rPr>
        <w:fldChar w:fldCharType="end"/>
      </w:r>
      <w:r>
        <w:instrText>)</w:instrText>
      </w:r>
      <w:bookmarkEnd w:id="1204"/>
      <w:r>
        <w:fldChar w:fldCharType="end"/>
      </w:r>
    </w:p>
    <w:p w14:paraId="252546D4" w14:textId="17A1ABF0" w:rsidR="008C7882" w:rsidRDefault="008C7882" w:rsidP="008C7882">
      <w:r>
        <w:t xml:space="preserve">Where we assumed that the integration domain can be mapped to a 2D parametric domain, </w:t>
      </w:r>
      <w:r w:rsidR="00DF221F" w:rsidRPr="00DF221F">
        <w:rPr>
          <w:position w:val="-14"/>
        </w:rPr>
        <w:object w:dxaOrig="999" w:dyaOrig="400" w14:anchorId="6A0B280C">
          <v:shape id="_x0000_i2915" type="#_x0000_t75" style="width:50pt;height:20pt" o:ole="">
            <v:imagedata r:id="rId3823" o:title=""/>
          </v:shape>
          <o:OLEObject Type="Embed" ProgID="Equation.DSMT4" ShapeID="_x0000_i2915" DrawAspect="Content" ObjectID="_1540967460" r:id="rId3824"/>
        </w:object>
      </w:r>
      <w:r>
        <w:t xml:space="preserve">. </w:t>
      </w:r>
    </w:p>
    <w:p w14:paraId="221AEC1E" w14:textId="77777777" w:rsidR="008C7882" w:rsidRDefault="008C7882" w:rsidP="008C7882"/>
    <w:p w14:paraId="7DE0EEBF" w14:textId="45B54C8C" w:rsidR="008C7882" w:rsidRDefault="008C7882" w:rsidP="008C7882">
      <w:r>
        <w:t xml:space="preserve">The linearization of </w:t>
      </w:r>
      <w:r>
        <w:fldChar w:fldCharType="begin"/>
      </w:r>
      <w:r>
        <w:instrText xml:space="preserve"> GOTOBUTTON ZEqnNum569465  \* MERGEFORMAT </w:instrText>
      </w:r>
      <w:r w:rsidR="005232C6">
        <w:fldChar w:fldCharType="begin"/>
      </w:r>
      <w:r w:rsidR="005232C6">
        <w:instrText xml:space="preserve"> REF ZEqnNum569465 \! \* </w:instrText>
      </w:r>
      <w:r w:rsidR="005232C6">
        <w:instrText xml:space="preserve">MERGEFORMAT </w:instrText>
      </w:r>
      <w:r w:rsidR="005232C6">
        <w:fldChar w:fldCharType="separate"/>
      </w:r>
      <w:ins w:id="1209" w:author="steve maas" w:date="2016-09-27T12:58:00Z">
        <w:r w:rsidR="00843CC3">
          <w:instrText>(6.69)</w:instrText>
        </w:r>
      </w:ins>
      <w:ins w:id="1210" w:author="Gerard" w:date="2016-05-03T13:31:00Z">
        <w:del w:id="1211" w:author="steve maas" w:date="2016-09-27T11:34:00Z">
          <w:r w:rsidR="00572445" w:rsidDel="00E34B36">
            <w:delInstrText>(6.69)</w:delInstrText>
          </w:r>
        </w:del>
      </w:ins>
      <w:del w:id="1212" w:author="steve maas" w:date="2016-09-27T11:34:00Z">
        <w:r w:rsidR="00122ED6" w:rsidDel="00E34B36">
          <w:delInstrText>(6.70)</w:delInstrText>
        </w:r>
      </w:del>
      <w:r w:rsidR="005232C6">
        <w:fldChar w:fldCharType="end"/>
      </w:r>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704AE8D6" w:rsidR="008C7882" w:rsidRDefault="008C7882" w:rsidP="008C7882">
      <w:pPr>
        <w:pStyle w:val="MTDisplayEquation"/>
      </w:pPr>
      <w:r>
        <w:tab/>
      </w:r>
      <w:r w:rsidR="00DF221F" w:rsidRPr="00DF221F">
        <w:rPr>
          <w:position w:val="-120"/>
        </w:rPr>
        <w:object w:dxaOrig="5880" w:dyaOrig="2360" w14:anchorId="41C9DA77">
          <v:shape id="_x0000_i2916" type="#_x0000_t75" style="width:294pt;height:118pt" o:ole="">
            <v:imagedata r:id="rId3825" o:title=""/>
          </v:shape>
          <o:OLEObject Type="Embed" ProgID="Equation.DSMT4" ShapeID="_x0000_i2916" DrawAspect="Content" ObjectID="_1540967461" r:id="rId382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13" w:author="steve maas" w:date="2016-09-27T12:58:00Z">
        <w:r w:rsidR="00843CC3">
          <w:rPr>
            <w:noProof/>
          </w:rPr>
          <w:instrText>70</w:instrText>
        </w:r>
      </w:ins>
      <w:ins w:id="1214" w:author="Gerard" w:date="2016-05-03T13:31:00Z">
        <w:del w:id="1215" w:author="steve maas" w:date="2016-09-27T11:34:00Z">
          <w:r w:rsidR="00572445" w:rsidDel="00E34B36">
            <w:rPr>
              <w:noProof/>
            </w:rPr>
            <w:delInstrText>70</w:delInstrText>
          </w:r>
        </w:del>
      </w:ins>
      <w:del w:id="1216" w:author="steve maas" w:date="2016-09-27T11:34:00Z">
        <w:r w:rsidR="00122ED6" w:rsidDel="00E34B36">
          <w:rPr>
            <w:noProof/>
          </w:rPr>
          <w:delInstrText>71</w:delInstrText>
        </w:r>
      </w:del>
      <w:r w:rsidR="005232C6">
        <w:rPr>
          <w:noProof/>
        </w:rPr>
        <w:fldChar w:fldCharType="end"/>
      </w:r>
      <w:r>
        <w:instrText>)</w:instrText>
      </w:r>
      <w:r>
        <w:fldChar w:fldCharType="end"/>
      </w:r>
    </w:p>
    <w:p w14:paraId="0F6D545D" w14:textId="2E7710F0" w:rsidR="008C7882" w:rsidRDefault="008C7882" w:rsidP="008C7882">
      <w:r>
        <w:t xml:space="preserve">where, </w:t>
      </w:r>
      <w:r w:rsidR="00DF221F" w:rsidRPr="00DF221F">
        <w:rPr>
          <w:position w:val="-14"/>
        </w:rPr>
        <w:object w:dxaOrig="1440" w:dyaOrig="420" w14:anchorId="11714065">
          <v:shape id="_x0000_i2917" type="#_x0000_t75" style="width:1in;height:21pt" o:ole="">
            <v:imagedata r:id="rId3827" o:title=""/>
          </v:shape>
          <o:OLEObject Type="Embed" ProgID="Equation.DSMT4" ShapeID="_x0000_i2917" DrawAspect="Content" ObjectID="_1540967462" r:id="rId3828"/>
        </w:object>
      </w:r>
      <w:r>
        <w:t xml:space="preserve">and </w:t>
      </w:r>
      <w:r w:rsidR="00DF221F" w:rsidRPr="00DF221F">
        <w:rPr>
          <w:position w:val="-20"/>
        </w:rPr>
        <w:object w:dxaOrig="1300" w:dyaOrig="480" w14:anchorId="27484359">
          <v:shape id="_x0000_i2918" type="#_x0000_t75" style="width:65.5pt;height:24pt" o:ole="">
            <v:imagedata r:id="rId3829" o:title=""/>
          </v:shape>
          <o:OLEObject Type="Embed" ProgID="Equation.DSMT4" ShapeID="_x0000_i2918" DrawAspect="Content" ObjectID="_1540967463" r:id="rId3830"/>
        </w:object>
      </w:r>
      <w:r>
        <w:t xml:space="preserve">. </w:t>
      </w:r>
    </w:p>
    <w:p w14:paraId="704A29CE" w14:textId="77777777" w:rsidR="008C7882" w:rsidRDefault="008C7882" w:rsidP="008C7882"/>
    <w:p w14:paraId="6832C29D" w14:textId="77777777" w:rsidR="008C7882" w:rsidRDefault="008C7882" w:rsidP="008C7882">
      <w:r>
        <w:t xml:space="preserve">The discretization of the contact integral and its linearization now proceeds as usual. We will not derive the details, but it is important to point out that the resulting stiffness matrix for this </w:t>
      </w:r>
      <w:r>
        <w:lastRenderedPageBreak/>
        <w:t>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1217" w:name="_Toc467221728"/>
      <w:r>
        <w:t>Biphasic Contact</w:t>
      </w:r>
      <w:bookmarkEnd w:id="1217"/>
    </w:p>
    <w:p w14:paraId="55E6EC17" w14:textId="77777777" w:rsidR="00277B83" w:rsidRPr="006F687B" w:rsidRDefault="00277B83" w:rsidP="00277B83">
      <w:pPr>
        <w:pStyle w:val="Heading3"/>
      </w:pPr>
      <w:bookmarkStart w:id="1218" w:name="_Toc467221729"/>
      <w:r>
        <w:t>Contact Integral</w:t>
      </w:r>
      <w:bookmarkEnd w:id="1218"/>
    </w:p>
    <w:p w14:paraId="16FC2498" w14:textId="40A44399" w:rsidR="00277B83" w:rsidRDefault="00277B83" w:rsidP="00277B83">
      <w:r>
        <w:t xml:space="preserve">See Section </w:t>
      </w:r>
      <w:r>
        <w:fldChar w:fldCharType="begin"/>
      </w:r>
      <w:r>
        <w:instrText xml:space="preserve"> REF _Ref167097234 \r \h </w:instrText>
      </w:r>
      <w:r>
        <w:fldChar w:fldCharType="separate"/>
      </w:r>
      <w:r w:rsidR="00843CC3">
        <w:t>5.6</w:t>
      </w:r>
      <w:r>
        <w:fldChar w:fldCharType="end"/>
      </w:r>
      <w:r>
        <w:t xml:space="preserve"> for a review of biphasic materials, and </w:t>
      </w:r>
      <w:r>
        <w:fldChar w:fldCharType="begin"/>
      </w:r>
      <w:r w:rsidR="001763A3">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sidR="001763A3">
        <w:rPr>
          <w:noProof/>
        </w:rPr>
        <w:t>[</w:t>
      </w:r>
      <w:hyperlink w:anchor="_ENREF_50" w:tooltip="Ateshian, 2010 #39" w:history="1">
        <w:r w:rsidR="00214E15">
          <w:rPr>
            <w:noProof/>
          </w:rPr>
          <w:t>50</w:t>
        </w:r>
      </w:hyperlink>
      <w:r w:rsidR="001763A3">
        <w:rPr>
          <w:noProof/>
        </w:rPr>
        <w:t>]</w:t>
      </w:r>
      <w:r>
        <w:fldChar w:fldCharType="end"/>
      </w:r>
      <w:r>
        <w:t xml:space="preserve"> for additional details on biphasic contact.  The contact interface is defined between surfaces </w:t>
      </w:r>
      <w:r w:rsidR="00DF221F" w:rsidRPr="00DF221F">
        <w:rPr>
          <w:position w:val="-10"/>
        </w:rPr>
        <w:object w:dxaOrig="360" w:dyaOrig="380" w14:anchorId="360C31AD">
          <v:shape id="_x0000_i2919" type="#_x0000_t75" style="width:18.5pt;height:18.5pt" o:ole="">
            <v:imagedata r:id="rId3831" o:title=""/>
          </v:shape>
          <o:OLEObject Type="Embed" ProgID="Equation.DSMT4" ShapeID="_x0000_i2919" DrawAspect="Content" ObjectID="_1540967464" r:id="rId3832"/>
        </w:object>
      </w:r>
      <w:r>
        <w:t xml:space="preserve"> and </w:t>
      </w:r>
      <w:r w:rsidR="00DF221F" w:rsidRPr="00DF221F">
        <w:rPr>
          <w:position w:val="-10"/>
        </w:rPr>
        <w:object w:dxaOrig="380" w:dyaOrig="380" w14:anchorId="14E8B373">
          <v:shape id="_x0000_i2920" type="#_x0000_t75" style="width:18.5pt;height:18.5pt" o:ole="">
            <v:imagedata r:id="rId3833" o:title=""/>
          </v:shape>
          <o:OLEObject Type="Embed" ProgID="Equation.DSMT4" ShapeID="_x0000_i2920" DrawAspect="Content" ObjectID="_1540967465" r:id="rId3834"/>
        </w:object>
      </w:r>
      <w:r>
        <w:t xml:space="preserve">.  Due to continuity requirements on the traction and fluxes, the external virtual work resulting from contact tractions </w:t>
      </w:r>
      <w:r w:rsidR="00DF221F" w:rsidRPr="00DF221F">
        <w:rPr>
          <w:position w:val="-6"/>
        </w:rPr>
        <w:object w:dxaOrig="320" w:dyaOrig="340" w14:anchorId="2855F8A8">
          <v:shape id="_x0000_i2921" type="#_x0000_t75" style="width:16pt;height:17.5pt" o:ole="">
            <v:imagedata r:id="rId3835" o:title=""/>
          </v:shape>
          <o:OLEObject Type="Embed" ProgID="Equation.DSMT4" ShapeID="_x0000_i2921" DrawAspect="Content" ObjectID="_1540967466" r:id="rId3836"/>
        </w:object>
      </w:r>
      <w:r>
        <w:t xml:space="preserve"> and solvent fluxes </w:t>
      </w:r>
      <w:r w:rsidR="00DF221F" w:rsidRPr="00DF221F">
        <w:rPr>
          <w:position w:val="-12"/>
        </w:rPr>
        <w:object w:dxaOrig="380" w:dyaOrig="400" w14:anchorId="4A0D78BF">
          <v:shape id="_x0000_i2922" type="#_x0000_t75" style="width:18.5pt;height:20pt" o:ole="">
            <v:imagedata r:id="rId3837" o:title=""/>
          </v:shape>
          <o:OLEObject Type="Embed" ProgID="Equation.DSMT4" ShapeID="_x0000_i2922" DrawAspect="Content" ObjectID="_1540967467" r:id="rId3838"/>
        </w:object>
      </w:r>
      <w:r>
        <w:t xml:space="preserve"> (</w:t>
      </w:r>
      <w:r w:rsidR="00DF221F" w:rsidRPr="00DF221F">
        <w:rPr>
          <w:position w:val="-10"/>
        </w:rPr>
        <w:object w:dxaOrig="660" w:dyaOrig="320" w14:anchorId="640C5EF0">
          <v:shape id="_x0000_i2923" type="#_x0000_t75" style="width:33pt;height:16pt" o:ole="">
            <v:imagedata r:id="rId3839" o:title=""/>
          </v:shape>
          <o:OLEObject Type="Embed" ProgID="Equation.DSMT4" ShapeID="_x0000_i2923" DrawAspect="Content" ObjectID="_1540967468" r:id="rId3840"/>
        </w:object>
      </w:r>
      <w:r>
        <w:t>), may be combined into the contact integral</w:t>
      </w:r>
    </w:p>
    <w:p w14:paraId="6214A6D2" w14:textId="50AB739C" w:rsidR="00277B83" w:rsidRDefault="00277B83" w:rsidP="00277B83">
      <w:pPr>
        <w:pStyle w:val="MTDisplayEquation"/>
      </w:pPr>
      <w:r>
        <w:tab/>
      </w:r>
      <w:r w:rsidR="00DF221F" w:rsidRPr="00DF221F">
        <w:rPr>
          <w:position w:val="-46"/>
        </w:rPr>
        <w:object w:dxaOrig="3300" w:dyaOrig="1040" w14:anchorId="7AACB4F0">
          <v:shape id="_x0000_i2924" type="#_x0000_t75" style="width:165pt;height:52pt" o:ole="">
            <v:imagedata r:id="rId3841" o:title=""/>
          </v:shape>
          <o:OLEObject Type="Embed" ProgID="Equation.DSMT4" ShapeID="_x0000_i2924" DrawAspect="Content" ObjectID="_1540967469" r:id="rId384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19" w:author="steve maas" w:date="2016-09-27T12:58:00Z">
        <w:r w:rsidR="00843CC3">
          <w:rPr>
            <w:noProof/>
          </w:rPr>
          <w:instrText>71</w:instrText>
        </w:r>
      </w:ins>
      <w:ins w:id="1220" w:author="Gerard" w:date="2016-05-03T13:31:00Z">
        <w:del w:id="1221" w:author="steve maas" w:date="2016-09-27T11:34:00Z">
          <w:r w:rsidR="00572445" w:rsidDel="00E34B36">
            <w:rPr>
              <w:noProof/>
            </w:rPr>
            <w:delInstrText>71</w:delInstrText>
          </w:r>
        </w:del>
      </w:ins>
      <w:del w:id="1222" w:author="steve maas" w:date="2016-09-27T11:34:00Z">
        <w:r w:rsidR="00122ED6" w:rsidDel="00E34B36">
          <w:rPr>
            <w:noProof/>
          </w:rPr>
          <w:delInstrText>72</w:delInstrText>
        </w:r>
      </w:del>
      <w:r w:rsidR="005232C6">
        <w:rPr>
          <w:noProof/>
        </w:rPr>
        <w:fldChar w:fldCharType="end"/>
      </w:r>
      <w:r>
        <w:instrText>)</w:instrText>
      </w:r>
      <w:r>
        <w:fldChar w:fldCharType="end"/>
      </w:r>
    </w:p>
    <w:p w14:paraId="4D50AAB1" w14:textId="1D260A90" w:rsidR="00277B83" w:rsidRDefault="00277B83" w:rsidP="00277B83">
      <w:r>
        <w:t xml:space="preserve">In the current implementation, only frictionless contact is taken into consideration, so that the contact traction has only a normal component, </w:t>
      </w:r>
      <w:r w:rsidR="00DF221F" w:rsidRPr="00DF221F">
        <w:rPr>
          <w:position w:val="-12"/>
        </w:rPr>
        <w:object w:dxaOrig="999" w:dyaOrig="400" w14:anchorId="137B422F">
          <v:shape id="_x0000_i2925" type="#_x0000_t75" style="width:50pt;height:20pt" o:ole="">
            <v:imagedata r:id="rId3843" o:title=""/>
          </v:shape>
          <o:OLEObject Type="Embed" ProgID="Equation.DSMT4" ShapeID="_x0000_i2925" DrawAspect="Content" ObjectID="_1540967470" r:id="rId3844"/>
        </w:object>
      </w:r>
      <w:r>
        <w:t xml:space="preserve">.  To evaluate and linearize </w:t>
      </w:r>
      <w:r w:rsidR="00DF221F" w:rsidRPr="00DF221F">
        <w:rPr>
          <w:position w:val="-12"/>
        </w:rPr>
        <w:object w:dxaOrig="440" w:dyaOrig="360" w14:anchorId="595F1E41">
          <v:shape id="_x0000_i2926" type="#_x0000_t75" style="width:22pt;height:18.5pt" o:ole="">
            <v:imagedata r:id="rId3845" o:title=""/>
          </v:shape>
          <o:OLEObject Type="Embed" ProgID="Equation.DSMT4" ShapeID="_x0000_i2926" DrawAspect="Content" ObjectID="_1540967471" r:id="rId3846"/>
        </w:object>
      </w:r>
      <w:r>
        <w:t xml:space="preserve">, </w:t>
      </w:r>
      <w:r w:rsidRPr="00454D1E">
        <w:t>define the covariant basis vectors on each surface as</w:t>
      </w:r>
    </w:p>
    <w:p w14:paraId="2AB1316D" w14:textId="6C3C5B85" w:rsidR="00277B83" w:rsidRDefault="00277B83" w:rsidP="00277B83">
      <w:pPr>
        <w:pStyle w:val="MTDisplayEquation"/>
      </w:pPr>
      <w:r>
        <w:tab/>
      </w:r>
      <w:r w:rsidR="00DF221F" w:rsidRPr="00DF221F">
        <w:rPr>
          <w:position w:val="-36"/>
        </w:rPr>
        <w:object w:dxaOrig="2079" w:dyaOrig="800" w14:anchorId="64836AD4">
          <v:shape id="_x0000_i2927" type="#_x0000_t75" style="width:104.5pt;height:40pt" o:ole="">
            <v:imagedata r:id="rId3847" o:title=""/>
          </v:shape>
          <o:OLEObject Type="Embed" ProgID="Equation.DSMT4" ShapeID="_x0000_i2927" DrawAspect="Content" ObjectID="_1540967472" r:id="rId3848"/>
        </w:object>
      </w:r>
      <w:r w:rsidR="00590E4E">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23" w:author="steve maas" w:date="2016-09-27T12:58:00Z">
        <w:r w:rsidR="00843CC3">
          <w:rPr>
            <w:noProof/>
          </w:rPr>
          <w:instrText>72</w:instrText>
        </w:r>
      </w:ins>
      <w:ins w:id="1224" w:author="Gerard" w:date="2016-05-03T13:31:00Z">
        <w:del w:id="1225" w:author="steve maas" w:date="2016-09-27T11:34:00Z">
          <w:r w:rsidR="00572445" w:rsidDel="00E34B36">
            <w:rPr>
              <w:noProof/>
            </w:rPr>
            <w:delInstrText>72</w:delInstrText>
          </w:r>
        </w:del>
      </w:ins>
      <w:del w:id="1226" w:author="steve maas" w:date="2016-09-27T11:34:00Z">
        <w:r w:rsidR="00122ED6" w:rsidDel="00E34B36">
          <w:rPr>
            <w:noProof/>
          </w:rPr>
          <w:delInstrText>73</w:delInstrText>
        </w:r>
      </w:del>
      <w:r w:rsidR="005232C6">
        <w:rPr>
          <w:noProof/>
        </w:rPr>
        <w:fldChar w:fldCharType="end"/>
      </w:r>
      <w:r>
        <w:instrText>)</w:instrText>
      </w:r>
      <w:r>
        <w:fldChar w:fldCharType="end"/>
      </w:r>
    </w:p>
    <w:p w14:paraId="6AC1F65D" w14:textId="085CC3E8" w:rsidR="00277B83" w:rsidRDefault="00277B83" w:rsidP="00277B83">
      <w:r>
        <w:t xml:space="preserve">where </w:t>
      </w:r>
      <w:r w:rsidR="00DF221F" w:rsidRPr="00025957">
        <w:rPr>
          <w:position w:val="-4"/>
        </w:rPr>
        <w:object w:dxaOrig="360" w:dyaOrig="320" w14:anchorId="02BAFF57">
          <v:shape id="_x0000_i2928" type="#_x0000_t75" style="width:18.5pt;height:16pt" o:ole="">
            <v:imagedata r:id="rId3849" o:title=""/>
          </v:shape>
          <o:OLEObject Type="Embed" ProgID="Equation.DSMT4" ShapeID="_x0000_i2928" DrawAspect="Content" ObjectID="_1540967473" r:id="rId3850"/>
        </w:object>
      </w:r>
      <w:r>
        <w:t xml:space="preserve"> represents the spatial position of points on </w:t>
      </w:r>
      <w:r w:rsidR="00DF221F" w:rsidRPr="00DF221F">
        <w:rPr>
          <w:position w:val="-10"/>
        </w:rPr>
        <w:object w:dxaOrig="360" w:dyaOrig="380" w14:anchorId="7DF0D291">
          <v:shape id="_x0000_i2929" type="#_x0000_t75" style="width:18.5pt;height:18.5pt" o:ole="">
            <v:imagedata r:id="rId3851" o:title=""/>
          </v:shape>
          <o:OLEObject Type="Embed" ProgID="Equation.DSMT4" ShapeID="_x0000_i2929" DrawAspect="Content" ObjectID="_1540967474" r:id="rId3852"/>
        </w:object>
      </w:r>
      <w:r>
        <w:t xml:space="preserve">, and </w:t>
      </w:r>
      <w:r w:rsidR="00DF221F" w:rsidRPr="00DF221F">
        <w:rPr>
          <w:position w:val="-16"/>
        </w:rPr>
        <w:object w:dxaOrig="340" w:dyaOrig="420" w14:anchorId="784A3AF0">
          <v:shape id="_x0000_i2930" type="#_x0000_t75" style="width:17.5pt;height:21pt" o:ole="">
            <v:imagedata r:id="rId3853" o:title=""/>
          </v:shape>
          <o:OLEObject Type="Embed" ProgID="Equation.DSMT4" ShapeID="_x0000_i2930" DrawAspect="Content" ObjectID="_1540967475" r:id="rId3854"/>
        </w:object>
      </w:r>
      <w:r>
        <w:t xml:space="preserve"> represent the parametric coordinates of that point.  </w:t>
      </w:r>
      <w:r w:rsidRPr="00454D1E">
        <w:t>The unit outward normal on each surface is</w:t>
      </w:r>
      <w:r>
        <w:t xml:space="preserve"> then given by</w:t>
      </w:r>
    </w:p>
    <w:p w14:paraId="2E1550D6" w14:textId="10B01637" w:rsidR="00277B83" w:rsidRDefault="00277B83" w:rsidP="00277B83">
      <w:pPr>
        <w:pStyle w:val="MTDisplayEquation"/>
      </w:pPr>
      <w:r>
        <w:tab/>
      </w:r>
      <w:r w:rsidR="00DF221F" w:rsidRPr="00DF221F">
        <w:rPr>
          <w:position w:val="-42"/>
        </w:rPr>
        <w:object w:dxaOrig="1540" w:dyaOrig="859" w14:anchorId="0403CD26">
          <v:shape id="_x0000_i2931" type="#_x0000_t75" style="width:77pt;height:42.5pt" o:ole="">
            <v:imagedata r:id="rId3855" o:title=""/>
          </v:shape>
          <o:OLEObject Type="Embed" ProgID="Equation.DSMT4" ShapeID="_x0000_i2931" DrawAspect="Content" ObjectID="_1540967476" r:id="rId385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27" w:author="steve maas" w:date="2016-09-27T12:58:00Z">
        <w:r w:rsidR="00843CC3">
          <w:rPr>
            <w:noProof/>
          </w:rPr>
          <w:instrText>73</w:instrText>
        </w:r>
      </w:ins>
      <w:ins w:id="1228" w:author="Gerard" w:date="2016-05-03T13:31:00Z">
        <w:del w:id="1229" w:author="steve maas" w:date="2016-09-27T11:34:00Z">
          <w:r w:rsidR="00572445" w:rsidDel="00E34B36">
            <w:rPr>
              <w:noProof/>
            </w:rPr>
            <w:delInstrText>73</w:delInstrText>
          </w:r>
        </w:del>
      </w:ins>
      <w:del w:id="1230" w:author="steve maas" w:date="2016-09-27T11:34:00Z">
        <w:r w:rsidR="00122ED6" w:rsidDel="00E34B36">
          <w:rPr>
            <w:noProof/>
          </w:rPr>
          <w:delInstrText>74</w:delInstrText>
        </w:r>
      </w:del>
      <w:r w:rsidR="005232C6">
        <w:rPr>
          <w:noProof/>
        </w:rPr>
        <w:fldChar w:fldCharType="end"/>
      </w:r>
      <w:r>
        <w:instrText>)</w:instrText>
      </w:r>
      <w:r>
        <w:fldChar w:fldCharType="end"/>
      </w:r>
    </w:p>
    <w:p w14:paraId="02CAEFAC" w14:textId="77777777" w:rsidR="00277B83" w:rsidRDefault="00277B83" w:rsidP="00277B83">
      <w:r w:rsidRPr="00454D1E">
        <w:t>Now the contact integral may be rewritten as</w:t>
      </w:r>
    </w:p>
    <w:p w14:paraId="3E59495D" w14:textId="2E9E394A" w:rsidR="00277B83" w:rsidRDefault="00277B83" w:rsidP="00277B83">
      <w:pPr>
        <w:pStyle w:val="MTDisplayEquation"/>
      </w:pPr>
      <w:r>
        <w:tab/>
      </w:r>
      <w:r w:rsidR="00DF221F" w:rsidRPr="00DF221F">
        <w:rPr>
          <w:position w:val="-46"/>
        </w:rPr>
        <w:object w:dxaOrig="4700" w:dyaOrig="1040" w14:anchorId="0BCD3C24">
          <v:shape id="_x0000_i2932" type="#_x0000_t75" style="width:235pt;height:52pt" o:ole="">
            <v:imagedata r:id="rId3857" o:title=""/>
          </v:shape>
          <o:OLEObject Type="Embed" ProgID="Equation.DSMT4" ShapeID="_x0000_i2932" DrawAspect="Content" ObjectID="_1540967477" r:id="rId385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31" w:author="steve maas" w:date="2016-09-27T12:58:00Z">
        <w:r w:rsidR="00843CC3">
          <w:rPr>
            <w:noProof/>
          </w:rPr>
          <w:instrText>74</w:instrText>
        </w:r>
      </w:ins>
      <w:ins w:id="1232" w:author="Gerard" w:date="2016-05-03T13:31:00Z">
        <w:del w:id="1233" w:author="steve maas" w:date="2016-09-27T11:34:00Z">
          <w:r w:rsidR="00572445" w:rsidDel="00E34B36">
            <w:rPr>
              <w:noProof/>
            </w:rPr>
            <w:delInstrText>74</w:delInstrText>
          </w:r>
        </w:del>
      </w:ins>
      <w:del w:id="1234" w:author="steve maas" w:date="2016-09-27T11:34:00Z">
        <w:r w:rsidR="00122ED6" w:rsidDel="00E34B36">
          <w:rPr>
            <w:noProof/>
          </w:rPr>
          <w:delInstrText>75</w:delInstrText>
        </w:r>
      </w:del>
      <w:r w:rsidR="005232C6">
        <w:rPr>
          <w:noProof/>
        </w:rPr>
        <w:fldChar w:fldCharType="end"/>
      </w:r>
      <w:r>
        <w:instrText>)</w:instrText>
      </w:r>
      <w:r>
        <w:fldChar w:fldCharType="end"/>
      </w:r>
    </w:p>
    <w:p w14:paraId="02605141" w14:textId="3C485E4E" w:rsidR="00277B83" w:rsidRDefault="00277B83" w:rsidP="00277B83">
      <w:r>
        <w:t>and t</w:t>
      </w:r>
      <w:r w:rsidRPr="007E76EC">
        <w:t xml:space="preserve">he linearization </w:t>
      </w:r>
      <w:r w:rsidR="00DF221F" w:rsidRPr="00DF221F">
        <w:rPr>
          <w:position w:val="-12"/>
        </w:rPr>
        <w:object w:dxaOrig="620" w:dyaOrig="360" w14:anchorId="37ED9CE6">
          <v:shape id="_x0000_i2933" type="#_x0000_t75" style="width:31pt;height:18.5pt" o:ole="">
            <v:imagedata r:id="rId3859" o:title=""/>
          </v:shape>
          <o:OLEObject Type="Embed" ProgID="Equation.DSMT4" ShapeID="_x0000_i2933" DrawAspect="Content" ObjectID="_1540967478" r:id="rId3860"/>
        </w:object>
      </w:r>
      <w:r w:rsidRPr="007E76EC">
        <w:t xml:space="preserve"> of </w:t>
      </w:r>
      <w:r w:rsidR="00DF221F" w:rsidRPr="00DF221F">
        <w:rPr>
          <w:position w:val="-12"/>
        </w:rPr>
        <w:object w:dxaOrig="440" w:dyaOrig="360" w14:anchorId="2A22707C">
          <v:shape id="_x0000_i2934" type="#_x0000_t75" style="width:22pt;height:18.5pt" o:ole="">
            <v:imagedata r:id="rId3861" o:title=""/>
          </v:shape>
          <o:OLEObject Type="Embed" ProgID="Equation.DSMT4" ShapeID="_x0000_i2934" DrawAspect="Content" ObjectID="_1540967479" r:id="rId3862"/>
        </w:object>
      </w:r>
      <w:r w:rsidRPr="007E76EC">
        <w:t xml:space="preserve"> has the form</w:t>
      </w:r>
    </w:p>
    <w:p w14:paraId="4419D446" w14:textId="425C723F" w:rsidR="00277B83" w:rsidRDefault="00277B83" w:rsidP="00277B83">
      <w:pPr>
        <w:pStyle w:val="MTDisplayEquation"/>
      </w:pPr>
      <w:r>
        <w:tab/>
      </w:r>
      <w:r w:rsidR="00DF221F" w:rsidRPr="00DF221F">
        <w:rPr>
          <w:position w:val="-28"/>
        </w:rPr>
        <w:object w:dxaOrig="3940" w:dyaOrig="680" w14:anchorId="09A69A11">
          <v:shape id="_x0000_i2935" type="#_x0000_t75" style="width:197.5pt;height:33.5pt" o:ole="">
            <v:imagedata r:id="rId3863" o:title=""/>
          </v:shape>
          <o:OLEObject Type="Embed" ProgID="Equation.DSMT4" ShapeID="_x0000_i2935" DrawAspect="Content" ObjectID="_1540967480" r:id="rId3864"/>
        </w:object>
      </w:r>
      <w:r w:rsidR="00C108FD">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35" w:author="steve maas" w:date="2016-09-27T12:58:00Z">
        <w:r w:rsidR="00843CC3">
          <w:rPr>
            <w:noProof/>
          </w:rPr>
          <w:instrText>75</w:instrText>
        </w:r>
      </w:ins>
      <w:ins w:id="1236" w:author="Gerard" w:date="2016-05-03T13:31:00Z">
        <w:del w:id="1237" w:author="steve maas" w:date="2016-09-27T11:34:00Z">
          <w:r w:rsidR="00572445" w:rsidDel="00E34B36">
            <w:rPr>
              <w:noProof/>
            </w:rPr>
            <w:delInstrText>75</w:delInstrText>
          </w:r>
        </w:del>
      </w:ins>
      <w:del w:id="1238" w:author="steve maas" w:date="2016-09-27T11:34:00Z">
        <w:r w:rsidR="00122ED6" w:rsidDel="00E34B36">
          <w:rPr>
            <w:noProof/>
          </w:rPr>
          <w:delInstrText>76</w:delInstrText>
        </w:r>
      </w:del>
      <w:r w:rsidR="005232C6">
        <w:rPr>
          <w:noProof/>
        </w:rPr>
        <w:fldChar w:fldCharType="end"/>
      </w:r>
      <w:r>
        <w:instrText>)</w:instrText>
      </w:r>
      <w:r>
        <w:fldChar w:fldCharType="end"/>
      </w:r>
    </w:p>
    <w:p w14:paraId="2DF15AF9" w14:textId="77777777" w:rsidR="00277B83" w:rsidRDefault="00277B83" w:rsidP="00277B83">
      <w:pPr>
        <w:pStyle w:val="Heading3"/>
      </w:pPr>
      <w:bookmarkStart w:id="1239" w:name="_Toc467221730"/>
      <w:r>
        <w:t>Gap Function</w:t>
      </w:r>
      <w:bookmarkEnd w:id="1239"/>
    </w:p>
    <w:p w14:paraId="1F3BCF43" w14:textId="2FEF32A8" w:rsidR="00277B83" w:rsidRDefault="00277B83" w:rsidP="00277B83">
      <w:r w:rsidRPr="007E76EC">
        <w:t xml:space="preserve">The gap function </w:t>
      </w:r>
      <w:r w:rsidR="00DF221F" w:rsidRPr="00DF221F">
        <w:rPr>
          <w:position w:val="-10"/>
        </w:rPr>
        <w:object w:dxaOrig="220" w:dyaOrig="260" w14:anchorId="68A95A31">
          <v:shape id="_x0000_i2936" type="#_x0000_t75" style="width:11pt;height:12.5pt" o:ole="">
            <v:imagedata r:id="rId3865" o:title=""/>
          </v:shape>
          <o:OLEObject Type="Embed" ProgID="Equation.DSMT4" ShapeID="_x0000_i2936" DrawAspect="Content" ObjectID="_1540967481" r:id="rId3866"/>
        </w:object>
      </w:r>
      <w:r>
        <w:t>, representing the distance between the contact surfaces,</w:t>
      </w:r>
      <w:r w:rsidRPr="007E76EC">
        <w:t xml:space="preserve"> is defined </w:t>
      </w:r>
      <w:r>
        <w:t>by</w:t>
      </w:r>
    </w:p>
    <w:p w14:paraId="548AF7C8" w14:textId="627BDF39" w:rsidR="00277B83" w:rsidRDefault="00277B83" w:rsidP="00277B83">
      <w:pPr>
        <w:pStyle w:val="MTDisplayEquation"/>
      </w:pPr>
      <w:r>
        <w:tab/>
      </w:r>
      <w:r w:rsidR="00DF221F" w:rsidRPr="00DF221F">
        <w:rPr>
          <w:position w:val="-18"/>
        </w:rPr>
        <w:object w:dxaOrig="3720" w:dyaOrig="480" w14:anchorId="2D169263">
          <v:shape id="_x0000_i2937" type="#_x0000_t75" style="width:186pt;height:24pt" o:ole="">
            <v:imagedata r:id="rId3867" o:title=""/>
          </v:shape>
          <o:OLEObject Type="Embed" ProgID="Equation.DSMT4" ShapeID="_x0000_i2937" DrawAspect="Content" ObjectID="_1540967482" r:id="rId3868"/>
        </w:object>
      </w:r>
      <w:r w:rsidR="00D6556C">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40" w:author="steve maas" w:date="2016-09-27T12:58:00Z">
        <w:r w:rsidR="00843CC3">
          <w:rPr>
            <w:noProof/>
          </w:rPr>
          <w:instrText>76</w:instrText>
        </w:r>
      </w:ins>
      <w:ins w:id="1241" w:author="Gerard" w:date="2016-05-03T13:31:00Z">
        <w:del w:id="1242" w:author="steve maas" w:date="2016-09-27T11:34:00Z">
          <w:r w:rsidR="00572445" w:rsidDel="00E34B36">
            <w:rPr>
              <w:noProof/>
            </w:rPr>
            <w:delInstrText>76</w:delInstrText>
          </w:r>
        </w:del>
      </w:ins>
      <w:del w:id="1243" w:author="steve maas" w:date="2016-09-27T11:34:00Z">
        <w:r w:rsidR="00122ED6" w:rsidDel="00E34B36">
          <w:rPr>
            <w:noProof/>
          </w:rPr>
          <w:delInstrText>77</w:delInstrText>
        </w:r>
      </w:del>
      <w:r w:rsidR="005232C6">
        <w:rPr>
          <w:noProof/>
        </w:rPr>
        <w:fldChar w:fldCharType="end"/>
      </w:r>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3D7B699C" w:rsidR="00277B83" w:rsidRDefault="00277B83" w:rsidP="00277B83">
      <w:pPr>
        <w:pStyle w:val="MTDisplayEquation"/>
      </w:pPr>
      <w:r>
        <w:lastRenderedPageBreak/>
        <w:tab/>
      </w:r>
      <w:r w:rsidR="00DF221F" w:rsidRPr="00DF221F">
        <w:rPr>
          <w:position w:val="-138"/>
        </w:rPr>
        <w:object w:dxaOrig="4020" w:dyaOrig="2880" w14:anchorId="1CE202BA">
          <v:shape id="_x0000_i2938" type="#_x0000_t75" style="width:201pt;height:2in" o:ole="">
            <v:imagedata r:id="rId3869" o:title=""/>
          </v:shape>
          <o:OLEObject Type="Embed" ProgID="Equation.DSMT4" ShapeID="_x0000_i2938" DrawAspect="Content" ObjectID="_1540967483" r:id="rId387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44" w:author="steve maas" w:date="2016-09-27T12:58:00Z">
        <w:r w:rsidR="00843CC3">
          <w:rPr>
            <w:noProof/>
          </w:rPr>
          <w:instrText>77</w:instrText>
        </w:r>
      </w:ins>
      <w:ins w:id="1245" w:author="Gerard" w:date="2016-05-03T13:31:00Z">
        <w:del w:id="1246" w:author="steve maas" w:date="2016-09-27T11:34:00Z">
          <w:r w:rsidR="00572445" w:rsidDel="00E34B36">
            <w:rPr>
              <w:noProof/>
            </w:rPr>
            <w:delInstrText>77</w:delInstrText>
          </w:r>
        </w:del>
      </w:ins>
      <w:del w:id="1247" w:author="steve maas" w:date="2016-09-27T11:34:00Z">
        <w:r w:rsidR="00122ED6" w:rsidDel="00E34B36">
          <w:rPr>
            <w:noProof/>
          </w:rPr>
          <w:delInstrText>78</w:delInstrText>
        </w:r>
      </w:del>
      <w:r w:rsidR="005232C6">
        <w:rPr>
          <w:noProof/>
        </w:rPr>
        <w:fldChar w:fldCharType="end"/>
      </w:r>
      <w:r>
        <w:instrText>)</w:instrText>
      </w:r>
      <w:r>
        <w:fldChar w:fldCharType="end"/>
      </w:r>
    </w:p>
    <w:p w14:paraId="04035AB1" w14:textId="77777777" w:rsidR="00277B83" w:rsidRDefault="00277B83" w:rsidP="00277B83">
      <w:r>
        <w:t>where</w:t>
      </w:r>
    </w:p>
    <w:p w14:paraId="0FBAFD63" w14:textId="3443E077" w:rsidR="00277B83" w:rsidRDefault="00277B83" w:rsidP="00277B83">
      <w:pPr>
        <w:pStyle w:val="MTDisplayEquation"/>
      </w:pPr>
      <w:r>
        <w:tab/>
      </w:r>
      <w:r w:rsidR="00DF221F" w:rsidRPr="00DF221F">
        <w:rPr>
          <w:position w:val="-36"/>
        </w:rPr>
        <w:object w:dxaOrig="4620" w:dyaOrig="800" w14:anchorId="16460626">
          <v:shape id="_x0000_i2939" type="#_x0000_t75" style="width:231pt;height:40pt" o:ole="">
            <v:imagedata r:id="rId3871" o:title=""/>
          </v:shape>
          <o:OLEObject Type="Embed" ProgID="Equation.DSMT4" ShapeID="_x0000_i2939" DrawAspect="Content" ObjectID="_1540967484" r:id="rId387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48" w:author="steve maas" w:date="2016-09-27T12:58:00Z">
        <w:r w:rsidR="00843CC3">
          <w:rPr>
            <w:noProof/>
          </w:rPr>
          <w:instrText>78</w:instrText>
        </w:r>
      </w:ins>
      <w:ins w:id="1249" w:author="Gerard" w:date="2016-05-03T13:31:00Z">
        <w:del w:id="1250" w:author="steve maas" w:date="2016-09-27T11:34:00Z">
          <w:r w:rsidR="00572445" w:rsidDel="00E34B36">
            <w:rPr>
              <w:noProof/>
            </w:rPr>
            <w:delInstrText>78</w:delInstrText>
          </w:r>
        </w:del>
      </w:ins>
      <w:del w:id="1251" w:author="steve maas" w:date="2016-09-27T11:34:00Z">
        <w:r w:rsidR="00122ED6" w:rsidDel="00E34B36">
          <w:rPr>
            <w:noProof/>
          </w:rPr>
          <w:delInstrText>79</w:delInstrText>
        </w:r>
      </w:del>
      <w:r w:rsidR="005232C6">
        <w:rPr>
          <w:noProof/>
        </w:rPr>
        <w:fldChar w:fldCharType="end"/>
      </w:r>
      <w:r>
        <w:instrText>)</w:instrText>
      </w:r>
      <w:r>
        <w:fldChar w:fldCharType="end"/>
      </w:r>
    </w:p>
    <w:p w14:paraId="13978494" w14:textId="1DB27D9E" w:rsidR="00277B83" w:rsidRDefault="00277B83" w:rsidP="00277B83">
      <w:r>
        <w:t xml:space="preserve">with </w:t>
      </w:r>
      <w:r w:rsidR="00DF221F" w:rsidRPr="00DF221F">
        <w:rPr>
          <w:position w:val="-16"/>
        </w:rPr>
        <w:object w:dxaOrig="1320" w:dyaOrig="480" w14:anchorId="6FAD27CC">
          <v:shape id="_x0000_i2940" type="#_x0000_t75" style="width:66pt;height:24pt" o:ole="">
            <v:imagedata r:id="rId3873" o:title=""/>
          </v:shape>
          <o:OLEObject Type="Embed" ProgID="Equation.DSMT4" ShapeID="_x0000_i2940" DrawAspect="Content" ObjectID="_1540967485" r:id="rId3874"/>
        </w:object>
      </w:r>
      <w:r>
        <w:t xml:space="preserve"> and </w:t>
      </w:r>
      <w:r w:rsidR="00DF221F" w:rsidRPr="00DF221F">
        <w:rPr>
          <w:position w:val="-14"/>
        </w:rPr>
        <w:object w:dxaOrig="1380" w:dyaOrig="420" w14:anchorId="7B0D66E5">
          <v:shape id="_x0000_i2941" type="#_x0000_t75" style="width:69pt;height:21pt" o:ole="">
            <v:imagedata r:id="rId3875" o:title=""/>
          </v:shape>
          <o:OLEObject Type="Embed" ProgID="Equation.DSMT4" ShapeID="_x0000_i2941" DrawAspect="Content" ObjectID="_1540967486" r:id="rId3876"/>
        </w:object>
      </w:r>
      <w:r>
        <w:t>.</w:t>
      </w:r>
    </w:p>
    <w:p w14:paraId="36C5CB6D" w14:textId="77777777" w:rsidR="00277B83" w:rsidRDefault="00277B83" w:rsidP="00277B83">
      <w:pPr>
        <w:pStyle w:val="Heading3"/>
      </w:pPr>
      <w:bookmarkStart w:id="1252" w:name="_Toc467221731"/>
      <w:r>
        <w:t>Penalty Method</w:t>
      </w:r>
      <w:bookmarkEnd w:id="1252"/>
    </w:p>
    <w:p w14:paraId="5D19EE23" w14:textId="77777777" w:rsidR="00277B83" w:rsidRDefault="00277B83" w:rsidP="00277B83">
      <w:r>
        <w:t>Let the normal component of the contact traction be described by the penalty function,</w:t>
      </w:r>
    </w:p>
    <w:p w14:paraId="46D190E0" w14:textId="1E7F0301" w:rsidR="00277B83" w:rsidRDefault="00277B83" w:rsidP="00277B83">
      <w:pPr>
        <w:pStyle w:val="MTDisplayEquation"/>
      </w:pPr>
      <w:r>
        <w:tab/>
      </w:r>
      <w:r w:rsidR="00DF221F" w:rsidRPr="00DF221F">
        <w:rPr>
          <w:position w:val="-66"/>
        </w:rPr>
        <w:object w:dxaOrig="1680" w:dyaOrig="920" w14:anchorId="6CCE92C5">
          <v:shape id="_x0000_i2942" type="#_x0000_t75" style="width:84pt;height:46pt" o:ole="">
            <v:imagedata r:id="rId3877" o:title=""/>
          </v:shape>
          <o:OLEObject Type="Embed" ProgID="Equation.DSMT4" ShapeID="_x0000_i2942" DrawAspect="Content" ObjectID="_1540967487" r:id="rId3878"/>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53" w:author="steve maas" w:date="2016-09-27T12:58:00Z">
        <w:r w:rsidR="00843CC3">
          <w:rPr>
            <w:noProof/>
          </w:rPr>
          <w:instrText>79</w:instrText>
        </w:r>
      </w:ins>
      <w:ins w:id="1254" w:author="Gerard" w:date="2016-05-03T13:31:00Z">
        <w:del w:id="1255" w:author="steve maas" w:date="2016-09-27T11:34:00Z">
          <w:r w:rsidR="00572445" w:rsidDel="00E34B36">
            <w:rPr>
              <w:noProof/>
            </w:rPr>
            <w:delInstrText>79</w:delInstrText>
          </w:r>
        </w:del>
      </w:ins>
      <w:del w:id="1256" w:author="steve maas" w:date="2016-09-27T11:34:00Z">
        <w:r w:rsidR="00122ED6" w:rsidDel="00E34B36">
          <w:rPr>
            <w:noProof/>
          </w:rPr>
          <w:delInstrText>80</w:delInstrText>
        </w:r>
      </w:del>
      <w:r w:rsidR="005232C6">
        <w:rPr>
          <w:noProof/>
        </w:rPr>
        <w:fldChar w:fldCharType="end"/>
      </w:r>
      <w:r>
        <w:instrText>)</w:instrText>
      </w:r>
      <w:r>
        <w:fldChar w:fldCharType="end"/>
      </w:r>
    </w:p>
    <w:p w14:paraId="70AFCB3F" w14:textId="4F31CAF7" w:rsidR="00277B83" w:rsidRDefault="00277B83" w:rsidP="00277B83">
      <w:r>
        <w:t xml:space="preserve">where </w:t>
      </w:r>
      <w:r w:rsidR="00DF221F" w:rsidRPr="00DF221F">
        <w:rPr>
          <w:position w:val="-12"/>
        </w:rPr>
        <w:object w:dxaOrig="260" w:dyaOrig="360" w14:anchorId="6A6341B7">
          <v:shape id="_x0000_i2943" type="#_x0000_t75" style="width:12.5pt;height:18.5pt" o:ole="">
            <v:imagedata r:id="rId3879" o:title=""/>
          </v:shape>
          <o:OLEObject Type="Embed" ProgID="Equation.DSMT4" ShapeID="_x0000_i2943" DrawAspect="Content" ObjectID="_1540967488" r:id="rId3880"/>
        </w:object>
      </w:r>
      <w:r>
        <w:t xml:space="preserve"> is a penalty factor associated with </w:t>
      </w:r>
      <w:r w:rsidR="00DF221F" w:rsidRPr="00DF221F">
        <w:rPr>
          <w:position w:val="-12"/>
        </w:rPr>
        <w:object w:dxaOrig="220" w:dyaOrig="360" w14:anchorId="51896DB1">
          <v:shape id="_x0000_i2944" type="#_x0000_t75" style="width:11pt;height:18.5pt" o:ole="">
            <v:imagedata r:id="rId3881" o:title=""/>
          </v:shape>
          <o:OLEObject Type="Embed" ProgID="Equation.DSMT4" ShapeID="_x0000_i2944" DrawAspect="Content" ObjectID="_1540967489" r:id="rId3882"/>
        </w:object>
      </w:r>
      <w:r>
        <w:t>.  Similarly, let</w:t>
      </w:r>
    </w:p>
    <w:p w14:paraId="231522FB" w14:textId="261AACBB" w:rsidR="00277B83" w:rsidRDefault="00277B83" w:rsidP="00277B83">
      <w:pPr>
        <w:pStyle w:val="MTDisplayEquation"/>
      </w:pPr>
      <w:r>
        <w:tab/>
      </w:r>
      <w:r w:rsidR="00DF221F" w:rsidRPr="00DF221F">
        <w:rPr>
          <w:position w:val="-40"/>
        </w:rPr>
        <w:object w:dxaOrig="3500" w:dyaOrig="920" w14:anchorId="4FD1280F">
          <v:shape id="_x0000_i2945" type="#_x0000_t75" style="width:175pt;height:46pt" o:ole="">
            <v:imagedata r:id="rId3883" o:title=""/>
          </v:shape>
          <o:OLEObject Type="Embed" ProgID="Equation.DSMT4" ShapeID="_x0000_i2945" DrawAspect="Content" ObjectID="_1540967490" r:id="rId388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57" w:author="steve maas" w:date="2016-09-27T12:58:00Z">
        <w:r w:rsidR="00843CC3">
          <w:rPr>
            <w:noProof/>
          </w:rPr>
          <w:instrText>80</w:instrText>
        </w:r>
      </w:ins>
      <w:ins w:id="1258" w:author="Gerard" w:date="2016-05-03T13:31:00Z">
        <w:del w:id="1259" w:author="steve maas" w:date="2016-09-27T11:34:00Z">
          <w:r w:rsidR="00572445" w:rsidDel="00E34B36">
            <w:rPr>
              <w:noProof/>
            </w:rPr>
            <w:delInstrText>80</w:delInstrText>
          </w:r>
        </w:del>
      </w:ins>
      <w:del w:id="1260" w:author="steve maas" w:date="2016-09-27T11:34:00Z">
        <w:r w:rsidR="00122ED6" w:rsidDel="00E34B36">
          <w:rPr>
            <w:noProof/>
          </w:rPr>
          <w:delInstrText>81</w:delInstrText>
        </w:r>
      </w:del>
      <w:r w:rsidR="005232C6">
        <w:rPr>
          <w:noProof/>
        </w:rPr>
        <w:fldChar w:fldCharType="end"/>
      </w:r>
      <w:r>
        <w:instrText>)</w:instrText>
      </w:r>
      <w:r>
        <w:fldChar w:fldCharType="end"/>
      </w:r>
    </w:p>
    <w:p w14:paraId="7CEBAAA8" w14:textId="4B849E91" w:rsidR="00277B83" w:rsidRDefault="00277B83" w:rsidP="00277B83">
      <w:r>
        <w:t xml:space="preserve">where </w:t>
      </w:r>
      <w:r w:rsidR="00DF221F" w:rsidRPr="00DF221F">
        <w:rPr>
          <w:position w:val="-14"/>
        </w:rPr>
        <w:object w:dxaOrig="279" w:dyaOrig="380" w14:anchorId="28BFFD09">
          <v:shape id="_x0000_i2946" type="#_x0000_t75" style="width:14pt;height:18.5pt" o:ole="">
            <v:imagedata r:id="rId3885" o:title=""/>
          </v:shape>
          <o:OLEObject Type="Embed" ProgID="Equation.DSMT4" ShapeID="_x0000_i2946" DrawAspect="Content" ObjectID="_1540967491" r:id="rId3886"/>
        </w:object>
      </w:r>
      <w:r>
        <w:t xml:space="preserve"> is a penalty factor associated with </w:t>
      </w:r>
      <w:r w:rsidR="00DF221F" w:rsidRPr="00DF221F">
        <w:rPr>
          <w:position w:val="-12"/>
        </w:rPr>
        <w:object w:dxaOrig="300" w:dyaOrig="360" w14:anchorId="1818B678">
          <v:shape id="_x0000_i2947" type="#_x0000_t75" style="width:15pt;height:18.5pt" o:ole="">
            <v:imagedata r:id="rId3887" o:title=""/>
          </v:shape>
          <o:OLEObject Type="Embed" ProgID="Equation.DSMT4" ShapeID="_x0000_i2947" DrawAspect="Content" ObjectID="_1540967492" r:id="rId3888"/>
        </w:object>
      </w:r>
      <w:r>
        <w:t>.  It follows that</w:t>
      </w:r>
    </w:p>
    <w:p w14:paraId="77FEE710" w14:textId="5D60F81C" w:rsidR="00277B83" w:rsidRPr="00A63D29" w:rsidRDefault="00277B83" w:rsidP="00277B83">
      <w:pPr>
        <w:pStyle w:val="MTDisplayEquation"/>
      </w:pPr>
      <w:r>
        <w:tab/>
      </w:r>
      <w:r w:rsidR="00DF221F" w:rsidRPr="00DF221F">
        <w:rPr>
          <w:position w:val="-64"/>
        </w:rPr>
        <w:object w:dxaOrig="3900" w:dyaOrig="1400" w14:anchorId="769EDEA4">
          <v:shape id="_x0000_i2948" type="#_x0000_t75" style="width:195pt;height:69.5pt" o:ole="">
            <v:imagedata r:id="rId3889" o:title=""/>
          </v:shape>
          <o:OLEObject Type="Embed" ProgID="Equation.DSMT4" ShapeID="_x0000_i2948" DrawAspect="Content" ObjectID="_1540967493" r:id="rId389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w:instrText>
      </w:r>
      <w:r w:rsidR="005232C6">
        <w:instrText xml:space="preserve">RGEFORMAT </w:instrText>
      </w:r>
      <w:r w:rsidR="005232C6">
        <w:fldChar w:fldCharType="separate"/>
      </w:r>
      <w:ins w:id="1261" w:author="steve maas" w:date="2016-09-27T12:58:00Z">
        <w:r w:rsidR="00843CC3">
          <w:rPr>
            <w:noProof/>
          </w:rPr>
          <w:instrText>81</w:instrText>
        </w:r>
      </w:ins>
      <w:ins w:id="1262" w:author="Gerard" w:date="2016-05-03T13:31:00Z">
        <w:del w:id="1263" w:author="steve maas" w:date="2016-09-27T11:34:00Z">
          <w:r w:rsidR="00572445" w:rsidDel="00E34B36">
            <w:rPr>
              <w:noProof/>
            </w:rPr>
            <w:delInstrText>81</w:delInstrText>
          </w:r>
        </w:del>
      </w:ins>
      <w:del w:id="1264" w:author="steve maas" w:date="2016-09-27T11:34:00Z">
        <w:r w:rsidR="00122ED6" w:rsidDel="00E34B36">
          <w:rPr>
            <w:noProof/>
          </w:rPr>
          <w:delInstrText>82</w:delInstrText>
        </w:r>
      </w:del>
      <w:r w:rsidR="005232C6">
        <w:rPr>
          <w:noProof/>
        </w:rPr>
        <w:fldChar w:fldCharType="end"/>
      </w:r>
      <w:r>
        <w:instrText>)</w:instrText>
      </w:r>
      <w:r>
        <w:fldChar w:fldCharType="end"/>
      </w:r>
    </w:p>
    <w:p w14:paraId="08F350B8" w14:textId="0467E6BA" w:rsidR="00277B83" w:rsidRDefault="00277B83" w:rsidP="00277B83">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21720F29">
          <v:shape id="_x0000_i2949" type="#_x0000_t75" style="width:22pt;height:18.5pt" o:ole="">
            <v:imagedata r:id="rId3891" o:title=""/>
          </v:shape>
          <o:OLEObject Type="Embed" ProgID="Equation.DSMT4" ShapeID="_x0000_i2949" DrawAspect="Content" ObjectID="_1540967494" r:id="rId3892"/>
        </w:object>
      </w:r>
      <w:r w:rsidRPr="00A63D29">
        <w:t xml:space="preserve"> are</w:t>
      </w:r>
    </w:p>
    <w:p w14:paraId="796C58B7" w14:textId="473AD7CF" w:rsidR="00277B83" w:rsidRDefault="00277B83" w:rsidP="00277B83">
      <w:pPr>
        <w:pStyle w:val="MTDisplayEquation"/>
      </w:pPr>
      <w:r>
        <w:tab/>
      </w:r>
      <w:r w:rsidR="00DF221F" w:rsidRPr="00DF221F">
        <w:rPr>
          <w:position w:val="-124"/>
        </w:rPr>
        <w:object w:dxaOrig="7820" w:dyaOrig="2220" w14:anchorId="5B2D253E">
          <v:shape id="_x0000_i2950" type="#_x0000_t75" style="width:390pt;height:111pt" o:ole="">
            <v:imagedata r:id="rId3893" o:title=""/>
          </v:shape>
          <o:OLEObject Type="Embed" ProgID="Equation.DSMT4" ShapeID="_x0000_i2950" DrawAspect="Content" ObjectID="_1540967495" r:id="rId389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65" w:author="steve maas" w:date="2016-09-27T12:58:00Z">
        <w:r w:rsidR="00843CC3">
          <w:rPr>
            <w:noProof/>
          </w:rPr>
          <w:instrText>82</w:instrText>
        </w:r>
      </w:ins>
      <w:ins w:id="1266" w:author="Gerard" w:date="2016-05-03T13:31:00Z">
        <w:del w:id="1267" w:author="steve maas" w:date="2016-09-27T11:34:00Z">
          <w:r w:rsidR="00572445" w:rsidDel="00E34B36">
            <w:rPr>
              <w:noProof/>
            </w:rPr>
            <w:delInstrText>82</w:delInstrText>
          </w:r>
        </w:del>
      </w:ins>
      <w:del w:id="1268" w:author="steve maas" w:date="2016-09-27T11:34:00Z">
        <w:r w:rsidR="00122ED6" w:rsidDel="00E34B36">
          <w:rPr>
            <w:noProof/>
          </w:rPr>
          <w:delInstrText>83</w:delInstrText>
        </w:r>
      </w:del>
      <w:r w:rsidR="005232C6">
        <w:rPr>
          <w:noProof/>
        </w:rPr>
        <w:fldChar w:fldCharType="end"/>
      </w:r>
      <w:r>
        <w:instrText>)</w:instrText>
      </w:r>
      <w:r>
        <w:fldChar w:fldCharType="end"/>
      </w:r>
    </w:p>
    <w:p w14:paraId="4C945552" w14:textId="6656A550" w:rsidR="00277B83" w:rsidRDefault="00277B83" w:rsidP="00277B83">
      <w:pPr>
        <w:pStyle w:val="MTDisplayEquation"/>
      </w:pPr>
      <w:r>
        <w:lastRenderedPageBreak/>
        <w:tab/>
      </w:r>
      <w:r w:rsidR="00DF221F" w:rsidRPr="00DF221F">
        <w:rPr>
          <w:position w:val="-126"/>
        </w:rPr>
        <w:object w:dxaOrig="7000" w:dyaOrig="2299" w14:anchorId="7D9CE9ED">
          <v:shape id="_x0000_i2951" type="#_x0000_t75" style="width:350.5pt;height:114.5pt" o:ole="">
            <v:imagedata r:id="rId3895" o:title=""/>
          </v:shape>
          <o:OLEObject Type="Embed" ProgID="Equation.DSMT4" ShapeID="_x0000_i2951" DrawAspect="Content" ObjectID="_1540967496" r:id="rId389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69" w:author="steve maas" w:date="2016-09-27T12:58:00Z">
        <w:r w:rsidR="00843CC3">
          <w:rPr>
            <w:noProof/>
          </w:rPr>
          <w:instrText>83</w:instrText>
        </w:r>
      </w:ins>
      <w:ins w:id="1270" w:author="Gerard" w:date="2016-05-03T13:31:00Z">
        <w:del w:id="1271" w:author="steve maas" w:date="2016-09-27T11:34:00Z">
          <w:r w:rsidR="00572445" w:rsidDel="00E34B36">
            <w:rPr>
              <w:noProof/>
            </w:rPr>
            <w:delInstrText>83</w:delInstrText>
          </w:r>
        </w:del>
      </w:ins>
      <w:del w:id="1272" w:author="steve maas" w:date="2016-09-27T11:34:00Z">
        <w:r w:rsidR="00122ED6" w:rsidDel="00E34B36">
          <w:rPr>
            <w:noProof/>
          </w:rPr>
          <w:delInstrText>84</w:delInstrText>
        </w:r>
      </w:del>
      <w:r w:rsidR="005232C6">
        <w:rPr>
          <w:noProof/>
        </w:rPr>
        <w:fldChar w:fldCharType="end"/>
      </w:r>
      <w:r>
        <w:instrText>)</w:instrText>
      </w:r>
      <w:r>
        <w:fldChar w:fldCharType="end"/>
      </w:r>
    </w:p>
    <w:p w14:paraId="719A19E8" w14:textId="70341DBA" w:rsidR="00277B83" w:rsidRDefault="00277B83" w:rsidP="00277B83">
      <w:r>
        <w:t xml:space="preserve">where </w:t>
      </w:r>
      <w:r w:rsidR="00DF221F" w:rsidRPr="00DF221F">
        <w:rPr>
          <w:position w:val="-18"/>
        </w:rPr>
        <w:object w:dxaOrig="1520" w:dyaOrig="480" w14:anchorId="7A976933">
          <v:shape id="_x0000_i2952" type="#_x0000_t75" style="width:76pt;height:24pt" o:ole="">
            <v:imagedata r:id="rId3897" o:title=""/>
          </v:shape>
          <o:OLEObject Type="Embed" ProgID="Equation.DSMT4" ShapeID="_x0000_i2952" DrawAspect="Content" ObjectID="_1540967497" r:id="rId3898"/>
        </w:object>
      </w:r>
      <w:r>
        <w:t>.</w:t>
      </w:r>
    </w:p>
    <w:p w14:paraId="3FE0C16F" w14:textId="77777777" w:rsidR="00277B83" w:rsidRDefault="00277B83" w:rsidP="00277B83">
      <w:pPr>
        <w:pStyle w:val="Heading3"/>
      </w:pPr>
      <w:bookmarkStart w:id="1273" w:name="_Toc467221732"/>
      <w:r>
        <w:t>Discretization</w:t>
      </w:r>
      <w:bookmarkEnd w:id="1273"/>
    </w:p>
    <w:p w14:paraId="2C698562" w14:textId="77777777" w:rsidR="00277B83" w:rsidRDefault="00277B83" w:rsidP="00277B83">
      <w:r w:rsidRPr="0054008E">
        <w:t>The contact integral may be discretized as</w:t>
      </w:r>
    </w:p>
    <w:p w14:paraId="672ED412" w14:textId="49A264B8" w:rsidR="00277B83" w:rsidRDefault="00277B83" w:rsidP="00277B83">
      <w:pPr>
        <w:pStyle w:val="MTDisplayEquation"/>
      </w:pPr>
      <w:r>
        <w:tab/>
      </w:r>
      <w:r w:rsidR="00DF221F" w:rsidRPr="00DF221F">
        <w:rPr>
          <w:position w:val="-28"/>
        </w:rPr>
        <w:object w:dxaOrig="5920" w:dyaOrig="760" w14:anchorId="4D88528A">
          <v:shape id="_x0000_i2953" type="#_x0000_t75" style="width:296.5pt;height:38.5pt" o:ole="">
            <v:imagedata r:id="rId3899" o:title=""/>
          </v:shape>
          <o:OLEObject Type="Embed" ProgID="Equation.DSMT4" ShapeID="_x0000_i2953" DrawAspect="Content" ObjectID="_1540967498" r:id="rId3900"/>
        </w:object>
      </w:r>
      <w:r w:rsidR="000B36E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74" w:author="steve maas" w:date="2016-09-27T12:58:00Z">
        <w:r w:rsidR="00843CC3">
          <w:rPr>
            <w:noProof/>
          </w:rPr>
          <w:instrText>84</w:instrText>
        </w:r>
      </w:ins>
      <w:ins w:id="1275" w:author="Gerard" w:date="2016-05-03T13:31:00Z">
        <w:del w:id="1276" w:author="steve maas" w:date="2016-09-27T11:34:00Z">
          <w:r w:rsidR="00572445" w:rsidDel="00E34B36">
            <w:rPr>
              <w:noProof/>
            </w:rPr>
            <w:delInstrText>84</w:delInstrText>
          </w:r>
        </w:del>
      </w:ins>
      <w:del w:id="1277" w:author="steve maas" w:date="2016-09-27T11:34:00Z">
        <w:r w:rsidR="00122ED6" w:rsidDel="00E34B36">
          <w:rPr>
            <w:noProof/>
          </w:rPr>
          <w:delInstrText>85</w:delInstrText>
        </w:r>
      </w:del>
      <w:r w:rsidR="005232C6">
        <w:rPr>
          <w:noProof/>
        </w:rPr>
        <w:fldChar w:fldCharType="end"/>
      </w:r>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6EA5E22D" w:rsidR="00277B83" w:rsidRDefault="00277B83" w:rsidP="00277B83">
      <w:pPr>
        <w:pStyle w:val="MTDisplayEquation"/>
      </w:pPr>
      <w:r>
        <w:tab/>
      </w:r>
      <w:r w:rsidR="00DF221F" w:rsidRPr="00DF221F">
        <w:rPr>
          <w:position w:val="-142"/>
        </w:rPr>
        <w:object w:dxaOrig="4220" w:dyaOrig="2960" w14:anchorId="69B5621A">
          <v:shape id="_x0000_i2954" type="#_x0000_t75" style="width:211pt;height:147.5pt" o:ole="">
            <v:imagedata r:id="rId3901" o:title=""/>
          </v:shape>
          <o:OLEObject Type="Embed" ProgID="Equation.DSMT4" ShapeID="_x0000_i2954" DrawAspect="Content" ObjectID="_1540967499" r:id="rId390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78" w:author="steve maas" w:date="2016-09-27T12:58:00Z">
        <w:r w:rsidR="00843CC3">
          <w:rPr>
            <w:noProof/>
          </w:rPr>
          <w:instrText>85</w:instrText>
        </w:r>
      </w:ins>
      <w:ins w:id="1279" w:author="Gerard" w:date="2016-05-03T13:31:00Z">
        <w:del w:id="1280" w:author="steve maas" w:date="2016-09-27T11:34:00Z">
          <w:r w:rsidR="00572445" w:rsidDel="00E34B36">
            <w:rPr>
              <w:noProof/>
            </w:rPr>
            <w:delInstrText>85</w:delInstrText>
          </w:r>
        </w:del>
      </w:ins>
      <w:del w:id="1281" w:author="steve maas" w:date="2016-09-27T11:34:00Z">
        <w:r w:rsidR="00122ED6" w:rsidDel="00E34B36">
          <w:rPr>
            <w:noProof/>
          </w:rPr>
          <w:delInstrText>86</w:delInstrText>
        </w:r>
      </w:del>
      <w:r w:rsidR="005232C6">
        <w:rPr>
          <w:noProof/>
        </w:rPr>
        <w:fldChar w:fldCharType="end"/>
      </w:r>
      <w:r>
        <w:instrText>)</w:instrText>
      </w:r>
      <w:r>
        <w:fldChar w:fldCharType="end"/>
      </w:r>
    </w:p>
    <w:p w14:paraId="338C2693" w14:textId="77777777" w:rsidR="00277B83" w:rsidRDefault="00277B83" w:rsidP="00277B83">
      <w:r>
        <w:t>Then,</w:t>
      </w:r>
    </w:p>
    <w:p w14:paraId="22B09997" w14:textId="5C3837FC" w:rsidR="00277B83" w:rsidRDefault="00277B83" w:rsidP="00277B83">
      <w:pPr>
        <w:pStyle w:val="MTDisplayEquation"/>
      </w:pPr>
      <w:r>
        <w:tab/>
      </w:r>
      <w:r w:rsidR="00DF221F" w:rsidRPr="00DF221F">
        <w:rPr>
          <w:position w:val="-170"/>
        </w:rPr>
        <w:object w:dxaOrig="4340" w:dyaOrig="3519" w14:anchorId="7A6DB29A">
          <v:shape id="_x0000_i2955" type="#_x0000_t75" style="width:217pt;height:176.5pt" o:ole="">
            <v:imagedata r:id="rId3903" o:title=""/>
          </v:shape>
          <o:OLEObject Type="Embed" ProgID="Equation.DSMT4" ShapeID="_x0000_i2955" DrawAspect="Content" ObjectID="_1540967500" r:id="rId390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82" w:author="steve maas" w:date="2016-09-27T12:58:00Z">
        <w:r w:rsidR="00843CC3">
          <w:rPr>
            <w:noProof/>
          </w:rPr>
          <w:instrText>86</w:instrText>
        </w:r>
      </w:ins>
      <w:ins w:id="1283" w:author="Gerard" w:date="2016-05-03T13:31:00Z">
        <w:del w:id="1284" w:author="steve maas" w:date="2016-09-27T11:34:00Z">
          <w:r w:rsidR="00572445" w:rsidDel="00E34B36">
            <w:rPr>
              <w:noProof/>
            </w:rPr>
            <w:delInstrText>86</w:delInstrText>
          </w:r>
        </w:del>
      </w:ins>
      <w:del w:id="1285" w:author="steve maas" w:date="2016-09-27T11:34:00Z">
        <w:r w:rsidR="00122ED6" w:rsidDel="00E34B36">
          <w:rPr>
            <w:noProof/>
          </w:rPr>
          <w:delInstrText>87</w:delInstrText>
        </w:r>
      </w:del>
      <w:r w:rsidR="005232C6">
        <w:rPr>
          <w:noProof/>
        </w:rPr>
        <w:fldChar w:fldCharType="end"/>
      </w:r>
      <w:r>
        <w:instrText>)</w:instrText>
      </w:r>
      <w:r>
        <w:fldChar w:fldCharType="end"/>
      </w:r>
    </w:p>
    <w:p w14:paraId="6C010B92" w14:textId="77777777" w:rsidR="00277B83" w:rsidRDefault="00277B83" w:rsidP="00277B83">
      <w:r>
        <w:t>where</w:t>
      </w:r>
    </w:p>
    <w:p w14:paraId="7F25D872" w14:textId="5315C87D" w:rsidR="00277B83" w:rsidRDefault="00277B83" w:rsidP="00277B83">
      <w:pPr>
        <w:pStyle w:val="MTDisplayEquation"/>
      </w:pPr>
      <w:r>
        <w:tab/>
      </w:r>
      <w:r w:rsidR="00DF221F" w:rsidRPr="00DF221F">
        <w:rPr>
          <w:position w:val="-38"/>
        </w:rPr>
        <w:object w:dxaOrig="3780" w:dyaOrig="880" w14:anchorId="7FC44298">
          <v:shape id="_x0000_i2956" type="#_x0000_t75" style="width:189pt;height:44.5pt" o:ole="">
            <v:imagedata r:id="rId3905" o:title=""/>
          </v:shape>
          <o:OLEObject Type="Embed" ProgID="Equation.DSMT4" ShapeID="_x0000_i2956" DrawAspect="Content" ObjectID="_1540967501" r:id="rId390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86" w:author="steve maas" w:date="2016-09-27T12:58:00Z">
        <w:r w:rsidR="00843CC3">
          <w:rPr>
            <w:noProof/>
          </w:rPr>
          <w:instrText>87</w:instrText>
        </w:r>
      </w:ins>
      <w:ins w:id="1287" w:author="Gerard" w:date="2016-05-03T13:31:00Z">
        <w:del w:id="1288" w:author="steve maas" w:date="2016-09-27T11:34:00Z">
          <w:r w:rsidR="00572445" w:rsidDel="00E34B36">
            <w:rPr>
              <w:noProof/>
            </w:rPr>
            <w:delInstrText>87</w:delInstrText>
          </w:r>
        </w:del>
      </w:ins>
      <w:del w:id="1289" w:author="steve maas" w:date="2016-09-27T11:34:00Z">
        <w:r w:rsidR="00122ED6" w:rsidDel="00E34B36">
          <w:rPr>
            <w:noProof/>
          </w:rPr>
          <w:delInstrText>88</w:delInstrText>
        </w:r>
      </w:del>
      <w:r w:rsidR="005232C6">
        <w:rPr>
          <w:noProof/>
        </w:rPr>
        <w:fldChar w:fldCharType="end"/>
      </w:r>
      <w:r>
        <w:instrText>)</w:instrText>
      </w:r>
      <w:r>
        <w:fldChar w:fldCharType="end"/>
      </w:r>
    </w:p>
    <w:p w14:paraId="69ED89B8" w14:textId="77777777" w:rsidR="00277B83" w:rsidRDefault="00277B83" w:rsidP="00277B83">
      <w:r w:rsidRPr="00B64CEC">
        <w:t>Similarly,</w:t>
      </w:r>
    </w:p>
    <w:p w14:paraId="58C93EDE" w14:textId="6A2BE17C" w:rsidR="00277B83" w:rsidRPr="00B64CEC" w:rsidRDefault="00277B83" w:rsidP="00277B83">
      <w:pPr>
        <w:pStyle w:val="MTDisplayEquation"/>
      </w:pPr>
      <w:r>
        <w:lastRenderedPageBreak/>
        <w:tab/>
      </w:r>
      <w:r w:rsidR="00DF221F" w:rsidRPr="00DF221F">
        <w:rPr>
          <w:position w:val="-186"/>
        </w:rPr>
        <w:object w:dxaOrig="5480" w:dyaOrig="7920" w14:anchorId="7AEE7810">
          <v:shape id="_x0000_i2957" type="#_x0000_t75" style="width:273.5pt;height:396pt" o:ole="">
            <v:imagedata r:id="rId3907" o:title=""/>
          </v:shape>
          <o:OLEObject Type="Embed" ProgID="Equation.DSMT4" ShapeID="_x0000_i2957" DrawAspect="Content" ObjectID="_1540967502" r:id="rId390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90" w:author="steve maas" w:date="2016-09-27T12:58:00Z">
        <w:r w:rsidR="00843CC3">
          <w:rPr>
            <w:noProof/>
          </w:rPr>
          <w:instrText>88</w:instrText>
        </w:r>
      </w:ins>
      <w:ins w:id="1291" w:author="Gerard" w:date="2016-05-03T13:31:00Z">
        <w:del w:id="1292" w:author="steve maas" w:date="2016-09-27T11:34:00Z">
          <w:r w:rsidR="00572445" w:rsidDel="00E34B36">
            <w:rPr>
              <w:noProof/>
            </w:rPr>
            <w:delInstrText>88</w:delInstrText>
          </w:r>
        </w:del>
      </w:ins>
      <w:del w:id="1293" w:author="steve maas" w:date="2016-09-27T11:34:00Z">
        <w:r w:rsidR="00122ED6" w:rsidDel="00E34B36">
          <w:rPr>
            <w:noProof/>
          </w:rPr>
          <w:delInstrText>89</w:delInstrText>
        </w:r>
      </w:del>
      <w:r w:rsidR="005232C6">
        <w:rPr>
          <w:noProof/>
        </w:rPr>
        <w:fldChar w:fldCharType="end"/>
      </w:r>
      <w:r>
        <w:instrText>)</w:instrText>
      </w:r>
      <w:r>
        <w:fldChar w:fldCharType="end"/>
      </w:r>
    </w:p>
    <w:p w14:paraId="3B7DC17C" w14:textId="77777777" w:rsidR="00277B83" w:rsidRDefault="00277B83" w:rsidP="00277B83">
      <w:r>
        <w:t>where</w:t>
      </w:r>
    </w:p>
    <w:p w14:paraId="62748F08" w14:textId="5C1B2F2A" w:rsidR="00277B83" w:rsidRDefault="00277B83" w:rsidP="00277B83">
      <w:pPr>
        <w:pStyle w:val="MTDisplayEquation"/>
      </w:pPr>
      <w:r>
        <w:tab/>
      </w:r>
      <w:r w:rsidR="00DF221F" w:rsidRPr="00DF221F">
        <w:rPr>
          <w:position w:val="-92"/>
        </w:rPr>
        <w:object w:dxaOrig="4420" w:dyaOrig="1960" w14:anchorId="136B51C9">
          <v:shape id="_x0000_i2958" type="#_x0000_t75" style="width:221pt;height:98pt" o:ole="">
            <v:imagedata r:id="rId3909" o:title=""/>
          </v:shape>
          <o:OLEObject Type="Embed" ProgID="Equation.DSMT4" ShapeID="_x0000_i2958" DrawAspect="Content" ObjectID="_1540967503" r:id="rId391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94" w:author="steve maas" w:date="2016-09-27T12:58:00Z">
        <w:r w:rsidR="00843CC3">
          <w:rPr>
            <w:noProof/>
          </w:rPr>
          <w:instrText>89</w:instrText>
        </w:r>
      </w:ins>
      <w:ins w:id="1295" w:author="Gerard" w:date="2016-05-03T13:31:00Z">
        <w:del w:id="1296" w:author="steve maas" w:date="2016-09-27T11:34:00Z">
          <w:r w:rsidR="00572445" w:rsidDel="00E34B36">
            <w:rPr>
              <w:noProof/>
            </w:rPr>
            <w:delInstrText>89</w:delInstrText>
          </w:r>
        </w:del>
      </w:ins>
      <w:del w:id="1297" w:author="steve maas" w:date="2016-09-27T11:34:00Z">
        <w:r w:rsidR="00122ED6" w:rsidDel="00E34B36">
          <w:rPr>
            <w:noProof/>
          </w:rPr>
          <w:delInstrText>90</w:delInstrText>
        </w:r>
      </w:del>
      <w:r w:rsidR="005232C6">
        <w:rPr>
          <w:noProof/>
        </w:rPr>
        <w:fldChar w:fldCharType="end"/>
      </w:r>
      <w:r>
        <w:instrText>)</w:instrText>
      </w:r>
      <w:r>
        <w:fldChar w:fldCharType="end"/>
      </w:r>
    </w:p>
    <w:p w14:paraId="2CA00FB5" w14:textId="27ABAF10" w:rsidR="00277B83" w:rsidRDefault="00277B83" w:rsidP="00277B83">
      <w:pPr>
        <w:pStyle w:val="MTDisplayEquation"/>
      </w:pPr>
      <w:r>
        <w:tab/>
      </w:r>
      <w:r w:rsidR="00DF221F" w:rsidRPr="00DF221F">
        <w:rPr>
          <w:position w:val="-92"/>
        </w:rPr>
        <w:object w:dxaOrig="4880" w:dyaOrig="1960" w14:anchorId="5FCD87B8">
          <v:shape id="_x0000_i2959" type="#_x0000_t75" style="width:243.5pt;height:98pt" o:ole="">
            <v:imagedata r:id="rId3911" o:title=""/>
          </v:shape>
          <o:OLEObject Type="Embed" ProgID="Equation.DSMT4" ShapeID="_x0000_i2959" DrawAspect="Content" ObjectID="_1540967504" r:id="rId391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298" w:author="steve maas" w:date="2016-09-27T12:58:00Z">
        <w:r w:rsidR="00843CC3">
          <w:rPr>
            <w:noProof/>
          </w:rPr>
          <w:instrText>90</w:instrText>
        </w:r>
      </w:ins>
      <w:ins w:id="1299" w:author="Gerard" w:date="2016-05-03T13:31:00Z">
        <w:del w:id="1300" w:author="steve maas" w:date="2016-09-27T11:34:00Z">
          <w:r w:rsidR="00572445" w:rsidDel="00E34B36">
            <w:rPr>
              <w:noProof/>
            </w:rPr>
            <w:delInstrText>90</w:delInstrText>
          </w:r>
        </w:del>
      </w:ins>
      <w:del w:id="1301" w:author="steve maas" w:date="2016-09-27T11:34:00Z">
        <w:r w:rsidR="00122ED6" w:rsidDel="00E34B36">
          <w:rPr>
            <w:noProof/>
          </w:rPr>
          <w:delInstrText>91</w:delInstrText>
        </w:r>
      </w:del>
      <w:r w:rsidR="005232C6">
        <w:rPr>
          <w:noProof/>
        </w:rPr>
        <w:fldChar w:fldCharType="end"/>
      </w:r>
      <w:r>
        <w:instrText>)</w:instrText>
      </w:r>
      <w:r>
        <w:fldChar w:fldCharType="end"/>
      </w:r>
    </w:p>
    <w:p w14:paraId="13875884" w14:textId="48EB9498" w:rsidR="00277B83" w:rsidRDefault="00277B83" w:rsidP="00277B83">
      <w:pPr>
        <w:pStyle w:val="MTDisplayEquation"/>
      </w:pPr>
      <w:r>
        <w:lastRenderedPageBreak/>
        <w:tab/>
      </w:r>
      <w:r w:rsidR="00DF221F" w:rsidRPr="00DF221F">
        <w:rPr>
          <w:position w:val="-82"/>
        </w:rPr>
        <w:object w:dxaOrig="2040" w:dyaOrig="1760" w14:anchorId="302C3BF1">
          <v:shape id="_x0000_i2960" type="#_x0000_t75" style="width:102pt;height:88pt" o:ole="">
            <v:imagedata r:id="rId3913" o:title=""/>
          </v:shape>
          <o:OLEObject Type="Embed" ProgID="Equation.DSMT4" ShapeID="_x0000_i2960" DrawAspect="Content" ObjectID="_1540967505" r:id="rId391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02" w:author="steve maas" w:date="2016-09-27T12:58:00Z">
        <w:r w:rsidR="00843CC3">
          <w:rPr>
            <w:noProof/>
          </w:rPr>
          <w:instrText>91</w:instrText>
        </w:r>
      </w:ins>
      <w:ins w:id="1303" w:author="Gerard" w:date="2016-05-03T13:31:00Z">
        <w:del w:id="1304" w:author="steve maas" w:date="2016-09-27T11:34:00Z">
          <w:r w:rsidR="00572445" w:rsidDel="00E34B36">
            <w:rPr>
              <w:noProof/>
            </w:rPr>
            <w:delInstrText>91</w:delInstrText>
          </w:r>
        </w:del>
      </w:ins>
      <w:del w:id="1305" w:author="steve maas" w:date="2016-09-27T11:34:00Z">
        <w:r w:rsidR="00122ED6" w:rsidDel="00E34B36">
          <w:rPr>
            <w:noProof/>
          </w:rPr>
          <w:delInstrText>92</w:delInstrText>
        </w:r>
      </w:del>
      <w:r w:rsidR="005232C6">
        <w:rPr>
          <w:noProof/>
        </w:rPr>
        <w:fldChar w:fldCharType="end"/>
      </w:r>
      <w:r>
        <w:instrText>)</w:instrText>
      </w:r>
      <w:r>
        <w:fldChar w:fldCharType="end"/>
      </w:r>
    </w:p>
    <w:p w14:paraId="4A5B778D" w14:textId="77777777" w:rsidR="00277B83" w:rsidRDefault="00277B83" w:rsidP="00277B83">
      <w:r>
        <w:t>and</w:t>
      </w:r>
    </w:p>
    <w:p w14:paraId="32062D85" w14:textId="2E209F8B" w:rsidR="00277B83" w:rsidRPr="002F00FB" w:rsidRDefault="00277B83" w:rsidP="00277B83">
      <w:pPr>
        <w:pStyle w:val="MTDisplayEquation"/>
      </w:pPr>
      <w:r>
        <w:tab/>
      </w:r>
      <w:r w:rsidR="00DF221F" w:rsidRPr="00DF221F">
        <w:rPr>
          <w:position w:val="-174"/>
        </w:rPr>
        <w:object w:dxaOrig="3540" w:dyaOrig="3320" w14:anchorId="23E4826C">
          <v:shape id="_x0000_i2961" type="#_x0000_t75" style="width:177pt;height:165.5pt" o:ole="">
            <v:imagedata r:id="rId3915" o:title=""/>
          </v:shape>
          <o:OLEObject Type="Embed" ProgID="Equation.DSMT4" ShapeID="_x0000_i2961" DrawAspect="Content" ObjectID="_1540967506" r:id="rId391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06" w:author="steve maas" w:date="2016-09-27T12:58:00Z">
        <w:r w:rsidR="00843CC3">
          <w:rPr>
            <w:noProof/>
          </w:rPr>
          <w:instrText>92</w:instrText>
        </w:r>
      </w:ins>
      <w:ins w:id="1307" w:author="Gerard" w:date="2016-05-03T13:31:00Z">
        <w:del w:id="1308" w:author="steve maas" w:date="2016-09-27T11:34:00Z">
          <w:r w:rsidR="00572445" w:rsidDel="00E34B36">
            <w:rPr>
              <w:noProof/>
            </w:rPr>
            <w:delInstrText>92</w:delInstrText>
          </w:r>
        </w:del>
      </w:ins>
      <w:del w:id="1309" w:author="steve maas" w:date="2016-09-27T11:34:00Z">
        <w:r w:rsidR="00122ED6" w:rsidDel="00E34B36">
          <w:rPr>
            <w:noProof/>
          </w:rPr>
          <w:delInstrText>93</w:delInstrText>
        </w:r>
      </w:del>
      <w:r w:rsidR="005232C6">
        <w:rPr>
          <w:noProof/>
        </w:rPr>
        <w:fldChar w:fldCharType="end"/>
      </w:r>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1310" w:name="_Toc467221733"/>
      <w:r>
        <w:t>Biphasic-Solute Contact</w:t>
      </w:r>
      <w:bookmarkEnd w:id="1310"/>
    </w:p>
    <w:p w14:paraId="01BD12CD" w14:textId="77777777" w:rsidR="006F687B" w:rsidRPr="006F687B" w:rsidRDefault="006F687B" w:rsidP="00CD6991">
      <w:pPr>
        <w:pStyle w:val="Heading3"/>
      </w:pPr>
      <w:bookmarkStart w:id="1311" w:name="_Toc467221734"/>
      <w:r>
        <w:t>Contact Integral</w:t>
      </w:r>
      <w:bookmarkEnd w:id="1311"/>
    </w:p>
    <w:p w14:paraId="4D86F9B2" w14:textId="2D528FD3"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843CC3">
        <w:t>2.6</w:t>
      </w:r>
      <w:r w:rsidR="00605580">
        <w:fldChar w:fldCharType="end"/>
      </w:r>
      <w:r>
        <w:t xml:space="preserve"> for a review of biphasic-solute materials.  The contact interface is defined between surfaces </w:t>
      </w:r>
      <w:r w:rsidR="00DF221F" w:rsidRPr="00DF221F">
        <w:rPr>
          <w:position w:val="-10"/>
        </w:rPr>
        <w:object w:dxaOrig="360" w:dyaOrig="380" w14:anchorId="1668FF3D">
          <v:shape id="_x0000_i2962" type="#_x0000_t75" style="width:18.5pt;height:18.5pt" o:ole="">
            <v:imagedata r:id="rId3917" o:title=""/>
          </v:shape>
          <o:OLEObject Type="Embed" ProgID="Equation.DSMT4" ShapeID="_x0000_i2962" DrawAspect="Content" ObjectID="_1540967507" r:id="rId3918"/>
        </w:object>
      </w:r>
      <w:r>
        <w:t xml:space="preserve"> and </w:t>
      </w:r>
      <w:r w:rsidR="00DF221F" w:rsidRPr="00DF221F">
        <w:rPr>
          <w:position w:val="-10"/>
        </w:rPr>
        <w:object w:dxaOrig="380" w:dyaOrig="380" w14:anchorId="3070B19F">
          <v:shape id="_x0000_i2963" type="#_x0000_t75" style="width:18.5pt;height:18.5pt" o:ole="">
            <v:imagedata r:id="rId3919" o:title=""/>
          </v:shape>
          <o:OLEObject Type="Embed" ProgID="Equation.DSMT4" ShapeID="_x0000_i2963" DrawAspect="Content" ObjectID="_1540967508" r:id="rId3920"/>
        </w:object>
      </w:r>
      <w:r>
        <w:t xml:space="preserve">.  Due to continuity </w:t>
      </w:r>
      <w:r w:rsidR="00454D1E">
        <w:t>requirements on the traction and fluxes</w:t>
      </w:r>
      <w:r>
        <w:t xml:space="preserve">, the external virtual work resulting from contact tractions </w:t>
      </w:r>
      <w:r w:rsidR="00DF221F" w:rsidRPr="00DF221F">
        <w:rPr>
          <w:position w:val="-6"/>
        </w:rPr>
        <w:object w:dxaOrig="320" w:dyaOrig="340" w14:anchorId="69677B23">
          <v:shape id="_x0000_i2964" type="#_x0000_t75" style="width:16pt;height:17.5pt" o:ole="">
            <v:imagedata r:id="rId3921" o:title=""/>
          </v:shape>
          <o:OLEObject Type="Embed" ProgID="Equation.DSMT4" ShapeID="_x0000_i2964" DrawAspect="Content" ObjectID="_1540967509" r:id="rId3922"/>
        </w:object>
      </w:r>
      <w:r>
        <w:t xml:space="preserve">, solvent fluxes </w:t>
      </w:r>
      <w:r w:rsidR="00DF221F" w:rsidRPr="00DF221F">
        <w:rPr>
          <w:position w:val="-12"/>
        </w:rPr>
        <w:object w:dxaOrig="380" w:dyaOrig="400" w14:anchorId="7A409395">
          <v:shape id="_x0000_i2965" type="#_x0000_t75" style="width:18.5pt;height:20pt" o:ole="">
            <v:imagedata r:id="rId3923" o:title=""/>
          </v:shape>
          <o:OLEObject Type="Embed" ProgID="Equation.DSMT4" ShapeID="_x0000_i2965" DrawAspect="Content" ObjectID="_1540967510" r:id="rId3924"/>
        </w:object>
      </w:r>
      <w:r>
        <w:t xml:space="preserve"> and solute fluxes </w:t>
      </w:r>
      <w:r w:rsidR="00DF221F" w:rsidRPr="00DF221F">
        <w:rPr>
          <w:position w:val="-12"/>
        </w:rPr>
        <w:object w:dxaOrig="360" w:dyaOrig="400" w14:anchorId="6356B16F">
          <v:shape id="_x0000_i2966" type="#_x0000_t75" style="width:18.5pt;height:20pt" o:ole="">
            <v:imagedata r:id="rId3925" o:title=""/>
          </v:shape>
          <o:OLEObject Type="Embed" ProgID="Equation.DSMT4" ShapeID="_x0000_i2966" DrawAspect="Content" ObjectID="_1540967511" r:id="rId3926"/>
        </w:object>
      </w:r>
      <w:r>
        <w:t xml:space="preserve"> (</w:t>
      </w:r>
      <w:r w:rsidR="00DF221F" w:rsidRPr="00DF221F">
        <w:rPr>
          <w:position w:val="-10"/>
        </w:rPr>
        <w:object w:dxaOrig="660" w:dyaOrig="320" w14:anchorId="4B524AF5">
          <v:shape id="_x0000_i2967" type="#_x0000_t75" style="width:33pt;height:16pt" o:ole="">
            <v:imagedata r:id="rId3927" o:title=""/>
          </v:shape>
          <o:OLEObject Type="Embed" ProgID="Equation.DSMT4" ShapeID="_x0000_i2967" DrawAspect="Content" ObjectID="_1540967512" r:id="rId3928"/>
        </w:object>
      </w:r>
      <w:r>
        <w:t>)</w:t>
      </w:r>
      <w:r w:rsidR="00454D1E">
        <w:t>,</w:t>
      </w:r>
      <w:r>
        <w:t xml:space="preserve"> may be combined into the contact integral</w:t>
      </w:r>
    </w:p>
    <w:p w14:paraId="4E25F67C" w14:textId="16A01C8C" w:rsidR="009F7596" w:rsidRDefault="009F7596" w:rsidP="009F7596">
      <w:pPr>
        <w:pStyle w:val="MTDisplayEquation"/>
      </w:pPr>
      <w:r>
        <w:tab/>
      </w:r>
      <w:r w:rsidR="00DF221F" w:rsidRPr="00DF221F">
        <w:rPr>
          <w:position w:val="-74"/>
        </w:rPr>
        <w:object w:dxaOrig="3200" w:dyaOrig="1579" w14:anchorId="75A0ACDB">
          <v:shape id="_x0000_i2968" type="#_x0000_t75" style="width:160pt;height:78.5pt" o:ole="">
            <v:imagedata r:id="rId3929" o:title=""/>
          </v:shape>
          <o:OLEObject Type="Embed" ProgID="Equation.DSMT4" ShapeID="_x0000_i2968" DrawAspect="Content" ObjectID="_1540967513" r:id="rId393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12" w:author="steve maas" w:date="2016-09-27T12:58:00Z">
        <w:r w:rsidR="00843CC3">
          <w:rPr>
            <w:noProof/>
          </w:rPr>
          <w:instrText>93</w:instrText>
        </w:r>
      </w:ins>
      <w:ins w:id="1313" w:author="Gerard" w:date="2016-05-03T13:31:00Z">
        <w:del w:id="1314" w:author="steve maas" w:date="2016-09-27T11:34:00Z">
          <w:r w:rsidR="00572445" w:rsidDel="00E34B36">
            <w:rPr>
              <w:noProof/>
            </w:rPr>
            <w:delInstrText>93</w:delInstrText>
          </w:r>
        </w:del>
      </w:ins>
      <w:del w:id="1315" w:author="steve maas" w:date="2016-09-27T11:34:00Z">
        <w:r w:rsidR="00122ED6" w:rsidDel="00E34B36">
          <w:rPr>
            <w:noProof/>
          </w:rPr>
          <w:delInstrText>94</w:delInstrText>
        </w:r>
      </w:del>
      <w:r w:rsidR="005232C6">
        <w:rPr>
          <w:noProof/>
        </w:rPr>
        <w:fldChar w:fldCharType="end"/>
      </w:r>
      <w:r>
        <w:instrText>)</w:instrText>
      </w:r>
      <w:r>
        <w:fldChar w:fldCharType="end"/>
      </w:r>
    </w:p>
    <w:p w14:paraId="216DD535" w14:textId="3C475E37" w:rsidR="00B51699" w:rsidRDefault="00454D1E" w:rsidP="009F7596">
      <w:r>
        <w:t xml:space="preserve">In the current implementation, only frictionless contact is taken into consideration, so that the contact traction has only a normal component, </w:t>
      </w:r>
      <w:r w:rsidR="00DF221F" w:rsidRPr="00DF221F">
        <w:rPr>
          <w:position w:val="-12"/>
        </w:rPr>
        <w:object w:dxaOrig="999" w:dyaOrig="400" w14:anchorId="534BC083">
          <v:shape id="_x0000_i2969" type="#_x0000_t75" style="width:50pt;height:20pt" o:ole="">
            <v:imagedata r:id="rId3931" o:title=""/>
          </v:shape>
          <o:OLEObject Type="Embed" ProgID="Equation.DSMT4" ShapeID="_x0000_i2969" DrawAspect="Content" ObjectID="_1540967514" r:id="rId3932"/>
        </w:object>
      </w:r>
      <w:r>
        <w:t xml:space="preserve">.  To evaluate and linearize </w:t>
      </w:r>
      <w:r w:rsidR="00DF221F" w:rsidRPr="00DF221F">
        <w:rPr>
          <w:position w:val="-12"/>
        </w:rPr>
        <w:object w:dxaOrig="440" w:dyaOrig="360" w14:anchorId="4368639A">
          <v:shape id="_x0000_i2970" type="#_x0000_t75" style="width:22pt;height:18.5pt" o:ole="">
            <v:imagedata r:id="rId3933" o:title=""/>
          </v:shape>
          <o:OLEObject Type="Embed" ProgID="Equation.DSMT4" ShapeID="_x0000_i2970" DrawAspect="Content" ObjectID="_1540967515" r:id="rId3934"/>
        </w:object>
      </w:r>
      <w:r>
        <w:t xml:space="preserve">, </w:t>
      </w:r>
      <w:r w:rsidRPr="00454D1E">
        <w:t>define the covariant basis vectors on each surface as</w:t>
      </w:r>
    </w:p>
    <w:p w14:paraId="0D9903C9" w14:textId="5A9B4A69" w:rsidR="00B51699" w:rsidRDefault="00B51699" w:rsidP="00B51699">
      <w:pPr>
        <w:pStyle w:val="MTDisplayEquation"/>
      </w:pPr>
      <w:r>
        <w:tab/>
      </w:r>
      <w:r w:rsidR="00DF221F" w:rsidRPr="00DF221F">
        <w:rPr>
          <w:position w:val="-36"/>
        </w:rPr>
        <w:object w:dxaOrig="2079" w:dyaOrig="800" w14:anchorId="3C2C98A1">
          <v:shape id="_x0000_i2971" type="#_x0000_t75" style="width:104.5pt;height:40pt" o:ole="">
            <v:imagedata r:id="rId3935" o:title=""/>
          </v:shape>
          <o:OLEObject Type="Embed" ProgID="Equation.DSMT4" ShapeID="_x0000_i2971" DrawAspect="Content" ObjectID="_1540967516" r:id="rId3936"/>
        </w:object>
      </w:r>
      <w:r w:rsidR="003B43EE">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16" w:author="steve maas" w:date="2016-09-27T12:58:00Z">
        <w:r w:rsidR="00843CC3">
          <w:rPr>
            <w:noProof/>
          </w:rPr>
          <w:instrText>94</w:instrText>
        </w:r>
      </w:ins>
      <w:ins w:id="1317" w:author="Gerard" w:date="2016-05-03T13:31:00Z">
        <w:del w:id="1318" w:author="steve maas" w:date="2016-09-27T11:34:00Z">
          <w:r w:rsidR="00572445" w:rsidDel="00E34B36">
            <w:rPr>
              <w:noProof/>
            </w:rPr>
            <w:delInstrText>94</w:delInstrText>
          </w:r>
        </w:del>
      </w:ins>
      <w:del w:id="1319" w:author="steve maas" w:date="2016-09-27T11:34:00Z">
        <w:r w:rsidR="00122ED6" w:rsidDel="00E34B36">
          <w:rPr>
            <w:noProof/>
          </w:rPr>
          <w:delInstrText>95</w:delInstrText>
        </w:r>
      </w:del>
      <w:r w:rsidR="005232C6">
        <w:rPr>
          <w:noProof/>
        </w:rPr>
        <w:fldChar w:fldCharType="end"/>
      </w:r>
      <w:r>
        <w:instrText>)</w:instrText>
      </w:r>
      <w:r>
        <w:fldChar w:fldCharType="end"/>
      </w:r>
    </w:p>
    <w:p w14:paraId="4232EBF8" w14:textId="4764DDDA" w:rsidR="00B51699" w:rsidRDefault="003B43EE" w:rsidP="009F7596">
      <w:r>
        <w:t xml:space="preserve">where </w:t>
      </w:r>
      <w:r w:rsidR="00DF221F" w:rsidRPr="00025957">
        <w:rPr>
          <w:position w:val="-4"/>
        </w:rPr>
        <w:object w:dxaOrig="360" w:dyaOrig="320" w14:anchorId="1413E073">
          <v:shape id="_x0000_i2972" type="#_x0000_t75" style="width:18.5pt;height:16pt" o:ole="">
            <v:imagedata r:id="rId3937" o:title=""/>
          </v:shape>
          <o:OLEObject Type="Embed" ProgID="Equation.DSMT4" ShapeID="_x0000_i2972" DrawAspect="Content" ObjectID="_1540967517" r:id="rId3938"/>
        </w:object>
      </w:r>
      <w:r>
        <w:t xml:space="preserve"> represents the spatial position of points on </w:t>
      </w:r>
      <w:r w:rsidR="00DF221F" w:rsidRPr="00DF221F">
        <w:rPr>
          <w:position w:val="-10"/>
        </w:rPr>
        <w:object w:dxaOrig="360" w:dyaOrig="380" w14:anchorId="6616DDCC">
          <v:shape id="_x0000_i2973" type="#_x0000_t75" style="width:18.5pt;height:18.5pt" o:ole="">
            <v:imagedata r:id="rId3939" o:title=""/>
          </v:shape>
          <o:OLEObject Type="Embed" ProgID="Equation.DSMT4" ShapeID="_x0000_i2973" DrawAspect="Content" ObjectID="_1540967518" r:id="rId3940"/>
        </w:object>
      </w:r>
      <w:r>
        <w:t xml:space="preserve">, and </w:t>
      </w:r>
      <w:r w:rsidR="00DF221F" w:rsidRPr="00DF221F">
        <w:rPr>
          <w:position w:val="-16"/>
        </w:rPr>
        <w:object w:dxaOrig="340" w:dyaOrig="420" w14:anchorId="11E0BA12">
          <v:shape id="_x0000_i2974" type="#_x0000_t75" style="width:17.5pt;height:21pt" o:ole="">
            <v:imagedata r:id="rId3941" o:title=""/>
          </v:shape>
          <o:OLEObject Type="Embed" ProgID="Equation.DSMT4" ShapeID="_x0000_i2974" DrawAspect="Content" ObjectID="_1540967519" r:id="rId3942"/>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30A3951E" w:rsidR="00B51699" w:rsidRDefault="00B51699" w:rsidP="00B51699">
      <w:pPr>
        <w:pStyle w:val="MTDisplayEquation"/>
      </w:pPr>
      <w:r>
        <w:lastRenderedPageBreak/>
        <w:tab/>
      </w:r>
      <w:r w:rsidR="00DF221F" w:rsidRPr="00DF221F">
        <w:rPr>
          <w:position w:val="-42"/>
        </w:rPr>
        <w:object w:dxaOrig="1540" w:dyaOrig="859" w14:anchorId="3C4A861A">
          <v:shape id="_x0000_i2975" type="#_x0000_t75" style="width:77pt;height:42.5pt" o:ole="">
            <v:imagedata r:id="rId3943" o:title=""/>
          </v:shape>
          <o:OLEObject Type="Embed" ProgID="Equation.DSMT4" ShapeID="_x0000_i2975" DrawAspect="Content" ObjectID="_1540967520" r:id="rId3944"/>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20" w:author="steve maas" w:date="2016-09-27T12:58:00Z">
        <w:r w:rsidR="00843CC3">
          <w:rPr>
            <w:noProof/>
          </w:rPr>
          <w:instrText>95</w:instrText>
        </w:r>
      </w:ins>
      <w:ins w:id="1321" w:author="Gerard" w:date="2016-05-03T13:31:00Z">
        <w:del w:id="1322" w:author="steve maas" w:date="2016-09-27T11:34:00Z">
          <w:r w:rsidR="00572445" w:rsidDel="00E34B36">
            <w:rPr>
              <w:noProof/>
            </w:rPr>
            <w:delInstrText>95</w:delInstrText>
          </w:r>
        </w:del>
      </w:ins>
      <w:del w:id="1323" w:author="steve maas" w:date="2016-09-27T11:34:00Z">
        <w:r w:rsidR="00122ED6" w:rsidDel="00E34B36">
          <w:rPr>
            <w:noProof/>
          </w:rPr>
          <w:delInstrText>96</w:delInstrText>
        </w:r>
      </w:del>
      <w:r w:rsidR="005232C6">
        <w:rPr>
          <w:noProof/>
        </w:rPr>
        <w:fldChar w:fldCharType="end"/>
      </w:r>
      <w:r>
        <w:instrText>)</w:instrText>
      </w:r>
      <w:r>
        <w:fldChar w:fldCharType="end"/>
      </w:r>
    </w:p>
    <w:p w14:paraId="4E054AFB" w14:textId="77777777" w:rsidR="00B51699" w:rsidRDefault="00454D1E" w:rsidP="009F7596">
      <w:r w:rsidRPr="00454D1E">
        <w:t>Now the contact integral may be rewritten as</w:t>
      </w:r>
    </w:p>
    <w:p w14:paraId="3C1A59C6" w14:textId="0A4FB629" w:rsidR="00B51699" w:rsidRDefault="00B51699" w:rsidP="00B51699">
      <w:pPr>
        <w:pStyle w:val="MTDisplayEquation"/>
      </w:pPr>
      <w:r>
        <w:tab/>
      </w:r>
      <w:r w:rsidR="00DF221F" w:rsidRPr="00DF221F">
        <w:rPr>
          <w:position w:val="-74"/>
        </w:rPr>
        <w:object w:dxaOrig="4580" w:dyaOrig="1579" w14:anchorId="6EC854C7">
          <v:shape id="_x0000_i2976" type="#_x0000_t75" style="width:228.5pt;height:78.5pt" o:ole="">
            <v:imagedata r:id="rId3945" o:title=""/>
          </v:shape>
          <o:OLEObject Type="Embed" ProgID="Equation.DSMT4" ShapeID="_x0000_i2976" DrawAspect="Content" ObjectID="_1540967521" r:id="rId394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24" w:author="steve maas" w:date="2016-09-27T12:58:00Z">
        <w:r w:rsidR="00843CC3">
          <w:rPr>
            <w:noProof/>
          </w:rPr>
          <w:instrText>96</w:instrText>
        </w:r>
      </w:ins>
      <w:ins w:id="1325" w:author="Gerard" w:date="2016-05-03T13:31:00Z">
        <w:del w:id="1326" w:author="steve maas" w:date="2016-09-27T11:34:00Z">
          <w:r w:rsidR="00572445" w:rsidDel="00E34B36">
            <w:rPr>
              <w:noProof/>
            </w:rPr>
            <w:delInstrText>96</w:delInstrText>
          </w:r>
        </w:del>
      </w:ins>
      <w:del w:id="1327" w:author="steve maas" w:date="2016-09-27T11:34:00Z">
        <w:r w:rsidR="00122ED6" w:rsidDel="00E34B36">
          <w:rPr>
            <w:noProof/>
          </w:rPr>
          <w:delInstrText>97</w:delInstrText>
        </w:r>
      </w:del>
      <w:r w:rsidR="005232C6">
        <w:rPr>
          <w:noProof/>
        </w:rPr>
        <w:fldChar w:fldCharType="end"/>
      </w:r>
      <w:r>
        <w:instrText>)</w:instrText>
      </w:r>
      <w:r>
        <w:fldChar w:fldCharType="end"/>
      </w:r>
    </w:p>
    <w:p w14:paraId="59F2CB8F" w14:textId="171328E8" w:rsidR="00B51699" w:rsidRDefault="007E76EC" w:rsidP="00B51699">
      <w:r>
        <w:t>and t</w:t>
      </w:r>
      <w:r w:rsidRPr="007E76EC">
        <w:t xml:space="preserve">he linearization </w:t>
      </w:r>
      <w:r w:rsidR="00DF221F" w:rsidRPr="00DF221F">
        <w:rPr>
          <w:position w:val="-12"/>
        </w:rPr>
        <w:object w:dxaOrig="620" w:dyaOrig="360" w14:anchorId="0247315F">
          <v:shape id="_x0000_i2977" type="#_x0000_t75" style="width:31pt;height:18.5pt" o:ole="">
            <v:imagedata r:id="rId3947" o:title=""/>
          </v:shape>
          <o:OLEObject Type="Embed" ProgID="Equation.DSMT4" ShapeID="_x0000_i2977" DrawAspect="Content" ObjectID="_1540967522" r:id="rId3948"/>
        </w:object>
      </w:r>
      <w:r w:rsidRPr="007E76EC">
        <w:t xml:space="preserve"> of </w:t>
      </w:r>
      <w:r w:rsidR="00DF221F" w:rsidRPr="00DF221F">
        <w:rPr>
          <w:position w:val="-12"/>
        </w:rPr>
        <w:object w:dxaOrig="440" w:dyaOrig="360" w14:anchorId="4A48B64B">
          <v:shape id="_x0000_i2978" type="#_x0000_t75" style="width:22pt;height:18.5pt" o:ole="">
            <v:imagedata r:id="rId3949" o:title=""/>
          </v:shape>
          <o:OLEObject Type="Embed" ProgID="Equation.DSMT4" ShapeID="_x0000_i2978" DrawAspect="Content" ObjectID="_1540967523" r:id="rId3950"/>
        </w:object>
      </w:r>
      <w:r w:rsidRPr="007E76EC">
        <w:t xml:space="preserve"> has the form</w:t>
      </w:r>
    </w:p>
    <w:p w14:paraId="5278037E" w14:textId="437AB5FC" w:rsidR="007E76EC" w:rsidRDefault="007E76EC" w:rsidP="007E76EC">
      <w:pPr>
        <w:pStyle w:val="MTDisplayEquation"/>
      </w:pPr>
      <w:r>
        <w:tab/>
      </w:r>
      <w:r w:rsidR="00DF221F" w:rsidRPr="00DF221F">
        <w:rPr>
          <w:position w:val="-28"/>
        </w:rPr>
        <w:object w:dxaOrig="5420" w:dyaOrig="680" w14:anchorId="17C15DD0">
          <v:shape id="_x0000_i2979" type="#_x0000_t75" style="width:270.5pt;height:33.5pt" o:ole="">
            <v:imagedata r:id="rId3951" o:title=""/>
          </v:shape>
          <o:OLEObject Type="Embed" ProgID="Equation.DSMT4" ShapeID="_x0000_i2979" DrawAspect="Content" ObjectID="_1540967524" r:id="rId3952"/>
        </w:object>
      </w:r>
      <w:r w:rsidR="00744FC5">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28" w:author="steve maas" w:date="2016-09-27T12:58:00Z">
        <w:r w:rsidR="00843CC3">
          <w:rPr>
            <w:noProof/>
          </w:rPr>
          <w:instrText>97</w:instrText>
        </w:r>
      </w:ins>
      <w:ins w:id="1329" w:author="Gerard" w:date="2016-05-03T13:31:00Z">
        <w:del w:id="1330" w:author="steve maas" w:date="2016-09-27T11:34:00Z">
          <w:r w:rsidR="00572445" w:rsidDel="00E34B36">
            <w:rPr>
              <w:noProof/>
            </w:rPr>
            <w:delInstrText>97</w:delInstrText>
          </w:r>
        </w:del>
      </w:ins>
      <w:del w:id="1331" w:author="steve maas" w:date="2016-09-27T11:34:00Z">
        <w:r w:rsidR="00122ED6" w:rsidDel="00E34B36">
          <w:rPr>
            <w:noProof/>
          </w:rPr>
          <w:delInstrText>98</w:delInstrText>
        </w:r>
      </w:del>
      <w:r w:rsidR="005232C6">
        <w:rPr>
          <w:noProof/>
        </w:rPr>
        <w:fldChar w:fldCharType="end"/>
      </w:r>
      <w:r>
        <w:instrText>)</w:instrText>
      </w:r>
      <w:r>
        <w:fldChar w:fldCharType="end"/>
      </w:r>
    </w:p>
    <w:p w14:paraId="612ACABE" w14:textId="77777777" w:rsidR="003B43EE" w:rsidRDefault="00CD6991" w:rsidP="00CD6991">
      <w:pPr>
        <w:pStyle w:val="Heading3"/>
      </w:pPr>
      <w:bookmarkStart w:id="1332" w:name="_Toc467221735"/>
      <w:r>
        <w:t>Gap Function</w:t>
      </w:r>
      <w:bookmarkEnd w:id="1332"/>
    </w:p>
    <w:p w14:paraId="41B0D049" w14:textId="45E4932A" w:rsidR="007E76EC" w:rsidRDefault="007E76EC" w:rsidP="003B43EE">
      <w:r w:rsidRPr="007E76EC">
        <w:t xml:space="preserve">The gap function </w:t>
      </w:r>
      <w:r w:rsidR="00DF221F" w:rsidRPr="00DF221F">
        <w:rPr>
          <w:position w:val="-10"/>
        </w:rPr>
        <w:object w:dxaOrig="220" w:dyaOrig="260" w14:anchorId="1C588B41">
          <v:shape id="_x0000_i2980" type="#_x0000_t75" style="width:11pt;height:12.5pt" o:ole="">
            <v:imagedata r:id="rId3953" o:title=""/>
          </v:shape>
          <o:OLEObject Type="Embed" ProgID="Equation.DSMT4" ShapeID="_x0000_i2980" DrawAspect="Content" ObjectID="_1540967525" r:id="rId3954"/>
        </w:object>
      </w:r>
      <w:r w:rsidR="003B43EE">
        <w:t>, representing the distance between the contact surfaces,</w:t>
      </w:r>
      <w:r w:rsidRPr="007E76EC">
        <w:t xml:space="preserve"> is defined </w:t>
      </w:r>
      <w:r w:rsidR="003B43EE">
        <w:t>by</w:t>
      </w:r>
    </w:p>
    <w:p w14:paraId="373364A0" w14:textId="4FF295CA" w:rsidR="003B43EE" w:rsidRDefault="003B43EE" w:rsidP="003B43EE">
      <w:pPr>
        <w:pStyle w:val="MTDisplayEquation"/>
      </w:pPr>
      <w:r>
        <w:tab/>
      </w:r>
      <w:r w:rsidR="00DF221F" w:rsidRPr="00DF221F">
        <w:rPr>
          <w:position w:val="-18"/>
        </w:rPr>
        <w:object w:dxaOrig="3720" w:dyaOrig="480" w14:anchorId="4D610E75">
          <v:shape id="_x0000_i2981" type="#_x0000_t75" style="width:186pt;height:24pt" o:ole="">
            <v:imagedata r:id="rId3955" o:title=""/>
          </v:shape>
          <o:OLEObject Type="Embed" ProgID="Equation.DSMT4" ShapeID="_x0000_i2981" DrawAspect="Content" ObjectID="_1540967526" r:id="rId3956"/>
        </w:object>
      </w:r>
      <w:r w:rsidR="006273F3">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33" w:author="steve maas" w:date="2016-09-27T12:58:00Z">
        <w:r w:rsidR="00843CC3">
          <w:rPr>
            <w:noProof/>
          </w:rPr>
          <w:instrText>98</w:instrText>
        </w:r>
      </w:ins>
      <w:ins w:id="1334" w:author="Gerard" w:date="2016-05-03T13:31:00Z">
        <w:del w:id="1335" w:author="steve maas" w:date="2016-09-27T11:34:00Z">
          <w:r w:rsidR="00572445" w:rsidDel="00E34B36">
            <w:rPr>
              <w:noProof/>
            </w:rPr>
            <w:delInstrText>98</w:delInstrText>
          </w:r>
        </w:del>
      </w:ins>
      <w:del w:id="1336" w:author="steve maas" w:date="2016-09-27T11:34:00Z">
        <w:r w:rsidR="00122ED6" w:rsidDel="00E34B36">
          <w:rPr>
            <w:noProof/>
          </w:rPr>
          <w:delInstrText>99</w:delInstrText>
        </w:r>
      </w:del>
      <w:r w:rsidR="005232C6">
        <w:rPr>
          <w:noProof/>
        </w:rPr>
        <w:fldChar w:fldCharType="end"/>
      </w:r>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047B1413" w:rsidR="003B43EE" w:rsidRDefault="003B43EE" w:rsidP="003B43EE">
      <w:pPr>
        <w:pStyle w:val="MTDisplayEquation"/>
      </w:pPr>
      <w:r>
        <w:tab/>
      </w:r>
      <w:r w:rsidR="00DF221F" w:rsidRPr="00DF221F">
        <w:rPr>
          <w:position w:val="-220"/>
        </w:rPr>
        <w:object w:dxaOrig="4020" w:dyaOrig="4520" w14:anchorId="62462627">
          <v:shape id="_x0000_i2982" type="#_x0000_t75" style="width:201pt;height:226pt" o:ole="">
            <v:imagedata r:id="rId3957" o:title=""/>
          </v:shape>
          <o:OLEObject Type="Embed" ProgID="Equation.DSMT4" ShapeID="_x0000_i2982" DrawAspect="Content" ObjectID="_1540967527" r:id="rId395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w:instrText>
      </w:r>
      <w:r w:rsidR="005232C6">
        <w:instrText xml:space="preserve"> MTEqn \c \* Arabic \* MERGEFORMAT </w:instrText>
      </w:r>
      <w:r w:rsidR="005232C6">
        <w:fldChar w:fldCharType="separate"/>
      </w:r>
      <w:ins w:id="1337" w:author="steve maas" w:date="2016-09-27T12:58:00Z">
        <w:r w:rsidR="00843CC3">
          <w:rPr>
            <w:noProof/>
          </w:rPr>
          <w:instrText>99</w:instrText>
        </w:r>
      </w:ins>
      <w:ins w:id="1338" w:author="Gerard" w:date="2016-05-03T13:31:00Z">
        <w:del w:id="1339" w:author="steve maas" w:date="2016-09-27T11:34:00Z">
          <w:r w:rsidR="00572445" w:rsidDel="00E34B36">
            <w:rPr>
              <w:noProof/>
            </w:rPr>
            <w:delInstrText>99</w:delInstrText>
          </w:r>
        </w:del>
      </w:ins>
      <w:del w:id="1340" w:author="steve maas" w:date="2016-09-27T11:34:00Z">
        <w:r w:rsidR="00122ED6" w:rsidDel="00E34B36">
          <w:rPr>
            <w:noProof/>
          </w:rPr>
          <w:delInstrText>100</w:delInstrText>
        </w:r>
      </w:del>
      <w:r w:rsidR="005232C6">
        <w:rPr>
          <w:noProof/>
        </w:rPr>
        <w:fldChar w:fldCharType="end"/>
      </w:r>
      <w:r>
        <w:instrText>)</w:instrText>
      </w:r>
      <w:r>
        <w:fldChar w:fldCharType="end"/>
      </w:r>
    </w:p>
    <w:p w14:paraId="1670CB2E" w14:textId="77777777" w:rsidR="00120603" w:rsidRDefault="00120603" w:rsidP="00120603">
      <w:r>
        <w:t>where</w:t>
      </w:r>
    </w:p>
    <w:p w14:paraId="002F595D" w14:textId="5338F698" w:rsidR="00120603" w:rsidRDefault="00120603" w:rsidP="00120603">
      <w:pPr>
        <w:pStyle w:val="MTDisplayEquation"/>
      </w:pPr>
      <w:r>
        <w:tab/>
      </w:r>
      <w:r w:rsidR="00DF221F" w:rsidRPr="00DF221F">
        <w:rPr>
          <w:position w:val="-36"/>
        </w:rPr>
        <w:object w:dxaOrig="4620" w:dyaOrig="800" w14:anchorId="1A1B44BE">
          <v:shape id="_x0000_i2983" type="#_x0000_t75" style="width:231pt;height:40pt" o:ole="">
            <v:imagedata r:id="rId3959" o:title=""/>
          </v:shape>
          <o:OLEObject Type="Embed" ProgID="Equation.DSMT4" ShapeID="_x0000_i2983" DrawAspect="Content" ObjectID="_1540967528" r:id="rId396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41" w:author="steve maas" w:date="2016-09-27T12:58:00Z">
        <w:r w:rsidR="00843CC3">
          <w:rPr>
            <w:noProof/>
          </w:rPr>
          <w:instrText>100</w:instrText>
        </w:r>
      </w:ins>
      <w:ins w:id="1342" w:author="Gerard" w:date="2016-05-03T13:31:00Z">
        <w:del w:id="1343" w:author="steve maas" w:date="2016-09-27T11:34:00Z">
          <w:r w:rsidR="00572445" w:rsidDel="00E34B36">
            <w:rPr>
              <w:noProof/>
            </w:rPr>
            <w:delInstrText>100</w:delInstrText>
          </w:r>
        </w:del>
      </w:ins>
      <w:del w:id="1344" w:author="steve maas" w:date="2016-09-27T11:34:00Z">
        <w:r w:rsidR="00122ED6" w:rsidDel="00E34B36">
          <w:rPr>
            <w:noProof/>
          </w:rPr>
          <w:delInstrText>101</w:delInstrText>
        </w:r>
      </w:del>
      <w:r w:rsidR="005232C6">
        <w:rPr>
          <w:noProof/>
        </w:rPr>
        <w:fldChar w:fldCharType="end"/>
      </w:r>
      <w:r>
        <w:instrText>)</w:instrText>
      </w:r>
      <w:r>
        <w:fldChar w:fldCharType="end"/>
      </w:r>
    </w:p>
    <w:p w14:paraId="3383FA5C" w14:textId="581BE3F9" w:rsidR="00120603" w:rsidRDefault="00120603" w:rsidP="00120603">
      <w:r>
        <w:t xml:space="preserve">with </w:t>
      </w:r>
      <w:r w:rsidR="00DF221F" w:rsidRPr="00DF221F">
        <w:rPr>
          <w:position w:val="-16"/>
        </w:rPr>
        <w:object w:dxaOrig="1320" w:dyaOrig="480" w14:anchorId="4E3038CE">
          <v:shape id="_x0000_i2984" type="#_x0000_t75" style="width:66pt;height:24pt" o:ole="">
            <v:imagedata r:id="rId3961" o:title=""/>
          </v:shape>
          <o:OLEObject Type="Embed" ProgID="Equation.DSMT4" ShapeID="_x0000_i2984" DrawAspect="Content" ObjectID="_1540967529" r:id="rId3962"/>
        </w:object>
      </w:r>
      <w:r>
        <w:t xml:space="preserve"> and </w:t>
      </w:r>
      <w:r w:rsidR="00DF221F" w:rsidRPr="00DF221F">
        <w:rPr>
          <w:position w:val="-14"/>
        </w:rPr>
        <w:object w:dxaOrig="1380" w:dyaOrig="420" w14:anchorId="166D6C62">
          <v:shape id="_x0000_i2985" type="#_x0000_t75" style="width:69pt;height:21pt" o:ole="">
            <v:imagedata r:id="rId3963" o:title=""/>
          </v:shape>
          <o:OLEObject Type="Embed" ProgID="Equation.DSMT4" ShapeID="_x0000_i2985" DrawAspect="Content" ObjectID="_1540967530" r:id="rId3964"/>
        </w:object>
      </w:r>
      <w:r>
        <w:t>.</w:t>
      </w:r>
    </w:p>
    <w:p w14:paraId="69287064" w14:textId="77777777" w:rsidR="00120603" w:rsidRDefault="00CD6991" w:rsidP="00CD6991">
      <w:pPr>
        <w:pStyle w:val="Heading3"/>
      </w:pPr>
      <w:bookmarkStart w:id="1345" w:name="_Toc467221736"/>
      <w:r>
        <w:t>Penalty Method</w:t>
      </w:r>
      <w:bookmarkEnd w:id="1345"/>
    </w:p>
    <w:p w14:paraId="4F6C93CE" w14:textId="77777777" w:rsidR="00120603" w:rsidRDefault="00CD6991" w:rsidP="00120603">
      <w:r>
        <w:t>Let the normal component of the contact traction be described by the penalty function,</w:t>
      </w:r>
    </w:p>
    <w:p w14:paraId="136F19C2" w14:textId="61C30F95" w:rsidR="00CD6991" w:rsidRDefault="00CD6991" w:rsidP="00CD6991">
      <w:pPr>
        <w:pStyle w:val="MTDisplayEquation"/>
      </w:pPr>
      <w:r>
        <w:lastRenderedPageBreak/>
        <w:tab/>
      </w:r>
      <w:r w:rsidR="00DF221F" w:rsidRPr="00DF221F">
        <w:rPr>
          <w:position w:val="-66"/>
        </w:rPr>
        <w:object w:dxaOrig="1680" w:dyaOrig="920" w14:anchorId="439D8659">
          <v:shape id="_x0000_i2986" type="#_x0000_t75" style="width:84pt;height:46pt" o:ole="">
            <v:imagedata r:id="rId3965" o:title=""/>
          </v:shape>
          <o:OLEObject Type="Embed" ProgID="Equation.DSMT4" ShapeID="_x0000_i2986" DrawAspect="Content" ObjectID="_1540967531" r:id="rId3966"/>
        </w:object>
      </w:r>
      <w:r>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46" w:author="steve maas" w:date="2016-09-27T12:58:00Z">
        <w:r w:rsidR="00843CC3">
          <w:rPr>
            <w:noProof/>
          </w:rPr>
          <w:instrText>101</w:instrText>
        </w:r>
      </w:ins>
      <w:ins w:id="1347" w:author="Gerard" w:date="2016-05-03T13:31:00Z">
        <w:del w:id="1348" w:author="steve maas" w:date="2016-09-27T11:34:00Z">
          <w:r w:rsidR="00572445" w:rsidDel="00E34B36">
            <w:rPr>
              <w:noProof/>
            </w:rPr>
            <w:delInstrText>101</w:delInstrText>
          </w:r>
        </w:del>
      </w:ins>
      <w:del w:id="1349" w:author="steve maas" w:date="2016-09-27T11:34:00Z">
        <w:r w:rsidR="00122ED6" w:rsidDel="00E34B36">
          <w:rPr>
            <w:noProof/>
          </w:rPr>
          <w:delInstrText>102</w:delInstrText>
        </w:r>
      </w:del>
      <w:r w:rsidR="005232C6">
        <w:rPr>
          <w:noProof/>
        </w:rPr>
        <w:fldChar w:fldCharType="end"/>
      </w:r>
      <w:r>
        <w:instrText>)</w:instrText>
      </w:r>
      <w:r>
        <w:fldChar w:fldCharType="end"/>
      </w:r>
    </w:p>
    <w:p w14:paraId="283BEBBD" w14:textId="13BA4ABB" w:rsidR="00CD6991" w:rsidRDefault="00CD6991" w:rsidP="00CD6991">
      <w:r>
        <w:t xml:space="preserve">where </w:t>
      </w:r>
      <w:r w:rsidR="00DF221F" w:rsidRPr="00DF221F">
        <w:rPr>
          <w:position w:val="-12"/>
        </w:rPr>
        <w:object w:dxaOrig="260" w:dyaOrig="360" w14:anchorId="52746B19">
          <v:shape id="_x0000_i2987" type="#_x0000_t75" style="width:12.5pt;height:18.5pt" o:ole="">
            <v:imagedata r:id="rId3967" o:title=""/>
          </v:shape>
          <o:OLEObject Type="Embed" ProgID="Equation.DSMT4" ShapeID="_x0000_i2987" DrawAspect="Content" ObjectID="_1540967532" r:id="rId3968"/>
        </w:object>
      </w:r>
      <w:r>
        <w:t xml:space="preserve"> is a penalty factor associated with </w:t>
      </w:r>
      <w:r w:rsidR="00DF221F" w:rsidRPr="00DF221F">
        <w:rPr>
          <w:position w:val="-12"/>
        </w:rPr>
        <w:object w:dxaOrig="220" w:dyaOrig="360" w14:anchorId="11F221C1">
          <v:shape id="_x0000_i2988" type="#_x0000_t75" style="width:11pt;height:18.5pt" o:ole="">
            <v:imagedata r:id="rId3969" o:title=""/>
          </v:shape>
          <o:OLEObject Type="Embed" ProgID="Equation.DSMT4" ShapeID="_x0000_i2988" DrawAspect="Content" ObjectID="_1540967533" r:id="rId3970"/>
        </w:object>
      </w:r>
      <w:r>
        <w:t>.  Similarly, let</w:t>
      </w:r>
    </w:p>
    <w:p w14:paraId="1DCF7759" w14:textId="4B1E07F7" w:rsidR="006273F3" w:rsidRDefault="006273F3" w:rsidP="006273F3">
      <w:pPr>
        <w:pStyle w:val="MTDisplayEquation"/>
      </w:pPr>
      <w:r>
        <w:tab/>
      </w:r>
      <w:r w:rsidR="00DF221F" w:rsidRPr="00DF221F">
        <w:rPr>
          <w:position w:val="-40"/>
        </w:rPr>
        <w:object w:dxaOrig="3500" w:dyaOrig="920" w14:anchorId="39CF3B08">
          <v:shape id="_x0000_i2989" type="#_x0000_t75" style="width:175pt;height:46pt" o:ole="">
            <v:imagedata r:id="rId3971" o:title=""/>
          </v:shape>
          <o:OLEObject Type="Embed" ProgID="Equation.DSMT4" ShapeID="_x0000_i2989" DrawAspect="Content" ObjectID="_1540967534" r:id="rId397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50" w:author="steve maas" w:date="2016-09-27T12:58:00Z">
        <w:r w:rsidR="00843CC3">
          <w:rPr>
            <w:noProof/>
          </w:rPr>
          <w:instrText>102</w:instrText>
        </w:r>
      </w:ins>
      <w:ins w:id="1351" w:author="Gerard" w:date="2016-05-03T13:31:00Z">
        <w:del w:id="1352" w:author="steve maas" w:date="2016-09-27T11:34:00Z">
          <w:r w:rsidR="00572445" w:rsidDel="00E34B36">
            <w:rPr>
              <w:noProof/>
            </w:rPr>
            <w:delInstrText>102</w:delInstrText>
          </w:r>
        </w:del>
      </w:ins>
      <w:del w:id="1353" w:author="steve maas" w:date="2016-09-27T11:34:00Z">
        <w:r w:rsidR="00122ED6" w:rsidDel="00E34B36">
          <w:rPr>
            <w:noProof/>
          </w:rPr>
          <w:delInstrText>103</w:delInstrText>
        </w:r>
      </w:del>
      <w:r w:rsidR="005232C6">
        <w:rPr>
          <w:noProof/>
        </w:rPr>
        <w:fldChar w:fldCharType="end"/>
      </w:r>
      <w:r>
        <w:instrText>)</w:instrText>
      </w:r>
      <w:r>
        <w:fldChar w:fldCharType="end"/>
      </w:r>
    </w:p>
    <w:p w14:paraId="3B2241F6" w14:textId="77777777" w:rsidR="00CD6991" w:rsidRDefault="00CD6991" w:rsidP="00CD6991">
      <w:r>
        <w:t>and</w:t>
      </w:r>
    </w:p>
    <w:p w14:paraId="2C494FC9" w14:textId="342A4F88" w:rsidR="00A63D29" w:rsidRDefault="00A63D29" w:rsidP="00A63D29">
      <w:pPr>
        <w:pStyle w:val="MTDisplayEquation"/>
      </w:pPr>
      <w:r>
        <w:tab/>
      </w:r>
      <w:r w:rsidR="00DF221F" w:rsidRPr="00DF221F">
        <w:rPr>
          <w:position w:val="-40"/>
        </w:rPr>
        <w:object w:dxaOrig="3600" w:dyaOrig="920" w14:anchorId="6AF44CE5">
          <v:shape id="_x0000_i2990" type="#_x0000_t75" style="width:180pt;height:46pt" o:ole="">
            <v:imagedata r:id="rId3973" o:title=""/>
          </v:shape>
          <o:OLEObject Type="Embed" ProgID="Equation.DSMT4" ShapeID="_x0000_i2990" DrawAspect="Content" ObjectID="_1540967535" r:id="rId397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54" w:author="steve maas" w:date="2016-09-27T12:58:00Z">
        <w:r w:rsidR="00843CC3">
          <w:rPr>
            <w:noProof/>
          </w:rPr>
          <w:instrText>103</w:instrText>
        </w:r>
      </w:ins>
      <w:ins w:id="1355" w:author="Gerard" w:date="2016-05-03T13:31:00Z">
        <w:del w:id="1356" w:author="steve maas" w:date="2016-09-27T11:34:00Z">
          <w:r w:rsidR="00572445" w:rsidDel="00E34B36">
            <w:rPr>
              <w:noProof/>
            </w:rPr>
            <w:delInstrText>103</w:delInstrText>
          </w:r>
        </w:del>
      </w:ins>
      <w:del w:id="1357" w:author="steve maas" w:date="2016-09-27T11:34:00Z">
        <w:r w:rsidR="00122ED6" w:rsidDel="00E34B36">
          <w:rPr>
            <w:noProof/>
          </w:rPr>
          <w:delInstrText>104</w:delInstrText>
        </w:r>
      </w:del>
      <w:r w:rsidR="005232C6">
        <w:rPr>
          <w:noProof/>
        </w:rPr>
        <w:fldChar w:fldCharType="end"/>
      </w:r>
      <w:r>
        <w:instrText>)</w:instrText>
      </w:r>
      <w:r>
        <w:fldChar w:fldCharType="end"/>
      </w:r>
    </w:p>
    <w:p w14:paraId="1386AE8F" w14:textId="3595C8D4" w:rsidR="00A63D29" w:rsidRDefault="00A63D29" w:rsidP="00A63D29">
      <w:r>
        <w:t xml:space="preserve">where </w:t>
      </w:r>
      <w:r w:rsidR="00DF221F" w:rsidRPr="00DF221F">
        <w:rPr>
          <w:position w:val="-14"/>
        </w:rPr>
        <w:object w:dxaOrig="279" w:dyaOrig="380" w14:anchorId="4A2EB6E4">
          <v:shape id="_x0000_i2991" type="#_x0000_t75" style="width:14pt;height:18.5pt" o:ole="">
            <v:imagedata r:id="rId3975" o:title=""/>
          </v:shape>
          <o:OLEObject Type="Embed" ProgID="Equation.DSMT4" ShapeID="_x0000_i2991" DrawAspect="Content" ObjectID="_1540967536" r:id="rId3976"/>
        </w:object>
      </w:r>
      <w:r>
        <w:t xml:space="preserve"> an</w:t>
      </w:r>
      <w:r w:rsidR="006273F3">
        <w:t>d</w:t>
      </w:r>
      <w:r>
        <w:t xml:space="preserve"> </w:t>
      </w:r>
      <w:r w:rsidR="00DF221F" w:rsidRPr="00DF221F">
        <w:rPr>
          <w:position w:val="-12"/>
        </w:rPr>
        <w:object w:dxaOrig="260" w:dyaOrig="360" w14:anchorId="35D9E30A">
          <v:shape id="_x0000_i2992" type="#_x0000_t75" style="width:12.5pt;height:18.5pt" o:ole="">
            <v:imagedata r:id="rId3977" o:title=""/>
          </v:shape>
          <o:OLEObject Type="Embed" ProgID="Equation.DSMT4" ShapeID="_x0000_i2992" DrawAspect="Content" ObjectID="_1540967537" r:id="rId3978"/>
        </w:object>
      </w:r>
      <w:r>
        <w:t xml:space="preserve"> are penalty factors associated with </w:t>
      </w:r>
      <w:r w:rsidR="00DF221F" w:rsidRPr="00DF221F">
        <w:rPr>
          <w:position w:val="-12"/>
        </w:rPr>
        <w:object w:dxaOrig="300" w:dyaOrig="360" w14:anchorId="3CB4C42E">
          <v:shape id="_x0000_i2993" type="#_x0000_t75" style="width:15pt;height:18.5pt" o:ole="">
            <v:imagedata r:id="rId3979" o:title=""/>
          </v:shape>
          <o:OLEObject Type="Embed" ProgID="Equation.DSMT4" ShapeID="_x0000_i2993" DrawAspect="Content" ObjectID="_1540967538" r:id="rId3980"/>
        </w:object>
      </w:r>
      <w:r>
        <w:t xml:space="preserve"> and </w:t>
      </w:r>
      <w:r w:rsidR="00DF221F" w:rsidRPr="00DF221F">
        <w:rPr>
          <w:position w:val="-12"/>
        </w:rPr>
        <w:object w:dxaOrig="260" w:dyaOrig="360" w14:anchorId="1EB9B442">
          <v:shape id="_x0000_i2994" type="#_x0000_t75" style="width:12.5pt;height:18.5pt" o:ole="">
            <v:imagedata r:id="rId3981" o:title=""/>
          </v:shape>
          <o:OLEObject Type="Embed" ProgID="Equation.DSMT4" ShapeID="_x0000_i2994" DrawAspect="Content" ObjectID="_1540967539" r:id="rId3982"/>
        </w:object>
      </w:r>
      <w:r>
        <w:t>, respectively.  It follows that</w:t>
      </w:r>
    </w:p>
    <w:p w14:paraId="30E363F0" w14:textId="0BA64D59" w:rsidR="00A63D29" w:rsidRPr="00A63D29" w:rsidRDefault="00A63D29" w:rsidP="00A63D29">
      <w:pPr>
        <w:pStyle w:val="MTDisplayEquation"/>
      </w:pPr>
      <w:r>
        <w:tab/>
      </w:r>
      <w:r w:rsidR="00DF221F" w:rsidRPr="00DF221F">
        <w:rPr>
          <w:position w:val="-126"/>
        </w:rPr>
        <w:object w:dxaOrig="3760" w:dyaOrig="2280" w14:anchorId="5DC35758">
          <v:shape id="_x0000_i2995" type="#_x0000_t75" style="width:188.5pt;height:114pt" o:ole="">
            <v:imagedata r:id="rId3983" o:title=""/>
          </v:shape>
          <o:OLEObject Type="Embed" ProgID="Equation.DSMT4" ShapeID="_x0000_i2995" DrawAspect="Content" ObjectID="_1540967540" r:id="rId398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w:instrText>
      </w:r>
      <w:r w:rsidR="005232C6">
        <w:instrText xml:space="preserve">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58" w:author="steve maas" w:date="2016-09-27T12:58:00Z">
        <w:r w:rsidR="00843CC3">
          <w:rPr>
            <w:noProof/>
          </w:rPr>
          <w:instrText>104</w:instrText>
        </w:r>
      </w:ins>
      <w:ins w:id="1359" w:author="Gerard" w:date="2016-05-03T13:31:00Z">
        <w:del w:id="1360" w:author="steve maas" w:date="2016-09-27T11:34:00Z">
          <w:r w:rsidR="00572445" w:rsidDel="00E34B36">
            <w:rPr>
              <w:noProof/>
            </w:rPr>
            <w:delInstrText>104</w:delInstrText>
          </w:r>
        </w:del>
      </w:ins>
      <w:del w:id="1361" w:author="steve maas" w:date="2016-09-27T11:34:00Z">
        <w:r w:rsidR="00122ED6" w:rsidDel="00E34B36">
          <w:rPr>
            <w:noProof/>
          </w:rPr>
          <w:delInstrText>105</w:delInstrText>
        </w:r>
      </w:del>
      <w:r w:rsidR="005232C6">
        <w:rPr>
          <w:noProof/>
        </w:rPr>
        <w:fldChar w:fldCharType="end"/>
      </w:r>
      <w:r>
        <w:instrText>)</w:instrText>
      </w:r>
      <w:r>
        <w:fldChar w:fldCharType="end"/>
      </w:r>
    </w:p>
    <w:p w14:paraId="1E7DCCAD" w14:textId="3E7247F3"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DF221F" w:rsidRPr="00DF221F">
        <w:rPr>
          <w:position w:val="-12"/>
        </w:rPr>
        <w:object w:dxaOrig="440" w:dyaOrig="360" w14:anchorId="0EBA99C1">
          <v:shape id="_x0000_i2996" type="#_x0000_t75" style="width:22pt;height:18.5pt" o:ole="">
            <v:imagedata r:id="rId3985" o:title=""/>
          </v:shape>
          <o:OLEObject Type="Embed" ProgID="Equation.DSMT4" ShapeID="_x0000_i2996" DrawAspect="Content" ObjectID="_1540967541" r:id="rId3986"/>
        </w:object>
      </w:r>
      <w:r w:rsidRPr="00A63D29">
        <w:t xml:space="preserve"> are</w:t>
      </w:r>
    </w:p>
    <w:p w14:paraId="5B21BE32" w14:textId="269A7619" w:rsidR="00A97B84" w:rsidRDefault="00A97B84" w:rsidP="00A97B84">
      <w:pPr>
        <w:pStyle w:val="MTDisplayEquation"/>
      </w:pPr>
      <w:r>
        <w:tab/>
      </w:r>
      <w:r w:rsidR="00DF221F" w:rsidRPr="00DF221F">
        <w:rPr>
          <w:position w:val="-124"/>
        </w:rPr>
        <w:object w:dxaOrig="7820" w:dyaOrig="2220" w14:anchorId="13E769E7">
          <v:shape id="_x0000_i2997" type="#_x0000_t75" style="width:390pt;height:111pt" o:ole="">
            <v:imagedata r:id="rId3987" o:title=""/>
          </v:shape>
          <o:OLEObject Type="Embed" ProgID="Equation.DSMT4" ShapeID="_x0000_i2997" DrawAspect="Content" ObjectID="_1540967542" r:id="rId398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62" w:author="steve maas" w:date="2016-09-27T12:58:00Z">
        <w:r w:rsidR="00843CC3">
          <w:rPr>
            <w:noProof/>
          </w:rPr>
          <w:instrText>105</w:instrText>
        </w:r>
      </w:ins>
      <w:ins w:id="1363" w:author="Gerard" w:date="2016-05-03T13:31:00Z">
        <w:del w:id="1364" w:author="steve maas" w:date="2016-09-27T11:34:00Z">
          <w:r w:rsidR="00572445" w:rsidDel="00E34B36">
            <w:rPr>
              <w:noProof/>
            </w:rPr>
            <w:delInstrText>105</w:delInstrText>
          </w:r>
        </w:del>
      </w:ins>
      <w:del w:id="1365" w:author="steve maas" w:date="2016-09-27T11:34:00Z">
        <w:r w:rsidR="00122ED6" w:rsidDel="00E34B36">
          <w:rPr>
            <w:noProof/>
          </w:rPr>
          <w:delInstrText>106</w:delInstrText>
        </w:r>
      </w:del>
      <w:r w:rsidR="005232C6">
        <w:rPr>
          <w:noProof/>
        </w:rPr>
        <w:fldChar w:fldCharType="end"/>
      </w:r>
      <w:r>
        <w:instrText>)</w:instrText>
      </w:r>
      <w:r>
        <w:fldChar w:fldCharType="end"/>
      </w:r>
    </w:p>
    <w:p w14:paraId="388A6A98" w14:textId="5EE5B87E" w:rsidR="00A97B84" w:rsidRDefault="00A97B84" w:rsidP="00A97B84">
      <w:pPr>
        <w:pStyle w:val="MTDisplayEquation"/>
      </w:pPr>
      <w:r>
        <w:tab/>
      </w:r>
      <w:r w:rsidR="00DF221F" w:rsidRPr="00DF221F">
        <w:rPr>
          <w:position w:val="-126"/>
        </w:rPr>
        <w:object w:dxaOrig="7000" w:dyaOrig="2299" w14:anchorId="71990A77">
          <v:shape id="_x0000_i2998" type="#_x0000_t75" style="width:350.5pt;height:114.5pt" o:ole="">
            <v:imagedata r:id="rId3989" o:title=""/>
          </v:shape>
          <o:OLEObject Type="Embed" ProgID="Equation.DSMT4" ShapeID="_x0000_i2998" DrawAspect="Content" ObjectID="_1540967543" r:id="rId399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66" w:author="steve maas" w:date="2016-09-27T12:58:00Z">
        <w:r w:rsidR="00843CC3">
          <w:rPr>
            <w:noProof/>
          </w:rPr>
          <w:instrText>106</w:instrText>
        </w:r>
      </w:ins>
      <w:ins w:id="1367" w:author="Gerard" w:date="2016-05-03T13:31:00Z">
        <w:del w:id="1368" w:author="steve maas" w:date="2016-09-27T11:34:00Z">
          <w:r w:rsidR="00572445" w:rsidDel="00E34B36">
            <w:rPr>
              <w:noProof/>
            </w:rPr>
            <w:delInstrText>106</w:delInstrText>
          </w:r>
        </w:del>
      </w:ins>
      <w:del w:id="1369" w:author="steve maas" w:date="2016-09-27T11:34:00Z">
        <w:r w:rsidR="00122ED6" w:rsidDel="00E34B36">
          <w:rPr>
            <w:noProof/>
          </w:rPr>
          <w:delInstrText>107</w:delInstrText>
        </w:r>
      </w:del>
      <w:r w:rsidR="005232C6">
        <w:rPr>
          <w:noProof/>
        </w:rPr>
        <w:fldChar w:fldCharType="end"/>
      </w:r>
      <w:r>
        <w:instrText>)</w:instrText>
      </w:r>
      <w:r>
        <w:fldChar w:fldCharType="end"/>
      </w:r>
    </w:p>
    <w:p w14:paraId="3128084F" w14:textId="094558EE" w:rsidR="00A97B84" w:rsidRPr="00A97B84" w:rsidRDefault="00A97B84" w:rsidP="00A97B84">
      <w:pPr>
        <w:pStyle w:val="MTDisplayEquation"/>
      </w:pPr>
      <w:r>
        <w:lastRenderedPageBreak/>
        <w:tab/>
      </w:r>
      <w:r w:rsidR="00DF221F" w:rsidRPr="00DF221F">
        <w:rPr>
          <w:position w:val="-126"/>
        </w:rPr>
        <w:object w:dxaOrig="6800" w:dyaOrig="2299" w14:anchorId="2162248F">
          <v:shape id="_x0000_i2999" type="#_x0000_t75" style="width:339.5pt;height:114.5pt" o:ole="">
            <v:imagedata r:id="rId3991" o:title=""/>
          </v:shape>
          <o:OLEObject Type="Embed" ProgID="Equation.DSMT4" ShapeID="_x0000_i2999" DrawAspect="Content" ObjectID="_1540967544" r:id="rId399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70" w:author="steve maas" w:date="2016-09-27T12:58:00Z">
        <w:r w:rsidR="00843CC3">
          <w:rPr>
            <w:noProof/>
          </w:rPr>
          <w:instrText>107</w:instrText>
        </w:r>
      </w:ins>
      <w:ins w:id="1371" w:author="Gerard" w:date="2016-05-03T13:31:00Z">
        <w:del w:id="1372" w:author="steve maas" w:date="2016-09-27T11:34:00Z">
          <w:r w:rsidR="00572445" w:rsidDel="00E34B36">
            <w:rPr>
              <w:noProof/>
            </w:rPr>
            <w:delInstrText>107</w:delInstrText>
          </w:r>
        </w:del>
      </w:ins>
      <w:del w:id="1373" w:author="steve maas" w:date="2016-09-27T11:34:00Z">
        <w:r w:rsidR="00122ED6" w:rsidDel="00E34B36">
          <w:rPr>
            <w:noProof/>
          </w:rPr>
          <w:delInstrText>108</w:delInstrText>
        </w:r>
      </w:del>
      <w:r w:rsidR="005232C6">
        <w:rPr>
          <w:noProof/>
        </w:rPr>
        <w:fldChar w:fldCharType="end"/>
      </w:r>
      <w:r>
        <w:instrText>)</w:instrText>
      </w:r>
      <w:r>
        <w:fldChar w:fldCharType="end"/>
      </w:r>
    </w:p>
    <w:p w14:paraId="67D3964A" w14:textId="29075057" w:rsidR="00CD6991" w:rsidRDefault="00805BE6" w:rsidP="00CD6991">
      <w:r>
        <w:t xml:space="preserve">where </w:t>
      </w:r>
      <w:r w:rsidR="00DF221F" w:rsidRPr="00DF221F">
        <w:rPr>
          <w:position w:val="-18"/>
        </w:rPr>
        <w:object w:dxaOrig="1520" w:dyaOrig="480" w14:anchorId="256DF643">
          <v:shape id="_x0000_i3000" type="#_x0000_t75" style="width:76pt;height:24pt" o:ole="">
            <v:imagedata r:id="rId3993" o:title=""/>
          </v:shape>
          <o:OLEObject Type="Embed" ProgID="Equation.DSMT4" ShapeID="_x0000_i3000" DrawAspect="Content" ObjectID="_1540967545" r:id="rId3994"/>
        </w:object>
      </w:r>
      <w:r>
        <w:t>.</w:t>
      </w:r>
    </w:p>
    <w:p w14:paraId="3B397BAF" w14:textId="77777777" w:rsidR="0054008E" w:rsidRDefault="0054008E" w:rsidP="0054008E">
      <w:pPr>
        <w:pStyle w:val="Heading3"/>
      </w:pPr>
      <w:bookmarkStart w:id="1374" w:name="_Toc467221737"/>
      <w:r>
        <w:t>Discretization</w:t>
      </w:r>
      <w:bookmarkEnd w:id="1374"/>
    </w:p>
    <w:p w14:paraId="274ACA82" w14:textId="77777777" w:rsidR="0054008E" w:rsidRDefault="0054008E" w:rsidP="0054008E">
      <w:r w:rsidRPr="0054008E">
        <w:t>The contact integral may be discretized as</w:t>
      </w:r>
    </w:p>
    <w:p w14:paraId="7B47A036" w14:textId="6492B2AE" w:rsidR="0054008E" w:rsidRDefault="0054008E" w:rsidP="0054008E">
      <w:pPr>
        <w:pStyle w:val="MTDisplayEquation"/>
      </w:pPr>
      <w:r>
        <w:tab/>
      </w:r>
      <w:r w:rsidR="00DF221F" w:rsidRPr="00DF221F">
        <w:rPr>
          <w:position w:val="-28"/>
        </w:rPr>
        <w:object w:dxaOrig="7660" w:dyaOrig="760" w14:anchorId="40013803">
          <v:shape id="_x0000_i3001" type="#_x0000_t75" style="width:383.5pt;height:38.5pt" o:ole="">
            <v:imagedata r:id="rId3995" o:title=""/>
          </v:shape>
          <o:OLEObject Type="Embed" ProgID="Equation.DSMT4" ShapeID="_x0000_i3001" DrawAspect="Content" ObjectID="_1540967546" r:id="rId3996"/>
        </w:object>
      </w:r>
      <w:r w:rsidR="00F24778">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75" w:author="steve maas" w:date="2016-09-27T12:58:00Z">
        <w:r w:rsidR="00843CC3">
          <w:rPr>
            <w:noProof/>
          </w:rPr>
          <w:instrText>108</w:instrText>
        </w:r>
      </w:ins>
      <w:ins w:id="1376" w:author="Gerard" w:date="2016-05-03T13:31:00Z">
        <w:del w:id="1377" w:author="steve maas" w:date="2016-09-27T11:34:00Z">
          <w:r w:rsidR="00572445" w:rsidDel="00E34B36">
            <w:rPr>
              <w:noProof/>
            </w:rPr>
            <w:delInstrText>108</w:delInstrText>
          </w:r>
        </w:del>
      </w:ins>
      <w:del w:id="1378" w:author="steve maas" w:date="2016-09-27T11:34:00Z">
        <w:r w:rsidR="00122ED6" w:rsidDel="00E34B36">
          <w:rPr>
            <w:noProof/>
          </w:rPr>
          <w:delInstrText>109</w:delInstrText>
        </w:r>
      </w:del>
      <w:r w:rsidR="005232C6">
        <w:rPr>
          <w:noProof/>
        </w:rPr>
        <w:fldChar w:fldCharType="end"/>
      </w:r>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0EB79946" w:rsidR="0054008E" w:rsidRDefault="0054008E" w:rsidP="0054008E">
      <w:pPr>
        <w:pStyle w:val="MTDisplayEquation"/>
      </w:pPr>
      <w:r>
        <w:tab/>
      </w:r>
      <w:r w:rsidR="00DF221F" w:rsidRPr="00DF221F">
        <w:rPr>
          <w:position w:val="-218"/>
        </w:rPr>
        <w:object w:dxaOrig="4200" w:dyaOrig="4480" w14:anchorId="4CB12258">
          <v:shape id="_x0000_i3002" type="#_x0000_t75" style="width:210pt;height:224.5pt" o:ole="">
            <v:imagedata r:id="rId3997" o:title=""/>
          </v:shape>
          <o:OLEObject Type="Embed" ProgID="Equation.DSMT4" ShapeID="_x0000_i3002" DrawAspect="Content" ObjectID="_1540967547" r:id="rId399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79" w:author="steve maas" w:date="2016-09-27T12:58:00Z">
        <w:r w:rsidR="00843CC3">
          <w:rPr>
            <w:noProof/>
          </w:rPr>
          <w:instrText>109</w:instrText>
        </w:r>
      </w:ins>
      <w:ins w:id="1380" w:author="Gerard" w:date="2016-05-03T13:31:00Z">
        <w:del w:id="1381" w:author="steve maas" w:date="2016-09-27T11:34:00Z">
          <w:r w:rsidR="00572445" w:rsidDel="00E34B36">
            <w:rPr>
              <w:noProof/>
            </w:rPr>
            <w:delInstrText>109</w:delInstrText>
          </w:r>
        </w:del>
      </w:ins>
      <w:del w:id="1382" w:author="steve maas" w:date="2016-09-27T11:34:00Z">
        <w:r w:rsidR="00122ED6" w:rsidDel="00E34B36">
          <w:rPr>
            <w:noProof/>
          </w:rPr>
          <w:delInstrText>110</w:delInstrText>
        </w:r>
      </w:del>
      <w:r w:rsidR="005232C6">
        <w:rPr>
          <w:noProof/>
        </w:rPr>
        <w:fldChar w:fldCharType="end"/>
      </w:r>
      <w:r>
        <w:instrText>)</w:instrText>
      </w:r>
      <w:r>
        <w:fldChar w:fldCharType="end"/>
      </w:r>
    </w:p>
    <w:p w14:paraId="06B368F7" w14:textId="77777777" w:rsidR="0054008E" w:rsidRDefault="0054008E" w:rsidP="0054008E">
      <w:r>
        <w:t>Then,</w:t>
      </w:r>
    </w:p>
    <w:p w14:paraId="2BCE6CED" w14:textId="02B87E91" w:rsidR="0054008E" w:rsidRDefault="0054008E" w:rsidP="0054008E">
      <w:pPr>
        <w:pStyle w:val="MTDisplayEquation"/>
      </w:pPr>
      <w:r>
        <w:lastRenderedPageBreak/>
        <w:tab/>
      </w:r>
      <w:r w:rsidR="00DF221F" w:rsidRPr="00DF221F">
        <w:rPr>
          <w:position w:val="-252"/>
        </w:rPr>
        <w:object w:dxaOrig="5000" w:dyaOrig="5160" w14:anchorId="7FEDDE5F">
          <v:shape id="_x0000_i3003" type="#_x0000_t75" style="width:250pt;height:258pt" o:ole="">
            <v:imagedata r:id="rId3999" o:title=""/>
          </v:shape>
          <o:OLEObject Type="Embed" ProgID="Equation.DSMT4" ShapeID="_x0000_i3003" DrawAspect="Content" ObjectID="_1540967548" r:id="rId400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83" w:author="steve maas" w:date="2016-09-27T12:58:00Z">
        <w:r w:rsidR="00843CC3">
          <w:rPr>
            <w:noProof/>
          </w:rPr>
          <w:instrText>110</w:instrText>
        </w:r>
      </w:ins>
      <w:ins w:id="1384" w:author="Gerard" w:date="2016-05-03T13:31:00Z">
        <w:del w:id="1385" w:author="steve maas" w:date="2016-09-27T11:34:00Z">
          <w:r w:rsidR="00572445" w:rsidDel="00E34B36">
            <w:rPr>
              <w:noProof/>
            </w:rPr>
            <w:delInstrText>110</w:delInstrText>
          </w:r>
        </w:del>
      </w:ins>
      <w:del w:id="1386" w:author="steve maas" w:date="2016-09-27T11:34:00Z">
        <w:r w:rsidR="00122ED6" w:rsidDel="00E34B36">
          <w:rPr>
            <w:noProof/>
          </w:rPr>
          <w:delInstrText>111</w:delInstrText>
        </w:r>
      </w:del>
      <w:r w:rsidR="005232C6">
        <w:rPr>
          <w:noProof/>
        </w:rPr>
        <w:fldChar w:fldCharType="end"/>
      </w:r>
      <w:r>
        <w:instrText>)</w:instrText>
      </w:r>
      <w:r>
        <w:fldChar w:fldCharType="end"/>
      </w:r>
    </w:p>
    <w:p w14:paraId="2935857C" w14:textId="77777777" w:rsidR="0054008E" w:rsidRDefault="0054008E" w:rsidP="0054008E">
      <w:r>
        <w:t>where</w:t>
      </w:r>
    </w:p>
    <w:p w14:paraId="054EA12B" w14:textId="00DA77E1" w:rsidR="00FE7465" w:rsidRDefault="00FE7465" w:rsidP="00FE7465">
      <w:pPr>
        <w:pStyle w:val="MTDisplayEquation"/>
      </w:pPr>
      <w:r>
        <w:tab/>
      </w:r>
      <w:r w:rsidR="00DF221F" w:rsidRPr="00DF221F">
        <w:rPr>
          <w:position w:val="-58"/>
        </w:rPr>
        <w:object w:dxaOrig="3780" w:dyaOrig="1300" w14:anchorId="5EE51E38">
          <v:shape id="_x0000_i3004" type="#_x0000_t75" style="width:189pt;height:65.5pt" o:ole="">
            <v:imagedata r:id="rId4001" o:title=""/>
          </v:shape>
          <o:OLEObject Type="Embed" ProgID="Equation.DSMT4" ShapeID="_x0000_i3004" DrawAspect="Content" ObjectID="_1540967549" r:id="rId400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87" w:author="steve maas" w:date="2016-09-27T12:58:00Z">
        <w:r w:rsidR="00843CC3">
          <w:rPr>
            <w:noProof/>
          </w:rPr>
          <w:instrText>111</w:instrText>
        </w:r>
      </w:ins>
      <w:ins w:id="1388" w:author="Gerard" w:date="2016-05-03T13:31:00Z">
        <w:del w:id="1389" w:author="steve maas" w:date="2016-09-27T11:34:00Z">
          <w:r w:rsidR="00572445" w:rsidDel="00E34B36">
            <w:rPr>
              <w:noProof/>
            </w:rPr>
            <w:delInstrText>111</w:delInstrText>
          </w:r>
        </w:del>
      </w:ins>
      <w:del w:id="1390" w:author="steve maas" w:date="2016-09-27T11:34:00Z">
        <w:r w:rsidR="00122ED6" w:rsidDel="00E34B36">
          <w:rPr>
            <w:noProof/>
          </w:rPr>
          <w:delInstrText>112</w:delInstrText>
        </w:r>
      </w:del>
      <w:r w:rsidR="005232C6">
        <w:rPr>
          <w:noProof/>
        </w:rPr>
        <w:fldChar w:fldCharType="end"/>
      </w:r>
      <w:r>
        <w:instrText>)</w:instrText>
      </w:r>
      <w:r>
        <w:fldChar w:fldCharType="end"/>
      </w:r>
    </w:p>
    <w:p w14:paraId="3489AE29" w14:textId="77777777" w:rsidR="00B64CEC" w:rsidRDefault="00B64CEC" w:rsidP="00B64CEC">
      <w:r w:rsidRPr="00B64CEC">
        <w:t>Similarly,</w:t>
      </w:r>
    </w:p>
    <w:p w14:paraId="20EB35EF" w14:textId="3ADFFE29" w:rsidR="00B64CEC" w:rsidRPr="00B64CEC" w:rsidRDefault="00B64CEC" w:rsidP="00B64CEC">
      <w:pPr>
        <w:pStyle w:val="MTDisplayEquation"/>
      </w:pPr>
      <w:r>
        <w:lastRenderedPageBreak/>
        <w:tab/>
      </w:r>
      <w:r w:rsidR="00DF221F" w:rsidRPr="00DF221F">
        <w:rPr>
          <w:position w:val="-136"/>
        </w:rPr>
        <w:object w:dxaOrig="6800" w:dyaOrig="11220" w14:anchorId="7F92DF2D">
          <v:shape id="_x0000_i3005" type="#_x0000_t75" style="width:339.5pt;height:561pt" o:ole="">
            <v:imagedata r:id="rId4003" o:title=""/>
          </v:shape>
          <o:OLEObject Type="Embed" ProgID="Equation.DSMT4" ShapeID="_x0000_i3005" DrawAspect="Content" ObjectID="_1540967550" r:id="rId400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91" w:author="steve maas" w:date="2016-09-27T12:58:00Z">
        <w:r w:rsidR="00843CC3">
          <w:rPr>
            <w:noProof/>
          </w:rPr>
          <w:instrText>112</w:instrText>
        </w:r>
      </w:ins>
      <w:ins w:id="1392" w:author="Gerard" w:date="2016-05-03T13:31:00Z">
        <w:del w:id="1393" w:author="steve maas" w:date="2016-09-27T11:34:00Z">
          <w:r w:rsidR="00572445" w:rsidDel="00E34B36">
            <w:rPr>
              <w:noProof/>
            </w:rPr>
            <w:delInstrText>112</w:delInstrText>
          </w:r>
        </w:del>
      </w:ins>
      <w:del w:id="1394" w:author="steve maas" w:date="2016-09-27T11:34:00Z">
        <w:r w:rsidR="00122ED6" w:rsidDel="00E34B36">
          <w:rPr>
            <w:noProof/>
          </w:rPr>
          <w:delInstrText>113</w:delInstrText>
        </w:r>
      </w:del>
      <w:r w:rsidR="005232C6">
        <w:rPr>
          <w:noProof/>
        </w:rPr>
        <w:fldChar w:fldCharType="end"/>
      </w:r>
      <w:r>
        <w:instrText>)</w:instrText>
      </w:r>
      <w:r>
        <w:fldChar w:fldCharType="end"/>
      </w:r>
    </w:p>
    <w:p w14:paraId="7A80DFE5" w14:textId="77777777" w:rsidR="0054008E" w:rsidRDefault="00B64CEC" w:rsidP="0054008E">
      <w:r>
        <w:t>where</w:t>
      </w:r>
    </w:p>
    <w:p w14:paraId="3D1A5EBC" w14:textId="0324DDE0" w:rsidR="002F00FB" w:rsidRDefault="002F00FB" w:rsidP="002F00FB">
      <w:pPr>
        <w:pStyle w:val="MTDisplayEquation"/>
      </w:pPr>
      <w:r>
        <w:lastRenderedPageBreak/>
        <w:tab/>
      </w:r>
      <w:r w:rsidR="00DF221F" w:rsidRPr="00DF221F">
        <w:rPr>
          <w:position w:val="-92"/>
        </w:rPr>
        <w:object w:dxaOrig="4420" w:dyaOrig="1960" w14:anchorId="15C8F0B5">
          <v:shape id="_x0000_i3006" type="#_x0000_t75" style="width:221pt;height:98pt" o:ole="">
            <v:imagedata r:id="rId4005" o:title=""/>
          </v:shape>
          <o:OLEObject Type="Embed" ProgID="Equation.DSMT4" ShapeID="_x0000_i3006" DrawAspect="Content" ObjectID="_1540967551" r:id="rId400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95" w:author="steve maas" w:date="2016-09-27T12:58:00Z">
        <w:r w:rsidR="00843CC3">
          <w:rPr>
            <w:noProof/>
          </w:rPr>
          <w:instrText>113</w:instrText>
        </w:r>
      </w:ins>
      <w:ins w:id="1396" w:author="Gerard" w:date="2016-05-03T13:31:00Z">
        <w:del w:id="1397" w:author="steve maas" w:date="2016-09-27T11:34:00Z">
          <w:r w:rsidR="00572445" w:rsidDel="00E34B36">
            <w:rPr>
              <w:noProof/>
            </w:rPr>
            <w:delInstrText>113</w:delInstrText>
          </w:r>
        </w:del>
      </w:ins>
      <w:del w:id="1398" w:author="steve maas" w:date="2016-09-27T11:34:00Z">
        <w:r w:rsidR="00122ED6" w:rsidDel="00E34B36">
          <w:rPr>
            <w:noProof/>
          </w:rPr>
          <w:delInstrText>114</w:delInstrText>
        </w:r>
      </w:del>
      <w:r w:rsidR="005232C6">
        <w:rPr>
          <w:noProof/>
        </w:rPr>
        <w:fldChar w:fldCharType="end"/>
      </w:r>
      <w:r>
        <w:instrText>)</w:instrText>
      </w:r>
      <w:r>
        <w:fldChar w:fldCharType="end"/>
      </w:r>
    </w:p>
    <w:p w14:paraId="37B12698" w14:textId="45A9CA62" w:rsidR="002F00FB" w:rsidRDefault="002F00FB" w:rsidP="002F00FB">
      <w:pPr>
        <w:pStyle w:val="MTDisplayEquation"/>
      </w:pPr>
      <w:r>
        <w:tab/>
      </w:r>
      <w:r w:rsidR="00DF221F" w:rsidRPr="00DF221F">
        <w:rPr>
          <w:position w:val="-92"/>
        </w:rPr>
        <w:object w:dxaOrig="4880" w:dyaOrig="1960" w14:anchorId="07D5144D">
          <v:shape id="_x0000_i3007" type="#_x0000_t75" style="width:243.5pt;height:98pt" o:ole="">
            <v:imagedata r:id="rId4007" o:title=""/>
          </v:shape>
          <o:OLEObject Type="Embed" ProgID="Equation.DSMT4" ShapeID="_x0000_i3007" DrawAspect="Content" ObjectID="_1540967552" r:id="rId4008"/>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399" w:author="steve maas" w:date="2016-09-27T12:58:00Z">
        <w:r w:rsidR="00843CC3">
          <w:rPr>
            <w:noProof/>
          </w:rPr>
          <w:instrText>114</w:instrText>
        </w:r>
      </w:ins>
      <w:ins w:id="1400" w:author="Gerard" w:date="2016-05-03T13:31:00Z">
        <w:del w:id="1401" w:author="steve maas" w:date="2016-09-27T11:34:00Z">
          <w:r w:rsidR="00572445" w:rsidDel="00E34B36">
            <w:rPr>
              <w:noProof/>
            </w:rPr>
            <w:delInstrText>114</w:delInstrText>
          </w:r>
        </w:del>
      </w:ins>
      <w:del w:id="1402" w:author="steve maas" w:date="2016-09-27T11:34:00Z">
        <w:r w:rsidR="00122ED6" w:rsidDel="00E34B36">
          <w:rPr>
            <w:noProof/>
          </w:rPr>
          <w:delInstrText>115</w:delInstrText>
        </w:r>
      </w:del>
      <w:r w:rsidR="005232C6">
        <w:rPr>
          <w:noProof/>
        </w:rPr>
        <w:fldChar w:fldCharType="end"/>
      </w:r>
      <w:r>
        <w:instrText>)</w:instrText>
      </w:r>
      <w:r>
        <w:fldChar w:fldCharType="end"/>
      </w:r>
    </w:p>
    <w:p w14:paraId="222255F5" w14:textId="0332C02B" w:rsidR="002F00FB" w:rsidRDefault="002F00FB" w:rsidP="002F00FB">
      <w:pPr>
        <w:pStyle w:val="MTDisplayEquation"/>
      </w:pPr>
      <w:r>
        <w:tab/>
      </w:r>
      <w:r w:rsidR="00DF221F" w:rsidRPr="00DF221F">
        <w:rPr>
          <w:position w:val="-82"/>
        </w:rPr>
        <w:object w:dxaOrig="2040" w:dyaOrig="1760" w14:anchorId="376CDA9B">
          <v:shape id="_x0000_i3008" type="#_x0000_t75" style="width:102pt;height:88pt" o:ole="">
            <v:imagedata r:id="rId4009" o:title=""/>
          </v:shape>
          <o:OLEObject Type="Embed" ProgID="Equation.DSMT4" ShapeID="_x0000_i3008" DrawAspect="Content" ObjectID="_1540967553" r:id="rId401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w:instrText>
      </w:r>
      <w:r w:rsidR="005232C6">
        <w:instrText xml:space="preserve">\*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403" w:author="steve maas" w:date="2016-09-27T12:58:00Z">
        <w:r w:rsidR="00843CC3">
          <w:rPr>
            <w:noProof/>
          </w:rPr>
          <w:instrText>115</w:instrText>
        </w:r>
      </w:ins>
      <w:ins w:id="1404" w:author="Gerard" w:date="2016-05-03T13:31:00Z">
        <w:del w:id="1405" w:author="steve maas" w:date="2016-09-27T11:34:00Z">
          <w:r w:rsidR="00572445" w:rsidDel="00E34B36">
            <w:rPr>
              <w:noProof/>
            </w:rPr>
            <w:delInstrText>115</w:delInstrText>
          </w:r>
        </w:del>
      </w:ins>
      <w:del w:id="1406" w:author="steve maas" w:date="2016-09-27T11:34:00Z">
        <w:r w:rsidR="00122ED6" w:rsidDel="00E34B36">
          <w:rPr>
            <w:noProof/>
          </w:rPr>
          <w:delInstrText>116</w:delInstrText>
        </w:r>
      </w:del>
      <w:r w:rsidR="005232C6">
        <w:rPr>
          <w:noProof/>
        </w:rPr>
        <w:fldChar w:fldCharType="end"/>
      </w:r>
      <w:r>
        <w:instrText>)</w:instrText>
      </w:r>
      <w:r>
        <w:fldChar w:fldCharType="end"/>
      </w:r>
    </w:p>
    <w:p w14:paraId="1A486F73" w14:textId="564F6787" w:rsidR="002F00FB" w:rsidRDefault="002F00FB" w:rsidP="002F00FB">
      <w:pPr>
        <w:pStyle w:val="MTDisplayEquation"/>
      </w:pPr>
      <w:r>
        <w:tab/>
      </w:r>
      <w:r w:rsidR="00DF221F" w:rsidRPr="00DF221F">
        <w:rPr>
          <w:position w:val="-92"/>
        </w:rPr>
        <w:object w:dxaOrig="4760" w:dyaOrig="1960" w14:anchorId="57AD9308">
          <v:shape id="_x0000_i3009" type="#_x0000_t75" style="width:238pt;height:98pt" o:ole="">
            <v:imagedata r:id="rId4011" o:title=""/>
          </v:shape>
          <o:OLEObject Type="Embed" ProgID="Equation.DSMT4" ShapeID="_x0000_i3009" DrawAspect="Content" ObjectID="_1540967554" r:id="rId4012"/>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407" w:author="steve maas" w:date="2016-09-27T12:58:00Z">
        <w:r w:rsidR="00843CC3">
          <w:rPr>
            <w:noProof/>
          </w:rPr>
          <w:instrText>116</w:instrText>
        </w:r>
      </w:ins>
      <w:ins w:id="1408" w:author="Gerard" w:date="2016-05-03T13:31:00Z">
        <w:del w:id="1409" w:author="steve maas" w:date="2016-09-27T11:34:00Z">
          <w:r w:rsidR="00572445" w:rsidDel="00E34B36">
            <w:rPr>
              <w:noProof/>
            </w:rPr>
            <w:delInstrText>116</w:delInstrText>
          </w:r>
        </w:del>
      </w:ins>
      <w:del w:id="1410" w:author="steve maas" w:date="2016-09-27T11:34:00Z">
        <w:r w:rsidR="00122ED6" w:rsidDel="00E34B36">
          <w:rPr>
            <w:noProof/>
          </w:rPr>
          <w:delInstrText>117</w:delInstrText>
        </w:r>
      </w:del>
      <w:r w:rsidR="005232C6">
        <w:rPr>
          <w:noProof/>
        </w:rPr>
        <w:fldChar w:fldCharType="end"/>
      </w:r>
      <w:r>
        <w:instrText>)</w:instrText>
      </w:r>
      <w:r>
        <w:fldChar w:fldCharType="end"/>
      </w:r>
    </w:p>
    <w:p w14:paraId="67E84147" w14:textId="6E33E8A4" w:rsidR="002F00FB" w:rsidRDefault="002F00FB" w:rsidP="002F00FB">
      <w:pPr>
        <w:pStyle w:val="MTDisplayEquation"/>
      </w:pPr>
      <w:r>
        <w:tab/>
      </w:r>
      <w:r w:rsidR="00DF221F" w:rsidRPr="00DF221F">
        <w:rPr>
          <w:position w:val="-80"/>
        </w:rPr>
        <w:object w:dxaOrig="1980" w:dyaOrig="1719" w14:anchorId="0D08D6A5">
          <v:shape id="_x0000_i3010" type="#_x0000_t75" style="width:99pt;height:86pt" o:ole="">
            <v:imagedata r:id="rId4013" o:title=""/>
          </v:shape>
          <o:OLEObject Type="Embed" ProgID="Equation.DSMT4" ShapeID="_x0000_i3010" DrawAspect="Content" ObjectID="_1540967555" r:id="rId401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411" w:author="steve maas" w:date="2016-09-27T12:58:00Z">
        <w:r w:rsidR="00843CC3">
          <w:rPr>
            <w:noProof/>
          </w:rPr>
          <w:instrText>117</w:instrText>
        </w:r>
      </w:ins>
      <w:ins w:id="1412" w:author="Gerard" w:date="2016-05-03T13:31:00Z">
        <w:del w:id="1413" w:author="steve maas" w:date="2016-09-27T11:34:00Z">
          <w:r w:rsidR="00572445" w:rsidDel="00E34B36">
            <w:rPr>
              <w:noProof/>
            </w:rPr>
            <w:delInstrText>117</w:delInstrText>
          </w:r>
        </w:del>
      </w:ins>
      <w:del w:id="1414" w:author="steve maas" w:date="2016-09-27T11:34:00Z">
        <w:r w:rsidR="00122ED6" w:rsidDel="00E34B36">
          <w:rPr>
            <w:noProof/>
          </w:rPr>
          <w:delInstrText>118</w:delInstrText>
        </w:r>
      </w:del>
      <w:r w:rsidR="005232C6">
        <w:rPr>
          <w:noProof/>
        </w:rPr>
        <w:fldChar w:fldCharType="end"/>
      </w:r>
      <w:r>
        <w:instrText>)</w:instrText>
      </w:r>
      <w:r>
        <w:fldChar w:fldCharType="end"/>
      </w:r>
    </w:p>
    <w:p w14:paraId="541D2AF7" w14:textId="77777777" w:rsidR="002F00FB" w:rsidRDefault="002F00FB" w:rsidP="002F00FB">
      <w:r>
        <w:t>and</w:t>
      </w:r>
    </w:p>
    <w:p w14:paraId="7E062E54" w14:textId="2EE44812" w:rsidR="002F00FB" w:rsidRPr="002F00FB" w:rsidRDefault="002F00FB" w:rsidP="002F00FB">
      <w:pPr>
        <w:pStyle w:val="MTDisplayEquation"/>
      </w:pPr>
      <w:r>
        <w:lastRenderedPageBreak/>
        <w:tab/>
      </w:r>
      <w:r w:rsidR="00DF221F" w:rsidRPr="00DF221F">
        <w:rPr>
          <w:position w:val="-202"/>
        </w:rPr>
        <w:object w:dxaOrig="3540" w:dyaOrig="4160" w14:anchorId="5ACB0EEB">
          <v:shape id="_x0000_i3011" type="#_x0000_t75" style="width:177pt;height:207.5pt" o:ole="">
            <v:imagedata r:id="rId4015" o:title=""/>
          </v:shape>
          <o:OLEObject Type="Embed" ProgID="Equation.DSMT4" ShapeID="_x0000_i3011" DrawAspect="Content" ObjectID="_1540967556" r:id="rId4016"/>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415" w:author="steve maas" w:date="2016-09-27T12:58:00Z">
        <w:r w:rsidR="00843CC3">
          <w:rPr>
            <w:noProof/>
          </w:rPr>
          <w:instrText>118</w:instrText>
        </w:r>
      </w:ins>
      <w:ins w:id="1416" w:author="Gerard" w:date="2016-05-03T13:31:00Z">
        <w:del w:id="1417" w:author="steve maas" w:date="2016-09-27T11:34:00Z">
          <w:r w:rsidR="00572445" w:rsidDel="00E34B36">
            <w:rPr>
              <w:noProof/>
            </w:rPr>
            <w:delInstrText>118</w:delInstrText>
          </w:r>
        </w:del>
      </w:ins>
      <w:del w:id="1418" w:author="steve maas" w:date="2016-09-27T11:34:00Z">
        <w:r w:rsidR="00122ED6" w:rsidDel="00E34B36">
          <w:rPr>
            <w:noProof/>
          </w:rPr>
          <w:delInstrText>119</w:delInstrText>
        </w:r>
      </w:del>
      <w:r w:rsidR="005232C6">
        <w:rPr>
          <w:noProof/>
        </w:rPr>
        <w:fldChar w:fldCharType="end"/>
      </w:r>
      <w:r>
        <w:instrText>)</w:instrText>
      </w:r>
      <w:r>
        <w:fldChar w:fldCharType="end"/>
      </w:r>
    </w:p>
    <w:p w14:paraId="672819D2" w14:textId="77777777" w:rsidR="00A3050F" w:rsidRDefault="00A3050F" w:rsidP="00A3050F"/>
    <w:p w14:paraId="08738481" w14:textId="7312A9BE" w:rsidR="00A3050F" w:rsidRDefault="00A3050F" w:rsidP="00A3050F">
      <w:pPr>
        <w:pStyle w:val="Heading2"/>
      </w:pPr>
      <w:bookmarkStart w:id="1419" w:name="_Toc467221738"/>
      <w:r>
        <w:t>Multiphasic Contact</w:t>
      </w:r>
      <w:bookmarkEnd w:id="1419"/>
    </w:p>
    <w:p w14:paraId="52AEFBF7" w14:textId="77777777" w:rsidR="00A3050F" w:rsidRPr="006F687B" w:rsidRDefault="00A3050F" w:rsidP="00A3050F">
      <w:pPr>
        <w:pStyle w:val="Heading3"/>
      </w:pPr>
      <w:bookmarkStart w:id="1420" w:name="_Toc467221739"/>
      <w:r>
        <w:t>Contact Integral</w:t>
      </w:r>
      <w:bookmarkEnd w:id="1420"/>
    </w:p>
    <w:p w14:paraId="1E0507ED" w14:textId="777FBA5D" w:rsidR="00A3050F" w:rsidRDefault="00A3050F" w:rsidP="00A3050F">
      <w:r>
        <w:t>See Section </w:t>
      </w:r>
      <w:r>
        <w:fldChar w:fldCharType="begin"/>
      </w:r>
      <w:r>
        <w:instrText xml:space="preserve"> REF _Ref300857895 \r \h </w:instrText>
      </w:r>
      <w:r>
        <w:fldChar w:fldCharType="separate"/>
      </w:r>
      <w:r w:rsidR="00843CC3">
        <w:t>2.7</w:t>
      </w:r>
      <w:r>
        <w:fldChar w:fldCharType="end"/>
      </w:r>
      <w:r>
        <w:t xml:space="preserve"> for a review of multiphasic materials.  The contact interface is defined between surfaces </w:t>
      </w:r>
      <w:r w:rsidR="00DF221F" w:rsidRPr="00DF221F">
        <w:rPr>
          <w:position w:val="-10"/>
        </w:rPr>
        <w:object w:dxaOrig="360" w:dyaOrig="380" w14:anchorId="09B514CC">
          <v:shape id="_x0000_i3012" type="#_x0000_t75" style="width:18.5pt;height:18.5pt" o:ole="">
            <v:imagedata r:id="rId4017" o:title=""/>
          </v:shape>
          <o:OLEObject Type="Embed" ProgID="Equation.DSMT4" ShapeID="_x0000_i3012" DrawAspect="Content" ObjectID="_1540967557" r:id="rId4018"/>
        </w:object>
      </w:r>
      <w:r>
        <w:t xml:space="preserve"> and </w:t>
      </w:r>
      <w:r w:rsidR="00DF221F" w:rsidRPr="00DF221F">
        <w:rPr>
          <w:position w:val="-10"/>
        </w:rPr>
        <w:object w:dxaOrig="380" w:dyaOrig="380" w14:anchorId="4A71ACE2">
          <v:shape id="_x0000_i3013" type="#_x0000_t75" style="width:18.5pt;height:18.5pt" o:ole="">
            <v:imagedata r:id="rId4019" o:title=""/>
          </v:shape>
          <o:OLEObject Type="Embed" ProgID="Equation.DSMT4" ShapeID="_x0000_i3013" DrawAspect="Content" ObjectID="_1540967558" r:id="rId4020"/>
        </w:object>
      </w:r>
      <w:r>
        <w:t xml:space="preserve">.  Due to continuity requirements on the traction and fluxes, the external virtual work resulting from contact tractions </w:t>
      </w:r>
      <w:r w:rsidR="00DF221F" w:rsidRPr="00DF221F">
        <w:rPr>
          <w:position w:val="-6"/>
        </w:rPr>
        <w:object w:dxaOrig="320" w:dyaOrig="340" w14:anchorId="305F74F6">
          <v:shape id="_x0000_i3014" type="#_x0000_t75" style="width:16pt;height:17.5pt" o:ole="">
            <v:imagedata r:id="rId4021" o:title=""/>
          </v:shape>
          <o:OLEObject Type="Embed" ProgID="Equation.DSMT4" ShapeID="_x0000_i3014" DrawAspect="Content" ObjectID="_1540967559" r:id="rId4022"/>
        </w:object>
      </w:r>
      <w:r>
        <w:t xml:space="preserve">, solvent fluxes </w:t>
      </w:r>
      <w:r w:rsidR="00DF221F" w:rsidRPr="00DF221F">
        <w:rPr>
          <w:position w:val="-12"/>
        </w:rPr>
        <w:object w:dxaOrig="380" w:dyaOrig="400" w14:anchorId="6963790F">
          <v:shape id="_x0000_i3015" type="#_x0000_t75" style="width:18.5pt;height:20pt" o:ole="">
            <v:imagedata r:id="rId4023" o:title=""/>
          </v:shape>
          <o:OLEObject Type="Embed" ProgID="Equation.DSMT4" ShapeID="_x0000_i3015" DrawAspect="Content" ObjectID="_1540967560" r:id="rId4024"/>
        </w:object>
      </w:r>
      <w:r>
        <w:t xml:space="preserve"> and effective solute fluxes </w:t>
      </w:r>
      <w:r w:rsidR="00DF221F" w:rsidRPr="00DF221F">
        <w:rPr>
          <w:position w:val="-12"/>
        </w:rPr>
        <w:object w:dxaOrig="460" w:dyaOrig="400" w14:anchorId="750B5DA0">
          <v:shape id="_x0000_i3016" type="#_x0000_t75" style="width:23.5pt;height:20pt" o:ole="">
            <v:imagedata r:id="rId4025" o:title=""/>
          </v:shape>
          <o:OLEObject Type="Embed" ProgID="Equation.DSMT4" ShapeID="_x0000_i3016" DrawAspect="Content" ObjectID="_1540967561" r:id="rId4026"/>
        </w:object>
      </w:r>
      <w:r>
        <w:t xml:space="preserve"> for solute </w:t>
      </w:r>
      <w:r w:rsidR="00DF221F" w:rsidRPr="00DF221F">
        <w:rPr>
          <w:position w:val="-6"/>
        </w:rPr>
        <w:object w:dxaOrig="240" w:dyaOrig="220" w14:anchorId="1A645357">
          <v:shape id="_x0000_i3017" type="#_x0000_t75" style="width:12pt;height:11pt" o:ole="">
            <v:imagedata r:id="rId4027" o:title=""/>
          </v:shape>
          <o:OLEObject Type="Embed" ProgID="Equation.DSMT4" ShapeID="_x0000_i3017" DrawAspect="Content" ObjectID="_1540967562" r:id="rId4028"/>
        </w:object>
      </w:r>
      <w:r>
        <w:t xml:space="preserve"> (</w:t>
      </w:r>
      <w:r w:rsidR="00DF221F" w:rsidRPr="00DF221F">
        <w:rPr>
          <w:position w:val="-10"/>
        </w:rPr>
        <w:object w:dxaOrig="660" w:dyaOrig="320" w14:anchorId="684EB588">
          <v:shape id="_x0000_i3018" type="#_x0000_t75" style="width:33pt;height:16pt" o:ole="">
            <v:imagedata r:id="rId4029" o:title=""/>
          </v:shape>
          <o:OLEObject Type="Embed" ProgID="Equation.DSMT4" ShapeID="_x0000_i3018" DrawAspect="Content" ObjectID="_1540967563" r:id="rId4030"/>
        </w:object>
      </w:r>
      <w:r>
        <w:t>), may be combined into the contact integral</w:t>
      </w:r>
    </w:p>
    <w:p w14:paraId="420DD6BB" w14:textId="2339DAE2" w:rsidR="00A3050F" w:rsidRDefault="00A3050F" w:rsidP="00A3050F">
      <w:pPr>
        <w:pStyle w:val="MTDisplayEquation"/>
      </w:pPr>
      <w:r>
        <w:tab/>
      </w:r>
      <w:r w:rsidR="00DF221F" w:rsidRPr="00DF221F">
        <w:rPr>
          <w:position w:val="-82"/>
        </w:rPr>
        <w:object w:dxaOrig="3760" w:dyaOrig="1660" w14:anchorId="04492C02">
          <v:shape id="_x0000_i3019" type="#_x0000_t75" style="width:188.5pt;height:83pt" o:ole="">
            <v:imagedata r:id="rId4031" o:title=""/>
          </v:shape>
          <o:OLEObject Type="Embed" ProgID="Equation.DSMT4" ShapeID="_x0000_i3019" DrawAspect="Content" ObjectID="_1540967564" r:id="rId403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21" w:author="steve maas" w:date="2016-09-27T12:58:00Z">
        <w:r w:rsidR="00843CC3">
          <w:rPr>
            <w:noProof/>
          </w:rPr>
          <w:instrText>119</w:instrText>
        </w:r>
      </w:ins>
      <w:ins w:id="1422" w:author="Gerard" w:date="2016-05-03T13:31:00Z">
        <w:del w:id="1423" w:author="steve maas" w:date="2016-09-27T11:34:00Z">
          <w:r w:rsidR="00572445" w:rsidDel="00E34B36">
            <w:rPr>
              <w:noProof/>
            </w:rPr>
            <w:delInstrText>119</w:delInstrText>
          </w:r>
        </w:del>
      </w:ins>
      <w:del w:id="1424" w:author="steve maas" w:date="2016-09-27T11:34:00Z">
        <w:r w:rsidR="00122ED6" w:rsidDel="00E34B36">
          <w:rPr>
            <w:noProof/>
          </w:rPr>
          <w:delInstrText>120</w:delInstrText>
        </w:r>
      </w:del>
      <w:r w:rsidR="005232C6">
        <w:rPr>
          <w:noProof/>
        </w:rPr>
        <w:fldChar w:fldCharType="end"/>
      </w:r>
      <w:r w:rsidR="007B3D93">
        <w:instrText>)</w:instrText>
      </w:r>
      <w:r w:rsidR="007B3D93">
        <w:fldChar w:fldCharType="end"/>
      </w:r>
    </w:p>
    <w:p w14:paraId="27F3904A" w14:textId="165E8383" w:rsidR="00A3050F" w:rsidRDefault="00A3050F" w:rsidP="00A3050F">
      <w:r>
        <w:t xml:space="preserve">In the current implementation, only frictionless contact is taken into consideration, so that the contact traction has only a normal component, </w:t>
      </w:r>
      <w:r w:rsidR="00DF221F" w:rsidRPr="00DF221F">
        <w:rPr>
          <w:position w:val="-12"/>
        </w:rPr>
        <w:object w:dxaOrig="999" w:dyaOrig="400" w14:anchorId="0C1368AC">
          <v:shape id="_x0000_i3020" type="#_x0000_t75" style="width:50pt;height:20pt" o:ole="">
            <v:imagedata r:id="rId4033" o:title=""/>
          </v:shape>
          <o:OLEObject Type="Embed" ProgID="Equation.DSMT4" ShapeID="_x0000_i3020" DrawAspect="Content" ObjectID="_1540967565" r:id="rId4034"/>
        </w:object>
      </w:r>
      <w:r>
        <w:t xml:space="preserve">.  To evaluate and linearize </w:t>
      </w:r>
      <w:r w:rsidR="00DF221F" w:rsidRPr="00DF221F">
        <w:rPr>
          <w:position w:val="-12"/>
        </w:rPr>
        <w:object w:dxaOrig="440" w:dyaOrig="360" w14:anchorId="28DBCDF1">
          <v:shape id="_x0000_i3021" type="#_x0000_t75" style="width:22pt;height:18.5pt" o:ole="">
            <v:imagedata r:id="rId4035" o:title=""/>
          </v:shape>
          <o:OLEObject Type="Embed" ProgID="Equation.DSMT4" ShapeID="_x0000_i3021" DrawAspect="Content" ObjectID="_1540967566" r:id="rId4036"/>
        </w:object>
      </w:r>
      <w:r>
        <w:t xml:space="preserve">, </w:t>
      </w:r>
      <w:r w:rsidRPr="00454D1E">
        <w:t>define the covariant basis vectors on each surface as</w:t>
      </w:r>
    </w:p>
    <w:p w14:paraId="45F31DE1" w14:textId="3FC4C883" w:rsidR="00A3050F" w:rsidRDefault="00A3050F" w:rsidP="00A3050F">
      <w:pPr>
        <w:pStyle w:val="MTDisplayEquation"/>
      </w:pPr>
      <w:r>
        <w:tab/>
      </w:r>
      <w:r w:rsidR="00DF221F" w:rsidRPr="00DF221F">
        <w:rPr>
          <w:position w:val="-36"/>
        </w:rPr>
        <w:object w:dxaOrig="2079" w:dyaOrig="800" w14:anchorId="4FF99E07">
          <v:shape id="_x0000_i3022" type="#_x0000_t75" style="width:104.5pt;height:40pt" o:ole="">
            <v:imagedata r:id="rId4037" o:title=""/>
          </v:shape>
          <o:OLEObject Type="Embed" ProgID="Equation.DSMT4" ShapeID="_x0000_i3022" DrawAspect="Content" ObjectID="_1540967567" r:id="rId4038"/>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w:instrText>
      </w:r>
      <w:r w:rsidR="005232C6">
        <w:instrText xml:space="preserve">FORMAT </w:instrText>
      </w:r>
      <w:r w:rsidR="005232C6">
        <w:fldChar w:fldCharType="separate"/>
      </w:r>
      <w:ins w:id="1425" w:author="steve maas" w:date="2016-09-27T12:58:00Z">
        <w:r w:rsidR="00843CC3">
          <w:rPr>
            <w:noProof/>
          </w:rPr>
          <w:instrText>120</w:instrText>
        </w:r>
      </w:ins>
      <w:ins w:id="1426" w:author="Gerard" w:date="2016-05-03T13:31:00Z">
        <w:del w:id="1427" w:author="steve maas" w:date="2016-09-27T11:34:00Z">
          <w:r w:rsidR="00572445" w:rsidDel="00E34B36">
            <w:rPr>
              <w:noProof/>
            </w:rPr>
            <w:delInstrText>120</w:delInstrText>
          </w:r>
        </w:del>
      </w:ins>
      <w:del w:id="1428" w:author="steve maas" w:date="2016-09-27T11:34:00Z">
        <w:r w:rsidR="00122ED6" w:rsidDel="00E34B36">
          <w:rPr>
            <w:noProof/>
          </w:rPr>
          <w:delInstrText>121</w:delInstrText>
        </w:r>
      </w:del>
      <w:r w:rsidR="005232C6">
        <w:rPr>
          <w:noProof/>
        </w:rPr>
        <w:fldChar w:fldCharType="end"/>
      </w:r>
      <w:r w:rsidR="007B3D93">
        <w:instrText>)</w:instrText>
      </w:r>
      <w:r w:rsidR="007B3D93">
        <w:fldChar w:fldCharType="end"/>
      </w:r>
    </w:p>
    <w:p w14:paraId="1ACE2705" w14:textId="504F9158" w:rsidR="00A3050F" w:rsidRDefault="00A3050F" w:rsidP="00A3050F">
      <w:r>
        <w:t xml:space="preserve">where </w:t>
      </w:r>
      <w:r w:rsidR="00DF221F" w:rsidRPr="00025957">
        <w:rPr>
          <w:position w:val="-4"/>
        </w:rPr>
        <w:object w:dxaOrig="360" w:dyaOrig="320" w14:anchorId="4C0C633D">
          <v:shape id="_x0000_i3023" type="#_x0000_t75" style="width:18.5pt;height:16pt" o:ole="">
            <v:imagedata r:id="rId4039" o:title=""/>
          </v:shape>
          <o:OLEObject Type="Embed" ProgID="Equation.DSMT4" ShapeID="_x0000_i3023" DrawAspect="Content" ObjectID="_1540967568" r:id="rId4040"/>
        </w:object>
      </w:r>
      <w:r>
        <w:t xml:space="preserve"> represents the spatial position of points on </w:t>
      </w:r>
      <w:r w:rsidR="00DF221F" w:rsidRPr="00DF221F">
        <w:rPr>
          <w:position w:val="-10"/>
        </w:rPr>
        <w:object w:dxaOrig="360" w:dyaOrig="380" w14:anchorId="7532981A">
          <v:shape id="_x0000_i3024" type="#_x0000_t75" style="width:18.5pt;height:18.5pt" o:ole="">
            <v:imagedata r:id="rId4041" o:title=""/>
          </v:shape>
          <o:OLEObject Type="Embed" ProgID="Equation.DSMT4" ShapeID="_x0000_i3024" DrawAspect="Content" ObjectID="_1540967569" r:id="rId4042"/>
        </w:object>
      </w:r>
      <w:r>
        <w:t xml:space="preserve">, and </w:t>
      </w:r>
      <w:r w:rsidR="00DF221F" w:rsidRPr="00DF221F">
        <w:rPr>
          <w:position w:val="-16"/>
        </w:rPr>
        <w:object w:dxaOrig="340" w:dyaOrig="420" w14:anchorId="567CBD32">
          <v:shape id="_x0000_i3025" type="#_x0000_t75" style="width:17.5pt;height:21pt" o:ole="">
            <v:imagedata r:id="rId4043" o:title=""/>
          </v:shape>
          <o:OLEObject Type="Embed" ProgID="Equation.DSMT4" ShapeID="_x0000_i3025" DrawAspect="Content" ObjectID="_1540967570" r:id="rId4044"/>
        </w:object>
      </w:r>
      <w:r>
        <w:t xml:space="preserve"> represent the parametric coordinates of that point.  </w:t>
      </w:r>
      <w:r w:rsidRPr="00454D1E">
        <w:t>The unit outward normal on each surface is</w:t>
      </w:r>
      <w:r>
        <w:t xml:space="preserve"> then given by</w:t>
      </w:r>
    </w:p>
    <w:p w14:paraId="71BB9BF7" w14:textId="0DD79DB6" w:rsidR="00A3050F" w:rsidRDefault="00A3050F" w:rsidP="00A3050F">
      <w:pPr>
        <w:pStyle w:val="MTDisplayEquation"/>
      </w:pPr>
      <w:r>
        <w:tab/>
      </w:r>
      <w:r w:rsidR="00DF221F" w:rsidRPr="00DF221F">
        <w:rPr>
          <w:position w:val="-42"/>
        </w:rPr>
        <w:object w:dxaOrig="1540" w:dyaOrig="859" w14:anchorId="481B8178">
          <v:shape id="_x0000_i3026" type="#_x0000_t75" style="width:77pt;height:42.5pt" o:ole="">
            <v:imagedata r:id="rId4045" o:title=""/>
          </v:shape>
          <o:OLEObject Type="Embed" ProgID="Equation.DSMT4" ShapeID="_x0000_i3026" DrawAspect="Content" ObjectID="_1540967571" r:id="rId4046"/>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29" w:author="steve maas" w:date="2016-09-27T12:58:00Z">
        <w:r w:rsidR="00843CC3">
          <w:rPr>
            <w:noProof/>
          </w:rPr>
          <w:instrText>121</w:instrText>
        </w:r>
      </w:ins>
      <w:ins w:id="1430" w:author="Gerard" w:date="2016-05-03T13:31:00Z">
        <w:del w:id="1431" w:author="steve maas" w:date="2016-09-27T11:34:00Z">
          <w:r w:rsidR="00572445" w:rsidDel="00E34B36">
            <w:rPr>
              <w:noProof/>
            </w:rPr>
            <w:delInstrText>121</w:delInstrText>
          </w:r>
        </w:del>
      </w:ins>
      <w:del w:id="1432" w:author="steve maas" w:date="2016-09-27T11:34:00Z">
        <w:r w:rsidR="00122ED6" w:rsidDel="00E34B36">
          <w:rPr>
            <w:noProof/>
          </w:rPr>
          <w:delInstrText>122</w:delInstrText>
        </w:r>
      </w:del>
      <w:r w:rsidR="005232C6">
        <w:rPr>
          <w:noProof/>
        </w:rPr>
        <w:fldChar w:fldCharType="end"/>
      </w:r>
      <w:r w:rsidR="007B3D93">
        <w:instrText>)</w:instrText>
      </w:r>
      <w:r w:rsidR="007B3D93">
        <w:fldChar w:fldCharType="end"/>
      </w:r>
    </w:p>
    <w:p w14:paraId="455B58ED" w14:textId="77777777" w:rsidR="00A3050F" w:rsidRDefault="00A3050F" w:rsidP="00A3050F">
      <w:r w:rsidRPr="00454D1E">
        <w:t>Now the contact integral may be rewritten as</w:t>
      </w:r>
    </w:p>
    <w:p w14:paraId="5C6F6239" w14:textId="31A25B16" w:rsidR="00A3050F" w:rsidRDefault="00A3050F" w:rsidP="00A3050F">
      <w:pPr>
        <w:pStyle w:val="MTDisplayEquation"/>
      </w:pPr>
      <w:r>
        <w:lastRenderedPageBreak/>
        <w:tab/>
      </w:r>
      <w:r w:rsidR="00DF221F" w:rsidRPr="00DF221F">
        <w:rPr>
          <w:position w:val="-82"/>
        </w:rPr>
        <w:object w:dxaOrig="5160" w:dyaOrig="1660" w14:anchorId="26541F9F">
          <v:shape id="_x0000_i3027" type="#_x0000_t75" style="width:258pt;height:83pt" o:ole="">
            <v:imagedata r:id="rId4047" o:title=""/>
          </v:shape>
          <o:OLEObject Type="Embed" ProgID="Equation.DSMT4" ShapeID="_x0000_i3027" DrawAspect="Content" ObjectID="_1540967572" r:id="rId404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33" w:author="steve maas" w:date="2016-09-27T12:58:00Z">
        <w:r w:rsidR="00843CC3">
          <w:rPr>
            <w:noProof/>
          </w:rPr>
          <w:instrText>122</w:instrText>
        </w:r>
      </w:ins>
      <w:ins w:id="1434" w:author="Gerard" w:date="2016-05-03T13:31:00Z">
        <w:del w:id="1435" w:author="steve maas" w:date="2016-09-27T11:34:00Z">
          <w:r w:rsidR="00572445" w:rsidDel="00E34B36">
            <w:rPr>
              <w:noProof/>
            </w:rPr>
            <w:delInstrText>122</w:delInstrText>
          </w:r>
        </w:del>
      </w:ins>
      <w:del w:id="1436" w:author="steve maas" w:date="2016-09-27T11:34:00Z">
        <w:r w:rsidR="00122ED6" w:rsidDel="00E34B36">
          <w:rPr>
            <w:noProof/>
          </w:rPr>
          <w:delInstrText>123</w:delInstrText>
        </w:r>
      </w:del>
      <w:r w:rsidR="005232C6">
        <w:rPr>
          <w:noProof/>
        </w:rPr>
        <w:fldChar w:fldCharType="end"/>
      </w:r>
      <w:r w:rsidR="007B3D93">
        <w:instrText>)</w:instrText>
      </w:r>
      <w:r w:rsidR="007B3D93">
        <w:fldChar w:fldCharType="end"/>
      </w:r>
    </w:p>
    <w:p w14:paraId="381814A7" w14:textId="0999E557" w:rsidR="00A3050F" w:rsidRDefault="00A3050F" w:rsidP="00A3050F">
      <w:r>
        <w:t>and t</w:t>
      </w:r>
      <w:r w:rsidRPr="007E76EC">
        <w:t xml:space="preserve">he linearization </w:t>
      </w:r>
      <w:r w:rsidR="00DF221F" w:rsidRPr="00DF221F">
        <w:rPr>
          <w:position w:val="-12"/>
        </w:rPr>
        <w:object w:dxaOrig="620" w:dyaOrig="360" w14:anchorId="2B25F39C">
          <v:shape id="_x0000_i3028" type="#_x0000_t75" style="width:31pt;height:18.5pt" o:ole="">
            <v:imagedata r:id="rId4049" o:title=""/>
          </v:shape>
          <o:OLEObject Type="Embed" ProgID="Equation.DSMT4" ShapeID="_x0000_i3028" DrawAspect="Content" ObjectID="_1540967573" r:id="rId4050"/>
        </w:object>
      </w:r>
      <w:r w:rsidRPr="007E76EC">
        <w:t xml:space="preserve"> of </w:t>
      </w:r>
      <w:r w:rsidR="00DF221F" w:rsidRPr="00DF221F">
        <w:rPr>
          <w:position w:val="-12"/>
        </w:rPr>
        <w:object w:dxaOrig="440" w:dyaOrig="360" w14:anchorId="610C432E">
          <v:shape id="_x0000_i3029" type="#_x0000_t75" style="width:22pt;height:18.5pt" o:ole="">
            <v:imagedata r:id="rId4051" o:title=""/>
          </v:shape>
          <o:OLEObject Type="Embed" ProgID="Equation.DSMT4" ShapeID="_x0000_i3029" DrawAspect="Content" ObjectID="_1540967574" r:id="rId4052"/>
        </w:object>
      </w:r>
      <w:r w:rsidRPr="007E76EC">
        <w:t xml:space="preserve"> has the form</w:t>
      </w:r>
    </w:p>
    <w:p w14:paraId="0EDD0C62" w14:textId="194A42FD" w:rsidR="00A3050F" w:rsidRDefault="00A3050F" w:rsidP="00A3050F">
      <w:pPr>
        <w:pStyle w:val="MTDisplayEquation"/>
      </w:pPr>
      <w:r>
        <w:tab/>
      </w:r>
      <w:r w:rsidR="00DF221F" w:rsidRPr="00DF221F">
        <w:rPr>
          <w:position w:val="-28"/>
        </w:rPr>
        <w:object w:dxaOrig="5800" w:dyaOrig="680" w14:anchorId="0F1FDF24">
          <v:shape id="_x0000_i3030" type="#_x0000_t75" style="width:290.5pt;height:33.5pt" o:ole="">
            <v:imagedata r:id="rId4053" o:title=""/>
          </v:shape>
          <o:OLEObject Type="Embed" ProgID="Equation.DSMT4" ShapeID="_x0000_i3030" DrawAspect="Content" ObjectID="_1540967575" r:id="rId4054"/>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37" w:author="steve maas" w:date="2016-09-27T12:58:00Z">
        <w:r w:rsidR="00843CC3">
          <w:rPr>
            <w:noProof/>
          </w:rPr>
          <w:instrText>123</w:instrText>
        </w:r>
      </w:ins>
      <w:ins w:id="1438" w:author="Gerard" w:date="2016-05-03T13:31:00Z">
        <w:del w:id="1439" w:author="steve maas" w:date="2016-09-27T11:34:00Z">
          <w:r w:rsidR="00572445" w:rsidDel="00E34B36">
            <w:rPr>
              <w:noProof/>
            </w:rPr>
            <w:delInstrText>123</w:delInstrText>
          </w:r>
        </w:del>
      </w:ins>
      <w:del w:id="1440" w:author="steve maas" w:date="2016-09-27T11:34:00Z">
        <w:r w:rsidR="00122ED6" w:rsidDel="00E34B36">
          <w:rPr>
            <w:noProof/>
          </w:rPr>
          <w:delInstrText>124</w:delInstrText>
        </w:r>
      </w:del>
      <w:r w:rsidR="005232C6">
        <w:rPr>
          <w:noProof/>
        </w:rPr>
        <w:fldChar w:fldCharType="end"/>
      </w:r>
      <w:r w:rsidR="007B3D93">
        <w:instrText>)</w:instrText>
      </w:r>
      <w:r w:rsidR="007B3D93">
        <w:fldChar w:fldCharType="end"/>
      </w:r>
    </w:p>
    <w:p w14:paraId="5130CA8A" w14:textId="77777777" w:rsidR="00A3050F" w:rsidRDefault="00A3050F" w:rsidP="00A3050F">
      <w:pPr>
        <w:pStyle w:val="Heading3"/>
      </w:pPr>
      <w:bookmarkStart w:id="1441" w:name="_Toc467221740"/>
      <w:r>
        <w:t>Gap Function</w:t>
      </w:r>
      <w:bookmarkEnd w:id="1441"/>
    </w:p>
    <w:p w14:paraId="57D70026" w14:textId="6F51F9F2" w:rsidR="00A3050F" w:rsidRDefault="00A3050F" w:rsidP="00A3050F">
      <w:r w:rsidRPr="007E76EC">
        <w:t xml:space="preserve">The gap function </w:t>
      </w:r>
      <w:r w:rsidR="00DF221F" w:rsidRPr="00DF221F">
        <w:rPr>
          <w:position w:val="-10"/>
        </w:rPr>
        <w:object w:dxaOrig="220" w:dyaOrig="260" w14:anchorId="57A5874E">
          <v:shape id="_x0000_i3031" type="#_x0000_t75" style="width:11pt;height:12.5pt" o:ole="">
            <v:imagedata r:id="rId4055" o:title=""/>
          </v:shape>
          <o:OLEObject Type="Embed" ProgID="Equation.DSMT4" ShapeID="_x0000_i3031" DrawAspect="Content" ObjectID="_1540967576" r:id="rId4056"/>
        </w:object>
      </w:r>
      <w:r>
        <w:t>, representing the distance between the contact surfaces,</w:t>
      </w:r>
      <w:r w:rsidRPr="007E76EC">
        <w:t xml:space="preserve"> is defined </w:t>
      </w:r>
      <w:r>
        <w:t>by</w:t>
      </w:r>
    </w:p>
    <w:p w14:paraId="6E2DA0D9" w14:textId="16910AC3" w:rsidR="00A3050F" w:rsidRDefault="00A3050F" w:rsidP="00A3050F">
      <w:pPr>
        <w:pStyle w:val="MTDisplayEquation"/>
      </w:pPr>
      <w:r>
        <w:tab/>
      </w:r>
      <w:r w:rsidR="00DF221F" w:rsidRPr="00DF221F">
        <w:rPr>
          <w:position w:val="-18"/>
        </w:rPr>
        <w:object w:dxaOrig="3720" w:dyaOrig="480" w14:anchorId="7F3E2A5A">
          <v:shape id="_x0000_i3032" type="#_x0000_t75" style="width:186pt;height:24pt" o:ole="">
            <v:imagedata r:id="rId4057" o:title=""/>
          </v:shape>
          <o:OLEObject Type="Embed" ProgID="Equation.DSMT4" ShapeID="_x0000_i3032" DrawAspect="Content" ObjectID="_1540967577" r:id="rId4058"/>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42" w:author="steve maas" w:date="2016-09-27T12:58:00Z">
        <w:r w:rsidR="00843CC3">
          <w:rPr>
            <w:noProof/>
          </w:rPr>
          <w:instrText>124</w:instrText>
        </w:r>
      </w:ins>
      <w:ins w:id="1443" w:author="Gerard" w:date="2016-05-03T13:31:00Z">
        <w:del w:id="1444" w:author="steve maas" w:date="2016-09-27T11:34:00Z">
          <w:r w:rsidR="00572445" w:rsidDel="00E34B36">
            <w:rPr>
              <w:noProof/>
            </w:rPr>
            <w:delInstrText>124</w:delInstrText>
          </w:r>
        </w:del>
      </w:ins>
      <w:del w:id="1445" w:author="steve maas" w:date="2016-09-27T11:34:00Z">
        <w:r w:rsidR="00122ED6" w:rsidDel="00E34B36">
          <w:rPr>
            <w:noProof/>
          </w:rPr>
          <w:delInstrText>125</w:delInstrText>
        </w:r>
      </w:del>
      <w:r w:rsidR="005232C6">
        <w:rPr>
          <w:noProof/>
        </w:rPr>
        <w:fldChar w:fldCharType="end"/>
      </w:r>
      <w:r w:rsidR="007B3D93">
        <w:instrText>)</w:instrText>
      </w:r>
      <w:r w:rsidR="007B3D93">
        <w:fldChar w:fldCharType="end"/>
      </w:r>
    </w:p>
    <w:p w14:paraId="67808603" w14:textId="77777777" w:rsidR="00A3050F" w:rsidRDefault="00A3050F" w:rsidP="00A3050F">
      <w:r>
        <w:t>The linearization of variables associated with motion, pressure, and concentration, is given by</w:t>
      </w:r>
    </w:p>
    <w:p w14:paraId="48A2118F" w14:textId="530209B3" w:rsidR="00A3050F" w:rsidRDefault="00A3050F" w:rsidP="00A3050F">
      <w:pPr>
        <w:pStyle w:val="MTDisplayEquation"/>
      </w:pPr>
      <w:r>
        <w:tab/>
      </w:r>
      <w:r w:rsidR="00DF221F" w:rsidRPr="00DF221F">
        <w:rPr>
          <w:position w:val="-220"/>
        </w:rPr>
        <w:object w:dxaOrig="4220" w:dyaOrig="4520" w14:anchorId="044A1007">
          <v:shape id="_x0000_i3033" type="#_x0000_t75" style="width:211pt;height:226pt" o:ole="">
            <v:imagedata r:id="rId4059" o:title=""/>
          </v:shape>
          <o:OLEObject Type="Embed" ProgID="Equation.DSMT4" ShapeID="_x0000_i3033" DrawAspect="Content" ObjectID="_1540967578" r:id="rId406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46" w:author="steve maas" w:date="2016-09-27T12:58:00Z">
        <w:r w:rsidR="00843CC3">
          <w:rPr>
            <w:noProof/>
          </w:rPr>
          <w:instrText>125</w:instrText>
        </w:r>
      </w:ins>
      <w:ins w:id="1447" w:author="Gerard" w:date="2016-05-03T13:31:00Z">
        <w:del w:id="1448" w:author="steve maas" w:date="2016-09-27T11:34:00Z">
          <w:r w:rsidR="00572445" w:rsidDel="00E34B36">
            <w:rPr>
              <w:noProof/>
            </w:rPr>
            <w:delInstrText>125</w:delInstrText>
          </w:r>
        </w:del>
      </w:ins>
      <w:del w:id="1449" w:author="steve maas" w:date="2016-09-27T11:34:00Z">
        <w:r w:rsidR="00122ED6" w:rsidDel="00E34B36">
          <w:rPr>
            <w:noProof/>
          </w:rPr>
          <w:delInstrText>126</w:delInstrText>
        </w:r>
      </w:del>
      <w:r w:rsidR="005232C6">
        <w:rPr>
          <w:noProof/>
        </w:rPr>
        <w:fldChar w:fldCharType="end"/>
      </w:r>
      <w:r w:rsidR="007B3D93">
        <w:instrText>)</w:instrText>
      </w:r>
      <w:r w:rsidR="007B3D93">
        <w:fldChar w:fldCharType="end"/>
      </w:r>
    </w:p>
    <w:p w14:paraId="0C886714" w14:textId="77777777" w:rsidR="00A3050F" w:rsidRDefault="00A3050F" w:rsidP="00A3050F">
      <w:r>
        <w:t>where</w:t>
      </w:r>
    </w:p>
    <w:p w14:paraId="67E732B8" w14:textId="3FD8024C" w:rsidR="00A3050F" w:rsidRDefault="00A3050F" w:rsidP="00A3050F">
      <w:pPr>
        <w:pStyle w:val="MTDisplayEquation"/>
      </w:pPr>
      <w:r>
        <w:tab/>
      </w:r>
      <w:r w:rsidR="00DF221F" w:rsidRPr="00DF221F">
        <w:rPr>
          <w:position w:val="-36"/>
        </w:rPr>
        <w:object w:dxaOrig="4620" w:dyaOrig="800" w14:anchorId="7B33E09D">
          <v:shape id="_x0000_i3034" type="#_x0000_t75" style="width:231pt;height:40pt" o:ole="">
            <v:imagedata r:id="rId4061" o:title=""/>
          </v:shape>
          <o:OLEObject Type="Embed" ProgID="Equation.DSMT4" ShapeID="_x0000_i3034" DrawAspect="Content" ObjectID="_1540967579" r:id="rId406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50" w:author="steve maas" w:date="2016-09-27T12:58:00Z">
        <w:r w:rsidR="00843CC3">
          <w:rPr>
            <w:noProof/>
          </w:rPr>
          <w:instrText>126</w:instrText>
        </w:r>
      </w:ins>
      <w:ins w:id="1451" w:author="Gerard" w:date="2016-05-03T13:31:00Z">
        <w:del w:id="1452" w:author="steve maas" w:date="2016-09-27T11:34:00Z">
          <w:r w:rsidR="00572445" w:rsidDel="00E34B36">
            <w:rPr>
              <w:noProof/>
            </w:rPr>
            <w:delInstrText>126</w:delInstrText>
          </w:r>
        </w:del>
      </w:ins>
      <w:del w:id="1453" w:author="steve maas" w:date="2016-09-27T11:34:00Z">
        <w:r w:rsidR="00122ED6" w:rsidDel="00E34B36">
          <w:rPr>
            <w:noProof/>
          </w:rPr>
          <w:delInstrText>127</w:delInstrText>
        </w:r>
      </w:del>
      <w:r w:rsidR="005232C6">
        <w:rPr>
          <w:noProof/>
        </w:rPr>
        <w:fldChar w:fldCharType="end"/>
      </w:r>
      <w:r w:rsidR="007B3D93">
        <w:instrText>)</w:instrText>
      </w:r>
      <w:r w:rsidR="007B3D93">
        <w:fldChar w:fldCharType="end"/>
      </w:r>
    </w:p>
    <w:p w14:paraId="2B91AF7C" w14:textId="211FE18C" w:rsidR="00A3050F" w:rsidRDefault="00A3050F" w:rsidP="00A3050F">
      <w:r>
        <w:t xml:space="preserve">with </w:t>
      </w:r>
      <w:r w:rsidR="00DF221F" w:rsidRPr="00DF221F">
        <w:rPr>
          <w:position w:val="-16"/>
        </w:rPr>
        <w:object w:dxaOrig="1320" w:dyaOrig="480" w14:anchorId="6FAFAED4">
          <v:shape id="_x0000_i3035" type="#_x0000_t75" style="width:66pt;height:24pt" o:ole="">
            <v:imagedata r:id="rId4063" o:title=""/>
          </v:shape>
          <o:OLEObject Type="Embed" ProgID="Equation.DSMT4" ShapeID="_x0000_i3035" DrawAspect="Content" ObjectID="_1540967580" r:id="rId4064"/>
        </w:object>
      </w:r>
      <w:r>
        <w:t xml:space="preserve"> and </w:t>
      </w:r>
      <w:r w:rsidR="00DF221F" w:rsidRPr="00DF221F">
        <w:rPr>
          <w:position w:val="-14"/>
        </w:rPr>
        <w:object w:dxaOrig="1380" w:dyaOrig="420" w14:anchorId="7E618DB9">
          <v:shape id="_x0000_i3036" type="#_x0000_t75" style="width:69pt;height:21pt" o:ole="">
            <v:imagedata r:id="rId4065" o:title=""/>
          </v:shape>
          <o:OLEObject Type="Embed" ProgID="Equation.DSMT4" ShapeID="_x0000_i3036" DrawAspect="Content" ObjectID="_1540967581" r:id="rId4066"/>
        </w:object>
      </w:r>
      <w:r>
        <w:t>.</w:t>
      </w:r>
    </w:p>
    <w:p w14:paraId="0F05FE71" w14:textId="77777777" w:rsidR="00A3050F" w:rsidRDefault="00A3050F" w:rsidP="00A3050F">
      <w:pPr>
        <w:pStyle w:val="Heading3"/>
      </w:pPr>
      <w:bookmarkStart w:id="1454" w:name="_Toc467221741"/>
      <w:r>
        <w:t>Penalty Method</w:t>
      </w:r>
      <w:bookmarkEnd w:id="1454"/>
    </w:p>
    <w:p w14:paraId="73FEF915" w14:textId="77777777" w:rsidR="00A3050F" w:rsidRDefault="00A3050F" w:rsidP="00A3050F">
      <w:r>
        <w:t>Let the normal component of the contact traction be described by the penalty function,</w:t>
      </w:r>
    </w:p>
    <w:p w14:paraId="17A69823" w14:textId="0F17C72E" w:rsidR="00A3050F" w:rsidRDefault="00A3050F" w:rsidP="00A3050F">
      <w:pPr>
        <w:pStyle w:val="MTDisplayEquation"/>
      </w:pPr>
      <w:r>
        <w:tab/>
      </w:r>
      <w:r w:rsidR="00DF221F" w:rsidRPr="00DF221F">
        <w:rPr>
          <w:position w:val="-66"/>
        </w:rPr>
        <w:object w:dxaOrig="1680" w:dyaOrig="920" w14:anchorId="761C66BB">
          <v:shape id="_x0000_i3037" type="#_x0000_t75" style="width:84pt;height:46pt" o:ole="">
            <v:imagedata r:id="rId4067" o:title=""/>
          </v:shape>
          <o:OLEObject Type="Embed" ProgID="Equation.DSMT4" ShapeID="_x0000_i3037" DrawAspect="Content" ObjectID="_1540967582" r:id="rId4068"/>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55" w:author="steve maas" w:date="2016-09-27T12:58:00Z">
        <w:r w:rsidR="00843CC3">
          <w:rPr>
            <w:noProof/>
          </w:rPr>
          <w:instrText>127</w:instrText>
        </w:r>
      </w:ins>
      <w:ins w:id="1456" w:author="Gerard" w:date="2016-05-03T13:31:00Z">
        <w:del w:id="1457" w:author="steve maas" w:date="2016-09-27T11:34:00Z">
          <w:r w:rsidR="00572445" w:rsidDel="00E34B36">
            <w:rPr>
              <w:noProof/>
            </w:rPr>
            <w:delInstrText>127</w:delInstrText>
          </w:r>
        </w:del>
      </w:ins>
      <w:del w:id="1458" w:author="steve maas" w:date="2016-09-27T11:34:00Z">
        <w:r w:rsidR="00122ED6" w:rsidDel="00E34B36">
          <w:rPr>
            <w:noProof/>
          </w:rPr>
          <w:delInstrText>128</w:delInstrText>
        </w:r>
      </w:del>
      <w:r w:rsidR="005232C6">
        <w:rPr>
          <w:noProof/>
        </w:rPr>
        <w:fldChar w:fldCharType="end"/>
      </w:r>
      <w:r w:rsidR="007B3D93">
        <w:instrText>)</w:instrText>
      </w:r>
      <w:r w:rsidR="007B3D93">
        <w:fldChar w:fldCharType="end"/>
      </w:r>
    </w:p>
    <w:p w14:paraId="6D2733C7" w14:textId="7E65C06A" w:rsidR="00A3050F" w:rsidRDefault="00A3050F" w:rsidP="00A3050F">
      <w:r>
        <w:t xml:space="preserve">where </w:t>
      </w:r>
      <w:r w:rsidR="00DF221F" w:rsidRPr="00DF221F">
        <w:rPr>
          <w:position w:val="-12"/>
        </w:rPr>
        <w:object w:dxaOrig="260" w:dyaOrig="360" w14:anchorId="1710C047">
          <v:shape id="_x0000_i3038" type="#_x0000_t75" style="width:12.5pt;height:18.5pt" o:ole="">
            <v:imagedata r:id="rId4069" o:title=""/>
          </v:shape>
          <o:OLEObject Type="Embed" ProgID="Equation.DSMT4" ShapeID="_x0000_i3038" DrawAspect="Content" ObjectID="_1540967583" r:id="rId4070"/>
        </w:object>
      </w:r>
      <w:r>
        <w:t xml:space="preserve"> is a penalty factor associated with </w:t>
      </w:r>
      <w:r w:rsidR="00DF221F" w:rsidRPr="00DF221F">
        <w:rPr>
          <w:position w:val="-12"/>
        </w:rPr>
        <w:object w:dxaOrig="220" w:dyaOrig="360" w14:anchorId="72B67CD4">
          <v:shape id="_x0000_i3039" type="#_x0000_t75" style="width:11pt;height:18.5pt" o:ole="">
            <v:imagedata r:id="rId4071" o:title=""/>
          </v:shape>
          <o:OLEObject Type="Embed" ProgID="Equation.DSMT4" ShapeID="_x0000_i3039" DrawAspect="Content" ObjectID="_1540967584" r:id="rId4072"/>
        </w:object>
      </w:r>
      <w:r>
        <w:t>.  Similarly, let</w:t>
      </w:r>
    </w:p>
    <w:p w14:paraId="13FA5AEC" w14:textId="3E30B195" w:rsidR="00A3050F" w:rsidRDefault="00A3050F" w:rsidP="00A3050F">
      <w:pPr>
        <w:pStyle w:val="MTDisplayEquation"/>
      </w:pPr>
      <w:r>
        <w:lastRenderedPageBreak/>
        <w:tab/>
      </w:r>
      <w:r w:rsidR="00DF221F" w:rsidRPr="00DF221F">
        <w:rPr>
          <w:position w:val="-40"/>
        </w:rPr>
        <w:object w:dxaOrig="3500" w:dyaOrig="920" w14:anchorId="134AFF7C">
          <v:shape id="_x0000_i3040" type="#_x0000_t75" style="width:175pt;height:46pt" o:ole="">
            <v:imagedata r:id="rId4073" o:title=""/>
          </v:shape>
          <o:OLEObject Type="Embed" ProgID="Equation.DSMT4" ShapeID="_x0000_i3040" DrawAspect="Content" ObjectID="_1540967585" r:id="rId407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59" w:author="steve maas" w:date="2016-09-27T12:58:00Z">
        <w:r w:rsidR="00843CC3">
          <w:rPr>
            <w:noProof/>
          </w:rPr>
          <w:instrText>128</w:instrText>
        </w:r>
      </w:ins>
      <w:ins w:id="1460" w:author="Gerard" w:date="2016-05-03T13:31:00Z">
        <w:del w:id="1461" w:author="steve maas" w:date="2016-09-27T11:34:00Z">
          <w:r w:rsidR="00572445" w:rsidDel="00E34B36">
            <w:rPr>
              <w:noProof/>
            </w:rPr>
            <w:delInstrText>128</w:delInstrText>
          </w:r>
        </w:del>
      </w:ins>
      <w:del w:id="1462" w:author="steve maas" w:date="2016-09-27T11:34:00Z">
        <w:r w:rsidR="00122ED6" w:rsidDel="00E34B36">
          <w:rPr>
            <w:noProof/>
          </w:rPr>
          <w:delInstrText>129</w:delInstrText>
        </w:r>
      </w:del>
      <w:r w:rsidR="005232C6">
        <w:rPr>
          <w:noProof/>
        </w:rPr>
        <w:fldChar w:fldCharType="end"/>
      </w:r>
      <w:r w:rsidR="007B3D93">
        <w:instrText>)</w:instrText>
      </w:r>
      <w:r w:rsidR="007B3D93">
        <w:fldChar w:fldCharType="end"/>
      </w:r>
    </w:p>
    <w:p w14:paraId="067ECC81" w14:textId="77777777" w:rsidR="00A3050F" w:rsidRDefault="00A3050F" w:rsidP="00A3050F">
      <w:r>
        <w:t>and</w:t>
      </w:r>
    </w:p>
    <w:p w14:paraId="49783041" w14:textId="5FB4CDF5" w:rsidR="00A3050F" w:rsidRDefault="00A3050F" w:rsidP="00A3050F">
      <w:pPr>
        <w:pStyle w:val="MTDisplayEquation"/>
      </w:pPr>
      <w:r>
        <w:tab/>
      </w:r>
      <w:r w:rsidR="00DF221F" w:rsidRPr="00DF221F">
        <w:rPr>
          <w:position w:val="-40"/>
        </w:rPr>
        <w:object w:dxaOrig="3620" w:dyaOrig="920" w14:anchorId="6DBA0ED5">
          <v:shape id="_x0000_i3041" type="#_x0000_t75" style="width:181pt;height:46pt" o:ole="">
            <v:imagedata r:id="rId4075" o:title=""/>
          </v:shape>
          <o:OLEObject Type="Embed" ProgID="Equation.DSMT4" ShapeID="_x0000_i3041" DrawAspect="Content" ObjectID="_1540967586" r:id="rId407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63" w:author="steve maas" w:date="2016-09-27T12:58:00Z">
        <w:r w:rsidR="00843CC3">
          <w:rPr>
            <w:noProof/>
          </w:rPr>
          <w:instrText>129</w:instrText>
        </w:r>
      </w:ins>
      <w:ins w:id="1464" w:author="Gerard" w:date="2016-05-03T13:31:00Z">
        <w:del w:id="1465" w:author="steve maas" w:date="2016-09-27T11:34:00Z">
          <w:r w:rsidR="00572445" w:rsidDel="00E34B36">
            <w:rPr>
              <w:noProof/>
            </w:rPr>
            <w:delInstrText>129</w:delInstrText>
          </w:r>
        </w:del>
      </w:ins>
      <w:del w:id="1466" w:author="steve maas" w:date="2016-09-27T11:34:00Z">
        <w:r w:rsidR="00122ED6" w:rsidDel="00E34B36">
          <w:rPr>
            <w:noProof/>
          </w:rPr>
          <w:delInstrText>130</w:delInstrText>
        </w:r>
      </w:del>
      <w:r w:rsidR="005232C6">
        <w:rPr>
          <w:noProof/>
        </w:rPr>
        <w:fldChar w:fldCharType="end"/>
      </w:r>
      <w:r w:rsidR="007B3D93">
        <w:instrText>)</w:instrText>
      </w:r>
      <w:r w:rsidR="007B3D93">
        <w:fldChar w:fldCharType="end"/>
      </w:r>
    </w:p>
    <w:p w14:paraId="22DFFAB7" w14:textId="72FCFC52" w:rsidR="00A3050F" w:rsidRDefault="00A3050F" w:rsidP="00A3050F">
      <w:r>
        <w:t xml:space="preserve">where </w:t>
      </w:r>
      <w:r w:rsidR="00DF221F" w:rsidRPr="00DF221F">
        <w:rPr>
          <w:position w:val="-14"/>
        </w:rPr>
        <w:object w:dxaOrig="279" w:dyaOrig="380" w14:anchorId="67AF6C81">
          <v:shape id="_x0000_i3042" type="#_x0000_t75" style="width:14pt;height:18.5pt" o:ole="">
            <v:imagedata r:id="rId4077" o:title=""/>
          </v:shape>
          <o:OLEObject Type="Embed" ProgID="Equation.DSMT4" ShapeID="_x0000_i3042" DrawAspect="Content" ObjectID="_1540967587" r:id="rId4078"/>
        </w:object>
      </w:r>
      <w:r>
        <w:t xml:space="preserve"> and </w:t>
      </w:r>
      <w:r w:rsidR="00DF221F" w:rsidRPr="00DF221F">
        <w:rPr>
          <w:position w:val="-12"/>
        </w:rPr>
        <w:object w:dxaOrig="260" w:dyaOrig="360" w14:anchorId="71C946C9">
          <v:shape id="_x0000_i3043" type="#_x0000_t75" style="width:12.5pt;height:18.5pt" o:ole="">
            <v:imagedata r:id="rId4079" o:title=""/>
          </v:shape>
          <o:OLEObject Type="Embed" ProgID="Equation.DSMT4" ShapeID="_x0000_i3043" DrawAspect="Content" ObjectID="_1540967588" r:id="rId4080"/>
        </w:object>
      </w:r>
      <w:r>
        <w:t xml:space="preserve"> are penalty factors associated with </w:t>
      </w:r>
      <w:r w:rsidR="00DF221F" w:rsidRPr="00DF221F">
        <w:rPr>
          <w:position w:val="-12"/>
        </w:rPr>
        <w:object w:dxaOrig="880" w:dyaOrig="400" w14:anchorId="7752F58B">
          <v:shape id="_x0000_i3044" type="#_x0000_t75" style="width:44.5pt;height:20pt" o:ole="">
            <v:imagedata r:id="rId4081" o:title=""/>
          </v:shape>
          <o:OLEObject Type="Embed" ProgID="Equation.DSMT4" ShapeID="_x0000_i3044" DrawAspect="Content" ObjectID="_1540967589" r:id="rId4082"/>
        </w:object>
      </w:r>
      <w:r>
        <w:t xml:space="preserve"> and </w:t>
      </w:r>
      <w:r w:rsidR="00DF221F" w:rsidRPr="00DF221F">
        <w:rPr>
          <w:position w:val="-12"/>
        </w:rPr>
        <w:object w:dxaOrig="940" w:dyaOrig="400" w14:anchorId="36B717BB">
          <v:shape id="_x0000_i3045" type="#_x0000_t75" style="width:47pt;height:20pt" o:ole="">
            <v:imagedata r:id="rId4083" o:title=""/>
          </v:shape>
          <o:OLEObject Type="Embed" ProgID="Equation.DSMT4" ShapeID="_x0000_i3045" DrawAspect="Content" ObjectID="_1540967590" r:id="rId4084"/>
        </w:object>
      </w:r>
      <w:r>
        <w:t>, respectively.  It follows that</w:t>
      </w:r>
    </w:p>
    <w:p w14:paraId="05A214CD" w14:textId="0C2FD203" w:rsidR="00A3050F" w:rsidRPr="00A63D29" w:rsidRDefault="00A3050F" w:rsidP="00A3050F">
      <w:pPr>
        <w:pStyle w:val="MTDisplayEquation"/>
      </w:pPr>
      <w:r>
        <w:tab/>
      </w:r>
      <w:r w:rsidR="00DF221F" w:rsidRPr="00DF221F">
        <w:rPr>
          <w:position w:val="-126"/>
        </w:rPr>
        <w:object w:dxaOrig="3879" w:dyaOrig="2280" w14:anchorId="4CB7D4E4">
          <v:shape id="_x0000_i3046" type="#_x0000_t75" style="width:194.5pt;height:114pt" o:ole="">
            <v:imagedata r:id="rId4085" o:title=""/>
          </v:shape>
          <o:OLEObject Type="Embed" ProgID="Equation.DSMT4" ShapeID="_x0000_i3046" DrawAspect="Content" ObjectID="_1540967591" r:id="rId408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67" w:author="steve maas" w:date="2016-09-27T12:58:00Z">
        <w:r w:rsidR="00843CC3">
          <w:rPr>
            <w:noProof/>
          </w:rPr>
          <w:instrText>130</w:instrText>
        </w:r>
      </w:ins>
      <w:ins w:id="1468" w:author="Gerard" w:date="2016-05-03T13:31:00Z">
        <w:del w:id="1469" w:author="steve maas" w:date="2016-09-27T11:34:00Z">
          <w:r w:rsidR="00572445" w:rsidDel="00E34B36">
            <w:rPr>
              <w:noProof/>
            </w:rPr>
            <w:delInstrText>130</w:delInstrText>
          </w:r>
        </w:del>
      </w:ins>
      <w:del w:id="1470" w:author="steve maas" w:date="2016-09-27T11:34:00Z">
        <w:r w:rsidR="00122ED6" w:rsidDel="00E34B36">
          <w:rPr>
            <w:noProof/>
          </w:rPr>
          <w:delInstrText>131</w:delInstrText>
        </w:r>
      </w:del>
      <w:r w:rsidR="005232C6">
        <w:rPr>
          <w:noProof/>
        </w:rPr>
        <w:fldChar w:fldCharType="end"/>
      </w:r>
      <w:r w:rsidR="007B3D93">
        <w:instrText>)</w:instrText>
      </w:r>
      <w:r w:rsidR="007B3D93">
        <w:fldChar w:fldCharType="end"/>
      </w:r>
    </w:p>
    <w:p w14:paraId="27EC0FA9" w14:textId="6F2A5C37" w:rsidR="00A3050F" w:rsidRDefault="00A3050F" w:rsidP="00A3050F">
      <w:r>
        <w:t>The effective normal fluid flux is given in Eq.</w:t>
      </w:r>
      <w:r>
        <w:fldChar w:fldCharType="begin"/>
      </w:r>
      <w:r>
        <w:instrText xml:space="preserve"> GOTOBUTTON ZEqnNum616120  \* MERGEFORMAT </w:instrText>
      </w:r>
      <w:r w:rsidR="005232C6">
        <w:fldChar w:fldCharType="begin"/>
      </w:r>
      <w:r w:rsidR="005232C6">
        <w:instrText xml:space="preserve"> REF ZEqnNum616120 \* Charformat \! \* MERGEFORMAT </w:instrText>
      </w:r>
      <w:r w:rsidR="005232C6">
        <w:fldChar w:fldCharType="separate"/>
      </w:r>
      <w:r w:rsidR="00843CC3">
        <w:instrText>(3.118)</w:instrText>
      </w:r>
      <w:r w:rsidR="005232C6">
        <w:fldChar w:fldCharType="end"/>
      </w:r>
      <w:r>
        <w:fldChar w:fldCharType="end"/>
      </w:r>
      <w:r>
        <w:t>,</w:t>
      </w:r>
    </w:p>
    <w:p w14:paraId="472089D0" w14:textId="2EF75E3B" w:rsidR="00A3050F" w:rsidRDefault="00A3050F" w:rsidP="00DD3484">
      <w:pPr>
        <w:pStyle w:val="MTDisplayEquation"/>
      </w:pPr>
      <w:r>
        <w:tab/>
      </w:r>
      <w:r w:rsidR="00DF221F" w:rsidRPr="00DF221F">
        <w:rPr>
          <w:position w:val="-30"/>
        </w:rPr>
        <w:object w:dxaOrig="1760" w:dyaOrig="560" w14:anchorId="6BDB3658">
          <v:shape id="_x0000_i3047" type="#_x0000_t75" style="width:88pt;height:27.5pt" o:ole="">
            <v:imagedata r:id="rId4087" o:title=""/>
          </v:shape>
          <o:OLEObject Type="Embed" ProgID="Equation.DSMT4" ShapeID="_x0000_i3047" DrawAspect="Content" ObjectID="_1540967592" r:id="rId4088"/>
        </w:object>
      </w:r>
      <w:r>
        <w:t xml:space="preserve"> </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71" w:author="steve maas" w:date="2016-09-27T12:58:00Z">
        <w:r w:rsidR="00843CC3">
          <w:rPr>
            <w:noProof/>
          </w:rPr>
          <w:instrText>131</w:instrText>
        </w:r>
      </w:ins>
      <w:ins w:id="1472" w:author="Gerard" w:date="2016-05-03T13:31:00Z">
        <w:del w:id="1473" w:author="steve maas" w:date="2016-09-27T11:34:00Z">
          <w:r w:rsidR="00572445" w:rsidDel="00E34B36">
            <w:rPr>
              <w:noProof/>
            </w:rPr>
            <w:delInstrText>131</w:delInstrText>
          </w:r>
        </w:del>
      </w:ins>
      <w:del w:id="1474" w:author="steve maas" w:date="2016-09-27T11:34:00Z">
        <w:r w:rsidR="00122ED6" w:rsidDel="00E34B36">
          <w:rPr>
            <w:noProof/>
          </w:rPr>
          <w:delInstrText>132</w:delInstrText>
        </w:r>
      </w:del>
      <w:r w:rsidR="005232C6">
        <w:rPr>
          <w:noProof/>
        </w:rPr>
        <w:fldChar w:fldCharType="end"/>
      </w:r>
      <w:r w:rsidR="007B3D93">
        <w:instrText>)</w:instrText>
      </w:r>
      <w:r w:rsidR="007B3D93">
        <w:fldChar w:fldCharType="end"/>
      </w:r>
    </w:p>
    <w:p w14:paraId="1B46D5DD" w14:textId="6BC11155" w:rsidR="00A3050F" w:rsidRDefault="00A3050F" w:rsidP="00A3050F">
      <w:r>
        <w:t>so that</w:t>
      </w:r>
    </w:p>
    <w:p w14:paraId="68C2E13D" w14:textId="0BAFF019" w:rsidR="00A3050F" w:rsidRPr="00A3050F" w:rsidRDefault="00A3050F" w:rsidP="00DD3484">
      <w:pPr>
        <w:pStyle w:val="MTDisplayEquation"/>
      </w:pPr>
      <w:r>
        <w:tab/>
      </w:r>
      <w:r w:rsidR="00DF221F" w:rsidRPr="00DF221F">
        <w:rPr>
          <w:position w:val="-38"/>
        </w:rPr>
        <w:object w:dxaOrig="7680" w:dyaOrig="880" w14:anchorId="5AFB4324">
          <v:shape id="_x0000_i3048" type="#_x0000_t75" style="width:384pt;height:44.5pt" o:ole="">
            <v:imagedata r:id="rId4089" o:title=""/>
          </v:shape>
          <o:OLEObject Type="Embed" ProgID="Equation.DSMT4" ShapeID="_x0000_i3048" DrawAspect="Content" ObjectID="_1540967593" r:id="rId4090"/>
        </w:object>
      </w:r>
      <w:r>
        <w:t xml:space="preserve"> </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75" w:author="steve maas" w:date="2016-09-27T12:58:00Z">
        <w:r w:rsidR="00843CC3">
          <w:rPr>
            <w:noProof/>
          </w:rPr>
          <w:instrText>132</w:instrText>
        </w:r>
      </w:ins>
      <w:ins w:id="1476" w:author="Gerard" w:date="2016-05-03T13:31:00Z">
        <w:del w:id="1477" w:author="steve maas" w:date="2016-09-27T11:34:00Z">
          <w:r w:rsidR="00572445" w:rsidDel="00E34B36">
            <w:rPr>
              <w:noProof/>
            </w:rPr>
            <w:delInstrText>132</w:delInstrText>
          </w:r>
        </w:del>
      </w:ins>
      <w:del w:id="1478" w:author="steve maas" w:date="2016-09-27T11:34:00Z">
        <w:r w:rsidR="00122ED6" w:rsidDel="00E34B36">
          <w:rPr>
            <w:noProof/>
          </w:rPr>
          <w:delInstrText>133</w:delInstrText>
        </w:r>
      </w:del>
      <w:r w:rsidR="005232C6">
        <w:rPr>
          <w:noProof/>
        </w:rPr>
        <w:fldChar w:fldCharType="end"/>
      </w:r>
      <w:r w:rsidR="007B3D93">
        <w:instrText>)</w:instrText>
      </w:r>
      <w:r w:rsidR="007B3D93">
        <w:fldChar w:fldCharType="end"/>
      </w:r>
    </w:p>
    <w:p w14:paraId="3604B98A" w14:textId="783C60F2" w:rsidR="00A3050F" w:rsidRDefault="00A3050F" w:rsidP="00A3050F">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419F551D">
          <v:shape id="_x0000_i3049" type="#_x0000_t75" style="width:22pt;height:18.5pt" o:ole="">
            <v:imagedata r:id="rId4091" o:title=""/>
          </v:shape>
          <o:OLEObject Type="Embed" ProgID="Equation.DSMT4" ShapeID="_x0000_i3049" DrawAspect="Content" ObjectID="_1540967594" r:id="rId4092"/>
        </w:object>
      </w:r>
      <w:r w:rsidRPr="00A63D29">
        <w:t xml:space="preserve"> are</w:t>
      </w:r>
    </w:p>
    <w:p w14:paraId="6E4EBE65" w14:textId="5C686E8E" w:rsidR="00A3050F" w:rsidRDefault="00A3050F" w:rsidP="00A3050F">
      <w:pPr>
        <w:pStyle w:val="MTDisplayEquation"/>
      </w:pPr>
      <w:r>
        <w:tab/>
      </w:r>
      <w:r w:rsidR="00DF221F" w:rsidRPr="00DF221F">
        <w:rPr>
          <w:position w:val="-124"/>
        </w:rPr>
        <w:object w:dxaOrig="7820" w:dyaOrig="2220" w14:anchorId="4766E059">
          <v:shape id="_x0000_i3050" type="#_x0000_t75" style="width:390pt;height:111pt" o:ole="">
            <v:imagedata r:id="rId4093" o:title=""/>
          </v:shape>
          <o:OLEObject Type="Embed" ProgID="Equation.DSMT4" ShapeID="_x0000_i3050" DrawAspect="Content" ObjectID="_1540967595" r:id="rId409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79" w:author="steve maas" w:date="2016-09-27T12:58:00Z">
        <w:r w:rsidR="00843CC3">
          <w:rPr>
            <w:noProof/>
          </w:rPr>
          <w:instrText>133</w:instrText>
        </w:r>
      </w:ins>
      <w:ins w:id="1480" w:author="Gerard" w:date="2016-05-03T13:31:00Z">
        <w:del w:id="1481" w:author="steve maas" w:date="2016-09-27T11:34:00Z">
          <w:r w:rsidR="00572445" w:rsidDel="00E34B36">
            <w:rPr>
              <w:noProof/>
            </w:rPr>
            <w:delInstrText>133</w:delInstrText>
          </w:r>
        </w:del>
      </w:ins>
      <w:del w:id="1482" w:author="steve maas" w:date="2016-09-27T11:34:00Z">
        <w:r w:rsidR="00122ED6" w:rsidDel="00E34B36">
          <w:rPr>
            <w:noProof/>
          </w:rPr>
          <w:delInstrText>134</w:delInstrText>
        </w:r>
      </w:del>
      <w:r w:rsidR="005232C6">
        <w:rPr>
          <w:noProof/>
        </w:rPr>
        <w:fldChar w:fldCharType="end"/>
      </w:r>
      <w:r w:rsidR="007B3D93">
        <w:instrText>)</w:instrText>
      </w:r>
      <w:r w:rsidR="007B3D93">
        <w:fldChar w:fldCharType="end"/>
      </w:r>
    </w:p>
    <w:p w14:paraId="5DEB0BAC" w14:textId="333AE868" w:rsidR="00A3050F" w:rsidRDefault="00A3050F" w:rsidP="00A3050F">
      <w:pPr>
        <w:pStyle w:val="MTDisplayEquation"/>
      </w:pPr>
      <w:r>
        <w:tab/>
      </w:r>
      <w:r w:rsidR="00DF221F" w:rsidRPr="00DF221F">
        <w:rPr>
          <w:position w:val="-126"/>
        </w:rPr>
        <w:object w:dxaOrig="7000" w:dyaOrig="2299" w14:anchorId="5AF777D2">
          <v:shape id="_x0000_i3051" type="#_x0000_t75" style="width:350.5pt;height:114.5pt" o:ole="">
            <v:imagedata r:id="rId4095" o:title=""/>
          </v:shape>
          <o:OLEObject Type="Embed" ProgID="Equation.DSMT4" ShapeID="_x0000_i3051" DrawAspect="Content" ObjectID="_1540967596" r:id="rId409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83" w:author="steve maas" w:date="2016-09-27T12:58:00Z">
        <w:r w:rsidR="00843CC3">
          <w:rPr>
            <w:noProof/>
          </w:rPr>
          <w:instrText>134</w:instrText>
        </w:r>
      </w:ins>
      <w:ins w:id="1484" w:author="Gerard" w:date="2016-05-03T13:31:00Z">
        <w:del w:id="1485" w:author="steve maas" w:date="2016-09-27T11:34:00Z">
          <w:r w:rsidR="00572445" w:rsidDel="00E34B36">
            <w:rPr>
              <w:noProof/>
            </w:rPr>
            <w:delInstrText>134</w:delInstrText>
          </w:r>
        </w:del>
      </w:ins>
      <w:del w:id="1486" w:author="steve maas" w:date="2016-09-27T11:34:00Z">
        <w:r w:rsidR="00122ED6" w:rsidDel="00E34B36">
          <w:rPr>
            <w:noProof/>
          </w:rPr>
          <w:delInstrText>135</w:delInstrText>
        </w:r>
      </w:del>
      <w:r w:rsidR="005232C6">
        <w:rPr>
          <w:noProof/>
        </w:rPr>
        <w:fldChar w:fldCharType="end"/>
      </w:r>
      <w:r w:rsidR="007B3D93">
        <w:instrText>)</w:instrText>
      </w:r>
      <w:r w:rsidR="007B3D93">
        <w:fldChar w:fldCharType="end"/>
      </w:r>
    </w:p>
    <w:p w14:paraId="1D2B9D61" w14:textId="6CE49DBD" w:rsidR="00A3050F" w:rsidRPr="00A97B84" w:rsidRDefault="00A3050F" w:rsidP="00A3050F">
      <w:pPr>
        <w:pStyle w:val="MTDisplayEquation"/>
      </w:pPr>
      <w:r>
        <w:lastRenderedPageBreak/>
        <w:tab/>
      </w:r>
      <w:r w:rsidR="00DF221F" w:rsidRPr="00DF221F">
        <w:rPr>
          <w:position w:val="-208"/>
        </w:rPr>
        <w:object w:dxaOrig="7220" w:dyaOrig="3920" w14:anchorId="55112F99">
          <v:shape id="_x0000_i3052" type="#_x0000_t75" style="width:360.5pt;height:196pt" o:ole="">
            <v:imagedata r:id="rId4097" o:title=""/>
          </v:shape>
          <o:OLEObject Type="Embed" ProgID="Equation.DSMT4" ShapeID="_x0000_i3052" DrawAspect="Content" ObjectID="_1540967597" r:id="rId409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87" w:author="steve maas" w:date="2016-09-27T12:58:00Z">
        <w:r w:rsidR="00843CC3">
          <w:rPr>
            <w:noProof/>
          </w:rPr>
          <w:instrText>135</w:instrText>
        </w:r>
      </w:ins>
      <w:ins w:id="1488" w:author="Gerard" w:date="2016-05-03T13:31:00Z">
        <w:del w:id="1489" w:author="steve maas" w:date="2016-09-27T11:34:00Z">
          <w:r w:rsidR="00572445" w:rsidDel="00E34B36">
            <w:rPr>
              <w:noProof/>
            </w:rPr>
            <w:delInstrText>135</w:delInstrText>
          </w:r>
        </w:del>
      </w:ins>
      <w:del w:id="1490" w:author="steve maas" w:date="2016-09-27T11:34:00Z">
        <w:r w:rsidR="00122ED6" w:rsidDel="00E34B36">
          <w:rPr>
            <w:noProof/>
          </w:rPr>
          <w:delInstrText>136</w:delInstrText>
        </w:r>
      </w:del>
      <w:r w:rsidR="005232C6">
        <w:rPr>
          <w:noProof/>
        </w:rPr>
        <w:fldChar w:fldCharType="end"/>
      </w:r>
      <w:r w:rsidR="007B3D93">
        <w:instrText>)</w:instrText>
      </w:r>
      <w:r w:rsidR="007B3D93">
        <w:fldChar w:fldCharType="end"/>
      </w:r>
    </w:p>
    <w:p w14:paraId="2D414830" w14:textId="50EFE531" w:rsidR="00A3050F" w:rsidRDefault="00A3050F" w:rsidP="00A3050F">
      <w:r>
        <w:t xml:space="preserve">where </w:t>
      </w:r>
      <w:r w:rsidR="00DF221F" w:rsidRPr="00DF221F">
        <w:rPr>
          <w:position w:val="-18"/>
        </w:rPr>
        <w:object w:dxaOrig="1520" w:dyaOrig="480" w14:anchorId="2E8C15D0">
          <v:shape id="_x0000_i3053" type="#_x0000_t75" style="width:76pt;height:24pt" o:ole="">
            <v:imagedata r:id="rId4099" o:title=""/>
          </v:shape>
          <o:OLEObject Type="Embed" ProgID="Equation.DSMT4" ShapeID="_x0000_i3053" DrawAspect="Content" ObjectID="_1540967598" r:id="rId4100"/>
        </w:object>
      </w:r>
      <w:r>
        <w:t>.</w:t>
      </w:r>
    </w:p>
    <w:p w14:paraId="3C7B2AE3" w14:textId="77777777" w:rsidR="00A3050F" w:rsidRDefault="00A3050F" w:rsidP="00A3050F">
      <w:pPr>
        <w:pStyle w:val="Heading3"/>
      </w:pPr>
      <w:bookmarkStart w:id="1491" w:name="_Toc467221742"/>
      <w:r>
        <w:t>Discretization</w:t>
      </w:r>
      <w:bookmarkEnd w:id="1491"/>
    </w:p>
    <w:p w14:paraId="5C290AF3" w14:textId="77777777" w:rsidR="00A3050F" w:rsidRDefault="00A3050F" w:rsidP="00A3050F">
      <w:r w:rsidRPr="0054008E">
        <w:t>The contact integral may be discretized as</w:t>
      </w:r>
    </w:p>
    <w:p w14:paraId="2D95E6DE" w14:textId="62ADE7AE" w:rsidR="00A3050F" w:rsidRDefault="00A3050F" w:rsidP="00A3050F">
      <w:pPr>
        <w:pStyle w:val="MTDisplayEquation"/>
      </w:pPr>
      <w:r>
        <w:tab/>
      </w:r>
      <w:r w:rsidR="00DF221F" w:rsidRPr="00DF221F">
        <w:rPr>
          <w:position w:val="-32"/>
        </w:rPr>
        <w:object w:dxaOrig="8140" w:dyaOrig="800" w14:anchorId="26A0B046">
          <v:shape id="_x0000_i3054" type="#_x0000_t75" style="width:407pt;height:40pt" o:ole="">
            <v:imagedata r:id="rId4101" o:title=""/>
          </v:shape>
          <o:OLEObject Type="Embed" ProgID="Equation.DSMT4" ShapeID="_x0000_i3054" DrawAspect="Content" ObjectID="_1540967599" r:id="rId4102"/>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92" w:author="steve maas" w:date="2016-09-27T12:58:00Z">
        <w:r w:rsidR="00843CC3">
          <w:rPr>
            <w:noProof/>
          </w:rPr>
          <w:instrText>136</w:instrText>
        </w:r>
      </w:ins>
      <w:ins w:id="1493" w:author="Gerard" w:date="2016-05-03T13:31:00Z">
        <w:del w:id="1494" w:author="steve maas" w:date="2016-09-27T11:34:00Z">
          <w:r w:rsidR="00572445" w:rsidDel="00E34B36">
            <w:rPr>
              <w:noProof/>
            </w:rPr>
            <w:delInstrText>136</w:delInstrText>
          </w:r>
        </w:del>
      </w:ins>
      <w:del w:id="1495" w:author="steve maas" w:date="2016-09-27T11:34:00Z">
        <w:r w:rsidR="00122ED6" w:rsidDel="00E34B36">
          <w:rPr>
            <w:noProof/>
          </w:rPr>
          <w:delInstrText>137</w:delInstrText>
        </w:r>
      </w:del>
      <w:r w:rsidR="005232C6">
        <w:rPr>
          <w:noProof/>
        </w:rPr>
        <w:fldChar w:fldCharType="end"/>
      </w:r>
      <w:r w:rsidR="007B3D93">
        <w:instrText>)</w:instrText>
      </w:r>
      <w:r w:rsidR="007B3D93">
        <w:fldChar w:fldCharType="end"/>
      </w:r>
    </w:p>
    <w:p w14:paraId="6AC69D46" w14:textId="77777777" w:rsidR="00A3050F" w:rsidRDefault="00A3050F" w:rsidP="00A3050F">
      <w:r w:rsidRPr="0054008E">
        <w:t>The variables may be interpolated over each element face according to</w:t>
      </w:r>
    </w:p>
    <w:p w14:paraId="608C8355" w14:textId="1674A67F" w:rsidR="00A3050F" w:rsidRDefault="00A3050F" w:rsidP="00A3050F">
      <w:pPr>
        <w:pStyle w:val="MTDisplayEquation"/>
      </w:pPr>
      <w:r>
        <w:tab/>
      </w:r>
      <w:r w:rsidR="00DF221F" w:rsidRPr="00DF221F">
        <w:rPr>
          <w:position w:val="-218"/>
        </w:rPr>
        <w:object w:dxaOrig="4360" w:dyaOrig="4480" w14:anchorId="7C4A78E7">
          <v:shape id="_x0000_i3055" type="#_x0000_t75" style="width:218.5pt;height:224.5pt" o:ole="">
            <v:imagedata r:id="rId4103" o:title=""/>
          </v:shape>
          <o:OLEObject Type="Embed" ProgID="Equation.DSMT4" ShapeID="_x0000_i3055" DrawAspect="Content" ObjectID="_1540967600" r:id="rId410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496" w:author="steve maas" w:date="2016-09-27T12:58:00Z">
        <w:r w:rsidR="00843CC3">
          <w:rPr>
            <w:noProof/>
          </w:rPr>
          <w:instrText>137</w:instrText>
        </w:r>
      </w:ins>
      <w:ins w:id="1497" w:author="Gerard" w:date="2016-05-03T13:31:00Z">
        <w:del w:id="1498" w:author="steve maas" w:date="2016-09-27T11:34:00Z">
          <w:r w:rsidR="00572445" w:rsidDel="00E34B36">
            <w:rPr>
              <w:noProof/>
            </w:rPr>
            <w:delInstrText>137</w:delInstrText>
          </w:r>
        </w:del>
      </w:ins>
      <w:del w:id="1499" w:author="steve maas" w:date="2016-09-27T11:34:00Z">
        <w:r w:rsidR="00122ED6" w:rsidDel="00E34B36">
          <w:rPr>
            <w:noProof/>
          </w:rPr>
          <w:delInstrText>138</w:delInstrText>
        </w:r>
      </w:del>
      <w:r w:rsidR="005232C6">
        <w:rPr>
          <w:noProof/>
        </w:rPr>
        <w:fldChar w:fldCharType="end"/>
      </w:r>
      <w:r w:rsidR="007B3D93">
        <w:instrText>)</w:instrText>
      </w:r>
      <w:r w:rsidR="007B3D93">
        <w:fldChar w:fldCharType="end"/>
      </w:r>
    </w:p>
    <w:p w14:paraId="09974C4B" w14:textId="77777777" w:rsidR="00A3050F" w:rsidRDefault="00A3050F" w:rsidP="00A3050F">
      <w:r>
        <w:t>Then,</w:t>
      </w:r>
    </w:p>
    <w:p w14:paraId="0C5688C1" w14:textId="50AAD677" w:rsidR="00A3050F" w:rsidRDefault="00A3050F" w:rsidP="00A3050F">
      <w:pPr>
        <w:pStyle w:val="MTDisplayEquation"/>
      </w:pPr>
      <w:r>
        <w:lastRenderedPageBreak/>
        <w:tab/>
      </w:r>
      <w:r w:rsidR="00DF221F" w:rsidRPr="00DF221F">
        <w:rPr>
          <w:position w:val="-78"/>
        </w:rPr>
        <w:object w:dxaOrig="5980" w:dyaOrig="6800" w14:anchorId="5FA8BA01">
          <v:shape id="_x0000_i3056" type="#_x0000_t75" style="width:299.5pt;height:339.5pt" o:ole="">
            <v:imagedata r:id="rId4105" o:title=""/>
          </v:shape>
          <o:OLEObject Type="Embed" ProgID="Equation.DSMT4" ShapeID="_x0000_i3056" DrawAspect="Content" ObjectID="_1540967601" r:id="rId410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500" w:author="steve maas" w:date="2016-09-27T12:58:00Z">
        <w:r w:rsidR="00843CC3">
          <w:rPr>
            <w:noProof/>
          </w:rPr>
          <w:instrText>138</w:instrText>
        </w:r>
      </w:ins>
      <w:ins w:id="1501" w:author="Gerard" w:date="2016-05-03T13:31:00Z">
        <w:del w:id="1502" w:author="steve maas" w:date="2016-09-27T11:34:00Z">
          <w:r w:rsidR="00572445" w:rsidDel="00E34B36">
            <w:rPr>
              <w:noProof/>
            </w:rPr>
            <w:delInstrText>138</w:delInstrText>
          </w:r>
        </w:del>
      </w:ins>
      <w:del w:id="1503" w:author="steve maas" w:date="2016-09-27T11:34:00Z">
        <w:r w:rsidR="00122ED6" w:rsidDel="00E34B36">
          <w:rPr>
            <w:noProof/>
          </w:rPr>
          <w:delInstrText>139</w:delInstrText>
        </w:r>
      </w:del>
      <w:r w:rsidR="005232C6">
        <w:rPr>
          <w:noProof/>
        </w:rPr>
        <w:fldChar w:fldCharType="end"/>
      </w:r>
      <w:r w:rsidR="007B3D93">
        <w:instrText>)</w:instrText>
      </w:r>
      <w:r w:rsidR="007B3D93">
        <w:fldChar w:fldCharType="end"/>
      </w:r>
    </w:p>
    <w:p w14:paraId="6EC90DBB" w14:textId="77777777" w:rsidR="00A3050F" w:rsidRDefault="00A3050F" w:rsidP="00A3050F">
      <w:r>
        <w:t>where</w:t>
      </w:r>
    </w:p>
    <w:p w14:paraId="3220B2EC" w14:textId="699E4EEA" w:rsidR="00A3050F" w:rsidRDefault="00A3050F" w:rsidP="00A3050F">
      <w:pPr>
        <w:pStyle w:val="MTDisplayEquation"/>
      </w:pPr>
      <w:r>
        <w:tab/>
      </w:r>
      <w:r w:rsidR="00DF221F" w:rsidRPr="00DF221F">
        <w:rPr>
          <w:position w:val="-58"/>
        </w:rPr>
        <w:object w:dxaOrig="3840" w:dyaOrig="1300" w14:anchorId="3294E09C">
          <v:shape id="_x0000_i3057" type="#_x0000_t75" style="width:192pt;height:65.5pt" o:ole="">
            <v:imagedata r:id="rId4107" o:title=""/>
          </v:shape>
          <o:OLEObject Type="Embed" ProgID="Equation.DSMT4" ShapeID="_x0000_i3057" DrawAspect="Content" ObjectID="_1540967602" r:id="rId410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504" w:author="steve maas" w:date="2016-09-27T12:58:00Z">
        <w:r w:rsidR="00843CC3">
          <w:rPr>
            <w:noProof/>
          </w:rPr>
          <w:instrText>139</w:instrText>
        </w:r>
      </w:ins>
      <w:ins w:id="1505" w:author="Gerard" w:date="2016-05-03T13:31:00Z">
        <w:del w:id="1506" w:author="steve maas" w:date="2016-09-27T11:34:00Z">
          <w:r w:rsidR="00572445" w:rsidDel="00E34B36">
            <w:rPr>
              <w:noProof/>
            </w:rPr>
            <w:delInstrText>139</w:delInstrText>
          </w:r>
        </w:del>
      </w:ins>
      <w:del w:id="1507" w:author="steve maas" w:date="2016-09-27T11:34:00Z">
        <w:r w:rsidR="00122ED6" w:rsidDel="00E34B36">
          <w:rPr>
            <w:noProof/>
          </w:rPr>
          <w:delInstrText>140</w:delInstrText>
        </w:r>
      </w:del>
      <w:r w:rsidR="005232C6">
        <w:rPr>
          <w:noProof/>
        </w:rPr>
        <w:fldChar w:fldCharType="end"/>
      </w:r>
      <w:r w:rsidR="007B3D93">
        <w:instrText>)</w:instrText>
      </w:r>
      <w:r w:rsidR="007B3D93">
        <w:fldChar w:fldCharType="end"/>
      </w:r>
    </w:p>
    <w:p w14:paraId="2B7CE878" w14:textId="77777777" w:rsidR="00A3050F" w:rsidRDefault="00A3050F" w:rsidP="00A3050F">
      <w:r w:rsidRPr="00B64CEC">
        <w:t>Similarly,</w:t>
      </w:r>
    </w:p>
    <w:p w14:paraId="71EF0A2C" w14:textId="23B7C9BD" w:rsidR="00A3050F" w:rsidRPr="00B64CEC" w:rsidRDefault="00A3050F" w:rsidP="00A3050F">
      <w:pPr>
        <w:pStyle w:val="MTDisplayEquation"/>
      </w:pPr>
      <w:r>
        <w:lastRenderedPageBreak/>
        <w:tab/>
      </w:r>
      <w:r w:rsidR="00DF221F" w:rsidRPr="00DF221F">
        <w:rPr>
          <w:position w:val="-88"/>
        </w:rPr>
        <w:object w:dxaOrig="8840" w:dyaOrig="14539" w14:anchorId="4B926C80">
          <v:shape id="_x0000_i3058" type="#_x0000_t75" style="width:441.5pt;height:727pt" o:ole="">
            <v:imagedata r:id="rId4109" o:title=""/>
          </v:shape>
          <o:OLEObject Type="Embed" ProgID="Equation.DSMT4" ShapeID="_x0000_i3058" DrawAspect="Content" ObjectID="_1540967603" r:id="rId411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508" w:author="steve maas" w:date="2016-09-27T12:58:00Z">
        <w:r w:rsidR="00843CC3">
          <w:rPr>
            <w:noProof/>
          </w:rPr>
          <w:instrText>140</w:instrText>
        </w:r>
      </w:ins>
      <w:ins w:id="1509" w:author="Gerard" w:date="2016-05-03T13:31:00Z">
        <w:del w:id="1510" w:author="steve maas" w:date="2016-09-27T11:34:00Z">
          <w:r w:rsidR="00572445" w:rsidDel="00E34B36">
            <w:rPr>
              <w:noProof/>
            </w:rPr>
            <w:delInstrText>140</w:delInstrText>
          </w:r>
        </w:del>
      </w:ins>
      <w:del w:id="1511" w:author="steve maas" w:date="2016-09-27T11:34:00Z">
        <w:r w:rsidR="00122ED6" w:rsidDel="00E34B36">
          <w:rPr>
            <w:noProof/>
          </w:rPr>
          <w:delInstrText>141</w:delInstrText>
        </w:r>
      </w:del>
      <w:r w:rsidR="005232C6">
        <w:rPr>
          <w:noProof/>
        </w:rPr>
        <w:fldChar w:fldCharType="end"/>
      </w:r>
      <w:r w:rsidR="007B3D93">
        <w:instrText>)</w:instrText>
      </w:r>
      <w:r w:rsidR="007B3D93">
        <w:fldChar w:fldCharType="end"/>
      </w:r>
    </w:p>
    <w:p w14:paraId="7A663E3B" w14:textId="77777777" w:rsidR="00A3050F" w:rsidRDefault="00A3050F" w:rsidP="00A3050F">
      <w:r>
        <w:lastRenderedPageBreak/>
        <w:t>where</w:t>
      </w:r>
    </w:p>
    <w:p w14:paraId="3F6E4E33" w14:textId="3043989C" w:rsidR="00A3050F" w:rsidRDefault="00A3050F" w:rsidP="00A3050F">
      <w:pPr>
        <w:pStyle w:val="MTDisplayEquation"/>
      </w:pPr>
      <w:r>
        <w:tab/>
      </w:r>
      <w:r w:rsidR="00DF221F" w:rsidRPr="00DF221F">
        <w:rPr>
          <w:position w:val="-44"/>
        </w:rPr>
        <w:object w:dxaOrig="8360" w:dyaOrig="999" w14:anchorId="3AD3B810">
          <v:shape id="_x0000_i3059" type="#_x0000_t75" style="width:417.5pt;height:50pt" o:ole="">
            <v:imagedata r:id="rId4111" o:title=""/>
          </v:shape>
          <o:OLEObject Type="Embed" ProgID="Equation.DSMT4" ShapeID="_x0000_i3059" DrawAspect="Content" ObjectID="_1540967604" r:id="rId411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512" w:author="steve maas" w:date="2016-09-27T12:58:00Z">
        <w:r w:rsidR="00843CC3">
          <w:rPr>
            <w:noProof/>
          </w:rPr>
          <w:instrText>141</w:instrText>
        </w:r>
      </w:ins>
      <w:ins w:id="1513" w:author="Gerard" w:date="2016-05-03T13:31:00Z">
        <w:del w:id="1514" w:author="steve maas" w:date="2016-09-27T11:34:00Z">
          <w:r w:rsidR="00572445" w:rsidDel="00E34B36">
            <w:rPr>
              <w:noProof/>
            </w:rPr>
            <w:delInstrText>141</w:delInstrText>
          </w:r>
        </w:del>
      </w:ins>
      <w:del w:id="1515" w:author="steve maas" w:date="2016-09-27T11:34:00Z">
        <w:r w:rsidR="00122ED6" w:rsidDel="00E34B36">
          <w:rPr>
            <w:noProof/>
          </w:rPr>
          <w:delInstrText>142</w:delInstrText>
        </w:r>
      </w:del>
      <w:r w:rsidR="005232C6">
        <w:rPr>
          <w:noProof/>
        </w:rPr>
        <w:fldChar w:fldCharType="end"/>
      </w:r>
      <w:r w:rsidR="007B3D93">
        <w:instrText>)</w:instrText>
      </w:r>
      <w:r w:rsidR="007B3D93">
        <w:fldChar w:fldCharType="end"/>
      </w:r>
    </w:p>
    <w:p w14:paraId="05BAE29B" w14:textId="31FAA629" w:rsidR="00A3050F" w:rsidRDefault="00A3050F" w:rsidP="00A3050F">
      <w:pPr>
        <w:pStyle w:val="MTDisplayEquation"/>
      </w:pPr>
      <w:r>
        <w:tab/>
      </w:r>
      <w:r w:rsidR="00DF221F" w:rsidRPr="00DF221F">
        <w:rPr>
          <w:position w:val="-44"/>
        </w:rPr>
        <w:object w:dxaOrig="8320" w:dyaOrig="999" w14:anchorId="35F42442">
          <v:shape id="_x0000_i3060" type="#_x0000_t75" style="width:416.5pt;height:50pt" o:ole="">
            <v:imagedata r:id="rId4113" o:title=""/>
          </v:shape>
          <o:OLEObject Type="Embed" ProgID="Equation.DSMT4" ShapeID="_x0000_i3060" DrawAspect="Content" ObjectID="_1540967605" r:id="rId411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516" w:author="steve maas" w:date="2016-09-27T12:58:00Z">
        <w:r w:rsidR="00843CC3">
          <w:rPr>
            <w:noProof/>
          </w:rPr>
          <w:instrText>142</w:instrText>
        </w:r>
      </w:ins>
      <w:ins w:id="1517" w:author="Gerard" w:date="2016-05-03T13:31:00Z">
        <w:del w:id="1518" w:author="steve maas" w:date="2016-09-27T11:34:00Z">
          <w:r w:rsidR="00572445" w:rsidDel="00E34B36">
            <w:rPr>
              <w:noProof/>
            </w:rPr>
            <w:delInstrText>142</w:delInstrText>
          </w:r>
        </w:del>
      </w:ins>
      <w:del w:id="1519" w:author="steve maas" w:date="2016-09-27T11:34:00Z">
        <w:r w:rsidR="00122ED6" w:rsidDel="00E34B36">
          <w:rPr>
            <w:noProof/>
          </w:rPr>
          <w:delInstrText>143</w:delInstrText>
        </w:r>
      </w:del>
      <w:r w:rsidR="005232C6">
        <w:rPr>
          <w:noProof/>
        </w:rPr>
        <w:fldChar w:fldCharType="end"/>
      </w:r>
      <w:r w:rsidR="007B3D93">
        <w:instrText>)</w:instrText>
      </w:r>
      <w:r w:rsidR="007B3D93">
        <w:fldChar w:fldCharType="end"/>
      </w:r>
    </w:p>
    <w:p w14:paraId="6D94133F" w14:textId="07C83A45" w:rsidR="00A3050F" w:rsidRDefault="00A3050F" w:rsidP="00A3050F">
      <w:pPr>
        <w:pStyle w:val="MTDisplayEquation"/>
      </w:pPr>
      <w:r>
        <w:tab/>
      </w:r>
      <w:r w:rsidR="00DF221F" w:rsidRPr="00DF221F">
        <w:rPr>
          <w:position w:val="-38"/>
        </w:rPr>
        <w:object w:dxaOrig="4220" w:dyaOrig="880" w14:anchorId="5ABEB5F8">
          <v:shape id="_x0000_i3061" type="#_x0000_t75" style="width:211pt;height:44.5pt" o:ole="">
            <v:imagedata r:id="rId4115" o:title=""/>
          </v:shape>
          <o:OLEObject Type="Embed" ProgID="Equation.DSMT4" ShapeID="_x0000_i3061" DrawAspect="Content" ObjectID="_1540967606" r:id="rId411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520" w:author="steve maas" w:date="2016-09-27T12:58:00Z">
        <w:r w:rsidR="00843CC3">
          <w:rPr>
            <w:noProof/>
          </w:rPr>
          <w:instrText>143</w:instrText>
        </w:r>
      </w:ins>
      <w:ins w:id="1521" w:author="Gerard" w:date="2016-05-03T13:31:00Z">
        <w:del w:id="1522" w:author="steve maas" w:date="2016-09-27T11:34:00Z">
          <w:r w:rsidR="00572445" w:rsidDel="00E34B36">
            <w:rPr>
              <w:noProof/>
            </w:rPr>
            <w:delInstrText>143</w:delInstrText>
          </w:r>
        </w:del>
      </w:ins>
      <w:del w:id="1523" w:author="steve maas" w:date="2016-09-27T11:34:00Z">
        <w:r w:rsidR="00122ED6" w:rsidDel="00E34B36">
          <w:rPr>
            <w:noProof/>
          </w:rPr>
          <w:delInstrText>144</w:delInstrText>
        </w:r>
      </w:del>
      <w:r w:rsidR="005232C6">
        <w:rPr>
          <w:noProof/>
        </w:rPr>
        <w:fldChar w:fldCharType="end"/>
      </w:r>
      <w:r w:rsidR="007B3D93">
        <w:instrText>)</w:instrText>
      </w:r>
      <w:r w:rsidR="007B3D93">
        <w:fldChar w:fldCharType="end"/>
      </w:r>
    </w:p>
    <w:p w14:paraId="64B347E7" w14:textId="6AD9820A" w:rsidR="00A3050F" w:rsidRDefault="00A3050F" w:rsidP="00A3050F">
      <w:pPr>
        <w:pStyle w:val="MTDisplayEquation"/>
      </w:pPr>
      <w:r>
        <w:tab/>
      </w:r>
      <w:r w:rsidR="00DF221F" w:rsidRPr="00DF221F">
        <w:rPr>
          <w:position w:val="-44"/>
        </w:rPr>
        <w:object w:dxaOrig="8600" w:dyaOrig="999" w14:anchorId="25569AE0">
          <v:shape id="_x0000_i3062" type="#_x0000_t75" style="width:429.5pt;height:50pt" o:ole="">
            <v:imagedata r:id="rId4117" o:title=""/>
          </v:shape>
          <o:OLEObject Type="Embed" ProgID="Equation.DSMT4" ShapeID="_x0000_i3062" DrawAspect="Content" ObjectID="_1540967607" r:id="rId411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524" w:author="steve maas" w:date="2016-09-27T12:58:00Z">
        <w:r w:rsidR="00843CC3">
          <w:rPr>
            <w:noProof/>
          </w:rPr>
          <w:instrText>144</w:instrText>
        </w:r>
      </w:ins>
      <w:ins w:id="1525" w:author="Gerard" w:date="2016-05-03T13:31:00Z">
        <w:del w:id="1526" w:author="steve maas" w:date="2016-09-27T11:34:00Z">
          <w:r w:rsidR="00572445" w:rsidDel="00E34B36">
            <w:rPr>
              <w:noProof/>
            </w:rPr>
            <w:delInstrText>144</w:delInstrText>
          </w:r>
        </w:del>
      </w:ins>
      <w:del w:id="1527" w:author="steve maas" w:date="2016-09-27T11:34:00Z">
        <w:r w:rsidR="00122ED6" w:rsidDel="00E34B36">
          <w:rPr>
            <w:noProof/>
          </w:rPr>
          <w:delInstrText>145</w:delInstrText>
        </w:r>
      </w:del>
      <w:r w:rsidR="005232C6">
        <w:rPr>
          <w:noProof/>
        </w:rPr>
        <w:fldChar w:fldCharType="end"/>
      </w:r>
      <w:r w:rsidR="007B3D93">
        <w:instrText>)</w:instrText>
      </w:r>
      <w:r w:rsidR="007B3D93">
        <w:fldChar w:fldCharType="end"/>
      </w:r>
    </w:p>
    <w:p w14:paraId="4CDA5809" w14:textId="5E1EAE11" w:rsidR="00A3050F" w:rsidRDefault="00A3050F" w:rsidP="00A3050F">
      <w:pPr>
        <w:pStyle w:val="MTDisplayEquation"/>
      </w:pPr>
      <w:r>
        <w:tab/>
      </w:r>
      <w:r w:rsidR="00DF221F" w:rsidRPr="00DF221F">
        <w:rPr>
          <w:position w:val="-86"/>
        </w:rPr>
        <w:object w:dxaOrig="6560" w:dyaOrig="1840" w14:anchorId="7F930990">
          <v:shape id="_x0000_i3063" type="#_x0000_t75" style="width:327.5pt;height:92pt" o:ole="">
            <v:imagedata r:id="rId4119" o:title=""/>
          </v:shape>
          <o:OLEObject Type="Embed" ProgID="Equation.DSMT4" ShapeID="_x0000_i3063" DrawAspect="Content" ObjectID="_1540967608" r:id="rId412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528" w:author="steve maas" w:date="2016-09-27T12:58:00Z">
        <w:r w:rsidR="00843CC3">
          <w:rPr>
            <w:noProof/>
          </w:rPr>
          <w:instrText>145</w:instrText>
        </w:r>
      </w:ins>
      <w:ins w:id="1529" w:author="Gerard" w:date="2016-05-03T13:31:00Z">
        <w:del w:id="1530" w:author="steve maas" w:date="2016-09-27T11:34:00Z">
          <w:r w:rsidR="00572445" w:rsidDel="00E34B36">
            <w:rPr>
              <w:noProof/>
            </w:rPr>
            <w:delInstrText>145</w:delInstrText>
          </w:r>
        </w:del>
      </w:ins>
      <w:del w:id="1531" w:author="steve maas" w:date="2016-09-27T11:34:00Z">
        <w:r w:rsidR="00122ED6" w:rsidDel="00E34B36">
          <w:rPr>
            <w:noProof/>
          </w:rPr>
          <w:delInstrText>146</w:delInstrText>
        </w:r>
      </w:del>
      <w:r w:rsidR="005232C6">
        <w:rPr>
          <w:noProof/>
        </w:rPr>
        <w:fldChar w:fldCharType="end"/>
      </w:r>
      <w:r w:rsidR="007B3D93">
        <w:instrText>)</w:instrText>
      </w:r>
      <w:r w:rsidR="007B3D93">
        <w:fldChar w:fldCharType="end"/>
      </w:r>
    </w:p>
    <w:p w14:paraId="6F70396B" w14:textId="77777777" w:rsidR="00A3050F" w:rsidRDefault="00A3050F" w:rsidP="00A3050F">
      <w:r>
        <w:t>and</w:t>
      </w:r>
    </w:p>
    <w:p w14:paraId="3F57AA25" w14:textId="2309C9E1" w:rsidR="00A3050F" w:rsidRPr="002F00FB" w:rsidRDefault="00A3050F" w:rsidP="00A3050F">
      <w:pPr>
        <w:pStyle w:val="MTDisplayEquation"/>
      </w:pPr>
      <w:r>
        <w:tab/>
      </w:r>
      <w:r w:rsidR="00DF221F" w:rsidRPr="00DF221F">
        <w:rPr>
          <w:position w:val="-150"/>
        </w:rPr>
        <w:object w:dxaOrig="5820" w:dyaOrig="3120" w14:anchorId="347928C8">
          <v:shape id="_x0000_i3064" type="#_x0000_t75" style="width:290.5pt;height:156pt" o:ole="">
            <v:imagedata r:id="rId4121" o:title=""/>
          </v:shape>
          <o:OLEObject Type="Embed" ProgID="Equation.DSMT4" ShapeID="_x0000_i3064" DrawAspect="Content" ObjectID="_1540967609" r:id="rId412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532" w:author="steve maas" w:date="2016-09-27T12:58:00Z">
        <w:r w:rsidR="00843CC3">
          <w:rPr>
            <w:noProof/>
          </w:rPr>
          <w:instrText>146</w:instrText>
        </w:r>
      </w:ins>
      <w:ins w:id="1533" w:author="Gerard" w:date="2016-05-03T13:31:00Z">
        <w:del w:id="1534" w:author="steve maas" w:date="2016-09-27T11:34:00Z">
          <w:r w:rsidR="00572445" w:rsidDel="00E34B36">
            <w:rPr>
              <w:noProof/>
            </w:rPr>
            <w:delInstrText>146</w:delInstrText>
          </w:r>
        </w:del>
      </w:ins>
      <w:del w:id="1535" w:author="steve maas" w:date="2016-09-27T11:34:00Z">
        <w:r w:rsidR="00122ED6" w:rsidDel="00E34B36">
          <w:rPr>
            <w:noProof/>
          </w:rPr>
          <w:delInstrText>147</w:delInstrText>
        </w:r>
      </w:del>
      <w:r w:rsidR="005232C6">
        <w:rPr>
          <w:noProof/>
        </w:rPr>
        <w:fldChar w:fldCharType="end"/>
      </w:r>
      <w:r w:rsidR="007B3D93">
        <w:instrText>)</w:instrText>
      </w:r>
      <w:r w:rsidR="007B3D93">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1536" w:name="_Toc467221743"/>
      <w:r>
        <w:t>Tied Contact</w:t>
      </w:r>
      <w:bookmarkEnd w:id="1536"/>
    </w:p>
    <w:p w14:paraId="7C088144" w14:textId="77777777" w:rsidR="008C7882" w:rsidRDefault="008C7882" w:rsidP="008C7882">
      <w:pPr>
        <w:pStyle w:val="MTDisplayEquation"/>
      </w:pPr>
      <w:r>
        <w:t>In some situations it is useful to connect two non-conforming meshes together. This can be done by defining a tied contact interface.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1537" w:name="_Toc467221744"/>
      <w:r>
        <w:lastRenderedPageBreak/>
        <w:t>Gap Function</w:t>
      </w:r>
      <w:bookmarkEnd w:id="1537"/>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386D95A1" w:rsidR="008C7882" w:rsidRDefault="008C7882" w:rsidP="008C7882">
      <w:pPr>
        <w:pStyle w:val="MTDisplayEquation"/>
      </w:pPr>
      <w:r>
        <w:tab/>
      </w:r>
      <w:r w:rsidR="00DF221F" w:rsidRPr="00DF221F">
        <w:rPr>
          <w:position w:val="-22"/>
        </w:rPr>
        <w:object w:dxaOrig="2400" w:dyaOrig="480" w14:anchorId="0A8CAD01">
          <v:shape id="_x0000_i3065" type="#_x0000_t75" style="width:120pt;height:24pt" o:ole="">
            <v:imagedata r:id="rId4123" o:title=""/>
          </v:shape>
          <o:OLEObject Type="Embed" ProgID="Equation.DSMT4" ShapeID="_x0000_i3065" DrawAspect="Content" ObjectID="_1540967610" r:id="rId4124"/>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38" w:author="steve maas" w:date="2016-09-27T12:58:00Z">
        <w:r w:rsidR="00843CC3">
          <w:rPr>
            <w:noProof/>
          </w:rPr>
          <w:instrText>147</w:instrText>
        </w:r>
      </w:ins>
      <w:ins w:id="1539" w:author="Gerard" w:date="2016-05-03T13:31:00Z">
        <w:del w:id="1540" w:author="steve maas" w:date="2016-09-27T11:34:00Z">
          <w:r w:rsidR="00572445" w:rsidDel="00E34B36">
            <w:rPr>
              <w:noProof/>
            </w:rPr>
            <w:delInstrText>147</w:delInstrText>
          </w:r>
        </w:del>
      </w:ins>
      <w:del w:id="1541" w:author="steve maas" w:date="2016-09-27T11:34:00Z">
        <w:r w:rsidR="00122ED6" w:rsidDel="00E34B36">
          <w:rPr>
            <w:noProof/>
          </w:rPr>
          <w:delInstrText>148</w:delInstrText>
        </w:r>
      </w:del>
      <w:r w:rsidR="005232C6">
        <w:rPr>
          <w:noProof/>
        </w:rPr>
        <w:fldChar w:fldCharType="end"/>
      </w:r>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5907AF93" w:rsidR="008C7882" w:rsidRDefault="008C7882" w:rsidP="008C7882">
      <w:pPr>
        <w:pStyle w:val="MTDisplayEquation"/>
      </w:pPr>
      <w:r>
        <w:tab/>
      </w:r>
      <w:r w:rsidR="00DF221F" w:rsidRPr="00DF221F">
        <w:rPr>
          <w:position w:val="-16"/>
        </w:rPr>
        <w:object w:dxaOrig="2900" w:dyaOrig="440" w14:anchorId="7F0E98F8">
          <v:shape id="_x0000_i3066" type="#_x0000_t75" style="width:145pt;height:22pt" o:ole="">
            <v:imagedata r:id="rId4125" o:title=""/>
          </v:shape>
          <o:OLEObject Type="Embed" ProgID="Equation.DSMT4" ShapeID="_x0000_i3066" DrawAspect="Content" ObjectID="_1540967611" r:id="rId4126"/>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42" w:name="ZEqnNum428872"/>
      <w:r>
        <w:instrText>(</w:instrText>
      </w:r>
      <w:r w:rsidR="005232C6">
        <w:fldChar w:fldCharType="begin"/>
      </w:r>
      <w:r w:rsidR="005232C6">
        <w:instrText xml:space="preserve"> SEQ MTSec \c \* Ara</w:instrText>
      </w:r>
      <w:r w:rsidR="005232C6">
        <w:instrText xml:space="preserve">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43" w:author="steve maas" w:date="2016-09-27T12:58:00Z">
        <w:r w:rsidR="00843CC3">
          <w:rPr>
            <w:noProof/>
          </w:rPr>
          <w:instrText>148</w:instrText>
        </w:r>
      </w:ins>
      <w:ins w:id="1544" w:author="Gerard" w:date="2016-05-03T13:31:00Z">
        <w:del w:id="1545" w:author="steve maas" w:date="2016-09-27T11:34:00Z">
          <w:r w:rsidR="00572445" w:rsidDel="00E34B36">
            <w:rPr>
              <w:noProof/>
            </w:rPr>
            <w:delInstrText>148</w:delInstrText>
          </w:r>
        </w:del>
      </w:ins>
      <w:del w:id="1546" w:author="steve maas" w:date="2016-09-27T11:34:00Z">
        <w:r w:rsidR="00122ED6" w:rsidDel="00E34B36">
          <w:rPr>
            <w:noProof/>
          </w:rPr>
          <w:delInstrText>149</w:delInstrText>
        </w:r>
      </w:del>
      <w:r w:rsidR="005232C6">
        <w:rPr>
          <w:noProof/>
        </w:rPr>
        <w:fldChar w:fldCharType="end"/>
      </w:r>
      <w:r>
        <w:instrText>)</w:instrText>
      </w:r>
      <w:bookmarkEnd w:id="1542"/>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1547" w:name="_Toc467221745"/>
      <w:r>
        <w:t>Tied Contact Integral</w:t>
      </w:r>
      <w:bookmarkEnd w:id="1547"/>
    </w:p>
    <w:p w14:paraId="1C216324" w14:textId="646D5471" w:rsidR="008C7882" w:rsidRPr="0080246B" w:rsidRDefault="008C7882" w:rsidP="008C7882">
      <w:r>
        <w:t xml:space="preserve">With the definition of the gap function at hand (equation </w:t>
      </w:r>
      <w:r>
        <w:fldChar w:fldCharType="begin"/>
      </w:r>
      <w:r>
        <w:instrText xml:space="preserve"> GOTOBUTTON ZEqnNum428872  \* MERGEFORMAT </w:instrText>
      </w:r>
      <w:r w:rsidR="005232C6">
        <w:fldChar w:fldCharType="begin"/>
      </w:r>
      <w:r w:rsidR="005232C6">
        <w:instrText xml:space="preserve"> REF ZEqnNum428872 \! \* MERGEFORMAT </w:instrText>
      </w:r>
      <w:r w:rsidR="005232C6">
        <w:fldChar w:fldCharType="separate"/>
      </w:r>
      <w:ins w:id="1548" w:author="steve maas" w:date="2016-09-27T12:58:00Z">
        <w:r w:rsidR="00843CC3">
          <w:instrText>(6.148)</w:instrText>
        </w:r>
      </w:ins>
      <w:ins w:id="1549" w:author="Gerard" w:date="2016-05-03T13:31:00Z">
        <w:del w:id="1550" w:author="steve maas" w:date="2016-09-27T11:34:00Z">
          <w:r w:rsidR="00572445" w:rsidDel="00E34B36">
            <w:delInstrText>(6.148)</w:delInstrText>
          </w:r>
        </w:del>
      </w:ins>
      <w:del w:id="1551" w:author="steve maas" w:date="2016-09-27T11:34:00Z">
        <w:r w:rsidR="00122ED6" w:rsidDel="00E34B36">
          <w:delInstrText>(6.149)</w:delInstrText>
        </w:r>
      </w:del>
      <w:r w:rsidR="005232C6">
        <w:fldChar w:fldCharType="end"/>
      </w:r>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0BC4F769" w:rsidR="008C7882" w:rsidRDefault="008C7882" w:rsidP="008C7882">
      <w:pPr>
        <w:pStyle w:val="MTDisplayEquation"/>
      </w:pPr>
      <w:r>
        <w:tab/>
      </w:r>
      <w:r w:rsidR="00DF221F" w:rsidRPr="00DF221F">
        <w:rPr>
          <w:position w:val="-34"/>
        </w:rPr>
        <w:object w:dxaOrig="1560" w:dyaOrig="620" w14:anchorId="7B95D9CE">
          <v:shape id="_x0000_i3067" type="#_x0000_t75" style="width:78pt;height:31pt" o:ole="">
            <v:imagedata r:id="rId4127" o:title=""/>
          </v:shape>
          <o:OLEObject Type="Embed" ProgID="Equation.DSMT4" ShapeID="_x0000_i3067" DrawAspect="Content" ObjectID="_1540967612" r:id="rId4128"/>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52" w:name="ZEqnNum634962"/>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53" w:author="steve maas" w:date="2016-09-27T12:58:00Z">
        <w:r w:rsidR="00843CC3">
          <w:rPr>
            <w:noProof/>
          </w:rPr>
          <w:instrText>149</w:instrText>
        </w:r>
      </w:ins>
      <w:ins w:id="1554" w:author="Gerard" w:date="2016-05-03T13:31:00Z">
        <w:del w:id="1555" w:author="steve maas" w:date="2016-09-27T11:34:00Z">
          <w:r w:rsidR="00572445" w:rsidDel="00E34B36">
            <w:rPr>
              <w:noProof/>
            </w:rPr>
            <w:delInstrText>149</w:delInstrText>
          </w:r>
        </w:del>
      </w:ins>
      <w:del w:id="1556" w:author="steve maas" w:date="2016-09-27T11:34:00Z">
        <w:r w:rsidR="00122ED6" w:rsidDel="00E34B36">
          <w:rPr>
            <w:noProof/>
          </w:rPr>
          <w:delInstrText>150</w:delInstrText>
        </w:r>
      </w:del>
      <w:r w:rsidR="005232C6">
        <w:rPr>
          <w:noProof/>
        </w:rPr>
        <w:fldChar w:fldCharType="end"/>
      </w:r>
      <w:r>
        <w:instrText>)</w:instrText>
      </w:r>
      <w:bookmarkEnd w:id="1552"/>
      <w:r>
        <w:fldChar w:fldCharType="end"/>
      </w:r>
    </w:p>
    <w:p w14:paraId="49E9617E" w14:textId="26020B4C" w:rsidR="008C7882" w:rsidRDefault="008C7882" w:rsidP="008C7882">
      <w:r>
        <w:t xml:space="preserve">Here, </w:t>
      </w:r>
      <w:r>
        <w:rPr>
          <w:b/>
        </w:rPr>
        <w:t xml:space="preserve">T </w:t>
      </w:r>
      <w:r>
        <w:t xml:space="preserve">is the reaction force that enforces the constraint </w:t>
      </w:r>
      <w:r w:rsidR="00DF221F" w:rsidRPr="00DF221F">
        <w:rPr>
          <w:position w:val="-14"/>
        </w:rPr>
        <w:object w:dxaOrig="940" w:dyaOrig="400" w14:anchorId="49ECEE70">
          <v:shape id="_x0000_i3068" type="#_x0000_t75" style="width:47pt;height:20pt" o:ole="">
            <v:imagedata r:id="rId4129" o:title=""/>
          </v:shape>
          <o:OLEObject Type="Embed" ProgID="Equation.DSMT4" ShapeID="_x0000_i3068" DrawAspect="Content" ObjectID="_1540967613" r:id="rId4130"/>
        </w:object>
      </w:r>
      <w:r>
        <w:t>. Since we anticipate the use of an augmented Lagrangian formalism, we can write this reaction force as follows.</w:t>
      </w:r>
    </w:p>
    <w:p w14:paraId="194E07FA" w14:textId="77777777" w:rsidR="008C7882" w:rsidRDefault="008C7882" w:rsidP="008C7882"/>
    <w:p w14:paraId="6194B632" w14:textId="5584457F" w:rsidR="008C7882" w:rsidRDefault="008C7882" w:rsidP="008C7882">
      <w:pPr>
        <w:pStyle w:val="MTDisplayEquation"/>
      </w:pPr>
      <w:r>
        <w:tab/>
      </w:r>
      <w:r w:rsidR="00DF221F" w:rsidRPr="00DF221F">
        <w:rPr>
          <w:position w:val="-10"/>
        </w:rPr>
        <w:object w:dxaOrig="1060" w:dyaOrig="320" w14:anchorId="17F8516B">
          <v:shape id="_x0000_i3069" type="#_x0000_t75" style="width:53.5pt;height:16pt" o:ole="">
            <v:imagedata r:id="rId4131" o:title=""/>
          </v:shape>
          <o:OLEObject Type="Embed" ProgID="Equation.DSMT4" ShapeID="_x0000_i3069" DrawAspect="Content" ObjectID="_1540967614" r:id="rId4132"/>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57" w:author="steve maas" w:date="2016-09-27T12:58:00Z">
        <w:r w:rsidR="00843CC3">
          <w:rPr>
            <w:noProof/>
          </w:rPr>
          <w:instrText>150</w:instrText>
        </w:r>
      </w:ins>
      <w:ins w:id="1558" w:author="Gerard" w:date="2016-05-03T13:31:00Z">
        <w:del w:id="1559" w:author="steve maas" w:date="2016-09-27T11:34:00Z">
          <w:r w:rsidR="00572445" w:rsidDel="00E34B36">
            <w:rPr>
              <w:noProof/>
            </w:rPr>
            <w:delInstrText>150</w:delInstrText>
          </w:r>
        </w:del>
      </w:ins>
      <w:del w:id="1560" w:author="steve maas" w:date="2016-09-27T11:34:00Z">
        <w:r w:rsidR="00122ED6" w:rsidDel="00E34B36">
          <w:rPr>
            <w:noProof/>
          </w:rPr>
          <w:delInstrText>151</w:delInstrText>
        </w:r>
      </w:del>
      <w:r w:rsidR="005232C6">
        <w:rPr>
          <w:noProof/>
        </w:rPr>
        <w:fldChar w:fldCharType="end"/>
      </w:r>
      <w:r>
        <w:instrText>)</w:instrText>
      </w:r>
      <w:r>
        <w:fldChar w:fldCharType="end"/>
      </w:r>
    </w:p>
    <w:p w14:paraId="211E74BB" w14:textId="77777777" w:rsidR="008C7882" w:rsidRDefault="008C7882" w:rsidP="008C7882"/>
    <w:p w14:paraId="2870F83C" w14:textId="442293E6" w:rsidR="008C7882" w:rsidRDefault="008C7882" w:rsidP="00F72C05">
      <w:r>
        <w:t xml:space="preserve">The vector quantity </w:t>
      </w:r>
      <w:r w:rsidR="00DF221F" w:rsidRPr="00025957">
        <w:rPr>
          <w:position w:val="-4"/>
        </w:rPr>
        <w:object w:dxaOrig="200" w:dyaOrig="260" w14:anchorId="26EC2F28">
          <v:shape id="_x0000_i3070" type="#_x0000_t75" style="width:10pt;height:12.5pt" o:ole="">
            <v:imagedata r:id="rId4133" o:title=""/>
          </v:shape>
          <o:OLEObject Type="Embed" ProgID="Equation.DSMT4" ShapeID="_x0000_i3070" DrawAspect="Content" ObjectID="_1540967615" r:id="rId4134"/>
        </w:object>
      </w:r>
      <w:r>
        <w:t xml:space="preserve">is the Lagrangian multiplier and </w:t>
      </w:r>
      <w:r w:rsidR="00DF221F" w:rsidRPr="00DF221F">
        <w:rPr>
          <w:position w:val="-6"/>
        </w:rPr>
        <w:object w:dxaOrig="200" w:dyaOrig="220" w14:anchorId="773CBD78">
          <v:shape id="_x0000_i3071" type="#_x0000_t75" style="width:10pt;height:11pt" o:ole="">
            <v:imagedata r:id="rId4135" o:title=""/>
          </v:shape>
          <o:OLEObject Type="Embed" ProgID="Equation.DSMT4" ShapeID="_x0000_i3071" DrawAspect="Content" ObjectID="_1540967616" r:id="rId4136"/>
        </w:object>
      </w:r>
      <w:r>
        <w:t>is a penalty factor.</w:t>
      </w:r>
    </w:p>
    <w:p w14:paraId="10EFE885" w14:textId="77777777" w:rsidR="008C7882" w:rsidRDefault="008C7882" w:rsidP="008C7882"/>
    <w:p w14:paraId="5EB7FE2C" w14:textId="77777777" w:rsidR="008C7882" w:rsidRDefault="008C7882" w:rsidP="008C7882">
      <w:pPr>
        <w:pStyle w:val="Heading3"/>
      </w:pPr>
      <w:bookmarkStart w:id="1561" w:name="_Toc467221746"/>
      <w:r>
        <w:t>Linearization of the Contact Integral</w:t>
      </w:r>
      <w:bookmarkEnd w:id="1561"/>
    </w:p>
    <w:p w14:paraId="539EBF3E" w14:textId="1B9BB656" w:rsidR="008C7882" w:rsidRDefault="008C7882" w:rsidP="008C7882">
      <w:r>
        <w:t xml:space="preserve">Since equation </w:t>
      </w:r>
      <w:r>
        <w:fldChar w:fldCharType="begin"/>
      </w:r>
      <w:r>
        <w:instrText xml:space="preserve"> GOTOBUTTON ZEqnNum634962  \* MERGEFORMAT </w:instrText>
      </w:r>
      <w:r w:rsidR="005232C6">
        <w:fldChar w:fldCharType="begin"/>
      </w:r>
      <w:r w:rsidR="005232C6">
        <w:instrText xml:space="preserve"> REF ZEqnNum634962 \! \* MERGEFORMAT </w:instrText>
      </w:r>
      <w:r w:rsidR="005232C6">
        <w:fldChar w:fldCharType="separate"/>
      </w:r>
      <w:ins w:id="1562" w:author="steve maas" w:date="2016-09-27T12:58:00Z">
        <w:r w:rsidR="00843CC3">
          <w:instrText>(6.149)</w:instrText>
        </w:r>
      </w:ins>
      <w:ins w:id="1563" w:author="Gerard" w:date="2016-05-03T13:31:00Z">
        <w:del w:id="1564" w:author="steve maas" w:date="2016-09-27T11:34:00Z">
          <w:r w:rsidR="00572445" w:rsidDel="00E34B36">
            <w:delInstrText>(6.149)</w:delInstrText>
          </w:r>
        </w:del>
      </w:ins>
      <w:del w:id="1565" w:author="steve maas" w:date="2016-09-27T11:34:00Z">
        <w:r w:rsidR="00122ED6" w:rsidDel="00E34B36">
          <w:delInstrText>(6.150)</w:delInstrText>
        </w:r>
      </w:del>
      <w:r w:rsidR="005232C6">
        <w:fldChar w:fldCharType="end"/>
      </w:r>
      <w:r>
        <w:fldChar w:fldCharType="end"/>
      </w:r>
      <w:r>
        <w:t xml:space="preserve"> is nonlinear we need to calculate the linearization. For tied contact, this is simply given by the following equation.</w:t>
      </w:r>
    </w:p>
    <w:p w14:paraId="0C1B7E86" w14:textId="1872EF08" w:rsidR="008C7882" w:rsidRDefault="008C7882" w:rsidP="008C7882">
      <w:pPr>
        <w:pStyle w:val="MTDisplayEquation"/>
      </w:pPr>
      <w:r>
        <w:tab/>
      </w:r>
      <w:r w:rsidR="00DF221F" w:rsidRPr="00DF221F">
        <w:rPr>
          <w:position w:val="-34"/>
        </w:rPr>
        <w:object w:dxaOrig="1939" w:dyaOrig="620" w14:anchorId="1EA1534E">
          <v:shape id="_x0000_i3072" type="#_x0000_t75" style="width:97pt;height:31pt" o:ole="">
            <v:imagedata r:id="rId4137" o:title=""/>
          </v:shape>
          <o:OLEObject Type="Embed" ProgID="Equation.DSMT4" ShapeID="_x0000_i3072" DrawAspect="Content" ObjectID="_1540967617" r:id="rId4138"/>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66" w:name="ZEqnNum721558"/>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67" w:author="steve maas" w:date="2016-09-27T12:58:00Z">
        <w:r w:rsidR="00843CC3">
          <w:rPr>
            <w:noProof/>
          </w:rPr>
          <w:instrText>151</w:instrText>
        </w:r>
      </w:ins>
      <w:ins w:id="1568" w:author="Gerard" w:date="2016-05-03T13:31:00Z">
        <w:del w:id="1569" w:author="steve maas" w:date="2016-09-27T11:34:00Z">
          <w:r w:rsidR="00572445" w:rsidDel="00E34B36">
            <w:rPr>
              <w:noProof/>
            </w:rPr>
            <w:delInstrText>151</w:delInstrText>
          </w:r>
        </w:del>
      </w:ins>
      <w:del w:id="1570" w:author="steve maas" w:date="2016-09-27T11:34:00Z">
        <w:r w:rsidR="00122ED6" w:rsidDel="00E34B36">
          <w:rPr>
            <w:noProof/>
          </w:rPr>
          <w:delInstrText>152</w:delInstrText>
        </w:r>
      </w:del>
      <w:r w:rsidR="005232C6">
        <w:rPr>
          <w:noProof/>
        </w:rPr>
        <w:fldChar w:fldCharType="end"/>
      </w:r>
      <w:r>
        <w:instrText>)</w:instrText>
      </w:r>
      <w:bookmarkEnd w:id="1566"/>
      <w:r>
        <w:fldChar w:fldCharType="end"/>
      </w:r>
    </w:p>
    <w:p w14:paraId="15D19BB8" w14:textId="77777777" w:rsidR="008C7882" w:rsidRDefault="008C7882" w:rsidP="008C7882">
      <w:r>
        <w:t>Where</w:t>
      </w:r>
    </w:p>
    <w:p w14:paraId="254FAECC" w14:textId="421A1B7E" w:rsidR="008C7882" w:rsidRDefault="008C7882" w:rsidP="008C7882">
      <w:pPr>
        <w:pStyle w:val="MTDisplayEquation"/>
      </w:pPr>
      <w:r>
        <w:tab/>
      </w:r>
      <w:r w:rsidR="00DF221F" w:rsidRPr="00DF221F">
        <w:rPr>
          <w:position w:val="-10"/>
        </w:rPr>
        <w:object w:dxaOrig="1520" w:dyaOrig="380" w14:anchorId="2F80B8BC">
          <v:shape id="_x0000_i3073" type="#_x0000_t75" style="width:76pt;height:18.5pt" o:ole="">
            <v:imagedata r:id="rId4139" o:title=""/>
          </v:shape>
          <o:OLEObject Type="Embed" ProgID="Equation.DSMT4" ShapeID="_x0000_i3073" DrawAspect="Content" ObjectID="_1540967618" r:id="rId4140"/>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71" w:author="steve maas" w:date="2016-09-27T12:58:00Z">
        <w:r w:rsidR="00843CC3">
          <w:rPr>
            <w:noProof/>
          </w:rPr>
          <w:instrText>152</w:instrText>
        </w:r>
      </w:ins>
      <w:ins w:id="1572" w:author="Gerard" w:date="2016-05-03T13:31:00Z">
        <w:del w:id="1573" w:author="steve maas" w:date="2016-09-27T11:34:00Z">
          <w:r w:rsidR="00572445" w:rsidDel="00E34B36">
            <w:rPr>
              <w:noProof/>
            </w:rPr>
            <w:delInstrText>152</w:delInstrText>
          </w:r>
        </w:del>
      </w:ins>
      <w:del w:id="1574" w:author="steve maas" w:date="2016-09-27T11:34:00Z">
        <w:r w:rsidR="00122ED6" w:rsidDel="00E34B36">
          <w:rPr>
            <w:noProof/>
          </w:rPr>
          <w:delInstrText>153</w:delInstrText>
        </w:r>
      </w:del>
      <w:r w:rsidR="005232C6">
        <w:rPr>
          <w:noProof/>
        </w:rPr>
        <w:fldChar w:fldCharType="end"/>
      </w:r>
      <w:r>
        <w:instrText>)</w:instrText>
      </w:r>
      <w:r>
        <w:fldChar w:fldCharType="end"/>
      </w:r>
    </w:p>
    <w:p w14:paraId="7CF1907D" w14:textId="77777777" w:rsidR="008C7882" w:rsidRDefault="008C7882" w:rsidP="008C7882">
      <w:r>
        <w:t>and</w:t>
      </w:r>
    </w:p>
    <w:p w14:paraId="5A40F715" w14:textId="21157EA1" w:rsidR="008C7882" w:rsidRDefault="008C7882" w:rsidP="008C7882">
      <w:pPr>
        <w:pStyle w:val="MTDisplayEquation"/>
      </w:pPr>
      <w:r>
        <w:tab/>
      </w:r>
      <w:r w:rsidR="00DF221F" w:rsidRPr="00DF221F">
        <w:rPr>
          <w:position w:val="-16"/>
        </w:rPr>
        <w:object w:dxaOrig="2980" w:dyaOrig="440" w14:anchorId="41F984AC">
          <v:shape id="_x0000_i3074" type="#_x0000_t75" style="width:149pt;height:22pt" o:ole="">
            <v:imagedata r:id="rId4141" o:title=""/>
          </v:shape>
          <o:OLEObject Type="Embed" ProgID="Equation.DSMT4" ShapeID="_x0000_i3074" DrawAspect="Content" ObjectID="_1540967619" r:id="rId4142"/>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w:instrText>
      </w:r>
      <w:r w:rsidR="005232C6">
        <w:instrText xml:space="preserve">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75" w:author="steve maas" w:date="2016-09-27T12:58:00Z">
        <w:r w:rsidR="00843CC3">
          <w:rPr>
            <w:noProof/>
          </w:rPr>
          <w:instrText>153</w:instrText>
        </w:r>
      </w:ins>
      <w:ins w:id="1576" w:author="Gerard" w:date="2016-05-03T13:31:00Z">
        <w:del w:id="1577" w:author="steve maas" w:date="2016-09-27T11:34:00Z">
          <w:r w:rsidR="00572445" w:rsidDel="00E34B36">
            <w:rPr>
              <w:noProof/>
            </w:rPr>
            <w:delInstrText>153</w:delInstrText>
          </w:r>
        </w:del>
      </w:ins>
      <w:del w:id="1578" w:author="steve maas" w:date="2016-09-27T11:34:00Z">
        <w:r w:rsidR="00122ED6" w:rsidDel="00E34B36">
          <w:rPr>
            <w:noProof/>
          </w:rPr>
          <w:delInstrText>154</w:delInstrText>
        </w:r>
      </w:del>
      <w:r w:rsidR="005232C6">
        <w:rPr>
          <w:noProof/>
        </w:rPr>
        <w:fldChar w:fldCharType="end"/>
      </w:r>
      <w:r>
        <w:instrText>)</w:instrText>
      </w:r>
      <w:r>
        <w:fldChar w:fldCharType="end"/>
      </w:r>
    </w:p>
    <w:p w14:paraId="0953BB39" w14:textId="77777777" w:rsidR="008C7882" w:rsidRPr="00E56A6E" w:rsidRDefault="008C7882" w:rsidP="008C7882"/>
    <w:p w14:paraId="6C421DF8" w14:textId="7FCBF57F" w:rsidR="008C7882" w:rsidRDefault="008C7882" w:rsidP="008C7882">
      <w:r>
        <w:lastRenderedPageBreak/>
        <w:t xml:space="preserve">We also introduced the notation </w:t>
      </w:r>
      <w:r w:rsidR="00DF221F" w:rsidRPr="00DF221F">
        <w:rPr>
          <w:position w:val="-10"/>
        </w:rPr>
        <w:object w:dxaOrig="1100" w:dyaOrig="380" w14:anchorId="6AFD8BD8">
          <v:shape id="_x0000_i3075" type="#_x0000_t75" style="width:54.5pt;height:18.5pt" o:ole="">
            <v:imagedata r:id="rId4143" o:title=""/>
          </v:shape>
          <o:OLEObject Type="Embed" ProgID="Equation.DSMT4" ShapeID="_x0000_i3075" DrawAspect="Content" ObjectID="_1540967620" r:id="rId4144"/>
        </w:object>
      </w:r>
      <w:r>
        <w:t>.</w:t>
      </w:r>
    </w:p>
    <w:p w14:paraId="3F84B000" w14:textId="5536F7EA" w:rsidR="008C7882" w:rsidRDefault="008C7882" w:rsidP="008C7882">
      <w:r>
        <w:t xml:space="preserve">The discretization of </w:t>
      </w:r>
      <w:r>
        <w:fldChar w:fldCharType="begin"/>
      </w:r>
      <w:r>
        <w:instrText xml:space="preserve"> GOTOBUTTON ZEqnNum721558  \* MERGEFORMAT </w:instrText>
      </w:r>
      <w:r w:rsidR="005232C6">
        <w:fldChar w:fldCharType="begin"/>
      </w:r>
      <w:r w:rsidR="005232C6">
        <w:instrText xml:space="preserve"> REF ZEqnNum721558 \! \* MERGEFORMAT </w:instrText>
      </w:r>
      <w:r w:rsidR="005232C6">
        <w:fldChar w:fldCharType="separate"/>
      </w:r>
      <w:ins w:id="1579" w:author="steve maas" w:date="2016-09-27T12:58:00Z">
        <w:r w:rsidR="00843CC3">
          <w:instrText>(6.151)</w:instrText>
        </w:r>
      </w:ins>
      <w:ins w:id="1580" w:author="Gerard" w:date="2016-05-03T13:31:00Z">
        <w:del w:id="1581" w:author="steve maas" w:date="2016-09-27T11:34:00Z">
          <w:r w:rsidR="00572445" w:rsidDel="00E34B36">
            <w:delInstrText>(6.151)</w:delInstrText>
          </w:r>
        </w:del>
      </w:ins>
      <w:del w:id="1582" w:author="steve maas" w:date="2016-09-27T11:34:00Z">
        <w:r w:rsidR="00122ED6" w:rsidDel="00E34B36">
          <w:delInstrText>(6.152)</w:delInstrText>
        </w:r>
      </w:del>
      <w:r w:rsidR="005232C6">
        <w:fldChar w:fldCharType="end"/>
      </w:r>
      <w:r>
        <w:fldChar w:fldCharType="end"/>
      </w:r>
      <w:r>
        <w:t xml:space="preserve"> will lead to a contribution to the stiffness matrix. Notice that due to symmetry between </w:t>
      </w:r>
      <w:r w:rsidR="00DF221F" w:rsidRPr="00DF221F">
        <w:rPr>
          <w:position w:val="-10"/>
        </w:rPr>
        <w:object w:dxaOrig="340" w:dyaOrig="320" w14:anchorId="715E56BF">
          <v:shape id="_x0000_i3076" type="#_x0000_t75" style="width:17.5pt;height:16pt" o:ole="">
            <v:imagedata r:id="rId4145" o:title=""/>
          </v:shape>
          <o:OLEObject Type="Embed" ProgID="Equation.DSMT4" ShapeID="_x0000_i3076" DrawAspect="Content" ObjectID="_1540967621" r:id="rId4146"/>
        </w:object>
      </w:r>
      <w:r>
        <w:t>and</w:t>
      </w:r>
      <w:r w:rsidR="00DF221F" w:rsidRPr="00DF221F">
        <w:rPr>
          <w:position w:val="-10"/>
        </w:rPr>
        <w:object w:dxaOrig="340" w:dyaOrig="320" w14:anchorId="765A177F">
          <v:shape id="_x0000_i3077" type="#_x0000_t75" style="width:17.5pt;height:16pt" o:ole="">
            <v:imagedata r:id="rId4147" o:title=""/>
          </v:shape>
          <o:OLEObject Type="Embed" ProgID="Equation.DSMT4" ShapeID="_x0000_i3077" DrawAspect="Content" ObjectID="_1540967622" r:id="rId4148"/>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1583" w:name="_Toc467221747"/>
      <w:r>
        <w:t>Discretization</w:t>
      </w:r>
      <w:bookmarkEnd w:id="1583"/>
    </w:p>
    <w:p w14:paraId="74A4BD0D" w14:textId="26AF136C" w:rsidR="008C7882" w:rsidRDefault="008C7882" w:rsidP="008C7882">
      <w:r>
        <w:t xml:space="preserve">The contact integral </w:t>
      </w:r>
      <w:r>
        <w:fldChar w:fldCharType="begin"/>
      </w:r>
      <w:r>
        <w:instrText xml:space="preserve"> GOTOBUTTON ZEqnNum634962  \* MERGEFORMAT </w:instrText>
      </w:r>
      <w:r w:rsidR="005232C6">
        <w:fldChar w:fldCharType="begin"/>
      </w:r>
      <w:r w:rsidR="005232C6">
        <w:instrText xml:space="preserve"> REF ZEqnNum634962 \! \* MERGEFORMAT </w:instrText>
      </w:r>
      <w:r w:rsidR="005232C6">
        <w:fldChar w:fldCharType="separate"/>
      </w:r>
      <w:ins w:id="1584" w:author="steve maas" w:date="2016-09-27T12:58:00Z">
        <w:r w:rsidR="00843CC3">
          <w:instrText>(6.149)</w:instrText>
        </w:r>
      </w:ins>
      <w:ins w:id="1585" w:author="Gerard" w:date="2016-05-03T13:31:00Z">
        <w:del w:id="1586" w:author="steve maas" w:date="2016-09-27T11:34:00Z">
          <w:r w:rsidR="00572445" w:rsidDel="00E34B36">
            <w:delInstrText>(6.149)</w:delInstrText>
          </w:r>
        </w:del>
      </w:ins>
      <w:del w:id="1587" w:author="steve maas" w:date="2016-09-27T11:34:00Z">
        <w:r w:rsidR="00122ED6" w:rsidDel="00E34B36">
          <w:delInstrText>(6.150)</w:delInstrText>
        </w:r>
      </w:del>
      <w:r w:rsidR="005232C6">
        <w:fldChar w:fldCharType="end"/>
      </w:r>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76207430" w:rsidR="008C7882" w:rsidRDefault="008C7882" w:rsidP="008C7882">
      <w:pPr>
        <w:pStyle w:val="MTDisplayEquation"/>
      </w:pPr>
      <w:r>
        <w:tab/>
      </w:r>
      <w:r w:rsidR="00DF221F" w:rsidRPr="00DF221F">
        <w:rPr>
          <w:position w:val="-38"/>
        </w:rPr>
        <w:object w:dxaOrig="2120" w:dyaOrig="780" w14:anchorId="64C1882B">
          <v:shape id="_x0000_i3078" type="#_x0000_t75" style="width:105.5pt;height:39pt" o:ole="">
            <v:imagedata r:id="rId4149" o:title=""/>
          </v:shape>
          <o:OLEObject Type="Embed" ProgID="Equation.DSMT4" ShapeID="_x0000_i3078" DrawAspect="Content" ObjectID="_1540967623" r:id="rId4150"/>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bookmarkStart w:id="1588" w:name="ZEqnNum635054"/>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89" w:author="steve maas" w:date="2016-09-27T12:58:00Z">
        <w:r w:rsidR="00843CC3">
          <w:rPr>
            <w:noProof/>
          </w:rPr>
          <w:instrText>154</w:instrText>
        </w:r>
      </w:ins>
      <w:ins w:id="1590" w:author="Gerard" w:date="2016-05-03T13:31:00Z">
        <w:del w:id="1591" w:author="steve maas" w:date="2016-09-27T11:34:00Z">
          <w:r w:rsidR="00572445" w:rsidDel="00E34B36">
            <w:rPr>
              <w:noProof/>
            </w:rPr>
            <w:delInstrText>154</w:delInstrText>
          </w:r>
        </w:del>
      </w:ins>
      <w:del w:id="1592" w:author="steve maas" w:date="2016-09-27T11:34:00Z">
        <w:r w:rsidR="00122ED6" w:rsidDel="00E34B36">
          <w:rPr>
            <w:noProof/>
          </w:rPr>
          <w:delInstrText>155</w:delInstrText>
        </w:r>
      </w:del>
      <w:r w:rsidR="005232C6">
        <w:rPr>
          <w:noProof/>
        </w:rPr>
        <w:fldChar w:fldCharType="end"/>
      </w:r>
      <w:r>
        <w:instrText>)</w:instrText>
      </w:r>
      <w:bookmarkEnd w:id="1588"/>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24C1ABD4" w:rsidR="008C7882" w:rsidRDefault="008C7882" w:rsidP="008C7882">
      <w:pPr>
        <w:pStyle w:val="MTDisplayEquation"/>
      </w:pPr>
      <w:r>
        <w:tab/>
      </w:r>
      <w:r w:rsidR="00DF221F" w:rsidRPr="00DF221F">
        <w:rPr>
          <w:position w:val="-28"/>
        </w:rPr>
        <w:object w:dxaOrig="3220" w:dyaOrig="760" w14:anchorId="4BC85862">
          <v:shape id="_x0000_i3079" type="#_x0000_t75" style="width:161.5pt;height:38.5pt" o:ole="">
            <v:imagedata r:id="rId4151" o:title=""/>
          </v:shape>
          <o:OLEObject Type="Embed" ProgID="Equation.DSMT4" ShapeID="_x0000_i3079" DrawAspect="Content" ObjectID="_1540967624" r:id="rId4152"/>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93" w:author="steve maas" w:date="2016-09-27T12:58:00Z">
        <w:r w:rsidR="00843CC3">
          <w:rPr>
            <w:noProof/>
          </w:rPr>
          <w:instrText>155</w:instrText>
        </w:r>
      </w:ins>
      <w:ins w:id="1594" w:author="Gerard" w:date="2016-05-03T13:31:00Z">
        <w:del w:id="1595" w:author="steve maas" w:date="2016-09-27T11:34:00Z">
          <w:r w:rsidR="00572445" w:rsidDel="00E34B36">
            <w:rPr>
              <w:noProof/>
            </w:rPr>
            <w:delInstrText>155</w:delInstrText>
          </w:r>
        </w:del>
      </w:ins>
      <w:del w:id="1596" w:author="steve maas" w:date="2016-09-27T11:34:00Z">
        <w:r w:rsidR="00122ED6" w:rsidDel="00E34B36">
          <w:rPr>
            <w:noProof/>
          </w:rPr>
          <w:delInstrText>156</w:delInstrText>
        </w:r>
      </w:del>
      <w:r w:rsidR="005232C6">
        <w:rPr>
          <w:noProof/>
        </w:rPr>
        <w:fldChar w:fldCharType="end"/>
      </w:r>
      <w:r>
        <w:instrText>)</w:instrText>
      </w:r>
      <w:r>
        <w:fldChar w:fldCharType="end"/>
      </w:r>
    </w:p>
    <w:p w14:paraId="568C2C24" w14:textId="77777777" w:rsidR="008C7882" w:rsidRDefault="008C7882" w:rsidP="008C7882">
      <w:r>
        <w:t>If we use a nodally integrated elements, we have</w:t>
      </w:r>
    </w:p>
    <w:p w14:paraId="5A8653CB" w14:textId="77777777" w:rsidR="008C7882" w:rsidRDefault="008C7882" w:rsidP="008C7882"/>
    <w:p w14:paraId="6E49701B" w14:textId="2B08C9B9" w:rsidR="008C7882" w:rsidRDefault="008C7882" w:rsidP="008C7882">
      <w:pPr>
        <w:pStyle w:val="MTDisplayEquation"/>
      </w:pPr>
      <w:r>
        <w:tab/>
      </w:r>
      <w:r w:rsidR="00DF221F" w:rsidRPr="00DF221F">
        <w:rPr>
          <w:position w:val="-46"/>
        </w:rPr>
        <w:object w:dxaOrig="2480" w:dyaOrig="1040" w14:anchorId="16E47F2B">
          <v:shape id="_x0000_i3080" type="#_x0000_t75" style="width:124pt;height:52pt" o:ole="">
            <v:imagedata r:id="rId4153" o:title=""/>
          </v:shape>
          <o:OLEObject Type="Embed" ProgID="Equation.DSMT4" ShapeID="_x0000_i3080" DrawAspect="Content" ObjectID="_1540967625" r:id="rId4154"/>
        </w:objec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597" w:author="steve maas" w:date="2016-09-27T12:58:00Z">
        <w:r w:rsidR="00843CC3">
          <w:rPr>
            <w:noProof/>
          </w:rPr>
          <w:instrText>156</w:instrText>
        </w:r>
      </w:ins>
      <w:ins w:id="1598" w:author="Gerard" w:date="2016-05-03T13:31:00Z">
        <w:del w:id="1599" w:author="steve maas" w:date="2016-09-27T11:34:00Z">
          <w:r w:rsidR="00572445" w:rsidDel="00E34B36">
            <w:rPr>
              <w:noProof/>
            </w:rPr>
            <w:delInstrText>156</w:delInstrText>
          </w:r>
        </w:del>
      </w:ins>
      <w:del w:id="1600" w:author="steve maas" w:date="2016-09-27T11:34:00Z">
        <w:r w:rsidR="00122ED6" w:rsidDel="00E34B36">
          <w:rPr>
            <w:noProof/>
          </w:rPr>
          <w:delInstrText>157</w:delInstrText>
        </w:r>
      </w:del>
      <w:r w:rsidR="005232C6">
        <w:rPr>
          <w:noProof/>
        </w:rPr>
        <w:fldChar w:fldCharType="end"/>
      </w:r>
      <w:r>
        <w:instrText>)</w:instrText>
      </w:r>
      <w:r>
        <w:fldChar w:fldCharType="end"/>
      </w:r>
    </w:p>
    <w:p w14:paraId="125EA217" w14:textId="77777777" w:rsidR="008C7882" w:rsidRDefault="008C7882" w:rsidP="008C7882">
      <w:r>
        <w:t>so that,</w:t>
      </w:r>
    </w:p>
    <w:p w14:paraId="537CFD95" w14:textId="77777777" w:rsidR="008C7882" w:rsidRDefault="008C7882" w:rsidP="008C7882"/>
    <w:p w14:paraId="7D1923ED" w14:textId="14BD96D5" w:rsidR="008C7882" w:rsidRDefault="008C7882" w:rsidP="008C7882">
      <w:pPr>
        <w:pStyle w:val="MTDisplayEquation"/>
      </w:pPr>
      <w:r>
        <w:tab/>
      </w:r>
      <w:r w:rsidR="00DF221F" w:rsidRPr="00DF221F">
        <w:rPr>
          <w:position w:val="-30"/>
        </w:rPr>
        <w:object w:dxaOrig="2760" w:dyaOrig="580" w14:anchorId="28E487AD">
          <v:shape id="_x0000_i3081" type="#_x0000_t75" style="width:138pt;height:29.5pt" o:ole="">
            <v:imagedata r:id="rId4155" o:title=""/>
          </v:shape>
          <o:OLEObject Type="Embed" ProgID="Equation.DSMT4" ShapeID="_x0000_i3081" DrawAspect="Content" ObjectID="_1540967626" r:id="rId4156"/>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w:instrText>
      </w:r>
      <w:r w:rsidR="005232C6">
        <w:instrText xml:space="preserve">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601" w:author="steve maas" w:date="2016-09-27T12:58:00Z">
        <w:r w:rsidR="00843CC3">
          <w:rPr>
            <w:noProof/>
          </w:rPr>
          <w:instrText>157</w:instrText>
        </w:r>
      </w:ins>
      <w:ins w:id="1602" w:author="Gerard" w:date="2016-05-03T13:31:00Z">
        <w:del w:id="1603" w:author="steve maas" w:date="2016-09-27T11:34:00Z">
          <w:r w:rsidR="00572445" w:rsidDel="00E34B36">
            <w:rPr>
              <w:noProof/>
            </w:rPr>
            <w:delInstrText>157</w:delInstrText>
          </w:r>
        </w:del>
      </w:ins>
      <w:del w:id="1604" w:author="steve maas" w:date="2016-09-27T11:34:00Z">
        <w:r w:rsidR="00122ED6" w:rsidDel="00E34B36">
          <w:rPr>
            <w:noProof/>
          </w:rPr>
          <w:delInstrText>158</w:delInstrText>
        </w:r>
      </w:del>
      <w:r w:rsidR="005232C6">
        <w:rPr>
          <w:noProof/>
        </w:rPr>
        <w:fldChar w:fldCharType="end"/>
      </w:r>
      <w:r>
        <w:instrText>)</w:instrText>
      </w:r>
      <w:r>
        <w:fldChar w:fldCharType="end"/>
      </w:r>
    </w:p>
    <w:p w14:paraId="48844364" w14:textId="365EE7CE" w:rsidR="008C7882" w:rsidRDefault="008C7882" w:rsidP="008C7882">
      <w:r>
        <w:t xml:space="preserve">We can now write the contact integral </w:t>
      </w:r>
      <w:r>
        <w:fldChar w:fldCharType="begin"/>
      </w:r>
      <w:r>
        <w:instrText xml:space="preserve"> GOTOBUTTON ZEqnNum635054  \* MERGEFORMAT </w:instrText>
      </w:r>
      <w:r w:rsidR="005232C6">
        <w:fldChar w:fldCharType="begin"/>
      </w:r>
      <w:r w:rsidR="005232C6">
        <w:instrText xml:space="preserve"> REF ZEqnNum635054 \! \* MERGEFORMAT </w:instrText>
      </w:r>
      <w:r w:rsidR="005232C6">
        <w:fldChar w:fldCharType="separate"/>
      </w:r>
      <w:ins w:id="1605" w:author="steve maas" w:date="2016-09-27T12:58:00Z">
        <w:r w:rsidR="00843CC3">
          <w:instrText>(6.154)</w:instrText>
        </w:r>
      </w:ins>
      <w:ins w:id="1606" w:author="Gerard" w:date="2016-05-03T13:31:00Z">
        <w:del w:id="1607" w:author="steve maas" w:date="2016-09-27T11:34:00Z">
          <w:r w:rsidR="00572445" w:rsidDel="00E34B36">
            <w:delInstrText>(6.154)</w:delInstrText>
          </w:r>
        </w:del>
      </w:ins>
      <w:del w:id="1608" w:author="steve maas" w:date="2016-09-27T11:34:00Z">
        <w:r w:rsidR="00122ED6" w:rsidDel="00E34B36">
          <w:delInstrText>(6.155)</w:delInstrText>
        </w:r>
      </w:del>
      <w:r w:rsidR="005232C6">
        <w:fldChar w:fldCharType="end"/>
      </w:r>
      <w:r>
        <w:fldChar w:fldCharType="end"/>
      </w:r>
      <w:r>
        <w:t xml:space="preserve"> in its final form,</w:t>
      </w:r>
    </w:p>
    <w:p w14:paraId="151A3CC1" w14:textId="77777777" w:rsidR="008C7882" w:rsidRDefault="008C7882" w:rsidP="008C7882"/>
    <w:p w14:paraId="2A998165" w14:textId="242E8EAA" w:rsidR="008C7882" w:rsidRDefault="008C7882" w:rsidP="008C7882">
      <w:pPr>
        <w:pStyle w:val="MTDisplayEquation"/>
      </w:pPr>
      <w:r>
        <w:tab/>
      </w:r>
      <w:r w:rsidR="00DF221F" w:rsidRPr="00DF221F">
        <w:rPr>
          <w:position w:val="-28"/>
        </w:rPr>
        <w:object w:dxaOrig="3680" w:dyaOrig="760" w14:anchorId="026E3870">
          <v:shape id="_x0000_i3082" type="#_x0000_t75" style="width:184pt;height:38.5pt" o:ole="">
            <v:imagedata r:id="rId4157" o:title=""/>
          </v:shape>
          <o:OLEObject Type="Embed" ProgID="Equation.DSMT4" ShapeID="_x0000_i3082" DrawAspect="Content" ObjectID="_1540967627" r:id="rId4158"/>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609" w:author="steve maas" w:date="2016-09-27T12:58:00Z">
        <w:r w:rsidR="00843CC3">
          <w:rPr>
            <w:noProof/>
          </w:rPr>
          <w:instrText>158</w:instrText>
        </w:r>
      </w:ins>
      <w:ins w:id="1610" w:author="Gerard" w:date="2016-05-03T13:31:00Z">
        <w:del w:id="1611" w:author="steve maas" w:date="2016-09-27T11:34:00Z">
          <w:r w:rsidR="00572445" w:rsidDel="00E34B36">
            <w:rPr>
              <w:noProof/>
            </w:rPr>
            <w:delInstrText>158</w:delInstrText>
          </w:r>
        </w:del>
      </w:ins>
      <w:del w:id="1612" w:author="steve maas" w:date="2016-09-27T11:34:00Z">
        <w:r w:rsidR="00122ED6" w:rsidDel="00E34B36">
          <w:rPr>
            <w:noProof/>
          </w:rPr>
          <w:delInstrText>159</w:delInstrText>
        </w:r>
      </w:del>
      <w:r w:rsidR="005232C6">
        <w:rPr>
          <w:noProof/>
        </w:rPr>
        <w:fldChar w:fldCharType="end"/>
      </w:r>
      <w:r>
        <w:instrText>)</w:instrText>
      </w:r>
      <w:r>
        <w:fldChar w:fldCharType="end"/>
      </w:r>
    </w:p>
    <w:p w14:paraId="5E05CBE4" w14:textId="77777777" w:rsidR="008C7882" w:rsidRDefault="008C7882" w:rsidP="008C7882">
      <w:r>
        <w:t>where</w:t>
      </w:r>
    </w:p>
    <w:p w14:paraId="1F6BDF9E" w14:textId="32DAF6E1" w:rsidR="008C7882" w:rsidRDefault="008C7882" w:rsidP="008C7882">
      <w:pPr>
        <w:pStyle w:val="MTDisplayEquation"/>
      </w:pPr>
      <w:r>
        <w:tab/>
      </w:r>
      <w:r w:rsidR="00DF221F" w:rsidRPr="00DF221F">
        <w:rPr>
          <w:position w:val="-18"/>
        </w:rPr>
        <w:object w:dxaOrig="3940" w:dyaOrig="480" w14:anchorId="7DFCD919">
          <v:shape id="_x0000_i3083" type="#_x0000_t75" style="width:197.5pt;height:24pt" o:ole="">
            <v:imagedata r:id="rId4159" o:title=""/>
          </v:shape>
          <o:OLEObject Type="Embed" ProgID="Equation.DSMT4" ShapeID="_x0000_i3083" DrawAspect="Content" ObjectID="_1540967628" r:id="rId4160"/>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613" w:author="steve maas" w:date="2016-09-27T12:58:00Z">
        <w:r w:rsidR="00843CC3">
          <w:rPr>
            <w:noProof/>
          </w:rPr>
          <w:instrText>159</w:instrText>
        </w:r>
      </w:ins>
      <w:ins w:id="1614" w:author="Gerard" w:date="2016-05-03T13:31:00Z">
        <w:del w:id="1615" w:author="steve maas" w:date="2016-09-27T11:34:00Z">
          <w:r w:rsidR="00572445" w:rsidDel="00E34B36">
            <w:rPr>
              <w:noProof/>
            </w:rPr>
            <w:delInstrText>159</w:delInstrText>
          </w:r>
        </w:del>
      </w:ins>
      <w:del w:id="1616" w:author="steve maas" w:date="2016-09-27T11:34:00Z">
        <w:r w:rsidR="00122ED6" w:rsidDel="00E34B36">
          <w:rPr>
            <w:noProof/>
          </w:rPr>
          <w:delInstrText>160</w:delInstrText>
        </w:r>
      </w:del>
      <w:r w:rsidR="005232C6">
        <w:rPr>
          <w:noProof/>
        </w:rPr>
        <w:fldChar w:fldCharType="end"/>
      </w:r>
      <w:r>
        <w:instrText>)</w:instrText>
      </w:r>
      <w:r>
        <w:fldChar w:fldCharType="end"/>
      </w:r>
    </w:p>
    <w:p w14:paraId="086E788F" w14:textId="0F242974" w:rsidR="008C7882" w:rsidRDefault="008C7882" w:rsidP="008C7882">
      <w:pPr>
        <w:pStyle w:val="MTDisplayEquation"/>
      </w:pPr>
      <w:r>
        <w:tab/>
      </w:r>
      <w:r w:rsidR="00DF221F" w:rsidRPr="00DF221F">
        <w:rPr>
          <w:position w:val="-14"/>
        </w:rPr>
        <w:object w:dxaOrig="3019" w:dyaOrig="400" w14:anchorId="170AB0CA">
          <v:shape id="_x0000_i3084" type="#_x0000_t75" style="width:151pt;height:20pt" o:ole="">
            <v:imagedata r:id="rId4161" o:title=""/>
          </v:shape>
          <o:OLEObject Type="Embed" ProgID="Equation.DSMT4" ShapeID="_x0000_i3084" DrawAspect="Content" ObjectID="_1540967629" r:id="rId4162"/>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617" w:author="steve maas" w:date="2016-09-27T12:58:00Z">
        <w:r w:rsidR="00843CC3">
          <w:rPr>
            <w:noProof/>
          </w:rPr>
          <w:instrText>160</w:instrText>
        </w:r>
      </w:ins>
      <w:ins w:id="1618" w:author="Gerard" w:date="2016-05-03T13:31:00Z">
        <w:del w:id="1619" w:author="steve maas" w:date="2016-09-27T11:34:00Z">
          <w:r w:rsidR="00572445" w:rsidDel="00E34B36">
            <w:rPr>
              <w:noProof/>
            </w:rPr>
            <w:delInstrText>160</w:delInstrText>
          </w:r>
        </w:del>
      </w:ins>
      <w:del w:id="1620" w:author="steve maas" w:date="2016-09-27T11:34:00Z">
        <w:r w:rsidR="00122ED6" w:rsidDel="00E34B36">
          <w:rPr>
            <w:noProof/>
          </w:rPr>
          <w:delInstrText>161</w:delInstrText>
        </w:r>
      </w:del>
      <w:r w:rsidR="005232C6">
        <w:rPr>
          <w:noProof/>
        </w:rPr>
        <w:fldChar w:fldCharType="end"/>
      </w:r>
      <w:r>
        <w:instrText>)</w:instrText>
      </w:r>
      <w:r>
        <w:fldChar w:fldCharType="end"/>
      </w:r>
    </w:p>
    <w:p w14:paraId="1113B65B" w14:textId="77777777" w:rsidR="008C7882" w:rsidRDefault="008C7882" w:rsidP="008C7882">
      <w:r>
        <w:t>and</w:t>
      </w:r>
    </w:p>
    <w:p w14:paraId="3C478193" w14:textId="0C0BA580" w:rsidR="008C7882" w:rsidRDefault="008C7882" w:rsidP="008C7882">
      <w:pPr>
        <w:pStyle w:val="MTDisplayEquation"/>
      </w:pPr>
      <w:r>
        <w:tab/>
      </w:r>
      <w:r w:rsidR="00DF221F" w:rsidRPr="00DF221F">
        <w:rPr>
          <w:position w:val="-50"/>
        </w:rPr>
        <w:object w:dxaOrig="1980" w:dyaOrig="1120" w14:anchorId="43686A04">
          <v:shape id="_x0000_i3085" type="#_x0000_t75" style="width:99pt;height:56pt" o:ole="">
            <v:imagedata r:id="rId4163" o:title=""/>
          </v:shape>
          <o:OLEObject Type="Embed" ProgID="Equation.DSMT4" ShapeID="_x0000_i3085" DrawAspect="Content" ObjectID="_1540967630" r:id="rId4164"/>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621" w:author="steve maas" w:date="2016-09-27T12:58:00Z">
        <w:r w:rsidR="00843CC3">
          <w:rPr>
            <w:noProof/>
          </w:rPr>
          <w:instrText>161</w:instrText>
        </w:r>
      </w:ins>
      <w:ins w:id="1622" w:author="Gerard" w:date="2016-05-03T13:31:00Z">
        <w:del w:id="1623" w:author="steve maas" w:date="2016-09-27T11:34:00Z">
          <w:r w:rsidR="00572445" w:rsidDel="00E34B36">
            <w:rPr>
              <w:noProof/>
            </w:rPr>
            <w:delInstrText>161</w:delInstrText>
          </w:r>
        </w:del>
      </w:ins>
      <w:del w:id="1624" w:author="steve maas" w:date="2016-09-27T11:34:00Z">
        <w:r w:rsidR="00122ED6" w:rsidDel="00E34B36">
          <w:rPr>
            <w:noProof/>
          </w:rPr>
          <w:delInstrText>162</w:delInstrText>
        </w:r>
      </w:del>
      <w:r w:rsidR="005232C6">
        <w:rPr>
          <w:noProof/>
        </w:rPr>
        <w:fldChar w:fldCharType="end"/>
      </w:r>
      <w:r>
        <w:instrText>)</w:instrText>
      </w:r>
      <w:r>
        <w:fldChar w:fldCharType="end"/>
      </w:r>
    </w:p>
    <w:p w14:paraId="1E42A6F1" w14:textId="77777777" w:rsidR="008C7882" w:rsidRDefault="008C7882" w:rsidP="008C7882"/>
    <w:p w14:paraId="7E0B2A6A" w14:textId="55E42026" w:rsidR="008C7882" w:rsidRDefault="008C7882" w:rsidP="00F72C05">
      <w:r>
        <w:t xml:space="preserve">For the linearized tied contact integral </w:t>
      </w:r>
      <w:r>
        <w:fldChar w:fldCharType="begin"/>
      </w:r>
      <w:r>
        <w:instrText xml:space="preserve"> GOTOBUTTON ZEqnNum721558  \* MERGEFORMAT </w:instrText>
      </w:r>
      <w:r w:rsidR="005232C6">
        <w:fldChar w:fldCharType="begin"/>
      </w:r>
      <w:r w:rsidR="005232C6">
        <w:instrText xml:space="preserve"> REF ZEqnNum721558 \! \* MERGEFORMAT </w:instrText>
      </w:r>
      <w:r w:rsidR="005232C6">
        <w:fldChar w:fldCharType="separate"/>
      </w:r>
      <w:ins w:id="1625" w:author="steve maas" w:date="2016-09-27T12:58:00Z">
        <w:r w:rsidR="00843CC3">
          <w:instrText>(6.151)</w:instrText>
        </w:r>
      </w:ins>
      <w:ins w:id="1626" w:author="Gerard" w:date="2016-05-03T13:31:00Z">
        <w:del w:id="1627" w:author="steve maas" w:date="2016-09-27T11:34:00Z">
          <w:r w:rsidR="00572445" w:rsidDel="00E34B36">
            <w:delInstrText>(6.151)</w:delInstrText>
          </w:r>
        </w:del>
      </w:ins>
      <w:del w:id="1628" w:author="steve maas" w:date="2016-09-27T11:34:00Z">
        <w:r w:rsidR="00122ED6" w:rsidDel="00E34B36">
          <w:delInstrText>(6.152)</w:delInstrText>
        </w:r>
      </w:del>
      <w:r w:rsidR="005232C6">
        <w:fldChar w:fldCharType="end"/>
      </w:r>
      <w:r>
        <w:fldChar w:fldCharType="end"/>
      </w:r>
      <w:r>
        <w:t>, a similar discretization procedure leads to,</w:t>
      </w:r>
    </w:p>
    <w:p w14:paraId="0D670D90" w14:textId="77777777" w:rsidR="008C7882" w:rsidRDefault="008C7882" w:rsidP="008C7882"/>
    <w:p w14:paraId="457FF3E7" w14:textId="46D7BBD6" w:rsidR="008C7882" w:rsidRDefault="008C7882" w:rsidP="008C7882">
      <w:pPr>
        <w:pStyle w:val="MTDisplayEquation"/>
      </w:pPr>
      <w:r>
        <w:lastRenderedPageBreak/>
        <w:tab/>
      </w:r>
      <w:r w:rsidR="00DF221F" w:rsidRPr="00DF221F">
        <w:rPr>
          <w:position w:val="-28"/>
        </w:rPr>
        <w:object w:dxaOrig="3140" w:dyaOrig="760" w14:anchorId="288AC8D7">
          <v:shape id="_x0000_i3086" type="#_x0000_t75" style="width:156.5pt;height:38.5pt" o:ole="">
            <v:imagedata r:id="rId4165" o:title=""/>
          </v:shape>
          <o:OLEObject Type="Embed" ProgID="Equation.DSMT4" ShapeID="_x0000_i3086" DrawAspect="Content" ObjectID="_1540967631" r:id="rId4166"/>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629" w:author="steve maas" w:date="2016-09-27T12:58:00Z">
        <w:r w:rsidR="00843CC3">
          <w:rPr>
            <w:noProof/>
          </w:rPr>
          <w:instrText>162</w:instrText>
        </w:r>
      </w:ins>
      <w:ins w:id="1630" w:author="Gerard" w:date="2016-05-03T13:31:00Z">
        <w:del w:id="1631" w:author="steve maas" w:date="2016-09-27T11:34:00Z">
          <w:r w:rsidR="00572445" w:rsidDel="00E34B36">
            <w:rPr>
              <w:noProof/>
            </w:rPr>
            <w:delInstrText>162</w:delInstrText>
          </w:r>
        </w:del>
      </w:ins>
      <w:del w:id="1632" w:author="steve maas" w:date="2016-09-27T11:34:00Z">
        <w:r w:rsidR="00122ED6" w:rsidDel="00E34B36">
          <w:rPr>
            <w:noProof/>
          </w:rPr>
          <w:delInstrText>163</w:delInstrText>
        </w:r>
      </w:del>
      <w:r w:rsidR="005232C6">
        <w:rPr>
          <w:noProof/>
        </w:rPr>
        <w:fldChar w:fldCharType="end"/>
      </w:r>
      <w:r>
        <w:instrText>)</w:instrText>
      </w:r>
      <w:r>
        <w:fldChar w:fldCharType="end"/>
      </w:r>
    </w:p>
    <w:p w14:paraId="58BCAD4C" w14:textId="77777777" w:rsidR="008C7882" w:rsidRDefault="008C7882" w:rsidP="008C7882">
      <w:r>
        <w:t xml:space="preserve"> where</w:t>
      </w:r>
    </w:p>
    <w:p w14:paraId="59512848" w14:textId="57ED9107" w:rsidR="008C7882" w:rsidRDefault="008C7882" w:rsidP="008C7882">
      <w:pPr>
        <w:pStyle w:val="MTDisplayEquation"/>
      </w:pPr>
      <w:r>
        <w:tab/>
      </w:r>
      <w:r w:rsidR="00DF221F" w:rsidRPr="00DF221F">
        <w:rPr>
          <w:position w:val="-12"/>
        </w:rPr>
        <w:object w:dxaOrig="1200" w:dyaOrig="380" w14:anchorId="0290CF8A">
          <v:shape id="_x0000_i3087" type="#_x0000_t75" style="width:60pt;height:18.5pt" o:ole="">
            <v:imagedata r:id="rId4167" o:title=""/>
          </v:shape>
          <o:OLEObject Type="Embed" ProgID="Equation.DSMT4" ShapeID="_x0000_i3087" DrawAspect="Content" ObjectID="_1540967632" r:id="rId4168"/>
        </w:object>
      </w:r>
      <w:r w:rsidR="00533170">
        <w:t>.</w:t>
      </w:r>
      <w:r>
        <w:tab/>
      </w:r>
      <w:r>
        <w:fldChar w:fldCharType="begin"/>
      </w:r>
      <w:r>
        <w:instrText xml:space="preserve"> MACROBUTTON MTPlaceRef \* MERGEFORMAT </w:instrText>
      </w:r>
      <w:r w:rsidR="0050564A">
        <w:fldChar w:fldCharType="begin"/>
      </w:r>
      <w:r w:rsidR="0050564A">
        <w:instrText xml:space="preserve"> SEQ MTEqn \h \* MERGEFORMAT </w:instrText>
      </w:r>
      <w:r w:rsidR="0050564A">
        <w:fldChar w:fldCharType="end"/>
      </w:r>
      <w:r>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instrText>.</w:instrText>
      </w:r>
      <w:r w:rsidR="005232C6">
        <w:fldChar w:fldCharType="begin"/>
      </w:r>
      <w:r w:rsidR="005232C6">
        <w:instrText xml:space="preserve"> SEQ MTEqn \c \* Arabic \* MERGEFORMAT </w:instrText>
      </w:r>
      <w:r w:rsidR="005232C6">
        <w:fldChar w:fldCharType="separate"/>
      </w:r>
      <w:ins w:id="1633" w:author="steve maas" w:date="2016-09-27T12:58:00Z">
        <w:r w:rsidR="00843CC3">
          <w:rPr>
            <w:noProof/>
          </w:rPr>
          <w:instrText>163</w:instrText>
        </w:r>
      </w:ins>
      <w:ins w:id="1634" w:author="Gerard" w:date="2016-05-03T13:31:00Z">
        <w:del w:id="1635" w:author="steve maas" w:date="2016-09-27T11:34:00Z">
          <w:r w:rsidR="00572445" w:rsidDel="00E34B36">
            <w:rPr>
              <w:noProof/>
            </w:rPr>
            <w:delInstrText>163</w:delInstrText>
          </w:r>
        </w:del>
      </w:ins>
      <w:del w:id="1636" w:author="steve maas" w:date="2016-09-27T11:34:00Z">
        <w:r w:rsidR="00122ED6" w:rsidDel="00E34B36">
          <w:rPr>
            <w:noProof/>
          </w:rPr>
          <w:delInstrText>164</w:delInstrText>
        </w:r>
      </w:del>
      <w:r w:rsidR="005232C6">
        <w:rPr>
          <w:noProof/>
        </w:rPr>
        <w:fldChar w:fldCharType="end"/>
      </w:r>
      <w:r>
        <w:instrText>)</w:instrText>
      </w:r>
      <w:r>
        <w:fldChar w:fldCharType="end"/>
      </w:r>
    </w:p>
    <w:p w14:paraId="18EF3EED" w14:textId="77777777" w:rsidR="005A2224" w:rsidRDefault="005A2224" w:rsidP="005A2224"/>
    <w:p w14:paraId="2D4DB868" w14:textId="37177DBF" w:rsidR="005A2224" w:rsidRDefault="005A2224" w:rsidP="005A2224">
      <w:pPr>
        <w:pStyle w:val="Heading2"/>
      </w:pPr>
      <w:bookmarkStart w:id="1637" w:name="_Toc467221748"/>
      <w:r>
        <w:t>Tied Biphasic Contact</w:t>
      </w:r>
      <w:bookmarkEnd w:id="1637"/>
    </w:p>
    <w:p w14:paraId="19A82B00" w14:textId="77777777" w:rsidR="005A2224" w:rsidRPr="006F687B" w:rsidRDefault="005A2224" w:rsidP="005A2224">
      <w:pPr>
        <w:pStyle w:val="Heading3"/>
      </w:pPr>
      <w:bookmarkStart w:id="1638" w:name="_Toc467221749"/>
      <w:r>
        <w:t>Contact Integral</w:t>
      </w:r>
      <w:bookmarkEnd w:id="1638"/>
    </w:p>
    <w:p w14:paraId="638661D6" w14:textId="5B08FE2C" w:rsidR="005A2224" w:rsidRDefault="005A2224" w:rsidP="005A2224">
      <w:r>
        <w:t xml:space="preserve">See Section </w:t>
      </w:r>
      <w:r>
        <w:fldChar w:fldCharType="begin"/>
      </w:r>
      <w:r>
        <w:instrText xml:space="preserve"> REF _Ref167097234 \r \h </w:instrText>
      </w:r>
      <w:r>
        <w:fldChar w:fldCharType="separate"/>
      </w:r>
      <w:r w:rsidR="00843CC3">
        <w:t>5.6</w:t>
      </w:r>
      <w:r>
        <w:fldChar w:fldCharType="end"/>
      </w:r>
      <w:r>
        <w:t xml:space="preserve"> for a review of biphasic materials, and </w:t>
      </w:r>
      <w:r>
        <w:fldChar w:fldCharType="begin"/>
      </w:r>
      <w:r>
        <w:instrText xml:space="preserve"> ADDIN EN.CITE &lt;EndNote&gt;&lt;Cite&gt;&lt;Author&gt;Ateshian&lt;/Author&gt;&lt;Year&gt;2010&lt;/Year&gt;&lt;RecNum&gt;39&lt;/RecNum&gt;&lt;DisplayText&gt;[50]&lt;/DisplayText&gt;&lt;record&gt;&lt;rec-number&gt;39&lt;/rec-number&gt;&lt;foreign-keys&gt;&lt;key app="EN" db-id="fwxrfwzd5wwavcepe9epdeevxdsd2fftswrx" timestamp="0"&gt;39&lt;/key&gt;&lt;/foreign-keys&gt;&lt;ref-type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custom2&gt;PMC2953263&lt;/custom2&gt;&lt;/record&gt;&lt;/Cite&gt;&lt;/EndNote&gt;</w:instrText>
      </w:r>
      <w:r>
        <w:fldChar w:fldCharType="separate"/>
      </w:r>
      <w:r>
        <w:rPr>
          <w:noProof/>
        </w:rPr>
        <w:t>[</w:t>
      </w:r>
      <w:hyperlink w:anchor="_ENREF_50" w:tooltip="Ateshian, 2010 #39" w:history="1">
        <w:r>
          <w:rPr>
            <w:noProof/>
          </w:rPr>
          <w:t>50</w:t>
        </w:r>
      </w:hyperlink>
      <w:r>
        <w:rPr>
          <w:noProof/>
        </w:rPr>
        <w:t>]</w:t>
      </w:r>
      <w:r>
        <w:fldChar w:fldCharType="end"/>
      </w:r>
      <w:r>
        <w:t xml:space="preserve"> for additional details on biphasic contact.  The contact interface is defined between surfaces </w:t>
      </w:r>
      <w:r w:rsidR="00DF221F" w:rsidRPr="00DF221F">
        <w:rPr>
          <w:position w:val="-10"/>
        </w:rPr>
        <w:object w:dxaOrig="360" w:dyaOrig="380" w14:anchorId="3AB94291">
          <v:shape id="_x0000_i3088" type="#_x0000_t75" style="width:18.5pt;height:18.5pt" o:ole="">
            <v:imagedata r:id="rId4169" o:title=""/>
          </v:shape>
          <o:OLEObject Type="Embed" ProgID="Equation.DSMT4" ShapeID="_x0000_i3088" DrawAspect="Content" ObjectID="_1540967633" r:id="rId4170"/>
        </w:object>
      </w:r>
      <w:r>
        <w:t xml:space="preserve"> and </w:t>
      </w:r>
      <w:r w:rsidR="00DF221F" w:rsidRPr="00DF221F">
        <w:rPr>
          <w:position w:val="-10"/>
        </w:rPr>
        <w:object w:dxaOrig="380" w:dyaOrig="380" w14:anchorId="23FC5AA1">
          <v:shape id="_x0000_i3089" type="#_x0000_t75" style="width:18.5pt;height:18.5pt" o:ole="">
            <v:imagedata r:id="rId4171" o:title=""/>
          </v:shape>
          <o:OLEObject Type="Embed" ProgID="Equation.DSMT4" ShapeID="_x0000_i3089" DrawAspect="Content" ObjectID="_1540967634" r:id="rId4172"/>
        </w:object>
      </w:r>
      <w:r>
        <w:t xml:space="preserve">.  Due to continuity requirements on the traction and fluxes, the external virtual work resulting from contact tractions </w:t>
      </w:r>
      <w:r w:rsidR="00DF221F" w:rsidRPr="00DF221F">
        <w:rPr>
          <w:position w:val="-6"/>
        </w:rPr>
        <w:object w:dxaOrig="320" w:dyaOrig="340" w14:anchorId="38F438D7">
          <v:shape id="_x0000_i3090" type="#_x0000_t75" style="width:16pt;height:17.5pt" o:ole="">
            <v:imagedata r:id="rId4173" o:title=""/>
          </v:shape>
          <o:OLEObject Type="Embed" ProgID="Equation.DSMT4" ShapeID="_x0000_i3090" DrawAspect="Content" ObjectID="_1540967635" r:id="rId4174"/>
        </w:object>
      </w:r>
      <w:r>
        <w:t xml:space="preserve"> and solvent fluxes </w:t>
      </w:r>
      <w:r w:rsidR="00DF221F" w:rsidRPr="00DF221F">
        <w:rPr>
          <w:position w:val="-12"/>
        </w:rPr>
        <w:object w:dxaOrig="380" w:dyaOrig="400" w14:anchorId="47BDC274">
          <v:shape id="_x0000_i3091" type="#_x0000_t75" style="width:18.5pt;height:20pt" o:ole="">
            <v:imagedata r:id="rId4175" o:title=""/>
          </v:shape>
          <o:OLEObject Type="Embed" ProgID="Equation.DSMT4" ShapeID="_x0000_i3091" DrawAspect="Content" ObjectID="_1540967636" r:id="rId4176"/>
        </w:object>
      </w:r>
      <w:r>
        <w:t xml:space="preserve"> (</w:t>
      </w:r>
      <w:r w:rsidR="00DF221F" w:rsidRPr="00DF221F">
        <w:rPr>
          <w:position w:val="-10"/>
        </w:rPr>
        <w:object w:dxaOrig="660" w:dyaOrig="320" w14:anchorId="10DD82E2">
          <v:shape id="_x0000_i3092" type="#_x0000_t75" style="width:33pt;height:16pt" o:ole="">
            <v:imagedata r:id="rId4177" o:title=""/>
          </v:shape>
          <o:OLEObject Type="Embed" ProgID="Equation.DSMT4" ShapeID="_x0000_i3092" DrawAspect="Content" ObjectID="_1540967637" r:id="rId4178"/>
        </w:object>
      </w:r>
      <w:r w:rsidR="00164060">
        <w:t>)</w:t>
      </w:r>
      <w:r>
        <w:t xml:space="preserve"> may be combined into the contact integral</w:t>
      </w:r>
    </w:p>
    <w:p w14:paraId="3564297B" w14:textId="22473441" w:rsidR="005A2224" w:rsidRDefault="005A2224" w:rsidP="005A2224">
      <w:pPr>
        <w:pStyle w:val="MTDisplayEquation"/>
      </w:pPr>
      <w:r>
        <w:tab/>
      </w:r>
      <w:r w:rsidR="00DF221F" w:rsidRPr="00DF221F">
        <w:rPr>
          <w:position w:val="-46"/>
        </w:rPr>
        <w:object w:dxaOrig="3300" w:dyaOrig="1040" w14:anchorId="641AFBE1">
          <v:shape id="_x0000_i3093" type="#_x0000_t75" style="width:165pt;height:52pt" o:ole="">
            <v:imagedata r:id="rId4179" o:title=""/>
          </v:shape>
          <o:OLEObject Type="Embed" ProgID="Equation.DSMT4" ShapeID="_x0000_i3093" DrawAspect="Content" ObjectID="_1540967638" r:id="rId418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39" w:author="steve maas" w:date="2016-09-27T12:58:00Z">
        <w:r w:rsidR="00843CC3">
          <w:rPr>
            <w:noProof/>
          </w:rPr>
          <w:instrText>164</w:instrText>
        </w:r>
      </w:ins>
      <w:ins w:id="1640" w:author="Gerard" w:date="2016-05-03T13:31:00Z">
        <w:del w:id="1641" w:author="steve maas" w:date="2016-09-27T11:34:00Z">
          <w:r w:rsidR="00572445" w:rsidDel="00E34B36">
            <w:rPr>
              <w:noProof/>
            </w:rPr>
            <w:delInstrText>164</w:delInstrText>
          </w:r>
        </w:del>
      </w:ins>
      <w:del w:id="1642" w:author="steve maas" w:date="2016-09-27T11:34:00Z">
        <w:r w:rsidR="00122ED6" w:rsidDel="00E34B36">
          <w:rPr>
            <w:noProof/>
          </w:rPr>
          <w:delInstrText>165</w:delInstrText>
        </w:r>
      </w:del>
      <w:r w:rsidR="005232C6">
        <w:rPr>
          <w:noProof/>
        </w:rPr>
        <w:fldChar w:fldCharType="end"/>
      </w:r>
      <w:r w:rsidR="007B3D93">
        <w:instrText>)</w:instrText>
      </w:r>
      <w:r w:rsidR="007B3D93">
        <w:fldChar w:fldCharType="end"/>
      </w:r>
    </w:p>
    <w:p w14:paraId="5E982C3F" w14:textId="1EB4C15C" w:rsidR="005A2224" w:rsidRDefault="005A2224" w:rsidP="005A2224">
      <w:r>
        <w:t xml:space="preserve">To evaluate and linearize </w:t>
      </w:r>
      <w:r w:rsidR="00DF221F" w:rsidRPr="00DF221F">
        <w:rPr>
          <w:position w:val="-12"/>
        </w:rPr>
        <w:object w:dxaOrig="440" w:dyaOrig="360" w14:anchorId="2BC2791C">
          <v:shape id="_x0000_i3094" type="#_x0000_t75" style="width:22pt;height:18.5pt" o:ole="">
            <v:imagedata r:id="rId4181" o:title=""/>
          </v:shape>
          <o:OLEObject Type="Embed" ProgID="Equation.DSMT4" ShapeID="_x0000_i3094" DrawAspect="Content" ObjectID="_1540967639" r:id="rId4182"/>
        </w:object>
      </w:r>
      <w:r>
        <w:t xml:space="preserve">, </w:t>
      </w:r>
      <w:r w:rsidRPr="00454D1E">
        <w:t>define the covariant basis vectors on each surface as</w:t>
      </w:r>
    </w:p>
    <w:p w14:paraId="0EE6618E" w14:textId="5010CC72" w:rsidR="005A2224" w:rsidRDefault="005A2224" w:rsidP="005A2224">
      <w:pPr>
        <w:pStyle w:val="MTDisplayEquation"/>
      </w:pPr>
      <w:r>
        <w:tab/>
      </w:r>
      <w:r w:rsidR="00DF221F" w:rsidRPr="00DF221F">
        <w:rPr>
          <w:position w:val="-36"/>
        </w:rPr>
        <w:object w:dxaOrig="2079" w:dyaOrig="800" w14:anchorId="34CA889C">
          <v:shape id="_x0000_i3095" type="#_x0000_t75" style="width:104.5pt;height:40pt" o:ole="">
            <v:imagedata r:id="rId4183" o:title=""/>
          </v:shape>
          <o:OLEObject Type="Embed" ProgID="Equation.DSMT4" ShapeID="_x0000_i3095" DrawAspect="Content" ObjectID="_1540967640" r:id="rId4184"/>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43" w:author="steve maas" w:date="2016-09-27T12:58:00Z">
        <w:r w:rsidR="00843CC3">
          <w:rPr>
            <w:noProof/>
          </w:rPr>
          <w:instrText>165</w:instrText>
        </w:r>
      </w:ins>
      <w:ins w:id="1644" w:author="Gerard" w:date="2016-05-03T13:31:00Z">
        <w:del w:id="1645" w:author="steve maas" w:date="2016-09-27T11:34:00Z">
          <w:r w:rsidR="00572445" w:rsidDel="00E34B36">
            <w:rPr>
              <w:noProof/>
            </w:rPr>
            <w:delInstrText>165</w:delInstrText>
          </w:r>
        </w:del>
      </w:ins>
      <w:del w:id="1646" w:author="steve maas" w:date="2016-09-27T11:34:00Z">
        <w:r w:rsidR="00122ED6" w:rsidDel="00E34B36">
          <w:rPr>
            <w:noProof/>
          </w:rPr>
          <w:delInstrText>166</w:delInstrText>
        </w:r>
      </w:del>
      <w:r w:rsidR="005232C6">
        <w:rPr>
          <w:noProof/>
        </w:rPr>
        <w:fldChar w:fldCharType="end"/>
      </w:r>
      <w:r w:rsidR="007B3D93">
        <w:instrText>)</w:instrText>
      </w:r>
      <w:r w:rsidR="007B3D93">
        <w:fldChar w:fldCharType="end"/>
      </w:r>
    </w:p>
    <w:p w14:paraId="373930F2" w14:textId="5506BA13" w:rsidR="005A2224" w:rsidRDefault="005A2224" w:rsidP="005A2224">
      <w:r>
        <w:t xml:space="preserve">where </w:t>
      </w:r>
      <w:r w:rsidR="00DF221F" w:rsidRPr="00025957">
        <w:rPr>
          <w:position w:val="-4"/>
        </w:rPr>
        <w:object w:dxaOrig="360" w:dyaOrig="320" w14:anchorId="65664E7A">
          <v:shape id="_x0000_i3096" type="#_x0000_t75" style="width:18.5pt;height:16pt" o:ole="">
            <v:imagedata r:id="rId4185" o:title=""/>
          </v:shape>
          <o:OLEObject Type="Embed" ProgID="Equation.DSMT4" ShapeID="_x0000_i3096" DrawAspect="Content" ObjectID="_1540967641" r:id="rId4186"/>
        </w:object>
      </w:r>
      <w:r>
        <w:t xml:space="preserve"> represents the spatial position of points on </w:t>
      </w:r>
      <w:r w:rsidR="00DF221F" w:rsidRPr="00DF221F">
        <w:rPr>
          <w:position w:val="-10"/>
        </w:rPr>
        <w:object w:dxaOrig="360" w:dyaOrig="380" w14:anchorId="129B8D42">
          <v:shape id="_x0000_i3097" type="#_x0000_t75" style="width:18.5pt;height:18.5pt" o:ole="">
            <v:imagedata r:id="rId4187" o:title=""/>
          </v:shape>
          <o:OLEObject Type="Embed" ProgID="Equation.DSMT4" ShapeID="_x0000_i3097" DrawAspect="Content" ObjectID="_1540967642" r:id="rId4188"/>
        </w:object>
      </w:r>
      <w:r>
        <w:t xml:space="preserve">, and </w:t>
      </w:r>
      <w:r w:rsidR="00DF221F" w:rsidRPr="00DF221F">
        <w:rPr>
          <w:position w:val="-16"/>
        </w:rPr>
        <w:object w:dxaOrig="340" w:dyaOrig="420" w14:anchorId="4F73D8F4">
          <v:shape id="_x0000_i3098" type="#_x0000_t75" style="width:17.5pt;height:21pt" o:ole="">
            <v:imagedata r:id="rId4189" o:title=""/>
          </v:shape>
          <o:OLEObject Type="Embed" ProgID="Equation.DSMT4" ShapeID="_x0000_i3098" DrawAspect="Content" ObjectID="_1540967643" r:id="rId4190"/>
        </w:object>
      </w:r>
      <w:r>
        <w:t xml:space="preserve"> represent the parametric coordinates of that point.  </w:t>
      </w:r>
      <w:r w:rsidRPr="00454D1E">
        <w:t>The unit outward normal on each surface is</w:t>
      </w:r>
      <w:r>
        <w:t xml:space="preserve"> then given by</w:t>
      </w:r>
    </w:p>
    <w:p w14:paraId="28177BC6" w14:textId="0C9653C6" w:rsidR="005A2224" w:rsidRDefault="005A2224" w:rsidP="005A2224">
      <w:pPr>
        <w:pStyle w:val="MTDisplayEquation"/>
      </w:pPr>
      <w:r>
        <w:tab/>
      </w:r>
      <w:r w:rsidR="00DF221F" w:rsidRPr="00DF221F">
        <w:rPr>
          <w:position w:val="-42"/>
        </w:rPr>
        <w:object w:dxaOrig="1540" w:dyaOrig="859" w14:anchorId="0C85BD20">
          <v:shape id="_x0000_i3099" type="#_x0000_t75" style="width:77pt;height:42.5pt" o:ole="">
            <v:imagedata r:id="rId4191" o:title=""/>
          </v:shape>
          <o:OLEObject Type="Embed" ProgID="Equation.DSMT4" ShapeID="_x0000_i3099" DrawAspect="Content" ObjectID="_1540967644" r:id="rId4192"/>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w:instrText>
      </w:r>
      <w:r w:rsidR="005232C6">
        <w:instrText xml:space="preserve">\c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47" w:author="steve maas" w:date="2016-09-27T12:58:00Z">
        <w:r w:rsidR="00843CC3">
          <w:rPr>
            <w:noProof/>
          </w:rPr>
          <w:instrText>166</w:instrText>
        </w:r>
      </w:ins>
      <w:ins w:id="1648" w:author="Gerard" w:date="2016-05-03T13:31:00Z">
        <w:del w:id="1649" w:author="steve maas" w:date="2016-09-27T11:34:00Z">
          <w:r w:rsidR="00572445" w:rsidDel="00E34B36">
            <w:rPr>
              <w:noProof/>
            </w:rPr>
            <w:delInstrText>166</w:delInstrText>
          </w:r>
        </w:del>
      </w:ins>
      <w:del w:id="1650" w:author="steve maas" w:date="2016-09-27T11:34:00Z">
        <w:r w:rsidR="00122ED6" w:rsidDel="00E34B36">
          <w:rPr>
            <w:noProof/>
          </w:rPr>
          <w:delInstrText>167</w:delInstrText>
        </w:r>
      </w:del>
      <w:r w:rsidR="005232C6">
        <w:rPr>
          <w:noProof/>
        </w:rPr>
        <w:fldChar w:fldCharType="end"/>
      </w:r>
      <w:r w:rsidR="007B3D93">
        <w:instrText>)</w:instrText>
      </w:r>
      <w:r w:rsidR="007B3D93">
        <w:fldChar w:fldCharType="end"/>
      </w:r>
    </w:p>
    <w:p w14:paraId="27F415D3" w14:textId="77777777" w:rsidR="005A2224" w:rsidRDefault="005A2224" w:rsidP="005A2224">
      <w:r w:rsidRPr="00454D1E">
        <w:t>Now the contact integral may be rewritten as</w:t>
      </w:r>
    </w:p>
    <w:p w14:paraId="59F610A6" w14:textId="039E70BE" w:rsidR="005A2224" w:rsidRDefault="005A2224" w:rsidP="005A2224">
      <w:pPr>
        <w:pStyle w:val="MTDisplayEquation"/>
      </w:pPr>
      <w:r>
        <w:tab/>
      </w:r>
      <w:r w:rsidR="00DF221F" w:rsidRPr="00DF221F">
        <w:rPr>
          <w:position w:val="-46"/>
        </w:rPr>
        <w:object w:dxaOrig="4599" w:dyaOrig="1040" w14:anchorId="1E69A3F7">
          <v:shape id="_x0000_i3100" type="#_x0000_t75" style="width:230pt;height:52pt" o:ole="">
            <v:imagedata r:id="rId4193" o:title=""/>
          </v:shape>
          <o:OLEObject Type="Embed" ProgID="Equation.DSMT4" ShapeID="_x0000_i3100" DrawAspect="Content" ObjectID="_1540967645" r:id="rId419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51" w:author="steve maas" w:date="2016-09-27T12:58:00Z">
        <w:r w:rsidR="00843CC3">
          <w:rPr>
            <w:noProof/>
          </w:rPr>
          <w:instrText>167</w:instrText>
        </w:r>
      </w:ins>
      <w:ins w:id="1652" w:author="Gerard" w:date="2016-05-03T13:31:00Z">
        <w:del w:id="1653" w:author="steve maas" w:date="2016-09-27T11:34:00Z">
          <w:r w:rsidR="00572445" w:rsidDel="00E34B36">
            <w:rPr>
              <w:noProof/>
            </w:rPr>
            <w:delInstrText>167</w:delInstrText>
          </w:r>
        </w:del>
      </w:ins>
      <w:del w:id="1654" w:author="steve maas" w:date="2016-09-27T11:34:00Z">
        <w:r w:rsidR="00122ED6" w:rsidDel="00E34B36">
          <w:rPr>
            <w:noProof/>
          </w:rPr>
          <w:delInstrText>168</w:delInstrText>
        </w:r>
      </w:del>
      <w:r w:rsidR="005232C6">
        <w:rPr>
          <w:noProof/>
        </w:rPr>
        <w:fldChar w:fldCharType="end"/>
      </w:r>
      <w:r w:rsidR="007B3D93">
        <w:instrText>)</w:instrText>
      </w:r>
      <w:r w:rsidR="007B3D93">
        <w:fldChar w:fldCharType="end"/>
      </w:r>
    </w:p>
    <w:p w14:paraId="4FE997B5" w14:textId="22548F1E" w:rsidR="005A2224" w:rsidRDefault="00F60515" w:rsidP="005A2224">
      <w:r>
        <w:t xml:space="preserve">where </w:t>
      </w:r>
      <w:r w:rsidR="00DF221F" w:rsidRPr="00DF221F">
        <w:rPr>
          <w:position w:val="-6"/>
        </w:rPr>
        <w:object w:dxaOrig="639" w:dyaOrig="340" w14:anchorId="6A836974">
          <v:shape id="_x0000_i3101" type="#_x0000_t75" style="width:32pt;height:17.5pt" o:ole="">
            <v:imagedata r:id="rId4195" o:title=""/>
          </v:shape>
          <o:OLEObject Type="Embed" ProgID="Equation.DSMT4" ShapeID="_x0000_i3101" DrawAspect="Content" ObjectID="_1540967646" r:id="rId4196"/>
        </w:object>
      </w:r>
      <w:r>
        <w:t xml:space="preserve"> and </w:t>
      </w:r>
      <w:r w:rsidR="00DF221F" w:rsidRPr="00DF221F">
        <w:rPr>
          <w:position w:val="-12"/>
        </w:rPr>
        <w:object w:dxaOrig="880" w:dyaOrig="400" w14:anchorId="1E386F0A">
          <v:shape id="_x0000_i3102" type="#_x0000_t75" style="width:44.5pt;height:20pt" o:ole="">
            <v:imagedata r:id="rId4197" o:title=""/>
          </v:shape>
          <o:OLEObject Type="Embed" ProgID="Equation.DSMT4" ShapeID="_x0000_i3102" DrawAspect="Content" ObjectID="_1540967647" r:id="rId4198"/>
        </w:object>
      </w:r>
      <w:r w:rsidR="00347E65">
        <w:t>.</w:t>
      </w:r>
      <w:r>
        <w:t xml:space="preserve"> </w:t>
      </w:r>
      <w:r w:rsidR="00347E65">
        <w:t>T</w:t>
      </w:r>
      <w:r w:rsidR="005A2224" w:rsidRPr="007E76EC">
        <w:t xml:space="preserve">he linearization </w:t>
      </w:r>
      <w:r w:rsidR="00DF221F" w:rsidRPr="00DF221F">
        <w:rPr>
          <w:position w:val="-12"/>
        </w:rPr>
        <w:object w:dxaOrig="620" w:dyaOrig="360" w14:anchorId="04E6A7B5">
          <v:shape id="_x0000_i3103" type="#_x0000_t75" style="width:31pt;height:18.5pt" o:ole="">
            <v:imagedata r:id="rId4199" o:title=""/>
          </v:shape>
          <o:OLEObject Type="Embed" ProgID="Equation.DSMT4" ShapeID="_x0000_i3103" DrawAspect="Content" ObjectID="_1540967648" r:id="rId4200"/>
        </w:object>
      </w:r>
      <w:r w:rsidR="005A2224" w:rsidRPr="007E76EC">
        <w:t xml:space="preserve"> of </w:t>
      </w:r>
      <w:r w:rsidR="00DF221F" w:rsidRPr="00DF221F">
        <w:rPr>
          <w:position w:val="-12"/>
        </w:rPr>
        <w:object w:dxaOrig="440" w:dyaOrig="360" w14:anchorId="144B5857">
          <v:shape id="_x0000_i3104" type="#_x0000_t75" style="width:22pt;height:18.5pt" o:ole="">
            <v:imagedata r:id="rId4201" o:title=""/>
          </v:shape>
          <o:OLEObject Type="Embed" ProgID="Equation.DSMT4" ShapeID="_x0000_i3104" DrawAspect="Content" ObjectID="_1540967649" r:id="rId4202"/>
        </w:object>
      </w:r>
      <w:r w:rsidR="005A2224" w:rsidRPr="007E76EC">
        <w:t xml:space="preserve"> has the form</w:t>
      </w:r>
    </w:p>
    <w:p w14:paraId="4F6DC7B4" w14:textId="132FB4F1" w:rsidR="005A2224" w:rsidRDefault="005A2224" w:rsidP="005A2224">
      <w:pPr>
        <w:pStyle w:val="MTDisplayEquation"/>
      </w:pPr>
      <w:r>
        <w:tab/>
      </w:r>
      <w:r w:rsidR="00DF221F" w:rsidRPr="00DF221F">
        <w:rPr>
          <w:position w:val="-28"/>
        </w:rPr>
        <w:object w:dxaOrig="3940" w:dyaOrig="680" w14:anchorId="114B4D34">
          <v:shape id="_x0000_i3105" type="#_x0000_t75" style="width:197.5pt;height:33.5pt" o:ole="">
            <v:imagedata r:id="rId4203" o:title=""/>
          </v:shape>
          <o:OLEObject Type="Embed" ProgID="Equation.DSMT4" ShapeID="_x0000_i3105" DrawAspect="Content" ObjectID="_1540967650" r:id="rId4204"/>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55" w:author="steve maas" w:date="2016-09-27T12:58:00Z">
        <w:r w:rsidR="00843CC3">
          <w:rPr>
            <w:noProof/>
          </w:rPr>
          <w:instrText>168</w:instrText>
        </w:r>
      </w:ins>
      <w:ins w:id="1656" w:author="Gerard" w:date="2016-05-03T13:31:00Z">
        <w:del w:id="1657" w:author="steve maas" w:date="2016-09-27T11:34:00Z">
          <w:r w:rsidR="00572445" w:rsidDel="00E34B36">
            <w:rPr>
              <w:noProof/>
            </w:rPr>
            <w:delInstrText>168</w:delInstrText>
          </w:r>
        </w:del>
      </w:ins>
      <w:del w:id="1658" w:author="steve maas" w:date="2016-09-27T11:34:00Z">
        <w:r w:rsidR="00122ED6" w:rsidDel="00E34B36">
          <w:rPr>
            <w:noProof/>
          </w:rPr>
          <w:delInstrText>169</w:delInstrText>
        </w:r>
      </w:del>
      <w:r w:rsidR="005232C6">
        <w:rPr>
          <w:noProof/>
        </w:rPr>
        <w:fldChar w:fldCharType="end"/>
      </w:r>
      <w:r w:rsidR="007B3D93">
        <w:instrText>)</w:instrText>
      </w:r>
      <w:r w:rsidR="007B3D93">
        <w:fldChar w:fldCharType="end"/>
      </w:r>
    </w:p>
    <w:p w14:paraId="41933323" w14:textId="77777777" w:rsidR="005A2224" w:rsidRDefault="005A2224" w:rsidP="005A2224">
      <w:pPr>
        <w:pStyle w:val="Heading3"/>
      </w:pPr>
      <w:bookmarkStart w:id="1659" w:name="_Toc467221750"/>
      <w:r>
        <w:t>Gap Function</w:t>
      </w:r>
      <w:bookmarkEnd w:id="1659"/>
    </w:p>
    <w:p w14:paraId="471D8B06" w14:textId="17189DFF" w:rsidR="005A2224" w:rsidRDefault="005A2224" w:rsidP="005A2224">
      <w:r w:rsidRPr="007E76EC">
        <w:t xml:space="preserve">The </w:t>
      </w:r>
      <w:r w:rsidR="00F60515">
        <w:t xml:space="preserve">vector </w:t>
      </w:r>
      <w:r w:rsidRPr="007E76EC">
        <w:t xml:space="preserve">gap function </w:t>
      </w:r>
      <w:r w:rsidR="00DF221F" w:rsidRPr="00DF221F">
        <w:rPr>
          <w:position w:val="-10"/>
        </w:rPr>
        <w:object w:dxaOrig="200" w:dyaOrig="260" w14:anchorId="0F87FA5B">
          <v:shape id="_x0000_i3106" type="#_x0000_t75" style="width:10pt;height:12.5pt" o:ole="">
            <v:imagedata r:id="rId4205" o:title=""/>
          </v:shape>
          <o:OLEObject Type="Embed" ProgID="Equation.DSMT4" ShapeID="_x0000_i3106" DrawAspect="Content" ObjectID="_1540967651" r:id="rId4206"/>
        </w:object>
      </w:r>
      <w:r>
        <w:t>, representing the distance between the contact surfaces,</w:t>
      </w:r>
      <w:r w:rsidRPr="007E76EC">
        <w:t xml:space="preserve"> is defined </w:t>
      </w:r>
      <w:r>
        <w:t>by</w:t>
      </w:r>
    </w:p>
    <w:p w14:paraId="536B3FB1" w14:textId="23E58500" w:rsidR="005A2224" w:rsidRDefault="005A2224" w:rsidP="005A2224">
      <w:pPr>
        <w:pStyle w:val="MTDisplayEquation"/>
      </w:pPr>
      <w:r>
        <w:tab/>
      </w:r>
      <w:r w:rsidR="00DF221F" w:rsidRPr="00DF221F">
        <w:rPr>
          <w:position w:val="-10"/>
        </w:rPr>
        <w:object w:dxaOrig="1260" w:dyaOrig="380" w14:anchorId="19AFA266">
          <v:shape id="_x0000_i3107" type="#_x0000_t75" style="width:63pt;height:18.5pt" o:ole="">
            <v:imagedata r:id="rId4207" o:title=""/>
          </v:shape>
          <o:OLEObject Type="Embed" ProgID="Equation.DSMT4" ShapeID="_x0000_i3107" DrawAspect="Content" ObjectID="_1540967652" r:id="rId4208"/>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w:instrText>
      </w:r>
      <w:r w:rsidR="005232C6">
        <w:instrText xml:space="preserve">RMAT </w:instrText>
      </w:r>
      <w:r w:rsidR="005232C6">
        <w:fldChar w:fldCharType="separate"/>
      </w:r>
      <w:ins w:id="1660" w:author="steve maas" w:date="2016-09-27T12:58:00Z">
        <w:r w:rsidR="00843CC3">
          <w:rPr>
            <w:noProof/>
          </w:rPr>
          <w:instrText>169</w:instrText>
        </w:r>
      </w:ins>
      <w:ins w:id="1661" w:author="Gerard" w:date="2016-05-03T13:31:00Z">
        <w:del w:id="1662" w:author="steve maas" w:date="2016-09-27T11:34:00Z">
          <w:r w:rsidR="00572445" w:rsidDel="00E34B36">
            <w:rPr>
              <w:noProof/>
            </w:rPr>
            <w:delInstrText>169</w:delInstrText>
          </w:r>
        </w:del>
      </w:ins>
      <w:del w:id="1663" w:author="steve maas" w:date="2016-09-27T11:34:00Z">
        <w:r w:rsidR="00122ED6" w:rsidDel="00E34B36">
          <w:rPr>
            <w:noProof/>
          </w:rPr>
          <w:delInstrText>170</w:delInstrText>
        </w:r>
      </w:del>
      <w:r w:rsidR="005232C6">
        <w:rPr>
          <w:noProof/>
        </w:rPr>
        <w:fldChar w:fldCharType="end"/>
      </w:r>
      <w:r w:rsidR="007B3D93">
        <w:instrText>)</w:instrText>
      </w:r>
      <w:r w:rsidR="007B3D93">
        <w:fldChar w:fldCharType="end"/>
      </w:r>
    </w:p>
    <w:p w14:paraId="60BCC4AD" w14:textId="02CEBFA6" w:rsidR="00F60515" w:rsidRDefault="00F60515" w:rsidP="00DD3484">
      <w:r>
        <w:t xml:space="preserve">The premise of a tied interface is that the parametric coordinates of </w:t>
      </w:r>
      <w:r w:rsidR="00DF221F" w:rsidRPr="00025957">
        <w:rPr>
          <w:position w:val="-4"/>
        </w:rPr>
        <w:object w:dxaOrig="360" w:dyaOrig="320" w14:anchorId="6FB5E118">
          <v:shape id="_x0000_i3108" type="#_x0000_t75" style="width:18.5pt;height:16pt" o:ole="">
            <v:imagedata r:id="rId4209" o:title=""/>
          </v:shape>
          <o:OLEObject Type="Embed" ProgID="Equation.DSMT4" ShapeID="_x0000_i3108" DrawAspect="Content" ObjectID="_1540967653" r:id="rId4210"/>
        </w:object>
      </w:r>
      <w:r>
        <w:t xml:space="preserve"> and </w:t>
      </w:r>
      <w:r w:rsidR="00DF221F" w:rsidRPr="00025957">
        <w:rPr>
          <w:position w:val="-4"/>
        </w:rPr>
        <w:object w:dxaOrig="380" w:dyaOrig="320" w14:anchorId="393CEACB">
          <v:shape id="_x0000_i3109" type="#_x0000_t75" style="width:18.5pt;height:16pt" o:ole="">
            <v:imagedata r:id="rId4211" o:title=""/>
          </v:shape>
          <o:OLEObject Type="Embed" ProgID="Equation.DSMT4" ShapeID="_x0000_i3109" DrawAspect="Content" ObjectID="_1540967654" r:id="rId4212"/>
        </w:object>
      </w:r>
      <w:r>
        <w:t xml:space="preserve"> are both invariants (i.e., they are determined in the reference configuration and remain unchanged over time). </w:t>
      </w:r>
      <w:r w:rsidR="00164060">
        <w:t>T</w:t>
      </w:r>
      <w:r>
        <w:t xml:space="preserve">he parametric coordinates of </w:t>
      </w:r>
      <w:r w:rsidR="00DF221F" w:rsidRPr="00025957">
        <w:rPr>
          <w:position w:val="-4"/>
        </w:rPr>
        <w:object w:dxaOrig="360" w:dyaOrig="320" w14:anchorId="4B6EC07E">
          <v:shape id="_x0000_i3110" type="#_x0000_t75" style="width:18.5pt;height:16pt" o:ole="">
            <v:imagedata r:id="rId4213" o:title=""/>
          </v:shape>
          <o:OLEObject Type="Embed" ProgID="Equation.DSMT4" ShapeID="_x0000_i3110" DrawAspect="Content" ObjectID="_1540967655" r:id="rId4214"/>
        </w:object>
      </w:r>
      <w:r>
        <w:t xml:space="preserve"> correspond to the integration points on </w:t>
      </w:r>
      <w:r w:rsidR="00DF221F" w:rsidRPr="00DF221F">
        <w:rPr>
          <w:position w:val="-10"/>
        </w:rPr>
        <w:object w:dxaOrig="360" w:dyaOrig="380" w14:anchorId="1F9CEB15">
          <v:shape id="_x0000_i3111" type="#_x0000_t75" style="width:18.5pt;height:18.5pt" o:ole="">
            <v:imagedata r:id="rId4215" o:title=""/>
          </v:shape>
          <o:OLEObject Type="Embed" ProgID="Equation.DSMT4" ShapeID="_x0000_i3111" DrawAspect="Content" ObjectID="_1540967656" r:id="rId4216"/>
        </w:object>
      </w:r>
      <w:r>
        <w:t xml:space="preserve">, and those </w:t>
      </w:r>
      <w:r>
        <w:lastRenderedPageBreak/>
        <w:t xml:space="preserve">of </w:t>
      </w:r>
      <w:r w:rsidR="00DF221F" w:rsidRPr="00025957">
        <w:rPr>
          <w:position w:val="-4"/>
        </w:rPr>
        <w:object w:dxaOrig="380" w:dyaOrig="320" w14:anchorId="5FE24F0A">
          <v:shape id="_x0000_i3112" type="#_x0000_t75" style="width:18.5pt;height:16pt" o:ole="">
            <v:imagedata r:id="rId4217" o:title=""/>
          </v:shape>
          <o:OLEObject Type="Embed" ProgID="Equation.DSMT4" ShapeID="_x0000_i3112" DrawAspect="Content" ObjectID="_1540967657" r:id="rId4218"/>
        </w:object>
      </w:r>
      <w:r>
        <w:t xml:space="preserve"> are evaluated once, </w:t>
      </w:r>
      <w:r w:rsidR="00164060">
        <w:t xml:space="preserve">in the reference configuration, </w:t>
      </w:r>
      <w:r>
        <w:t xml:space="preserve">by shooting a ray from the integration point on </w:t>
      </w:r>
      <w:r w:rsidR="00DF221F" w:rsidRPr="00DF221F">
        <w:rPr>
          <w:position w:val="-10"/>
        </w:rPr>
        <w:object w:dxaOrig="360" w:dyaOrig="380" w14:anchorId="2395BC40">
          <v:shape id="_x0000_i3113" type="#_x0000_t75" style="width:18.5pt;height:18.5pt" o:ole="">
            <v:imagedata r:id="rId4219" o:title=""/>
          </v:shape>
          <o:OLEObject Type="Embed" ProgID="Equation.DSMT4" ShapeID="_x0000_i3113" DrawAspect="Content" ObjectID="_1540967658" r:id="rId4220"/>
        </w:object>
      </w:r>
      <w:r>
        <w:t xml:space="preserve"> to intersect </w:t>
      </w:r>
      <w:r w:rsidR="00DF221F" w:rsidRPr="00DF221F">
        <w:rPr>
          <w:position w:val="-10"/>
        </w:rPr>
        <w:object w:dxaOrig="400" w:dyaOrig="380" w14:anchorId="4D9D3543">
          <v:shape id="_x0000_i3114" type="#_x0000_t75" style="width:20pt;height:18.5pt" o:ole="">
            <v:imagedata r:id="rId4221" o:title=""/>
          </v:shape>
          <o:OLEObject Type="Embed" ProgID="Equation.DSMT4" ShapeID="_x0000_i3114" DrawAspect="Content" ObjectID="_1540967659" r:id="rId4222"/>
        </w:object>
      </w:r>
      <w:r>
        <w:t>. It follows from this premise that</w:t>
      </w:r>
    </w:p>
    <w:p w14:paraId="00C471D2" w14:textId="43B68B0E" w:rsidR="005A2224" w:rsidRDefault="005A2224" w:rsidP="005A2224">
      <w:pPr>
        <w:pStyle w:val="MTDisplayEquation"/>
      </w:pPr>
      <w:r>
        <w:tab/>
      </w:r>
      <w:r w:rsidR="00DF221F" w:rsidRPr="00DF221F">
        <w:rPr>
          <w:position w:val="-76"/>
        </w:rPr>
        <w:object w:dxaOrig="2840" w:dyaOrig="1640" w14:anchorId="59D32923">
          <v:shape id="_x0000_i3115" type="#_x0000_t75" style="width:141.5pt;height:82pt" o:ole="">
            <v:imagedata r:id="rId4223" o:title=""/>
          </v:shape>
          <o:OLEObject Type="Embed" ProgID="Equation.DSMT4" ShapeID="_x0000_i3115" DrawAspect="Content" ObjectID="_1540967660" r:id="rId422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64" w:author="steve maas" w:date="2016-09-27T12:58:00Z">
        <w:r w:rsidR="00843CC3">
          <w:rPr>
            <w:noProof/>
          </w:rPr>
          <w:instrText>170</w:instrText>
        </w:r>
      </w:ins>
      <w:ins w:id="1665" w:author="Gerard" w:date="2016-05-03T13:31:00Z">
        <w:del w:id="1666" w:author="steve maas" w:date="2016-09-27T11:34:00Z">
          <w:r w:rsidR="00572445" w:rsidDel="00E34B36">
            <w:rPr>
              <w:noProof/>
            </w:rPr>
            <w:delInstrText>170</w:delInstrText>
          </w:r>
        </w:del>
      </w:ins>
      <w:del w:id="1667" w:author="steve maas" w:date="2016-09-27T11:34:00Z">
        <w:r w:rsidR="00122ED6" w:rsidDel="00E34B36">
          <w:rPr>
            <w:noProof/>
          </w:rPr>
          <w:delInstrText>171</w:delInstrText>
        </w:r>
      </w:del>
      <w:r w:rsidR="005232C6">
        <w:rPr>
          <w:noProof/>
        </w:rPr>
        <w:fldChar w:fldCharType="end"/>
      </w:r>
      <w:r w:rsidR="007B3D93">
        <w:instrText>)</w:instrText>
      </w:r>
      <w:r w:rsidR="007B3D93">
        <w:fldChar w:fldCharType="end"/>
      </w:r>
    </w:p>
    <w:p w14:paraId="038D3D64" w14:textId="77777777" w:rsidR="005A2224" w:rsidRDefault="005A2224" w:rsidP="005A2224">
      <w:pPr>
        <w:pStyle w:val="Heading3"/>
      </w:pPr>
      <w:bookmarkStart w:id="1668" w:name="_Toc467221751"/>
      <w:r>
        <w:t>Penalty Method</w:t>
      </w:r>
      <w:bookmarkEnd w:id="1668"/>
    </w:p>
    <w:p w14:paraId="5C78C638" w14:textId="6024132A" w:rsidR="005A2224" w:rsidRDefault="005A2224" w:rsidP="005A2224">
      <w:r>
        <w:t xml:space="preserve">Let the </w:t>
      </w:r>
      <w:r w:rsidR="00F60515">
        <w:t>tied</w:t>
      </w:r>
      <w:r>
        <w:t xml:space="preserve"> contact traction be described by the penalty function,</w:t>
      </w:r>
    </w:p>
    <w:p w14:paraId="20594895" w14:textId="354C9E10" w:rsidR="005A2224" w:rsidRDefault="005A2224" w:rsidP="005A2224">
      <w:pPr>
        <w:pStyle w:val="MTDisplayEquation"/>
      </w:pPr>
      <w:r>
        <w:tab/>
      </w:r>
      <w:r w:rsidR="00DF221F" w:rsidRPr="00DF221F">
        <w:rPr>
          <w:position w:val="-12"/>
        </w:rPr>
        <w:object w:dxaOrig="720" w:dyaOrig="360" w14:anchorId="0FEF8F00">
          <v:shape id="_x0000_i3116" type="#_x0000_t75" style="width:36pt;height:18.5pt" o:ole="">
            <v:imagedata r:id="rId4225" o:title=""/>
          </v:shape>
          <o:OLEObject Type="Embed" ProgID="Equation.DSMT4" ShapeID="_x0000_i3116" DrawAspect="Content" ObjectID="_1540967661" r:id="rId4226"/>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69" w:author="steve maas" w:date="2016-09-27T12:58:00Z">
        <w:r w:rsidR="00843CC3">
          <w:rPr>
            <w:noProof/>
          </w:rPr>
          <w:instrText>171</w:instrText>
        </w:r>
      </w:ins>
      <w:ins w:id="1670" w:author="Gerard" w:date="2016-05-03T13:31:00Z">
        <w:del w:id="1671" w:author="steve maas" w:date="2016-09-27T11:34:00Z">
          <w:r w:rsidR="00572445" w:rsidDel="00E34B36">
            <w:rPr>
              <w:noProof/>
            </w:rPr>
            <w:delInstrText>171</w:delInstrText>
          </w:r>
        </w:del>
      </w:ins>
      <w:del w:id="1672" w:author="steve maas" w:date="2016-09-27T11:34:00Z">
        <w:r w:rsidR="00122ED6" w:rsidDel="00E34B36">
          <w:rPr>
            <w:noProof/>
          </w:rPr>
          <w:delInstrText>172</w:delInstrText>
        </w:r>
      </w:del>
      <w:r w:rsidR="005232C6">
        <w:rPr>
          <w:noProof/>
        </w:rPr>
        <w:fldChar w:fldCharType="end"/>
      </w:r>
      <w:r w:rsidR="007B3D93">
        <w:instrText>)</w:instrText>
      </w:r>
      <w:r w:rsidR="007B3D93">
        <w:fldChar w:fldCharType="end"/>
      </w:r>
    </w:p>
    <w:p w14:paraId="1C4247BC" w14:textId="7DE87145" w:rsidR="005A2224" w:rsidRDefault="005A2224" w:rsidP="005A2224">
      <w:r>
        <w:t xml:space="preserve">where </w:t>
      </w:r>
      <w:r w:rsidR="00DF221F" w:rsidRPr="00DF221F">
        <w:rPr>
          <w:position w:val="-12"/>
        </w:rPr>
        <w:object w:dxaOrig="260" w:dyaOrig="360" w14:anchorId="5CF7A253">
          <v:shape id="_x0000_i3117" type="#_x0000_t75" style="width:12.5pt;height:18.5pt" o:ole="">
            <v:imagedata r:id="rId4227" o:title=""/>
          </v:shape>
          <o:OLEObject Type="Embed" ProgID="Equation.DSMT4" ShapeID="_x0000_i3117" DrawAspect="Content" ObjectID="_1540967662" r:id="rId4228"/>
        </w:object>
      </w:r>
      <w:r>
        <w:t xml:space="preserve"> is a penalty factor associated with </w:t>
      </w:r>
      <w:r w:rsidR="00DF221F" w:rsidRPr="00DF221F">
        <w:rPr>
          <w:position w:val="-6"/>
        </w:rPr>
        <w:object w:dxaOrig="160" w:dyaOrig="260" w14:anchorId="0EBA3771">
          <v:shape id="_x0000_i3118" type="#_x0000_t75" style="width:8.5pt;height:12.5pt" o:ole="">
            <v:imagedata r:id="rId4229" o:title=""/>
          </v:shape>
          <o:OLEObject Type="Embed" ProgID="Equation.DSMT4" ShapeID="_x0000_i3118" DrawAspect="Content" ObjectID="_1540967663" r:id="rId4230"/>
        </w:object>
      </w:r>
      <w:r>
        <w:t>.  Similarly, let</w:t>
      </w:r>
    </w:p>
    <w:p w14:paraId="35C6B557" w14:textId="1F83442B" w:rsidR="005A2224" w:rsidRDefault="005A2224" w:rsidP="005A2224">
      <w:pPr>
        <w:pStyle w:val="MTDisplayEquation"/>
      </w:pPr>
      <w:r>
        <w:tab/>
      </w:r>
      <w:r w:rsidR="00DF221F" w:rsidRPr="00DF221F">
        <w:rPr>
          <w:position w:val="-18"/>
        </w:rPr>
        <w:object w:dxaOrig="2620" w:dyaOrig="480" w14:anchorId="226B0034">
          <v:shape id="_x0000_i3119" type="#_x0000_t75" style="width:131.5pt;height:24pt" o:ole="">
            <v:imagedata r:id="rId4231" o:title=""/>
          </v:shape>
          <o:OLEObject Type="Embed" ProgID="Equation.DSMT4" ShapeID="_x0000_i3119" DrawAspect="Content" ObjectID="_1540967664" r:id="rId423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73" w:author="steve maas" w:date="2016-09-27T12:58:00Z">
        <w:r w:rsidR="00843CC3">
          <w:rPr>
            <w:noProof/>
          </w:rPr>
          <w:instrText>172</w:instrText>
        </w:r>
      </w:ins>
      <w:ins w:id="1674" w:author="Gerard" w:date="2016-05-03T13:31:00Z">
        <w:del w:id="1675" w:author="steve maas" w:date="2016-09-27T11:34:00Z">
          <w:r w:rsidR="00572445" w:rsidDel="00E34B36">
            <w:rPr>
              <w:noProof/>
            </w:rPr>
            <w:delInstrText>172</w:delInstrText>
          </w:r>
        </w:del>
      </w:ins>
      <w:del w:id="1676" w:author="steve maas" w:date="2016-09-27T11:34:00Z">
        <w:r w:rsidR="00122ED6" w:rsidDel="00E34B36">
          <w:rPr>
            <w:noProof/>
          </w:rPr>
          <w:delInstrText>173</w:delInstrText>
        </w:r>
      </w:del>
      <w:r w:rsidR="005232C6">
        <w:rPr>
          <w:noProof/>
        </w:rPr>
        <w:fldChar w:fldCharType="end"/>
      </w:r>
      <w:r w:rsidR="007B3D93">
        <w:instrText>)</w:instrText>
      </w:r>
      <w:r w:rsidR="007B3D93">
        <w:fldChar w:fldCharType="end"/>
      </w:r>
    </w:p>
    <w:p w14:paraId="23278D5E" w14:textId="7E42220C" w:rsidR="005A2224" w:rsidRDefault="005A2224" w:rsidP="005A2224">
      <w:r>
        <w:t xml:space="preserve">where </w:t>
      </w:r>
      <w:r w:rsidR="00DF221F" w:rsidRPr="00DF221F">
        <w:rPr>
          <w:position w:val="-14"/>
        </w:rPr>
        <w:object w:dxaOrig="279" w:dyaOrig="380" w14:anchorId="1A459BF5">
          <v:shape id="_x0000_i3120" type="#_x0000_t75" style="width:14pt;height:18.5pt" o:ole="">
            <v:imagedata r:id="rId4233" o:title=""/>
          </v:shape>
          <o:OLEObject Type="Embed" ProgID="Equation.DSMT4" ShapeID="_x0000_i3120" DrawAspect="Content" ObjectID="_1540967665" r:id="rId4234"/>
        </w:object>
      </w:r>
      <w:r>
        <w:t xml:space="preserve"> is a penalty factor associated with </w:t>
      </w:r>
      <w:r w:rsidR="00DF221F" w:rsidRPr="00DF221F">
        <w:rPr>
          <w:position w:val="-12"/>
        </w:rPr>
        <w:object w:dxaOrig="300" w:dyaOrig="360" w14:anchorId="5E2C6F52">
          <v:shape id="_x0000_i3121" type="#_x0000_t75" style="width:15pt;height:18.5pt" o:ole="">
            <v:imagedata r:id="rId4235" o:title=""/>
          </v:shape>
          <o:OLEObject Type="Embed" ProgID="Equation.DSMT4" ShapeID="_x0000_i3121" DrawAspect="Content" ObjectID="_1540967666" r:id="rId4236"/>
        </w:object>
      </w:r>
      <w:r>
        <w:t>.  It follows that</w:t>
      </w:r>
    </w:p>
    <w:p w14:paraId="3F6722EB" w14:textId="04AAB4CC" w:rsidR="005A2224" w:rsidRPr="00A63D29" w:rsidRDefault="005A2224" w:rsidP="005A2224">
      <w:pPr>
        <w:pStyle w:val="MTDisplayEquation"/>
      </w:pPr>
      <w:r>
        <w:tab/>
      </w:r>
      <w:r w:rsidR="00DF221F" w:rsidRPr="00DF221F">
        <w:rPr>
          <w:position w:val="-44"/>
        </w:rPr>
        <w:object w:dxaOrig="2439" w:dyaOrig="999" w14:anchorId="6A24A35E">
          <v:shape id="_x0000_i3122" type="#_x0000_t75" style="width:122pt;height:50pt" o:ole="">
            <v:imagedata r:id="rId4237" o:title=""/>
          </v:shape>
          <o:OLEObject Type="Embed" ProgID="Equation.DSMT4" ShapeID="_x0000_i3122" DrawAspect="Content" ObjectID="_1540967667" r:id="rId423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77" w:author="steve maas" w:date="2016-09-27T12:58:00Z">
        <w:r w:rsidR="00843CC3">
          <w:rPr>
            <w:noProof/>
          </w:rPr>
          <w:instrText>173</w:instrText>
        </w:r>
      </w:ins>
      <w:ins w:id="1678" w:author="Gerard" w:date="2016-05-03T13:31:00Z">
        <w:del w:id="1679" w:author="steve maas" w:date="2016-09-27T11:34:00Z">
          <w:r w:rsidR="00572445" w:rsidDel="00E34B36">
            <w:rPr>
              <w:noProof/>
            </w:rPr>
            <w:delInstrText>173</w:delInstrText>
          </w:r>
        </w:del>
      </w:ins>
      <w:del w:id="1680" w:author="steve maas" w:date="2016-09-27T11:34:00Z">
        <w:r w:rsidR="00122ED6" w:rsidDel="00E34B36">
          <w:rPr>
            <w:noProof/>
          </w:rPr>
          <w:delInstrText>174</w:delInstrText>
        </w:r>
      </w:del>
      <w:r w:rsidR="005232C6">
        <w:rPr>
          <w:noProof/>
        </w:rPr>
        <w:fldChar w:fldCharType="end"/>
      </w:r>
      <w:r w:rsidR="007B3D93">
        <w:instrText>)</w:instrText>
      </w:r>
      <w:r w:rsidR="007B3D93">
        <w:fldChar w:fldCharType="end"/>
      </w:r>
    </w:p>
    <w:p w14:paraId="72B36E0E" w14:textId="2764B72F" w:rsidR="005A2224" w:rsidRDefault="005A2224" w:rsidP="005A2224">
      <w:r w:rsidRPr="00A63D29">
        <w:t>Given these relations, it can be shown that the directional derivative</w:t>
      </w:r>
      <w:r>
        <w:t>s</w:t>
      </w:r>
      <w:r w:rsidRPr="00A63D29">
        <w:t xml:space="preserve"> of the various terms appearing in the integrand of </w:t>
      </w:r>
      <w:r w:rsidR="00DF221F" w:rsidRPr="00DF221F">
        <w:rPr>
          <w:position w:val="-12"/>
        </w:rPr>
        <w:object w:dxaOrig="440" w:dyaOrig="360" w14:anchorId="7E9C69AE">
          <v:shape id="_x0000_i3123" type="#_x0000_t75" style="width:22pt;height:18.5pt" o:ole="">
            <v:imagedata r:id="rId4239" o:title=""/>
          </v:shape>
          <o:OLEObject Type="Embed" ProgID="Equation.DSMT4" ShapeID="_x0000_i3123" DrawAspect="Content" ObjectID="_1540967668" r:id="rId4240"/>
        </w:object>
      </w:r>
      <w:r w:rsidRPr="00A63D29">
        <w:t xml:space="preserve"> are</w:t>
      </w:r>
    </w:p>
    <w:p w14:paraId="6892035F" w14:textId="252B8020" w:rsidR="005A2224" w:rsidRDefault="005A2224" w:rsidP="005A2224">
      <w:pPr>
        <w:pStyle w:val="MTDisplayEquation"/>
      </w:pPr>
      <w:r>
        <w:tab/>
      </w:r>
      <w:r w:rsidR="00DF221F" w:rsidRPr="00DF221F">
        <w:rPr>
          <w:position w:val="-66"/>
        </w:rPr>
        <w:object w:dxaOrig="8440" w:dyaOrig="1440" w14:anchorId="24692202">
          <v:shape id="_x0000_i3124" type="#_x0000_t75" style="width:423pt;height:1in" o:ole="">
            <v:imagedata r:id="rId4241" o:title=""/>
          </v:shape>
          <o:OLEObject Type="Embed" ProgID="Equation.DSMT4" ShapeID="_x0000_i3124" DrawAspect="Content" ObjectID="_1540967669" r:id="rId424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81" w:author="steve maas" w:date="2016-09-27T12:58:00Z">
        <w:r w:rsidR="00843CC3">
          <w:rPr>
            <w:noProof/>
          </w:rPr>
          <w:instrText>174</w:instrText>
        </w:r>
      </w:ins>
      <w:ins w:id="1682" w:author="Gerard" w:date="2016-05-03T13:31:00Z">
        <w:del w:id="1683" w:author="steve maas" w:date="2016-09-27T11:34:00Z">
          <w:r w:rsidR="00572445" w:rsidDel="00E34B36">
            <w:rPr>
              <w:noProof/>
            </w:rPr>
            <w:delInstrText>174</w:delInstrText>
          </w:r>
        </w:del>
      </w:ins>
      <w:del w:id="1684" w:author="steve maas" w:date="2016-09-27T11:34:00Z">
        <w:r w:rsidR="00122ED6" w:rsidDel="00E34B36">
          <w:rPr>
            <w:noProof/>
          </w:rPr>
          <w:delInstrText>175</w:delInstrText>
        </w:r>
      </w:del>
      <w:r w:rsidR="005232C6">
        <w:rPr>
          <w:noProof/>
        </w:rPr>
        <w:fldChar w:fldCharType="end"/>
      </w:r>
      <w:r w:rsidR="007B3D93">
        <w:instrText>)</w:instrText>
      </w:r>
      <w:r w:rsidR="007B3D93">
        <w:fldChar w:fldCharType="end"/>
      </w:r>
    </w:p>
    <w:p w14:paraId="4498501E" w14:textId="351E2D7F" w:rsidR="005A2224" w:rsidRDefault="005A2224" w:rsidP="005A2224">
      <w:pPr>
        <w:pStyle w:val="MTDisplayEquation"/>
      </w:pPr>
      <w:r>
        <w:tab/>
      </w:r>
      <w:r w:rsidR="00DF221F" w:rsidRPr="00DF221F">
        <w:rPr>
          <w:position w:val="-66"/>
        </w:rPr>
        <w:object w:dxaOrig="6320" w:dyaOrig="1440" w14:anchorId="731B2451">
          <v:shape id="_x0000_i3125" type="#_x0000_t75" style="width:315.5pt;height:1in" o:ole="">
            <v:imagedata r:id="rId4243" o:title=""/>
          </v:shape>
          <o:OLEObject Type="Embed" ProgID="Equation.DSMT4" ShapeID="_x0000_i3125" DrawAspect="Content" ObjectID="_1540967670" r:id="rId424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85" w:author="steve maas" w:date="2016-09-27T12:58:00Z">
        <w:r w:rsidR="00843CC3">
          <w:rPr>
            <w:noProof/>
          </w:rPr>
          <w:instrText>175</w:instrText>
        </w:r>
      </w:ins>
      <w:ins w:id="1686" w:author="Gerard" w:date="2016-05-03T13:31:00Z">
        <w:del w:id="1687" w:author="steve maas" w:date="2016-09-27T11:34:00Z">
          <w:r w:rsidR="00572445" w:rsidDel="00E34B36">
            <w:rPr>
              <w:noProof/>
            </w:rPr>
            <w:delInstrText>175</w:delInstrText>
          </w:r>
        </w:del>
      </w:ins>
      <w:del w:id="1688" w:author="steve maas" w:date="2016-09-27T11:34:00Z">
        <w:r w:rsidR="00122ED6" w:rsidDel="00E34B36">
          <w:rPr>
            <w:noProof/>
          </w:rPr>
          <w:delInstrText>176</w:delInstrText>
        </w:r>
      </w:del>
      <w:r w:rsidR="005232C6">
        <w:rPr>
          <w:noProof/>
        </w:rPr>
        <w:fldChar w:fldCharType="end"/>
      </w:r>
      <w:r w:rsidR="007B3D93">
        <w:instrText>)</w:instrText>
      </w:r>
      <w:r w:rsidR="007B3D93">
        <w:fldChar w:fldCharType="end"/>
      </w:r>
    </w:p>
    <w:p w14:paraId="22466B5D" w14:textId="7FB5EA62" w:rsidR="005A2224" w:rsidRDefault="005A2224" w:rsidP="005A2224">
      <w:r>
        <w:t xml:space="preserve">where </w:t>
      </w:r>
      <w:r w:rsidR="00DF221F" w:rsidRPr="00DF221F">
        <w:rPr>
          <w:position w:val="-18"/>
        </w:rPr>
        <w:object w:dxaOrig="1520" w:dyaOrig="480" w14:anchorId="035BDA9A">
          <v:shape id="_x0000_i3126" type="#_x0000_t75" style="width:76pt;height:24pt" o:ole="">
            <v:imagedata r:id="rId4245" o:title=""/>
          </v:shape>
          <o:OLEObject Type="Embed" ProgID="Equation.DSMT4" ShapeID="_x0000_i3126" DrawAspect="Content" ObjectID="_1540967671" r:id="rId4246"/>
        </w:object>
      </w:r>
      <w:r>
        <w:t>.</w:t>
      </w:r>
    </w:p>
    <w:p w14:paraId="029187CF" w14:textId="77777777" w:rsidR="005A2224" w:rsidRDefault="005A2224" w:rsidP="005A2224">
      <w:pPr>
        <w:pStyle w:val="Heading3"/>
      </w:pPr>
      <w:bookmarkStart w:id="1689" w:name="_Toc467221752"/>
      <w:r>
        <w:t>Discretization</w:t>
      </w:r>
      <w:bookmarkEnd w:id="1689"/>
    </w:p>
    <w:p w14:paraId="2413CC72" w14:textId="77777777" w:rsidR="005A2224" w:rsidRDefault="005A2224" w:rsidP="005A2224">
      <w:r w:rsidRPr="0054008E">
        <w:t>The contact integral may be discretized as</w:t>
      </w:r>
    </w:p>
    <w:p w14:paraId="2696E665" w14:textId="2F9AAC6F" w:rsidR="005A2224" w:rsidRDefault="005A2224" w:rsidP="005A2224">
      <w:pPr>
        <w:pStyle w:val="MTDisplayEquation"/>
      </w:pPr>
      <w:r>
        <w:tab/>
      </w:r>
      <w:r w:rsidR="00DF221F" w:rsidRPr="00DF221F">
        <w:rPr>
          <w:position w:val="-28"/>
        </w:rPr>
        <w:object w:dxaOrig="5500" w:dyaOrig="760" w14:anchorId="16D4650B">
          <v:shape id="_x0000_i3127" type="#_x0000_t75" style="width:275.5pt;height:38.5pt" o:ole="">
            <v:imagedata r:id="rId4247" o:title=""/>
          </v:shape>
          <o:OLEObject Type="Embed" ProgID="Equation.DSMT4" ShapeID="_x0000_i3127" DrawAspect="Content" ObjectID="_1540967672" r:id="rId4248"/>
        </w:object>
      </w:r>
      <w:r>
        <w:t>.</w: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90" w:author="steve maas" w:date="2016-09-27T12:58:00Z">
        <w:r w:rsidR="00843CC3">
          <w:rPr>
            <w:noProof/>
          </w:rPr>
          <w:instrText>176</w:instrText>
        </w:r>
      </w:ins>
      <w:ins w:id="1691" w:author="Gerard" w:date="2016-05-03T13:31:00Z">
        <w:del w:id="1692" w:author="steve maas" w:date="2016-09-27T11:34:00Z">
          <w:r w:rsidR="00572445" w:rsidDel="00E34B36">
            <w:rPr>
              <w:noProof/>
            </w:rPr>
            <w:delInstrText>176</w:delInstrText>
          </w:r>
        </w:del>
      </w:ins>
      <w:del w:id="1693" w:author="steve maas" w:date="2016-09-27T11:34:00Z">
        <w:r w:rsidR="00122ED6" w:rsidDel="00E34B36">
          <w:rPr>
            <w:noProof/>
          </w:rPr>
          <w:delInstrText>177</w:delInstrText>
        </w:r>
      </w:del>
      <w:r w:rsidR="005232C6">
        <w:rPr>
          <w:noProof/>
        </w:rPr>
        <w:fldChar w:fldCharType="end"/>
      </w:r>
      <w:r w:rsidR="007B3D93">
        <w:instrText>)</w:instrText>
      </w:r>
      <w:r w:rsidR="007B3D93">
        <w:fldChar w:fldCharType="end"/>
      </w:r>
    </w:p>
    <w:p w14:paraId="061164EC" w14:textId="77777777" w:rsidR="005A2224" w:rsidRDefault="005A2224" w:rsidP="005A2224">
      <w:r w:rsidRPr="0054008E">
        <w:t>The variables may be interpolated over each element face according to</w:t>
      </w:r>
    </w:p>
    <w:p w14:paraId="645955FF" w14:textId="32DA8987" w:rsidR="005A2224" w:rsidRDefault="005A2224" w:rsidP="005A2224">
      <w:pPr>
        <w:pStyle w:val="MTDisplayEquation"/>
      </w:pPr>
      <w:r>
        <w:lastRenderedPageBreak/>
        <w:tab/>
      </w:r>
      <w:r w:rsidR="00DF221F" w:rsidRPr="00DF221F">
        <w:rPr>
          <w:position w:val="-142"/>
        </w:rPr>
        <w:object w:dxaOrig="4220" w:dyaOrig="2960" w14:anchorId="541818C3">
          <v:shape id="_x0000_i3128" type="#_x0000_t75" style="width:211pt;height:147.5pt" o:ole="">
            <v:imagedata r:id="rId4249" o:title=""/>
          </v:shape>
          <o:OLEObject Type="Embed" ProgID="Equation.DSMT4" ShapeID="_x0000_i3128" DrawAspect="Content" ObjectID="_1540967673" r:id="rId425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94" w:author="steve maas" w:date="2016-09-27T12:58:00Z">
        <w:r w:rsidR="00843CC3">
          <w:rPr>
            <w:noProof/>
          </w:rPr>
          <w:instrText>177</w:instrText>
        </w:r>
      </w:ins>
      <w:ins w:id="1695" w:author="Gerard" w:date="2016-05-03T13:31:00Z">
        <w:del w:id="1696" w:author="steve maas" w:date="2016-09-27T11:34:00Z">
          <w:r w:rsidR="00572445" w:rsidDel="00E34B36">
            <w:rPr>
              <w:noProof/>
            </w:rPr>
            <w:delInstrText>177</w:delInstrText>
          </w:r>
        </w:del>
      </w:ins>
      <w:del w:id="1697" w:author="steve maas" w:date="2016-09-27T11:34:00Z">
        <w:r w:rsidR="00122ED6" w:rsidDel="00E34B36">
          <w:rPr>
            <w:noProof/>
          </w:rPr>
          <w:delInstrText>178</w:delInstrText>
        </w:r>
      </w:del>
      <w:r w:rsidR="005232C6">
        <w:rPr>
          <w:noProof/>
        </w:rPr>
        <w:fldChar w:fldCharType="end"/>
      </w:r>
      <w:r w:rsidR="007B3D93">
        <w:instrText>)</w:instrText>
      </w:r>
      <w:r w:rsidR="007B3D93">
        <w:fldChar w:fldCharType="end"/>
      </w:r>
    </w:p>
    <w:p w14:paraId="5245148B" w14:textId="77777777" w:rsidR="005A2224" w:rsidRDefault="005A2224" w:rsidP="005A2224">
      <w:r>
        <w:t>Then,</w:t>
      </w:r>
    </w:p>
    <w:p w14:paraId="3F31EA78" w14:textId="0D820675" w:rsidR="005A2224" w:rsidRDefault="005A2224" w:rsidP="005A2224">
      <w:pPr>
        <w:pStyle w:val="MTDisplayEquation"/>
      </w:pPr>
      <w:r>
        <w:tab/>
      </w:r>
      <w:r w:rsidR="00DF221F" w:rsidRPr="00DF221F">
        <w:rPr>
          <w:position w:val="-170"/>
        </w:rPr>
        <w:object w:dxaOrig="4340" w:dyaOrig="3519" w14:anchorId="05D3F934">
          <v:shape id="_x0000_i3129" type="#_x0000_t75" style="width:217pt;height:176.5pt" o:ole="">
            <v:imagedata r:id="rId4251" o:title=""/>
          </v:shape>
          <o:OLEObject Type="Embed" ProgID="Equation.DSMT4" ShapeID="_x0000_i3129" DrawAspect="Content" ObjectID="_1540967674" r:id="rId425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698" w:author="steve maas" w:date="2016-09-27T12:58:00Z">
        <w:r w:rsidR="00843CC3">
          <w:rPr>
            <w:noProof/>
          </w:rPr>
          <w:instrText>178</w:instrText>
        </w:r>
      </w:ins>
      <w:ins w:id="1699" w:author="Gerard" w:date="2016-05-03T13:31:00Z">
        <w:del w:id="1700" w:author="steve maas" w:date="2016-09-27T11:34:00Z">
          <w:r w:rsidR="00572445" w:rsidDel="00E34B36">
            <w:rPr>
              <w:noProof/>
            </w:rPr>
            <w:delInstrText>178</w:delInstrText>
          </w:r>
        </w:del>
      </w:ins>
      <w:del w:id="1701" w:author="steve maas" w:date="2016-09-27T11:34:00Z">
        <w:r w:rsidR="00122ED6" w:rsidDel="00E34B36">
          <w:rPr>
            <w:noProof/>
          </w:rPr>
          <w:delInstrText>179</w:delInstrText>
        </w:r>
      </w:del>
      <w:r w:rsidR="005232C6">
        <w:rPr>
          <w:noProof/>
        </w:rPr>
        <w:fldChar w:fldCharType="end"/>
      </w:r>
      <w:r w:rsidR="007B3D93">
        <w:instrText>)</w:instrText>
      </w:r>
      <w:r w:rsidR="007B3D93">
        <w:fldChar w:fldCharType="end"/>
      </w:r>
    </w:p>
    <w:p w14:paraId="78FCCC7D" w14:textId="77777777" w:rsidR="005A2224" w:rsidRDefault="005A2224" w:rsidP="005A2224">
      <w:r>
        <w:t>where</w:t>
      </w:r>
    </w:p>
    <w:p w14:paraId="153DE1E1" w14:textId="057F3D82" w:rsidR="005A2224" w:rsidRDefault="005A2224" w:rsidP="005A2224">
      <w:pPr>
        <w:pStyle w:val="MTDisplayEquation"/>
      </w:pPr>
      <w:r>
        <w:tab/>
      </w:r>
      <w:r w:rsidR="00DF221F" w:rsidRPr="00DF221F">
        <w:rPr>
          <w:position w:val="-38"/>
        </w:rPr>
        <w:object w:dxaOrig="3720" w:dyaOrig="880" w14:anchorId="06C7DBF5">
          <v:shape id="_x0000_i3130" type="#_x0000_t75" style="width:186pt;height:44.5pt" o:ole="">
            <v:imagedata r:id="rId4253" o:title=""/>
          </v:shape>
          <o:OLEObject Type="Embed" ProgID="Equation.DSMT4" ShapeID="_x0000_i3130" DrawAspect="Content" ObjectID="_1540967675" r:id="rId425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w:instrText>
      </w:r>
      <w:r w:rsidR="005232C6">
        <w:instrText xml:space="preserve">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702" w:author="steve maas" w:date="2016-09-27T12:58:00Z">
        <w:r w:rsidR="00843CC3">
          <w:rPr>
            <w:noProof/>
          </w:rPr>
          <w:instrText>179</w:instrText>
        </w:r>
      </w:ins>
      <w:ins w:id="1703" w:author="Gerard" w:date="2016-05-03T13:31:00Z">
        <w:del w:id="1704" w:author="steve maas" w:date="2016-09-27T11:34:00Z">
          <w:r w:rsidR="00572445" w:rsidDel="00E34B36">
            <w:rPr>
              <w:noProof/>
            </w:rPr>
            <w:delInstrText>179</w:delInstrText>
          </w:r>
        </w:del>
      </w:ins>
      <w:del w:id="1705" w:author="steve maas" w:date="2016-09-27T11:34:00Z">
        <w:r w:rsidR="00122ED6" w:rsidDel="00E34B36">
          <w:rPr>
            <w:noProof/>
          </w:rPr>
          <w:delInstrText>180</w:delInstrText>
        </w:r>
      </w:del>
      <w:r w:rsidR="005232C6">
        <w:rPr>
          <w:noProof/>
        </w:rPr>
        <w:fldChar w:fldCharType="end"/>
      </w:r>
      <w:r w:rsidR="007B3D93">
        <w:instrText>)</w:instrText>
      </w:r>
      <w:r w:rsidR="007B3D93">
        <w:fldChar w:fldCharType="end"/>
      </w:r>
    </w:p>
    <w:p w14:paraId="020F41FE" w14:textId="77777777" w:rsidR="005A2224" w:rsidRDefault="005A2224" w:rsidP="005A2224">
      <w:r w:rsidRPr="00B64CEC">
        <w:t>Similarly,</w:t>
      </w:r>
    </w:p>
    <w:p w14:paraId="1E636B2B" w14:textId="5031F2D3" w:rsidR="005A2224" w:rsidRPr="00B64CEC" w:rsidRDefault="005A2224" w:rsidP="005A2224">
      <w:pPr>
        <w:pStyle w:val="MTDisplayEquation"/>
      </w:pPr>
      <w:r>
        <w:lastRenderedPageBreak/>
        <w:tab/>
      </w:r>
      <w:r w:rsidR="00DF221F" w:rsidRPr="00DF221F">
        <w:rPr>
          <w:position w:val="-186"/>
        </w:rPr>
        <w:object w:dxaOrig="5440" w:dyaOrig="7920" w14:anchorId="5CE49CB7">
          <v:shape id="_x0000_i3131" type="#_x0000_t75" style="width:272pt;height:396pt" o:ole="">
            <v:imagedata r:id="rId4255" o:title=""/>
          </v:shape>
          <o:OLEObject Type="Embed" ProgID="Equation.DSMT4" ShapeID="_x0000_i3131" DrawAspect="Content" ObjectID="_1540967676" r:id="rId4256"/>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706" w:author="steve maas" w:date="2016-09-27T12:58:00Z">
        <w:r w:rsidR="00843CC3">
          <w:rPr>
            <w:noProof/>
          </w:rPr>
          <w:instrText>180</w:instrText>
        </w:r>
      </w:ins>
      <w:ins w:id="1707" w:author="Gerard" w:date="2016-05-03T13:31:00Z">
        <w:del w:id="1708" w:author="steve maas" w:date="2016-09-27T11:34:00Z">
          <w:r w:rsidR="00572445" w:rsidDel="00E34B36">
            <w:rPr>
              <w:noProof/>
            </w:rPr>
            <w:delInstrText>180</w:delInstrText>
          </w:r>
        </w:del>
      </w:ins>
      <w:del w:id="1709" w:author="steve maas" w:date="2016-09-27T11:34:00Z">
        <w:r w:rsidR="00122ED6" w:rsidDel="00E34B36">
          <w:rPr>
            <w:noProof/>
          </w:rPr>
          <w:delInstrText>181</w:delInstrText>
        </w:r>
      </w:del>
      <w:r w:rsidR="005232C6">
        <w:rPr>
          <w:noProof/>
        </w:rPr>
        <w:fldChar w:fldCharType="end"/>
      </w:r>
      <w:r w:rsidR="007B3D93">
        <w:instrText>)</w:instrText>
      </w:r>
      <w:r w:rsidR="007B3D93">
        <w:fldChar w:fldCharType="end"/>
      </w:r>
    </w:p>
    <w:p w14:paraId="31F2485A" w14:textId="36CE6296" w:rsidR="00D606F9" w:rsidRDefault="005A2224" w:rsidP="005A2224">
      <w:r>
        <w:t>where</w:t>
      </w:r>
    </w:p>
    <w:p w14:paraId="5FC4D96D" w14:textId="6CA32554" w:rsidR="005A2224" w:rsidRDefault="005A2224" w:rsidP="005A2224">
      <w:pPr>
        <w:pStyle w:val="MTDisplayEquation"/>
      </w:pPr>
      <w:r>
        <w:tab/>
      </w:r>
      <w:r w:rsidR="00DF221F" w:rsidRPr="00DF221F">
        <w:rPr>
          <w:position w:val="-88"/>
        </w:rPr>
        <w:object w:dxaOrig="3100" w:dyaOrig="1880" w14:anchorId="1D5565E1">
          <v:shape id="_x0000_i3132" type="#_x0000_t75" style="width:155pt;height:93.5pt" o:ole="">
            <v:imagedata r:id="rId4257" o:title=""/>
          </v:shape>
          <o:OLEObject Type="Embed" ProgID="Equation.DSMT4" ShapeID="_x0000_i3132" DrawAspect="Content" ObjectID="_1540967677" r:id="rId4258"/>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710" w:author="steve maas" w:date="2016-09-27T12:58:00Z">
        <w:r w:rsidR="00843CC3">
          <w:rPr>
            <w:noProof/>
          </w:rPr>
          <w:instrText>181</w:instrText>
        </w:r>
      </w:ins>
      <w:ins w:id="1711" w:author="Gerard" w:date="2016-05-03T13:31:00Z">
        <w:del w:id="1712" w:author="steve maas" w:date="2016-09-27T11:34:00Z">
          <w:r w:rsidR="00572445" w:rsidDel="00E34B36">
            <w:rPr>
              <w:noProof/>
            </w:rPr>
            <w:delInstrText>181</w:delInstrText>
          </w:r>
        </w:del>
      </w:ins>
      <w:del w:id="1713" w:author="steve maas" w:date="2016-09-27T11:34:00Z">
        <w:r w:rsidR="00122ED6" w:rsidDel="00E34B36">
          <w:rPr>
            <w:noProof/>
          </w:rPr>
          <w:delInstrText>182</w:delInstrText>
        </w:r>
      </w:del>
      <w:r w:rsidR="005232C6">
        <w:rPr>
          <w:noProof/>
        </w:rPr>
        <w:fldChar w:fldCharType="end"/>
      </w:r>
      <w:r w:rsidR="007B3D93">
        <w:instrText>)</w:instrText>
      </w:r>
      <w:r w:rsidR="007B3D93">
        <w:fldChar w:fldCharType="end"/>
      </w:r>
    </w:p>
    <w:p w14:paraId="1DD623D6" w14:textId="26881685" w:rsidR="005A2224" w:rsidRDefault="005A2224" w:rsidP="005A2224">
      <w:pPr>
        <w:pStyle w:val="MTDisplayEquation"/>
      </w:pPr>
      <w:r>
        <w:tab/>
      </w:r>
      <w:r w:rsidR="00DF221F" w:rsidRPr="00DF221F">
        <w:rPr>
          <w:position w:val="-36"/>
        </w:rPr>
        <w:object w:dxaOrig="1880" w:dyaOrig="840" w14:anchorId="24CAE892">
          <v:shape id="_x0000_i3133" type="#_x0000_t75" style="width:93.5pt;height:42pt" o:ole="">
            <v:imagedata r:id="rId4259" o:title=""/>
          </v:shape>
          <o:OLEObject Type="Embed" ProgID="Equation.DSMT4" ShapeID="_x0000_i3133" DrawAspect="Content" ObjectID="_1540967678" r:id="rId4260"/>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714" w:author="steve maas" w:date="2016-09-27T12:58:00Z">
        <w:r w:rsidR="00843CC3">
          <w:rPr>
            <w:noProof/>
          </w:rPr>
          <w:instrText>182</w:instrText>
        </w:r>
      </w:ins>
      <w:ins w:id="1715" w:author="Gerard" w:date="2016-05-03T13:31:00Z">
        <w:del w:id="1716" w:author="steve maas" w:date="2016-09-27T11:34:00Z">
          <w:r w:rsidR="00572445" w:rsidDel="00E34B36">
            <w:rPr>
              <w:noProof/>
            </w:rPr>
            <w:delInstrText>182</w:delInstrText>
          </w:r>
        </w:del>
      </w:ins>
      <w:del w:id="1717" w:author="steve maas" w:date="2016-09-27T11:34:00Z">
        <w:r w:rsidR="00122ED6" w:rsidDel="00E34B36">
          <w:rPr>
            <w:noProof/>
          </w:rPr>
          <w:delInstrText>183</w:delInstrText>
        </w:r>
      </w:del>
      <w:r w:rsidR="005232C6">
        <w:rPr>
          <w:noProof/>
        </w:rPr>
        <w:fldChar w:fldCharType="end"/>
      </w:r>
      <w:r w:rsidR="007B3D93">
        <w:instrText>)</w:instrText>
      </w:r>
      <w:r w:rsidR="007B3D93">
        <w:fldChar w:fldCharType="end"/>
      </w:r>
    </w:p>
    <w:p w14:paraId="3B29782C" w14:textId="499F746B" w:rsidR="005A2224" w:rsidRDefault="005A2224" w:rsidP="005A2224">
      <w:pPr>
        <w:pStyle w:val="MTDisplayEquation"/>
      </w:pPr>
      <w:r>
        <w:tab/>
      </w:r>
      <w:r w:rsidR="00DF221F" w:rsidRPr="00DF221F">
        <w:rPr>
          <w:position w:val="-82"/>
        </w:rPr>
        <w:object w:dxaOrig="2020" w:dyaOrig="1760" w14:anchorId="04D0FE22">
          <v:shape id="_x0000_i3134" type="#_x0000_t75" style="width:101pt;height:88pt" o:ole="">
            <v:imagedata r:id="rId4261" o:title=""/>
          </v:shape>
          <o:OLEObject Type="Embed" ProgID="Equation.DSMT4" ShapeID="_x0000_i3134" DrawAspect="Content" ObjectID="_1540967679" r:id="rId4262"/>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718" w:author="steve maas" w:date="2016-09-27T12:58:00Z">
        <w:r w:rsidR="00843CC3">
          <w:rPr>
            <w:noProof/>
          </w:rPr>
          <w:instrText>183</w:instrText>
        </w:r>
      </w:ins>
      <w:ins w:id="1719" w:author="Gerard" w:date="2016-05-03T13:31:00Z">
        <w:del w:id="1720" w:author="steve maas" w:date="2016-09-27T11:34:00Z">
          <w:r w:rsidR="00572445" w:rsidDel="00E34B36">
            <w:rPr>
              <w:noProof/>
            </w:rPr>
            <w:delInstrText>183</w:delInstrText>
          </w:r>
        </w:del>
      </w:ins>
      <w:del w:id="1721" w:author="steve maas" w:date="2016-09-27T11:34:00Z">
        <w:r w:rsidR="00122ED6" w:rsidDel="00E34B36">
          <w:rPr>
            <w:noProof/>
          </w:rPr>
          <w:delInstrText>184</w:delInstrText>
        </w:r>
      </w:del>
      <w:r w:rsidR="005232C6">
        <w:rPr>
          <w:noProof/>
        </w:rPr>
        <w:fldChar w:fldCharType="end"/>
      </w:r>
      <w:r w:rsidR="007B3D93">
        <w:instrText>)</w:instrText>
      </w:r>
      <w:r w:rsidR="007B3D93">
        <w:fldChar w:fldCharType="end"/>
      </w:r>
    </w:p>
    <w:p w14:paraId="40F40900" w14:textId="77777777" w:rsidR="005A2224" w:rsidRDefault="005A2224" w:rsidP="005A2224">
      <w:r>
        <w:t>and</w:t>
      </w:r>
    </w:p>
    <w:p w14:paraId="6D0A16BF" w14:textId="06C1F81B" w:rsidR="005A2224" w:rsidRPr="002F00FB" w:rsidRDefault="005A2224" w:rsidP="005A2224">
      <w:pPr>
        <w:pStyle w:val="MTDisplayEquation"/>
      </w:pPr>
      <w:r>
        <w:lastRenderedPageBreak/>
        <w:tab/>
      </w:r>
      <w:r w:rsidR="00DF221F" w:rsidRPr="00DF221F">
        <w:rPr>
          <w:position w:val="-38"/>
        </w:rPr>
        <w:object w:dxaOrig="3720" w:dyaOrig="880" w14:anchorId="193F8DC1">
          <v:shape id="_x0000_i3135" type="#_x0000_t75" style="width:186pt;height:44.5pt" o:ole="">
            <v:imagedata r:id="rId4263" o:title=""/>
          </v:shape>
          <o:OLEObject Type="Embed" ProgID="Equation.DSMT4" ShapeID="_x0000_i3135" DrawAspect="Content" ObjectID="_1540967680" r:id="rId4264"/>
        </w:object>
      </w:r>
      <w:r>
        <w:tab/>
      </w:r>
      <w:r w:rsidR="007B3D93">
        <w:fldChar w:fldCharType="begin"/>
      </w:r>
      <w:r w:rsidR="007B3D93">
        <w:instrText xml:space="preserve"> MACROBUTTON MTPlaceRef \* MERGEFORMAT </w:instrText>
      </w:r>
      <w:r w:rsidR="0050564A">
        <w:fldChar w:fldCharType="begin"/>
      </w:r>
      <w:r w:rsidR="0050564A">
        <w:instrText xml:space="preserve"> SEQ MTEqn \h \* MERGEFORMAT </w:instrText>
      </w:r>
      <w:r w:rsidR="0050564A">
        <w:fldChar w:fldCharType="end"/>
      </w:r>
      <w:r w:rsidR="007B3D93">
        <w:instrText>(</w:instrText>
      </w:r>
      <w:r w:rsidR="005232C6">
        <w:fldChar w:fldCharType="begin"/>
      </w:r>
      <w:r w:rsidR="005232C6">
        <w:instrText xml:space="preserve"> SEQ MTSec \c \* Arabic \* MERGEFORMAT </w:instrText>
      </w:r>
      <w:r w:rsidR="005232C6">
        <w:fldChar w:fldCharType="separate"/>
      </w:r>
      <w:r w:rsidR="00843CC3">
        <w:rPr>
          <w:noProof/>
        </w:rPr>
        <w:instrText>6</w:instrText>
      </w:r>
      <w:r w:rsidR="005232C6">
        <w:rPr>
          <w:noProof/>
        </w:rPr>
        <w:fldChar w:fldCharType="end"/>
      </w:r>
      <w:r w:rsidR="007B3D93">
        <w:instrText>.</w:instrText>
      </w:r>
      <w:r w:rsidR="005232C6">
        <w:fldChar w:fldCharType="begin"/>
      </w:r>
      <w:r w:rsidR="005232C6">
        <w:instrText xml:space="preserve"> SEQ MTEqn \c \* Arabic \* MERGEFORMAT </w:instrText>
      </w:r>
      <w:r w:rsidR="005232C6">
        <w:fldChar w:fldCharType="separate"/>
      </w:r>
      <w:ins w:id="1722" w:author="steve maas" w:date="2016-09-27T12:58:00Z">
        <w:r w:rsidR="00843CC3">
          <w:rPr>
            <w:noProof/>
          </w:rPr>
          <w:instrText>184</w:instrText>
        </w:r>
      </w:ins>
      <w:ins w:id="1723" w:author="Gerard" w:date="2016-05-03T13:31:00Z">
        <w:del w:id="1724" w:author="steve maas" w:date="2016-09-27T11:34:00Z">
          <w:r w:rsidR="00572445" w:rsidDel="00E34B36">
            <w:rPr>
              <w:noProof/>
            </w:rPr>
            <w:delInstrText>184</w:delInstrText>
          </w:r>
        </w:del>
      </w:ins>
      <w:del w:id="1725" w:author="steve maas" w:date="2016-09-27T11:34:00Z">
        <w:r w:rsidR="00122ED6" w:rsidDel="00E34B36">
          <w:rPr>
            <w:noProof/>
          </w:rPr>
          <w:delInstrText>185</w:delInstrText>
        </w:r>
      </w:del>
      <w:r w:rsidR="005232C6">
        <w:rPr>
          <w:noProof/>
        </w:rPr>
        <w:fldChar w:fldCharType="end"/>
      </w:r>
      <w:r w:rsidR="007B3D93">
        <w:instrText>)</w:instrText>
      </w:r>
      <w:r w:rsidR="007B3D93">
        <w:fldChar w:fldCharType="end"/>
      </w:r>
    </w:p>
    <w:p w14:paraId="19832CAC" w14:textId="77777777" w:rsidR="008C7882" w:rsidRPr="001A3520" w:rsidRDefault="008C7882" w:rsidP="008C7882"/>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1726" w:name="_Toc467221753"/>
      <w:r>
        <w:lastRenderedPageBreak/>
        <w:t>Dynamics</w:t>
      </w:r>
      <w:bookmarkEnd w:id="1726"/>
    </w:p>
    <w:p w14:paraId="5E266533" w14:textId="39F3344E" w:rsidR="002B7157" w:rsidRDefault="00122ED6" w:rsidP="00F75A04">
      <w:r>
        <w:fldChar w:fldCharType="begin"/>
      </w:r>
      <w:r>
        <w:instrText xml:space="preserve"> MACROBUTTON MTEditEquationSection2 </w:instrText>
      </w:r>
      <w:r w:rsidRPr="00DD3484">
        <w:rPr>
          <w:rStyle w:val="MTEquationSection"/>
        </w:rPr>
        <w:instrText>Equation Section (Next)</w:instrText>
      </w:r>
      <w:r w:rsidR="0050564A">
        <w:fldChar w:fldCharType="begin"/>
      </w:r>
      <w:r w:rsidR="0050564A">
        <w:instrText xml:space="preserve"> SEQ MTEqn \r \h \* MERGEFORMAT </w:instrText>
      </w:r>
      <w:r w:rsidR="0050564A">
        <w:fldChar w:fldCharType="end"/>
      </w:r>
      <w:r w:rsidR="0050564A">
        <w:fldChar w:fldCharType="begin"/>
      </w:r>
      <w:r w:rsidR="0050564A">
        <w:instrText xml:space="preserve"> SEQ MTSec \h \* MERGEFORMAT </w:instrText>
      </w:r>
      <w:r w:rsidR="0050564A">
        <w:fldChar w:fldCharType="end"/>
      </w:r>
      <w:r>
        <w:fldChar w:fldCharType="end"/>
      </w:r>
      <w:r w:rsidR="002B7157">
        <w:t xml:space="preserve">FEBio can perform a nonlinear dynamic analysis by </w:t>
      </w:r>
      <w:r w:rsidR="00734D81">
        <w:t xml:space="preserve">iteratively </w:t>
      </w:r>
      <w:r w:rsidR="002B7157">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7B2175FF" w:rsidR="002B7157" w:rsidRDefault="002B7157" w:rsidP="00F75A04">
      <w:pPr>
        <w:pStyle w:val="MTDisplayEquation"/>
      </w:pPr>
      <w:r>
        <w:tab/>
      </w:r>
      <w:r w:rsidR="00DF221F" w:rsidRPr="00DF221F">
        <w:rPr>
          <w:position w:val="-32"/>
        </w:rPr>
        <w:object w:dxaOrig="2620" w:dyaOrig="760" w14:anchorId="35708BC3">
          <v:shape id="_x0000_i3136" type="#_x0000_t75" style="width:131.5pt;height:38.5pt" o:ole="">
            <v:imagedata r:id="rId4265" o:title=""/>
          </v:shape>
          <o:OLEObject Type="Embed" ProgID="Equation.DSMT4" ShapeID="_x0000_i3136" DrawAspect="Content" ObjectID="_1540967681" r:id="rId4266"/>
        </w:object>
      </w:r>
      <w:r>
        <w:t xml:space="preserve"> </w:t>
      </w:r>
      <w:r>
        <w:tab/>
      </w:r>
      <w:r w:rsidR="00567B45">
        <w:fldChar w:fldCharType="begin"/>
      </w:r>
      <w:r w:rsidR="00567B45">
        <w:instrText xml:space="preserve"> MACROBUTTON MTEditEquationSection2 </w:instrText>
      </w:r>
      <w:r w:rsidR="00567B45" w:rsidRPr="00362FD7">
        <w:rPr>
          <w:rStyle w:val="MTEquationSection"/>
        </w:rPr>
        <w:instrText>Equation Section 7</w:instrText>
      </w:r>
      <w:r w:rsidR="00567B45">
        <w:fldChar w:fldCharType="end"/>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bookmarkStart w:id="1727" w:name="ZEqnNum633324"/>
      <w:r w:rsidR="00B70E0F">
        <w:instrText>(</w:instrText>
      </w:r>
      <w:r w:rsidR="005232C6">
        <w:fldChar w:fldCharType="begin"/>
      </w:r>
      <w:r w:rsidR="005232C6">
        <w:instrText xml:space="preserve"> SEQ MTSec \c \* Arabic \* MERGEFORMAT </w:instrText>
      </w:r>
      <w:r w:rsidR="005232C6">
        <w:fldChar w:fldCharType="separate"/>
      </w:r>
      <w:r w:rsidR="00843CC3">
        <w:rPr>
          <w:noProof/>
        </w:rPr>
        <w:instrText>7</w:instrText>
      </w:r>
      <w:r w:rsidR="005232C6">
        <w:rPr>
          <w:noProof/>
        </w:rPr>
        <w:fldChar w:fldCharType="end"/>
      </w:r>
      <w:r w:rsidR="00B70E0F">
        <w:instrText>.</w:instrText>
      </w:r>
      <w:r w:rsidR="005232C6">
        <w:fldChar w:fldCharType="begin"/>
      </w:r>
      <w:r w:rsidR="005232C6">
        <w:instrText xml:space="preserve"> SEQ MTEqn \c \* Arabic \* MERGEFORMAT </w:instrText>
      </w:r>
      <w:r w:rsidR="005232C6">
        <w:fldChar w:fldCharType="separate"/>
      </w:r>
      <w:r w:rsidR="00843CC3">
        <w:rPr>
          <w:noProof/>
        </w:rPr>
        <w:instrText>1</w:instrText>
      </w:r>
      <w:r w:rsidR="005232C6">
        <w:rPr>
          <w:noProof/>
        </w:rPr>
        <w:fldChar w:fldCharType="end"/>
      </w:r>
      <w:r w:rsidR="00B70E0F">
        <w:instrText>)</w:instrText>
      </w:r>
      <w:bookmarkEnd w:id="1727"/>
      <w:r w:rsidR="00B70E0F">
        <w:fldChar w:fldCharType="end"/>
      </w:r>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number,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7A2AB578" w:rsidR="00734D81" w:rsidRDefault="00734D81" w:rsidP="00F75A04">
      <w:pPr>
        <w:pStyle w:val="MTDisplayEquation"/>
      </w:pPr>
      <w:r>
        <w:tab/>
      </w:r>
      <w:r w:rsidR="00DF221F" w:rsidRPr="00DF221F">
        <w:rPr>
          <w:position w:val="-58"/>
        </w:rPr>
        <w:object w:dxaOrig="2340" w:dyaOrig="1280" w14:anchorId="62CBCFA3">
          <v:shape id="_x0000_i3137" type="#_x0000_t75" style="width:117pt;height:63.5pt" o:ole="">
            <v:imagedata r:id="rId4267" o:title=""/>
          </v:shape>
          <o:OLEObject Type="Embed" ProgID="Equation.DSMT4" ShapeID="_x0000_i3137" DrawAspect="Content" ObjectID="_1540967682" r:id="rId4268"/>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bookmarkStart w:id="1728" w:name="ZEqnNum748144"/>
      <w:r w:rsidR="00B70E0F">
        <w:instrText>(</w:instrText>
      </w:r>
      <w:r w:rsidR="005232C6">
        <w:fldChar w:fldCharType="begin"/>
      </w:r>
      <w:r w:rsidR="005232C6">
        <w:instrText xml:space="preserve"> SEQ MTSec \c \* Arabic \* MERGEFORMAT </w:instrText>
      </w:r>
      <w:r w:rsidR="005232C6">
        <w:fldChar w:fldCharType="separate"/>
      </w:r>
      <w:r w:rsidR="00843CC3">
        <w:rPr>
          <w:noProof/>
        </w:rPr>
        <w:instrText>7</w:instrText>
      </w:r>
      <w:r w:rsidR="005232C6">
        <w:rPr>
          <w:noProof/>
        </w:rPr>
        <w:fldChar w:fldCharType="end"/>
      </w:r>
      <w:r w:rsidR="00B70E0F">
        <w:instrText>.</w:instrText>
      </w:r>
      <w:r w:rsidR="005232C6">
        <w:fldChar w:fldCharType="begin"/>
      </w:r>
      <w:r w:rsidR="005232C6">
        <w:instrText xml:space="preserve"> SE</w:instrText>
      </w:r>
      <w:r w:rsidR="005232C6">
        <w:instrText xml:space="preserve">Q MTEqn \c \* Arabic \* MERGEFORMAT </w:instrText>
      </w:r>
      <w:r w:rsidR="005232C6">
        <w:fldChar w:fldCharType="separate"/>
      </w:r>
      <w:r w:rsidR="00843CC3">
        <w:rPr>
          <w:noProof/>
        </w:rPr>
        <w:instrText>2</w:instrText>
      </w:r>
      <w:r w:rsidR="005232C6">
        <w:rPr>
          <w:noProof/>
        </w:rPr>
        <w:fldChar w:fldCharType="end"/>
      </w:r>
      <w:r w:rsidR="00B70E0F">
        <w:instrText>)</w:instrText>
      </w:r>
      <w:bookmarkEnd w:id="1728"/>
      <w:r w:rsidR="00B70E0F">
        <w:fldChar w:fldCharType="end"/>
      </w:r>
    </w:p>
    <w:p w14:paraId="22907663" w14:textId="1BED3BAA" w:rsidR="00734D81" w:rsidRDefault="00734D81" w:rsidP="00F75A04">
      <w:r>
        <w:t xml:space="preserve">Using </w:t>
      </w:r>
      <w:r w:rsidR="00D3178E">
        <w:fldChar w:fldCharType="begin"/>
      </w:r>
      <w:r w:rsidR="00D3178E">
        <w:instrText xml:space="preserve"> GOTOBUTTON ZEqnNum748144  \* MERGEFORMAT </w:instrText>
      </w:r>
      <w:r w:rsidR="005232C6">
        <w:fldChar w:fldCharType="begin"/>
      </w:r>
      <w:r w:rsidR="005232C6">
        <w:instrText xml:space="preserve"> REF ZEqnNum748144 \* Charformat \! \* MERGEFORMAT </w:instrText>
      </w:r>
      <w:r w:rsidR="005232C6">
        <w:fldChar w:fldCharType="separate"/>
      </w:r>
      <w:r w:rsidR="00843CC3">
        <w:instrText>(7.2)</w:instrText>
      </w:r>
      <w:r w:rsidR="005232C6">
        <w:fldChar w:fldCharType="end"/>
      </w:r>
      <w:r w:rsidR="00D3178E">
        <w:fldChar w:fldCharType="end"/>
      </w:r>
      <w:r>
        <w:t xml:space="preserve"> we can solve for </w:t>
      </w:r>
      <w:r w:rsidR="00DF221F" w:rsidRPr="00DF221F">
        <w:rPr>
          <w:position w:val="-12"/>
        </w:rPr>
        <w:object w:dxaOrig="420" w:dyaOrig="380" w14:anchorId="1EDC4CD0">
          <v:shape id="_x0000_i3138" type="#_x0000_t75" style="width:21pt;height:18.5pt" o:ole="">
            <v:imagedata r:id="rId4269" o:title=""/>
          </v:shape>
          <o:OLEObject Type="Embed" ProgID="Equation.DSMT4" ShapeID="_x0000_i3138" DrawAspect="Content" ObjectID="_1540967683" r:id="rId4270"/>
        </w:object>
      </w:r>
      <w:r>
        <w:t xml:space="preserve"> .</w:t>
      </w:r>
    </w:p>
    <w:p w14:paraId="1B1A8497" w14:textId="78D42197" w:rsidR="00734D81" w:rsidRDefault="00734D81" w:rsidP="00F75A04">
      <w:pPr>
        <w:pStyle w:val="MTDisplayEquation"/>
      </w:pPr>
      <w:r>
        <w:tab/>
      </w:r>
      <w:r w:rsidR="00DF221F" w:rsidRPr="00DF221F">
        <w:rPr>
          <w:position w:val="-24"/>
        </w:rPr>
        <w:object w:dxaOrig="3640" w:dyaOrig="620" w14:anchorId="7AA9EAE2">
          <v:shape id="_x0000_i3139" type="#_x0000_t75" style="width:182.5pt;height:31pt" o:ole="">
            <v:imagedata r:id="rId4271" o:title=""/>
          </v:shape>
          <o:OLEObject Type="Embed" ProgID="Equation.DSMT4" ShapeID="_x0000_i3139" DrawAspect="Content" ObjectID="_1540967684" r:id="rId4272"/>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bookmarkStart w:id="1729" w:name="ZEqnNum747290"/>
      <w:r w:rsidR="00B70E0F">
        <w:instrText>(</w:instrText>
      </w:r>
      <w:r w:rsidR="005232C6">
        <w:fldChar w:fldCharType="begin"/>
      </w:r>
      <w:r w:rsidR="005232C6">
        <w:instrText xml:space="preserve"> SEQ MTSec \c \* Arabic \* MERGEFORMAT </w:instrText>
      </w:r>
      <w:r w:rsidR="005232C6">
        <w:fldChar w:fldCharType="separate"/>
      </w:r>
      <w:r w:rsidR="00843CC3">
        <w:rPr>
          <w:noProof/>
        </w:rPr>
        <w:instrText>7</w:instrText>
      </w:r>
      <w:r w:rsidR="005232C6">
        <w:rPr>
          <w:noProof/>
        </w:rPr>
        <w:fldChar w:fldCharType="end"/>
      </w:r>
      <w:r w:rsidR="00B70E0F">
        <w:instrText>.</w:instrText>
      </w:r>
      <w:r w:rsidR="005232C6">
        <w:fldChar w:fldCharType="begin"/>
      </w:r>
      <w:r w:rsidR="005232C6">
        <w:instrText xml:space="preserve"> SEQ MTEqn \c \* Arabic \* MERGEFORMAT </w:instrText>
      </w:r>
      <w:r w:rsidR="005232C6">
        <w:fldChar w:fldCharType="separate"/>
      </w:r>
      <w:r w:rsidR="00843CC3">
        <w:rPr>
          <w:noProof/>
        </w:rPr>
        <w:instrText>3</w:instrText>
      </w:r>
      <w:r w:rsidR="005232C6">
        <w:rPr>
          <w:noProof/>
        </w:rPr>
        <w:fldChar w:fldCharType="end"/>
      </w:r>
      <w:r w:rsidR="00B70E0F">
        <w:instrText>)</w:instrText>
      </w:r>
      <w:bookmarkEnd w:id="1729"/>
      <w:r w:rsidR="00B70E0F">
        <w:fldChar w:fldCharType="end"/>
      </w:r>
    </w:p>
    <w:p w14:paraId="635D596A" w14:textId="0B13E744" w:rsidR="00CC7944" w:rsidRDefault="00CC7944" w:rsidP="00F75A04">
      <w:r>
        <w:t>Substituting this into equation</w:t>
      </w:r>
      <w:r w:rsidR="00D3178E">
        <w:t xml:space="preserve"> </w:t>
      </w:r>
      <w:r w:rsidR="00D3178E">
        <w:fldChar w:fldCharType="begin"/>
      </w:r>
      <w:r w:rsidR="00D3178E">
        <w:instrText xml:space="preserve"> GOTOBUTTON ZEqnNum633324  \* MERGEFORMAT </w:instrText>
      </w:r>
      <w:r w:rsidR="005232C6">
        <w:fldChar w:fldCharType="begin"/>
      </w:r>
      <w:r w:rsidR="005232C6">
        <w:instrText xml:space="preserve"> REF ZEqnNum633324</w:instrText>
      </w:r>
      <w:r w:rsidR="005232C6">
        <w:instrText xml:space="preserve"> \* Charformat \! \* MERGEFORMAT </w:instrText>
      </w:r>
      <w:r w:rsidR="005232C6">
        <w:fldChar w:fldCharType="separate"/>
      </w:r>
      <w:r w:rsidR="00843CC3">
        <w:instrText>(7.1)</w:instrText>
      </w:r>
      <w:r w:rsidR="005232C6">
        <w:fldChar w:fldCharType="end"/>
      </w:r>
      <w:r w:rsidR="00D3178E">
        <w:fldChar w:fldCharType="end"/>
      </w:r>
      <w:r w:rsidR="00D3178E">
        <w:t xml:space="preserve"> </w:t>
      </w:r>
      <w:r>
        <w:t>results in the following linear system of equations.</w:t>
      </w:r>
    </w:p>
    <w:p w14:paraId="0F3C1911" w14:textId="77777777" w:rsidR="00CC7944" w:rsidRDefault="00CC7944" w:rsidP="00F75A04"/>
    <w:p w14:paraId="0F9A67B0" w14:textId="29FA5D35" w:rsidR="00CC7944" w:rsidRDefault="00CC7944" w:rsidP="00F75A04">
      <w:pPr>
        <w:pStyle w:val="MTDisplayEquation"/>
      </w:pPr>
      <w:r>
        <w:tab/>
      </w:r>
      <w:r w:rsidR="00DF221F" w:rsidRPr="00DF221F">
        <w:rPr>
          <w:position w:val="-28"/>
        </w:rPr>
        <w:object w:dxaOrig="5940" w:dyaOrig="680" w14:anchorId="6CE5372C">
          <v:shape id="_x0000_i3140" type="#_x0000_t75" style="width:297pt;height:33.5pt" o:ole="">
            <v:imagedata r:id="rId4273" o:title=""/>
          </v:shape>
          <o:OLEObject Type="Embed" ProgID="Equation.DSMT4" ShapeID="_x0000_i3140" DrawAspect="Content" ObjectID="_1540967685" r:id="rId4274"/>
        </w:object>
      </w:r>
      <w:r>
        <w:t xml:space="preserve"> </w:t>
      </w:r>
      <w:r>
        <w:tab/>
      </w:r>
      <w:r w:rsidR="00B70E0F">
        <w:fldChar w:fldCharType="begin"/>
      </w:r>
      <w:r w:rsidR="00B70E0F">
        <w:instrText xml:space="preserve"> MACROBUTTON MTPlaceRef \* MERGEFORMAT </w:instrText>
      </w:r>
      <w:r w:rsidR="0050564A">
        <w:fldChar w:fldCharType="begin"/>
      </w:r>
      <w:r w:rsidR="0050564A">
        <w:instrText xml:space="preserve"> SEQ MTEqn \h \* MERGEFORMAT </w:instrText>
      </w:r>
      <w:r w:rsidR="0050564A">
        <w:fldChar w:fldCharType="end"/>
      </w:r>
      <w:r w:rsidR="00B70E0F">
        <w:instrText>(</w:instrText>
      </w:r>
      <w:r w:rsidR="005232C6">
        <w:fldChar w:fldCharType="begin"/>
      </w:r>
      <w:r w:rsidR="005232C6">
        <w:instrText xml:space="preserve"> SEQ MTSec \c \* Arabic \* MERGEFORMAT </w:instrText>
      </w:r>
      <w:r w:rsidR="005232C6">
        <w:fldChar w:fldCharType="separate"/>
      </w:r>
      <w:r w:rsidR="00843CC3">
        <w:rPr>
          <w:noProof/>
        </w:rPr>
        <w:instrText>7</w:instrText>
      </w:r>
      <w:r w:rsidR="005232C6">
        <w:rPr>
          <w:noProof/>
        </w:rPr>
        <w:fldChar w:fldCharType="end"/>
      </w:r>
      <w:r w:rsidR="00B70E0F">
        <w:instrText>.</w:instrText>
      </w:r>
      <w:r w:rsidR="005232C6">
        <w:fldChar w:fldCharType="begin"/>
      </w:r>
      <w:r w:rsidR="005232C6">
        <w:instrText xml:space="preserve"> SEQ MTEqn \c </w:instrText>
      </w:r>
      <w:r w:rsidR="005232C6">
        <w:instrText xml:space="preserve">\* Arabic \* MERGEFORMAT </w:instrText>
      </w:r>
      <w:r w:rsidR="005232C6">
        <w:fldChar w:fldCharType="separate"/>
      </w:r>
      <w:r w:rsidR="00843CC3">
        <w:rPr>
          <w:noProof/>
        </w:rPr>
        <w:instrText>4</w:instrText>
      </w:r>
      <w:r w:rsidR="005232C6">
        <w:rPr>
          <w:noProof/>
        </w:rPr>
        <w:fldChar w:fldCharType="end"/>
      </w:r>
      <w:r w:rsidR="00B70E0F">
        <w:instrText>)</w:instrText>
      </w:r>
      <w:r w:rsidR="00B70E0F">
        <w:fldChar w:fldCharType="end"/>
      </w:r>
    </w:p>
    <w:p w14:paraId="31887B7E" w14:textId="77777777" w:rsidR="00CC7944" w:rsidRDefault="00CC7944" w:rsidP="00F75A04"/>
    <w:p w14:paraId="5BF65F39" w14:textId="04C03A7D" w:rsidR="00BF50BB" w:rsidRPr="00BF50BB" w:rsidRDefault="00BF50BB" w:rsidP="00F75A04">
      <w:r>
        <w:t xml:space="preserve">Solving this equation for </w:t>
      </w:r>
      <w:r w:rsidR="00DF221F" w:rsidRPr="00DF221F">
        <w:rPr>
          <w:position w:val="-6"/>
        </w:rPr>
        <w:object w:dxaOrig="440" w:dyaOrig="320" w14:anchorId="509CB828">
          <v:shape id="_x0000_i3141" type="#_x0000_t75" style="width:22pt;height:16pt" o:ole="">
            <v:imagedata r:id="rId4275" o:title=""/>
          </v:shape>
          <o:OLEObject Type="Embed" ProgID="Equation.DSMT4" ShapeID="_x0000_i3141" DrawAspect="Content" ObjectID="_1540967686" r:id="rId4276"/>
        </w:object>
      </w:r>
      <w:r>
        <w:t xml:space="preserve"> and using</w:t>
      </w:r>
      <w:r w:rsidR="00D3178E">
        <w:t xml:space="preserve"> </w:t>
      </w:r>
      <w:r w:rsidR="00D3178E">
        <w:fldChar w:fldCharType="begin"/>
      </w:r>
      <w:r w:rsidR="00D3178E">
        <w:instrText xml:space="preserve"> GOTOBUTTON ZEqnNum633324  \* MERGEFORMAT </w:instrText>
      </w:r>
      <w:r w:rsidR="005232C6">
        <w:fldChar w:fldCharType="begin"/>
      </w:r>
      <w:r w:rsidR="005232C6">
        <w:instrText xml:space="preserve"> REF ZEqnNum633324 \* Charformat \! \* MERGEFORMAT </w:instrText>
      </w:r>
      <w:r w:rsidR="005232C6">
        <w:fldChar w:fldCharType="separate"/>
      </w:r>
      <w:r w:rsidR="00843CC3">
        <w:instrText>(7.1)</w:instrText>
      </w:r>
      <w:r w:rsidR="005232C6">
        <w:fldChar w:fldCharType="end"/>
      </w:r>
      <w:r w:rsidR="00D3178E">
        <w:fldChar w:fldCharType="end"/>
      </w:r>
      <w:r w:rsidR="00D3178E">
        <w:t xml:space="preserve"> </w:t>
      </w:r>
      <w:r>
        <w:t xml:space="preserve">gives the new displacement vector </w:t>
      </w:r>
      <w:r w:rsidR="00DF221F" w:rsidRPr="00DF221F">
        <w:rPr>
          <w:position w:val="-12"/>
        </w:rPr>
        <w:object w:dxaOrig="420" w:dyaOrig="380" w14:anchorId="3C9A8D92">
          <v:shape id="_x0000_i3142" type="#_x0000_t75" style="width:21pt;height:18.5pt" o:ole="">
            <v:imagedata r:id="rId4277" o:title=""/>
          </v:shape>
          <o:OLEObject Type="Embed" ProgID="Equation.DSMT4" ShapeID="_x0000_i3142" DrawAspect="Content" ObjectID="_1540967687" r:id="rId4278"/>
        </w:object>
      </w:r>
      <w:r>
        <w:t xml:space="preserve"> . The acceleration vector </w:t>
      </w:r>
      <w:r w:rsidR="00DF221F" w:rsidRPr="00DF221F">
        <w:rPr>
          <w:position w:val="-12"/>
        </w:rPr>
        <w:object w:dxaOrig="420" w:dyaOrig="380" w14:anchorId="4AA83FB0">
          <v:shape id="_x0000_i3143" type="#_x0000_t75" style="width:21pt;height:18.5pt" o:ole="">
            <v:imagedata r:id="rId4279" o:title=""/>
          </v:shape>
          <o:OLEObject Type="Embed" ProgID="Equation.DSMT4" ShapeID="_x0000_i3143" DrawAspect="Content" ObjectID="_1540967688" r:id="rId4280"/>
        </w:object>
      </w:r>
      <w:r>
        <w:t xml:space="preserve"> can then be found from</w:t>
      </w:r>
      <w:r w:rsidR="00D3178E">
        <w:t xml:space="preserve"> </w:t>
      </w:r>
      <w:r w:rsidR="00D3178E">
        <w:fldChar w:fldCharType="begin"/>
      </w:r>
      <w:r w:rsidR="00D3178E">
        <w:instrText xml:space="preserve"> GOTOBUTTON ZEqnNum747290  \* MERGEFORMAT </w:instrText>
      </w:r>
      <w:r w:rsidR="005232C6">
        <w:fldChar w:fldCharType="begin"/>
      </w:r>
      <w:r w:rsidR="005232C6">
        <w:instrText xml:space="preserve"> REF ZEqnNum747290 \* Charformat \! \* MERGEFORMAT </w:instrText>
      </w:r>
      <w:r w:rsidR="005232C6">
        <w:fldChar w:fldCharType="separate"/>
      </w:r>
      <w:r w:rsidR="00843CC3">
        <w:instrText>(7.3)</w:instrText>
      </w:r>
      <w:r w:rsidR="005232C6">
        <w:fldChar w:fldCharType="end"/>
      </w:r>
      <w:r w:rsidR="00D3178E">
        <w:fldChar w:fldCharType="end"/>
      </w:r>
      <w:r w:rsidR="00D3178E">
        <w:t xml:space="preserve"> </w:t>
      </w:r>
      <w:r>
        <w:t xml:space="preserve">and the velocity vector </w:t>
      </w:r>
      <w:r w:rsidR="00DF221F" w:rsidRPr="00DF221F">
        <w:rPr>
          <w:position w:val="-12"/>
        </w:rPr>
        <w:object w:dxaOrig="420" w:dyaOrig="380" w14:anchorId="006B3588">
          <v:shape id="_x0000_i3144" type="#_x0000_t75" style="width:21pt;height:18.5pt" o:ole="">
            <v:imagedata r:id="rId4281" o:title=""/>
          </v:shape>
          <o:OLEObject Type="Embed" ProgID="Equation.DSMT4" ShapeID="_x0000_i3144" DrawAspect="Content" ObjectID="_1540967689" r:id="rId4282"/>
        </w:object>
      </w:r>
      <w:r>
        <w:t xml:space="preserve"> from</w:t>
      </w:r>
      <w:r w:rsidR="00D3178E">
        <w:fldChar w:fldCharType="begin"/>
      </w:r>
      <w:r w:rsidR="00D3178E">
        <w:instrText xml:space="preserve"> GOTOBUTTON ZEqnNum747290  \* MERGEFORMAT </w:instrText>
      </w:r>
      <w:r w:rsidR="005232C6">
        <w:fldChar w:fldCharType="begin"/>
      </w:r>
      <w:r w:rsidR="005232C6">
        <w:instrText xml:space="preserve"> REF ZEqnNum747290 \* Charformat \! \* MERGEFORMAT </w:instrText>
      </w:r>
      <w:r w:rsidR="005232C6">
        <w:fldChar w:fldCharType="separate"/>
      </w:r>
      <w:r w:rsidR="00843CC3">
        <w:instrText>(7.3)</w:instrText>
      </w:r>
      <w:r w:rsidR="005232C6">
        <w:fldChar w:fldCharType="end"/>
      </w:r>
      <w:r w:rsidR="00D3178E">
        <w:fldChar w:fldCharType="end"/>
      </w:r>
      <w:r>
        <w:t>.</w:t>
      </w:r>
      <w:r w:rsidR="00567B45">
        <w:t xml:space="preserve"> </w:t>
      </w:r>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1730" w:name="_Toc467221754"/>
      <w:r>
        <w:lastRenderedPageBreak/>
        <w:t>References</w:t>
      </w:r>
      <w:bookmarkEnd w:id="1730"/>
    </w:p>
    <w:p w14:paraId="6B5F59D8" w14:textId="77777777" w:rsidR="008C7882" w:rsidRPr="000B47A2" w:rsidRDefault="008C7882" w:rsidP="008C7882"/>
    <w:p w14:paraId="081731D9" w14:textId="77777777" w:rsidR="00214E15" w:rsidRPr="00214E15" w:rsidRDefault="008C7882" w:rsidP="00214E15">
      <w:pPr>
        <w:pStyle w:val="EndNoteBibliography"/>
        <w:rPr>
          <w:noProof/>
        </w:rPr>
      </w:pPr>
      <w:r>
        <w:fldChar w:fldCharType="begin"/>
      </w:r>
      <w:r>
        <w:instrText xml:space="preserve"> ADDIN EN.REFLIST </w:instrText>
      </w:r>
      <w:r>
        <w:fldChar w:fldCharType="separate"/>
      </w:r>
      <w:bookmarkStart w:id="1731" w:name="_ENREF_1"/>
      <w:r w:rsidR="00214E15" w:rsidRPr="00214E15">
        <w:rPr>
          <w:noProof/>
        </w:rPr>
        <w:t>[1]</w:t>
      </w:r>
      <w:r w:rsidR="00214E15" w:rsidRPr="00214E15">
        <w:rPr>
          <w:noProof/>
        </w:rPr>
        <w:tab/>
        <w:t>Bonet, J., and Wood, R. D., 1997, Nonlinear continuum mechanics for finite element analysis, Cambridge University Press.</w:t>
      </w:r>
      <w:bookmarkEnd w:id="1731"/>
    </w:p>
    <w:p w14:paraId="074A42DF" w14:textId="77777777" w:rsidR="00214E15" w:rsidRPr="00214E15" w:rsidRDefault="00214E15" w:rsidP="00214E15">
      <w:pPr>
        <w:pStyle w:val="EndNoteBibliography"/>
        <w:rPr>
          <w:noProof/>
        </w:rPr>
      </w:pPr>
      <w:bookmarkStart w:id="1732" w:name="_ENREF_2"/>
      <w:r w:rsidRPr="00214E15">
        <w:rPr>
          <w:noProof/>
        </w:rPr>
        <w:t>[2]</w:t>
      </w:r>
      <w:r w:rsidRPr="00214E15">
        <w:rPr>
          <w:noProof/>
        </w:rPr>
        <w:tab/>
        <w:t>Lai, W. M., Rubin, D., and Krempl, E., 2010, Introduction to continuum mechanics, Butterworth-Heinemann/Elsevier, Amsterdam ; Boston.</w:t>
      </w:r>
      <w:bookmarkEnd w:id="1732"/>
    </w:p>
    <w:p w14:paraId="2044C397" w14:textId="77777777" w:rsidR="00214E15" w:rsidRPr="00214E15" w:rsidRDefault="00214E15" w:rsidP="00214E15">
      <w:pPr>
        <w:pStyle w:val="EndNoteBibliography"/>
        <w:rPr>
          <w:noProof/>
        </w:rPr>
      </w:pPr>
      <w:bookmarkStart w:id="1733" w:name="_ENREF_3"/>
      <w:r w:rsidRPr="00214E15">
        <w:rPr>
          <w:noProof/>
        </w:rPr>
        <w:t>[3]</w:t>
      </w:r>
      <w:r w:rsidRPr="00214E15">
        <w:rPr>
          <w:noProof/>
        </w:rPr>
        <w:tab/>
        <w:t>Spencer, A. J. M., 1984, Continuum Theory of the Mechanics of Fibre-Reinforced Composites, Springer-Verlag, New York.</w:t>
      </w:r>
      <w:bookmarkEnd w:id="1733"/>
    </w:p>
    <w:p w14:paraId="4D4F828F" w14:textId="77777777" w:rsidR="00214E15" w:rsidRPr="00214E15" w:rsidRDefault="00214E15" w:rsidP="00214E15">
      <w:pPr>
        <w:pStyle w:val="EndNoteBibliography"/>
        <w:rPr>
          <w:noProof/>
        </w:rPr>
      </w:pPr>
      <w:bookmarkStart w:id="1734" w:name="_ENREF_4"/>
      <w:r w:rsidRPr="00214E15">
        <w:rPr>
          <w:noProof/>
        </w:rPr>
        <w:t>[4]</w:t>
      </w:r>
      <w:r w:rsidRPr="00214E15">
        <w:rPr>
          <w:noProof/>
        </w:rPr>
        <w:tab/>
        <w:t>Holzapfel, G. A., 2000, Nonlinear solid mechanics : a continuum approach for engineering, Wiley, Chichester ; New York.</w:t>
      </w:r>
      <w:bookmarkEnd w:id="1734"/>
    </w:p>
    <w:p w14:paraId="487E6488" w14:textId="77777777" w:rsidR="00214E15" w:rsidRPr="00214E15" w:rsidRDefault="00214E15" w:rsidP="00214E15">
      <w:pPr>
        <w:pStyle w:val="EndNoteBibliography"/>
        <w:rPr>
          <w:noProof/>
        </w:rPr>
      </w:pPr>
      <w:bookmarkStart w:id="1735" w:name="_ENREF_5"/>
      <w:r w:rsidRPr="00214E15">
        <w:rPr>
          <w:noProof/>
        </w:rPr>
        <w:t>[5]</w:t>
      </w:r>
      <w:r w:rsidRPr="00214E15">
        <w:rPr>
          <w:noProof/>
        </w:rPr>
        <w:tab/>
        <w:t>Weiss, J. A., Maker, B. N., and Govindjee, S., 1996, "Finite element implementation of incompressible, transversely isotropic hyperelasticity," Computer Methods in Applications of Mechanics and Engineering, 135, pp. 107-128.</w:t>
      </w:r>
      <w:bookmarkEnd w:id="1735"/>
    </w:p>
    <w:p w14:paraId="42183145" w14:textId="77777777" w:rsidR="00214E15" w:rsidRPr="00214E15" w:rsidRDefault="00214E15" w:rsidP="00214E15">
      <w:pPr>
        <w:pStyle w:val="EndNoteBibliography"/>
        <w:rPr>
          <w:noProof/>
        </w:rPr>
      </w:pPr>
      <w:bookmarkStart w:id="1736" w:name="_ENREF_6"/>
      <w:r w:rsidRPr="00214E15">
        <w:rPr>
          <w:noProof/>
        </w:rPr>
        <w:t>[6]</w:t>
      </w:r>
      <w:r w:rsidRPr="00214E15">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1736"/>
    </w:p>
    <w:p w14:paraId="1A22C2AF" w14:textId="77777777" w:rsidR="00214E15" w:rsidRPr="00214E15" w:rsidRDefault="00214E15" w:rsidP="00214E15">
      <w:pPr>
        <w:pStyle w:val="EndNoteBibliography"/>
        <w:rPr>
          <w:noProof/>
        </w:rPr>
      </w:pPr>
      <w:bookmarkStart w:id="1737" w:name="_ENREF_7"/>
      <w:r w:rsidRPr="00214E15">
        <w:rPr>
          <w:noProof/>
        </w:rPr>
        <w:t>[7]</w:t>
      </w:r>
      <w:r w:rsidRPr="00214E15">
        <w:rPr>
          <w:noProof/>
        </w:rPr>
        <w:tab/>
        <w:t>Humphrey, J. D., Strumpf, R. K., and Yin, F. C. P., 1990, "Determination of a constitutive relation for passive myocardium. I. A new functional form," Journal of Biomechanical Engineering, Transactions of the ASME, 112(3), pp. 333-339.</w:t>
      </w:r>
      <w:bookmarkEnd w:id="1737"/>
    </w:p>
    <w:p w14:paraId="2E2135A9" w14:textId="77777777" w:rsidR="00214E15" w:rsidRPr="00214E15" w:rsidRDefault="00214E15" w:rsidP="00214E15">
      <w:pPr>
        <w:pStyle w:val="EndNoteBibliography"/>
        <w:rPr>
          <w:noProof/>
        </w:rPr>
      </w:pPr>
      <w:bookmarkStart w:id="1738" w:name="_ENREF_8"/>
      <w:r w:rsidRPr="00214E15">
        <w:rPr>
          <w:noProof/>
        </w:rPr>
        <w:t>[8]</w:t>
      </w:r>
      <w:r w:rsidRPr="00214E15">
        <w:rPr>
          <w:noProof/>
        </w:rPr>
        <w:tab/>
        <w:t>Humphrey, J. D., and Yin, F. C. P., 1987, "On constitutive Relations and Finite Deformations of Passive Cardiac Tissue: I. A Pseudostrain-Energy Function," Journal of Biomechanical Engineering, Transactions of the ASME, 109(4), pp. 298-304.</w:t>
      </w:r>
      <w:bookmarkEnd w:id="1738"/>
    </w:p>
    <w:p w14:paraId="6799BF34" w14:textId="77777777" w:rsidR="00214E15" w:rsidRPr="00214E15" w:rsidRDefault="00214E15" w:rsidP="00214E15">
      <w:pPr>
        <w:pStyle w:val="EndNoteBibliography"/>
        <w:rPr>
          <w:noProof/>
        </w:rPr>
      </w:pPr>
      <w:bookmarkStart w:id="1739" w:name="_ENREF_9"/>
      <w:r w:rsidRPr="00214E15">
        <w:rPr>
          <w:noProof/>
        </w:rPr>
        <w:t>[9]</w:t>
      </w:r>
      <w:r w:rsidRPr="00214E15">
        <w:rPr>
          <w:noProof/>
        </w:rPr>
        <w:tab/>
        <w:t>Bowen, R. M., 1980, "Incompressible porous media models by use of the theory of mixtures," Int J Eng Sci, 18(9), pp. 1129-1148.</w:t>
      </w:r>
      <w:bookmarkEnd w:id="1739"/>
    </w:p>
    <w:p w14:paraId="02D50742" w14:textId="77777777" w:rsidR="00214E15" w:rsidRPr="00214E15" w:rsidRDefault="00214E15" w:rsidP="00214E15">
      <w:pPr>
        <w:pStyle w:val="EndNoteBibliography"/>
        <w:rPr>
          <w:noProof/>
        </w:rPr>
      </w:pPr>
      <w:bookmarkStart w:id="1740" w:name="_ENREF_10"/>
      <w:r w:rsidRPr="00214E15">
        <w:rPr>
          <w:noProof/>
        </w:rPr>
        <w:t>[10]</w:t>
      </w:r>
      <w:r w:rsidRPr="00214E15">
        <w:rPr>
          <w:noProof/>
        </w:rPr>
        <w:tab/>
        <w:t>Mow, V. C., Kuei, S. C., Lai, W. M., and Armstrong, C. G., 1980, "Biphasic creep and stress relaxation of articular cartilage in compression: Theory and experiments," J. Biomech. Eng., 102, pp. 73-84.</w:t>
      </w:r>
      <w:bookmarkEnd w:id="1740"/>
    </w:p>
    <w:p w14:paraId="026D2D60" w14:textId="77777777" w:rsidR="00214E15" w:rsidRPr="00214E15" w:rsidRDefault="00214E15" w:rsidP="00214E15">
      <w:pPr>
        <w:pStyle w:val="EndNoteBibliography"/>
        <w:rPr>
          <w:noProof/>
        </w:rPr>
      </w:pPr>
      <w:bookmarkStart w:id="1741" w:name="_ENREF_11"/>
      <w:r w:rsidRPr="00214E15">
        <w:rPr>
          <w:noProof/>
        </w:rPr>
        <w:t>[11]</w:t>
      </w:r>
      <w:r w:rsidRPr="00214E15">
        <w:rPr>
          <w:noProof/>
        </w:rPr>
        <w:tab/>
        <w:t>Truesdell, C., and Toupin, R., 1960, The classical field theories, Springer, Heidelberg.</w:t>
      </w:r>
      <w:bookmarkEnd w:id="1741"/>
    </w:p>
    <w:p w14:paraId="0CFE8EB2" w14:textId="77777777" w:rsidR="00214E15" w:rsidRPr="00214E15" w:rsidRDefault="00214E15" w:rsidP="00214E15">
      <w:pPr>
        <w:pStyle w:val="EndNoteBibliography"/>
        <w:rPr>
          <w:noProof/>
        </w:rPr>
      </w:pPr>
      <w:bookmarkStart w:id="1742" w:name="_ENREF_12"/>
      <w:r w:rsidRPr="00214E15">
        <w:rPr>
          <w:noProof/>
        </w:rPr>
        <w:t>[12]</w:t>
      </w:r>
      <w:r w:rsidRPr="00214E15">
        <w:rPr>
          <w:noProof/>
        </w:rPr>
        <w:tab/>
        <w:t>Bowen, R. M., 1976, Theory of mixtures, Academic Press, New York.</w:t>
      </w:r>
      <w:bookmarkEnd w:id="1742"/>
    </w:p>
    <w:p w14:paraId="2588C29A" w14:textId="77777777" w:rsidR="00214E15" w:rsidRPr="00214E15" w:rsidRDefault="00214E15" w:rsidP="00214E15">
      <w:pPr>
        <w:pStyle w:val="EndNoteBibliography"/>
        <w:rPr>
          <w:noProof/>
        </w:rPr>
      </w:pPr>
      <w:bookmarkStart w:id="1743" w:name="_ENREF_13"/>
      <w:r w:rsidRPr="00214E15">
        <w:rPr>
          <w:noProof/>
        </w:rPr>
        <w:t>[13]</w:t>
      </w:r>
      <w:r w:rsidRPr="00214E15">
        <w:rPr>
          <w:noProof/>
        </w:rPr>
        <w:tab/>
        <w:t>Mauck, R. L., Hung, C. T., and Ateshian, G. A., 2003, "Modeling of neutral solute transport in a dynamically loaded porous permeable gel: implications for articular cartilage biosynthesis and tissue engineering," J Biomech Eng, 125(5), pp. 602-614.</w:t>
      </w:r>
      <w:bookmarkEnd w:id="1743"/>
    </w:p>
    <w:p w14:paraId="6F03BEFC" w14:textId="77777777" w:rsidR="00214E15" w:rsidRPr="00214E15" w:rsidRDefault="00214E15" w:rsidP="00214E15">
      <w:pPr>
        <w:pStyle w:val="EndNoteBibliography"/>
        <w:rPr>
          <w:noProof/>
        </w:rPr>
      </w:pPr>
      <w:bookmarkStart w:id="1744" w:name="_ENREF_14"/>
      <w:r w:rsidRPr="00214E15">
        <w:rPr>
          <w:noProof/>
        </w:rPr>
        <w:t>[14]</w:t>
      </w:r>
      <w:r w:rsidRPr="00214E15">
        <w:rPr>
          <w:noProof/>
        </w:rPr>
        <w:tab/>
        <w:t>Ateshian, G. A., Likhitpanichkul, M., and Hung, C. T., 2006, "A mixture theory analysis for passive transport in osmotic loading of cells," J Biomech, 39(3), pp. 464-475.</w:t>
      </w:r>
      <w:bookmarkEnd w:id="1744"/>
    </w:p>
    <w:p w14:paraId="29770900" w14:textId="77777777" w:rsidR="00214E15" w:rsidRPr="00214E15" w:rsidRDefault="00214E15" w:rsidP="00214E15">
      <w:pPr>
        <w:pStyle w:val="EndNoteBibliography"/>
        <w:rPr>
          <w:noProof/>
        </w:rPr>
      </w:pPr>
      <w:bookmarkStart w:id="1745" w:name="_ENREF_15"/>
      <w:r w:rsidRPr="00214E15">
        <w:rPr>
          <w:noProof/>
        </w:rPr>
        <w:t>[15]</w:t>
      </w:r>
      <w:r w:rsidRPr="00214E15">
        <w:rPr>
          <w:noProof/>
        </w:rPr>
        <w:tab/>
        <w:t>Albro, M. B., Chahine, N. O., Li, R., Yeager, K., Hung, C. T., and Ateshian, G. A., 2008, "Dynamic loading of deformable porous media can induce active solute transport," J Biomech, 41(15), pp. 3152-3157.</w:t>
      </w:r>
      <w:bookmarkEnd w:id="1745"/>
    </w:p>
    <w:p w14:paraId="396AEFA7" w14:textId="77777777" w:rsidR="00214E15" w:rsidRPr="00214E15" w:rsidRDefault="00214E15" w:rsidP="00214E15">
      <w:pPr>
        <w:pStyle w:val="EndNoteBibliography"/>
        <w:rPr>
          <w:noProof/>
        </w:rPr>
      </w:pPr>
      <w:bookmarkStart w:id="1746" w:name="_ENREF_16"/>
      <w:r w:rsidRPr="00214E15">
        <w:rPr>
          <w:noProof/>
        </w:rPr>
        <w:t>[16]</w:t>
      </w:r>
      <w:r w:rsidRPr="00214E15">
        <w:rPr>
          <w:noProof/>
        </w:rPr>
        <w:tab/>
        <w:t>Albro, M. B., Li, R., Banerjee, R. E., Hung, C. T., and Ateshian, G. A., 2010, "Validation of theoretical framework explaining active solute uptake in dynamically loaded porous media," J Biomech, 43(12), pp. 2267-2273.</w:t>
      </w:r>
      <w:bookmarkEnd w:id="1746"/>
    </w:p>
    <w:p w14:paraId="6EBC5D35" w14:textId="77777777" w:rsidR="00214E15" w:rsidRPr="00214E15" w:rsidRDefault="00214E15" w:rsidP="00214E15">
      <w:pPr>
        <w:pStyle w:val="EndNoteBibliography"/>
        <w:rPr>
          <w:noProof/>
        </w:rPr>
      </w:pPr>
      <w:bookmarkStart w:id="1747" w:name="_ENREF_17"/>
      <w:r w:rsidRPr="00214E15">
        <w:rPr>
          <w:noProof/>
        </w:rPr>
        <w:t>[17]</w:t>
      </w:r>
      <w:r w:rsidRPr="00214E15">
        <w:rPr>
          <w:noProof/>
        </w:rPr>
        <w:tab/>
        <w:t>Tinoco Jr., I., Sauer, K., and Wang, J. C., 1995, Physical chemistry : principles and applications in biological sciences, Prentice Hall.</w:t>
      </w:r>
      <w:bookmarkEnd w:id="1747"/>
    </w:p>
    <w:p w14:paraId="4D1E7722" w14:textId="77777777" w:rsidR="00214E15" w:rsidRPr="00214E15" w:rsidRDefault="00214E15" w:rsidP="00214E15">
      <w:pPr>
        <w:pStyle w:val="EndNoteBibliography"/>
        <w:rPr>
          <w:noProof/>
        </w:rPr>
      </w:pPr>
      <w:bookmarkStart w:id="1748" w:name="_ENREF_18"/>
      <w:r w:rsidRPr="00214E15">
        <w:rPr>
          <w:noProof/>
        </w:rPr>
        <w:t>[18]</w:t>
      </w:r>
      <w:r w:rsidRPr="00214E15">
        <w:rPr>
          <w:noProof/>
        </w:rPr>
        <w:tab/>
        <w:t>Laurent, T. C., and Killander, J., 1963, "A Theory of Gel Filtration and its Experimental Verification," J Chromatogr, 14, pp. 317-330.</w:t>
      </w:r>
      <w:bookmarkEnd w:id="1748"/>
    </w:p>
    <w:p w14:paraId="2E7439FA" w14:textId="77777777" w:rsidR="00214E15" w:rsidRPr="00214E15" w:rsidRDefault="00214E15" w:rsidP="00214E15">
      <w:pPr>
        <w:pStyle w:val="EndNoteBibliography"/>
        <w:rPr>
          <w:noProof/>
        </w:rPr>
      </w:pPr>
      <w:bookmarkStart w:id="1749" w:name="_ENREF_19"/>
      <w:r w:rsidRPr="00214E15">
        <w:rPr>
          <w:noProof/>
        </w:rPr>
        <w:lastRenderedPageBreak/>
        <w:t>[19]</w:t>
      </w:r>
      <w:r w:rsidRPr="00214E15">
        <w:rPr>
          <w:noProof/>
        </w:rPr>
        <w:tab/>
        <w:t>Ogston, A. G., and Phelps, C. F., 1961, "The partition of solutes between buffer solutions and solutions containing hyaluronic acid," Biochem J, 78, pp. 827-833.</w:t>
      </w:r>
      <w:bookmarkEnd w:id="1749"/>
    </w:p>
    <w:p w14:paraId="40FF48F3" w14:textId="77777777" w:rsidR="00214E15" w:rsidRPr="00214E15" w:rsidRDefault="00214E15" w:rsidP="00214E15">
      <w:pPr>
        <w:pStyle w:val="EndNoteBibliography"/>
        <w:rPr>
          <w:noProof/>
        </w:rPr>
      </w:pPr>
      <w:bookmarkStart w:id="1750" w:name="_ENREF_20"/>
      <w:r w:rsidRPr="00214E15">
        <w:rPr>
          <w:noProof/>
        </w:rPr>
        <w:t>[20]</w:t>
      </w:r>
      <w:r w:rsidRPr="00214E15">
        <w:rPr>
          <w:noProof/>
        </w:rPr>
        <w:tab/>
        <w:t>Ateshian, G. A., 2007, "On the theory of reactive mixtures for modeling biological growth," Biomech Model Mechanobiol, 6(6), pp. 423-445.</w:t>
      </w:r>
      <w:bookmarkEnd w:id="1750"/>
    </w:p>
    <w:p w14:paraId="263618CD" w14:textId="77777777" w:rsidR="00214E15" w:rsidRPr="00214E15" w:rsidRDefault="00214E15" w:rsidP="00214E15">
      <w:pPr>
        <w:pStyle w:val="EndNoteBibliography"/>
        <w:rPr>
          <w:noProof/>
        </w:rPr>
      </w:pPr>
      <w:bookmarkStart w:id="1751" w:name="_ENREF_21"/>
      <w:r w:rsidRPr="00214E15">
        <w:rPr>
          <w:noProof/>
        </w:rPr>
        <w:t>[21]</w:t>
      </w:r>
      <w:r w:rsidRPr="00214E15">
        <w:rPr>
          <w:noProof/>
        </w:rPr>
        <w:tab/>
        <w:t>Ateshian, G. A., and Weiss, J. A., 2010, "Anisotropic hydraulic permeability under finite deformation," J Biomech Eng, 132(11), p. 111004.</w:t>
      </w:r>
      <w:bookmarkEnd w:id="1751"/>
    </w:p>
    <w:p w14:paraId="445D6634" w14:textId="77777777" w:rsidR="00214E15" w:rsidRPr="00214E15" w:rsidRDefault="00214E15" w:rsidP="00214E15">
      <w:pPr>
        <w:pStyle w:val="EndNoteBibliography"/>
        <w:rPr>
          <w:noProof/>
        </w:rPr>
      </w:pPr>
      <w:bookmarkStart w:id="1752" w:name="_ENREF_22"/>
      <w:r w:rsidRPr="00214E15">
        <w:rPr>
          <w:noProof/>
        </w:rPr>
        <w:t>[22]</w:t>
      </w:r>
      <w:r w:rsidRPr="00214E15">
        <w:rPr>
          <w:noProof/>
        </w:rPr>
        <w:tab/>
        <w:t>Eringen, A. C., and Ingram, J. D., 1965, "Continuum theory of chemically reacting media -- 1," Int J Eng Sci, 3, pp. 197 - 212.</w:t>
      </w:r>
      <w:bookmarkEnd w:id="1752"/>
    </w:p>
    <w:p w14:paraId="25870109" w14:textId="77777777" w:rsidR="00214E15" w:rsidRPr="00214E15" w:rsidRDefault="00214E15" w:rsidP="00214E15">
      <w:pPr>
        <w:pStyle w:val="EndNoteBibliography"/>
        <w:rPr>
          <w:noProof/>
        </w:rPr>
      </w:pPr>
      <w:bookmarkStart w:id="1753" w:name="_ENREF_23"/>
      <w:r w:rsidRPr="00214E15">
        <w:rPr>
          <w:noProof/>
        </w:rPr>
        <w:t>[23]</w:t>
      </w:r>
      <w:r w:rsidRPr="00214E15">
        <w:rPr>
          <w:noProof/>
        </w:rPr>
        <w:tab/>
        <w:t>Katzir-Katchalsky, A., and Curran, P. F., 1965, Nonequilibrium thermodynamics in biophysics, Harvard University Press, Cambridge,.</w:t>
      </w:r>
      <w:bookmarkEnd w:id="1753"/>
    </w:p>
    <w:p w14:paraId="7E3E2386" w14:textId="77777777" w:rsidR="00214E15" w:rsidRPr="00214E15" w:rsidRDefault="00214E15" w:rsidP="00214E15">
      <w:pPr>
        <w:pStyle w:val="EndNoteBibliography"/>
        <w:rPr>
          <w:noProof/>
        </w:rPr>
      </w:pPr>
      <w:bookmarkStart w:id="1754" w:name="_ENREF_24"/>
      <w:r w:rsidRPr="00214E15">
        <w:rPr>
          <w:noProof/>
        </w:rPr>
        <w:t>[24]</w:t>
      </w:r>
      <w:r w:rsidRPr="00214E15">
        <w:rPr>
          <w:noProof/>
        </w:rPr>
        <w:tab/>
        <w:t>Sun, D. N., Gu, W. Y., Guo, X. E., Lai, W. M., and Mow, V. C., 1999, "A mixed finite element formulation of triphasic mechano-electrochemical theory for charged, hydrated biological soft tissues," Int J Numer Meth Eng, 45(10), pp. 1375-1402.</w:t>
      </w:r>
      <w:bookmarkEnd w:id="1754"/>
    </w:p>
    <w:p w14:paraId="7B60E81F" w14:textId="77777777" w:rsidR="00214E15" w:rsidRPr="00214E15" w:rsidRDefault="00214E15" w:rsidP="00214E15">
      <w:pPr>
        <w:pStyle w:val="EndNoteBibliography"/>
        <w:rPr>
          <w:noProof/>
        </w:rPr>
      </w:pPr>
      <w:bookmarkStart w:id="1755" w:name="_ENREF_25"/>
      <w:r w:rsidRPr="00214E15">
        <w:rPr>
          <w:noProof/>
        </w:rPr>
        <w:t>[25]</w:t>
      </w:r>
      <w:r w:rsidRPr="00214E15">
        <w:rPr>
          <w:noProof/>
        </w:rPr>
        <w:tab/>
        <w:t>Ateshian, G. A., and Ricken, T., 2010, "Multigenerational interstitial growth of biological tissues," Biomechanics and modeling in mechanobiology, 9(6), pp. 689-702.</w:t>
      </w:r>
      <w:bookmarkEnd w:id="1755"/>
    </w:p>
    <w:p w14:paraId="7A357F56" w14:textId="77777777" w:rsidR="00214E15" w:rsidRPr="00214E15" w:rsidRDefault="00214E15" w:rsidP="00214E15">
      <w:pPr>
        <w:pStyle w:val="EndNoteBibliography"/>
        <w:rPr>
          <w:noProof/>
        </w:rPr>
      </w:pPr>
      <w:bookmarkStart w:id="1756" w:name="_ENREF_26"/>
      <w:r w:rsidRPr="00214E15">
        <w:rPr>
          <w:noProof/>
        </w:rPr>
        <w:t>[26]</w:t>
      </w:r>
      <w:r w:rsidRPr="00214E15">
        <w:rPr>
          <w:noProof/>
        </w:rPr>
        <w:tab/>
        <w:t>Un, K., and Spilker, R. L., 2006, "A penetration-based finite element method for hyperelastic 3D biphasic tissues in contact. Part II: finite element simulations," J Biomech Eng, 128(6), pp. 934-942.</w:t>
      </w:r>
      <w:bookmarkEnd w:id="1756"/>
    </w:p>
    <w:p w14:paraId="313D13C9" w14:textId="77777777" w:rsidR="00214E15" w:rsidRPr="00214E15" w:rsidRDefault="00214E15" w:rsidP="00214E15">
      <w:pPr>
        <w:pStyle w:val="EndNoteBibliography"/>
        <w:rPr>
          <w:noProof/>
        </w:rPr>
      </w:pPr>
      <w:bookmarkStart w:id="1757" w:name="_ENREF_27"/>
      <w:r w:rsidRPr="00214E15">
        <w:rPr>
          <w:noProof/>
        </w:rPr>
        <w:t>[27]</w:t>
      </w:r>
      <w:r w:rsidRPr="00214E15">
        <w:rPr>
          <w:noProof/>
        </w:rPr>
        <w:tab/>
        <w:t>Curnier, A., Qi-Chang, H., and Zysset, P., 1995, "Conewise linear elastic materials," J Elasticity, 37(1), pp. 1-38.</w:t>
      </w:r>
      <w:bookmarkEnd w:id="1757"/>
    </w:p>
    <w:p w14:paraId="46589AD2" w14:textId="77777777" w:rsidR="00214E15" w:rsidRPr="00214E15" w:rsidRDefault="00214E15" w:rsidP="00214E15">
      <w:pPr>
        <w:pStyle w:val="EndNoteBibliography"/>
        <w:rPr>
          <w:noProof/>
        </w:rPr>
      </w:pPr>
      <w:bookmarkStart w:id="1758" w:name="_ENREF_28"/>
      <w:r w:rsidRPr="00214E15">
        <w:rPr>
          <w:noProof/>
        </w:rPr>
        <w:t>[28]</w:t>
      </w:r>
      <w:r w:rsidRPr="00214E15">
        <w:rPr>
          <w:noProof/>
        </w:rPr>
        <w:tab/>
        <w:t>Ateshian, G. A., Ellis, B. J., and Weiss, J. A., 2007, "Equivalence between short-time biphasic and incompressible elastic material responses," J Biomech Eng, 129(3), pp. 405-412.</w:t>
      </w:r>
      <w:bookmarkEnd w:id="1758"/>
    </w:p>
    <w:p w14:paraId="426C0AB8" w14:textId="77777777" w:rsidR="00214E15" w:rsidRPr="00214E15" w:rsidRDefault="00214E15" w:rsidP="00214E15">
      <w:pPr>
        <w:pStyle w:val="EndNoteBibliography"/>
        <w:rPr>
          <w:noProof/>
        </w:rPr>
      </w:pPr>
      <w:bookmarkStart w:id="1759" w:name="_ENREF_29"/>
      <w:r w:rsidRPr="00214E15">
        <w:rPr>
          <w:noProof/>
        </w:rPr>
        <w:t>[29]</w:t>
      </w:r>
      <w:r w:rsidRPr="00214E15">
        <w:rPr>
          <w:noProof/>
        </w:rPr>
        <w:tab/>
        <w:t>Marsden, J. E., and Hughes, T. J., 1994, Mathematical Foundations of Elasticity, Dover Publications.</w:t>
      </w:r>
      <w:bookmarkEnd w:id="1759"/>
    </w:p>
    <w:p w14:paraId="577913BD" w14:textId="77777777" w:rsidR="00214E15" w:rsidRPr="00214E15" w:rsidRDefault="00214E15" w:rsidP="00214E15">
      <w:pPr>
        <w:pStyle w:val="EndNoteBibliography"/>
        <w:rPr>
          <w:noProof/>
        </w:rPr>
      </w:pPr>
      <w:bookmarkStart w:id="1760" w:name="_ENREF_30"/>
      <w:r w:rsidRPr="00214E15">
        <w:rPr>
          <w:noProof/>
        </w:rPr>
        <w:t>[30]</w:t>
      </w:r>
      <w:r w:rsidRPr="00214E15">
        <w:rPr>
          <w:noProof/>
        </w:rPr>
        <w:tab/>
        <w:t>Matthies, H., and Strang, G., 1979, "The solution of nonlinear finite element equations," Intl J Num Meth Eng, 14, pp. 1613-1626.</w:t>
      </w:r>
      <w:bookmarkEnd w:id="1760"/>
    </w:p>
    <w:p w14:paraId="52F466CD" w14:textId="77777777" w:rsidR="00214E15" w:rsidRPr="00214E15" w:rsidRDefault="00214E15" w:rsidP="00214E15">
      <w:pPr>
        <w:pStyle w:val="EndNoteBibliography"/>
        <w:rPr>
          <w:noProof/>
        </w:rPr>
      </w:pPr>
      <w:bookmarkStart w:id="1761" w:name="_ENREF_31"/>
      <w:r w:rsidRPr="00214E15">
        <w:rPr>
          <w:noProof/>
        </w:rPr>
        <w:t>[31]</w:t>
      </w:r>
      <w:r w:rsidRPr="00214E15">
        <w:rPr>
          <w:noProof/>
        </w:rPr>
        <w:tab/>
        <w:t>Simo, J. C., and Taylor, R. L., 1991, "Quasi-incompressible finite elasticity in principal stretches: Continuum basis and numerical algorithms," Computer methods in applied mechanics and engineering, 85, pp. 273-310.</w:t>
      </w:r>
      <w:bookmarkEnd w:id="1761"/>
    </w:p>
    <w:p w14:paraId="66EBCAC1" w14:textId="77777777" w:rsidR="00214E15" w:rsidRPr="00214E15" w:rsidRDefault="00214E15" w:rsidP="00214E15">
      <w:pPr>
        <w:pStyle w:val="EndNoteBibliography"/>
        <w:rPr>
          <w:noProof/>
        </w:rPr>
      </w:pPr>
      <w:bookmarkStart w:id="1762" w:name="_ENREF_32"/>
      <w:r w:rsidRPr="00214E15">
        <w:rPr>
          <w:noProof/>
        </w:rPr>
        <w:t>[32]</w:t>
      </w:r>
      <w:r w:rsidRPr="00214E15">
        <w:rPr>
          <w:noProof/>
        </w:rPr>
        <w:tab/>
        <w:t>Hughes, J. R., and Liu, W. K., 1980, "Nonlinear Finite Element Analysis of Shells: Part I. Three-dimensional Shells," Computer methods in applied mechanics and engineering, 26, pp. 331-362.</w:t>
      </w:r>
      <w:bookmarkEnd w:id="1762"/>
    </w:p>
    <w:p w14:paraId="6C56B5CF" w14:textId="77777777" w:rsidR="00214E15" w:rsidRPr="00214E15" w:rsidRDefault="00214E15" w:rsidP="00214E15">
      <w:pPr>
        <w:pStyle w:val="EndNoteBibliography"/>
        <w:rPr>
          <w:noProof/>
        </w:rPr>
      </w:pPr>
      <w:bookmarkStart w:id="1763" w:name="_ENREF_33"/>
      <w:r w:rsidRPr="00214E15">
        <w:rPr>
          <w:noProof/>
        </w:rPr>
        <w:t>[33]</w:t>
      </w:r>
      <w:r w:rsidRPr="00214E15">
        <w:rPr>
          <w:noProof/>
        </w:rPr>
        <w:tab/>
        <w:t>Betsch, P., Gruttmann, F., and E., S., 1996, "A 4-node finite shell element for the implementation of general hyperelastic 3D-elasticity at finite strains," Comput. Methods Appl. Mech. Engrg, 130, pp. 57-79.</w:t>
      </w:r>
      <w:bookmarkEnd w:id="1763"/>
    </w:p>
    <w:p w14:paraId="0BA9D097" w14:textId="77777777" w:rsidR="00214E15" w:rsidRPr="00214E15" w:rsidRDefault="00214E15" w:rsidP="00214E15">
      <w:pPr>
        <w:pStyle w:val="EndNoteBibliography"/>
        <w:rPr>
          <w:noProof/>
        </w:rPr>
      </w:pPr>
      <w:bookmarkStart w:id="1764" w:name="_ENREF_34"/>
      <w:r w:rsidRPr="00214E15">
        <w:rPr>
          <w:noProof/>
        </w:rPr>
        <w:t>[34]</w:t>
      </w:r>
      <w:r w:rsidRPr="00214E15">
        <w:rPr>
          <w:noProof/>
        </w:rPr>
        <w:tab/>
        <w:t>Holmes, M. H., and Mow, V. C., 1990, "The nonlinear characteristics of soft gels and hydrated connective tissues in ultrafiltration," J Biomech, 23(11), pp. 1145-1156.</w:t>
      </w:r>
      <w:bookmarkEnd w:id="1764"/>
    </w:p>
    <w:p w14:paraId="1B36CA25" w14:textId="77777777" w:rsidR="00214E15" w:rsidRPr="00214E15" w:rsidRDefault="00214E15" w:rsidP="00214E15">
      <w:pPr>
        <w:pStyle w:val="EndNoteBibliography"/>
        <w:rPr>
          <w:noProof/>
        </w:rPr>
      </w:pPr>
      <w:bookmarkStart w:id="1765" w:name="_ENREF_35"/>
      <w:r w:rsidRPr="00214E15">
        <w:rPr>
          <w:noProof/>
        </w:rPr>
        <w:t>[35]</w:t>
      </w:r>
      <w:r w:rsidRPr="00214E15">
        <w:rPr>
          <w:noProof/>
        </w:rPr>
        <w:tab/>
        <w:t>Ateshian, G. A., Rajan, V., Chahine, N. O., Canal, C. E., and Hung, C. T., 2009, "Modeling the matrix of articular cartilage using a continuous fiber angular distribution predicts many observed phenomena," J Biomech Eng, 131(6), p. 061003.</w:t>
      </w:r>
      <w:bookmarkEnd w:id="1765"/>
    </w:p>
    <w:p w14:paraId="7B0984E5" w14:textId="77777777" w:rsidR="00214E15" w:rsidRPr="00214E15" w:rsidRDefault="00214E15" w:rsidP="00214E15">
      <w:pPr>
        <w:pStyle w:val="EndNoteBibliography"/>
        <w:rPr>
          <w:noProof/>
        </w:rPr>
      </w:pPr>
      <w:bookmarkStart w:id="1766" w:name="_ENREF_36"/>
      <w:r w:rsidRPr="00214E15">
        <w:rPr>
          <w:noProof/>
        </w:rPr>
        <w:t>[36]</w:t>
      </w:r>
      <w:r w:rsidRPr="00214E15">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1766"/>
    </w:p>
    <w:p w14:paraId="1B6D85D4" w14:textId="77777777" w:rsidR="00214E15" w:rsidRPr="00214E15" w:rsidRDefault="00214E15" w:rsidP="00214E15">
      <w:pPr>
        <w:pStyle w:val="EndNoteBibliography"/>
        <w:rPr>
          <w:noProof/>
        </w:rPr>
      </w:pPr>
      <w:bookmarkStart w:id="1767" w:name="_ENREF_37"/>
      <w:r w:rsidRPr="00214E15">
        <w:rPr>
          <w:noProof/>
        </w:rPr>
        <w:t>[37]</w:t>
      </w:r>
      <w:r w:rsidRPr="00214E15">
        <w:rPr>
          <w:noProof/>
        </w:rPr>
        <w:tab/>
        <w:t>Veronda, D. R., and Westmann, R. A., 1970, "Mechanical Characterization of Skin - Finite Deformations," J. Biomechanics, Vol. 3, pp. 111-124.</w:t>
      </w:r>
      <w:bookmarkEnd w:id="1767"/>
    </w:p>
    <w:p w14:paraId="4FE16F89" w14:textId="77777777" w:rsidR="00214E15" w:rsidRPr="00214E15" w:rsidRDefault="00214E15" w:rsidP="00214E15">
      <w:pPr>
        <w:pStyle w:val="EndNoteBibliography"/>
        <w:rPr>
          <w:noProof/>
        </w:rPr>
      </w:pPr>
      <w:bookmarkStart w:id="1768" w:name="_ENREF_38"/>
      <w:r w:rsidRPr="00214E15">
        <w:rPr>
          <w:noProof/>
        </w:rPr>
        <w:lastRenderedPageBreak/>
        <w:t>[38]</w:t>
      </w:r>
      <w:r w:rsidRPr="00214E15">
        <w:rPr>
          <w:noProof/>
        </w:rPr>
        <w:tab/>
        <w:t>Arruda, E. M., and Boyce, M. C., 1993, "A Three-Dimensional Constitutive Model for the Large Stretch Behavior of Rubber Elastic Materials," J. Mech. Phys. Solids, 41(2), pp. 389-412.</w:t>
      </w:r>
      <w:bookmarkEnd w:id="1768"/>
    </w:p>
    <w:p w14:paraId="426D7DFE" w14:textId="77777777" w:rsidR="00214E15" w:rsidRPr="00214E15" w:rsidRDefault="00214E15" w:rsidP="00214E15">
      <w:pPr>
        <w:pStyle w:val="EndNoteBibliography"/>
        <w:rPr>
          <w:noProof/>
        </w:rPr>
      </w:pPr>
      <w:bookmarkStart w:id="1769" w:name="_ENREF_39"/>
      <w:r w:rsidRPr="00214E15">
        <w:rPr>
          <w:noProof/>
        </w:rPr>
        <w:t>[39]</w:t>
      </w:r>
      <w:r w:rsidRPr="00214E15">
        <w:rPr>
          <w:noProof/>
        </w:rPr>
        <w:tab/>
        <w:t>Puso, M. A., and Weiss, J. A., 1998, "Finite element implementation of anisotropic quasi-linear viscoelasticity using a discrete spectrum approximation," J Biomech Eng, 120(1), pp. 62-70.</w:t>
      </w:r>
      <w:bookmarkEnd w:id="1769"/>
    </w:p>
    <w:p w14:paraId="4B55B3AA" w14:textId="77777777" w:rsidR="00214E15" w:rsidRPr="00214E15" w:rsidRDefault="00214E15" w:rsidP="00214E15">
      <w:pPr>
        <w:pStyle w:val="EndNoteBibliography"/>
        <w:rPr>
          <w:noProof/>
        </w:rPr>
      </w:pPr>
      <w:bookmarkStart w:id="1770" w:name="_ENREF_40"/>
      <w:r w:rsidRPr="00214E15">
        <w:rPr>
          <w:noProof/>
        </w:rPr>
        <w:t>[40]</w:t>
      </w:r>
      <w:r w:rsidRPr="00214E15">
        <w:rPr>
          <w:noProof/>
        </w:rPr>
        <w:tab/>
        <w:t>Quapp, K. M., and Weiss, J. A., 1998, "Material characterization of human medial collateral ligament," J Biomech Eng, 120(6), pp. 757-763.</w:t>
      </w:r>
      <w:bookmarkEnd w:id="1770"/>
    </w:p>
    <w:p w14:paraId="28B64241" w14:textId="77777777" w:rsidR="00214E15" w:rsidRPr="00214E15" w:rsidRDefault="00214E15" w:rsidP="00214E15">
      <w:pPr>
        <w:pStyle w:val="EndNoteBibliography"/>
        <w:rPr>
          <w:noProof/>
        </w:rPr>
      </w:pPr>
      <w:bookmarkStart w:id="1771" w:name="_ENREF_41"/>
      <w:r w:rsidRPr="00214E15">
        <w:rPr>
          <w:noProof/>
        </w:rPr>
        <w:t>[41]</w:t>
      </w:r>
      <w:r w:rsidRPr="00214E15">
        <w:rPr>
          <w:noProof/>
        </w:rPr>
        <w:tab/>
        <w:t>Ateshian, G. A., 2007, "Anisotropy of fibrous tissues in relation to the distribution of tensed and buckled fibers," J Biomech Eng, 129(2), pp. 240-249.</w:t>
      </w:r>
      <w:bookmarkEnd w:id="1771"/>
    </w:p>
    <w:p w14:paraId="0FB94A84" w14:textId="77777777" w:rsidR="00214E15" w:rsidRPr="00214E15" w:rsidRDefault="00214E15" w:rsidP="00214E15">
      <w:pPr>
        <w:pStyle w:val="EndNoteBibliography"/>
        <w:rPr>
          <w:noProof/>
        </w:rPr>
      </w:pPr>
      <w:bookmarkStart w:id="1772" w:name="_ENREF_42"/>
      <w:r w:rsidRPr="00214E15">
        <w:rPr>
          <w:noProof/>
        </w:rPr>
        <w:t>[42]</w:t>
      </w:r>
      <w:r w:rsidRPr="00214E15">
        <w:rPr>
          <w:noProof/>
        </w:rPr>
        <w:tab/>
        <w:t>Lanir, Y., 1983, "Constitutive equations for fibrous connective tissues," J Biomech, 16(1), pp. 1-12.</w:t>
      </w:r>
      <w:bookmarkEnd w:id="1772"/>
    </w:p>
    <w:p w14:paraId="3F900B9E" w14:textId="77777777" w:rsidR="00214E15" w:rsidRPr="00214E15" w:rsidRDefault="00214E15" w:rsidP="00214E15">
      <w:pPr>
        <w:pStyle w:val="EndNoteBibliography"/>
        <w:rPr>
          <w:noProof/>
        </w:rPr>
      </w:pPr>
      <w:bookmarkStart w:id="1773" w:name="_ENREF_43"/>
      <w:r w:rsidRPr="00214E15">
        <w:rPr>
          <w:noProof/>
        </w:rPr>
        <w:t>[43]</w:t>
      </w:r>
      <w:r w:rsidRPr="00214E15">
        <w:rPr>
          <w:noProof/>
        </w:rPr>
        <w:tab/>
        <w:t>Fung, Y. C., 1993, Biomechanics : mechanical properties of living tissues, Springer-Verlag, New York.</w:t>
      </w:r>
      <w:bookmarkEnd w:id="1773"/>
    </w:p>
    <w:p w14:paraId="5838085B" w14:textId="77777777" w:rsidR="00214E15" w:rsidRPr="00214E15" w:rsidRDefault="00214E15" w:rsidP="00214E15">
      <w:pPr>
        <w:pStyle w:val="EndNoteBibliography"/>
        <w:rPr>
          <w:noProof/>
        </w:rPr>
      </w:pPr>
      <w:bookmarkStart w:id="1774" w:name="_ENREF_44"/>
      <w:r w:rsidRPr="00214E15">
        <w:rPr>
          <w:noProof/>
        </w:rPr>
        <w:t>[44]</w:t>
      </w:r>
      <w:r w:rsidRPr="00214E15">
        <w:rPr>
          <w:noProof/>
        </w:rPr>
        <w:tab/>
        <w:t>Fung, Y. C., Fronek, K., and Patitucci, P., 1979, "Pseudoelasticity of arteries and the choice of its mathematical expression," Am J Physiol, 237(5), pp. H620-631.</w:t>
      </w:r>
      <w:bookmarkEnd w:id="1774"/>
    </w:p>
    <w:p w14:paraId="6C20FFA8" w14:textId="77777777" w:rsidR="00214E15" w:rsidRPr="00214E15" w:rsidRDefault="00214E15" w:rsidP="00214E15">
      <w:pPr>
        <w:pStyle w:val="EndNoteBibliography"/>
        <w:rPr>
          <w:noProof/>
        </w:rPr>
      </w:pPr>
      <w:bookmarkStart w:id="1775" w:name="_ENREF_45"/>
      <w:r w:rsidRPr="00214E15">
        <w:rPr>
          <w:noProof/>
        </w:rPr>
        <w:t>[45]</w:t>
      </w:r>
      <w:r w:rsidRPr="00214E15">
        <w:rPr>
          <w:noProof/>
        </w:rPr>
        <w:tab/>
        <w:t>Ateshian, G. A., Ellis, B. J., and Weiss, J. A., 2007, "Equivalence between short-time biphasic and incompressible elastic material response," J Biomech Eng, In press.</w:t>
      </w:r>
      <w:bookmarkEnd w:id="1775"/>
    </w:p>
    <w:p w14:paraId="55599679" w14:textId="77777777" w:rsidR="00214E15" w:rsidRPr="00214E15" w:rsidRDefault="00214E15" w:rsidP="00214E15">
      <w:pPr>
        <w:pStyle w:val="EndNoteBibliography"/>
        <w:rPr>
          <w:noProof/>
        </w:rPr>
      </w:pPr>
      <w:bookmarkStart w:id="1776" w:name="_ENREF_46"/>
      <w:r w:rsidRPr="00214E15">
        <w:rPr>
          <w:noProof/>
        </w:rPr>
        <w:t>[46]</w:t>
      </w:r>
      <w:r w:rsidRPr="00214E15">
        <w:rPr>
          <w:noProof/>
        </w:rPr>
        <w:tab/>
        <w:t>Ateshian, G. A., 2015, "Viscoelasticity using reactive constrained solid mixtures," J Biomech.</w:t>
      </w:r>
      <w:bookmarkEnd w:id="1776"/>
    </w:p>
    <w:p w14:paraId="20BA8DA9" w14:textId="77777777" w:rsidR="00214E15" w:rsidRPr="00214E15" w:rsidRDefault="00214E15" w:rsidP="00214E15">
      <w:pPr>
        <w:pStyle w:val="EndNoteBibliography"/>
        <w:rPr>
          <w:noProof/>
        </w:rPr>
      </w:pPr>
      <w:bookmarkStart w:id="1777" w:name="_ENREF_47"/>
      <w:r w:rsidRPr="00214E15">
        <w:rPr>
          <w:noProof/>
        </w:rPr>
        <w:t>[47]</w:t>
      </w:r>
      <w:r w:rsidRPr="00214E15">
        <w:rPr>
          <w:noProof/>
        </w:rPr>
        <w:tab/>
        <w:t>Guccione, J. M., and McCulloch, A. D., 1993, "Mechanics of active contraction in cardiac muscle: part I - constitutive relations for fiber stress that describe deactivation," J. Biomechanical Engineering, vol. 115(no. 1), pp. 72-83.</w:t>
      </w:r>
      <w:bookmarkEnd w:id="1777"/>
    </w:p>
    <w:p w14:paraId="378F2BFB" w14:textId="77777777" w:rsidR="00214E15" w:rsidRPr="00214E15" w:rsidRDefault="00214E15" w:rsidP="00214E15">
      <w:pPr>
        <w:pStyle w:val="EndNoteBibliography"/>
        <w:rPr>
          <w:noProof/>
        </w:rPr>
      </w:pPr>
      <w:bookmarkStart w:id="1778" w:name="_ENREF_48"/>
      <w:r w:rsidRPr="00214E15">
        <w:rPr>
          <w:noProof/>
        </w:rPr>
        <w:t>[48]</w:t>
      </w:r>
      <w:r w:rsidRPr="00214E15">
        <w:rPr>
          <w:noProof/>
        </w:rPr>
        <w:tab/>
        <w:t>Maker, B. N., 1995, "Rigid bodies for metal forming analysis with NIKE3D," University of California, Lawrence Livermore Lab Rept, UCRL-JC-119862, pp. 1-8.</w:t>
      </w:r>
      <w:bookmarkEnd w:id="1778"/>
    </w:p>
    <w:p w14:paraId="5E073A73" w14:textId="77777777" w:rsidR="00214E15" w:rsidRPr="00214E15" w:rsidRDefault="00214E15" w:rsidP="00214E15">
      <w:pPr>
        <w:pStyle w:val="EndNoteBibliography"/>
        <w:rPr>
          <w:noProof/>
        </w:rPr>
      </w:pPr>
      <w:bookmarkStart w:id="1779" w:name="_ENREF_49"/>
      <w:r w:rsidRPr="00214E15">
        <w:rPr>
          <w:noProof/>
        </w:rPr>
        <w:t>[49]</w:t>
      </w:r>
      <w:r w:rsidRPr="00214E15">
        <w:rPr>
          <w:noProof/>
        </w:rPr>
        <w:tab/>
        <w:t>Laursen, T. A., 2002, Computational Contact and Impact Mechanics, Springer.</w:t>
      </w:r>
      <w:bookmarkEnd w:id="1779"/>
    </w:p>
    <w:p w14:paraId="0F7B9E2C" w14:textId="77777777" w:rsidR="00214E15" w:rsidRPr="00214E15" w:rsidRDefault="00214E15" w:rsidP="00214E15">
      <w:pPr>
        <w:pStyle w:val="EndNoteBibliography"/>
        <w:rPr>
          <w:noProof/>
        </w:rPr>
      </w:pPr>
      <w:bookmarkStart w:id="1780" w:name="_ENREF_50"/>
      <w:r w:rsidRPr="00214E15">
        <w:rPr>
          <w:noProof/>
        </w:rPr>
        <w:t>[50]</w:t>
      </w:r>
      <w:r w:rsidRPr="00214E15">
        <w:rPr>
          <w:noProof/>
        </w:rPr>
        <w:tab/>
        <w:t>Ateshian, G., Maas, S., and Weiss, J. A., 2010, "Finite element algorithm for frictionless contact of porous permeable media under finite deformation and sliding," J. Biomech. Engn., 132(6), pp. 1006-1019.</w:t>
      </w:r>
      <w:bookmarkEnd w:id="1780"/>
    </w:p>
    <w:p w14:paraId="1DEF72B4" w14:textId="2C589039" w:rsidR="008C7882" w:rsidRPr="002D1348" w:rsidRDefault="008C7882" w:rsidP="007412C6">
      <w:pPr>
        <w:ind w:left="720" w:hanging="720"/>
      </w:pPr>
      <w:r>
        <w:fldChar w:fldCharType="end"/>
      </w:r>
    </w:p>
    <w:sectPr w:rsidR="008C7882" w:rsidRPr="002D1348" w:rsidSect="00A97B84">
      <w:headerReference w:type="even" r:id="rId4283"/>
      <w:headerReference w:type="default" r:id="rId428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7" w:author="Jeff Weiss" w:date="2011-09-14T17:20:00Z" w:initials="JW">
    <w:p w14:paraId="085CB577" w14:textId="77777777" w:rsidR="00F22000" w:rsidRDefault="00F22000">
      <w:pPr>
        <w:pStyle w:val="CommentText"/>
      </w:pPr>
      <w:r>
        <w:rPr>
          <w:rStyle w:val="CommentReference"/>
        </w:rPr>
        <w:annotationRef/>
      </w:r>
      <w:r>
        <w:t>This material needs stress and elasticity tensor equations.</w:t>
      </w:r>
    </w:p>
  </w:comment>
  <w:comment w:id="1034" w:author="Jeff Weiss" w:date="2011-09-14T17:23:00Z" w:initials="JW">
    <w:p w14:paraId="67AA406A" w14:textId="77777777" w:rsidR="00F22000" w:rsidRDefault="00F22000">
      <w:pPr>
        <w:pStyle w:val="CommentText"/>
      </w:pPr>
      <w:r>
        <w:rPr>
          <w:rStyle w:val="CommentReference"/>
        </w:rPr>
        <w:annotationRef/>
      </w:r>
      <w:r>
        <w:t>This material description still needs the elasticity tensor.</w:t>
      </w:r>
    </w:p>
  </w:comment>
  <w:comment w:id="1036" w:author="Jeff Weiss" w:date="2011-09-14T17:24:00Z" w:initials="JW">
    <w:p w14:paraId="09760677" w14:textId="77777777" w:rsidR="00F22000" w:rsidRDefault="00F22000">
      <w:pPr>
        <w:pStyle w:val="CommentText"/>
      </w:pPr>
      <w:r>
        <w:rPr>
          <w:rStyle w:val="CommentReference"/>
        </w:rPr>
        <w:annotationRef/>
      </w:r>
      <w:r>
        <w:t>This material needs the stress and elasticity tensor.</w:t>
      </w:r>
    </w:p>
  </w:comment>
  <w:comment w:id="1042" w:author="Jeff Weiss" w:date="2011-09-14T17:34:00Z" w:initials="JW">
    <w:p w14:paraId="0FE2C28C" w14:textId="77777777" w:rsidR="00F22000" w:rsidRDefault="00F22000">
      <w:pPr>
        <w:pStyle w:val="CommentText"/>
      </w:pPr>
      <w:r>
        <w:rPr>
          <w:rStyle w:val="CommentReference"/>
        </w:rPr>
        <w:annotationRef/>
      </w:r>
      <w:r>
        <w:t>This material is missing the elasticity tensor.</w:t>
      </w:r>
    </w:p>
  </w:comment>
  <w:comment w:id="1124" w:author="Jeff Weiss" w:date="2011-09-14T17:40:00Z" w:initials="JW">
    <w:p w14:paraId="094E3AFF" w14:textId="77777777" w:rsidR="00F22000" w:rsidRDefault="00F22000">
      <w:pPr>
        <w:pStyle w:val="CommentText"/>
      </w:pPr>
      <w:r>
        <w:rPr>
          <w:rStyle w:val="CommentReference"/>
        </w:rPr>
        <w:annotationRef/>
      </w:r>
      <w:r>
        <w:t>This model needs an equation for the elasticity tensor.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5CB577" w15:done="0"/>
  <w15:commentEx w15:paraId="67AA406A" w15:done="0"/>
  <w15:commentEx w15:paraId="09760677" w15:done="0"/>
  <w15:commentEx w15:paraId="0FE2C28C" w15:done="0"/>
  <w15:commentEx w15:paraId="094E3A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13B876" w14:textId="77777777" w:rsidR="005232C6" w:rsidRDefault="005232C6">
      <w:r>
        <w:separator/>
      </w:r>
    </w:p>
  </w:endnote>
  <w:endnote w:type="continuationSeparator" w:id="0">
    <w:p w14:paraId="6FBB0B5C" w14:textId="77777777" w:rsidR="005232C6" w:rsidRDefault="00523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FA2FA9" w14:textId="77777777" w:rsidR="005232C6" w:rsidRDefault="005232C6">
      <w:r>
        <w:separator/>
      </w:r>
    </w:p>
  </w:footnote>
  <w:footnote w:type="continuationSeparator" w:id="0">
    <w:p w14:paraId="1254F993" w14:textId="77777777" w:rsidR="005232C6" w:rsidRDefault="005232C6">
      <w:r>
        <w:continuationSeparator/>
      </w:r>
    </w:p>
  </w:footnote>
  <w:footnote w:id="1">
    <w:p w14:paraId="0863F7CE" w14:textId="4F84BA06" w:rsidR="00F22000" w:rsidRDefault="00F22000">
      <w:pPr>
        <w:pStyle w:val="FootnoteText"/>
      </w:pPr>
      <w:r>
        <w:rPr>
          <w:rStyle w:val="FootnoteReference"/>
        </w:rPr>
        <w:footnoteRef/>
      </w:r>
      <w:r>
        <w:t xml:space="preserve"> Note that weights sum up to one and not to the volume of the tet in the natural coordinate system (i.e. 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D0AA3" w14:textId="77777777" w:rsidR="00F22000" w:rsidRDefault="00F22000"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148</w:t>
    </w:r>
    <w:r>
      <w:rPr>
        <w:rStyle w:val="PageNumber"/>
      </w:rPr>
      <w:fldChar w:fldCharType="end"/>
    </w:r>
  </w:p>
  <w:p w14:paraId="658E01C7" w14:textId="77777777" w:rsidR="00F22000" w:rsidRDefault="00F22000" w:rsidP="008C7882">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93EA8" w14:textId="77777777" w:rsidR="00F22000" w:rsidRDefault="00F22000"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331C7">
      <w:rPr>
        <w:rStyle w:val="PageNumber"/>
        <w:noProof/>
      </w:rPr>
      <w:t>3</w:t>
    </w:r>
    <w:r>
      <w:rPr>
        <w:rStyle w:val="PageNumber"/>
      </w:rPr>
      <w:fldChar w:fldCharType="end"/>
    </w:r>
  </w:p>
  <w:p w14:paraId="1D3585AE" w14:textId="77777777" w:rsidR="00F22000" w:rsidRDefault="00F22000" w:rsidP="008C7882">
    <w:pPr>
      <w:pStyle w:val="Header"/>
      <w:ind w:right="360"/>
    </w:pPr>
    <w:r>
      <w:t>FEBio Theory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B71ADB"/>
    <w:multiLevelType w:val="multilevel"/>
    <w:tmpl w:val="AA22561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 w:numId="18">
    <w:abstractNumId w:val="7"/>
    <w:lvlOverride w:ilvl="0">
      <w:lvl w:ilvl="0">
        <w:start w:val="1"/>
        <w:numFmt w:val="none"/>
        <w:pStyle w:val="Heading1"/>
        <w:suff w:val="space"/>
        <w:lvlText w:val=""/>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tabs>
            <w:tab w:val="num" w:pos="0"/>
          </w:tabs>
          <w:ind w:left="0" w:firstLine="0"/>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maas">
    <w15:presenceInfo w15:providerId="Windows Live" w15:userId="11cd9f0d2d6c13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wxrfwzd5wwavcepe9epdeevxdsd2fftswrx&quot;&gt;FEBio2&lt;record-ids&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72&lt;/item&gt;&lt;item&gt;73&lt;/item&gt;&lt;/record-ids&gt;&lt;/item&gt;&lt;/Libraries&gt;"/>
  </w:docVars>
  <w:rsids>
    <w:rsidRoot w:val="00E738DB"/>
    <w:rsid w:val="00002E87"/>
    <w:rsid w:val="00004FF3"/>
    <w:rsid w:val="00013E94"/>
    <w:rsid w:val="00017AEC"/>
    <w:rsid w:val="00020B52"/>
    <w:rsid w:val="00020F09"/>
    <w:rsid w:val="00021014"/>
    <w:rsid w:val="00030690"/>
    <w:rsid w:val="000311A6"/>
    <w:rsid w:val="00031A04"/>
    <w:rsid w:val="00032843"/>
    <w:rsid w:val="00036EB2"/>
    <w:rsid w:val="00040AFE"/>
    <w:rsid w:val="00044B96"/>
    <w:rsid w:val="000450C4"/>
    <w:rsid w:val="00045689"/>
    <w:rsid w:val="000512DE"/>
    <w:rsid w:val="00056EEC"/>
    <w:rsid w:val="00056F8B"/>
    <w:rsid w:val="00064AE0"/>
    <w:rsid w:val="00067FF4"/>
    <w:rsid w:val="000748EF"/>
    <w:rsid w:val="00077330"/>
    <w:rsid w:val="00077EC3"/>
    <w:rsid w:val="00084CE6"/>
    <w:rsid w:val="000868D8"/>
    <w:rsid w:val="000868F9"/>
    <w:rsid w:val="00096048"/>
    <w:rsid w:val="000A0A53"/>
    <w:rsid w:val="000A6068"/>
    <w:rsid w:val="000A684F"/>
    <w:rsid w:val="000A7772"/>
    <w:rsid w:val="000B0E73"/>
    <w:rsid w:val="000B36E3"/>
    <w:rsid w:val="000B60F2"/>
    <w:rsid w:val="000C0326"/>
    <w:rsid w:val="000C2BF4"/>
    <w:rsid w:val="000C2CFC"/>
    <w:rsid w:val="000C7049"/>
    <w:rsid w:val="000D0326"/>
    <w:rsid w:val="000D279B"/>
    <w:rsid w:val="000E2153"/>
    <w:rsid w:val="000E7E38"/>
    <w:rsid w:val="000F0563"/>
    <w:rsid w:val="000F1BF1"/>
    <w:rsid w:val="000F2E90"/>
    <w:rsid w:val="000F4B2A"/>
    <w:rsid w:val="000F6D8C"/>
    <w:rsid w:val="00103CAD"/>
    <w:rsid w:val="0010409E"/>
    <w:rsid w:val="00104FD6"/>
    <w:rsid w:val="00116147"/>
    <w:rsid w:val="00120603"/>
    <w:rsid w:val="00122416"/>
    <w:rsid w:val="00122ED6"/>
    <w:rsid w:val="00130928"/>
    <w:rsid w:val="00146ACD"/>
    <w:rsid w:val="001520FC"/>
    <w:rsid w:val="001529A7"/>
    <w:rsid w:val="00153375"/>
    <w:rsid w:val="00153956"/>
    <w:rsid w:val="00164060"/>
    <w:rsid w:val="00164EE2"/>
    <w:rsid w:val="00166701"/>
    <w:rsid w:val="001677E3"/>
    <w:rsid w:val="001679DF"/>
    <w:rsid w:val="00167CB4"/>
    <w:rsid w:val="001700D6"/>
    <w:rsid w:val="001723A9"/>
    <w:rsid w:val="00172AE7"/>
    <w:rsid w:val="001734DC"/>
    <w:rsid w:val="001763A3"/>
    <w:rsid w:val="00176A40"/>
    <w:rsid w:val="0018091D"/>
    <w:rsid w:val="0018420A"/>
    <w:rsid w:val="00184C30"/>
    <w:rsid w:val="001852AF"/>
    <w:rsid w:val="00186AA9"/>
    <w:rsid w:val="00190B2E"/>
    <w:rsid w:val="00195BE3"/>
    <w:rsid w:val="00195FA3"/>
    <w:rsid w:val="001A159C"/>
    <w:rsid w:val="001A2D84"/>
    <w:rsid w:val="001A3DFD"/>
    <w:rsid w:val="001A4C1F"/>
    <w:rsid w:val="001A6C6A"/>
    <w:rsid w:val="001B2200"/>
    <w:rsid w:val="001B2B37"/>
    <w:rsid w:val="001B779A"/>
    <w:rsid w:val="001C1E70"/>
    <w:rsid w:val="001C3A40"/>
    <w:rsid w:val="001C68B4"/>
    <w:rsid w:val="001D4161"/>
    <w:rsid w:val="001D59DB"/>
    <w:rsid w:val="001E1949"/>
    <w:rsid w:val="001F3C5F"/>
    <w:rsid w:val="001F3F5A"/>
    <w:rsid w:val="001F5552"/>
    <w:rsid w:val="001F6D85"/>
    <w:rsid w:val="00201B2F"/>
    <w:rsid w:val="002046D9"/>
    <w:rsid w:val="00207529"/>
    <w:rsid w:val="0020787C"/>
    <w:rsid w:val="002147C8"/>
    <w:rsid w:val="00214E15"/>
    <w:rsid w:val="00221FBA"/>
    <w:rsid w:val="00222D29"/>
    <w:rsid w:val="002264FC"/>
    <w:rsid w:val="00227682"/>
    <w:rsid w:val="002331C7"/>
    <w:rsid w:val="0023486D"/>
    <w:rsid w:val="002354DE"/>
    <w:rsid w:val="002358BD"/>
    <w:rsid w:val="00236764"/>
    <w:rsid w:val="00246BAC"/>
    <w:rsid w:val="00246FDD"/>
    <w:rsid w:val="0025005C"/>
    <w:rsid w:val="0025081E"/>
    <w:rsid w:val="00256ACE"/>
    <w:rsid w:val="002573A9"/>
    <w:rsid w:val="00260954"/>
    <w:rsid w:val="002632B5"/>
    <w:rsid w:val="002720BF"/>
    <w:rsid w:val="00275186"/>
    <w:rsid w:val="00275D24"/>
    <w:rsid w:val="00277B83"/>
    <w:rsid w:val="00282952"/>
    <w:rsid w:val="00286E7C"/>
    <w:rsid w:val="00292706"/>
    <w:rsid w:val="00294BC0"/>
    <w:rsid w:val="00295FC5"/>
    <w:rsid w:val="00296FBE"/>
    <w:rsid w:val="002A17FC"/>
    <w:rsid w:val="002B2179"/>
    <w:rsid w:val="002B331C"/>
    <w:rsid w:val="002B5CFD"/>
    <w:rsid w:val="002B7157"/>
    <w:rsid w:val="002B7638"/>
    <w:rsid w:val="002C1E61"/>
    <w:rsid w:val="002C2DC2"/>
    <w:rsid w:val="002C3797"/>
    <w:rsid w:val="002C5750"/>
    <w:rsid w:val="002C7534"/>
    <w:rsid w:val="002D4065"/>
    <w:rsid w:val="002D7F22"/>
    <w:rsid w:val="002E241C"/>
    <w:rsid w:val="002E4E77"/>
    <w:rsid w:val="002E5E6C"/>
    <w:rsid w:val="002E6B79"/>
    <w:rsid w:val="002E7F45"/>
    <w:rsid w:val="002F00FB"/>
    <w:rsid w:val="002F1C97"/>
    <w:rsid w:val="002F3DF9"/>
    <w:rsid w:val="00304105"/>
    <w:rsid w:val="00315D2B"/>
    <w:rsid w:val="00317B9F"/>
    <w:rsid w:val="00331B70"/>
    <w:rsid w:val="003373C3"/>
    <w:rsid w:val="0034071A"/>
    <w:rsid w:val="0034223B"/>
    <w:rsid w:val="00347E65"/>
    <w:rsid w:val="00351D6C"/>
    <w:rsid w:val="00353E1C"/>
    <w:rsid w:val="00355FDE"/>
    <w:rsid w:val="00357411"/>
    <w:rsid w:val="00362FD7"/>
    <w:rsid w:val="00364FD5"/>
    <w:rsid w:val="00365A88"/>
    <w:rsid w:val="003735AA"/>
    <w:rsid w:val="003747B4"/>
    <w:rsid w:val="00383BC6"/>
    <w:rsid w:val="00385452"/>
    <w:rsid w:val="003952FD"/>
    <w:rsid w:val="003A422F"/>
    <w:rsid w:val="003A502B"/>
    <w:rsid w:val="003A5DF0"/>
    <w:rsid w:val="003A628A"/>
    <w:rsid w:val="003B102D"/>
    <w:rsid w:val="003B1BED"/>
    <w:rsid w:val="003B3D59"/>
    <w:rsid w:val="003B43EE"/>
    <w:rsid w:val="003C327D"/>
    <w:rsid w:val="003D0852"/>
    <w:rsid w:val="003D14DA"/>
    <w:rsid w:val="003D1D54"/>
    <w:rsid w:val="003D430C"/>
    <w:rsid w:val="003D57DF"/>
    <w:rsid w:val="003D7647"/>
    <w:rsid w:val="003E27FF"/>
    <w:rsid w:val="003E426F"/>
    <w:rsid w:val="004058CE"/>
    <w:rsid w:val="004060BA"/>
    <w:rsid w:val="0041761F"/>
    <w:rsid w:val="00417E33"/>
    <w:rsid w:val="004212D5"/>
    <w:rsid w:val="00423D1B"/>
    <w:rsid w:val="00435D3B"/>
    <w:rsid w:val="0043770B"/>
    <w:rsid w:val="00437785"/>
    <w:rsid w:val="004413BD"/>
    <w:rsid w:val="00441669"/>
    <w:rsid w:val="0044368A"/>
    <w:rsid w:val="004469EF"/>
    <w:rsid w:val="00454D1E"/>
    <w:rsid w:val="00454E84"/>
    <w:rsid w:val="004566B7"/>
    <w:rsid w:val="00456B5D"/>
    <w:rsid w:val="00464F69"/>
    <w:rsid w:val="00467F24"/>
    <w:rsid w:val="00470636"/>
    <w:rsid w:val="0047408A"/>
    <w:rsid w:val="00480FD7"/>
    <w:rsid w:val="0048294A"/>
    <w:rsid w:val="00484504"/>
    <w:rsid w:val="00484875"/>
    <w:rsid w:val="00484E84"/>
    <w:rsid w:val="00486E22"/>
    <w:rsid w:val="00490078"/>
    <w:rsid w:val="00495AFF"/>
    <w:rsid w:val="00496C79"/>
    <w:rsid w:val="004979AD"/>
    <w:rsid w:val="004A222F"/>
    <w:rsid w:val="004B1907"/>
    <w:rsid w:val="004B3FBC"/>
    <w:rsid w:val="004B50DC"/>
    <w:rsid w:val="004B5CB6"/>
    <w:rsid w:val="004B6EC9"/>
    <w:rsid w:val="004C46E1"/>
    <w:rsid w:val="004D1047"/>
    <w:rsid w:val="004D2A85"/>
    <w:rsid w:val="004D379B"/>
    <w:rsid w:val="004D3EA3"/>
    <w:rsid w:val="004D4ABA"/>
    <w:rsid w:val="004D602D"/>
    <w:rsid w:val="004D70A8"/>
    <w:rsid w:val="004E080F"/>
    <w:rsid w:val="004E12EC"/>
    <w:rsid w:val="004E16D2"/>
    <w:rsid w:val="004E3859"/>
    <w:rsid w:val="004F1C97"/>
    <w:rsid w:val="004F2125"/>
    <w:rsid w:val="004F2517"/>
    <w:rsid w:val="004F265A"/>
    <w:rsid w:val="004F2D16"/>
    <w:rsid w:val="004F6FB0"/>
    <w:rsid w:val="0050564A"/>
    <w:rsid w:val="00511485"/>
    <w:rsid w:val="00512516"/>
    <w:rsid w:val="0051289D"/>
    <w:rsid w:val="00516AC5"/>
    <w:rsid w:val="005170FE"/>
    <w:rsid w:val="005232C6"/>
    <w:rsid w:val="00525CB0"/>
    <w:rsid w:val="005265A8"/>
    <w:rsid w:val="00531BEB"/>
    <w:rsid w:val="00533170"/>
    <w:rsid w:val="005335CA"/>
    <w:rsid w:val="00535BE8"/>
    <w:rsid w:val="00536D05"/>
    <w:rsid w:val="0054008E"/>
    <w:rsid w:val="00541E56"/>
    <w:rsid w:val="00545363"/>
    <w:rsid w:val="0054765F"/>
    <w:rsid w:val="00551DDA"/>
    <w:rsid w:val="0055288F"/>
    <w:rsid w:val="005560F5"/>
    <w:rsid w:val="00560235"/>
    <w:rsid w:val="00567B45"/>
    <w:rsid w:val="00571EBB"/>
    <w:rsid w:val="00572445"/>
    <w:rsid w:val="00585D63"/>
    <w:rsid w:val="00590E4E"/>
    <w:rsid w:val="005927E3"/>
    <w:rsid w:val="005942F3"/>
    <w:rsid w:val="00594984"/>
    <w:rsid w:val="005A2224"/>
    <w:rsid w:val="005B35B0"/>
    <w:rsid w:val="005C3A32"/>
    <w:rsid w:val="005D060C"/>
    <w:rsid w:val="005D4AAE"/>
    <w:rsid w:val="005E16A9"/>
    <w:rsid w:val="005F21BF"/>
    <w:rsid w:val="005F3B18"/>
    <w:rsid w:val="00605580"/>
    <w:rsid w:val="0060617F"/>
    <w:rsid w:val="00613648"/>
    <w:rsid w:val="0061564C"/>
    <w:rsid w:val="00615AC9"/>
    <w:rsid w:val="00621248"/>
    <w:rsid w:val="00623742"/>
    <w:rsid w:val="00625D56"/>
    <w:rsid w:val="006273F3"/>
    <w:rsid w:val="00632618"/>
    <w:rsid w:val="00632CB6"/>
    <w:rsid w:val="00644EF7"/>
    <w:rsid w:val="00645048"/>
    <w:rsid w:val="006460ED"/>
    <w:rsid w:val="0064700D"/>
    <w:rsid w:val="0065080B"/>
    <w:rsid w:val="00656B2A"/>
    <w:rsid w:val="0066127C"/>
    <w:rsid w:val="00661E2B"/>
    <w:rsid w:val="006633F6"/>
    <w:rsid w:val="006658BB"/>
    <w:rsid w:val="00667551"/>
    <w:rsid w:val="00674735"/>
    <w:rsid w:val="00677041"/>
    <w:rsid w:val="0068098A"/>
    <w:rsid w:val="00681424"/>
    <w:rsid w:val="006821A7"/>
    <w:rsid w:val="0068272F"/>
    <w:rsid w:val="0068502A"/>
    <w:rsid w:val="006854C0"/>
    <w:rsid w:val="00691C49"/>
    <w:rsid w:val="006951AD"/>
    <w:rsid w:val="006970E1"/>
    <w:rsid w:val="006B0F68"/>
    <w:rsid w:val="006B4CAD"/>
    <w:rsid w:val="006B713B"/>
    <w:rsid w:val="006C5B32"/>
    <w:rsid w:val="006D35C9"/>
    <w:rsid w:val="006D3994"/>
    <w:rsid w:val="006D4F5F"/>
    <w:rsid w:val="006D7619"/>
    <w:rsid w:val="006D7B8B"/>
    <w:rsid w:val="006E0743"/>
    <w:rsid w:val="006E0769"/>
    <w:rsid w:val="006E2AD2"/>
    <w:rsid w:val="006E32EB"/>
    <w:rsid w:val="006E3FDF"/>
    <w:rsid w:val="006E5E07"/>
    <w:rsid w:val="006F2C9F"/>
    <w:rsid w:val="006F2CC9"/>
    <w:rsid w:val="006F36D2"/>
    <w:rsid w:val="006F568B"/>
    <w:rsid w:val="006F687B"/>
    <w:rsid w:val="00714B16"/>
    <w:rsid w:val="00714C24"/>
    <w:rsid w:val="00715ECB"/>
    <w:rsid w:val="00717EF7"/>
    <w:rsid w:val="00731A28"/>
    <w:rsid w:val="00734D81"/>
    <w:rsid w:val="0073578F"/>
    <w:rsid w:val="00737925"/>
    <w:rsid w:val="007412C6"/>
    <w:rsid w:val="00742950"/>
    <w:rsid w:val="00742C48"/>
    <w:rsid w:val="00743B89"/>
    <w:rsid w:val="00744FC5"/>
    <w:rsid w:val="007463F4"/>
    <w:rsid w:val="00747431"/>
    <w:rsid w:val="00752FD5"/>
    <w:rsid w:val="007553D6"/>
    <w:rsid w:val="00757CCC"/>
    <w:rsid w:val="00764400"/>
    <w:rsid w:val="00772356"/>
    <w:rsid w:val="007742F0"/>
    <w:rsid w:val="0077444B"/>
    <w:rsid w:val="00781A7B"/>
    <w:rsid w:val="00785327"/>
    <w:rsid w:val="0079603F"/>
    <w:rsid w:val="007A0C8E"/>
    <w:rsid w:val="007A5BB0"/>
    <w:rsid w:val="007A645C"/>
    <w:rsid w:val="007B2D9E"/>
    <w:rsid w:val="007B3A82"/>
    <w:rsid w:val="007B3D93"/>
    <w:rsid w:val="007D1C0E"/>
    <w:rsid w:val="007D2D17"/>
    <w:rsid w:val="007E0937"/>
    <w:rsid w:val="007E2473"/>
    <w:rsid w:val="007E656F"/>
    <w:rsid w:val="007E76EC"/>
    <w:rsid w:val="007F1CEB"/>
    <w:rsid w:val="007F446F"/>
    <w:rsid w:val="00805BE6"/>
    <w:rsid w:val="00813691"/>
    <w:rsid w:val="00813AE5"/>
    <w:rsid w:val="0081541F"/>
    <w:rsid w:val="00820CD0"/>
    <w:rsid w:val="00822AD6"/>
    <w:rsid w:val="008274BF"/>
    <w:rsid w:val="00827503"/>
    <w:rsid w:val="00827FD3"/>
    <w:rsid w:val="00831919"/>
    <w:rsid w:val="00834023"/>
    <w:rsid w:val="0083696E"/>
    <w:rsid w:val="00837539"/>
    <w:rsid w:val="00837BC9"/>
    <w:rsid w:val="00843CC3"/>
    <w:rsid w:val="008462BD"/>
    <w:rsid w:val="008517DD"/>
    <w:rsid w:val="0085246A"/>
    <w:rsid w:val="008532EF"/>
    <w:rsid w:val="008616CA"/>
    <w:rsid w:val="00863541"/>
    <w:rsid w:val="00867498"/>
    <w:rsid w:val="008735F1"/>
    <w:rsid w:val="0087434A"/>
    <w:rsid w:val="00876348"/>
    <w:rsid w:val="00880DE0"/>
    <w:rsid w:val="00886629"/>
    <w:rsid w:val="00894C68"/>
    <w:rsid w:val="00895564"/>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12"/>
    <w:rsid w:val="008F047C"/>
    <w:rsid w:val="008F1F3A"/>
    <w:rsid w:val="008F4203"/>
    <w:rsid w:val="008F4FC8"/>
    <w:rsid w:val="008F54E9"/>
    <w:rsid w:val="00900236"/>
    <w:rsid w:val="00905817"/>
    <w:rsid w:val="00907E2E"/>
    <w:rsid w:val="00912318"/>
    <w:rsid w:val="0091287E"/>
    <w:rsid w:val="00913D51"/>
    <w:rsid w:val="009145C5"/>
    <w:rsid w:val="009312C5"/>
    <w:rsid w:val="00940C78"/>
    <w:rsid w:val="00946F99"/>
    <w:rsid w:val="009503BB"/>
    <w:rsid w:val="00950FA4"/>
    <w:rsid w:val="00963CB4"/>
    <w:rsid w:val="00964529"/>
    <w:rsid w:val="00965907"/>
    <w:rsid w:val="00966979"/>
    <w:rsid w:val="00973DC5"/>
    <w:rsid w:val="0097431B"/>
    <w:rsid w:val="009773FE"/>
    <w:rsid w:val="00981087"/>
    <w:rsid w:val="00993C44"/>
    <w:rsid w:val="00994232"/>
    <w:rsid w:val="00996074"/>
    <w:rsid w:val="009A1BF8"/>
    <w:rsid w:val="009B3557"/>
    <w:rsid w:val="009B630D"/>
    <w:rsid w:val="009B696E"/>
    <w:rsid w:val="009B7404"/>
    <w:rsid w:val="009C3643"/>
    <w:rsid w:val="009C720C"/>
    <w:rsid w:val="009D07E4"/>
    <w:rsid w:val="009D61A1"/>
    <w:rsid w:val="009D665C"/>
    <w:rsid w:val="009E0067"/>
    <w:rsid w:val="009E0444"/>
    <w:rsid w:val="009E518B"/>
    <w:rsid w:val="009F07AE"/>
    <w:rsid w:val="009F1978"/>
    <w:rsid w:val="009F25FF"/>
    <w:rsid w:val="009F434C"/>
    <w:rsid w:val="009F55A6"/>
    <w:rsid w:val="009F6084"/>
    <w:rsid w:val="009F7596"/>
    <w:rsid w:val="00A03F83"/>
    <w:rsid w:val="00A0627D"/>
    <w:rsid w:val="00A11939"/>
    <w:rsid w:val="00A12EF4"/>
    <w:rsid w:val="00A16AB2"/>
    <w:rsid w:val="00A178F2"/>
    <w:rsid w:val="00A224D0"/>
    <w:rsid w:val="00A235AF"/>
    <w:rsid w:val="00A3050F"/>
    <w:rsid w:val="00A30D09"/>
    <w:rsid w:val="00A315BC"/>
    <w:rsid w:val="00A32FD3"/>
    <w:rsid w:val="00A353EC"/>
    <w:rsid w:val="00A36D51"/>
    <w:rsid w:val="00A42CBF"/>
    <w:rsid w:val="00A447B3"/>
    <w:rsid w:val="00A46710"/>
    <w:rsid w:val="00A5152A"/>
    <w:rsid w:val="00A5384D"/>
    <w:rsid w:val="00A54D3B"/>
    <w:rsid w:val="00A56950"/>
    <w:rsid w:val="00A574BE"/>
    <w:rsid w:val="00A57CF6"/>
    <w:rsid w:val="00A60338"/>
    <w:rsid w:val="00A63D29"/>
    <w:rsid w:val="00A65D71"/>
    <w:rsid w:val="00A671D9"/>
    <w:rsid w:val="00A7274E"/>
    <w:rsid w:val="00A802E0"/>
    <w:rsid w:val="00A82267"/>
    <w:rsid w:val="00A85E58"/>
    <w:rsid w:val="00A924E1"/>
    <w:rsid w:val="00A94B6B"/>
    <w:rsid w:val="00A97B84"/>
    <w:rsid w:val="00AB0524"/>
    <w:rsid w:val="00AB0BD0"/>
    <w:rsid w:val="00AB10C0"/>
    <w:rsid w:val="00AB7E22"/>
    <w:rsid w:val="00AC017A"/>
    <w:rsid w:val="00AC1927"/>
    <w:rsid w:val="00AC2300"/>
    <w:rsid w:val="00AC4592"/>
    <w:rsid w:val="00AC757C"/>
    <w:rsid w:val="00AD1F20"/>
    <w:rsid w:val="00AD3EEC"/>
    <w:rsid w:val="00AE184E"/>
    <w:rsid w:val="00AE264D"/>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70E0F"/>
    <w:rsid w:val="00B828F4"/>
    <w:rsid w:val="00B86C97"/>
    <w:rsid w:val="00B937DE"/>
    <w:rsid w:val="00B93D00"/>
    <w:rsid w:val="00B93F7E"/>
    <w:rsid w:val="00B96143"/>
    <w:rsid w:val="00B963C4"/>
    <w:rsid w:val="00B97DC3"/>
    <w:rsid w:val="00BA1866"/>
    <w:rsid w:val="00BA6622"/>
    <w:rsid w:val="00BB2289"/>
    <w:rsid w:val="00BB3827"/>
    <w:rsid w:val="00BB65AF"/>
    <w:rsid w:val="00BB69E3"/>
    <w:rsid w:val="00BB6F67"/>
    <w:rsid w:val="00BC06FD"/>
    <w:rsid w:val="00BC28B4"/>
    <w:rsid w:val="00BC38C5"/>
    <w:rsid w:val="00BC57B2"/>
    <w:rsid w:val="00BE2FD1"/>
    <w:rsid w:val="00BE3AB1"/>
    <w:rsid w:val="00BE3E25"/>
    <w:rsid w:val="00BF16DC"/>
    <w:rsid w:val="00BF1A0E"/>
    <w:rsid w:val="00BF50BB"/>
    <w:rsid w:val="00BF6ECC"/>
    <w:rsid w:val="00C013CB"/>
    <w:rsid w:val="00C027F5"/>
    <w:rsid w:val="00C067D4"/>
    <w:rsid w:val="00C108FD"/>
    <w:rsid w:val="00C13EFF"/>
    <w:rsid w:val="00C175E9"/>
    <w:rsid w:val="00C20024"/>
    <w:rsid w:val="00C20BEB"/>
    <w:rsid w:val="00C22DFA"/>
    <w:rsid w:val="00C237F4"/>
    <w:rsid w:val="00C2754B"/>
    <w:rsid w:val="00C32FBE"/>
    <w:rsid w:val="00C334FD"/>
    <w:rsid w:val="00C34A71"/>
    <w:rsid w:val="00C37C54"/>
    <w:rsid w:val="00C420FD"/>
    <w:rsid w:val="00C46752"/>
    <w:rsid w:val="00C5691A"/>
    <w:rsid w:val="00C56E50"/>
    <w:rsid w:val="00C67E37"/>
    <w:rsid w:val="00C7162F"/>
    <w:rsid w:val="00C73538"/>
    <w:rsid w:val="00C74C48"/>
    <w:rsid w:val="00C8129D"/>
    <w:rsid w:val="00C85A07"/>
    <w:rsid w:val="00C961AD"/>
    <w:rsid w:val="00C96E5B"/>
    <w:rsid w:val="00CA0005"/>
    <w:rsid w:val="00CA4A7F"/>
    <w:rsid w:val="00CB13D9"/>
    <w:rsid w:val="00CB173E"/>
    <w:rsid w:val="00CB489A"/>
    <w:rsid w:val="00CC0A33"/>
    <w:rsid w:val="00CC5A71"/>
    <w:rsid w:val="00CC7944"/>
    <w:rsid w:val="00CC7E2C"/>
    <w:rsid w:val="00CD36C4"/>
    <w:rsid w:val="00CD45F0"/>
    <w:rsid w:val="00CD6991"/>
    <w:rsid w:val="00CE2162"/>
    <w:rsid w:val="00CF0A94"/>
    <w:rsid w:val="00D000EA"/>
    <w:rsid w:val="00D13FD3"/>
    <w:rsid w:val="00D1791B"/>
    <w:rsid w:val="00D17EAC"/>
    <w:rsid w:val="00D20009"/>
    <w:rsid w:val="00D25725"/>
    <w:rsid w:val="00D30784"/>
    <w:rsid w:val="00D30919"/>
    <w:rsid w:val="00D3178E"/>
    <w:rsid w:val="00D32A20"/>
    <w:rsid w:val="00D417F9"/>
    <w:rsid w:val="00D41B2F"/>
    <w:rsid w:val="00D5035D"/>
    <w:rsid w:val="00D57045"/>
    <w:rsid w:val="00D574F2"/>
    <w:rsid w:val="00D606F9"/>
    <w:rsid w:val="00D60CC6"/>
    <w:rsid w:val="00D6556C"/>
    <w:rsid w:val="00D7123D"/>
    <w:rsid w:val="00D7352A"/>
    <w:rsid w:val="00D73735"/>
    <w:rsid w:val="00D77B42"/>
    <w:rsid w:val="00D80579"/>
    <w:rsid w:val="00D822EA"/>
    <w:rsid w:val="00D8268F"/>
    <w:rsid w:val="00D85C52"/>
    <w:rsid w:val="00D86E1E"/>
    <w:rsid w:val="00D904EE"/>
    <w:rsid w:val="00D95321"/>
    <w:rsid w:val="00D97451"/>
    <w:rsid w:val="00DB161C"/>
    <w:rsid w:val="00DB2A2C"/>
    <w:rsid w:val="00DB47BB"/>
    <w:rsid w:val="00DB568B"/>
    <w:rsid w:val="00DB7EB0"/>
    <w:rsid w:val="00DC2E62"/>
    <w:rsid w:val="00DC47AD"/>
    <w:rsid w:val="00DC6A9C"/>
    <w:rsid w:val="00DD16D7"/>
    <w:rsid w:val="00DD1E8F"/>
    <w:rsid w:val="00DD3484"/>
    <w:rsid w:val="00DD709E"/>
    <w:rsid w:val="00DE08B8"/>
    <w:rsid w:val="00DE322D"/>
    <w:rsid w:val="00DE3BBC"/>
    <w:rsid w:val="00DE46E1"/>
    <w:rsid w:val="00DE5C49"/>
    <w:rsid w:val="00DE6AC2"/>
    <w:rsid w:val="00DF221F"/>
    <w:rsid w:val="00DF284C"/>
    <w:rsid w:val="00DF3F35"/>
    <w:rsid w:val="00DF4825"/>
    <w:rsid w:val="00E108DC"/>
    <w:rsid w:val="00E11829"/>
    <w:rsid w:val="00E11D29"/>
    <w:rsid w:val="00E149F6"/>
    <w:rsid w:val="00E1526F"/>
    <w:rsid w:val="00E16837"/>
    <w:rsid w:val="00E22F0B"/>
    <w:rsid w:val="00E27097"/>
    <w:rsid w:val="00E3488F"/>
    <w:rsid w:val="00E34B36"/>
    <w:rsid w:val="00E3755C"/>
    <w:rsid w:val="00E452AB"/>
    <w:rsid w:val="00E52B44"/>
    <w:rsid w:val="00E54E52"/>
    <w:rsid w:val="00E557D9"/>
    <w:rsid w:val="00E569BD"/>
    <w:rsid w:val="00E62E14"/>
    <w:rsid w:val="00E63BE2"/>
    <w:rsid w:val="00E67C66"/>
    <w:rsid w:val="00E738DB"/>
    <w:rsid w:val="00E77A80"/>
    <w:rsid w:val="00E903D4"/>
    <w:rsid w:val="00E93F61"/>
    <w:rsid w:val="00E976CC"/>
    <w:rsid w:val="00EA3E30"/>
    <w:rsid w:val="00EA4CC5"/>
    <w:rsid w:val="00EB2008"/>
    <w:rsid w:val="00EC2506"/>
    <w:rsid w:val="00ED4295"/>
    <w:rsid w:val="00ED4800"/>
    <w:rsid w:val="00EE0E0E"/>
    <w:rsid w:val="00EE136A"/>
    <w:rsid w:val="00EE77AB"/>
    <w:rsid w:val="00EF07DC"/>
    <w:rsid w:val="00EF4B20"/>
    <w:rsid w:val="00EF5846"/>
    <w:rsid w:val="00F00F47"/>
    <w:rsid w:val="00F02353"/>
    <w:rsid w:val="00F119D4"/>
    <w:rsid w:val="00F11C2A"/>
    <w:rsid w:val="00F14D84"/>
    <w:rsid w:val="00F20490"/>
    <w:rsid w:val="00F22000"/>
    <w:rsid w:val="00F24778"/>
    <w:rsid w:val="00F248D2"/>
    <w:rsid w:val="00F31C72"/>
    <w:rsid w:val="00F45C7B"/>
    <w:rsid w:val="00F46AF2"/>
    <w:rsid w:val="00F53B52"/>
    <w:rsid w:val="00F54684"/>
    <w:rsid w:val="00F55CEE"/>
    <w:rsid w:val="00F60515"/>
    <w:rsid w:val="00F64B9A"/>
    <w:rsid w:val="00F7043E"/>
    <w:rsid w:val="00F70585"/>
    <w:rsid w:val="00F71297"/>
    <w:rsid w:val="00F72C05"/>
    <w:rsid w:val="00F73358"/>
    <w:rsid w:val="00F7480E"/>
    <w:rsid w:val="00F75A04"/>
    <w:rsid w:val="00F75E65"/>
    <w:rsid w:val="00F76D52"/>
    <w:rsid w:val="00F76D90"/>
    <w:rsid w:val="00F77222"/>
    <w:rsid w:val="00F8118F"/>
    <w:rsid w:val="00F85347"/>
    <w:rsid w:val="00F96C7B"/>
    <w:rsid w:val="00FA2BC4"/>
    <w:rsid w:val="00FA595B"/>
    <w:rsid w:val="00FA5A87"/>
    <w:rsid w:val="00FA761C"/>
    <w:rsid w:val="00FB056C"/>
    <w:rsid w:val="00FB18C4"/>
    <w:rsid w:val="00FB3B8D"/>
    <w:rsid w:val="00FB6012"/>
    <w:rsid w:val="00FB6214"/>
    <w:rsid w:val="00FB639B"/>
    <w:rsid w:val="00FC3011"/>
    <w:rsid w:val="00FC5099"/>
    <w:rsid w:val="00FC56C4"/>
    <w:rsid w:val="00FC599A"/>
    <w:rsid w:val="00FD0563"/>
    <w:rsid w:val="00FD5AC9"/>
    <w:rsid w:val="00FD7660"/>
    <w:rsid w:val="00FD795D"/>
    <w:rsid w:val="00FE2FF5"/>
    <w:rsid w:val="00FE38CD"/>
    <w:rsid w:val="00FE64EB"/>
    <w:rsid w:val="00FE6E63"/>
    <w:rsid w:val="00FE7465"/>
    <w:rsid w:val="00FF3293"/>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C94654"/>
  <w15:docId w15:val="{03E84E20-A01D-4048-A8A2-7776CC4CA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065"/>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 w:type="paragraph" w:customStyle="1" w:styleId="EndNoteBibliographyTitle">
    <w:name w:val="EndNote Bibliography Title"/>
    <w:basedOn w:val="Normal"/>
    <w:rsid w:val="001763A3"/>
    <w:pPr>
      <w:jc w:val="center"/>
    </w:pPr>
  </w:style>
  <w:style w:type="paragraph" w:customStyle="1" w:styleId="EndNoteBibliography">
    <w:name w:val="EndNote Bibliography"/>
    <w:basedOn w:val="Normal"/>
    <w:rsid w:val="0017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263654758">
      <w:bodyDiv w:val="1"/>
      <w:marLeft w:val="0"/>
      <w:marRight w:val="0"/>
      <w:marTop w:val="0"/>
      <w:marBottom w:val="0"/>
      <w:divBdr>
        <w:top w:val="none" w:sz="0" w:space="0" w:color="auto"/>
        <w:left w:val="none" w:sz="0" w:space="0" w:color="auto"/>
        <w:bottom w:val="none" w:sz="0" w:space="0" w:color="auto"/>
        <w:right w:val="none" w:sz="0" w:space="0" w:color="auto"/>
      </w:divBdr>
    </w:div>
    <w:div w:id="544560994">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24490441">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3.bin"/><Relationship Id="rId3182" Type="http://schemas.openxmlformats.org/officeDocument/2006/relationships/image" Target="media/image1587.wmf"/><Relationship Id="rId4233" Type="http://schemas.openxmlformats.org/officeDocument/2006/relationships/image" Target="media/image2113.wmf"/><Relationship Id="rId3999" Type="http://schemas.openxmlformats.org/officeDocument/2006/relationships/image" Target="media/image1996.wmf"/><Relationship Id="rId170" Type="http://schemas.openxmlformats.org/officeDocument/2006/relationships/oleObject" Target="embeddings/oleObject75.bin"/><Relationship Id="rId987" Type="http://schemas.openxmlformats.org/officeDocument/2006/relationships/image" Target="media/image487.wmf"/><Relationship Id="rId2668" Type="http://schemas.openxmlformats.org/officeDocument/2006/relationships/image" Target="media/image1331.wmf"/><Relationship Id="rId3719" Type="http://schemas.openxmlformats.org/officeDocument/2006/relationships/image" Target="media/image1856.wmf"/><Relationship Id="rId4090" Type="http://schemas.openxmlformats.org/officeDocument/2006/relationships/oleObject" Target="embeddings/oleObject2030.bin"/><Relationship Id="rId1684" Type="http://schemas.openxmlformats.org/officeDocument/2006/relationships/image" Target="media/image836.wmf"/><Relationship Id="rId2735" Type="http://schemas.openxmlformats.org/officeDocument/2006/relationships/oleObject" Target="embeddings/oleObject1354.bin"/><Relationship Id="rId707" Type="http://schemas.openxmlformats.org/officeDocument/2006/relationships/image" Target="media/image347.wmf"/><Relationship Id="rId1337" Type="http://schemas.openxmlformats.org/officeDocument/2006/relationships/oleObject" Target="embeddings/oleObject658.bin"/><Relationship Id="rId1751" Type="http://schemas.openxmlformats.org/officeDocument/2006/relationships/oleObject" Target="embeddings/oleObject865.bin"/><Relationship Id="rId2802" Type="http://schemas.openxmlformats.org/officeDocument/2006/relationships/image" Target="media/image1398.wmf"/><Relationship Id="rId43" Type="http://schemas.openxmlformats.org/officeDocument/2006/relationships/oleObject" Target="embeddings/oleObject12.bin"/><Relationship Id="rId1404" Type="http://schemas.openxmlformats.org/officeDocument/2006/relationships/image" Target="media/image696.wmf"/><Relationship Id="rId3576" Type="http://schemas.openxmlformats.org/officeDocument/2006/relationships/image" Target="media/image1784.wmf"/><Relationship Id="rId497" Type="http://schemas.openxmlformats.org/officeDocument/2006/relationships/image" Target="media/image242.wmf"/><Relationship Id="rId2178" Type="http://schemas.openxmlformats.org/officeDocument/2006/relationships/oleObject" Target="embeddings/oleObject1080.bin"/><Relationship Id="rId3229" Type="http://schemas.openxmlformats.org/officeDocument/2006/relationships/oleObject" Target="embeddings/oleObject1600.bin"/><Relationship Id="rId3990" Type="http://schemas.openxmlformats.org/officeDocument/2006/relationships/oleObject" Target="embeddings/oleObject1980.bin"/><Relationship Id="rId1194" Type="http://schemas.openxmlformats.org/officeDocument/2006/relationships/oleObject" Target="embeddings/oleObject587.bin"/><Relationship Id="rId2592" Type="http://schemas.openxmlformats.org/officeDocument/2006/relationships/image" Target="media/image1292.wmf"/><Relationship Id="rId3643" Type="http://schemas.openxmlformats.org/officeDocument/2006/relationships/image" Target="media/image1818.wmf"/><Relationship Id="rId217" Type="http://schemas.openxmlformats.org/officeDocument/2006/relationships/image" Target="media/image102.wmf"/><Relationship Id="rId564" Type="http://schemas.openxmlformats.org/officeDocument/2006/relationships/oleObject" Target="embeddings/oleObject272.bin"/><Relationship Id="rId2245" Type="http://schemas.openxmlformats.org/officeDocument/2006/relationships/image" Target="media/image1115.wmf"/><Relationship Id="rId3710" Type="http://schemas.openxmlformats.org/officeDocument/2006/relationships/oleObject" Target="embeddings/oleObject1840.bin"/><Relationship Id="rId631" Type="http://schemas.openxmlformats.org/officeDocument/2006/relationships/image" Target="media/image309.wmf"/><Relationship Id="rId1261" Type="http://schemas.openxmlformats.org/officeDocument/2006/relationships/image" Target="media/image624.wmf"/><Relationship Id="rId2312" Type="http://schemas.openxmlformats.org/officeDocument/2006/relationships/oleObject" Target="embeddings/oleObject1147.bin"/><Relationship Id="rId3086" Type="http://schemas.openxmlformats.org/officeDocument/2006/relationships/image" Target="media/image1539.wmf"/><Relationship Id="rId4137" Type="http://schemas.openxmlformats.org/officeDocument/2006/relationships/image" Target="media/image2065.wmf"/><Relationship Id="rId3153" Type="http://schemas.openxmlformats.org/officeDocument/2006/relationships/oleObject" Target="embeddings/oleObject1562.bin"/><Relationship Id="rId4204" Type="http://schemas.openxmlformats.org/officeDocument/2006/relationships/oleObject" Target="embeddings/oleObject2087.bin"/><Relationship Id="rId141" Type="http://schemas.openxmlformats.org/officeDocument/2006/relationships/oleObject" Target="embeddings/oleObject61.bin"/><Relationship Id="rId3220" Type="http://schemas.openxmlformats.org/officeDocument/2006/relationships/image" Target="media/image1606.wmf"/><Relationship Id="rId7" Type="http://schemas.openxmlformats.org/officeDocument/2006/relationships/endnotes" Target="endnotes.xml"/><Relationship Id="rId2986" Type="http://schemas.openxmlformats.org/officeDocument/2006/relationships/image" Target="media/image1489.wmf"/><Relationship Id="rId958" Type="http://schemas.openxmlformats.org/officeDocument/2006/relationships/oleObject" Target="embeddings/oleObject469.bin"/><Relationship Id="rId1588" Type="http://schemas.openxmlformats.org/officeDocument/2006/relationships/image" Target="media/image788.wmf"/><Relationship Id="rId2639" Type="http://schemas.openxmlformats.org/officeDocument/2006/relationships/oleObject" Target="embeddings/oleObject1307.bin"/><Relationship Id="rId1655" Type="http://schemas.openxmlformats.org/officeDocument/2006/relationships/oleObject" Target="embeddings/oleObject817.bin"/><Relationship Id="rId2706" Type="http://schemas.openxmlformats.org/officeDocument/2006/relationships/image" Target="media/image1350.wmf"/><Relationship Id="rId4061" Type="http://schemas.openxmlformats.org/officeDocument/2006/relationships/image" Target="media/image2027.wmf"/><Relationship Id="rId1308" Type="http://schemas.openxmlformats.org/officeDocument/2006/relationships/image" Target="media/image648.wmf"/><Relationship Id="rId1722" Type="http://schemas.openxmlformats.org/officeDocument/2006/relationships/image" Target="media/image855.wmf"/><Relationship Id="rId14" Type="http://schemas.openxmlformats.org/officeDocument/2006/relationships/hyperlink" Target="http://febio" TargetMode="External"/><Relationship Id="rId3894" Type="http://schemas.openxmlformats.org/officeDocument/2006/relationships/oleObject" Target="embeddings/oleObject1932.bin"/><Relationship Id="rId2496" Type="http://schemas.openxmlformats.org/officeDocument/2006/relationships/oleObject" Target="embeddings/oleObject1239.bin"/><Relationship Id="rId3547" Type="http://schemas.openxmlformats.org/officeDocument/2006/relationships/oleObject" Target="embeddings/oleObject1759.bin"/><Relationship Id="rId3961" Type="http://schemas.openxmlformats.org/officeDocument/2006/relationships/image" Target="media/image1977.wmf"/><Relationship Id="rId468" Type="http://schemas.openxmlformats.org/officeDocument/2006/relationships/oleObject" Target="embeddings/oleObject224.bin"/><Relationship Id="rId882" Type="http://schemas.openxmlformats.org/officeDocument/2006/relationships/oleObject" Target="embeddings/oleObject431.bin"/><Relationship Id="rId1098" Type="http://schemas.openxmlformats.org/officeDocument/2006/relationships/oleObject" Target="embeddings/oleObject539.bin"/><Relationship Id="rId2149" Type="http://schemas.openxmlformats.org/officeDocument/2006/relationships/image" Target="media/image1068.wmf"/><Relationship Id="rId2563" Type="http://schemas.openxmlformats.org/officeDocument/2006/relationships/oleObject" Target="embeddings/oleObject1270.bin"/><Relationship Id="rId3614" Type="http://schemas.openxmlformats.org/officeDocument/2006/relationships/image" Target="media/image1803.wmf"/><Relationship Id="rId535" Type="http://schemas.openxmlformats.org/officeDocument/2006/relationships/image" Target="media/image261.wmf"/><Relationship Id="rId1165" Type="http://schemas.openxmlformats.org/officeDocument/2006/relationships/image" Target="media/image576.wmf"/><Relationship Id="rId2216" Type="http://schemas.openxmlformats.org/officeDocument/2006/relationships/oleObject" Target="embeddings/oleObject1099.bin"/><Relationship Id="rId2630" Type="http://schemas.openxmlformats.org/officeDocument/2006/relationships/image" Target="media/image1311.wmf"/><Relationship Id="rId602" Type="http://schemas.openxmlformats.org/officeDocument/2006/relationships/oleObject" Target="embeddings/oleObject291.bin"/><Relationship Id="rId1232" Type="http://schemas.openxmlformats.org/officeDocument/2006/relationships/oleObject" Target="embeddings/oleObject606.bin"/><Relationship Id="rId3057" Type="http://schemas.openxmlformats.org/officeDocument/2006/relationships/oleObject" Target="embeddings/oleObject1514.bin"/><Relationship Id="rId4108" Type="http://schemas.openxmlformats.org/officeDocument/2006/relationships/oleObject" Target="embeddings/oleObject2039.bin"/><Relationship Id="rId3471" Type="http://schemas.openxmlformats.org/officeDocument/2006/relationships/oleObject" Target="embeddings/oleObject1721.bin"/><Relationship Id="rId392" Type="http://schemas.openxmlformats.org/officeDocument/2006/relationships/oleObject" Target="embeddings/oleObject186.bin"/><Relationship Id="rId2073" Type="http://schemas.openxmlformats.org/officeDocument/2006/relationships/oleObject" Target="embeddings/oleObject1026.bin"/><Relationship Id="rId3124" Type="http://schemas.openxmlformats.org/officeDocument/2006/relationships/image" Target="media/image1558.wmf"/><Relationship Id="rId2140" Type="http://schemas.openxmlformats.org/officeDocument/2006/relationships/oleObject" Target="embeddings/oleObject1060.bin"/><Relationship Id="rId112" Type="http://schemas.openxmlformats.org/officeDocument/2006/relationships/image" Target="media/image49.wmf"/><Relationship Id="rId2957" Type="http://schemas.openxmlformats.org/officeDocument/2006/relationships/oleObject" Target="embeddings/oleObject1464.bin"/><Relationship Id="rId929" Type="http://schemas.openxmlformats.org/officeDocument/2006/relationships/image" Target="media/image458.wmf"/><Relationship Id="rId1559" Type="http://schemas.openxmlformats.org/officeDocument/2006/relationships/oleObject" Target="embeddings/oleObject769.bin"/><Relationship Id="rId1973" Type="http://schemas.openxmlformats.org/officeDocument/2006/relationships/oleObject" Target="embeddings/oleObject976.bin"/><Relationship Id="rId4032" Type="http://schemas.openxmlformats.org/officeDocument/2006/relationships/oleObject" Target="embeddings/oleObject2001.bin"/><Relationship Id="rId1626" Type="http://schemas.openxmlformats.org/officeDocument/2006/relationships/image" Target="media/image807.wmf"/><Relationship Id="rId3798" Type="http://schemas.openxmlformats.org/officeDocument/2006/relationships/oleObject" Target="embeddings/oleObject1884.bin"/><Relationship Id="rId3865" Type="http://schemas.openxmlformats.org/officeDocument/2006/relationships/image" Target="media/image1929.wmf"/><Relationship Id="rId786" Type="http://schemas.openxmlformats.org/officeDocument/2006/relationships/oleObject" Target="embeddings/oleObject383.bin"/><Relationship Id="rId2467" Type="http://schemas.openxmlformats.org/officeDocument/2006/relationships/image" Target="media/image1226.wmf"/><Relationship Id="rId3518" Type="http://schemas.openxmlformats.org/officeDocument/2006/relationships/image" Target="media/image1755.wmf"/><Relationship Id="rId439" Type="http://schemas.openxmlformats.org/officeDocument/2006/relationships/image" Target="media/image213.wmf"/><Relationship Id="rId1069" Type="http://schemas.openxmlformats.org/officeDocument/2006/relationships/image" Target="media/image528.wmf"/><Relationship Id="rId1483" Type="http://schemas.openxmlformats.org/officeDocument/2006/relationships/oleObject" Target="embeddings/oleObject731.bin"/><Relationship Id="rId2881" Type="http://schemas.openxmlformats.org/officeDocument/2006/relationships/oleObject" Target="embeddings/oleObject1427.bin"/><Relationship Id="rId3932" Type="http://schemas.openxmlformats.org/officeDocument/2006/relationships/oleObject" Target="embeddings/oleObject1951.bin"/><Relationship Id="rId506" Type="http://schemas.openxmlformats.org/officeDocument/2006/relationships/oleObject" Target="embeddings/oleObject243.bin"/><Relationship Id="rId853" Type="http://schemas.openxmlformats.org/officeDocument/2006/relationships/image" Target="media/image420.wmf"/><Relationship Id="rId1136" Type="http://schemas.openxmlformats.org/officeDocument/2006/relationships/oleObject" Target="embeddings/oleObject558.bin"/><Relationship Id="rId2534" Type="http://schemas.openxmlformats.org/officeDocument/2006/relationships/oleObject" Target="embeddings/oleObject1258.bin"/><Relationship Id="rId920" Type="http://schemas.openxmlformats.org/officeDocument/2006/relationships/oleObject" Target="embeddings/oleObject450.bin"/><Relationship Id="rId1550" Type="http://schemas.openxmlformats.org/officeDocument/2006/relationships/image" Target="media/image769.wmf"/><Relationship Id="rId2601" Type="http://schemas.openxmlformats.org/officeDocument/2006/relationships/oleObject" Target="embeddings/oleObject1288.bin"/><Relationship Id="rId1203" Type="http://schemas.openxmlformats.org/officeDocument/2006/relationships/image" Target="media/image595.wmf"/><Relationship Id="rId3375" Type="http://schemas.openxmlformats.org/officeDocument/2006/relationships/oleObject" Target="embeddings/oleObject1673.bin"/><Relationship Id="rId296" Type="http://schemas.openxmlformats.org/officeDocument/2006/relationships/oleObject" Target="embeddings/oleObject138.bin"/><Relationship Id="rId2391" Type="http://schemas.openxmlformats.org/officeDocument/2006/relationships/image" Target="media/image1188.wmf"/><Relationship Id="rId3028" Type="http://schemas.openxmlformats.org/officeDocument/2006/relationships/image" Target="media/image1510.wmf"/><Relationship Id="rId3442" Type="http://schemas.openxmlformats.org/officeDocument/2006/relationships/image" Target="media/image1717.wmf"/><Relationship Id="rId363" Type="http://schemas.openxmlformats.org/officeDocument/2006/relationships/image" Target="media/image175.wmf"/><Relationship Id="rId2044" Type="http://schemas.openxmlformats.org/officeDocument/2006/relationships/image" Target="media/image1016.wmf"/><Relationship Id="rId430" Type="http://schemas.openxmlformats.org/officeDocument/2006/relationships/oleObject" Target="embeddings/oleObject205.bin"/><Relationship Id="rId1060" Type="http://schemas.openxmlformats.org/officeDocument/2006/relationships/oleObject" Target="embeddings/oleObject520.bin"/><Relationship Id="rId2111" Type="http://schemas.openxmlformats.org/officeDocument/2006/relationships/image" Target="media/image1049.wmf"/><Relationship Id="rId4076" Type="http://schemas.openxmlformats.org/officeDocument/2006/relationships/oleObject" Target="embeddings/oleObject2023.bin"/><Relationship Id="rId1877" Type="http://schemas.openxmlformats.org/officeDocument/2006/relationships/oleObject" Target="embeddings/oleObject928.bin"/><Relationship Id="rId2928" Type="http://schemas.openxmlformats.org/officeDocument/2006/relationships/image" Target="media/image1460.wmf"/><Relationship Id="rId4283" Type="http://schemas.openxmlformats.org/officeDocument/2006/relationships/header" Target="header1.xml"/><Relationship Id="rId1737" Type="http://schemas.openxmlformats.org/officeDocument/2006/relationships/oleObject" Target="embeddings/oleObject858.bin"/><Relationship Id="rId1944" Type="http://schemas.openxmlformats.org/officeDocument/2006/relationships/image" Target="media/image966.wmf"/><Relationship Id="rId3092" Type="http://schemas.openxmlformats.org/officeDocument/2006/relationships/image" Target="media/image1542.wmf"/><Relationship Id="rId4143" Type="http://schemas.openxmlformats.org/officeDocument/2006/relationships/image" Target="media/image2068.wmf"/><Relationship Id="rId29" Type="http://schemas.openxmlformats.org/officeDocument/2006/relationships/oleObject" Target="embeddings/oleObject5.bin"/><Relationship Id="rId4003" Type="http://schemas.openxmlformats.org/officeDocument/2006/relationships/image" Target="media/image1998.wmf"/><Relationship Id="rId4210" Type="http://schemas.openxmlformats.org/officeDocument/2006/relationships/oleObject" Target="embeddings/oleObject2090.bin"/><Relationship Id="rId1804" Type="http://schemas.openxmlformats.org/officeDocument/2006/relationships/image" Target="media/image896.wmf"/><Relationship Id="rId3769" Type="http://schemas.openxmlformats.org/officeDocument/2006/relationships/image" Target="media/image1881.wmf"/><Relationship Id="rId3976" Type="http://schemas.openxmlformats.org/officeDocument/2006/relationships/oleObject" Target="embeddings/oleObject1973.bin"/><Relationship Id="rId897" Type="http://schemas.openxmlformats.org/officeDocument/2006/relationships/image" Target="media/image442.wmf"/><Relationship Id="rId2578" Type="http://schemas.openxmlformats.org/officeDocument/2006/relationships/image" Target="media/image1284.emf"/><Relationship Id="rId2785" Type="http://schemas.openxmlformats.org/officeDocument/2006/relationships/oleObject" Target="embeddings/oleObject1379.bin"/><Relationship Id="rId2992" Type="http://schemas.openxmlformats.org/officeDocument/2006/relationships/image" Target="media/image1492.wmf"/><Relationship Id="rId3629" Type="http://schemas.openxmlformats.org/officeDocument/2006/relationships/oleObject" Target="embeddings/oleObject1800.bin"/><Relationship Id="rId3836" Type="http://schemas.openxmlformats.org/officeDocument/2006/relationships/oleObject" Target="embeddings/oleObject1903.bin"/><Relationship Id="rId757" Type="http://schemas.openxmlformats.org/officeDocument/2006/relationships/image" Target="media/image372.wmf"/><Relationship Id="rId964" Type="http://schemas.openxmlformats.org/officeDocument/2006/relationships/oleObject" Target="embeddings/oleObject472.bin"/><Relationship Id="rId1387" Type="http://schemas.openxmlformats.org/officeDocument/2006/relationships/oleObject" Target="embeddings/oleObject683.bin"/><Relationship Id="rId1594" Type="http://schemas.openxmlformats.org/officeDocument/2006/relationships/image" Target="media/image791.wmf"/><Relationship Id="rId2438" Type="http://schemas.openxmlformats.org/officeDocument/2006/relationships/oleObject" Target="embeddings/oleObject1210.bin"/><Relationship Id="rId2645" Type="http://schemas.openxmlformats.org/officeDocument/2006/relationships/oleObject" Target="embeddings/oleObject1310.bin"/><Relationship Id="rId2852" Type="http://schemas.openxmlformats.org/officeDocument/2006/relationships/image" Target="media/image1423.wmf"/><Relationship Id="rId3903" Type="http://schemas.openxmlformats.org/officeDocument/2006/relationships/image" Target="media/image1948.wmf"/><Relationship Id="rId93" Type="http://schemas.openxmlformats.org/officeDocument/2006/relationships/oleObject" Target="embeddings/oleObject37.bin"/><Relationship Id="rId617" Type="http://schemas.openxmlformats.org/officeDocument/2006/relationships/image" Target="media/image302.wmf"/><Relationship Id="rId824" Type="http://schemas.openxmlformats.org/officeDocument/2006/relationships/oleObject" Target="embeddings/oleObject402.bin"/><Relationship Id="rId1247" Type="http://schemas.openxmlformats.org/officeDocument/2006/relationships/image" Target="media/image617.wmf"/><Relationship Id="rId1454" Type="http://schemas.openxmlformats.org/officeDocument/2006/relationships/image" Target="media/image721.wmf"/><Relationship Id="rId1661" Type="http://schemas.openxmlformats.org/officeDocument/2006/relationships/oleObject" Target="embeddings/oleObject820.bin"/><Relationship Id="rId2505" Type="http://schemas.openxmlformats.org/officeDocument/2006/relationships/image" Target="media/image1245.wmf"/><Relationship Id="rId2712" Type="http://schemas.openxmlformats.org/officeDocument/2006/relationships/image" Target="media/image1353.wmf"/><Relationship Id="rId1107" Type="http://schemas.openxmlformats.org/officeDocument/2006/relationships/image" Target="media/image547.wmf"/><Relationship Id="rId1314" Type="http://schemas.openxmlformats.org/officeDocument/2006/relationships/image" Target="media/image651.wmf"/><Relationship Id="rId1521" Type="http://schemas.openxmlformats.org/officeDocument/2006/relationships/oleObject" Target="embeddings/oleObject750.bin"/><Relationship Id="rId3279" Type="http://schemas.openxmlformats.org/officeDocument/2006/relationships/oleObject" Target="embeddings/oleObject1625.bin"/><Relationship Id="rId3486" Type="http://schemas.openxmlformats.org/officeDocument/2006/relationships/image" Target="media/image1739.wmf"/><Relationship Id="rId3693" Type="http://schemas.openxmlformats.org/officeDocument/2006/relationships/image" Target="media/image1843.wmf"/><Relationship Id="rId20" Type="http://schemas.openxmlformats.org/officeDocument/2006/relationships/oleObject" Target="embeddings/oleObject2.bin"/><Relationship Id="rId2088" Type="http://schemas.openxmlformats.org/officeDocument/2006/relationships/image" Target="media/image1038.wmf"/><Relationship Id="rId2295" Type="http://schemas.openxmlformats.org/officeDocument/2006/relationships/image" Target="media/image1140.wmf"/><Relationship Id="rId3139" Type="http://schemas.openxmlformats.org/officeDocument/2006/relationships/oleObject" Target="embeddings/oleObject1555.bin"/><Relationship Id="rId3346" Type="http://schemas.openxmlformats.org/officeDocument/2006/relationships/image" Target="media/image1669.wmf"/><Relationship Id="rId267" Type="http://schemas.openxmlformats.org/officeDocument/2006/relationships/image" Target="media/image127.wmf"/><Relationship Id="rId474" Type="http://schemas.openxmlformats.org/officeDocument/2006/relationships/oleObject" Target="embeddings/oleObject227.bin"/><Relationship Id="rId2155" Type="http://schemas.openxmlformats.org/officeDocument/2006/relationships/image" Target="media/image1071.wmf"/><Relationship Id="rId3553" Type="http://schemas.openxmlformats.org/officeDocument/2006/relationships/oleObject" Target="embeddings/oleObject1762.bin"/><Relationship Id="rId3760" Type="http://schemas.openxmlformats.org/officeDocument/2006/relationships/oleObject" Target="embeddings/oleObject1865.bin"/><Relationship Id="rId127" Type="http://schemas.openxmlformats.org/officeDocument/2006/relationships/oleObject" Target="embeddings/oleObject54.bin"/><Relationship Id="rId681" Type="http://schemas.openxmlformats.org/officeDocument/2006/relationships/image" Target="media/image334.wmf"/><Relationship Id="rId2362" Type="http://schemas.openxmlformats.org/officeDocument/2006/relationships/oleObject" Target="embeddings/oleObject1172.bin"/><Relationship Id="rId3206" Type="http://schemas.openxmlformats.org/officeDocument/2006/relationships/image" Target="media/image1599.wmf"/><Relationship Id="rId3413" Type="http://schemas.openxmlformats.org/officeDocument/2006/relationships/oleObject" Target="embeddings/oleObject1692.bin"/><Relationship Id="rId3620" Type="http://schemas.openxmlformats.org/officeDocument/2006/relationships/image" Target="media/image1806.wmf"/><Relationship Id="rId334" Type="http://schemas.openxmlformats.org/officeDocument/2006/relationships/oleObject" Target="embeddings/oleObject157.bin"/><Relationship Id="rId541" Type="http://schemas.openxmlformats.org/officeDocument/2006/relationships/image" Target="media/image264.wmf"/><Relationship Id="rId1171" Type="http://schemas.openxmlformats.org/officeDocument/2006/relationships/image" Target="media/image579.wmf"/><Relationship Id="rId2015" Type="http://schemas.openxmlformats.org/officeDocument/2006/relationships/oleObject" Target="embeddings/oleObject997.bin"/><Relationship Id="rId2222" Type="http://schemas.openxmlformats.org/officeDocument/2006/relationships/oleObject" Target="embeddings/oleObject1102.bin"/><Relationship Id="rId401" Type="http://schemas.openxmlformats.org/officeDocument/2006/relationships/image" Target="media/image194.wmf"/><Relationship Id="rId1031" Type="http://schemas.openxmlformats.org/officeDocument/2006/relationships/image" Target="media/image509.wmf"/><Relationship Id="rId1988" Type="http://schemas.openxmlformats.org/officeDocument/2006/relationships/image" Target="media/image988.wmf"/><Relationship Id="rId4187" Type="http://schemas.openxmlformats.org/officeDocument/2006/relationships/image" Target="media/image2090.wmf"/><Relationship Id="rId4047" Type="http://schemas.openxmlformats.org/officeDocument/2006/relationships/image" Target="media/image2020.wmf"/><Relationship Id="rId4254" Type="http://schemas.openxmlformats.org/officeDocument/2006/relationships/oleObject" Target="embeddings/oleObject2112.bin"/><Relationship Id="rId1848" Type="http://schemas.openxmlformats.org/officeDocument/2006/relationships/image" Target="media/image918.wmf"/><Relationship Id="rId3063" Type="http://schemas.openxmlformats.org/officeDocument/2006/relationships/oleObject" Target="embeddings/oleObject1517.bin"/><Relationship Id="rId3270" Type="http://schemas.openxmlformats.org/officeDocument/2006/relationships/image" Target="media/image1631.wmf"/><Relationship Id="rId4114" Type="http://schemas.openxmlformats.org/officeDocument/2006/relationships/oleObject" Target="embeddings/oleObject2042.bin"/><Relationship Id="rId191" Type="http://schemas.openxmlformats.org/officeDocument/2006/relationships/image" Target="media/image89.wmf"/><Relationship Id="rId1708" Type="http://schemas.openxmlformats.org/officeDocument/2006/relationships/image" Target="media/image848.wmf"/><Relationship Id="rId1915" Type="http://schemas.openxmlformats.org/officeDocument/2006/relationships/oleObject" Target="embeddings/oleObject947.bin"/><Relationship Id="rId3130" Type="http://schemas.openxmlformats.org/officeDocument/2006/relationships/image" Target="media/image1561.wmf"/><Relationship Id="rId2689" Type="http://schemas.openxmlformats.org/officeDocument/2006/relationships/oleObject" Target="embeddings/oleObject1331.bin"/><Relationship Id="rId2896" Type="http://schemas.openxmlformats.org/officeDocument/2006/relationships/image" Target="media/image1445.wmf"/><Relationship Id="rId3947" Type="http://schemas.openxmlformats.org/officeDocument/2006/relationships/image" Target="media/image1970.wmf"/><Relationship Id="rId868" Type="http://schemas.openxmlformats.org/officeDocument/2006/relationships/oleObject" Target="embeddings/oleObject424.bin"/><Relationship Id="rId1498" Type="http://schemas.openxmlformats.org/officeDocument/2006/relationships/image" Target="media/image743.wmf"/><Relationship Id="rId2549" Type="http://schemas.openxmlformats.org/officeDocument/2006/relationships/image" Target="media/image1267.png"/><Relationship Id="rId2756" Type="http://schemas.openxmlformats.org/officeDocument/2006/relationships/image" Target="media/image1375.wmf"/><Relationship Id="rId2963" Type="http://schemas.openxmlformats.org/officeDocument/2006/relationships/oleObject" Target="embeddings/oleObject1467.bin"/><Relationship Id="rId3807" Type="http://schemas.openxmlformats.org/officeDocument/2006/relationships/image" Target="media/image1900.wmf"/><Relationship Id="rId728" Type="http://schemas.openxmlformats.org/officeDocument/2006/relationships/oleObject" Target="embeddings/oleObject354.bin"/><Relationship Id="rId935" Type="http://schemas.openxmlformats.org/officeDocument/2006/relationships/image" Target="media/image461.wmf"/><Relationship Id="rId1358" Type="http://schemas.openxmlformats.org/officeDocument/2006/relationships/image" Target="media/image673.wmf"/><Relationship Id="rId1565" Type="http://schemas.openxmlformats.org/officeDocument/2006/relationships/oleObject" Target="embeddings/oleObject772.bin"/><Relationship Id="rId1772" Type="http://schemas.openxmlformats.org/officeDocument/2006/relationships/image" Target="media/image880.wmf"/><Relationship Id="rId2409" Type="http://schemas.openxmlformats.org/officeDocument/2006/relationships/image" Target="media/image1197.wmf"/><Relationship Id="rId2616" Type="http://schemas.openxmlformats.org/officeDocument/2006/relationships/image" Target="media/image1304.wmf"/><Relationship Id="rId64" Type="http://schemas.openxmlformats.org/officeDocument/2006/relationships/image" Target="media/image25.wmf"/><Relationship Id="rId1218" Type="http://schemas.openxmlformats.org/officeDocument/2006/relationships/oleObject" Target="embeddings/oleObject599.bin"/><Relationship Id="rId1425" Type="http://schemas.openxmlformats.org/officeDocument/2006/relationships/oleObject" Target="embeddings/oleObject702.bin"/><Relationship Id="rId2823" Type="http://schemas.openxmlformats.org/officeDocument/2006/relationships/oleObject" Target="embeddings/oleObject1398.bin"/><Relationship Id="rId1632" Type="http://schemas.openxmlformats.org/officeDocument/2006/relationships/image" Target="media/image810.wmf"/><Relationship Id="rId2199" Type="http://schemas.openxmlformats.org/officeDocument/2006/relationships/image" Target="media/image1092.wmf"/><Relationship Id="rId3597" Type="http://schemas.openxmlformats.org/officeDocument/2006/relationships/oleObject" Target="embeddings/oleObject1784.bin"/><Relationship Id="rId3457" Type="http://schemas.openxmlformats.org/officeDocument/2006/relationships/oleObject" Target="embeddings/oleObject1714.bin"/><Relationship Id="rId3664" Type="http://schemas.openxmlformats.org/officeDocument/2006/relationships/oleObject" Target="embeddings/oleObject1817.bin"/><Relationship Id="rId3871" Type="http://schemas.openxmlformats.org/officeDocument/2006/relationships/image" Target="media/image1932.wmf"/><Relationship Id="rId378" Type="http://schemas.openxmlformats.org/officeDocument/2006/relationships/oleObject" Target="embeddings/oleObject179.bin"/><Relationship Id="rId585" Type="http://schemas.openxmlformats.org/officeDocument/2006/relationships/image" Target="media/image286.wmf"/><Relationship Id="rId792" Type="http://schemas.openxmlformats.org/officeDocument/2006/relationships/oleObject" Target="embeddings/oleObject386.bin"/><Relationship Id="rId2059" Type="http://schemas.openxmlformats.org/officeDocument/2006/relationships/oleObject" Target="embeddings/oleObject1019.bin"/><Relationship Id="rId2266" Type="http://schemas.openxmlformats.org/officeDocument/2006/relationships/oleObject" Target="embeddings/oleObject1124.bin"/><Relationship Id="rId2473" Type="http://schemas.openxmlformats.org/officeDocument/2006/relationships/image" Target="media/image1229.wmf"/><Relationship Id="rId2680" Type="http://schemas.openxmlformats.org/officeDocument/2006/relationships/image" Target="media/image1337.wmf"/><Relationship Id="rId3317" Type="http://schemas.openxmlformats.org/officeDocument/2006/relationships/oleObject" Target="embeddings/oleObject1644.bin"/><Relationship Id="rId3524" Type="http://schemas.openxmlformats.org/officeDocument/2006/relationships/image" Target="media/image1758.wmf"/><Relationship Id="rId3731" Type="http://schemas.openxmlformats.org/officeDocument/2006/relationships/image" Target="media/image1862.wmf"/><Relationship Id="rId238" Type="http://schemas.openxmlformats.org/officeDocument/2006/relationships/oleObject" Target="embeddings/oleObject109.bin"/><Relationship Id="rId445" Type="http://schemas.openxmlformats.org/officeDocument/2006/relationships/image" Target="media/image216.wmf"/><Relationship Id="rId652" Type="http://schemas.openxmlformats.org/officeDocument/2006/relationships/oleObject" Target="embeddings/oleObject316.bin"/><Relationship Id="rId1075" Type="http://schemas.openxmlformats.org/officeDocument/2006/relationships/image" Target="media/image531.wmf"/><Relationship Id="rId1282" Type="http://schemas.openxmlformats.org/officeDocument/2006/relationships/oleObject" Target="embeddings/oleObject631.bin"/><Relationship Id="rId2126" Type="http://schemas.openxmlformats.org/officeDocument/2006/relationships/oleObject" Target="embeddings/oleObject1053.bin"/><Relationship Id="rId2333" Type="http://schemas.openxmlformats.org/officeDocument/2006/relationships/image" Target="media/image1159.wmf"/><Relationship Id="rId2540" Type="http://schemas.openxmlformats.org/officeDocument/2006/relationships/oleObject" Target="embeddings/oleObject1261.bin"/><Relationship Id="rId305" Type="http://schemas.openxmlformats.org/officeDocument/2006/relationships/image" Target="media/image146.wmf"/><Relationship Id="rId512" Type="http://schemas.openxmlformats.org/officeDocument/2006/relationships/oleObject" Target="embeddings/oleObject246.bin"/><Relationship Id="rId1142" Type="http://schemas.openxmlformats.org/officeDocument/2006/relationships/oleObject" Target="embeddings/oleObject561.bin"/><Relationship Id="rId2400" Type="http://schemas.openxmlformats.org/officeDocument/2006/relationships/oleObject" Target="embeddings/oleObject1191.bin"/><Relationship Id="rId1002" Type="http://schemas.openxmlformats.org/officeDocument/2006/relationships/oleObject" Target="embeddings/oleObject491.bin"/><Relationship Id="rId4158" Type="http://schemas.openxmlformats.org/officeDocument/2006/relationships/oleObject" Target="embeddings/oleObject2064.bin"/><Relationship Id="rId1959" Type="http://schemas.openxmlformats.org/officeDocument/2006/relationships/oleObject" Target="embeddings/oleObject969.bin"/><Relationship Id="rId3174" Type="http://schemas.openxmlformats.org/officeDocument/2006/relationships/image" Target="media/image1583.wmf"/><Relationship Id="rId4018" Type="http://schemas.openxmlformats.org/officeDocument/2006/relationships/oleObject" Target="embeddings/oleObject1994.bin"/><Relationship Id="rId1819" Type="http://schemas.openxmlformats.org/officeDocument/2006/relationships/oleObject" Target="embeddings/oleObject899.bin"/><Relationship Id="rId3381" Type="http://schemas.openxmlformats.org/officeDocument/2006/relationships/oleObject" Target="embeddings/oleObject1676.bin"/><Relationship Id="rId4225" Type="http://schemas.openxmlformats.org/officeDocument/2006/relationships/image" Target="media/image2109.wmf"/><Relationship Id="rId2190" Type="http://schemas.openxmlformats.org/officeDocument/2006/relationships/oleObject" Target="embeddings/oleObject1086.bin"/><Relationship Id="rId3034" Type="http://schemas.openxmlformats.org/officeDocument/2006/relationships/image" Target="media/image1513.wmf"/><Relationship Id="rId3241" Type="http://schemas.openxmlformats.org/officeDocument/2006/relationships/oleObject" Target="embeddings/oleObject1606.bin"/><Relationship Id="rId162" Type="http://schemas.openxmlformats.org/officeDocument/2006/relationships/oleObject" Target="embeddings/oleObject71.bin"/><Relationship Id="rId2050" Type="http://schemas.openxmlformats.org/officeDocument/2006/relationships/image" Target="media/image1019.wmf"/><Relationship Id="rId3101" Type="http://schemas.openxmlformats.org/officeDocument/2006/relationships/oleObject" Target="embeddings/oleObject1536.bin"/><Relationship Id="rId979" Type="http://schemas.openxmlformats.org/officeDocument/2006/relationships/image" Target="media/image483.wmf"/><Relationship Id="rId839" Type="http://schemas.openxmlformats.org/officeDocument/2006/relationships/image" Target="media/image413.wmf"/><Relationship Id="rId1469" Type="http://schemas.openxmlformats.org/officeDocument/2006/relationships/oleObject" Target="embeddings/oleObject724.bin"/><Relationship Id="rId2867" Type="http://schemas.openxmlformats.org/officeDocument/2006/relationships/oleObject" Target="embeddings/oleObject1420.bin"/><Relationship Id="rId3918" Type="http://schemas.openxmlformats.org/officeDocument/2006/relationships/oleObject" Target="embeddings/oleObject1944.bin"/><Relationship Id="rId4082" Type="http://schemas.openxmlformats.org/officeDocument/2006/relationships/oleObject" Target="embeddings/oleObject2026.bin"/><Relationship Id="rId1676" Type="http://schemas.openxmlformats.org/officeDocument/2006/relationships/image" Target="media/image832.wmf"/><Relationship Id="rId1883" Type="http://schemas.openxmlformats.org/officeDocument/2006/relationships/oleObject" Target="embeddings/oleObject931.bin"/><Relationship Id="rId2727" Type="http://schemas.openxmlformats.org/officeDocument/2006/relationships/oleObject" Target="embeddings/oleObject1350.bin"/><Relationship Id="rId2934" Type="http://schemas.openxmlformats.org/officeDocument/2006/relationships/image" Target="media/image1463.wmf"/><Relationship Id="rId906" Type="http://schemas.openxmlformats.org/officeDocument/2006/relationships/oleObject" Target="embeddings/oleObject443.bin"/><Relationship Id="rId1329" Type="http://schemas.openxmlformats.org/officeDocument/2006/relationships/oleObject" Target="embeddings/oleObject654.bin"/><Relationship Id="rId1536" Type="http://schemas.openxmlformats.org/officeDocument/2006/relationships/image" Target="media/image762.wmf"/><Relationship Id="rId1743" Type="http://schemas.openxmlformats.org/officeDocument/2006/relationships/oleObject" Target="embeddings/oleObject861.bin"/><Relationship Id="rId1950" Type="http://schemas.openxmlformats.org/officeDocument/2006/relationships/image" Target="media/image969.wmf"/><Relationship Id="rId35" Type="http://schemas.openxmlformats.org/officeDocument/2006/relationships/oleObject" Target="embeddings/oleObject8.bin"/><Relationship Id="rId1603" Type="http://schemas.openxmlformats.org/officeDocument/2006/relationships/oleObject" Target="embeddings/oleObject791.bin"/><Relationship Id="rId1810" Type="http://schemas.openxmlformats.org/officeDocument/2006/relationships/image" Target="media/image899.wmf"/><Relationship Id="rId3568" Type="http://schemas.openxmlformats.org/officeDocument/2006/relationships/image" Target="media/image1780.wmf"/><Relationship Id="rId3775" Type="http://schemas.openxmlformats.org/officeDocument/2006/relationships/image" Target="media/image1884.wmf"/><Relationship Id="rId3982" Type="http://schemas.openxmlformats.org/officeDocument/2006/relationships/oleObject" Target="embeddings/oleObject1976.bin"/><Relationship Id="rId489" Type="http://schemas.openxmlformats.org/officeDocument/2006/relationships/image" Target="media/image238.wmf"/><Relationship Id="rId696" Type="http://schemas.openxmlformats.org/officeDocument/2006/relationships/oleObject" Target="embeddings/oleObject338.bin"/><Relationship Id="rId2377" Type="http://schemas.openxmlformats.org/officeDocument/2006/relationships/image" Target="media/image1181.wmf"/><Relationship Id="rId2584" Type="http://schemas.openxmlformats.org/officeDocument/2006/relationships/image" Target="media/image1288.wmf"/><Relationship Id="rId2791" Type="http://schemas.openxmlformats.org/officeDocument/2006/relationships/oleObject" Target="embeddings/oleObject1382.bin"/><Relationship Id="rId3428" Type="http://schemas.openxmlformats.org/officeDocument/2006/relationships/image" Target="media/image1710.wmf"/><Relationship Id="rId3635" Type="http://schemas.openxmlformats.org/officeDocument/2006/relationships/image" Target="media/image1814.wmf"/><Relationship Id="rId349" Type="http://schemas.openxmlformats.org/officeDocument/2006/relationships/image" Target="media/image168.wmf"/><Relationship Id="rId556" Type="http://schemas.openxmlformats.org/officeDocument/2006/relationships/oleObject" Target="embeddings/oleObject268.bin"/><Relationship Id="rId763" Type="http://schemas.openxmlformats.org/officeDocument/2006/relationships/image" Target="media/image375.wmf"/><Relationship Id="rId1186" Type="http://schemas.openxmlformats.org/officeDocument/2006/relationships/oleObject" Target="embeddings/oleObject583.bin"/><Relationship Id="rId1393" Type="http://schemas.openxmlformats.org/officeDocument/2006/relationships/oleObject" Target="embeddings/oleObject686.bin"/><Relationship Id="rId2237" Type="http://schemas.openxmlformats.org/officeDocument/2006/relationships/image" Target="media/image1111.wmf"/><Relationship Id="rId2444" Type="http://schemas.openxmlformats.org/officeDocument/2006/relationships/oleObject" Target="embeddings/oleObject1213.bin"/><Relationship Id="rId3842" Type="http://schemas.openxmlformats.org/officeDocument/2006/relationships/oleObject" Target="embeddings/oleObject1906.bin"/><Relationship Id="rId209" Type="http://schemas.openxmlformats.org/officeDocument/2006/relationships/image" Target="media/image98.wmf"/><Relationship Id="rId416" Type="http://schemas.openxmlformats.org/officeDocument/2006/relationships/oleObject" Target="embeddings/oleObject198.bin"/><Relationship Id="rId970" Type="http://schemas.openxmlformats.org/officeDocument/2006/relationships/oleObject" Target="embeddings/oleObject475.bin"/><Relationship Id="rId1046" Type="http://schemas.openxmlformats.org/officeDocument/2006/relationships/oleObject" Target="embeddings/oleObject513.bin"/><Relationship Id="rId1253" Type="http://schemas.openxmlformats.org/officeDocument/2006/relationships/image" Target="media/image620.wmf"/><Relationship Id="rId2651" Type="http://schemas.openxmlformats.org/officeDocument/2006/relationships/oleObject" Target="embeddings/oleObject1313.bin"/><Relationship Id="rId3702" Type="http://schemas.openxmlformats.org/officeDocument/2006/relationships/oleObject" Target="embeddings/oleObject1836.bin"/><Relationship Id="rId623" Type="http://schemas.openxmlformats.org/officeDocument/2006/relationships/image" Target="media/image305.wmf"/><Relationship Id="rId830" Type="http://schemas.openxmlformats.org/officeDocument/2006/relationships/oleObject" Target="embeddings/oleObject405.bin"/><Relationship Id="rId1460" Type="http://schemas.openxmlformats.org/officeDocument/2006/relationships/image" Target="media/image724.wmf"/><Relationship Id="rId2304" Type="http://schemas.openxmlformats.org/officeDocument/2006/relationships/oleObject" Target="embeddings/oleObject1143.bin"/><Relationship Id="rId2511" Type="http://schemas.openxmlformats.org/officeDocument/2006/relationships/image" Target="media/image1248.wmf"/><Relationship Id="rId1113" Type="http://schemas.openxmlformats.org/officeDocument/2006/relationships/image" Target="media/image550.wmf"/><Relationship Id="rId1320" Type="http://schemas.openxmlformats.org/officeDocument/2006/relationships/image" Target="media/image654.wmf"/><Relationship Id="rId4269" Type="http://schemas.openxmlformats.org/officeDocument/2006/relationships/image" Target="media/image2131.wmf"/><Relationship Id="rId3078" Type="http://schemas.openxmlformats.org/officeDocument/2006/relationships/image" Target="media/image1535.wmf"/><Relationship Id="rId3285" Type="http://schemas.openxmlformats.org/officeDocument/2006/relationships/oleObject" Target="embeddings/oleObject1628.bin"/><Relationship Id="rId3492" Type="http://schemas.openxmlformats.org/officeDocument/2006/relationships/image" Target="media/image1742.wmf"/><Relationship Id="rId4129" Type="http://schemas.openxmlformats.org/officeDocument/2006/relationships/image" Target="media/image2061.wmf"/><Relationship Id="rId2094" Type="http://schemas.openxmlformats.org/officeDocument/2006/relationships/image" Target="media/image1041.wmf"/><Relationship Id="rId3145" Type="http://schemas.openxmlformats.org/officeDocument/2006/relationships/oleObject" Target="embeddings/oleObject1558.bin"/><Relationship Id="rId3352" Type="http://schemas.openxmlformats.org/officeDocument/2006/relationships/image" Target="media/image1672.wmf"/><Relationship Id="rId273" Type="http://schemas.openxmlformats.org/officeDocument/2006/relationships/image" Target="media/image130.wmf"/><Relationship Id="rId480" Type="http://schemas.openxmlformats.org/officeDocument/2006/relationships/oleObject" Target="embeddings/oleObject230.bin"/><Relationship Id="rId2161" Type="http://schemas.openxmlformats.org/officeDocument/2006/relationships/oleObject" Target="embeddings/oleObject1071.bin"/><Relationship Id="rId3005" Type="http://schemas.openxmlformats.org/officeDocument/2006/relationships/oleObject" Target="embeddings/oleObject1488.bin"/><Relationship Id="rId3212" Type="http://schemas.openxmlformats.org/officeDocument/2006/relationships/image" Target="media/image1602.wmf"/><Relationship Id="rId133" Type="http://schemas.openxmlformats.org/officeDocument/2006/relationships/oleObject" Target="embeddings/oleObject57.bin"/><Relationship Id="rId340" Type="http://schemas.openxmlformats.org/officeDocument/2006/relationships/oleObject" Target="embeddings/oleObject160.bin"/><Relationship Id="rId2021" Type="http://schemas.openxmlformats.org/officeDocument/2006/relationships/oleObject" Target="embeddings/oleObject1000.bin"/><Relationship Id="rId200" Type="http://schemas.openxmlformats.org/officeDocument/2006/relationships/oleObject" Target="embeddings/oleObject90.bin"/><Relationship Id="rId2978" Type="http://schemas.openxmlformats.org/officeDocument/2006/relationships/image" Target="media/image1485.wmf"/><Relationship Id="rId4193" Type="http://schemas.openxmlformats.org/officeDocument/2006/relationships/image" Target="media/image2093.wmf"/><Relationship Id="rId1787" Type="http://schemas.openxmlformats.org/officeDocument/2006/relationships/oleObject" Target="embeddings/oleObject883.bin"/><Relationship Id="rId1994" Type="http://schemas.openxmlformats.org/officeDocument/2006/relationships/image" Target="media/image991.wmf"/><Relationship Id="rId2838" Type="http://schemas.openxmlformats.org/officeDocument/2006/relationships/image" Target="media/image1416.wmf"/><Relationship Id="rId79" Type="http://schemas.openxmlformats.org/officeDocument/2006/relationships/oleObject" Target="embeddings/oleObject30.bin"/><Relationship Id="rId1647" Type="http://schemas.openxmlformats.org/officeDocument/2006/relationships/oleObject" Target="embeddings/oleObject813.bin"/><Relationship Id="rId1854" Type="http://schemas.openxmlformats.org/officeDocument/2006/relationships/image" Target="media/image921.wmf"/><Relationship Id="rId2905" Type="http://schemas.openxmlformats.org/officeDocument/2006/relationships/oleObject" Target="embeddings/oleObject1439.bin"/><Relationship Id="rId4053" Type="http://schemas.openxmlformats.org/officeDocument/2006/relationships/image" Target="media/image2023.wmf"/><Relationship Id="rId4260" Type="http://schemas.openxmlformats.org/officeDocument/2006/relationships/oleObject" Target="embeddings/oleObject2115.bin"/><Relationship Id="rId1507" Type="http://schemas.openxmlformats.org/officeDocument/2006/relationships/oleObject" Target="embeddings/oleObject743.bin"/><Relationship Id="rId1714" Type="http://schemas.openxmlformats.org/officeDocument/2006/relationships/image" Target="media/image851.wmf"/><Relationship Id="rId4120" Type="http://schemas.openxmlformats.org/officeDocument/2006/relationships/oleObject" Target="embeddings/oleObject2045.bin"/><Relationship Id="rId1921" Type="http://schemas.openxmlformats.org/officeDocument/2006/relationships/oleObject" Target="embeddings/oleObject950.bin"/><Relationship Id="rId3679" Type="http://schemas.openxmlformats.org/officeDocument/2006/relationships/image" Target="media/image1836.wmf"/><Relationship Id="rId2488" Type="http://schemas.openxmlformats.org/officeDocument/2006/relationships/oleObject" Target="embeddings/oleObject1235.bin"/><Relationship Id="rId3886" Type="http://schemas.openxmlformats.org/officeDocument/2006/relationships/oleObject" Target="embeddings/oleObject1928.bin"/><Relationship Id="rId1297" Type="http://schemas.openxmlformats.org/officeDocument/2006/relationships/image" Target="media/image642.wmf"/><Relationship Id="rId2695" Type="http://schemas.openxmlformats.org/officeDocument/2006/relationships/oleObject" Target="embeddings/oleObject1334.bin"/><Relationship Id="rId3539" Type="http://schemas.openxmlformats.org/officeDocument/2006/relationships/oleObject" Target="embeddings/oleObject1755.bin"/><Relationship Id="rId3746" Type="http://schemas.openxmlformats.org/officeDocument/2006/relationships/oleObject" Target="embeddings/oleObject1858.bin"/><Relationship Id="rId3953" Type="http://schemas.openxmlformats.org/officeDocument/2006/relationships/image" Target="media/image1973.wmf"/><Relationship Id="rId667" Type="http://schemas.openxmlformats.org/officeDocument/2006/relationships/image" Target="media/image327.wmf"/><Relationship Id="rId874" Type="http://schemas.openxmlformats.org/officeDocument/2006/relationships/oleObject" Target="embeddings/oleObject427.bin"/><Relationship Id="rId2348" Type="http://schemas.openxmlformats.org/officeDocument/2006/relationships/oleObject" Target="embeddings/oleObject1165.bin"/><Relationship Id="rId2555" Type="http://schemas.openxmlformats.org/officeDocument/2006/relationships/image" Target="media/image1271.png"/><Relationship Id="rId2762" Type="http://schemas.openxmlformats.org/officeDocument/2006/relationships/image" Target="media/image1378.wmf"/><Relationship Id="rId3606" Type="http://schemas.openxmlformats.org/officeDocument/2006/relationships/image" Target="media/image1799.wmf"/><Relationship Id="rId3813" Type="http://schemas.openxmlformats.org/officeDocument/2006/relationships/image" Target="media/image1903.wmf"/><Relationship Id="rId527" Type="http://schemas.openxmlformats.org/officeDocument/2006/relationships/image" Target="media/image257.wmf"/><Relationship Id="rId734" Type="http://schemas.openxmlformats.org/officeDocument/2006/relationships/oleObject" Target="embeddings/oleObject357.bin"/><Relationship Id="rId941" Type="http://schemas.openxmlformats.org/officeDocument/2006/relationships/image" Target="media/image464.wmf"/><Relationship Id="rId1157" Type="http://schemas.openxmlformats.org/officeDocument/2006/relationships/image" Target="media/image572.wmf"/><Relationship Id="rId1364" Type="http://schemas.openxmlformats.org/officeDocument/2006/relationships/image" Target="media/image676.wmf"/><Relationship Id="rId1571" Type="http://schemas.openxmlformats.org/officeDocument/2006/relationships/oleObject" Target="embeddings/oleObject775.bin"/><Relationship Id="rId2208" Type="http://schemas.openxmlformats.org/officeDocument/2006/relationships/oleObject" Target="embeddings/oleObject1095.bin"/><Relationship Id="rId2415" Type="http://schemas.openxmlformats.org/officeDocument/2006/relationships/image" Target="media/image1200.wmf"/><Relationship Id="rId2622" Type="http://schemas.openxmlformats.org/officeDocument/2006/relationships/image" Target="media/image1307.wmf"/><Relationship Id="rId70" Type="http://schemas.openxmlformats.org/officeDocument/2006/relationships/image" Target="media/image28.wmf"/><Relationship Id="rId801" Type="http://schemas.openxmlformats.org/officeDocument/2006/relationships/image" Target="media/image394.wmf"/><Relationship Id="rId1017" Type="http://schemas.openxmlformats.org/officeDocument/2006/relationships/image" Target="media/image502.wmf"/><Relationship Id="rId1224" Type="http://schemas.openxmlformats.org/officeDocument/2006/relationships/oleObject" Target="embeddings/oleObject602.bin"/><Relationship Id="rId1431" Type="http://schemas.openxmlformats.org/officeDocument/2006/relationships/oleObject" Target="embeddings/oleObject705.bin"/><Relationship Id="rId3189" Type="http://schemas.openxmlformats.org/officeDocument/2006/relationships/oleObject" Target="embeddings/oleObject1580.bin"/><Relationship Id="rId3396" Type="http://schemas.openxmlformats.org/officeDocument/2006/relationships/image" Target="media/image1694.wmf"/><Relationship Id="rId3049" Type="http://schemas.openxmlformats.org/officeDocument/2006/relationships/oleObject" Target="embeddings/oleObject1510.bin"/><Relationship Id="rId3256" Type="http://schemas.openxmlformats.org/officeDocument/2006/relationships/image" Target="media/image1624.wmf"/><Relationship Id="rId3463" Type="http://schemas.openxmlformats.org/officeDocument/2006/relationships/oleObject" Target="embeddings/oleObject1717.bin"/><Relationship Id="rId177" Type="http://schemas.openxmlformats.org/officeDocument/2006/relationships/image" Target="media/image82.wmf"/><Relationship Id="rId384" Type="http://schemas.openxmlformats.org/officeDocument/2006/relationships/oleObject" Target="embeddings/oleObject182.bin"/><Relationship Id="rId591" Type="http://schemas.openxmlformats.org/officeDocument/2006/relationships/image" Target="media/image289.wmf"/><Relationship Id="rId2065" Type="http://schemas.openxmlformats.org/officeDocument/2006/relationships/oleObject" Target="embeddings/oleObject1022.bin"/><Relationship Id="rId2272" Type="http://schemas.openxmlformats.org/officeDocument/2006/relationships/oleObject" Target="embeddings/oleObject1127.bin"/><Relationship Id="rId3116" Type="http://schemas.openxmlformats.org/officeDocument/2006/relationships/image" Target="media/image1554.wmf"/><Relationship Id="rId3670" Type="http://schemas.openxmlformats.org/officeDocument/2006/relationships/oleObject" Target="embeddings/oleObject1820.bin"/><Relationship Id="rId244" Type="http://schemas.openxmlformats.org/officeDocument/2006/relationships/oleObject" Target="embeddings/oleObject112.bin"/><Relationship Id="rId1081" Type="http://schemas.openxmlformats.org/officeDocument/2006/relationships/image" Target="media/image534.wmf"/><Relationship Id="rId3323" Type="http://schemas.openxmlformats.org/officeDocument/2006/relationships/oleObject" Target="embeddings/oleObject1647.bin"/><Relationship Id="rId3530" Type="http://schemas.openxmlformats.org/officeDocument/2006/relationships/image" Target="media/image1761.wmf"/><Relationship Id="rId451" Type="http://schemas.openxmlformats.org/officeDocument/2006/relationships/image" Target="media/image219.wmf"/><Relationship Id="rId2132" Type="http://schemas.openxmlformats.org/officeDocument/2006/relationships/oleObject" Target="embeddings/oleObject1056.bin"/><Relationship Id="rId104" Type="http://schemas.openxmlformats.org/officeDocument/2006/relationships/image" Target="media/image45.wmf"/><Relationship Id="rId311" Type="http://schemas.openxmlformats.org/officeDocument/2006/relationships/image" Target="media/image149.wmf"/><Relationship Id="rId1898" Type="http://schemas.openxmlformats.org/officeDocument/2006/relationships/image" Target="media/image943.wmf"/><Relationship Id="rId2949" Type="http://schemas.openxmlformats.org/officeDocument/2006/relationships/oleObject" Target="embeddings/oleObject1460.bin"/><Relationship Id="rId4097" Type="http://schemas.openxmlformats.org/officeDocument/2006/relationships/image" Target="media/image2045.wmf"/><Relationship Id="rId1758" Type="http://schemas.openxmlformats.org/officeDocument/2006/relationships/image" Target="media/image873.wmf"/><Relationship Id="rId2809" Type="http://schemas.openxmlformats.org/officeDocument/2006/relationships/oleObject" Target="embeddings/oleObject1391.bin"/><Relationship Id="rId4164" Type="http://schemas.openxmlformats.org/officeDocument/2006/relationships/oleObject" Target="embeddings/oleObject2067.bin"/><Relationship Id="rId1965" Type="http://schemas.openxmlformats.org/officeDocument/2006/relationships/oleObject" Target="embeddings/oleObject972.bin"/><Relationship Id="rId3180" Type="http://schemas.openxmlformats.org/officeDocument/2006/relationships/image" Target="media/image1586.wmf"/><Relationship Id="rId4024" Type="http://schemas.openxmlformats.org/officeDocument/2006/relationships/oleObject" Target="embeddings/oleObject1997.bin"/><Relationship Id="rId4231" Type="http://schemas.openxmlformats.org/officeDocument/2006/relationships/image" Target="media/image2112.wmf"/><Relationship Id="rId1618" Type="http://schemas.openxmlformats.org/officeDocument/2006/relationships/image" Target="media/image803.wmf"/><Relationship Id="rId1825" Type="http://schemas.openxmlformats.org/officeDocument/2006/relationships/oleObject" Target="embeddings/oleObject902.bin"/><Relationship Id="rId3040" Type="http://schemas.openxmlformats.org/officeDocument/2006/relationships/image" Target="media/image1516.wmf"/><Relationship Id="rId3997" Type="http://schemas.openxmlformats.org/officeDocument/2006/relationships/image" Target="media/image1995.wmf"/><Relationship Id="rId2599" Type="http://schemas.openxmlformats.org/officeDocument/2006/relationships/oleObject" Target="embeddings/oleObject1287.bin"/><Relationship Id="rId3857" Type="http://schemas.openxmlformats.org/officeDocument/2006/relationships/image" Target="media/image1925.wmf"/><Relationship Id="rId778" Type="http://schemas.openxmlformats.org/officeDocument/2006/relationships/oleObject" Target="embeddings/oleObject379.bin"/><Relationship Id="rId985" Type="http://schemas.openxmlformats.org/officeDocument/2006/relationships/image" Target="media/image486.wmf"/><Relationship Id="rId2459" Type="http://schemas.openxmlformats.org/officeDocument/2006/relationships/image" Target="media/image1222.wmf"/><Relationship Id="rId2666" Type="http://schemas.openxmlformats.org/officeDocument/2006/relationships/image" Target="media/image1330.wmf"/><Relationship Id="rId2873" Type="http://schemas.openxmlformats.org/officeDocument/2006/relationships/oleObject" Target="embeddings/oleObject1423.bin"/><Relationship Id="rId3717" Type="http://schemas.openxmlformats.org/officeDocument/2006/relationships/image" Target="media/image1855.wmf"/><Relationship Id="rId3924" Type="http://schemas.openxmlformats.org/officeDocument/2006/relationships/oleObject" Target="embeddings/oleObject1947.bin"/><Relationship Id="rId638" Type="http://schemas.openxmlformats.org/officeDocument/2006/relationships/oleObject" Target="embeddings/oleObject309.bin"/><Relationship Id="rId845" Type="http://schemas.openxmlformats.org/officeDocument/2006/relationships/image" Target="media/image416.wmf"/><Relationship Id="rId1268" Type="http://schemas.openxmlformats.org/officeDocument/2006/relationships/oleObject" Target="embeddings/oleObject624.bin"/><Relationship Id="rId1475" Type="http://schemas.openxmlformats.org/officeDocument/2006/relationships/oleObject" Target="embeddings/oleObject727.bin"/><Relationship Id="rId1682" Type="http://schemas.openxmlformats.org/officeDocument/2006/relationships/image" Target="media/image835.wmf"/><Relationship Id="rId2319" Type="http://schemas.openxmlformats.org/officeDocument/2006/relationships/image" Target="media/image1152.wmf"/><Relationship Id="rId2526" Type="http://schemas.openxmlformats.org/officeDocument/2006/relationships/oleObject" Target="embeddings/oleObject1254.bin"/><Relationship Id="rId2733" Type="http://schemas.openxmlformats.org/officeDocument/2006/relationships/oleObject" Target="embeddings/oleObject1353.bin"/><Relationship Id="rId705" Type="http://schemas.openxmlformats.org/officeDocument/2006/relationships/image" Target="media/image346.wmf"/><Relationship Id="rId1128" Type="http://schemas.openxmlformats.org/officeDocument/2006/relationships/oleObject" Target="embeddings/oleObject554.bin"/><Relationship Id="rId1335" Type="http://schemas.openxmlformats.org/officeDocument/2006/relationships/oleObject" Target="embeddings/oleObject657.bin"/><Relationship Id="rId1542" Type="http://schemas.openxmlformats.org/officeDocument/2006/relationships/image" Target="media/image765.wmf"/><Relationship Id="rId2940" Type="http://schemas.openxmlformats.org/officeDocument/2006/relationships/image" Target="media/image1466.wmf"/><Relationship Id="rId912" Type="http://schemas.openxmlformats.org/officeDocument/2006/relationships/oleObject" Target="embeddings/oleObject446.bin"/><Relationship Id="rId2800" Type="http://schemas.openxmlformats.org/officeDocument/2006/relationships/image" Target="media/image1397.wmf"/><Relationship Id="rId41" Type="http://schemas.openxmlformats.org/officeDocument/2006/relationships/oleObject" Target="embeddings/oleObject11.bin"/><Relationship Id="rId1402" Type="http://schemas.openxmlformats.org/officeDocument/2006/relationships/image" Target="media/image695.wmf"/><Relationship Id="rId288" Type="http://schemas.openxmlformats.org/officeDocument/2006/relationships/oleObject" Target="embeddings/oleObject134.bin"/><Relationship Id="rId3367" Type="http://schemas.openxmlformats.org/officeDocument/2006/relationships/oleObject" Target="embeddings/oleObject1669.bin"/><Relationship Id="rId3574" Type="http://schemas.openxmlformats.org/officeDocument/2006/relationships/image" Target="media/image1783.wmf"/><Relationship Id="rId3781" Type="http://schemas.openxmlformats.org/officeDocument/2006/relationships/image" Target="media/image1887.wmf"/><Relationship Id="rId495" Type="http://schemas.openxmlformats.org/officeDocument/2006/relationships/image" Target="media/image241.wmf"/><Relationship Id="rId2176" Type="http://schemas.openxmlformats.org/officeDocument/2006/relationships/oleObject" Target="embeddings/oleObject1079.bin"/><Relationship Id="rId2383" Type="http://schemas.openxmlformats.org/officeDocument/2006/relationships/image" Target="media/image1184.wmf"/><Relationship Id="rId2590" Type="http://schemas.openxmlformats.org/officeDocument/2006/relationships/image" Target="media/image1291.wmf"/><Relationship Id="rId3227" Type="http://schemas.openxmlformats.org/officeDocument/2006/relationships/oleObject" Target="embeddings/oleObject1599.bin"/><Relationship Id="rId3434" Type="http://schemas.openxmlformats.org/officeDocument/2006/relationships/image" Target="media/image1713.wmf"/><Relationship Id="rId3641" Type="http://schemas.openxmlformats.org/officeDocument/2006/relationships/image" Target="media/image1817.wmf"/><Relationship Id="rId148" Type="http://schemas.openxmlformats.org/officeDocument/2006/relationships/image" Target="media/image67.wmf"/><Relationship Id="rId355" Type="http://schemas.openxmlformats.org/officeDocument/2006/relationships/image" Target="media/image171.wmf"/><Relationship Id="rId562" Type="http://schemas.openxmlformats.org/officeDocument/2006/relationships/oleObject" Target="embeddings/oleObject271.bin"/><Relationship Id="rId1192" Type="http://schemas.openxmlformats.org/officeDocument/2006/relationships/oleObject" Target="embeddings/oleObject586.bin"/><Relationship Id="rId2036" Type="http://schemas.openxmlformats.org/officeDocument/2006/relationships/image" Target="media/image1012.wmf"/><Relationship Id="rId2243" Type="http://schemas.openxmlformats.org/officeDocument/2006/relationships/image" Target="media/image1114.wmf"/><Relationship Id="rId2450" Type="http://schemas.openxmlformats.org/officeDocument/2006/relationships/oleObject" Target="embeddings/oleObject1216.bin"/><Relationship Id="rId3501" Type="http://schemas.openxmlformats.org/officeDocument/2006/relationships/oleObject" Target="embeddings/oleObject1736.bin"/><Relationship Id="rId215" Type="http://schemas.openxmlformats.org/officeDocument/2006/relationships/image" Target="media/image101.wmf"/><Relationship Id="rId422" Type="http://schemas.openxmlformats.org/officeDocument/2006/relationships/oleObject" Target="embeddings/oleObject201.bin"/><Relationship Id="rId1052" Type="http://schemas.openxmlformats.org/officeDocument/2006/relationships/oleObject" Target="embeddings/oleObject516.bin"/><Relationship Id="rId2103" Type="http://schemas.openxmlformats.org/officeDocument/2006/relationships/oleObject" Target="embeddings/oleObject1041.bin"/><Relationship Id="rId2310" Type="http://schemas.openxmlformats.org/officeDocument/2006/relationships/oleObject" Target="embeddings/oleObject1146.bin"/><Relationship Id="rId4068" Type="http://schemas.openxmlformats.org/officeDocument/2006/relationships/oleObject" Target="embeddings/oleObject2019.bin"/><Relationship Id="rId4275" Type="http://schemas.openxmlformats.org/officeDocument/2006/relationships/image" Target="media/image2134.wmf"/><Relationship Id="rId1869" Type="http://schemas.openxmlformats.org/officeDocument/2006/relationships/oleObject" Target="embeddings/oleObject924.bin"/><Relationship Id="rId3084" Type="http://schemas.openxmlformats.org/officeDocument/2006/relationships/image" Target="media/image1538.wmf"/><Relationship Id="rId3291" Type="http://schemas.openxmlformats.org/officeDocument/2006/relationships/oleObject" Target="embeddings/oleObject1631.bin"/><Relationship Id="rId4135" Type="http://schemas.openxmlformats.org/officeDocument/2006/relationships/image" Target="media/image2064.wmf"/><Relationship Id="rId1729" Type="http://schemas.openxmlformats.org/officeDocument/2006/relationships/oleObject" Target="embeddings/oleObject854.bin"/><Relationship Id="rId1936" Type="http://schemas.openxmlformats.org/officeDocument/2006/relationships/image" Target="media/image962.wmf"/><Relationship Id="rId3151" Type="http://schemas.openxmlformats.org/officeDocument/2006/relationships/oleObject" Target="embeddings/oleObject1561.bin"/><Relationship Id="rId4202" Type="http://schemas.openxmlformats.org/officeDocument/2006/relationships/oleObject" Target="embeddings/oleObject2086.bin"/><Relationship Id="rId3011" Type="http://schemas.openxmlformats.org/officeDocument/2006/relationships/oleObject" Target="embeddings/oleObject1491.bin"/><Relationship Id="rId3968" Type="http://schemas.openxmlformats.org/officeDocument/2006/relationships/oleObject" Target="embeddings/oleObject1969.bin"/><Relationship Id="rId5" Type="http://schemas.openxmlformats.org/officeDocument/2006/relationships/webSettings" Target="webSettings.xml"/><Relationship Id="rId889" Type="http://schemas.openxmlformats.org/officeDocument/2006/relationships/image" Target="media/image438.wmf"/><Relationship Id="rId2777" Type="http://schemas.openxmlformats.org/officeDocument/2006/relationships/oleObject" Target="embeddings/oleObject1375.bin"/><Relationship Id="rId749" Type="http://schemas.openxmlformats.org/officeDocument/2006/relationships/image" Target="media/image368.wmf"/><Relationship Id="rId1379" Type="http://schemas.openxmlformats.org/officeDocument/2006/relationships/oleObject" Target="embeddings/oleObject679.bin"/><Relationship Id="rId1586" Type="http://schemas.openxmlformats.org/officeDocument/2006/relationships/image" Target="media/image787.wmf"/><Relationship Id="rId2984" Type="http://schemas.openxmlformats.org/officeDocument/2006/relationships/image" Target="media/image1488.wmf"/><Relationship Id="rId3828" Type="http://schemas.openxmlformats.org/officeDocument/2006/relationships/oleObject" Target="embeddings/oleObject1899.bin"/><Relationship Id="rId609" Type="http://schemas.openxmlformats.org/officeDocument/2006/relationships/image" Target="media/image298.wmf"/><Relationship Id="rId956" Type="http://schemas.openxmlformats.org/officeDocument/2006/relationships/oleObject" Target="embeddings/oleObject468.bin"/><Relationship Id="rId1239" Type="http://schemas.openxmlformats.org/officeDocument/2006/relationships/image" Target="media/image613.wmf"/><Relationship Id="rId1793" Type="http://schemas.openxmlformats.org/officeDocument/2006/relationships/oleObject" Target="embeddings/oleObject886.bin"/><Relationship Id="rId2637" Type="http://schemas.openxmlformats.org/officeDocument/2006/relationships/oleObject" Target="embeddings/oleObject1306.bin"/><Relationship Id="rId2844" Type="http://schemas.openxmlformats.org/officeDocument/2006/relationships/image" Target="media/image1419.wmf"/><Relationship Id="rId85" Type="http://schemas.openxmlformats.org/officeDocument/2006/relationships/oleObject" Target="embeddings/oleObject33.bin"/><Relationship Id="rId816" Type="http://schemas.openxmlformats.org/officeDocument/2006/relationships/oleObject" Target="embeddings/oleObject398.bin"/><Relationship Id="rId1446" Type="http://schemas.openxmlformats.org/officeDocument/2006/relationships/image" Target="media/image717.wmf"/><Relationship Id="rId1653" Type="http://schemas.openxmlformats.org/officeDocument/2006/relationships/oleObject" Target="embeddings/oleObject816.bin"/><Relationship Id="rId1860" Type="http://schemas.openxmlformats.org/officeDocument/2006/relationships/image" Target="media/image924.wmf"/><Relationship Id="rId2704" Type="http://schemas.openxmlformats.org/officeDocument/2006/relationships/image" Target="media/image1349.wmf"/><Relationship Id="rId2911" Type="http://schemas.openxmlformats.org/officeDocument/2006/relationships/oleObject" Target="embeddings/oleObject1442.bin"/><Relationship Id="rId1306" Type="http://schemas.openxmlformats.org/officeDocument/2006/relationships/image" Target="media/image647.wmf"/><Relationship Id="rId1513" Type="http://schemas.openxmlformats.org/officeDocument/2006/relationships/oleObject" Target="embeddings/oleObject746.bin"/><Relationship Id="rId1720" Type="http://schemas.openxmlformats.org/officeDocument/2006/relationships/image" Target="media/image854.wmf"/><Relationship Id="rId12" Type="http://schemas.openxmlformats.org/officeDocument/2006/relationships/hyperlink" Target="mailto:ateshian@columbia.edu" TargetMode="External"/><Relationship Id="rId3478" Type="http://schemas.openxmlformats.org/officeDocument/2006/relationships/image" Target="media/image1735.wmf"/><Relationship Id="rId3685" Type="http://schemas.openxmlformats.org/officeDocument/2006/relationships/image" Target="media/image1839.wmf"/><Relationship Id="rId3892" Type="http://schemas.openxmlformats.org/officeDocument/2006/relationships/oleObject" Target="embeddings/oleObject1931.bin"/><Relationship Id="rId399" Type="http://schemas.openxmlformats.org/officeDocument/2006/relationships/image" Target="media/image193.wmf"/><Relationship Id="rId2287" Type="http://schemas.openxmlformats.org/officeDocument/2006/relationships/image" Target="media/image1136.wmf"/><Relationship Id="rId2494" Type="http://schemas.openxmlformats.org/officeDocument/2006/relationships/oleObject" Target="embeddings/oleObject1238.bin"/><Relationship Id="rId3338" Type="http://schemas.openxmlformats.org/officeDocument/2006/relationships/image" Target="media/image1665.wmf"/><Relationship Id="rId3545" Type="http://schemas.openxmlformats.org/officeDocument/2006/relationships/oleObject" Target="embeddings/oleObject1758.bin"/><Relationship Id="rId3752" Type="http://schemas.openxmlformats.org/officeDocument/2006/relationships/oleObject" Target="embeddings/oleObject1861.bin"/><Relationship Id="rId259" Type="http://schemas.openxmlformats.org/officeDocument/2006/relationships/image" Target="media/image123.wmf"/><Relationship Id="rId466" Type="http://schemas.openxmlformats.org/officeDocument/2006/relationships/oleObject" Target="embeddings/oleObject223.bin"/><Relationship Id="rId673" Type="http://schemas.openxmlformats.org/officeDocument/2006/relationships/image" Target="media/image330.wmf"/><Relationship Id="rId880" Type="http://schemas.openxmlformats.org/officeDocument/2006/relationships/oleObject" Target="embeddings/oleObject430.bin"/><Relationship Id="rId1096" Type="http://schemas.openxmlformats.org/officeDocument/2006/relationships/oleObject" Target="embeddings/oleObject538.bin"/><Relationship Id="rId2147" Type="http://schemas.openxmlformats.org/officeDocument/2006/relationships/image" Target="media/image1067.wmf"/><Relationship Id="rId2354" Type="http://schemas.openxmlformats.org/officeDocument/2006/relationships/oleObject" Target="embeddings/oleObject1168.bin"/><Relationship Id="rId2561" Type="http://schemas.openxmlformats.org/officeDocument/2006/relationships/oleObject" Target="embeddings/oleObject1269.bin"/><Relationship Id="rId3405" Type="http://schemas.openxmlformats.org/officeDocument/2006/relationships/oleObject" Target="embeddings/oleObject1688.bin"/><Relationship Id="rId119" Type="http://schemas.openxmlformats.org/officeDocument/2006/relationships/oleObject" Target="embeddings/oleObject50.bin"/><Relationship Id="rId326" Type="http://schemas.openxmlformats.org/officeDocument/2006/relationships/oleObject" Target="embeddings/oleObject153.bin"/><Relationship Id="rId533" Type="http://schemas.openxmlformats.org/officeDocument/2006/relationships/image" Target="media/image260.wmf"/><Relationship Id="rId1163" Type="http://schemas.openxmlformats.org/officeDocument/2006/relationships/image" Target="media/image575.wmf"/><Relationship Id="rId1370" Type="http://schemas.openxmlformats.org/officeDocument/2006/relationships/image" Target="media/image679.wmf"/><Relationship Id="rId2007" Type="http://schemas.openxmlformats.org/officeDocument/2006/relationships/oleObject" Target="embeddings/oleObject993.bin"/><Relationship Id="rId2214" Type="http://schemas.openxmlformats.org/officeDocument/2006/relationships/oleObject" Target="embeddings/oleObject1098.bin"/><Relationship Id="rId3612" Type="http://schemas.openxmlformats.org/officeDocument/2006/relationships/image" Target="media/image1802.wmf"/><Relationship Id="rId740" Type="http://schemas.openxmlformats.org/officeDocument/2006/relationships/oleObject" Target="embeddings/oleObject360.bin"/><Relationship Id="rId1023" Type="http://schemas.openxmlformats.org/officeDocument/2006/relationships/image" Target="media/image505.wmf"/><Relationship Id="rId2421" Type="http://schemas.openxmlformats.org/officeDocument/2006/relationships/image" Target="media/image1203.wmf"/><Relationship Id="rId4179" Type="http://schemas.openxmlformats.org/officeDocument/2006/relationships/image" Target="media/image2086.wmf"/><Relationship Id="rId600" Type="http://schemas.openxmlformats.org/officeDocument/2006/relationships/oleObject" Target="embeddings/oleObject290.bin"/><Relationship Id="rId1230" Type="http://schemas.openxmlformats.org/officeDocument/2006/relationships/oleObject" Target="embeddings/oleObject605.bin"/><Relationship Id="rId3195" Type="http://schemas.openxmlformats.org/officeDocument/2006/relationships/oleObject" Target="embeddings/oleObject1583.bin"/><Relationship Id="rId4039" Type="http://schemas.openxmlformats.org/officeDocument/2006/relationships/image" Target="media/image2016.wmf"/><Relationship Id="rId4246" Type="http://schemas.openxmlformats.org/officeDocument/2006/relationships/oleObject" Target="embeddings/oleObject2108.bin"/><Relationship Id="rId3055" Type="http://schemas.openxmlformats.org/officeDocument/2006/relationships/oleObject" Target="embeddings/oleObject1513.bin"/><Relationship Id="rId3262" Type="http://schemas.openxmlformats.org/officeDocument/2006/relationships/image" Target="media/image1627.wmf"/><Relationship Id="rId4106" Type="http://schemas.openxmlformats.org/officeDocument/2006/relationships/oleObject" Target="embeddings/oleObject2038.bin"/><Relationship Id="rId183" Type="http://schemas.openxmlformats.org/officeDocument/2006/relationships/image" Target="media/image85.wmf"/><Relationship Id="rId390" Type="http://schemas.openxmlformats.org/officeDocument/2006/relationships/oleObject" Target="embeddings/oleObject185.bin"/><Relationship Id="rId1907" Type="http://schemas.openxmlformats.org/officeDocument/2006/relationships/oleObject" Target="embeddings/oleObject943.bin"/><Relationship Id="rId2071" Type="http://schemas.openxmlformats.org/officeDocument/2006/relationships/oleObject" Target="embeddings/oleObject1025.bin"/><Relationship Id="rId3122" Type="http://schemas.openxmlformats.org/officeDocument/2006/relationships/image" Target="media/image1557.wmf"/><Relationship Id="rId250" Type="http://schemas.openxmlformats.org/officeDocument/2006/relationships/oleObject" Target="embeddings/oleObject115.bin"/><Relationship Id="rId110" Type="http://schemas.openxmlformats.org/officeDocument/2006/relationships/image" Target="media/image48.wmf"/><Relationship Id="rId2888" Type="http://schemas.openxmlformats.org/officeDocument/2006/relationships/image" Target="media/image1441.wmf"/><Relationship Id="rId3939" Type="http://schemas.openxmlformats.org/officeDocument/2006/relationships/image" Target="media/image1966.wmf"/><Relationship Id="rId1697" Type="http://schemas.openxmlformats.org/officeDocument/2006/relationships/oleObject" Target="embeddings/oleObject838.bin"/><Relationship Id="rId2748" Type="http://schemas.openxmlformats.org/officeDocument/2006/relationships/image" Target="media/image1371.wmf"/><Relationship Id="rId2955" Type="http://schemas.openxmlformats.org/officeDocument/2006/relationships/oleObject" Target="embeddings/oleObject1463.bin"/><Relationship Id="rId927" Type="http://schemas.openxmlformats.org/officeDocument/2006/relationships/image" Target="media/image457.wmf"/><Relationship Id="rId1557" Type="http://schemas.openxmlformats.org/officeDocument/2006/relationships/oleObject" Target="embeddings/oleObject768.bin"/><Relationship Id="rId1764" Type="http://schemas.openxmlformats.org/officeDocument/2006/relationships/image" Target="media/image876.wmf"/><Relationship Id="rId1971" Type="http://schemas.openxmlformats.org/officeDocument/2006/relationships/oleObject" Target="embeddings/oleObject975.bin"/><Relationship Id="rId2608" Type="http://schemas.openxmlformats.org/officeDocument/2006/relationships/image" Target="media/image1300.wmf"/><Relationship Id="rId2815" Type="http://schemas.openxmlformats.org/officeDocument/2006/relationships/oleObject" Target="embeddings/oleObject1394.bin"/><Relationship Id="rId4170" Type="http://schemas.openxmlformats.org/officeDocument/2006/relationships/oleObject" Target="embeddings/oleObject2070.bin"/><Relationship Id="rId56" Type="http://schemas.openxmlformats.org/officeDocument/2006/relationships/image" Target="media/image21.wmf"/><Relationship Id="rId1417" Type="http://schemas.openxmlformats.org/officeDocument/2006/relationships/oleObject" Target="embeddings/oleObject698.bin"/><Relationship Id="rId1624" Type="http://schemas.openxmlformats.org/officeDocument/2006/relationships/image" Target="media/image806.wmf"/><Relationship Id="rId1831" Type="http://schemas.openxmlformats.org/officeDocument/2006/relationships/oleObject" Target="embeddings/oleObject905.bin"/><Relationship Id="rId4030" Type="http://schemas.openxmlformats.org/officeDocument/2006/relationships/oleObject" Target="embeddings/oleObject2000.bin"/><Relationship Id="rId3589" Type="http://schemas.openxmlformats.org/officeDocument/2006/relationships/oleObject" Target="embeddings/oleObject1780.bin"/><Relationship Id="rId3796" Type="http://schemas.openxmlformats.org/officeDocument/2006/relationships/oleObject" Target="embeddings/oleObject1883.bin"/><Relationship Id="rId2398" Type="http://schemas.openxmlformats.org/officeDocument/2006/relationships/oleObject" Target="embeddings/oleObject1190.bin"/><Relationship Id="rId3449" Type="http://schemas.openxmlformats.org/officeDocument/2006/relationships/oleObject" Target="embeddings/oleObject1710.bin"/><Relationship Id="rId577" Type="http://schemas.openxmlformats.org/officeDocument/2006/relationships/image" Target="media/image282.wmf"/><Relationship Id="rId2258" Type="http://schemas.openxmlformats.org/officeDocument/2006/relationships/oleObject" Target="embeddings/oleObject1120.bin"/><Relationship Id="rId3656" Type="http://schemas.openxmlformats.org/officeDocument/2006/relationships/oleObject" Target="embeddings/oleObject1813.bin"/><Relationship Id="rId3863" Type="http://schemas.openxmlformats.org/officeDocument/2006/relationships/image" Target="media/image1928.wmf"/><Relationship Id="rId784" Type="http://schemas.openxmlformats.org/officeDocument/2006/relationships/oleObject" Target="embeddings/oleObject382.bin"/><Relationship Id="rId991" Type="http://schemas.openxmlformats.org/officeDocument/2006/relationships/image" Target="media/image489.wmf"/><Relationship Id="rId1067" Type="http://schemas.openxmlformats.org/officeDocument/2006/relationships/image" Target="media/image527.wmf"/><Relationship Id="rId2465" Type="http://schemas.openxmlformats.org/officeDocument/2006/relationships/image" Target="media/image1225.wmf"/><Relationship Id="rId2672" Type="http://schemas.openxmlformats.org/officeDocument/2006/relationships/image" Target="media/image1333.wmf"/><Relationship Id="rId3309" Type="http://schemas.openxmlformats.org/officeDocument/2006/relationships/oleObject" Target="embeddings/oleObject1640.bin"/><Relationship Id="rId3516" Type="http://schemas.openxmlformats.org/officeDocument/2006/relationships/image" Target="media/image1754.wmf"/><Relationship Id="rId3723" Type="http://schemas.openxmlformats.org/officeDocument/2006/relationships/image" Target="media/image1858.wmf"/><Relationship Id="rId3930" Type="http://schemas.openxmlformats.org/officeDocument/2006/relationships/oleObject" Target="embeddings/oleObject1950.bin"/><Relationship Id="rId437" Type="http://schemas.openxmlformats.org/officeDocument/2006/relationships/image" Target="media/image212.wmf"/><Relationship Id="rId644" Type="http://schemas.openxmlformats.org/officeDocument/2006/relationships/oleObject" Target="embeddings/oleObject312.bin"/><Relationship Id="rId851" Type="http://schemas.openxmlformats.org/officeDocument/2006/relationships/image" Target="media/image419.wmf"/><Relationship Id="rId1274" Type="http://schemas.openxmlformats.org/officeDocument/2006/relationships/oleObject" Target="embeddings/oleObject627.bin"/><Relationship Id="rId1481" Type="http://schemas.openxmlformats.org/officeDocument/2006/relationships/oleObject" Target="embeddings/oleObject730.bin"/><Relationship Id="rId2118" Type="http://schemas.openxmlformats.org/officeDocument/2006/relationships/oleObject" Target="embeddings/oleObject1049.bin"/><Relationship Id="rId2325" Type="http://schemas.openxmlformats.org/officeDocument/2006/relationships/image" Target="media/image1155.wmf"/><Relationship Id="rId2532" Type="http://schemas.openxmlformats.org/officeDocument/2006/relationships/oleObject" Target="embeddings/oleObject1257.bin"/><Relationship Id="rId504" Type="http://schemas.openxmlformats.org/officeDocument/2006/relationships/oleObject" Target="embeddings/oleObject242.bin"/><Relationship Id="rId711" Type="http://schemas.openxmlformats.org/officeDocument/2006/relationships/image" Target="media/image349.wmf"/><Relationship Id="rId1134" Type="http://schemas.openxmlformats.org/officeDocument/2006/relationships/oleObject" Target="embeddings/oleObject557.bin"/><Relationship Id="rId1341" Type="http://schemas.openxmlformats.org/officeDocument/2006/relationships/oleObject" Target="embeddings/oleObject660.bin"/><Relationship Id="rId1201" Type="http://schemas.openxmlformats.org/officeDocument/2006/relationships/image" Target="media/image594.wmf"/><Relationship Id="rId3099" Type="http://schemas.openxmlformats.org/officeDocument/2006/relationships/oleObject" Target="embeddings/oleObject1535.bin"/><Relationship Id="rId3166" Type="http://schemas.openxmlformats.org/officeDocument/2006/relationships/image" Target="media/image1579.wmf"/><Relationship Id="rId3373" Type="http://schemas.openxmlformats.org/officeDocument/2006/relationships/oleObject" Target="embeddings/oleObject1672.bin"/><Relationship Id="rId3580" Type="http://schemas.openxmlformats.org/officeDocument/2006/relationships/image" Target="media/image1786.wmf"/><Relationship Id="rId4217" Type="http://schemas.openxmlformats.org/officeDocument/2006/relationships/image" Target="media/image2105.wmf"/><Relationship Id="rId294" Type="http://schemas.openxmlformats.org/officeDocument/2006/relationships/oleObject" Target="embeddings/oleObject137.bin"/><Relationship Id="rId2182" Type="http://schemas.openxmlformats.org/officeDocument/2006/relationships/oleObject" Target="embeddings/oleObject1082.bin"/><Relationship Id="rId3026" Type="http://schemas.openxmlformats.org/officeDocument/2006/relationships/image" Target="media/image1509.wmf"/><Relationship Id="rId3233" Type="http://schemas.openxmlformats.org/officeDocument/2006/relationships/oleObject" Target="embeddings/oleObject1602.bin"/><Relationship Id="rId154" Type="http://schemas.openxmlformats.org/officeDocument/2006/relationships/image" Target="media/image70.png"/><Relationship Id="rId361" Type="http://schemas.openxmlformats.org/officeDocument/2006/relationships/image" Target="media/image174.wmf"/><Relationship Id="rId2042" Type="http://schemas.openxmlformats.org/officeDocument/2006/relationships/image" Target="media/image1015.wmf"/><Relationship Id="rId3440" Type="http://schemas.openxmlformats.org/officeDocument/2006/relationships/image" Target="media/image1716.wmf"/><Relationship Id="rId2999" Type="http://schemas.openxmlformats.org/officeDocument/2006/relationships/oleObject" Target="embeddings/oleObject1485.bin"/><Relationship Id="rId3300" Type="http://schemas.openxmlformats.org/officeDocument/2006/relationships/image" Target="media/image1646.wmf"/><Relationship Id="rId221" Type="http://schemas.openxmlformats.org/officeDocument/2006/relationships/image" Target="media/image104.wmf"/><Relationship Id="rId2859" Type="http://schemas.openxmlformats.org/officeDocument/2006/relationships/oleObject" Target="embeddings/oleObject1416.bin"/><Relationship Id="rId1668" Type="http://schemas.openxmlformats.org/officeDocument/2006/relationships/image" Target="media/image828.wmf"/><Relationship Id="rId1875" Type="http://schemas.openxmlformats.org/officeDocument/2006/relationships/oleObject" Target="embeddings/oleObject927.bin"/><Relationship Id="rId2719" Type="http://schemas.openxmlformats.org/officeDocument/2006/relationships/oleObject" Target="embeddings/oleObject1346.bin"/><Relationship Id="rId4074" Type="http://schemas.openxmlformats.org/officeDocument/2006/relationships/oleObject" Target="embeddings/oleObject2022.bin"/><Relationship Id="rId4281" Type="http://schemas.openxmlformats.org/officeDocument/2006/relationships/image" Target="media/image2137.wmf"/><Relationship Id="rId1528" Type="http://schemas.openxmlformats.org/officeDocument/2006/relationships/image" Target="media/image758.wmf"/><Relationship Id="rId2926" Type="http://schemas.openxmlformats.org/officeDocument/2006/relationships/comments" Target="comments.xml"/><Relationship Id="rId3090" Type="http://schemas.openxmlformats.org/officeDocument/2006/relationships/image" Target="media/image1541.wmf"/><Relationship Id="rId4141" Type="http://schemas.openxmlformats.org/officeDocument/2006/relationships/image" Target="media/image2067.wmf"/><Relationship Id="rId1735" Type="http://schemas.openxmlformats.org/officeDocument/2006/relationships/oleObject" Target="embeddings/oleObject857.bin"/><Relationship Id="rId1942" Type="http://schemas.openxmlformats.org/officeDocument/2006/relationships/image" Target="media/image965.wmf"/><Relationship Id="rId4001" Type="http://schemas.openxmlformats.org/officeDocument/2006/relationships/image" Target="media/image1997.wmf"/><Relationship Id="rId27" Type="http://schemas.openxmlformats.org/officeDocument/2006/relationships/oleObject" Target="embeddings/oleObject4.bin"/><Relationship Id="rId1802" Type="http://schemas.openxmlformats.org/officeDocument/2006/relationships/image" Target="media/image895.wmf"/><Relationship Id="rId3767" Type="http://schemas.openxmlformats.org/officeDocument/2006/relationships/image" Target="media/image1880.wmf"/><Relationship Id="rId3974" Type="http://schemas.openxmlformats.org/officeDocument/2006/relationships/oleObject" Target="embeddings/oleObject1972.bin"/><Relationship Id="rId688" Type="http://schemas.openxmlformats.org/officeDocument/2006/relationships/oleObject" Target="embeddings/oleObject334.bin"/><Relationship Id="rId895" Type="http://schemas.openxmlformats.org/officeDocument/2006/relationships/image" Target="media/image441.wmf"/><Relationship Id="rId2369" Type="http://schemas.openxmlformats.org/officeDocument/2006/relationships/image" Target="media/image1177.wmf"/><Relationship Id="rId2576" Type="http://schemas.openxmlformats.org/officeDocument/2006/relationships/image" Target="media/image1283.wmf"/><Relationship Id="rId2783" Type="http://schemas.openxmlformats.org/officeDocument/2006/relationships/oleObject" Target="embeddings/oleObject1378.bin"/><Relationship Id="rId2990" Type="http://schemas.openxmlformats.org/officeDocument/2006/relationships/image" Target="media/image1491.wmf"/><Relationship Id="rId3627" Type="http://schemas.openxmlformats.org/officeDocument/2006/relationships/oleObject" Target="embeddings/oleObject1799.bin"/><Relationship Id="rId3834" Type="http://schemas.openxmlformats.org/officeDocument/2006/relationships/oleObject" Target="embeddings/oleObject1902.bin"/><Relationship Id="rId548" Type="http://schemas.openxmlformats.org/officeDocument/2006/relationships/oleObject" Target="embeddings/oleObject264.bin"/><Relationship Id="rId755" Type="http://schemas.openxmlformats.org/officeDocument/2006/relationships/image" Target="media/image371.wmf"/><Relationship Id="rId962" Type="http://schemas.openxmlformats.org/officeDocument/2006/relationships/oleObject" Target="embeddings/oleObject471.bin"/><Relationship Id="rId1178" Type="http://schemas.openxmlformats.org/officeDocument/2006/relationships/oleObject" Target="embeddings/oleObject579.bin"/><Relationship Id="rId1385" Type="http://schemas.openxmlformats.org/officeDocument/2006/relationships/oleObject" Target="embeddings/oleObject682.bin"/><Relationship Id="rId1592" Type="http://schemas.openxmlformats.org/officeDocument/2006/relationships/image" Target="media/image790.wmf"/><Relationship Id="rId2229" Type="http://schemas.openxmlformats.org/officeDocument/2006/relationships/image" Target="media/image1107.wmf"/><Relationship Id="rId2436" Type="http://schemas.openxmlformats.org/officeDocument/2006/relationships/oleObject" Target="embeddings/oleObject1209.bin"/><Relationship Id="rId2643" Type="http://schemas.openxmlformats.org/officeDocument/2006/relationships/oleObject" Target="embeddings/oleObject1309.bin"/><Relationship Id="rId2850" Type="http://schemas.openxmlformats.org/officeDocument/2006/relationships/image" Target="media/image1422.wmf"/><Relationship Id="rId91" Type="http://schemas.openxmlformats.org/officeDocument/2006/relationships/oleObject" Target="embeddings/oleObject36.bin"/><Relationship Id="rId408" Type="http://schemas.openxmlformats.org/officeDocument/2006/relationships/oleObject" Target="embeddings/oleObject194.bin"/><Relationship Id="rId615" Type="http://schemas.openxmlformats.org/officeDocument/2006/relationships/image" Target="media/image301.wmf"/><Relationship Id="rId822" Type="http://schemas.openxmlformats.org/officeDocument/2006/relationships/oleObject" Target="embeddings/oleObject401.bin"/><Relationship Id="rId1038" Type="http://schemas.openxmlformats.org/officeDocument/2006/relationships/oleObject" Target="embeddings/oleObject509.bin"/><Relationship Id="rId1245" Type="http://schemas.openxmlformats.org/officeDocument/2006/relationships/image" Target="media/image616.wmf"/><Relationship Id="rId1452" Type="http://schemas.openxmlformats.org/officeDocument/2006/relationships/image" Target="media/image720.wmf"/><Relationship Id="rId2503" Type="http://schemas.openxmlformats.org/officeDocument/2006/relationships/image" Target="media/image1244.wmf"/><Relationship Id="rId3901" Type="http://schemas.openxmlformats.org/officeDocument/2006/relationships/image" Target="media/image1947.wmf"/><Relationship Id="rId1105" Type="http://schemas.openxmlformats.org/officeDocument/2006/relationships/image" Target="media/image546.wmf"/><Relationship Id="rId1312" Type="http://schemas.openxmlformats.org/officeDocument/2006/relationships/image" Target="media/image650.wmf"/><Relationship Id="rId2710" Type="http://schemas.openxmlformats.org/officeDocument/2006/relationships/image" Target="media/image1352.wmf"/><Relationship Id="rId3277" Type="http://schemas.openxmlformats.org/officeDocument/2006/relationships/oleObject" Target="embeddings/oleObject1624.bin"/><Relationship Id="rId198" Type="http://schemas.openxmlformats.org/officeDocument/2006/relationships/oleObject" Target="embeddings/oleObject89.bin"/><Relationship Id="rId2086" Type="http://schemas.openxmlformats.org/officeDocument/2006/relationships/image" Target="media/image1037.wmf"/><Relationship Id="rId3484" Type="http://schemas.openxmlformats.org/officeDocument/2006/relationships/image" Target="media/image1738.wmf"/><Relationship Id="rId3691" Type="http://schemas.openxmlformats.org/officeDocument/2006/relationships/image" Target="media/image1842.wmf"/><Relationship Id="rId2293" Type="http://schemas.openxmlformats.org/officeDocument/2006/relationships/image" Target="media/image1139.wmf"/><Relationship Id="rId3137" Type="http://schemas.openxmlformats.org/officeDocument/2006/relationships/oleObject" Target="embeddings/oleObject1554.bin"/><Relationship Id="rId3344" Type="http://schemas.openxmlformats.org/officeDocument/2006/relationships/image" Target="media/image1668.wmf"/><Relationship Id="rId3551" Type="http://schemas.openxmlformats.org/officeDocument/2006/relationships/oleObject" Target="embeddings/oleObject1761.bin"/><Relationship Id="rId265" Type="http://schemas.openxmlformats.org/officeDocument/2006/relationships/image" Target="media/image126.wmf"/><Relationship Id="rId472" Type="http://schemas.openxmlformats.org/officeDocument/2006/relationships/oleObject" Target="embeddings/oleObject226.bin"/><Relationship Id="rId2153" Type="http://schemas.openxmlformats.org/officeDocument/2006/relationships/image" Target="media/image1070.wmf"/><Relationship Id="rId2360" Type="http://schemas.openxmlformats.org/officeDocument/2006/relationships/oleObject" Target="embeddings/oleObject1171.bin"/><Relationship Id="rId3204" Type="http://schemas.openxmlformats.org/officeDocument/2006/relationships/image" Target="media/image1598.wmf"/><Relationship Id="rId3411" Type="http://schemas.openxmlformats.org/officeDocument/2006/relationships/oleObject" Target="embeddings/oleObject1691.bin"/><Relationship Id="rId125" Type="http://schemas.openxmlformats.org/officeDocument/2006/relationships/oleObject" Target="embeddings/oleObject53.bin"/><Relationship Id="rId332" Type="http://schemas.openxmlformats.org/officeDocument/2006/relationships/oleObject" Target="embeddings/oleObject156.bin"/><Relationship Id="rId2013" Type="http://schemas.openxmlformats.org/officeDocument/2006/relationships/oleObject" Target="embeddings/oleObject996.bin"/><Relationship Id="rId2220" Type="http://schemas.openxmlformats.org/officeDocument/2006/relationships/oleObject" Target="embeddings/oleObject1101.bin"/><Relationship Id="rId4185" Type="http://schemas.openxmlformats.org/officeDocument/2006/relationships/image" Target="media/image2089.wmf"/><Relationship Id="rId1779" Type="http://schemas.openxmlformats.org/officeDocument/2006/relationships/oleObject" Target="embeddings/oleObject879.bin"/><Relationship Id="rId1986" Type="http://schemas.openxmlformats.org/officeDocument/2006/relationships/image" Target="media/image987.wmf"/><Relationship Id="rId4045" Type="http://schemas.openxmlformats.org/officeDocument/2006/relationships/image" Target="media/image2019.wmf"/><Relationship Id="rId4252" Type="http://schemas.openxmlformats.org/officeDocument/2006/relationships/oleObject" Target="embeddings/oleObject2111.bin"/><Relationship Id="rId1639" Type="http://schemas.openxmlformats.org/officeDocument/2006/relationships/oleObject" Target="embeddings/oleObject809.bin"/><Relationship Id="rId1846" Type="http://schemas.openxmlformats.org/officeDocument/2006/relationships/image" Target="media/image917.wmf"/><Relationship Id="rId3061" Type="http://schemas.openxmlformats.org/officeDocument/2006/relationships/oleObject" Target="embeddings/oleObject1516.bin"/><Relationship Id="rId1706" Type="http://schemas.openxmlformats.org/officeDocument/2006/relationships/image" Target="media/image847.wmf"/><Relationship Id="rId1913" Type="http://schemas.openxmlformats.org/officeDocument/2006/relationships/oleObject" Target="embeddings/oleObject946.bin"/><Relationship Id="rId4112" Type="http://schemas.openxmlformats.org/officeDocument/2006/relationships/oleObject" Target="embeddings/oleObject2041.bin"/><Relationship Id="rId3878" Type="http://schemas.openxmlformats.org/officeDocument/2006/relationships/oleObject" Target="embeddings/oleObject1924.bin"/><Relationship Id="rId799" Type="http://schemas.openxmlformats.org/officeDocument/2006/relationships/image" Target="media/image393.wmf"/><Relationship Id="rId2687" Type="http://schemas.openxmlformats.org/officeDocument/2006/relationships/oleObject" Target="embeddings/oleObject1330.bin"/><Relationship Id="rId2894" Type="http://schemas.openxmlformats.org/officeDocument/2006/relationships/image" Target="media/image1444.wmf"/><Relationship Id="rId3738" Type="http://schemas.openxmlformats.org/officeDocument/2006/relationships/oleObject" Target="embeddings/oleObject1854.bin"/><Relationship Id="rId659" Type="http://schemas.openxmlformats.org/officeDocument/2006/relationships/image" Target="media/image323.wmf"/><Relationship Id="rId866" Type="http://schemas.openxmlformats.org/officeDocument/2006/relationships/oleObject" Target="embeddings/oleObject423.bin"/><Relationship Id="rId1289" Type="http://schemas.openxmlformats.org/officeDocument/2006/relationships/image" Target="media/image638.wmf"/><Relationship Id="rId1496" Type="http://schemas.openxmlformats.org/officeDocument/2006/relationships/image" Target="media/image742.wmf"/><Relationship Id="rId2547" Type="http://schemas.openxmlformats.org/officeDocument/2006/relationships/image" Target="media/image1266.wmf"/><Relationship Id="rId3945" Type="http://schemas.openxmlformats.org/officeDocument/2006/relationships/image" Target="media/image1969.wmf"/><Relationship Id="rId519" Type="http://schemas.openxmlformats.org/officeDocument/2006/relationships/image" Target="media/image253.wmf"/><Relationship Id="rId1149" Type="http://schemas.openxmlformats.org/officeDocument/2006/relationships/image" Target="media/image568.wmf"/><Relationship Id="rId1356" Type="http://schemas.openxmlformats.org/officeDocument/2006/relationships/image" Target="media/image672.wmf"/><Relationship Id="rId2754" Type="http://schemas.openxmlformats.org/officeDocument/2006/relationships/image" Target="media/image1374.wmf"/><Relationship Id="rId2961" Type="http://schemas.openxmlformats.org/officeDocument/2006/relationships/oleObject" Target="embeddings/oleObject1466.bin"/><Relationship Id="rId3805" Type="http://schemas.openxmlformats.org/officeDocument/2006/relationships/image" Target="media/image1899.wmf"/><Relationship Id="rId726" Type="http://schemas.openxmlformats.org/officeDocument/2006/relationships/oleObject" Target="embeddings/oleObject353.bin"/><Relationship Id="rId933" Type="http://schemas.openxmlformats.org/officeDocument/2006/relationships/image" Target="media/image460.wmf"/><Relationship Id="rId1009" Type="http://schemas.openxmlformats.org/officeDocument/2006/relationships/image" Target="media/image498.wmf"/><Relationship Id="rId1563" Type="http://schemas.openxmlformats.org/officeDocument/2006/relationships/oleObject" Target="embeddings/oleObject771.bin"/><Relationship Id="rId1770" Type="http://schemas.openxmlformats.org/officeDocument/2006/relationships/image" Target="media/image879.wmf"/><Relationship Id="rId2407" Type="http://schemas.openxmlformats.org/officeDocument/2006/relationships/image" Target="media/image1196.wmf"/><Relationship Id="rId2614" Type="http://schemas.openxmlformats.org/officeDocument/2006/relationships/image" Target="media/image1303.wmf"/><Relationship Id="rId2821" Type="http://schemas.openxmlformats.org/officeDocument/2006/relationships/oleObject" Target="embeddings/oleObject1397.bin"/><Relationship Id="rId62" Type="http://schemas.openxmlformats.org/officeDocument/2006/relationships/image" Target="media/image24.wmf"/><Relationship Id="rId1216" Type="http://schemas.openxmlformats.org/officeDocument/2006/relationships/oleObject" Target="embeddings/oleObject598.bin"/><Relationship Id="rId1423" Type="http://schemas.openxmlformats.org/officeDocument/2006/relationships/oleObject" Target="embeddings/oleObject701.bin"/><Relationship Id="rId1630" Type="http://schemas.openxmlformats.org/officeDocument/2006/relationships/image" Target="media/image809.wmf"/><Relationship Id="rId3388" Type="http://schemas.openxmlformats.org/officeDocument/2006/relationships/image" Target="media/image1690.wmf"/><Relationship Id="rId3595" Type="http://schemas.openxmlformats.org/officeDocument/2006/relationships/oleObject" Target="embeddings/oleObject1783.bin"/><Relationship Id="rId2197" Type="http://schemas.openxmlformats.org/officeDocument/2006/relationships/image" Target="media/image1091.wmf"/><Relationship Id="rId3248" Type="http://schemas.openxmlformats.org/officeDocument/2006/relationships/image" Target="media/image1620.wmf"/><Relationship Id="rId3455" Type="http://schemas.openxmlformats.org/officeDocument/2006/relationships/oleObject" Target="embeddings/oleObject1713.bin"/><Relationship Id="rId3662" Type="http://schemas.openxmlformats.org/officeDocument/2006/relationships/oleObject" Target="embeddings/oleObject1816.bin"/><Relationship Id="rId169" Type="http://schemas.openxmlformats.org/officeDocument/2006/relationships/image" Target="media/image78.wmf"/><Relationship Id="rId376" Type="http://schemas.openxmlformats.org/officeDocument/2006/relationships/oleObject" Target="embeddings/oleObject178.bin"/><Relationship Id="rId583" Type="http://schemas.openxmlformats.org/officeDocument/2006/relationships/image" Target="media/image285.wmf"/><Relationship Id="rId790" Type="http://schemas.openxmlformats.org/officeDocument/2006/relationships/oleObject" Target="embeddings/oleObject385.bin"/><Relationship Id="rId2057" Type="http://schemas.openxmlformats.org/officeDocument/2006/relationships/oleObject" Target="embeddings/oleObject1018.bin"/><Relationship Id="rId2264" Type="http://schemas.openxmlformats.org/officeDocument/2006/relationships/oleObject" Target="embeddings/oleObject1123.bin"/><Relationship Id="rId2471" Type="http://schemas.openxmlformats.org/officeDocument/2006/relationships/image" Target="media/image1228.wmf"/><Relationship Id="rId3108" Type="http://schemas.openxmlformats.org/officeDocument/2006/relationships/image" Target="media/image1550.wmf"/><Relationship Id="rId3315" Type="http://schemas.openxmlformats.org/officeDocument/2006/relationships/oleObject" Target="embeddings/oleObject1643.bin"/><Relationship Id="rId3522" Type="http://schemas.openxmlformats.org/officeDocument/2006/relationships/image" Target="media/image1757.wmf"/><Relationship Id="rId236" Type="http://schemas.openxmlformats.org/officeDocument/2006/relationships/oleObject" Target="embeddings/oleObject108.bin"/><Relationship Id="rId443" Type="http://schemas.openxmlformats.org/officeDocument/2006/relationships/image" Target="media/image215.wmf"/><Relationship Id="rId650" Type="http://schemas.openxmlformats.org/officeDocument/2006/relationships/oleObject" Target="embeddings/oleObject315.bin"/><Relationship Id="rId1073" Type="http://schemas.openxmlformats.org/officeDocument/2006/relationships/image" Target="media/image530.wmf"/><Relationship Id="rId1280" Type="http://schemas.openxmlformats.org/officeDocument/2006/relationships/oleObject" Target="embeddings/oleObject630.bin"/><Relationship Id="rId2124" Type="http://schemas.openxmlformats.org/officeDocument/2006/relationships/oleObject" Target="embeddings/oleObject1052.bin"/><Relationship Id="rId2331" Type="http://schemas.openxmlformats.org/officeDocument/2006/relationships/image" Target="media/image1158.wmf"/><Relationship Id="rId303" Type="http://schemas.openxmlformats.org/officeDocument/2006/relationships/image" Target="media/image145.wmf"/><Relationship Id="rId1140" Type="http://schemas.openxmlformats.org/officeDocument/2006/relationships/oleObject" Target="embeddings/oleObject560.bin"/><Relationship Id="rId4089" Type="http://schemas.openxmlformats.org/officeDocument/2006/relationships/image" Target="media/image2041.wmf"/><Relationship Id="rId510" Type="http://schemas.openxmlformats.org/officeDocument/2006/relationships/oleObject" Target="embeddings/oleObject245.bin"/><Relationship Id="rId1000" Type="http://schemas.openxmlformats.org/officeDocument/2006/relationships/oleObject" Target="embeddings/oleObject490.bin"/><Relationship Id="rId1957" Type="http://schemas.openxmlformats.org/officeDocument/2006/relationships/oleObject" Target="embeddings/oleObject968.bin"/><Relationship Id="rId4156" Type="http://schemas.openxmlformats.org/officeDocument/2006/relationships/oleObject" Target="embeddings/oleObject2063.bin"/><Relationship Id="rId1817" Type="http://schemas.openxmlformats.org/officeDocument/2006/relationships/oleObject" Target="embeddings/oleObject898.bin"/><Relationship Id="rId3172" Type="http://schemas.openxmlformats.org/officeDocument/2006/relationships/image" Target="media/image1582.wmf"/><Relationship Id="rId4016" Type="http://schemas.openxmlformats.org/officeDocument/2006/relationships/oleObject" Target="embeddings/oleObject1993.bin"/><Relationship Id="rId4223" Type="http://schemas.openxmlformats.org/officeDocument/2006/relationships/image" Target="media/image2108.wmf"/><Relationship Id="rId3032" Type="http://schemas.openxmlformats.org/officeDocument/2006/relationships/image" Target="media/image1512.wmf"/><Relationship Id="rId160" Type="http://schemas.openxmlformats.org/officeDocument/2006/relationships/oleObject" Target="embeddings/oleObject70.bin"/><Relationship Id="rId3989" Type="http://schemas.openxmlformats.org/officeDocument/2006/relationships/image" Target="media/image1991.wmf"/><Relationship Id="rId2798" Type="http://schemas.openxmlformats.org/officeDocument/2006/relationships/image" Target="media/image1396.wmf"/><Relationship Id="rId3849" Type="http://schemas.openxmlformats.org/officeDocument/2006/relationships/image" Target="media/image1921.wmf"/><Relationship Id="rId977" Type="http://schemas.openxmlformats.org/officeDocument/2006/relationships/image" Target="media/image482.wmf"/><Relationship Id="rId2658" Type="http://schemas.openxmlformats.org/officeDocument/2006/relationships/image" Target="media/image1325.wmf"/><Relationship Id="rId2865" Type="http://schemas.openxmlformats.org/officeDocument/2006/relationships/oleObject" Target="embeddings/oleObject1419.bin"/><Relationship Id="rId3709" Type="http://schemas.openxmlformats.org/officeDocument/2006/relationships/image" Target="media/image1851.wmf"/><Relationship Id="rId3916" Type="http://schemas.openxmlformats.org/officeDocument/2006/relationships/oleObject" Target="embeddings/oleObject1943.bin"/><Relationship Id="rId4080" Type="http://schemas.openxmlformats.org/officeDocument/2006/relationships/oleObject" Target="embeddings/oleObject2025.bin"/><Relationship Id="rId837" Type="http://schemas.openxmlformats.org/officeDocument/2006/relationships/image" Target="media/image412.wmf"/><Relationship Id="rId1467" Type="http://schemas.openxmlformats.org/officeDocument/2006/relationships/oleObject" Target="embeddings/oleObject723.bin"/><Relationship Id="rId1674" Type="http://schemas.openxmlformats.org/officeDocument/2006/relationships/image" Target="media/image831.wmf"/><Relationship Id="rId1881" Type="http://schemas.openxmlformats.org/officeDocument/2006/relationships/oleObject" Target="embeddings/oleObject930.bin"/><Relationship Id="rId2518" Type="http://schemas.openxmlformats.org/officeDocument/2006/relationships/oleObject" Target="embeddings/oleObject1250.bin"/><Relationship Id="rId2725" Type="http://schemas.openxmlformats.org/officeDocument/2006/relationships/oleObject" Target="embeddings/oleObject1349.bin"/><Relationship Id="rId2932" Type="http://schemas.openxmlformats.org/officeDocument/2006/relationships/image" Target="media/image1462.wmf"/><Relationship Id="rId904" Type="http://schemas.openxmlformats.org/officeDocument/2006/relationships/oleObject" Target="embeddings/oleObject442.bin"/><Relationship Id="rId1327" Type="http://schemas.openxmlformats.org/officeDocument/2006/relationships/oleObject" Target="embeddings/oleObject653.bin"/><Relationship Id="rId1534" Type="http://schemas.openxmlformats.org/officeDocument/2006/relationships/image" Target="media/image761.wmf"/><Relationship Id="rId1741" Type="http://schemas.openxmlformats.org/officeDocument/2006/relationships/oleObject" Target="embeddings/oleObject860.bin"/><Relationship Id="rId33" Type="http://schemas.openxmlformats.org/officeDocument/2006/relationships/oleObject" Target="embeddings/oleObject7.bin"/><Relationship Id="rId1601" Type="http://schemas.openxmlformats.org/officeDocument/2006/relationships/oleObject" Target="embeddings/oleObject790.bin"/><Relationship Id="rId3499" Type="http://schemas.openxmlformats.org/officeDocument/2006/relationships/oleObject" Target="embeddings/oleObject1735.bin"/><Relationship Id="rId3359" Type="http://schemas.openxmlformats.org/officeDocument/2006/relationships/oleObject" Target="embeddings/oleObject1665.bin"/><Relationship Id="rId3566" Type="http://schemas.openxmlformats.org/officeDocument/2006/relationships/image" Target="media/image1779.wmf"/><Relationship Id="rId487" Type="http://schemas.openxmlformats.org/officeDocument/2006/relationships/image" Target="media/image237.wmf"/><Relationship Id="rId694" Type="http://schemas.openxmlformats.org/officeDocument/2006/relationships/oleObject" Target="embeddings/oleObject337.bin"/><Relationship Id="rId2168" Type="http://schemas.openxmlformats.org/officeDocument/2006/relationships/image" Target="media/image1077.wmf"/><Relationship Id="rId2375" Type="http://schemas.openxmlformats.org/officeDocument/2006/relationships/image" Target="media/image1180.wmf"/><Relationship Id="rId3219" Type="http://schemas.openxmlformats.org/officeDocument/2006/relationships/oleObject" Target="embeddings/oleObject1595.bin"/><Relationship Id="rId3773" Type="http://schemas.openxmlformats.org/officeDocument/2006/relationships/image" Target="media/image1883.wmf"/><Relationship Id="rId3980" Type="http://schemas.openxmlformats.org/officeDocument/2006/relationships/oleObject" Target="embeddings/oleObject1975.bin"/><Relationship Id="rId347" Type="http://schemas.openxmlformats.org/officeDocument/2006/relationships/image" Target="media/image167.wmf"/><Relationship Id="rId1184" Type="http://schemas.openxmlformats.org/officeDocument/2006/relationships/oleObject" Target="embeddings/oleObject582.bin"/><Relationship Id="rId2028" Type="http://schemas.openxmlformats.org/officeDocument/2006/relationships/image" Target="media/image1008.wmf"/><Relationship Id="rId2582" Type="http://schemas.openxmlformats.org/officeDocument/2006/relationships/image" Target="media/image1287.wmf"/><Relationship Id="rId3426" Type="http://schemas.openxmlformats.org/officeDocument/2006/relationships/image" Target="media/image1709.wmf"/><Relationship Id="rId3633" Type="http://schemas.openxmlformats.org/officeDocument/2006/relationships/image" Target="media/image1813.wmf"/><Relationship Id="rId3840" Type="http://schemas.openxmlformats.org/officeDocument/2006/relationships/oleObject" Target="embeddings/oleObject1905.bin"/><Relationship Id="rId554" Type="http://schemas.openxmlformats.org/officeDocument/2006/relationships/oleObject" Target="embeddings/oleObject267.bin"/><Relationship Id="rId761" Type="http://schemas.openxmlformats.org/officeDocument/2006/relationships/image" Target="media/image374.wmf"/><Relationship Id="rId1391" Type="http://schemas.openxmlformats.org/officeDocument/2006/relationships/oleObject" Target="embeddings/oleObject685.bin"/><Relationship Id="rId2235" Type="http://schemas.openxmlformats.org/officeDocument/2006/relationships/image" Target="media/image1110.wmf"/><Relationship Id="rId2442" Type="http://schemas.openxmlformats.org/officeDocument/2006/relationships/oleObject" Target="embeddings/oleObject1212.bin"/><Relationship Id="rId3700" Type="http://schemas.openxmlformats.org/officeDocument/2006/relationships/oleObject" Target="embeddings/oleObject1835.bin"/><Relationship Id="rId207" Type="http://schemas.openxmlformats.org/officeDocument/2006/relationships/image" Target="media/image97.wmf"/><Relationship Id="rId414" Type="http://schemas.openxmlformats.org/officeDocument/2006/relationships/oleObject" Target="embeddings/oleObject197.bin"/><Relationship Id="rId621" Type="http://schemas.openxmlformats.org/officeDocument/2006/relationships/image" Target="media/image304.wmf"/><Relationship Id="rId1044" Type="http://schemas.openxmlformats.org/officeDocument/2006/relationships/oleObject" Target="embeddings/oleObject512.bin"/><Relationship Id="rId1251" Type="http://schemas.openxmlformats.org/officeDocument/2006/relationships/image" Target="media/image619.wmf"/><Relationship Id="rId2302" Type="http://schemas.openxmlformats.org/officeDocument/2006/relationships/oleObject" Target="embeddings/oleObject1142.bin"/><Relationship Id="rId1111" Type="http://schemas.openxmlformats.org/officeDocument/2006/relationships/image" Target="media/image549.wmf"/><Relationship Id="rId4267" Type="http://schemas.openxmlformats.org/officeDocument/2006/relationships/image" Target="media/image2130.wmf"/><Relationship Id="rId3076" Type="http://schemas.openxmlformats.org/officeDocument/2006/relationships/image" Target="media/image1534.wmf"/><Relationship Id="rId3283" Type="http://schemas.openxmlformats.org/officeDocument/2006/relationships/oleObject" Target="embeddings/oleObject1627.bin"/><Relationship Id="rId3490" Type="http://schemas.openxmlformats.org/officeDocument/2006/relationships/image" Target="media/image1741.wmf"/><Relationship Id="rId4127" Type="http://schemas.openxmlformats.org/officeDocument/2006/relationships/image" Target="media/image2060.wmf"/><Relationship Id="rId1928" Type="http://schemas.openxmlformats.org/officeDocument/2006/relationships/image" Target="media/image958.wmf"/><Relationship Id="rId2092" Type="http://schemas.openxmlformats.org/officeDocument/2006/relationships/image" Target="media/image1040.wmf"/><Relationship Id="rId3143" Type="http://schemas.openxmlformats.org/officeDocument/2006/relationships/oleObject" Target="embeddings/oleObject1557.bin"/><Relationship Id="rId3350" Type="http://schemas.openxmlformats.org/officeDocument/2006/relationships/image" Target="media/image1671.wmf"/><Relationship Id="rId271" Type="http://schemas.openxmlformats.org/officeDocument/2006/relationships/image" Target="media/image129.wmf"/><Relationship Id="rId3003" Type="http://schemas.openxmlformats.org/officeDocument/2006/relationships/oleObject" Target="embeddings/oleObject1487.bin"/><Relationship Id="rId131" Type="http://schemas.openxmlformats.org/officeDocument/2006/relationships/oleObject" Target="embeddings/oleObject56.bin"/><Relationship Id="rId3210" Type="http://schemas.openxmlformats.org/officeDocument/2006/relationships/image" Target="media/image1601.wmf"/><Relationship Id="rId2769" Type="http://schemas.openxmlformats.org/officeDocument/2006/relationships/oleObject" Target="embeddings/oleObject1371.bin"/><Relationship Id="rId2976" Type="http://schemas.openxmlformats.org/officeDocument/2006/relationships/image" Target="media/image1484.wmf"/><Relationship Id="rId948" Type="http://schemas.openxmlformats.org/officeDocument/2006/relationships/oleObject" Target="embeddings/oleObject464.bin"/><Relationship Id="rId1578" Type="http://schemas.openxmlformats.org/officeDocument/2006/relationships/image" Target="media/image783.wmf"/><Relationship Id="rId1785" Type="http://schemas.openxmlformats.org/officeDocument/2006/relationships/oleObject" Target="embeddings/oleObject882.bin"/><Relationship Id="rId1992" Type="http://schemas.openxmlformats.org/officeDocument/2006/relationships/image" Target="media/image990.wmf"/><Relationship Id="rId2629" Type="http://schemas.openxmlformats.org/officeDocument/2006/relationships/oleObject" Target="embeddings/oleObject1302.bin"/><Relationship Id="rId2836" Type="http://schemas.openxmlformats.org/officeDocument/2006/relationships/image" Target="media/image1415.wmf"/><Relationship Id="rId4191" Type="http://schemas.openxmlformats.org/officeDocument/2006/relationships/image" Target="media/image2092.wmf"/><Relationship Id="rId77" Type="http://schemas.openxmlformats.org/officeDocument/2006/relationships/oleObject" Target="embeddings/oleObject29.bin"/><Relationship Id="rId808" Type="http://schemas.openxmlformats.org/officeDocument/2006/relationships/oleObject" Target="embeddings/oleObject394.bin"/><Relationship Id="rId1438" Type="http://schemas.openxmlformats.org/officeDocument/2006/relationships/image" Target="media/image713.wmf"/><Relationship Id="rId1645" Type="http://schemas.openxmlformats.org/officeDocument/2006/relationships/oleObject" Target="embeddings/oleObject812.bin"/><Relationship Id="rId4051" Type="http://schemas.openxmlformats.org/officeDocument/2006/relationships/image" Target="media/image2022.wmf"/><Relationship Id="rId1852" Type="http://schemas.openxmlformats.org/officeDocument/2006/relationships/image" Target="media/image920.wmf"/><Relationship Id="rId2903" Type="http://schemas.openxmlformats.org/officeDocument/2006/relationships/oleObject" Target="embeddings/oleObject1438.bin"/><Relationship Id="rId1505" Type="http://schemas.openxmlformats.org/officeDocument/2006/relationships/oleObject" Target="embeddings/oleObject742.bin"/><Relationship Id="rId1712" Type="http://schemas.openxmlformats.org/officeDocument/2006/relationships/image" Target="media/image850.wmf"/><Relationship Id="rId3677" Type="http://schemas.openxmlformats.org/officeDocument/2006/relationships/image" Target="media/image1835.wmf"/><Relationship Id="rId3884" Type="http://schemas.openxmlformats.org/officeDocument/2006/relationships/oleObject" Target="embeddings/oleObject1927.bin"/><Relationship Id="rId598" Type="http://schemas.openxmlformats.org/officeDocument/2006/relationships/oleObject" Target="embeddings/oleObject289.bin"/><Relationship Id="rId2279" Type="http://schemas.openxmlformats.org/officeDocument/2006/relationships/image" Target="media/image1132.wmf"/><Relationship Id="rId2486" Type="http://schemas.openxmlformats.org/officeDocument/2006/relationships/oleObject" Target="embeddings/oleObject1234.bin"/><Relationship Id="rId2693" Type="http://schemas.openxmlformats.org/officeDocument/2006/relationships/oleObject" Target="embeddings/oleObject1333.bin"/><Relationship Id="rId3537" Type="http://schemas.openxmlformats.org/officeDocument/2006/relationships/oleObject" Target="embeddings/oleObject1754.bin"/><Relationship Id="rId3744" Type="http://schemas.openxmlformats.org/officeDocument/2006/relationships/oleObject" Target="embeddings/oleObject1857.bin"/><Relationship Id="rId3951" Type="http://schemas.openxmlformats.org/officeDocument/2006/relationships/image" Target="media/image1972.wmf"/><Relationship Id="rId458" Type="http://schemas.openxmlformats.org/officeDocument/2006/relationships/oleObject" Target="embeddings/oleObject219.bin"/><Relationship Id="rId665" Type="http://schemas.openxmlformats.org/officeDocument/2006/relationships/image" Target="media/image326.wmf"/><Relationship Id="rId872" Type="http://schemas.openxmlformats.org/officeDocument/2006/relationships/oleObject" Target="embeddings/oleObject426.bin"/><Relationship Id="rId1088" Type="http://schemas.openxmlformats.org/officeDocument/2006/relationships/oleObject" Target="embeddings/oleObject534.bin"/><Relationship Id="rId1295" Type="http://schemas.openxmlformats.org/officeDocument/2006/relationships/image" Target="media/image641.wmf"/><Relationship Id="rId2139" Type="http://schemas.openxmlformats.org/officeDocument/2006/relationships/image" Target="media/image1063.wmf"/><Relationship Id="rId2346" Type="http://schemas.openxmlformats.org/officeDocument/2006/relationships/oleObject" Target="embeddings/oleObject1164.bin"/><Relationship Id="rId2553" Type="http://schemas.openxmlformats.org/officeDocument/2006/relationships/oleObject" Target="embeddings/oleObject1267.bin"/><Relationship Id="rId2760" Type="http://schemas.openxmlformats.org/officeDocument/2006/relationships/image" Target="media/image1377.wmf"/><Relationship Id="rId3604" Type="http://schemas.openxmlformats.org/officeDocument/2006/relationships/image" Target="media/image1798.wmf"/><Relationship Id="rId3811" Type="http://schemas.openxmlformats.org/officeDocument/2006/relationships/image" Target="media/image1902.wmf"/><Relationship Id="rId318" Type="http://schemas.openxmlformats.org/officeDocument/2006/relationships/oleObject" Target="embeddings/oleObject149.bin"/><Relationship Id="rId525" Type="http://schemas.openxmlformats.org/officeDocument/2006/relationships/image" Target="media/image256.wmf"/><Relationship Id="rId732" Type="http://schemas.openxmlformats.org/officeDocument/2006/relationships/oleObject" Target="embeddings/oleObject356.bin"/><Relationship Id="rId1155" Type="http://schemas.openxmlformats.org/officeDocument/2006/relationships/image" Target="media/image571.wmf"/><Relationship Id="rId1362" Type="http://schemas.openxmlformats.org/officeDocument/2006/relationships/image" Target="media/image675.wmf"/><Relationship Id="rId2206" Type="http://schemas.openxmlformats.org/officeDocument/2006/relationships/oleObject" Target="embeddings/oleObject1094.bin"/><Relationship Id="rId2413" Type="http://schemas.openxmlformats.org/officeDocument/2006/relationships/image" Target="media/image1199.wmf"/><Relationship Id="rId2620" Type="http://schemas.openxmlformats.org/officeDocument/2006/relationships/image" Target="media/image1306.wmf"/><Relationship Id="rId1015" Type="http://schemas.openxmlformats.org/officeDocument/2006/relationships/image" Target="media/image501.wmf"/><Relationship Id="rId1222" Type="http://schemas.openxmlformats.org/officeDocument/2006/relationships/oleObject" Target="embeddings/oleObject601.bin"/><Relationship Id="rId3187" Type="http://schemas.openxmlformats.org/officeDocument/2006/relationships/oleObject" Target="embeddings/oleObject1579.bin"/><Relationship Id="rId3394" Type="http://schemas.openxmlformats.org/officeDocument/2006/relationships/image" Target="media/image1693.wmf"/><Relationship Id="rId4238" Type="http://schemas.openxmlformats.org/officeDocument/2006/relationships/oleObject" Target="embeddings/oleObject2104.bin"/><Relationship Id="rId3047" Type="http://schemas.openxmlformats.org/officeDocument/2006/relationships/oleObject" Target="embeddings/oleObject1509.bin"/><Relationship Id="rId175" Type="http://schemas.openxmlformats.org/officeDocument/2006/relationships/image" Target="media/image81.wmf"/><Relationship Id="rId3254" Type="http://schemas.openxmlformats.org/officeDocument/2006/relationships/image" Target="media/image1623.wmf"/><Relationship Id="rId3461" Type="http://schemas.openxmlformats.org/officeDocument/2006/relationships/oleObject" Target="embeddings/oleObject1716.bin"/><Relationship Id="rId382" Type="http://schemas.openxmlformats.org/officeDocument/2006/relationships/oleObject" Target="embeddings/oleObject181.bin"/><Relationship Id="rId2063" Type="http://schemas.openxmlformats.org/officeDocument/2006/relationships/oleObject" Target="embeddings/oleObject1021.bin"/><Relationship Id="rId2270" Type="http://schemas.openxmlformats.org/officeDocument/2006/relationships/oleObject" Target="embeddings/oleObject1126.bin"/><Relationship Id="rId3114" Type="http://schemas.openxmlformats.org/officeDocument/2006/relationships/image" Target="media/image1553.wmf"/><Relationship Id="rId3321" Type="http://schemas.openxmlformats.org/officeDocument/2006/relationships/oleObject" Target="embeddings/oleObject1646.bin"/><Relationship Id="rId242" Type="http://schemas.openxmlformats.org/officeDocument/2006/relationships/oleObject" Target="embeddings/oleObject111.bin"/><Relationship Id="rId2130" Type="http://schemas.openxmlformats.org/officeDocument/2006/relationships/oleObject" Target="embeddings/oleObject1055.bin"/><Relationship Id="rId102" Type="http://schemas.openxmlformats.org/officeDocument/2006/relationships/image" Target="media/image44.wmf"/><Relationship Id="rId1689" Type="http://schemas.openxmlformats.org/officeDocument/2006/relationships/oleObject" Target="embeddings/oleObject834.bin"/><Relationship Id="rId4095" Type="http://schemas.openxmlformats.org/officeDocument/2006/relationships/image" Target="media/image2044.wmf"/><Relationship Id="rId1896" Type="http://schemas.openxmlformats.org/officeDocument/2006/relationships/image" Target="media/image942.wmf"/><Relationship Id="rId2947" Type="http://schemas.openxmlformats.org/officeDocument/2006/relationships/oleObject" Target="embeddings/oleObject1459.bin"/><Relationship Id="rId4162" Type="http://schemas.openxmlformats.org/officeDocument/2006/relationships/oleObject" Target="embeddings/oleObject2066.bin"/><Relationship Id="rId919" Type="http://schemas.openxmlformats.org/officeDocument/2006/relationships/image" Target="media/image453.wmf"/><Relationship Id="rId1549" Type="http://schemas.openxmlformats.org/officeDocument/2006/relationships/oleObject" Target="embeddings/oleObject764.bin"/><Relationship Id="rId1756" Type="http://schemas.openxmlformats.org/officeDocument/2006/relationships/image" Target="media/image872.wmf"/><Relationship Id="rId1963" Type="http://schemas.openxmlformats.org/officeDocument/2006/relationships/oleObject" Target="embeddings/oleObject971.bin"/><Relationship Id="rId2807" Type="http://schemas.openxmlformats.org/officeDocument/2006/relationships/oleObject" Target="embeddings/oleObject1390.bin"/><Relationship Id="rId4022" Type="http://schemas.openxmlformats.org/officeDocument/2006/relationships/oleObject" Target="embeddings/oleObject1996.bin"/><Relationship Id="rId48" Type="http://schemas.openxmlformats.org/officeDocument/2006/relationships/image" Target="media/image17.wmf"/><Relationship Id="rId1409" Type="http://schemas.openxmlformats.org/officeDocument/2006/relationships/oleObject" Target="embeddings/oleObject694.bin"/><Relationship Id="rId1616" Type="http://schemas.openxmlformats.org/officeDocument/2006/relationships/image" Target="media/image802.wmf"/><Relationship Id="rId1823" Type="http://schemas.openxmlformats.org/officeDocument/2006/relationships/oleObject" Target="embeddings/oleObject901.bin"/><Relationship Id="rId3788" Type="http://schemas.openxmlformats.org/officeDocument/2006/relationships/oleObject" Target="embeddings/oleObject1879.bin"/><Relationship Id="rId3995" Type="http://schemas.openxmlformats.org/officeDocument/2006/relationships/image" Target="media/image1994.wmf"/><Relationship Id="rId2597" Type="http://schemas.openxmlformats.org/officeDocument/2006/relationships/oleObject" Target="embeddings/oleObject1286.bin"/><Relationship Id="rId3648" Type="http://schemas.openxmlformats.org/officeDocument/2006/relationships/oleObject" Target="embeddings/oleObject1809.bin"/><Relationship Id="rId3855" Type="http://schemas.openxmlformats.org/officeDocument/2006/relationships/image" Target="media/image1924.wmf"/><Relationship Id="rId569" Type="http://schemas.openxmlformats.org/officeDocument/2006/relationships/image" Target="media/image278.wmf"/><Relationship Id="rId776" Type="http://schemas.openxmlformats.org/officeDocument/2006/relationships/oleObject" Target="embeddings/oleObject378.bin"/><Relationship Id="rId983" Type="http://schemas.openxmlformats.org/officeDocument/2006/relationships/image" Target="media/image485.wmf"/><Relationship Id="rId1199" Type="http://schemas.openxmlformats.org/officeDocument/2006/relationships/image" Target="media/image593.wmf"/><Relationship Id="rId2457" Type="http://schemas.openxmlformats.org/officeDocument/2006/relationships/image" Target="media/image1221.wmf"/><Relationship Id="rId2664" Type="http://schemas.openxmlformats.org/officeDocument/2006/relationships/image" Target="media/image1329.wmf"/><Relationship Id="rId3508" Type="http://schemas.openxmlformats.org/officeDocument/2006/relationships/image" Target="media/image1750.wmf"/><Relationship Id="rId429" Type="http://schemas.openxmlformats.org/officeDocument/2006/relationships/image" Target="media/image208.wmf"/><Relationship Id="rId636" Type="http://schemas.openxmlformats.org/officeDocument/2006/relationships/oleObject" Target="embeddings/oleObject308.bin"/><Relationship Id="rId1059" Type="http://schemas.openxmlformats.org/officeDocument/2006/relationships/image" Target="media/image523.wmf"/><Relationship Id="rId1266" Type="http://schemas.openxmlformats.org/officeDocument/2006/relationships/oleObject" Target="embeddings/oleObject623.bin"/><Relationship Id="rId1473" Type="http://schemas.openxmlformats.org/officeDocument/2006/relationships/oleObject" Target="embeddings/oleObject726.bin"/><Relationship Id="rId2317" Type="http://schemas.openxmlformats.org/officeDocument/2006/relationships/image" Target="media/image1151.wmf"/><Relationship Id="rId2871" Type="http://schemas.openxmlformats.org/officeDocument/2006/relationships/oleObject" Target="embeddings/oleObject1422.bin"/><Relationship Id="rId3715" Type="http://schemas.openxmlformats.org/officeDocument/2006/relationships/image" Target="media/image1854.wmf"/><Relationship Id="rId3922" Type="http://schemas.openxmlformats.org/officeDocument/2006/relationships/oleObject" Target="embeddings/oleObject1946.bin"/><Relationship Id="rId843" Type="http://schemas.openxmlformats.org/officeDocument/2006/relationships/image" Target="media/image415.wmf"/><Relationship Id="rId1126" Type="http://schemas.openxmlformats.org/officeDocument/2006/relationships/oleObject" Target="embeddings/oleObject553.bin"/><Relationship Id="rId1680" Type="http://schemas.openxmlformats.org/officeDocument/2006/relationships/image" Target="media/image834.wmf"/><Relationship Id="rId2524" Type="http://schemas.openxmlformats.org/officeDocument/2006/relationships/oleObject" Target="embeddings/oleObject1253.bin"/><Relationship Id="rId2731" Type="http://schemas.openxmlformats.org/officeDocument/2006/relationships/oleObject" Target="embeddings/oleObject1352.bin"/><Relationship Id="rId703" Type="http://schemas.openxmlformats.org/officeDocument/2006/relationships/image" Target="media/image345.wmf"/><Relationship Id="rId910" Type="http://schemas.openxmlformats.org/officeDocument/2006/relationships/oleObject" Target="embeddings/oleObject445.bin"/><Relationship Id="rId1333" Type="http://schemas.openxmlformats.org/officeDocument/2006/relationships/oleObject" Target="embeddings/oleObject656.bin"/><Relationship Id="rId1540" Type="http://schemas.openxmlformats.org/officeDocument/2006/relationships/image" Target="media/image764.wmf"/><Relationship Id="rId1400" Type="http://schemas.openxmlformats.org/officeDocument/2006/relationships/image" Target="media/image694.wmf"/><Relationship Id="rId3298" Type="http://schemas.openxmlformats.org/officeDocument/2006/relationships/image" Target="media/image1645.wmf"/><Relationship Id="rId3158" Type="http://schemas.openxmlformats.org/officeDocument/2006/relationships/image" Target="media/image1575.wmf"/><Relationship Id="rId3365" Type="http://schemas.openxmlformats.org/officeDocument/2006/relationships/oleObject" Target="embeddings/oleObject1668.bin"/><Relationship Id="rId3572" Type="http://schemas.openxmlformats.org/officeDocument/2006/relationships/image" Target="media/image1782.wmf"/><Relationship Id="rId4209" Type="http://schemas.openxmlformats.org/officeDocument/2006/relationships/image" Target="media/image2101.wmf"/><Relationship Id="rId286" Type="http://schemas.openxmlformats.org/officeDocument/2006/relationships/oleObject" Target="embeddings/oleObject133.bin"/><Relationship Id="rId493" Type="http://schemas.openxmlformats.org/officeDocument/2006/relationships/image" Target="media/image240.wmf"/><Relationship Id="rId2174" Type="http://schemas.openxmlformats.org/officeDocument/2006/relationships/oleObject" Target="embeddings/oleObject1078.bin"/><Relationship Id="rId2381" Type="http://schemas.openxmlformats.org/officeDocument/2006/relationships/image" Target="media/image1183.wmf"/><Relationship Id="rId3018" Type="http://schemas.openxmlformats.org/officeDocument/2006/relationships/image" Target="media/image1505.wmf"/><Relationship Id="rId3225" Type="http://schemas.openxmlformats.org/officeDocument/2006/relationships/oleObject" Target="embeddings/oleObject1598.bin"/><Relationship Id="rId3432" Type="http://schemas.openxmlformats.org/officeDocument/2006/relationships/image" Target="media/image1712.wmf"/><Relationship Id="rId146" Type="http://schemas.openxmlformats.org/officeDocument/2006/relationships/image" Target="media/image66.wmf"/><Relationship Id="rId353" Type="http://schemas.openxmlformats.org/officeDocument/2006/relationships/image" Target="media/image170.wmf"/><Relationship Id="rId560" Type="http://schemas.openxmlformats.org/officeDocument/2006/relationships/oleObject" Target="embeddings/oleObject270.bin"/><Relationship Id="rId1190" Type="http://schemas.openxmlformats.org/officeDocument/2006/relationships/oleObject" Target="embeddings/oleObject585.bin"/><Relationship Id="rId2034" Type="http://schemas.openxmlformats.org/officeDocument/2006/relationships/image" Target="media/image1011.wmf"/><Relationship Id="rId2241" Type="http://schemas.openxmlformats.org/officeDocument/2006/relationships/image" Target="media/image1113.wmf"/><Relationship Id="rId213" Type="http://schemas.openxmlformats.org/officeDocument/2006/relationships/image" Target="media/image100.wmf"/><Relationship Id="rId420" Type="http://schemas.openxmlformats.org/officeDocument/2006/relationships/oleObject" Target="embeddings/oleObject200.bin"/><Relationship Id="rId1050" Type="http://schemas.openxmlformats.org/officeDocument/2006/relationships/oleObject" Target="embeddings/oleObject515.bin"/><Relationship Id="rId2101" Type="http://schemas.openxmlformats.org/officeDocument/2006/relationships/oleObject" Target="embeddings/oleObject1040.bin"/><Relationship Id="rId4066" Type="http://schemas.openxmlformats.org/officeDocument/2006/relationships/oleObject" Target="embeddings/oleObject2018.bin"/><Relationship Id="rId1867" Type="http://schemas.openxmlformats.org/officeDocument/2006/relationships/oleObject" Target="embeddings/oleObject923.bin"/><Relationship Id="rId2918" Type="http://schemas.openxmlformats.org/officeDocument/2006/relationships/image" Target="media/image1456.wmf"/><Relationship Id="rId4273" Type="http://schemas.openxmlformats.org/officeDocument/2006/relationships/image" Target="media/image2133.wmf"/><Relationship Id="rId1727" Type="http://schemas.openxmlformats.org/officeDocument/2006/relationships/oleObject" Target="embeddings/oleObject853.bin"/><Relationship Id="rId1934" Type="http://schemas.openxmlformats.org/officeDocument/2006/relationships/image" Target="media/image961.wmf"/><Relationship Id="rId3082" Type="http://schemas.openxmlformats.org/officeDocument/2006/relationships/image" Target="media/image1537.wmf"/><Relationship Id="rId4133" Type="http://schemas.openxmlformats.org/officeDocument/2006/relationships/image" Target="media/image2063.wmf"/><Relationship Id="rId19" Type="http://schemas.openxmlformats.org/officeDocument/2006/relationships/image" Target="media/image4.wmf"/><Relationship Id="rId3899" Type="http://schemas.openxmlformats.org/officeDocument/2006/relationships/image" Target="media/image1946.wmf"/><Relationship Id="rId4200" Type="http://schemas.openxmlformats.org/officeDocument/2006/relationships/oleObject" Target="embeddings/oleObject2085.bin"/><Relationship Id="rId3759" Type="http://schemas.openxmlformats.org/officeDocument/2006/relationships/image" Target="media/image1876.wmf"/><Relationship Id="rId3966" Type="http://schemas.openxmlformats.org/officeDocument/2006/relationships/oleObject" Target="embeddings/oleObject1968.bin"/><Relationship Id="rId3" Type="http://schemas.openxmlformats.org/officeDocument/2006/relationships/styles" Target="styles.xml"/><Relationship Id="rId887" Type="http://schemas.openxmlformats.org/officeDocument/2006/relationships/image" Target="media/image437.wmf"/><Relationship Id="rId2568" Type="http://schemas.openxmlformats.org/officeDocument/2006/relationships/image" Target="media/image1279.wmf"/><Relationship Id="rId2775" Type="http://schemas.openxmlformats.org/officeDocument/2006/relationships/oleObject" Target="embeddings/oleObject1374.bin"/><Relationship Id="rId2982" Type="http://schemas.openxmlformats.org/officeDocument/2006/relationships/image" Target="media/image1487.wmf"/><Relationship Id="rId3619" Type="http://schemas.openxmlformats.org/officeDocument/2006/relationships/oleObject" Target="embeddings/oleObject1795.bin"/><Relationship Id="rId3826" Type="http://schemas.openxmlformats.org/officeDocument/2006/relationships/oleObject" Target="embeddings/oleObject1898.bin"/><Relationship Id="rId747" Type="http://schemas.openxmlformats.org/officeDocument/2006/relationships/image" Target="media/image367.wmf"/><Relationship Id="rId954" Type="http://schemas.openxmlformats.org/officeDocument/2006/relationships/oleObject" Target="embeddings/oleObject467.bin"/><Relationship Id="rId1377" Type="http://schemas.openxmlformats.org/officeDocument/2006/relationships/oleObject" Target="embeddings/oleObject678.bin"/><Relationship Id="rId1584" Type="http://schemas.openxmlformats.org/officeDocument/2006/relationships/image" Target="media/image786.wmf"/><Relationship Id="rId1791" Type="http://schemas.openxmlformats.org/officeDocument/2006/relationships/oleObject" Target="embeddings/oleObject885.bin"/><Relationship Id="rId2428" Type="http://schemas.openxmlformats.org/officeDocument/2006/relationships/oleObject" Target="embeddings/oleObject1205.bin"/><Relationship Id="rId2635" Type="http://schemas.openxmlformats.org/officeDocument/2006/relationships/oleObject" Target="embeddings/oleObject1305.bin"/><Relationship Id="rId2842" Type="http://schemas.openxmlformats.org/officeDocument/2006/relationships/image" Target="media/image1418.wmf"/><Relationship Id="rId83" Type="http://schemas.openxmlformats.org/officeDocument/2006/relationships/oleObject" Target="embeddings/oleObject32.bin"/><Relationship Id="rId607" Type="http://schemas.openxmlformats.org/officeDocument/2006/relationships/image" Target="media/image297.wmf"/><Relationship Id="rId814" Type="http://schemas.openxmlformats.org/officeDocument/2006/relationships/oleObject" Target="embeddings/oleObject397.bin"/><Relationship Id="rId1237" Type="http://schemas.openxmlformats.org/officeDocument/2006/relationships/image" Target="media/image612.wmf"/><Relationship Id="rId1444" Type="http://schemas.openxmlformats.org/officeDocument/2006/relationships/image" Target="media/image716.wmf"/><Relationship Id="rId1651" Type="http://schemas.openxmlformats.org/officeDocument/2006/relationships/oleObject" Target="embeddings/oleObject815.bin"/><Relationship Id="rId2702" Type="http://schemas.openxmlformats.org/officeDocument/2006/relationships/image" Target="media/image1348.wmf"/><Relationship Id="rId1304" Type="http://schemas.openxmlformats.org/officeDocument/2006/relationships/image" Target="media/image646.wmf"/><Relationship Id="rId1511" Type="http://schemas.openxmlformats.org/officeDocument/2006/relationships/oleObject" Target="embeddings/oleObject745.bin"/><Relationship Id="rId3269" Type="http://schemas.openxmlformats.org/officeDocument/2006/relationships/oleObject" Target="embeddings/oleObject1620.bin"/><Relationship Id="rId3476" Type="http://schemas.openxmlformats.org/officeDocument/2006/relationships/image" Target="media/image1734.wmf"/><Relationship Id="rId3683" Type="http://schemas.openxmlformats.org/officeDocument/2006/relationships/image" Target="media/image1838.wmf"/><Relationship Id="rId10" Type="http://schemas.openxmlformats.org/officeDocument/2006/relationships/hyperlink" Target="mailto:rawlins@sci.utah.edu" TargetMode="External"/><Relationship Id="rId397" Type="http://schemas.openxmlformats.org/officeDocument/2006/relationships/image" Target="media/image192.wmf"/><Relationship Id="rId2078" Type="http://schemas.openxmlformats.org/officeDocument/2006/relationships/image" Target="media/image1033.wmf"/><Relationship Id="rId2285" Type="http://schemas.openxmlformats.org/officeDocument/2006/relationships/image" Target="media/image1135.wmf"/><Relationship Id="rId2492" Type="http://schemas.openxmlformats.org/officeDocument/2006/relationships/oleObject" Target="embeddings/oleObject1237.bin"/><Relationship Id="rId3129" Type="http://schemas.openxmlformats.org/officeDocument/2006/relationships/oleObject" Target="embeddings/oleObject1550.bin"/><Relationship Id="rId3336" Type="http://schemas.openxmlformats.org/officeDocument/2006/relationships/image" Target="media/image1664.wmf"/><Relationship Id="rId3890" Type="http://schemas.openxmlformats.org/officeDocument/2006/relationships/oleObject" Target="embeddings/oleObject1930.bin"/><Relationship Id="rId257" Type="http://schemas.openxmlformats.org/officeDocument/2006/relationships/image" Target="media/image122.wmf"/><Relationship Id="rId464" Type="http://schemas.openxmlformats.org/officeDocument/2006/relationships/oleObject" Target="embeddings/oleObject222.bin"/><Relationship Id="rId1094" Type="http://schemas.openxmlformats.org/officeDocument/2006/relationships/oleObject" Target="embeddings/oleObject537.bin"/><Relationship Id="rId2145" Type="http://schemas.openxmlformats.org/officeDocument/2006/relationships/image" Target="media/image1066.wmf"/><Relationship Id="rId3543" Type="http://schemas.openxmlformats.org/officeDocument/2006/relationships/oleObject" Target="embeddings/oleObject1757.bin"/><Relationship Id="rId3750" Type="http://schemas.openxmlformats.org/officeDocument/2006/relationships/oleObject" Target="embeddings/oleObject1860.bin"/><Relationship Id="rId117" Type="http://schemas.openxmlformats.org/officeDocument/2006/relationships/oleObject" Target="embeddings/oleObject49.bin"/><Relationship Id="rId671" Type="http://schemas.openxmlformats.org/officeDocument/2006/relationships/image" Target="media/image329.wmf"/><Relationship Id="rId2352" Type="http://schemas.openxmlformats.org/officeDocument/2006/relationships/oleObject" Target="embeddings/oleObject1167.bin"/><Relationship Id="rId3403" Type="http://schemas.openxmlformats.org/officeDocument/2006/relationships/oleObject" Target="embeddings/oleObject1687.bin"/><Relationship Id="rId3610" Type="http://schemas.openxmlformats.org/officeDocument/2006/relationships/image" Target="media/image1801.wmf"/><Relationship Id="rId324" Type="http://schemas.openxmlformats.org/officeDocument/2006/relationships/oleObject" Target="embeddings/oleObject152.bin"/><Relationship Id="rId531" Type="http://schemas.openxmlformats.org/officeDocument/2006/relationships/image" Target="media/image259.wmf"/><Relationship Id="rId1161" Type="http://schemas.openxmlformats.org/officeDocument/2006/relationships/image" Target="media/image574.wmf"/><Relationship Id="rId2005" Type="http://schemas.openxmlformats.org/officeDocument/2006/relationships/oleObject" Target="embeddings/oleObject992.bin"/><Relationship Id="rId2212" Type="http://schemas.openxmlformats.org/officeDocument/2006/relationships/oleObject" Target="embeddings/oleObject1097.bin"/><Relationship Id="rId1021" Type="http://schemas.openxmlformats.org/officeDocument/2006/relationships/image" Target="media/image504.wmf"/><Relationship Id="rId1978" Type="http://schemas.openxmlformats.org/officeDocument/2006/relationships/image" Target="media/image983.wmf"/><Relationship Id="rId4177" Type="http://schemas.openxmlformats.org/officeDocument/2006/relationships/image" Target="media/image2085.wmf"/><Relationship Id="rId3193" Type="http://schemas.openxmlformats.org/officeDocument/2006/relationships/oleObject" Target="embeddings/oleObject1582.bin"/><Relationship Id="rId4037" Type="http://schemas.openxmlformats.org/officeDocument/2006/relationships/image" Target="media/image2015.wmf"/><Relationship Id="rId4244" Type="http://schemas.openxmlformats.org/officeDocument/2006/relationships/oleObject" Target="embeddings/oleObject2107.bin"/><Relationship Id="rId1838" Type="http://schemas.openxmlformats.org/officeDocument/2006/relationships/image" Target="media/image913.wmf"/><Relationship Id="rId3053" Type="http://schemas.openxmlformats.org/officeDocument/2006/relationships/oleObject" Target="embeddings/oleObject1512.bin"/><Relationship Id="rId3260" Type="http://schemas.openxmlformats.org/officeDocument/2006/relationships/image" Target="media/image1626.wmf"/><Relationship Id="rId4104" Type="http://schemas.openxmlformats.org/officeDocument/2006/relationships/oleObject" Target="embeddings/oleObject2037.bin"/><Relationship Id="rId181" Type="http://schemas.openxmlformats.org/officeDocument/2006/relationships/image" Target="media/image84.wmf"/><Relationship Id="rId1905" Type="http://schemas.openxmlformats.org/officeDocument/2006/relationships/oleObject" Target="embeddings/oleObject942.bin"/><Relationship Id="rId3120" Type="http://schemas.openxmlformats.org/officeDocument/2006/relationships/image" Target="media/image1556.wmf"/><Relationship Id="rId998" Type="http://schemas.openxmlformats.org/officeDocument/2006/relationships/oleObject" Target="embeddings/oleObject489.bin"/><Relationship Id="rId2679" Type="http://schemas.openxmlformats.org/officeDocument/2006/relationships/oleObject" Target="embeddings/oleObject1326.bin"/><Relationship Id="rId2886" Type="http://schemas.openxmlformats.org/officeDocument/2006/relationships/image" Target="media/image1440.wmf"/><Relationship Id="rId3937" Type="http://schemas.openxmlformats.org/officeDocument/2006/relationships/image" Target="media/image1965.wmf"/><Relationship Id="rId858" Type="http://schemas.openxmlformats.org/officeDocument/2006/relationships/oleObject" Target="embeddings/oleObject419.bin"/><Relationship Id="rId1488" Type="http://schemas.openxmlformats.org/officeDocument/2006/relationships/image" Target="media/image738.wmf"/><Relationship Id="rId1695" Type="http://schemas.openxmlformats.org/officeDocument/2006/relationships/oleObject" Target="embeddings/oleObject837.bin"/><Relationship Id="rId2539" Type="http://schemas.openxmlformats.org/officeDocument/2006/relationships/image" Target="media/image1262.wmf"/><Relationship Id="rId2746" Type="http://schemas.openxmlformats.org/officeDocument/2006/relationships/image" Target="media/image1370.wmf"/><Relationship Id="rId2953" Type="http://schemas.openxmlformats.org/officeDocument/2006/relationships/oleObject" Target="embeddings/oleObject1462.bin"/><Relationship Id="rId718" Type="http://schemas.openxmlformats.org/officeDocument/2006/relationships/oleObject" Target="embeddings/oleObject349.bin"/><Relationship Id="rId925" Type="http://schemas.openxmlformats.org/officeDocument/2006/relationships/image" Target="media/image456.wmf"/><Relationship Id="rId1348" Type="http://schemas.openxmlformats.org/officeDocument/2006/relationships/image" Target="media/image668.wmf"/><Relationship Id="rId1555" Type="http://schemas.openxmlformats.org/officeDocument/2006/relationships/oleObject" Target="embeddings/oleObject767.bin"/><Relationship Id="rId1762" Type="http://schemas.openxmlformats.org/officeDocument/2006/relationships/image" Target="media/image875.wmf"/><Relationship Id="rId2606" Type="http://schemas.openxmlformats.org/officeDocument/2006/relationships/image" Target="media/image1299.wmf"/><Relationship Id="rId1208" Type="http://schemas.openxmlformats.org/officeDocument/2006/relationships/oleObject" Target="embeddings/oleObject594.bin"/><Relationship Id="rId1415" Type="http://schemas.openxmlformats.org/officeDocument/2006/relationships/oleObject" Target="embeddings/oleObject697.bin"/><Relationship Id="rId2813" Type="http://schemas.openxmlformats.org/officeDocument/2006/relationships/oleObject" Target="embeddings/oleObject1393.bin"/><Relationship Id="rId54" Type="http://schemas.openxmlformats.org/officeDocument/2006/relationships/image" Target="media/image20.wmf"/><Relationship Id="rId1622" Type="http://schemas.openxmlformats.org/officeDocument/2006/relationships/image" Target="media/image805.wmf"/><Relationship Id="rId2189" Type="http://schemas.openxmlformats.org/officeDocument/2006/relationships/image" Target="media/image1087.wmf"/><Relationship Id="rId3587" Type="http://schemas.openxmlformats.org/officeDocument/2006/relationships/oleObject" Target="embeddings/oleObject1779.bin"/><Relationship Id="rId3794" Type="http://schemas.openxmlformats.org/officeDocument/2006/relationships/oleObject" Target="embeddings/oleObject1882.bin"/><Relationship Id="rId2396" Type="http://schemas.openxmlformats.org/officeDocument/2006/relationships/oleObject" Target="embeddings/oleObject1189.bin"/><Relationship Id="rId3447" Type="http://schemas.openxmlformats.org/officeDocument/2006/relationships/oleObject" Target="embeddings/oleObject1709.bin"/><Relationship Id="rId3654" Type="http://schemas.openxmlformats.org/officeDocument/2006/relationships/oleObject" Target="embeddings/oleObject1812.bin"/><Relationship Id="rId3861" Type="http://schemas.openxmlformats.org/officeDocument/2006/relationships/image" Target="media/image1927.wmf"/><Relationship Id="rId368" Type="http://schemas.openxmlformats.org/officeDocument/2006/relationships/oleObject" Target="embeddings/oleObject174.bin"/><Relationship Id="rId575" Type="http://schemas.openxmlformats.org/officeDocument/2006/relationships/image" Target="media/image281.wmf"/><Relationship Id="rId782" Type="http://schemas.openxmlformats.org/officeDocument/2006/relationships/oleObject" Target="embeddings/oleObject381.bin"/><Relationship Id="rId2049" Type="http://schemas.openxmlformats.org/officeDocument/2006/relationships/oleObject" Target="embeddings/oleObject1014.bin"/><Relationship Id="rId2256" Type="http://schemas.openxmlformats.org/officeDocument/2006/relationships/oleObject" Target="embeddings/oleObject1119.bin"/><Relationship Id="rId2463" Type="http://schemas.openxmlformats.org/officeDocument/2006/relationships/image" Target="media/image1224.wmf"/><Relationship Id="rId2670" Type="http://schemas.openxmlformats.org/officeDocument/2006/relationships/image" Target="media/image1332.wmf"/><Relationship Id="rId3307" Type="http://schemas.openxmlformats.org/officeDocument/2006/relationships/oleObject" Target="embeddings/oleObject1639.bin"/><Relationship Id="rId3514" Type="http://schemas.openxmlformats.org/officeDocument/2006/relationships/image" Target="media/image1753.wmf"/><Relationship Id="rId3721" Type="http://schemas.openxmlformats.org/officeDocument/2006/relationships/image" Target="media/image1857.wmf"/><Relationship Id="rId228" Type="http://schemas.openxmlformats.org/officeDocument/2006/relationships/oleObject" Target="embeddings/oleObject104.bin"/><Relationship Id="rId435" Type="http://schemas.openxmlformats.org/officeDocument/2006/relationships/image" Target="media/image211.wmf"/><Relationship Id="rId642" Type="http://schemas.openxmlformats.org/officeDocument/2006/relationships/oleObject" Target="embeddings/oleObject311.bin"/><Relationship Id="rId1065" Type="http://schemas.openxmlformats.org/officeDocument/2006/relationships/image" Target="media/image526.wmf"/><Relationship Id="rId1272" Type="http://schemas.openxmlformats.org/officeDocument/2006/relationships/oleObject" Target="embeddings/oleObject626.bin"/><Relationship Id="rId2116" Type="http://schemas.openxmlformats.org/officeDocument/2006/relationships/oleObject" Target="embeddings/oleObject1048.bin"/><Relationship Id="rId2323" Type="http://schemas.openxmlformats.org/officeDocument/2006/relationships/image" Target="media/image1154.wmf"/><Relationship Id="rId2530" Type="http://schemas.openxmlformats.org/officeDocument/2006/relationships/oleObject" Target="embeddings/oleObject1256.bin"/><Relationship Id="rId502" Type="http://schemas.openxmlformats.org/officeDocument/2006/relationships/oleObject" Target="embeddings/oleObject241.bin"/><Relationship Id="rId1132" Type="http://schemas.openxmlformats.org/officeDocument/2006/relationships/oleObject" Target="embeddings/oleObject556.bin"/><Relationship Id="rId3097" Type="http://schemas.openxmlformats.org/officeDocument/2006/relationships/oleObject" Target="embeddings/oleObject1534.bin"/><Relationship Id="rId4148" Type="http://schemas.openxmlformats.org/officeDocument/2006/relationships/oleObject" Target="embeddings/oleObject2059.bin"/><Relationship Id="rId1949" Type="http://schemas.openxmlformats.org/officeDocument/2006/relationships/oleObject" Target="embeddings/oleObject964.bin"/><Relationship Id="rId3164" Type="http://schemas.openxmlformats.org/officeDocument/2006/relationships/image" Target="media/image1578.wmf"/><Relationship Id="rId4008" Type="http://schemas.openxmlformats.org/officeDocument/2006/relationships/oleObject" Target="embeddings/oleObject1989.bin"/><Relationship Id="rId292" Type="http://schemas.openxmlformats.org/officeDocument/2006/relationships/oleObject" Target="embeddings/oleObject136.bin"/><Relationship Id="rId1809" Type="http://schemas.openxmlformats.org/officeDocument/2006/relationships/oleObject" Target="embeddings/oleObject894.bin"/><Relationship Id="rId3371" Type="http://schemas.openxmlformats.org/officeDocument/2006/relationships/oleObject" Target="embeddings/oleObject1671.bin"/><Relationship Id="rId4215" Type="http://schemas.openxmlformats.org/officeDocument/2006/relationships/image" Target="media/image2104.wmf"/><Relationship Id="rId2180" Type="http://schemas.openxmlformats.org/officeDocument/2006/relationships/oleObject" Target="embeddings/oleObject1081.bin"/><Relationship Id="rId3024" Type="http://schemas.openxmlformats.org/officeDocument/2006/relationships/image" Target="media/image1508.wmf"/><Relationship Id="rId3231" Type="http://schemas.openxmlformats.org/officeDocument/2006/relationships/oleObject" Target="embeddings/oleObject1601.bin"/><Relationship Id="rId152" Type="http://schemas.openxmlformats.org/officeDocument/2006/relationships/image" Target="media/image69.wmf"/><Relationship Id="rId2040" Type="http://schemas.openxmlformats.org/officeDocument/2006/relationships/image" Target="media/image1014.wmf"/><Relationship Id="rId2997" Type="http://schemas.openxmlformats.org/officeDocument/2006/relationships/oleObject" Target="embeddings/oleObject1484.bin"/><Relationship Id="rId969" Type="http://schemas.openxmlformats.org/officeDocument/2006/relationships/image" Target="media/image478.wmf"/><Relationship Id="rId1599" Type="http://schemas.openxmlformats.org/officeDocument/2006/relationships/oleObject" Target="embeddings/oleObject789.bin"/><Relationship Id="rId1459" Type="http://schemas.openxmlformats.org/officeDocument/2006/relationships/oleObject" Target="embeddings/oleObject719.bin"/><Relationship Id="rId2857" Type="http://schemas.openxmlformats.org/officeDocument/2006/relationships/oleObject" Target="embeddings/oleObject1415.bin"/><Relationship Id="rId3908" Type="http://schemas.openxmlformats.org/officeDocument/2006/relationships/oleObject" Target="embeddings/oleObject1939.bin"/><Relationship Id="rId4072" Type="http://schemas.openxmlformats.org/officeDocument/2006/relationships/oleObject" Target="embeddings/oleObject2021.bin"/><Relationship Id="rId98" Type="http://schemas.openxmlformats.org/officeDocument/2006/relationships/image" Target="media/image42.wmf"/><Relationship Id="rId829" Type="http://schemas.openxmlformats.org/officeDocument/2006/relationships/image" Target="media/image408.wmf"/><Relationship Id="rId1666" Type="http://schemas.openxmlformats.org/officeDocument/2006/relationships/image" Target="media/image827.wmf"/><Relationship Id="rId1873" Type="http://schemas.openxmlformats.org/officeDocument/2006/relationships/oleObject" Target="embeddings/oleObject926.bin"/><Relationship Id="rId2717" Type="http://schemas.openxmlformats.org/officeDocument/2006/relationships/oleObject" Target="embeddings/oleObject1345.bin"/><Relationship Id="rId2924" Type="http://schemas.openxmlformats.org/officeDocument/2006/relationships/image" Target="media/image1459.wmf"/><Relationship Id="rId1319" Type="http://schemas.openxmlformats.org/officeDocument/2006/relationships/oleObject" Target="embeddings/oleObject649.bin"/><Relationship Id="rId1526" Type="http://schemas.openxmlformats.org/officeDocument/2006/relationships/image" Target="media/image757.wmf"/><Relationship Id="rId1733" Type="http://schemas.openxmlformats.org/officeDocument/2006/relationships/oleObject" Target="embeddings/oleObject856.bin"/><Relationship Id="rId1940" Type="http://schemas.openxmlformats.org/officeDocument/2006/relationships/image" Target="media/image964.wmf"/><Relationship Id="rId25" Type="http://schemas.openxmlformats.org/officeDocument/2006/relationships/hyperlink" Target="http://febiodoc.sci.utah.edu/doxygen/" TargetMode="External"/><Relationship Id="rId1800" Type="http://schemas.openxmlformats.org/officeDocument/2006/relationships/image" Target="media/image894.wmf"/><Relationship Id="rId3698" Type="http://schemas.openxmlformats.org/officeDocument/2006/relationships/oleObject" Target="embeddings/oleObject1834.bin"/><Relationship Id="rId3558" Type="http://schemas.openxmlformats.org/officeDocument/2006/relationships/image" Target="media/image1775.wmf"/><Relationship Id="rId3765" Type="http://schemas.openxmlformats.org/officeDocument/2006/relationships/image" Target="media/image1879.wmf"/><Relationship Id="rId3972" Type="http://schemas.openxmlformats.org/officeDocument/2006/relationships/oleObject" Target="embeddings/oleObject1971.bin"/><Relationship Id="rId479" Type="http://schemas.openxmlformats.org/officeDocument/2006/relationships/image" Target="media/image233.wmf"/><Relationship Id="rId686" Type="http://schemas.openxmlformats.org/officeDocument/2006/relationships/oleObject" Target="embeddings/oleObject333.bin"/><Relationship Id="rId893" Type="http://schemas.openxmlformats.org/officeDocument/2006/relationships/image" Target="media/image440.wmf"/><Relationship Id="rId2367" Type="http://schemas.openxmlformats.org/officeDocument/2006/relationships/image" Target="media/image1176.wmf"/><Relationship Id="rId2574" Type="http://schemas.openxmlformats.org/officeDocument/2006/relationships/image" Target="media/image1282.wmf"/><Relationship Id="rId2781" Type="http://schemas.openxmlformats.org/officeDocument/2006/relationships/oleObject" Target="embeddings/oleObject1377.bin"/><Relationship Id="rId3418" Type="http://schemas.openxmlformats.org/officeDocument/2006/relationships/image" Target="media/image1705.wmf"/><Relationship Id="rId3625" Type="http://schemas.openxmlformats.org/officeDocument/2006/relationships/oleObject" Target="embeddings/oleObject1798.bin"/><Relationship Id="rId339" Type="http://schemas.openxmlformats.org/officeDocument/2006/relationships/image" Target="media/image163.wmf"/><Relationship Id="rId546" Type="http://schemas.openxmlformats.org/officeDocument/2006/relationships/oleObject" Target="embeddings/oleObject263.bin"/><Relationship Id="rId753" Type="http://schemas.openxmlformats.org/officeDocument/2006/relationships/image" Target="media/image370.wmf"/><Relationship Id="rId1176" Type="http://schemas.openxmlformats.org/officeDocument/2006/relationships/oleObject" Target="embeddings/oleObject578.bin"/><Relationship Id="rId1383" Type="http://schemas.openxmlformats.org/officeDocument/2006/relationships/oleObject" Target="embeddings/oleObject681.bin"/><Relationship Id="rId2227" Type="http://schemas.openxmlformats.org/officeDocument/2006/relationships/image" Target="media/image1106.wmf"/><Relationship Id="rId2434" Type="http://schemas.openxmlformats.org/officeDocument/2006/relationships/oleObject" Target="embeddings/oleObject1208.bin"/><Relationship Id="rId3832" Type="http://schemas.openxmlformats.org/officeDocument/2006/relationships/oleObject" Target="embeddings/oleObject1901.bin"/><Relationship Id="rId406" Type="http://schemas.openxmlformats.org/officeDocument/2006/relationships/oleObject" Target="embeddings/oleObject193.bin"/><Relationship Id="rId960" Type="http://schemas.openxmlformats.org/officeDocument/2006/relationships/oleObject" Target="embeddings/oleObject470.bin"/><Relationship Id="rId1036" Type="http://schemas.openxmlformats.org/officeDocument/2006/relationships/oleObject" Target="embeddings/oleObject508.bin"/><Relationship Id="rId1243" Type="http://schemas.openxmlformats.org/officeDocument/2006/relationships/image" Target="media/image615.wmf"/><Relationship Id="rId1590" Type="http://schemas.openxmlformats.org/officeDocument/2006/relationships/image" Target="media/image789.wmf"/><Relationship Id="rId2641" Type="http://schemas.openxmlformats.org/officeDocument/2006/relationships/oleObject" Target="embeddings/oleObject1308.bin"/><Relationship Id="rId613" Type="http://schemas.openxmlformats.org/officeDocument/2006/relationships/image" Target="media/image300.wmf"/><Relationship Id="rId820" Type="http://schemas.openxmlformats.org/officeDocument/2006/relationships/oleObject" Target="embeddings/oleObject400.bin"/><Relationship Id="rId1450" Type="http://schemas.openxmlformats.org/officeDocument/2006/relationships/image" Target="media/image719.wmf"/><Relationship Id="rId2501" Type="http://schemas.openxmlformats.org/officeDocument/2006/relationships/image" Target="media/image1243.wmf"/><Relationship Id="rId1103" Type="http://schemas.openxmlformats.org/officeDocument/2006/relationships/image" Target="media/image545.wmf"/><Relationship Id="rId1310" Type="http://schemas.openxmlformats.org/officeDocument/2006/relationships/image" Target="media/image649.wmf"/><Relationship Id="rId4259" Type="http://schemas.openxmlformats.org/officeDocument/2006/relationships/image" Target="media/image2126.wmf"/><Relationship Id="rId3068" Type="http://schemas.openxmlformats.org/officeDocument/2006/relationships/image" Target="media/image1530.wmf"/><Relationship Id="rId3275" Type="http://schemas.openxmlformats.org/officeDocument/2006/relationships/oleObject" Target="embeddings/oleObject1623.bin"/><Relationship Id="rId3482" Type="http://schemas.openxmlformats.org/officeDocument/2006/relationships/image" Target="media/image1737.wmf"/><Relationship Id="rId4119" Type="http://schemas.openxmlformats.org/officeDocument/2006/relationships/image" Target="media/image2056.wmf"/><Relationship Id="rId196" Type="http://schemas.openxmlformats.org/officeDocument/2006/relationships/oleObject" Target="embeddings/oleObject88.bin"/><Relationship Id="rId2084" Type="http://schemas.openxmlformats.org/officeDocument/2006/relationships/image" Target="media/image1036.wmf"/><Relationship Id="rId2291" Type="http://schemas.openxmlformats.org/officeDocument/2006/relationships/image" Target="media/image1138.wmf"/><Relationship Id="rId3135" Type="http://schemas.openxmlformats.org/officeDocument/2006/relationships/oleObject" Target="embeddings/oleObject1553.bin"/><Relationship Id="rId3342" Type="http://schemas.openxmlformats.org/officeDocument/2006/relationships/image" Target="media/image1667.wmf"/><Relationship Id="rId263" Type="http://schemas.openxmlformats.org/officeDocument/2006/relationships/image" Target="media/image125.wmf"/><Relationship Id="rId470" Type="http://schemas.openxmlformats.org/officeDocument/2006/relationships/oleObject" Target="embeddings/oleObject225.bin"/><Relationship Id="rId2151" Type="http://schemas.openxmlformats.org/officeDocument/2006/relationships/image" Target="media/image1069.wmf"/><Relationship Id="rId3202" Type="http://schemas.openxmlformats.org/officeDocument/2006/relationships/image" Target="media/image1597.wmf"/><Relationship Id="rId123" Type="http://schemas.openxmlformats.org/officeDocument/2006/relationships/oleObject" Target="embeddings/oleObject52.bin"/><Relationship Id="rId330" Type="http://schemas.openxmlformats.org/officeDocument/2006/relationships/oleObject" Target="embeddings/oleObject155.bin"/><Relationship Id="rId2011" Type="http://schemas.openxmlformats.org/officeDocument/2006/relationships/oleObject" Target="embeddings/oleObject995.bin"/><Relationship Id="rId2968" Type="http://schemas.openxmlformats.org/officeDocument/2006/relationships/image" Target="media/image1480.wmf"/><Relationship Id="rId4183" Type="http://schemas.openxmlformats.org/officeDocument/2006/relationships/image" Target="media/image2088.wmf"/><Relationship Id="rId1777" Type="http://schemas.openxmlformats.org/officeDocument/2006/relationships/oleObject" Target="embeddings/oleObject878.bin"/><Relationship Id="rId1984" Type="http://schemas.openxmlformats.org/officeDocument/2006/relationships/image" Target="media/image986.wmf"/><Relationship Id="rId2828" Type="http://schemas.openxmlformats.org/officeDocument/2006/relationships/image" Target="media/image1411.wmf"/><Relationship Id="rId69" Type="http://schemas.openxmlformats.org/officeDocument/2006/relationships/oleObject" Target="embeddings/oleObject25.bin"/><Relationship Id="rId1637" Type="http://schemas.openxmlformats.org/officeDocument/2006/relationships/oleObject" Target="embeddings/oleObject808.bin"/><Relationship Id="rId1844" Type="http://schemas.openxmlformats.org/officeDocument/2006/relationships/image" Target="media/image916.wmf"/><Relationship Id="rId4043" Type="http://schemas.openxmlformats.org/officeDocument/2006/relationships/image" Target="media/image2018.wmf"/><Relationship Id="rId4250" Type="http://schemas.openxmlformats.org/officeDocument/2006/relationships/oleObject" Target="embeddings/oleObject2110.bin"/><Relationship Id="rId1704" Type="http://schemas.openxmlformats.org/officeDocument/2006/relationships/image" Target="media/image846.wmf"/><Relationship Id="rId4110" Type="http://schemas.openxmlformats.org/officeDocument/2006/relationships/oleObject" Target="embeddings/oleObject2040.bin"/><Relationship Id="rId1911" Type="http://schemas.openxmlformats.org/officeDocument/2006/relationships/oleObject" Target="embeddings/oleObject945.bin"/><Relationship Id="rId3669" Type="http://schemas.openxmlformats.org/officeDocument/2006/relationships/image" Target="media/image1831.wmf"/><Relationship Id="rId797" Type="http://schemas.openxmlformats.org/officeDocument/2006/relationships/image" Target="media/image392.wmf"/><Relationship Id="rId2478" Type="http://schemas.openxmlformats.org/officeDocument/2006/relationships/oleObject" Target="embeddings/oleObject1230.bin"/><Relationship Id="rId3876" Type="http://schemas.openxmlformats.org/officeDocument/2006/relationships/oleObject" Target="embeddings/oleObject1923.bin"/><Relationship Id="rId1287" Type="http://schemas.openxmlformats.org/officeDocument/2006/relationships/image" Target="media/image637.wmf"/><Relationship Id="rId2685" Type="http://schemas.openxmlformats.org/officeDocument/2006/relationships/oleObject" Target="embeddings/oleObject1329.bin"/><Relationship Id="rId2892" Type="http://schemas.openxmlformats.org/officeDocument/2006/relationships/image" Target="media/image1443.wmf"/><Relationship Id="rId3529" Type="http://schemas.openxmlformats.org/officeDocument/2006/relationships/oleObject" Target="embeddings/oleObject1750.bin"/><Relationship Id="rId3736" Type="http://schemas.openxmlformats.org/officeDocument/2006/relationships/oleObject" Target="embeddings/oleObject1853.bin"/><Relationship Id="rId3943" Type="http://schemas.openxmlformats.org/officeDocument/2006/relationships/image" Target="media/image1968.wmf"/><Relationship Id="rId657" Type="http://schemas.openxmlformats.org/officeDocument/2006/relationships/image" Target="media/image322.wmf"/><Relationship Id="rId864" Type="http://schemas.openxmlformats.org/officeDocument/2006/relationships/oleObject" Target="embeddings/oleObject422.bin"/><Relationship Id="rId1494" Type="http://schemas.openxmlformats.org/officeDocument/2006/relationships/image" Target="media/image741.wmf"/><Relationship Id="rId2338" Type="http://schemas.openxmlformats.org/officeDocument/2006/relationships/oleObject" Target="embeddings/oleObject1160.bin"/><Relationship Id="rId2545" Type="http://schemas.openxmlformats.org/officeDocument/2006/relationships/image" Target="media/image1265.wmf"/><Relationship Id="rId2752" Type="http://schemas.openxmlformats.org/officeDocument/2006/relationships/image" Target="media/image1373.wmf"/><Relationship Id="rId3803" Type="http://schemas.openxmlformats.org/officeDocument/2006/relationships/image" Target="media/image1898.wmf"/><Relationship Id="rId517" Type="http://schemas.openxmlformats.org/officeDocument/2006/relationships/image" Target="media/image252.wmf"/><Relationship Id="rId724" Type="http://schemas.openxmlformats.org/officeDocument/2006/relationships/oleObject" Target="embeddings/oleObject352.bin"/><Relationship Id="rId931" Type="http://schemas.openxmlformats.org/officeDocument/2006/relationships/image" Target="media/image459.wmf"/><Relationship Id="rId1147" Type="http://schemas.openxmlformats.org/officeDocument/2006/relationships/image" Target="media/image567.wmf"/><Relationship Id="rId1354" Type="http://schemas.openxmlformats.org/officeDocument/2006/relationships/image" Target="media/image671.wmf"/><Relationship Id="rId1561" Type="http://schemas.openxmlformats.org/officeDocument/2006/relationships/oleObject" Target="embeddings/oleObject770.bin"/><Relationship Id="rId2405" Type="http://schemas.openxmlformats.org/officeDocument/2006/relationships/image" Target="media/image1195.wmf"/><Relationship Id="rId2612" Type="http://schemas.openxmlformats.org/officeDocument/2006/relationships/image" Target="media/image1302.wmf"/><Relationship Id="rId60" Type="http://schemas.openxmlformats.org/officeDocument/2006/relationships/image" Target="media/image23.wmf"/><Relationship Id="rId1007" Type="http://schemas.openxmlformats.org/officeDocument/2006/relationships/image" Target="media/image497.wmf"/><Relationship Id="rId1214" Type="http://schemas.openxmlformats.org/officeDocument/2006/relationships/oleObject" Target="embeddings/oleObject597.bin"/><Relationship Id="rId1421" Type="http://schemas.openxmlformats.org/officeDocument/2006/relationships/oleObject" Target="embeddings/oleObject700.bin"/><Relationship Id="rId3179" Type="http://schemas.openxmlformats.org/officeDocument/2006/relationships/oleObject" Target="embeddings/oleObject1575.bin"/><Relationship Id="rId3386" Type="http://schemas.openxmlformats.org/officeDocument/2006/relationships/image" Target="media/image1689.wmf"/><Relationship Id="rId3593" Type="http://schemas.openxmlformats.org/officeDocument/2006/relationships/oleObject" Target="embeddings/oleObject1782.bin"/><Relationship Id="rId2195" Type="http://schemas.openxmlformats.org/officeDocument/2006/relationships/image" Target="media/image1090.wmf"/><Relationship Id="rId3039" Type="http://schemas.openxmlformats.org/officeDocument/2006/relationships/oleObject" Target="embeddings/oleObject1505.bin"/><Relationship Id="rId3246" Type="http://schemas.openxmlformats.org/officeDocument/2006/relationships/image" Target="media/image1619.wmf"/><Relationship Id="rId3453" Type="http://schemas.openxmlformats.org/officeDocument/2006/relationships/oleObject" Target="embeddings/oleObject1712.bin"/><Relationship Id="rId167" Type="http://schemas.openxmlformats.org/officeDocument/2006/relationships/image" Target="media/image77.wmf"/><Relationship Id="rId374" Type="http://schemas.openxmlformats.org/officeDocument/2006/relationships/oleObject" Target="embeddings/oleObject177.bin"/><Relationship Id="rId581" Type="http://schemas.openxmlformats.org/officeDocument/2006/relationships/image" Target="media/image284.wmf"/><Relationship Id="rId2055" Type="http://schemas.openxmlformats.org/officeDocument/2006/relationships/oleObject" Target="embeddings/oleObject1017.bin"/><Relationship Id="rId2262" Type="http://schemas.openxmlformats.org/officeDocument/2006/relationships/oleObject" Target="embeddings/oleObject1122.bin"/><Relationship Id="rId3106" Type="http://schemas.openxmlformats.org/officeDocument/2006/relationships/image" Target="media/image1549.wmf"/><Relationship Id="rId3660" Type="http://schemas.openxmlformats.org/officeDocument/2006/relationships/oleObject" Target="embeddings/oleObject1815.bin"/><Relationship Id="rId234" Type="http://schemas.openxmlformats.org/officeDocument/2006/relationships/oleObject" Target="embeddings/oleObject107.bin"/><Relationship Id="rId3313" Type="http://schemas.openxmlformats.org/officeDocument/2006/relationships/oleObject" Target="embeddings/oleObject1642.bin"/><Relationship Id="rId3520" Type="http://schemas.openxmlformats.org/officeDocument/2006/relationships/image" Target="media/image1756.wmf"/><Relationship Id="rId441" Type="http://schemas.openxmlformats.org/officeDocument/2006/relationships/image" Target="media/image214.wmf"/><Relationship Id="rId1071" Type="http://schemas.openxmlformats.org/officeDocument/2006/relationships/image" Target="media/image529.wmf"/><Relationship Id="rId2122" Type="http://schemas.openxmlformats.org/officeDocument/2006/relationships/oleObject" Target="embeddings/oleObject1051.bin"/><Relationship Id="rId301" Type="http://schemas.openxmlformats.org/officeDocument/2006/relationships/image" Target="media/image144.wmf"/><Relationship Id="rId1888" Type="http://schemas.openxmlformats.org/officeDocument/2006/relationships/image" Target="media/image938.wmf"/><Relationship Id="rId2939" Type="http://schemas.openxmlformats.org/officeDocument/2006/relationships/oleObject" Target="embeddings/oleObject1455.bin"/><Relationship Id="rId4087" Type="http://schemas.openxmlformats.org/officeDocument/2006/relationships/image" Target="media/image2040.wmf"/><Relationship Id="rId1748" Type="http://schemas.openxmlformats.org/officeDocument/2006/relationships/image" Target="media/image868.wmf"/><Relationship Id="rId4154" Type="http://schemas.openxmlformats.org/officeDocument/2006/relationships/oleObject" Target="embeddings/oleObject2062.bin"/><Relationship Id="rId1955" Type="http://schemas.openxmlformats.org/officeDocument/2006/relationships/oleObject" Target="embeddings/oleObject967.bin"/><Relationship Id="rId3170" Type="http://schemas.openxmlformats.org/officeDocument/2006/relationships/image" Target="media/image1581.wmf"/><Relationship Id="rId4014" Type="http://schemas.openxmlformats.org/officeDocument/2006/relationships/oleObject" Target="embeddings/oleObject1992.bin"/><Relationship Id="rId4221" Type="http://schemas.openxmlformats.org/officeDocument/2006/relationships/image" Target="media/image2107.wmf"/><Relationship Id="rId1608" Type="http://schemas.openxmlformats.org/officeDocument/2006/relationships/image" Target="media/image798.wmf"/><Relationship Id="rId1815" Type="http://schemas.openxmlformats.org/officeDocument/2006/relationships/oleObject" Target="embeddings/oleObject897.bin"/><Relationship Id="rId3030" Type="http://schemas.openxmlformats.org/officeDocument/2006/relationships/image" Target="media/image1511.wmf"/><Relationship Id="rId3987" Type="http://schemas.openxmlformats.org/officeDocument/2006/relationships/image" Target="media/image1990.wmf"/><Relationship Id="rId2589" Type="http://schemas.openxmlformats.org/officeDocument/2006/relationships/oleObject" Target="embeddings/oleObject1282.bin"/><Relationship Id="rId2796" Type="http://schemas.openxmlformats.org/officeDocument/2006/relationships/image" Target="media/image1395.wmf"/><Relationship Id="rId3847" Type="http://schemas.openxmlformats.org/officeDocument/2006/relationships/image" Target="media/image1920.wmf"/><Relationship Id="rId768" Type="http://schemas.openxmlformats.org/officeDocument/2006/relationships/oleObject" Target="embeddings/oleObject374.bin"/><Relationship Id="rId975" Type="http://schemas.openxmlformats.org/officeDocument/2006/relationships/image" Target="media/image481.wmf"/><Relationship Id="rId1398" Type="http://schemas.openxmlformats.org/officeDocument/2006/relationships/image" Target="media/image693.wmf"/><Relationship Id="rId2449" Type="http://schemas.openxmlformats.org/officeDocument/2006/relationships/image" Target="media/image1217.wmf"/><Relationship Id="rId2656" Type="http://schemas.openxmlformats.org/officeDocument/2006/relationships/image" Target="media/image1324.wmf"/><Relationship Id="rId2863" Type="http://schemas.openxmlformats.org/officeDocument/2006/relationships/oleObject" Target="embeddings/oleObject1418.bin"/><Relationship Id="rId3707" Type="http://schemas.openxmlformats.org/officeDocument/2006/relationships/image" Target="media/image1850.wmf"/><Relationship Id="rId3914" Type="http://schemas.openxmlformats.org/officeDocument/2006/relationships/oleObject" Target="embeddings/oleObject1942.bin"/><Relationship Id="rId628" Type="http://schemas.openxmlformats.org/officeDocument/2006/relationships/oleObject" Target="embeddings/oleObject304.bin"/><Relationship Id="rId835" Type="http://schemas.openxmlformats.org/officeDocument/2006/relationships/image" Target="media/image411.wmf"/><Relationship Id="rId1258" Type="http://schemas.openxmlformats.org/officeDocument/2006/relationships/oleObject" Target="embeddings/oleObject619.bin"/><Relationship Id="rId1465" Type="http://schemas.openxmlformats.org/officeDocument/2006/relationships/oleObject" Target="embeddings/oleObject722.bin"/><Relationship Id="rId1672" Type="http://schemas.openxmlformats.org/officeDocument/2006/relationships/image" Target="media/image830.wmf"/><Relationship Id="rId2309" Type="http://schemas.openxmlformats.org/officeDocument/2006/relationships/image" Target="media/image1147.wmf"/><Relationship Id="rId2516" Type="http://schemas.openxmlformats.org/officeDocument/2006/relationships/oleObject" Target="embeddings/oleObject1249.bin"/><Relationship Id="rId2723" Type="http://schemas.openxmlformats.org/officeDocument/2006/relationships/oleObject" Target="embeddings/oleObject1348.bin"/><Relationship Id="rId1118" Type="http://schemas.openxmlformats.org/officeDocument/2006/relationships/oleObject" Target="embeddings/oleObject549.bin"/><Relationship Id="rId1325" Type="http://schemas.openxmlformats.org/officeDocument/2006/relationships/oleObject" Target="embeddings/oleObject652.bin"/><Relationship Id="rId1532" Type="http://schemas.openxmlformats.org/officeDocument/2006/relationships/image" Target="media/image760.wmf"/><Relationship Id="rId2930" Type="http://schemas.openxmlformats.org/officeDocument/2006/relationships/image" Target="media/image1461.wmf"/><Relationship Id="rId902" Type="http://schemas.openxmlformats.org/officeDocument/2006/relationships/oleObject" Target="embeddings/oleObject441.bin"/><Relationship Id="rId3497" Type="http://schemas.openxmlformats.org/officeDocument/2006/relationships/oleObject" Target="embeddings/oleObject1734.bin"/><Relationship Id="rId31" Type="http://schemas.openxmlformats.org/officeDocument/2006/relationships/oleObject" Target="embeddings/oleObject6.bin"/><Relationship Id="rId2099" Type="http://schemas.openxmlformats.org/officeDocument/2006/relationships/oleObject" Target="embeddings/oleObject1039.bin"/><Relationship Id="rId278" Type="http://schemas.openxmlformats.org/officeDocument/2006/relationships/oleObject" Target="embeddings/oleObject129.bin"/><Relationship Id="rId3357" Type="http://schemas.openxmlformats.org/officeDocument/2006/relationships/oleObject" Target="embeddings/oleObject1664.bin"/><Relationship Id="rId3564" Type="http://schemas.openxmlformats.org/officeDocument/2006/relationships/image" Target="media/image1778.wmf"/><Relationship Id="rId3771" Type="http://schemas.openxmlformats.org/officeDocument/2006/relationships/image" Target="media/image1882.wmf"/><Relationship Id="rId485" Type="http://schemas.openxmlformats.org/officeDocument/2006/relationships/image" Target="media/image236.wmf"/><Relationship Id="rId692" Type="http://schemas.openxmlformats.org/officeDocument/2006/relationships/oleObject" Target="embeddings/oleObject336.bin"/><Relationship Id="rId2166" Type="http://schemas.openxmlformats.org/officeDocument/2006/relationships/image" Target="media/image1076.wmf"/><Relationship Id="rId2373" Type="http://schemas.openxmlformats.org/officeDocument/2006/relationships/image" Target="media/image1179.wmf"/><Relationship Id="rId2580" Type="http://schemas.openxmlformats.org/officeDocument/2006/relationships/image" Target="media/image1286.wmf"/><Relationship Id="rId3217" Type="http://schemas.openxmlformats.org/officeDocument/2006/relationships/oleObject" Target="embeddings/oleObject1594.bin"/><Relationship Id="rId3424" Type="http://schemas.openxmlformats.org/officeDocument/2006/relationships/image" Target="media/image1708.wmf"/><Relationship Id="rId3631" Type="http://schemas.openxmlformats.org/officeDocument/2006/relationships/image" Target="media/image1812.wmf"/><Relationship Id="rId138" Type="http://schemas.openxmlformats.org/officeDocument/2006/relationships/image" Target="media/image62.wmf"/><Relationship Id="rId345" Type="http://schemas.openxmlformats.org/officeDocument/2006/relationships/image" Target="media/image166.wmf"/><Relationship Id="rId552" Type="http://schemas.openxmlformats.org/officeDocument/2006/relationships/oleObject" Target="embeddings/oleObject266.bin"/><Relationship Id="rId1182" Type="http://schemas.openxmlformats.org/officeDocument/2006/relationships/oleObject" Target="embeddings/oleObject581.bin"/><Relationship Id="rId2026" Type="http://schemas.openxmlformats.org/officeDocument/2006/relationships/image" Target="media/image1007.wmf"/><Relationship Id="rId2233" Type="http://schemas.openxmlformats.org/officeDocument/2006/relationships/image" Target="media/image1109.wmf"/><Relationship Id="rId2440" Type="http://schemas.openxmlformats.org/officeDocument/2006/relationships/oleObject" Target="embeddings/oleObject1211.bin"/><Relationship Id="rId205" Type="http://schemas.openxmlformats.org/officeDocument/2006/relationships/image" Target="media/image96.wmf"/><Relationship Id="rId412" Type="http://schemas.openxmlformats.org/officeDocument/2006/relationships/oleObject" Target="embeddings/oleObject196.bin"/><Relationship Id="rId1042" Type="http://schemas.openxmlformats.org/officeDocument/2006/relationships/oleObject" Target="embeddings/oleObject511.bin"/><Relationship Id="rId2300" Type="http://schemas.openxmlformats.org/officeDocument/2006/relationships/oleObject" Target="embeddings/oleObject1141.bin"/><Relationship Id="rId4198" Type="http://schemas.openxmlformats.org/officeDocument/2006/relationships/oleObject" Target="embeddings/oleObject2084.bin"/><Relationship Id="rId1999" Type="http://schemas.openxmlformats.org/officeDocument/2006/relationships/oleObject" Target="embeddings/oleObject989.bin"/><Relationship Id="rId4058" Type="http://schemas.openxmlformats.org/officeDocument/2006/relationships/oleObject" Target="embeddings/oleObject2014.bin"/><Relationship Id="rId4265" Type="http://schemas.openxmlformats.org/officeDocument/2006/relationships/image" Target="media/image2129.wmf"/><Relationship Id="rId1859" Type="http://schemas.openxmlformats.org/officeDocument/2006/relationships/oleObject" Target="embeddings/oleObject919.bin"/><Relationship Id="rId3074" Type="http://schemas.openxmlformats.org/officeDocument/2006/relationships/image" Target="media/image1533.wmf"/><Relationship Id="rId4125" Type="http://schemas.openxmlformats.org/officeDocument/2006/relationships/image" Target="media/image2059.wmf"/><Relationship Id="rId1719" Type="http://schemas.openxmlformats.org/officeDocument/2006/relationships/oleObject" Target="embeddings/oleObject849.bin"/><Relationship Id="rId1926" Type="http://schemas.openxmlformats.org/officeDocument/2006/relationships/image" Target="media/image957.wmf"/><Relationship Id="rId3281" Type="http://schemas.openxmlformats.org/officeDocument/2006/relationships/oleObject" Target="embeddings/oleObject1626.bin"/><Relationship Id="rId2090" Type="http://schemas.openxmlformats.org/officeDocument/2006/relationships/image" Target="media/image1039.wmf"/><Relationship Id="rId3141" Type="http://schemas.openxmlformats.org/officeDocument/2006/relationships/oleObject" Target="embeddings/oleObject1556.bin"/><Relationship Id="rId3001" Type="http://schemas.openxmlformats.org/officeDocument/2006/relationships/oleObject" Target="embeddings/oleObject1486.bin"/><Relationship Id="rId3958" Type="http://schemas.openxmlformats.org/officeDocument/2006/relationships/oleObject" Target="embeddings/oleObject1964.bin"/><Relationship Id="rId879" Type="http://schemas.openxmlformats.org/officeDocument/2006/relationships/image" Target="media/image433.wmf"/><Relationship Id="rId2767" Type="http://schemas.openxmlformats.org/officeDocument/2006/relationships/oleObject" Target="embeddings/oleObject1370.bin"/><Relationship Id="rId739" Type="http://schemas.openxmlformats.org/officeDocument/2006/relationships/image" Target="media/image363.wmf"/><Relationship Id="rId1369" Type="http://schemas.openxmlformats.org/officeDocument/2006/relationships/oleObject" Target="embeddings/oleObject674.bin"/><Relationship Id="rId1576" Type="http://schemas.openxmlformats.org/officeDocument/2006/relationships/image" Target="media/image782.wmf"/><Relationship Id="rId2974" Type="http://schemas.openxmlformats.org/officeDocument/2006/relationships/image" Target="media/image1483.wmf"/><Relationship Id="rId3818" Type="http://schemas.openxmlformats.org/officeDocument/2006/relationships/oleObject" Target="embeddings/oleObject1894.bin"/><Relationship Id="rId946" Type="http://schemas.openxmlformats.org/officeDocument/2006/relationships/oleObject" Target="embeddings/oleObject463.bin"/><Relationship Id="rId1229" Type="http://schemas.openxmlformats.org/officeDocument/2006/relationships/image" Target="media/image608.wmf"/><Relationship Id="rId1783" Type="http://schemas.openxmlformats.org/officeDocument/2006/relationships/oleObject" Target="embeddings/oleObject881.bin"/><Relationship Id="rId1990" Type="http://schemas.openxmlformats.org/officeDocument/2006/relationships/image" Target="media/image989.wmf"/><Relationship Id="rId2627" Type="http://schemas.openxmlformats.org/officeDocument/2006/relationships/oleObject" Target="embeddings/oleObject1301.bin"/><Relationship Id="rId2834" Type="http://schemas.openxmlformats.org/officeDocument/2006/relationships/image" Target="media/image1414.wmf"/><Relationship Id="rId75" Type="http://schemas.openxmlformats.org/officeDocument/2006/relationships/oleObject" Target="embeddings/oleObject28.bin"/><Relationship Id="rId806" Type="http://schemas.openxmlformats.org/officeDocument/2006/relationships/oleObject" Target="embeddings/oleObject393.bin"/><Relationship Id="rId1436" Type="http://schemas.openxmlformats.org/officeDocument/2006/relationships/image" Target="media/image712.wmf"/><Relationship Id="rId1643" Type="http://schemas.openxmlformats.org/officeDocument/2006/relationships/oleObject" Target="embeddings/oleObject811.bin"/><Relationship Id="rId1850" Type="http://schemas.openxmlformats.org/officeDocument/2006/relationships/image" Target="media/image919.wmf"/><Relationship Id="rId2901" Type="http://schemas.openxmlformats.org/officeDocument/2006/relationships/oleObject" Target="embeddings/oleObject1437.bin"/><Relationship Id="rId1503" Type="http://schemas.openxmlformats.org/officeDocument/2006/relationships/oleObject" Target="embeddings/oleObject741.bin"/><Relationship Id="rId1710" Type="http://schemas.openxmlformats.org/officeDocument/2006/relationships/image" Target="media/image849.wmf"/><Relationship Id="rId3468" Type="http://schemas.openxmlformats.org/officeDocument/2006/relationships/image" Target="media/image1730.wmf"/><Relationship Id="rId3675" Type="http://schemas.openxmlformats.org/officeDocument/2006/relationships/image" Target="media/image1834.wmf"/><Relationship Id="rId3882" Type="http://schemas.openxmlformats.org/officeDocument/2006/relationships/oleObject" Target="embeddings/oleObject1926.bin"/><Relationship Id="rId389" Type="http://schemas.openxmlformats.org/officeDocument/2006/relationships/image" Target="media/image188.wmf"/><Relationship Id="rId596" Type="http://schemas.openxmlformats.org/officeDocument/2006/relationships/oleObject" Target="embeddings/oleObject288.bin"/><Relationship Id="rId2277" Type="http://schemas.openxmlformats.org/officeDocument/2006/relationships/image" Target="media/image1131.wmf"/><Relationship Id="rId2484" Type="http://schemas.openxmlformats.org/officeDocument/2006/relationships/oleObject" Target="embeddings/oleObject1233.bin"/><Relationship Id="rId2691" Type="http://schemas.openxmlformats.org/officeDocument/2006/relationships/oleObject" Target="embeddings/oleObject1332.bin"/><Relationship Id="rId3328" Type="http://schemas.openxmlformats.org/officeDocument/2006/relationships/image" Target="media/image1660.wmf"/><Relationship Id="rId3535" Type="http://schemas.openxmlformats.org/officeDocument/2006/relationships/oleObject" Target="embeddings/oleObject1753.bin"/><Relationship Id="rId3742" Type="http://schemas.openxmlformats.org/officeDocument/2006/relationships/oleObject" Target="embeddings/oleObject1856.bin"/><Relationship Id="rId249" Type="http://schemas.openxmlformats.org/officeDocument/2006/relationships/image" Target="media/image118.wmf"/><Relationship Id="rId456" Type="http://schemas.openxmlformats.org/officeDocument/2006/relationships/oleObject" Target="embeddings/oleObject218.bin"/><Relationship Id="rId663" Type="http://schemas.openxmlformats.org/officeDocument/2006/relationships/image" Target="media/image325.wmf"/><Relationship Id="rId870" Type="http://schemas.openxmlformats.org/officeDocument/2006/relationships/oleObject" Target="embeddings/oleObject425.bin"/><Relationship Id="rId1086" Type="http://schemas.openxmlformats.org/officeDocument/2006/relationships/oleObject" Target="embeddings/oleObject533.bin"/><Relationship Id="rId1293" Type="http://schemas.openxmlformats.org/officeDocument/2006/relationships/image" Target="media/image640.wmf"/><Relationship Id="rId2137" Type="http://schemas.openxmlformats.org/officeDocument/2006/relationships/image" Target="media/image1062.wmf"/><Relationship Id="rId2344" Type="http://schemas.openxmlformats.org/officeDocument/2006/relationships/oleObject" Target="embeddings/oleObject1163.bin"/><Relationship Id="rId2551" Type="http://schemas.openxmlformats.org/officeDocument/2006/relationships/oleObject" Target="embeddings/oleObject1266.bin"/><Relationship Id="rId109" Type="http://schemas.openxmlformats.org/officeDocument/2006/relationships/oleObject" Target="embeddings/oleObject45.bin"/><Relationship Id="rId316" Type="http://schemas.openxmlformats.org/officeDocument/2006/relationships/oleObject" Target="embeddings/oleObject148.bin"/><Relationship Id="rId523" Type="http://schemas.openxmlformats.org/officeDocument/2006/relationships/image" Target="media/image255.wmf"/><Relationship Id="rId1153" Type="http://schemas.openxmlformats.org/officeDocument/2006/relationships/image" Target="media/image570.wmf"/><Relationship Id="rId2204" Type="http://schemas.openxmlformats.org/officeDocument/2006/relationships/oleObject" Target="embeddings/oleObject1093.bin"/><Relationship Id="rId3602" Type="http://schemas.openxmlformats.org/officeDocument/2006/relationships/image" Target="media/image1797.wmf"/><Relationship Id="rId730" Type="http://schemas.openxmlformats.org/officeDocument/2006/relationships/oleObject" Target="embeddings/oleObject355.bin"/><Relationship Id="rId1013" Type="http://schemas.openxmlformats.org/officeDocument/2006/relationships/image" Target="media/image500.wmf"/><Relationship Id="rId1360" Type="http://schemas.openxmlformats.org/officeDocument/2006/relationships/image" Target="media/image674.wmf"/><Relationship Id="rId2411" Type="http://schemas.openxmlformats.org/officeDocument/2006/relationships/image" Target="media/image1198.wmf"/><Relationship Id="rId4169" Type="http://schemas.openxmlformats.org/officeDocument/2006/relationships/image" Target="media/image2081.wmf"/><Relationship Id="rId1220" Type="http://schemas.openxmlformats.org/officeDocument/2006/relationships/oleObject" Target="embeddings/oleObject600.bin"/><Relationship Id="rId3185" Type="http://schemas.openxmlformats.org/officeDocument/2006/relationships/oleObject" Target="embeddings/oleObject1578.bin"/><Relationship Id="rId3392" Type="http://schemas.openxmlformats.org/officeDocument/2006/relationships/image" Target="media/image1692.wmf"/><Relationship Id="rId4029" Type="http://schemas.openxmlformats.org/officeDocument/2006/relationships/image" Target="media/image2011.wmf"/><Relationship Id="rId4236" Type="http://schemas.openxmlformats.org/officeDocument/2006/relationships/oleObject" Target="embeddings/oleObject2103.bin"/><Relationship Id="rId3045" Type="http://schemas.openxmlformats.org/officeDocument/2006/relationships/oleObject" Target="embeddings/oleObject1508.bin"/><Relationship Id="rId3252" Type="http://schemas.openxmlformats.org/officeDocument/2006/relationships/image" Target="media/image1622.wmf"/><Relationship Id="rId173" Type="http://schemas.openxmlformats.org/officeDocument/2006/relationships/image" Target="media/image80.wmf"/><Relationship Id="rId380" Type="http://schemas.openxmlformats.org/officeDocument/2006/relationships/oleObject" Target="embeddings/oleObject180.bin"/><Relationship Id="rId2061" Type="http://schemas.openxmlformats.org/officeDocument/2006/relationships/oleObject" Target="embeddings/oleObject1020.bin"/><Relationship Id="rId3112" Type="http://schemas.openxmlformats.org/officeDocument/2006/relationships/image" Target="media/image1552.wmf"/><Relationship Id="rId240" Type="http://schemas.openxmlformats.org/officeDocument/2006/relationships/oleObject" Target="embeddings/oleObject110.bin"/><Relationship Id="rId100" Type="http://schemas.openxmlformats.org/officeDocument/2006/relationships/image" Target="media/image43.wmf"/><Relationship Id="rId2878" Type="http://schemas.openxmlformats.org/officeDocument/2006/relationships/image" Target="media/image1436.wmf"/><Relationship Id="rId3929" Type="http://schemas.openxmlformats.org/officeDocument/2006/relationships/image" Target="media/image1961.wmf"/><Relationship Id="rId4093" Type="http://schemas.openxmlformats.org/officeDocument/2006/relationships/image" Target="media/image2043.wmf"/><Relationship Id="rId1687" Type="http://schemas.openxmlformats.org/officeDocument/2006/relationships/oleObject" Target="embeddings/oleObject833.bin"/><Relationship Id="rId1894" Type="http://schemas.openxmlformats.org/officeDocument/2006/relationships/image" Target="media/image941.wmf"/><Relationship Id="rId2738" Type="http://schemas.openxmlformats.org/officeDocument/2006/relationships/image" Target="media/image1366.wmf"/><Relationship Id="rId2945" Type="http://schemas.openxmlformats.org/officeDocument/2006/relationships/oleObject" Target="embeddings/oleObject1458.bin"/><Relationship Id="rId917" Type="http://schemas.openxmlformats.org/officeDocument/2006/relationships/image" Target="media/image452.wmf"/><Relationship Id="rId1547" Type="http://schemas.openxmlformats.org/officeDocument/2006/relationships/oleObject" Target="embeddings/oleObject763.bin"/><Relationship Id="rId1754" Type="http://schemas.openxmlformats.org/officeDocument/2006/relationships/image" Target="media/image871.wmf"/><Relationship Id="rId1961" Type="http://schemas.openxmlformats.org/officeDocument/2006/relationships/oleObject" Target="embeddings/oleObject970.bin"/><Relationship Id="rId2805" Type="http://schemas.openxmlformats.org/officeDocument/2006/relationships/oleObject" Target="embeddings/oleObject1389.bin"/><Relationship Id="rId4160" Type="http://schemas.openxmlformats.org/officeDocument/2006/relationships/oleObject" Target="embeddings/oleObject2065.bin"/><Relationship Id="rId46" Type="http://schemas.openxmlformats.org/officeDocument/2006/relationships/image" Target="media/image16.wmf"/><Relationship Id="rId1407" Type="http://schemas.openxmlformats.org/officeDocument/2006/relationships/oleObject" Target="embeddings/oleObject693.bin"/><Relationship Id="rId1614" Type="http://schemas.openxmlformats.org/officeDocument/2006/relationships/image" Target="media/image801.wmf"/><Relationship Id="rId1821" Type="http://schemas.openxmlformats.org/officeDocument/2006/relationships/oleObject" Target="embeddings/oleObject900.bin"/><Relationship Id="rId4020" Type="http://schemas.openxmlformats.org/officeDocument/2006/relationships/oleObject" Target="embeddings/oleObject1995.bin"/><Relationship Id="rId3579" Type="http://schemas.openxmlformats.org/officeDocument/2006/relationships/oleObject" Target="embeddings/oleObject1775.bin"/><Relationship Id="rId3786" Type="http://schemas.openxmlformats.org/officeDocument/2006/relationships/oleObject" Target="embeddings/oleObject1878.bin"/><Relationship Id="rId2388" Type="http://schemas.openxmlformats.org/officeDocument/2006/relationships/oleObject" Target="embeddings/oleObject1185.bin"/><Relationship Id="rId2595" Type="http://schemas.openxmlformats.org/officeDocument/2006/relationships/oleObject" Target="embeddings/oleObject1285.bin"/><Relationship Id="rId3439" Type="http://schemas.openxmlformats.org/officeDocument/2006/relationships/oleObject" Target="embeddings/oleObject1705.bin"/><Relationship Id="rId3993" Type="http://schemas.openxmlformats.org/officeDocument/2006/relationships/image" Target="media/image1993.wmf"/><Relationship Id="rId567" Type="http://schemas.openxmlformats.org/officeDocument/2006/relationships/image" Target="media/image277.wmf"/><Relationship Id="rId1197" Type="http://schemas.openxmlformats.org/officeDocument/2006/relationships/image" Target="media/image592.wmf"/><Relationship Id="rId2248" Type="http://schemas.openxmlformats.org/officeDocument/2006/relationships/oleObject" Target="embeddings/oleObject1115.bin"/><Relationship Id="rId3646" Type="http://schemas.openxmlformats.org/officeDocument/2006/relationships/oleObject" Target="embeddings/oleObject1808.bin"/><Relationship Id="rId3853" Type="http://schemas.openxmlformats.org/officeDocument/2006/relationships/image" Target="media/image1923.wmf"/><Relationship Id="rId774" Type="http://schemas.openxmlformats.org/officeDocument/2006/relationships/oleObject" Target="embeddings/oleObject377.bin"/><Relationship Id="rId981" Type="http://schemas.openxmlformats.org/officeDocument/2006/relationships/image" Target="media/image484.wmf"/><Relationship Id="rId1057" Type="http://schemas.openxmlformats.org/officeDocument/2006/relationships/image" Target="media/image522.wmf"/><Relationship Id="rId2455" Type="http://schemas.openxmlformats.org/officeDocument/2006/relationships/image" Target="media/image1220.wmf"/><Relationship Id="rId2662" Type="http://schemas.openxmlformats.org/officeDocument/2006/relationships/image" Target="media/image1328.wmf"/><Relationship Id="rId3506" Type="http://schemas.openxmlformats.org/officeDocument/2006/relationships/image" Target="media/image1749.wmf"/><Relationship Id="rId3713" Type="http://schemas.openxmlformats.org/officeDocument/2006/relationships/image" Target="media/image1853.wmf"/><Relationship Id="rId3920" Type="http://schemas.openxmlformats.org/officeDocument/2006/relationships/oleObject" Target="embeddings/oleObject1945.bin"/><Relationship Id="rId427" Type="http://schemas.openxmlformats.org/officeDocument/2006/relationships/image" Target="media/image207.wmf"/><Relationship Id="rId634" Type="http://schemas.openxmlformats.org/officeDocument/2006/relationships/oleObject" Target="embeddings/oleObject307.bin"/><Relationship Id="rId841" Type="http://schemas.openxmlformats.org/officeDocument/2006/relationships/image" Target="media/image414.wmf"/><Relationship Id="rId1264" Type="http://schemas.openxmlformats.org/officeDocument/2006/relationships/oleObject" Target="embeddings/oleObject622.bin"/><Relationship Id="rId1471" Type="http://schemas.openxmlformats.org/officeDocument/2006/relationships/oleObject" Target="embeddings/oleObject725.bin"/><Relationship Id="rId2108" Type="http://schemas.openxmlformats.org/officeDocument/2006/relationships/image" Target="media/image1048.wmf"/><Relationship Id="rId2315" Type="http://schemas.openxmlformats.org/officeDocument/2006/relationships/image" Target="media/image1150.wmf"/><Relationship Id="rId2522" Type="http://schemas.openxmlformats.org/officeDocument/2006/relationships/oleObject" Target="embeddings/oleObject1252.bin"/><Relationship Id="rId701" Type="http://schemas.openxmlformats.org/officeDocument/2006/relationships/image" Target="media/image344.wmf"/><Relationship Id="rId1124" Type="http://schemas.openxmlformats.org/officeDocument/2006/relationships/oleObject" Target="embeddings/oleObject552.bin"/><Relationship Id="rId1331" Type="http://schemas.openxmlformats.org/officeDocument/2006/relationships/oleObject" Target="embeddings/oleObject655.bin"/><Relationship Id="rId3089" Type="http://schemas.openxmlformats.org/officeDocument/2006/relationships/oleObject" Target="embeddings/oleObject1530.bin"/><Relationship Id="rId3296" Type="http://schemas.openxmlformats.org/officeDocument/2006/relationships/image" Target="media/image1644.wmf"/><Relationship Id="rId3156" Type="http://schemas.openxmlformats.org/officeDocument/2006/relationships/image" Target="media/image1574.wmf"/><Relationship Id="rId3363" Type="http://schemas.openxmlformats.org/officeDocument/2006/relationships/oleObject" Target="embeddings/oleObject1667.bin"/><Relationship Id="rId4207" Type="http://schemas.openxmlformats.org/officeDocument/2006/relationships/image" Target="media/image2100.wmf"/><Relationship Id="rId284" Type="http://schemas.openxmlformats.org/officeDocument/2006/relationships/oleObject" Target="embeddings/oleObject132.bin"/><Relationship Id="rId491" Type="http://schemas.openxmlformats.org/officeDocument/2006/relationships/image" Target="media/image239.wmf"/><Relationship Id="rId2172" Type="http://schemas.openxmlformats.org/officeDocument/2006/relationships/oleObject" Target="embeddings/oleObject1077.bin"/><Relationship Id="rId3016" Type="http://schemas.openxmlformats.org/officeDocument/2006/relationships/image" Target="media/image1504.wmf"/><Relationship Id="rId3223" Type="http://schemas.openxmlformats.org/officeDocument/2006/relationships/oleObject" Target="embeddings/oleObject1597.bin"/><Relationship Id="rId3570" Type="http://schemas.openxmlformats.org/officeDocument/2006/relationships/image" Target="media/image1781.wmf"/><Relationship Id="rId144" Type="http://schemas.openxmlformats.org/officeDocument/2006/relationships/image" Target="media/image65.wmf"/><Relationship Id="rId3430" Type="http://schemas.openxmlformats.org/officeDocument/2006/relationships/image" Target="media/image1711.wmf"/><Relationship Id="rId351" Type="http://schemas.openxmlformats.org/officeDocument/2006/relationships/image" Target="media/image169.wmf"/><Relationship Id="rId2032" Type="http://schemas.openxmlformats.org/officeDocument/2006/relationships/image" Target="media/image1010.wmf"/><Relationship Id="rId2989" Type="http://schemas.openxmlformats.org/officeDocument/2006/relationships/oleObject" Target="embeddings/oleObject1480.bin"/><Relationship Id="rId211" Type="http://schemas.openxmlformats.org/officeDocument/2006/relationships/image" Target="media/image99.wmf"/><Relationship Id="rId1798" Type="http://schemas.openxmlformats.org/officeDocument/2006/relationships/image" Target="media/image893.wmf"/><Relationship Id="rId2849" Type="http://schemas.openxmlformats.org/officeDocument/2006/relationships/oleObject" Target="embeddings/oleObject1411.bin"/><Relationship Id="rId1658" Type="http://schemas.openxmlformats.org/officeDocument/2006/relationships/image" Target="media/image823.wmf"/><Relationship Id="rId1865" Type="http://schemas.openxmlformats.org/officeDocument/2006/relationships/oleObject" Target="embeddings/oleObject922.bin"/><Relationship Id="rId2709" Type="http://schemas.openxmlformats.org/officeDocument/2006/relationships/oleObject" Target="embeddings/oleObject1341.bin"/><Relationship Id="rId4064" Type="http://schemas.openxmlformats.org/officeDocument/2006/relationships/oleObject" Target="embeddings/oleObject2017.bin"/><Relationship Id="rId4271" Type="http://schemas.openxmlformats.org/officeDocument/2006/relationships/image" Target="media/image2132.wmf"/><Relationship Id="rId1518" Type="http://schemas.openxmlformats.org/officeDocument/2006/relationships/image" Target="media/image753.wmf"/><Relationship Id="rId2916" Type="http://schemas.openxmlformats.org/officeDocument/2006/relationships/image" Target="media/image1455.wmf"/><Relationship Id="rId3080" Type="http://schemas.openxmlformats.org/officeDocument/2006/relationships/image" Target="media/image1536.wmf"/><Relationship Id="rId4131" Type="http://schemas.openxmlformats.org/officeDocument/2006/relationships/image" Target="media/image2062.wmf"/><Relationship Id="rId1725" Type="http://schemas.openxmlformats.org/officeDocument/2006/relationships/oleObject" Target="embeddings/oleObject852.bin"/><Relationship Id="rId1932" Type="http://schemas.openxmlformats.org/officeDocument/2006/relationships/image" Target="media/image960.wmf"/><Relationship Id="rId17" Type="http://schemas.openxmlformats.org/officeDocument/2006/relationships/image" Target="media/image3.wmf"/><Relationship Id="rId3897" Type="http://schemas.openxmlformats.org/officeDocument/2006/relationships/image" Target="media/image1945.wmf"/><Relationship Id="rId2499" Type="http://schemas.openxmlformats.org/officeDocument/2006/relationships/image" Target="media/image1242.wmf"/><Relationship Id="rId3757" Type="http://schemas.openxmlformats.org/officeDocument/2006/relationships/image" Target="media/image1875.wmf"/><Relationship Id="rId3964" Type="http://schemas.openxmlformats.org/officeDocument/2006/relationships/oleObject" Target="embeddings/oleObject1967.bin"/><Relationship Id="rId1" Type="http://schemas.openxmlformats.org/officeDocument/2006/relationships/customXml" Target="../customXml/item1.xml"/><Relationship Id="rId678" Type="http://schemas.openxmlformats.org/officeDocument/2006/relationships/oleObject" Target="embeddings/oleObject329.bin"/><Relationship Id="rId885" Type="http://schemas.openxmlformats.org/officeDocument/2006/relationships/image" Target="media/image436.wmf"/><Relationship Id="rId2359" Type="http://schemas.openxmlformats.org/officeDocument/2006/relationships/image" Target="media/image1172.wmf"/><Relationship Id="rId2566" Type="http://schemas.openxmlformats.org/officeDocument/2006/relationships/image" Target="media/image1278.wmf"/><Relationship Id="rId2773" Type="http://schemas.openxmlformats.org/officeDocument/2006/relationships/oleObject" Target="embeddings/oleObject1373.bin"/><Relationship Id="rId2980" Type="http://schemas.openxmlformats.org/officeDocument/2006/relationships/image" Target="media/image1486.wmf"/><Relationship Id="rId3617" Type="http://schemas.openxmlformats.org/officeDocument/2006/relationships/oleObject" Target="embeddings/oleObject1794.bin"/><Relationship Id="rId3824" Type="http://schemas.openxmlformats.org/officeDocument/2006/relationships/oleObject" Target="embeddings/oleObject1897.bin"/><Relationship Id="rId538" Type="http://schemas.openxmlformats.org/officeDocument/2006/relationships/oleObject" Target="embeddings/oleObject259.bin"/><Relationship Id="rId745" Type="http://schemas.openxmlformats.org/officeDocument/2006/relationships/image" Target="media/image366.wmf"/><Relationship Id="rId952" Type="http://schemas.openxmlformats.org/officeDocument/2006/relationships/oleObject" Target="embeddings/oleObject466.bin"/><Relationship Id="rId1168" Type="http://schemas.openxmlformats.org/officeDocument/2006/relationships/oleObject" Target="embeddings/oleObject574.bin"/><Relationship Id="rId1375" Type="http://schemas.openxmlformats.org/officeDocument/2006/relationships/oleObject" Target="embeddings/oleObject677.bin"/><Relationship Id="rId1582" Type="http://schemas.openxmlformats.org/officeDocument/2006/relationships/image" Target="media/image785.wmf"/><Relationship Id="rId2219" Type="http://schemas.openxmlformats.org/officeDocument/2006/relationships/image" Target="media/image1102.wmf"/><Relationship Id="rId2426" Type="http://schemas.openxmlformats.org/officeDocument/2006/relationships/oleObject" Target="embeddings/oleObject1204.bin"/><Relationship Id="rId2633" Type="http://schemas.openxmlformats.org/officeDocument/2006/relationships/oleObject" Target="embeddings/oleObject1304.bin"/><Relationship Id="rId81" Type="http://schemas.openxmlformats.org/officeDocument/2006/relationships/oleObject" Target="embeddings/oleObject31.bin"/><Relationship Id="rId605" Type="http://schemas.openxmlformats.org/officeDocument/2006/relationships/image" Target="media/image296.wmf"/><Relationship Id="rId812" Type="http://schemas.openxmlformats.org/officeDocument/2006/relationships/oleObject" Target="embeddings/oleObject396.bin"/><Relationship Id="rId1028" Type="http://schemas.openxmlformats.org/officeDocument/2006/relationships/oleObject" Target="embeddings/oleObject504.bin"/><Relationship Id="rId1235" Type="http://schemas.openxmlformats.org/officeDocument/2006/relationships/image" Target="media/image611.wmf"/><Relationship Id="rId1442" Type="http://schemas.openxmlformats.org/officeDocument/2006/relationships/image" Target="media/image715.wmf"/><Relationship Id="rId2840" Type="http://schemas.openxmlformats.org/officeDocument/2006/relationships/image" Target="media/image1417.wmf"/><Relationship Id="rId1302" Type="http://schemas.openxmlformats.org/officeDocument/2006/relationships/oleObject" Target="embeddings/oleObject641.bin"/><Relationship Id="rId2700" Type="http://schemas.openxmlformats.org/officeDocument/2006/relationships/image" Target="media/image1347.wmf"/><Relationship Id="rId3267" Type="http://schemas.openxmlformats.org/officeDocument/2006/relationships/oleObject" Target="embeddings/oleObject1619.bin"/><Relationship Id="rId188" Type="http://schemas.openxmlformats.org/officeDocument/2006/relationships/oleObject" Target="embeddings/oleObject84.bin"/><Relationship Id="rId395" Type="http://schemas.openxmlformats.org/officeDocument/2006/relationships/image" Target="media/image191.wmf"/><Relationship Id="rId2076" Type="http://schemas.openxmlformats.org/officeDocument/2006/relationships/image" Target="media/image1032.wmf"/><Relationship Id="rId3474" Type="http://schemas.openxmlformats.org/officeDocument/2006/relationships/image" Target="media/image1733.wmf"/><Relationship Id="rId3681" Type="http://schemas.openxmlformats.org/officeDocument/2006/relationships/image" Target="media/image1837.wmf"/><Relationship Id="rId2283" Type="http://schemas.openxmlformats.org/officeDocument/2006/relationships/image" Target="media/image1134.wmf"/><Relationship Id="rId2490" Type="http://schemas.openxmlformats.org/officeDocument/2006/relationships/oleObject" Target="embeddings/oleObject1236.bin"/><Relationship Id="rId3127" Type="http://schemas.openxmlformats.org/officeDocument/2006/relationships/oleObject" Target="embeddings/oleObject1549.bin"/><Relationship Id="rId3334" Type="http://schemas.openxmlformats.org/officeDocument/2006/relationships/image" Target="media/image1663.wmf"/><Relationship Id="rId3541" Type="http://schemas.openxmlformats.org/officeDocument/2006/relationships/oleObject" Target="embeddings/oleObject1756.bin"/><Relationship Id="rId255" Type="http://schemas.openxmlformats.org/officeDocument/2006/relationships/image" Target="media/image121.wmf"/><Relationship Id="rId462" Type="http://schemas.openxmlformats.org/officeDocument/2006/relationships/oleObject" Target="embeddings/oleObject221.bin"/><Relationship Id="rId1092" Type="http://schemas.openxmlformats.org/officeDocument/2006/relationships/oleObject" Target="embeddings/oleObject536.bin"/><Relationship Id="rId2143" Type="http://schemas.openxmlformats.org/officeDocument/2006/relationships/image" Target="media/image1065.wmf"/><Relationship Id="rId2350" Type="http://schemas.openxmlformats.org/officeDocument/2006/relationships/oleObject" Target="embeddings/oleObject1166.bin"/><Relationship Id="rId3401" Type="http://schemas.openxmlformats.org/officeDocument/2006/relationships/oleObject" Target="embeddings/oleObject1686.bin"/><Relationship Id="rId115" Type="http://schemas.openxmlformats.org/officeDocument/2006/relationships/oleObject" Target="embeddings/oleObject48.bin"/><Relationship Id="rId322" Type="http://schemas.openxmlformats.org/officeDocument/2006/relationships/oleObject" Target="embeddings/oleObject151.bin"/><Relationship Id="rId2003" Type="http://schemas.openxmlformats.org/officeDocument/2006/relationships/oleObject" Target="embeddings/oleObject991.bin"/><Relationship Id="rId2210" Type="http://schemas.openxmlformats.org/officeDocument/2006/relationships/oleObject" Target="embeddings/oleObject1096.bin"/><Relationship Id="rId4175" Type="http://schemas.openxmlformats.org/officeDocument/2006/relationships/image" Target="media/image2084.wmf"/><Relationship Id="rId1769" Type="http://schemas.openxmlformats.org/officeDocument/2006/relationships/oleObject" Target="embeddings/oleObject874.bin"/><Relationship Id="rId1976" Type="http://schemas.openxmlformats.org/officeDocument/2006/relationships/image" Target="media/image982.wmf"/><Relationship Id="rId3191" Type="http://schemas.openxmlformats.org/officeDocument/2006/relationships/oleObject" Target="embeddings/oleObject1581.bin"/><Relationship Id="rId4035" Type="http://schemas.openxmlformats.org/officeDocument/2006/relationships/image" Target="media/image2014.wmf"/><Relationship Id="rId4242" Type="http://schemas.openxmlformats.org/officeDocument/2006/relationships/oleObject" Target="embeddings/oleObject2106.bin"/><Relationship Id="rId1629" Type="http://schemas.openxmlformats.org/officeDocument/2006/relationships/oleObject" Target="embeddings/oleObject804.bin"/><Relationship Id="rId1836" Type="http://schemas.openxmlformats.org/officeDocument/2006/relationships/image" Target="media/image912.wmf"/><Relationship Id="rId1903" Type="http://schemas.openxmlformats.org/officeDocument/2006/relationships/oleObject" Target="embeddings/oleObject941.bin"/><Relationship Id="rId3051" Type="http://schemas.openxmlformats.org/officeDocument/2006/relationships/oleObject" Target="embeddings/oleObject1511.bin"/><Relationship Id="rId4102" Type="http://schemas.openxmlformats.org/officeDocument/2006/relationships/oleObject" Target="embeddings/oleObject2036.bin"/><Relationship Id="rId3868" Type="http://schemas.openxmlformats.org/officeDocument/2006/relationships/oleObject" Target="embeddings/oleObject1919.bin"/><Relationship Id="rId789" Type="http://schemas.openxmlformats.org/officeDocument/2006/relationships/image" Target="media/image388.wmf"/><Relationship Id="rId996" Type="http://schemas.openxmlformats.org/officeDocument/2006/relationships/oleObject" Target="embeddings/oleObject488.bin"/><Relationship Id="rId2677" Type="http://schemas.openxmlformats.org/officeDocument/2006/relationships/oleObject" Target="embeddings/oleObject1325.bin"/><Relationship Id="rId2884" Type="http://schemas.openxmlformats.org/officeDocument/2006/relationships/image" Target="media/image1439.wmf"/><Relationship Id="rId3728" Type="http://schemas.openxmlformats.org/officeDocument/2006/relationships/oleObject" Target="embeddings/oleObject1849.bin"/><Relationship Id="rId649" Type="http://schemas.openxmlformats.org/officeDocument/2006/relationships/image" Target="media/image318.wmf"/><Relationship Id="rId856" Type="http://schemas.openxmlformats.org/officeDocument/2006/relationships/oleObject" Target="embeddings/oleObject418.bin"/><Relationship Id="rId1279" Type="http://schemas.openxmlformats.org/officeDocument/2006/relationships/image" Target="media/image633.wmf"/><Relationship Id="rId1486" Type="http://schemas.openxmlformats.org/officeDocument/2006/relationships/image" Target="media/image737.wmf"/><Relationship Id="rId2537" Type="http://schemas.openxmlformats.org/officeDocument/2006/relationships/image" Target="media/image1261.wmf"/><Relationship Id="rId3935" Type="http://schemas.openxmlformats.org/officeDocument/2006/relationships/image" Target="media/image1964.wmf"/><Relationship Id="rId509" Type="http://schemas.openxmlformats.org/officeDocument/2006/relationships/image" Target="media/image248.wmf"/><Relationship Id="rId1139" Type="http://schemas.openxmlformats.org/officeDocument/2006/relationships/image" Target="media/image563.wmf"/><Relationship Id="rId1346" Type="http://schemas.openxmlformats.org/officeDocument/2006/relationships/image" Target="media/image667.wmf"/><Relationship Id="rId1693" Type="http://schemas.openxmlformats.org/officeDocument/2006/relationships/oleObject" Target="embeddings/oleObject836.bin"/><Relationship Id="rId2744" Type="http://schemas.openxmlformats.org/officeDocument/2006/relationships/image" Target="media/image1369.wmf"/><Relationship Id="rId2951" Type="http://schemas.openxmlformats.org/officeDocument/2006/relationships/oleObject" Target="embeddings/oleObject1461.bin"/><Relationship Id="rId716" Type="http://schemas.openxmlformats.org/officeDocument/2006/relationships/oleObject" Target="embeddings/oleObject348.bin"/><Relationship Id="rId923" Type="http://schemas.openxmlformats.org/officeDocument/2006/relationships/image" Target="media/image455.wmf"/><Relationship Id="rId1553" Type="http://schemas.openxmlformats.org/officeDocument/2006/relationships/oleObject" Target="embeddings/oleObject766.bin"/><Relationship Id="rId1760" Type="http://schemas.openxmlformats.org/officeDocument/2006/relationships/image" Target="media/image874.wmf"/><Relationship Id="rId2604" Type="http://schemas.openxmlformats.org/officeDocument/2006/relationships/image" Target="media/image1298.wmf"/><Relationship Id="rId2811" Type="http://schemas.openxmlformats.org/officeDocument/2006/relationships/oleObject" Target="embeddings/oleObject1392.bin"/><Relationship Id="rId52" Type="http://schemas.openxmlformats.org/officeDocument/2006/relationships/image" Target="media/image19.wmf"/><Relationship Id="rId1206" Type="http://schemas.openxmlformats.org/officeDocument/2006/relationships/oleObject" Target="embeddings/oleObject593.bin"/><Relationship Id="rId1413" Type="http://schemas.openxmlformats.org/officeDocument/2006/relationships/oleObject" Target="embeddings/oleObject696.bin"/><Relationship Id="rId1620" Type="http://schemas.openxmlformats.org/officeDocument/2006/relationships/image" Target="media/image804.wmf"/><Relationship Id="rId3378" Type="http://schemas.openxmlformats.org/officeDocument/2006/relationships/image" Target="media/image1685.wmf"/><Relationship Id="rId3585" Type="http://schemas.openxmlformats.org/officeDocument/2006/relationships/oleObject" Target="embeddings/oleObject1778.bin"/><Relationship Id="rId3792" Type="http://schemas.openxmlformats.org/officeDocument/2006/relationships/oleObject" Target="embeddings/oleObject1881.bin"/><Relationship Id="rId299" Type="http://schemas.openxmlformats.org/officeDocument/2006/relationships/image" Target="media/image143.wmf"/><Relationship Id="rId2187" Type="http://schemas.openxmlformats.org/officeDocument/2006/relationships/image" Target="media/image1086.wmf"/><Relationship Id="rId2394" Type="http://schemas.openxmlformats.org/officeDocument/2006/relationships/oleObject" Target="embeddings/oleObject1188.bin"/><Relationship Id="rId3238" Type="http://schemas.openxmlformats.org/officeDocument/2006/relationships/image" Target="media/image1615.wmf"/><Relationship Id="rId3445" Type="http://schemas.openxmlformats.org/officeDocument/2006/relationships/oleObject" Target="embeddings/oleObject1708.bin"/><Relationship Id="rId3652" Type="http://schemas.openxmlformats.org/officeDocument/2006/relationships/oleObject" Target="embeddings/oleObject1811.bin"/><Relationship Id="rId159" Type="http://schemas.openxmlformats.org/officeDocument/2006/relationships/image" Target="media/image73.wmf"/><Relationship Id="rId366" Type="http://schemas.openxmlformats.org/officeDocument/2006/relationships/oleObject" Target="embeddings/oleObject173.bin"/><Relationship Id="rId573" Type="http://schemas.openxmlformats.org/officeDocument/2006/relationships/image" Target="media/image280.wmf"/><Relationship Id="rId780" Type="http://schemas.openxmlformats.org/officeDocument/2006/relationships/oleObject" Target="embeddings/oleObject380.bin"/><Relationship Id="rId2047" Type="http://schemas.openxmlformats.org/officeDocument/2006/relationships/oleObject" Target="embeddings/oleObject1013.bin"/><Relationship Id="rId2254" Type="http://schemas.openxmlformats.org/officeDocument/2006/relationships/oleObject" Target="embeddings/oleObject1118.bin"/><Relationship Id="rId2461" Type="http://schemas.openxmlformats.org/officeDocument/2006/relationships/image" Target="media/image1223.wmf"/><Relationship Id="rId3305" Type="http://schemas.openxmlformats.org/officeDocument/2006/relationships/oleObject" Target="embeddings/oleObject1638.bin"/><Relationship Id="rId3512" Type="http://schemas.openxmlformats.org/officeDocument/2006/relationships/image" Target="media/image1752.wmf"/><Relationship Id="rId226" Type="http://schemas.openxmlformats.org/officeDocument/2006/relationships/oleObject" Target="embeddings/oleObject103.bin"/><Relationship Id="rId433" Type="http://schemas.openxmlformats.org/officeDocument/2006/relationships/image" Target="media/image210.wmf"/><Relationship Id="rId1063" Type="http://schemas.openxmlformats.org/officeDocument/2006/relationships/image" Target="media/image525.wmf"/><Relationship Id="rId1270" Type="http://schemas.openxmlformats.org/officeDocument/2006/relationships/oleObject" Target="embeddings/oleObject625.bin"/><Relationship Id="rId2114" Type="http://schemas.openxmlformats.org/officeDocument/2006/relationships/oleObject" Target="embeddings/oleObject1047.bin"/><Relationship Id="rId640" Type="http://schemas.openxmlformats.org/officeDocument/2006/relationships/oleObject" Target="embeddings/oleObject310.bin"/><Relationship Id="rId2321" Type="http://schemas.openxmlformats.org/officeDocument/2006/relationships/image" Target="media/image1153.wmf"/><Relationship Id="rId4079" Type="http://schemas.openxmlformats.org/officeDocument/2006/relationships/image" Target="media/image2036.wmf"/><Relationship Id="rId4286" Type="http://schemas.microsoft.com/office/2011/relationships/people" Target="people.xml"/><Relationship Id="rId500" Type="http://schemas.openxmlformats.org/officeDocument/2006/relationships/oleObject" Target="embeddings/oleObject240.bin"/><Relationship Id="rId1130" Type="http://schemas.openxmlformats.org/officeDocument/2006/relationships/oleObject" Target="embeddings/oleObject555.bin"/><Relationship Id="rId1947" Type="http://schemas.openxmlformats.org/officeDocument/2006/relationships/oleObject" Target="embeddings/oleObject963.bin"/><Relationship Id="rId3095" Type="http://schemas.openxmlformats.org/officeDocument/2006/relationships/oleObject" Target="embeddings/oleObject1533.bin"/><Relationship Id="rId4146" Type="http://schemas.openxmlformats.org/officeDocument/2006/relationships/oleObject" Target="embeddings/oleObject2058.bin"/><Relationship Id="rId1807" Type="http://schemas.openxmlformats.org/officeDocument/2006/relationships/oleObject" Target="embeddings/oleObject893.bin"/><Relationship Id="rId3162" Type="http://schemas.openxmlformats.org/officeDocument/2006/relationships/image" Target="media/image1577.wmf"/><Relationship Id="rId4006" Type="http://schemas.openxmlformats.org/officeDocument/2006/relationships/oleObject" Target="embeddings/oleObject1988.bin"/><Relationship Id="rId4213" Type="http://schemas.openxmlformats.org/officeDocument/2006/relationships/image" Target="media/image2103.wmf"/><Relationship Id="rId290" Type="http://schemas.openxmlformats.org/officeDocument/2006/relationships/oleObject" Target="embeddings/oleObject135.bin"/><Relationship Id="rId3022" Type="http://schemas.openxmlformats.org/officeDocument/2006/relationships/image" Target="media/image1507.wmf"/><Relationship Id="rId150" Type="http://schemas.openxmlformats.org/officeDocument/2006/relationships/image" Target="media/image68.wmf"/><Relationship Id="rId3979" Type="http://schemas.openxmlformats.org/officeDocument/2006/relationships/image" Target="media/image1986.wmf"/><Relationship Id="rId2788" Type="http://schemas.openxmlformats.org/officeDocument/2006/relationships/image" Target="media/image1391.wmf"/><Relationship Id="rId2995" Type="http://schemas.openxmlformats.org/officeDocument/2006/relationships/oleObject" Target="embeddings/oleObject1483.bin"/><Relationship Id="rId3839" Type="http://schemas.openxmlformats.org/officeDocument/2006/relationships/image" Target="media/image1916.wmf"/><Relationship Id="rId967" Type="http://schemas.openxmlformats.org/officeDocument/2006/relationships/image" Target="media/image477.wmf"/><Relationship Id="rId1597" Type="http://schemas.openxmlformats.org/officeDocument/2006/relationships/oleObject" Target="embeddings/oleObject788.bin"/><Relationship Id="rId2648" Type="http://schemas.openxmlformats.org/officeDocument/2006/relationships/image" Target="media/image1320.wmf"/><Relationship Id="rId2855" Type="http://schemas.openxmlformats.org/officeDocument/2006/relationships/oleObject" Target="embeddings/oleObject1414.bin"/><Relationship Id="rId3906" Type="http://schemas.openxmlformats.org/officeDocument/2006/relationships/oleObject" Target="embeddings/oleObject1938.bin"/><Relationship Id="rId96" Type="http://schemas.openxmlformats.org/officeDocument/2006/relationships/image" Target="media/image41.wmf"/><Relationship Id="rId827" Type="http://schemas.openxmlformats.org/officeDocument/2006/relationships/image" Target="media/image407.wmf"/><Relationship Id="rId1457" Type="http://schemas.openxmlformats.org/officeDocument/2006/relationships/oleObject" Target="embeddings/oleObject718.bin"/><Relationship Id="rId1664" Type="http://schemas.openxmlformats.org/officeDocument/2006/relationships/image" Target="media/image826.wmf"/><Relationship Id="rId1871" Type="http://schemas.openxmlformats.org/officeDocument/2006/relationships/oleObject" Target="embeddings/oleObject925.bin"/><Relationship Id="rId2508" Type="http://schemas.openxmlformats.org/officeDocument/2006/relationships/oleObject" Target="embeddings/oleObject1245.bin"/><Relationship Id="rId2715" Type="http://schemas.openxmlformats.org/officeDocument/2006/relationships/oleObject" Target="embeddings/oleObject1344.bin"/><Relationship Id="rId2922" Type="http://schemas.openxmlformats.org/officeDocument/2006/relationships/image" Target="media/image1458.wmf"/><Relationship Id="rId4070" Type="http://schemas.openxmlformats.org/officeDocument/2006/relationships/oleObject" Target="embeddings/oleObject2020.bin"/><Relationship Id="rId1317" Type="http://schemas.openxmlformats.org/officeDocument/2006/relationships/oleObject" Target="embeddings/oleObject648.bin"/><Relationship Id="rId1524" Type="http://schemas.openxmlformats.org/officeDocument/2006/relationships/image" Target="media/image756.wmf"/><Relationship Id="rId1731" Type="http://schemas.openxmlformats.org/officeDocument/2006/relationships/oleObject" Target="embeddings/oleObject855.bin"/><Relationship Id="rId23" Type="http://schemas.openxmlformats.org/officeDocument/2006/relationships/hyperlink" Target="http://help.mrl.sci.utah.edu/help/index.jsp" TargetMode="External"/><Relationship Id="rId3489" Type="http://schemas.openxmlformats.org/officeDocument/2006/relationships/oleObject" Target="embeddings/oleObject1730.bin"/><Relationship Id="rId3696" Type="http://schemas.openxmlformats.org/officeDocument/2006/relationships/oleObject" Target="embeddings/oleObject1833.bin"/><Relationship Id="rId2298" Type="http://schemas.openxmlformats.org/officeDocument/2006/relationships/oleObject" Target="embeddings/oleObject1140.bin"/><Relationship Id="rId3349" Type="http://schemas.openxmlformats.org/officeDocument/2006/relationships/oleObject" Target="embeddings/oleObject1660.bin"/><Relationship Id="rId3556" Type="http://schemas.openxmlformats.org/officeDocument/2006/relationships/image" Target="media/image1774.wmf"/><Relationship Id="rId477" Type="http://schemas.openxmlformats.org/officeDocument/2006/relationships/image" Target="media/image232.wmf"/><Relationship Id="rId684" Type="http://schemas.openxmlformats.org/officeDocument/2006/relationships/oleObject" Target="embeddings/oleObject332.bin"/><Relationship Id="rId2158" Type="http://schemas.openxmlformats.org/officeDocument/2006/relationships/oleObject" Target="embeddings/oleObject1069.bin"/><Relationship Id="rId2365" Type="http://schemas.openxmlformats.org/officeDocument/2006/relationships/image" Target="media/image1175.wmf"/><Relationship Id="rId3209" Type="http://schemas.openxmlformats.org/officeDocument/2006/relationships/oleObject" Target="embeddings/oleObject1590.bin"/><Relationship Id="rId3763" Type="http://schemas.openxmlformats.org/officeDocument/2006/relationships/image" Target="media/image1878.wmf"/><Relationship Id="rId3970" Type="http://schemas.openxmlformats.org/officeDocument/2006/relationships/oleObject" Target="embeddings/oleObject1970.bin"/><Relationship Id="rId337" Type="http://schemas.openxmlformats.org/officeDocument/2006/relationships/image" Target="media/image162.wmf"/><Relationship Id="rId891" Type="http://schemas.openxmlformats.org/officeDocument/2006/relationships/image" Target="media/image439.wmf"/><Relationship Id="rId2018" Type="http://schemas.openxmlformats.org/officeDocument/2006/relationships/image" Target="media/image1003.wmf"/><Relationship Id="rId2572" Type="http://schemas.openxmlformats.org/officeDocument/2006/relationships/image" Target="media/image1281.wmf"/><Relationship Id="rId3416" Type="http://schemas.openxmlformats.org/officeDocument/2006/relationships/image" Target="media/image1704.wmf"/><Relationship Id="rId3623" Type="http://schemas.openxmlformats.org/officeDocument/2006/relationships/oleObject" Target="embeddings/oleObject1797.bin"/><Relationship Id="rId3830" Type="http://schemas.openxmlformats.org/officeDocument/2006/relationships/oleObject" Target="embeddings/oleObject1900.bin"/><Relationship Id="rId544" Type="http://schemas.openxmlformats.org/officeDocument/2006/relationships/oleObject" Target="embeddings/oleObject262.bin"/><Relationship Id="rId751" Type="http://schemas.openxmlformats.org/officeDocument/2006/relationships/image" Target="media/image369.wmf"/><Relationship Id="rId1174" Type="http://schemas.openxmlformats.org/officeDocument/2006/relationships/oleObject" Target="embeddings/oleObject577.bin"/><Relationship Id="rId1381" Type="http://schemas.openxmlformats.org/officeDocument/2006/relationships/oleObject" Target="embeddings/oleObject680.bin"/><Relationship Id="rId2225" Type="http://schemas.openxmlformats.org/officeDocument/2006/relationships/image" Target="media/image1105.wmf"/><Relationship Id="rId2432" Type="http://schemas.openxmlformats.org/officeDocument/2006/relationships/oleObject" Target="embeddings/oleObject1207.bin"/><Relationship Id="rId404" Type="http://schemas.openxmlformats.org/officeDocument/2006/relationships/oleObject" Target="embeddings/oleObject192.bin"/><Relationship Id="rId611" Type="http://schemas.openxmlformats.org/officeDocument/2006/relationships/image" Target="media/image299.wmf"/><Relationship Id="rId1034" Type="http://schemas.openxmlformats.org/officeDocument/2006/relationships/oleObject" Target="embeddings/oleObject507.bin"/><Relationship Id="rId1241" Type="http://schemas.openxmlformats.org/officeDocument/2006/relationships/image" Target="media/image614.wmf"/><Relationship Id="rId1101" Type="http://schemas.openxmlformats.org/officeDocument/2006/relationships/image" Target="media/image544.wmf"/><Relationship Id="rId4257" Type="http://schemas.openxmlformats.org/officeDocument/2006/relationships/image" Target="media/image2125.wmf"/><Relationship Id="rId3066" Type="http://schemas.openxmlformats.org/officeDocument/2006/relationships/image" Target="media/image1529.wmf"/><Relationship Id="rId3273" Type="http://schemas.openxmlformats.org/officeDocument/2006/relationships/oleObject" Target="embeddings/oleObject1622.bin"/><Relationship Id="rId3480" Type="http://schemas.openxmlformats.org/officeDocument/2006/relationships/image" Target="media/image1736.wmf"/><Relationship Id="rId4117" Type="http://schemas.openxmlformats.org/officeDocument/2006/relationships/image" Target="media/image2055.wmf"/><Relationship Id="rId194" Type="http://schemas.openxmlformats.org/officeDocument/2006/relationships/oleObject" Target="embeddings/oleObject87.bin"/><Relationship Id="rId1918" Type="http://schemas.openxmlformats.org/officeDocument/2006/relationships/image" Target="media/image953.wmf"/><Relationship Id="rId2082" Type="http://schemas.openxmlformats.org/officeDocument/2006/relationships/image" Target="media/image1035.wmf"/><Relationship Id="rId3133" Type="http://schemas.openxmlformats.org/officeDocument/2006/relationships/oleObject" Target="embeddings/oleObject1552.bin"/><Relationship Id="rId261" Type="http://schemas.openxmlformats.org/officeDocument/2006/relationships/image" Target="media/image124.wmf"/><Relationship Id="rId3340" Type="http://schemas.openxmlformats.org/officeDocument/2006/relationships/image" Target="media/image1666.wmf"/><Relationship Id="rId2899" Type="http://schemas.openxmlformats.org/officeDocument/2006/relationships/oleObject" Target="embeddings/oleObject1436.bin"/><Relationship Id="rId3200" Type="http://schemas.openxmlformats.org/officeDocument/2006/relationships/image" Target="media/image1596.wmf"/><Relationship Id="rId121" Type="http://schemas.openxmlformats.org/officeDocument/2006/relationships/oleObject" Target="embeddings/oleObject51.bin"/><Relationship Id="rId2759" Type="http://schemas.openxmlformats.org/officeDocument/2006/relationships/oleObject" Target="embeddings/oleObject1366.bin"/><Relationship Id="rId2966" Type="http://schemas.openxmlformats.org/officeDocument/2006/relationships/image" Target="media/image1479.wmf"/><Relationship Id="rId938" Type="http://schemas.openxmlformats.org/officeDocument/2006/relationships/oleObject" Target="embeddings/oleObject459.bin"/><Relationship Id="rId1568" Type="http://schemas.openxmlformats.org/officeDocument/2006/relationships/image" Target="media/image778.wmf"/><Relationship Id="rId1775" Type="http://schemas.openxmlformats.org/officeDocument/2006/relationships/oleObject" Target="embeddings/oleObject877.bin"/><Relationship Id="rId2619" Type="http://schemas.openxmlformats.org/officeDocument/2006/relationships/oleObject" Target="embeddings/oleObject1297.bin"/><Relationship Id="rId2826" Type="http://schemas.openxmlformats.org/officeDocument/2006/relationships/image" Target="media/image1410.wmf"/><Relationship Id="rId4181" Type="http://schemas.openxmlformats.org/officeDocument/2006/relationships/image" Target="media/image2087.wmf"/><Relationship Id="rId67" Type="http://schemas.openxmlformats.org/officeDocument/2006/relationships/oleObject" Target="embeddings/oleObject24.bin"/><Relationship Id="rId1428" Type="http://schemas.openxmlformats.org/officeDocument/2006/relationships/image" Target="media/image708.wmf"/><Relationship Id="rId1635" Type="http://schemas.openxmlformats.org/officeDocument/2006/relationships/oleObject" Target="embeddings/oleObject807.bin"/><Relationship Id="rId1982" Type="http://schemas.openxmlformats.org/officeDocument/2006/relationships/image" Target="media/image985.wmf"/><Relationship Id="rId4041" Type="http://schemas.openxmlformats.org/officeDocument/2006/relationships/image" Target="media/image2017.wmf"/><Relationship Id="rId1842" Type="http://schemas.openxmlformats.org/officeDocument/2006/relationships/image" Target="media/image915.wmf"/><Relationship Id="rId1702" Type="http://schemas.openxmlformats.org/officeDocument/2006/relationships/image" Target="media/image845.wmf"/><Relationship Id="rId3667" Type="http://schemas.openxmlformats.org/officeDocument/2006/relationships/image" Target="media/image1830.wmf"/><Relationship Id="rId3874" Type="http://schemas.openxmlformats.org/officeDocument/2006/relationships/oleObject" Target="embeddings/oleObject1922.bin"/><Relationship Id="rId588" Type="http://schemas.openxmlformats.org/officeDocument/2006/relationships/oleObject" Target="embeddings/oleObject284.bin"/><Relationship Id="rId795" Type="http://schemas.openxmlformats.org/officeDocument/2006/relationships/image" Target="media/image391.wmf"/><Relationship Id="rId2269" Type="http://schemas.openxmlformats.org/officeDocument/2006/relationships/image" Target="media/image1127.wmf"/><Relationship Id="rId2476" Type="http://schemas.openxmlformats.org/officeDocument/2006/relationships/oleObject" Target="embeddings/oleObject1229.bin"/><Relationship Id="rId2683" Type="http://schemas.openxmlformats.org/officeDocument/2006/relationships/oleObject" Target="embeddings/oleObject1328.bin"/><Relationship Id="rId2890" Type="http://schemas.openxmlformats.org/officeDocument/2006/relationships/image" Target="media/image1442.wmf"/><Relationship Id="rId3527" Type="http://schemas.openxmlformats.org/officeDocument/2006/relationships/oleObject" Target="embeddings/oleObject1749.bin"/><Relationship Id="rId3734" Type="http://schemas.openxmlformats.org/officeDocument/2006/relationships/oleObject" Target="embeddings/oleObject1852.bin"/><Relationship Id="rId3941" Type="http://schemas.openxmlformats.org/officeDocument/2006/relationships/image" Target="media/image1967.wmf"/><Relationship Id="rId448" Type="http://schemas.openxmlformats.org/officeDocument/2006/relationships/oleObject" Target="embeddings/oleObject214.bin"/><Relationship Id="rId655" Type="http://schemas.openxmlformats.org/officeDocument/2006/relationships/image" Target="media/image321.wmf"/><Relationship Id="rId862" Type="http://schemas.openxmlformats.org/officeDocument/2006/relationships/oleObject" Target="embeddings/oleObject421.bin"/><Relationship Id="rId1078" Type="http://schemas.openxmlformats.org/officeDocument/2006/relationships/oleObject" Target="embeddings/oleObject529.bin"/><Relationship Id="rId1285" Type="http://schemas.openxmlformats.org/officeDocument/2006/relationships/image" Target="media/image636.wmf"/><Relationship Id="rId1492" Type="http://schemas.openxmlformats.org/officeDocument/2006/relationships/image" Target="media/image740.wmf"/><Relationship Id="rId2129" Type="http://schemas.openxmlformats.org/officeDocument/2006/relationships/image" Target="media/image1058.wmf"/><Relationship Id="rId2336" Type="http://schemas.openxmlformats.org/officeDocument/2006/relationships/oleObject" Target="embeddings/oleObject1159.bin"/><Relationship Id="rId2543" Type="http://schemas.openxmlformats.org/officeDocument/2006/relationships/image" Target="media/image1264.wmf"/><Relationship Id="rId2750" Type="http://schemas.openxmlformats.org/officeDocument/2006/relationships/image" Target="media/image1372.wmf"/><Relationship Id="rId3801" Type="http://schemas.openxmlformats.org/officeDocument/2006/relationships/image" Target="media/image1897.wmf"/><Relationship Id="rId308" Type="http://schemas.openxmlformats.org/officeDocument/2006/relationships/oleObject" Target="embeddings/oleObject144.bin"/><Relationship Id="rId515" Type="http://schemas.openxmlformats.org/officeDocument/2006/relationships/image" Target="media/image251.wmf"/><Relationship Id="rId722" Type="http://schemas.openxmlformats.org/officeDocument/2006/relationships/oleObject" Target="embeddings/oleObject351.bin"/><Relationship Id="rId1145" Type="http://schemas.openxmlformats.org/officeDocument/2006/relationships/image" Target="media/image566.wmf"/><Relationship Id="rId1352" Type="http://schemas.openxmlformats.org/officeDocument/2006/relationships/image" Target="media/image670.wmf"/><Relationship Id="rId2403" Type="http://schemas.openxmlformats.org/officeDocument/2006/relationships/image" Target="media/image1194.wmf"/><Relationship Id="rId1005" Type="http://schemas.openxmlformats.org/officeDocument/2006/relationships/image" Target="media/image496.wmf"/><Relationship Id="rId1212" Type="http://schemas.openxmlformats.org/officeDocument/2006/relationships/oleObject" Target="embeddings/oleObject596.bin"/><Relationship Id="rId2610" Type="http://schemas.openxmlformats.org/officeDocument/2006/relationships/image" Target="media/image1301.wmf"/><Relationship Id="rId3177" Type="http://schemas.openxmlformats.org/officeDocument/2006/relationships/oleObject" Target="embeddings/oleObject1574.bin"/><Relationship Id="rId4228" Type="http://schemas.openxmlformats.org/officeDocument/2006/relationships/oleObject" Target="embeddings/oleObject2099.bin"/><Relationship Id="rId3037" Type="http://schemas.openxmlformats.org/officeDocument/2006/relationships/oleObject" Target="embeddings/oleObject1504.bin"/><Relationship Id="rId3384" Type="http://schemas.openxmlformats.org/officeDocument/2006/relationships/image" Target="media/image1688.wmf"/><Relationship Id="rId3591" Type="http://schemas.openxmlformats.org/officeDocument/2006/relationships/oleObject" Target="embeddings/oleObject1781.bin"/><Relationship Id="rId2193" Type="http://schemas.openxmlformats.org/officeDocument/2006/relationships/image" Target="media/image1089.wmf"/><Relationship Id="rId3244" Type="http://schemas.openxmlformats.org/officeDocument/2006/relationships/image" Target="media/image1618.wmf"/><Relationship Id="rId3451" Type="http://schemas.openxmlformats.org/officeDocument/2006/relationships/oleObject" Target="embeddings/oleObject1711.bin"/><Relationship Id="rId165" Type="http://schemas.openxmlformats.org/officeDocument/2006/relationships/image" Target="media/image76.wmf"/><Relationship Id="rId372" Type="http://schemas.openxmlformats.org/officeDocument/2006/relationships/oleObject" Target="embeddings/oleObject176.bin"/><Relationship Id="rId2053" Type="http://schemas.openxmlformats.org/officeDocument/2006/relationships/oleObject" Target="embeddings/oleObject1016.bin"/><Relationship Id="rId2260" Type="http://schemas.openxmlformats.org/officeDocument/2006/relationships/oleObject" Target="embeddings/oleObject1121.bin"/><Relationship Id="rId3104" Type="http://schemas.openxmlformats.org/officeDocument/2006/relationships/image" Target="media/image1548.wmf"/><Relationship Id="rId3311" Type="http://schemas.openxmlformats.org/officeDocument/2006/relationships/oleObject" Target="embeddings/oleObject1641.bin"/><Relationship Id="rId232" Type="http://schemas.openxmlformats.org/officeDocument/2006/relationships/oleObject" Target="embeddings/oleObject106.bin"/><Relationship Id="rId2120" Type="http://schemas.openxmlformats.org/officeDocument/2006/relationships/oleObject" Target="embeddings/oleObject1050.bin"/><Relationship Id="rId1679" Type="http://schemas.openxmlformats.org/officeDocument/2006/relationships/oleObject" Target="embeddings/oleObject829.bin"/><Relationship Id="rId4085" Type="http://schemas.openxmlformats.org/officeDocument/2006/relationships/image" Target="media/image2039.wmf"/><Relationship Id="rId1886" Type="http://schemas.openxmlformats.org/officeDocument/2006/relationships/image" Target="media/image937.wmf"/><Relationship Id="rId2937" Type="http://schemas.openxmlformats.org/officeDocument/2006/relationships/oleObject" Target="embeddings/oleObject1454.bin"/><Relationship Id="rId4152" Type="http://schemas.openxmlformats.org/officeDocument/2006/relationships/oleObject" Target="embeddings/oleObject2061.bin"/><Relationship Id="rId909" Type="http://schemas.openxmlformats.org/officeDocument/2006/relationships/image" Target="media/image448.wmf"/><Relationship Id="rId1539" Type="http://schemas.openxmlformats.org/officeDocument/2006/relationships/oleObject" Target="embeddings/oleObject759.bin"/><Relationship Id="rId1746" Type="http://schemas.openxmlformats.org/officeDocument/2006/relationships/image" Target="media/image867.wmf"/><Relationship Id="rId1953" Type="http://schemas.openxmlformats.org/officeDocument/2006/relationships/oleObject" Target="embeddings/oleObject966.bin"/><Relationship Id="rId38" Type="http://schemas.openxmlformats.org/officeDocument/2006/relationships/image" Target="media/image12.wmf"/><Relationship Id="rId1606" Type="http://schemas.openxmlformats.org/officeDocument/2006/relationships/image" Target="media/image797.wmf"/><Relationship Id="rId1813" Type="http://schemas.openxmlformats.org/officeDocument/2006/relationships/oleObject" Target="embeddings/oleObject896.bin"/><Relationship Id="rId4012" Type="http://schemas.openxmlformats.org/officeDocument/2006/relationships/oleObject" Target="embeddings/oleObject1991.bin"/><Relationship Id="rId3778" Type="http://schemas.openxmlformats.org/officeDocument/2006/relationships/oleObject" Target="embeddings/oleObject1874.bin"/><Relationship Id="rId3985" Type="http://schemas.openxmlformats.org/officeDocument/2006/relationships/image" Target="media/image1989.wmf"/><Relationship Id="rId699" Type="http://schemas.openxmlformats.org/officeDocument/2006/relationships/image" Target="media/image343.wmf"/><Relationship Id="rId2587" Type="http://schemas.openxmlformats.org/officeDocument/2006/relationships/oleObject" Target="embeddings/oleObject1281.bin"/><Relationship Id="rId2794" Type="http://schemas.openxmlformats.org/officeDocument/2006/relationships/image" Target="media/image1394.wmf"/><Relationship Id="rId3638" Type="http://schemas.openxmlformats.org/officeDocument/2006/relationships/oleObject" Target="embeddings/oleObject1804.bin"/><Relationship Id="rId3845" Type="http://schemas.openxmlformats.org/officeDocument/2006/relationships/image" Target="media/image1919.wmf"/><Relationship Id="rId559" Type="http://schemas.openxmlformats.org/officeDocument/2006/relationships/image" Target="media/image273.wmf"/><Relationship Id="rId766" Type="http://schemas.openxmlformats.org/officeDocument/2006/relationships/oleObject" Target="embeddings/oleObject373.bin"/><Relationship Id="rId1189" Type="http://schemas.openxmlformats.org/officeDocument/2006/relationships/image" Target="media/image588.wmf"/><Relationship Id="rId1396" Type="http://schemas.openxmlformats.org/officeDocument/2006/relationships/image" Target="media/image692.wmf"/><Relationship Id="rId2447" Type="http://schemas.openxmlformats.org/officeDocument/2006/relationships/image" Target="media/image1216.wmf"/><Relationship Id="rId419" Type="http://schemas.openxmlformats.org/officeDocument/2006/relationships/image" Target="media/image203.wmf"/><Relationship Id="rId626" Type="http://schemas.openxmlformats.org/officeDocument/2006/relationships/oleObject" Target="embeddings/oleObject303.bin"/><Relationship Id="rId973" Type="http://schemas.openxmlformats.org/officeDocument/2006/relationships/image" Target="media/image480.wmf"/><Relationship Id="rId1049" Type="http://schemas.openxmlformats.org/officeDocument/2006/relationships/image" Target="media/image518.wmf"/><Relationship Id="rId1256" Type="http://schemas.openxmlformats.org/officeDocument/2006/relationships/oleObject" Target="embeddings/oleObject618.bin"/><Relationship Id="rId2307" Type="http://schemas.openxmlformats.org/officeDocument/2006/relationships/image" Target="media/image1146.wmf"/><Relationship Id="rId2654" Type="http://schemas.openxmlformats.org/officeDocument/2006/relationships/image" Target="media/image1323.wmf"/><Relationship Id="rId2861" Type="http://schemas.openxmlformats.org/officeDocument/2006/relationships/oleObject" Target="embeddings/oleObject1417.bin"/><Relationship Id="rId3705" Type="http://schemas.openxmlformats.org/officeDocument/2006/relationships/image" Target="media/image1849.wmf"/><Relationship Id="rId3912" Type="http://schemas.openxmlformats.org/officeDocument/2006/relationships/oleObject" Target="embeddings/oleObject1941.bin"/><Relationship Id="rId833" Type="http://schemas.openxmlformats.org/officeDocument/2006/relationships/image" Target="media/image410.wmf"/><Relationship Id="rId1116" Type="http://schemas.openxmlformats.org/officeDocument/2006/relationships/oleObject" Target="embeddings/oleObject548.bin"/><Relationship Id="rId1463" Type="http://schemas.openxmlformats.org/officeDocument/2006/relationships/oleObject" Target="embeddings/oleObject721.bin"/><Relationship Id="rId1670" Type="http://schemas.openxmlformats.org/officeDocument/2006/relationships/image" Target="media/image829.wmf"/><Relationship Id="rId2514" Type="http://schemas.openxmlformats.org/officeDocument/2006/relationships/oleObject" Target="embeddings/oleObject1248.bin"/><Relationship Id="rId2721" Type="http://schemas.openxmlformats.org/officeDocument/2006/relationships/oleObject" Target="embeddings/oleObject1347.bin"/><Relationship Id="rId900" Type="http://schemas.openxmlformats.org/officeDocument/2006/relationships/oleObject" Target="embeddings/oleObject440.bin"/><Relationship Id="rId1323" Type="http://schemas.openxmlformats.org/officeDocument/2006/relationships/oleObject" Target="embeddings/oleObject651.bin"/><Relationship Id="rId1530" Type="http://schemas.openxmlformats.org/officeDocument/2006/relationships/image" Target="media/image759.wmf"/><Relationship Id="rId3288" Type="http://schemas.openxmlformats.org/officeDocument/2006/relationships/image" Target="media/image1640.wmf"/><Relationship Id="rId3495" Type="http://schemas.openxmlformats.org/officeDocument/2006/relationships/oleObject" Target="embeddings/oleObject1733.bin"/><Relationship Id="rId2097" Type="http://schemas.openxmlformats.org/officeDocument/2006/relationships/oleObject" Target="embeddings/oleObject1038.bin"/><Relationship Id="rId3148" Type="http://schemas.openxmlformats.org/officeDocument/2006/relationships/image" Target="media/image1570.wmf"/><Relationship Id="rId3355" Type="http://schemas.openxmlformats.org/officeDocument/2006/relationships/oleObject" Target="embeddings/oleObject1663.bin"/><Relationship Id="rId3562" Type="http://schemas.openxmlformats.org/officeDocument/2006/relationships/image" Target="media/image1777.wmf"/><Relationship Id="rId276" Type="http://schemas.openxmlformats.org/officeDocument/2006/relationships/oleObject" Target="embeddings/oleObject128.bin"/><Relationship Id="rId483" Type="http://schemas.openxmlformats.org/officeDocument/2006/relationships/image" Target="media/image235.wmf"/><Relationship Id="rId690" Type="http://schemas.openxmlformats.org/officeDocument/2006/relationships/oleObject" Target="embeddings/oleObject335.bin"/><Relationship Id="rId2164" Type="http://schemas.openxmlformats.org/officeDocument/2006/relationships/image" Target="media/image1075.wmf"/><Relationship Id="rId2371" Type="http://schemas.openxmlformats.org/officeDocument/2006/relationships/image" Target="media/image1178.wmf"/><Relationship Id="rId3008" Type="http://schemas.openxmlformats.org/officeDocument/2006/relationships/image" Target="media/image1500.wmf"/><Relationship Id="rId3215" Type="http://schemas.openxmlformats.org/officeDocument/2006/relationships/oleObject" Target="embeddings/oleObject1593.bin"/><Relationship Id="rId3422" Type="http://schemas.openxmlformats.org/officeDocument/2006/relationships/image" Target="media/image1707.wmf"/><Relationship Id="rId136" Type="http://schemas.openxmlformats.org/officeDocument/2006/relationships/image" Target="media/image61.wmf"/><Relationship Id="rId343" Type="http://schemas.openxmlformats.org/officeDocument/2006/relationships/image" Target="media/image165.wmf"/><Relationship Id="rId550" Type="http://schemas.openxmlformats.org/officeDocument/2006/relationships/oleObject" Target="embeddings/oleObject265.bin"/><Relationship Id="rId1180" Type="http://schemas.openxmlformats.org/officeDocument/2006/relationships/oleObject" Target="embeddings/oleObject580.bin"/><Relationship Id="rId2024" Type="http://schemas.openxmlformats.org/officeDocument/2006/relationships/image" Target="media/image1006.wmf"/><Relationship Id="rId2231" Type="http://schemas.openxmlformats.org/officeDocument/2006/relationships/image" Target="media/image1108.wmf"/><Relationship Id="rId203" Type="http://schemas.openxmlformats.org/officeDocument/2006/relationships/image" Target="media/image95.wmf"/><Relationship Id="rId1040" Type="http://schemas.openxmlformats.org/officeDocument/2006/relationships/oleObject" Target="embeddings/oleObject510.bin"/><Relationship Id="rId4196" Type="http://schemas.openxmlformats.org/officeDocument/2006/relationships/oleObject" Target="embeddings/oleObject2083.bin"/><Relationship Id="rId410" Type="http://schemas.openxmlformats.org/officeDocument/2006/relationships/oleObject" Target="embeddings/oleObject195.bin"/><Relationship Id="rId1997" Type="http://schemas.openxmlformats.org/officeDocument/2006/relationships/oleObject" Target="embeddings/oleObject988.bin"/><Relationship Id="rId4056" Type="http://schemas.openxmlformats.org/officeDocument/2006/relationships/oleObject" Target="embeddings/oleObject2013.bin"/><Relationship Id="rId1857" Type="http://schemas.openxmlformats.org/officeDocument/2006/relationships/oleObject" Target="embeddings/oleObject918.bin"/><Relationship Id="rId2908" Type="http://schemas.openxmlformats.org/officeDocument/2006/relationships/image" Target="media/image1451.wmf"/><Relationship Id="rId4263" Type="http://schemas.openxmlformats.org/officeDocument/2006/relationships/image" Target="media/image2128.wmf"/><Relationship Id="rId1717" Type="http://schemas.openxmlformats.org/officeDocument/2006/relationships/oleObject" Target="embeddings/oleObject848.bin"/><Relationship Id="rId1924" Type="http://schemas.openxmlformats.org/officeDocument/2006/relationships/image" Target="media/image956.wmf"/><Relationship Id="rId3072" Type="http://schemas.openxmlformats.org/officeDocument/2006/relationships/image" Target="media/image1532.wmf"/><Relationship Id="rId4123" Type="http://schemas.openxmlformats.org/officeDocument/2006/relationships/image" Target="media/image2058.wmf"/><Relationship Id="rId3889" Type="http://schemas.openxmlformats.org/officeDocument/2006/relationships/image" Target="media/image1941.wmf"/><Relationship Id="rId2698" Type="http://schemas.openxmlformats.org/officeDocument/2006/relationships/image" Target="media/image1346.wmf"/><Relationship Id="rId3749" Type="http://schemas.openxmlformats.org/officeDocument/2006/relationships/image" Target="media/image1871.wmf"/><Relationship Id="rId3956" Type="http://schemas.openxmlformats.org/officeDocument/2006/relationships/oleObject" Target="embeddings/oleObject1963.bin"/><Relationship Id="rId877" Type="http://schemas.openxmlformats.org/officeDocument/2006/relationships/image" Target="media/image432.wmf"/><Relationship Id="rId2558" Type="http://schemas.openxmlformats.org/officeDocument/2006/relationships/image" Target="media/image1274.wmf"/><Relationship Id="rId2765" Type="http://schemas.openxmlformats.org/officeDocument/2006/relationships/oleObject" Target="embeddings/oleObject1369.bin"/><Relationship Id="rId2972" Type="http://schemas.openxmlformats.org/officeDocument/2006/relationships/image" Target="media/image1482.wmf"/><Relationship Id="rId3609" Type="http://schemas.openxmlformats.org/officeDocument/2006/relationships/oleObject" Target="embeddings/oleObject1790.bin"/><Relationship Id="rId3816" Type="http://schemas.openxmlformats.org/officeDocument/2006/relationships/oleObject" Target="embeddings/oleObject1893.bin"/><Relationship Id="rId737" Type="http://schemas.openxmlformats.org/officeDocument/2006/relationships/image" Target="media/image362.wmf"/><Relationship Id="rId944" Type="http://schemas.openxmlformats.org/officeDocument/2006/relationships/oleObject" Target="embeddings/oleObject462.bin"/><Relationship Id="rId1367" Type="http://schemas.openxmlformats.org/officeDocument/2006/relationships/oleObject" Target="embeddings/oleObject673.bin"/><Relationship Id="rId1574" Type="http://schemas.openxmlformats.org/officeDocument/2006/relationships/image" Target="media/image781.wmf"/><Relationship Id="rId1781" Type="http://schemas.openxmlformats.org/officeDocument/2006/relationships/oleObject" Target="embeddings/oleObject880.bin"/><Relationship Id="rId2418" Type="http://schemas.openxmlformats.org/officeDocument/2006/relationships/oleObject" Target="embeddings/oleObject1200.bin"/><Relationship Id="rId2625" Type="http://schemas.openxmlformats.org/officeDocument/2006/relationships/oleObject" Target="embeddings/oleObject1300.bin"/><Relationship Id="rId2832" Type="http://schemas.openxmlformats.org/officeDocument/2006/relationships/image" Target="media/image1413.wmf"/><Relationship Id="rId73" Type="http://schemas.openxmlformats.org/officeDocument/2006/relationships/oleObject" Target="embeddings/oleObject27.bin"/><Relationship Id="rId804" Type="http://schemas.openxmlformats.org/officeDocument/2006/relationships/oleObject" Target="embeddings/oleObject392.bin"/><Relationship Id="rId1227" Type="http://schemas.openxmlformats.org/officeDocument/2006/relationships/image" Target="media/image607.wmf"/><Relationship Id="rId1434" Type="http://schemas.openxmlformats.org/officeDocument/2006/relationships/image" Target="media/image711.wmf"/><Relationship Id="rId1641" Type="http://schemas.openxmlformats.org/officeDocument/2006/relationships/oleObject" Target="embeddings/oleObject810.bin"/><Relationship Id="rId1501" Type="http://schemas.openxmlformats.org/officeDocument/2006/relationships/oleObject" Target="embeddings/oleObject740.bin"/><Relationship Id="rId3399" Type="http://schemas.openxmlformats.org/officeDocument/2006/relationships/oleObject" Target="embeddings/oleObject1685.bin"/><Relationship Id="rId3259" Type="http://schemas.openxmlformats.org/officeDocument/2006/relationships/oleObject" Target="embeddings/oleObject1615.bin"/><Relationship Id="rId3466" Type="http://schemas.openxmlformats.org/officeDocument/2006/relationships/image" Target="media/image1729.wmf"/><Relationship Id="rId387" Type="http://schemas.openxmlformats.org/officeDocument/2006/relationships/image" Target="media/image187.wmf"/><Relationship Id="rId594" Type="http://schemas.openxmlformats.org/officeDocument/2006/relationships/oleObject" Target="embeddings/oleObject287.bin"/><Relationship Id="rId2068" Type="http://schemas.openxmlformats.org/officeDocument/2006/relationships/image" Target="media/image1028.wmf"/><Relationship Id="rId2275" Type="http://schemas.openxmlformats.org/officeDocument/2006/relationships/image" Target="media/image1130.wmf"/><Relationship Id="rId3119" Type="http://schemas.openxmlformats.org/officeDocument/2006/relationships/oleObject" Target="embeddings/oleObject1545.bin"/><Relationship Id="rId3326" Type="http://schemas.openxmlformats.org/officeDocument/2006/relationships/image" Target="media/image1659.wmf"/><Relationship Id="rId3673" Type="http://schemas.openxmlformats.org/officeDocument/2006/relationships/image" Target="media/image1833.wmf"/><Relationship Id="rId3880" Type="http://schemas.openxmlformats.org/officeDocument/2006/relationships/oleObject" Target="embeddings/oleObject1925.bin"/><Relationship Id="rId247" Type="http://schemas.openxmlformats.org/officeDocument/2006/relationships/image" Target="media/image117.wmf"/><Relationship Id="rId1084" Type="http://schemas.openxmlformats.org/officeDocument/2006/relationships/oleObject" Target="embeddings/oleObject532.bin"/><Relationship Id="rId2482" Type="http://schemas.openxmlformats.org/officeDocument/2006/relationships/oleObject" Target="embeddings/oleObject1232.bin"/><Relationship Id="rId3533" Type="http://schemas.openxmlformats.org/officeDocument/2006/relationships/oleObject" Target="embeddings/oleObject1752.bin"/><Relationship Id="rId3740" Type="http://schemas.openxmlformats.org/officeDocument/2006/relationships/oleObject" Target="embeddings/oleObject1855.bin"/><Relationship Id="rId107" Type="http://schemas.openxmlformats.org/officeDocument/2006/relationships/oleObject" Target="embeddings/oleObject44.bin"/><Relationship Id="rId454" Type="http://schemas.openxmlformats.org/officeDocument/2006/relationships/oleObject" Target="embeddings/oleObject217.bin"/><Relationship Id="rId661" Type="http://schemas.openxmlformats.org/officeDocument/2006/relationships/image" Target="media/image324.wmf"/><Relationship Id="rId1291" Type="http://schemas.openxmlformats.org/officeDocument/2006/relationships/image" Target="media/image639.wmf"/><Relationship Id="rId2135" Type="http://schemas.openxmlformats.org/officeDocument/2006/relationships/image" Target="media/image1061.wmf"/><Relationship Id="rId2342" Type="http://schemas.openxmlformats.org/officeDocument/2006/relationships/oleObject" Target="embeddings/oleObject1162.bin"/><Relationship Id="rId3600" Type="http://schemas.openxmlformats.org/officeDocument/2006/relationships/image" Target="media/image1796.wmf"/><Relationship Id="rId314" Type="http://schemas.openxmlformats.org/officeDocument/2006/relationships/oleObject" Target="embeddings/oleObject147.bin"/><Relationship Id="rId521" Type="http://schemas.openxmlformats.org/officeDocument/2006/relationships/image" Target="media/image254.wmf"/><Relationship Id="rId1151" Type="http://schemas.openxmlformats.org/officeDocument/2006/relationships/image" Target="media/image569.wmf"/><Relationship Id="rId2202" Type="http://schemas.openxmlformats.org/officeDocument/2006/relationships/oleObject" Target="embeddings/oleObject1092.bin"/><Relationship Id="rId1011" Type="http://schemas.openxmlformats.org/officeDocument/2006/relationships/image" Target="media/image499.wmf"/><Relationship Id="rId1968" Type="http://schemas.openxmlformats.org/officeDocument/2006/relationships/image" Target="media/image978.wmf"/><Relationship Id="rId4167" Type="http://schemas.openxmlformats.org/officeDocument/2006/relationships/image" Target="media/image2080.wmf"/><Relationship Id="rId3183" Type="http://schemas.openxmlformats.org/officeDocument/2006/relationships/oleObject" Target="embeddings/oleObject1577.bin"/><Relationship Id="rId3390" Type="http://schemas.openxmlformats.org/officeDocument/2006/relationships/image" Target="media/image1691.wmf"/><Relationship Id="rId4027" Type="http://schemas.openxmlformats.org/officeDocument/2006/relationships/image" Target="media/image2010.wmf"/><Relationship Id="rId4234" Type="http://schemas.openxmlformats.org/officeDocument/2006/relationships/oleObject" Target="embeddings/oleObject2102.bin"/><Relationship Id="rId1828" Type="http://schemas.openxmlformats.org/officeDocument/2006/relationships/image" Target="media/image908.wmf"/><Relationship Id="rId3043" Type="http://schemas.openxmlformats.org/officeDocument/2006/relationships/oleObject" Target="embeddings/oleObject1507.bin"/><Relationship Id="rId3250" Type="http://schemas.openxmlformats.org/officeDocument/2006/relationships/image" Target="media/image1621.wmf"/><Relationship Id="rId171" Type="http://schemas.openxmlformats.org/officeDocument/2006/relationships/image" Target="media/image79.wmf"/><Relationship Id="rId3110" Type="http://schemas.openxmlformats.org/officeDocument/2006/relationships/image" Target="media/image1551.wmf"/><Relationship Id="rId988" Type="http://schemas.openxmlformats.org/officeDocument/2006/relationships/oleObject" Target="embeddings/oleObject484.bin"/><Relationship Id="rId2669" Type="http://schemas.openxmlformats.org/officeDocument/2006/relationships/oleObject" Target="embeddings/oleObject1321.bin"/><Relationship Id="rId2876" Type="http://schemas.openxmlformats.org/officeDocument/2006/relationships/image" Target="media/image1435.wmf"/><Relationship Id="rId3927" Type="http://schemas.openxmlformats.org/officeDocument/2006/relationships/image" Target="media/image1960.wmf"/><Relationship Id="rId848" Type="http://schemas.openxmlformats.org/officeDocument/2006/relationships/oleObject" Target="embeddings/oleObject414.bin"/><Relationship Id="rId1478" Type="http://schemas.openxmlformats.org/officeDocument/2006/relationships/image" Target="media/image733.wmf"/><Relationship Id="rId1685" Type="http://schemas.openxmlformats.org/officeDocument/2006/relationships/oleObject" Target="embeddings/oleObject832.bin"/><Relationship Id="rId1892" Type="http://schemas.openxmlformats.org/officeDocument/2006/relationships/image" Target="media/image940.wmf"/><Relationship Id="rId2529" Type="http://schemas.openxmlformats.org/officeDocument/2006/relationships/image" Target="media/image1257.wmf"/><Relationship Id="rId2736" Type="http://schemas.openxmlformats.org/officeDocument/2006/relationships/image" Target="media/image1365.wmf"/><Relationship Id="rId4091" Type="http://schemas.openxmlformats.org/officeDocument/2006/relationships/image" Target="media/image2042.wmf"/><Relationship Id="rId708" Type="http://schemas.openxmlformats.org/officeDocument/2006/relationships/oleObject" Target="embeddings/oleObject344.bin"/><Relationship Id="rId915" Type="http://schemas.openxmlformats.org/officeDocument/2006/relationships/image" Target="media/image451.wmf"/><Relationship Id="rId1338" Type="http://schemas.openxmlformats.org/officeDocument/2006/relationships/image" Target="media/image663.wmf"/><Relationship Id="rId1545" Type="http://schemas.openxmlformats.org/officeDocument/2006/relationships/oleObject" Target="embeddings/oleObject762.bin"/><Relationship Id="rId2943" Type="http://schemas.openxmlformats.org/officeDocument/2006/relationships/oleObject" Target="embeddings/oleObject1457.bin"/><Relationship Id="rId1405" Type="http://schemas.openxmlformats.org/officeDocument/2006/relationships/oleObject" Target="embeddings/oleObject692.bin"/><Relationship Id="rId1752" Type="http://schemas.openxmlformats.org/officeDocument/2006/relationships/image" Target="media/image870.wmf"/><Relationship Id="rId2803" Type="http://schemas.openxmlformats.org/officeDocument/2006/relationships/oleObject" Target="embeddings/oleObject1388.bin"/><Relationship Id="rId44" Type="http://schemas.openxmlformats.org/officeDocument/2006/relationships/image" Target="media/image15.wmf"/><Relationship Id="rId1612" Type="http://schemas.openxmlformats.org/officeDocument/2006/relationships/image" Target="media/image800.wmf"/><Relationship Id="rId498" Type="http://schemas.openxmlformats.org/officeDocument/2006/relationships/oleObject" Target="embeddings/oleObject239.bin"/><Relationship Id="rId2179" Type="http://schemas.openxmlformats.org/officeDocument/2006/relationships/image" Target="media/image1082.wmf"/><Relationship Id="rId3577" Type="http://schemas.openxmlformats.org/officeDocument/2006/relationships/oleObject" Target="embeddings/oleObject1774.bin"/><Relationship Id="rId3784" Type="http://schemas.openxmlformats.org/officeDocument/2006/relationships/oleObject" Target="embeddings/oleObject1877.bin"/><Relationship Id="rId3991" Type="http://schemas.openxmlformats.org/officeDocument/2006/relationships/image" Target="media/image1992.wmf"/><Relationship Id="rId2386" Type="http://schemas.openxmlformats.org/officeDocument/2006/relationships/oleObject" Target="embeddings/oleObject1184.bin"/><Relationship Id="rId2593" Type="http://schemas.openxmlformats.org/officeDocument/2006/relationships/oleObject" Target="embeddings/oleObject1284.bin"/><Relationship Id="rId3437" Type="http://schemas.openxmlformats.org/officeDocument/2006/relationships/oleObject" Target="embeddings/oleObject1704.bin"/><Relationship Id="rId3644" Type="http://schemas.openxmlformats.org/officeDocument/2006/relationships/oleObject" Target="embeddings/oleObject1807.bin"/><Relationship Id="rId3851" Type="http://schemas.openxmlformats.org/officeDocument/2006/relationships/image" Target="media/image1922.wmf"/><Relationship Id="rId358" Type="http://schemas.openxmlformats.org/officeDocument/2006/relationships/oleObject" Target="embeddings/oleObject169.bin"/><Relationship Id="rId565" Type="http://schemas.openxmlformats.org/officeDocument/2006/relationships/image" Target="media/image276.wmf"/><Relationship Id="rId772" Type="http://schemas.openxmlformats.org/officeDocument/2006/relationships/oleObject" Target="embeddings/oleObject376.bin"/><Relationship Id="rId1195" Type="http://schemas.openxmlformats.org/officeDocument/2006/relationships/image" Target="media/image591.wmf"/><Relationship Id="rId2039" Type="http://schemas.openxmlformats.org/officeDocument/2006/relationships/oleObject" Target="embeddings/oleObject1009.bin"/><Relationship Id="rId2246" Type="http://schemas.openxmlformats.org/officeDocument/2006/relationships/oleObject" Target="embeddings/oleObject1114.bin"/><Relationship Id="rId2453" Type="http://schemas.openxmlformats.org/officeDocument/2006/relationships/image" Target="media/image1219.wmf"/><Relationship Id="rId2660" Type="http://schemas.openxmlformats.org/officeDocument/2006/relationships/image" Target="media/image1326.emf"/><Relationship Id="rId3504" Type="http://schemas.openxmlformats.org/officeDocument/2006/relationships/image" Target="media/image1748.wmf"/><Relationship Id="rId3711" Type="http://schemas.openxmlformats.org/officeDocument/2006/relationships/image" Target="media/image1852.wmf"/><Relationship Id="rId218" Type="http://schemas.openxmlformats.org/officeDocument/2006/relationships/oleObject" Target="embeddings/oleObject99.bin"/><Relationship Id="rId425" Type="http://schemas.openxmlformats.org/officeDocument/2006/relationships/image" Target="media/image206.wmf"/><Relationship Id="rId632" Type="http://schemas.openxmlformats.org/officeDocument/2006/relationships/oleObject" Target="embeddings/oleObject306.bin"/><Relationship Id="rId1055" Type="http://schemas.openxmlformats.org/officeDocument/2006/relationships/image" Target="media/image521.wmf"/><Relationship Id="rId1262" Type="http://schemas.openxmlformats.org/officeDocument/2006/relationships/oleObject" Target="embeddings/oleObject621.bin"/><Relationship Id="rId2106" Type="http://schemas.openxmlformats.org/officeDocument/2006/relationships/image" Target="media/image1047.wmf"/><Relationship Id="rId2313" Type="http://schemas.openxmlformats.org/officeDocument/2006/relationships/image" Target="media/image1149.wmf"/><Relationship Id="rId2520" Type="http://schemas.openxmlformats.org/officeDocument/2006/relationships/oleObject" Target="embeddings/oleObject1251.bin"/><Relationship Id="rId1122" Type="http://schemas.openxmlformats.org/officeDocument/2006/relationships/oleObject" Target="embeddings/oleObject551.bin"/><Relationship Id="rId4278" Type="http://schemas.openxmlformats.org/officeDocument/2006/relationships/oleObject" Target="embeddings/oleObject2124.bin"/><Relationship Id="rId3087" Type="http://schemas.openxmlformats.org/officeDocument/2006/relationships/oleObject" Target="embeddings/oleObject1529.bin"/><Relationship Id="rId3294" Type="http://schemas.openxmlformats.org/officeDocument/2006/relationships/image" Target="media/image1643.wmf"/><Relationship Id="rId4138" Type="http://schemas.openxmlformats.org/officeDocument/2006/relationships/oleObject" Target="embeddings/oleObject2054.bin"/><Relationship Id="rId1939" Type="http://schemas.openxmlformats.org/officeDocument/2006/relationships/oleObject" Target="embeddings/oleObject959.bin"/><Relationship Id="rId3154" Type="http://schemas.openxmlformats.org/officeDocument/2006/relationships/image" Target="media/image1573.wmf"/><Relationship Id="rId3361" Type="http://schemas.openxmlformats.org/officeDocument/2006/relationships/oleObject" Target="embeddings/oleObject1666.bin"/><Relationship Id="rId4205" Type="http://schemas.openxmlformats.org/officeDocument/2006/relationships/image" Target="media/image2099.wmf"/><Relationship Id="rId282" Type="http://schemas.openxmlformats.org/officeDocument/2006/relationships/oleObject" Target="embeddings/oleObject131.bin"/><Relationship Id="rId2170" Type="http://schemas.openxmlformats.org/officeDocument/2006/relationships/image" Target="media/image1078.wmf"/><Relationship Id="rId3014" Type="http://schemas.openxmlformats.org/officeDocument/2006/relationships/image" Target="media/image1503.wmf"/><Relationship Id="rId3221" Type="http://schemas.openxmlformats.org/officeDocument/2006/relationships/oleObject" Target="embeddings/oleObject1596.bin"/><Relationship Id="rId8" Type="http://schemas.openxmlformats.org/officeDocument/2006/relationships/image" Target="media/image1.jpeg"/><Relationship Id="rId142" Type="http://schemas.openxmlformats.org/officeDocument/2006/relationships/image" Target="media/image64.wmf"/><Relationship Id="rId2030" Type="http://schemas.openxmlformats.org/officeDocument/2006/relationships/image" Target="media/image1009.wmf"/><Relationship Id="rId2987" Type="http://schemas.openxmlformats.org/officeDocument/2006/relationships/oleObject" Target="embeddings/oleObject1479.bin"/><Relationship Id="rId959" Type="http://schemas.openxmlformats.org/officeDocument/2006/relationships/image" Target="media/image473.wmf"/><Relationship Id="rId1589" Type="http://schemas.openxmlformats.org/officeDocument/2006/relationships/oleObject" Target="embeddings/oleObject784.bin"/><Relationship Id="rId1449" Type="http://schemas.openxmlformats.org/officeDocument/2006/relationships/oleObject" Target="embeddings/oleObject714.bin"/><Relationship Id="rId1796" Type="http://schemas.openxmlformats.org/officeDocument/2006/relationships/image" Target="media/image892.wmf"/><Relationship Id="rId2847" Type="http://schemas.openxmlformats.org/officeDocument/2006/relationships/oleObject" Target="embeddings/oleObject1410.bin"/><Relationship Id="rId4062" Type="http://schemas.openxmlformats.org/officeDocument/2006/relationships/oleObject" Target="embeddings/oleObject2016.bin"/><Relationship Id="rId88" Type="http://schemas.openxmlformats.org/officeDocument/2006/relationships/image" Target="media/image37.wmf"/><Relationship Id="rId819" Type="http://schemas.openxmlformats.org/officeDocument/2006/relationships/image" Target="media/image403.wmf"/><Relationship Id="rId1656" Type="http://schemas.openxmlformats.org/officeDocument/2006/relationships/image" Target="media/image822.wmf"/><Relationship Id="rId1863" Type="http://schemas.openxmlformats.org/officeDocument/2006/relationships/oleObject" Target="embeddings/oleObject921.bin"/><Relationship Id="rId2707" Type="http://schemas.openxmlformats.org/officeDocument/2006/relationships/oleObject" Target="embeddings/oleObject1340.bin"/><Relationship Id="rId2914" Type="http://schemas.openxmlformats.org/officeDocument/2006/relationships/image" Target="media/image1454.wmf"/><Relationship Id="rId1309" Type="http://schemas.openxmlformats.org/officeDocument/2006/relationships/oleObject" Target="embeddings/oleObject644.bin"/><Relationship Id="rId1516" Type="http://schemas.openxmlformats.org/officeDocument/2006/relationships/image" Target="media/image752.wmf"/><Relationship Id="rId1723" Type="http://schemas.openxmlformats.org/officeDocument/2006/relationships/oleObject" Target="embeddings/oleObject851.bin"/><Relationship Id="rId1930" Type="http://schemas.openxmlformats.org/officeDocument/2006/relationships/image" Target="media/image959.wmf"/><Relationship Id="rId15" Type="http://schemas.openxmlformats.org/officeDocument/2006/relationships/hyperlink" Target="http://mrlforums.sci.utah.edu/forums/" TargetMode="External"/><Relationship Id="rId3688" Type="http://schemas.openxmlformats.org/officeDocument/2006/relationships/oleObject" Target="embeddings/oleObject1829.bin"/><Relationship Id="rId3895" Type="http://schemas.openxmlformats.org/officeDocument/2006/relationships/image" Target="media/image1944.wmf"/><Relationship Id="rId2497" Type="http://schemas.openxmlformats.org/officeDocument/2006/relationships/image" Target="media/image1241.wmf"/><Relationship Id="rId3548" Type="http://schemas.openxmlformats.org/officeDocument/2006/relationships/image" Target="media/image1770.wmf"/><Relationship Id="rId3755" Type="http://schemas.openxmlformats.org/officeDocument/2006/relationships/image" Target="media/image1874.wmf"/><Relationship Id="rId469" Type="http://schemas.openxmlformats.org/officeDocument/2006/relationships/image" Target="media/image228.wmf"/><Relationship Id="rId676" Type="http://schemas.openxmlformats.org/officeDocument/2006/relationships/oleObject" Target="embeddings/oleObject328.bin"/><Relationship Id="rId883" Type="http://schemas.openxmlformats.org/officeDocument/2006/relationships/image" Target="media/image435.wmf"/><Relationship Id="rId1099" Type="http://schemas.openxmlformats.org/officeDocument/2006/relationships/image" Target="media/image543.wmf"/><Relationship Id="rId2357" Type="http://schemas.openxmlformats.org/officeDocument/2006/relationships/image" Target="media/image1171.wmf"/><Relationship Id="rId2564" Type="http://schemas.openxmlformats.org/officeDocument/2006/relationships/image" Target="media/image1277.wmf"/><Relationship Id="rId3408" Type="http://schemas.openxmlformats.org/officeDocument/2006/relationships/image" Target="media/image1700.wmf"/><Relationship Id="rId3615" Type="http://schemas.openxmlformats.org/officeDocument/2006/relationships/oleObject" Target="embeddings/oleObject1793.bin"/><Relationship Id="rId3962" Type="http://schemas.openxmlformats.org/officeDocument/2006/relationships/oleObject" Target="embeddings/oleObject1966.bin"/><Relationship Id="rId329" Type="http://schemas.openxmlformats.org/officeDocument/2006/relationships/image" Target="media/image158.wmf"/><Relationship Id="rId536" Type="http://schemas.openxmlformats.org/officeDocument/2006/relationships/oleObject" Target="embeddings/oleObject258.bin"/><Relationship Id="rId1166" Type="http://schemas.openxmlformats.org/officeDocument/2006/relationships/oleObject" Target="embeddings/oleObject573.bin"/><Relationship Id="rId1373" Type="http://schemas.openxmlformats.org/officeDocument/2006/relationships/oleObject" Target="embeddings/oleObject676.bin"/><Relationship Id="rId2217" Type="http://schemas.openxmlformats.org/officeDocument/2006/relationships/image" Target="media/image1101.wmf"/><Relationship Id="rId2771" Type="http://schemas.openxmlformats.org/officeDocument/2006/relationships/oleObject" Target="embeddings/oleObject1372.bin"/><Relationship Id="rId3822" Type="http://schemas.openxmlformats.org/officeDocument/2006/relationships/oleObject" Target="embeddings/oleObject1896.bin"/><Relationship Id="rId743" Type="http://schemas.openxmlformats.org/officeDocument/2006/relationships/image" Target="media/image365.wmf"/><Relationship Id="rId950" Type="http://schemas.openxmlformats.org/officeDocument/2006/relationships/oleObject" Target="embeddings/oleObject465.bin"/><Relationship Id="rId1026" Type="http://schemas.openxmlformats.org/officeDocument/2006/relationships/oleObject" Target="embeddings/oleObject503.bin"/><Relationship Id="rId1580" Type="http://schemas.openxmlformats.org/officeDocument/2006/relationships/image" Target="media/image784.wmf"/><Relationship Id="rId2424" Type="http://schemas.openxmlformats.org/officeDocument/2006/relationships/oleObject" Target="embeddings/oleObject1203.bin"/><Relationship Id="rId2631" Type="http://schemas.openxmlformats.org/officeDocument/2006/relationships/oleObject" Target="embeddings/oleObject1303.bin"/><Relationship Id="rId603" Type="http://schemas.openxmlformats.org/officeDocument/2006/relationships/image" Target="media/image295.wmf"/><Relationship Id="rId810" Type="http://schemas.openxmlformats.org/officeDocument/2006/relationships/oleObject" Target="embeddings/oleObject395.bin"/><Relationship Id="rId1233" Type="http://schemas.openxmlformats.org/officeDocument/2006/relationships/image" Target="media/image610.wmf"/><Relationship Id="rId1440" Type="http://schemas.openxmlformats.org/officeDocument/2006/relationships/image" Target="media/image714.wmf"/><Relationship Id="rId1300" Type="http://schemas.openxmlformats.org/officeDocument/2006/relationships/oleObject" Target="embeddings/oleObject640.bin"/><Relationship Id="rId3198" Type="http://schemas.openxmlformats.org/officeDocument/2006/relationships/image" Target="media/image1595.wmf"/><Relationship Id="rId4249" Type="http://schemas.openxmlformats.org/officeDocument/2006/relationships/image" Target="media/image2121.wmf"/><Relationship Id="rId3058" Type="http://schemas.openxmlformats.org/officeDocument/2006/relationships/image" Target="media/image1525.wmf"/><Relationship Id="rId3265" Type="http://schemas.openxmlformats.org/officeDocument/2006/relationships/oleObject" Target="embeddings/oleObject1618.bin"/><Relationship Id="rId3472" Type="http://schemas.openxmlformats.org/officeDocument/2006/relationships/image" Target="media/image1732.wmf"/><Relationship Id="rId4109" Type="http://schemas.openxmlformats.org/officeDocument/2006/relationships/image" Target="media/image2051.wmf"/><Relationship Id="rId186" Type="http://schemas.openxmlformats.org/officeDocument/2006/relationships/oleObject" Target="embeddings/oleObject83.bin"/><Relationship Id="rId393" Type="http://schemas.openxmlformats.org/officeDocument/2006/relationships/image" Target="media/image190.wmf"/><Relationship Id="rId2074" Type="http://schemas.openxmlformats.org/officeDocument/2006/relationships/image" Target="media/image1031.wmf"/><Relationship Id="rId2281" Type="http://schemas.openxmlformats.org/officeDocument/2006/relationships/image" Target="media/image1133.wmf"/><Relationship Id="rId3125" Type="http://schemas.openxmlformats.org/officeDocument/2006/relationships/oleObject" Target="embeddings/oleObject1548.bin"/><Relationship Id="rId3332" Type="http://schemas.openxmlformats.org/officeDocument/2006/relationships/image" Target="media/image1662.wmf"/><Relationship Id="rId253" Type="http://schemas.openxmlformats.org/officeDocument/2006/relationships/image" Target="media/image120.wmf"/><Relationship Id="rId460" Type="http://schemas.openxmlformats.org/officeDocument/2006/relationships/oleObject" Target="embeddings/oleObject220.bin"/><Relationship Id="rId1090" Type="http://schemas.openxmlformats.org/officeDocument/2006/relationships/oleObject" Target="embeddings/oleObject535.bin"/><Relationship Id="rId2141" Type="http://schemas.openxmlformats.org/officeDocument/2006/relationships/image" Target="media/image1064.wmf"/><Relationship Id="rId113" Type="http://schemas.openxmlformats.org/officeDocument/2006/relationships/oleObject" Target="embeddings/oleObject47.bin"/><Relationship Id="rId320" Type="http://schemas.openxmlformats.org/officeDocument/2006/relationships/oleObject" Target="embeddings/oleObject150.bin"/><Relationship Id="rId2001" Type="http://schemas.openxmlformats.org/officeDocument/2006/relationships/oleObject" Target="embeddings/oleObject990.bin"/><Relationship Id="rId2958" Type="http://schemas.openxmlformats.org/officeDocument/2006/relationships/image" Target="media/image1475.wmf"/><Relationship Id="rId1767" Type="http://schemas.openxmlformats.org/officeDocument/2006/relationships/oleObject" Target="embeddings/oleObject873.bin"/><Relationship Id="rId1974" Type="http://schemas.openxmlformats.org/officeDocument/2006/relationships/image" Target="media/image981.wmf"/><Relationship Id="rId2818" Type="http://schemas.openxmlformats.org/officeDocument/2006/relationships/image" Target="media/image1406.wmf"/><Relationship Id="rId4173" Type="http://schemas.openxmlformats.org/officeDocument/2006/relationships/image" Target="media/image2083.wmf"/><Relationship Id="rId59" Type="http://schemas.openxmlformats.org/officeDocument/2006/relationships/oleObject" Target="embeddings/oleObject20.bin"/><Relationship Id="rId1627" Type="http://schemas.openxmlformats.org/officeDocument/2006/relationships/oleObject" Target="embeddings/oleObject803.bin"/><Relationship Id="rId1834" Type="http://schemas.openxmlformats.org/officeDocument/2006/relationships/image" Target="media/image911.wmf"/><Relationship Id="rId4033" Type="http://schemas.openxmlformats.org/officeDocument/2006/relationships/image" Target="media/image2013.wmf"/><Relationship Id="rId4240" Type="http://schemas.openxmlformats.org/officeDocument/2006/relationships/oleObject" Target="embeddings/oleObject2105.bin"/><Relationship Id="rId3799" Type="http://schemas.openxmlformats.org/officeDocument/2006/relationships/image" Target="media/image1896.wmf"/><Relationship Id="rId4100" Type="http://schemas.openxmlformats.org/officeDocument/2006/relationships/oleObject" Target="embeddings/oleObject2035.bin"/><Relationship Id="rId1901" Type="http://schemas.openxmlformats.org/officeDocument/2006/relationships/oleObject" Target="embeddings/oleObject940.bin"/><Relationship Id="rId3659" Type="http://schemas.openxmlformats.org/officeDocument/2006/relationships/image" Target="media/image1826.wmf"/><Relationship Id="rId3866" Type="http://schemas.openxmlformats.org/officeDocument/2006/relationships/oleObject" Target="embeddings/oleObject1918.bin"/><Relationship Id="rId787" Type="http://schemas.openxmlformats.org/officeDocument/2006/relationships/image" Target="media/image387.wmf"/><Relationship Id="rId994" Type="http://schemas.openxmlformats.org/officeDocument/2006/relationships/oleObject" Target="embeddings/oleObject487.bin"/><Relationship Id="rId2468" Type="http://schemas.openxmlformats.org/officeDocument/2006/relationships/oleObject" Target="embeddings/oleObject1225.bin"/><Relationship Id="rId2675" Type="http://schemas.openxmlformats.org/officeDocument/2006/relationships/oleObject" Target="embeddings/oleObject1324.bin"/><Relationship Id="rId2882" Type="http://schemas.openxmlformats.org/officeDocument/2006/relationships/image" Target="media/image1438.wmf"/><Relationship Id="rId3519" Type="http://schemas.openxmlformats.org/officeDocument/2006/relationships/oleObject" Target="embeddings/oleObject1745.bin"/><Relationship Id="rId3726" Type="http://schemas.openxmlformats.org/officeDocument/2006/relationships/oleObject" Target="embeddings/oleObject1848.bin"/><Relationship Id="rId3933" Type="http://schemas.openxmlformats.org/officeDocument/2006/relationships/image" Target="media/image1963.wmf"/><Relationship Id="rId647" Type="http://schemas.openxmlformats.org/officeDocument/2006/relationships/image" Target="media/image317.wmf"/><Relationship Id="rId854" Type="http://schemas.openxmlformats.org/officeDocument/2006/relationships/oleObject" Target="embeddings/oleObject417.bin"/><Relationship Id="rId1277" Type="http://schemas.openxmlformats.org/officeDocument/2006/relationships/image" Target="media/image632.wmf"/><Relationship Id="rId1484" Type="http://schemas.openxmlformats.org/officeDocument/2006/relationships/image" Target="media/image736.wmf"/><Relationship Id="rId1691" Type="http://schemas.openxmlformats.org/officeDocument/2006/relationships/oleObject" Target="embeddings/oleObject835.bin"/><Relationship Id="rId2328" Type="http://schemas.openxmlformats.org/officeDocument/2006/relationships/oleObject" Target="embeddings/oleObject1155.bin"/><Relationship Id="rId2535" Type="http://schemas.openxmlformats.org/officeDocument/2006/relationships/image" Target="media/image1260.wmf"/><Relationship Id="rId2742" Type="http://schemas.openxmlformats.org/officeDocument/2006/relationships/image" Target="media/image1368.wmf"/><Relationship Id="rId507" Type="http://schemas.openxmlformats.org/officeDocument/2006/relationships/image" Target="media/image247.wmf"/><Relationship Id="rId714" Type="http://schemas.openxmlformats.org/officeDocument/2006/relationships/oleObject" Target="embeddings/oleObject347.bin"/><Relationship Id="rId921" Type="http://schemas.openxmlformats.org/officeDocument/2006/relationships/image" Target="media/image454.wmf"/><Relationship Id="rId1137" Type="http://schemas.openxmlformats.org/officeDocument/2006/relationships/image" Target="media/image562.wmf"/><Relationship Id="rId1344" Type="http://schemas.openxmlformats.org/officeDocument/2006/relationships/image" Target="media/image666.wmf"/><Relationship Id="rId1551" Type="http://schemas.openxmlformats.org/officeDocument/2006/relationships/oleObject" Target="embeddings/oleObject765.bin"/><Relationship Id="rId2602" Type="http://schemas.openxmlformats.org/officeDocument/2006/relationships/image" Target="media/image1297.wmf"/><Relationship Id="rId50" Type="http://schemas.openxmlformats.org/officeDocument/2006/relationships/image" Target="media/image18.wmf"/><Relationship Id="rId1204" Type="http://schemas.openxmlformats.org/officeDocument/2006/relationships/oleObject" Target="embeddings/oleObject592.bin"/><Relationship Id="rId1411" Type="http://schemas.openxmlformats.org/officeDocument/2006/relationships/oleObject" Target="embeddings/oleObject695.bin"/><Relationship Id="rId3169" Type="http://schemas.openxmlformats.org/officeDocument/2006/relationships/oleObject" Target="embeddings/oleObject1570.bin"/><Relationship Id="rId3376" Type="http://schemas.openxmlformats.org/officeDocument/2006/relationships/image" Target="media/image1684.wmf"/><Relationship Id="rId3583" Type="http://schemas.openxmlformats.org/officeDocument/2006/relationships/oleObject" Target="embeddings/oleObject1777.bin"/><Relationship Id="rId297" Type="http://schemas.openxmlformats.org/officeDocument/2006/relationships/image" Target="media/image142.wmf"/><Relationship Id="rId2185" Type="http://schemas.openxmlformats.org/officeDocument/2006/relationships/image" Target="media/image1085.wmf"/><Relationship Id="rId2392" Type="http://schemas.openxmlformats.org/officeDocument/2006/relationships/oleObject" Target="embeddings/oleObject1187.bin"/><Relationship Id="rId3029" Type="http://schemas.openxmlformats.org/officeDocument/2006/relationships/oleObject" Target="embeddings/oleObject1500.bin"/><Relationship Id="rId3236" Type="http://schemas.openxmlformats.org/officeDocument/2006/relationships/image" Target="media/image1614.wmf"/><Relationship Id="rId3790" Type="http://schemas.openxmlformats.org/officeDocument/2006/relationships/oleObject" Target="embeddings/oleObject1880.bin"/><Relationship Id="rId157" Type="http://schemas.openxmlformats.org/officeDocument/2006/relationships/image" Target="media/image72.wmf"/><Relationship Id="rId364" Type="http://schemas.openxmlformats.org/officeDocument/2006/relationships/oleObject" Target="embeddings/oleObject172.bin"/><Relationship Id="rId2045" Type="http://schemas.openxmlformats.org/officeDocument/2006/relationships/oleObject" Target="embeddings/oleObject1012.bin"/><Relationship Id="rId3443" Type="http://schemas.openxmlformats.org/officeDocument/2006/relationships/oleObject" Target="embeddings/oleObject1707.bin"/><Relationship Id="rId3650" Type="http://schemas.openxmlformats.org/officeDocument/2006/relationships/oleObject" Target="embeddings/oleObject1810.bin"/><Relationship Id="rId571" Type="http://schemas.openxmlformats.org/officeDocument/2006/relationships/image" Target="media/image279.wmf"/><Relationship Id="rId2252" Type="http://schemas.openxmlformats.org/officeDocument/2006/relationships/oleObject" Target="embeddings/oleObject1117.bin"/><Relationship Id="rId3303" Type="http://schemas.openxmlformats.org/officeDocument/2006/relationships/oleObject" Target="embeddings/oleObject1637.bin"/><Relationship Id="rId3510" Type="http://schemas.openxmlformats.org/officeDocument/2006/relationships/image" Target="media/image1751.wmf"/><Relationship Id="rId224" Type="http://schemas.openxmlformats.org/officeDocument/2006/relationships/oleObject" Target="embeddings/oleObject102.bin"/><Relationship Id="rId431" Type="http://schemas.openxmlformats.org/officeDocument/2006/relationships/image" Target="media/image209.wmf"/><Relationship Id="rId1061" Type="http://schemas.openxmlformats.org/officeDocument/2006/relationships/image" Target="media/image524.wmf"/><Relationship Id="rId2112" Type="http://schemas.openxmlformats.org/officeDocument/2006/relationships/oleObject" Target="embeddings/oleObject1046.bin"/><Relationship Id="rId1878" Type="http://schemas.openxmlformats.org/officeDocument/2006/relationships/image" Target="media/image933.wmf"/><Relationship Id="rId2929" Type="http://schemas.openxmlformats.org/officeDocument/2006/relationships/oleObject" Target="embeddings/oleObject1450.bin"/><Relationship Id="rId4077" Type="http://schemas.openxmlformats.org/officeDocument/2006/relationships/image" Target="media/image2035.wmf"/><Relationship Id="rId4284" Type="http://schemas.openxmlformats.org/officeDocument/2006/relationships/header" Target="header2.xml"/><Relationship Id="rId1738" Type="http://schemas.openxmlformats.org/officeDocument/2006/relationships/image" Target="media/image863.wmf"/><Relationship Id="rId3093" Type="http://schemas.openxmlformats.org/officeDocument/2006/relationships/oleObject" Target="embeddings/oleObject1532.bin"/><Relationship Id="rId4144" Type="http://schemas.openxmlformats.org/officeDocument/2006/relationships/oleObject" Target="embeddings/oleObject2057.bin"/><Relationship Id="rId1945" Type="http://schemas.openxmlformats.org/officeDocument/2006/relationships/oleObject" Target="embeddings/oleObject962.bin"/><Relationship Id="rId3160" Type="http://schemas.openxmlformats.org/officeDocument/2006/relationships/image" Target="media/image1576.wmf"/><Relationship Id="rId4004" Type="http://schemas.openxmlformats.org/officeDocument/2006/relationships/oleObject" Target="embeddings/oleObject1987.bin"/><Relationship Id="rId4211" Type="http://schemas.openxmlformats.org/officeDocument/2006/relationships/image" Target="media/image2102.wmf"/><Relationship Id="rId1805" Type="http://schemas.openxmlformats.org/officeDocument/2006/relationships/oleObject" Target="embeddings/oleObject892.bin"/><Relationship Id="rId3020" Type="http://schemas.openxmlformats.org/officeDocument/2006/relationships/image" Target="media/image1506.wmf"/><Relationship Id="rId3977" Type="http://schemas.openxmlformats.org/officeDocument/2006/relationships/image" Target="media/image1985.wmf"/><Relationship Id="rId898" Type="http://schemas.openxmlformats.org/officeDocument/2006/relationships/oleObject" Target="embeddings/oleObject439.bin"/><Relationship Id="rId2579" Type="http://schemas.openxmlformats.org/officeDocument/2006/relationships/image" Target="media/image1285.emf"/><Relationship Id="rId2786" Type="http://schemas.openxmlformats.org/officeDocument/2006/relationships/image" Target="media/image1390.wmf"/><Relationship Id="rId2993" Type="http://schemas.openxmlformats.org/officeDocument/2006/relationships/oleObject" Target="embeddings/oleObject1482.bin"/><Relationship Id="rId3837" Type="http://schemas.openxmlformats.org/officeDocument/2006/relationships/image" Target="media/image1915.wmf"/><Relationship Id="rId758" Type="http://schemas.openxmlformats.org/officeDocument/2006/relationships/oleObject" Target="embeddings/oleObject369.bin"/><Relationship Id="rId965" Type="http://schemas.openxmlformats.org/officeDocument/2006/relationships/image" Target="media/image476.wmf"/><Relationship Id="rId1388" Type="http://schemas.openxmlformats.org/officeDocument/2006/relationships/image" Target="media/image688.wmf"/><Relationship Id="rId1595" Type="http://schemas.openxmlformats.org/officeDocument/2006/relationships/oleObject" Target="embeddings/oleObject787.bin"/><Relationship Id="rId2439" Type="http://schemas.openxmlformats.org/officeDocument/2006/relationships/image" Target="media/image1212.wmf"/><Relationship Id="rId2646" Type="http://schemas.openxmlformats.org/officeDocument/2006/relationships/image" Target="media/image1319.emf"/><Relationship Id="rId2853" Type="http://schemas.openxmlformats.org/officeDocument/2006/relationships/oleObject" Target="embeddings/oleObject1413.bin"/><Relationship Id="rId3904" Type="http://schemas.openxmlformats.org/officeDocument/2006/relationships/oleObject" Target="embeddings/oleObject1937.bin"/><Relationship Id="rId94" Type="http://schemas.openxmlformats.org/officeDocument/2006/relationships/image" Target="media/image40.wmf"/><Relationship Id="rId618" Type="http://schemas.openxmlformats.org/officeDocument/2006/relationships/oleObject" Target="embeddings/oleObject299.bin"/><Relationship Id="rId825" Type="http://schemas.openxmlformats.org/officeDocument/2006/relationships/image" Target="media/image406.wmf"/><Relationship Id="rId1248" Type="http://schemas.openxmlformats.org/officeDocument/2006/relationships/oleObject" Target="embeddings/oleObject614.bin"/><Relationship Id="rId1455" Type="http://schemas.openxmlformats.org/officeDocument/2006/relationships/oleObject" Target="embeddings/oleObject717.bin"/><Relationship Id="rId1662" Type="http://schemas.openxmlformats.org/officeDocument/2006/relationships/image" Target="media/image825.wmf"/><Relationship Id="rId2506" Type="http://schemas.openxmlformats.org/officeDocument/2006/relationships/oleObject" Target="embeddings/oleObject1244.bin"/><Relationship Id="rId1108" Type="http://schemas.openxmlformats.org/officeDocument/2006/relationships/oleObject" Target="embeddings/oleObject544.bin"/><Relationship Id="rId1315" Type="http://schemas.openxmlformats.org/officeDocument/2006/relationships/oleObject" Target="embeddings/oleObject647.bin"/><Relationship Id="rId2713" Type="http://schemas.openxmlformats.org/officeDocument/2006/relationships/oleObject" Target="embeddings/oleObject1343.bin"/><Relationship Id="rId2920" Type="http://schemas.openxmlformats.org/officeDocument/2006/relationships/image" Target="media/image1457.wmf"/><Relationship Id="rId1522" Type="http://schemas.openxmlformats.org/officeDocument/2006/relationships/image" Target="media/image755.wmf"/><Relationship Id="rId21" Type="http://schemas.openxmlformats.org/officeDocument/2006/relationships/image" Target="media/image5.wmf"/><Relationship Id="rId2089" Type="http://schemas.openxmlformats.org/officeDocument/2006/relationships/oleObject" Target="embeddings/oleObject1034.bin"/><Relationship Id="rId3487" Type="http://schemas.openxmlformats.org/officeDocument/2006/relationships/oleObject" Target="embeddings/oleObject1729.bin"/><Relationship Id="rId3694" Type="http://schemas.openxmlformats.org/officeDocument/2006/relationships/oleObject" Target="embeddings/oleObject1832.bin"/><Relationship Id="rId2296" Type="http://schemas.openxmlformats.org/officeDocument/2006/relationships/oleObject" Target="embeddings/oleObject1139.bin"/><Relationship Id="rId3347" Type="http://schemas.openxmlformats.org/officeDocument/2006/relationships/oleObject" Target="embeddings/oleObject1659.bin"/><Relationship Id="rId3554" Type="http://schemas.openxmlformats.org/officeDocument/2006/relationships/image" Target="media/image1773.wmf"/><Relationship Id="rId3761" Type="http://schemas.openxmlformats.org/officeDocument/2006/relationships/image" Target="media/image1877.wmf"/><Relationship Id="rId268" Type="http://schemas.openxmlformats.org/officeDocument/2006/relationships/oleObject" Target="embeddings/oleObject124.bin"/><Relationship Id="rId475" Type="http://schemas.openxmlformats.org/officeDocument/2006/relationships/image" Target="media/image231.wmf"/><Relationship Id="rId682" Type="http://schemas.openxmlformats.org/officeDocument/2006/relationships/oleObject" Target="embeddings/oleObject331.bin"/><Relationship Id="rId2156" Type="http://schemas.openxmlformats.org/officeDocument/2006/relationships/oleObject" Target="embeddings/oleObject1068.bin"/><Relationship Id="rId2363" Type="http://schemas.openxmlformats.org/officeDocument/2006/relationships/image" Target="media/image1174.wmf"/><Relationship Id="rId2570" Type="http://schemas.openxmlformats.org/officeDocument/2006/relationships/image" Target="media/image1280.wmf"/><Relationship Id="rId3207" Type="http://schemas.openxmlformats.org/officeDocument/2006/relationships/oleObject" Target="embeddings/oleObject1589.bin"/><Relationship Id="rId3414" Type="http://schemas.openxmlformats.org/officeDocument/2006/relationships/image" Target="media/image1703.wmf"/><Relationship Id="rId3621" Type="http://schemas.openxmlformats.org/officeDocument/2006/relationships/oleObject" Target="embeddings/oleObject1796.bin"/><Relationship Id="rId128" Type="http://schemas.openxmlformats.org/officeDocument/2006/relationships/image" Target="media/image57.wmf"/><Relationship Id="rId335" Type="http://schemas.openxmlformats.org/officeDocument/2006/relationships/image" Target="media/image161.wmf"/><Relationship Id="rId542" Type="http://schemas.openxmlformats.org/officeDocument/2006/relationships/oleObject" Target="embeddings/oleObject261.bin"/><Relationship Id="rId1172" Type="http://schemas.openxmlformats.org/officeDocument/2006/relationships/oleObject" Target="embeddings/oleObject576.bin"/><Relationship Id="rId2016" Type="http://schemas.openxmlformats.org/officeDocument/2006/relationships/image" Target="media/image1002.wmf"/><Relationship Id="rId2223" Type="http://schemas.openxmlformats.org/officeDocument/2006/relationships/image" Target="media/image1104.wmf"/><Relationship Id="rId2430" Type="http://schemas.openxmlformats.org/officeDocument/2006/relationships/oleObject" Target="embeddings/oleObject1206.bin"/><Relationship Id="rId402" Type="http://schemas.openxmlformats.org/officeDocument/2006/relationships/oleObject" Target="embeddings/oleObject191.bin"/><Relationship Id="rId1032" Type="http://schemas.openxmlformats.org/officeDocument/2006/relationships/oleObject" Target="embeddings/oleObject506.bin"/><Relationship Id="rId4188" Type="http://schemas.openxmlformats.org/officeDocument/2006/relationships/oleObject" Target="embeddings/oleObject2079.bin"/><Relationship Id="rId1989" Type="http://schemas.openxmlformats.org/officeDocument/2006/relationships/oleObject" Target="embeddings/oleObject984.bin"/><Relationship Id="rId4048" Type="http://schemas.openxmlformats.org/officeDocument/2006/relationships/oleObject" Target="embeddings/oleObject2009.bin"/><Relationship Id="rId4255" Type="http://schemas.openxmlformats.org/officeDocument/2006/relationships/image" Target="media/image2124.wmf"/><Relationship Id="rId1849" Type="http://schemas.openxmlformats.org/officeDocument/2006/relationships/oleObject" Target="embeddings/oleObject914.bin"/><Relationship Id="rId3064" Type="http://schemas.openxmlformats.org/officeDocument/2006/relationships/image" Target="media/image1528.wmf"/><Relationship Id="rId192" Type="http://schemas.openxmlformats.org/officeDocument/2006/relationships/oleObject" Target="embeddings/oleObject86.bin"/><Relationship Id="rId1709" Type="http://schemas.openxmlformats.org/officeDocument/2006/relationships/oleObject" Target="embeddings/oleObject844.bin"/><Relationship Id="rId1916" Type="http://schemas.openxmlformats.org/officeDocument/2006/relationships/image" Target="media/image952.wmf"/><Relationship Id="rId3271" Type="http://schemas.openxmlformats.org/officeDocument/2006/relationships/oleObject" Target="embeddings/oleObject1621.bin"/><Relationship Id="rId4115" Type="http://schemas.openxmlformats.org/officeDocument/2006/relationships/image" Target="media/image2054.wmf"/><Relationship Id="rId2080" Type="http://schemas.openxmlformats.org/officeDocument/2006/relationships/image" Target="media/image1034.wmf"/><Relationship Id="rId3131" Type="http://schemas.openxmlformats.org/officeDocument/2006/relationships/oleObject" Target="embeddings/oleObject1551.bin"/><Relationship Id="rId2897" Type="http://schemas.openxmlformats.org/officeDocument/2006/relationships/oleObject" Target="embeddings/oleObject1435.bin"/><Relationship Id="rId3948" Type="http://schemas.openxmlformats.org/officeDocument/2006/relationships/oleObject" Target="embeddings/oleObject1959.bin"/><Relationship Id="rId869" Type="http://schemas.openxmlformats.org/officeDocument/2006/relationships/image" Target="media/image428.wmf"/><Relationship Id="rId1499" Type="http://schemas.openxmlformats.org/officeDocument/2006/relationships/oleObject" Target="embeddings/oleObject739.bin"/><Relationship Id="rId729" Type="http://schemas.openxmlformats.org/officeDocument/2006/relationships/image" Target="media/image358.wmf"/><Relationship Id="rId1359" Type="http://schemas.openxmlformats.org/officeDocument/2006/relationships/oleObject" Target="embeddings/oleObject669.bin"/><Relationship Id="rId2757" Type="http://schemas.openxmlformats.org/officeDocument/2006/relationships/oleObject" Target="embeddings/oleObject1365.bin"/><Relationship Id="rId2964" Type="http://schemas.openxmlformats.org/officeDocument/2006/relationships/image" Target="media/image1478.wmf"/><Relationship Id="rId3808" Type="http://schemas.openxmlformats.org/officeDocument/2006/relationships/oleObject" Target="embeddings/oleObject1889.bin"/><Relationship Id="rId936" Type="http://schemas.openxmlformats.org/officeDocument/2006/relationships/oleObject" Target="embeddings/oleObject458.bin"/><Relationship Id="rId1219" Type="http://schemas.openxmlformats.org/officeDocument/2006/relationships/image" Target="media/image603.wmf"/><Relationship Id="rId1566" Type="http://schemas.openxmlformats.org/officeDocument/2006/relationships/image" Target="media/image777.wmf"/><Relationship Id="rId1773" Type="http://schemas.openxmlformats.org/officeDocument/2006/relationships/oleObject" Target="embeddings/oleObject876.bin"/><Relationship Id="rId1980" Type="http://schemas.openxmlformats.org/officeDocument/2006/relationships/image" Target="media/image984.wmf"/><Relationship Id="rId2617" Type="http://schemas.openxmlformats.org/officeDocument/2006/relationships/oleObject" Target="embeddings/oleObject1296.bin"/><Relationship Id="rId2824" Type="http://schemas.openxmlformats.org/officeDocument/2006/relationships/image" Target="media/image1409.wmf"/><Relationship Id="rId65" Type="http://schemas.openxmlformats.org/officeDocument/2006/relationships/oleObject" Target="embeddings/oleObject23.bin"/><Relationship Id="rId1426" Type="http://schemas.openxmlformats.org/officeDocument/2006/relationships/image" Target="media/image707.wmf"/><Relationship Id="rId1633" Type="http://schemas.openxmlformats.org/officeDocument/2006/relationships/oleObject" Target="embeddings/oleObject806.bin"/><Relationship Id="rId1840" Type="http://schemas.openxmlformats.org/officeDocument/2006/relationships/image" Target="media/image914.wmf"/><Relationship Id="rId1700" Type="http://schemas.openxmlformats.org/officeDocument/2006/relationships/image" Target="media/image844.wmf"/><Relationship Id="rId3598" Type="http://schemas.openxmlformats.org/officeDocument/2006/relationships/image" Target="media/image1795.wmf"/><Relationship Id="rId3458" Type="http://schemas.openxmlformats.org/officeDocument/2006/relationships/image" Target="media/image1725.wmf"/><Relationship Id="rId3665" Type="http://schemas.openxmlformats.org/officeDocument/2006/relationships/image" Target="media/image1829.wmf"/><Relationship Id="rId3872" Type="http://schemas.openxmlformats.org/officeDocument/2006/relationships/oleObject" Target="embeddings/oleObject1921.bin"/><Relationship Id="rId379" Type="http://schemas.openxmlformats.org/officeDocument/2006/relationships/image" Target="media/image183.wmf"/><Relationship Id="rId586" Type="http://schemas.openxmlformats.org/officeDocument/2006/relationships/oleObject" Target="embeddings/oleObject283.bin"/><Relationship Id="rId793" Type="http://schemas.openxmlformats.org/officeDocument/2006/relationships/image" Target="media/image390.wmf"/><Relationship Id="rId2267" Type="http://schemas.openxmlformats.org/officeDocument/2006/relationships/image" Target="media/image1126.wmf"/><Relationship Id="rId2474" Type="http://schemas.openxmlformats.org/officeDocument/2006/relationships/oleObject" Target="embeddings/oleObject1228.bin"/><Relationship Id="rId2681" Type="http://schemas.openxmlformats.org/officeDocument/2006/relationships/oleObject" Target="embeddings/oleObject1327.bin"/><Relationship Id="rId3318" Type="http://schemas.openxmlformats.org/officeDocument/2006/relationships/image" Target="media/image1655.wmf"/><Relationship Id="rId3525" Type="http://schemas.openxmlformats.org/officeDocument/2006/relationships/oleObject" Target="embeddings/oleObject1748.bin"/><Relationship Id="rId239" Type="http://schemas.openxmlformats.org/officeDocument/2006/relationships/image" Target="media/image113.wmf"/><Relationship Id="rId446" Type="http://schemas.openxmlformats.org/officeDocument/2006/relationships/oleObject" Target="embeddings/oleObject213.bin"/><Relationship Id="rId653" Type="http://schemas.openxmlformats.org/officeDocument/2006/relationships/image" Target="media/image320.wmf"/><Relationship Id="rId1076" Type="http://schemas.openxmlformats.org/officeDocument/2006/relationships/oleObject" Target="embeddings/oleObject528.bin"/><Relationship Id="rId1283" Type="http://schemas.openxmlformats.org/officeDocument/2006/relationships/image" Target="media/image635.wmf"/><Relationship Id="rId1490" Type="http://schemas.openxmlformats.org/officeDocument/2006/relationships/image" Target="media/image739.wmf"/><Relationship Id="rId2127" Type="http://schemas.openxmlformats.org/officeDocument/2006/relationships/image" Target="media/image1057.wmf"/><Relationship Id="rId2334" Type="http://schemas.openxmlformats.org/officeDocument/2006/relationships/oleObject" Target="embeddings/oleObject1158.bin"/><Relationship Id="rId3732" Type="http://schemas.openxmlformats.org/officeDocument/2006/relationships/oleObject" Target="embeddings/oleObject1851.bin"/><Relationship Id="rId306" Type="http://schemas.openxmlformats.org/officeDocument/2006/relationships/oleObject" Target="embeddings/oleObject143.bin"/><Relationship Id="rId860" Type="http://schemas.openxmlformats.org/officeDocument/2006/relationships/oleObject" Target="embeddings/oleObject420.bin"/><Relationship Id="rId1143" Type="http://schemas.openxmlformats.org/officeDocument/2006/relationships/image" Target="media/image565.wmf"/><Relationship Id="rId2541" Type="http://schemas.openxmlformats.org/officeDocument/2006/relationships/image" Target="media/image1263.wmf"/><Relationship Id="rId513" Type="http://schemas.openxmlformats.org/officeDocument/2006/relationships/image" Target="media/image250.wmf"/><Relationship Id="rId720" Type="http://schemas.openxmlformats.org/officeDocument/2006/relationships/oleObject" Target="embeddings/oleObject350.bin"/><Relationship Id="rId1350" Type="http://schemas.openxmlformats.org/officeDocument/2006/relationships/image" Target="media/image669.wmf"/><Relationship Id="rId2401" Type="http://schemas.openxmlformats.org/officeDocument/2006/relationships/image" Target="media/image1193.wmf"/><Relationship Id="rId4159" Type="http://schemas.openxmlformats.org/officeDocument/2006/relationships/image" Target="media/image2076.wmf"/><Relationship Id="rId1003" Type="http://schemas.openxmlformats.org/officeDocument/2006/relationships/image" Target="media/image495.wmf"/><Relationship Id="rId1210" Type="http://schemas.openxmlformats.org/officeDocument/2006/relationships/oleObject" Target="embeddings/oleObject595.bin"/><Relationship Id="rId3175" Type="http://schemas.openxmlformats.org/officeDocument/2006/relationships/oleObject" Target="embeddings/oleObject1573.bin"/><Relationship Id="rId3382" Type="http://schemas.openxmlformats.org/officeDocument/2006/relationships/image" Target="media/image1687.wmf"/><Relationship Id="rId4019" Type="http://schemas.openxmlformats.org/officeDocument/2006/relationships/image" Target="media/image2006.wmf"/><Relationship Id="rId4226" Type="http://schemas.openxmlformats.org/officeDocument/2006/relationships/oleObject" Target="embeddings/oleObject2098.bin"/><Relationship Id="rId2191" Type="http://schemas.openxmlformats.org/officeDocument/2006/relationships/image" Target="media/image1088.wmf"/><Relationship Id="rId3035" Type="http://schemas.openxmlformats.org/officeDocument/2006/relationships/oleObject" Target="embeddings/oleObject1503.bin"/><Relationship Id="rId3242" Type="http://schemas.openxmlformats.org/officeDocument/2006/relationships/image" Target="media/image1617.wmf"/><Relationship Id="rId163" Type="http://schemas.openxmlformats.org/officeDocument/2006/relationships/image" Target="media/image75.wmf"/><Relationship Id="rId370" Type="http://schemas.openxmlformats.org/officeDocument/2006/relationships/oleObject" Target="embeddings/oleObject175.bin"/><Relationship Id="rId2051" Type="http://schemas.openxmlformats.org/officeDocument/2006/relationships/oleObject" Target="embeddings/oleObject1015.bin"/><Relationship Id="rId3102" Type="http://schemas.openxmlformats.org/officeDocument/2006/relationships/image" Target="media/image1547.wmf"/><Relationship Id="rId230" Type="http://schemas.openxmlformats.org/officeDocument/2006/relationships/oleObject" Target="embeddings/oleObject105.bin"/><Relationship Id="rId2868" Type="http://schemas.openxmlformats.org/officeDocument/2006/relationships/image" Target="media/image1431.wmf"/><Relationship Id="rId3919" Type="http://schemas.openxmlformats.org/officeDocument/2006/relationships/image" Target="media/image1956.wmf"/><Relationship Id="rId4083" Type="http://schemas.openxmlformats.org/officeDocument/2006/relationships/image" Target="media/image2038.wmf"/><Relationship Id="rId1677" Type="http://schemas.openxmlformats.org/officeDocument/2006/relationships/oleObject" Target="embeddings/oleObject828.bin"/><Relationship Id="rId1884" Type="http://schemas.openxmlformats.org/officeDocument/2006/relationships/image" Target="media/image936.wmf"/><Relationship Id="rId2728" Type="http://schemas.openxmlformats.org/officeDocument/2006/relationships/image" Target="media/image1361.wmf"/><Relationship Id="rId2935" Type="http://schemas.openxmlformats.org/officeDocument/2006/relationships/oleObject" Target="embeddings/oleObject1453.bin"/><Relationship Id="rId907" Type="http://schemas.openxmlformats.org/officeDocument/2006/relationships/image" Target="media/image447.wmf"/><Relationship Id="rId1537" Type="http://schemas.openxmlformats.org/officeDocument/2006/relationships/oleObject" Target="embeddings/oleObject758.bin"/><Relationship Id="rId1744" Type="http://schemas.openxmlformats.org/officeDocument/2006/relationships/image" Target="media/image866.wmf"/><Relationship Id="rId1951" Type="http://schemas.openxmlformats.org/officeDocument/2006/relationships/oleObject" Target="embeddings/oleObject965.bin"/><Relationship Id="rId4150" Type="http://schemas.openxmlformats.org/officeDocument/2006/relationships/oleObject" Target="embeddings/oleObject2060.bin"/><Relationship Id="rId36" Type="http://schemas.openxmlformats.org/officeDocument/2006/relationships/image" Target="media/image11.wmf"/><Relationship Id="rId1604" Type="http://schemas.openxmlformats.org/officeDocument/2006/relationships/image" Target="media/image796.wmf"/><Relationship Id="rId4010" Type="http://schemas.openxmlformats.org/officeDocument/2006/relationships/oleObject" Target="embeddings/oleObject1990.bin"/><Relationship Id="rId1811" Type="http://schemas.openxmlformats.org/officeDocument/2006/relationships/oleObject" Target="embeddings/oleObject895.bin"/><Relationship Id="rId3569" Type="http://schemas.openxmlformats.org/officeDocument/2006/relationships/oleObject" Target="embeddings/oleObject1770.bin"/><Relationship Id="rId697" Type="http://schemas.openxmlformats.org/officeDocument/2006/relationships/image" Target="media/image342.wmf"/><Relationship Id="rId2378" Type="http://schemas.openxmlformats.org/officeDocument/2006/relationships/oleObject" Target="embeddings/oleObject1180.bin"/><Relationship Id="rId3429" Type="http://schemas.openxmlformats.org/officeDocument/2006/relationships/oleObject" Target="embeddings/oleObject1700.bin"/><Relationship Id="rId3776" Type="http://schemas.openxmlformats.org/officeDocument/2006/relationships/oleObject" Target="embeddings/oleObject1873.bin"/><Relationship Id="rId3983" Type="http://schemas.openxmlformats.org/officeDocument/2006/relationships/image" Target="media/image1988.wmf"/><Relationship Id="rId1187" Type="http://schemas.openxmlformats.org/officeDocument/2006/relationships/image" Target="media/image587.wmf"/><Relationship Id="rId2585" Type="http://schemas.openxmlformats.org/officeDocument/2006/relationships/oleObject" Target="embeddings/oleObject1280.bin"/><Relationship Id="rId2792" Type="http://schemas.openxmlformats.org/officeDocument/2006/relationships/image" Target="media/image1393.wmf"/><Relationship Id="rId3636" Type="http://schemas.openxmlformats.org/officeDocument/2006/relationships/oleObject" Target="embeddings/oleObject1803.bin"/><Relationship Id="rId3843" Type="http://schemas.openxmlformats.org/officeDocument/2006/relationships/image" Target="media/image1918.wmf"/><Relationship Id="rId557" Type="http://schemas.openxmlformats.org/officeDocument/2006/relationships/image" Target="media/image272.wmf"/><Relationship Id="rId764" Type="http://schemas.openxmlformats.org/officeDocument/2006/relationships/oleObject" Target="embeddings/oleObject372.bin"/><Relationship Id="rId971" Type="http://schemas.openxmlformats.org/officeDocument/2006/relationships/image" Target="media/image479.wmf"/><Relationship Id="rId1394" Type="http://schemas.openxmlformats.org/officeDocument/2006/relationships/image" Target="media/image691.wmf"/><Relationship Id="rId2238" Type="http://schemas.openxmlformats.org/officeDocument/2006/relationships/oleObject" Target="embeddings/oleObject1110.bin"/><Relationship Id="rId2445" Type="http://schemas.openxmlformats.org/officeDocument/2006/relationships/image" Target="media/image1215.wmf"/><Relationship Id="rId2652" Type="http://schemas.openxmlformats.org/officeDocument/2006/relationships/image" Target="media/image1322.wmf"/><Relationship Id="rId3703" Type="http://schemas.openxmlformats.org/officeDocument/2006/relationships/image" Target="media/image1848.wmf"/><Relationship Id="rId3910" Type="http://schemas.openxmlformats.org/officeDocument/2006/relationships/oleObject" Target="embeddings/oleObject1940.bin"/><Relationship Id="rId417" Type="http://schemas.openxmlformats.org/officeDocument/2006/relationships/image" Target="media/image202.wmf"/><Relationship Id="rId624" Type="http://schemas.openxmlformats.org/officeDocument/2006/relationships/oleObject" Target="embeddings/oleObject302.bin"/><Relationship Id="rId831" Type="http://schemas.openxmlformats.org/officeDocument/2006/relationships/image" Target="media/image409.wmf"/><Relationship Id="rId1047" Type="http://schemas.openxmlformats.org/officeDocument/2006/relationships/image" Target="media/image517.wmf"/><Relationship Id="rId1254" Type="http://schemas.openxmlformats.org/officeDocument/2006/relationships/oleObject" Target="embeddings/oleObject617.bin"/><Relationship Id="rId1461" Type="http://schemas.openxmlformats.org/officeDocument/2006/relationships/oleObject" Target="embeddings/oleObject720.bin"/><Relationship Id="rId2305" Type="http://schemas.openxmlformats.org/officeDocument/2006/relationships/image" Target="media/image1145.wmf"/><Relationship Id="rId2512" Type="http://schemas.openxmlformats.org/officeDocument/2006/relationships/oleObject" Target="embeddings/oleObject1247.bin"/><Relationship Id="rId1114" Type="http://schemas.openxmlformats.org/officeDocument/2006/relationships/oleObject" Target="embeddings/oleObject547.bin"/><Relationship Id="rId1321" Type="http://schemas.openxmlformats.org/officeDocument/2006/relationships/oleObject" Target="embeddings/oleObject650.bin"/><Relationship Id="rId3079" Type="http://schemas.openxmlformats.org/officeDocument/2006/relationships/oleObject" Target="embeddings/oleObject1525.bin"/><Relationship Id="rId3286" Type="http://schemas.openxmlformats.org/officeDocument/2006/relationships/image" Target="media/image1639.wmf"/><Relationship Id="rId3493" Type="http://schemas.openxmlformats.org/officeDocument/2006/relationships/oleObject" Target="embeddings/oleObject1732.bin"/><Relationship Id="rId2095" Type="http://schemas.openxmlformats.org/officeDocument/2006/relationships/oleObject" Target="embeddings/oleObject1037.bin"/><Relationship Id="rId3146" Type="http://schemas.openxmlformats.org/officeDocument/2006/relationships/image" Target="media/image1569.wmf"/><Relationship Id="rId3353" Type="http://schemas.openxmlformats.org/officeDocument/2006/relationships/oleObject" Target="embeddings/oleObject1662.bin"/><Relationship Id="rId274" Type="http://schemas.openxmlformats.org/officeDocument/2006/relationships/oleObject" Target="embeddings/oleObject127.bin"/><Relationship Id="rId481" Type="http://schemas.openxmlformats.org/officeDocument/2006/relationships/image" Target="media/image234.wmf"/><Relationship Id="rId2162" Type="http://schemas.openxmlformats.org/officeDocument/2006/relationships/image" Target="media/image1074.wmf"/><Relationship Id="rId3006" Type="http://schemas.openxmlformats.org/officeDocument/2006/relationships/image" Target="media/image1499.wmf"/><Relationship Id="rId3560" Type="http://schemas.openxmlformats.org/officeDocument/2006/relationships/image" Target="media/image1776.wmf"/><Relationship Id="rId134" Type="http://schemas.openxmlformats.org/officeDocument/2006/relationships/image" Target="media/image60.wmf"/><Relationship Id="rId3213" Type="http://schemas.openxmlformats.org/officeDocument/2006/relationships/oleObject" Target="embeddings/oleObject1592.bin"/><Relationship Id="rId3420" Type="http://schemas.openxmlformats.org/officeDocument/2006/relationships/image" Target="media/image1706.wmf"/><Relationship Id="rId341" Type="http://schemas.openxmlformats.org/officeDocument/2006/relationships/image" Target="media/image164.wmf"/><Relationship Id="rId2022" Type="http://schemas.openxmlformats.org/officeDocument/2006/relationships/image" Target="media/image1005.wmf"/><Relationship Id="rId2979" Type="http://schemas.openxmlformats.org/officeDocument/2006/relationships/oleObject" Target="embeddings/oleObject1475.bin"/><Relationship Id="rId201" Type="http://schemas.openxmlformats.org/officeDocument/2006/relationships/image" Target="media/image94.wmf"/><Relationship Id="rId1788" Type="http://schemas.openxmlformats.org/officeDocument/2006/relationships/image" Target="media/image888.wmf"/><Relationship Id="rId1995" Type="http://schemas.openxmlformats.org/officeDocument/2006/relationships/oleObject" Target="embeddings/oleObject987.bin"/><Relationship Id="rId2839" Type="http://schemas.openxmlformats.org/officeDocument/2006/relationships/oleObject" Target="embeddings/oleObject1406.bin"/><Relationship Id="rId4194" Type="http://schemas.openxmlformats.org/officeDocument/2006/relationships/oleObject" Target="embeddings/oleObject2082.bin"/><Relationship Id="rId1648" Type="http://schemas.openxmlformats.org/officeDocument/2006/relationships/image" Target="media/image818.wmf"/><Relationship Id="rId4054" Type="http://schemas.openxmlformats.org/officeDocument/2006/relationships/oleObject" Target="embeddings/oleObject2012.bin"/><Relationship Id="rId4261" Type="http://schemas.openxmlformats.org/officeDocument/2006/relationships/image" Target="media/image2127.wmf"/><Relationship Id="rId1508" Type="http://schemas.openxmlformats.org/officeDocument/2006/relationships/image" Target="media/image748.wmf"/><Relationship Id="rId1855" Type="http://schemas.openxmlformats.org/officeDocument/2006/relationships/oleObject" Target="embeddings/oleObject917.bin"/><Relationship Id="rId2906" Type="http://schemas.openxmlformats.org/officeDocument/2006/relationships/image" Target="media/image1450.wmf"/><Relationship Id="rId3070" Type="http://schemas.openxmlformats.org/officeDocument/2006/relationships/image" Target="media/image1531.wmf"/><Relationship Id="rId4121" Type="http://schemas.openxmlformats.org/officeDocument/2006/relationships/image" Target="media/image2057.wmf"/><Relationship Id="rId1715" Type="http://schemas.openxmlformats.org/officeDocument/2006/relationships/oleObject" Target="embeddings/oleObject847.bin"/><Relationship Id="rId1922" Type="http://schemas.openxmlformats.org/officeDocument/2006/relationships/image" Target="media/image955.wmf"/><Relationship Id="rId3887" Type="http://schemas.openxmlformats.org/officeDocument/2006/relationships/image" Target="media/image1940.wmf"/><Relationship Id="rId2489" Type="http://schemas.openxmlformats.org/officeDocument/2006/relationships/image" Target="media/image1237.wmf"/><Relationship Id="rId2696" Type="http://schemas.openxmlformats.org/officeDocument/2006/relationships/image" Target="media/image1345.wmf"/><Relationship Id="rId3747" Type="http://schemas.openxmlformats.org/officeDocument/2006/relationships/image" Target="media/image1870.wmf"/><Relationship Id="rId3954" Type="http://schemas.openxmlformats.org/officeDocument/2006/relationships/oleObject" Target="embeddings/oleObject1962.bin"/><Relationship Id="rId668" Type="http://schemas.openxmlformats.org/officeDocument/2006/relationships/oleObject" Target="embeddings/oleObject324.bin"/><Relationship Id="rId875" Type="http://schemas.openxmlformats.org/officeDocument/2006/relationships/image" Target="media/image431.wmf"/><Relationship Id="rId1298" Type="http://schemas.openxmlformats.org/officeDocument/2006/relationships/oleObject" Target="embeddings/oleObject639.bin"/><Relationship Id="rId2349" Type="http://schemas.openxmlformats.org/officeDocument/2006/relationships/image" Target="media/image1167.wmf"/><Relationship Id="rId2556" Type="http://schemas.openxmlformats.org/officeDocument/2006/relationships/image" Target="media/image1272.png"/><Relationship Id="rId2763" Type="http://schemas.openxmlformats.org/officeDocument/2006/relationships/oleObject" Target="embeddings/oleObject1368.bin"/><Relationship Id="rId2970" Type="http://schemas.openxmlformats.org/officeDocument/2006/relationships/image" Target="media/image1481.wmf"/><Relationship Id="rId3607" Type="http://schemas.openxmlformats.org/officeDocument/2006/relationships/oleObject" Target="embeddings/oleObject1789.bin"/><Relationship Id="rId3814" Type="http://schemas.openxmlformats.org/officeDocument/2006/relationships/oleObject" Target="embeddings/oleObject1892.bin"/><Relationship Id="rId528" Type="http://schemas.openxmlformats.org/officeDocument/2006/relationships/oleObject" Target="embeddings/oleObject254.bin"/><Relationship Id="rId735" Type="http://schemas.openxmlformats.org/officeDocument/2006/relationships/image" Target="media/image361.wmf"/><Relationship Id="rId942" Type="http://schemas.openxmlformats.org/officeDocument/2006/relationships/oleObject" Target="embeddings/oleObject461.bin"/><Relationship Id="rId1158" Type="http://schemas.openxmlformats.org/officeDocument/2006/relationships/oleObject" Target="embeddings/oleObject569.bin"/><Relationship Id="rId1365" Type="http://schemas.openxmlformats.org/officeDocument/2006/relationships/oleObject" Target="embeddings/oleObject672.bin"/><Relationship Id="rId1572" Type="http://schemas.openxmlformats.org/officeDocument/2006/relationships/image" Target="media/image780.wmf"/><Relationship Id="rId2209" Type="http://schemas.openxmlformats.org/officeDocument/2006/relationships/image" Target="media/image1097.wmf"/><Relationship Id="rId2416" Type="http://schemas.openxmlformats.org/officeDocument/2006/relationships/oleObject" Target="embeddings/oleObject1199.bin"/><Relationship Id="rId2623" Type="http://schemas.openxmlformats.org/officeDocument/2006/relationships/oleObject" Target="embeddings/oleObject1299.bin"/><Relationship Id="rId1018" Type="http://schemas.openxmlformats.org/officeDocument/2006/relationships/oleObject" Target="embeddings/oleObject499.bin"/><Relationship Id="rId1225" Type="http://schemas.openxmlformats.org/officeDocument/2006/relationships/image" Target="media/image606.wmf"/><Relationship Id="rId1432" Type="http://schemas.openxmlformats.org/officeDocument/2006/relationships/image" Target="media/image710.wmf"/><Relationship Id="rId2830" Type="http://schemas.openxmlformats.org/officeDocument/2006/relationships/image" Target="media/image1412.wmf"/><Relationship Id="rId71" Type="http://schemas.openxmlformats.org/officeDocument/2006/relationships/oleObject" Target="embeddings/oleObject26.bin"/><Relationship Id="rId802" Type="http://schemas.openxmlformats.org/officeDocument/2006/relationships/oleObject" Target="embeddings/oleObject391.bin"/><Relationship Id="rId3397" Type="http://schemas.openxmlformats.org/officeDocument/2006/relationships/oleObject" Target="embeddings/oleObject1684.bin"/><Relationship Id="rId178" Type="http://schemas.openxmlformats.org/officeDocument/2006/relationships/oleObject" Target="embeddings/oleObject79.bin"/><Relationship Id="rId3257" Type="http://schemas.openxmlformats.org/officeDocument/2006/relationships/oleObject" Target="embeddings/oleObject1614.bin"/><Relationship Id="rId3464" Type="http://schemas.openxmlformats.org/officeDocument/2006/relationships/image" Target="media/image1728.wmf"/><Relationship Id="rId3671" Type="http://schemas.openxmlformats.org/officeDocument/2006/relationships/image" Target="media/image1832.wmf"/><Relationship Id="rId385" Type="http://schemas.openxmlformats.org/officeDocument/2006/relationships/image" Target="media/image186.wmf"/><Relationship Id="rId592" Type="http://schemas.openxmlformats.org/officeDocument/2006/relationships/oleObject" Target="embeddings/oleObject286.bin"/><Relationship Id="rId2066" Type="http://schemas.openxmlformats.org/officeDocument/2006/relationships/image" Target="media/image1027.wmf"/><Relationship Id="rId2273" Type="http://schemas.openxmlformats.org/officeDocument/2006/relationships/image" Target="media/image1129.wmf"/><Relationship Id="rId2480" Type="http://schemas.openxmlformats.org/officeDocument/2006/relationships/oleObject" Target="embeddings/oleObject1231.bin"/><Relationship Id="rId3117" Type="http://schemas.openxmlformats.org/officeDocument/2006/relationships/oleObject" Target="embeddings/oleObject1544.bin"/><Relationship Id="rId3324" Type="http://schemas.openxmlformats.org/officeDocument/2006/relationships/image" Target="media/image1658.wmf"/><Relationship Id="rId3531" Type="http://schemas.openxmlformats.org/officeDocument/2006/relationships/oleObject" Target="embeddings/oleObject1751.bin"/><Relationship Id="rId245" Type="http://schemas.openxmlformats.org/officeDocument/2006/relationships/image" Target="media/image116.wmf"/><Relationship Id="rId452" Type="http://schemas.openxmlformats.org/officeDocument/2006/relationships/oleObject" Target="embeddings/oleObject216.bin"/><Relationship Id="rId1082" Type="http://schemas.openxmlformats.org/officeDocument/2006/relationships/oleObject" Target="embeddings/oleObject531.bin"/><Relationship Id="rId2133" Type="http://schemas.openxmlformats.org/officeDocument/2006/relationships/image" Target="media/image1060.wmf"/><Relationship Id="rId2340" Type="http://schemas.openxmlformats.org/officeDocument/2006/relationships/oleObject" Target="embeddings/oleObject1161.bin"/><Relationship Id="rId105" Type="http://schemas.openxmlformats.org/officeDocument/2006/relationships/oleObject" Target="embeddings/oleObject43.bin"/><Relationship Id="rId312" Type="http://schemas.openxmlformats.org/officeDocument/2006/relationships/oleObject" Target="embeddings/oleObject146.bin"/><Relationship Id="rId2200" Type="http://schemas.openxmlformats.org/officeDocument/2006/relationships/oleObject" Target="embeddings/oleObject1091.bin"/><Relationship Id="rId4098" Type="http://schemas.openxmlformats.org/officeDocument/2006/relationships/oleObject" Target="embeddings/oleObject2034.bin"/><Relationship Id="rId1899" Type="http://schemas.openxmlformats.org/officeDocument/2006/relationships/oleObject" Target="embeddings/oleObject939.bin"/><Relationship Id="rId4165" Type="http://schemas.openxmlformats.org/officeDocument/2006/relationships/image" Target="media/image2079.wmf"/><Relationship Id="rId1759" Type="http://schemas.openxmlformats.org/officeDocument/2006/relationships/oleObject" Target="embeddings/oleObject869.bin"/><Relationship Id="rId1966" Type="http://schemas.openxmlformats.org/officeDocument/2006/relationships/image" Target="media/image977.wmf"/><Relationship Id="rId3181" Type="http://schemas.openxmlformats.org/officeDocument/2006/relationships/oleObject" Target="embeddings/oleObject1576.bin"/><Relationship Id="rId4025" Type="http://schemas.openxmlformats.org/officeDocument/2006/relationships/image" Target="media/image2009.wmf"/><Relationship Id="rId1619" Type="http://schemas.openxmlformats.org/officeDocument/2006/relationships/oleObject" Target="embeddings/oleObject799.bin"/><Relationship Id="rId1826" Type="http://schemas.openxmlformats.org/officeDocument/2006/relationships/image" Target="media/image907.wmf"/><Relationship Id="rId4232" Type="http://schemas.openxmlformats.org/officeDocument/2006/relationships/oleObject" Target="embeddings/oleObject2101.bin"/><Relationship Id="rId3041" Type="http://schemas.openxmlformats.org/officeDocument/2006/relationships/oleObject" Target="embeddings/oleObject1506.bin"/><Relationship Id="rId3998" Type="http://schemas.openxmlformats.org/officeDocument/2006/relationships/oleObject" Target="embeddings/oleObject1984.bin"/><Relationship Id="rId3858" Type="http://schemas.openxmlformats.org/officeDocument/2006/relationships/oleObject" Target="embeddings/oleObject1914.bin"/><Relationship Id="rId779" Type="http://schemas.openxmlformats.org/officeDocument/2006/relationships/image" Target="media/image383.wmf"/><Relationship Id="rId986" Type="http://schemas.openxmlformats.org/officeDocument/2006/relationships/oleObject" Target="embeddings/oleObject483.bin"/><Relationship Id="rId2667" Type="http://schemas.openxmlformats.org/officeDocument/2006/relationships/oleObject" Target="embeddings/oleObject1320.bin"/><Relationship Id="rId3718" Type="http://schemas.openxmlformats.org/officeDocument/2006/relationships/oleObject" Target="embeddings/oleObject1844.bin"/><Relationship Id="rId639" Type="http://schemas.openxmlformats.org/officeDocument/2006/relationships/image" Target="media/image313.wmf"/><Relationship Id="rId1269" Type="http://schemas.openxmlformats.org/officeDocument/2006/relationships/image" Target="media/image628.wmf"/><Relationship Id="rId1476" Type="http://schemas.openxmlformats.org/officeDocument/2006/relationships/image" Target="media/image732.wmf"/><Relationship Id="rId2874" Type="http://schemas.openxmlformats.org/officeDocument/2006/relationships/image" Target="media/image1434.wmf"/><Relationship Id="rId3925" Type="http://schemas.openxmlformats.org/officeDocument/2006/relationships/image" Target="media/image1959.wmf"/><Relationship Id="rId846" Type="http://schemas.openxmlformats.org/officeDocument/2006/relationships/oleObject" Target="embeddings/oleObject413.bin"/><Relationship Id="rId1129" Type="http://schemas.openxmlformats.org/officeDocument/2006/relationships/image" Target="media/image558.wmf"/><Relationship Id="rId1683" Type="http://schemas.openxmlformats.org/officeDocument/2006/relationships/oleObject" Target="embeddings/oleObject831.bin"/><Relationship Id="rId1890" Type="http://schemas.openxmlformats.org/officeDocument/2006/relationships/image" Target="media/image939.wmf"/><Relationship Id="rId2527" Type="http://schemas.openxmlformats.org/officeDocument/2006/relationships/image" Target="media/image1256.wmf"/><Relationship Id="rId2734" Type="http://schemas.openxmlformats.org/officeDocument/2006/relationships/image" Target="media/image1364.wmf"/><Relationship Id="rId2941" Type="http://schemas.openxmlformats.org/officeDocument/2006/relationships/oleObject" Target="embeddings/oleObject1456.bin"/><Relationship Id="rId706" Type="http://schemas.openxmlformats.org/officeDocument/2006/relationships/oleObject" Target="embeddings/oleObject343.bin"/><Relationship Id="rId913" Type="http://schemas.openxmlformats.org/officeDocument/2006/relationships/image" Target="media/image450.wmf"/><Relationship Id="rId1336" Type="http://schemas.openxmlformats.org/officeDocument/2006/relationships/image" Target="media/image662.wmf"/><Relationship Id="rId1543" Type="http://schemas.openxmlformats.org/officeDocument/2006/relationships/oleObject" Target="embeddings/oleObject761.bin"/><Relationship Id="rId1750" Type="http://schemas.openxmlformats.org/officeDocument/2006/relationships/image" Target="media/image869.wmf"/><Relationship Id="rId2801" Type="http://schemas.openxmlformats.org/officeDocument/2006/relationships/oleObject" Target="embeddings/oleObject1387.bin"/><Relationship Id="rId42" Type="http://schemas.openxmlformats.org/officeDocument/2006/relationships/image" Target="media/image14.wmf"/><Relationship Id="rId1403" Type="http://schemas.openxmlformats.org/officeDocument/2006/relationships/oleObject" Target="embeddings/oleObject691.bin"/><Relationship Id="rId1610" Type="http://schemas.openxmlformats.org/officeDocument/2006/relationships/image" Target="media/image799.wmf"/><Relationship Id="rId3368" Type="http://schemas.openxmlformats.org/officeDocument/2006/relationships/image" Target="media/image1680.wmf"/><Relationship Id="rId3575" Type="http://schemas.openxmlformats.org/officeDocument/2006/relationships/oleObject" Target="embeddings/oleObject1773.bin"/><Relationship Id="rId3782" Type="http://schemas.openxmlformats.org/officeDocument/2006/relationships/oleObject" Target="embeddings/oleObject1876.bin"/><Relationship Id="rId289" Type="http://schemas.openxmlformats.org/officeDocument/2006/relationships/image" Target="media/image138.wmf"/><Relationship Id="rId496" Type="http://schemas.openxmlformats.org/officeDocument/2006/relationships/oleObject" Target="embeddings/oleObject238.bin"/><Relationship Id="rId2177" Type="http://schemas.openxmlformats.org/officeDocument/2006/relationships/image" Target="media/image1081.wmf"/><Relationship Id="rId2384" Type="http://schemas.openxmlformats.org/officeDocument/2006/relationships/oleObject" Target="embeddings/oleObject1183.bin"/><Relationship Id="rId2591" Type="http://schemas.openxmlformats.org/officeDocument/2006/relationships/oleObject" Target="embeddings/oleObject1283.bin"/><Relationship Id="rId3228" Type="http://schemas.openxmlformats.org/officeDocument/2006/relationships/image" Target="media/image1610.wmf"/><Relationship Id="rId3435" Type="http://schemas.openxmlformats.org/officeDocument/2006/relationships/oleObject" Target="embeddings/oleObject1703.bin"/><Relationship Id="rId3642" Type="http://schemas.openxmlformats.org/officeDocument/2006/relationships/oleObject" Target="embeddings/oleObject1806.bin"/><Relationship Id="rId149" Type="http://schemas.openxmlformats.org/officeDocument/2006/relationships/oleObject" Target="embeddings/oleObject65.bin"/><Relationship Id="rId356" Type="http://schemas.openxmlformats.org/officeDocument/2006/relationships/oleObject" Target="embeddings/oleObject168.bin"/><Relationship Id="rId563" Type="http://schemas.openxmlformats.org/officeDocument/2006/relationships/image" Target="media/image275.wmf"/><Relationship Id="rId770" Type="http://schemas.openxmlformats.org/officeDocument/2006/relationships/oleObject" Target="embeddings/oleObject375.bin"/><Relationship Id="rId1193" Type="http://schemas.openxmlformats.org/officeDocument/2006/relationships/image" Target="media/image590.wmf"/><Relationship Id="rId2037" Type="http://schemas.openxmlformats.org/officeDocument/2006/relationships/oleObject" Target="embeddings/oleObject1008.bin"/><Relationship Id="rId2244" Type="http://schemas.openxmlformats.org/officeDocument/2006/relationships/oleObject" Target="embeddings/oleObject1113.bin"/><Relationship Id="rId2451" Type="http://schemas.openxmlformats.org/officeDocument/2006/relationships/image" Target="media/image1218.wmf"/><Relationship Id="rId216" Type="http://schemas.openxmlformats.org/officeDocument/2006/relationships/oleObject" Target="embeddings/oleObject98.bin"/><Relationship Id="rId423" Type="http://schemas.openxmlformats.org/officeDocument/2006/relationships/image" Target="media/image205.wmf"/><Relationship Id="rId1053" Type="http://schemas.openxmlformats.org/officeDocument/2006/relationships/image" Target="media/image520.wmf"/><Relationship Id="rId1260" Type="http://schemas.openxmlformats.org/officeDocument/2006/relationships/oleObject" Target="embeddings/oleObject620.bin"/><Relationship Id="rId2104" Type="http://schemas.openxmlformats.org/officeDocument/2006/relationships/image" Target="media/image1046.wmf"/><Relationship Id="rId3502" Type="http://schemas.openxmlformats.org/officeDocument/2006/relationships/image" Target="media/image1747.wmf"/><Relationship Id="rId630" Type="http://schemas.openxmlformats.org/officeDocument/2006/relationships/oleObject" Target="embeddings/oleObject305.bin"/><Relationship Id="rId2311" Type="http://schemas.openxmlformats.org/officeDocument/2006/relationships/image" Target="media/image1148.wmf"/><Relationship Id="rId4069" Type="http://schemas.openxmlformats.org/officeDocument/2006/relationships/image" Target="media/image2031.wmf"/><Relationship Id="rId1120" Type="http://schemas.openxmlformats.org/officeDocument/2006/relationships/oleObject" Target="embeddings/oleObject550.bin"/><Relationship Id="rId4276" Type="http://schemas.openxmlformats.org/officeDocument/2006/relationships/oleObject" Target="embeddings/oleObject2123.bin"/><Relationship Id="rId1937" Type="http://schemas.openxmlformats.org/officeDocument/2006/relationships/oleObject" Target="embeddings/oleObject958.bin"/><Relationship Id="rId3085" Type="http://schemas.openxmlformats.org/officeDocument/2006/relationships/oleObject" Target="embeddings/oleObject1528.bin"/><Relationship Id="rId3292" Type="http://schemas.openxmlformats.org/officeDocument/2006/relationships/image" Target="media/image1642.wmf"/><Relationship Id="rId4136" Type="http://schemas.openxmlformats.org/officeDocument/2006/relationships/oleObject" Target="embeddings/oleObject2053.bin"/><Relationship Id="rId3152" Type="http://schemas.openxmlformats.org/officeDocument/2006/relationships/image" Target="media/image1572.wmf"/><Relationship Id="rId4203" Type="http://schemas.openxmlformats.org/officeDocument/2006/relationships/image" Target="media/image2098.wmf"/><Relationship Id="rId280" Type="http://schemas.openxmlformats.org/officeDocument/2006/relationships/oleObject" Target="embeddings/oleObject130.bin"/><Relationship Id="rId3012" Type="http://schemas.openxmlformats.org/officeDocument/2006/relationships/image" Target="media/image1502.wmf"/><Relationship Id="rId140" Type="http://schemas.openxmlformats.org/officeDocument/2006/relationships/image" Target="media/image63.wmf"/><Relationship Id="rId3969" Type="http://schemas.openxmlformats.org/officeDocument/2006/relationships/image" Target="media/image1981.wmf"/><Relationship Id="rId6" Type="http://schemas.openxmlformats.org/officeDocument/2006/relationships/footnotes" Target="footnotes.xml"/><Relationship Id="rId2778" Type="http://schemas.openxmlformats.org/officeDocument/2006/relationships/image" Target="media/image1386.wmf"/><Relationship Id="rId2985" Type="http://schemas.openxmlformats.org/officeDocument/2006/relationships/oleObject" Target="embeddings/oleObject1478.bin"/><Relationship Id="rId3829" Type="http://schemas.openxmlformats.org/officeDocument/2006/relationships/image" Target="media/image1911.wmf"/><Relationship Id="rId957" Type="http://schemas.openxmlformats.org/officeDocument/2006/relationships/image" Target="media/image472.wmf"/><Relationship Id="rId1587" Type="http://schemas.openxmlformats.org/officeDocument/2006/relationships/oleObject" Target="embeddings/oleObject783.bin"/><Relationship Id="rId1794" Type="http://schemas.openxmlformats.org/officeDocument/2006/relationships/image" Target="media/image891.wmf"/><Relationship Id="rId2638" Type="http://schemas.openxmlformats.org/officeDocument/2006/relationships/image" Target="media/image1315.wmf"/><Relationship Id="rId2845" Type="http://schemas.openxmlformats.org/officeDocument/2006/relationships/oleObject" Target="embeddings/oleObject1409.bin"/><Relationship Id="rId86" Type="http://schemas.openxmlformats.org/officeDocument/2006/relationships/image" Target="media/image36.wmf"/><Relationship Id="rId817" Type="http://schemas.openxmlformats.org/officeDocument/2006/relationships/image" Target="media/image402.wmf"/><Relationship Id="rId1447" Type="http://schemas.openxmlformats.org/officeDocument/2006/relationships/oleObject" Target="embeddings/oleObject713.bin"/><Relationship Id="rId1654" Type="http://schemas.openxmlformats.org/officeDocument/2006/relationships/image" Target="media/image821.wmf"/><Relationship Id="rId1861" Type="http://schemas.openxmlformats.org/officeDocument/2006/relationships/oleObject" Target="embeddings/oleObject920.bin"/><Relationship Id="rId2705" Type="http://schemas.openxmlformats.org/officeDocument/2006/relationships/oleObject" Target="embeddings/oleObject1339.bin"/><Relationship Id="rId2912" Type="http://schemas.openxmlformats.org/officeDocument/2006/relationships/image" Target="media/image1453.wmf"/><Relationship Id="rId4060" Type="http://schemas.openxmlformats.org/officeDocument/2006/relationships/oleObject" Target="embeddings/oleObject2015.bin"/><Relationship Id="rId1307" Type="http://schemas.openxmlformats.org/officeDocument/2006/relationships/oleObject" Target="embeddings/oleObject643.bin"/><Relationship Id="rId1514" Type="http://schemas.openxmlformats.org/officeDocument/2006/relationships/image" Target="media/image751.wmf"/><Relationship Id="rId1721" Type="http://schemas.openxmlformats.org/officeDocument/2006/relationships/oleObject" Target="embeddings/oleObject850.bin"/><Relationship Id="rId13" Type="http://schemas.openxmlformats.org/officeDocument/2006/relationships/hyperlink" Target="http://mrl.sci.utah.edu" TargetMode="External"/><Relationship Id="rId3479" Type="http://schemas.openxmlformats.org/officeDocument/2006/relationships/oleObject" Target="embeddings/oleObject1725.bin"/><Relationship Id="rId3686" Type="http://schemas.openxmlformats.org/officeDocument/2006/relationships/oleObject" Target="embeddings/oleObject1828.bin"/><Relationship Id="rId2288" Type="http://schemas.openxmlformats.org/officeDocument/2006/relationships/oleObject" Target="embeddings/oleObject1135.bin"/><Relationship Id="rId2495" Type="http://schemas.openxmlformats.org/officeDocument/2006/relationships/image" Target="media/image1240.wmf"/><Relationship Id="rId3339" Type="http://schemas.openxmlformats.org/officeDocument/2006/relationships/oleObject" Target="embeddings/oleObject1655.bin"/><Relationship Id="rId3893" Type="http://schemas.openxmlformats.org/officeDocument/2006/relationships/image" Target="media/image1943.wmf"/><Relationship Id="rId467" Type="http://schemas.openxmlformats.org/officeDocument/2006/relationships/image" Target="media/image227.wmf"/><Relationship Id="rId1097" Type="http://schemas.openxmlformats.org/officeDocument/2006/relationships/image" Target="media/image542.wmf"/><Relationship Id="rId2148" Type="http://schemas.openxmlformats.org/officeDocument/2006/relationships/oleObject" Target="embeddings/oleObject1064.bin"/><Relationship Id="rId3546" Type="http://schemas.openxmlformats.org/officeDocument/2006/relationships/image" Target="media/image1769.wmf"/><Relationship Id="rId3753" Type="http://schemas.openxmlformats.org/officeDocument/2006/relationships/image" Target="media/image1873.wmf"/><Relationship Id="rId3960" Type="http://schemas.openxmlformats.org/officeDocument/2006/relationships/oleObject" Target="embeddings/oleObject1965.bin"/><Relationship Id="rId674" Type="http://schemas.openxmlformats.org/officeDocument/2006/relationships/oleObject" Target="embeddings/oleObject327.bin"/><Relationship Id="rId881" Type="http://schemas.openxmlformats.org/officeDocument/2006/relationships/image" Target="media/image434.wmf"/><Relationship Id="rId2355" Type="http://schemas.openxmlformats.org/officeDocument/2006/relationships/image" Target="media/image1170.wmf"/><Relationship Id="rId2562" Type="http://schemas.openxmlformats.org/officeDocument/2006/relationships/image" Target="media/image1276.wmf"/><Relationship Id="rId3406" Type="http://schemas.openxmlformats.org/officeDocument/2006/relationships/image" Target="media/image1699.wmf"/><Relationship Id="rId3613" Type="http://schemas.openxmlformats.org/officeDocument/2006/relationships/oleObject" Target="embeddings/oleObject1792.bin"/><Relationship Id="rId3820" Type="http://schemas.openxmlformats.org/officeDocument/2006/relationships/oleObject" Target="embeddings/oleObject1895.bin"/><Relationship Id="rId327" Type="http://schemas.openxmlformats.org/officeDocument/2006/relationships/image" Target="media/image157.wmf"/><Relationship Id="rId534" Type="http://schemas.openxmlformats.org/officeDocument/2006/relationships/oleObject" Target="embeddings/oleObject257.bin"/><Relationship Id="rId741" Type="http://schemas.openxmlformats.org/officeDocument/2006/relationships/image" Target="media/image364.wmf"/><Relationship Id="rId1164" Type="http://schemas.openxmlformats.org/officeDocument/2006/relationships/oleObject" Target="embeddings/oleObject572.bin"/><Relationship Id="rId1371" Type="http://schemas.openxmlformats.org/officeDocument/2006/relationships/oleObject" Target="embeddings/oleObject675.bin"/><Relationship Id="rId2008" Type="http://schemas.openxmlformats.org/officeDocument/2006/relationships/image" Target="media/image998.wmf"/><Relationship Id="rId2215" Type="http://schemas.openxmlformats.org/officeDocument/2006/relationships/image" Target="media/image1100.wmf"/><Relationship Id="rId2422" Type="http://schemas.openxmlformats.org/officeDocument/2006/relationships/oleObject" Target="embeddings/oleObject1202.bin"/><Relationship Id="rId601" Type="http://schemas.openxmlformats.org/officeDocument/2006/relationships/image" Target="media/image294.wmf"/><Relationship Id="rId1024" Type="http://schemas.openxmlformats.org/officeDocument/2006/relationships/oleObject" Target="embeddings/oleObject502.bin"/><Relationship Id="rId1231" Type="http://schemas.openxmlformats.org/officeDocument/2006/relationships/image" Target="media/image609.wmf"/><Relationship Id="rId3196" Type="http://schemas.openxmlformats.org/officeDocument/2006/relationships/image" Target="media/image1594.wmf"/><Relationship Id="rId4247" Type="http://schemas.openxmlformats.org/officeDocument/2006/relationships/image" Target="media/image2120.wmf"/><Relationship Id="rId3056" Type="http://schemas.openxmlformats.org/officeDocument/2006/relationships/image" Target="media/image1524.wmf"/><Relationship Id="rId3263" Type="http://schemas.openxmlformats.org/officeDocument/2006/relationships/oleObject" Target="embeddings/oleObject1617.bin"/><Relationship Id="rId3470" Type="http://schemas.openxmlformats.org/officeDocument/2006/relationships/image" Target="media/image1731.wmf"/><Relationship Id="rId4107" Type="http://schemas.openxmlformats.org/officeDocument/2006/relationships/image" Target="media/image2050.wmf"/><Relationship Id="rId184" Type="http://schemas.openxmlformats.org/officeDocument/2006/relationships/oleObject" Target="embeddings/oleObject82.bin"/><Relationship Id="rId391" Type="http://schemas.openxmlformats.org/officeDocument/2006/relationships/image" Target="media/image189.wmf"/><Relationship Id="rId1908" Type="http://schemas.openxmlformats.org/officeDocument/2006/relationships/image" Target="media/image948.wmf"/><Relationship Id="rId2072" Type="http://schemas.openxmlformats.org/officeDocument/2006/relationships/image" Target="media/image1030.wmf"/><Relationship Id="rId3123" Type="http://schemas.openxmlformats.org/officeDocument/2006/relationships/oleObject" Target="embeddings/oleObject1547.bin"/><Relationship Id="rId251" Type="http://schemas.openxmlformats.org/officeDocument/2006/relationships/image" Target="media/image119.wmf"/><Relationship Id="rId3330" Type="http://schemas.openxmlformats.org/officeDocument/2006/relationships/image" Target="media/image1661.wmf"/><Relationship Id="rId2889" Type="http://schemas.openxmlformats.org/officeDocument/2006/relationships/oleObject" Target="embeddings/oleObject1431.bin"/><Relationship Id="rId111" Type="http://schemas.openxmlformats.org/officeDocument/2006/relationships/oleObject" Target="embeddings/oleObject46.bin"/><Relationship Id="rId1698" Type="http://schemas.openxmlformats.org/officeDocument/2006/relationships/image" Target="media/image843.wmf"/><Relationship Id="rId2749" Type="http://schemas.openxmlformats.org/officeDocument/2006/relationships/oleObject" Target="embeddings/oleObject1361.bin"/><Relationship Id="rId2956" Type="http://schemas.openxmlformats.org/officeDocument/2006/relationships/image" Target="media/image1474.wmf"/><Relationship Id="rId928" Type="http://schemas.openxmlformats.org/officeDocument/2006/relationships/oleObject" Target="embeddings/oleObject454.bin"/><Relationship Id="rId1558" Type="http://schemas.openxmlformats.org/officeDocument/2006/relationships/image" Target="media/image773.wmf"/><Relationship Id="rId1765" Type="http://schemas.openxmlformats.org/officeDocument/2006/relationships/oleObject" Target="embeddings/oleObject872.bin"/><Relationship Id="rId2609" Type="http://schemas.openxmlformats.org/officeDocument/2006/relationships/oleObject" Target="embeddings/oleObject1292.bin"/><Relationship Id="rId4171" Type="http://schemas.openxmlformats.org/officeDocument/2006/relationships/image" Target="media/image2082.wmf"/><Relationship Id="rId57" Type="http://schemas.openxmlformats.org/officeDocument/2006/relationships/oleObject" Target="embeddings/oleObject19.bin"/><Relationship Id="rId1418" Type="http://schemas.openxmlformats.org/officeDocument/2006/relationships/image" Target="media/image703.wmf"/><Relationship Id="rId1972" Type="http://schemas.openxmlformats.org/officeDocument/2006/relationships/image" Target="media/image980.wmf"/><Relationship Id="rId2816" Type="http://schemas.openxmlformats.org/officeDocument/2006/relationships/image" Target="media/image1405.wmf"/><Relationship Id="rId4031" Type="http://schemas.openxmlformats.org/officeDocument/2006/relationships/image" Target="media/image2012.wmf"/><Relationship Id="rId1625" Type="http://schemas.openxmlformats.org/officeDocument/2006/relationships/oleObject" Target="embeddings/oleObject802.bin"/><Relationship Id="rId1832" Type="http://schemas.openxmlformats.org/officeDocument/2006/relationships/image" Target="media/image910.wmf"/><Relationship Id="rId3797" Type="http://schemas.openxmlformats.org/officeDocument/2006/relationships/image" Target="media/image1895.wmf"/><Relationship Id="rId2399" Type="http://schemas.openxmlformats.org/officeDocument/2006/relationships/image" Target="media/image1192.wmf"/><Relationship Id="rId3657" Type="http://schemas.openxmlformats.org/officeDocument/2006/relationships/image" Target="media/image1825.wmf"/><Relationship Id="rId3864" Type="http://schemas.openxmlformats.org/officeDocument/2006/relationships/oleObject" Target="embeddings/oleObject1917.bin"/><Relationship Id="rId578" Type="http://schemas.openxmlformats.org/officeDocument/2006/relationships/oleObject" Target="embeddings/oleObject279.bin"/><Relationship Id="rId785" Type="http://schemas.openxmlformats.org/officeDocument/2006/relationships/image" Target="media/image386.wmf"/><Relationship Id="rId992" Type="http://schemas.openxmlformats.org/officeDocument/2006/relationships/oleObject" Target="embeddings/oleObject486.bin"/><Relationship Id="rId2259" Type="http://schemas.openxmlformats.org/officeDocument/2006/relationships/image" Target="media/image1122.wmf"/><Relationship Id="rId2466" Type="http://schemas.openxmlformats.org/officeDocument/2006/relationships/oleObject" Target="embeddings/oleObject1224.bin"/><Relationship Id="rId2673" Type="http://schemas.openxmlformats.org/officeDocument/2006/relationships/oleObject" Target="embeddings/oleObject1323.bin"/><Relationship Id="rId2880" Type="http://schemas.openxmlformats.org/officeDocument/2006/relationships/image" Target="media/image1437.wmf"/><Relationship Id="rId3517" Type="http://schemas.openxmlformats.org/officeDocument/2006/relationships/oleObject" Target="embeddings/oleObject1744.bin"/><Relationship Id="rId3724" Type="http://schemas.openxmlformats.org/officeDocument/2006/relationships/oleObject" Target="embeddings/oleObject1847.bin"/><Relationship Id="rId3931" Type="http://schemas.openxmlformats.org/officeDocument/2006/relationships/image" Target="media/image1962.wmf"/><Relationship Id="rId438" Type="http://schemas.openxmlformats.org/officeDocument/2006/relationships/oleObject" Target="embeddings/oleObject209.bin"/><Relationship Id="rId645" Type="http://schemas.openxmlformats.org/officeDocument/2006/relationships/image" Target="media/image316.wmf"/><Relationship Id="rId852" Type="http://schemas.openxmlformats.org/officeDocument/2006/relationships/oleObject" Target="embeddings/oleObject416.bin"/><Relationship Id="rId1068" Type="http://schemas.openxmlformats.org/officeDocument/2006/relationships/oleObject" Target="embeddings/oleObject524.bin"/><Relationship Id="rId1275" Type="http://schemas.openxmlformats.org/officeDocument/2006/relationships/image" Target="media/image631.wmf"/><Relationship Id="rId1482" Type="http://schemas.openxmlformats.org/officeDocument/2006/relationships/image" Target="media/image735.wmf"/><Relationship Id="rId2119" Type="http://schemas.openxmlformats.org/officeDocument/2006/relationships/image" Target="media/image1053.wmf"/><Relationship Id="rId2326" Type="http://schemas.openxmlformats.org/officeDocument/2006/relationships/oleObject" Target="embeddings/oleObject1154.bin"/><Relationship Id="rId2533" Type="http://schemas.openxmlformats.org/officeDocument/2006/relationships/image" Target="media/image1259.wmf"/><Relationship Id="rId2740" Type="http://schemas.openxmlformats.org/officeDocument/2006/relationships/image" Target="media/image1367.wmf"/><Relationship Id="rId505" Type="http://schemas.openxmlformats.org/officeDocument/2006/relationships/image" Target="media/image246.wmf"/><Relationship Id="rId712" Type="http://schemas.openxmlformats.org/officeDocument/2006/relationships/oleObject" Target="embeddings/oleObject346.bin"/><Relationship Id="rId1135" Type="http://schemas.openxmlformats.org/officeDocument/2006/relationships/image" Target="media/image561.wmf"/><Relationship Id="rId1342" Type="http://schemas.openxmlformats.org/officeDocument/2006/relationships/image" Target="media/image665.wmf"/><Relationship Id="rId1202" Type="http://schemas.openxmlformats.org/officeDocument/2006/relationships/oleObject" Target="embeddings/oleObject591.bin"/><Relationship Id="rId2600" Type="http://schemas.openxmlformats.org/officeDocument/2006/relationships/image" Target="media/image1296.wmf"/><Relationship Id="rId3167" Type="http://schemas.openxmlformats.org/officeDocument/2006/relationships/oleObject" Target="embeddings/oleObject1569.bin"/><Relationship Id="rId295" Type="http://schemas.openxmlformats.org/officeDocument/2006/relationships/image" Target="media/image141.wmf"/><Relationship Id="rId3374" Type="http://schemas.openxmlformats.org/officeDocument/2006/relationships/image" Target="media/image1683.wmf"/><Relationship Id="rId3581" Type="http://schemas.openxmlformats.org/officeDocument/2006/relationships/oleObject" Target="embeddings/oleObject1776.bin"/><Relationship Id="rId4218" Type="http://schemas.openxmlformats.org/officeDocument/2006/relationships/oleObject" Target="embeddings/oleObject2094.bin"/><Relationship Id="rId2183" Type="http://schemas.openxmlformats.org/officeDocument/2006/relationships/image" Target="media/image1084.wmf"/><Relationship Id="rId2390" Type="http://schemas.openxmlformats.org/officeDocument/2006/relationships/oleObject" Target="embeddings/oleObject1186.bin"/><Relationship Id="rId3027" Type="http://schemas.openxmlformats.org/officeDocument/2006/relationships/oleObject" Target="embeddings/oleObject1499.bin"/><Relationship Id="rId3234" Type="http://schemas.openxmlformats.org/officeDocument/2006/relationships/image" Target="media/image1613.wmf"/><Relationship Id="rId3441" Type="http://schemas.openxmlformats.org/officeDocument/2006/relationships/oleObject" Target="embeddings/oleObject1706.bin"/><Relationship Id="rId155" Type="http://schemas.openxmlformats.org/officeDocument/2006/relationships/image" Target="media/image71.wmf"/><Relationship Id="rId362" Type="http://schemas.openxmlformats.org/officeDocument/2006/relationships/oleObject" Target="embeddings/oleObject171.bin"/><Relationship Id="rId2043" Type="http://schemas.openxmlformats.org/officeDocument/2006/relationships/oleObject" Target="embeddings/oleObject1011.bin"/><Relationship Id="rId2250" Type="http://schemas.openxmlformats.org/officeDocument/2006/relationships/oleObject" Target="embeddings/oleObject1116.bin"/><Relationship Id="rId3301" Type="http://schemas.openxmlformats.org/officeDocument/2006/relationships/oleObject" Target="embeddings/oleObject1636.bin"/><Relationship Id="rId222" Type="http://schemas.openxmlformats.org/officeDocument/2006/relationships/oleObject" Target="embeddings/oleObject101.bin"/><Relationship Id="rId2110" Type="http://schemas.openxmlformats.org/officeDocument/2006/relationships/oleObject" Target="embeddings/oleObject1045.bin"/><Relationship Id="rId4075" Type="http://schemas.openxmlformats.org/officeDocument/2006/relationships/image" Target="media/image2034.wmf"/><Relationship Id="rId4282" Type="http://schemas.openxmlformats.org/officeDocument/2006/relationships/oleObject" Target="embeddings/oleObject2126.bin"/><Relationship Id="rId1669" Type="http://schemas.openxmlformats.org/officeDocument/2006/relationships/oleObject" Target="embeddings/oleObject824.bin"/><Relationship Id="rId1876" Type="http://schemas.openxmlformats.org/officeDocument/2006/relationships/image" Target="media/image932.wmf"/><Relationship Id="rId2927" Type="http://schemas.microsoft.com/office/2011/relationships/commentsExtended" Target="commentsExtended.xml"/><Relationship Id="rId3091" Type="http://schemas.openxmlformats.org/officeDocument/2006/relationships/oleObject" Target="embeddings/oleObject1531.bin"/><Relationship Id="rId4142" Type="http://schemas.openxmlformats.org/officeDocument/2006/relationships/oleObject" Target="embeddings/oleObject2056.bin"/><Relationship Id="rId1529" Type="http://schemas.openxmlformats.org/officeDocument/2006/relationships/oleObject" Target="embeddings/oleObject754.bin"/><Relationship Id="rId1736" Type="http://schemas.openxmlformats.org/officeDocument/2006/relationships/image" Target="media/image862.wmf"/><Relationship Id="rId1943" Type="http://schemas.openxmlformats.org/officeDocument/2006/relationships/oleObject" Target="embeddings/oleObject961.bin"/><Relationship Id="rId28" Type="http://schemas.openxmlformats.org/officeDocument/2006/relationships/image" Target="media/image7.wmf"/><Relationship Id="rId1803" Type="http://schemas.openxmlformats.org/officeDocument/2006/relationships/oleObject" Target="embeddings/oleObject891.bin"/><Relationship Id="rId4002" Type="http://schemas.openxmlformats.org/officeDocument/2006/relationships/oleObject" Target="embeddings/oleObject1986.bin"/><Relationship Id="rId3768" Type="http://schemas.openxmlformats.org/officeDocument/2006/relationships/oleObject" Target="embeddings/oleObject1869.bin"/><Relationship Id="rId3975" Type="http://schemas.openxmlformats.org/officeDocument/2006/relationships/image" Target="media/image1984.wmf"/><Relationship Id="rId689" Type="http://schemas.openxmlformats.org/officeDocument/2006/relationships/image" Target="media/image338.wmf"/><Relationship Id="rId896" Type="http://schemas.openxmlformats.org/officeDocument/2006/relationships/oleObject" Target="embeddings/oleObject438.bin"/><Relationship Id="rId2577" Type="http://schemas.openxmlformats.org/officeDocument/2006/relationships/oleObject" Target="embeddings/oleObject1277.bin"/><Relationship Id="rId2784" Type="http://schemas.openxmlformats.org/officeDocument/2006/relationships/image" Target="media/image1389.wmf"/><Relationship Id="rId3628" Type="http://schemas.openxmlformats.org/officeDocument/2006/relationships/image" Target="media/image1810.wmf"/><Relationship Id="rId549" Type="http://schemas.openxmlformats.org/officeDocument/2006/relationships/image" Target="media/image268.wmf"/><Relationship Id="rId756" Type="http://schemas.openxmlformats.org/officeDocument/2006/relationships/oleObject" Target="embeddings/oleObject368.bin"/><Relationship Id="rId1179" Type="http://schemas.openxmlformats.org/officeDocument/2006/relationships/image" Target="media/image583.wmf"/><Relationship Id="rId1386" Type="http://schemas.openxmlformats.org/officeDocument/2006/relationships/image" Target="media/image687.wmf"/><Relationship Id="rId1593" Type="http://schemas.openxmlformats.org/officeDocument/2006/relationships/oleObject" Target="embeddings/oleObject786.bin"/><Relationship Id="rId2437" Type="http://schemas.openxmlformats.org/officeDocument/2006/relationships/image" Target="media/image1211.wmf"/><Relationship Id="rId2991" Type="http://schemas.openxmlformats.org/officeDocument/2006/relationships/oleObject" Target="embeddings/oleObject1481.bin"/><Relationship Id="rId3835" Type="http://schemas.openxmlformats.org/officeDocument/2006/relationships/image" Target="media/image1914.wmf"/><Relationship Id="rId409" Type="http://schemas.openxmlformats.org/officeDocument/2006/relationships/image" Target="media/image198.wmf"/><Relationship Id="rId963" Type="http://schemas.openxmlformats.org/officeDocument/2006/relationships/image" Target="media/image475.wmf"/><Relationship Id="rId1039" Type="http://schemas.openxmlformats.org/officeDocument/2006/relationships/image" Target="media/image513.wmf"/><Relationship Id="rId1246" Type="http://schemas.openxmlformats.org/officeDocument/2006/relationships/oleObject" Target="embeddings/oleObject613.bin"/><Relationship Id="rId2644" Type="http://schemas.openxmlformats.org/officeDocument/2006/relationships/image" Target="media/image1318.wmf"/><Relationship Id="rId2851" Type="http://schemas.openxmlformats.org/officeDocument/2006/relationships/oleObject" Target="embeddings/oleObject1412.bin"/><Relationship Id="rId3902" Type="http://schemas.openxmlformats.org/officeDocument/2006/relationships/oleObject" Target="embeddings/oleObject1936.bin"/><Relationship Id="rId92" Type="http://schemas.openxmlformats.org/officeDocument/2006/relationships/image" Target="media/image39.wmf"/><Relationship Id="rId616" Type="http://schemas.openxmlformats.org/officeDocument/2006/relationships/oleObject" Target="embeddings/oleObject298.bin"/><Relationship Id="rId823" Type="http://schemas.openxmlformats.org/officeDocument/2006/relationships/image" Target="media/image405.wmf"/><Relationship Id="rId1453" Type="http://schemas.openxmlformats.org/officeDocument/2006/relationships/oleObject" Target="embeddings/oleObject716.bin"/><Relationship Id="rId1660" Type="http://schemas.openxmlformats.org/officeDocument/2006/relationships/image" Target="media/image824.wmf"/><Relationship Id="rId2504" Type="http://schemas.openxmlformats.org/officeDocument/2006/relationships/oleObject" Target="embeddings/oleObject1243.bin"/><Relationship Id="rId2711" Type="http://schemas.openxmlformats.org/officeDocument/2006/relationships/oleObject" Target="embeddings/oleObject1342.bin"/><Relationship Id="rId1106" Type="http://schemas.openxmlformats.org/officeDocument/2006/relationships/oleObject" Target="embeddings/oleObject543.bin"/><Relationship Id="rId1313" Type="http://schemas.openxmlformats.org/officeDocument/2006/relationships/oleObject" Target="embeddings/oleObject646.bin"/><Relationship Id="rId1520" Type="http://schemas.openxmlformats.org/officeDocument/2006/relationships/image" Target="media/image754.wmf"/><Relationship Id="rId3278" Type="http://schemas.openxmlformats.org/officeDocument/2006/relationships/image" Target="media/image1635.wmf"/><Relationship Id="rId3485" Type="http://schemas.openxmlformats.org/officeDocument/2006/relationships/oleObject" Target="embeddings/oleObject1728.bin"/><Relationship Id="rId3692" Type="http://schemas.openxmlformats.org/officeDocument/2006/relationships/oleObject" Target="embeddings/oleObject1831.bin"/><Relationship Id="rId199" Type="http://schemas.openxmlformats.org/officeDocument/2006/relationships/image" Target="media/image93.wmf"/><Relationship Id="rId2087" Type="http://schemas.openxmlformats.org/officeDocument/2006/relationships/oleObject" Target="embeddings/oleObject1033.bin"/><Relationship Id="rId2294" Type="http://schemas.openxmlformats.org/officeDocument/2006/relationships/oleObject" Target="embeddings/oleObject1138.bin"/><Relationship Id="rId3138" Type="http://schemas.openxmlformats.org/officeDocument/2006/relationships/image" Target="media/image1565.wmf"/><Relationship Id="rId3345" Type="http://schemas.openxmlformats.org/officeDocument/2006/relationships/oleObject" Target="embeddings/oleObject1658.bin"/><Relationship Id="rId3552" Type="http://schemas.openxmlformats.org/officeDocument/2006/relationships/image" Target="media/image1772.wmf"/><Relationship Id="rId266" Type="http://schemas.openxmlformats.org/officeDocument/2006/relationships/oleObject" Target="embeddings/oleObject123.bin"/><Relationship Id="rId473" Type="http://schemas.openxmlformats.org/officeDocument/2006/relationships/image" Target="media/image230.wmf"/><Relationship Id="rId680" Type="http://schemas.openxmlformats.org/officeDocument/2006/relationships/oleObject" Target="embeddings/oleObject330.bin"/><Relationship Id="rId2154" Type="http://schemas.openxmlformats.org/officeDocument/2006/relationships/oleObject" Target="embeddings/oleObject1067.bin"/><Relationship Id="rId2361" Type="http://schemas.openxmlformats.org/officeDocument/2006/relationships/image" Target="media/image1173.wmf"/><Relationship Id="rId3205" Type="http://schemas.openxmlformats.org/officeDocument/2006/relationships/oleObject" Target="embeddings/oleObject1588.bin"/><Relationship Id="rId3412" Type="http://schemas.openxmlformats.org/officeDocument/2006/relationships/image" Target="media/image1702.wmf"/><Relationship Id="rId126" Type="http://schemas.openxmlformats.org/officeDocument/2006/relationships/image" Target="media/image56.wmf"/><Relationship Id="rId333" Type="http://schemas.openxmlformats.org/officeDocument/2006/relationships/image" Target="media/image160.wmf"/><Relationship Id="rId540" Type="http://schemas.openxmlformats.org/officeDocument/2006/relationships/oleObject" Target="embeddings/oleObject260.bin"/><Relationship Id="rId1170" Type="http://schemas.openxmlformats.org/officeDocument/2006/relationships/oleObject" Target="embeddings/oleObject575.bin"/><Relationship Id="rId2014" Type="http://schemas.openxmlformats.org/officeDocument/2006/relationships/image" Target="media/image1001.wmf"/><Relationship Id="rId2221" Type="http://schemas.openxmlformats.org/officeDocument/2006/relationships/image" Target="media/image1103.wmf"/><Relationship Id="rId1030" Type="http://schemas.openxmlformats.org/officeDocument/2006/relationships/oleObject" Target="embeddings/oleObject505.bin"/><Relationship Id="rId4186" Type="http://schemas.openxmlformats.org/officeDocument/2006/relationships/oleObject" Target="embeddings/oleObject2078.bin"/><Relationship Id="rId400" Type="http://schemas.openxmlformats.org/officeDocument/2006/relationships/oleObject" Target="embeddings/oleObject190.bin"/><Relationship Id="rId1987" Type="http://schemas.openxmlformats.org/officeDocument/2006/relationships/oleObject" Target="embeddings/oleObject983.bin"/><Relationship Id="rId1847" Type="http://schemas.openxmlformats.org/officeDocument/2006/relationships/oleObject" Target="embeddings/oleObject913.bin"/><Relationship Id="rId4046" Type="http://schemas.openxmlformats.org/officeDocument/2006/relationships/oleObject" Target="embeddings/oleObject2008.bin"/><Relationship Id="rId4253" Type="http://schemas.openxmlformats.org/officeDocument/2006/relationships/image" Target="media/image2123.wmf"/><Relationship Id="rId1707" Type="http://schemas.openxmlformats.org/officeDocument/2006/relationships/oleObject" Target="embeddings/oleObject843.bin"/><Relationship Id="rId3062" Type="http://schemas.openxmlformats.org/officeDocument/2006/relationships/image" Target="media/image1527.wmf"/><Relationship Id="rId4113" Type="http://schemas.openxmlformats.org/officeDocument/2006/relationships/image" Target="media/image2053.wmf"/><Relationship Id="rId190" Type="http://schemas.openxmlformats.org/officeDocument/2006/relationships/oleObject" Target="embeddings/oleObject85.bin"/><Relationship Id="rId1914" Type="http://schemas.openxmlformats.org/officeDocument/2006/relationships/image" Target="media/image951.wmf"/><Relationship Id="rId3879" Type="http://schemas.openxmlformats.org/officeDocument/2006/relationships/image" Target="media/image1936.wmf"/><Relationship Id="rId2688" Type="http://schemas.openxmlformats.org/officeDocument/2006/relationships/image" Target="media/image1341.wmf"/><Relationship Id="rId2895" Type="http://schemas.openxmlformats.org/officeDocument/2006/relationships/oleObject" Target="embeddings/oleObject1434.bin"/><Relationship Id="rId3739" Type="http://schemas.openxmlformats.org/officeDocument/2006/relationships/image" Target="media/image1866.wmf"/><Relationship Id="rId3946" Type="http://schemas.openxmlformats.org/officeDocument/2006/relationships/oleObject" Target="embeddings/oleObject1958.bin"/><Relationship Id="rId867" Type="http://schemas.openxmlformats.org/officeDocument/2006/relationships/image" Target="media/image427.wmf"/><Relationship Id="rId1497" Type="http://schemas.openxmlformats.org/officeDocument/2006/relationships/oleObject" Target="embeddings/oleObject738.bin"/><Relationship Id="rId2548" Type="http://schemas.openxmlformats.org/officeDocument/2006/relationships/oleObject" Target="embeddings/oleObject1265.bin"/><Relationship Id="rId2755" Type="http://schemas.openxmlformats.org/officeDocument/2006/relationships/oleObject" Target="embeddings/oleObject1364.bin"/><Relationship Id="rId2962" Type="http://schemas.openxmlformats.org/officeDocument/2006/relationships/image" Target="media/image1477.wmf"/><Relationship Id="rId3806" Type="http://schemas.openxmlformats.org/officeDocument/2006/relationships/oleObject" Target="embeddings/oleObject1888.bin"/><Relationship Id="rId727" Type="http://schemas.openxmlformats.org/officeDocument/2006/relationships/image" Target="media/image357.wmf"/><Relationship Id="rId934" Type="http://schemas.openxmlformats.org/officeDocument/2006/relationships/oleObject" Target="embeddings/oleObject457.bin"/><Relationship Id="rId1357" Type="http://schemas.openxmlformats.org/officeDocument/2006/relationships/oleObject" Target="embeddings/oleObject668.bin"/><Relationship Id="rId1564" Type="http://schemas.openxmlformats.org/officeDocument/2006/relationships/image" Target="media/image776.wmf"/><Relationship Id="rId1771" Type="http://schemas.openxmlformats.org/officeDocument/2006/relationships/oleObject" Target="embeddings/oleObject875.bin"/><Relationship Id="rId2408" Type="http://schemas.openxmlformats.org/officeDocument/2006/relationships/oleObject" Target="embeddings/oleObject1195.bin"/><Relationship Id="rId2615" Type="http://schemas.openxmlformats.org/officeDocument/2006/relationships/oleObject" Target="embeddings/oleObject1295.bin"/><Relationship Id="rId2822" Type="http://schemas.openxmlformats.org/officeDocument/2006/relationships/image" Target="media/image1408.wmf"/><Relationship Id="rId63" Type="http://schemas.openxmlformats.org/officeDocument/2006/relationships/oleObject" Target="embeddings/oleObject22.bin"/><Relationship Id="rId1217" Type="http://schemas.openxmlformats.org/officeDocument/2006/relationships/image" Target="media/image602.wmf"/><Relationship Id="rId1424" Type="http://schemas.openxmlformats.org/officeDocument/2006/relationships/image" Target="media/image706.wmf"/><Relationship Id="rId1631" Type="http://schemas.openxmlformats.org/officeDocument/2006/relationships/oleObject" Target="embeddings/oleObject805.bin"/><Relationship Id="rId3389" Type="http://schemas.openxmlformats.org/officeDocument/2006/relationships/oleObject" Target="embeddings/oleObject1680.bin"/><Relationship Id="rId3596" Type="http://schemas.openxmlformats.org/officeDocument/2006/relationships/image" Target="media/image1794.wmf"/><Relationship Id="rId2198" Type="http://schemas.openxmlformats.org/officeDocument/2006/relationships/oleObject" Target="embeddings/oleObject1090.bin"/><Relationship Id="rId3249" Type="http://schemas.openxmlformats.org/officeDocument/2006/relationships/oleObject" Target="embeddings/oleObject1610.bin"/><Relationship Id="rId3456" Type="http://schemas.openxmlformats.org/officeDocument/2006/relationships/image" Target="media/image1724.wmf"/><Relationship Id="rId377" Type="http://schemas.openxmlformats.org/officeDocument/2006/relationships/image" Target="media/image182.wmf"/><Relationship Id="rId584" Type="http://schemas.openxmlformats.org/officeDocument/2006/relationships/oleObject" Target="embeddings/oleObject282.bin"/><Relationship Id="rId2058" Type="http://schemas.openxmlformats.org/officeDocument/2006/relationships/image" Target="media/image1023.wmf"/><Relationship Id="rId2265" Type="http://schemas.openxmlformats.org/officeDocument/2006/relationships/image" Target="media/image1125.wmf"/><Relationship Id="rId3109" Type="http://schemas.openxmlformats.org/officeDocument/2006/relationships/oleObject" Target="embeddings/oleObject1540.bin"/><Relationship Id="rId3663" Type="http://schemas.openxmlformats.org/officeDocument/2006/relationships/image" Target="media/image1828.wmf"/><Relationship Id="rId3870" Type="http://schemas.openxmlformats.org/officeDocument/2006/relationships/oleObject" Target="embeddings/oleObject1920.bin"/><Relationship Id="rId237" Type="http://schemas.openxmlformats.org/officeDocument/2006/relationships/image" Target="media/image112.wmf"/><Relationship Id="rId791" Type="http://schemas.openxmlformats.org/officeDocument/2006/relationships/image" Target="media/image389.wmf"/><Relationship Id="rId1074" Type="http://schemas.openxmlformats.org/officeDocument/2006/relationships/oleObject" Target="embeddings/oleObject527.bin"/><Relationship Id="rId2472" Type="http://schemas.openxmlformats.org/officeDocument/2006/relationships/oleObject" Target="embeddings/oleObject1227.bin"/><Relationship Id="rId3316" Type="http://schemas.openxmlformats.org/officeDocument/2006/relationships/image" Target="media/image1654.wmf"/><Relationship Id="rId3523" Type="http://schemas.openxmlformats.org/officeDocument/2006/relationships/oleObject" Target="embeddings/oleObject1747.bin"/><Relationship Id="rId3730" Type="http://schemas.openxmlformats.org/officeDocument/2006/relationships/oleObject" Target="embeddings/oleObject1850.bin"/><Relationship Id="rId444" Type="http://schemas.openxmlformats.org/officeDocument/2006/relationships/oleObject" Target="embeddings/oleObject212.bin"/><Relationship Id="rId651" Type="http://schemas.openxmlformats.org/officeDocument/2006/relationships/image" Target="media/image319.wmf"/><Relationship Id="rId1281" Type="http://schemas.openxmlformats.org/officeDocument/2006/relationships/image" Target="media/image634.wmf"/><Relationship Id="rId2125" Type="http://schemas.openxmlformats.org/officeDocument/2006/relationships/image" Target="media/image1056.wmf"/><Relationship Id="rId2332" Type="http://schemas.openxmlformats.org/officeDocument/2006/relationships/oleObject" Target="embeddings/oleObject1157.bin"/><Relationship Id="rId304" Type="http://schemas.openxmlformats.org/officeDocument/2006/relationships/oleObject" Target="embeddings/oleObject142.bin"/><Relationship Id="rId511" Type="http://schemas.openxmlformats.org/officeDocument/2006/relationships/image" Target="media/image249.wmf"/><Relationship Id="rId1141" Type="http://schemas.openxmlformats.org/officeDocument/2006/relationships/image" Target="media/image564.wmf"/><Relationship Id="rId1001" Type="http://schemas.openxmlformats.org/officeDocument/2006/relationships/image" Target="media/image494.wmf"/><Relationship Id="rId4157" Type="http://schemas.openxmlformats.org/officeDocument/2006/relationships/image" Target="media/image2075.wmf"/><Relationship Id="rId1958" Type="http://schemas.openxmlformats.org/officeDocument/2006/relationships/image" Target="media/image973.wmf"/><Relationship Id="rId3173" Type="http://schemas.openxmlformats.org/officeDocument/2006/relationships/oleObject" Target="embeddings/oleObject1572.bin"/><Relationship Id="rId3380" Type="http://schemas.openxmlformats.org/officeDocument/2006/relationships/image" Target="media/image1686.wmf"/><Relationship Id="rId4017" Type="http://schemas.openxmlformats.org/officeDocument/2006/relationships/image" Target="media/image2005.wmf"/><Relationship Id="rId4224" Type="http://schemas.openxmlformats.org/officeDocument/2006/relationships/oleObject" Target="embeddings/oleObject2097.bin"/><Relationship Id="rId1818" Type="http://schemas.openxmlformats.org/officeDocument/2006/relationships/image" Target="media/image903.wmf"/><Relationship Id="rId3033" Type="http://schemas.openxmlformats.org/officeDocument/2006/relationships/oleObject" Target="embeddings/oleObject1502.bin"/><Relationship Id="rId3240" Type="http://schemas.openxmlformats.org/officeDocument/2006/relationships/image" Target="media/image1616.wmf"/><Relationship Id="rId161" Type="http://schemas.openxmlformats.org/officeDocument/2006/relationships/image" Target="media/image74.wmf"/><Relationship Id="rId2799" Type="http://schemas.openxmlformats.org/officeDocument/2006/relationships/oleObject" Target="embeddings/oleObject1386.bin"/><Relationship Id="rId3100" Type="http://schemas.openxmlformats.org/officeDocument/2006/relationships/image" Target="media/image1546.wmf"/><Relationship Id="rId978" Type="http://schemas.openxmlformats.org/officeDocument/2006/relationships/oleObject" Target="embeddings/oleObject479.bin"/><Relationship Id="rId2659" Type="http://schemas.openxmlformats.org/officeDocument/2006/relationships/oleObject" Target="embeddings/oleObject1317.bin"/><Relationship Id="rId2866" Type="http://schemas.openxmlformats.org/officeDocument/2006/relationships/image" Target="media/image1430.wmf"/><Relationship Id="rId3917" Type="http://schemas.openxmlformats.org/officeDocument/2006/relationships/image" Target="media/image1955.wmf"/><Relationship Id="rId838" Type="http://schemas.openxmlformats.org/officeDocument/2006/relationships/oleObject" Target="embeddings/oleObject409.bin"/><Relationship Id="rId1468" Type="http://schemas.openxmlformats.org/officeDocument/2006/relationships/image" Target="media/image728.wmf"/><Relationship Id="rId1675" Type="http://schemas.openxmlformats.org/officeDocument/2006/relationships/oleObject" Target="embeddings/oleObject827.bin"/><Relationship Id="rId1882" Type="http://schemas.openxmlformats.org/officeDocument/2006/relationships/image" Target="media/image935.wmf"/><Relationship Id="rId2519" Type="http://schemas.openxmlformats.org/officeDocument/2006/relationships/image" Target="media/image1252.wmf"/><Relationship Id="rId2726" Type="http://schemas.openxmlformats.org/officeDocument/2006/relationships/image" Target="media/image1360.wmf"/><Relationship Id="rId4081" Type="http://schemas.openxmlformats.org/officeDocument/2006/relationships/image" Target="media/image2037.wmf"/><Relationship Id="rId1328" Type="http://schemas.openxmlformats.org/officeDocument/2006/relationships/image" Target="media/image658.wmf"/><Relationship Id="rId1535" Type="http://schemas.openxmlformats.org/officeDocument/2006/relationships/oleObject" Target="embeddings/oleObject757.bin"/><Relationship Id="rId2933" Type="http://schemas.openxmlformats.org/officeDocument/2006/relationships/oleObject" Target="embeddings/oleObject1452.bin"/><Relationship Id="rId905" Type="http://schemas.openxmlformats.org/officeDocument/2006/relationships/image" Target="media/image446.wmf"/><Relationship Id="rId1742" Type="http://schemas.openxmlformats.org/officeDocument/2006/relationships/image" Target="media/image865.wmf"/><Relationship Id="rId34" Type="http://schemas.openxmlformats.org/officeDocument/2006/relationships/image" Target="media/image10.wmf"/><Relationship Id="rId1602" Type="http://schemas.openxmlformats.org/officeDocument/2006/relationships/image" Target="media/image795.wmf"/><Relationship Id="rId3567" Type="http://schemas.openxmlformats.org/officeDocument/2006/relationships/oleObject" Target="embeddings/oleObject1769.bin"/><Relationship Id="rId3774" Type="http://schemas.openxmlformats.org/officeDocument/2006/relationships/oleObject" Target="embeddings/oleObject1872.bin"/><Relationship Id="rId3981" Type="http://schemas.openxmlformats.org/officeDocument/2006/relationships/image" Target="media/image1987.wmf"/><Relationship Id="rId488" Type="http://schemas.openxmlformats.org/officeDocument/2006/relationships/oleObject" Target="embeddings/oleObject234.bin"/><Relationship Id="rId695" Type="http://schemas.openxmlformats.org/officeDocument/2006/relationships/image" Target="media/image341.wmf"/><Relationship Id="rId2169" Type="http://schemas.openxmlformats.org/officeDocument/2006/relationships/oleObject" Target="embeddings/oleObject1075.bin"/><Relationship Id="rId2376" Type="http://schemas.openxmlformats.org/officeDocument/2006/relationships/oleObject" Target="embeddings/oleObject1179.bin"/><Relationship Id="rId2583" Type="http://schemas.openxmlformats.org/officeDocument/2006/relationships/oleObject" Target="embeddings/oleObject1279.bin"/><Relationship Id="rId2790" Type="http://schemas.openxmlformats.org/officeDocument/2006/relationships/image" Target="media/image1392.wmf"/><Relationship Id="rId3427" Type="http://schemas.openxmlformats.org/officeDocument/2006/relationships/oleObject" Target="embeddings/oleObject1699.bin"/><Relationship Id="rId3634" Type="http://schemas.openxmlformats.org/officeDocument/2006/relationships/oleObject" Target="embeddings/oleObject1802.bin"/><Relationship Id="rId3841" Type="http://schemas.openxmlformats.org/officeDocument/2006/relationships/image" Target="media/image1917.wmf"/><Relationship Id="rId348" Type="http://schemas.openxmlformats.org/officeDocument/2006/relationships/oleObject" Target="embeddings/oleObject164.bin"/><Relationship Id="rId555" Type="http://schemas.openxmlformats.org/officeDocument/2006/relationships/image" Target="media/image271.wmf"/><Relationship Id="rId762" Type="http://schemas.openxmlformats.org/officeDocument/2006/relationships/oleObject" Target="embeddings/oleObject371.bin"/><Relationship Id="rId1185" Type="http://schemas.openxmlformats.org/officeDocument/2006/relationships/image" Target="media/image586.wmf"/><Relationship Id="rId1392" Type="http://schemas.openxmlformats.org/officeDocument/2006/relationships/image" Target="media/image690.wmf"/><Relationship Id="rId2029" Type="http://schemas.openxmlformats.org/officeDocument/2006/relationships/oleObject" Target="embeddings/oleObject1004.bin"/><Relationship Id="rId2236" Type="http://schemas.openxmlformats.org/officeDocument/2006/relationships/oleObject" Target="embeddings/oleObject1109.bin"/><Relationship Id="rId2443" Type="http://schemas.openxmlformats.org/officeDocument/2006/relationships/image" Target="media/image1214.wmf"/><Relationship Id="rId2650" Type="http://schemas.openxmlformats.org/officeDocument/2006/relationships/image" Target="media/image1321.wmf"/><Relationship Id="rId3701" Type="http://schemas.openxmlformats.org/officeDocument/2006/relationships/image" Target="media/image1847.wmf"/><Relationship Id="rId208" Type="http://schemas.openxmlformats.org/officeDocument/2006/relationships/oleObject" Target="embeddings/oleObject94.bin"/><Relationship Id="rId415" Type="http://schemas.openxmlformats.org/officeDocument/2006/relationships/image" Target="media/image201.wmf"/><Relationship Id="rId622" Type="http://schemas.openxmlformats.org/officeDocument/2006/relationships/oleObject" Target="embeddings/oleObject301.bin"/><Relationship Id="rId1045" Type="http://schemas.openxmlformats.org/officeDocument/2006/relationships/image" Target="media/image516.wmf"/><Relationship Id="rId1252" Type="http://schemas.openxmlformats.org/officeDocument/2006/relationships/oleObject" Target="embeddings/oleObject616.bin"/><Relationship Id="rId2303" Type="http://schemas.openxmlformats.org/officeDocument/2006/relationships/image" Target="media/image1144.wmf"/><Relationship Id="rId2510" Type="http://schemas.openxmlformats.org/officeDocument/2006/relationships/oleObject" Target="embeddings/oleObject1246.bin"/><Relationship Id="rId1112" Type="http://schemas.openxmlformats.org/officeDocument/2006/relationships/oleObject" Target="embeddings/oleObject546.bin"/><Relationship Id="rId4268" Type="http://schemas.openxmlformats.org/officeDocument/2006/relationships/oleObject" Target="embeddings/oleObject2119.bin"/><Relationship Id="rId3077" Type="http://schemas.openxmlformats.org/officeDocument/2006/relationships/oleObject" Target="embeddings/oleObject1524.bin"/><Relationship Id="rId3284" Type="http://schemas.openxmlformats.org/officeDocument/2006/relationships/image" Target="media/image1638.wmf"/><Relationship Id="rId4128" Type="http://schemas.openxmlformats.org/officeDocument/2006/relationships/oleObject" Target="embeddings/oleObject2049.bin"/><Relationship Id="rId1929" Type="http://schemas.openxmlformats.org/officeDocument/2006/relationships/oleObject" Target="embeddings/oleObject954.bin"/><Relationship Id="rId2093" Type="http://schemas.openxmlformats.org/officeDocument/2006/relationships/oleObject" Target="embeddings/oleObject1036.bin"/><Relationship Id="rId3491" Type="http://schemas.openxmlformats.org/officeDocument/2006/relationships/oleObject" Target="embeddings/oleObject1731.bin"/><Relationship Id="rId3144" Type="http://schemas.openxmlformats.org/officeDocument/2006/relationships/image" Target="media/image1568.wmf"/><Relationship Id="rId3351" Type="http://schemas.openxmlformats.org/officeDocument/2006/relationships/oleObject" Target="embeddings/oleObject1661.bin"/><Relationship Id="rId272" Type="http://schemas.openxmlformats.org/officeDocument/2006/relationships/oleObject" Target="embeddings/oleObject126.bin"/><Relationship Id="rId2160" Type="http://schemas.openxmlformats.org/officeDocument/2006/relationships/oleObject" Target="embeddings/oleObject1070.bin"/><Relationship Id="rId3004" Type="http://schemas.openxmlformats.org/officeDocument/2006/relationships/image" Target="media/image1498.wmf"/><Relationship Id="rId3211" Type="http://schemas.openxmlformats.org/officeDocument/2006/relationships/oleObject" Target="embeddings/oleObject1591.bin"/><Relationship Id="rId132" Type="http://schemas.openxmlformats.org/officeDocument/2006/relationships/image" Target="media/image59.wmf"/><Relationship Id="rId2020" Type="http://schemas.openxmlformats.org/officeDocument/2006/relationships/image" Target="media/image1004.wmf"/><Relationship Id="rId1579" Type="http://schemas.openxmlformats.org/officeDocument/2006/relationships/oleObject" Target="embeddings/oleObject779.bin"/><Relationship Id="rId2977" Type="http://schemas.openxmlformats.org/officeDocument/2006/relationships/oleObject" Target="embeddings/oleObject1474.bin"/><Relationship Id="rId4192" Type="http://schemas.openxmlformats.org/officeDocument/2006/relationships/oleObject" Target="embeddings/oleObject2081.bin"/><Relationship Id="rId949" Type="http://schemas.openxmlformats.org/officeDocument/2006/relationships/image" Target="media/image468.wmf"/><Relationship Id="rId1786" Type="http://schemas.openxmlformats.org/officeDocument/2006/relationships/image" Target="media/image887.wmf"/><Relationship Id="rId1993" Type="http://schemas.openxmlformats.org/officeDocument/2006/relationships/oleObject" Target="embeddings/oleObject986.bin"/><Relationship Id="rId2837" Type="http://schemas.openxmlformats.org/officeDocument/2006/relationships/oleObject" Target="embeddings/oleObject1405.bin"/><Relationship Id="rId4052" Type="http://schemas.openxmlformats.org/officeDocument/2006/relationships/oleObject" Target="embeddings/oleObject2011.bin"/><Relationship Id="rId78" Type="http://schemas.openxmlformats.org/officeDocument/2006/relationships/image" Target="media/image32.wmf"/><Relationship Id="rId809" Type="http://schemas.openxmlformats.org/officeDocument/2006/relationships/image" Target="media/image398.wmf"/><Relationship Id="rId1439" Type="http://schemas.openxmlformats.org/officeDocument/2006/relationships/oleObject" Target="embeddings/oleObject709.bin"/><Relationship Id="rId1646" Type="http://schemas.openxmlformats.org/officeDocument/2006/relationships/image" Target="media/image817.wmf"/><Relationship Id="rId1853" Type="http://schemas.openxmlformats.org/officeDocument/2006/relationships/oleObject" Target="embeddings/oleObject916.bin"/><Relationship Id="rId2904" Type="http://schemas.openxmlformats.org/officeDocument/2006/relationships/image" Target="media/image1449.wmf"/><Relationship Id="rId1506" Type="http://schemas.openxmlformats.org/officeDocument/2006/relationships/image" Target="media/image747.wmf"/><Relationship Id="rId1713" Type="http://schemas.openxmlformats.org/officeDocument/2006/relationships/oleObject" Target="embeddings/oleObject846.bin"/><Relationship Id="rId1920" Type="http://schemas.openxmlformats.org/officeDocument/2006/relationships/image" Target="media/image954.wmf"/><Relationship Id="rId3678" Type="http://schemas.openxmlformats.org/officeDocument/2006/relationships/oleObject" Target="embeddings/oleObject1824.bin"/><Relationship Id="rId3885" Type="http://schemas.openxmlformats.org/officeDocument/2006/relationships/image" Target="media/image1939.wmf"/><Relationship Id="rId599" Type="http://schemas.openxmlformats.org/officeDocument/2006/relationships/image" Target="media/image293.wmf"/><Relationship Id="rId2487" Type="http://schemas.openxmlformats.org/officeDocument/2006/relationships/image" Target="media/image1236.wmf"/><Relationship Id="rId2694" Type="http://schemas.openxmlformats.org/officeDocument/2006/relationships/image" Target="media/image1344.wmf"/><Relationship Id="rId3538" Type="http://schemas.openxmlformats.org/officeDocument/2006/relationships/image" Target="media/image1765.wmf"/><Relationship Id="rId3745" Type="http://schemas.openxmlformats.org/officeDocument/2006/relationships/image" Target="media/image1869.wmf"/><Relationship Id="rId459" Type="http://schemas.openxmlformats.org/officeDocument/2006/relationships/image" Target="media/image223.wmf"/><Relationship Id="rId666" Type="http://schemas.openxmlformats.org/officeDocument/2006/relationships/oleObject" Target="embeddings/oleObject323.bin"/><Relationship Id="rId873" Type="http://schemas.openxmlformats.org/officeDocument/2006/relationships/image" Target="media/image430.wmf"/><Relationship Id="rId1089" Type="http://schemas.openxmlformats.org/officeDocument/2006/relationships/image" Target="media/image538.wmf"/><Relationship Id="rId1296" Type="http://schemas.openxmlformats.org/officeDocument/2006/relationships/oleObject" Target="embeddings/oleObject638.bin"/><Relationship Id="rId2347" Type="http://schemas.openxmlformats.org/officeDocument/2006/relationships/image" Target="media/image1166.wmf"/><Relationship Id="rId2554" Type="http://schemas.openxmlformats.org/officeDocument/2006/relationships/image" Target="media/image1270.png"/><Relationship Id="rId3952" Type="http://schemas.openxmlformats.org/officeDocument/2006/relationships/oleObject" Target="embeddings/oleObject1961.bin"/><Relationship Id="rId319" Type="http://schemas.openxmlformats.org/officeDocument/2006/relationships/image" Target="media/image153.wmf"/><Relationship Id="rId526" Type="http://schemas.openxmlformats.org/officeDocument/2006/relationships/oleObject" Target="embeddings/oleObject253.bin"/><Relationship Id="rId1156" Type="http://schemas.openxmlformats.org/officeDocument/2006/relationships/oleObject" Target="embeddings/oleObject568.bin"/><Relationship Id="rId1363" Type="http://schemas.openxmlformats.org/officeDocument/2006/relationships/oleObject" Target="embeddings/oleObject671.bin"/><Relationship Id="rId2207" Type="http://schemas.openxmlformats.org/officeDocument/2006/relationships/image" Target="media/image1096.wmf"/><Relationship Id="rId2761" Type="http://schemas.openxmlformats.org/officeDocument/2006/relationships/oleObject" Target="embeddings/oleObject1367.bin"/><Relationship Id="rId3605" Type="http://schemas.openxmlformats.org/officeDocument/2006/relationships/oleObject" Target="embeddings/oleObject1788.bin"/><Relationship Id="rId3812" Type="http://schemas.openxmlformats.org/officeDocument/2006/relationships/oleObject" Target="embeddings/oleObject1891.bin"/><Relationship Id="rId733" Type="http://schemas.openxmlformats.org/officeDocument/2006/relationships/image" Target="media/image360.wmf"/><Relationship Id="rId940" Type="http://schemas.openxmlformats.org/officeDocument/2006/relationships/oleObject" Target="embeddings/oleObject460.bin"/><Relationship Id="rId1016" Type="http://schemas.openxmlformats.org/officeDocument/2006/relationships/oleObject" Target="embeddings/oleObject498.bin"/><Relationship Id="rId1570" Type="http://schemas.openxmlformats.org/officeDocument/2006/relationships/image" Target="media/image779.wmf"/><Relationship Id="rId2414" Type="http://schemas.openxmlformats.org/officeDocument/2006/relationships/oleObject" Target="embeddings/oleObject1198.bin"/><Relationship Id="rId2621" Type="http://schemas.openxmlformats.org/officeDocument/2006/relationships/oleObject" Target="embeddings/oleObject1298.bin"/><Relationship Id="rId800" Type="http://schemas.openxmlformats.org/officeDocument/2006/relationships/oleObject" Target="embeddings/oleObject390.bin"/><Relationship Id="rId1223" Type="http://schemas.openxmlformats.org/officeDocument/2006/relationships/image" Target="media/image605.wmf"/><Relationship Id="rId1430" Type="http://schemas.openxmlformats.org/officeDocument/2006/relationships/image" Target="media/image709.wmf"/><Relationship Id="rId3188" Type="http://schemas.openxmlformats.org/officeDocument/2006/relationships/image" Target="media/image1590.wmf"/><Relationship Id="rId3395" Type="http://schemas.openxmlformats.org/officeDocument/2006/relationships/oleObject" Target="embeddings/oleObject1683.bin"/><Relationship Id="rId4239" Type="http://schemas.openxmlformats.org/officeDocument/2006/relationships/image" Target="media/image2116.wmf"/><Relationship Id="rId3048" Type="http://schemas.openxmlformats.org/officeDocument/2006/relationships/image" Target="media/image1520.wmf"/><Relationship Id="rId3255" Type="http://schemas.openxmlformats.org/officeDocument/2006/relationships/oleObject" Target="embeddings/oleObject1613.bin"/><Relationship Id="rId3462" Type="http://schemas.openxmlformats.org/officeDocument/2006/relationships/image" Target="media/image1727.wmf"/><Relationship Id="rId176" Type="http://schemas.openxmlformats.org/officeDocument/2006/relationships/oleObject" Target="embeddings/oleObject78.bin"/><Relationship Id="rId383" Type="http://schemas.openxmlformats.org/officeDocument/2006/relationships/image" Target="media/image185.wmf"/><Relationship Id="rId590" Type="http://schemas.openxmlformats.org/officeDocument/2006/relationships/oleObject" Target="embeddings/oleObject285.bin"/><Relationship Id="rId2064" Type="http://schemas.openxmlformats.org/officeDocument/2006/relationships/image" Target="media/image1026.wmf"/><Relationship Id="rId2271" Type="http://schemas.openxmlformats.org/officeDocument/2006/relationships/image" Target="media/image1128.wmf"/><Relationship Id="rId3115" Type="http://schemas.openxmlformats.org/officeDocument/2006/relationships/oleObject" Target="embeddings/oleObject1543.bin"/><Relationship Id="rId3322" Type="http://schemas.openxmlformats.org/officeDocument/2006/relationships/image" Target="media/image1657.wmf"/><Relationship Id="rId243" Type="http://schemas.openxmlformats.org/officeDocument/2006/relationships/image" Target="media/image115.wmf"/><Relationship Id="rId450" Type="http://schemas.openxmlformats.org/officeDocument/2006/relationships/oleObject" Target="embeddings/oleObject215.bin"/><Relationship Id="rId1080" Type="http://schemas.openxmlformats.org/officeDocument/2006/relationships/oleObject" Target="embeddings/oleObject530.bin"/><Relationship Id="rId2131" Type="http://schemas.openxmlformats.org/officeDocument/2006/relationships/image" Target="media/image1059.wmf"/><Relationship Id="rId103" Type="http://schemas.openxmlformats.org/officeDocument/2006/relationships/oleObject" Target="embeddings/oleObject42.bin"/><Relationship Id="rId310" Type="http://schemas.openxmlformats.org/officeDocument/2006/relationships/oleObject" Target="embeddings/oleObject145.bin"/><Relationship Id="rId4096" Type="http://schemas.openxmlformats.org/officeDocument/2006/relationships/oleObject" Target="embeddings/oleObject2033.bin"/><Relationship Id="rId1897" Type="http://schemas.openxmlformats.org/officeDocument/2006/relationships/oleObject" Target="embeddings/oleObject938.bin"/><Relationship Id="rId2948" Type="http://schemas.openxmlformats.org/officeDocument/2006/relationships/image" Target="media/image1470.wmf"/><Relationship Id="rId1757" Type="http://schemas.openxmlformats.org/officeDocument/2006/relationships/oleObject" Target="embeddings/oleObject868.bin"/><Relationship Id="rId1964" Type="http://schemas.openxmlformats.org/officeDocument/2006/relationships/image" Target="media/image976.wmf"/><Relationship Id="rId2808" Type="http://schemas.openxmlformats.org/officeDocument/2006/relationships/image" Target="media/image1401.wmf"/><Relationship Id="rId4163" Type="http://schemas.openxmlformats.org/officeDocument/2006/relationships/image" Target="media/image2078.wmf"/><Relationship Id="rId49" Type="http://schemas.openxmlformats.org/officeDocument/2006/relationships/oleObject" Target="embeddings/oleObject15.bin"/><Relationship Id="rId1617" Type="http://schemas.openxmlformats.org/officeDocument/2006/relationships/oleObject" Target="embeddings/oleObject798.bin"/><Relationship Id="rId1824" Type="http://schemas.openxmlformats.org/officeDocument/2006/relationships/image" Target="media/image906.wmf"/><Relationship Id="rId4023" Type="http://schemas.openxmlformats.org/officeDocument/2006/relationships/image" Target="media/image2008.wmf"/><Relationship Id="rId4230" Type="http://schemas.openxmlformats.org/officeDocument/2006/relationships/oleObject" Target="embeddings/oleObject2100.bin"/><Relationship Id="rId3789" Type="http://schemas.openxmlformats.org/officeDocument/2006/relationships/image" Target="media/image1891.wmf"/><Relationship Id="rId2598" Type="http://schemas.openxmlformats.org/officeDocument/2006/relationships/image" Target="media/image1295.wmf"/><Relationship Id="rId3996" Type="http://schemas.openxmlformats.org/officeDocument/2006/relationships/oleObject" Target="embeddings/oleObject1983.bin"/><Relationship Id="rId3649" Type="http://schemas.openxmlformats.org/officeDocument/2006/relationships/image" Target="media/image1821.wmf"/><Relationship Id="rId3856" Type="http://schemas.openxmlformats.org/officeDocument/2006/relationships/oleObject" Target="embeddings/oleObject1913.bin"/><Relationship Id="rId777" Type="http://schemas.openxmlformats.org/officeDocument/2006/relationships/image" Target="media/image382.wmf"/><Relationship Id="rId984" Type="http://schemas.openxmlformats.org/officeDocument/2006/relationships/oleObject" Target="embeddings/oleObject482.bin"/><Relationship Id="rId2458" Type="http://schemas.openxmlformats.org/officeDocument/2006/relationships/oleObject" Target="embeddings/oleObject1220.bin"/><Relationship Id="rId2665" Type="http://schemas.openxmlformats.org/officeDocument/2006/relationships/oleObject" Target="embeddings/oleObject1319.bin"/><Relationship Id="rId2872" Type="http://schemas.openxmlformats.org/officeDocument/2006/relationships/image" Target="media/image1433.wmf"/><Relationship Id="rId3509" Type="http://schemas.openxmlformats.org/officeDocument/2006/relationships/oleObject" Target="embeddings/oleObject1740.bin"/><Relationship Id="rId3716" Type="http://schemas.openxmlformats.org/officeDocument/2006/relationships/oleObject" Target="embeddings/oleObject1843.bin"/><Relationship Id="rId3923" Type="http://schemas.openxmlformats.org/officeDocument/2006/relationships/image" Target="media/image1958.wmf"/><Relationship Id="rId637" Type="http://schemas.openxmlformats.org/officeDocument/2006/relationships/image" Target="media/image312.wmf"/><Relationship Id="rId844" Type="http://schemas.openxmlformats.org/officeDocument/2006/relationships/oleObject" Target="embeddings/oleObject412.bin"/><Relationship Id="rId1267" Type="http://schemas.openxmlformats.org/officeDocument/2006/relationships/image" Target="media/image627.wmf"/><Relationship Id="rId1474" Type="http://schemas.openxmlformats.org/officeDocument/2006/relationships/image" Target="media/image731.wmf"/><Relationship Id="rId1681" Type="http://schemas.openxmlformats.org/officeDocument/2006/relationships/oleObject" Target="embeddings/oleObject830.bin"/><Relationship Id="rId2318" Type="http://schemas.openxmlformats.org/officeDocument/2006/relationships/oleObject" Target="embeddings/oleObject1150.bin"/><Relationship Id="rId2525" Type="http://schemas.openxmlformats.org/officeDocument/2006/relationships/image" Target="media/image1255.wmf"/><Relationship Id="rId2732" Type="http://schemas.openxmlformats.org/officeDocument/2006/relationships/image" Target="media/image1363.wmf"/><Relationship Id="rId704" Type="http://schemas.openxmlformats.org/officeDocument/2006/relationships/oleObject" Target="embeddings/oleObject342.bin"/><Relationship Id="rId911" Type="http://schemas.openxmlformats.org/officeDocument/2006/relationships/image" Target="media/image449.wmf"/><Relationship Id="rId1127" Type="http://schemas.openxmlformats.org/officeDocument/2006/relationships/image" Target="media/image557.wmf"/><Relationship Id="rId1334" Type="http://schemas.openxmlformats.org/officeDocument/2006/relationships/image" Target="media/image661.wmf"/><Relationship Id="rId1541" Type="http://schemas.openxmlformats.org/officeDocument/2006/relationships/oleObject" Target="embeddings/oleObject760.bin"/><Relationship Id="rId40" Type="http://schemas.openxmlformats.org/officeDocument/2006/relationships/image" Target="media/image13.wmf"/><Relationship Id="rId1401" Type="http://schemas.openxmlformats.org/officeDocument/2006/relationships/oleObject" Target="embeddings/oleObject690.bin"/><Relationship Id="rId3299" Type="http://schemas.openxmlformats.org/officeDocument/2006/relationships/oleObject" Target="embeddings/oleObject1635.bin"/><Relationship Id="rId3159" Type="http://schemas.openxmlformats.org/officeDocument/2006/relationships/oleObject" Target="embeddings/oleObject1565.bin"/><Relationship Id="rId3366" Type="http://schemas.openxmlformats.org/officeDocument/2006/relationships/image" Target="media/image1679.wmf"/><Relationship Id="rId3573" Type="http://schemas.openxmlformats.org/officeDocument/2006/relationships/oleObject" Target="embeddings/oleObject1772.bin"/><Relationship Id="rId287" Type="http://schemas.openxmlformats.org/officeDocument/2006/relationships/image" Target="media/image137.wmf"/><Relationship Id="rId494" Type="http://schemas.openxmlformats.org/officeDocument/2006/relationships/oleObject" Target="embeddings/oleObject237.bin"/><Relationship Id="rId2175" Type="http://schemas.openxmlformats.org/officeDocument/2006/relationships/image" Target="media/image1080.wmf"/><Relationship Id="rId2382" Type="http://schemas.openxmlformats.org/officeDocument/2006/relationships/oleObject" Target="embeddings/oleObject1182.bin"/><Relationship Id="rId3019" Type="http://schemas.openxmlformats.org/officeDocument/2006/relationships/oleObject" Target="embeddings/oleObject1495.bin"/><Relationship Id="rId3226" Type="http://schemas.openxmlformats.org/officeDocument/2006/relationships/image" Target="media/image1609.wmf"/><Relationship Id="rId3780" Type="http://schemas.openxmlformats.org/officeDocument/2006/relationships/oleObject" Target="embeddings/oleObject1875.bin"/><Relationship Id="rId147" Type="http://schemas.openxmlformats.org/officeDocument/2006/relationships/oleObject" Target="embeddings/oleObject64.bin"/><Relationship Id="rId354" Type="http://schemas.openxmlformats.org/officeDocument/2006/relationships/oleObject" Target="embeddings/oleObject167.bin"/><Relationship Id="rId1191" Type="http://schemas.openxmlformats.org/officeDocument/2006/relationships/image" Target="media/image589.wmf"/><Relationship Id="rId2035" Type="http://schemas.openxmlformats.org/officeDocument/2006/relationships/oleObject" Target="embeddings/oleObject1007.bin"/><Relationship Id="rId3433" Type="http://schemas.openxmlformats.org/officeDocument/2006/relationships/oleObject" Target="embeddings/oleObject1702.bin"/><Relationship Id="rId3640" Type="http://schemas.openxmlformats.org/officeDocument/2006/relationships/oleObject" Target="embeddings/oleObject1805.bin"/><Relationship Id="rId561" Type="http://schemas.openxmlformats.org/officeDocument/2006/relationships/image" Target="media/image274.wmf"/><Relationship Id="rId2242" Type="http://schemas.openxmlformats.org/officeDocument/2006/relationships/oleObject" Target="embeddings/oleObject1112.bin"/><Relationship Id="rId3500" Type="http://schemas.openxmlformats.org/officeDocument/2006/relationships/image" Target="media/image1746.wmf"/><Relationship Id="rId214" Type="http://schemas.openxmlformats.org/officeDocument/2006/relationships/oleObject" Target="embeddings/oleObject97.bin"/><Relationship Id="rId421" Type="http://schemas.openxmlformats.org/officeDocument/2006/relationships/image" Target="media/image204.wmf"/><Relationship Id="rId1051" Type="http://schemas.openxmlformats.org/officeDocument/2006/relationships/image" Target="media/image519.wmf"/><Relationship Id="rId2102" Type="http://schemas.openxmlformats.org/officeDocument/2006/relationships/image" Target="media/image1045.wmf"/><Relationship Id="rId1868" Type="http://schemas.openxmlformats.org/officeDocument/2006/relationships/image" Target="media/image928.wmf"/><Relationship Id="rId4067" Type="http://schemas.openxmlformats.org/officeDocument/2006/relationships/image" Target="media/image2030.wmf"/><Relationship Id="rId4274" Type="http://schemas.openxmlformats.org/officeDocument/2006/relationships/oleObject" Target="embeddings/oleObject2122.bin"/><Relationship Id="rId2919" Type="http://schemas.openxmlformats.org/officeDocument/2006/relationships/oleObject" Target="embeddings/oleObject1446.bin"/><Relationship Id="rId3083" Type="http://schemas.openxmlformats.org/officeDocument/2006/relationships/oleObject" Target="embeddings/oleObject1527.bin"/><Relationship Id="rId3290" Type="http://schemas.openxmlformats.org/officeDocument/2006/relationships/image" Target="media/image1641.wmf"/><Relationship Id="rId4134" Type="http://schemas.openxmlformats.org/officeDocument/2006/relationships/oleObject" Target="embeddings/oleObject2052.bin"/><Relationship Id="rId1728" Type="http://schemas.openxmlformats.org/officeDocument/2006/relationships/image" Target="media/image858.wmf"/><Relationship Id="rId1935" Type="http://schemas.openxmlformats.org/officeDocument/2006/relationships/oleObject" Target="embeddings/oleObject957.bin"/><Relationship Id="rId3150" Type="http://schemas.openxmlformats.org/officeDocument/2006/relationships/image" Target="media/image1571.wmf"/><Relationship Id="rId4201" Type="http://schemas.openxmlformats.org/officeDocument/2006/relationships/image" Target="media/image2097.wmf"/><Relationship Id="rId3010" Type="http://schemas.openxmlformats.org/officeDocument/2006/relationships/image" Target="media/image1501.wmf"/><Relationship Id="rId3967" Type="http://schemas.openxmlformats.org/officeDocument/2006/relationships/image" Target="media/image1980.wmf"/><Relationship Id="rId4" Type="http://schemas.openxmlformats.org/officeDocument/2006/relationships/settings" Target="settings.xml"/><Relationship Id="rId888" Type="http://schemas.openxmlformats.org/officeDocument/2006/relationships/oleObject" Target="embeddings/oleObject434.bin"/><Relationship Id="rId2569" Type="http://schemas.openxmlformats.org/officeDocument/2006/relationships/oleObject" Target="embeddings/oleObject1273.bin"/><Relationship Id="rId2776" Type="http://schemas.openxmlformats.org/officeDocument/2006/relationships/image" Target="media/image1385.wmf"/><Relationship Id="rId2983" Type="http://schemas.openxmlformats.org/officeDocument/2006/relationships/oleObject" Target="embeddings/oleObject1477.bin"/><Relationship Id="rId3827" Type="http://schemas.openxmlformats.org/officeDocument/2006/relationships/image" Target="media/image1910.wmf"/><Relationship Id="rId748" Type="http://schemas.openxmlformats.org/officeDocument/2006/relationships/oleObject" Target="embeddings/oleObject364.bin"/><Relationship Id="rId955" Type="http://schemas.openxmlformats.org/officeDocument/2006/relationships/image" Target="media/image471.wmf"/><Relationship Id="rId1378" Type="http://schemas.openxmlformats.org/officeDocument/2006/relationships/image" Target="media/image683.wmf"/><Relationship Id="rId1585" Type="http://schemas.openxmlformats.org/officeDocument/2006/relationships/oleObject" Target="embeddings/oleObject782.bin"/><Relationship Id="rId1792" Type="http://schemas.openxmlformats.org/officeDocument/2006/relationships/image" Target="media/image890.wmf"/><Relationship Id="rId2429" Type="http://schemas.openxmlformats.org/officeDocument/2006/relationships/image" Target="media/image1207.wmf"/><Relationship Id="rId2636" Type="http://schemas.openxmlformats.org/officeDocument/2006/relationships/image" Target="media/image1314.wmf"/><Relationship Id="rId2843" Type="http://schemas.openxmlformats.org/officeDocument/2006/relationships/oleObject" Target="embeddings/oleObject1408.bin"/><Relationship Id="rId84" Type="http://schemas.openxmlformats.org/officeDocument/2006/relationships/image" Target="media/image35.wmf"/><Relationship Id="rId608" Type="http://schemas.openxmlformats.org/officeDocument/2006/relationships/oleObject" Target="embeddings/oleObject294.bin"/><Relationship Id="rId815" Type="http://schemas.openxmlformats.org/officeDocument/2006/relationships/image" Target="media/image401.wmf"/><Relationship Id="rId1238" Type="http://schemas.openxmlformats.org/officeDocument/2006/relationships/oleObject" Target="embeddings/oleObject609.bin"/><Relationship Id="rId1445" Type="http://schemas.openxmlformats.org/officeDocument/2006/relationships/oleObject" Target="embeddings/oleObject712.bin"/><Relationship Id="rId1652" Type="http://schemas.openxmlformats.org/officeDocument/2006/relationships/image" Target="media/image820.wmf"/><Relationship Id="rId1305" Type="http://schemas.openxmlformats.org/officeDocument/2006/relationships/oleObject" Target="embeddings/oleObject642.bin"/><Relationship Id="rId2703" Type="http://schemas.openxmlformats.org/officeDocument/2006/relationships/oleObject" Target="embeddings/oleObject1338.bin"/><Relationship Id="rId2910" Type="http://schemas.openxmlformats.org/officeDocument/2006/relationships/image" Target="media/image1452.wmf"/><Relationship Id="rId1512" Type="http://schemas.openxmlformats.org/officeDocument/2006/relationships/image" Target="media/image750.wmf"/><Relationship Id="rId11" Type="http://schemas.openxmlformats.org/officeDocument/2006/relationships/hyperlink" Target="mailto:jeff.weiss@utah.edu" TargetMode="External"/><Relationship Id="rId398" Type="http://schemas.openxmlformats.org/officeDocument/2006/relationships/oleObject" Target="embeddings/oleObject189.bin"/><Relationship Id="rId2079" Type="http://schemas.openxmlformats.org/officeDocument/2006/relationships/oleObject" Target="embeddings/oleObject1029.bin"/><Relationship Id="rId3477" Type="http://schemas.openxmlformats.org/officeDocument/2006/relationships/oleObject" Target="embeddings/oleObject1724.bin"/><Relationship Id="rId3684" Type="http://schemas.openxmlformats.org/officeDocument/2006/relationships/oleObject" Target="embeddings/oleObject1827.bin"/><Relationship Id="rId3891" Type="http://schemas.openxmlformats.org/officeDocument/2006/relationships/image" Target="media/image1942.wmf"/><Relationship Id="rId2286" Type="http://schemas.openxmlformats.org/officeDocument/2006/relationships/oleObject" Target="embeddings/oleObject1134.bin"/><Relationship Id="rId2493" Type="http://schemas.openxmlformats.org/officeDocument/2006/relationships/image" Target="media/image1239.wmf"/><Relationship Id="rId3337" Type="http://schemas.openxmlformats.org/officeDocument/2006/relationships/oleObject" Target="embeddings/oleObject1654.bin"/><Relationship Id="rId3544" Type="http://schemas.openxmlformats.org/officeDocument/2006/relationships/image" Target="media/image1768.wmf"/><Relationship Id="rId3751" Type="http://schemas.openxmlformats.org/officeDocument/2006/relationships/image" Target="media/image1872.wmf"/><Relationship Id="rId258" Type="http://schemas.openxmlformats.org/officeDocument/2006/relationships/oleObject" Target="embeddings/oleObject119.bin"/><Relationship Id="rId465" Type="http://schemas.openxmlformats.org/officeDocument/2006/relationships/image" Target="media/image226.wmf"/><Relationship Id="rId672" Type="http://schemas.openxmlformats.org/officeDocument/2006/relationships/oleObject" Target="embeddings/oleObject326.bin"/><Relationship Id="rId1095" Type="http://schemas.openxmlformats.org/officeDocument/2006/relationships/image" Target="media/image541.wmf"/><Relationship Id="rId2146" Type="http://schemas.openxmlformats.org/officeDocument/2006/relationships/oleObject" Target="embeddings/oleObject1063.bin"/><Relationship Id="rId2353" Type="http://schemas.openxmlformats.org/officeDocument/2006/relationships/image" Target="media/image1169.wmf"/><Relationship Id="rId2560" Type="http://schemas.openxmlformats.org/officeDocument/2006/relationships/image" Target="media/image1275.wmf"/><Relationship Id="rId3404" Type="http://schemas.openxmlformats.org/officeDocument/2006/relationships/image" Target="media/image1698.wmf"/><Relationship Id="rId3611" Type="http://schemas.openxmlformats.org/officeDocument/2006/relationships/oleObject" Target="embeddings/oleObject1791.bin"/><Relationship Id="rId118" Type="http://schemas.openxmlformats.org/officeDocument/2006/relationships/image" Target="media/image52.wmf"/><Relationship Id="rId325" Type="http://schemas.openxmlformats.org/officeDocument/2006/relationships/image" Target="media/image156.wmf"/><Relationship Id="rId532" Type="http://schemas.openxmlformats.org/officeDocument/2006/relationships/oleObject" Target="embeddings/oleObject256.bin"/><Relationship Id="rId1162" Type="http://schemas.openxmlformats.org/officeDocument/2006/relationships/oleObject" Target="embeddings/oleObject571.bin"/><Relationship Id="rId2006" Type="http://schemas.openxmlformats.org/officeDocument/2006/relationships/image" Target="media/image997.wmf"/><Relationship Id="rId2213" Type="http://schemas.openxmlformats.org/officeDocument/2006/relationships/image" Target="media/image1099.wmf"/><Relationship Id="rId2420" Type="http://schemas.openxmlformats.org/officeDocument/2006/relationships/oleObject" Target="embeddings/oleObject1201.bin"/><Relationship Id="rId1022" Type="http://schemas.openxmlformats.org/officeDocument/2006/relationships/oleObject" Target="embeddings/oleObject501.bin"/><Relationship Id="rId4178" Type="http://schemas.openxmlformats.org/officeDocument/2006/relationships/oleObject" Target="embeddings/oleObject2074.bin"/><Relationship Id="rId1979" Type="http://schemas.openxmlformats.org/officeDocument/2006/relationships/oleObject" Target="embeddings/oleObject979.bin"/><Relationship Id="rId3194" Type="http://schemas.openxmlformats.org/officeDocument/2006/relationships/image" Target="media/image1593.wmf"/><Relationship Id="rId4038" Type="http://schemas.openxmlformats.org/officeDocument/2006/relationships/oleObject" Target="embeddings/oleObject2004.bin"/><Relationship Id="rId4245" Type="http://schemas.openxmlformats.org/officeDocument/2006/relationships/image" Target="media/image2119.wmf"/><Relationship Id="rId1839" Type="http://schemas.openxmlformats.org/officeDocument/2006/relationships/oleObject" Target="embeddings/oleObject909.bin"/><Relationship Id="rId3054" Type="http://schemas.openxmlformats.org/officeDocument/2006/relationships/image" Target="media/image1523.wmf"/><Relationship Id="rId182" Type="http://schemas.openxmlformats.org/officeDocument/2006/relationships/oleObject" Target="embeddings/oleObject81.bin"/><Relationship Id="rId1906" Type="http://schemas.openxmlformats.org/officeDocument/2006/relationships/image" Target="media/image947.wmf"/><Relationship Id="rId3261" Type="http://schemas.openxmlformats.org/officeDocument/2006/relationships/oleObject" Target="embeddings/oleObject1616.bin"/><Relationship Id="rId4105" Type="http://schemas.openxmlformats.org/officeDocument/2006/relationships/image" Target="media/image2049.wmf"/><Relationship Id="rId2070" Type="http://schemas.openxmlformats.org/officeDocument/2006/relationships/image" Target="media/image1029.wmf"/><Relationship Id="rId3121" Type="http://schemas.openxmlformats.org/officeDocument/2006/relationships/oleObject" Target="embeddings/oleObject1546.bin"/><Relationship Id="rId999" Type="http://schemas.openxmlformats.org/officeDocument/2006/relationships/image" Target="media/image493.wmf"/><Relationship Id="rId2887" Type="http://schemas.openxmlformats.org/officeDocument/2006/relationships/oleObject" Target="embeddings/oleObject1430.bin"/><Relationship Id="rId859" Type="http://schemas.openxmlformats.org/officeDocument/2006/relationships/image" Target="media/image423.wmf"/><Relationship Id="rId1489" Type="http://schemas.openxmlformats.org/officeDocument/2006/relationships/oleObject" Target="embeddings/oleObject734.bin"/><Relationship Id="rId1696" Type="http://schemas.openxmlformats.org/officeDocument/2006/relationships/image" Target="media/image842.wmf"/><Relationship Id="rId3938" Type="http://schemas.openxmlformats.org/officeDocument/2006/relationships/oleObject" Target="embeddings/oleObject1954.bin"/><Relationship Id="rId1349" Type="http://schemas.openxmlformats.org/officeDocument/2006/relationships/oleObject" Target="embeddings/oleObject664.bin"/><Relationship Id="rId2747" Type="http://schemas.openxmlformats.org/officeDocument/2006/relationships/oleObject" Target="embeddings/oleObject1360.bin"/><Relationship Id="rId2954" Type="http://schemas.openxmlformats.org/officeDocument/2006/relationships/image" Target="media/image1473.wmf"/><Relationship Id="rId719" Type="http://schemas.openxmlformats.org/officeDocument/2006/relationships/image" Target="media/image353.wmf"/><Relationship Id="rId926" Type="http://schemas.openxmlformats.org/officeDocument/2006/relationships/oleObject" Target="embeddings/oleObject453.bin"/><Relationship Id="rId1556" Type="http://schemas.openxmlformats.org/officeDocument/2006/relationships/image" Target="media/image772.wmf"/><Relationship Id="rId1763" Type="http://schemas.openxmlformats.org/officeDocument/2006/relationships/oleObject" Target="embeddings/oleObject871.bin"/><Relationship Id="rId1970" Type="http://schemas.openxmlformats.org/officeDocument/2006/relationships/image" Target="media/image979.wmf"/><Relationship Id="rId2607" Type="http://schemas.openxmlformats.org/officeDocument/2006/relationships/oleObject" Target="embeddings/oleObject1291.bin"/><Relationship Id="rId2814" Type="http://schemas.openxmlformats.org/officeDocument/2006/relationships/image" Target="media/image1404.wmf"/><Relationship Id="rId55" Type="http://schemas.openxmlformats.org/officeDocument/2006/relationships/oleObject" Target="embeddings/oleObject18.bin"/><Relationship Id="rId1209" Type="http://schemas.openxmlformats.org/officeDocument/2006/relationships/image" Target="media/image598.wmf"/><Relationship Id="rId1416" Type="http://schemas.openxmlformats.org/officeDocument/2006/relationships/image" Target="media/image702.wmf"/><Relationship Id="rId1623" Type="http://schemas.openxmlformats.org/officeDocument/2006/relationships/oleObject" Target="embeddings/oleObject801.bin"/><Relationship Id="rId1830" Type="http://schemas.openxmlformats.org/officeDocument/2006/relationships/image" Target="media/image909.wmf"/><Relationship Id="rId3588" Type="http://schemas.openxmlformats.org/officeDocument/2006/relationships/image" Target="media/image1790.wmf"/><Relationship Id="rId3795" Type="http://schemas.openxmlformats.org/officeDocument/2006/relationships/image" Target="media/image1894.wmf"/><Relationship Id="rId2397" Type="http://schemas.openxmlformats.org/officeDocument/2006/relationships/image" Target="media/image1191.wmf"/><Relationship Id="rId3448" Type="http://schemas.openxmlformats.org/officeDocument/2006/relationships/image" Target="media/image1720.wmf"/><Relationship Id="rId3655" Type="http://schemas.openxmlformats.org/officeDocument/2006/relationships/image" Target="media/image1824.wmf"/><Relationship Id="rId3862" Type="http://schemas.openxmlformats.org/officeDocument/2006/relationships/oleObject" Target="embeddings/oleObject1916.bin"/><Relationship Id="rId369" Type="http://schemas.openxmlformats.org/officeDocument/2006/relationships/image" Target="media/image178.wmf"/><Relationship Id="rId576" Type="http://schemas.openxmlformats.org/officeDocument/2006/relationships/oleObject" Target="embeddings/oleObject278.bin"/><Relationship Id="rId783" Type="http://schemas.openxmlformats.org/officeDocument/2006/relationships/image" Target="media/image385.wmf"/><Relationship Id="rId990" Type="http://schemas.openxmlformats.org/officeDocument/2006/relationships/oleObject" Target="embeddings/oleObject485.bin"/><Relationship Id="rId2257" Type="http://schemas.openxmlformats.org/officeDocument/2006/relationships/image" Target="media/image1121.wmf"/><Relationship Id="rId2464" Type="http://schemas.openxmlformats.org/officeDocument/2006/relationships/oleObject" Target="embeddings/oleObject1223.bin"/><Relationship Id="rId2671" Type="http://schemas.openxmlformats.org/officeDocument/2006/relationships/oleObject" Target="embeddings/oleObject1322.bin"/><Relationship Id="rId3308" Type="http://schemas.openxmlformats.org/officeDocument/2006/relationships/image" Target="media/image1650.wmf"/><Relationship Id="rId3515" Type="http://schemas.openxmlformats.org/officeDocument/2006/relationships/oleObject" Target="embeddings/oleObject1743.bin"/><Relationship Id="rId229" Type="http://schemas.openxmlformats.org/officeDocument/2006/relationships/image" Target="media/image108.wmf"/><Relationship Id="rId436" Type="http://schemas.openxmlformats.org/officeDocument/2006/relationships/oleObject" Target="embeddings/oleObject208.bin"/><Relationship Id="rId643" Type="http://schemas.openxmlformats.org/officeDocument/2006/relationships/image" Target="media/image315.wmf"/><Relationship Id="rId1066" Type="http://schemas.openxmlformats.org/officeDocument/2006/relationships/oleObject" Target="embeddings/oleObject523.bin"/><Relationship Id="rId1273" Type="http://schemas.openxmlformats.org/officeDocument/2006/relationships/image" Target="media/image630.wmf"/><Relationship Id="rId1480" Type="http://schemas.openxmlformats.org/officeDocument/2006/relationships/image" Target="media/image734.wmf"/><Relationship Id="rId2117" Type="http://schemas.openxmlformats.org/officeDocument/2006/relationships/image" Target="media/image1052.wmf"/><Relationship Id="rId2324" Type="http://schemas.openxmlformats.org/officeDocument/2006/relationships/oleObject" Target="embeddings/oleObject1153.bin"/><Relationship Id="rId3722" Type="http://schemas.openxmlformats.org/officeDocument/2006/relationships/oleObject" Target="embeddings/oleObject1846.bin"/><Relationship Id="rId850" Type="http://schemas.openxmlformats.org/officeDocument/2006/relationships/oleObject" Target="embeddings/oleObject415.bin"/><Relationship Id="rId1133" Type="http://schemas.openxmlformats.org/officeDocument/2006/relationships/image" Target="media/image560.wmf"/><Relationship Id="rId2531" Type="http://schemas.openxmlformats.org/officeDocument/2006/relationships/image" Target="media/image1258.wmf"/><Relationship Id="rId503" Type="http://schemas.openxmlformats.org/officeDocument/2006/relationships/image" Target="media/image245.wmf"/><Relationship Id="rId710" Type="http://schemas.openxmlformats.org/officeDocument/2006/relationships/oleObject" Target="embeddings/oleObject345.bin"/><Relationship Id="rId1340" Type="http://schemas.openxmlformats.org/officeDocument/2006/relationships/image" Target="media/image664.wmf"/><Relationship Id="rId3098" Type="http://schemas.openxmlformats.org/officeDocument/2006/relationships/image" Target="media/image1545.wmf"/><Relationship Id="rId1200" Type="http://schemas.openxmlformats.org/officeDocument/2006/relationships/oleObject" Target="embeddings/oleObject590.bin"/><Relationship Id="rId4149" Type="http://schemas.openxmlformats.org/officeDocument/2006/relationships/image" Target="media/image2071.wmf"/><Relationship Id="rId3165" Type="http://schemas.openxmlformats.org/officeDocument/2006/relationships/oleObject" Target="embeddings/oleObject1568.bin"/><Relationship Id="rId3372" Type="http://schemas.openxmlformats.org/officeDocument/2006/relationships/image" Target="media/image1682.wmf"/><Relationship Id="rId4009" Type="http://schemas.openxmlformats.org/officeDocument/2006/relationships/image" Target="media/image2001.wmf"/><Relationship Id="rId4216" Type="http://schemas.openxmlformats.org/officeDocument/2006/relationships/oleObject" Target="embeddings/oleObject2093.bin"/><Relationship Id="rId293" Type="http://schemas.openxmlformats.org/officeDocument/2006/relationships/image" Target="media/image140.wmf"/><Relationship Id="rId2181" Type="http://schemas.openxmlformats.org/officeDocument/2006/relationships/image" Target="media/image1083.wmf"/><Relationship Id="rId3025" Type="http://schemas.openxmlformats.org/officeDocument/2006/relationships/oleObject" Target="embeddings/oleObject1498.bin"/><Relationship Id="rId3232" Type="http://schemas.openxmlformats.org/officeDocument/2006/relationships/image" Target="media/image1612.wmf"/><Relationship Id="rId153" Type="http://schemas.openxmlformats.org/officeDocument/2006/relationships/oleObject" Target="embeddings/oleObject67.bin"/><Relationship Id="rId360" Type="http://schemas.openxmlformats.org/officeDocument/2006/relationships/oleObject" Target="embeddings/oleObject170.bin"/><Relationship Id="rId2041" Type="http://schemas.openxmlformats.org/officeDocument/2006/relationships/oleObject" Target="embeddings/oleObject1010.bin"/><Relationship Id="rId220" Type="http://schemas.openxmlformats.org/officeDocument/2006/relationships/oleObject" Target="embeddings/oleObject100.bin"/><Relationship Id="rId2998" Type="http://schemas.openxmlformats.org/officeDocument/2006/relationships/image" Target="media/image1495.wmf"/><Relationship Id="rId2858" Type="http://schemas.openxmlformats.org/officeDocument/2006/relationships/image" Target="media/image1426.wmf"/><Relationship Id="rId3909" Type="http://schemas.openxmlformats.org/officeDocument/2006/relationships/image" Target="media/image1951.wmf"/><Relationship Id="rId4073" Type="http://schemas.openxmlformats.org/officeDocument/2006/relationships/image" Target="media/image2033.wmf"/><Relationship Id="rId99" Type="http://schemas.openxmlformats.org/officeDocument/2006/relationships/oleObject" Target="embeddings/oleObject40.bin"/><Relationship Id="rId1667" Type="http://schemas.openxmlformats.org/officeDocument/2006/relationships/oleObject" Target="embeddings/oleObject823.bin"/><Relationship Id="rId1874" Type="http://schemas.openxmlformats.org/officeDocument/2006/relationships/image" Target="media/image931.wmf"/><Relationship Id="rId2718" Type="http://schemas.openxmlformats.org/officeDocument/2006/relationships/image" Target="media/image1356.wmf"/><Relationship Id="rId2925" Type="http://schemas.openxmlformats.org/officeDocument/2006/relationships/oleObject" Target="embeddings/oleObject1449.bin"/><Relationship Id="rId4280" Type="http://schemas.openxmlformats.org/officeDocument/2006/relationships/oleObject" Target="embeddings/oleObject2125.bin"/><Relationship Id="rId1527" Type="http://schemas.openxmlformats.org/officeDocument/2006/relationships/oleObject" Target="embeddings/oleObject753.bin"/><Relationship Id="rId1734" Type="http://schemas.openxmlformats.org/officeDocument/2006/relationships/image" Target="media/image861.wmf"/><Relationship Id="rId1941" Type="http://schemas.openxmlformats.org/officeDocument/2006/relationships/oleObject" Target="embeddings/oleObject960.bin"/><Relationship Id="rId4140" Type="http://schemas.openxmlformats.org/officeDocument/2006/relationships/oleObject" Target="embeddings/oleObject2055.bin"/><Relationship Id="rId26" Type="http://schemas.openxmlformats.org/officeDocument/2006/relationships/image" Target="media/image6.wmf"/><Relationship Id="rId3699" Type="http://schemas.openxmlformats.org/officeDocument/2006/relationships/image" Target="media/image1846.wmf"/><Relationship Id="rId4000" Type="http://schemas.openxmlformats.org/officeDocument/2006/relationships/oleObject" Target="embeddings/oleObject1985.bin"/><Relationship Id="rId1801" Type="http://schemas.openxmlformats.org/officeDocument/2006/relationships/oleObject" Target="embeddings/oleObject890.bin"/><Relationship Id="rId3559" Type="http://schemas.openxmlformats.org/officeDocument/2006/relationships/oleObject" Target="embeddings/oleObject1765.bin"/><Relationship Id="rId687" Type="http://schemas.openxmlformats.org/officeDocument/2006/relationships/image" Target="media/image337.wmf"/><Relationship Id="rId2368" Type="http://schemas.openxmlformats.org/officeDocument/2006/relationships/oleObject" Target="embeddings/oleObject1175.bin"/><Relationship Id="rId3766" Type="http://schemas.openxmlformats.org/officeDocument/2006/relationships/oleObject" Target="embeddings/oleObject1868.bin"/><Relationship Id="rId3973" Type="http://schemas.openxmlformats.org/officeDocument/2006/relationships/image" Target="media/image1983.wmf"/><Relationship Id="rId894" Type="http://schemas.openxmlformats.org/officeDocument/2006/relationships/oleObject" Target="embeddings/oleObject437.bin"/><Relationship Id="rId1177" Type="http://schemas.openxmlformats.org/officeDocument/2006/relationships/image" Target="media/image582.wmf"/><Relationship Id="rId2575" Type="http://schemas.openxmlformats.org/officeDocument/2006/relationships/oleObject" Target="embeddings/oleObject1276.bin"/><Relationship Id="rId2782" Type="http://schemas.openxmlformats.org/officeDocument/2006/relationships/image" Target="media/image1388.wmf"/><Relationship Id="rId3419" Type="http://schemas.openxmlformats.org/officeDocument/2006/relationships/oleObject" Target="embeddings/oleObject1695.bin"/><Relationship Id="rId3626" Type="http://schemas.openxmlformats.org/officeDocument/2006/relationships/image" Target="media/image1809.wmf"/><Relationship Id="rId3833" Type="http://schemas.openxmlformats.org/officeDocument/2006/relationships/image" Target="media/image1913.wmf"/><Relationship Id="rId547" Type="http://schemas.openxmlformats.org/officeDocument/2006/relationships/image" Target="media/image267.wmf"/><Relationship Id="rId754" Type="http://schemas.openxmlformats.org/officeDocument/2006/relationships/oleObject" Target="embeddings/oleObject367.bin"/><Relationship Id="rId961" Type="http://schemas.openxmlformats.org/officeDocument/2006/relationships/image" Target="media/image474.wmf"/><Relationship Id="rId1384" Type="http://schemas.openxmlformats.org/officeDocument/2006/relationships/image" Target="media/image686.wmf"/><Relationship Id="rId1591" Type="http://schemas.openxmlformats.org/officeDocument/2006/relationships/oleObject" Target="embeddings/oleObject785.bin"/><Relationship Id="rId2228" Type="http://schemas.openxmlformats.org/officeDocument/2006/relationships/oleObject" Target="embeddings/oleObject1105.bin"/><Relationship Id="rId2435" Type="http://schemas.openxmlformats.org/officeDocument/2006/relationships/image" Target="media/image1210.wmf"/><Relationship Id="rId2642" Type="http://schemas.openxmlformats.org/officeDocument/2006/relationships/image" Target="media/image1317.wmf"/><Relationship Id="rId3900" Type="http://schemas.openxmlformats.org/officeDocument/2006/relationships/oleObject" Target="embeddings/oleObject1935.bin"/><Relationship Id="rId90" Type="http://schemas.openxmlformats.org/officeDocument/2006/relationships/image" Target="media/image38.wmf"/><Relationship Id="rId407" Type="http://schemas.openxmlformats.org/officeDocument/2006/relationships/image" Target="media/image197.wmf"/><Relationship Id="rId614" Type="http://schemas.openxmlformats.org/officeDocument/2006/relationships/oleObject" Target="embeddings/oleObject297.bin"/><Relationship Id="rId821" Type="http://schemas.openxmlformats.org/officeDocument/2006/relationships/image" Target="media/image404.wmf"/><Relationship Id="rId1037" Type="http://schemas.openxmlformats.org/officeDocument/2006/relationships/image" Target="media/image512.wmf"/><Relationship Id="rId1244" Type="http://schemas.openxmlformats.org/officeDocument/2006/relationships/oleObject" Target="embeddings/oleObject612.bin"/><Relationship Id="rId1451" Type="http://schemas.openxmlformats.org/officeDocument/2006/relationships/oleObject" Target="embeddings/oleObject715.bin"/><Relationship Id="rId2502" Type="http://schemas.openxmlformats.org/officeDocument/2006/relationships/oleObject" Target="embeddings/oleObject1242.bin"/><Relationship Id="rId1104" Type="http://schemas.openxmlformats.org/officeDocument/2006/relationships/oleObject" Target="embeddings/oleObject542.bin"/><Relationship Id="rId1311" Type="http://schemas.openxmlformats.org/officeDocument/2006/relationships/oleObject" Target="embeddings/oleObject645.bin"/><Relationship Id="rId3069" Type="http://schemas.openxmlformats.org/officeDocument/2006/relationships/oleObject" Target="embeddings/oleObject1520.bin"/><Relationship Id="rId3276" Type="http://schemas.openxmlformats.org/officeDocument/2006/relationships/image" Target="media/image1634.wmf"/><Relationship Id="rId3483" Type="http://schemas.openxmlformats.org/officeDocument/2006/relationships/oleObject" Target="embeddings/oleObject1727.bin"/><Relationship Id="rId3690" Type="http://schemas.openxmlformats.org/officeDocument/2006/relationships/oleObject" Target="embeddings/oleObject1830.bin"/><Relationship Id="rId197" Type="http://schemas.openxmlformats.org/officeDocument/2006/relationships/image" Target="media/image92.wmf"/><Relationship Id="rId2085" Type="http://schemas.openxmlformats.org/officeDocument/2006/relationships/oleObject" Target="embeddings/oleObject1032.bin"/><Relationship Id="rId2292" Type="http://schemas.openxmlformats.org/officeDocument/2006/relationships/oleObject" Target="embeddings/oleObject1137.bin"/><Relationship Id="rId3136" Type="http://schemas.openxmlformats.org/officeDocument/2006/relationships/image" Target="media/image1564.wmf"/><Relationship Id="rId3343" Type="http://schemas.openxmlformats.org/officeDocument/2006/relationships/oleObject" Target="embeddings/oleObject1657.bin"/><Relationship Id="rId264" Type="http://schemas.openxmlformats.org/officeDocument/2006/relationships/oleObject" Target="embeddings/oleObject122.bin"/><Relationship Id="rId471" Type="http://schemas.openxmlformats.org/officeDocument/2006/relationships/image" Target="media/image229.wmf"/><Relationship Id="rId2152" Type="http://schemas.openxmlformats.org/officeDocument/2006/relationships/oleObject" Target="embeddings/oleObject1066.bin"/><Relationship Id="rId3550" Type="http://schemas.openxmlformats.org/officeDocument/2006/relationships/image" Target="media/image1771.wmf"/><Relationship Id="rId124" Type="http://schemas.openxmlformats.org/officeDocument/2006/relationships/image" Target="media/image55.wmf"/><Relationship Id="rId3203" Type="http://schemas.openxmlformats.org/officeDocument/2006/relationships/oleObject" Target="embeddings/oleObject1587.bin"/><Relationship Id="rId3410" Type="http://schemas.openxmlformats.org/officeDocument/2006/relationships/image" Target="media/image1701.wmf"/><Relationship Id="rId331" Type="http://schemas.openxmlformats.org/officeDocument/2006/relationships/image" Target="media/image159.wmf"/><Relationship Id="rId2012" Type="http://schemas.openxmlformats.org/officeDocument/2006/relationships/image" Target="media/image1000.wmf"/><Relationship Id="rId2969" Type="http://schemas.openxmlformats.org/officeDocument/2006/relationships/oleObject" Target="embeddings/oleObject1470.bin"/><Relationship Id="rId1778" Type="http://schemas.openxmlformats.org/officeDocument/2006/relationships/image" Target="media/image883.wmf"/><Relationship Id="rId1985" Type="http://schemas.openxmlformats.org/officeDocument/2006/relationships/oleObject" Target="embeddings/oleObject982.bin"/><Relationship Id="rId2829" Type="http://schemas.openxmlformats.org/officeDocument/2006/relationships/oleObject" Target="embeddings/oleObject1401.bin"/><Relationship Id="rId4184" Type="http://schemas.openxmlformats.org/officeDocument/2006/relationships/oleObject" Target="embeddings/oleObject2077.bin"/><Relationship Id="rId1638" Type="http://schemas.openxmlformats.org/officeDocument/2006/relationships/image" Target="media/image813.wmf"/><Relationship Id="rId4044" Type="http://schemas.openxmlformats.org/officeDocument/2006/relationships/oleObject" Target="embeddings/oleObject2007.bin"/><Relationship Id="rId4251" Type="http://schemas.openxmlformats.org/officeDocument/2006/relationships/image" Target="media/image2122.wmf"/><Relationship Id="rId1845" Type="http://schemas.openxmlformats.org/officeDocument/2006/relationships/oleObject" Target="embeddings/oleObject912.bin"/><Relationship Id="rId3060" Type="http://schemas.openxmlformats.org/officeDocument/2006/relationships/image" Target="media/image1526.wmf"/><Relationship Id="rId4111" Type="http://schemas.openxmlformats.org/officeDocument/2006/relationships/image" Target="media/image2052.wmf"/><Relationship Id="rId1705" Type="http://schemas.openxmlformats.org/officeDocument/2006/relationships/oleObject" Target="embeddings/oleObject842.bin"/><Relationship Id="rId1912" Type="http://schemas.openxmlformats.org/officeDocument/2006/relationships/image" Target="media/image950.wmf"/><Relationship Id="rId3877" Type="http://schemas.openxmlformats.org/officeDocument/2006/relationships/image" Target="media/image1935.wmf"/><Relationship Id="rId798" Type="http://schemas.openxmlformats.org/officeDocument/2006/relationships/oleObject" Target="embeddings/oleObject389.bin"/><Relationship Id="rId2479" Type="http://schemas.openxmlformats.org/officeDocument/2006/relationships/image" Target="media/image1232.wmf"/><Relationship Id="rId2686" Type="http://schemas.openxmlformats.org/officeDocument/2006/relationships/image" Target="media/image1340.wmf"/><Relationship Id="rId2893" Type="http://schemas.openxmlformats.org/officeDocument/2006/relationships/oleObject" Target="embeddings/oleObject1433.bin"/><Relationship Id="rId3737" Type="http://schemas.openxmlformats.org/officeDocument/2006/relationships/image" Target="media/image1865.wmf"/><Relationship Id="rId3944" Type="http://schemas.openxmlformats.org/officeDocument/2006/relationships/oleObject" Target="embeddings/oleObject1957.bin"/><Relationship Id="rId658" Type="http://schemas.openxmlformats.org/officeDocument/2006/relationships/oleObject" Target="embeddings/oleObject319.bin"/><Relationship Id="rId865" Type="http://schemas.openxmlformats.org/officeDocument/2006/relationships/image" Target="media/image426.wmf"/><Relationship Id="rId1288" Type="http://schemas.openxmlformats.org/officeDocument/2006/relationships/oleObject" Target="embeddings/oleObject634.bin"/><Relationship Id="rId1495" Type="http://schemas.openxmlformats.org/officeDocument/2006/relationships/oleObject" Target="embeddings/oleObject737.bin"/><Relationship Id="rId2339" Type="http://schemas.openxmlformats.org/officeDocument/2006/relationships/image" Target="media/image1162.wmf"/><Relationship Id="rId2546" Type="http://schemas.openxmlformats.org/officeDocument/2006/relationships/oleObject" Target="embeddings/oleObject1264.bin"/><Relationship Id="rId2753" Type="http://schemas.openxmlformats.org/officeDocument/2006/relationships/oleObject" Target="embeddings/oleObject1363.bin"/><Relationship Id="rId2960" Type="http://schemas.openxmlformats.org/officeDocument/2006/relationships/image" Target="media/image1476.wmf"/><Relationship Id="rId3804" Type="http://schemas.openxmlformats.org/officeDocument/2006/relationships/oleObject" Target="embeddings/oleObject1887.bin"/><Relationship Id="rId518" Type="http://schemas.openxmlformats.org/officeDocument/2006/relationships/oleObject" Target="embeddings/oleObject249.bin"/><Relationship Id="rId725" Type="http://schemas.openxmlformats.org/officeDocument/2006/relationships/image" Target="media/image356.wmf"/><Relationship Id="rId932" Type="http://schemas.openxmlformats.org/officeDocument/2006/relationships/oleObject" Target="embeddings/oleObject456.bin"/><Relationship Id="rId1148" Type="http://schemas.openxmlformats.org/officeDocument/2006/relationships/oleObject" Target="embeddings/oleObject564.bin"/><Relationship Id="rId1355" Type="http://schemas.openxmlformats.org/officeDocument/2006/relationships/oleObject" Target="embeddings/oleObject667.bin"/><Relationship Id="rId1562" Type="http://schemas.openxmlformats.org/officeDocument/2006/relationships/image" Target="media/image775.wmf"/><Relationship Id="rId2406" Type="http://schemas.openxmlformats.org/officeDocument/2006/relationships/oleObject" Target="embeddings/oleObject1194.bin"/><Relationship Id="rId2613" Type="http://schemas.openxmlformats.org/officeDocument/2006/relationships/oleObject" Target="embeddings/oleObject1294.bin"/><Relationship Id="rId1008" Type="http://schemas.openxmlformats.org/officeDocument/2006/relationships/oleObject" Target="embeddings/oleObject494.bin"/><Relationship Id="rId1215" Type="http://schemas.openxmlformats.org/officeDocument/2006/relationships/image" Target="media/image601.wmf"/><Relationship Id="rId1422" Type="http://schemas.openxmlformats.org/officeDocument/2006/relationships/image" Target="media/image705.wmf"/><Relationship Id="rId2820" Type="http://schemas.openxmlformats.org/officeDocument/2006/relationships/image" Target="media/image1407.wmf"/><Relationship Id="rId61" Type="http://schemas.openxmlformats.org/officeDocument/2006/relationships/oleObject" Target="embeddings/oleObject21.bin"/><Relationship Id="rId3387" Type="http://schemas.openxmlformats.org/officeDocument/2006/relationships/oleObject" Target="embeddings/oleObject1679.bin"/><Relationship Id="rId2196" Type="http://schemas.openxmlformats.org/officeDocument/2006/relationships/oleObject" Target="embeddings/oleObject1089.bin"/><Relationship Id="rId3594" Type="http://schemas.openxmlformats.org/officeDocument/2006/relationships/image" Target="media/image1793.wmf"/><Relationship Id="rId168" Type="http://schemas.openxmlformats.org/officeDocument/2006/relationships/oleObject" Target="embeddings/oleObject74.bin"/><Relationship Id="rId3247" Type="http://schemas.openxmlformats.org/officeDocument/2006/relationships/oleObject" Target="embeddings/oleObject1609.bin"/><Relationship Id="rId3454" Type="http://schemas.openxmlformats.org/officeDocument/2006/relationships/image" Target="media/image1723.wmf"/><Relationship Id="rId3661" Type="http://schemas.openxmlformats.org/officeDocument/2006/relationships/image" Target="media/image1827.wmf"/><Relationship Id="rId375" Type="http://schemas.openxmlformats.org/officeDocument/2006/relationships/image" Target="media/image181.wmf"/><Relationship Id="rId582" Type="http://schemas.openxmlformats.org/officeDocument/2006/relationships/oleObject" Target="embeddings/oleObject281.bin"/><Relationship Id="rId2056" Type="http://schemas.openxmlformats.org/officeDocument/2006/relationships/image" Target="media/image1022.wmf"/><Relationship Id="rId2263" Type="http://schemas.openxmlformats.org/officeDocument/2006/relationships/image" Target="media/image1124.wmf"/><Relationship Id="rId2470" Type="http://schemas.openxmlformats.org/officeDocument/2006/relationships/oleObject" Target="embeddings/oleObject1226.bin"/><Relationship Id="rId3107" Type="http://schemas.openxmlformats.org/officeDocument/2006/relationships/oleObject" Target="embeddings/oleObject1539.bin"/><Relationship Id="rId3314" Type="http://schemas.openxmlformats.org/officeDocument/2006/relationships/image" Target="media/image1653.wmf"/><Relationship Id="rId3521" Type="http://schemas.openxmlformats.org/officeDocument/2006/relationships/oleObject" Target="embeddings/oleObject1746.bin"/><Relationship Id="rId235" Type="http://schemas.openxmlformats.org/officeDocument/2006/relationships/image" Target="media/image111.wmf"/><Relationship Id="rId442" Type="http://schemas.openxmlformats.org/officeDocument/2006/relationships/oleObject" Target="embeddings/oleObject211.bin"/><Relationship Id="rId1072" Type="http://schemas.openxmlformats.org/officeDocument/2006/relationships/oleObject" Target="embeddings/oleObject526.bin"/><Relationship Id="rId2123" Type="http://schemas.openxmlformats.org/officeDocument/2006/relationships/image" Target="media/image1055.wmf"/><Relationship Id="rId2330" Type="http://schemas.openxmlformats.org/officeDocument/2006/relationships/oleObject" Target="embeddings/oleObject1156.bin"/><Relationship Id="rId302" Type="http://schemas.openxmlformats.org/officeDocument/2006/relationships/oleObject" Target="embeddings/oleObject141.bin"/><Relationship Id="rId4088" Type="http://schemas.openxmlformats.org/officeDocument/2006/relationships/oleObject" Target="embeddings/oleObject2029.bin"/><Relationship Id="rId1889" Type="http://schemas.openxmlformats.org/officeDocument/2006/relationships/oleObject" Target="embeddings/oleObject934.bin"/><Relationship Id="rId4155" Type="http://schemas.openxmlformats.org/officeDocument/2006/relationships/image" Target="media/image2074.wmf"/><Relationship Id="rId1749" Type="http://schemas.openxmlformats.org/officeDocument/2006/relationships/oleObject" Target="embeddings/oleObject864.bin"/><Relationship Id="rId1956" Type="http://schemas.openxmlformats.org/officeDocument/2006/relationships/image" Target="media/image972.wmf"/><Relationship Id="rId3171" Type="http://schemas.openxmlformats.org/officeDocument/2006/relationships/oleObject" Target="embeddings/oleObject1571.bin"/><Relationship Id="rId4015" Type="http://schemas.openxmlformats.org/officeDocument/2006/relationships/image" Target="media/image2004.wmf"/><Relationship Id="rId1609" Type="http://schemas.openxmlformats.org/officeDocument/2006/relationships/oleObject" Target="embeddings/oleObject794.bin"/><Relationship Id="rId1816" Type="http://schemas.openxmlformats.org/officeDocument/2006/relationships/image" Target="media/image902.wmf"/><Relationship Id="rId4222" Type="http://schemas.openxmlformats.org/officeDocument/2006/relationships/oleObject" Target="embeddings/oleObject2096.bin"/><Relationship Id="rId3031" Type="http://schemas.openxmlformats.org/officeDocument/2006/relationships/oleObject" Target="embeddings/oleObject1501.bin"/><Relationship Id="rId3988" Type="http://schemas.openxmlformats.org/officeDocument/2006/relationships/oleObject" Target="embeddings/oleObject1979.bin"/><Relationship Id="rId2797" Type="http://schemas.openxmlformats.org/officeDocument/2006/relationships/oleObject" Target="embeddings/oleObject1385.bin"/><Relationship Id="rId3848" Type="http://schemas.openxmlformats.org/officeDocument/2006/relationships/oleObject" Target="embeddings/oleObject1909.bin"/><Relationship Id="rId769" Type="http://schemas.openxmlformats.org/officeDocument/2006/relationships/image" Target="media/image378.wmf"/><Relationship Id="rId976" Type="http://schemas.openxmlformats.org/officeDocument/2006/relationships/oleObject" Target="embeddings/oleObject478.bin"/><Relationship Id="rId1399" Type="http://schemas.openxmlformats.org/officeDocument/2006/relationships/oleObject" Target="embeddings/oleObject689.bin"/><Relationship Id="rId2657" Type="http://schemas.openxmlformats.org/officeDocument/2006/relationships/oleObject" Target="embeddings/oleObject1316.bin"/><Relationship Id="rId629" Type="http://schemas.openxmlformats.org/officeDocument/2006/relationships/image" Target="media/image308.wmf"/><Relationship Id="rId1259" Type="http://schemas.openxmlformats.org/officeDocument/2006/relationships/image" Target="media/image623.wmf"/><Relationship Id="rId1466" Type="http://schemas.openxmlformats.org/officeDocument/2006/relationships/image" Target="media/image727.wmf"/><Relationship Id="rId2864" Type="http://schemas.openxmlformats.org/officeDocument/2006/relationships/image" Target="media/image1429.wmf"/><Relationship Id="rId3708" Type="http://schemas.openxmlformats.org/officeDocument/2006/relationships/oleObject" Target="embeddings/oleObject1839.bin"/><Relationship Id="rId3915" Type="http://schemas.openxmlformats.org/officeDocument/2006/relationships/image" Target="media/image1954.wmf"/><Relationship Id="rId836" Type="http://schemas.openxmlformats.org/officeDocument/2006/relationships/oleObject" Target="embeddings/oleObject408.bin"/><Relationship Id="rId1119" Type="http://schemas.openxmlformats.org/officeDocument/2006/relationships/image" Target="media/image553.wmf"/><Relationship Id="rId1673" Type="http://schemas.openxmlformats.org/officeDocument/2006/relationships/oleObject" Target="embeddings/oleObject826.bin"/><Relationship Id="rId1880" Type="http://schemas.openxmlformats.org/officeDocument/2006/relationships/image" Target="media/image934.wmf"/><Relationship Id="rId2517" Type="http://schemas.openxmlformats.org/officeDocument/2006/relationships/image" Target="media/image1251.wmf"/><Relationship Id="rId2724" Type="http://schemas.openxmlformats.org/officeDocument/2006/relationships/image" Target="media/image1359.wmf"/><Relationship Id="rId2931" Type="http://schemas.openxmlformats.org/officeDocument/2006/relationships/oleObject" Target="embeddings/oleObject1451.bin"/><Relationship Id="rId903" Type="http://schemas.openxmlformats.org/officeDocument/2006/relationships/image" Target="media/image445.wmf"/><Relationship Id="rId1326" Type="http://schemas.openxmlformats.org/officeDocument/2006/relationships/image" Target="media/image657.wmf"/><Relationship Id="rId1533" Type="http://schemas.openxmlformats.org/officeDocument/2006/relationships/oleObject" Target="embeddings/oleObject756.bin"/><Relationship Id="rId1740" Type="http://schemas.openxmlformats.org/officeDocument/2006/relationships/image" Target="media/image864.wmf"/><Relationship Id="rId32" Type="http://schemas.openxmlformats.org/officeDocument/2006/relationships/image" Target="media/image9.wmf"/><Relationship Id="rId1600" Type="http://schemas.openxmlformats.org/officeDocument/2006/relationships/image" Target="media/image794.wmf"/><Relationship Id="rId3498" Type="http://schemas.openxmlformats.org/officeDocument/2006/relationships/image" Target="media/image1745.wmf"/><Relationship Id="rId3358" Type="http://schemas.openxmlformats.org/officeDocument/2006/relationships/image" Target="media/image1675.wmf"/><Relationship Id="rId3565" Type="http://schemas.openxmlformats.org/officeDocument/2006/relationships/oleObject" Target="embeddings/oleObject1768.bin"/><Relationship Id="rId3772" Type="http://schemas.openxmlformats.org/officeDocument/2006/relationships/oleObject" Target="embeddings/oleObject1871.bin"/><Relationship Id="rId279" Type="http://schemas.openxmlformats.org/officeDocument/2006/relationships/image" Target="media/image133.wmf"/><Relationship Id="rId486" Type="http://schemas.openxmlformats.org/officeDocument/2006/relationships/oleObject" Target="embeddings/oleObject233.bin"/><Relationship Id="rId693" Type="http://schemas.openxmlformats.org/officeDocument/2006/relationships/image" Target="media/image340.wmf"/><Relationship Id="rId2167" Type="http://schemas.openxmlformats.org/officeDocument/2006/relationships/oleObject" Target="embeddings/oleObject1074.bin"/><Relationship Id="rId2374" Type="http://schemas.openxmlformats.org/officeDocument/2006/relationships/oleObject" Target="embeddings/oleObject1178.bin"/><Relationship Id="rId2581" Type="http://schemas.openxmlformats.org/officeDocument/2006/relationships/oleObject" Target="embeddings/oleObject1278.bin"/><Relationship Id="rId3218" Type="http://schemas.openxmlformats.org/officeDocument/2006/relationships/image" Target="media/image1605.wmf"/><Relationship Id="rId3425" Type="http://schemas.openxmlformats.org/officeDocument/2006/relationships/oleObject" Target="embeddings/oleObject1698.bin"/><Relationship Id="rId3632" Type="http://schemas.openxmlformats.org/officeDocument/2006/relationships/oleObject" Target="embeddings/oleObject1801.bin"/><Relationship Id="rId139" Type="http://schemas.openxmlformats.org/officeDocument/2006/relationships/oleObject" Target="embeddings/oleObject60.bin"/><Relationship Id="rId346" Type="http://schemas.openxmlformats.org/officeDocument/2006/relationships/oleObject" Target="embeddings/oleObject163.bin"/><Relationship Id="rId553" Type="http://schemas.openxmlformats.org/officeDocument/2006/relationships/image" Target="media/image270.wmf"/><Relationship Id="rId760" Type="http://schemas.openxmlformats.org/officeDocument/2006/relationships/oleObject" Target="embeddings/oleObject370.bin"/><Relationship Id="rId1183" Type="http://schemas.openxmlformats.org/officeDocument/2006/relationships/image" Target="media/image585.wmf"/><Relationship Id="rId1390" Type="http://schemas.openxmlformats.org/officeDocument/2006/relationships/image" Target="media/image689.wmf"/><Relationship Id="rId2027" Type="http://schemas.openxmlformats.org/officeDocument/2006/relationships/oleObject" Target="embeddings/oleObject1003.bin"/><Relationship Id="rId2234" Type="http://schemas.openxmlformats.org/officeDocument/2006/relationships/oleObject" Target="embeddings/oleObject1108.bin"/><Relationship Id="rId2441" Type="http://schemas.openxmlformats.org/officeDocument/2006/relationships/image" Target="media/image1213.wmf"/><Relationship Id="rId206" Type="http://schemas.openxmlformats.org/officeDocument/2006/relationships/oleObject" Target="embeddings/oleObject93.bin"/><Relationship Id="rId413" Type="http://schemas.openxmlformats.org/officeDocument/2006/relationships/image" Target="media/image200.wmf"/><Relationship Id="rId1043" Type="http://schemas.openxmlformats.org/officeDocument/2006/relationships/image" Target="media/image515.wmf"/><Relationship Id="rId4199" Type="http://schemas.openxmlformats.org/officeDocument/2006/relationships/image" Target="media/image2096.wmf"/><Relationship Id="rId620" Type="http://schemas.openxmlformats.org/officeDocument/2006/relationships/oleObject" Target="embeddings/oleObject300.bin"/><Relationship Id="rId1250" Type="http://schemas.openxmlformats.org/officeDocument/2006/relationships/oleObject" Target="embeddings/oleObject615.bin"/><Relationship Id="rId2301" Type="http://schemas.openxmlformats.org/officeDocument/2006/relationships/image" Target="media/image1143.wmf"/><Relationship Id="rId4059" Type="http://schemas.openxmlformats.org/officeDocument/2006/relationships/image" Target="media/image2026.wmf"/><Relationship Id="rId1110" Type="http://schemas.openxmlformats.org/officeDocument/2006/relationships/oleObject" Target="embeddings/oleObject545.bin"/><Relationship Id="rId4266" Type="http://schemas.openxmlformats.org/officeDocument/2006/relationships/oleObject" Target="embeddings/oleObject2118.bin"/><Relationship Id="rId1927" Type="http://schemas.openxmlformats.org/officeDocument/2006/relationships/oleObject" Target="embeddings/oleObject953.bin"/><Relationship Id="rId3075" Type="http://schemas.openxmlformats.org/officeDocument/2006/relationships/oleObject" Target="embeddings/oleObject1523.bin"/><Relationship Id="rId3282" Type="http://schemas.openxmlformats.org/officeDocument/2006/relationships/image" Target="media/image1637.wmf"/><Relationship Id="rId4126" Type="http://schemas.openxmlformats.org/officeDocument/2006/relationships/oleObject" Target="embeddings/oleObject2048.bin"/><Relationship Id="rId2091" Type="http://schemas.openxmlformats.org/officeDocument/2006/relationships/oleObject" Target="embeddings/oleObject1035.bin"/><Relationship Id="rId3142" Type="http://schemas.openxmlformats.org/officeDocument/2006/relationships/image" Target="media/image1567.wmf"/><Relationship Id="rId270" Type="http://schemas.openxmlformats.org/officeDocument/2006/relationships/oleObject" Target="embeddings/oleObject125.bin"/><Relationship Id="rId3002" Type="http://schemas.openxmlformats.org/officeDocument/2006/relationships/image" Target="media/image1497.wmf"/><Relationship Id="rId130" Type="http://schemas.openxmlformats.org/officeDocument/2006/relationships/image" Target="media/image58.wmf"/><Relationship Id="rId3959" Type="http://schemas.openxmlformats.org/officeDocument/2006/relationships/image" Target="media/image1976.wmf"/><Relationship Id="rId2768" Type="http://schemas.openxmlformats.org/officeDocument/2006/relationships/image" Target="media/image1381.wmf"/><Relationship Id="rId2975" Type="http://schemas.openxmlformats.org/officeDocument/2006/relationships/oleObject" Target="embeddings/oleObject1473.bin"/><Relationship Id="rId3819" Type="http://schemas.openxmlformats.org/officeDocument/2006/relationships/image" Target="media/image1906.wmf"/><Relationship Id="rId947" Type="http://schemas.openxmlformats.org/officeDocument/2006/relationships/image" Target="media/image467.wmf"/><Relationship Id="rId1577" Type="http://schemas.openxmlformats.org/officeDocument/2006/relationships/oleObject" Target="embeddings/oleObject778.bin"/><Relationship Id="rId1784" Type="http://schemas.openxmlformats.org/officeDocument/2006/relationships/image" Target="media/image886.wmf"/><Relationship Id="rId1991" Type="http://schemas.openxmlformats.org/officeDocument/2006/relationships/oleObject" Target="embeddings/oleObject985.bin"/><Relationship Id="rId2628" Type="http://schemas.openxmlformats.org/officeDocument/2006/relationships/image" Target="media/image1310.wmf"/><Relationship Id="rId2835" Type="http://schemas.openxmlformats.org/officeDocument/2006/relationships/oleObject" Target="embeddings/oleObject1404.bin"/><Relationship Id="rId4190" Type="http://schemas.openxmlformats.org/officeDocument/2006/relationships/oleObject" Target="embeddings/oleObject2080.bin"/><Relationship Id="rId76" Type="http://schemas.openxmlformats.org/officeDocument/2006/relationships/image" Target="media/image31.wmf"/><Relationship Id="rId807" Type="http://schemas.openxmlformats.org/officeDocument/2006/relationships/image" Target="media/image397.wmf"/><Relationship Id="rId1437" Type="http://schemas.openxmlformats.org/officeDocument/2006/relationships/oleObject" Target="embeddings/oleObject708.bin"/><Relationship Id="rId1644" Type="http://schemas.openxmlformats.org/officeDocument/2006/relationships/image" Target="media/image816.wmf"/><Relationship Id="rId1851" Type="http://schemas.openxmlformats.org/officeDocument/2006/relationships/oleObject" Target="embeddings/oleObject915.bin"/><Relationship Id="rId2902" Type="http://schemas.openxmlformats.org/officeDocument/2006/relationships/image" Target="media/image1448.wmf"/><Relationship Id="rId4050" Type="http://schemas.openxmlformats.org/officeDocument/2006/relationships/oleObject" Target="embeddings/oleObject2010.bin"/><Relationship Id="rId1504" Type="http://schemas.openxmlformats.org/officeDocument/2006/relationships/image" Target="media/image746.wmf"/><Relationship Id="rId1711" Type="http://schemas.openxmlformats.org/officeDocument/2006/relationships/oleObject" Target="embeddings/oleObject845.bin"/><Relationship Id="rId3469" Type="http://schemas.openxmlformats.org/officeDocument/2006/relationships/oleObject" Target="embeddings/oleObject1720.bin"/><Relationship Id="rId3676" Type="http://schemas.openxmlformats.org/officeDocument/2006/relationships/oleObject" Target="embeddings/oleObject1823.bin"/><Relationship Id="rId597" Type="http://schemas.openxmlformats.org/officeDocument/2006/relationships/image" Target="media/image292.wmf"/><Relationship Id="rId2278" Type="http://schemas.openxmlformats.org/officeDocument/2006/relationships/oleObject" Target="embeddings/oleObject1130.bin"/><Relationship Id="rId2485" Type="http://schemas.openxmlformats.org/officeDocument/2006/relationships/image" Target="media/image1235.wmf"/><Relationship Id="rId3329" Type="http://schemas.openxmlformats.org/officeDocument/2006/relationships/oleObject" Target="embeddings/oleObject1650.bin"/><Relationship Id="rId3883" Type="http://schemas.openxmlformats.org/officeDocument/2006/relationships/image" Target="media/image1938.wmf"/><Relationship Id="rId457" Type="http://schemas.openxmlformats.org/officeDocument/2006/relationships/image" Target="media/image222.wmf"/><Relationship Id="rId1087" Type="http://schemas.openxmlformats.org/officeDocument/2006/relationships/image" Target="media/image537.wmf"/><Relationship Id="rId1294" Type="http://schemas.openxmlformats.org/officeDocument/2006/relationships/oleObject" Target="embeddings/oleObject637.bin"/><Relationship Id="rId2138" Type="http://schemas.openxmlformats.org/officeDocument/2006/relationships/oleObject" Target="embeddings/oleObject1059.bin"/><Relationship Id="rId2692" Type="http://schemas.openxmlformats.org/officeDocument/2006/relationships/image" Target="media/image1343.wmf"/><Relationship Id="rId3536" Type="http://schemas.openxmlformats.org/officeDocument/2006/relationships/image" Target="media/image1764.wmf"/><Relationship Id="rId3743" Type="http://schemas.openxmlformats.org/officeDocument/2006/relationships/image" Target="media/image1868.wmf"/><Relationship Id="rId3950" Type="http://schemas.openxmlformats.org/officeDocument/2006/relationships/oleObject" Target="embeddings/oleObject1960.bin"/><Relationship Id="rId664" Type="http://schemas.openxmlformats.org/officeDocument/2006/relationships/oleObject" Target="embeddings/oleObject322.bin"/><Relationship Id="rId871" Type="http://schemas.openxmlformats.org/officeDocument/2006/relationships/image" Target="media/image429.wmf"/><Relationship Id="rId2345" Type="http://schemas.openxmlformats.org/officeDocument/2006/relationships/image" Target="media/image1165.wmf"/><Relationship Id="rId2552" Type="http://schemas.openxmlformats.org/officeDocument/2006/relationships/image" Target="media/image1269.wmf"/><Relationship Id="rId3603" Type="http://schemas.openxmlformats.org/officeDocument/2006/relationships/oleObject" Target="embeddings/oleObject1787.bin"/><Relationship Id="rId3810" Type="http://schemas.openxmlformats.org/officeDocument/2006/relationships/oleObject" Target="embeddings/oleObject1890.bin"/><Relationship Id="rId317" Type="http://schemas.openxmlformats.org/officeDocument/2006/relationships/image" Target="media/image152.wmf"/><Relationship Id="rId524" Type="http://schemas.openxmlformats.org/officeDocument/2006/relationships/oleObject" Target="embeddings/oleObject252.bin"/><Relationship Id="rId731" Type="http://schemas.openxmlformats.org/officeDocument/2006/relationships/image" Target="media/image359.wmf"/><Relationship Id="rId1154" Type="http://schemas.openxmlformats.org/officeDocument/2006/relationships/oleObject" Target="embeddings/oleObject567.bin"/><Relationship Id="rId1361" Type="http://schemas.openxmlformats.org/officeDocument/2006/relationships/oleObject" Target="embeddings/oleObject670.bin"/><Relationship Id="rId2205" Type="http://schemas.openxmlformats.org/officeDocument/2006/relationships/image" Target="media/image1095.wmf"/><Relationship Id="rId2412" Type="http://schemas.openxmlformats.org/officeDocument/2006/relationships/oleObject" Target="embeddings/oleObject1197.bin"/><Relationship Id="rId1014" Type="http://schemas.openxmlformats.org/officeDocument/2006/relationships/oleObject" Target="embeddings/oleObject497.bin"/><Relationship Id="rId1221" Type="http://schemas.openxmlformats.org/officeDocument/2006/relationships/image" Target="media/image604.wmf"/><Relationship Id="rId3186" Type="http://schemas.openxmlformats.org/officeDocument/2006/relationships/image" Target="media/image1589.wmf"/><Relationship Id="rId3393" Type="http://schemas.openxmlformats.org/officeDocument/2006/relationships/oleObject" Target="embeddings/oleObject1682.bin"/><Relationship Id="rId4237" Type="http://schemas.openxmlformats.org/officeDocument/2006/relationships/image" Target="media/image2115.wmf"/><Relationship Id="rId3046" Type="http://schemas.openxmlformats.org/officeDocument/2006/relationships/image" Target="media/image1519.wmf"/><Relationship Id="rId3253" Type="http://schemas.openxmlformats.org/officeDocument/2006/relationships/oleObject" Target="embeddings/oleObject1612.bin"/><Relationship Id="rId3460" Type="http://schemas.openxmlformats.org/officeDocument/2006/relationships/image" Target="media/image1726.wmf"/><Relationship Id="rId174" Type="http://schemas.openxmlformats.org/officeDocument/2006/relationships/oleObject" Target="embeddings/oleObject77.bin"/><Relationship Id="rId381" Type="http://schemas.openxmlformats.org/officeDocument/2006/relationships/image" Target="media/image184.wmf"/><Relationship Id="rId2062" Type="http://schemas.openxmlformats.org/officeDocument/2006/relationships/image" Target="media/image1025.wmf"/><Relationship Id="rId3113" Type="http://schemas.openxmlformats.org/officeDocument/2006/relationships/oleObject" Target="embeddings/oleObject1542.bin"/><Relationship Id="rId241" Type="http://schemas.openxmlformats.org/officeDocument/2006/relationships/image" Target="media/image114.wmf"/><Relationship Id="rId3320" Type="http://schemas.openxmlformats.org/officeDocument/2006/relationships/image" Target="media/image1656.wmf"/><Relationship Id="rId2879" Type="http://schemas.openxmlformats.org/officeDocument/2006/relationships/oleObject" Target="embeddings/oleObject1426.bin"/><Relationship Id="rId101" Type="http://schemas.openxmlformats.org/officeDocument/2006/relationships/oleObject" Target="embeddings/oleObject41.bin"/><Relationship Id="rId1688" Type="http://schemas.openxmlformats.org/officeDocument/2006/relationships/image" Target="media/image838.wmf"/><Relationship Id="rId1895" Type="http://schemas.openxmlformats.org/officeDocument/2006/relationships/oleObject" Target="embeddings/oleObject937.bin"/><Relationship Id="rId2739" Type="http://schemas.openxmlformats.org/officeDocument/2006/relationships/oleObject" Target="embeddings/oleObject1356.bin"/><Relationship Id="rId2946" Type="http://schemas.openxmlformats.org/officeDocument/2006/relationships/image" Target="media/image1469.wmf"/><Relationship Id="rId4094" Type="http://schemas.openxmlformats.org/officeDocument/2006/relationships/oleObject" Target="embeddings/oleObject2032.bin"/><Relationship Id="rId918" Type="http://schemas.openxmlformats.org/officeDocument/2006/relationships/oleObject" Target="embeddings/oleObject449.bin"/><Relationship Id="rId1548" Type="http://schemas.openxmlformats.org/officeDocument/2006/relationships/image" Target="media/image768.wmf"/><Relationship Id="rId1755" Type="http://schemas.openxmlformats.org/officeDocument/2006/relationships/oleObject" Target="embeddings/oleObject867.bin"/><Relationship Id="rId4161" Type="http://schemas.openxmlformats.org/officeDocument/2006/relationships/image" Target="media/image2077.wmf"/><Relationship Id="rId1408" Type="http://schemas.openxmlformats.org/officeDocument/2006/relationships/image" Target="media/image698.wmf"/><Relationship Id="rId1962" Type="http://schemas.openxmlformats.org/officeDocument/2006/relationships/image" Target="media/image975.wmf"/><Relationship Id="rId2806" Type="http://schemas.openxmlformats.org/officeDocument/2006/relationships/image" Target="media/image1400.wmf"/><Relationship Id="rId4021" Type="http://schemas.openxmlformats.org/officeDocument/2006/relationships/image" Target="media/image2007.wmf"/><Relationship Id="rId47" Type="http://schemas.openxmlformats.org/officeDocument/2006/relationships/oleObject" Target="embeddings/oleObject14.bin"/><Relationship Id="rId1615" Type="http://schemas.openxmlformats.org/officeDocument/2006/relationships/oleObject" Target="embeddings/oleObject797.bin"/><Relationship Id="rId1822" Type="http://schemas.openxmlformats.org/officeDocument/2006/relationships/image" Target="media/image905.wmf"/><Relationship Id="rId3787" Type="http://schemas.openxmlformats.org/officeDocument/2006/relationships/image" Target="media/image1890.wmf"/><Relationship Id="rId3994" Type="http://schemas.openxmlformats.org/officeDocument/2006/relationships/oleObject" Target="embeddings/oleObject1982.bin"/><Relationship Id="rId2389" Type="http://schemas.openxmlformats.org/officeDocument/2006/relationships/image" Target="media/image1187.wmf"/><Relationship Id="rId2596" Type="http://schemas.openxmlformats.org/officeDocument/2006/relationships/image" Target="media/image1294.wmf"/><Relationship Id="rId3647" Type="http://schemas.openxmlformats.org/officeDocument/2006/relationships/image" Target="media/image1820.wmf"/><Relationship Id="rId3854" Type="http://schemas.openxmlformats.org/officeDocument/2006/relationships/oleObject" Target="embeddings/oleObject1912.bin"/><Relationship Id="rId568" Type="http://schemas.openxmlformats.org/officeDocument/2006/relationships/oleObject" Target="embeddings/oleObject274.bin"/><Relationship Id="rId775" Type="http://schemas.openxmlformats.org/officeDocument/2006/relationships/image" Target="media/image381.wmf"/><Relationship Id="rId982" Type="http://schemas.openxmlformats.org/officeDocument/2006/relationships/oleObject" Target="embeddings/oleObject481.bin"/><Relationship Id="rId1198" Type="http://schemas.openxmlformats.org/officeDocument/2006/relationships/oleObject" Target="embeddings/oleObject589.bin"/><Relationship Id="rId2249" Type="http://schemas.openxmlformats.org/officeDocument/2006/relationships/image" Target="media/image1117.wmf"/><Relationship Id="rId2456" Type="http://schemas.openxmlformats.org/officeDocument/2006/relationships/oleObject" Target="embeddings/oleObject1219.bin"/><Relationship Id="rId2663" Type="http://schemas.openxmlformats.org/officeDocument/2006/relationships/oleObject" Target="embeddings/oleObject1318.bin"/><Relationship Id="rId2870" Type="http://schemas.openxmlformats.org/officeDocument/2006/relationships/image" Target="media/image1432.wmf"/><Relationship Id="rId3507" Type="http://schemas.openxmlformats.org/officeDocument/2006/relationships/oleObject" Target="embeddings/oleObject1739.bin"/><Relationship Id="rId3714" Type="http://schemas.openxmlformats.org/officeDocument/2006/relationships/oleObject" Target="embeddings/oleObject1842.bin"/><Relationship Id="rId3921" Type="http://schemas.openxmlformats.org/officeDocument/2006/relationships/image" Target="media/image1957.wmf"/><Relationship Id="rId428" Type="http://schemas.openxmlformats.org/officeDocument/2006/relationships/oleObject" Target="embeddings/oleObject204.bin"/><Relationship Id="rId635" Type="http://schemas.openxmlformats.org/officeDocument/2006/relationships/image" Target="media/image311.wmf"/><Relationship Id="rId842" Type="http://schemas.openxmlformats.org/officeDocument/2006/relationships/oleObject" Target="embeddings/oleObject411.bin"/><Relationship Id="rId1058" Type="http://schemas.openxmlformats.org/officeDocument/2006/relationships/oleObject" Target="embeddings/oleObject519.bin"/><Relationship Id="rId1265" Type="http://schemas.openxmlformats.org/officeDocument/2006/relationships/image" Target="media/image626.wmf"/><Relationship Id="rId1472" Type="http://schemas.openxmlformats.org/officeDocument/2006/relationships/image" Target="media/image730.wmf"/><Relationship Id="rId2109" Type="http://schemas.openxmlformats.org/officeDocument/2006/relationships/oleObject" Target="embeddings/oleObject1044.bin"/><Relationship Id="rId2316" Type="http://schemas.openxmlformats.org/officeDocument/2006/relationships/oleObject" Target="embeddings/oleObject1149.bin"/><Relationship Id="rId2523" Type="http://schemas.openxmlformats.org/officeDocument/2006/relationships/image" Target="media/image1254.wmf"/><Relationship Id="rId2730" Type="http://schemas.openxmlformats.org/officeDocument/2006/relationships/image" Target="media/image1362.wmf"/><Relationship Id="rId702" Type="http://schemas.openxmlformats.org/officeDocument/2006/relationships/oleObject" Target="embeddings/oleObject341.bin"/><Relationship Id="rId1125" Type="http://schemas.openxmlformats.org/officeDocument/2006/relationships/image" Target="media/image556.wmf"/><Relationship Id="rId1332" Type="http://schemas.openxmlformats.org/officeDocument/2006/relationships/image" Target="media/image660.wmf"/><Relationship Id="rId3297" Type="http://schemas.openxmlformats.org/officeDocument/2006/relationships/oleObject" Target="embeddings/oleObject1634.bin"/><Relationship Id="rId3157" Type="http://schemas.openxmlformats.org/officeDocument/2006/relationships/oleObject" Target="embeddings/oleObject1564.bin"/><Relationship Id="rId285" Type="http://schemas.openxmlformats.org/officeDocument/2006/relationships/image" Target="media/image136.wmf"/><Relationship Id="rId3364" Type="http://schemas.openxmlformats.org/officeDocument/2006/relationships/image" Target="media/image1678.wmf"/><Relationship Id="rId3571" Type="http://schemas.openxmlformats.org/officeDocument/2006/relationships/oleObject" Target="embeddings/oleObject1771.bin"/><Relationship Id="rId4208" Type="http://schemas.openxmlformats.org/officeDocument/2006/relationships/oleObject" Target="embeddings/oleObject2089.bin"/><Relationship Id="rId492" Type="http://schemas.openxmlformats.org/officeDocument/2006/relationships/oleObject" Target="embeddings/oleObject236.bin"/><Relationship Id="rId2173" Type="http://schemas.openxmlformats.org/officeDocument/2006/relationships/image" Target="media/image1079.wmf"/><Relationship Id="rId2380" Type="http://schemas.openxmlformats.org/officeDocument/2006/relationships/oleObject" Target="embeddings/oleObject1181.bin"/><Relationship Id="rId3017" Type="http://schemas.openxmlformats.org/officeDocument/2006/relationships/oleObject" Target="embeddings/oleObject1494.bin"/><Relationship Id="rId3224" Type="http://schemas.openxmlformats.org/officeDocument/2006/relationships/image" Target="media/image1608.wmf"/><Relationship Id="rId3431" Type="http://schemas.openxmlformats.org/officeDocument/2006/relationships/oleObject" Target="embeddings/oleObject1701.bin"/><Relationship Id="rId145" Type="http://schemas.openxmlformats.org/officeDocument/2006/relationships/oleObject" Target="embeddings/oleObject63.bin"/><Relationship Id="rId352" Type="http://schemas.openxmlformats.org/officeDocument/2006/relationships/oleObject" Target="embeddings/oleObject166.bin"/><Relationship Id="rId2033" Type="http://schemas.openxmlformats.org/officeDocument/2006/relationships/oleObject" Target="embeddings/oleObject1006.bin"/><Relationship Id="rId2240" Type="http://schemas.openxmlformats.org/officeDocument/2006/relationships/oleObject" Target="embeddings/oleObject1111.bin"/><Relationship Id="rId212" Type="http://schemas.openxmlformats.org/officeDocument/2006/relationships/oleObject" Target="embeddings/oleObject96.bin"/><Relationship Id="rId1799" Type="http://schemas.openxmlformats.org/officeDocument/2006/relationships/oleObject" Target="embeddings/oleObject889.bin"/><Relationship Id="rId2100" Type="http://schemas.openxmlformats.org/officeDocument/2006/relationships/image" Target="media/image1044.wmf"/><Relationship Id="rId4065" Type="http://schemas.openxmlformats.org/officeDocument/2006/relationships/image" Target="media/image2029.wmf"/><Relationship Id="rId4272" Type="http://schemas.openxmlformats.org/officeDocument/2006/relationships/oleObject" Target="embeddings/oleObject2121.bin"/><Relationship Id="rId1659" Type="http://schemas.openxmlformats.org/officeDocument/2006/relationships/oleObject" Target="embeddings/oleObject819.bin"/><Relationship Id="rId1866" Type="http://schemas.openxmlformats.org/officeDocument/2006/relationships/image" Target="media/image927.wmf"/><Relationship Id="rId2917" Type="http://schemas.openxmlformats.org/officeDocument/2006/relationships/oleObject" Target="embeddings/oleObject1445.bin"/><Relationship Id="rId3081" Type="http://schemas.openxmlformats.org/officeDocument/2006/relationships/oleObject" Target="embeddings/oleObject1526.bin"/><Relationship Id="rId4132" Type="http://schemas.openxmlformats.org/officeDocument/2006/relationships/oleObject" Target="embeddings/oleObject2051.bin"/><Relationship Id="rId1519" Type="http://schemas.openxmlformats.org/officeDocument/2006/relationships/oleObject" Target="embeddings/oleObject749.bin"/><Relationship Id="rId1726" Type="http://schemas.openxmlformats.org/officeDocument/2006/relationships/image" Target="media/image857.wmf"/><Relationship Id="rId1933" Type="http://schemas.openxmlformats.org/officeDocument/2006/relationships/oleObject" Target="embeddings/oleObject956.bin"/><Relationship Id="rId18" Type="http://schemas.openxmlformats.org/officeDocument/2006/relationships/oleObject" Target="embeddings/oleObject1.bin"/><Relationship Id="rId3898" Type="http://schemas.openxmlformats.org/officeDocument/2006/relationships/oleObject" Target="embeddings/oleObject1934.bin"/><Relationship Id="rId3758" Type="http://schemas.openxmlformats.org/officeDocument/2006/relationships/oleObject" Target="embeddings/oleObject1864.bin"/><Relationship Id="rId3965" Type="http://schemas.openxmlformats.org/officeDocument/2006/relationships/image" Target="media/image1979.wmf"/><Relationship Id="rId679" Type="http://schemas.openxmlformats.org/officeDocument/2006/relationships/image" Target="media/image333.wmf"/><Relationship Id="rId886" Type="http://schemas.openxmlformats.org/officeDocument/2006/relationships/oleObject" Target="embeddings/oleObject433.bin"/><Relationship Id="rId2567" Type="http://schemas.openxmlformats.org/officeDocument/2006/relationships/oleObject" Target="embeddings/oleObject1272.bin"/><Relationship Id="rId2774" Type="http://schemas.openxmlformats.org/officeDocument/2006/relationships/image" Target="media/image1384.wmf"/><Relationship Id="rId3618" Type="http://schemas.openxmlformats.org/officeDocument/2006/relationships/image" Target="media/image1805.wmf"/><Relationship Id="rId2" Type="http://schemas.openxmlformats.org/officeDocument/2006/relationships/numbering" Target="numbering.xml"/><Relationship Id="rId539" Type="http://schemas.openxmlformats.org/officeDocument/2006/relationships/image" Target="media/image263.wmf"/><Relationship Id="rId746" Type="http://schemas.openxmlformats.org/officeDocument/2006/relationships/oleObject" Target="embeddings/oleObject363.bin"/><Relationship Id="rId1169" Type="http://schemas.openxmlformats.org/officeDocument/2006/relationships/image" Target="media/image578.wmf"/><Relationship Id="rId1376" Type="http://schemas.openxmlformats.org/officeDocument/2006/relationships/image" Target="media/image682.wmf"/><Relationship Id="rId1583" Type="http://schemas.openxmlformats.org/officeDocument/2006/relationships/oleObject" Target="embeddings/oleObject781.bin"/><Relationship Id="rId2427" Type="http://schemas.openxmlformats.org/officeDocument/2006/relationships/image" Target="media/image1206.wmf"/><Relationship Id="rId2981" Type="http://schemas.openxmlformats.org/officeDocument/2006/relationships/oleObject" Target="embeddings/oleObject1476.bin"/><Relationship Id="rId3825" Type="http://schemas.openxmlformats.org/officeDocument/2006/relationships/image" Target="media/image1909.wmf"/><Relationship Id="rId953" Type="http://schemas.openxmlformats.org/officeDocument/2006/relationships/image" Target="media/image470.wmf"/><Relationship Id="rId1029" Type="http://schemas.openxmlformats.org/officeDocument/2006/relationships/image" Target="media/image508.wmf"/><Relationship Id="rId1236" Type="http://schemas.openxmlformats.org/officeDocument/2006/relationships/oleObject" Target="embeddings/oleObject608.bin"/><Relationship Id="rId1790" Type="http://schemas.openxmlformats.org/officeDocument/2006/relationships/image" Target="media/image889.wmf"/><Relationship Id="rId2634" Type="http://schemas.openxmlformats.org/officeDocument/2006/relationships/image" Target="media/image1313.wmf"/><Relationship Id="rId2841" Type="http://schemas.openxmlformats.org/officeDocument/2006/relationships/oleObject" Target="embeddings/oleObject1407.bin"/><Relationship Id="rId82" Type="http://schemas.openxmlformats.org/officeDocument/2006/relationships/image" Target="media/image34.wmf"/><Relationship Id="rId606" Type="http://schemas.openxmlformats.org/officeDocument/2006/relationships/oleObject" Target="embeddings/oleObject293.bin"/><Relationship Id="rId813" Type="http://schemas.openxmlformats.org/officeDocument/2006/relationships/image" Target="media/image400.wmf"/><Relationship Id="rId1443" Type="http://schemas.openxmlformats.org/officeDocument/2006/relationships/oleObject" Target="embeddings/oleObject711.bin"/><Relationship Id="rId1650" Type="http://schemas.openxmlformats.org/officeDocument/2006/relationships/image" Target="media/image819.wmf"/><Relationship Id="rId2701" Type="http://schemas.openxmlformats.org/officeDocument/2006/relationships/oleObject" Target="embeddings/oleObject1337.bin"/><Relationship Id="rId1303" Type="http://schemas.openxmlformats.org/officeDocument/2006/relationships/image" Target="media/image645.png"/><Relationship Id="rId1510" Type="http://schemas.openxmlformats.org/officeDocument/2006/relationships/image" Target="media/image749.wmf"/><Relationship Id="rId3268" Type="http://schemas.openxmlformats.org/officeDocument/2006/relationships/image" Target="media/image1630.wmf"/><Relationship Id="rId3475" Type="http://schemas.openxmlformats.org/officeDocument/2006/relationships/oleObject" Target="embeddings/oleObject1723.bin"/><Relationship Id="rId3682" Type="http://schemas.openxmlformats.org/officeDocument/2006/relationships/oleObject" Target="embeddings/oleObject1826.bin"/><Relationship Id="rId189" Type="http://schemas.openxmlformats.org/officeDocument/2006/relationships/image" Target="media/image88.wmf"/><Relationship Id="rId396" Type="http://schemas.openxmlformats.org/officeDocument/2006/relationships/oleObject" Target="embeddings/oleObject188.bin"/><Relationship Id="rId2077" Type="http://schemas.openxmlformats.org/officeDocument/2006/relationships/oleObject" Target="embeddings/oleObject1028.bin"/><Relationship Id="rId2284" Type="http://schemas.openxmlformats.org/officeDocument/2006/relationships/oleObject" Target="embeddings/oleObject1133.bin"/><Relationship Id="rId2491" Type="http://schemas.openxmlformats.org/officeDocument/2006/relationships/image" Target="media/image1238.wmf"/><Relationship Id="rId3128" Type="http://schemas.openxmlformats.org/officeDocument/2006/relationships/image" Target="media/image1560.wmf"/><Relationship Id="rId3335" Type="http://schemas.openxmlformats.org/officeDocument/2006/relationships/oleObject" Target="embeddings/oleObject1653.bin"/><Relationship Id="rId3542" Type="http://schemas.openxmlformats.org/officeDocument/2006/relationships/image" Target="media/image1767.wmf"/><Relationship Id="rId256" Type="http://schemas.openxmlformats.org/officeDocument/2006/relationships/oleObject" Target="embeddings/oleObject118.bin"/><Relationship Id="rId463" Type="http://schemas.openxmlformats.org/officeDocument/2006/relationships/image" Target="media/image225.wmf"/><Relationship Id="rId670" Type="http://schemas.openxmlformats.org/officeDocument/2006/relationships/oleObject" Target="embeddings/oleObject325.bin"/><Relationship Id="rId1093" Type="http://schemas.openxmlformats.org/officeDocument/2006/relationships/image" Target="media/image540.wmf"/><Relationship Id="rId2144" Type="http://schemas.openxmlformats.org/officeDocument/2006/relationships/oleObject" Target="embeddings/oleObject1062.bin"/><Relationship Id="rId2351" Type="http://schemas.openxmlformats.org/officeDocument/2006/relationships/image" Target="media/image1168.wmf"/><Relationship Id="rId3402" Type="http://schemas.openxmlformats.org/officeDocument/2006/relationships/image" Target="media/image1697.wmf"/><Relationship Id="rId116" Type="http://schemas.openxmlformats.org/officeDocument/2006/relationships/image" Target="media/image51.wmf"/><Relationship Id="rId323" Type="http://schemas.openxmlformats.org/officeDocument/2006/relationships/image" Target="media/image155.wmf"/><Relationship Id="rId530" Type="http://schemas.openxmlformats.org/officeDocument/2006/relationships/oleObject" Target="embeddings/oleObject255.bin"/><Relationship Id="rId1160" Type="http://schemas.openxmlformats.org/officeDocument/2006/relationships/oleObject" Target="embeddings/oleObject570.bin"/><Relationship Id="rId2004" Type="http://schemas.openxmlformats.org/officeDocument/2006/relationships/image" Target="media/image996.wmf"/><Relationship Id="rId2211" Type="http://schemas.openxmlformats.org/officeDocument/2006/relationships/image" Target="media/image1098.wmf"/><Relationship Id="rId4176" Type="http://schemas.openxmlformats.org/officeDocument/2006/relationships/oleObject" Target="embeddings/oleObject2073.bin"/><Relationship Id="rId1020" Type="http://schemas.openxmlformats.org/officeDocument/2006/relationships/oleObject" Target="embeddings/oleObject500.bin"/><Relationship Id="rId1977" Type="http://schemas.openxmlformats.org/officeDocument/2006/relationships/oleObject" Target="embeddings/oleObject978.bin"/><Relationship Id="rId1837" Type="http://schemas.openxmlformats.org/officeDocument/2006/relationships/oleObject" Target="embeddings/oleObject908.bin"/><Relationship Id="rId3192" Type="http://schemas.openxmlformats.org/officeDocument/2006/relationships/image" Target="media/image1592.wmf"/><Relationship Id="rId4036" Type="http://schemas.openxmlformats.org/officeDocument/2006/relationships/oleObject" Target="embeddings/oleObject2003.bin"/><Relationship Id="rId4243" Type="http://schemas.openxmlformats.org/officeDocument/2006/relationships/image" Target="media/image2118.wmf"/><Relationship Id="rId3052" Type="http://schemas.openxmlformats.org/officeDocument/2006/relationships/image" Target="media/image1522.wmf"/><Relationship Id="rId4103" Type="http://schemas.openxmlformats.org/officeDocument/2006/relationships/image" Target="media/image2048.wmf"/><Relationship Id="rId180" Type="http://schemas.openxmlformats.org/officeDocument/2006/relationships/oleObject" Target="embeddings/oleObject80.bin"/><Relationship Id="rId1904" Type="http://schemas.openxmlformats.org/officeDocument/2006/relationships/image" Target="media/image946.wmf"/><Relationship Id="rId3869" Type="http://schemas.openxmlformats.org/officeDocument/2006/relationships/image" Target="media/image1931.wmf"/><Relationship Id="rId997" Type="http://schemas.openxmlformats.org/officeDocument/2006/relationships/image" Target="media/image492.wmf"/><Relationship Id="rId2678" Type="http://schemas.openxmlformats.org/officeDocument/2006/relationships/image" Target="media/image1336.wmf"/><Relationship Id="rId2885" Type="http://schemas.openxmlformats.org/officeDocument/2006/relationships/oleObject" Target="embeddings/oleObject1429.bin"/><Relationship Id="rId3729" Type="http://schemas.openxmlformats.org/officeDocument/2006/relationships/image" Target="media/image1861.wmf"/><Relationship Id="rId3936" Type="http://schemas.openxmlformats.org/officeDocument/2006/relationships/oleObject" Target="embeddings/oleObject1953.bin"/><Relationship Id="rId857" Type="http://schemas.openxmlformats.org/officeDocument/2006/relationships/image" Target="media/image422.wmf"/><Relationship Id="rId1487" Type="http://schemas.openxmlformats.org/officeDocument/2006/relationships/oleObject" Target="embeddings/oleObject733.bin"/><Relationship Id="rId1694" Type="http://schemas.openxmlformats.org/officeDocument/2006/relationships/image" Target="media/image841.wmf"/><Relationship Id="rId2538" Type="http://schemas.openxmlformats.org/officeDocument/2006/relationships/oleObject" Target="embeddings/oleObject1260.bin"/><Relationship Id="rId2745" Type="http://schemas.openxmlformats.org/officeDocument/2006/relationships/oleObject" Target="embeddings/oleObject1359.bin"/><Relationship Id="rId2952" Type="http://schemas.openxmlformats.org/officeDocument/2006/relationships/image" Target="media/image1472.wmf"/><Relationship Id="rId717" Type="http://schemas.openxmlformats.org/officeDocument/2006/relationships/image" Target="media/image352.wmf"/><Relationship Id="rId924" Type="http://schemas.openxmlformats.org/officeDocument/2006/relationships/oleObject" Target="embeddings/oleObject452.bin"/><Relationship Id="rId1347" Type="http://schemas.openxmlformats.org/officeDocument/2006/relationships/oleObject" Target="embeddings/oleObject663.bin"/><Relationship Id="rId1554" Type="http://schemas.openxmlformats.org/officeDocument/2006/relationships/image" Target="media/image771.wmf"/><Relationship Id="rId1761" Type="http://schemas.openxmlformats.org/officeDocument/2006/relationships/oleObject" Target="embeddings/oleObject870.bin"/><Relationship Id="rId2605" Type="http://schemas.openxmlformats.org/officeDocument/2006/relationships/oleObject" Target="embeddings/oleObject1290.bin"/><Relationship Id="rId2812" Type="http://schemas.openxmlformats.org/officeDocument/2006/relationships/image" Target="media/image1403.wmf"/><Relationship Id="rId53" Type="http://schemas.openxmlformats.org/officeDocument/2006/relationships/oleObject" Target="embeddings/oleObject17.bin"/><Relationship Id="rId1207" Type="http://schemas.openxmlformats.org/officeDocument/2006/relationships/image" Target="media/image597.wmf"/><Relationship Id="rId1414" Type="http://schemas.openxmlformats.org/officeDocument/2006/relationships/image" Target="media/image701.wmf"/><Relationship Id="rId1621" Type="http://schemas.openxmlformats.org/officeDocument/2006/relationships/oleObject" Target="embeddings/oleObject800.bin"/><Relationship Id="rId3379" Type="http://schemas.openxmlformats.org/officeDocument/2006/relationships/oleObject" Target="embeddings/oleObject1675.bin"/><Relationship Id="rId3586" Type="http://schemas.openxmlformats.org/officeDocument/2006/relationships/image" Target="media/image1789.wmf"/><Relationship Id="rId3793" Type="http://schemas.openxmlformats.org/officeDocument/2006/relationships/image" Target="media/image1893.wmf"/><Relationship Id="rId2188" Type="http://schemas.openxmlformats.org/officeDocument/2006/relationships/oleObject" Target="embeddings/oleObject1085.bin"/><Relationship Id="rId2395" Type="http://schemas.openxmlformats.org/officeDocument/2006/relationships/image" Target="media/image1190.wmf"/><Relationship Id="rId3239" Type="http://schemas.openxmlformats.org/officeDocument/2006/relationships/oleObject" Target="embeddings/oleObject1605.bin"/><Relationship Id="rId3446" Type="http://schemas.openxmlformats.org/officeDocument/2006/relationships/image" Target="media/image1719.wmf"/><Relationship Id="rId367" Type="http://schemas.openxmlformats.org/officeDocument/2006/relationships/image" Target="media/image177.wmf"/><Relationship Id="rId574" Type="http://schemas.openxmlformats.org/officeDocument/2006/relationships/oleObject" Target="embeddings/oleObject277.bin"/><Relationship Id="rId2048" Type="http://schemas.openxmlformats.org/officeDocument/2006/relationships/image" Target="media/image1018.wmf"/><Relationship Id="rId2255" Type="http://schemas.openxmlformats.org/officeDocument/2006/relationships/image" Target="media/image1120.wmf"/><Relationship Id="rId3653" Type="http://schemas.openxmlformats.org/officeDocument/2006/relationships/image" Target="media/image1823.wmf"/><Relationship Id="rId3860" Type="http://schemas.openxmlformats.org/officeDocument/2006/relationships/oleObject" Target="embeddings/oleObject1915.bin"/><Relationship Id="rId227" Type="http://schemas.openxmlformats.org/officeDocument/2006/relationships/image" Target="media/image107.wmf"/><Relationship Id="rId781" Type="http://schemas.openxmlformats.org/officeDocument/2006/relationships/image" Target="media/image384.wmf"/><Relationship Id="rId2462" Type="http://schemas.openxmlformats.org/officeDocument/2006/relationships/oleObject" Target="embeddings/oleObject1222.bin"/><Relationship Id="rId3306" Type="http://schemas.openxmlformats.org/officeDocument/2006/relationships/image" Target="media/image1649.wmf"/><Relationship Id="rId3513" Type="http://schemas.openxmlformats.org/officeDocument/2006/relationships/oleObject" Target="embeddings/oleObject1742.bin"/><Relationship Id="rId3720" Type="http://schemas.openxmlformats.org/officeDocument/2006/relationships/oleObject" Target="embeddings/oleObject1845.bin"/><Relationship Id="rId434" Type="http://schemas.openxmlformats.org/officeDocument/2006/relationships/oleObject" Target="embeddings/oleObject207.bin"/><Relationship Id="rId641" Type="http://schemas.openxmlformats.org/officeDocument/2006/relationships/image" Target="media/image314.wmf"/><Relationship Id="rId1064" Type="http://schemas.openxmlformats.org/officeDocument/2006/relationships/oleObject" Target="embeddings/oleObject522.bin"/><Relationship Id="rId1271" Type="http://schemas.openxmlformats.org/officeDocument/2006/relationships/image" Target="media/image629.wmf"/><Relationship Id="rId2115" Type="http://schemas.openxmlformats.org/officeDocument/2006/relationships/image" Target="media/image1051.wmf"/><Relationship Id="rId2322" Type="http://schemas.openxmlformats.org/officeDocument/2006/relationships/oleObject" Target="embeddings/oleObject1152.bin"/><Relationship Id="rId501" Type="http://schemas.openxmlformats.org/officeDocument/2006/relationships/image" Target="media/image244.wmf"/><Relationship Id="rId1131" Type="http://schemas.openxmlformats.org/officeDocument/2006/relationships/image" Target="media/image559.wmf"/><Relationship Id="rId4287" Type="http://schemas.openxmlformats.org/officeDocument/2006/relationships/theme" Target="theme/theme1.xml"/><Relationship Id="rId3096" Type="http://schemas.openxmlformats.org/officeDocument/2006/relationships/image" Target="media/image1544.wmf"/><Relationship Id="rId4147" Type="http://schemas.openxmlformats.org/officeDocument/2006/relationships/image" Target="media/image2070.wmf"/><Relationship Id="rId1948" Type="http://schemas.openxmlformats.org/officeDocument/2006/relationships/image" Target="media/image968.wmf"/><Relationship Id="rId3163" Type="http://schemas.openxmlformats.org/officeDocument/2006/relationships/oleObject" Target="embeddings/oleObject1567.bin"/><Relationship Id="rId3370" Type="http://schemas.openxmlformats.org/officeDocument/2006/relationships/image" Target="media/image1681.wmf"/><Relationship Id="rId4007" Type="http://schemas.openxmlformats.org/officeDocument/2006/relationships/image" Target="media/image2000.wmf"/><Relationship Id="rId4214" Type="http://schemas.openxmlformats.org/officeDocument/2006/relationships/oleObject" Target="embeddings/oleObject2092.bin"/><Relationship Id="rId291" Type="http://schemas.openxmlformats.org/officeDocument/2006/relationships/image" Target="media/image139.wmf"/><Relationship Id="rId1808" Type="http://schemas.openxmlformats.org/officeDocument/2006/relationships/image" Target="media/image898.wmf"/><Relationship Id="rId3023" Type="http://schemas.openxmlformats.org/officeDocument/2006/relationships/oleObject" Target="embeddings/oleObject1497.bin"/><Relationship Id="rId151" Type="http://schemas.openxmlformats.org/officeDocument/2006/relationships/oleObject" Target="embeddings/oleObject66.bin"/><Relationship Id="rId3230" Type="http://schemas.openxmlformats.org/officeDocument/2006/relationships/image" Target="media/image1611.wmf"/><Relationship Id="rId2789" Type="http://schemas.openxmlformats.org/officeDocument/2006/relationships/oleObject" Target="embeddings/oleObject1381.bin"/><Relationship Id="rId2996" Type="http://schemas.openxmlformats.org/officeDocument/2006/relationships/image" Target="media/image1494.wmf"/><Relationship Id="rId968" Type="http://schemas.openxmlformats.org/officeDocument/2006/relationships/oleObject" Target="embeddings/oleObject474.bin"/><Relationship Id="rId1598" Type="http://schemas.openxmlformats.org/officeDocument/2006/relationships/image" Target="media/image793.wmf"/><Relationship Id="rId2649" Type="http://schemas.openxmlformats.org/officeDocument/2006/relationships/oleObject" Target="embeddings/oleObject1312.bin"/><Relationship Id="rId2856" Type="http://schemas.openxmlformats.org/officeDocument/2006/relationships/image" Target="media/image1425.wmf"/><Relationship Id="rId3907" Type="http://schemas.openxmlformats.org/officeDocument/2006/relationships/image" Target="media/image1950.wmf"/><Relationship Id="rId97" Type="http://schemas.openxmlformats.org/officeDocument/2006/relationships/oleObject" Target="embeddings/oleObject39.bin"/><Relationship Id="rId828" Type="http://schemas.openxmlformats.org/officeDocument/2006/relationships/oleObject" Target="embeddings/oleObject404.bin"/><Relationship Id="rId1458" Type="http://schemas.openxmlformats.org/officeDocument/2006/relationships/image" Target="media/image723.wmf"/><Relationship Id="rId1665" Type="http://schemas.openxmlformats.org/officeDocument/2006/relationships/oleObject" Target="embeddings/oleObject822.bin"/><Relationship Id="rId1872" Type="http://schemas.openxmlformats.org/officeDocument/2006/relationships/image" Target="media/image930.wmf"/><Relationship Id="rId2509" Type="http://schemas.openxmlformats.org/officeDocument/2006/relationships/image" Target="media/image1247.wmf"/><Relationship Id="rId2716" Type="http://schemas.openxmlformats.org/officeDocument/2006/relationships/image" Target="media/image1355.wmf"/><Relationship Id="rId4071" Type="http://schemas.openxmlformats.org/officeDocument/2006/relationships/image" Target="media/image2032.wmf"/><Relationship Id="rId1318" Type="http://schemas.openxmlformats.org/officeDocument/2006/relationships/image" Target="media/image653.wmf"/><Relationship Id="rId1525" Type="http://schemas.openxmlformats.org/officeDocument/2006/relationships/oleObject" Target="embeddings/oleObject752.bin"/><Relationship Id="rId2923" Type="http://schemas.openxmlformats.org/officeDocument/2006/relationships/oleObject" Target="embeddings/oleObject1448.bin"/><Relationship Id="rId1732" Type="http://schemas.openxmlformats.org/officeDocument/2006/relationships/image" Target="media/image860.wmf"/><Relationship Id="rId24" Type="http://schemas.openxmlformats.org/officeDocument/2006/relationships/hyperlink" Target="http://help.mrl.sci.utah.edu/help/index.jsp" TargetMode="External"/><Relationship Id="rId2299" Type="http://schemas.openxmlformats.org/officeDocument/2006/relationships/image" Target="media/image1142.wmf"/><Relationship Id="rId3697" Type="http://schemas.openxmlformats.org/officeDocument/2006/relationships/image" Target="media/image1845.wmf"/><Relationship Id="rId3557" Type="http://schemas.openxmlformats.org/officeDocument/2006/relationships/oleObject" Target="embeddings/oleObject1764.bin"/><Relationship Id="rId3764" Type="http://schemas.openxmlformats.org/officeDocument/2006/relationships/oleObject" Target="embeddings/oleObject1867.bin"/><Relationship Id="rId3971" Type="http://schemas.openxmlformats.org/officeDocument/2006/relationships/image" Target="media/image1982.wmf"/><Relationship Id="rId478" Type="http://schemas.openxmlformats.org/officeDocument/2006/relationships/oleObject" Target="embeddings/oleObject229.bin"/><Relationship Id="rId685" Type="http://schemas.openxmlformats.org/officeDocument/2006/relationships/image" Target="media/image336.wmf"/><Relationship Id="rId892" Type="http://schemas.openxmlformats.org/officeDocument/2006/relationships/oleObject" Target="embeddings/oleObject436.bin"/><Relationship Id="rId2159" Type="http://schemas.openxmlformats.org/officeDocument/2006/relationships/image" Target="media/image1073.wmf"/><Relationship Id="rId2366" Type="http://schemas.openxmlformats.org/officeDocument/2006/relationships/oleObject" Target="embeddings/oleObject1174.bin"/><Relationship Id="rId2573" Type="http://schemas.openxmlformats.org/officeDocument/2006/relationships/oleObject" Target="embeddings/oleObject1275.bin"/><Relationship Id="rId2780" Type="http://schemas.openxmlformats.org/officeDocument/2006/relationships/image" Target="media/image1387.wmf"/><Relationship Id="rId3417" Type="http://schemas.openxmlformats.org/officeDocument/2006/relationships/oleObject" Target="embeddings/oleObject1694.bin"/><Relationship Id="rId3624" Type="http://schemas.openxmlformats.org/officeDocument/2006/relationships/image" Target="media/image1808.wmf"/><Relationship Id="rId3831" Type="http://schemas.openxmlformats.org/officeDocument/2006/relationships/image" Target="media/image1912.wmf"/><Relationship Id="rId338" Type="http://schemas.openxmlformats.org/officeDocument/2006/relationships/oleObject" Target="embeddings/oleObject159.bin"/><Relationship Id="rId545" Type="http://schemas.openxmlformats.org/officeDocument/2006/relationships/image" Target="media/image266.wmf"/><Relationship Id="rId752" Type="http://schemas.openxmlformats.org/officeDocument/2006/relationships/oleObject" Target="embeddings/oleObject366.bin"/><Relationship Id="rId1175" Type="http://schemas.openxmlformats.org/officeDocument/2006/relationships/image" Target="media/image581.wmf"/><Relationship Id="rId1382" Type="http://schemas.openxmlformats.org/officeDocument/2006/relationships/image" Target="media/image685.wmf"/><Relationship Id="rId2019" Type="http://schemas.openxmlformats.org/officeDocument/2006/relationships/oleObject" Target="embeddings/oleObject999.bin"/><Relationship Id="rId2226" Type="http://schemas.openxmlformats.org/officeDocument/2006/relationships/oleObject" Target="embeddings/oleObject1104.bin"/><Relationship Id="rId2433" Type="http://schemas.openxmlformats.org/officeDocument/2006/relationships/image" Target="media/image1209.wmf"/><Relationship Id="rId2640" Type="http://schemas.openxmlformats.org/officeDocument/2006/relationships/image" Target="media/image1316.wmf"/><Relationship Id="rId405" Type="http://schemas.openxmlformats.org/officeDocument/2006/relationships/image" Target="media/image196.wmf"/><Relationship Id="rId612" Type="http://schemas.openxmlformats.org/officeDocument/2006/relationships/oleObject" Target="embeddings/oleObject296.bin"/><Relationship Id="rId1035" Type="http://schemas.openxmlformats.org/officeDocument/2006/relationships/image" Target="media/image511.wmf"/><Relationship Id="rId1242" Type="http://schemas.openxmlformats.org/officeDocument/2006/relationships/oleObject" Target="embeddings/oleObject611.bin"/><Relationship Id="rId2500" Type="http://schemas.openxmlformats.org/officeDocument/2006/relationships/oleObject" Target="embeddings/oleObject1241.bin"/><Relationship Id="rId1102" Type="http://schemas.openxmlformats.org/officeDocument/2006/relationships/oleObject" Target="embeddings/oleObject541.bin"/><Relationship Id="rId4258" Type="http://schemas.openxmlformats.org/officeDocument/2006/relationships/oleObject" Target="embeddings/oleObject2114.bin"/><Relationship Id="rId3067" Type="http://schemas.openxmlformats.org/officeDocument/2006/relationships/oleObject" Target="embeddings/oleObject1519.bin"/><Relationship Id="rId3274" Type="http://schemas.openxmlformats.org/officeDocument/2006/relationships/image" Target="media/image1633.wmf"/><Relationship Id="rId4118" Type="http://schemas.openxmlformats.org/officeDocument/2006/relationships/oleObject" Target="embeddings/oleObject2044.bin"/><Relationship Id="rId195" Type="http://schemas.openxmlformats.org/officeDocument/2006/relationships/image" Target="media/image91.wmf"/><Relationship Id="rId1919" Type="http://schemas.openxmlformats.org/officeDocument/2006/relationships/oleObject" Target="embeddings/oleObject949.bin"/><Relationship Id="rId3481" Type="http://schemas.openxmlformats.org/officeDocument/2006/relationships/oleObject" Target="embeddings/oleObject1726.bin"/><Relationship Id="rId2083" Type="http://schemas.openxmlformats.org/officeDocument/2006/relationships/oleObject" Target="embeddings/oleObject1031.bin"/><Relationship Id="rId2290" Type="http://schemas.openxmlformats.org/officeDocument/2006/relationships/oleObject" Target="embeddings/oleObject1136.bin"/><Relationship Id="rId3134" Type="http://schemas.openxmlformats.org/officeDocument/2006/relationships/image" Target="media/image1563.wmf"/><Relationship Id="rId3341" Type="http://schemas.openxmlformats.org/officeDocument/2006/relationships/oleObject" Target="embeddings/oleObject1656.bin"/><Relationship Id="rId262" Type="http://schemas.openxmlformats.org/officeDocument/2006/relationships/oleObject" Target="embeddings/oleObject121.bin"/><Relationship Id="rId2150" Type="http://schemas.openxmlformats.org/officeDocument/2006/relationships/oleObject" Target="embeddings/oleObject1065.bin"/><Relationship Id="rId3201" Type="http://schemas.openxmlformats.org/officeDocument/2006/relationships/oleObject" Target="embeddings/oleObject1586.bin"/><Relationship Id="rId122" Type="http://schemas.openxmlformats.org/officeDocument/2006/relationships/image" Target="media/image54.wmf"/><Relationship Id="rId2010" Type="http://schemas.openxmlformats.org/officeDocument/2006/relationships/image" Target="media/image999.wmf"/><Relationship Id="rId1569" Type="http://schemas.openxmlformats.org/officeDocument/2006/relationships/oleObject" Target="embeddings/oleObject774.bin"/><Relationship Id="rId2967" Type="http://schemas.openxmlformats.org/officeDocument/2006/relationships/oleObject" Target="embeddings/oleObject1469.bin"/><Relationship Id="rId4182" Type="http://schemas.openxmlformats.org/officeDocument/2006/relationships/oleObject" Target="embeddings/oleObject2076.bin"/><Relationship Id="rId939" Type="http://schemas.openxmlformats.org/officeDocument/2006/relationships/image" Target="media/image463.wmf"/><Relationship Id="rId1776" Type="http://schemas.openxmlformats.org/officeDocument/2006/relationships/image" Target="media/image882.wmf"/><Relationship Id="rId1983" Type="http://schemas.openxmlformats.org/officeDocument/2006/relationships/oleObject" Target="embeddings/oleObject981.bin"/><Relationship Id="rId2827" Type="http://schemas.openxmlformats.org/officeDocument/2006/relationships/oleObject" Target="embeddings/oleObject1400.bin"/><Relationship Id="rId4042" Type="http://schemas.openxmlformats.org/officeDocument/2006/relationships/oleObject" Target="embeddings/oleObject2006.bin"/><Relationship Id="rId68" Type="http://schemas.openxmlformats.org/officeDocument/2006/relationships/image" Target="media/image27.wmf"/><Relationship Id="rId1429" Type="http://schemas.openxmlformats.org/officeDocument/2006/relationships/oleObject" Target="embeddings/oleObject704.bin"/><Relationship Id="rId1636" Type="http://schemas.openxmlformats.org/officeDocument/2006/relationships/image" Target="media/image812.wmf"/><Relationship Id="rId1843" Type="http://schemas.openxmlformats.org/officeDocument/2006/relationships/oleObject" Target="embeddings/oleObject911.bin"/><Relationship Id="rId1703" Type="http://schemas.openxmlformats.org/officeDocument/2006/relationships/oleObject" Target="embeddings/oleObject841.bin"/><Relationship Id="rId1910" Type="http://schemas.openxmlformats.org/officeDocument/2006/relationships/image" Target="media/image949.wmf"/><Relationship Id="rId3668" Type="http://schemas.openxmlformats.org/officeDocument/2006/relationships/oleObject" Target="embeddings/oleObject1819.bin"/><Relationship Id="rId3875" Type="http://schemas.openxmlformats.org/officeDocument/2006/relationships/image" Target="media/image1934.wmf"/><Relationship Id="rId589" Type="http://schemas.openxmlformats.org/officeDocument/2006/relationships/image" Target="media/image288.wmf"/><Relationship Id="rId796" Type="http://schemas.openxmlformats.org/officeDocument/2006/relationships/oleObject" Target="embeddings/oleObject388.bin"/><Relationship Id="rId2477" Type="http://schemas.openxmlformats.org/officeDocument/2006/relationships/image" Target="media/image1231.wmf"/><Relationship Id="rId2684" Type="http://schemas.openxmlformats.org/officeDocument/2006/relationships/image" Target="media/image1339.wmf"/><Relationship Id="rId3528" Type="http://schemas.openxmlformats.org/officeDocument/2006/relationships/image" Target="media/image1760.wmf"/><Relationship Id="rId3735" Type="http://schemas.openxmlformats.org/officeDocument/2006/relationships/image" Target="media/image1864.wmf"/><Relationship Id="rId449" Type="http://schemas.openxmlformats.org/officeDocument/2006/relationships/image" Target="media/image218.wmf"/><Relationship Id="rId656" Type="http://schemas.openxmlformats.org/officeDocument/2006/relationships/oleObject" Target="embeddings/oleObject318.bin"/><Relationship Id="rId863" Type="http://schemas.openxmlformats.org/officeDocument/2006/relationships/image" Target="media/image425.wmf"/><Relationship Id="rId1079" Type="http://schemas.openxmlformats.org/officeDocument/2006/relationships/image" Target="media/image533.wmf"/><Relationship Id="rId1286" Type="http://schemas.openxmlformats.org/officeDocument/2006/relationships/oleObject" Target="embeddings/oleObject633.bin"/><Relationship Id="rId1493" Type="http://schemas.openxmlformats.org/officeDocument/2006/relationships/oleObject" Target="embeddings/oleObject736.bin"/><Relationship Id="rId2337" Type="http://schemas.openxmlformats.org/officeDocument/2006/relationships/image" Target="media/image1161.wmf"/><Relationship Id="rId2544" Type="http://schemas.openxmlformats.org/officeDocument/2006/relationships/oleObject" Target="embeddings/oleObject1263.bin"/><Relationship Id="rId2891" Type="http://schemas.openxmlformats.org/officeDocument/2006/relationships/oleObject" Target="embeddings/oleObject1432.bin"/><Relationship Id="rId3942" Type="http://schemas.openxmlformats.org/officeDocument/2006/relationships/oleObject" Target="embeddings/oleObject1956.bin"/><Relationship Id="rId309" Type="http://schemas.openxmlformats.org/officeDocument/2006/relationships/image" Target="media/image148.wmf"/><Relationship Id="rId516" Type="http://schemas.openxmlformats.org/officeDocument/2006/relationships/oleObject" Target="embeddings/oleObject248.bin"/><Relationship Id="rId1146" Type="http://schemas.openxmlformats.org/officeDocument/2006/relationships/oleObject" Target="embeddings/oleObject563.bin"/><Relationship Id="rId2751" Type="http://schemas.openxmlformats.org/officeDocument/2006/relationships/oleObject" Target="embeddings/oleObject1362.bin"/><Relationship Id="rId3802" Type="http://schemas.openxmlformats.org/officeDocument/2006/relationships/oleObject" Target="embeddings/oleObject1886.bin"/><Relationship Id="rId723" Type="http://schemas.openxmlformats.org/officeDocument/2006/relationships/image" Target="media/image355.wmf"/><Relationship Id="rId930" Type="http://schemas.openxmlformats.org/officeDocument/2006/relationships/oleObject" Target="embeddings/oleObject455.bin"/><Relationship Id="rId1006" Type="http://schemas.openxmlformats.org/officeDocument/2006/relationships/oleObject" Target="embeddings/oleObject493.bin"/><Relationship Id="rId1353" Type="http://schemas.openxmlformats.org/officeDocument/2006/relationships/oleObject" Target="embeddings/oleObject666.bin"/><Relationship Id="rId1560" Type="http://schemas.openxmlformats.org/officeDocument/2006/relationships/image" Target="media/image774.wmf"/><Relationship Id="rId2404" Type="http://schemas.openxmlformats.org/officeDocument/2006/relationships/oleObject" Target="embeddings/oleObject1193.bin"/><Relationship Id="rId2611" Type="http://schemas.openxmlformats.org/officeDocument/2006/relationships/oleObject" Target="embeddings/oleObject1293.bin"/><Relationship Id="rId1213" Type="http://schemas.openxmlformats.org/officeDocument/2006/relationships/image" Target="media/image600.wmf"/><Relationship Id="rId1420" Type="http://schemas.openxmlformats.org/officeDocument/2006/relationships/image" Target="media/image704.wmf"/><Relationship Id="rId3178" Type="http://schemas.openxmlformats.org/officeDocument/2006/relationships/image" Target="media/image1585.wmf"/><Relationship Id="rId3385" Type="http://schemas.openxmlformats.org/officeDocument/2006/relationships/oleObject" Target="embeddings/oleObject1678.bin"/><Relationship Id="rId3592" Type="http://schemas.openxmlformats.org/officeDocument/2006/relationships/image" Target="media/image1792.wmf"/><Relationship Id="rId4229" Type="http://schemas.openxmlformats.org/officeDocument/2006/relationships/image" Target="media/image2111.wmf"/><Relationship Id="rId2194" Type="http://schemas.openxmlformats.org/officeDocument/2006/relationships/oleObject" Target="embeddings/oleObject1088.bin"/><Relationship Id="rId3038" Type="http://schemas.openxmlformats.org/officeDocument/2006/relationships/image" Target="media/image1515.wmf"/><Relationship Id="rId3245" Type="http://schemas.openxmlformats.org/officeDocument/2006/relationships/oleObject" Target="embeddings/oleObject1608.bin"/><Relationship Id="rId3452" Type="http://schemas.openxmlformats.org/officeDocument/2006/relationships/image" Target="media/image1722.wmf"/><Relationship Id="rId166" Type="http://schemas.openxmlformats.org/officeDocument/2006/relationships/oleObject" Target="embeddings/oleObject73.bin"/><Relationship Id="rId373" Type="http://schemas.openxmlformats.org/officeDocument/2006/relationships/image" Target="media/image180.wmf"/><Relationship Id="rId580" Type="http://schemas.openxmlformats.org/officeDocument/2006/relationships/oleObject" Target="embeddings/oleObject280.bin"/><Relationship Id="rId2054" Type="http://schemas.openxmlformats.org/officeDocument/2006/relationships/image" Target="media/image1021.wmf"/><Relationship Id="rId2261" Type="http://schemas.openxmlformats.org/officeDocument/2006/relationships/image" Target="media/image1123.wmf"/><Relationship Id="rId3105" Type="http://schemas.openxmlformats.org/officeDocument/2006/relationships/oleObject" Target="embeddings/oleObject1538.bin"/><Relationship Id="rId3312" Type="http://schemas.openxmlformats.org/officeDocument/2006/relationships/image" Target="media/image1652.wmf"/><Relationship Id="rId233" Type="http://schemas.openxmlformats.org/officeDocument/2006/relationships/image" Target="media/image110.wmf"/><Relationship Id="rId440" Type="http://schemas.openxmlformats.org/officeDocument/2006/relationships/oleObject" Target="embeddings/oleObject210.bin"/><Relationship Id="rId1070" Type="http://schemas.openxmlformats.org/officeDocument/2006/relationships/oleObject" Target="embeddings/oleObject525.bin"/><Relationship Id="rId2121" Type="http://schemas.openxmlformats.org/officeDocument/2006/relationships/image" Target="media/image1054.wmf"/><Relationship Id="rId300" Type="http://schemas.openxmlformats.org/officeDocument/2006/relationships/oleObject" Target="embeddings/oleObject140.bin"/><Relationship Id="rId4086" Type="http://schemas.openxmlformats.org/officeDocument/2006/relationships/oleObject" Target="embeddings/oleObject2028.bin"/><Relationship Id="rId1887" Type="http://schemas.openxmlformats.org/officeDocument/2006/relationships/oleObject" Target="embeddings/oleObject933.bin"/><Relationship Id="rId2938" Type="http://schemas.openxmlformats.org/officeDocument/2006/relationships/image" Target="media/image1465.wmf"/><Relationship Id="rId1747" Type="http://schemas.openxmlformats.org/officeDocument/2006/relationships/oleObject" Target="embeddings/oleObject863.bin"/><Relationship Id="rId1954" Type="http://schemas.openxmlformats.org/officeDocument/2006/relationships/image" Target="media/image971.wmf"/><Relationship Id="rId4153" Type="http://schemas.openxmlformats.org/officeDocument/2006/relationships/image" Target="media/image2073.wmf"/><Relationship Id="rId39" Type="http://schemas.openxmlformats.org/officeDocument/2006/relationships/oleObject" Target="embeddings/oleObject10.bin"/><Relationship Id="rId1607" Type="http://schemas.openxmlformats.org/officeDocument/2006/relationships/oleObject" Target="embeddings/oleObject793.bin"/><Relationship Id="rId1814" Type="http://schemas.openxmlformats.org/officeDocument/2006/relationships/image" Target="media/image901.wmf"/><Relationship Id="rId4013" Type="http://schemas.openxmlformats.org/officeDocument/2006/relationships/image" Target="media/image2003.wmf"/><Relationship Id="rId4220" Type="http://schemas.openxmlformats.org/officeDocument/2006/relationships/oleObject" Target="embeddings/oleObject2095.bin"/><Relationship Id="rId3779" Type="http://schemas.openxmlformats.org/officeDocument/2006/relationships/image" Target="media/image1886.wmf"/><Relationship Id="rId2588" Type="http://schemas.openxmlformats.org/officeDocument/2006/relationships/image" Target="media/image1290.wmf"/><Relationship Id="rId3986" Type="http://schemas.openxmlformats.org/officeDocument/2006/relationships/oleObject" Target="embeddings/oleObject1978.bin"/><Relationship Id="rId1397" Type="http://schemas.openxmlformats.org/officeDocument/2006/relationships/oleObject" Target="embeddings/oleObject688.bin"/><Relationship Id="rId2795" Type="http://schemas.openxmlformats.org/officeDocument/2006/relationships/oleObject" Target="embeddings/oleObject1384.bin"/><Relationship Id="rId3639" Type="http://schemas.openxmlformats.org/officeDocument/2006/relationships/image" Target="media/image1816.wmf"/><Relationship Id="rId3846" Type="http://schemas.openxmlformats.org/officeDocument/2006/relationships/oleObject" Target="embeddings/oleObject1908.bin"/><Relationship Id="rId767" Type="http://schemas.openxmlformats.org/officeDocument/2006/relationships/image" Target="media/image377.wmf"/><Relationship Id="rId974" Type="http://schemas.openxmlformats.org/officeDocument/2006/relationships/oleObject" Target="embeddings/oleObject477.bin"/><Relationship Id="rId2448" Type="http://schemas.openxmlformats.org/officeDocument/2006/relationships/oleObject" Target="embeddings/oleObject1215.bin"/><Relationship Id="rId2655" Type="http://schemas.openxmlformats.org/officeDocument/2006/relationships/oleObject" Target="embeddings/oleObject1315.bin"/><Relationship Id="rId2862" Type="http://schemas.openxmlformats.org/officeDocument/2006/relationships/image" Target="media/image1428.wmf"/><Relationship Id="rId3706" Type="http://schemas.openxmlformats.org/officeDocument/2006/relationships/oleObject" Target="embeddings/oleObject1838.bin"/><Relationship Id="rId3913" Type="http://schemas.openxmlformats.org/officeDocument/2006/relationships/image" Target="media/image1953.wmf"/><Relationship Id="rId627" Type="http://schemas.openxmlformats.org/officeDocument/2006/relationships/image" Target="media/image307.wmf"/><Relationship Id="rId834" Type="http://schemas.openxmlformats.org/officeDocument/2006/relationships/oleObject" Target="embeddings/oleObject407.bin"/><Relationship Id="rId1257" Type="http://schemas.openxmlformats.org/officeDocument/2006/relationships/image" Target="media/image622.wmf"/><Relationship Id="rId1464" Type="http://schemas.openxmlformats.org/officeDocument/2006/relationships/image" Target="media/image726.wmf"/><Relationship Id="rId1671" Type="http://schemas.openxmlformats.org/officeDocument/2006/relationships/oleObject" Target="embeddings/oleObject825.bin"/><Relationship Id="rId2308" Type="http://schemas.openxmlformats.org/officeDocument/2006/relationships/oleObject" Target="embeddings/oleObject1145.bin"/><Relationship Id="rId2515" Type="http://schemas.openxmlformats.org/officeDocument/2006/relationships/image" Target="media/image1250.wmf"/><Relationship Id="rId2722" Type="http://schemas.openxmlformats.org/officeDocument/2006/relationships/image" Target="media/image1358.wmf"/><Relationship Id="rId901" Type="http://schemas.openxmlformats.org/officeDocument/2006/relationships/image" Target="media/image444.wmf"/><Relationship Id="rId1117" Type="http://schemas.openxmlformats.org/officeDocument/2006/relationships/image" Target="media/image552.wmf"/><Relationship Id="rId1324" Type="http://schemas.openxmlformats.org/officeDocument/2006/relationships/image" Target="media/image656.wmf"/><Relationship Id="rId1531" Type="http://schemas.openxmlformats.org/officeDocument/2006/relationships/oleObject" Target="embeddings/oleObject755.bin"/><Relationship Id="rId30" Type="http://schemas.openxmlformats.org/officeDocument/2006/relationships/image" Target="media/image8.wmf"/><Relationship Id="rId3289" Type="http://schemas.openxmlformats.org/officeDocument/2006/relationships/oleObject" Target="embeddings/oleObject1630.bin"/><Relationship Id="rId3496" Type="http://schemas.openxmlformats.org/officeDocument/2006/relationships/image" Target="media/image1744.wmf"/><Relationship Id="rId2098" Type="http://schemas.openxmlformats.org/officeDocument/2006/relationships/image" Target="media/image1043.wmf"/><Relationship Id="rId3149" Type="http://schemas.openxmlformats.org/officeDocument/2006/relationships/oleObject" Target="embeddings/oleObject1560.bin"/><Relationship Id="rId3356" Type="http://schemas.openxmlformats.org/officeDocument/2006/relationships/image" Target="media/image1674.wmf"/><Relationship Id="rId3563" Type="http://schemas.openxmlformats.org/officeDocument/2006/relationships/oleObject" Target="embeddings/oleObject1767.bin"/><Relationship Id="rId277" Type="http://schemas.openxmlformats.org/officeDocument/2006/relationships/image" Target="media/image132.wmf"/><Relationship Id="rId484" Type="http://schemas.openxmlformats.org/officeDocument/2006/relationships/oleObject" Target="embeddings/oleObject232.bin"/><Relationship Id="rId2165" Type="http://schemas.openxmlformats.org/officeDocument/2006/relationships/oleObject" Target="embeddings/oleObject1073.bin"/><Relationship Id="rId3009" Type="http://schemas.openxmlformats.org/officeDocument/2006/relationships/oleObject" Target="embeddings/oleObject1490.bin"/><Relationship Id="rId3216" Type="http://schemas.openxmlformats.org/officeDocument/2006/relationships/image" Target="media/image1604.wmf"/><Relationship Id="rId3770" Type="http://schemas.openxmlformats.org/officeDocument/2006/relationships/oleObject" Target="embeddings/oleObject1870.bin"/><Relationship Id="rId137" Type="http://schemas.openxmlformats.org/officeDocument/2006/relationships/oleObject" Target="embeddings/oleObject59.bin"/><Relationship Id="rId344" Type="http://schemas.openxmlformats.org/officeDocument/2006/relationships/oleObject" Target="embeddings/oleObject162.bin"/><Relationship Id="rId691" Type="http://schemas.openxmlformats.org/officeDocument/2006/relationships/image" Target="media/image339.wmf"/><Relationship Id="rId2025" Type="http://schemas.openxmlformats.org/officeDocument/2006/relationships/oleObject" Target="embeddings/oleObject1002.bin"/><Relationship Id="rId2372" Type="http://schemas.openxmlformats.org/officeDocument/2006/relationships/oleObject" Target="embeddings/oleObject1177.bin"/><Relationship Id="rId3423" Type="http://schemas.openxmlformats.org/officeDocument/2006/relationships/oleObject" Target="embeddings/oleObject1697.bin"/><Relationship Id="rId3630" Type="http://schemas.openxmlformats.org/officeDocument/2006/relationships/image" Target="media/image1811.png"/><Relationship Id="rId551" Type="http://schemas.openxmlformats.org/officeDocument/2006/relationships/image" Target="media/image269.wmf"/><Relationship Id="rId1181" Type="http://schemas.openxmlformats.org/officeDocument/2006/relationships/image" Target="media/image584.wmf"/><Relationship Id="rId2232" Type="http://schemas.openxmlformats.org/officeDocument/2006/relationships/oleObject" Target="embeddings/oleObject1107.bin"/><Relationship Id="rId204" Type="http://schemas.openxmlformats.org/officeDocument/2006/relationships/oleObject" Target="embeddings/oleObject92.bin"/><Relationship Id="rId411" Type="http://schemas.openxmlformats.org/officeDocument/2006/relationships/image" Target="media/image199.wmf"/><Relationship Id="rId1041" Type="http://schemas.openxmlformats.org/officeDocument/2006/relationships/image" Target="media/image514.wmf"/><Relationship Id="rId1998" Type="http://schemas.openxmlformats.org/officeDocument/2006/relationships/image" Target="media/image993.wmf"/><Relationship Id="rId4197" Type="http://schemas.openxmlformats.org/officeDocument/2006/relationships/image" Target="media/image2095.wmf"/><Relationship Id="rId1858" Type="http://schemas.openxmlformats.org/officeDocument/2006/relationships/image" Target="media/image923.wmf"/><Relationship Id="rId4057" Type="http://schemas.openxmlformats.org/officeDocument/2006/relationships/image" Target="media/image2025.wmf"/><Relationship Id="rId4264" Type="http://schemas.openxmlformats.org/officeDocument/2006/relationships/oleObject" Target="embeddings/oleObject2117.bin"/><Relationship Id="rId2909" Type="http://schemas.openxmlformats.org/officeDocument/2006/relationships/oleObject" Target="embeddings/oleObject1441.bin"/><Relationship Id="rId3073" Type="http://schemas.openxmlformats.org/officeDocument/2006/relationships/oleObject" Target="embeddings/oleObject1522.bin"/><Relationship Id="rId3280" Type="http://schemas.openxmlformats.org/officeDocument/2006/relationships/image" Target="media/image1636.wmf"/><Relationship Id="rId4124" Type="http://schemas.openxmlformats.org/officeDocument/2006/relationships/oleObject" Target="embeddings/oleObject2047.bin"/><Relationship Id="rId1718" Type="http://schemas.openxmlformats.org/officeDocument/2006/relationships/image" Target="media/image853.wmf"/><Relationship Id="rId1925" Type="http://schemas.openxmlformats.org/officeDocument/2006/relationships/oleObject" Target="embeddings/oleObject952.bin"/><Relationship Id="rId3140" Type="http://schemas.openxmlformats.org/officeDocument/2006/relationships/image" Target="media/image1566.wmf"/><Relationship Id="rId2699" Type="http://schemas.openxmlformats.org/officeDocument/2006/relationships/oleObject" Target="embeddings/oleObject1336.bin"/><Relationship Id="rId3000" Type="http://schemas.openxmlformats.org/officeDocument/2006/relationships/image" Target="media/image1496.wmf"/><Relationship Id="rId3957" Type="http://schemas.openxmlformats.org/officeDocument/2006/relationships/image" Target="media/image1975.wmf"/><Relationship Id="rId878" Type="http://schemas.openxmlformats.org/officeDocument/2006/relationships/oleObject" Target="embeddings/oleObject429.bin"/><Relationship Id="rId2559" Type="http://schemas.openxmlformats.org/officeDocument/2006/relationships/oleObject" Target="embeddings/oleObject1268.bin"/><Relationship Id="rId2766" Type="http://schemas.openxmlformats.org/officeDocument/2006/relationships/image" Target="media/image1380.wmf"/><Relationship Id="rId2973" Type="http://schemas.openxmlformats.org/officeDocument/2006/relationships/oleObject" Target="embeddings/oleObject1472.bin"/><Relationship Id="rId3817" Type="http://schemas.openxmlformats.org/officeDocument/2006/relationships/image" Target="media/image1905.wmf"/><Relationship Id="rId738" Type="http://schemas.openxmlformats.org/officeDocument/2006/relationships/oleObject" Target="embeddings/oleObject359.bin"/><Relationship Id="rId945" Type="http://schemas.openxmlformats.org/officeDocument/2006/relationships/image" Target="media/image466.wmf"/><Relationship Id="rId1368" Type="http://schemas.openxmlformats.org/officeDocument/2006/relationships/image" Target="media/image678.wmf"/><Relationship Id="rId1575" Type="http://schemas.openxmlformats.org/officeDocument/2006/relationships/oleObject" Target="embeddings/oleObject777.bin"/><Relationship Id="rId1782" Type="http://schemas.openxmlformats.org/officeDocument/2006/relationships/image" Target="media/image885.wmf"/><Relationship Id="rId2419" Type="http://schemas.openxmlformats.org/officeDocument/2006/relationships/image" Target="media/image1202.wmf"/><Relationship Id="rId2626" Type="http://schemas.openxmlformats.org/officeDocument/2006/relationships/image" Target="media/image1309.wmf"/><Relationship Id="rId2833" Type="http://schemas.openxmlformats.org/officeDocument/2006/relationships/oleObject" Target="embeddings/oleObject1403.bin"/><Relationship Id="rId74" Type="http://schemas.openxmlformats.org/officeDocument/2006/relationships/image" Target="media/image30.wmf"/><Relationship Id="rId805" Type="http://schemas.openxmlformats.org/officeDocument/2006/relationships/image" Target="media/image396.wmf"/><Relationship Id="rId1228" Type="http://schemas.openxmlformats.org/officeDocument/2006/relationships/oleObject" Target="embeddings/oleObject604.bin"/><Relationship Id="rId1435" Type="http://schemas.openxmlformats.org/officeDocument/2006/relationships/oleObject" Target="embeddings/oleObject707.bin"/><Relationship Id="rId1642" Type="http://schemas.openxmlformats.org/officeDocument/2006/relationships/image" Target="media/image815.wmf"/><Relationship Id="rId2900" Type="http://schemas.openxmlformats.org/officeDocument/2006/relationships/image" Target="media/image1447.wmf"/><Relationship Id="rId1502" Type="http://schemas.openxmlformats.org/officeDocument/2006/relationships/image" Target="media/image745.wmf"/><Relationship Id="rId388" Type="http://schemas.openxmlformats.org/officeDocument/2006/relationships/oleObject" Target="embeddings/oleObject184.bin"/><Relationship Id="rId2069" Type="http://schemas.openxmlformats.org/officeDocument/2006/relationships/oleObject" Target="embeddings/oleObject1024.bin"/><Relationship Id="rId3467" Type="http://schemas.openxmlformats.org/officeDocument/2006/relationships/oleObject" Target="embeddings/oleObject1719.bin"/><Relationship Id="rId3674" Type="http://schemas.openxmlformats.org/officeDocument/2006/relationships/oleObject" Target="embeddings/oleObject1822.bin"/><Relationship Id="rId3881" Type="http://schemas.openxmlformats.org/officeDocument/2006/relationships/image" Target="media/image1937.wmf"/><Relationship Id="rId595" Type="http://schemas.openxmlformats.org/officeDocument/2006/relationships/image" Target="media/image291.wmf"/><Relationship Id="rId2276" Type="http://schemas.openxmlformats.org/officeDocument/2006/relationships/oleObject" Target="embeddings/oleObject1129.bin"/><Relationship Id="rId2483" Type="http://schemas.openxmlformats.org/officeDocument/2006/relationships/image" Target="media/image1234.wmf"/><Relationship Id="rId2690" Type="http://schemas.openxmlformats.org/officeDocument/2006/relationships/image" Target="media/image1342.wmf"/><Relationship Id="rId3327" Type="http://schemas.openxmlformats.org/officeDocument/2006/relationships/oleObject" Target="embeddings/oleObject1649.bin"/><Relationship Id="rId3534" Type="http://schemas.openxmlformats.org/officeDocument/2006/relationships/image" Target="media/image1763.wmf"/><Relationship Id="rId3741" Type="http://schemas.openxmlformats.org/officeDocument/2006/relationships/image" Target="media/image1867.wmf"/><Relationship Id="rId248" Type="http://schemas.openxmlformats.org/officeDocument/2006/relationships/oleObject" Target="embeddings/oleObject114.bin"/><Relationship Id="rId455" Type="http://schemas.openxmlformats.org/officeDocument/2006/relationships/image" Target="media/image221.wmf"/><Relationship Id="rId662" Type="http://schemas.openxmlformats.org/officeDocument/2006/relationships/oleObject" Target="embeddings/oleObject321.bin"/><Relationship Id="rId1085" Type="http://schemas.openxmlformats.org/officeDocument/2006/relationships/image" Target="media/image536.wmf"/><Relationship Id="rId1292" Type="http://schemas.openxmlformats.org/officeDocument/2006/relationships/oleObject" Target="embeddings/oleObject636.bin"/><Relationship Id="rId2136" Type="http://schemas.openxmlformats.org/officeDocument/2006/relationships/oleObject" Target="embeddings/oleObject1058.bin"/><Relationship Id="rId2343" Type="http://schemas.openxmlformats.org/officeDocument/2006/relationships/image" Target="media/image1164.wmf"/><Relationship Id="rId2550" Type="http://schemas.openxmlformats.org/officeDocument/2006/relationships/image" Target="media/image1268.wmf"/><Relationship Id="rId3601" Type="http://schemas.openxmlformats.org/officeDocument/2006/relationships/oleObject" Target="embeddings/oleObject1786.bin"/><Relationship Id="rId108" Type="http://schemas.openxmlformats.org/officeDocument/2006/relationships/image" Target="media/image47.wmf"/><Relationship Id="rId315" Type="http://schemas.openxmlformats.org/officeDocument/2006/relationships/image" Target="media/image151.wmf"/><Relationship Id="rId522" Type="http://schemas.openxmlformats.org/officeDocument/2006/relationships/oleObject" Target="embeddings/oleObject251.bin"/><Relationship Id="rId1152" Type="http://schemas.openxmlformats.org/officeDocument/2006/relationships/oleObject" Target="embeddings/oleObject566.bin"/><Relationship Id="rId2203" Type="http://schemas.openxmlformats.org/officeDocument/2006/relationships/image" Target="media/image1094.wmf"/><Relationship Id="rId2410" Type="http://schemas.openxmlformats.org/officeDocument/2006/relationships/oleObject" Target="embeddings/oleObject1196.bin"/><Relationship Id="rId1012" Type="http://schemas.openxmlformats.org/officeDocument/2006/relationships/oleObject" Target="embeddings/oleObject496.bin"/><Relationship Id="rId4168" Type="http://schemas.openxmlformats.org/officeDocument/2006/relationships/oleObject" Target="embeddings/oleObject2069.bin"/><Relationship Id="rId1969" Type="http://schemas.openxmlformats.org/officeDocument/2006/relationships/oleObject" Target="embeddings/oleObject974.bin"/><Relationship Id="rId3184" Type="http://schemas.openxmlformats.org/officeDocument/2006/relationships/image" Target="media/image1588.wmf"/><Relationship Id="rId4028" Type="http://schemas.openxmlformats.org/officeDocument/2006/relationships/oleObject" Target="embeddings/oleObject1999.bin"/><Relationship Id="rId4235" Type="http://schemas.openxmlformats.org/officeDocument/2006/relationships/image" Target="media/image2114.wmf"/><Relationship Id="rId1829" Type="http://schemas.openxmlformats.org/officeDocument/2006/relationships/oleObject" Target="embeddings/oleObject904.bin"/><Relationship Id="rId3391" Type="http://schemas.openxmlformats.org/officeDocument/2006/relationships/oleObject" Target="embeddings/oleObject1681.bin"/><Relationship Id="rId3044" Type="http://schemas.openxmlformats.org/officeDocument/2006/relationships/image" Target="media/image1518.wmf"/><Relationship Id="rId3251" Type="http://schemas.openxmlformats.org/officeDocument/2006/relationships/oleObject" Target="embeddings/oleObject1611.bin"/><Relationship Id="rId172" Type="http://schemas.openxmlformats.org/officeDocument/2006/relationships/oleObject" Target="embeddings/oleObject76.bin"/><Relationship Id="rId2060" Type="http://schemas.openxmlformats.org/officeDocument/2006/relationships/image" Target="media/image1024.wmf"/><Relationship Id="rId3111" Type="http://schemas.openxmlformats.org/officeDocument/2006/relationships/oleObject" Target="embeddings/oleObject1541.bin"/><Relationship Id="rId989" Type="http://schemas.openxmlformats.org/officeDocument/2006/relationships/image" Target="media/image488.wmf"/><Relationship Id="rId2877" Type="http://schemas.openxmlformats.org/officeDocument/2006/relationships/oleObject" Target="embeddings/oleObject1425.bin"/><Relationship Id="rId849" Type="http://schemas.openxmlformats.org/officeDocument/2006/relationships/image" Target="media/image418.wmf"/><Relationship Id="rId1479" Type="http://schemas.openxmlformats.org/officeDocument/2006/relationships/oleObject" Target="embeddings/oleObject729.bin"/><Relationship Id="rId1686" Type="http://schemas.openxmlformats.org/officeDocument/2006/relationships/image" Target="media/image837.wmf"/><Relationship Id="rId3928" Type="http://schemas.openxmlformats.org/officeDocument/2006/relationships/oleObject" Target="embeddings/oleObject1949.bin"/><Relationship Id="rId4092" Type="http://schemas.openxmlformats.org/officeDocument/2006/relationships/oleObject" Target="embeddings/oleObject2031.bin"/><Relationship Id="rId1339" Type="http://schemas.openxmlformats.org/officeDocument/2006/relationships/oleObject" Target="embeddings/oleObject659.bin"/><Relationship Id="rId1893" Type="http://schemas.openxmlformats.org/officeDocument/2006/relationships/oleObject" Target="embeddings/oleObject936.bin"/><Relationship Id="rId2737" Type="http://schemas.openxmlformats.org/officeDocument/2006/relationships/oleObject" Target="embeddings/oleObject1355.bin"/><Relationship Id="rId2944" Type="http://schemas.openxmlformats.org/officeDocument/2006/relationships/image" Target="media/image1468.wmf"/><Relationship Id="rId709" Type="http://schemas.openxmlformats.org/officeDocument/2006/relationships/image" Target="media/image348.wmf"/><Relationship Id="rId916" Type="http://schemas.openxmlformats.org/officeDocument/2006/relationships/oleObject" Target="embeddings/oleObject448.bin"/><Relationship Id="rId1546" Type="http://schemas.openxmlformats.org/officeDocument/2006/relationships/image" Target="media/image767.wmf"/><Relationship Id="rId1753" Type="http://schemas.openxmlformats.org/officeDocument/2006/relationships/oleObject" Target="embeddings/oleObject866.bin"/><Relationship Id="rId1960" Type="http://schemas.openxmlformats.org/officeDocument/2006/relationships/image" Target="media/image974.wmf"/><Relationship Id="rId2804" Type="http://schemas.openxmlformats.org/officeDocument/2006/relationships/image" Target="media/image1399.wmf"/><Relationship Id="rId45" Type="http://schemas.openxmlformats.org/officeDocument/2006/relationships/oleObject" Target="embeddings/oleObject13.bin"/><Relationship Id="rId1406" Type="http://schemas.openxmlformats.org/officeDocument/2006/relationships/image" Target="media/image697.wmf"/><Relationship Id="rId1613" Type="http://schemas.openxmlformats.org/officeDocument/2006/relationships/oleObject" Target="embeddings/oleObject796.bin"/><Relationship Id="rId1820" Type="http://schemas.openxmlformats.org/officeDocument/2006/relationships/image" Target="media/image904.wmf"/><Relationship Id="rId3578" Type="http://schemas.openxmlformats.org/officeDocument/2006/relationships/image" Target="media/image1785.wmf"/><Relationship Id="rId3785" Type="http://schemas.openxmlformats.org/officeDocument/2006/relationships/image" Target="media/image1889.wmf"/><Relationship Id="rId3992" Type="http://schemas.openxmlformats.org/officeDocument/2006/relationships/oleObject" Target="embeddings/oleObject1981.bin"/><Relationship Id="rId499" Type="http://schemas.openxmlformats.org/officeDocument/2006/relationships/image" Target="media/image243.wmf"/><Relationship Id="rId2387" Type="http://schemas.openxmlformats.org/officeDocument/2006/relationships/image" Target="media/image1186.wmf"/><Relationship Id="rId2594" Type="http://schemas.openxmlformats.org/officeDocument/2006/relationships/image" Target="media/image1293.wmf"/><Relationship Id="rId3438" Type="http://schemas.openxmlformats.org/officeDocument/2006/relationships/image" Target="media/image1715.wmf"/><Relationship Id="rId3645" Type="http://schemas.openxmlformats.org/officeDocument/2006/relationships/image" Target="media/image1819.wmf"/><Relationship Id="rId3852" Type="http://schemas.openxmlformats.org/officeDocument/2006/relationships/oleObject" Target="embeddings/oleObject1911.bin"/><Relationship Id="rId359" Type="http://schemas.openxmlformats.org/officeDocument/2006/relationships/image" Target="media/image173.wmf"/><Relationship Id="rId566" Type="http://schemas.openxmlformats.org/officeDocument/2006/relationships/oleObject" Target="embeddings/oleObject273.bin"/><Relationship Id="rId773" Type="http://schemas.openxmlformats.org/officeDocument/2006/relationships/image" Target="media/image380.wmf"/><Relationship Id="rId1196" Type="http://schemas.openxmlformats.org/officeDocument/2006/relationships/oleObject" Target="embeddings/oleObject588.bin"/><Relationship Id="rId2247" Type="http://schemas.openxmlformats.org/officeDocument/2006/relationships/image" Target="media/image1116.wmf"/><Relationship Id="rId2454" Type="http://schemas.openxmlformats.org/officeDocument/2006/relationships/oleObject" Target="embeddings/oleObject1218.bin"/><Relationship Id="rId3505" Type="http://schemas.openxmlformats.org/officeDocument/2006/relationships/oleObject" Target="embeddings/oleObject1738.bin"/><Relationship Id="rId219" Type="http://schemas.openxmlformats.org/officeDocument/2006/relationships/image" Target="media/image103.wmf"/><Relationship Id="rId426" Type="http://schemas.openxmlformats.org/officeDocument/2006/relationships/oleObject" Target="embeddings/oleObject203.bin"/><Relationship Id="rId633" Type="http://schemas.openxmlformats.org/officeDocument/2006/relationships/image" Target="media/image310.wmf"/><Relationship Id="rId980" Type="http://schemas.openxmlformats.org/officeDocument/2006/relationships/oleObject" Target="embeddings/oleObject480.bin"/><Relationship Id="rId1056" Type="http://schemas.openxmlformats.org/officeDocument/2006/relationships/oleObject" Target="embeddings/oleObject518.bin"/><Relationship Id="rId1263" Type="http://schemas.openxmlformats.org/officeDocument/2006/relationships/image" Target="media/image625.wmf"/><Relationship Id="rId2107" Type="http://schemas.openxmlformats.org/officeDocument/2006/relationships/oleObject" Target="embeddings/oleObject1043.bin"/><Relationship Id="rId2314" Type="http://schemas.openxmlformats.org/officeDocument/2006/relationships/oleObject" Target="embeddings/oleObject1148.bin"/><Relationship Id="rId2661" Type="http://schemas.openxmlformats.org/officeDocument/2006/relationships/image" Target="media/image1327.png"/><Relationship Id="rId3712" Type="http://schemas.openxmlformats.org/officeDocument/2006/relationships/oleObject" Target="embeddings/oleObject1841.bin"/><Relationship Id="rId840" Type="http://schemas.openxmlformats.org/officeDocument/2006/relationships/oleObject" Target="embeddings/oleObject410.bin"/><Relationship Id="rId1470" Type="http://schemas.openxmlformats.org/officeDocument/2006/relationships/image" Target="media/image729.wmf"/><Relationship Id="rId2521" Type="http://schemas.openxmlformats.org/officeDocument/2006/relationships/image" Target="media/image1253.wmf"/><Relationship Id="rId4279" Type="http://schemas.openxmlformats.org/officeDocument/2006/relationships/image" Target="media/image2136.wmf"/><Relationship Id="rId700" Type="http://schemas.openxmlformats.org/officeDocument/2006/relationships/oleObject" Target="embeddings/oleObject340.bin"/><Relationship Id="rId1123" Type="http://schemas.openxmlformats.org/officeDocument/2006/relationships/image" Target="media/image555.wmf"/><Relationship Id="rId1330" Type="http://schemas.openxmlformats.org/officeDocument/2006/relationships/image" Target="media/image659.wmf"/><Relationship Id="rId3088" Type="http://schemas.openxmlformats.org/officeDocument/2006/relationships/image" Target="media/image1540.wmf"/><Relationship Id="rId3295" Type="http://schemas.openxmlformats.org/officeDocument/2006/relationships/oleObject" Target="embeddings/oleObject1633.bin"/><Relationship Id="rId4139" Type="http://schemas.openxmlformats.org/officeDocument/2006/relationships/image" Target="media/image2066.wmf"/><Relationship Id="rId3155" Type="http://schemas.openxmlformats.org/officeDocument/2006/relationships/oleObject" Target="embeddings/oleObject1563.bin"/><Relationship Id="rId3362" Type="http://schemas.openxmlformats.org/officeDocument/2006/relationships/image" Target="media/image1677.wmf"/><Relationship Id="rId4206" Type="http://schemas.openxmlformats.org/officeDocument/2006/relationships/oleObject" Target="embeddings/oleObject2088.bin"/><Relationship Id="rId283" Type="http://schemas.openxmlformats.org/officeDocument/2006/relationships/image" Target="media/image135.wmf"/><Relationship Id="rId490" Type="http://schemas.openxmlformats.org/officeDocument/2006/relationships/oleObject" Target="embeddings/oleObject235.bin"/><Relationship Id="rId2171" Type="http://schemas.openxmlformats.org/officeDocument/2006/relationships/oleObject" Target="embeddings/oleObject1076.bin"/><Relationship Id="rId3015" Type="http://schemas.openxmlformats.org/officeDocument/2006/relationships/oleObject" Target="embeddings/oleObject1493.bin"/><Relationship Id="rId3222" Type="http://schemas.openxmlformats.org/officeDocument/2006/relationships/image" Target="media/image1607.wmf"/><Relationship Id="rId143" Type="http://schemas.openxmlformats.org/officeDocument/2006/relationships/oleObject" Target="embeddings/oleObject62.bin"/><Relationship Id="rId350" Type="http://schemas.openxmlformats.org/officeDocument/2006/relationships/oleObject" Target="embeddings/oleObject165.bin"/><Relationship Id="rId2031" Type="http://schemas.openxmlformats.org/officeDocument/2006/relationships/oleObject" Target="embeddings/oleObject1005.bin"/><Relationship Id="rId9" Type="http://schemas.openxmlformats.org/officeDocument/2006/relationships/hyperlink" Target="mailto:steve.maas@utah.edu" TargetMode="External"/><Relationship Id="rId210" Type="http://schemas.openxmlformats.org/officeDocument/2006/relationships/oleObject" Target="embeddings/oleObject95.bin"/><Relationship Id="rId2988" Type="http://schemas.openxmlformats.org/officeDocument/2006/relationships/image" Target="media/image1490.wmf"/><Relationship Id="rId1797" Type="http://schemas.openxmlformats.org/officeDocument/2006/relationships/oleObject" Target="embeddings/oleObject888.bin"/><Relationship Id="rId2848" Type="http://schemas.openxmlformats.org/officeDocument/2006/relationships/image" Target="media/image1421.wmf"/><Relationship Id="rId89" Type="http://schemas.openxmlformats.org/officeDocument/2006/relationships/oleObject" Target="embeddings/oleObject35.bin"/><Relationship Id="rId1657" Type="http://schemas.openxmlformats.org/officeDocument/2006/relationships/oleObject" Target="embeddings/oleObject818.bin"/><Relationship Id="rId1864" Type="http://schemas.openxmlformats.org/officeDocument/2006/relationships/image" Target="media/image926.wmf"/><Relationship Id="rId2708" Type="http://schemas.openxmlformats.org/officeDocument/2006/relationships/image" Target="media/image1351.wmf"/><Relationship Id="rId2915" Type="http://schemas.openxmlformats.org/officeDocument/2006/relationships/oleObject" Target="embeddings/oleObject1444.bin"/><Relationship Id="rId4063" Type="http://schemas.openxmlformats.org/officeDocument/2006/relationships/image" Target="media/image2028.wmf"/><Relationship Id="rId4270" Type="http://schemas.openxmlformats.org/officeDocument/2006/relationships/oleObject" Target="embeddings/oleObject2120.bin"/><Relationship Id="rId1517" Type="http://schemas.openxmlformats.org/officeDocument/2006/relationships/oleObject" Target="embeddings/oleObject748.bin"/><Relationship Id="rId1724" Type="http://schemas.openxmlformats.org/officeDocument/2006/relationships/image" Target="media/image856.wmf"/><Relationship Id="rId4130" Type="http://schemas.openxmlformats.org/officeDocument/2006/relationships/oleObject" Target="embeddings/oleObject2050.bin"/><Relationship Id="rId16" Type="http://schemas.openxmlformats.org/officeDocument/2006/relationships/image" Target="media/image2.jpeg"/><Relationship Id="rId1931" Type="http://schemas.openxmlformats.org/officeDocument/2006/relationships/oleObject" Target="embeddings/oleObject955.bin"/><Relationship Id="rId3689" Type="http://schemas.openxmlformats.org/officeDocument/2006/relationships/image" Target="media/image1841.wmf"/><Relationship Id="rId3896" Type="http://schemas.openxmlformats.org/officeDocument/2006/relationships/oleObject" Target="embeddings/oleObject1933.bin"/><Relationship Id="rId2498" Type="http://schemas.openxmlformats.org/officeDocument/2006/relationships/oleObject" Target="embeddings/oleObject1240.bin"/><Relationship Id="rId3549" Type="http://schemas.openxmlformats.org/officeDocument/2006/relationships/oleObject" Target="embeddings/oleObject1760.bin"/><Relationship Id="rId677" Type="http://schemas.openxmlformats.org/officeDocument/2006/relationships/image" Target="media/image332.wmf"/><Relationship Id="rId2358" Type="http://schemas.openxmlformats.org/officeDocument/2006/relationships/oleObject" Target="embeddings/oleObject1170.bin"/><Relationship Id="rId3756" Type="http://schemas.openxmlformats.org/officeDocument/2006/relationships/oleObject" Target="embeddings/oleObject1863.bin"/><Relationship Id="rId3963" Type="http://schemas.openxmlformats.org/officeDocument/2006/relationships/image" Target="media/image1978.wmf"/><Relationship Id="rId884" Type="http://schemas.openxmlformats.org/officeDocument/2006/relationships/oleObject" Target="embeddings/oleObject432.bin"/><Relationship Id="rId2565" Type="http://schemas.openxmlformats.org/officeDocument/2006/relationships/oleObject" Target="embeddings/oleObject1271.bin"/><Relationship Id="rId2772" Type="http://schemas.openxmlformats.org/officeDocument/2006/relationships/image" Target="media/image1383.wmf"/><Relationship Id="rId3409" Type="http://schemas.openxmlformats.org/officeDocument/2006/relationships/oleObject" Target="embeddings/oleObject1690.bin"/><Relationship Id="rId3616" Type="http://schemas.openxmlformats.org/officeDocument/2006/relationships/image" Target="media/image1804.wmf"/><Relationship Id="rId3823" Type="http://schemas.openxmlformats.org/officeDocument/2006/relationships/image" Target="media/image1908.wmf"/><Relationship Id="rId537" Type="http://schemas.openxmlformats.org/officeDocument/2006/relationships/image" Target="media/image262.wmf"/><Relationship Id="rId744" Type="http://schemas.openxmlformats.org/officeDocument/2006/relationships/oleObject" Target="embeddings/oleObject362.bin"/><Relationship Id="rId951" Type="http://schemas.openxmlformats.org/officeDocument/2006/relationships/image" Target="media/image469.wmf"/><Relationship Id="rId1167" Type="http://schemas.openxmlformats.org/officeDocument/2006/relationships/image" Target="media/image577.wmf"/><Relationship Id="rId1374" Type="http://schemas.openxmlformats.org/officeDocument/2006/relationships/image" Target="media/image681.wmf"/><Relationship Id="rId1581" Type="http://schemas.openxmlformats.org/officeDocument/2006/relationships/oleObject" Target="embeddings/oleObject780.bin"/><Relationship Id="rId2218" Type="http://schemas.openxmlformats.org/officeDocument/2006/relationships/oleObject" Target="embeddings/oleObject1100.bin"/><Relationship Id="rId2425" Type="http://schemas.openxmlformats.org/officeDocument/2006/relationships/image" Target="media/image1205.wmf"/><Relationship Id="rId2632" Type="http://schemas.openxmlformats.org/officeDocument/2006/relationships/image" Target="media/image1312.wmf"/><Relationship Id="rId80" Type="http://schemas.openxmlformats.org/officeDocument/2006/relationships/image" Target="media/image33.wmf"/><Relationship Id="rId604" Type="http://schemas.openxmlformats.org/officeDocument/2006/relationships/oleObject" Target="embeddings/oleObject292.bin"/><Relationship Id="rId811" Type="http://schemas.openxmlformats.org/officeDocument/2006/relationships/image" Target="media/image399.wmf"/><Relationship Id="rId1027" Type="http://schemas.openxmlformats.org/officeDocument/2006/relationships/image" Target="media/image507.wmf"/><Relationship Id="rId1234" Type="http://schemas.openxmlformats.org/officeDocument/2006/relationships/oleObject" Target="embeddings/oleObject607.bin"/><Relationship Id="rId1441" Type="http://schemas.openxmlformats.org/officeDocument/2006/relationships/oleObject" Target="embeddings/oleObject710.bin"/><Relationship Id="rId1301" Type="http://schemas.openxmlformats.org/officeDocument/2006/relationships/image" Target="media/image644.wmf"/><Relationship Id="rId3199" Type="http://schemas.openxmlformats.org/officeDocument/2006/relationships/oleObject" Target="embeddings/oleObject1585.bin"/><Relationship Id="rId3059" Type="http://schemas.openxmlformats.org/officeDocument/2006/relationships/oleObject" Target="embeddings/oleObject1515.bin"/><Relationship Id="rId3266" Type="http://schemas.openxmlformats.org/officeDocument/2006/relationships/image" Target="media/image1629.wmf"/><Relationship Id="rId3473" Type="http://schemas.openxmlformats.org/officeDocument/2006/relationships/oleObject" Target="embeddings/oleObject1722.bin"/><Relationship Id="rId187" Type="http://schemas.openxmlformats.org/officeDocument/2006/relationships/image" Target="media/image87.wmf"/><Relationship Id="rId394" Type="http://schemas.openxmlformats.org/officeDocument/2006/relationships/oleObject" Target="embeddings/oleObject187.bin"/><Relationship Id="rId2075" Type="http://schemas.openxmlformats.org/officeDocument/2006/relationships/oleObject" Target="embeddings/oleObject1027.bin"/><Relationship Id="rId2282" Type="http://schemas.openxmlformats.org/officeDocument/2006/relationships/oleObject" Target="embeddings/oleObject1132.bin"/><Relationship Id="rId3126" Type="http://schemas.openxmlformats.org/officeDocument/2006/relationships/image" Target="media/image1559.wmf"/><Relationship Id="rId3680" Type="http://schemas.openxmlformats.org/officeDocument/2006/relationships/oleObject" Target="embeddings/oleObject1825.bin"/><Relationship Id="rId254" Type="http://schemas.openxmlformats.org/officeDocument/2006/relationships/oleObject" Target="embeddings/oleObject117.bin"/><Relationship Id="rId1091" Type="http://schemas.openxmlformats.org/officeDocument/2006/relationships/image" Target="media/image539.wmf"/><Relationship Id="rId3333" Type="http://schemas.openxmlformats.org/officeDocument/2006/relationships/oleObject" Target="embeddings/oleObject1652.bin"/><Relationship Id="rId3540" Type="http://schemas.openxmlformats.org/officeDocument/2006/relationships/image" Target="media/image1766.wmf"/><Relationship Id="rId114" Type="http://schemas.openxmlformats.org/officeDocument/2006/relationships/image" Target="media/image50.wmf"/><Relationship Id="rId461" Type="http://schemas.openxmlformats.org/officeDocument/2006/relationships/image" Target="media/image224.wmf"/><Relationship Id="rId2142" Type="http://schemas.openxmlformats.org/officeDocument/2006/relationships/oleObject" Target="embeddings/oleObject1061.bin"/><Relationship Id="rId3400" Type="http://schemas.openxmlformats.org/officeDocument/2006/relationships/image" Target="media/image1696.wmf"/><Relationship Id="rId321" Type="http://schemas.openxmlformats.org/officeDocument/2006/relationships/image" Target="media/image154.wmf"/><Relationship Id="rId2002" Type="http://schemas.openxmlformats.org/officeDocument/2006/relationships/image" Target="media/image995.wmf"/><Relationship Id="rId2959" Type="http://schemas.openxmlformats.org/officeDocument/2006/relationships/oleObject" Target="embeddings/oleObject1465.bin"/><Relationship Id="rId1768" Type="http://schemas.openxmlformats.org/officeDocument/2006/relationships/image" Target="media/image878.wmf"/><Relationship Id="rId2819" Type="http://schemas.openxmlformats.org/officeDocument/2006/relationships/oleObject" Target="embeddings/oleObject1396.bin"/><Relationship Id="rId4174" Type="http://schemas.openxmlformats.org/officeDocument/2006/relationships/oleObject" Target="embeddings/oleObject2072.bin"/><Relationship Id="rId1628" Type="http://schemas.openxmlformats.org/officeDocument/2006/relationships/image" Target="media/image808.wmf"/><Relationship Id="rId1975" Type="http://schemas.openxmlformats.org/officeDocument/2006/relationships/oleObject" Target="embeddings/oleObject977.bin"/><Relationship Id="rId3190" Type="http://schemas.openxmlformats.org/officeDocument/2006/relationships/image" Target="media/image1591.wmf"/><Relationship Id="rId4034" Type="http://schemas.openxmlformats.org/officeDocument/2006/relationships/oleObject" Target="embeddings/oleObject2002.bin"/><Relationship Id="rId4241" Type="http://schemas.openxmlformats.org/officeDocument/2006/relationships/image" Target="media/image2117.wmf"/><Relationship Id="rId1835" Type="http://schemas.openxmlformats.org/officeDocument/2006/relationships/oleObject" Target="embeddings/oleObject907.bin"/><Relationship Id="rId3050" Type="http://schemas.openxmlformats.org/officeDocument/2006/relationships/image" Target="media/image1521.wmf"/><Relationship Id="rId4101" Type="http://schemas.openxmlformats.org/officeDocument/2006/relationships/image" Target="media/image2047.wmf"/><Relationship Id="rId1902" Type="http://schemas.openxmlformats.org/officeDocument/2006/relationships/image" Target="media/image945.wmf"/><Relationship Id="rId3867" Type="http://schemas.openxmlformats.org/officeDocument/2006/relationships/image" Target="media/image1930.wmf"/><Relationship Id="rId788" Type="http://schemas.openxmlformats.org/officeDocument/2006/relationships/oleObject" Target="embeddings/oleObject384.bin"/><Relationship Id="rId995" Type="http://schemas.openxmlformats.org/officeDocument/2006/relationships/image" Target="media/image491.wmf"/><Relationship Id="rId2469" Type="http://schemas.openxmlformats.org/officeDocument/2006/relationships/image" Target="media/image1227.wmf"/><Relationship Id="rId2676" Type="http://schemas.openxmlformats.org/officeDocument/2006/relationships/image" Target="media/image1335.wmf"/><Relationship Id="rId2883" Type="http://schemas.openxmlformats.org/officeDocument/2006/relationships/oleObject" Target="embeddings/oleObject1428.bin"/><Relationship Id="rId3727" Type="http://schemas.openxmlformats.org/officeDocument/2006/relationships/image" Target="media/image1860.wmf"/><Relationship Id="rId3934" Type="http://schemas.openxmlformats.org/officeDocument/2006/relationships/oleObject" Target="embeddings/oleObject1952.bin"/><Relationship Id="rId648" Type="http://schemas.openxmlformats.org/officeDocument/2006/relationships/oleObject" Target="embeddings/oleObject314.bin"/><Relationship Id="rId855" Type="http://schemas.openxmlformats.org/officeDocument/2006/relationships/image" Target="media/image421.wmf"/><Relationship Id="rId1278" Type="http://schemas.openxmlformats.org/officeDocument/2006/relationships/oleObject" Target="embeddings/oleObject629.bin"/><Relationship Id="rId1485" Type="http://schemas.openxmlformats.org/officeDocument/2006/relationships/oleObject" Target="embeddings/oleObject732.bin"/><Relationship Id="rId1692" Type="http://schemas.openxmlformats.org/officeDocument/2006/relationships/image" Target="media/image840.wmf"/><Relationship Id="rId2329" Type="http://schemas.openxmlformats.org/officeDocument/2006/relationships/image" Target="media/image1157.wmf"/><Relationship Id="rId2536" Type="http://schemas.openxmlformats.org/officeDocument/2006/relationships/oleObject" Target="embeddings/oleObject1259.bin"/><Relationship Id="rId2743" Type="http://schemas.openxmlformats.org/officeDocument/2006/relationships/oleObject" Target="embeddings/oleObject1358.bin"/><Relationship Id="rId508" Type="http://schemas.openxmlformats.org/officeDocument/2006/relationships/oleObject" Target="embeddings/oleObject244.bin"/><Relationship Id="rId715" Type="http://schemas.openxmlformats.org/officeDocument/2006/relationships/image" Target="media/image351.wmf"/><Relationship Id="rId922" Type="http://schemas.openxmlformats.org/officeDocument/2006/relationships/oleObject" Target="embeddings/oleObject451.bin"/><Relationship Id="rId1138" Type="http://schemas.openxmlformats.org/officeDocument/2006/relationships/oleObject" Target="embeddings/oleObject559.bin"/><Relationship Id="rId1345" Type="http://schemas.openxmlformats.org/officeDocument/2006/relationships/oleObject" Target="embeddings/oleObject662.bin"/><Relationship Id="rId1552" Type="http://schemas.openxmlformats.org/officeDocument/2006/relationships/image" Target="media/image770.wmf"/><Relationship Id="rId2603" Type="http://schemas.openxmlformats.org/officeDocument/2006/relationships/oleObject" Target="embeddings/oleObject1289.bin"/><Relationship Id="rId2950" Type="http://schemas.openxmlformats.org/officeDocument/2006/relationships/image" Target="media/image1471.wmf"/><Relationship Id="rId1205" Type="http://schemas.openxmlformats.org/officeDocument/2006/relationships/image" Target="media/image596.wmf"/><Relationship Id="rId2810" Type="http://schemas.openxmlformats.org/officeDocument/2006/relationships/image" Target="media/image1402.wmf"/><Relationship Id="rId51" Type="http://schemas.openxmlformats.org/officeDocument/2006/relationships/oleObject" Target="embeddings/oleObject16.bin"/><Relationship Id="rId1412" Type="http://schemas.openxmlformats.org/officeDocument/2006/relationships/image" Target="media/image700.wmf"/><Relationship Id="rId3377" Type="http://schemas.openxmlformats.org/officeDocument/2006/relationships/oleObject" Target="embeddings/oleObject1674.bin"/><Relationship Id="rId298" Type="http://schemas.openxmlformats.org/officeDocument/2006/relationships/oleObject" Target="embeddings/oleObject139.bin"/><Relationship Id="rId3584" Type="http://schemas.openxmlformats.org/officeDocument/2006/relationships/image" Target="media/image1788.wmf"/><Relationship Id="rId3791" Type="http://schemas.openxmlformats.org/officeDocument/2006/relationships/image" Target="media/image1892.wmf"/><Relationship Id="rId158" Type="http://schemas.openxmlformats.org/officeDocument/2006/relationships/oleObject" Target="embeddings/oleObject69.bin"/><Relationship Id="rId2186" Type="http://schemas.openxmlformats.org/officeDocument/2006/relationships/oleObject" Target="embeddings/oleObject1084.bin"/><Relationship Id="rId2393" Type="http://schemas.openxmlformats.org/officeDocument/2006/relationships/image" Target="media/image1189.wmf"/><Relationship Id="rId3237" Type="http://schemas.openxmlformats.org/officeDocument/2006/relationships/oleObject" Target="embeddings/oleObject1604.bin"/><Relationship Id="rId3444" Type="http://schemas.openxmlformats.org/officeDocument/2006/relationships/image" Target="media/image1718.wmf"/><Relationship Id="rId3651" Type="http://schemas.openxmlformats.org/officeDocument/2006/relationships/image" Target="media/image1822.wmf"/><Relationship Id="rId365" Type="http://schemas.openxmlformats.org/officeDocument/2006/relationships/image" Target="media/image176.wmf"/><Relationship Id="rId572" Type="http://schemas.openxmlformats.org/officeDocument/2006/relationships/oleObject" Target="embeddings/oleObject276.bin"/><Relationship Id="rId2046" Type="http://schemas.openxmlformats.org/officeDocument/2006/relationships/image" Target="media/image1017.wmf"/><Relationship Id="rId2253" Type="http://schemas.openxmlformats.org/officeDocument/2006/relationships/image" Target="media/image1119.wmf"/><Relationship Id="rId2460" Type="http://schemas.openxmlformats.org/officeDocument/2006/relationships/oleObject" Target="embeddings/oleObject1221.bin"/><Relationship Id="rId3304" Type="http://schemas.openxmlformats.org/officeDocument/2006/relationships/image" Target="media/image1648.wmf"/><Relationship Id="rId3511" Type="http://schemas.openxmlformats.org/officeDocument/2006/relationships/oleObject" Target="embeddings/oleObject1741.bin"/><Relationship Id="rId225" Type="http://schemas.openxmlformats.org/officeDocument/2006/relationships/image" Target="media/image106.wmf"/><Relationship Id="rId432" Type="http://schemas.openxmlformats.org/officeDocument/2006/relationships/oleObject" Target="embeddings/oleObject206.bin"/><Relationship Id="rId1062" Type="http://schemas.openxmlformats.org/officeDocument/2006/relationships/oleObject" Target="embeddings/oleObject521.bin"/><Relationship Id="rId2113" Type="http://schemas.openxmlformats.org/officeDocument/2006/relationships/image" Target="media/image1050.wmf"/><Relationship Id="rId2320" Type="http://schemas.openxmlformats.org/officeDocument/2006/relationships/oleObject" Target="embeddings/oleObject1151.bin"/><Relationship Id="rId4078" Type="http://schemas.openxmlformats.org/officeDocument/2006/relationships/oleObject" Target="embeddings/oleObject2024.bin"/><Relationship Id="rId4285" Type="http://schemas.openxmlformats.org/officeDocument/2006/relationships/fontTable" Target="fontTable.xml"/><Relationship Id="rId1879" Type="http://schemas.openxmlformats.org/officeDocument/2006/relationships/oleObject" Target="embeddings/oleObject929.bin"/><Relationship Id="rId3094" Type="http://schemas.openxmlformats.org/officeDocument/2006/relationships/image" Target="media/image1543.wmf"/><Relationship Id="rId4145" Type="http://schemas.openxmlformats.org/officeDocument/2006/relationships/image" Target="media/image2069.wmf"/><Relationship Id="rId1739" Type="http://schemas.openxmlformats.org/officeDocument/2006/relationships/oleObject" Target="embeddings/oleObject859.bin"/><Relationship Id="rId1946" Type="http://schemas.openxmlformats.org/officeDocument/2006/relationships/image" Target="media/image967.wmf"/><Relationship Id="rId4005" Type="http://schemas.openxmlformats.org/officeDocument/2006/relationships/image" Target="media/image1999.wmf"/><Relationship Id="rId1806" Type="http://schemas.openxmlformats.org/officeDocument/2006/relationships/image" Target="media/image897.wmf"/><Relationship Id="rId3161" Type="http://schemas.openxmlformats.org/officeDocument/2006/relationships/oleObject" Target="embeddings/oleObject1566.bin"/><Relationship Id="rId4212" Type="http://schemas.openxmlformats.org/officeDocument/2006/relationships/oleObject" Target="embeddings/oleObject2091.bin"/><Relationship Id="rId3021" Type="http://schemas.openxmlformats.org/officeDocument/2006/relationships/oleObject" Target="embeddings/oleObject1496.bin"/><Relationship Id="rId3978" Type="http://schemas.openxmlformats.org/officeDocument/2006/relationships/oleObject" Target="embeddings/oleObject1974.bin"/><Relationship Id="rId899" Type="http://schemas.openxmlformats.org/officeDocument/2006/relationships/image" Target="media/image443.wmf"/><Relationship Id="rId2787" Type="http://schemas.openxmlformats.org/officeDocument/2006/relationships/oleObject" Target="embeddings/oleObject1380.bin"/><Relationship Id="rId3838" Type="http://schemas.openxmlformats.org/officeDocument/2006/relationships/oleObject" Target="embeddings/oleObject1904.bin"/><Relationship Id="rId759" Type="http://schemas.openxmlformats.org/officeDocument/2006/relationships/image" Target="media/image373.wmf"/><Relationship Id="rId966" Type="http://schemas.openxmlformats.org/officeDocument/2006/relationships/oleObject" Target="embeddings/oleObject473.bin"/><Relationship Id="rId1389" Type="http://schemas.openxmlformats.org/officeDocument/2006/relationships/oleObject" Target="embeddings/oleObject684.bin"/><Relationship Id="rId1596" Type="http://schemas.openxmlformats.org/officeDocument/2006/relationships/image" Target="media/image792.wmf"/><Relationship Id="rId2647" Type="http://schemas.openxmlformats.org/officeDocument/2006/relationships/oleObject" Target="embeddings/oleObject1311.bin"/><Relationship Id="rId2994" Type="http://schemas.openxmlformats.org/officeDocument/2006/relationships/image" Target="media/image1493.wmf"/><Relationship Id="rId619" Type="http://schemas.openxmlformats.org/officeDocument/2006/relationships/image" Target="media/image303.wmf"/><Relationship Id="rId1249" Type="http://schemas.openxmlformats.org/officeDocument/2006/relationships/image" Target="media/image618.wmf"/><Relationship Id="rId2854" Type="http://schemas.openxmlformats.org/officeDocument/2006/relationships/image" Target="media/image1424.wmf"/><Relationship Id="rId3905" Type="http://schemas.openxmlformats.org/officeDocument/2006/relationships/image" Target="media/image1949.wmf"/><Relationship Id="rId95" Type="http://schemas.openxmlformats.org/officeDocument/2006/relationships/oleObject" Target="embeddings/oleObject38.bin"/><Relationship Id="rId826" Type="http://schemas.openxmlformats.org/officeDocument/2006/relationships/oleObject" Target="embeddings/oleObject403.bin"/><Relationship Id="rId1109" Type="http://schemas.openxmlformats.org/officeDocument/2006/relationships/image" Target="media/image548.wmf"/><Relationship Id="rId1456" Type="http://schemas.openxmlformats.org/officeDocument/2006/relationships/image" Target="media/image722.wmf"/><Relationship Id="rId1663" Type="http://schemas.openxmlformats.org/officeDocument/2006/relationships/oleObject" Target="embeddings/oleObject821.bin"/><Relationship Id="rId1870" Type="http://schemas.openxmlformats.org/officeDocument/2006/relationships/image" Target="media/image929.wmf"/><Relationship Id="rId2507" Type="http://schemas.openxmlformats.org/officeDocument/2006/relationships/image" Target="media/image1246.wmf"/><Relationship Id="rId2714" Type="http://schemas.openxmlformats.org/officeDocument/2006/relationships/image" Target="media/image1354.wmf"/><Relationship Id="rId2921" Type="http://schemas.openxmlformats.org/officeDocument/2006/relationships/oleObject" Target="embeddings/oleObject1447.bin"/><Relationship Id="rId1316" Type="http://schemas.openxmlformats.org/officeDocument/2006/relationships/image" Target="media/image652.wmf"/><Relationship Id="rId1523" Type="http://schemas.openxmlformats.org/officeDocument/2006/relationships/oleObject" Target="embeddings/oleObject751.bin"/><Relationship Id="rId1730" Type="http://schemas.openxmlformats.org/officeDocument/2006/relationships/image" Target="media/image859.wmf"/><Relationship Id="rId22" Type="http://schemas.openxmlformats.org/officeDocument/2006/relationships/oleObject" Target="embeddings/oleObject3.bin"/><Relationship Id="rId3488" Type="http://schemas.openxmlformats.org/officeDocument/2006/relationships/image" Target="media/image1740.wmf"/><Relationship Id="rId3695" Type="http://schemas.openxmlformats.org/officeDocument/2006/relationships/image" Target="media/image1844.wmf"/><Relationship Id="rId2297" Type="http://schemas.openxmlformats.org/officeDocument/2006/relationships/image" Target="media/image1141.wmf"/><Relationship Id="rId3348" Type="http://schemas.openxmlformats.org/officeDocument/2006/relationships/image" Target="media/image1670.wmf"/><Relationship Id="rId3555" Type="http://schemas.openxmlformats.org/officeDocument/2006/relationships/oleObject" Target="embeddings/oleObject1763.bin"/><Relationship Id="rId3762" Type="http://schemas.openxmlformats.org/officeDocument/2006/relationships/oleObject" Target="embeddings/oleObject1866.bin"/><Relationship Id="rId269" Type="http://schemas.openxmlformats.org/officeDocument/2006/relationships/image" Target="media/image128.wmf"/><Relationship Id="rId476" Type="http://schemas.openxmlformats.org/officeDocument/2006/relationships/oleObject" Target="embeddings/oleObject228.bin"/><Relationship Id="rId683" Type="http://schemas.openxmlformats.org/officeDocument/2006/relationships/image" Target="media/image335.wmf"/><Relationship Id="rId890" Type="http://schemas.openxmlformats.org/officeDocument/2006/relationships/oleObject" Target="embeddings/oleObject435.bin"/><Relationship Id="rId2157" Type="http://schemas.openxmlformats.org/officeDocument/2006/relationships/image" Target="media/image1072.wmf"/><Relationship Id="rId2364" Type="http://schemas.openxmlformats.org/officeDocument/2006/relationships/oleObject" Target="embeddings/oleObject1173.bin"/><Relationship Id="rId2571" Type="http://schemas.openxmlformats.org/officeDocument/2006/relationships/oleObject" Target="embeddings/oleObject1274.bin"/><Relationship Id="rId3208" Type="http://schemas.openxmlformats.org/officeDocument/2006/relationships/image" Target="media/image1600.wmf"/><Relationship Id="rId3415" Type="http://schemas.openxmlformats.org/officeDocument/2006/relationships/oleObject" Target="embeddings/oleObject1693.bin"/><Relationship Id="rId129" Type="http://schemas.openxmlformats.org/officeDocument/2006/relationships/oleObject" Target="embeddings/oleObject55.bin"/><Relationship Id="rId336" Type="http://schemas.openxmlformats.org/officeDocument/2006/relationships/oleObject" Target="embeddings/oleObject158.bin"/><Relationship Id="rId543" Type="http://schemas.openxmlformats.org/officeDocument/2006/relationships/image" Target="media/image265.wmf"/><Relationship Id="rId1173" Type="http://schemas.openxmlformats.org/officeDocument/2006/relationships/image" Target="media/image580.wmf"/><Relationship Id="rId1380" Type="http://schemas.openxmlformats.org/officeDocument/2006/relationships/image" Target="media/image684.wmf"/><Relationship Id="rId2017" Type="http://schemas.openxmlformats.org/officeDocument/2006/relationships/oleObject" Target="embeddings/oleObject998.bin"/><Relationship Id="rId2224" Type="http://schemas.openxmlformats.org/officeDocument/2006/relationships/oleObject" Target="embeddings/oleObject1103.bin"/><Relationship Id="rId3622" Type="http://schemas.openxmlformats.org/officeDocument/2006/relationships/image" Target="media/image1807.wmf"/><Relationship Id="rId403" Type="http://schemas.openxmlformats.org/officeDocument/2006/relationships/image" Target="media/image195.wmf"/><Relationship Id="rId750" Type="http://schemas.openxmlformats.org/officeDocument/2006/relationships/oleObject" Target="embeddings/oleObject365.bin"/><Relationship Id="rId1033" Type="http://schemas.openxmlformats.org/officeDocument/2006/relationships/image" Target="media/image510.wmf"/><Relationship Id="rId2431" Type="http://schemas.openxmlformats.org/officeDocument/2006/relationships/image" Target="media/image1208.wmf"/><Relationship Id="rId4189" Type="http://schemas.openxmlformats.org/officeDocument/2006/relationships/image" Target="media/image2091.wmf"/><Relationship Id="rId610" Type="http://schemas.openxmlformats.org/officeDocument/2006/relationships/oleObject" Target="embeddings/oleObject295.bin"/><Relationship Id="rId1240" Type="http://schemas.openxmlformats.org/officeDocument/2006/relationships/oleObject" Target="embeddings/oleObject610.bin"/><Relationship Id="rId4049" Type="http://schemas.openxmlformats.org/officeDocument/2006/relationships/image" Target="media/image2021.wmf"/><Relationship Id="rId1100" Type="http://schemas.openxmlformats.org/officeDocument/2006/relationships/oleObject" Target="embeddings/oleObject540.bin"/><Relationship Id="rId4256" Type="http://schemas.openxmlformats.org/officeDocument/2006/relationships/oleObject" Target="embeddings/oleObject2113.bin"/><Relationship Id="rId1917" Type="http://schemas.openxmlformats.org/officeDocument/2006/relationships/oleObject" Target="embeddings/oleObject948.bin"/><Relationship Id="rId3065" Type="http://schemas.openxmlformats.org/officeDocument/2006/relationships/oleObject" Target="embeddings/oleObject1518.bin"/><Relationship Id="rId3272" Type="http://schemas.openxmlformats.org/officeDocument/2006/relationships/image" Target="media/image1632.wmf"/><Relationship Id="rId4116" Type="http://schemas.openxmlformats.org/officeDocument/2006/relationships/oleObject" Target="embeddings/oleObject2043.bin"/><Relationship Id="rId193" Type="http://schemas.openxmlformats.org/officeDocument/2006/relationships/image" Target="media/image90.wmf"/><Relationship Id="rId2081" Type="http://schemas.openxmlformats.org/officeDocument/2006/relationships/oleObject" Target="embeddings/oleObject1030.bin"/><Relationship Id="rId3132" Type="http://schemas.openxmlformats.org/officeDocument/2006/relationships/image" Target="media/image1562.wmf"/><Relationship Id="rId260" Type="http://schemas.openxmlformats.org/officeDocument/2006/relationships/oleObject" Target="embeddings/oleObject120.bin"/><Relationship Id="rId120" Type="http://schemas.openxmlformats.org/officeDocument/2006/relationships/image" Target="media/image53.wmf"/><Relationship Id="rId2898" Type="http://schemas.openxmlformats.org/officeDocument/2006/relationships/image" Target="media/image1446.wmf"/><Relationship Id="rId3949" Type="http://schemas.openxmlformats.org/officeDocument/2006/relationships/image" Target="media/image1971.wmf"/><Relationship Id="rId2758" Type="http://schemas.openxmlformats.org/officeDocument/2006/relationships/image" Target="media/image1376.wmf"/><Relationship Id="rId2965" Type="http://schemas.openxmlformats.org/officeDocument/2006/relationships/oleObject" Target="embeddings/oleObject1468.bin"/><Relationship Id="rId3809" Type="http://schemas.openxmlformats.org/officeDocument/2006/relationships/image" Target="media/image1901.wmf"/><Relationship Id="rId937" Type="http://schemas.openxmlformats.org/officeDocument/2006/relationships/image" Target="media/image462.wmf"/><Relationship Id="rId1567" Type="http://schemas.openxmlformats.org/officeDocument/2006/relationships/oleObject" Target="embeddings/oleObject773.bin"/><Relationship Id="rId1774" Type="http://schemas.openxmlformats.org/officeDocument/2006/relationships/image" Target="media/image881.wmf"/><Relationship Id="rId1981" Type="http://schemas.openxmlformats.org/officeDocument/2006/relationships/oleObject" Target="embeddings/oleObject980.bin"/><Relationship Id="rId2618" Type="http://schemas.openxmlformats.org/officeDocument/2006/relationships/image" Target="media/image1305.wmf"/><Relationship Id="rId2825" Type="http://schemas.openxmlformats.org/officeDocument/2006/relationships/oleObject" Target="embeddings/oleObject1399.bin"/><Relationship Id="rId4180" Type="http://schemas.openxmlformats.org/officeDocument/2006/relationships/oleObject" Target="embeddings/oleObject2075.bin"/><Relationship Id="rId66" Type="http://schemas.openxmlformats.org/officeDocument/2006/relationships/image" Target="media/image26.wmf"/><Relationship Id="rId1427" Type="http://schemas.openxmlformats.org/officeDocument/2006/relationships/oleObject" Target="embeddings/oleObject703.bin"/><Relationship Id="rId1634" Type="http://schemas.openxmlformats.org/officeDocument/2006/relationships/image" Target="media/image811.wmf"/><Relationship Id="rId1841" Type="http://schemas.openxmlformats.org/officeDocument/2006/relationships/oleObject" Target="embeddings/oleObject910.bin"/><Relationship Id="rId4040" Type="http://schemas.openxmlformats.org/officeDocument/2006/relationships/oleObject" Target="embeddings/oleObject2005.bin"/><Relationship Id="rId3599" Type="http://schemas.openxmlformats.org/officeDocument/2006/relationships/oleObject" Target="embeddings/oleObject1785.bin"/><Relationship Id="rId1701" Type="http://schemas.openxmlformats.org/officeDocument/2006/relationships/oleObject" Target="embeddings/oleObject840.bin"/><Relationship Id="rId3459" Type="http://schemas.openxmlformats.org/officeDocument/2006/relationships/oleObject" Target="embeddings/oleObject1715.bin"/><Relationship Id="rId3666" Type="http://schemas.openxmlformats.org/officeDocument/2006/relationships/oleObject" Target="embeddings/oleObject1818.bin"/><Relationship Id="rId587" Type="http://schemas.openxmlformats.org/officeDocument/2006/relationships/image" Target="media/image287.wmf"/><Relationship Id="rId2268" Type="http://schemas.openxmlformats.org/officeDocument/2006/relationships/oleObject" Target="embeddings/oleObject1125.bin"/><Relationship Id="rId3319" Type="http://schemas.openxmlformats.org/officeDocument/2006/relationships/oleObject" Target="embeddings/oleObject1645.bin"/><Relationship Id="rId3873" Type="http://schemas.openxmlformats.org/officeDocument/2006/relationships/image" Target="media/image1933.wmf"/><Relationship Id="rId447" Type="http://schemas.openxmlformats.org/officeDocument/2006/relationships/image" Target="media/image217.wmf"/><Relationship Id="rId794" Type="http://schemas.openxmlformats.org/officeDocument/2006/relationships/oleObject" Target="embeddings/oleObject387.bin"/><Relationship Id="rId1077" Type="http://schemas.openxmlformats.org/officeDocument/2006/relationships/image" Target="media/image532.wmf"/><Relationship Id="rId2128" Type="http://schemas.openxmlformats.org/officeDocument/2006/relationships/oleObject" Target="embeddings/oleObject1054.bin"/><Relationship Id="rId2475" Type="http://schemas.openxmlformats.org/officeDocument/2006/relationships/image" Target="media/image1230.wmf"/><Relationship Id="rId2682" Type="http://schemas.openxmlformats.org/officeDocument/2006/relationships/image" Target="media/image1338.wmf"/><Relationship Id="rId3526" Type="http://schemas.openxmlformats.org/officeDocument/2006/relationships/image" Target="media/image1759.wmf"/><Relationship Id="rId3733" Type="http://schemas.openxmlformats.org/officeDocument/2006/relationships/image" Target="media/image1863.wmf"/><Relationship Id="rId3940" Type="http://schemas.openxmlformats.org/officeDocument/2006/relationships/oleObject" Target="embeddings/oleObject1955.bin"/><Relationship Id="rId654" Type="http://schemas.openxmlformats.org/officeDocument/2006/relationships/oleObject" Target="embeddings/oleObject317.bin"/><Relationship Id="rId861" Type="http://schemas.openxmlformats.org/officeDocument/2006/relationships/image" Target="media/image424.wmf"/><Relationship Id="rId1284" Type="http://schemas.openxmlformats.org/officeDocument/2006/relationships/oleObject" Target="embeddings/oleObject632.bin"/><Relationship Id="rId1491" Type="http://schemas.openxmlformats.org/officeDocument/2006/relationships/oleObject" Target="embeddings/oleObject735.bin"/><Relationship Id="rId2335" Type="http://schemas.openxmlformats.org/officeDocument/2006/relationships/image" Target="media/image1160.wmf"/><Relationship Id="rId2542" Type="http://schemas.openxmlformats.org/officeDocument/2006/relationships/oleObject" Target="embeddings/oleObject1262.bin"/><Relationship Id="rId3800" Type="http://schemas.openxmlformats.org/officeDocument/2006/relationships/oleObject" Target="embeddings/oleObject1885.bin"/><Relationship Id="rId307" Type="http://schemas.openxmlformats.org/officeDocument/2006/relationships/image" Target="media/image147.wmf"/><Relationship Id="rId514" Type="http://schemas.openxmlformats.org/officeDocument/2006/relationships/oleObject" Target="embeddings/oleObject247.bin"/><Relationship Id="rId721" Type="http://schemas.openxmlformats.org/officeDocument/2006/relationships/image" Target="media/image354.wmf"/><Relationship Id="rId1144" Type="http://schemas.openxmlformats.org/officeDocument/2006/relationships/oleObject" Target="embeddings/oleObject562.bin"/><Relationship Id="rId1351" Type="http://schemas.openxmlformats.org/officeDocument/2006/relationships/oleObject" Target="embeddings/oleObject665.bin"/><Relationship Id="rId2402" Type="http://schemas.openxmlformats.org/officeDocument/2006/relationships/oleObject" Target="embeddings/oleObject1192.bin"/><Relationship Id="rId1004" Type="http://schemas.openxmlformats.org/officeDocument/2006/relationships/oleObject" Target="embeddings/oleObject492.bin"/><Relationship Id="rId1211" Type="http://schemas.openxmlformats.org/officeDocument/2006/relationships/image" Target="media/image599.wmf"/><Relationship Id="rId3176" Type="http://schemas.openxmlformats.org/officeDocument/2006/relationships/image" Target="media/image1584.wmf"/><Relationship Id="rId3383" Type="http://schemas.openxmlformats.org/officeDocument/2006/relationships/oleObject" Target="embeddings/oleObject1677.bin"/><Relationship Id="rId3590" Type="http://schemas.openxmlformats.org/officeDocument/2006/relationships/image" Target="media/image1791.wmf"/><Relationship Id="rId4227" Type="http://schemas.openxmlformats.org/officeDocument/2006/relationships/image" Target="media/image2110.wmf"/><Relationship Id="rId2192" Type="http://schemas.openxmlformats.org/officeDocument/2006/relationships/oleObject" Target="embeddings/oleObject1087.bin"/><Relationship Id="rId3036" Type="http://schemas.openxmlformats.org/officeDocument/2006/relationships/image" Target="media/image1514.wmf"/><Relationship Id="rId3243" Type="http://schemas.openxmlformats.org/officeDocument/2006/relationships/oleObject" Target="embeddings/oleObject1607.bin"/><Relationship Id="rId164" Type="http://schemas.openxmlformats.org/officeDocument/2006/relationships/oleObject" Target="embeddings/oleObject72.bin"/><Relationship Id="rId371" Type="http://schemas.openxmlformats.org/officeDocument/2006/relationships/image" Target="media/image179.wmf"/><Relationship Id="rId2052" Type="http://schemas.openxmlformats.org/officeDocument/2006/relationships/image" Target="media/image1020.wmf"/><Relationship Id="rId3450" Type="http://schemas.openxmlformats.org/officeDocument/2006/relationships/image" Target="media/image1721.wmf"/><Relationship Id="rId3103" Type="http://schemas.openxmlformats.org/officeDocument/2006/relationships/oleObject" Target="embeddings/oleObject1537.bin"/><Relationship Id="rId3310" Type="http://schemas.openxmlformats.org/officeDocument/2006/relationships/image" Target="media/image1651.wmf"/><Relationship Id="rId231" Type="http://schemas.openxmlformats.org/officeDocument/2006/relationships/image" Target="media/image109.wmf"/><Relationship Id="rId2869" Type="http://schemas.openxmlformats.org/officeDocument/2006/relationships/oleObject" Target="embeddings/oleObject1421.bin"/><Relationship Id="rId1678" Type="http://schemas.openxmlformats.org/officeDocument/2006/relationships/image" Target="media/image833.wmf"/><Relationship Id="rId1885" Type="http://schemas.openxmlformats.org/officeDocument/2006/relationships/oleObject" Target="embeddings/oleObject932.bin"/><Relationship Id="rId2729" Type="http://schemas.openxmlformats.org/officeDocument/2006/relationships/oleObject" Target="embeddings/oleObject1351.bin"/><Relationship Id="rId2936" Type="http://schemas.openxmlformats.org/officeDocument/2006/relationships/image" Target="media/image1464.wmf"/><Relationship Id="rId4084" Type="http://schemas.openxmlformats.org/officeDocument/2006/relationships/oleObject" Target="embeddings/oleObject2027.bin"/><Relationship Id="rId908" Type="http://schemas.openxmlformats.org/officeDocument/2006/relationships/oleObject" Target="embeddings/oleObject444.bin"/><Relationship Id="rId1538" Type="http://schemas.openxmlformats.org/officeDocument/2006/relationships/image" Target="media/image763.wmf"/><Relationship Id="rId4151" Type="http://schemas.openxmlformats.org/officeDocument/2006/relationships/image" Target="media/image2072.wmf"/><Relationship Id="rId1745" Type="http://schemas.openxmlformats.org/officeDocument/2006/relationships/oleObject" Target="embeddings/oleObject862.bin"/><Relationship Id="rId1952" Type="http://schemas.openxmlformats.org/officeDocument/2006/relationships/image" Target="media/image970.wmf"/><Relationship Id="rId4011" Type="http://schemas.openxmlformats.org/officeDocument/2006/relationships/image" Target="media/image2002.wmf"/><Relationship Id="rId37" Type="http://schemas.openxmlformats.org/officeDocument/2006/relationships/oleObject" Target="embeddings/oleObject9.bin"/><Relationship Id="rId1605" Type="http://schemas.openxmlformats.org/officeDocument/2006/relationships/oleObject" Target="embeddings/oleObject792.bin"/><Relationship Id="rId1812" Type="http://schemas.openxmlformats.org/officeDocument/2006/relationships/image" Target="media/image900.wmf"/><Relationship Id="rId3777" Type="http://schemas.openxmlformats.org/officeDocument/2006/relationships/image" Target="media/image1885.wmf"/><Relationship Id="rId3984" Type="http://schemas.openxmlformats.org/officeDocument/2006/relationships/oleObject" Target="embeddings/oleObject1977.bin"/><Relationship Id="rId698" Type="http://schemas.openxmlformats.org/officeDocument/2006/relationships/oleObject" Target="embeddings/oleObject339.bin"/><Relationship Id="rId2379" Type="http://schemas.openxmlformats.org/officeDocument/2006/relationships/image" Target="media/image1182.wmf"/><Relationship Id="rId2586" Type="http://schemas.openxmlformats.org/officeDocument/2006/relationships/image" Target="media/image1289.wmf"/><Relationship Id="rId2793" Type="http://schemas.openxmlformats.org/officeDocument/2006/relationships/oleObject" Target="embeddings/oleObject1383.bin"/><Relationship Id="rId3637" Type="http://schemas.openxmlformats.org/officeDocument/2006/relationships/image" Target="media/image1815.wmf"/><Relationship Id="rId3844" Type="http://schemas.openxmlformats.org/officeDocument/2006/relationships/oleObject" Target="embeddings/oleObject1907.bin"/><Relationship Id="rId558" Type="http://schemas.openxmlformats.org/officeDocument/2006/relationships/oleObject" Target="embeddings/oleObject269.bin"/><Relationship Id="rId765" Type="http://schemas.openxmlformats.org/officeDocument/2006/relationships/image" Target="media/image376.wmf"/><Relationship Id="rId972" Type="http://schemas.openxmlformats.org/officeDocument/2006/relationships/oleObject" Target="embeddings/oleObject476.bin"/><Relationship Id="rId1188" Type="http://schemas.openxmlformats.org/officeDocument/2006/relationships/oleObject" Target="embeddings/oleObject584.bin"/><Relationship Id="rId1395" Type="http://schemas.openxmlformats.org/officeDocument/2006/relationships/oleObject" Target="embeddings/oleObject687.bin"/><Relationship Id="rId2239" Type="http://schemas.openxmlformats.org/officeDocument/2006/relationships/image" Target="media/image1112.wmf"/><Relationship Id="rId2446" Type="http://schemas.openxmlformats.org/officeDocument/2006/relationships/oleObject" Target="embeddings/oleObject1214.bin"/><Relationship Id="rId2653" Type="http://schemas.openxmlformats.org/officeDocument/2006/relationships/oleObject" Target="embeddings/oleObject1314.bin"/><Relationship Id="rId2860" Type="http://schemas.openxmlformats.org/officeDocument/2006/relationships/image" Target="media/image1427.wmf"/><Relationship Id="rId3704" Type="http://schemas.openxmlformats.org/officeDocument/2006/relationships/oleObject" Target="embeddings/oleObject1837.bin"/><Relationship Id="rId418" Type="http://schemas.openxmlformats.org/officeDocument/2006/relationships/oleObject" Target="embeddings/oleObject199.bin"/><Relationship Id="rId625" Type="http://schemas.openxmlformats.org/officeDocument/2006/relationships/image" Target="media/image306.wmf"/><Relationship Id="rId832" Type="http://schemas.openxmlformats.org/officeDocument/2006/relationships/oleObject" Target="embeddings/oleObject406.bin"/><Relationship Id="rId1048" Type="http://schemas.openxmlformats.org/officeDocument/2006/relationships/oleObject" Target="embeddings/oleObject514.bin"/><Relationship Id="rId1255" Type="http://schemas.openxmlformats.org/officeDocument/2006/relationships/image" Target="media/image621.wmf"/><Relationship Id="rId1462" Type="http://schemas.openxmlformats.org/officeDocument/2006/relationships/image" Target="media/image725.wmf"/><Relationship Id="rId2306" Type="http://schemas.openxmlformats.org/officeDocument/2006/relationships/oleObject" Target="embeddings/oleObject1144.bin"/><Relationship Id="rId2513" Type="http://schemas.openxmlformats.org/officeDocument/2006/relationships/image" Target="media/image1249.wmf"/><Relationship Id="rId3911" Type="http://schemas.openxmlformats.org/officeDocument/2006/relationships/image" Target="media/image1952.wmf"/><Relationship Id="rId1115" Type="http://schemas.openxmlformats.org/officeDocument/2006/relationships/image" Target="media/image551.wmf"/><Relationship Id="rId1322" Type="http://schemas.openxmlformats.org/officeDocument/2006/relationships/image" Target="media/image655.wmf"/><Relationship Id="rId2720" Type="http://schemas.openxmlformats.org/officeDocument/2006/relationships/image" Target="media/image1357.wmf"/><Relationship Id="rId3287" Type="http://schemas.openxmlformats.org/officeDocument/2006/relationships/oleObject" Target="embeddings/oleObject1629.bin"/><Relationship Id="rId2096" Type="http://schemas.openxmlformats.org/officeDocument/2006/relationships/image" Target="media/image1042.wmf"/><Relationship Id="rId3494" Type="http://schemas.openxmlformats.org/officeDocument/2006/relationships/image" Target="media/image1743.wmf"/><Relationship Id="rId3147" Type="http://schemas.openxmlformats.org/officeDocument/2006/relationships/oleObject" Target="embeddings/oleObject1559.bin"/><Relationship Id="rId3354" Type="http://schemas.openxmlformats.org/officeDocument/2006/relationships/image" Target="media/image1673.wmf"/><Relationship Id="rId3561" Type="http://schemas.openxmlformats.org/officeDocument/2006/relationships/oleObject" Target="embeddings/oleObject1766.bin"/><Relationship Id="rId275" Type="http://schemas.openxmlformats.org/officeDocument/2006/relationships/image" Target="media/image131.wmf"/><Relationship Id="rId482" Type="http://schemas.openxmlformats.org/officeDocument/2006/relationships/oleObject" Target="embeddings/oleObject231.bin"/><Relationship Id="rId2163" Type="http://schemas.openxmlformats.org/officeDocument/2006/relationships/oleObject" Target="embeddings/oleObject1072.bin"/><Relationship Id="rId2370" Type="http://schemas.openxmlformats.org/officeDocument/2006/relationships/oleObject" Target="embeddings/oleObject1176.bin"/><Relationship Id="rId3007" Type="http://schemas.openxmlformats.org/officeDocument/2006/relationships/oleObject" Target="embeddings/oleObject1489.bin"/><Relationship Id="rId3214" Type="http://schemas.openxmlformats.org/officeDocument/2006/relationships/image" Target="media/image1603.wmf"/><Relationship Id="rId3421" Type="http://schemas.openxmlformats.org/officeDocument/2006/relationships/oleObject" Target="embeddings/oleObject1696.bin"/><Relationship Id="rId135" Type="http://schemas.openxmlformats.org/officeDocument/2006/relationships/oleObject" Target="embeddings/oleObject58.bin"/><Relationship Id="rId342" Type="http://schemas.openxmlformats.org/officeDocument/2006/relationships/oleObject" Target="embeddings/oleObject161.bin"/><Relationship Id="rId2023" Type="http://schemas.openxmlformats.org/officeDocument/2006/relationships/oleObject" Target="embeddings/oleObject1001.bin"/><Relationship Id="rId2230" Type="http://schemas.openxmlformats.org/officeDocument/2006/relationships/oleObject" Target="embeddings/oleObject1106.bin"/><Relationship Id="rId202" Type="http://schemas.openxmlformats.org/officeDocument/2006/relationships/oleObject" Target="embeddings/oleObject91.bin"/><Relationship Id="rId4195" Type="http://schemas.openxmlformats.org/officeDocument/2006/relationships/image" Target="media/image2094.wmf"/><Relationship Id="rId1789" Type="http://schemas.openxmlformats.org/officeDocument/2006/relationships/oleObject" Target="embeddings/oleObject884.bin"/><Relationship Id="rId1996" Type="http://schemas.openxmlformats.org/officeDocument/2006/relationships/image" Target="media/image992.wmf"/><Relationship Id="rId4055" Type="http://schemas.openxmlformats.org/officeDocument/2006/relationships/image" Target="media/image2024.wmf"/><Relationship Id="rId4262" Type="http://schemas.openxmlformats.org/officeDocument/2006/relationships/oleObject" Target="embeddings/oleObject2116.bin"/><Relationship Id="rId1649" Type="http://schemas.openxmlformats.org/officeDocument/2006/relationships/oleObject" Target="embeddings/oleObject814.bin"/><Relationship Id="rId1856" Type="http://schemas.openxmlformats.org/officeDocument/2006/relationships/image" Target="media/image922.wmf"/><Relationship Id="rId2907" Type="http://schemas.openxmlformats.org/officeDocument/2006/relationships/oleObject" Target="embeddings/oleObject1440.bin"/><Relationship Id="rId3071" Type="http://schemas.openxmlformats.org/officeDocument/2006/relationships/oleObject" Target="embeddings/oleObject1521.bin"/><Relationship Id="rId1509" Type="http://schemas.openxmlformats.org/officeDocument/2006/relationships/oleObject" Target="embeddings/oleObject744.bin"/><Relationship Id="rId1716" Type="http://schemas.openxmlformats.org/officeDocument/2006/relationships/image" Target="media/image852.wmf"/><Relationship Id="rId1923" Type="http://schemas.openxmlformats.org/officeDocument/2006/relationships/oleObject" Target="embeddings/oleObject951.bin"/><Relationship Id="rId4122" Type="http://schemas.openxmlformats.org/officeDocument/2006/relationships/oleObject" Target="embeddings/oleObject2046.bin"/><Relationship Id="rId3888" Type="http://schemas.openxmlformats.org/officeDocument/2006/relationships/oleObject" Target="embeddings/oleObject1929.bin"/><Relationship Id="rId2697" Type="http://schemas.openxmlformats.org/officeDocument/2006/relationships/oleObject" Target="embeddings/oleObject1335.bin"/><Relationship Id="rId3748" Type="http://schemas.openxmlformats.org/officeDocument/2006/relationships/oleObject" Target="embeddings/oleObject1859.bin"/><Relationship Id="rId669" Type="http://schemas.openxmlformats.org/officeDocument/2006/relationships/image" Target="media/image328.wmf"/><Relationship Id="rId876" Type="http://schemas.openxmlformats.org/officeDocument/2006/relationships/oleObject" Target="embeddings/oleObject428.bin"/><Relationship Id="rId1299" Type="http://schemas.openxmlformats.org/officeDocument/2006/relationships/image" Target="media/image643.wmf"/><Relationship Id="rId2557" Type="http://schemas.openxmlformats.org/officeDocument/2006/relationships/image" Target="media/image1273.png"/><Relationship Id="rId3608" Type="http://schemas.openxmlformats.org/officeDocument/2006/relationships/image" Target="media/image1800.wmf"/><Relationship Id="rId3955" Type="http://schemas.openxmlformats.org/officeDocument/2006/relationships/image" Target="media/image1974.wmf"/><Relationship Id="rId529" Type="http://schemas.openxmlformats.org/officeDocument/2006/relationships/image" Target="media/image258.wmf"/><Relationship Id="rId736" Type="http://schemas.openxmlformats.org/officeDocument/2006/relationships/oleObject" Target="embeddings/oleObject358.bin"/><Relationship Id="rId1159" Type="http://schemas.openxmlformats.org/officeDocument/2006/relationships/image" Target="media/image573.wmf"/><Relationship Id="rId1366" Type="http://schemas.openxmlformats.org/officeDocument/2006/relationships/image" Target="media/image677.wmf"/><Relationship Id="rId2417" Type="http://schemas.openxmlformats.org/officeDocument/2006/relationships/image" Target="media/image1201.wmf"/><Relationship Id="rId2764" Type="http://schemas.openxmlformats.org/officeDocument/2006/relationships/image" Target="media/image1379.wmf"/><Relationship Id="rId2971" Type="http://schemas.openxmlformats.org/officeDocument/2006/relationships/oleObject" Target="embeddings/oleObject1471.bin"/><Relationship Id="rId3815" Type="http://schemas.openxmlformats.org/officeDocument/2006/relationships/image" Target="media/image1904.wmf"/><Relationship Id="rId943" Type="http://schemas.openxmlformats.org/officeDocument/2006/relationships/image" Target="media/image465.wmf"/><Relationship Id="rId1019" Type="http://schemas.openxmlformats.org/officeDocument/2006/relationships/image" Target="media/image503.wmf"/><Relationship Id="rId1573" Type="http://schemas.openxmlformats.org/officeDocument/2006/relationships/oleObject" Target="embeddings/oleObject776.bin"/><Relationship Id="rId1780" Type="http://schemas.openxmlformats.org/officeDocument/2006/relationships/image" Target="media/image884.wmf"/><Relationship Id="rId2624" Type="http://schemas.openxmlformats.org/officeDocument/2006/relationships/image" Target="media/image1308.wmf"/><Relationship Id="rId2831" Type="http://schemas.openxmlformats.org/officeDocument/2006/relationships/oleObject" Target="embeddings/oleObject1402.bin"/><Relationship Id="rId72" Type="http://schemas.openxmlformats.org/officeDocument/2006/relationships/image" Target="media/image29.wmf"/><Relationship Id="rId803" Type="http://schemas.openxmlformats.org/officeDocument/2006/relationships/image" Target="media/image395.wmf"/><Relationship Id="rId1226" Type="http://schemas.openxmlformats.org/officeDocument/2006/relationships/oleObject" Target="embeddings/oleObject603.bin"/><Relationship Id="rId1433" Type="http://schemas.openxmlformats.org/officeDocument/2006/relationships/oleObject" Target="embeddings/oleObject706.bin"/><Relationship Id="rId1640" Type="http://schemas.openxmlformats.org/officeDocument/2006/relationships/image" Target="media/image814.wmf"/><Relationship Id="rId1500" Type="http://schemas.openxmlformats.org/officeDocument/2006/relationships/image" Target="media/image744.wmf"/><Relationship Id="rId3398" Type="http://schemas.openxmlformats.org/officeDocument/2006/relationships/image" Target="media/image1695.wmf"/><Relationship Id="rId3258" Type="http://schemas.openxmlformats.org/officeDocument/2006/relationships/image" Target="media/image1625.wmf"/><Relationship Id="rId3465" Type="http://schemas.openxmlformats.org/officeDocument/2006/relationships/oleObject" Target="embeddings/oleObject1718.bin"/><Relationship Id="rId3672" Type="http://schemas.openxmlformats.org/officeDocument/2006/relationships/oleObject" Target="embeddings/oleObject1821.bin"/><Relationship Id="rId179" Type="http://schemas.openxmlformats.org/officeDocument/2006/relationships/image" Target="media/image83.wmf"/><Relationship Id="rId386" Type="http://schemas.openxmlformats.org/officeDocument/2006/relationships/oleObject" Target="embeddings/oleObject183.bin"/><Relationship Id="rId593" Type="http://schemas.openxmlformats.org/officeDocument/2006/relationships/image" Target="media/image290.wmf"/><Relationship Id="rId2067" Type="http://schemas.openxmlformats.org/officeDocument/2006/relationships/oleObject" Target="embeddings/oleObject1023.bin"/><Relationship Id="rId2274" Type="http://schemas.openxmlformats.org/officeDocument/2006/relationships/oleObject" Target="embeddings/oleObject1128.bin"/><Relationship Id="rId2481" Type="http://schemas.openxmlformats.org/officeDocument/2006/relationships/image" Target="media/image1233.wmf"/><Relationship Id="rId3118" Type="http://schemas.openxmlformats.org/officeDocument/2006/relationships/image" Target="media/image1555.wmf"/><Relationship Id="rId3325" Type="http://schemas.openxmlformats.org/officeDocument/2006/relationships/oleObject" Target="embeddings/oleObject1648.bin"/><Relationship Id="rId3532" Type="http://schemas.openxmlformats.org/officeDocument/2006/relationships/image" Target="media/image1762.wmf"/><Relationship Id="rId246" Type="http://schemas.openxmlformats.org/officeDocument/2006/relationships/oleObject" Target="embeddings/oleObject113.bin"/><Relationship Id="rId453" Type="http://schemas.openxmlformats.org/officeDocument/2006/relationships/image" Target="media/image220.wmf"/><Relationship Id="rId660" Type="http://schemas.openxmlformats.org/officeDocument/2006/relationships/oleObject" Target="embeddings/oleObject320.bin"/><Relationship Id="rId1083" Type="http://schemas.openxmlformats.org/officeDocument/2006/relationships/image" Target="media/image535.wmf"/><Relationship Id="rId1290" Type="http://schemas.openxmlformats.org/officeDocument/2006/relationships/oleObject" Target="embeddings/oleObject635.bin"/><Relationship Id="rId2134" Type="http://schemas.openxmlformats.org/officeDocument/2006/relationships/oleObject" Target="embeddings/oleObject1057.bin"/><Relationship Id="rId2341" Type="http://schemas.openxmlformats.org/officeDocument/2006/relationships/image" Target="media/image1163.wmf"/><Relationship Id="rId106" Type="http://schemas.openxmlformats.org/officeDocument/2006/relationships/image" Target="media/image46.wmf"/><Relationship Id="rId313" Type="http://schemas.openxmlformats.org/officeDocument/2006/relationships/image" Target="media/image150.wmf"/><Relationship Id="rId1150" Type="http://schemas.openxmlformats.org/officeDocument/2006/relationships/oleObject" Target="embeddings/oleObject565.bin"/><Relationship Id="rId4099" Type="http://schemas.openxmlformats.org/officeDocument/2006/relationships/image" Target="media/image2046.wmf"/><Relationship Id="rId520" Type="http://schemas.openxmlformats.org/officeDocument/2006/relationships/oleObject" Target="embeddings/oleObject250.bin"/><Relationship Id="rId2201" Type="http://schemas.openxmlformats.org/officeDocument/2006/relationships/image" Target="media/image1093.wmf"/><Relationship Id="rId1010" Type="http://schemas.openxmlformats.org/officeDocument/2006/relationships/oleObject" Target="embeddings/oleObject495.bin"/><Relationship Id="rId1967" Type="http://schemas.openxmlformats.org/officeDocument/2006/relationships/oleObject" Target="embeddings/oleObject973.bin"/><Relationship Id="rId4166" Type="http://schemas.openxmlformats.org/officeDocument/2006/relationships/oleObject" Target="embeddings/oleObject2068.bin"/><Relationship Id="rId4026" Type="http://schemas.openxmlformats.org/officeDocument/2006/relationships/oleObject" Target="embeddings/oleObject1998.bin"/><Relationship Id="rId3042" Type="http://schemas.openxmlformats.org/officeDocument/2006/relationships/image" Target="media/image1517.wmf"/><Relationship Id="rId3859" Type="http://schemas.openxmlformats.org/officeDocument/2006/relationships/image" Target="media/image1926.wmf"/><Relationship Id="rId2875" Type="http://schemas.openxmlformats.org/officeDocument/2006/relationships/oleObject" Target="embeddings/oleObject1424.bin"/><Relationship Id="rId3926" Type="http://schemas.openxmlformats.org/officeDocument/2006/relationships/oleObject" Target="embeddings/oleObject1948.bin"/><Relationship Id="rId847" Type="http://schemas.openxmlformats.org/officeDocument/2006/relationships/image" Target="media/image417.wmf"/><Relationship Id="rId1477" Type="http://schemas.openxmlformats.org/officeDocument/2006/relationships/oleObject" Target="embeddings/oleObject728.bin"/><Relationship Id="rId1891" Type="http://schemas.openxmlformats.org/officeDocument/2006/relationships/oleObject" Target="embeddings/oleObject935.bin"/><Relationship Id="rId2528" Type="http://schemas.openxmlformats.org/officeDocument/2006/relationships/oleObject" Target="embeddings/oleObject1255.bin"/><Relationship Id="rId2942" Type="http://schemas.openxmlformats.org/officeDocument/2006/relationships/image" Target="media/image1467.wmf"/><Relationship Id="rId914" Type="http://schemas.openxmlformats.org/officeDocument/2006/relationships/oleObject" Target="embeddings/oleObject447.bin"/><Relationship Id="rId1544" Type="http://schemas.openxmlformats.org/officeDocument/2006/relationships/image" Target="media/image766.wmf"/><Relationship Id="rId1611" Type="http://schemas.openxmlformats.org/officeDocument/2006/relationships/oleObject" Target="embeddings/oleObject795.bin"/><Relationship Id="rId3369" Type="http://schemas.openxmlformats.org/officeDocument/2006/relationships/oleObject" Target="embeddings/oleObject1670.bin"/><Relationship Id="rId2385" Type="http://schemas.openxmlformats.org/officeDocument/2006/relationships/image" Target="media/image1185.wmf"/><Relationship Id="rId3783" Type="http://schemas.openxmlformats.org/officeDocument/2006/relationships/image" Target="media/image1888.wmf"/><Relationship Id="rId357" Type="http://schemas.openxmlformats.org/officeDocument/2006/relationships/image" Target="media/image172.wmf"/><Relationship Id="rId2038" Type="http://schemas.openxmlformats.org/officeDocument/2006/relationships/image" Target="media/image1013.wmf"/><Relationship Id="rId3436" Type="http://schemas.openxmlformats.org/officeDocument/2006/relationships/image" Target="media/image1714.wmf"/><Relationship Id="rId3850" Type="http://schemas.openxmlformats.org/officeDocument/2006/relationships/oleObject" Target="embeddings/oleObject1910.bin"/><Relationship Id="rId771" Type="http://schemas.openxmlformats.org/officeDocument/2006/relationships/image" Target="media/image379.wmf"/><Relationship Id="rId2452" Type="http://schemas.openxmlformats.org/officeDocument/2006/relationships/oleObject" Target="embeddings/oleObject1217.bin"/><Relationship Id="rId3503" Type="http://schemas.openxmlformats.org/officeDocument/2006/relationships/oleObject" Target="embeddings/oleObject1737.bin"/><Relationship Id="rId424" Type="http://schemas.openxmlformats.org/officeDocument/2006/relationships/oleObject" Target="embeddings/oleObject202.bin"/><Relationship Id="rId1054" Type="http://schemas.openxmlformats.org/officeDocument/2006/relationships/oleObject" Target="embeddings/oleObject517.bin"/><Relationship Id="rId2105" Type="http://schemas.openxmlformats.org/officeDocument/2006/relationships/oleObject" Target="embeddings/oleObject1042.bin"/><Relationship Id="rId1121" Type="http://schemas.openxmlformats.org/officeDocument/2006/relationships/image" Target="media/image554.wmf"/><Relationship Id="rId4277" Type="http://schemas.openxmlformats.org/officeDocument/2006/relationships/image" Target="media/image2135.wmf"/><Relationship Id="rId3293" Type="http://schemas.openxmlformats.org/officeDocument/2006/relationships/oleObject" Target="embeddings/oleObject1632.bin"/><Relationship Id="rId1938" Type="http://schemas.openxmlformats.org/officeDocument/2006/relationships/image" Target="media/image963.wmf"/><Relationship Id="rId3360" Type="http://schemas.openxmlformats.org/officeDocument/2006/relationships/image" Target="media/image1676.wmf"/><Relationship Id="rId281" Type="http://schemas.openxmlformats.org/officeDocument/2006/relationships/image" Target="media/image134.wmf"/><Relationship Id="rId3013" Type="http://schemas.openxmlformats.org/officeDocument/2006/relationships/oleObject" Target="embeddings/oleObject1492.bin"/><Relationship Id="rId2779" Type="http://schemas.openxmlformats.org/officeDocument/2006/relationships/oleObject" Target="embeddings/oleObject1376.bin"/><Relationship Id="rId1795" Type="http://schemas.openxmlformats.org/officeDocument/2006/relationships/oleObject" Target="embeddings/oleObject887.bin"/><Relationship Id="rId2846" Type="http://schemas.openxmlformats.org/officeDocument/2006/relationships/image" Target="media/image1420.wmf"/><Relationship Id="rId87" Type="http://schemas.openxmlformats.org/officeDocument/2006/relationships/oleObject" Target="embeddings/oleObject34.bin"/><Relationship Id="rId818" Type="http://schemas.openxmlformats.org/officeDocument/2006/relationships/oleObject" Target="embeddings/oleObject399.bin"/><Relationship Id="rId1448" Type="http://schemas.openxmlformats.org/officeDocument/2006/relationships/image" Target="media/image718.wmf"/><Relationship Id="rId1862" Type="http://schemas.openxmlformats.org/officeDocument/2006/relationships/image" Target="media/image925.wmf"/><Relationship Id="rId2913" Type="http://schemas.openxmlformats.org/officeDocument/2006/relationships/oleObject" Target="embeddings/oleObject1443.bin"/><Relationship Id="rId1515" Type="http://schemas.openxmlformats.org/officeDocument/2006/relationships/oleObject" Target="embeddings/oleObject747.bin"/><Relationship Id="rId3687" Type="http://schemas.openxmlformats.org/officeDocument/2006/relationships/image" Target="media/image1840.wmf"/><Relationship Id="rId2289" Type="http://schemas.openxmlformats.org/officeDocument/2006/relationships/image" Target="media/image1137.wmf"/><Relationship Id="rId3754" Type="http://schemas.openxmlformats.org/officeDocument/2006/relationships/oleObject" Target="embeddings/oleObject1862.bin"/><Relationship Id="rId675" Type="http://schemas.openxmlformats.org/officeDocument/2006/relationships/image" Target="media/image331.wmf"/><Relationship Id="rId2356" Type="http://schemas.openxmlformats.org/officeDocument/2006/relationships/oleObject" Target="embeddings/oleObject1169.bin"/><Relationship Id="rId2770" Type="http://schemas.openxmlformats.org/officeDocument/2006/relationships/image" Target="media/image1382.wmf"/><Relationship Id="rId3407" Type="http://schemas.openxmlformats.org/officeDocument/2006/relationships/oleObject" Target="embeddings/oleObject1689.bin"/><Relationship Id="rId3821" Type="http://schemas.openxmlformats.org/officeDocument/2006/relationships/image" Target="media/image1907.wmf"/><Relationship Id="rId328" Type="http://schemas.openxmlformats.org/officeDocument/2006/relationships/oleObject" Target="embeddings/oleObject154.bin"/><Relationship Id="rId742" Type="http://schemas.openxmlformats.org/officeDocument/2006/relationships/oleObject" Target="embeddings/oleObject361.bin"/><Relationship Id="rId1372" Type="http://schemas.openxmlformats.org/officeDocument/2006/relationships/image" Target="media/image680.wmf"/><Relationship Id="rId2009" Type="http://schemas.openxmlformats.org/officeDocument/2006/relationships/oleObject" Target="embeddings/oleObject994.bin"/><Relationship Id="rId2423" Type="http://schemas.openxmlformats.org/officeDocument/2006/relationships/image" Target="media/image1204.wmf"/><Relationship Id="rId1025" Type="http://schemas.openxmlformats.org/officeDocument/2006/relationships/image" Target="media/image506.wmf"/><Relationship Id="rId3197" Type="http://schemas.openxmlformats.org/officeDocument/2006/relationships/oleObject" Target="embeddings/oleObject1584.bin"/><Relationship Id="rId4248" Type="http://schemas.openxmlformats.org/officeDocument/2006/relationships/oleObject" Target="embeddings/oleObject2109.bin"/><Relationship Id="rId185" Type="http://schemas.openxmlformats.org/officeDocument/2006/relationships/image" Target="media/image86.wmf"/><Relationship Id="rId1909" Type="http://schemas.openxmlformats.org/officeDocument/2006/relationships/oleObject" Target="embeddings/oleObject944.bin"/><Relationship Id="rId3264" Type="http://schemas.openxmlformats.org/officeDocument/2006/relationships/image" Target="media/image1628.wmf"/><Relationship Id="rId2280" Type="http://schemas.openxmlformats.org/officeDocument/2006/relationships/oleObject" Target="embeddings/oleObject1131.bin"/><Relationship Id="rId3331" Type="http://schemas.openxmlformats.org/officeDocument/2006/relationships/oleObject" Target="embeddings/oleObject1651.bin"/><Relationship Id="rId252" Type="http://schemas.openxmlformats.org/officeDocument/2006/relationships/oleObject" Target="embeddings/oleObject116.bin"/><Relationship Id="rId1699" Type="http://schemas.openxmlformats.org/officeDocument/2006/relationships/oleObject" Target="embeddings/oleObject839.bin"/><Relationship Id="rId2000" Type="http://schemas.openxmlformats.org/officeDocument/2006/relationships/image" Target="media/image994.wmf"/><Relationship Id="rId4172" Type="http://schemas.openxmlformats.org/officeDocument/2006/relationships/oleObject" Target="embeddings/oleObject2071.bin"/><Relationship Id="rId1766" Type="http://schemas.openxmlformats.org/officeDocument/2006/relationships/image" Target="media/image877.wmf"/><Relationship Id="rId2817" Type="http://schemas.openxmlformats.org/officeDocument/2006/relationships/oleObject" Target="embeddings/oleObject1395.bin"/><Relationship Id="rId58" Type="http://schemas.openxmlformats.org/officeDocument/2006/relationships/image" Target="media/image22.wmf"/><Relationship Id="rId1419" Type="http://schemas.openxmlformats.org/officeDocument/2006/relationships/oleObject" Target="embeddings/oleObject699.bin"/><Relationship Id="rId1833" Type="http://schemas.openxmlformats.org/officeDocument/2006/relationships/oleObject" Target="embeddings/oleObject906.bin"/><Relationship Id="rId1900" Type="http://schemas.openxmlformats.org/officeDocument/2006/relationships/image" Target="media/image944.wmf"/><Relationship Id="rId3658" Type="http://schemas.openxmlformats.org/officeDocument/2006/relationships/oleObject" Target="embeddings/oleObject1814.bin"/><Relationship Id="rId579" Type="http://schemas.openxmlformats.org/officeDocument/2006/relationships/image" Target="media/image283.wmf"/><Relationship Id="rId993" Type="http://schemas.openxmlformats.org/officeDocument/2006/relationships/image" Target="media/image490.wmf"/><Relationship Id="rId2674" Type="http://schemas.openxmlformats.org/officeDocument/2006/relationships/image" Target="media/image1334.wmf"/><Relationship Id="rId646" Type="http://schemas.openxmlformats.org/officeDocument/2006/relationships/oleObject" Target="embeddings/oleObject313.bin"/><Relationship Id="rId1276" Type="http://schemas.openxmlformats.org/officeDocument/2006/relationships/oleObject" Target="embeddings/oleObject628.bin"/><Relationship Id="rId2327" Type="http://schemas.openxmlformats.org/officeDocument/2006/relationships/image" Target="media/image1156.wmf"/><Relationship Id="rId3725" Type="http://schemas.openxmlformats.org/officeDocument/2006/relationships/image" Target="media/image1859.wmf"/><Relationship Id="rId1690" Type="http://schemas.openxmlformats.org/officeDocument/2006/relationships/image" Target="media/image839.wmf"/><Relationship Id="rId2741" Type="http://schemas.openxmlformats.org/officeDocument/2006/relationships/oleObject" Target="embeddings/oleObject1357.bin"/><Relationship Id="rId713" Type="http://schemas.openxmlformats.org/officeDocument/2006/relationships/image" Target="media/image350.wmf"/><Relationship Id="rId1343" Type="http://schemas.openxmlformats.org/officeDocument/2006/relationships/oleObject" Target="embeddings/oleObject661.bin"/><Relationship Id="rId1410" Type="http://schemas.openxmlformats.org/officeDocument/2006/relationships/image" Target="media/image699.wmf"/><Relationship Id="rId3168" Type="http://schemas.openxmlformats.org/officeDocument/2006/relationships/image" Target="media/image1580.wmf"/><Relationship Id="rId3582" Type="http://schemas.openxmlformats.org/officeDocument/2006/relationships/image" Target="media/image1787.wmf"/><Relationship Id="rId4219" Type="http://schemas.openxmlformats.org/officeDocument/2006/relationships/image" Target="media/image2106.wmf"/><Relationship Id="rId2184" Type="http://schemas.openxmlformats.org/officeDocument/2006/relationships/oleObject" Target="embeddings/oleObject1083.bin"/><Relationship Id="rId3235" Type="http://schemas.openxmlformats.org/officeDocument/2006/relationships/oleObject" Target="embeddings/oleObject1603.bin"/><Relationship Id="rId156" Type="http://schemas.openxmlformats.org/officeDocument/2006/relationships/oleObject" Target="embeddings/oleObject68.bin"/><Relationship Id="rId570" Type="http://schemas.openxmlformats.org/officeDocument/2006/relationships/oleObject" Target="embeddings/oleObject275.bin"/><Relationship Id="rId2251" Type="http://schemas.openxmlformats.org/officeDocument/2006/relationships/image" Target="media/image1118.wmf"/><Relationship Id="rId3302" Type="http://schemas.openxmlformats.org/officeDocument/2006/relationships/image" Target="media/image1647.wmf"/><Relationship Id="rId223" Type="http://schemas.openxmlformats.org/officeDocument/2006/relationships/image" Target="media/image10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A3DDC5-8D8B-4854-9A56-08729E12E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150</Pages>
  <Words>66750</Words>
  <Characters>380476</Characters>
  <Application>Microsoft Office Word</Application>
  <DocSecurity>0</DocSecurity>
  <Lines>3170</Lines>
  <Paragraphs>892</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446334</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steve maas</cp:lastModifiedBy>
  <cp:revision>109</cp:revision>
  <dcterms:created xsi:type="dcterms:W3CDTF">2014-12-23T22:51:00Z</dcterms:created>
  <dcterms:modified xsi:type="dcterms:W3CDTF">2016-11-18T15:38:00Z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P_HTMLDest">
    <vt:lpwstr>C:\Users\Kingsley\Desktop\TM_2.0\FEBio_tm_2.0.html</vt:lpwstr>
  </property>
  <property fmtid="{D5CDD505-2E9C-101B-9397-08002B2CF9AE}" pid="6" name="MP_MathMLTarget">
    <vt:lpwstr>HTML+MathJax</vt:lpwstr>
  </property>
  <property fmtid="{D5CDD505-2E9C-101B-9397-08002B2CF9AE}" pid="7" name="MP_OpenInBrowser">
    <vt:bool>true</vt:bool>
  </property>
  <property fmtid="{D5CDD505-2E9C-101B-9397-08002B2CF9AE}" pid="8" name="MP_UseMathML">
    <vt:bool>true</vt:bool>
  </property>
  <property fmtid="{D5CDD505-2E9C-101B-9397-08002B2CF9AE}" pid="9" name="MP_MathZoom">
    <vt:bool>true</vt:bool>
  </property>
  <property fmtid="{D5CDD505-2E9C-101B-9397-08002B2CF9AE}" pid="10" name="MP_IEOnly">
    <vt:bool>false</vt:bool>
  </property>
  <property fmtid="{D5CDD505-2E9C-101B-9397-08002B2CF9AE}" pid="11" name="MTEquationSection">
    <vt:lpwstr>1</vt:lpwstr>
  </property>
  <property fmtid="{D5CDD505-2E9C-101B-9397-08002B2CF9AE}" pid="12" name="MTWinEqns">
    <vt:bool>true</vt:bool>
  </property>
</Properties>
</file>