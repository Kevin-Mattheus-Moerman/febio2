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DEC6D" w14:textId="77777777" w:rsidR="008C7882" w:rsidRDefault="008C7882" w:rsidP="00F75A04"/>
    <w:p w14:paraId="1A63D2CA" w14:textId="77777777" w:rsidR="008C7882" w:rsidRDefault="0087434A" w:rsidP="008C7882">
      <w:pPr>
        <w:jc w:val="center"/>
        <w:rPr>
          <w:rFonts w:ascii="Arial Narrow" w:hAnsi="Arial Narrow"/>
          <w:i/>
          <w:iCs/>
        </w:rPr>
      </w:pPr>
      <w:r>
        <w:rPr>
          <w:noProof/>
        </w:rPr>
        <w:drawing>
          <wp:inline distT="0" distB="0" distL="0" distR="0" wp14:anchorId="06101C0B" wp14:editId="331076E6">
            <wp:extent cx="4460875" cy="2538095"/>
            <wp:effectExtent l="0" t="0" r="0" b="0"/>
            <wp:docPr id="1" name="Picture 1" descr="FEB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Bio_logo"/>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460875" cy="2538095"/>
                    </a:xfrm>
                    <a:prstGeom prst="rect">
                      <a:avLst/>
                    </a:prstGeom>
                    <a:noFill/>
                    <a:ln>
                      <a:noFill/>
                    </a:ln>
                  </pic:spPr>
                </pic:pic>
              </a:graphicData>
            </a:graphic>
          </wp:inline>
        </w:drawing>
      </w:r>
    </w:p>
    <w:p w14:paraId="029A43E9" w14:textId="77777777" w:rsidR="008C7882" w:rsidRPr="00707FB1" w:rsidRDefault="008C7882" w:rsidP="008F047C">
      <w:pPr>
        <w:jc w:val="center"/>
        <w:rPr>
          <w:rFonts w:ascii="Arial Narrow" w:hAnsi="Arial Narrow"/>
          <w:i/>
          <w:iCs/>
        </w:rPr>
      </w:pPr>
      <w:r w:rsidRPr="00707FB1">
        <w:rPr>
          <w:rFonts w:ascii="Arial Narrow" w:hAnsi="Arial Narrow"/>
          <w:i/>
          <w:iCs/>
        </w:rPr>
        <w:t xml:space="preserve">Version </w:t>
      </w:r>
      <w:r w:rsidR="00CC5A71">
        <w:rPr>
          <w:rFonts w:ascii="Arial Narrow" w:hAnsi="Arial Narrow"/>
          <w:i/>
          <w:iCs/>
        </w:rPr>
        <w:t>2.</w:t>
      </w:r>
      <w:ins w:id="0" w:author="rawlins" w:date="2014-08-22T10:18:00Z">
        <w:r w:rsidR="006658BB">
          <w:rPr>
            <w:rFonts w:ascii="Arial Narrow" w:hAnsi="Arial Narrow"/>
            <w:i/>
            <w:iCs/>
          </w:rPr>
          <w:t>1</w:t>
        </w:r>
      </w:ins>
      <w:del w:id="1" w:author="rawlins" w:date="2014-08-22T10:18:00Z">
        <w:r w:rsidR="00CC5A71" w:rsidDel="006658BB">
          <w:rPr>
            <w:rFonts w:ascii="Arial Narrow" w:hAnsi="Arial Narrow"/>
            <w:i/>
            <w:iCs/>
          </w:rPr>
          <w:delText>0</w:delText>
        </w:r>
      </w:del>
    </w:p>
    <w:p w14:paraId="732C01C8" w14:textId="77777777" w:rsidR="008C7882" w:rsidRPr="00707FB1" w:rsidRDefault="008C7882" w:rsidP="008F047C">
      <w:pPr>
        <w:jc w:val="center"/>
        <w:rPr>
          <w:rFonts w:ascii="Arial Narrow" w:hAnsi="Arial Narrow"/>
          <w:i/>
        </w:rPr>
      </w:pPr>
    </w:p>
    <w:p w14:paraId="7A4D4214" w14:textId="77777777" w:rsidR="008C7882" w:rsidRPr="00707FB1" w:rsidRDefault="008C7882" w:rsidP="008F047C">
      <w:pPr>
        <w:jc w:val="center"/>
        <w:rPr>
          <w:b/>
          <w:sz w:val="44"/>
          <w:szCs w:val="44"/>
        </w:rPr>
      </w:pPr>
      <w:bookmarkStart w:id="2" w:name="_Toc142743975"/>
      <w:bookmarkStart w:id="3" w:name="_Toc142744037"/>
      <w:bookmarkStart w:id="4" w:name="_Toc150242752"/>
      <w:bookmarkStart w:id="5" w:name="_Toc150246463"/>
      <w:bookmarkStart w:id="6" w:name="_Toc150246778"/>
      <w:bookmarkStart w:id="7" w:name="_Toc150247211"/>
      <w:bookmarkStart w:id="8" w:name="_Toc150325624"/>
      <w:bookmarkStart w:id="9" w:name="_Toc151872142"/>
      <w:bookmarkStart w:id="10" w:name="_Toc158898342"/>
      <w:bookmarkStart w:id="11" w:name="_Toc158898381"/>
      <w:bookmarkStart w:id="12" w:name="_Toc159492709"/>
      <w:bookmarkStart w:id="13" w:name="_Toc162086833"/>
      <w:bookmarkStart w:id="14" w:name="_Toc162086973"/>
      <w:bookmarkStart w:id="15" w:name="_Toc162157202"/>
      <w:bookmarkStart w:id="16" w:name="_Toc162162277"/>
      <w:bookmarkStart w:id="17" w:name="_Toc164497325"/>
      <w:bookmarkStart w:id="18" w:name="_Toc164578186"/>
      <w:bookmarkStart w:id="19" w:name="_Toc164778705"/>
      <w:r w:rsidRPr="00707FB1">
        <w:rPr>
          <w:b/>
          <w:sz w:val="44"/>
          <w:szCs w:val="44"/>
        </w:rPr>
        <w:t>Theory Manual</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00ECE3BE" w14:textId="77777777" w:rsidR="008C7882" w:rsidRDefault="008C7882" w:rsidP="008C7882">
      <w:pPr>
        <w:jc w:val="center"/>
      </w:pPr>
    </w:p>
    <w:p w14:paraId="1AE9A7D9" w14:textId="77777777" w:rsidR="008C7882" w:rsidRDefault="008C7882" w:rsidP="008C7882">
      <w:pPr>
        <w:jc w:val="center"/>
      </w:pPr>
    </w:p>
    <w:p w14:paraId="10D8EFAD" w14:textId="77777777" w:rsidR="008C7882" w:rsidRDefault="008C7882" w:rsidP="008C7882">
      <w:pPr>
        <w:jc w:val="center"/>
        <w:rPr>
          <w:b/>
        </w:rPr>
      </w:pPr>
    </w:p>
    <w:p w14:paraId="6D6F7588" w14:textId="77777777" w:rsidR="008C7882" w:rsidRDefault="008C7882" w:rsidP="008C7882">
      <w:pPr>
        <w:jc w:val="center"/>
        <w:rPr>
          <w:b/>
        </w:rPr>
      </w:pPr>
    </w:p>
    <w:p w14:paraId="67FCD502" w14:textId="77777777" w:rsidR="008C7882" w:rsidRDefault="008C7882" w:rsidP="008C7882">
      <w:pPr>
        <w:jc w:val="center"/>
        <w:rPr>
          <w:b/>
        </w:rPr>
      </w:pPr>
    </w:p>
    <w:p w14:paraId="698493DA" w14:textId="77777777" w:rsidR="008C7882" w:rsidRDefault="008C7882" w:rsidP="008C7882">
      <w:pPr>
        <w:jc w:val="center"/>
        <w:rPr>
          <w:b/>
        </w:rPr>
      </w:pPr>
    </w:p>
    <w:p w14:paraId="1E290224" w14:textId="77777777" w:rsidR="008C7882" w:rsidRDefault="008C7882" w:rsidP="008C7882">
      <w:pPr>
        <w:jc w:val="center"/>
        <w:rPr>
          <w:b/>
        </w:rPr>
      </w:pPr>
      <w:r>
        <w:rPr>
          <w:b/>
        </w:rPr>
        <w:t>Last Updated</w:t>
      </w:r>
      <w:proofErr w:type="gramStart"/>
      <w:r>
        <w:rPr>
          <w:b/>
        </w:rPr>
        <w:t xml:space="preserve">:  </w:t>
      </w:r>
      <w:proofErr w:type="gramEnd"/>
      <w:r>
        <w:rPr>
          <w:b/>
        </w:rPr>
        <w:fldChar w:fldCharType="begin"/>
      </w:r>
      <w:r>
        <w:rPr>
          <w:b/>
        </w:rPr>
        <w:instrText xml:space="preserve"> DATE \@ "MMMM d, yyyy" </w:instrText>
      </w:r>
      <w:r>
        <w:rPr>
          <w:b/>
        </w:rPr>
        <w:fldChar w:fldCharType="separate"/>
      </w:r>
      <w:ins w:id="20" w:author="Gerard" w:date="2014-11-06T13:46:00Z">
        <w:r w:rsidR="00FF69F4">
          <w:rPr>
            <w:b/>
            <w:noProof/>
          </w:rPr>
          <w:t>November 6, 2014</w:t>
        </w:r>
      </w:ins>
      <w:ins w:id="21" w:author="rawlins" w:date="2014-08-22T10:18:00Z">
        <w:del w:id="22" w:author="Gerard" w:date="2014-08-27T21:49:00Z">
          <w:r w:rsidR="006658BB" w:rsidDel="00A447B3">
            <w:rPr>
              <w:b/>
              <w:noProof/>
            </w:rPr>
            <w:delText>August 22, 2014</w:delText>
          </w:r>
        </w:del>
      </w:ins>
      <w:ins w:id="23" w:author="Kingsley" w:date="2014-05-27T10:55:00Z">
        <w:del w:id="24" w:author="Gerard" w:date="2014-08-27T21:49:00Z">
          <w:r w:rsidR="003747B4" w:rsidDel="00A447B3">
            <w:rPr>
              <w:b/>
              <w:noProof/>
            </w:rPr>
            <w:delText>May 27, 2014</w:delText>
          </w:r>
        </w:del>
      </w:ins>
      <w:del w:id="25" w:author="Gerard" w:date="2014-08-27T21:49:00Z">
        <w:r w:rsidR="00567B45" w:rsidDel="00A447B3">
          <w:rPr>
            <w:b/>
            <w:noProof/>
          </w:rPr>
          <w:delText>May 24, 2014</w:delText>
        </w:r>
      </w:del>
      <w:r>
        <w:rPr>
          <w:b/>
        </w:rPr>
        <w:fldChar w:fldCharType="end"/>
      </w:r>
    </w:p>
    <w:p w14:paraId="2643E0CB" w14:textId="77777777" w:rsidR="008C7882" w:rsidRDefault="008C7882" w:rsidP="008C7882">
      <w:pPr>
        <w:rPr>
          <w:b/>
        </w:rPr>
      </w:pPr>
    </w:p>
    <w:p w14:paraId="15138AB0" w14:textId="77777777" w:rsidR="008C7882" w:rsidRDefault="008C7882"/>
    <w:p w14:paraId="29BC4B98" w14:textId="77777777" w:rsidR="008C7882" w:rsidRDefault="008C7882" w:rsidP="008C7882">
      <w:pPr>
        <w:rPr>
          <w:b/>
        </w:rPr>
      </w:pPr>
      <w:r>
        <w:rPr>
          <w:b/>
        </w:rPr>
        <w:t>Contributors</w:t>
      </w:r>
    </w:p>
    <w:p w14:paraId="37ACCEE6" w14:textId="77777777" w:rsidR="008C7882" w:rsidRPr="00DC27ED" w:rsidRDefault="008C7882" w:rsidP="008C7882">
      <w:pPr>
        <w:numPr>
          <w:ilvl w:val="0"/>
          <w:numId w:val="11"/>
        </w:numPr>
        <w:rPr>
          <w:lang w:val="nl-BE"/>
        </w:rPr>
      </w:pPr>
      <w:r w:rsidRPr="00DC27ED">
        <w:rPr>
          <w:lang w:val="nl-BE"/>
        </w:rPr>
        <w:t>Steve Maas (</w:t>
      </w:r>
      <w:hyperlink r:id="rId10" w:history="1">
        <w:r w:rsidRPr="00DC27ED">
          <w:rPr>
            <w:rStyle w:val="Hyperlink"/>
            <w:lang w:val="nl-BE"/>
          </w:rPr>
          <w:t>steve.maas@utah.edu</w:t>
        </w:r>
      </w:hyperlink>
      <w:r w:rsidRPr="00DC27ED">
        <w:rPr>
          <w:lang w:val="nl-BE"/>
        </w:rPr>
        <w:t>)</w:t>
      </w:r>
    </w:p>
    <w:p w14:paraId="7B8A2EBC" w14:textId="77777777" w:rsidR="008C7882" w:rsidRPr="00DC27ED" w:rsidRDefault="008C7882" w:rsidP="008C7882">
      <w:pPr>
        <w:numPr>
          <w:ilvl w:val="0"/>
          <w:numId w:val="11"/>
        </w:numPr>
      </w:pPr>
      <w:r w:rsidRPr="00DC27ED">
        <w:t>Dave Rawlins (</w:t>
      </w:r>
      <w:hyperlink r:id="rId11" w:history="1">
        <w:r w:rsidRPr="00DC27ED">
          <w:rPr>
            <w:rStyle w:val="Hyperlink"/>
          </w:rPr>
          <w:t>rawlins@sci.utah.edu</w:t>
        </w:r>
      </w:hyperlink>
      <w:r w:rsidRPr="00DC27ED">
        <w:t>)</w:t>
      </w:r>
    </w:p>
    <w:p w14:paraId="7F2FD2B0" w14:textId="77777777" w:rsidR="008C7882" w:rsidRPr="00DC27ED" w:rsidRDefault="008C7882" w:rsidP="008C7882">
      <w:pPr>
        <w:numPr>
          <w:ilvl w:val="0"/>
          <w:numId w:val="11"/>
        </w:numPr>
      </w:pPr>
      <w:r w:rsidRPr="00DC27ED">
        <w:t>Dr. Jeffrey Weiss (</w:t>
      </w:r>
      <w:hyperlink r:id="rId12" w:history="1">
        <w:r w:rsidRPr="00DC27ED">
          <w:rPr>
            <w:rStyle w:val="Hyperlink"/>
          </w:rPr>
          <w:t>jeff.weiss@utah.edu</w:t>
        </w:r>
      </w:hyperlink>
      <w:r w:rsidRPr="00DC27ED">
        <w:t>)</w:t>
      </w:r>
    </w:p>
    <w:p w14:paraId="68B29575" w14:textId="77777777" w:rsidR="008C7882" w:rsidRDefault="008C7882" w:rsidP="008C7882">
      <w:pPr>
        <w:numPr>
          <w:ilvl w:val="0"/>
          <w:numId w:val="11"/>
        </w:numPr>
      </w:pPr>
      <w:r>
        <w:t>Dr. Gerard Ateshian (</w:t>
      </w:r>
      <w:hyperlink r:id="rId13" w:history="1">
        <w:r w:rsidRPr="005223D1">
          <w:rPr>
            <w:rStyle w:val="Hyperlink"/>
          </w:rPr>
          <w:t>ateshian@columbia.edu</w:t>
        </w:r>
      </w:hyperlink>
      <w:r>
        <w:t>)</w:t>
      </w:r>
    </w:p>
    <w:p w14:paraId="261C9C85" w14:textId="77777777" w:rsidR="008C7882" w:rsidRDefault="008C7882" w:rsidP="008C7882"/>
    <w:p w14:paraId="32AD6D30" w14:textId="77777777" w:rsidR="008C7882" w:rsidRDefault="008C7882" w:rsidP="008C7882"/>
    <w:p w14:paraId="4242A03B" w14:textId="77777777" w:rsidR="008C7882" w:rsidRDefault="008C7882" w:rsidP="008C7882">
      <w:pPr>
        <w:rPr>
          <w:b/>
        </w:rPr>
      </w:pPr>
      <w:r>
        <w:rPr>
          <w:b/>
        </w:rPr>
        <w:t>Contact address</w:t>
      </w:r>
    </w:p>
    <w:p w14:paraId="1109D074" w14:textId="77777777" w:rsidR="008C7882" w:rsidRPr="00DC27ED" w:rsidRDefault="008C7882" w:rsidP="008C7882">
      <w:r w:rsidRPr="00DC27ED">
        <w:t>Musculoskeletal Research Laboratories, University of Utah</w:t>
      </w:r>
    </w:p>
    <w:p w14:paraId="408E9D86" w14:textId="77777777" w:rsidR="008C7882" w:rsidRPr="00DC27ED" w:rsidRDefault="008C7882" w:rsidP="008C7882">
      <w:r w:rsidRPr="00DC27ED">
        <w:t>72 S. Central Campus Drive, Room 2646</w:t>
      </w:r>
    </w:p>
    <w:p w14:paraId="3A3DFE0A" w14:textId="77777777" w:rsidR="008C7882" w:rsidRPr="00DC27ED" w:rsidRDefault="008C7882" w:rsidP="008C7882">
      <w:r w:rsidRPr="00DC27ED">
        <w:t>Salt Lake City, Utah</w:t>
      </w:r>
    </w:p>
    <w:p w14:paraId="77478FBC" w14:textId="77777777" w:rsidR="008C7882" w:rsidRDefault="008C7882" w:rsidP="008C7882"/>
    <w:p w14:paraId="0F6211CA" w14:textId="77777777" w:rsidR="008C7882" w:rsidRPr="00C62631" w:rsidRDefault="008C7882" w:rsidP="008C7882">
      <w:pPr>
        <w:rPr>
          <w:b/>
        </w:rPr>
      </w:pPr>
      <w:r>
        <w:rPr>
          <w:b/>
        </w:rPr>
        <w:t>Website</w:t>
      </w:r>
    </w:p>
    <w:p w14:paraId="40513AD7" w14:textId="77777777" w:rsidR="008C7882" w:rsidRDefault="008C7882" w:rsidP="008C7882">
      <w:r>
        <w:t xml:space="preserve">MRL: </w:t>
      </w:r>
      <w:hyperlink r:id="rId14" w:history="1">
        <w:r w:rsidRPr="006D7874">
          <w:rPr>
            <w:rStyle w:val="Hyperlink"/>
          </w:rPr>
          <w:t>http://mrl.sci.utah.edu</w:t>
        </w:r>
      </w:hyperlink>
    </w:p>
    <w:p w14:paraId="074B1663" w14:textId="77777777" w:rsidR="008C7882" w:rsidRPr="00C62631" w:rsidRDefault="008C7882" w:rsidP="008C7882">
      <w:r>
        <w:t xml:space="preserve">FEBio: </w:t>
      </w:r>
      <w:hyperlink r:id="rId15" w:history="1">
        <w:r w:rsidRPr="00971EFB">
          <w:rPr>
            <w:rStyle w:val="Hyperlink"/>
          </w:rPr>
          <w:t>http://mrl.sci.utah.edu/software/febio</w:t>
        </w:r>
      </w:hyperlink>
    </w:p>
    <w:p w14:paraId="66A683FE" w14:textId="77777777" w:rsidR="008C7882" w:rsidRDefault="008C7882" w:rsidP="008C7882">
      <w:pPr>
        <w:rPr>
          <w:b/>
        </w:rPr>
      </w:pPr>
    </w:p>
    <w:p w14:paraId="1D2291AD" w14:textId="77777777" w:rsidR="008C7882" w:rsidRDefault="008C7882" w:rsidP="008C7882">
      <w:pPr>
        <w:rPr>
          <w:b/>
        </w:rPr>
      </w:pPr>
      <w:r>
        <w:rPr>
          <w:b/>
        </w:rPr>
        <w:t>Forum</w:t>
      </w:r>
    </w:p>
    <w:p w14:paraId="523B4AA0" w14:textId="77777777" w:rsidR="008C7882" w:rsidRDefault="00A447B3" w:rsidP="008C7882">
      <w:hyperlink r:id="rId16" w:history="1">
        <w:r w:rsidR="008C7882" w:rsidRPr="002076AD">
          <w:rPr>
            <w:rStyle w:val="Hyperlink"/>
          </w:rPr>
          <w:t>http://mrlforums.sci.utah.edu/forums/</w:t>
        </w:r>
      </w:hyperlink>
    </w:p>
    <w:p w14:paraId="47AABF7B" w14:textId="77777777" w:rsidR="002E7F45" w:rsidRDefault="002E7F45" w:rsidP="008C7882"/>
    <w:p w14:paraId="7C80A5F9" w14:textId="77777777" w:rsidR="002E7F45" w:rsidRDefault="002E7F45" w:rsidP="008C7882"/>
    <w:p w14:paraId="6E6C4EEB" w14:textId="77777777" w:rsidR="002E7F45" w:rsidRDefault="002E7F45" w:rsidP="008C7882">
      <w:r>
        <w:t xml:space="preserve">Development of the FEBio project is supported in part by </w:t>
      </w:r>
      <w:r w:rsidR="00084CE6">
        <w:t>a grant from the U.S. National Institutes of Health</w:t>
      </w:r>
      <w:r w:rsidR="006F36D2">
        <w:t xml:space="preserve"> (</w:t>
      </w:r>
      <w:r w:rsidR="006F36D2" w:rsidRPr="00EF75EB">
        <w:t>R01GM083925</w:t>
      </w:r>
      <w:r w:rsidR="006F36D2">
        <w:t>)</w:t>
      </w:r>
      <w:r w:rsidR="00084CE6">
        <w:t>.</w:t>
      </w:r>
    </w:p>
    <w:p w14:paraId="4C1C8B2D" w14:textId="77777777" w:rsidR="00715ECB" w:rsidRDefault="0087434A" w:rsidP="00715ECB">
      <w:bookmarkStart w:id="26" w:name="_Toc300826262"/>
      <w:bookmarkStart w:id="27" w:name="_Toc302472632"/>
      <w:r>
        <w:rPr>
          <w:noProof/>
        </w:rPr>
        <w:drawing>
          <wp:inline distT="0" distB="0" distL="0" distR="0" wp14:anchorId="19AE2DC9" wp14:editId="4A1F3A25">
            <wp:extent cx="990600" cy="990600"/>
            <wp:effectExtent l="0" t="0" r="0" b="0"/>
            <wp:docPr id="2" name="Picture 2" descr="n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7E141649" w14:textId="77777777" w:rsidR="008C7882" w:rsidRDefault="008C7882" w:rsidP="00715ECB">
      <w:r w:rsidRPr="00BF16DC">
        <w:br w:type="page"/>
      </w:r>
      <w:bookmarkStart w:id="28" w:name="_Toc162086974"/>
      <w:bookmarkStart w:id="29" w:name="_Toc162157203"/>
      <w:bookmarkStart w:id="30" w:name="_Toc162162278"/>
      <w:bookmarkStart w:id="31" w:name="_Toc164497326"/>
      <w:bookmarkStart w:id="32" w:name="_Toc164578187"/>
      <w:bookmarkStart w:id="33" w:name="_Toc164778706"/>
      <w:bookmarkStart w:id="34" w:name="_Toc302472633"/>
      <w:r w:rsidRPr="00715ECB">
        <w:rPr>
          <w:b/>
          <w:sz w:val="48"/>
          <w:szCs w:val="48"/>
        </w:rPr>
        <w:lastRenderedPageBreak/>
        <w:t>Table of Contents</w:t>
      </w:r>
      <w:bookmarkEnd w:id="26"/>
      <w:bookmarkEnd w:id="27"/>
      <w:bookmarkEnd w:id="28"/>
      <w:bookmarkEnd w:id="29"/>
      <w:bookmarkEnd w:id="30"/>
      <w:bookmarkEnd w:id="31"/>
      <w:bookmarkEnd w:id="32"/>
      <w:bookmarkEnd w:id="33"/>
      <w:bookmarkEnd w:id="34"/>
    </w:p>
    <w:p w14:paraId="63A7DFA9" w14:textId="77777777" w:rsidR="008C7882" w:rsidRPr="00707FB1" w:rsidRDefault="008C7882" w:rsidP="008C7882">
      <w:pPr>
        <w:rPr>
          <w:b/>
          <w:sz w:val="44"/>
          <w:szCs w:val="44"/>
        </w:rPr>
      </w:pPr>
    </w:p>
    <w:p w14:paraId="3A3C3B06" w14:textId="77777777" w:rsidR="00357411" w:rsidRDefault="008C7882">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387680114" w:history="1">
        <w:r w:rsidR="00357411" w:rsidRPr="00D0509D">
          <w:rPr>
            <w:rStyle w:val="Hyperlink"/>
          </w:rPr>
          <w:t>Chapter 1. Introduction</w:t>
        </w:r>
        <w:r w:rsidR="00357411">
          <w:rPr>
            <w:webHidden/>
          </w:rPr>
          <w:tab/>
        </w:r>
        <w:r w:rsidR="00357411">
          <w:rPr>
            <w:webHidden/>
          </w:rPr>
          <w:fldChar w:fldCharType="begin"/>
        </w:r>
        <w:r w:rsidR="00357411">
          <w:rPr>
            <w:webHidden/>
          </w:rPr>
          <w:instrText xml:space="preserve"> PAGEREF _Toc387680114 \h </w:instrText>
        </w:r>
        <w:r w:rsidR="00357411">
          <w:rPr>
            <w:webHidden/>
          </w:rPr>
        </w:r>
        <w:r w:rsidR="00357411">
          <w:rPr>
            <w:webHidden/>
          </w:rPr>
          <w:fldChar w:fldCharType="separate"/>
        </w:r>
        <w:r w:rsidR="008D52AD">
          <w:rPr>
            <w:webHidden/>
          </w:rPr>
          <w:t>6</w:t>
        </w:r>
        <w:r w:rsidR="00357411">
          <w:rPr>
            <w:webHidden/>
          </w:rPr>
          <w:fldChar w:fldCharType="end"/>
        </w:r>
      </w:hyperlink>
    </w:p>
    <w:p w14:paraId="33B12CD9"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15" w:history="1">
        <w:r w:rsidR="00357411" w:rsidRPr="00D0509D">
          <w:rPr>
            <w:rStyle w:val="Hyperlink"/>
            <w:noProof/>
          </w:rPr>
          <w:t>1.1. Overview of FEBio</w:t>
        </w:r>
        <w:r w:rsidR="00357411">
          <w:rPr>
            <w:noProof/>
            <w:webHidden/>
          </w:rPr>
          <w:tab/>
        </w:r>
        <w:r w:rsidR="00357411">
          <w:rPr>
            <w:noProof/>
            <w:webHidden/>
          </w:rPr>
          <w:fldChar w:fldCharType="begin"/>
        </w:r>
        <w:r w:rsidR="00357411">
          <w:rPr>
            <w:noProof/>
            <w:webHidden/>
          </w:rPr>
          <w:instrText xml:space="preserve"> PAGEREF _Toc387680115 \h </w:instrText>
        </w:r>
        <w:r w:rsidR="00357411">
          <w:rPr>
            <w:noProof/>
            <w:webHidden/>
          </w:rPr>
        </w:r>
        <w:r w:rsidR="00357411">
          <w:rPr>
            <w:noProof/>
            <w:webHidden/>
          </w:rPr>
          <w:fldChar w:fldCharType="separate"/>
        </w:r>
        <w:r w:rsidR="008D52AD">
          <w:rPr>
            <w:noProof/>
            <w:webHidden/>
          </w:rPr>
          <w:t>6</w:t>
        </w:r>
        <w:r w:rsidR="00357411">
          <w:rPr>
            <w:noProof/>
            <w:webHidden/>
          </w:rPr>
          <w:fldChar w:fldCharType="end"/>
        </w:r>
      </w:hyperlink>
    </w:p>
    <w:p w14:paraId="2F12483D"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16" w:history="1">
        <w:r w:rsidR="00357411" w:rsidRPr="00D0509D">
          <w:rPr>
            <w:rStyle w:val="Hyperlink"/>
            <w:noProof/>
          </w:rPr>
          <w:t>1.2. About this document</w:t>
        </w:r>
        <w:r w:rsidR="00357411">
          <w:rPr>
            <w:noProof/>
            <w:webHidden/>
          </w:rPr>
          <w:tab/>
        </w:r>
        <w:r w:rsidR="00357411">
          <w:rPr>
            <w:noProof/>
            <w:webHidden/>
          </w:rPr>
          <w:fldChar w:fldCharType="begin"/>
        </w:r>
        <w:r w:rsidR="00357411">
          <w:rPr>
            <w:noProof/>
            <w:webHidden/>
          </w:rPr>
          <w:instrText xml:space="preserve"> PAGEREF _Toc387680116 \h </w:instrText>
        </w:r>
        <w:r w:rsidR="00357411">
          <w:rPr>
            <w:noProof/>
            <w:webHidden/>
          </w:rPr>
        </w:r>
        <w:r w:rsidR="00357411">
          <w:rPr>
            <w:noProof/>
            <w:webHidden/>
          </w:rPr>
          <w:fldChar w:fldCharType="separate"/>
        </w:r>
        <w:r w:rsidR="008D52AD">
          <w:rPr>
            <w:noProof/>
            <w:webHidden/>
          </w:rPr>
          <w:t>6</w:t>
        </w:r>
        <w:r w:rsidR="00357411">
          <w:rPr>
            <w:noProof/>
            <w:webHidden/>
          </w:rPr>
          <w:fldChar w:fldCharType="end"/>
        </w:r>
      </w:hyperlink>
    </w:p>
    <w:p w14:paraId="6B6A29F8" w14:textId="77777777" w:rsidR="00357411" w:rsidRDefault="00A447B3">
      <w:pPr>
        <w:pStyle w:val="TOC1"/>
        <w:rPr>
          <w:rFonts w:asciiTheme="minorHAnsi" w:eastAsiaTheme="minorEastAsia" w:hAnsiTheme="minorHAnsi" w:cstheme="minorBidi"/>
          <w:b w:val="0"/>
          <w:sz w:val="22"/>
          <w:szCs w:val="22"/>
        </w:rPr>
      </w:pPr>
      <w:hyperlink w:anchor="_Toc387680117" w:history="1">
        <w:r w:rsidR="00357411" w:rsidRPr="00D0509D">
          <w:rPr>
            <w:rStyle w:val="Hyperlink"/>
          </w:rPr>
          <w:t>Chapter 2. Continuum Mechanics</w:t>
        </w:r>
        <w:r w:rsidR="00357411">
          <w:rPr>
            <w:webHidden/>
          </w:rPr>
          <w:tab/>
        </w:r>
        <w:r w:rsidR="00357411">
          <w:rPr>
            <w:webHidden/>
          </w:rPr>
          <w:fldChar w:fldCharType="begin"/>
        </w:r>
        <w:r w:rsidR="00357411">
          <w:rPr>
            <w:webHidden/>
          </w:rPr>
          <w:instrText xml:space="preserve"> PAGEREF _Toc387680117 \h </w:instrText>
        </w:r>
        <w:r w:rsidR="00357411">
          <w:rPr>
            <w:webHidden/>
          </w:rPr>
        </w:r>
        <w:r w:rsidR="00357411">
          <w:rPr>
            <w:webHidden/>
          </w:rPr>
          <w:fldChar w:fldCharType="separate"/>
        </w:r>
        <w:r w:rsidR="008D52AD">
          <w:rPr>
            <w:webHidden/>
          </w:rPr>
          <w:t>8</w:t>
        </w:r>
        <w:r w:rsidR="00357411">
          <w:rPr>
            <w:webHidden/>
          </w:rPr>
          <w:fldChar w:fldCharType="end"/>
        </w:r>
      </w:hyperlink>
    </w:p>
    <w:p w14:paraId="62D8F8D1"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18" w:history="1">
        <w:r w:rsidR="00357411" w:rsidRPr="00D0509D">
          <w:rPr>
            <w:rStyle w:val="Hyperlink"/>
            <w:noProof/>
          </w:rPr>
          <w:t>2.1. Vectors and Tensors</w:t>
        </w:r>
        <w:r w:rsidR="00357411">
          <w:rPr>
            <w:noProof/>
            <w:webHidden/>
          </w:rPr>
          <w:tab/>
        </w:r>
        <w:r w:rsidR="00357411">
          <w:rPr>
            <w:noProof/>
            <w:webHidden/>
          </w:rPr>
          <w:fldChar w:fldCharType="begin"/>
        </w:r>
        <w:r w:rsidR="00357411">
          <w:rPr>
            <w:noProof/>
            <w:webHidden/>
          </w:rPr>
          <w:instrText xml:space="preserve"> PAGEREF _Toc387680118 \h </w:instrText>
        </w:r>
        <w:r w:rsidR="00357411">
          <w:rPr>
            <w:noProof/>
            <w:webHidden/>
          </w:rPr>
        </w:r>
        <w:r w:rsidR="00357411">
          <w:rPr>
            <w:noProof/>
            <w:webHidden/>
          </w:rPr>
          <w:fldChar w:fldCharType="separate"/>
        </w:r>
        <w:r w:rsidR="008D52AD">
          <w:rPr>
            <w:noProof/>
            <w:webHidden/>
          </w:rPr>
          <w:t>8</w:t>
        </w:r>
        <w:r w:rsidR="00357411">
          <w:rPr>
            <w:noProof/>
            <w:webHidden/>
          </w:rPr>
          <w:fldChar w:fldCharType="end"/>
        </w:r>
      </w:hyperlink>
    </w:p>
    <w:p w14:paraId="38CE4F28"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19" w:history="1">
        <w:r w:rsidR="00357411" w:rsidRPr="00D0509D">
          <w:rPr>
            <w:rStyle w:val="Hyperlink"/>
            <w:noProof/>
          </w:rPr>
          <w:t>2.2. The Directional Derivative</w:t>
        </w:r>
        <w:r w:rsidR="00357411">
          <w:rPr>
            <w:noProof/>
            <w:webHidden/>
          </w:rPr>
          <w:tab/>
        </w:r>
        <w:r w:rsidR="00357411">
          <w:rPr>
            <w:noProof/>
            <w:webHidden/>
          </w:rPr>
          <w:fldChar w:fldCharType="begin"/>
        </w:r>
        <w:r w:rsidR="00357411">
          <w:rPr>
            <w:noProof/>
            <w:webHidden/>
          </w:rPr>
          <w:instrText xml:space="preserve"> PAGEREF _Toc387680119 \h </w:instrText>
        </w:r>
        <w:r w:rsidR="00357411">
          <w:rPr>
            <w:noProof/>
            <w:webHidden/>
          </w:rPr>
        </w:r>
        <w:r w:rsidR="00357411">
          <w:rPr>
            <w:noProof/>
            <w:webHidden/>
          </w:rPr>
          <w:fldChar w:fldCharType="separate"/>
        </w:r>
        <w:r w:rsidR="008D52AD">
          <w:rPr>
            <w:noProof/>
            <w:webHidden/>
          </w:rPr>
          <w:t>11</w:t>
        </w:r>
        <w:r w:rsidR="00357411">
          <w:rPr>
            <w:noProof/>
            <w:webHidden/>
          </w:rPr>
          <w:fldChar w:fldCharType="end"/>
        </w:r>
      </w:hyperlink>
    </w:p>
    <w:p w14:paraId="5DBF7437"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20" w:history="1">
        <w:r w:rsidR="00357411" w:rsidRPr="00D0509D">
          <w:rPr>
            <w:rStyle w:val="Hyperlink"/>
            <w:noProof/>
          </w:rPr>
          <w:t>2.3. Deformation, Strain and Stress</w:t>
        </w:r>
        <w:r w:rsidR="00357411">
          <w:rPr>
            <w:noProof/>
            <w:webHidden/>
          </w:rPr>
          <w:tab/>
        </w:r>
        <w:r w:rsidR="00357411">
          <w:rPr>
            <w:noProof/>
            <w:webHidden/>
          </w:rPr>
          <w:fldChar w:fldCharType="begin"/>
        </w:r>
        <w:r w:rsidR="00357411">
          <w:rPr>
            <w:noProof/>
            <w:webHidden/>
          </w:rPr>
          <w:instrText xml:space="preserve"> PAGEREF _Toc387680120 \h </w:instrText>
        </w:r>
        <w:r w:rsidR="00357411">
          <w:rPr>
            <w:noProof/>
            <w:webHidden/>
          </w:rPr>
        </w:r>
        <w:r w:rsidR="00357411">
          <w:rPr>
            <w:noProof/>
            <w:webHidden/>
          </w:rPr>
          <w:fldChar w:fldCharType="separate"/>
        </w:r>
        <w:r w:rsidR="008D52AD">
          <w:rPr>
            <w:noProof/>
            <w:webHidden/>
          </w:rPr>
          <w:t>12</w:t>
        </w:r>
        <w:r w:rsidR="00357411">
          <w:rPr>
            <w:noProof/>
            <w:webHidden/>
          </w:rPr>
          <w:fldChar w:fldCharType="end"/>
        </w:r>
      </w:hyperlink>
    </w:p>
    <w:p w14:paraId="14DA552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21" w:history="1">
        <w:r w:rsidR="00357411" w:rsidRPr="00D0509D">
          <w:rPr>
            <w:rStyle w:val="Hyperlink"/>
            <w:noProof/>
          </w:rPr>
          <w:t>2.3.1. The deformation gradient tensor</w:t>
        </w:r>
        <w:r w:rsidR="00357411">
          <w:rPr>
            <w:noProof/>
            <w:webHidden/>
          </w:rPr>
          <w:tab/>
        </w:r>
        <w:r w:rsidR="00357411">
          <w:rPr>
            <w:noProof/>
            <w:webHidden/>
          </w:rPr>
          <w:fldChar w:fldCharType="begin"/>
        </w:r>
        <w:r w:rsidR="00357411">
          <w:rPr>
            <w:noProof/>
            <w:webHidden/>
          </w:rPr>
          <w:instrText xml:space="preserve"> PAGEREF _Toc387680121 \h </w:instrText>
        </w:r>
        <w:r w:rsidR="00357411">
          <w:rPr>
            <w:noProof/>
            <w:webHidden/>
          </w:rPr>
        </w:r>
        <w:r w:rsidR="00357411">
          <w:rPr>
            <w:noProof/>
            <w:webHidden/>
          </w:rPr>
          <w:fldChar w:fldCharType="separate"/>
        </w:r>
        <w:r w:rsidR="008D52AD">
          <w:rPr>
            <w:noProof/>
            <w:webHidden/>
          </w:rPr>
          <w:t>12</w:t>
        </w:r>
        <w:r w:rsidR="00357411">
          <w:rPr>
            <w:noProof/>
            <w:webHidden/>
          </w:rPr>
          <w:fldChar w:fldCharType="end"/>
        </w:r>
      </w:hyperlink>
    </w:p>
    <w:p w14:paraId="17014D40"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22" w:history="1">
        <w:r w:rsidR="00357411" w:rsidRPr="00D0509D">
          <w:rPr>
            <w:rStyle w:val="Hyperlink"/>
            <w:noProof/>
          </w:rPr>
          <w:t>2.3.2. Strain</w:t>
        </w:r>
        <w:r w:rsidR="00357411">
          <w:rPr>
            <w:noProof/>
            <w:webHidden/>
          </w:rPr>
          <w:tab/>
        </w:r>
        <w:r w:rsidR="00357411">
          <w:rPr>
            <w:noProof/>
            <w:webHidden/>
          </w:rPr>
          <w:fldChar w:fldCharType="begin"/>
        </w:r>
        <w:r w:rsidR="00357411">
          <w:rPr>
            <w:noProof/>
            <w:webHidden/>
          </w:rPr>
          <w:instrText xml:space="preserve"> PAGEREF _Toc387680122 \h </w:instrText>
        </w:r>
        <w:r w:rsidR="00357411">
          <w:rPr>
            <w:noProof/>
            <w:webHidden/>
          </w:rPr>
        </w:r>
        <w:r w:rsidR="00357411">
          <w:rPr>
            <w:noProof/>
            <w:webHidden/>
          </w:rPr>
          <w:fldChar w:fldCharType="separate"/>
        </w:r>
        <w:r w:rsidR="008D52AD">
          <w:rPr>
            <w:noProof/>
            <w:webHidden/>
          </w:rPr>
          <w:t>13</w:t>
        </w:r>
        <w:r w:rsidR="00357411">
          <w:rPr>
            <w:noProof/>
            <w:webHidden/>
          </w:rPr>
          <w:fldChar w:fldCharType="end"/>
        </w:r>
      </w:hyperlink>
    </w:p>
    <w:p w14:paraId="27FD5DCD"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23" w:history="1">
        <w:r w:rsidR="00357411" w:rsidRPr="00D0509D">
          <w:rPr>
            <w:rStyle w:val="Hyperlink"/>
            <w:noProof/>
          </w:rPr>
          <w:t>2.3.3. Stress</w:t>
        </w:r>
        <w:r w:rsidR="00357411">
          <w:rPr>
            <w:noProof/>
            <w:webHidden/>
          </w:rPr>
          <w:tab/>
        </w:r>
        <w:r w:rsidR="00357411">
          <w:rPr>
            <w:noProof/>
            <w:webHidden/>
          </w:rPr>
          <w:fldChar w:fldCharType="begin"/>
        </w:r>
        <w:r w:rsidR="00357411">
          <w:rPr>
            <w:noProof/>
            <w:webHidden/>
          </w:rPr>
          <w:instrText xml:space="preserve"> PAGEREF _Toc387680123 \h </w:instrText>
        </w:r>
        <w:r w:rsidR="00357411">
          <w:rPr>
            <w:noProof/>
            <w:webHidden/>
          </w:rPr>
        </w:r>
        <w:r w:rsidR="00357411">
          <w:rPr>
            <w:noProof/>
            <w:webHidden/>
          </w:rPr>
          <w:fldChar w:fldCharType="separate"/>
        </w:r>
        <w:r w:rsidR="008D52AD">
          <w:rPr>
            <w:noProof/>
            <w:webHidden/>
          </w:rPr>
          <w:t>13</w:t>
        </w:r>
        <w:r w:rsidR="00357411">
          <w:rPr>
            <w:noProof/>
            <w:webHidden/>
          </w:rPr>
          <w:fldChar w:fldCharType="end"/>
        </w:r>
      </w:hyperlink>
    </w:p>
    <w:p w14:paraId="3E045B3D"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24" w:history="1">
        <w:r w:rsidR="00357411" w:rsidRPr="00D0509D">
          <w:rPr>
            <w:rStyle w:val="Hyperlink"/>
            <w:noProof/>
          </w:rPr>
          <w:t>2.4. Hyperelasticity</w:t>
        </w:r>
        <w:r w:rsidR="00357411">
          <w:rPr>
            <w:noProof/>
            <w:webHidden/>
          </w:rPr>
          <w:tab/>
        </w:r>
        <w:r w:rsidR="00357411">
          <w:rPr>
            <w:noProof/>
            <w:webHidden/>
          </w:rPr>
          <w:fldChar w:fldCharType="begin"/>
        </w:r>
        <w:r w:rsidR="00357411">
          <w:rPr>
            <w:noProof/>
            <w:webHidden/>
          </w:rPr>
          <w:instrText xml:space="preserve"> PAGEREF _Toc387680124 \h </w:instrText>
        </w:r>
        <w:r w:rsidR="00357411">
          <w:rPr>
            <w:noProof/>
            <w:webHidden/>
          </w:rPr>
        </w:r>
        <w:r w:rsidR="00357411">
          <w:rPr>
            <w:noProof/>
            <w:webHidden/>
          </w:rPr>
          <w:fldChar w:fldCharType="separate"/>
        </w:r>
        <w:r w:rsidR="008D52AD">
          <w:rPr>
            <w:noProof/>
            <w:webHidden/>
          </w:rPr>
          <w:t>14</w:t>
        </w:r>
        <w:r w:rsidR="00357411">
          <w:rPr>
            <w:noProof/>
            <w:webHidden/>
          </w:rPr>
          <w:fldChar w:fldCharType="end"/>
        </w:r>
      </w:hyperlink>
    </w:p>
    <w:p w14:paraId="482CFDDD"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25" w:history="1">
        <w:r w:rsidR="00357411" w:rsidRPr="00D0509D">
          <w:rPr>
            <w:rStyle w:val="Hyperlink"/>
            <w:noProof/>
          </w:rPr>
          <w:t>2.4.1. Isotropic Hyperelasticity</w:t>
        </w:r>
        <w:r w:rsidR="00357411">
          <w:rPr>
            <w:noProof/>
            <w:webHidden/>
          </w:rPr>
          <w:tab/>
        </w:r>
        <w:r w:rsidR="00357411">
          <w:rPr>
            <w:noProof/>
            <w:webHidden/>
          </w:rPr>
          <w:fldChar w:fldCharType="begin"/>
        </w:r>
        <w:r w:rsidR="00357411">
          <w:rPr>
            <w:noProof/>
            <w:webHidden/>
          </w:rPr>
          <w:instrText xml:space="preserve"> PAGEREF _Toc387680125 \h </w:instrText>
        </w:r>
        <w:r w:rsidR="00357411">
          <w:rPr>
            <w:noProof/>
            <w:webHidden/>
          </w:rPr>
        </w:r>
        <w:r w:rsidR="00357411">
          <w:rPr>
            <w:noProof/>
            <w:webHidden/>
          </w:rPr>
          <w:fldChar w:fldCharType="separate"/>
        </w:r>
        <w:r w:rsidR="008D52AD">
          <w:rPr>
            <w:noProof/>
            <w:webHidden/>
          </w:rPr>
          <w:t>15</w:t>
        </w:r>
        <w:r w:rsidR="00357411">
          <w:rPr>
            <w:noProof/>
            <w:webHidden/>
          </w:rPr>
          <w:fldChar w:fldCharType="end"/>
        </w:r>
      </w:hyperlink>
    </w:p>
    <w:p w14:paraId="0113E4CD"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26" w:history="1">
        <w:r w:rsidR="00357411" w:rsidRPr="00D0509D">
          <w:rPr>
            <w:rStyle w:val="Hyperlink"/>
            <w:noProof/>
          </w:rPr>
          <w:t>2.4.2. Isotropic Elasticity in Principal Directions</w:t>
        </w:r>
        <w:r w:rsidR="00357411">
          <w:rPr>
            <w:noProof/>
            <w:webHidden/>
          </w:rPr>
          <w:tab/>
        </w:r>
        <w:r w:rsidR="00357411">
          <w:rPr>
            <w:noProof/>
            <w:webHidden/>
          </w:rPr>
          <w:fldChar w:fldCharType="begin"/>
        </w:r>
        <w:r w:rsidR="00357411">
          <w:rPr>
            <w:noProof/>
            <w:webHidden/>
          </w:rPr>
          <w:instrText xml:space="preserve"> PAGEREF _Toc387680126 \h </w:instrText>
        </w:r>
        <w:r w:rsidR="00357411">
          <w:rPr>
            <w:noProof/>
            <w:webHidden/>
          </w:rPr>
        </w:r>
        <w:r w:rsidR="00357411">
          <w:rPr>
            <w:noProof/>
            <w:webHidden/>
          </w:rPr>
          <w:fldChar w:fldCharType="separate"/>
        </w:r>
        <w:r w:rsidR="008D52AD">
          <w:rPr>
            <w:noProof/>
            <w:webHidden/>
          </w:rPr>
          <w:t>16</w:t>
        </w:r>
        <w:r w:rsidR="00357411">
          <w:rPr>
            <w:noProof/>
            <w:webHidden/>
          </w:rPr>
          <w:fldChar w:fldCharType="end"/>
        </w:r>
      </w:hyperlink>
    </w:p>
    <w:p w14:paraId="733D33F5"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27" w:history="1">
        <w:r w:rsidR="00357411" w:rsidRPr="00D0509D">
          <w:rPr>
            <w:rStyle w:val="Hyperlink"/>
            <w:noProof/>
          </w:rPr>
          <w:t>2.4.3. Nearly-Incompressible Hyperelasticity</w:t>
        </w:r>
        <w:r w:rsidR="00357411">
          <w:rPr>
            <w:noProof/>
            <w:webHidden/>
          </w:rPr>
          <w:tab/>
        </w:r>
        <w:r w:rsidR="00357411">
          <w:rPr>
            <w:noProof/>
            <w:webHidden/>
          </w:rPr>
          <w:fldChar w:fldCharType="begin"/>
        </w:r>
        <w:r w:rsidR="00357411">
          <w:rPr>
            <w:noProof/>
            <w:webHidden/>
          </w:rPr>
          <w:instrText xml:space="preserve"> PAGEREF _Toc387680127 \h </w:instrText>
        </w:r>
        <w:r w:rsidR="00357411">
          <w:rPr>
            <w:noProof/>
            <w:webHidden/>
          </w:rPr>
        </w:r>
        <w:r w:rsidR="00357411">
          <w:rPr>
            <w:noProof/>
            <w:webHidden/>
          </w:rPr>
          <w:fldChar w:fldCharType="separate"/>
        </w:r>
        <w:r w:rsidR="008D52AD">
          <w:rPr>
            <w:noProof/>
            <w:webHidden/>
          </w:rPr>
          <w:t>17</w:t>
        </w:r>
        <w:r w:rsidR="00357411">
          <w:rPr>
            <w:noProof/>
            <w:webHidden/>
          </w:rPr>
          <w:fldChar w:fldCharType="end"/>
        </w:r>
      </w:hyperlink>
    </w:p>
    <w:p w14:paraId="0DFF33A5"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28" w:history="1">
        <w:r w:rsidR="00357411" w:rsidRPr="00D0509D">
          <w:rPr>
            <w:rStyle w:val="Hyperlink"/>
            <w:noProof/>
          </w:rPr>
          <w:t>2.4.4. Transversely Isotropic Hyperelasticity</w:t>
        </w:r>
        <w:r w:rsidR="00357411">
          <w:rPr>
            <w:noProof/>
            <w:webHidden/>
          </w:rPr>
          <w:tab/>
        </w:r>
        <w:r w:rsidR="00357411">
          <w:rPr>
            <w:noProof/>
            <w:webHidden/>
          </w:rPr>
          <w:fldChar w:fldCharType="begin"/>
        </w:r>
        <w:r w:rsidR="00357411">
          <w:rPr>
            <w:noProof/>
            <w:webHidden/>
          </w:rPr>
          <w:instrText xml:space="preserve"> PAGEREF _Toc387680128 \h </w:instrText>
        </w:r>
        <w:r w:rsidR="00357411">
          <w:rPr>
            <w:noProof/>
            <w:webHidden/>
          </w:rPr>
        </w:r>
        <w:r w:rsidR="00357411">
          <w:rPr>
            <w:noProof/>
            <w:webHidden/>
          </w:rPr>
          <w:fldChar w:fldCharType="separate"/>
        </w:r>
        <w:r w:rsidR="008D52AD">
          <w:rPr>
            <w:noProof/>
            <w:webHidden/>
          </w:rPr>
          <w:t>18</w:t>
        </w:r>
        <w:r w:rsidR="00357411">
          <w:rPr>
            <w:noProof/>
            <w:webHidden/>
          </w:rPr>
          <w:fldChar w:fldCharType="end"/>
        </w:r>
      </w:hyperlink>
    </w:p>
    <w:p w14:paraId="126D06B4"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29" w:history="1">
        <w:r w:rsidR="00357411" w:rsidRPr="00D0509D">
          <w:rPr>
            <w:rStyle w:val="Hyperlink"/>
            <w:noProof/>
          </w:rPr>
          <w:t>2.5. Biphasic Material</w:t>
        </w:r>
        <w:r w:rsidR="00357411">
          <w:rPr>
            <w:noProof/>
            <w:webHidden/>
          </w:rPr>
          <w:tab/>
        </w:r>
        <w:r w:rsidR="00357411">
          <w:rPr>
            <w:noProof/>
            <w:webHidden/>
          </w:rPr>
          <w:fldChar w:fldCharType="begin"/>
        </w:r>
        <w:r w:rsidR="00357411">
          <w:rPr>
            <w:noProof/>
            <w:webHidden/>
          </w:rPr>
          <w:instrText xml:space="preserve"> PAGEREF _Toc387680129 \h </w:instrText>
        </w:r>
        <w:r w:rsidR="00357411">
          <w:rPr>
            <w:noProof/>
            <w:webHidden/>
          </w:rPr>
        </w:r>
        <w:r w:rsidR="00357411">
          <w:rPr>
            <w:noProof/>
            <w:webHidden/>
          </w:rPr>
          <w:fldChar w:fldCharType="separate"/>
        </w:r>
        <w:r w:rsidR="008D52AD">
          <w:rPr>
            <w:noProof/>
            <w:webHidden/>
          </w:rPr>
          <w:t>20</w:t>
        </w:r>
        <w:r w:rsidR="00357411">
          <w:rPr>
            <w:noProof/>
            <w:webHidden/>
          </w:rPr>
          <w:fldChar w:fldCharType="end"/>
        </w:r>
      </w:hyperlink>
    </w:p>
    <w:p w14:paraId="7BA6DEFC"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30" w:history="1">
        <w:r w:rsidR="00357411" w:rsidRPr="00D0509D">
          <w:rPr>
            <w:rStyle w:val="Hyperlink"/>
            <w:noProof/>
          </w:rPr>
          <w:t>2.5.1. Governing Equations</w:t>
        </w:r>
        <w:r w:rsidR="00357411">
          <w:rPr>
            <w:noProof/>
            <w:webHidden/>
          </w:rPr>
          <w:tab/>
        </w:r>
        <w:r w:rsidR="00357411">
          <w:rPr>
            <w:noProof/>
            <w:webHidden/>
          </w:rPr>
          <w:fldChar w:fldCharType="begin"/>
        </w:r>
        <w:r w:rsidR="00357411">
          <w:rPr>
            <w:noProof/>
            <w:webHidden/>
          </w:rPr>
          <w:instrText xml:space="preserve"> PAGEREF _Toc387680130 \h </w:instrText>
        </w:r>
        <w:r w:rsidR="00357411">
          <w:rPr>
            <w:noProof/>
            <w:webHidden/>
          </w:rPr>
        </w:r>
        <w:r w:rsidR="00357411">
          <w:rPr>
            <w:noProof/>
            <w:webHidden/>
          </w:rPr>
          <w:fldChar w:fldCharType="separate"/>
        </w:r>
        <w:r w:rsidR="008D52AD">
          <w:rPr>
            <w:noProof/>
            <w:webHidden/>
          </w:rPr>
          <w:t>20</w:t>
        </w:r>
        <w:r w:rsidR="00357411">
          <w:rPr>
            <w:noProof/>
            <w:webHidden/>
          </w:rPr>
          <w:fldChar w:fldCharType="end"/>
        </w:r>
      </w:hyperlink>
    </w:p>
    <w:p w14:paraId="4BC56135"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31" w:history="1">
        <w:r w:rsidR="00357411" w:rsidRPr="00D0509D">
          <w:rPr>
            <w:rStyle w:val="Hyperlink"/>
            <w:noProof/>
          </w:rPr>
          <w:t>2.6. Biphasic-Solute Material</w:t>
        </w:r>
        <w:r w:rsidR="00357411">
          <w:rPr>
            <w:noProof/>
            <w:webHidden/>
          </w:rPr>
          <w:tab/>
        </w:r>
        <w:r w:rsidR="00357411">
          <w:rPr>
            <w:noProof/>
            <w:webHidden/>
          </w:rPr>
          <w:fldChar w:fldCharType="begin"/>
        </w:r>
        <w:r w:rsidR="00357411">
          <w:rPr>
            <w:noProof/>
            <w:webHidden/>
          </w:rPr>
          <w:instrText xml:space="preserve"> PAGEREF _Toc387680131 \h </w:instrText>
        </w:r>
        <w:r w:rsidR="00357411">
          <w:rPr>
            <w:noProof/>
            <w:webHidden/>
          </w:rPr>
        </w:r>
        <w:r w:rsidR="00357411">
          <w:rPr>
            <w:noProof/>
            <w:webHidden/>
          </w:rPr>
          <w:fldChar w:fldCharType="separate"/>
        </w:r>
        <w:r w:rsidR="008D52AD">
          <w:rPr>
            <w:noProof/>
            <w:webHidden/>
          </w:rPr>
          <w:t>22</w:t>
        </w:r>
        <w:r w:rsidR="00357411">
          <w:rPr>
            <w:noProof/>
            <w:webHidden/>
          </w:rPr>
          <w:fldChar w:fldCharType="end"/>
        </w:r>
      </w:hyperlink>
    </w:p>
    <w:p w14:paraId="6E2F0B3D"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32" w:history="1">
        <w:r w:rsidR="00357411" w:rsidRPr="00D0509D">
          <w:rPr>
            <w:rStyle w:val="Hyperlink"/>
            <w:noProof/>
          </w:rPr>
          <w:t>2.6.1. Governing Equations</w:t>
        </w:r>
        <w:r w:rsidR="00357411">
          <w:rPr>
            <w:noProof/>
            <w:webHidden/>
          </w:rPr>
          <w:tab/>
        </w:r>
        <w:r w:rsidR="00357411">
          <w:rPr>
            <w:noProof/>
            <w:webHidden/>
          </w:rPr>
          <w:fldChar w:fldCharType="begin"/>
        </w:r>
        <w:r w:rsidR="00357411">
          <w:rPr>
            <w:noProof/>
            <w:webHidden/>
          </w:rPr>
          <w:instrText xml:space="preserve"> PAGEREF _Toc387680132 \h </w:instrText>
        </w:r>
        <w:r w:rsidR="00357411">
          <w:rPr>
            <w:noProof/>
            <w:webHidden/>
          </w:rPr>
        </w:r>
        <w:r w:rsidR="00357411">
          <w:rPr>
            <w:noProof/>
            <w:webHidden/>
          </w:rPr>
          <w:fldChar w:fldCharType="separate"/>
        </w:r>
        <w:r w:rsidR="008D52AD">
          <w:rPr>
            <w:noProof/>
            <w:webHidden/>
          </w:rPr>
          <w:t>22</w:t>
        </w:r>
        <w:r w:rsidR="00357411">
          <w:rPr>
            <w:noProof/>
            <w:webHidden/>
          </w:rPr>
          <w:fldChar w:fldCharType="end"/>
        </w:r>
      </w:hyperlink>
    </w:p>
    <w:p w14:paraId="1DCF0CF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33" w:history="1">
        <w:r w:rsidR="00357411" w:rsidRPr="00D0509D">
          <w:rPr>
            <w:rStyle w:val="Hyperlink"/>
            <w:noProof/>
          </w:rPr>
          <w:t>2.6.2. Continuous Variables</w:t>
        </w:r>
        <w:r w:rsidR="00357411">
          <w:rPr>
            <w:noProof/>
            <w:webHidden/>
          </w:rPr>
          <w:tab/>
        </w:r>
        <w:r w:rsidR="00357411">
          <w:rPr>
            <w:noProof/>
            <w:webHidden/>
          </w:rPr>
          <w:fldChar w:fldCharType="begin"/>
        </w:r>
        <w:r w:rsidR="00357411">
          <w:rPr>
            <w:noProof/>
            <w:webHidden/>
          </w:rPr>
          <w:instrText xml:space="preserve"> PAGEREF _Toc387680133 \h </w:instrText>
        </w:r>
        <w:r w:rsidR="00357411">
          <w:rPr>
            <w:noProof/>
            <w:webHidden/>
          </w:rPr>
        </w:r>
        <w:r w:rsidR="00357411">
          <w:rPr>
            <w:noProof/>
            <w:webHidden/>
          </w:rPr>
          <w:fldChar w:fldCharType="separate"/>
        </w:r>
        <w:r w:rsidR="008D52AD">
          <w:rPr>
            <w:noProof/>
            <w:webHidden/>
          </w:rPr>
          <w:t>25</w:t>
        </w:r>
        <w:r w:rsidR="00357411">
          <w:rPr>
            <w:noProof/>
            <w:webHidden/>
          </w:rPr>
          <w:fldChar w:fldCharType="end"/>
        </w:r>
      </w:hyperlink>
    </w:p>
    <w:p w14:paraId="2B30FF21"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34" w:history="1">
        <w:r w:rsidR="00357411" w:rsidRPr="00D0509D">
          <w:rPr>
            <w:rStyle w:val="Hyperlink"/>
            <w:noProof/>
          </w:rPr>
          <w:t>2.7. Triphasic and Multiphasic Materials</w:t>
        </w:r>
        <w:r w:rsidR="00357411">
          <w:rPr>
            <w:noProof/>
            <w:webHidden/>
          </w:rPr>
          <w:tab/>
        </w:r>
        <w:r w:rsidR="00357411">
          <w:rPr>
            <w:noProof/>
            <w:webHidden/>
          </w:rPr>
          <w:fldChar w:fldCharType="begin"/>
        </w:r>
        <w:r w:rsidR="00357411">
          <w:rPr>
            <w:noProof/>
            <w:webHidden/>
          </w:rPr>
          <w:instrText xml:space="preserve"> PAGEREF _Toc387680134 \h </w:instrText>
        </w:r>
        <w:r w:rsidR="00357411">
          <w:rPr>
            <w:noProof/>
            <w:webHidden/>
          </w:rPr>
        </w:r>
        <w:r w:rsidR="00357411">
          <w:rPr>
            <w:noProof/>
            <w:webHidden/>
          </w:rPr>
          <w:fldChar w:fldCharType="separate"/>
        </w:r>
        <w:r w:rsidR="008D52AD">
          <w:rPr>
            <w:noProof/>
            <w:webHidden/>
          </w:rPr>
          <w:t>26</w:t>
        </w:r>
        <w:r w:rsidR="00357411">
          <w:rPr>
            <w:noProof/>
            <w:webHidden/>
          </w:rPr>
          <w:fldChar w:fldCharType="end"/>
        </w:r>
      </w:hyperlink>
    </w:p>
    <w:p w14:paraId="11B84C97"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35" w:history="1">
        <w:r w:rsidR="00357411" w:rsidRPr="00D0509D">
          <w:rPr>
            <w:rStyle w:val="Hyperlink"/>
            <w:noProof/>
          </w:rPr>
          <w:t>2.7.1. Governing Equations</w:t>
        </w:r>
        <w:r w:rsidR="00357411">
          <w:rPr>
            <w:noProof/>
            <w:webHidden/>
          </w:rPr>
          <w:tab/>
        </w:r>
        <w:r w:rsidR="00357411">
          <w:rPr>
            <w:noProof/>
            <w:webHidden/>
          </w:rPr>
          <w:fldChar w:fldCharType="begin"/>
        </w:r>
        <w:r w:rsidR="00357411">
          <w:rPr>
            <w:noProof/>
            <w:webHidden/>
          </w:rPr>
          <w:instrText xml:space="preserve"> PAGEREF _Toc387680135 \h </w:instrText>
        </w:r>
        <w:r w:rsidR="00357411">
          <w:rPr>
            <w:noProof/>
            <w:webHidden/>
          </w:rPr>
        </w:r>
        <w:r w:rsidR="00357411">
          <w:rPr>
            <w:noProof/>
            <w:webHidden/>
          </w:rPr>
          <w:fldChar w:fldCharType="separate"/>
        </w:r>
        <w:r w:rsidR="008D52AD">
          <w:rPr>
            <w:noProof/>
            <w:webHidden/>
          </w:rPr>
          <w:t>27</w:t>
        </w:r>
        <w:r w:rsidR="00357411">
          <w:rPr>
            <w:noProof/>
            <w:webHidden/>
          </w:rPr>
          <w:fldChar w:fldCharType="end"/>
        </w:r>
      </w:hyperlink>
    </w:p>
    <w:p w14:paraId="665EE7CA"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36" w:history="1">
        <w:r w:rsidR="00357411" w:rsidRPr="00D0509D">
          <w:rPr>
            <w:rStyle w:val="Hyperlink"/>
            <w:noProof/>
          </w:rPr>
          <w:t>2.8. Mixture of Solids</w:t>
        </w:r>
        <w:r w:rsidR="00357411">
          <w:rPr>
            <w:noProof/>
            <w:webHidden/>
          </w:rPr>
          <w:tab/>
        </w:r>
        <w:r w:rsidR="00357411">
          <w:rPr>
            <w:noProof/>
            <w:webHidden/>
          </w:rPr>
          <w:fldChar w:fldCharType="begin"/>
        </w:r>
        <w:r w:rsidR="00357411">
          <w:rPr>
            <w:noProof/>
            <w:webHidden/>
          </w:rPr>
          <w:instrText xml:space="preserve"> PAGEREF _Toc387680136 \h </w:instrText>
        </w:r>
        <w:r w:rsidR="00357411">
          <w:rPr>
            <w:noProof/>
            <w:webHidden/>
          </w:rPr>
        </w:r>
        <w:r w:rsidR="00357411">
          <w:rPr>
            <w:noProof/>
            <w:webHidden/>
          </w:rPr>
          <w:fldChar w:fldCharType="separate"/>
        </w:r>
        <w:r w:rsidR="008D52AD">
          <w:rPr>
            <w:noProof/>
            <w:webHidden/>
          </w:rPr>
          <w:t>29</w:t>
        </w:r>
        <w:r w:rsidR="00357411">
          <w:rPr>
            <w:noProof/>
            <w:webHidden/>
          </w:rPr>
          <w:fldChar w:fldCharType="end"/>
        </w:r>
      </w:hyperlink>
    </w:p>
    <w:p w14:paraId="61EF0D4B"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37" w:history="1">
        <w:r w:rsidR="00357411" w:rsidRPr="00D0509D">
          <w:rPr>
            <w:rStyle w:val="Hyperlink"/>
            <w:noProof/>
          </w:rPr>
          <w:t>2.9. Equilibrium Swelling</w:t>
        </w:r>
        <w:r w:rsidR="00357411">
          <w:rPr>
            <w:noProof/>
            <w:webHidden/>
          </w:rPr>
          <w:tab/>
        </w:r>
        <w:r w:rsidR="00357411">
          <w:rPr>
            <w:noProof/>
            <w:webHidden/>
          </w:rPr>
          <w:fldChar w:fldCharType="begin"/>
        </w:r>
        <w:r w:rsidR="00357411">
          <w:rPr>
            <w:noProof/>
            <w:webHidden/>
          </w:rPr>
          <w:instrText xml:space="preserve"> PAGEREF _Toc387680137 \h </w:instrText>
        </w:r>
        <w:r w:rsidR="00357411">
          <w:rPr>
            <w:noProof/>
            <w:webHidden/>
          </w:rPr>
        </w:r>
        <w:r w:rsidR="00357411">
          <w:rPr>
            <w:noProof/>
            <w:webHidden/>
          </w:rPr>
          <w:fldChar w:fldCharType="separate"/>
        </w:r>
        <w:r w:rsidR="008D52AD">
          <w:rPr>
            <w:noProof/>
            <w:webHidden/>
          </w:rPr>
          <w:t>32</w:t>
        </w:r>
        <w:r w:rsidR="00357411">
          <w:rPr>
            <w:noProof/>
            <w:webHidden/>
          </w:rPr>
          <w:fldChar w:fldCharType="end"/>
        </w:r>
      </w:hyperlink>
    </w:p>
    <w:p w14:paraId="2ADDD914"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38" w:history="1">
        <w:r w:rsidR="00357411" w:rsidRPr="00D0509D">
          <w:rPr>
            <w:rStyle w:val="Hyperlink"/>
            <w:noProof/>
          </w:rPr>
          <w:t>2.9.1. Perfect Osmometer</w:t>
        </w:r>
        <w:r w:rsidR="00357411">
          <w:rPr>
            <w:noProof/>
            <w:webHidden/>
          </w:rPr>
          <w:tab/>
        </w:r>
        <w:r w:rsidR="00357411">
          <w:rPr>
            <w:noProof/>
            <w:webHidden/>
          </w:rPr>
          <w:fldChar w:fldCharType="begin"/>
        </w:r>
        <w:r w:rsidR="00357411">
          <w:rPr>
            <w:noProof/>
            <w:webHidden/>
          </w:rPr>
          <w:instrText xml:space="preserve"> PAGEREF _Toc387680138 \h </w:instrText>
        </w:r>
        <w:r w:rsidR="00357411">
          <w:rPr>
            <w:noProof/>
            <w:webHidden/>
          </w:rPr>
        </w:r>
        <w:r w:rsidR="00357411">
          <w:rPr>
            <w:noProof/>
            <w:webHidden/>
          </w:rPr>
          <w:fldChar w:fldCharType="separate"/>
        </w:r>
        <w:r w:rsidR="008D52AD">
          <w:rPr>
            <w:noProof/>
            <w:webHidden/>
          </w:rPr>
          <w:t>33</w:t>
        </w:r>
        <w:r w:rsidR="00357411">
          <w:rPr>
            <w:noProof/>
            <w:webHidden/>
          </w:rPr>
          <w:fldChar w:fldCharType="end"/>
        </w:r>
      </w:hyperlink>
    </w:p>
    <w:p w14:paraId="1BDD9E2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39" w:history="1">
        <w:r w:rsidR="00357411" w:rsidRPr="00D0509D">
          <w:rPr>
            <w:rStyle w:val="Hyperlink"/>
            <w:noProof/>
          </w:rPr>
          <w:t>2.9.2. Cell Growth</w:t>
        </w:r>
        <w:r w:rsidR="00357411">
          <w:rPr>
            <w:noProof/>
            <w:webHidden/>
          </w:rPr>
          <w:tab/>
        </w:r>
        <w:r w:rsidR="00357411">
          <w:rPr>
            <w:noProof/>
            <w:webHidden/>
          </w:rPr>
          <w:fldChar w:fldCharType="begin"/>
        </w:r>
        <w:r w:rsidR="00357411">
          <w:rPr>
            <w:noProof/>
            <w:webHidden/>
          </w:rPr>
          <w:instrText xml:space="preserve"> PAGEREF _Toc387680139 \h </w:instrText>
        </w:r>
        <w:r w:rsidR="00357411">
          <w:rPr>
            <w:noProof/>
            <w:webHidden/>
          </w:rPr>
        </w:r>
        <w:r w:rsidR="00357411">
          <w:rPr>
            <w:noProof/>
            <w:webHidden/>
          </w:rPr>
          <w:fldChar w:fldCharType="separate"/>
        </w:r>
        <w:r w:rsidR="008D52AD">
          <w:rPr>
            <w:noProof/>
            <w:webHidden/>
          </w:rPr>
          <w:t>33</w:t>
        </w:r>
        <w:r w:rsidR="00357411">
          <w:rPr>
            <w:noProof/>
            <w:webHidden/>
          </w:rPr>
          <w:fldChar w:fldCharType="end"/>
        </w:r>
      </w:hyperlink>
    </w:p>
    <w:p w14:paraId="2008CF07"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40" w:history="1">
        <w:r w:rsidR="00357411" w:rsidRPr="00D0509D">
          <w:rPr>
            <w:rStyle w:val="Hyperlink"/>
            <w:noProof/>
          </w:rPr>
          <w:t>2.9.3. Donnan Equilibrium Swelling</w:t>
        </w:r>
        <w:r w:rsidR="00357411">
          <w:rPr>
            <w:noProof/>
            <w:webHidden/>
          </w:rPr>
          <w:tab/>
        </w:r>
        <w:r w:rsidR="00357411">
          <w:rPr>
            <w:noProof/>
            <w:webHidden/>
          </w:rPr>
          <w:fldChar w:fldCharType="begin"/>
        </w:r>
        <w:r w:rsidR="00357411">
          <w:rPr>
            <w:noProof/>
            <w:webHidden/>
          </w:rPr>
          <w:instrText xml:space="preserve"> PAGEREF _Toc387680140 \h </w:instrText>
        </w:r>
        <w:r w:rsidR="00357411">
          <w:rPr>
            <w:noProof/>
            <w:webHidden/>
          </w:rPr>
        </w:r>
        <w:r w:rsidR="00357411">
          <w:rPr>
            <w:noProof/>
            <w:webHidden/>
          </w:rPr>
          <w:fldChar w:fldCharType="separate"/>
        </w:r>
        <w:r w:rsidR="008D52AD">
          <w:rPr>
            <w:noProof/>
            <w:webHidden/>
          </w:rPr>
          <w:t>34</w:t>
        </w:r>
        <w:r w:rsidR="00357411">
          <w:rPr>
            <w:noProof/>
            <w:webHidden/>
          </w:rPr>
          <w:fldChar w:fldCharType="end"/>
        </w:r>
      </w:hyperlink>
    </w:p>
    <w:p w14:paraId="0CFB145E"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41" w:history="1">
        <w:r w:rsidR="00357411" w:rsidRPr="00D0509D">
          <w:rPr>
            <w:rStyle w:val="Hyperlink"/>
            <w:noProof/>
          </w:rPr>
          <w:t>2.10. Chemical Reactions</w:t>
        </w:r>
        <w:r w:rsidR="00357411">
          <w:rPr>
            <w:noProof/>
            <w:webHidden/>
          </w:rPr>
          <w:tab/>
        </w:r>
        <w:r w:rsidR="00357411">
          <w:rPr>
            <w:noProof/>
            <w:webHidden/>
          </w:rPr>
          <w:fldChar w:fldCharType="begin"/>
        </w:r>
        <w:r w:rsidR="00357411">
          <w:rPr>
            <w:noProof/>
            <w:webHidden/>
          </w:rPr>
          <w:instrText xml:space="preserve"> PAGEREF _Toc387680141 \h </w:instrText>
        </w:r>
        <w:r w:rsidR="00357411">
          <w:rPr>
            <w:noProof/>
            <w:webHidden/>
          </w:rPr>
        </w:r>
        <w:r w:rsidR="00357411">
          <w:rPr>
            <w:noProof/>
            <w:webHidden/>
          </w:rPr>
          <w:fldChar w:fldCharType="separate"/>
        </w:r>
        <w:r w:rsidR="008D52AD">
          <w:rPr>
            <w:noProof/>
            <w:webHidden/>
          </w:rPr>
          <w:t>36</w:t>
        </w:r>
        <w:r w:rsidR="00357411">
          <w:rPr>
            <w:noProof/>
            <w:webHidden/>
          </w:rPr>
          <w:fldChar w:fldCharType="end"/>
        </w:r>
      </w:hyperlink>
    </w:p>
    <w:p w14:paraId="1748FEF1"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42" w:history="1">
        <w:r w:rsidR="00357411" w:rsidRPr="00D0509D">
          <w:rPr>
            <w:rStyle w:val="Hyperlink"/>
            <w:noProof/>
          </w:rPr>
          <w:t>2.10.1. Solid Matrix and Solid-Bound Molecular Constituents</w:t>
        </w:r>
        <w:r w:rsidR="00357411">
          <w:rPr>
            <w:noProof/>
            <w:webHidden/>
          </w:rPr>
          <w:tab/>
        </w:r>
        <w:r w:rsidR="00357411">
          <w:rPr>
            <w:noProof/>
            <w:webHidden/>
          </w:rPr>
          <w:fldChar w:fldCharType="begin"/>
        </w:r>
        <w:r w:rsidR="00357411">
          <w:rPr>
            <w:noProof/>
            <w:webHidden/>
          </w:rPr>
          <w:instrText xml:space="preserve"> PAGEREF _Toc387680142 \h </w:instrText>
        </w:r>
        <w:r w:rsidR="00357411">
          <w:rPr>
            <w:noProof/>
            <w:webHidden/>
          </w:rPr>
        </w:r>
        <w:r w:rsidR="00357411">
          <w:rPr>
            <w:noProof/>
            <w:webHidden/>
          </w:rPr>
          <w:fldChar w:fldCharType="separate"/>
        </w:r>
        <w:r w:rsidR="008D52AD">
          <w:rPr>
            <w:noProof/>
            <w:webHidden/>
          </w:rPr>
          <w:t>36</w:t>
        </w:r>
        <w:r w:rsidR="00357411">
          <w:rPr>
            <w:noProof/>
            <w:webHidden/>
          </w:rPr>
          <w:fldChar w:fldCharType="end"/>
        </w:r>
      </w:hyperlink>
    </w:p>
    <w:p w14:paraId="66691E25"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43" w:history="1">
        <w:r w:rsidR="00357411" w:rsidRPr="00D0509D">
          <w:rPr>
            <w:rStyle w:val="Hyperlink"/>
            <w:noProof/>
          </w:rPr>
          <w:t>2.10.2. Solutes</w:t>
        </w:r>
        <w:r w:rsidR="00357411">
          <w:rPr>
            <w:noProof/>
            <w:webHidden/>
          </w:rPr>
          <w:tab/>
        </w:r>
        <w:r w:rsidR="00357411">
          <w:rPr>
            <w:noProof/>
            <w:webHidden/>
          </w:rPr>
          <w:fldChar w:fldCharType="begin"/>
        </w:r>
        <w:r w:rsidR="00357411">
          <w:rPr>
            <w:noProof/>
            <w:webHidden/>
          </w:rPr>
          <w:instrText xml:space="preserve"> PAGEREF _Toc387680143 \h </w:instrText>
        </w:r>
        <w:r w:rsidR="00357411">
          <w:rPr>
            <w:noProof/>
            <w:webHidden/>
          </w:rPr>
        </w:r>
        <w:r w:rsidR="00357411">
          <w:rPr>
            <w:noProof/>
            <w:webHidden/>
          </w:rPr>
          <w:fldChar w:fldCharType="separate"/>
        </w:r>
        <w:r w:rsidR="008D52AD">
          <w:rPr>
            <w:noProof/>
            <w:webHidden/>
          </w:rPr>
          <w:t>37</w:t>
        </w:r>
        <w:r w:rsidR="00357411">
          <w:rPr>
            <w:noProof/>
            <w:webHidden/>
          </w:rPr>
          <w:fldChar w:fldCharType="end"/>
        </w:r>
      </w:hyperlink>
    </w:p>
    <w:p w14:paraId="69B64CED"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44" w:history="1">
        <w:r w:rsidR="00357411" w:rsidRPr="00D0509D">
          <w:rPr>
            <w:rStyle w:val="Hyperlink"/>
            <w:noProof/>
          </w:rPr>
          <w:t>2.10.3. Mixture with Negligible Solute Volume Fraction</w:t>
        </w:r>
        <w:r w:rsidR="00357411">
          <w:rPr>
            <w:noProof/>
            <w:webHidden/>
          </w:rPr>
          <w:tab/>
        </w:r>
        <w:r w:rsidR="00357411">
          <w:rPr>
            <w:noProof/>
            <w:webHidden/>
          </w:rPr>
          <w:fldChar w:fldCharType="begin"/>
        </w:r>
        <w:r w:rsidR="00357411">
          <w:rPr>
            <w:noProof/>
            <w:webHidden/>
          </w:rPr>
          <w:instrText xml:space="preserve"> PAGEREF _Toc387680144 \h </w:instrText>
        </w:r>
        <w:r w:rsidR="00357411">
          <w:rPr>
            <w:noProof/>
            <w:webHidden/>
          </w:rPr>
        </w:r>
        <w:r w:rsidR="00357411">
          <w:rPr>
            <w:noProof/>
            <w:webHidden/>
          </w:rPr>
          <w:fldChar w:fldCharType="separate"/>
        </w:r>
        <w:r w:rsidR="008D52AD">
          <w:rPr>
            <w:noProof/>
            <w:webHidden/>
          </w:rPr>
          <w:t>38</w:t>
        </w:r>
        <w:r w:rsidR="00357411">
          <w:rPr>
            <w:noProof/>
            <w:webHidden/>
          </w:rPr>
          <w:fldChar w:fldCharType="end"/>
        </w:r>
      </w:hyperlink>
    </w:p>
    <w:p w14:paraId="11B217FC"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45" w:history="1">
        <w:r w:rsidR="00357411" w:rsidRPr="00D0509D">
          <w:rPr>
            <w:rStyle w:val="Hyperlink"/>
            <w:noProof/>
          </w:rPr>
          <w:t>2.10.4. Chemical Kinetics</w:t>
        </w:r>
        <w:r w:rsidR="00357411">
          <w:rPr>
            <w:noProof/>
            <w:webHidden/>
          </w:rPr>
          <w:tab/>
        </w:r>
        <w:r w:rsidR="00357411">
          <w:rPr>
            <w:noProof/>
            <w:webHidden/>
          </w:rPr>
          <w:fldChar w:fldCharType="begin"/>
        </w:r>
        <w:r w:rsidR="00357411">
          <w:rPr>
            <w:noProof/>
            <w:webHidden/>
          </w:rPr>
          <w:instrText xml:space="preserve"> PAGEREF _Toc387680145 \h </w:instrText>
        </w:r>
        <w:r w:rsidR="00357411">
          <w:rPr>
            <w:noProof/>
            <w:webHidden/>
          </w:rPr>
        </w:r>
        <w:r w:rsidR="00357411">
          <w:rPr>
            <w:noProof/>
            <w:webHidden/>
          </w:rPr>
          <w:fldChar w:fldCharType="separate"/>
        </w:r>
        <w:r w:rsidR="008D52AD">
          <w:rPr>
            <w:noProof/>
            <w:webHidden/>
          </w:rPr>
          <w:t>38</w:t>
        </w:r>
        <w:r w:rsidR="00357411">
          <w:rPr>
            <w:noProof/>
            <w:webHidden/>
          </w:rPr>
          <w:fldChar w:fldCharType="end"/>
        </w:r>
      </w:hyperlink>
    </w:p>
    <w:p w14:paraId="784EE9FF" w14:textId="77777777" w:rsidR="00357411" w:rsidRDefault="00A447B3">
      <w:pPr>
        <w:pStyle w:val="TOC1"/>
        <w:rPr>
          <w:rFonts w:asciiTheme="minorHAnsi" w:eastAsiaTheme="minorEastAsia" w:hAnsiTheme="minorHAnsi" w:cstheme="minorBidi"/>
          <w:b w:val="0"/>
          <w:sz w:val="22"/>
          <w:szCs w:val="22"/>
        </w:rPr>
      </w:pPr>
      <w:hyperlink w:anchor="_Toc387680146" w:history="1">
        <w:r w:rsidR="00357411" w:rsidRPr="00D0509D">
          <w:rPr>
            <w:rStyle w:val="Hyperlink"/>
          </w:rPr>
          <w:t>Chapter 3. The Nonlinear FE Method</w:t>
        </w:r>
        <w:r w:rsidR="00357411">
          <w:rPr>
            <w:webHidden/>
          </w:rPr>
          <w:tab/>
        </w:r>
        <w:r w:rsidR="00357411">
          <w:rPr>
            <w:webHidden/>
          </w:rPr>
          <w:fldChar w:fldCharType="begin"/>
        </w:r>
        <w:r w:rsidR="00357411">
          <w:rPr>
            <w:webHidden/>
          </w:rPr>
          <w:instrText xml:space="preserve"> PAGEREF _Toc387680146 \h </w:instrText>
        </w:r>
        <w:r w:rsidR="00357411">
          <w:rPr>
            <w:webHidden/>
          </w:rPr>
        </w:r>
        <w:r w:rsidR="00357411">
          <w:rPr>
            <w:webHidden/>
          </w:rPr>
          <w:fldChar w:fldCharType="separate"/>
        </w:r>
        <w:r w:rsidR="008D52AD">
          <w:rPr>
            <w:webHidden/>
          </w:rPr>
          <w:t>40</w:t>
        </w:r>
        <w:r w:rsidR="00357411">
          <w:rPr>
            <w:webHidden/>
          </w:rPr>
          <w:fldChar w:fldCharType="end"/>
        </w:r>
      </w:hyperlink>
    </w:p>
    <w:p w14:paraId="0673D879"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47" w:history="1">
        <w:r w:rsidR="00357411" w:rsidRPr="00D0509D">
          <w:rPr>
            <w:rStyle w:val="Hyperlink"/>
            <w:noProof/>
          </w:rPr>
          <w:t>3.1. Weak formulation for Solid Materials</w:t>
        </w:r>
        <w:r w:rsidR="00357411">
          <w:rPr>
            <w:noProof/>
            <w:webHidden/>
          </w:rPr>
          <w:tab/>
        </w:r>
        <w:r w:rsidR="00357411">
          <w:rPr>
            <w:noProof/>
            <w:webHidden/>
          </w:rPr>
          <w:fldChar w:fldCharType="begin"/>
        </w:r>
        <w:r w:rsidR="00357411">
          <w:rPr>
            <w:noProof/>
            <w:webHidden/>
          </w:rPr>
          <w:instrText xml:space="preserve"> PAGEREF _Toc387680147 \h </w:instrText>
        </w:r>
        <w:r w:rsidR="00357411">
          <w:rPr>
            <w:noProof/>
            <w:webHidden/>
          </w:rPr>
        </w:r>
        <w:r w:rsidR="00357411">
          <w:rPr>
            <w:noProof/>
            <w:webHidden/>
          </w:rPr>
          <w:fldChar w:fldCharType="separate"/>
        </w:r>
        <w:r w:rsidR="008D52AD">
          <w:rPr>
            <w:noProof/>
            <w:webHidden/>
          </w:rPr>
          <w:t>40</w:t>
        </w:r>
        <w:r w:rsidR="00357411">
          <w:rPr>
            <w:noProof/>
            <w:webHidden/>
          </w:rPr>
          <w:fldChar w:fldCharType="end"/>
        </w:r>
      </w:hyperlink>
    </w:p>
    <w:p w14:paraId="25443EC0"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48" w:history="1">
        <w:r w:rsidR="00357411" w:rsidRPr="00D0509D">
          <w:rPr>
            <w:rStyle w:val="Hyperlink"/>
            <w:noProof/>
          </w:rPr>
          <w:t>3.1.1. Linearization</w:t>
        </w:r>
        <w:r w:rsidR="00357411">
          <w:rPr>
            <w:noProof/>
            <w:webHidden/>
          </w:rPr>
          <w:tab/>
        </w:r>
        <w:r w:rsidR="00357411">
          <w:rPr>
            <w:noProof/>
            <w:webHidden/>
          </w:rPr>
          <w:fldChar w:fldCharType="begin"/>
        </w:r>
        <w:r w:rsidR="00357411">
          <w:rPr>
            <w:noProof/>
            <w:webHidden/>
          </w:rPr>
          <w:instrText xml:space="preserve"> PAGEREF _Toc387680148 \h </w:instrText>
        </w:r>
        <w:r w:rsidR="00357411">
          <w:rPr>
            <w:noProof/>
            <w:webHidden/>
          </w:rPr>
        </w:r>
        <w:r w:rsidR="00357411">
          <w:rPr>
            <w:noProof/>
            <w:webHidden/>
          </w:rPr>
          <w:fldChar w:fldCharType="separate"/>
        </w:r>
        <w:r w:rsidR="008D52AD">
          <w:rPr>
            <w:noProof/>
            <w:webHidden/>
          </w:rPr>
          <w:t>40</w:t>
        </w:r>
        <w:r w:rsidR="00357411">
          <w:rPr>
            <w:noProof/>
            <w:webHidden/>
          </w:rPr>
          <w:fldChar w:fldCharType="end"/>
        </w:r>
      </w:hyperlink>
    </w:p>
    <w:p w14:paraId="46280658"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49" w:history="1">
        <w:r w:rsidR="00357411" w:rsidRPr="00D0509D">
          <w:rPr>
            <w:rStyle w:val="Hyperlink"/>
            <w:noProof/>
          </w:rPr>
          <w:t>3.1.2. Discretization</w:t>
        </w:r>
        <w:r w:rsidR="00357411">
          <w:rPr>
            <w:noProof/>
            <w:webHidden/>
          </w:rPr>
          <w:tab/>
        </w:r>
        <w:r w:rsidR="00357411">
          <w:rPr>
            <w:noProof/>
            <w:webHidden/>
          </w:rPr>
          <w:fldChar w:fldCharType="begin"/>
        </w:r>
        <w:r w:rsidR="00357411">
          <w:rPr>
            <w:noProof/>
            <w:webHidden/>
          </w:rPr>
          <w:instrText xml:space="preserve"> PAGEREF _Toc387680149 \h </w:instrText>
        </w:r>
        <w:r w:rsidR="00357411">
          <w:rPr>
            <w:noProof/>
            <w:webHidden/>
          </w:rPr>
        </w:r>
        <w:r w:rsidR="00357411">
          <w:rPr>
            <w:noProof/>
            <w:webHidden/>
          </w:rPr>
          <w:fldChar w:fldCharType="separate"/>
        </w:r>
        <w:r w:rsidR="008D52AD">
          <w:rPr>
            <w:noProof/>
            <w:webHidden/>
          </w:rPr>
          <w:t>41</w:t>
        </w:r>
        <w:r w:rsidR="00357411">
          <w:rPr>
            <w:noProof/>
            <w:webHidden/>
          </w:rPr>
          <w:fldChar w:fldCharType="end"/>
        </w:r>
      </w:hyperlink>
    </w:p>
    <w:p w14:paraId="08883976"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50" w:history="1">
        <w:r w:rsidR="00357411" w:rsidRPr="00D0509D">
          <w:rPr>
            <w:rStyle w:val="Hyperlink"/>
            <w:noProof/>
          </w:rPr>
          <w:t>3.2. Weak formulation for biphasic materials</w:t>
        </w:r>
        <w:r w:rsidR="00357411">
          <w:rPr>
            <w:noProof/>
            <w:webHidden/>
          </w:rPr>
          <w:tab/>
        </w:r>
        <w:r w:rsidR="00357411">
          <w:rPr>
            <w:noProof/>
            <w:webHidden/>
          </w:rPr>
          <w:fldChar w:fldCharType="begin"/>
        </w:r>
        <w:r w:rsidR="00357411">
          <w:rPr>
            <w:noProof/>
            <w:webHidden/>
          </w:rPr>
          <w:instrText xml:space="preserve"> PAGEREF _Toc387680150 \h </w:instrText>
        </w:r>
        <w:r w:rsidR="00357411">
          <w:rPr>
            <w:noProof/>
            <w:webHidden/>
          </w:rPr>
        </w:r>
        <w:r w:rsidR="00357411">
          <w:rPr>
            <w:noProof/>
            <w:webHidden/>
          </w:rPr>
          <w:fldChar w:fldCharType="separate"/>
        </w:r>
        <w:r w:rsidR="008D52AD">
          <w:rPr>
            <w:noProof/>
            <w:webHidden/>
          </w:rPr>
          <w:t>44</w:t>
        </w:r>
        <w:r w:rsidR="00357411">
          <w:rPr>
            <w:noProof/>
            <w:webHidden/>
          </w:rPr>
          <w:fldChar w:fldCharType="end"/>
        </w:r>
      </w:hyperlink>
    </w:p>
    <w:p w14:paraId="6D110F0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51" w:history="1">
        <w:r w:rsidR="00357411" w:rsidRPr="00D0509D">
          <w:rPr>
            <w:rStyle w:val="Hyperlink"/>
            <w:noProof/>
          </w:rPr>
          <w:t>3.2.1. Linearization</w:t>
        </w:r>
        <w:r w:rsidR="00357411">
          <w:rPr>
            <w:noProof/>
            <w:webHidden/>
          </w:rPr>
          <w:tab/>
        </w:r>
        <w:r w:rsidR="00357411">
          <w:rPr>
            <w:noProof/>
            <w:webHidden/>
          </w:rPr>
          <w:fldChar w:fldCharType="begin"/>
        </w:r>
        <w:r w:rsidR="00357411">
          <w:rPr>
            <w:noProof/>
            <w:webHidden/>
          </w:rPr>
          <w:instrText xml:space="preserve"> PAGEREF _Toc387680151 \h </w:instrText>
        </w:r>
        <w:r w:rsidR="00357411">
          <w:rPr>
            <w:noProof/>
            <w:webHidden/>
          </w:rPr>
        </w:r>
        <w:r w:rsidR="00357411">
          <w:rPr>
            <w:noProof/>
            <w:webHidden/>
          </w:rPr>
          <w:fldChar w:fldCharType="separate"/>
        </w:r>
        <w:r w:rsidR="008D52AD">
          <w:rPr>
            <w:noProof/>
            <w:webHidden/>
          </w:rPr>
          <w:t>44</w:t>
        </w:r>
        <w:r w:rsidR="00357411">
          <w:rPr>
            <w:noProof/>
            <w:webHidden/>
          </w:rPr>
          <w:fldChar w:fldCharType="end"/>
        </w:r>
      </w:hyperlink>
    </w:p>
    <w:p w14:paraId="427A4AFF"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52" w:history="1">
        <w:r w:rsidR="00357411" w:rsidRPr="00D0509D">
          <w:rPr>
            <w:rStyle w:val="Hyperlink"/>
            <w:noProof/>
          </w:rPr>
          <w:t>3.2.2. Discretization</w:t>
        </w:r>
        <w:r w:rsidR="00357411">
          <w:rPr>
            <w:noProof/>
            <w:webHidden/>
          </w:rPr>
          <w:tab/>
        </w:r>
        <w:r w:rsidR="00357411">
          <w:rPr>
            <w:noProof/>
            <w:webHidden/>
          </w:rPr>
          <w:fldChar w:fldCharType="begin"/>
        </w:r>
        <w:r w:rsidR="00357411">
          <w:rPr>
            <w:noProof/>
            <w:webHidden/>
          </w:rPr>
          <w:instrText xml:space="preserve"> PAGEREF _Toc387680152 \h </w:instrText>
        </w:r>
        <w:r w:rsidR="00357411">
          <w:rPr>
            <w:noProof/>
            <w:webHidden/>
          </w:rPr>
        </w:r>
        <w:r w:rsidR="00357411">
          <w:rPr>
            <w:noProof/>
            <w:webHidden/>
          </w:rPr>
          <w:fldChar w:fldCharType="separate"/>
        </w:r>
        <w:r w:rsidR="008D52AD">
          <w:rPr>
            <w:noProof/>
            <w:webHidden/>
          </w:rPr>
          <w:t>46</w:t>
        </w:r>
        <w:r w:rsidR="00357411">
          <w:rPr>
            <w:noProof/>
            <w:webHidden/>
          </w:rPr>
          <w:fldChar w:fldCharType="end"/>
        </w:r>
      </w:hyperlink>
    </w:p>
    <w:p w14:paraId="689BEF2D"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53" w:history="1">
        <w:r w:rsidR="00357411" w:rsidRPr="00D0509D">
          <w:rPr>
            <w:rStyle w:val="Hyperlink"/>
            <w:noProof/>
          </w:rPr>
          <w:t>3.3. Weak Formulation for Biphasic-Solute Materials</w:t>
        </w:r>
        <w:r w:rsidR="00357411">
          <w:rPr>
            <w:noProof/>
            <w:webHidden/>
          </w:rPr>
          <w:tab/>
        </w:r>
        <w:r w:rsidR="00357411">
          <w:rPr>
            <w:noProof/>
            <w:webHidden/>
          </w:rPr>
          <w:fldChar w:fldCharType="begin"/>
        </w:r>
        <w:r w:rsidR="00357411">
          <w:rPr>
            <w:noProof/>
            <w:webHidden/>
          </w:rPr>
          <w:instrText xml:space="preserve"> PAGEREF _Toc387680153 \h </w:instrText>
        </w:r>
        <w:r w:rsidR="00357411">
          <w:rPr>
            <w:noProof/>
            <w:webHidden/>
          </w:rPr>
        </w:r>
        <w:r w:rsidR="00357411">
          <w:rPr>
            <w:noProof/>
            <w:webHidden/>
          </w:rPr>
          <w:fldChar w:fldCharType="separate"/>
        </w:r>
        <w:r w:rsidR="008D52AD">
          <w:rPr>
            <w:noProof/>
            <w:webHidden/>
          </w:rPr>
          <w:t>48</w:t>
        </w:r>
        <w:r w:rsidR="00357411">
          <w:rPr>
            <w:noProof/>
            <w:webHidden/>
          </w:rPr>
          <w:fldChar w:fldCharType="end"/>
        </w:r>
      </w:hyperlink>
    </w:p>
    <w:p w14:paraId="413389AF"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54" w:history="1">
        <w:r w:rsidR="00357411" w:rsidRPr="00D0509D">
          <w:rPr>
            <w:rStyle w:val="Hyperlink"/>
            <w:noProof/>
          </w:rPr>
          <w:t>3.3.1. Linearization of Internal Virtual Work</w:t>
        </w:r>
        <w:r w:rsidR="00357411">
          <w:rPr>
            <w:noProof/>
            <w:webHidden/>
          </w:rPr>
          <w:tab/>
        </w:r>
        <w:r w:rsidR="00357411">
          <w:rPr>
            <w:noProof/>
            <w:webHidden/>
          </w:rPr>
          <w:fldChar w:fldCharType="begin"/>
        </w:r>
        <w:r w:rsidR="00357411">
          <w:rPr>
            <w:noProof/>
            <w:webHidden/>
          </w:rPr>
          <w:instrText xml:space="preserve"> PAGEREF _Toc387680154 \h </w:instrText>
        </w:r>
        <w:r w:rsidR="00357411">
          <w:rPr>
            <w:noProof/>
            <w:webHidden/>
          </w:rPr>
        </w:r>
        <w:r w:rsidR="00357411">
          <w:rPr>
            <w:noProof/>
            <w:webHidden/>
          </w:rPr>
          <w:fldChar w:fldCharType="separate"/>
        </w:r>
        <w:r w:rsidR="008D52AD">
          <w:rPr>
            <w:noProof/>
            <w:webHidden/>
          </w:rPr>
          <w:t>49</w:t>
        </w:r>
        <w:r w:rsidR="00357411">
          <w:rPr>
            <w:noProof/>
            <w:webHidden/>
          </w:rPr>
          <w:fldChar w:fldCharType="end"/>
        </w:r>
      </w:hyperlink>
    </w:p>
    <w:p w14:paraId="7135CD79"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55" w:history="1">
        <w:r w:rsidR="00357411" w:rsidRPr="00D0509D">
          <w:rPr>
            <w:rStyle w:val="Hyperlink"/>
            <w:noProof/>
          </w:rPr>
          <w:t>3.3.2. Linearization of External Virtual Work</w:t>
        </w:r>
        <w:r w:rsidR="00357411">
          <w:rPr>
            <w:noProof/>
            <w:webHidden/>
          </w:rPr>
          <w:tab/>
        </w:r>
        <w:r w:rsidR="00357411">
          <w:rPr>
            <w:noProof/>
            <w:webHidden/>
          </w:rPr>
          <w:fldChar w:fldCharType="begin"/>
        </w:r>
        <w:r w:rsidR="00357411">
          <w:rPr>
            <w:noProof/>
            <w:webHidden/>
          </w:rPr>
          <w:instrText xml:space="preserve"> PAGEREF _Toc387680155 \h </w:instrText>
        </w:r>
        <w:r w:rsidR="00357411">
          <w:rPr>
            <w:noProof/>
            <w:webHidden/>
          </w:rPr>
        </w:r>
        <w:r w:rsidR="00357411">
          <w:rPr>
            <w:noProof/>
            <w:webHidden/>
          </w:rPr>
          <w:fldChar w:fldCharType="separate"/>
        </w:r>
        <w:r w:rsidR="008D52AD">
          <w:rPr>
            <w:noProof/>
            <w:webHidden/>
          </w:rPr>
          <w:t>53</w:t>
        </w:r>
        <w:r w:rsidR="00357411">
          <w:rPr>
            <w:noProof/>
            <w:webHidden/>
          </w:rPr>
          <w:fldChar w:fldCharType="end"/>
        </w:r>
      </w:hyperlink>
    </w:p>
    <w:p w14:paraId="38187F10"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56" w:history="1">
        <w:r w:rsidR="00357411" w:rsidRPr="00D0509D">
          <w:rPr>
            <w:rStyle w:val="Hyperlink"/>
            <w:noProof/>
          </w:rPr>
          <w:t>3.3.3. Discretization</w:t>
        </w:r>
        <w:r w:rsidR="00357411">
          <w:rPr>
            <w:noProof/>
            <w:webHidden/>
          </w:rPr>
          <w:tab/>
        </w:r>
        <w:r w:rsidR="00357411">
          <w:rPr>
            <w:noProof/>
            <w:webHidden/>
          </w:rPr>
          <w:fldChar w:fldCharType="begin"/>
        </w:r>
        <w:r w:rsidR="00357411">
          <w:rPr>
            <w:noProof/>
            <w:webHidden/>
          </w:rPr>
          <w:instrText xml:space="preserve"> PAGEREF _Toc387680156 \h </w:instrText>
        </w:r>
        <w:r w:rsidR="00357411">
          <w:rPr>
            <w:noProof/>
            <w:webHidden/>
          </w:rPr>
        </w:r>
        <w:r w:rsidR="00357411">
          <w:rPr>
            <w:noProof/>
            <w:webHidden/>
          </w:rPr>
          <w:fldChar w:fldCharType="separate"/>
        </w:r>
        <w:r w:rsidR="008D52AD">
          <w:rPr>
            <w:noProof/>
            <w:webHidden/>
          </w:rPr>
          <w:t>54</w:t>
        </w:r>
        <w:r w:rsidR="00357411">
          <w:rPr>
            <w:noProof/>
            <w:webHidden/>
          </w:rPr>
          <w:fldChar w:fldCharType="end"/>
        </w:r>
      </w:hyperlink>
    </w:p>
    <w:p w14:paraId="1ECF5611"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57" w:history="1">
        <w:r w:rsidR="00357411" w:rsidRPr="00D0509D">
          <w:rPr>
            <w:rStyle w:val="Hyperlink"/>
            <w:noProof/>
          </w:rPr>
          <w:t>3.4. Weak Formulation for Multiphasic Materials</w:t>
        </w:r>
        <w:r w:rsidR="00357411">
          <w:rPr>
            <w:noProof/>
            <w:webHidden/>
          </w:rPr>
          <w:tab/>
        </w:r>
        <w:r w:rsidR="00357411">
          <w:rPr>
            <w:noProof/>
            <w:webHidden/>
          </w:rPr>
          <w:fldChar w:fldCharType="begin"/>
        </w:r>
        <w:r w:rsidR="00357411">
          <w:rPr>
            <w:noProof/>
            <w:webHidden/>
          </w:rPr>
          <w:instrText xml:space="preserve"> PAGEREF _Toc387680157 \h </w:instrText>
        </w:r>
        <w:r w:rsidR="00357411">
          <w:rPr>
            <w:noProof/>
            <w:webHidden/>
          </w:rPr>
        </w:r>
        <w:r w:rsidR="00357411">
          <w:rPr>
            <w:noProof/>
            <w:webHidden/>
          </w:rPr>
          <w:fldChar w:fldCharType="separate"/>
        </w:r>
        <w:r w:rsidR="008D52AD">
          <w:rPr>
            <w:noProof/>
            <w:webHidden/>
          </w:rPr>
          <w:t>57</w:t>
        </w:r>
        <w:r w:rsidR="00357411">
          <w:rPr>
            <w:noProof/>
            <w:webHidden/>
          </w:rPr>
          <w:fldChar w:fldCharType="end"/>
        </w:r>
      </w:hyperlink>
    </w:p>
    <w:p w14:paraId="13258812"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58" w:history="1">
        <w:r w:rsidR="00357411" w:rsidRPr="00D0509D">
          <w:rPr>
            <w:rStyle w:val="Hyperlink"/>
            <w:noProof/>
          </w:rPr>
          <w:t>3.4.1. Chemical Reactions</w:t>
        </w:r>
        <w:r w:rsidR="00357411">
          <w:rPr>
            <w:noProof/>
            <w:webHidden/>
          </w:rPr>
          <w:tab/>
        </w:r>
        <w:r w:rsidR="00357411">
          <w:rPr>
            <w:noProof/>
            <w:webHidden/>
          </w:rPr>
          <w:fldChar w:fldCharType="begin"/>
        </w:r>
        <w:r w:rsidR="00357411">
          <w:rPr>
            <w:noProof/>
            <w:webHidden/>
          </w:rPr>
          <w:instrText xml:space="preserve"> PAGEREF _Toc387680158 \h </w:instrText>
        </w:r>
        <w:r w:rsidR="00357411">
          <w:rPr>
            <w:noProof/>
            <w:webHidden/>
          </w:rPr>
        </w:r>
        <w:r w:rsidR="00357411">
          <w:rPr>
            <w:noProof/>
            <w:webHidden/>
          </w:rPr>
          <w:fldChar w:fldCharType="separate"/>
        </w:r>
        <w:r w:rsidR="008D52AD">
          <w:rPr>
            <w:noProof/>
            <w:webHidden/>
          </w:rPr>
          <w:t>58</w:t>
        </w:r>
        <w:r w:rsidR="00357411">
          <w:rPr>
            <w:noProof/>
            <w:webHidden/>
          </w:rPr>
          <w:fldChar w:fldCharType="end"/>
        </w:r>
      </w:hyperlink>
    </w:p>
    <w:p w14:paraId="21E1CF5E"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59" w:history="1">
        <w:r w:rsidR="00357411" w:rsidRPr="00D0509D">
          <w:rPr>
            <w:rStyle w:val="Hyperlink"/>
            <w:noProof/>
          </w:rPr>
          <w:t>3.5. Newton-Raphson Method</w:t>
        </w:r>
        <w:r w:rsidR="00357411">
          <w:rPr>
            <w:noProof/>
            <w:webHidden/>
          </w:rPr>
          <w:tab/>
        </w:r>
        <w:r w:rsidR="00357411">
          <w:rPr>
            <w:noProof/>
            <w:webHidden/>
          </w:rPr>
          <w:fldChar w:fldCharType="begin"/>
        </w:r>
        <w:r w:rsidR="00357411">
          <w:rPr>
            <w:noProof/>
            <w:webHidden/>
          </w:rPr>
          <w:instrText xml:space="preserve"> PAGEREF _Toc387680159 \h </w:instrText>
        </w:r>
        <w:r w:rsidR="00357411">
          <w:rPr>
            <w:noProof/>
            <w:webHidden/>
          </w:rPr>
        </w:r>
        <w:r w:rsidR="00357411">
          <w:rPr>
            <w:noProof/>
            <w:webHidden/>
          </w:rPr>
          <w:fldChar w:fldCharType="separate"/>
        </w:r>
        <w:r w:rsidR="008D52AD">
          <w:rPr>
            <w:noProof/>
            <w:webHidden/>
          </w:rPr>
          <w:t>58</w:t>
        </w:r>
        <w:r w:rsidR="00357411">
          <w:rPr>
            <w:noProof/>
            <w:webHidden/>
          </w:rPr>
          <w:fldChar w:fldCharType="end"/>
        </w:r>
      </w:hyperlink>
    </w:p>
    <w:p w14:paraId="6EDCFECB"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60" w:history="1">
        <w:r w:rsidR="00357411" w:rsidRPr="00D0509D">
          <w:rPr>
            <w:rStyle w:val="Hyperlink"/>
            <w:noProof/>
          </w:rPr>
          <w:t>3.5.1. Full Newton Method</w:t>
        </w:r>
        <w:r w:rsidR="00357411">
          <w:rPr>
            <w:noProof/>
            <w:webHidden/>
          </w:rPr>
          <w:tab/>
        </w:r>
        <w:r w:rsidR="00357411">
          <w:rPr>
            <w:noProof/>
            <w:webHidden/>
          </w:rPr>
          <w:fldChar w:fldCharType="begin"/>
        </w:r>
        <w:r w:rsidR="00357411">
          <w:rPr>
            <w:noProof/>
            <w:webHidden/>
          </w:rPr>
          <w:instrText xml:space="preserve"> PAGEREF _Toc387680160 \h </w:instrText>
        </w:r>
        <w:r w:rsidR="00357411">
          <w:rPr>
            <w:noProof/>
            <w:webHidden/>
          </w:rPr>
        </w:r>
        <w:r w:rsidR="00357411">
          <w:rPr>
            <w:noProof/>
            <w:webHidden/>
          </w:rPr>
          <w:fldChar w:fldCharType="separate"/>
        </w:r>
        <w:r w:rsidR="008D52AD">
          <w:rPr>
            <w:noProof/>
            <w:webHidden/>
          </w:rPr>
          <w:t>58</w:t>
        </w:r>
        <w:r w:rsidR="00357411">
          <w:rPr>
            <w:noProof/>
            <w:webHidden/>
          </w:rPr>
          <w:fldChar w:fldCharType="end"/>
        </w:r>
      </w:hyperlink>
    </w:p>
    <w:p w14:paraId="2F27B40C"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61" w:history="1">
        <w:r w:rsidR="00357411" w:rsidRPr="00D0509D">
          <w:rPr>
            <w:rStyle w:val="Hyperlink"/>
            <w:noProof/>
          </w:rPr>
          <w:t>3.5.2. BFGS Method</w:t>
        </w:r>
        <w:r w:rsidR="00357411">
          <w:rPr>
            <w:noProof/>
            <w:webHidden/>
          </w:rPr>
          <w:tab/>
        </w:r>
        <w:r w:rsidR="00357411">
          <w:rPr>
            <w:noProof/>
            <w:webHidden/>
          </w:rPr>
          <w:fldChar w:fldCharType="begin"/>
        </w:r>
        <w:r w:rsidR="00357411">
          <w:rPr>
            <w:noProof/>
            <w:webHidden/>
          </w:rPr>
          <w:instrText xml:space="preserve"> PAGEREF _Toc387680161 \h </w:instrText>
        </w:r>
        <w:r w:rsidR="00357411">
          <w:rPr>
            <w:noProof/>
            <w:webHidden/>
          </w:rPr>
        </w:r>
        <w:r w:rsidR="00357411">
          <w:rPr>
            <w:noProof/>
            <w:webHidden/>
          </w:rPr>
          <w:fldChar w:fldCharType="separate"/>
        </w:r>
        <w:r w:rsidR="008D52AD">
          <w:rPr>
            <w:noProof/>
            <w:webHidden/>
          </w:rPr>
          <w:t>58</w:t>
        </w:r>
        <w:r w:rsidR="00357411">
          <w:rPr>
            <w:noProof/>
            <w:webHidden/>
          </w:rPr>
          <w:fldChar w:fldCharType="end"/>
        </w:r>
      </w:hyperlink>
    </w:p>
    <w:p w14:paraId="21330568"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62" w:history="1">
        <w:r w:rsidR="00357411" w:rsidRPr="00D0509D">
          <w:rPr>
            <w:rStyle w:val="Hyperlink"/>
            <w:noProof/>
          </w:rPr>
          <w:t>3.5.3. Line Search Method</w:t>
        </w:r>
        <w:r w:rsidR="00357411">
          <w:rPr>
            <w:noProof/>
            <w:webHidden/>
          </w:rPr>
          <w:tab/>
        </w:r>
        <w:r w:rsidR="00357411">
          <w:rPr>
            <w:noProof/>
            <w:webHidden/>
          </w:rPr>
          <w:fldChar w:fldCharType="begin"/>
        </w:r>
        <w:r w:rsidR="00357411">
          <w:rPr>
            <w:noProof/>
            <w:webHidden/>
          </w:rPr>
          <w:instrText xml:space="preserve"> PAGEREF _Toc387680162 \h </w:instrText>
        </w:r>
        <w:r w:rsidR="00357411">
          <w:rPr>
            <w:noProof/>
            <w:webHidden/>
          </w:rPr>
        </w:r>
        <w:r w:rsidR="00357411">
          <w:rPr>
            <w:noProof/>
            <w:webHidden/>
          </w:rPr>
          <w:fldChar w:fldCharType="separate"/>
        </w:r>
        <w:r w:rsidR="008D52AD">
          <w:rPr>
            <w:noProof/>
            <w:webHidden/>
          </w:rPr>
          <w:t>60</w:t>
        </w:r>
        <w:r w:rsidR="00357411">
          <w:rPr>
            <w:noProof/>
            <w:webHidden/>
          </w:rPr>
          <w:fldChar w:fldCharType="end"/>
        </w:r>
      </w:hyperlink>
    </w:p>
    <w:p w14:paraId="3D63207A" w14:textId="77777777" w:rsidR="00357411" w:rsidRDefault="00A447B3">
      <w:pPr>
        <w:pStyle w:val="TOC1"/>
        <w:rPr>
          <w:rFonts w:asciiTheme="minorHAnsi" w:eastAsiaTheme="minorEastAsia" w:hAnsiTheme="minorHAnsi" w:cstheme="minorBidi"/>
          <w:b w:val="0"/>
          <w:sz w:val="22"/>
          <w:szCs w:val="22"/>
        </w:rPr>
      </w:pPr>
      <w:hyperlink w:anchor="_Toc387680163" w:history="1">
        <w:r w:rsidR="00357411" w:rsidRPr="00D0509D">
          <w:rPr>
            <w:rStyle w:val="Hyperlink"/>
          </w:rPr>
          <w:t>Chapter 4. Element Library</w:t>
        </w:r>
        <w:r w:rsidR="00357411">
          <w:rPr>
            <w:webHidden/>
          </w:rPr>
          <w:tab/>
        </w:r>
        <w:r w:rsidR="00357411">
          <w:rPr>
            <w:webHidden/>
          </w:rPr>
          <w:fldChar w:fldCharType="begin"/>
        </w:r>
        <w:r w:rsidR="00357411">
          <w:rPr>
            <w:webHidden/>
          </w:rPr>
          <w:instrText xml:space="preserve"> PAGEREF _Toc387680163 \h </w:instrText>
        </w:r>
        <w:r w:rsidR="00357411">
          <w:rPr>
            <w:webHidden/>
          </w:rPr>
        </w:r>
        <w:r w:rsidR="00357411">
          <w:rPr>
            <w:webHidden/>
          </w:rPr>
          <w:fldChar w:fldCharType="separate"/>
        </w:r>
        <w:r w:rsidR="008D52AD">
          <w:rPr>
            <w:webHidden/>
          </w:rPr>
          <w:t>61</w:t>
        </w:r>
        <w:r w:rsidR="00357411">
          <w:rPr>
            <w:webHidden/>
          </w:rPr>
          <w:fldChar w:fldCharType="end"/>
        </w:r>
      </w:hyperlink>
    </w:p>
    <w:p w14:paraId="1EE1BCEB"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64" w:history="1">
        <w:r w:rsidR="00357411" w:rsidRPr="00D0509D">
          <w:rPr>
            <w:rStyle w:val="Hyperlink"/>
            <w:noProof/>
          </w:rPr>
          <w:t>4.1. Solid Elements</w:t>
        </w:r>
        <w:r w:rsidR="00357411">
          <w:rPr>
            <w:noProof/>
            <w:webHidden/>
          </w:rPr>
          <w:tab/>
        </w:r>
        <w:r w:rsidR="00357411">
          <w:rPr>
            <w:noProof/>
            <w:webHidden/>
          </w:rPr>
          <w:fldChar w:fldCharType="begin"/>
        </w:r>
        <w:r w:rsidR="00357411">
          <w:rPr>
            <w:noProof/>
            <w:webHidden/>
          </w:rPr>
          <w:instrText xml:space="preserve"> PAGEREF _Toc387680164 \h </w:instrText>
        </w:r>
        <w:r w:rsidR="00357411">
          <w:rPr>
            <w:noProof/>
            <w:webHidden/>
          </w:rPr>
        </w:r>
        <w:r w:rsidR="00357411">
          <w:rPr>
            <w:noProof/>
            <w:webHidden/>
          </w:rPr>
          <w:fldChar w:fldCharType="separate"/>
        </w:r>
        <w:r w:rsidR="008D52AD">
          <w:rPr>
            <w:noProof/>
            <w:webHidden/>
          </w:rPr>
          <w:t>61</w:t>
        </w:r>
        <w:r w:rsidR="00357411">
          <w:rPr>
            <w:noProof/>
            <w:webHidden/>
          </w:rPr>
          <w:fldChar w:fldCharType="end"/>
        </w:r>
      </w:hyperlink>
    </w:p>
    <w:p w14:paraId="5519399E"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65" w:history="1">
        <w:r w:rsidR="00357411" w:rsidRPr="00D0509D">
          <w:rPr>
            <w:rStyle w:val="Hyperlink"/>
            <w:noProof/>
          </w:rPr>
          <w:t>4.1.1. Hexahedral Elements</w:t>
        </w:r>
        <w:r w:rsidR="00357411">
          <w:rPr>
            <w:noProof/>
            <w:webHidden/>
          </w:rPr>
          <w:tab/>
        </w:r>
        <w:r w:rsidR="00357411">
          <w:rPr>
            <w:noProof/>
            <w:webHidden/>
          </w:rPr>
          <w:fldChar w:fldCharType="begin"/>
        </w:r>
        <w:r w:rsidR="00357411">
          <w:rPr>
            <w:noProof/>
            <w:webHidden/>
          </w:rPr>
          <w:instrText xml:space="preserve"> PAGEREF _Toc387680165 \h </w:instrText>
        </w:r>
        <w:r w:rsidR="00357411">
          <w:rPr>
            <w:noProof/>
            <w:webHidden/>
          </w:rPr>
        </w:r>
        <w:r w:rsidR="00357411">
          <w:rPr>
            <w:noProof/>
            <w:webHidden/>
          </w:rPr>
          <w:fldChar w:fldCharType="separate"/>
        </w:r>
        <w:r w:rsidR="008D52AD">
          <w:rPr>
            <w:noProof/>
            <w:webHidden/>
          </w:rPr>
          <w:t>61</w:t>
        </w:r>
        <w:r w:rsidR="00357411">
          <w:rPr>
            <w:noProof/>
            <w:webHidden/>
          </w:rPr>
          <w:fldChar w:fldCharType="end"/>
        </w:r>
      </w:hyperlink>
    </w:p>
    <w:p w14:paraId="43C44FB8"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66" w:history="1">
        <w:r w:rsidR="00357411" w:rsidRPr="00D0509D">
          <w:rPr>
            <w:rStyle w:val="Hyperlink"/>
            <w:noProof/>
          </w:rPr>
          <w:t>4.1.2. Pentahedral Elements</w:t>
        </w:r>
        <w:r w:rsidR="00357411">
          <w:rPr>
            <w:noProof/>
            <w:webHidden/>
          </w:rPr>
          <w:tab/>
        </w:r>
        <w:r w:rsidR="00357411">
          <w:rPr>
            <w:noProof/>
            <w:webHidden/>
          </w:rPr>
          <w:fldChar w:fldCharType="begin"/>
        </w:r>
        <w:r w:rsidR="00357411">
          <w:rPr>
            <w:noProof/>
            <w:webHidden/>
          </w:rPr>
          <w:instrText xml:space="preserve"> PAGEREF _Toc387680166 \h </w:instrText>
        </w:r>
        <w:r w:rsidR="00357411">
          <w:rPr>
            <w:noProof/>
            <w:webHidden/>
          </w:rPr>
        </w:r>
        <w:r w:rsidR="00357411">
          <w:rPr>
            <w:noProof/>
            <w:webHidden/>
          </w:rPr>
          <w:fldChar w:fldCharType="separate"/>
        </w:r>
        <w:r w:rsidR="008D52AD">
          <w:rPr>
            <w:noProof/>
            <w:webHidden/>
          </w:rPr>
          <w:t>62</w:t>
        </w:r>
        <w:r w:rsidR="00357411">
          <w:rPr>
            <w:noProof/>
            <w:webHidden/>
          </w:rPr>
          <w:fldChar w:fldCharType="end"/>
        </w:r>
      </w:hyperlink>
    </w:p>
    <w:p w14:paraId="5D332035"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67" w:history="1">
        <w:r w:rsidR="00357411" w:rsidRPr="00D0509D">
          <w:rPr>
            <w:rStyle w:val="Hyperlink"/>
            <w:noProof/>
          </w:rPr>
          <w:t>4.1.3. Tetrahedral Elements</w:t>
        </w:r>
        <w:r w:rsidR="00357411">
          <w:rPr>
            <w:noProof/>
            <w:webHidden/>
          </w:rPr>
          <w:tab/>
        </w:r>
        <w:r w:rsidR="00357411">
          <w:rPr>
            <w:noProof/>
            <w:webHidden/>
          </w:rPr>
          <w:fldChar w:fldCharType="begin"/>
        </w:r>
        <w:r w:rsidR="00357411">
          <w:rPr>
            <w:noProof/>
            <w:webHidden/>
          </w:rPr>
          <w:instrText xml:space="preserve"> PAGEREF _Toc387680167 \h </w:instrText>
        </w:r>
        <w:r w:rsidR="00357411">
          <w:rPr>
            <w:noProof/>
            <w:webHidden/>
          </w:rPr>
        </w:r>
        <w:r w:rsidR="00357411">
          <w:rPr>
            <w:noProof/>
            <w:webHidden/>
          </w:rPr>
          <w:fldChar w:fldCharType="separate"/>
        </w:r>
        <w:r w:rsidR="008D52AD">
          <w:rPr>
            <w:noProof/>
            <w:webHidden/>
          </w:rPr>
          <w:t>63</w:t>
        </w:r>
        <w:r w:rsidR="00357411">
          <w:rPr>
            <w:noProof/>
            <w:webHidden/>
          </w:rPr>
          <w:fldChar w:fldCharType="end"/>
        </w:r>
      </w:hyperlink>
    </w:p>
    <w:p w14:paraId="0D676D58"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68" w:history="1">
        <w:r w:rsidR="00357411" w:rsidRPr="00D0509D">
          <w:rPr>
            <w:rStyle w:val="Hyperlink"/>
            <w:noProof/>
          </w:rPr>
          <w:t>4.1.4. Quadratic Tetrahedral Elements</w:t>
        </w:r>
        <w:r w:rsidR="00357411">
          <w:rPr>
            <w:noProof/>
            <w:webHidden/>
          </w:rPr>
          <w:tab/>
        </w:r>
        <w:r w:rsidR="00357411">
          <w:rPr>
            <w:noProof/>
            <w:webHidden/>
          </w:rPr>
          <w:fldChar w:fldCharType="begin"/>
        </w:r>
        <w:r w:rsidR="00357411">
          <w:rPr>
            <w:noProof/>
            <w:webHidden/>
          </w:rPr>
          <w:instrText xml:space="preserve"> PAGEREF _Toc387680168 \h </w:instrText>
        </w:r>
        <w:r w:rsidR="00357411">
          <w:rPr>
            <w:noProof/>
            <w:webHidden/>
          </w:rPr>
        </w:r>
        <w:r w:rsidR="00357411">
          <w:rPr>
            <w:noProof/>
            <w:webHidden/>
          </w:rPr>
          <w:fldChar w:fldCharType="separate"/>
        </w:r>
        <w:r w:rsidR="008D52AD">
          <w:rPr>
            <w:noProof/>
            <w:webHidden/>
          </w:rPr>
          <w:t>64</w:t>
        </w:r>
        <w:r w:rsidR="00357411">
          <w:rPr>
            <w:noProof/>
            <w:webHidden/>
          </w:rPr>
          <w:fldChar w:fldCharType="end"/>
        </w:r>
      </w:hyperlink>
    </w:p>
    <w:p w14:paraId="53DA8583"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69" w:history="1">
        <w:r w:rsidR="00357411" w:rsidRPr="00D0509D">
          <w:rPr>
            <w:rStyle w:val="Hyperlink"/>
            <w:noProof/>
          </w:rPr>
          <w:t>4.2. Shell Elements</w:t>
        </w:r>
        <w:r w:rsidR="00357411">
          <w:rPr>
            <w:noProof/>
            <w:webHidden/>
          </w:rPr>
          <w:tab/>
        </w:r>
        <w:r w:rsidR="00357411">
          <w:rPr>
            <w:noProof/>
            <w:webHidden/>
          </w:rPr>
          <w:fldChar w:fldCharType="begin"/>
        </w:r>
        <w:r w:rsidR="00357411">
          <w:rPr>
            <w:noProof/>
            <w:webHidden/>
          </w:rPr>
          <w:instrText xml:space="preserve"> PAGEREF _Toc387680169 \h </w:instrText>
        </w:r>
        <w:r w:rsidR="00357411">
          <w:rPr>
            <w:noProof/>
            <w:webHidden/>
          </w:rPr>
        </w:r>
        <w:r w:rsidR="00357411">
          <w:rPr>
            <w:noProof/>
            <w:webHidden/>
          </w:rPr>
          <w:fldChar w:fldCharType="separate"/>
        </w:r>
        <w:r w:rsidR="008D52AD">
          <w:rPr>
            <w:noProof/>
            <w:webHidden/>
          </w:rPr>
          <w:t>66</w:t>
        </w:r>
        <w:r w:rsidR="00357411">
          <w:rPr>
            <w:noProof/>
            <w:webHidden/>
          </w:rPr>
          <w:fldChar w:fldCharType="end"/>
        </w:r>
      </w:hyperlink>
    </w:p>
    <w:p w14:paraId="0140C371"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70" w:history="1">
        <w:r w:rsidR="00357411" w:rsidRPr="00D0509D">
          <w:rPr>
            <w:rStyle w:val="Hyperlink"/>
            <w:noProof/>
          </w:rPr>
          <w:t>4.2.1. Shell formulation</w:t>
        </w:r>
        <w:r w:rsidR="00357411">
          <w:rPr>
            <w:noProof/>
            <w:webHidden/>
          </w:rPr>
          <w:tab/>
        </w:r>
        <w:r w:rsidR="00357411">
          <w:rPr>
            <w:noProof/>
            <w:webHidden/>
          </w:rPr>
          <w:fldChar w:fldCharType="begin"/>
        </w:r>
        <w:r w:rsidR="00357411">
          <w:rPr>
            <w:noProof/>
            <w:webHidden/>
          </w:rPr>
          <w:instrText xml:space="preserve"> PAGEREF _Toc387680170 \h </w:instrText>
        </w:r>
        <w:r w:rsidR="00357411">
          <w:rPr>
            <w:noProof/>
            <w:webHidden/>
          </w:rPr>
        </w:r>
        <w:r w:rsidR="00357411">
          <w:rPr>
            <w:noProof/>
            <w:webHidden/>
          </w:rPr>
          <w:fldChar w:fldCharType="separate"/>
        </w:r>
        <w:r w:rsidR="008D52AD">
          <w:rPr>
            <w:noProof/>
            <w:webHidden/>
          </w:rPr>
          <w:t>66</w:t>
        </w:r>
        <w:r w:rsidR="00357411">
          <w:rPr>
            <w:noProof/>
            <w:webHidden/>
          </w:rPr>
          <w:fldChar w:fldCharType="end"/>
        </w:r>
      </w:hyperlink>
    </w:p>
    <w:p w14:paraId="2C967927"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71" w:history="1">
        <w:r w:rsidR="00357411" w:rsidRPr="00D0509D">
          <w:rPr>
            <w:rStyle w:val="Hyperlink"/>
            <w:noProof/>
          </w:rPr>
          <w:t>4.2.2. Quadrilateral shells</w:t>
        </w:r>
        <w:r w:rsidR="00357411">
          <w:rPr>
            <w:noProof/>
            <w:webHidden/>
          </w:rPr>
          <w:tab/>
        </w:r>
        <w:r w:rsidR="00357411">
          <w:rPr>
            <w:noProof/>
            <w:webHidden/>
          </w:rPr>
          <w:fldChar w:fldCharType="begin"/>
        </w:r>
        <w:r w:rsidR="00357411">
          <w:rPr>
            <w:noProof/>
            <w:webHidden/>
          </w:rPr>
          <w:instrText xml:space="preserve"> PAGEREF _Toc387680171 \h </w:instrText>
        </w:r>
        <w:r w:rsidR="00357411">
          <w:rPr>
            <w:noProof/>
            <w:webHidden/>
          </w:rPr>
        </w:r>
        <w:r w:rsidR="00357411">
          <w:rPr>
            <w:noProof/>
            <w:webHidden/>
          </w:rPr>
          <w:fldChar w:fldCharType="separate"/>
        </w:r>
        <w:r w:rsidR="008D52AD">
          <w:rPr>
            <w:noProof/>
            <w:webHidden/>
          </w:rPr>
          <w:t>68</w:t>
        </w:r>
        <w:r w:rsidR="00357411">
          <w:rPr>
            <w:noProof/>
            <w:webHidden/>
          </w:rPr>
          <w:fldChar w:fldCharType="end"/>
        </w:r>
      </w:hyperlink>
    </w:p>
    <w:p w14:paraId="23B2A25D"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72" w:history="1">
        <w:r w:rsidR="00357411" w:rsidRPr="00D0509D">
          <w:rPr>
            <w:rStyle w:val="Hyperlink"/>
            <w:noProof/>
          </w:rPr>
          <w:t>4.2.3. Triangular shells</w:t>
        </w:r>
        <w:r w:rsidR="00357411">
          <w:rPr>
            <w:noProof/>
            <w:webHidden/>
          </w:rPr>
          <w:tab/>
        </w:r>
        <w:r w:rsidR="00357411">
          <w:rPr>
            <w:noProof/>
            <w:webHidden/>
          </w:rPr>
          <w:fldChar w:fldCharType="begin"/>
        </w:r>
        <w:r w:rsidR="00357411">
          <w:rPr>
            <w:noProof/>
            <w:webHidden/>
          </w:rPr>
          <w:instrText xml:space="preserve"> PAGEREF _Toc387680172 \h </w:instrText>
        </w:r>
        <w:r w:rsidR="00357411">
          <w:rPr>
            <w:noProof/>
            <w:webHidden/>
          </w:rPr>
        </w:r>
        <w:r w:rsidR="00357411">
          <w:rPr>
            <w:noProof/>
            <w:webHidden/>
          </w:rPr>
          <w:fldChar w:fldCharType="separate"/>
        </w:r>
        <w:r w:rsidR="008D52AD">
          <w:rPr>
            <w:noProof/>
            <w:webHidden/>
          </w:rPr>
          <w:t>68</w:t>
        </w:r>
        <w:r w:rsidR="00357411">
          <w:rPr>
            <w:noProof/>
            <w:webHidden/>
          </w:rPr>
          <w:fldChar w:fldCharType="end"/>
        </w:r>
      </w:hyperlink>
    </w:p>
    <w:p w14:paraId="170B9CEC" w14:textId="77777777" w:rsidR="00357411" w:rsidRDefault="00A447B3">
      <w:pPr>
        <w:pStyle w:val="TOC1"/>
        <w:rPr>
          <w:rFonts w:asciiTheme="minorHAnsi" w:eastAsiaTheme="minorEastAsia" w:hAnsiTheme="minorHAnsi" w:cstheme="minorBidi"/>
          <w:b w:val="0"/>
          <w:sz w:val="22"/>
          <w:szCs w:val="22"/>
        </w:rPr>
      </w:pPr>
      <w:hyperlink w:anchor="_Toc387680173" w:history="1">
        <w:r w:rsidR="00357411" w:rsidRPr="00D0509D">
          <w:rPr>
            <w:rStyle w:val="Hyperlink"/>
          </w:rPr>
          <w:t>Chapter 5. Constitutive Models</w:t>
        </w:r>
        <w:r w:rsidR="00357411">
          <w:rPr>
            <w:webHidden/>
          </w:rPr>
          <w:tab/>
        </w:r>
        <w:r w:rsidR="00357411">
          <w:rPr>
            <w:webHidden/>
          </w:rPr>
          <w:fldChar w:fldCharType="begin"/>
        </w:r>
        <w:r w:rsidR="00357411">
          <w:rPr>
            <w:webHidden/>
          </w:rPr>
          <w:instrText xml:space="preserve"> PAGEREF _Toc387680173 \h </w:instrText>
        </w:r>
        <w:r w:rsidR="00357411">
          <w:rPr>
            <w:webHidden/>
          </w:rPr>
        </w:r>
        <w:r w:rsidR="00357411">
          <w:rPr>
            <w:webHidden/>
          </w:rPr>
          <w:fldChar w:fldCharType="separate"/>
        </w:r>
        <w:r w:rsidR="008D52AD">
          <w:rPr>
            <w:webHidden/>
          </w:rPr>
          <w:t>69</w:t>
        </w:r>
        <w:r w:rsidR="00357411">
          <w:rPr>
            <w:webHidden/>
          </w:rPr>
          <w:fldChar w:fldCharType="end"/>
        </w:r>
      </w:hyperlink>
    </w:p>
    <w:p w14:paraId="338FBE5F"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74" w:history="1">
        <w:r w:rsidR="00357411" w:rsidRPr="00D0509D">
          <w:rPr>
            <w:rStyle w:val="Hyperlink"/>
            <w:noProof/>
          </w:rPr>
          <w:t>5.1. Linear Elasticity</w:t>
        </w:r>
        <w:r w:rsidR="00357411">
          <w:rPr>
            <w:noProof/>
            <w:webHidden/>
          </w:rPr>
          <w:tab/>
        </w:r>
        <w:r w:rsidR="00357411">
          <w:rPr>
            <w:noProof/>
            <w:webHidden/>
          </w:rPr>
          <w:fldChar w:fldCharType="begin"/>
        </w:r>
        <w:r w:rsidR="00357411">
          <w:rPr>
            <w:noProof/>
            <w:webHidden/>
          </w:rPr>
          <w:instrText xml:space="preserve"> PAGEREF _Toc387680174 \h </w:instrText>
        </w:r>
        <w:r w:rsidR="00357411">
          <w:rPr>
            <w:noProof/>
            <w:webHidden/>
          </w:rPr>
        </w:r>
        <w:r w:rsidR="00357411">
          <w:rPr>
            <w:noProof/>
            <w:webHidden/>
          </w:rPr>
          <w:fldChar w:fldCharType="separate"/>
        </w:r>
        <w:r w:rsidR="008D52AD">
          <w:rPr>
            <w:noProof/>
            <w:webHidden/>
          </w:rPr>
          <w:t>69</w:t>
        </w:r>
        <w:r w:rsidR="00357411">
          <w:rPr>
            <w:noProof/>
            <w:webHidden/>
          </w:rPr>
          <w:fldChar w:fldCharType="end"/>
        </w:r>
      </w:hyperlink>
    </w:p>
    <w:p w14:paraId="2C872049"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75" w:history="1">
        <w:r w:rsidR="00357411" w:rsidRPr="00D0509D">
          <w:rPr>
            <w:rStyle w:val="Hyperlink"/>
            <w:noProof/>
          </w:rPr>
          <w:t>5.2. Compressible Materials</w:t>
        </w:r>
        <w:r w:rsidR="00357411">
          <w:rPr>
            <w:noProof/>
            <w:webHidden/>
          </w:rPr>
          <w:tab/>
        </w:r>
        <w:r w:rsidR="00357411">
          <w:rPr>
            <w:noProof/>
            <w:webHidden/>
          </w:rPr>
          <w:fldChar w:fldCharType="begin"/>
        </w:r>
        <w:r w:rsidR="00357411">
          <w:rPr>
            <w:noProof/>
            <w:webHidden/>
          </w:rPr>
          <w:instrText xml:space="preserve"> PAGEREF _Toc387680175 \h </w:instrText>
        </w:r>
        <w:r w:rsidR="00357411">
          <w:rPr>
            <w:noProof/>
            <w:webHidden/>
          </w:rPr>
        </w:r>
        <w:r w:rsidR="00357411">
          <w:rPr>
            <w:noProof/>
            <w:webHidden/>
          </w:rPr>
          <w:fldChar w:fldCharType="separate"/>
        </w:r>
        <w:r w:rsidR="008D52AD">
          <w:rPr>
            <w:noProof/>
            <w:webHidden/>
          </w:rPr>
          <w:t>71</w:t>
        </w:r>
        <w:r w:rsidR="00357411">
          <w:rPr>
            <w:noProof/>
            <w:webHidden/>
          </w:rPr>
          <w:fldChar w:fldCharType="end"/>
        </w:r>
      </w:hyperlink>
    </w:p>
    <w:p w14:paraId="56EE6394"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76" w:history="1">
        <w:r w:rsidR="00357411" w:rsidRPr="00D0509D">
          <w:rPr>
            <w:rStyle w:val="Hyperlink"/>
            <w:noProof/>
          </w:rPr>
          <w:t>5.2.1. Isotropic Elasticity</w:t>
        </w:r>
        <w:r w:rsidR="00357411">
          <w:rPr>
            <w:noProof/>
            <w:webHidden/>
          </w:rPr>
          <w:tab/>
        </w:r>
        <w:r w:rsidR="00357411">
          <w:rPr>
            <w:noProof/>
            <w:webHidden/>
          </w:rPr>
          <w:fldChar w:fldCharType="begin"/>
        </w:r>
        <w:r w:rsidR="00357411">
          <w:rPr>
            <w:noProof/>
            <w:webHidden/>
          </w:rPr>
          <w:instrText xml:space="preserve"> PAGEREF _Toc387680176 \h </w:instrText>
        </w:r>
        <w:r w:rsidR="00357411">
          <w:rPr>
            <w:noProof/>
            <w:webHidden/>
          </w:rPr>
        </w:r>
        <w:r w:rsidR="00357411">
          <w:rPr>
            <w:noProof/>
            <w:webHidden/>
          </w:rPr>
          <w:fldChar w:fldCharType="separate"/>
        </w:r>
        <w:r w:rsidR="008D52AD">
          <w:rPr>
            <w:noProof/>
            <w:webHidden/>
          </w:rPr>
          <w:t>71</w:t>
        </w:r>
        <w:r w:rsidR="00357411">
          <w:rPr>
            <w:noProof/>
            <w:webHidden/>
          </w:rPr>
          <w:fldChar w:fldCharType="end"/>
        </w:r>
      </w:hyperlink>
    </w:p>
    <w:p w14:paraId="126EF8CD"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77" w:history="1">
        <w:r w:rsidR="00357411" w:rsidRPr="00D0509D">
          <w:rPr>
            <w:rStyle w:val="Hyperlink"/>
            <w:noProof/>
          </w:rPr>
          <w:t>5.2.2. Orthotropic Elasticity</w:t>
        </w:r>
        <w:r w:rsidR="00357411">
          <w:rPr>
            <w:noProof/>
            <w:webHidden/>
          </w:rPr>
          <w:tab/>
        </w:r>
        <w:r w:rsidR="00357411">
          <w:rPr>
            <w:noProof/>
            <w:webHidden/>
          </w:rPr>
          <w:fldChar w:fldCharType="begin"/>
        </w:r>
        <w:r w:rsidR="00357411">
          <w:rPr>
            <w:noProof/>
            <w:webHidden/>
          </w:rPr>
          <w:instrText xml:space="preserve"> PAGEREF _Toc387680177 \h </w:instrText>
        </w:r>
        <w:r w:rsidR="00357411">
          <w:rPr>
            <w:noProof/>
            <w:webHidden/>
          </w:rPr>
        </w:r>
        <w:r w:rsidR="00357411">
          <w:rPr>
            <w:noProof/>
            <w:webHidden/>
          </w:rPr>
          <w:fldChar w:fldCharType="separate"/>
        </w:r>
        <w:r w:rsidR="008D52AD">
          <w:rPr>
            <w:noProof/>
            <w:webHidden/>
          </w:rPr>
          <w:t>71</w:t>
        </w:r>
        <w:r w:rsidR="00357411">
          <w:rPr>
            <w:noProof/>
            <w:webHidden/>
          </w:rPr>
          <w:fldChar w:fldCharType="end"/>
        </w:r>
      </w:hyperlink>
    </w:p>
    <w:p w14:paraId="464B8BF7" w14:textId="77777777" w:rsidR="00357411" w:rsidRDefault="00A447B3">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"_Toc387680178" </w:instrText>
      </w:r>
      <w:r>
        <w:rPr>
          <w:noProof/>
        </w:rPr>
        <w:fldChar w:fldCharType="separate"/>
      </w:r>
      <w:r w:rsidR="00357411" w:rsidRPr="00D0509D">
        <w:rPr>
          <w:rStyle w:val="Hyperlink"/>
          <w:noProof/>
        </w:rPr>
        <w:t>5.2.3. Neo-Hookean Hyperelasticity</w:t>
      </w:r>
      <w:r w:rsidR="00357411">
        <w:rPr>
          <w:noProof/>
          <w:webHidden/>
        </w:rPr>
        <w:tab/>
      </w:r>
      <w:r w:rsidR="00357411">
        <w:rPr>
          <w:noProof/>
          <w:webHidden/>
        </w:rPr>
        <w:fldChar w:fldCharType="begin"/>
      </w:r>
      <w:r w:rsidR="00357411">
        <w:rPr>
          <w:noProof/>
          <w:webHidden/>
        </w:rPr>
        <w:instrText xml:space="preserve"> PAGEREF _Toc387680178 \h </w:instrText>
      </w:r>
      <w:r w:rsidR="00357411">
        <w:rPr>
          <w:noProof/>
          <w:webHidden/>
        </w:rPr>
      </w:r>
      <w:r w:rsidR="00357411">
        <w:rPr>
          <w:noProof/>
          <w:webHidden/>
        </w:rPr>
        <w:fldChar w:fldCharType="separate"/>
      </w:r>
      <w:ins w:id="35" w:author="Gerard" w:date="2014-08-27T22:48:00Z">
        <w:r w:rsidR="008D52AD">
          <w:rPr>
            <w:noProof/>
            <w:webHidden/>
          </w:rPr>
          <w:t>73</w:t>
        </w:r>
      </w:ins>
      <w:del w:id="36" w:author="Gerard" w:date="2014-08-27T22:48:00Z">
        <w:r w:rsidR="00195BE3" w:rsidDel="008D52AD">
          <w:rPr>
            <w:noProof/>
            <w:webHidden/>
          </w:rPr>
          <w:delText>72</w:delText>
        </w:r>
      </w:del>
      <w:r w:rsidR="00357411">
        <w:rPr>
          <w:noProof/>
          <w:webHidden/>
        </w:rPr>
        <w:fldChar w:fldCharType="end"/>
      </w:r>
      <w:r>
        <w:rPr>
          <w:noProof/>
        </w:rPr>
        <w:fldChar w:fldCharType="end"/>
      </w:r>
    </w:p>
    <w:p w14:paraId="5B45651C"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79" w:history="1">
        <w:r w:rsidR="00357411" w:rsidRPr="00D0509D">
          <w:rPr>
            <w:rStyle w:val="Hyperlink"/>
            <w:noProof/>
          </w:rPr>
          <w:t>5.2.4. Ogden Unconstrained</w:t>
        </w:r>
        <w:r w:rsidR="00357411">
          <w:rPr>
            <w:noProof/>
            <w:webHidden/>
          </w:rPr>
          <w:tab/>
        </w:r>
        <w:r w:rsidR="00357411">
          <w:rPr>
            <w:noProof/>
            <w:webHidden/>
          </w:rPr>
          <w:fldChar w:fldCharType="begin"/>
        </w:r>
        <w:r w:rsidR="00357411">
          <w:rPr>
            <w:noProof/>
            <w:webHidden/>
          </w:rPr>
          <w:instrText xml:space="preserve"> PAGEREF _Toc387680179 \h </w:instrText>
        </w:r>
        <w:r w:rsidR="00357411">
          <w:rPr>
            <w:noProof/>
            <w:webHidden/>
          </w:rPr>
        </w:r>
        <w:r w:rsidR="00357411">
          <w:rPr>
            <w:noProof/>
            <w:webHidden/>
          </w:rPr>
          <w:fldChar w:fldCharType="separate"/>
        </w:r>
        <w:r w:rsidR="008D52AD">
          <w:rPr>
            <w:noProof/>
            <w:webHidden/>
          </w:rPr>
          <w:t>73</w:t>
        </w:r>
        <w:r w:rsidR="00357411">
          <w:rPr>
            <w:noProof/>
            <w:webHidden/>
          </w:rPr>
          <w:fldChar w:fldCharType="end"/>
        </w:r>
      </w:hyperlink>
    </w:p>
    <w:p w14:paraId="1044CFF9"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80" w:history="1">
        <w:r w:rsidR="00357411" w:rsidRPr="00D0509D">
          <w:rPr>
            <w:rStyle w:val="Hyperlink"/>
            <w:noProof/>
          </w:rPr>
          <w:t>5.2.5. Holmes-Mow</w:t>
        </w:r>
        <w:r w:rsidR="00357411">
          <w:rPr>
            <w:noProof/>
            <w:webHidden/>
          </w:rPr>
          <w:tab/>
        </w:r>
        <w:r w:rsidR="00357411">
          <w:rPr>
            <w:noProof/>
            <w:webHidden/>
          </w:rPr>
          <w:fldChar w:fldCharType="begin"/>
        </w:r>
        <w:r w:rsidR="00357411">
          <w:rPr>
            <w:noProof/>
            <w:webHidden/>
          </w:rPr>
          <w:instrText xml:space="preserve"> PAGEREF _Toc387680180 \h </w:instrText>
        </w:r>
        <w:r w:rsidR="00357411">
          <w:rPr>
            <w:noProof/>
            <w:webHidden/>
          </w:rPr>
        </w:r>
        <w:r w:rsidR="00357411">
          <w:rPr>
            <w:noProof/>
            <w:webHidden/>
          </w:rPr>
          <w:fldChar w:fldCharType="separate"/>
        </w:r>
        <w:r w:rsidR="008D52AD">
          <w:rPr>
            <w:noProof/>
            <w:webHidden/>
          </w:rPr>
          <w:t>74</w:t>
        </w:r>
        <w:r w:rsidR="00357411">
          <w:rPr>
            <w:noProof/>
            <w:webHidden/>
          </w:rPr>
          <w:fldChar w:fldCharType="end"/>
        </w:r>
      </w:hyperlink>
    </w:p>
    <w:p w14:paraId="3AEB2D0B"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81" w:history="1">
        <w:r w:rsidR="00357411" w:rsidRPr="00D0509D">
          <w:rPr>
            <w:rStyle w:val="Hyperlink"/>
            <w:noProof/>
          </w:rPr>
          <w:t>5.2.6. Donnan Equilibrium Swelling</w:t>
        </w:r>
        <w:r w:rsidR="00357411">
          <w:rPr>
            <w:noProof/>
            <w:webHidden/>
          </w:rPr>
          <w:tab/>
        </w:r>
        <w:r w:rsidR="00357411">
          <w:rPr>
            <w:noProof/>
            <w:webHidden/>
          </w:rPr>
          <w:fldChar w:fldCharType="begin"/>
        </w:r>
        <w:r w:rsidR="00357411">
          <w:rPr>
            <w:noProof/>
            <w:webHidden/>
          </w:rPr>
          <w:instrText xml:space="preserve"> PAGEREF _Toc387680181 \h </w:instrText>
        </w:r>
        <w:r w:rsidR="00357411">
          <w:rPr>
            <w:noProof/>
            <w:webHidden/>
          </w:rPr>
        </w:r>
        <w:r w:rsidR="00357411">
          <w:rPr>
            <w:noProof/>
            <w:webHidden/>
          </w:rPr>
          <w:fldChar w:fldCharType="separate"/>
        </w:r>
        <w:r w:rsidR="008D52AD">
          <w:rPr>
            <w:noProof/>
            <w:webHidden/>
          </w:rPr>
          <w:t>74</w:t>
        </w:r>
        <w:r w:rsidR="00357411">
          <w:rPr>
            <w:noProof/>
            <w:webHidden/>
          </w:rPr>
          <w:fldChar w:fldCharType="end"/>
        </w:r>
      </w:hyperlink>
    </w:p>
    <w:p w14:paraId="6B2BD191"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82" w:history="1">
        <w:r w:rsidR="00357411" w:rsidRPr="00D0509D">
          <w:rPr>
            <w:rStyle w:val="Hyperlink"/>
            <w:noProof/>
          </w:rPr>
          <w:t>5.2.7. Perfect Osmometer Equilibrium Osmotic Pressure</w:t>
        </w:r>
        <w:r w:rsidR="00357411">
          <w:rPr>
            <w:noProof/>
            <w:webHidden/>
          </w:rPr>
          <w:tab/>
        </w:r>
        <w:r w:rsidR="00357411">
          <w:rPr>
            <w:noProof/>
            <w:webHidden/>
          </w:rPr>
          <w:fldChar w:fldCharType="begin"/>
        </w:r>
        <w:r w:rsidR="00357411">
          <w:rPr>
            <w:noProof/>
            <w:webHidden/>
          </w:rPr>
          <w:instrText xml:space="preserve"> PAGEREF _Toc387680182 \h </w:instrText>
        </w:r>
        <w:r w:rsidR="00357411">
          <w:rPr>
            <w:noProof/>
            <w:webHidden/>
          </w:rPr>
        </w:r>
        <w:r w:rsidR="00357411">
          <w:rPr>
            <w:noProof/>
            <w:webHidden/>
          </w:rPr>
          <w:fldChar w:fldCharType="separate"/>
        </w:r>
        <w:r w:rsidR="008D52AD">
          <w:rPr>
            <w:noProof/>
            <w:webHidden/>
          </w:rPr>
          <w:t>75</w:t>
        </w:r>
        <w:r w:rsidR="00357411">
          <w:rPr>
            <w:noProof/>
            <w:webHidden/>
          </w:rPr>
          <w:fldChar w:fldCharType="end"/>
        </w:r>
      </w:hyperlink>
    </w:p>
    <w:p w14:paraId="0B1387F6" w14:textId="77777777" w:rsidR="00357411" w:rsidRDefault="00A447B3">
      <w:pPr>
        <w:pStyle w:val="TOC2"/>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"_Toc387680183" </w:instrText>
      </w:r>
      <w:r>
        <w:rPr>
          <w:noProof/>
        </w:rPr>
        <w:fldChar w:fldCharType="separate"/>
      </w:r>
      <w:r w:rsidR="00357411" w:rsidRPr="00D0509D">
        <w:rPr>
          <w:rStyle w:val="Hyperlink"/>
          <w:noProof/>
        </w:rPr>
        <w:t>5.3. Nearly-Incompressible Materials</w:t>
      </w:r>
      <w:r w:rsidR="00357411">
        <w:rPr>
          <w:noProof/>
          <w:webHidden/>
        </w:rPr>
        <w:tab/>
      </w:r>
      <w:r w:rsidR="00357411">
        <w:rPr>
          <w:noProof/>
          <w:webHidden/>
        </w:rPr>
        <w:fldChar w:fldCharType="begin"/>
      </w:r>
      <w:r w:rsidR="00357411">
        <w:rPr>
          <w:noProof/>
          <w:webHidden/>
        </w:rPr>
        <w:instrText xml:space="preserve"> PAGEREF _Toc387680183 \h </w:instrText>
      </w:r>
      <w:r w:rsidR="00357411">
        <w:rPr>
          <w:noProof/>
          <w:webHidden/>
        </w:rPr>
      </w:r>
      <w:r w:rsidR="00357411">
        <w:rPr>
          <w:noProof/>
          <w:webHidden/>
        </w:rPr>
        <w:fldChar w:fldCharType="separate"/>
      </w:r>
      <w:ins w:id="37" w:author="Gerard" w:date="2014-08-27T22:48:00Z">
        <w:r w:rsidR="008D52AD">
          <w:rPr>
            <w:noProof/>
            <w:webHidden/>
          </w:rPr>
          <w:t>76</w:t>
        </w:r>
      </w:ins>
      <w:del w:id="38" w:author="Gerard" w:date="2014-08-27T22:48:00Z">
        <w:r w:rsidR="00195BE3" w:rsidDel="008D52AD">
          <w:rPr>
            <w:noProof/>
            <w:webHidden/>
          </w:rPr>
          <w:delText>75</w:delText>
        </w:r>
      </w:del>
      <w:r w:rsidR="00357411">
        <w:rPr>
          <w:noProof/>
          <w:webHidden/>
        </w:rPr>
        <w:fldChar w:fldCharType="end"/>
      </w:r>
      <w:r>
        <w:rPr>
          <w:noProof/>
        </w:rPr>
        <w:fldChar w:fldCharType="end"/>
      </w:r>
    </w:p>
    <w:p w14:paraId="0753AB95" w14:textId="77777777" w:rsidR="00357411" w:rsidRDefault="00A447B3">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"_Toc387680184" </w:instrText>
      </w:r>
      <w:r>
        <w:rPr>
          <w:noProof/>
        </w:rPr>
        <w:fldChar w:fldCharType="separate"/>
      </w:r>
      <w:r w:rsidR="00357411" w:rsidRPr="00D0509D">
        <w:rPr>
          <w:rStyle w:val="Hyperlink"/>
          <w:noProof/>
        </w:rPr>
        <w:t>5.3.1. Mooney-Rivlin Hyperelasticity</w:t>
      </w:r>
      <w:r w:rsidR="00357411">
        <w:rPr>
          <w:noProof/>
          <w:webHidden/>
        </w:rPr>
        <w:tab/>
      </w:r>
      <w:r w:rsidR="00357411">
        <w:rPr>
          <w:noProof/>
          <w:webHidden/>
        </w:rPr>
        <w:fldChar w:fldCharType="begin"/>
      </w:r>
      <w:r w:rsidR="00357411">
        <w:rPr>
          <w:noProof/>
          <w:webHidden/>
        </w:rPr>
        <w:instrText xml:space="preserve"> PAGEREF _Toc387680184 \h </w:instrText>
      </w:r>
      <w:r w:rsidR="00357411">
        <w:rPr>
          <w:noProof/>
          <w:webHidden/>
        </w:rPr>
      </w:r>
      <w:r w:rsidR="00357411">
        <w:rPr>
          <w:noProof/>
          <w:webHidden/>
        </w:rPr>
        <w:fldChar w:fldCharType="separate"/>
      </w:r>
      <w:ins w:id="39" w:author="Gerard" w:date="2014-08-27T22:48:00Z">
        <w:r w:rsidR="008D52AD">
          <w:rPr>
            <w:noProof/>
            <w:webHidden/>
          </w:rPr>
          <w:t>76</w:t>
        </w:r>
      </w:ins>
      <w:del w:id="40" w:author="Gerard" w:date="2014-08-27T22:48:00Z">
        <w:r w:rsidR="00195BE3" w:rsidDel="008D52AD">
          <w:rPr>
            <w:noProof/>
            <w:webHidden/>
          </w:rPr>
          <w:delText>75</w:delText>
        </w:r>
      </w:del>
      <w:r w:rsidR="00357411">
        <w:rPr>
          <w:noProof/>
          <w:webHidden/>
        </w:rPr>
        <w:fldChar w:fldCharType="end"/>
      </w:r>
      <w:r>
        <w:rPr>
          <w:noProof/>
        </w:rPr>
        <w:fldChar w:fldCharType="end"/>
      </w:r>
    </w:p>
    <w:p w14:paraId="2FEA23FC"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85" w:history="1">
        <w:r w:rsidR="00357411" w:rsidRPr="00D0509D">
          <w:rPr>
            <w:rStyle w:val="Hyperlink"/>
            <w:noProof/>
          </w:rPr>
          <w:t>5.3.2. Ogden Hyperelastic</w:t>
        </w:r>
        <w:r w:rsidR="00357411">
          <w:rPr>
            <w:noProof/>
            <w:webHidden/>
          </w:rPr>
          <w:tab/>
        </w:r>
        <w:r w:rsidR="00357411">
          <w:rPr>
            <w:noProof/>
            <w:webHidden/>
          </w:rPr>
          <w:fldChar w:fldCharType="begin"/>
        </w:r>
        <w:r w:rsidR="00357411">
          <w:rPr>
            <w:noProof/>
            <w:webHidden/>
          </w:rPr>
          <w:instrText xml:space="preserve"> PAGEREF _Toc387680185 \h </w:instrText>
        </w:r>
        <w:r w:rsidR="00357411">
          <w:rPr>
            <w:noProof/>
            <w:webHidden/>
          </w:rPr>
        </w:r>
        <w:r w:rsidR="00357411">
          <w:rPr>
            <w:noProof/>
            <w:webHidden/>
          </w:rPr>
          <w:fldChar w:fldCharType="separate"/>
        </w:r>
        <w:r w:rsidR="008D52AD">
          <w:rPr>
            <w:noProof/>
            <w:webHidden/>
          </w:rPr>
          <w:t>76</w:t>
        </w:r>
        <w:r w:rsidR="00357411">
          <w:rPr>
            <w:noProof/>
            <w:webHidden/>
          </w:rPr>
          <w:fldChar w:fldCharType="end"/>
        </w:r>
      </w:hyperlink>
    </w:p>
    <w:p w14:paraId="44733E82" w14:textId="77777777" w:rsidR="00357411" w:rsidRDefault="00A447B3">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"_Toc387680186" </w:instrText>
      </w:r>
      <w:r>
        <w:rPr>
          <w:noProof/>
        </w:rPr>
        <w:fldChar w:fldCharType="separate"/>
      </w:r>
      <w:r w:rsidR="00357411" w:rsidRPr="00D0509D">
        <w:rPr>
          <w:rStyle w:val="Hyperlink"/>
          <w:noProof/>
        </w:rPr>
        <w:t>5.3.3. Veronda-Westmann Hyperelasticity</w:t>
      </w:r>
      <w:r w:rsidR="00357411">
        <w:rPr>
          <w:noProof/>
          <w:webHidden/>
        </w:rPr>
        <w:tab/>
      </w:r>
      <w:r w:rsidR="00357411">
        <w:rPr>
          <w:noProof/>
          <w:webHidden/>
        </w:rPr>
        <w:fldChar w:fldCharType="begin"/>
      </w:r>
      <w:r w:rsidR="00357411">
        <w:rPr>
          <w:noProof/>
          <w:webHidden/>
        </w:rPr>
        <w:instrText xml:space="preserve"> PAGEREF _Toc387680186 \h </w:instrText>
      </w:r>
      <w:r w:rsidR="00357411">
        <w:rPr>
          <w:noProof/>
          <w:webHidden/>
        </w:rPr>
      </w:r>
      <w:r w:rsidR="00357411">
        <w:rPr>
          <w:noProof/>
          <w:webHidden/>
        </w:rPr>
        <w:fldChar w:fldCharType="separate"/>
      </w:r>
      <w:ins w:id="41" w:author="Gerard" w:date="2014-08-27T22:48:00Z">
        <w:r w:rsidR="008D52AD">
          <w:rPr>
            <w:noProof/>
            <w:webHidden/>
          </w:rPr>
          <w:t>77</w:t>
        </w:r>
      </w:ins>
      <w:del w:id="42" w:author="Gerard" w:date="2014-08-27T22:48:00Z">
        <w:r w:rsidR="00195BE3" w:rsidDel="008D52AD">
          <w:rPr>
            <w:noProof/>
            <w:webHidden/>
          </w:rPr>
          <w:delText>76</w:delText>
        </w:r>
      </w:del>
      <w:r w:rsidR="00357411">
        <w:rPr>
          <w:noProof/>
          <w:webHidden/>
        </w:rPr>
        <w:fldChar w:fldCharType="end"/>
      </w:r>
      <w:r>
        <w:rPr>
          <w:noProof/>
        </w:rPr>
        <w:fldChar w:fldCharType="end"/>
      </w:r>
    </w:p>
    <w:p w14:paraId="1431D167"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87" w:history="1">
        <w:r w:rsidR="00357411" w:rsidRPr="00D0509D">
          <w:rPr>
            <w:rStyle w:val="Hyperlink"/>
            <w:noProof/>
          </w:rPr>
          <w:t>5.3.4. Arruda-Boyce Hyperelasticity</w:t>
        </w:r>
        <w:r w:rsidR="00357411">
          <w:rPr>
            <w:noProof/>
            <w:webHidden/>
          </w:rPr>
          <w:tab/>
        </w:r>
        <w:r w:rsidR="00357411">
          <w:rPr>
            <w:noProof/>
            <w:webHidden/>
          </w:rPr>
          <w:fldChar w:fldCharType="begin"/>
        </w:r>
        <w:r w:rsidR="00357411">
          <w:rPr>
            <w:noProof/>
            <w:webHidden/>
          </w:rPr>
          <w:instrText xml:space="preserve"> PAGEREF _Toc387680187 \h </w:instrText>
        </w:r>
        <w:r w:rsidR="00357411">
          <w:rPr>
            <w:noProof/>
            <w:webHidden/>
          </w:rPr>
        </w:r>
        <w:r w:rsidR="00357411">
          <w:rPr>
            <w:noProof/>
            <w:webHidden/>
          </w:rPr>
          <w:fldChar w:fldCharType="separate"/>
        </w:r>
        <w:r w:rsidR="008D52AD">
          <w:rPr>
            <w:noProof/>
            <w:webHidden/>
          </w:rPr>
          <w:t>77</w:t>
        </w:r>
        <w:r w:rsidR="00357411">
          <w:rPr>
            <w:noProof/>
            <w:webHidden/>
          </w:rPr>
          <w:fldChar w:fldCharType="end"/>
        </w:r>
      </w:hyperlink>
    </w:p>
    <w:p w14:paraId="563B1D88" w14:textId="77777777" w:rsidR="00357411" w:rsidRDefault="00A447B3">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"_Toc387680188" </w:instrText>
      </w:r>
      <w:r>
        <w:rPr>
          <w:noProof/>
        </w:rPr>
        <w:fldChar w:fldCharType="separate"/>
      </w:r>
      <w:r w:rsidR="00357411" w:rsidRPr="00D0509D">
        <w:rPr>
          <w:rStyle w:val="Hyperlink"/>
          <w:noProof/>
        </w:rPr>
        <w:t>5.3.5. Transversely Isotropic Hyperelastic</w:t>
      </w:r>
      <w:r w:rsidR="00357411">
        <w:rPr>
          <w:noProof/>
          <w:webHidden/>
        </w:rPr>
        <w:tab/>
      </w:r>
      <w:r w:rsidR="00357411">
        <w:rPr>
          <w:noProof/>
          <w:webHidden/>
        </w:rPr>
        <w:fldChar w:fldCharType="begin"/>
      </w:r>
      <w:r w:rsidR="00357411">
        <w:rPr>
          <w:noProof/>
          <w:webHidden/>
        </w:rPr>
        <w:instrText xml:space="preserve"> PAGEREF _Toc387680188 \h </w:instrText>
      </w:r>
      <w:r w:rsidR="00357411">
        <w:rPr>
          <w:noProof/>
          <w:webHidden/>
        </w:rPr>
      </w:r>
      <w:r w:rsidR="00357411">
        <w:rPr>
          <w:noProof/>
          <w:webHidden/>
        </w:rPr>
        <w:fldChar w:fldCharType="separate"/>
      </w:r>
      <w:ins w:id="43" w:author="Gerard" w:date="2014-08-27T22:48:00Z">
        <w:r w:rsidR="008D52AD">
          <w:rPr>
            <w:noProof/>
            <w:webHidden/>
          </w:rPr>
          <w:t>78</w:t>
        </w:r>
      </w:ins>
      <w:del w:id="44" w:author="Gerard" w:date="2014-08-27T22:48:00Z">
        <w:r w:rsidR="00195BE3" w:rsidDel="008D52AD">
          <w:rPr>
            <w:noProof/>
            <w:webHidden/>
          </w:rPr>
          <w:delText>77</w:delText>
        </w:r>
      </w:del>
      <w:r w:rsidR="00357411">
        <w:rPr>
          <w:noProof/>
          <w:webHidden/>
        </w:rPr>
        <w:fldChar w:fldCharType="end"/>
      </w:r>
      <w:r>
        <w:rPr>
          <w:noProof/>
        </w:rPr>
        <w:fldChar w:fldCharType="end"/>
      </w:r>
    </w:p>
    <w:p w14:paraId="34E8BE54"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89" w:history="1">
        <w:r w:rsidR="00357411" w:rsidRPr="00D0509D">
          <w:rPr>
            <w:rStyle w:val="Hyperlink"/>
            <w:noProof/>
          </w:rPr>
          <w:t>5.3.6. Ellipsoidal Fiber Distribution</w:t>
        </w:r>
        <w:r w:rsidR="00357411">
          <w:rPr>
            <w:noProof/>
            <w:webHidden/>
          </w:rPr>
          <w:tab/>
        </w:r>
        <w:r w:rsidR="00357411">
          <w:rPr>
            <w:noProof/>
            <w:webHidden/>
          </w:rPr>
          <w:fldChar w:fldCharType="begin"/>
        </w:r>
        <w:r w:rsidR="00357411">
          <w:rPr>
            <w:noProof/>
            <w:webHidden/>
          </w:rPr>
          <w:instrText xml:space="preserve"> PAGEREF _Toc387680189 \h </w:instrText>
        </w:r>
        <w:r w:rsidR="00357411">
          <w:rPr>
            <w:noProof/>
            <w:webHidden/>
          </w:rPr>
        </w:r>
        <w:r w:rsidR="00357411">
          <w:rPr>
            <w:noProof/>
            <w:webHidden/>
          </w:rPr>
          <w:fldChar w:fldCharType="separate"/>
        </w:r>
        <w:r w:rsidR="008D52AD">
          <w:rPr>
            <w:noProof/>
            <w:webHidden/>
          </w:rPr>
          <w:t>78</w:t>
        </w:r>
        <w:r w:rsidR="00357411">
          <w:rPr>
            <w:noProof/>
            <w:webHidden/>
          </w:rPr>
          <w:fldChar w:fldCharType="end"/>
        </w:r>
      </w:hyperlink>
    </w:p>
    <w:p w14:paraId="5FDA60C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90" w:history="1">
        <w:r w:rsidR="00357411" w:rsidRPr="00D0509D">
          <w:rPr>
            <w:rStyle w:val="Hyperlink"/>
            <w:noProof/>
          </w:rPr>
          <w:t>5.3.7. Fiber with Exponential Power law</w:t>
        </w:r>
        <w:r w:rsidR="00357411">
          <w:rPr>
            <w:noProof/>
            <w:webHidden/>
          </w:rPr>
          <w:tab/>
        </w:r>
        <w:r w:rsidR="00357411">
          <w:rPr>
            <w:noProof/>
            <w:webHidden/>
          </w:rPr>
          <w:fldChar w:fldCharType="begin"/>
        </w:r>
        <w:r w:rsidR="00357411">
          <w:rPr>
            <w:noProof/>
            <w:webHidden/>
          </w:rPr>
          <w:instrText xml:space="preserve"> PAGEREF _Toc387680190 \h </w:instrText>
        </w:r>
        <w:r w:rsidR="00357411">
          <w:rPr>
            <w:noProof/>
            <w:webHidden/>
          </w:rPr>
        </w:r>
        <w:r w:rsidR="00357411">
          <w:rPr>
            <w:noProof/>
            <w:webHidden/>
          </w:rPr>
          <w:fldChar w:fldCharType="separate"/>
        </w:r>
        <w:r w:rsidR="008D52AD">
          <w:rPr>
            <w:noProof/>
            <w:webHidden/>
          </w:rPr>
          <w:t>79</w:t>
        </w:r>
        <w:r w:rsidR="00357411">
          <w:rPr>
            <w:noProof/>
            <w:webHidden/>
          </w:rPr>
          <w:fldChar w:fldCharType="end"/>
        </w:r>
      </w:hyperlink>
    </w:p>
    <w:p w14:paraId="57BF77FA"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91" w:history="1">
        <w:r w:rsidR="00357411" w:rsidRPr="00D0509D">
          <w:rPr>
            <w:rStyle w:val="Hyperlink"/>
            <w:noProof/>
          </w:rPr>
          <w:t>5.3.8. Fung Orthotropic</w:t>
        </w:r>
        <w:r w:rsidR="00357411">
          <w:rPr>
            <w:noProof/>
            <w:webHidden/>
          </w:rPr>
          <w:tab/>
        </w:r>
        <w:r w:rsidR="00357411">
          <w:rPr>
            <w:noProof/>
            <w:webHidden/>
          </w:rPr>
          <w:fldChar w:fldCharType="begin"/>
        </w:r>
        <w:r w:rsidR="00357411">
          <w:rPr>
            <w:noProof/>
            <w:webHidden/>
          </w:rPr>
          <w:instrText xml:space="preserve"> PAGEREF _Toc387680191 \h </w:instrText>
        </w:r>
        <w:r w:rsidR="00357411">
          <w:rPr>
            <w:noProof/>
            <w:webHidden/>
          </w:rPr>
        </w:r>
        <w:r w:rsidR="00357411">
          <w:rPr>
            <w:noProof/>
            <w:webHidden/>
          </w:rPr>
          <w:fldChar w:fldCharType="separate"/>
        </w:r>
        <w:r w:rsidR="008D52AD">
          <w:rPr>
            <w:noProof/>
            <w:webHidden/>
          </w:rPr>
          <w:t>80</w:t>
        </w:r>
        <w:r w:rsidR="00357411">
          <w:rPr>
            <w:noProof/>
            <w:webHidden/>
          </w:rPr>
          <w:fldChar w:fldCharType="end"/>
        </w:r>
      </w:hyperlink>
    </w:p>
    <w:p w14:paraId="676A88CF"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92" w:history="1">
        <w:r w:rsidR="00357411" w:rsidRPr="00D0509D">
          <w:rPr>
            <w:rStyle w:val="Hyperlink"/>
            <w:noProof/>
          </w:rPr>
          <w:t>5.3.9. Tension-Compression Nonlinear Orthotropic</w:t>
        </w:r>
        <w:r w:rsidR="00357411">
          <w:rPr>
            <w:noProof/>
            <w:webHidden/>
          </w:rPr>
          <w:tab/>
        </w:r>
        <w:r w:rsidR="00357411">
          <w:rPr>
            <w:noProof/>
            <w:webHidden/>
          </w:rPr>
          <w:fldChar w:fldCharType="begin"/>
        </w:r>
        <w:r w:rsidR="00357411">
          <w:rPr>
            <w:noProof/>
            <w:webHidden/>
          </w:rPr>
          <w:instrText xml:space="preserve"> PAGEREF _Toc387680192 \h </w:instrText>
        </w:r>
        <w:r w:rsidR="00357411">
          <w:rPr>
            <w:noProof/>
            <w:webHidden/>
          </w:rPr>
        </w:r>
        <w:r w:rsidR="00357411">
          <w:rPr>
            <w:noProof/>
            <w:webHidden/>
          </w:rPr>
          <w:fldChar w:fldCharType="separate"/>
        </w:r>
        <w:r w:rsidR="008D52AD">
          <w:rPr>
            <w:noProof/>
            <w:webHidden/>
          </w:rPr>
          <w:t>80</w:t>
        </w:r>
        <w:r w:rsidR="00357411">
          <w:rPr>
            <w:noProof/>
            <w:webHidden/>
          </w:rPr>
          <w:fldChar w:fldCharType="end"/>
        </w:r>
      </w:hyperlink>
    </w:p>
    <w:p w14:paraId="7D0F68FA"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93" w:history="1">
        <w:r w:rsidR="00357411" w:rsidRPr="00D0509D">
          <w:rPr>
            <w:rStyle w:val="Hyperlink"/>
            <w:noProof/>
          </w:rPr>
          <w:t>5.4. Viscoelasticity</w:t>
        </w:r>
        <w:r w:rsidR="00357411">
          <w:rPr>
            <w:noProof/>
            <w:webHidden/>
          </w:rPr>
          <w:tab/>
        </w:r>
        <w:r w:rsidR="00357411">
          <w:rPr>
            <w:noProof/>
            <w:webHidden/>
          </w:rPr>
          <w:fldChar w:fldCharType="begin"/>
        </w:r>
        <w:r w:rsidR="00357411">
          <w:rPr>
            <w:noProof/>
            <w:webHidden/>
          </w:rPr>
          <w:instrText xml:space="preserve"> PAGEREF _Toc387680193 \h </w:instrText>
        </w:r>
        <w:r w:rsidR="00357411">
          <w:rPr>
            <w:noProof/>
            <w:webHidden/>
          </w:rPr>
        </w:r>
        <w:r w:rsidR="00357411">
          <w:rPr>
            <w:noProof/>
            <w:webHidden/>
          </w:rPr>
          <w:fldChar w:fldCharType="separate"/>
        </w:r>
        <w:r w:rsidR="008D52AD">
          <w:rPr>
            <w:noProof/>
            <w:webHidden/>
          </w:rPr>
          <w:t>81</w:t>
        </w:r>
        <w:r w:rsidR="00357411">
          <w:rPr>
            <w:noProof/>
            <w:webHidden/>
          </w:rPr>
          <w:fldChar w:fldCharType="end"/>
        </w:r>
      </w:hyperlink>
    </w:p>
    <w:p w14:paraId="533B41B8"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194" w:history="1">
        <w:r w:rsidR="00357411" w:rsidRPr="00D0509D">
          <w:rPr>
            <w:rStyle w:val="Hyperlink"/>
            <w:noProof/>
          </w:rPr>
          <w:t>5.5. Hydraulic Permeability</w:t>
        </w:r>
        <w:r w:rsidR="00357411">
          <w:rPr>
            <w:noProof/>
            <w:webHidden/>
          </w:rPr>
          <w:tab/>
        </w:r>
        <w:r w:rsidR="00357411">
          <w:rPr>
            <w:noProof/>
            <w:webHidden/>
          </w:rPr>
          <w:fldChar w:fldCharType="begin"/>
        </w:r>
        <w:r w:rsidR="00357411">
          <w:rPr>
            <w:noProof/>
            <w:webHidden/>
          </w:rPr>
          <w:instrText xml:space="preserve"> PAGEREF _Toc387680194 \h </w:instrText>
        </w:r>
        <w:r w:rsidR="00357411">
          <w:rPr>
            <w:noProof/>
            <w:webHidden/>
          </w:rPr>
        </w:r>
        <w:r w:rsidR="00357411">
          <w:rPr>
            <w:noProof/>
            <w:webHidden/>
          </w:rPr>
          <w:fldChar w:fldCharType="separate"/>
        </w:r>
        <w:r w:rsidR="008D52AD">
          <w:rPr>
            <w:noProof/>
            <w:webHidden/>
          </w:rPr>
          <w:t>83</w:t>
        </w:r>
        <w:r w:rsidR="00357411">
          <w:rPr>
            <w:noProof/>
            <w:webHidden/>
          </w:rPr>
          <w:fldChar w:fldCharType="end"/>
        </w:r>
      </w:hyperlink>
    </w:p>
    <w:p w14:paraId="2355164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95" w:history="1">
        <w:r w:rsidR="00357411" w:rsidRPr="00D0509D">
          <w:rPr>
            <w:rStyle w:val="Hyperlink"/>
            <w:noProof/>
          </w:rPr>
          <w:t>5.5.1. Constant Isotropic Permeability</w:t>
        </w:r>
        <w:r w:rsidR="00357411">
          <w:rPr>
            <w:noProof/>
            <w:webHidden/>
          </w:rPr>
          <w:tab/>
        </w:r>
        <w:r w:rsidR="00357411">
          <w:rPr>
            <w:noProof/>
            <w:webHidden/>
          </w:rPr>
          <w:fldChar w:fldCharType="begin"/>
        </w:r>
        <w:r w:rsidR="00357411">
          <w:rPr>
            <w:noProof/>
            <w:webHidden/>
          </w:rPr>
          <w:instrText xml:space="preserve"> PAGEREF _Toc387680195 \h </w:instrText>
        </w:r>
        <w:r w:rsidR="00357411">
          <w:rPr>
            <w:noProof/>
            <w:webHidden/>
          </w:rPr>
        </w:r>
        <w:r w:rsidR="00357411">
          <w:rPr>
            <w:noProof/>
            <w:webHidden/>
          </w:rPr>
          <w:fldChar w:fldCharType="separate"/>
        </w:r>
        <w:r w:rsidR="008D52AD">
          <w:rPr>
            <w:noProof/>
            <w:webHidden/>
          </w:rPr>
          <w:t>83</w:t>
        </w:r>
        <w:r w:rsidR="00357411">
          <w:rPr>
            <w:noProof/>
            <w:webHidden/>
          </w:rPr>
          <w:fldChar w:fldCharType="end"/>
        </w:r>
      </w:hyperlink>
    </w:p>
    <w:p w14:paraId="12443A8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96" w:history="1">
        <w:r w:rsidR="00357411" w:rsidRPr="00D0509D">
          <w:rPr>
            <w:rStyle w:val="Hyperlink"/>
            <w:noProof/>
          </w:rPr>
          <w:t>5.5.2. Holmes-Mow</w:t>
        </w:r>
        <w:r w:rsidR="00357411">
          <w:rPr>
            <w:noProof/>
            <w:webHidden/>
          </w:rPr>
          <w:tab/>
        </w:r>
        <w:r w:rsidR="00357411">
          <w:rPr>
            <w:noProof/>
            <w:webHidden/>
          </w:rPr>
          <w:fldChar w:fldCharType="begin"/>
        </w:r>
        <w:r w:rsidR="00357411">
          <w:rPr>
            <w:noProof/>
            <w:webHidden/>
          </w:rPr>
          <w:instrText xml:space="preserve"> PAGEREF _Toc387680196 \h </w:instrText>
        </w:r>
        <w:r w:rsidR="00357411">
          <w:rPr>
            <w:noProof/>
            <w:webHidden/>
          </w:rPr>
        </w:r>
        <w:r w:rsidR="00357411">
          <w:rPr>
            <w:noProof/>
            <w:webHidden/>
          </w:rPr>
          <w:fldChar w:fldCharType="separate"/>
        </w:r>
        <w:r w:rsidR="008D52AD">
          <w:rPr>
            <w:noProof/>
            <w:webHidden/>
          </w:rPr>
          <w:t>83</w:t>
        </w:r>
        <w:r w:rsidR="00357411">
          <w:rPr>
            <w:noProof/>
            <w:webHidden/>
          </w:rPr>
          <w:fldChar w:fldCharType="end"/>
        </w:r>
      </w:hyperlink>
    </w:p>
    <w:p w14:paraId="5E85D7E8"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97" w:history="1">
        <w:r w:rsidR="00357411" w:rsidRPr="00D0509D">
          <w:rPr>
            <w:rStyle w:val="Hyperlink"/>
            <w:noProof/>
          </w:rPr>
          <w:t>5.5.3. Referentially Isotropic Permeability</w:t>
        </w:r>
        <w:r w:rsidR="00357411">
          <w:rPr>
            <w:noProof/>
            <w:webHidden/>
          </w:rPr>
          <w:tab/>
        </w:r>
        <w:r w:rsidR="00357411">
          <w:rPr>
            <w:noProof/>
            <w:webHidden/>
          </w:rPr>
          <w:fldChar w:fldCharType="begin"/>
        </w:r>
        <w:r w:rsidR="00357411">
          <w:rPr>
            <w:noProof/>
            <w:webHidden/>
          </w:rPr>
          <w:instrText xml:space="preserve"> PAGEREF _Toc387680197 \h </w:instrText>
        </w:r>
        <w:r w:rsidR="00357411">
          <w:rPr>
            <w:noProof/>
            <w:webHidden/>
          </w:rPr>
        </w:r>
        <w:r w:rsidR="00357411">
          <w:rPr>
            <w:noProof/>
            <w:webHidden/>
          </w:rPr>
          <w:fldChar w:fldCharType="separate"/>
        </w:r>
        <w:r w:rsidR="008D52AD">
          <w:rPr>
            <w:noProof/>
            <w:webHidden/>
          </w:rPr>
          <w:t>83</w:t>
        </w:r>
        <w:r w:rsidR="00357411">
          <w:rPr>
            <w:noProof/>
            <w:webHidden/>
          </w:rPr>
          <w:fldChar w:fldCharType="end"/>
        </w:r>
      </w:hyperlink>
    </w:p>
    <w:p w14:paraId="4FB8C615"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98" w:history="1">
        <w:r w:rsidR="00357411" w:rsidRPr="00D0509D">
          <w:rPr>
            <w:rStyle w:val="Hyperlink"/>
            <w:noProof/>
          </w:rPr>
          <w:t>5.5.4. Referentially Orthotropic Permeability</w:t>
        </w:r>
        <w:r w:rsidR="00357411">
          <w:rPr>
            <w:noProof/>
            <w:webHidden/>
          </w:rPr>
          <w:tab/>
        </w:r>
        <w:r w:rsidR="00357411">
          <w:rPr>
            <w:noProof/>
            <w:webHidden/>
          </w:rPr>
          <w:fldChar w:fldCharType="begin"/>
        </w:r>
        <w:r w:rsidR="00357411">
          <w:rPr>
            <w:noProof/>
            <w:webHidden/>
          </w:rPr>
          <w:instrText xml:space="preserve"> PAGEREF _Toc387680198 \h </w:instrText>
        </w:r>
        <w:r w:rsidR="00357411">
          <w:rPr>
            <w:noProof/>
            <w:webHidden/>
          </w:rPr>
        </w:r>
        <w:r w:rsidR="00357411">
          <w:rPr>
            <w:noProof/>
            <w:webHidden/>
          </w:rPr>
          <w:fldChar w:fldCharType="separate"/>
        </w:r>
        <w:r w:rsidR="008D52AD">
          <w:rPr>
            <w:noProof/>
            <w:webHidden/>
          </w:rPr>
          <w:t>83</w:t>
        </w:r>
        <w:r w:rsidR="00357411">
          <w:rPr>
            <w:noProof/>
            <w:webHidden/>
          </w:rPr>
          <w:fldChar w:fldCharType="end"/>
        </w:r>
      </w:hyperlink>
    </w:p>
    <w:p w14:paraId="7E93F58F"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199" w:history="1">
        <w:r w:rsidR="00357411" w:rsidRPr="00D0509D">
          <w:rPr>
            <w:rStyle w:val="Hyperlink"/>
            <w:noProof/>
          </w:rPr>
          <w:t>5.5.5. Referentially Transversely Isotropic Permeability</w:t>
        </w:r>
        <w:r w:rsidR="00357411">
          <w:rPr>
            <w:noProof/>
            <w:webHidden/>
          </w:rPr>
          <w:tab/>
        </w:r>
        <w:r w:rsidR="00357411">
          <w:rPr>
            <w:noProof/>
            <w:webHidden/>
          </w:rPr>
          <w:fldChar w:fldCharType="begin"/>
        </w:r>
        <w:r w:rsidR="00357411">
          <w:rPr>
            <w:noProof/>
            <w:webHidden/>
          </w:rPr>
          <w:instrText xml:space="preserve"> PAGEREF _Toc387680199 \h </w:instrText>
        </w:r>
        <w:r w:rsidR="00357411">
          <w:rPr>
            <w:noProof/>
            <w:webHidden/>
          </w:rPr>
        </w:r>
        <w:r w:rsidR="00357411">
          <w:rPr>
            <w:noProof/>
            <w:webHidden/>
          </w:rPr>
          <w:fldChar w:fldCharType="separate"/>
        </w:r>
        <w:r w:rsidR="008D52AD">
          <w:rPr>
            <w:noProof/>
            <w:webHidden/>
          </w:rPr>
          <w:t>84</w:t>
        </w:r>
        <w:r w:rsidR="00357411">
          <w:rPr>
            <w:noProof/>
            <w:webHidden/>
          </w:rPr>
          <w:fldChar w:fldCharType="end"/>
        </w:r>
      </w:hyperlink>
    </w:p>
    <w:p w14:paraId="0D40584D"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00" w:history="1">
        <w:r w:rsidR="00357411" w:rsidRPr="00D0509D">
          <w:rPr>
            <w:rStyle w:val="Hyperlink"/>
            <w:noProof/>
          </w:rPr>
          <w:t>5.6. Solute Diffusivity</w:t>
        </w:r>
        <w:r w:rsidR="00357411">
          <w:rPr>
            <w:noProof/>
            <w:webHidden/>
          </w:rPr>
          <w:tab/>
        </w:r>
        <w:r w:rsidR="00357411">
          <w:rPr>
            <w:noProof/>
            <w:webHidden/>
          </w:rPr>
          <w:fldChar w:fldCharType="begin"/>
        </w:r>
        <w:r w:rsidR="00357411">
          <w:rPr>
            <w:noProof/>
            <w:webHidden/>
          </w:rPr>
          <w:instrText xml:space="preserve"> PAGEREF _Toc387680200 \h </w:instrText>
        </w:r>
        <w:r w:rsidR="00357411">
          <w:rPr>
            <w:noProof/>
            <w:webHidden/>
          </w:rPr>
        </w:r>
        <w:r w:rsidR="00357411">
          <w:rPr>
            <w:noProof/>
            <w:webHidden/>
          </w:rPr>
          <w:fldChar w:fldCharType="separate"/>
        </w:r>
        <w:r w:rsidR="008D52AD">
          <w:rPr>
            <w:noProof/>
            <w:webHidden/>
          </w:rPr>
          <w:t>85</w:t>
        </w:r>
        <w:r w:rsidR="00357411">
          <w:rPr>
            <w:noProof/>
            <w:webHidden/>
          </w:rPr>
          <w:fldChar w:fldCharType="end"/>
        </w:r>
      </w:hyperlink>
    </w:p>
    <w:p w14:paraId="7888446E"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01" w:history="1">
        <w:r w:rsidR="00357411" w:rsidRPr="00D0509D">
          <w:rPr>
            <w:rStyle w:val="Hyperlink"/>
            <w:noProof/>
          </w:rPr>
          <w:t>5.6.1. Constant Isotropic Diffusivity</w:t>
        </w:r>
        <w:r w:rsidR="00357411">
          <w:rPr>
            <w:noProof/>
            <w:webHidden/>
          </w:rPr>
          <w:tab/>
        </w:r>
        <w:r w:rsidR="00357411">
          <w:rPr>
            <w:noProof/>
            <w:webHidden/>
          </w:rPr>
          <w:fldChar w:fldCharType="begin"/>
        </w:r>
        <w:r w:rsidR="00357411">
          <w:rPr>
            <w:noProof/>
            <w:webHidden/>
          </w:rPr>
          <w:instrText xml:space="preserve"> PAGEREF _Toc387680201 \h </w:instrText>
        </w:r>
        <w:r w:rsidR="00357411">
          <w:rPr>
            <w:noProof/>
            <w:webHidden/>
          </w:rPr>
        </w:r>
        <w:r w:rsidR="00357411">
          <w:rPr>
            <w:noProof/>
            <w:webHidden/>
          </w:rPr>
          <w:fldChar w:fldCharType="separate"/>
        </w:r>
        <w:r w:rsidR="008D52AD">
          <w:rPr>
            <w:noProof/>
            <w:webHidden/>
          </w:rPr>
          <w:t>85</w:t>
        </w:r>
        <w:r w:rsidR="00357411">
          <w:rPr>
            <w:noProof/>
            <w:webHidden/>
          </w:rPr>
          <w:fldChar w:fldCharType="end"/>
        </w:r>
      </w:hyperlink>
    </w:p>
    <w:p w14:paraId="1EB6349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02" w:history="1">
        <w:r w:rsidR="00357411" w:rsidRPr="00D0509D">
          <w:rPr>
            <w:rStyle w:val="Hyperlink"/>
            <w:noProof/>
          </w:rPr>
          <w:t>5.6.2. Constant Orthotropic Diffusivity</w:t>
        </w:r>
        <w:r w:rsidR="00357411">
          <w:rPr>
            <w:noProof/>
            <w:webHidden/>
          </w:rPr>
          <w:tab/>
        </w:r>
        <w:r w:rsidR="00357411">
          <w:rPr>
            <w:noProof/>
            <w:webHidden/>
          </w:rPr>
          <w:fldChar w:fldCharType="begin"/>
        </w:r>
        <w:r w:rsidR="00357411">
          <w:rPr>
            <w:noProof/>
            <w:webHidden/>
          </w:rPr>
          <w:instrText xml:space="preserve"> PAGEREF _Toc387680202 \h </w:instrText>
        </w:r>
        <w:r w:rsidR="00357411">
          <w:rPr>
            <w:noProof/>
            <w:webHidden/>
          </w:rPr>
        </w:r>
        <w:r w:rsidR="00357411">
          <w:rPr>
            <w:noProof/>
            <w:webHidden/>
          </w:rPr>
          <w:fldChar w:fldCharType="separate"/>
        </w:r>
        <w:r w:rsidR="008D52AD">
          <w:rPr>
            <w:noProof/>
            <w:webHidden/>
          </w:rPr>
          <w:t>85</w:t>
        </w:r>
        <w:r w:rsidR="00357411">
          <w:rPr>
            <w:noProof/>
            <w:webHidden/>
          </w:rPr>
          <w:fldChar w:fldCharType="end"/>
        </w:r>
      </w:hyperlink>
    </w:p>
    <w:p w14:paraId="4F0C2573"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03" w:history="1">
        <w:r w:rsidR="00357411" w:rsidRPr="00D0509D">
          <w:rPr>
            <w:rStyle w:val="Hyperlink"/>
            <w:noProof/>
          </w:rPr>
          <w:t>5.6.3. Referentially Isotropic Diffusivity</w:t>
        </w:r>
        <w:r w:rsidR="00357411">
          <w:rPr>
            <w:noProof/>
            <w:webHidden/>
          </w:rPr>
          <w:tab/>
        </w:r>
        <w:r w:rsidR="00357411">
          <w:rPr>
            <w:noProof/>
            <w:webHidden/>
          </w:rPr>
          <w:fldChar w:fldCharType="begin"/>
        </w:r>
        <w:r w:rsidR="00357411">
          <w:rPr>
            <w:noProof/>
            <w:webHidden/>
          </w:rPr>
          <w:instrText xml:space="preserve"> PAGEREF _Toc387680203 \h </w:instrText>
        </w:r>
        <w:r w:rsidR="00357411">
          <w:rPr>
            <w:noProof/>
            <w:webHidden/>
          </w:rPr>
        </w:r>
        <w:r w:rsidR="00357411">
          <w:rPr>
            <w:noProof/>
            <w:webHidden/>
          </w:rPr>
          <w:fldChar w:fldCharType="separate"/>
        </w:r>
        <w:r w:rsidR="008D52AD">
          <w:rPr>
            <w:noProof/>
            <w:webHidden/>
          </w:rPr>
          <w:t>85</w:t>
        </w:r>
        <w:r w:rsidR="00357411">
          <w:rPr>
            <w:noProof/>
            <w:webHidden/>
          </w:rPr>
          <w:fldChar w:fldCharType="end"/>
        </w:r>
      </w:hyperlink>
    </w:p>
    <w:p w14:paraId="20058725"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04" w:history="1">
        <w:r w:rsidR="00357411" w:rsidRPr="00D0509D">
          <w:rPr>
            <w:rStyle w:val="Hyperlink"/>
            <w:noProof/>
          </w:rPr>
          <w:t>5.6.4. Referentially Orthotropic Diffusivity</w:t>
        </w:r>
        <w:r w:rsidR="00357411">
          <w:rPr>
            <w:noProof/>
            <w:webHidden/>
          </w:rPr>
          <w:tab/>
        </w:r>
        <w:r w:rsidR="00357411">
          <w:rPr>
            <w:noProof/>
            <w:webHidden/>
          </w:rPr>
          <w:fldChar w:fldCharType="begin"/>
        </w:r>
        <w:r w:rsidR="00357411">
          <w:rPr>
            <w:noProof/>
            <w:webHidden/>
          </w:rPr>
          <w:instrText xml:space="preserve"> PAGEREF _Toc387680204 \h </w:instrText>
        </w:r>
        <w:r w:rsidR="00357411">
          <w:rPr>
            <w:noProof/>
            <w:webHidden/>
          </w:rPr>
        </w:r>
        <w:r w:rsidR="00357411">
          <w:rPr>
            <w:noProof/>
            <w:webHidden/>
          </w:rPr>
          <w:fldChar w:fldCharType="separate"/>
        </w:r>
        <w:r w:rsidR="008D52AD">
          <w:rPr>
            <w:noProof/>
            <w:webHidden/>
          </w:rPr>
          <w:t>85</w:t>
        </w:r>
        <w:r w:rsidR="00357411">
          <w:rPr>
            <w:noProof/>
            <w:webHidden/>
          </w:rPr>
          <w:fldChar w:fldCharType="end"/>
        </w:r>
      </w:hyperlink>
    </w:p>
    <w:p w14:paraId="0F1E4C2B"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05" w:history="1">
        <w:r w:rsidR="00357411" w:rsidRPr="00D0509D">
          <w:rPr>
            <w:rStyle w:val="Hyperlink"/>
            <w:noProof/>
          </w:rPr>
          <w:t>5.7. Solute Solubility</w:t>
        </w:r>
        <w:r w:rsidR="00357411">
          <w:rPr>
            <w:noProof/>
            <w:webHidden/>
          </w:rPr>
          <w:tab/>
        </w:r>
        <w:r w:rsidR="00357411">
          <w:rPr>
            <w:noProof/>
            <w:webHidden/>
          </w:rPr>
          <w:fldChar w:fldCharType="begin"/>
        </w:r>
        <w:r w:rsidR="00357411">
          <w:rPr>
            <w:noProof/>
            <w:webHidden/>
          </w:rPr>
          <w:instrText xml:space="preserve"> PAGEREF _Toc387680205 \h </w:instrText>
        </w:r>
        <w:r w:rsidR="00357411">
          <w:rPr>
            <w:noProof/>
            <w:webHidden/>
          </w:rPr>
        </w:r>
        <w:r w:rsidR="00357411">
          <w:rPr>
            <w:noProof/>
            <w:webHidden/>
          </w:rPr>
          <w:fldChar w:fldCharType="separate"/>
        </w:r>
        <w:r w:rsidR="008D52AD">
          <w:rPr>
            <w:noProof/>
            <w:webHidden/>
          </w:rPr>
          <w:t>87</w:t>
        </w:r>
        <w:r w:rsidR="00357411">
          <w:rPr>
            <w:noProof/>
            <w:webHidden/>
          </w:rPr>
          <w:fldChar w:fldCharType="end"/>
        </w:r>
      </w:hyperlink>
    </w:p>
    <w:p w14:paraId="185CCA2A"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06" w:history="1">
        <w:r w:rsidR="00357411" w:rsidRPr="00D0509D">
          <w:rPr>
            <w:rStyle w:val="Hyperlink"/>
            <w:noProof/>
          </w:rPr>
          <w:t>5.7.1. Constant Solubility</w:t>
        </w:r>
        <w:r w:rsidR="00357411">
          <w:rPr>
            <w:noProof/>
            <w:webHidden/>
          </w:rPr>
          <w:tab/>
        </w:r>
        <w:r w:rsidR="00357411">
          <w:rPr>
            <w:noProof/>
            <w:webHidden/>
          </w:rPr>
          <w:fldChar w:fldCharType="begin"/>
        </w:r>
        <w:r w:rsidR="00357411">
          <w:rPr>
            <w:noProof/>
            <w:webHidden/>
          </w:rPr>
          <w:instrText xml:space="preserve"> PAGEREF _Toc387680206 \h </w:instrText>
        </w:r>
        <w:r w:rsidR="00357411">
          <w:rPr>
            <w:noProof/>
            <w:webHidden/>
          </w:rPr>
        </w:r>
        <w:r w:rsidR="00357411">
          <w:rPr>
            <w:noProof/>
            <w:webHidden/>
          </w:rPr>
          <w:fldChar w:fldCharType="separate"/>
        </w:r>
        <w:r w:rsidR="008D52AD">
          <w:rPr>
            <w:noProof/>
            <w:webHidden/>
          </w:rPr>
          <w:t>87</w:t>
        </w:r>
        <w:r w:rsidR="00357411">
          <w:rPr>
            <w:noProof/>
            <w:webHidden/>
          </w:rPr>
          <w:fldChar w:fldCharType="end"/>
        </w:r>
      </w:hyperlink>
    </w:p>
    <w:p w14:paraId="3AC47E1B"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07" w:history="1">
        <w:r w:rsidR="00357411" w:rsidRPr="00D0509D">
          <w:rPr>
            <w:rStyle w:val="Hyperlink"/>
            <w:noProof/>
          </w:rPr>
          <w:t>5.8. Osmotic Coefficient</w:t>
        </w:r>
        <w:r w:rsidR="00357411">
          <w:rPr>
            <w:noProof/>
            <w:webHidden/>
          </w:rPr>
          <w:tab/>
        </w:r>
        <w:r w:rsidR="00357411">
          <w:rPr>
            <w:noProof/>
            <w:webHidden/>
          </w:rPr>
          <w:fldChar w:fldCharType="begin"/>
        </w:r>
        <w:r w:rsidR="00357411">
          <w:rPr>
            <w:noProof/>
            <w:webHidden/>
          </w:rPr>
          <w:instrText xml:space="preserve"> PAGEREF _Toc387680207 \h </w:instrText>
        </w:r>
        <w:r w:rsidR="00357411">
          <w:rPr>
            <w:noProof/>
            <w:webHidden/>
          </w:rPr>
        </w:r>
        <w:r w:rsidR="00357411">
          <w:rPr>
            <w:noProof/>
            <w:webHidden/>
          </w:rPr>
          <w:fldChar w:fldCharType="separate"/>
        </w:r>
        <w:r w:rsidR="008D52AD">
          <w:rPr>
            <w:noProof/>
            <w:webHidden/>
          </w:rPr>
          <w:t>88</w:t>
        </w:r>
        <w:r w:rsidR="00357411">
          <w:rPr>
            <w:noProof/>
            <w:webHidden/>
          </w:rPr>
          <w:fldChar w:fldCharType="end"/>
        </w:r>
      </w:hyperlink>
    </w:p>
    <w:p w14:paraId="1F26AB4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08" w:history="1">
        <w:r w:rsidR="00357411" w:rsidRPr="00D0509D">
          <w:rPr>
            <w:rStyle w:val="Hyperlink"/>
            <w:noProof/>
          </w:rPr>
          <w:t>5.8.1. Constant Osmotic Coefficient</w:t>
        </w:r>
        <w:r w:rsidR="00357411">
          <w:rPr>
            <w:noProof/>
            <w:webHidden/>
          </w:rPr>
          <w:tab/>
        </w:r>
        <w:r w:rsidR="00357411">
          <w:rPr>
            <w:noProof/>
            <w:webHidden/>
          </w:rPr>
          <w:fldChar w:fldCharType="begin"/>
        </w:r>
        <w:r w:rsidR="00357411">
          <w:rPr>
            <w:noProof/>
            <w:webHidden/>
          </w:rPr>
          <w:instrText xml:space="preserve"> PAGEREF _Toc387680208 \h </w:instrText>
        </w:r>
        <w:r w:rsidR="00357411">
          <w:rPr>
            <w:noProof/>
            <w:webHidden/>
          </w:rPr>
        </w:r>
        <w:r w:rsidR="00357411">
          <w:rPr>
            <w:noProof/>
            <w:webHidden/>
          </w:rPr>
          <w:fldChar w:fldCharType="separate"/>
        </w:r>
        <w:r w:rsidR="008D52AD">
          <w:rPr>
            <w:noProof/>
            <w:webHidden/>
          </w:rPr>
          <w:t>88</w:t>
        </w:r>
        <w:r w:rsidR="00357411">
          <w:rPr>
            <w:noProof/>
            <w:webHidden/>
          </w:rPr>
          <w:fldChar w:fldCharType="end"/>
        </w:r>
      </w:hyperlink>
    </w:p>
    <w:p w14:paraId="298571A0"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09" w:history="1">
        <w:r w:rsidR="00357411" w:rsidRPr="00D0509D">
          <w:rPr>
            <w:rStyle w:val="Hyperlink"/>
            <w:noProof/>
          </w:rPr>
          <w:t>5.9. Active Contraction Model</w:t>
        </w:r>
        <w:r w:rsidR="00357411">
          <w:rPr>
            <w:noProof/>
            <w:webHidden/>
          </w:rPr>
          <w:tab/>
        </w:r>
        <w:r w:rsidR="00357411">
          <w:rPr>
            <w:noProof/>
            <w:webHidden/>
          </w:rPr>
          <w:fldChar w:fldCharType="begin"/>
        </w:r>
        <w:r w:rsidR="00357411">
          <w:rPr>
            <w:noProof/>
            <w:webHidden/>
          </w:rPr>
          <w:instrText xml:space="preserve"> PAGEREF _Toc387680209 \h </w:instrText>
        </w:r>
        <w:r w:rsidR="00357411">
          <w:rPr>
            <w:noProof/>
            <w:webHidden/>
          </w:rPr>
        </w:r>
        <w:r w:rsidR="00357411">
          <w:rPr>
            <w:noProof/>
            <w:webHidden/>
          </w:rPr>
          <w:fldChar w:fldCharType="separate"/>
        </w:r>
        <w:r w:rsidR="008D52AD">
          <w:rPr>
            <w:noProof/>
            <w:webHidden/>
          </w:rPr>
          <w:t>89</w:t>
        </w:r>
        <w:r w:rsidR="00357411">
          <w:rPr>
            <w:noProof/>
            <w:webHidden/>
          </w:rPr>
          <w:fldChar w:fldCharType="end"/>
        </w:r>
      </w:hyperlink>
    </w:p>
    <w:p w14:paraId="7F64CEC1"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10" w:history="1">
        <w:r w:rsidR="00357411" w:rsidRPr="00D0509D">
          <w:rPr>
            <w:rStyle w:val="Hyperlink"/>
            <w:noProof/>
          </w:rPr>
          <w:t>5.10. Chemical Reaction Production Rate</w:t>
        </w:r>
        <w:r w:rsidR="00357411">
          <w:rPr>
            <w:noProof/>
            <w:webHidden/>
          </w:rPr>
          <w:tab/>
        </w:r>
        <w:r w:rsidR="00357411">
          <w:rPr>
            <w:noProof/>
            <w:webHidden/>
          </w:rPr>
          <w:fldChar w:fldCharType="begin"/>
        </w:r>
        <w:r w:rsidR="00357411">
          <w:rPr>
            <w:noProof/>
            <w:webHidden/>
          </w:rPr>
          <w:instrText xml:space="preserve"> PAGEREF _Toc387680210 \h </w:instrText>
        </w:r>
        <w:r w:rsidR="00357411">
          <w:rPr>
            <w:noProof/>
            <w:webHidden/>
          </w:rPr>
        </w:r>
        <w:r w:rsidR="00357411">
          <w:rPr>
            <w:noProof/>
            <w:webHidden/>
          </w:rPr>
          <w:fldChar w:fldCharType="separate"/>
        </w:r>
        <w:r w:rsidR="008D52AD">
          <w:rPr>
            <w:noProof/>
            <w:webHidden/>
          </w:rPr>
          <w:t>90</w:t>
        </w:r>
        <w:r w:rsidR="00357411">
          <w:rPr>
            <w:noProof/>
            <w:webHidden/>
          </w:rPr>
          <w:fldChar w:fldCharType="end"/>
        </w:r>
      </w:hyperlink>
    </w:p>
    <w:p w14:paraId="595CB4D4"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11" w:history="1">
        <w:r w:rsidR="00357411" w:rsidRPr="00D0509D">
          <w:rPr>
            <w:rStyle w:val="Hyperlink"/>
            <w:noProof/>
          </w:rPr>
          <w:t>5.10.1. Mass Action Forward</w:t>
        </w:r>
        <w:r w:rsidR="00357411">
          <w:rPr>
            <w:noProof/>
            <w:webHidden/>
          </w:rPr>
          <w:tab/>
        </w:r>
        <w:r w:rsidR="00357411">
          <w:rPr>
            <w:noProof/>
            <w:webHidden/>
          </w:rPr>
          <w:fldChar w:fldCharType="begin"/>
        </w:r>
        <w:r w:rsidR="00357411">
          <w:rPr>
            <w:noProof/>
            <w:webHidden/>
          </w:rPr>
          <w:instrText xml:space="preserve"> PAGEREF _Toc387680211 \h </w:instrText>
        </w:r>
        <w:r w:rsidR="00357411">
          <w:rPr>
            <w:noProof/>
            <w:webHidden/>
          </w:rPr>
        </w:r>
        <w:r w:rsidR="00357411">
          <w:rPr>
            <w:noProof/>
            <w:webHidden/>
          </w:rPr>
          <w:fldChar w:fldCharType="separate"/>
        </w:r>
        <w:r w:rsidR="008D52AD">
          <w:rPr>
            <w:noProof/>
            <w:webHidden/>
          </w:rPr>
          <w:t>90</w:t>
        </w:r>
        <w:r w:rsidR="00357411">
          <w:rPr>
            <w:noProof/>
            <w:webHidden/>
          </w:rPr>
          <w:fldChar w:fldCharType="end"/>
        </w:r>
      </w:hyperlink>
    </w:p>
    <w:p w14:paraId="54920673"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12" w:history="1">
        <w:r w:rsidR="00357411" w:rsidRPr="00D0509D">
          <w:rPr>
            <w:rStyle w:val="Hyperlink"/>
            <w:noProof/>
          </w:rPr>
          <w:t>5.10.2. Mass Action Reversible</w:t>
        </w:r>
        <w:r w:rsidR="00357411">
          <w:rPr>
            <w:noProof/>
            <w:webHidden/>
          </w:rPr>
          <w:tab/>
        </w:r>
        <w:r w:rsidR="00357411">
          <w:rPr>
            <w:noProof/>
            <w:webHidden/>
          </w:rPr>
          <w:fldChar w:fldCharType="begin"/>
        </w:r>
        <w:r w:rsidR="00357411">
          <w:rPr>
            <w:noProof/>
            <w:webHidden/>
          </w:rPr>
          <w:instrText xml:space="preserve"> PAGEREF _Toc387680212 \h </w:instrText>
        </w:r>
        <w:r w:rsidR="00357411">
          <w:rPr>
            <w:noProof/>
            <w:webHidden/>
          </w:rPr>
        </w:r>
        <w:r w:rsidR="00357411">
          <w:rPr>
            <w:noProof/>
            <w:webHidden/>
          </w:rPr>
          <w:fldChar w:fldCharType="separate"/>
        </w:r>
        <w:r w:rsidR="008D52AD">
          <w:rPr>
            <w:noProof/>
            <w:webHidden/>
          </w:rPr>
          <w:t>90</w:t>
        </w:r>
        <w:r w:rsidR="00357411">
          <w:rPr>
            <w:noProof/>
            <w:webHidden/>
          </w:rPr>
          <w:fldChar w:fldCharType="end"/>
        </w:r>
      </w:hyperlink>
    </w:p>
    <w:p w14:paraId="010E5707"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13" w:history="1">
        <w:r w:rsidR="00357411" w:rsidRPr="00D0509D">
          <w:rPr>
            <w:rStyle w:val="Hyperlink"/>
            <w:noProof/>
          </w:rPr>
          <w:t>5.10.3. Michaelis-Menten</w:t>
        </w:r>
        <w:r w:rsidR="00357411">
          <w:rPr>
            <w:noProof/>
            <w:webHidden/>
          </w:rPr>
          <w:tab/>
        </w:r>
        <w:r w:rsidR="00357411">
          <w:rPr>
            <w:noProof/>
            <w:webHidden/>
          </w:rPr>
          <w:fldChar w:fldCharType="begin"/>
        </w:r>
        <w:r w:rsidR="00357411">
          <w:rPr>
            <w:noProof/>
            <w:webHidden/>
          </w:rPr>
          <w:instrText xml:space="preserve"> PAGEREF _Toc387680213 \h </w:instrText>
        </w:r>
        <w:r w:rsidR="00357411">
          <w:rPr>
            <w:noProof/>
            <w:webHidden/>
          </w:rPr>
        </w:r>
        <w:r w:rsidR="00357411">
          <w:rPr>
            <w:noProof/>
            <w:webHidden/>
          </w:rPr>
          <w:fldChar w:fldCharType="separate"/>
        </w:r>
        <w:r w:rsidR="008D52AD">
          <w:rPr>
            <w:noProof/>
            <w:webHidden/>
          </w:rPr>
          <w:t>90</w:t>
        </w:r>
        <w:r w:rsidR="00357411">
          <w:rPr>
            <w:noProof/>
            <w:webHidden/>
          </w:rPr>
          <w:fldChar w:fldCharType="end"/>
        </w:r>
      </w:hyperlink>
    </w:p>
    <w:p w14:paraId="1E2D5494"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14" w:history="1">
        <w:r w:rsidR="00357411" w:rsidRPr="00D0509D">
          <w:rPr>
            <w:rStyle w:val="Hyperlink"/>
            <w:noProof/>
          </w:rPr>
          <w:t>5.11. Specific Reaction Rate</w:t>
        </w:r>
        <w:r w:rsidR="00357411">
          <w:rPr>
            <w:noProof/>
            <w:webHidden/>
          </w:rPr>
          <w:tab/>
        </w:r>
        <w:r w:rsidR="00357411">
          <w:rPr>
            <w:noProof/>
            <w:webHidden/>
          </w:rPr>
          <w:fldChar w:fldCharType="begin"/>
        </w:r>
        <w:r w:rsidR="00357411">
          <w:rPr>
            <w:noProof/>
            <w:webHidden/>
          </w:rPr>
          <w:instrText xml:space="preserve"> PAGEREF _Toc387680214 \h </w:instrText>
        </w:r>
        <w:r w:rsidR="00357411">
          <w:rPr>
            <w:noProof/>
            <w:webHidden/>
          </w:rPr>
        </w:r>
        <w:r w:rsidR="00357411">
          <w:rPr>
            <w:noProof/>
            <w:webHidden/>
          </w:rPr>
          <w:fldChar w:fldCharType="separate"/>
        </w:r>
        <w:r w:rsidR="008D52AD">
          <w:rPr>
            <w:noProof/>
            <w:webHidden/>
          </w:rPr>
          <w:t>91</w:t>
        </w:r>
        <w:r w:rsidR="00357411">
          <w:rPr>
            <w:noProof/>
            <w:webHidden/>
          </w:rPr>
          <w:fldChar w:fldCharType="end"/>
        </w:r>
      </w:hyperlink>
    </w:p>
    <w:p w14:paraId="4C126B9C"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15" w:history="1">
        <w:r w:rsidR="00357411" w:rsidRPr="00D0509D">
          <w:rPr>
            <w:rStyle w:val="Hyperlink"/>
            <w:noProof/>
          </w:rPr>
          <w:t>5.11.1. Constant Specific Reaction Rate</w:t>
        </w:r>
        <w:r w:rsidR="00357411">
          <w:rPr>
            <w:noProof/>
            <w:webHidden/>
          </w:rPr>
          <w:tab/>
        </w:r>
        <w:r w:rsidR="00357411">
          <w:rPr>
            <w:noProof/>
            <w:webHidden/>
          </w:rPr>
          <w:fldChar w:fldCharType="begin"/>
        </w:r>
        <w:r w:rsidR="00357411">
          <w:rPr>
            <w:noProof/>
            <w:webHidden/>
          </w:rPr>
          <w:instrText xml:space="preserve"> PAGEREF _Toc387680215 \h </w:instrText>
        </w:r>
        <w:r w:rsidR="00357411">
          <w:rPr>
            <w:noProof/>
            <w:webHidden/>
          </w:rPr>
        </w:r>
        <w:r w:rsidR="00357411">
          <w:rPr>
            <w:noProof/>
            <w:webHidden/>
          </w:rPr>
          <w:fldChar w:fldCharType="separate"/>
        </w:r>
        <w:r w:rsidR="008D52AD">
          <w:rPr>
            <w:noProof/>
            <w:webHidden/>
          </w:rPr>
          <w:t>91</w:t>
        </w:r>
        <w:r w:rsidR="00357411">
          <w:rPr>
            <w:noProof/>
            <w:webHidden/>
          </w:rPr>
          <w:fldChar w:fldCharType="end"/>
        </w:r>
      </w:hyperlink>
    </w:p>
    <w:p w14:paraId="79B72DB3"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16" w:history="1">
        <w:r w:rsidR="00357411" w:rsidRPr="00D0509D">
          <w:rPr>
            <w:rStyle w:val="Hyperlink"/>
            <w:noProof/>
          </w:rPr>
          <w:t>5.11.2. Huiskes Remodeling</w:t>
        </w:r>
        <w:r w:rsidR="00357411">
          <w:rPr>
            <w:noProof/>
            <w:webHidden/>
          </w:rPr>
          <w:tab/>
        </w:r>
        <w:r w:rsidR="00357411">
          <w:rPr>
            <w:noProof/>
            <w:webHidden/>
          </w:rPr>
          <w:fldChar w:fldCharType="begin"/>
        </w:r>
        <w:r w:rsidR="00357411">
          <w:rPr>
            <w:noProof/>
            <w:webHidden/>
          </w:rPr>
          <w:instrText xml:space="preserve"> PAGEREF _Toc387680216 \h </w:instrText>
        </w:r>
        <w:r w:rsidR="00357411">
          <w:rPr>
            <w:noProof/>
            <w:webHidden/>
          </w:rPr>
        </w:r>
        <w:r w:rsidR="00357411">
          <w:rPr>
            <w:noProof/>
            <w:webHidden/>
          </w:rPr>
          <w:fldChar w:fldCharType="separate"/>
        </w:r>
        <w:r w:rsidR="008D52AD">
          <w:rPr>
            <w:noProof/>
            <w:webHidden/>
          </w:rPr>
          <w:t>91</w:t>
        </w:r>
        <w:r w:rsidR="00357411">
          <w:rPr>
            <w:noProof/>
            <w:webHidden/>
          </w:rPr>
          <w:fldChar w:fldCharType="end"/>
        </w:r>
      </w:hyperlink>
    </w:p>
    <w:p w14:paraId="03613573" w14:textId="77777777" w:rsidR="00357411" w:rsidRDefault="00A447B3">
      <w:pPr>
        <w:pStyle w:val="TOC1"/>
        <w:rPr>
          <w:rFonts w:asciiTheme="minorHAnsi" w:eastAsiaTheme="minorEastAsia" w:hAnsiTheme="minorHAnsi" w:cstheme="minorBidi"/>
          <w:b w:val="0"/>
          <w:sz w:val="22"/>
          <w:szCs w:val="22"/>
        </w:rPr>
      </w:pPr>
      <w:hyperlink w:anchor="_Toc387680217" w:history="1">
        <w:r w:rsidR="00357411" w:rsidRPr="00D0509D">
          <w:rPr>
            <w:rStyle w:val="Hyperlink"/>
          </w:rPr>
          <w:t>Chapter 6. Contact and Coupling</w:t>
        </w:r>
        <w:r w:rsidR="00357411">
          <w:rPr>
            <w:webHidden/>
          </w:rPr>
          <w:tab/>
        </w:r>
        <w:r w:rsidR="00357411">
          <w:rPr>
            <w:webHidden/>
          </w:rPr>
          <w:fldChar w:fldCharType="begin"/>
        </w:r>
        <w:r w:rsidR="00357411">
          <w:rPr>
            <w:webHidden/>
          </w:rPr>
          <w:instrText xml:space="preserve"> PAGEREF _Toc387680217 \h </w:instrText>
        </w:r>
        <w:r w:rsidR="00357411">
          <w:rPr>
            <w:webHidden/>
          </w:rPr>
        </w:r>
        <w:r w:rsidR="00357411">
          <w:rPr>
            <w:webHidden/>
          </w:rPr>
          <w:fldChar w:fldCharType="separate"/>
        </w:r>
        <w:r w:rsidR="008D52AD">
          <w:rPr>
            <w:webHidden/>
          </w:rPr>
          <w:t>92</w:t>
        </w:r>
        <w:r w:rsidR="00357411">
          <w:rPr>
            <w:webHidden/>
          </w:rPr>
          <w:fldChar w:fldCharType="end"/>
        </w:r>
      </w:hyperlink>
    </w:p>
    <w:p w14:paraId="434C3559"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18" w:history="1">
        <w:r w:rsidR="00357411" w:rsidRPr="00D0509D">
          <w:rPr>
            <w:rStyle w:val="Hyperlink"/>
            <w:noProof/>
          </w:rPr>
          <w:t>6.1. Rigid-Deformable Coupling</w:t>
        </w:r>
        <w:r w:rsidR="00357411">
          <w:rPr>
            <w:noProof/>
            <w:webHidden/>
          </w:rPr>
          <w:tab/>
        </w:r>
        <w:r w:rsidR="00357411">
          <w:rPr>
            <w:noProof/>
            <w:webHidden/>
          </w:rPr>
          <w:fldChar w:fldCharType="begin"/>
        </w:r>
        <w:r w:rsidR="00357411">
          <w:rPr>
            <w:noProof/>
            <w:webHidden/>
          </w:rPr>
          <w:instrText xml:space="preserve"> PAGEREF _Toc387680218 \h </w:instrText>
        </w:r>
        <w:r w:rsidR="00357411">
          <w:rPr>
            <w:noProof/>
            <w:webHidden/>
          </w:rPr>
        </w:r>
        <w:r w:rsidR="00357411">
          <w:rPr>
            <w:noProof/>
            <w:webHidden/>
          </w:rPr>
          <w:fldChar w:fldCharType="separate"/>
        </w:r>
        <w:r w:rsidR="008D52AD">
          <w:rPr>
            <w:noProof/>
            <w:webHidden/>
          </w:rPr>
          <w:t>92</w:t>
        </w:r>
        <w:r w:rsidR="00357411">
          <w:rPr>
            <w:noProof/>
            <w:webHidden/>
          </w:rPr>
          <w:fldChar w:fldCharType="end"/>
        </w:r>
      </w:hyperlink>
    </w:p>
    <w:p w14:paraId="5DA7767D"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19" w:history="1">
        <w:r w:rsidR="00357411" w:rsidRPr="00D0509D">
          <w:rPr>
            <w:rStyle w:val="Hyperlink"/>
            <w:noProof/>
          </w:rPr>
          <w:t>6.1.1. Kinematics</w:t>
        </w:r>
        <w:r w:rsidR="00357411">
          <w:rPr>
            <w:noProof/>
            <w:webHidden/>
          </w:rPr>
          <w:tab/>
        </w:r>
        <w:r w:rsidR="00357411">
          <w:rPr>
            <w:noProof/>
            <w:webHidden/>
          </w:rPr>
          <w:fldChar w:fldCharType="begin"/>
        </w:r>
        <w:r w:rsidR="00357411">
          <w:rPr>
            <w:noProof/>
            <w:webHidden/>
          </w:rPr>
          <w:instrText xml:space="preserve"> PAGEREF _Toc387680219 \h </w:instrText>
        </w:r>
        <w:r w:rsidR="00357411">
          <w:rPr>
            <w:noProof/>
            <w:webHidden/>
          </w:rPr>
        </w:r>
        <w:r w:rsidR="00357411">
          <w:rPr>
            <w:noProof/>
            <w:webHidden/>
          </w:rPr>
          <w:fldChar w:fldCharType="separate"/>
        </w:r>
        <w:r w:rsidR="008D52AD">
          <w:rPr>
            <w:noProof/>
            <w:webHidden/>
          </w:rPr>
          <w:t>92</w:t>
        </w:r>
        <w:r w:rsidR="00357411">
          <w:rPr>
            <w:noProof/>
            <w:webHidden/>
          </w:rPr>
          <w:fldChar w:fldCharType="end"/>
        </w:r>
      </w:hyperlink>
    </w:p>
    <w:p w14:paraId="7C798D79"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20" w:history="1">
        <w:r w:rsidR="00357411" w:rsidRPr="00D0509D">
          <w:rPr>
            <w:rStyle w:val="Hyperlink"/>
            <w:noProof/>
          </w:rPr>
          <w:t>6.1.2. A single rigid body</w:t>
        </w:r>
        <w:r w:rsidR="00357411">
          <w:rPr>
            <w:noProof/>
            <w:webHidden/>
          </w:rPr>
          <w:tab/>
        </w:r>
        <w:r w:rsidR="00357411">
          <w:rPr>
            <w:noProof/>
            <w:webHidden/>
          </w:rPr>
          <w:fldChar w:fldCharType="begin"/>
        </w:r>
        <w:r w:rsidR="00357411">
          <w:rPr>
            <w:noProof/>
            <w:webHidden/>
          </w:rPr>
          <w:instrText xml:space="preserve"> PAGEREF _Toc387680220 \h </w:instrText>
        </w:r>
        <w:r w:rsidR="00357411">
          <w:rPr>
            <w:noProof/>
            <w:webHidden/>
          </w:rPr>
        </w:r>
        <w:r w:rsidR="00357411">
          <w:rPr>
            <w:noProof/>
            <w:webHidden/>
          </w:rPr>
          <w:fldChar w:fldCharType="separate"/>
        </w:r>
        <w:r w:rsidR="008D52AD">
          <w:rPr>
            <w:noProof/>
            <w:webHidden/>
          </w:rPr>
          <w:t>93</w:t>
        </w:r>
        <w:r w:rsidR="00357411">
          <w:rPr>
            <w:noProof/>
            <w:webHidden/>
          </w:rPr>
          <w:fldChar w:fldCharType="end"/>
        </w:r>
      </w:hyperlink>
    </w:p>
    <w:p w14:paraId="5E3542A8"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21" w:history="1">
        <w:r w:rsidR="00357411" w:rsidRPr="00D0509D">
          <w:rPr>
            <w:rStyle w:val="Hyperlink"/>
            <w:noProof/>
          </w:rPr>
          <w:t>6.1.3. Multiple Rigid Bodies</w:t>
        </w:r>
        <w:r w:rsidR="00357411">
          <w:rPr>
            <w:noProof/>
            <w:webHidden/>
          </w:rPr>
          <w:tab/>
        </w:r>
        <w:r w:rsidR="00357411">
          <w:rPr>
            <w:noProof/>
            <w:webHidden/>
          </w:rPr>
          <w:fldChar w:fldCharType="begin"/>
        </w:r>
        <w:r w:rsidR="00357411">
          <w:rPr>
            <w:noProof/>
            <w:webHidden/>
          </w:rPr>
          <w:instrText xml:space="preserve"> PAGEREF _Toc387680221 \h </w:instrText>
        </w:r>
        <w:r w:rsidR="00357411">
          <w:rPr>
            <w:noProof/>
            <w:webHidden/>
          </w:rPr>
        </w:r>
        <w:r w:rsidR="00357411">
          <w:rPr>
            <w:noProof/>
            <w:webHidden/>
          </w:rPr>
          <w:fldChar w:fldCharType="separate"/>
        </w:r>
        <w:r w:rsidR="008D52AD">
          <w:rPr>
            <w:noProof/>
            <w:webHidden/>
          </w:rPr>
          <w:t>94</w:t>
        </w:r>
        <w:r w:rsidR="00357411">
          <w:rPr>
            <w:noProof/>
            <w:webHidden/>
          </w:rPr>
          <w:fldChar w:fldCharType="end"/>
        </w:r>
      </w:hyperlink>
    </w:p>
    <w:p w14:paraId="3C4B0FDB"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22" w:history="1">
        <w:r w:rsidR="00357411" w:rsidRPr="00D0509D">
          <w:rPr>
            <w:rStyle w:val="Hyperlink"/>
            <w:noProof/>
          </w:rPr>
          <w:t>6.2. Rigid Joints</w:t>
        </w:r>
        <w:r w:rsidR="00357411">
          <w:rPr>
            <w:noProof/>
            <w:webHidden/>
          </w:rPr>
          <w:tab/>
        </w:r>
        <w:r w:rsidR="00357411">
          <w:rPr>
            <w:noProof/>
            <w:webHidden/>
          </w:rPr>
          <w:fldChar w:fldCharType="begin"/>
        </w:r>
        <w:r w:rsidR="00357411">
          <w:rPr>
            <w:noProof/>
            <w:webHidden/>
          </w:rPr>
          <w:instrText xml:space="preserve"> PAGEREF _Toc387680222 \h </w:instrText>
        </w:r>
        <w:r w:rsidR="00357411">
          <w:rPr>
            <w:noProof/>
            <w:webHidden/>
          </w:rPr>
        </w:r>
        <w:r w:rsidR="00357411">
          <w:rPr>
            <w:noProof/>
            <w:webHidden/>
          </w:rPr>
          <w:fldChar w:fldCharType="separate"/>
        </w:r>
        <w:r w:rsidR="008D52AD">
          <w:rPr>
            <w:noProof/>
            <w:webHidden/>
          </w:rPr>
          <w:t>95</w:t>
        </w:r>
        <w:r w:rsidR="00357411">
          <w:rPr>
            <w:noProof/>
            <w:webHidden/>
          </w:rPr>
          <w:fldChar w:fldCharType="end"/>
        </w:r>
      </w:hyperlink>
    </w:p>
    <w:p w14:paraId="26AC22D2"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23" w:history="1">
        <w:r w:rsidR="00357411" w:rsidRPr="00D0509D">
          <w:rPr>
            <w:rStyle w:val="Hyperlink"/>
            <w:noProof/>
          </w:rPr>
          <w:t>6.3. Sliding Interfaces</w:t>
        </w:r>
        <w:r w:rsidR="00357411">
          <w:rPr>
            <w:noProof/>
            <w:webHidden/>
          </w:rPr>
          <w:tab/>
        </w:r>
        <w:r w:rsidR="00357411">
          <w:rPr>
            <w:noProof/>
            <w:webHidden/>
          </w:rPr>
          <w:fldChar w:fldCharType="begin"/>
        </w:r>
        <w:r w:rsidR="00357411">
          <w:rPr>
            <w:noProof/>
            <w:webHidden/>
          </w:rPr>
          <w:instrText xml:space="preserve"> PAGEREF _Toc387680223 \h </w:instrText>
        </w:r>
        <w:r w:rsidR="00357411">
          <w:rPr>
            <w:noProof/>
            <w:webHidden/>
          </w:rPr>
        </w:r>
        <w:r w:rsidR="00357411">
          <w:rPr>
            <w:noProof/>
            <w:webHidden/>
          </w:rPr>
          <w:fldChar w:fldCharType="separate"/>
        </w:r>
        <w:r w:rsidR="008D52AD">
          <w:rPr>
            <w:noProof/>
            <w:webHidden/>
          </w:rPr>
          <w:t>96</w:t>
        </w:r>
        <w:r w:rsidR="00357411">
          <w:rPr>
            <w:noProof/>
            <w:webHidden/>
          </w:rPr>
          <w:fldChar w:fldCharType="end"/>
        </w:r>
      </w:hyperlink>
    </w:p>
    <w:p w14:paraId="34C09919"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24" w:history="1">
        <w:r w:rsidR="00357411" w:rsidRPr="00D0509D">
          <w:rPr>
            <w:rStyle w:val="Hyperlink"/>
            <w:noProof/>
          </w:rPr>
          <w:t>6.3.1. Contact Kinematics</w:t>
        </w:r>
        <w:r w:rsidR="00357411">
          <w:rPr>
            <w:noProof/>
            <w:webHidden/>
          </w:rPr>
          <w:tab/>
        </w:r>
        <w:r w:rsidR="00357411">
          <w:rPr>
            <w:noProof/>
            <w:webHidden/>
          </w:rPr>
          <w:fldChar w:fldCharType="begin"/>
        </w:r>
        <w:r w:rsidR="00357411">
          <w:rPr>
            <w:noProof/>
            <w:webHidden/>
          </w:rPr>
          <w:instrText xml:space="preserve"> PAGEREF _Toc387680224 \h </w:instrText>
        </w:r>
        <w:r w:rsidR="00357411">
          <w:rPr>
            <w:noProof/>
            <w:webHidden/>
          </w:rPr>
        </w:r>
        <w:r w:rsidR="00357411">
          <w:rPr>
            <w:noProof/>
            <w:webHidden/>
          </w:rPr>
          <w:fldChar w:fldCharType="separate"/>
        </w:r>
        <w:r w:rsidR="008D52AD">
          <w:rPr>
            <w:noProof/>
            <w:webHidden/>
          </w:rPr>
          <w:t>96</w:t>
        </w:r>
        <w:r w:rsidR="00357411">
          <w:rPr>
            <w:noProof/>
            <w:webHidden/>
          </w:rPr>
          <w:fldChar w:fldCharType="end"/>
        </w:r>
      </w:hyperlink>
    </w:p>
    <w:p w14:paraId="5BBE2082"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25" w:history="1">
        <w:r w:rsidR="00357411" w:rsidRPr="00D0509D">
          <w:rPr>
            <w:rStyle w:val="Hyperlink"/>
            <w:noProof/>
          </w:rPr>
          <w:t>6.3.2. Weak Form of Two Body Contact</w:t>
        </w:r>
        <w:r w:rsidR="00357411">
          <w:rPr>
            <w:noProof/>
            <w:webHidden/>
          </w:rPr>
          <w:tab/>
        </w:r>
        <w:r w:rsidR="00357411">
          <w:rPr>
            <w:noProof/>
            <w:webHidden/>
          </w:rPr>
          <w:fldChar w:fldCharType="begin"/>
        </w:r>
        <w:r w:rsidR="00357411">
          <w:rPr>
            <w:noProof/>
            <w:webHidden/>
          </w:rPr>
          <w:instrText xml:space="preserve"> PAGEREF _Toc387680225 \h </w:instrText>
        </w:r>
        <w:r w:rsidR="00357411">
          <w:rPr>
            <w:noProof/>
            <w:webHidden/>
          </w:rPr>
        </w:r>
        <w:r w:rsidR="00357411">
          <w:rPr>
            <w:noProof/>
            <w:webHidden/>
          </w:rPr>
          <w:fldChar w:fldCharType="separate"/>
        </w:r>
        <w:r w:rsidR="008D52AD">
          <w:rPr>
            <w:noProof/>
            <w:webHidden/>
          </w:rPr>
          <w:t>98</w:t>
        </w:r>
        <w:r w:rsidR="00357411">
          <w:rPr>
            <w:noProof/>
            <w:webHidden/>
          </w:rPr>
          <w:fldChar w:fldCharType="end"/>
        </w:r>
      </w:hyperlink>
    </w:p>
    <w:p w14:paraId="27F1FF8F"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26" w:history="1">
        <w:r w:rsidR="00357411" w:rsidRPr="00D0509D">
          <w:rPr>
            <w:rStyle w:val="Hyperlink"/>
            <w:noProof/>
          </w:rPr>
          <w:t>6.3.3. Linearization of the Contact Integral</w:t>
        </w:r>
        <w:r w:rsidR="00357411">
          <w:rPr>
            <w:noProof/>
            <w:webHidden/>
          </w:rPr>
          <w:tab/>
        </w:r>
        <w:r w:rsidR="00357411">
          <w:rPr>
            <w:noProof/>
            <w:webHidden/>
          </w:rPr>
          <w:fldChar w:fldCharType="begin"/>
        </w:r>
        <w:r w:rsidR="00357411">
          <w:rPr>
            <w:noProof/>
            <w:webHidden/>
          </w:rPr>
          <w:instrText xml:space="preserve"> PAGEREF _Toc387680226 \h </w:instrText>
        </w:r>
        <w:r w:rsidR="00357411">
          <w:rPr>
            <w:noProof/>
            <w:webHidden/>
          </w:rPr>
        </w:r>
        <w:r w:rsidR="00357411">
          <w:rPr>
            <w:noProof/>
            <w:webHidden/>
          </w:rPr>
          <w:fldChar w:fldCharType="separate"/>
        </w:r>
        <w:r w:rsidR="008D52AD">
          <w:rPr>
            <w:noProof/>
            <w:webHidden/>
          </w:rPr>
          <w:t>99</w:t>
        </w:r>
        <w:r w:rsidR="00357411">
          <w:rPr>
            <w:noProof/>
            <w:webHidden/>
          </w:rPr>
          <w:fldChar w:fldCharType="end"/>
        </w:r>
      </w:hyperlink>
    </w:p>
    <w:p w14:paraId="09E5CCBF"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27" w:history="1">
        <w:r w:rsidR="00357411" w:rsidRPr="00D0509D">
          <w:rPr>
            <w:rStyle w:val="Hyperlink"/>
            <w:noProof/>
          </w:rPr>
          <w:t>6.3.4. Discretization of the Contact Integral</w:t>
        </w:r>
        <w:r w:rsidR="00357411">
          <w:rPr>
            <w:noProof/>
            <w:webHidden/>
          </w:rPr>
          <w:tab/>
        </w:r>
        <w:r w:rsidR="00357411">
          <w:rPr>
            <w:noProof/>
            <w:webHidden/>
          </w:rPr>
          <w:fldChar w:fldCharType="begin"/>
        </w:r>
        <w:r w:rsidR="00357411">
          <w:rPr>
            <w:noProof/>
            <w:webHidden/>
          </w:rPr>
          <w:instrText xml:space="preserve"> PAGEREF _Toc387680227 \h </w:instrText>
        </w:r>
        <w:r w:rsidR="00357411">
          <w:rPr>
            <w:noProof/>
            <w:webHidden/>
          </w:rPr>
        </w:r>
        <w:r w:rsidR="00357411">
          <w:rPr>
            <w:noProof/>
            <w:webHidden/>
          </w:rPr>
          <w:fldChar w:fldCharType="separate"/>
        </w:r>
        <w:r w:rsidR="008D52AD">
          <w:rPr>
            <w:noProof/>
            <w:webHidden/>
          </w:rPr>
          <w:t>99</w:t>
        </w:r>
        <w:r w:rsidR="00357411">
          <w:rPr>
            <w:noProof/>
            <w:webHidden/>
          </w:rPr>
          <w:fldChar w:fldCharType="end"/>
        </w:r>
      </w:hyperlink>
    </w:p>
    <w:p w14:paraId="4FEC6CEA"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28" w:history="1">
        <w:r w:rsidR="00357411" w:rsidRPr="00D0509D">
          <w:rPr>
            <w:rStyle w:val="Hyperlink"/>
            <w:noProof/>
          </w:rPr>
          <w:t>6.3.5. Discretization of the Contact Stiffness</w:t>
        </w:r>
        <w:r w:rsidR="00357411">
          <w:rPr>
            <w:noProof/>
            <w:webHidden/>
          </w:rPr>
          <w:tab/>
        </w:r>
        <w:r w:rsidR="00357411">
          <w:rPr>
            <w:noProof/>
            <w:webHidden/>
          </w:rPr>
          <w:fldChar w:fldCharType="begin"/>
        </w:r>
        <w:r w:rsidR="00357411">
          <w:rPr>
            <w:noProof/>
            <w:webHidden/>
          </w:rPr>
          <w:instrText xml:space="preserve"> PAGEREF _Toc387680228 \h </w:instrText>
        </w:r>
        <w:r w:rsidR="00357411">
          <w:rPr>
            <w:noProof/>
            <w:webHidden/>
          </w:rPr>
        </w:r>
        <w:r w:rsidR="00357411">
          <w:rPr>
            <w:noProof/>
            <w:webHidden/>
          </w:rPr>
          <w:fldChar w:fldCharType="separate"/>
        </w:r>
        <w:r w:rsidR="008D52AD">
          <w:rPr>
            <w:noProof/>
            <w:webHidden/>
          </w:rPr>
          <w:t>100</w:t>
        </w:r>
        <w:r w:rsidR="00357411">
          <w:rPr>
            <w:noProof/>
            <w:webHidden/>
          </w:rPr>
          <w:fldChar w:fldCharType="end"/>
        </w:r>
      </w:hyperlink>
    </w:p>
    <w:p w14:paraId="3C1B2952"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29" w:history="1">
        <w:r w:rsidR="00357411" w:rsidRPr="00D0509D">
          <w:rPr>
            <w:rStyle w:val="Hyperlink"/>
            <w:noProof/>
          </w:rPr>
          <w:t>6.3.6. Augmented Lagrangian Method</w:t>
        </w:r>
        <w:r w:rsidR="00357411">
          <w:rPr>
            <w:noProof/>
            <w:webHidden/>
          </w:rPr>
          <w:tab/>
        </w:r>
        <w:r w:rsidR="00357411">
          <w:rPr>
            <w:noProof/>
            <w:webHidden/>
          </w:rPr>
          <w:fldChar w:fldCharType="begin"/>
        </w:r>
        <w:r w:rsidR="00357411">
          <w:rPr>
            <w:noProof/>
            <w:webHidden/>
          </w:rPr>
          <w:instrText xml:space="preserve"> PAGEREF _Toc387680229 \h </w:instrText>
        </w:r>
        <w:r w:rsidR="00357411">
          <w:rPr>
            <w:noProof/>
            <w:webHidden/>
          </w:rPr>
        </w:r>
        <w:r w:rsidR="00357411">
          <w:rPr>
            <w:noProof/>
            <w:webHidden/>
          </w:rPr>
          <w:fldChar w:fldCharType="separate"/>
        </w:r>
        <w:r w:rsidR="008D52AD">
          <w:rPr>
            <w:noProof/>
            <w:webHidden/>
          </w:rPr>
          <w:t>101</w:t>
        </w:r>
        <w:r w:rsidR="00357411">
          <w:rPr>
            <w:noProof/>
            <w:webHidden/>
          </w:rPr>
          <w:fldChar w:fldCharType="end"/>
        </w:r>
      </w:hyperlink>
    </w:p>
    <w:p w14:paraId="790D003C"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30" w:history="1">
        <w:r w:rsidR="00357411" w:rsidRPr="00D0509D">
          <w:rPr>
            <w:rStyle w:val="Hyperlink"/>
            <w:noProof/>
          </w:rPr>
          <w:t>6.3.7. Automatic Penalty Calculation</w:t>
        </w:r>
        <w:r w:rsidR="00357411">
          <w:rPr>
            <w:noProof/>
            <w:webHidden/>
          </w:rPr>
          <w:tab/>
        </w:r>
        <w:r w:rsidR="00357411">
          <w:rPr>
            <w:noProof/>
            <w:webHidden/>
          </w:rPr>
          <w:fldChar w:fldCharType="begin"/>
        </w:r>
        <w:r w:rsidR="00357411">
          <w:rPr>
            <w:noProof/>
            <w:webHidden/>
          </w:rPr>
          <w:instrText xml:space="preserve"> PAGEREF _Toc387680230 \h </w:instrText>
        </w:r>
        <w:r w:rsidR="00357411">
          <w:rPr>
            <w:noProof/>
            <w:webHidden/>
          </w:rPr>
        </w:r>
        <w:r w:rsidR="00357411">
          <w:rPr>
            <w:noProof/>
            <w:webHidden/>
          </w:rPr>
          <w:fldChar w:fldCharType="separate"/>
        </w:r>
        <w:r w:rsidR="008D52AD">
          <w:rPr>
            <w:noProof/>
            <w:webHidden/>
          </w:rPr>
          <w:t>102</w:t>
        </w:r>
        <w:r w:rsidR="00357411">
          <w:rPr>
            <w:noProof/>
            <w:webHidden/>
          </w:rPr>
          <w:fldChar w:fldCharType="end"/>
        </w:r>
      </w:hyperlink>
    </w:p>
    <w:p w14:paraId="02CEE8A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31" w:history="1">
        <w:r w:rsidR="00357411" w:rsidRPr="00D0509D">
          <w:rPr>
            <w:rStyle w:val="Hyperlink"/>
            <w:noProof/>
          </w:rPr>
          <w:t>6.3.8. Alternative Formulations</w:t>
        </w:r>
        <w:r w:rsidR="00357411">
          <w:rPr>
            <w:noProof/>
            <w:webHidden/>
          </w:rPr>
          <w:tab/>
        </w:r>
        <w:r w:rsidR="00357411">
          <w:rPr>
            <w:noProof/>
            <w:webHidden/>
          </w:rPr>
          <w:fldChar w:fldCharType="begin"/>
        </w:r>
        <w:r w:rsidR="00357411">
          <w:rPr>
            <w:noProof/>
            <w:webHidden/>
          </w:rPr>
          <w:instrText xml:space="preserve"> PAGEREF _Toc387680231 \h </w:instrText>
        </w:r>
        <w:r w:rsidR="00357411">
          <w:rPr>
            <w:noProof/>
            <w:webHidden/>
          </w:rPr>
        </w:r>
        <w:r w:rsidR="00357411">
          <w:rPr>
            <w:noProof/>
            <w:webHidden/>
          </w:rPr>
          <w:fldChar w:fldCharType="separate"/>
        </w:r>
        <w:r w:rsidR="008D52AD">
          <w:rPr>
            <w:noProof/>
            <w:webHidden/>
          </w:rPr>
          <w:t>102</w:t>
        </w:r>
        <w:r w:rsidR="00357411">
          <w:rPr>
            <w:noProof/>
            <w:webHidden/>
          </w:rPr>
          <w:fldChar w:fldCharType="end"/>
        </w:r>
      </w:hyperlink>
    </w:p>
    <w:p w14:paraId="56BFDCAE"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32" w:history="1">
        <w:r w:rsidR="00357411" w:rsidRPr="00D0509D">
          <w:rPr>
            <w:rStyle w:val="Hyperlink"/>
            <w:noProof/>
          </w:rPr>
          <w:t>6.4. Biphasic Contact</w:t>
        </w:r>
        <w:r w:rsidR="00357411">
          <w:rPr>
            <w:noProof/>
            <w:webHidden/>
          </w:rPr>
          <w:tab/>
        </w:r>
        <w:r w:rsidR="00357411">
          <w:rPr>
            <w:noProof/>
            <w:webHidden/>
          </w:rPr>
          <w:fldChar w:fldCharType="begin"/>
        </w:r>
        <w:r w:rsidR="00357411">
          <w:rPr>
            <w:noProof/>
            <w:webHidden/>
          </w:rPr>
          <w:instrText xml:space="preserve"> PAGEREF _Toc387680232 \h </w:instrText>
        </w:r>
        <w:r w:rsidR="00357411">
          <w:rPr>
            <w:noProof/>
            <w:webHidden/>
          </w:rPr>
        </w:r>
        <w:r w:rsidR="00357411">
          <w:rPr>
            <w:noProof/>
            <w:webHidden/>
          </w:rPr>
          <w:fldChar w:fldCharType="separate"/>
        </w:r>
        <w:r w:rsidR="008D52AD">
          <w:rPr>
            <w:noProof/>
            <w:webHidden/>
          </w:rPr>
          <w:t>104</w:t>
        </w:r>
        <w:r w:rsidR="00357411">
          <w:rPr>
            <w:noProof/>
            <w:webHidden/>
          </w:rPr>
          <w:fldChar w:fldCharType="end"/>
        </w:r>
      </w:hyperlink>
    </w:p>
    <w:p w14:paraId="1981D7C8"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33" w:history="1">
        <w:r w:rsidR="00357411" w:rsidRPr="00D0509D">
          <w:rPr>
            <w:rStyle w:val="Hyperlink"/>
            <w:noProof/>
          </w:rPr>
          <w:t>6.4.1. Contact Integral</w:t>
        </w:r>
        <w:r w:rsidR="00357411">
          <w:rPr>
            <w:noProof/>
            <w:webHidden/>
          </w:rPr>
          <w:tab/>
        </w:r>
        <w:r w:rsidR="00357411">
          <w:rPr>
            <w:noProof/>
            <w:webHidden/>
          </w:rPr>
          <w:fldChar w:fldCharType="begin"/>
        </w:r>
        <w:r w:rsidR="00357411">
          <w:rPr>
            <w:noProof/>
            <w:webHidden/>
          </w:rPr>
          <w:instrText xml:space="preserve"> PAGEREF _Toc387680233 \h </w:instrText>
        </w:r>
        <w:r w:rsidR="00357411">
          <w:rPr>
            <w:noProof/>
            <w:webHidden/>
          </w:rPr>
        </w:r>
        <w:r w:rsidR="00357411">
          <w:rPr>
            <w:noProof/>
            <w:webHidden/>
          </w:rPr>
          <w:fldChar w:fldCharType="separate"/>
        </w:r>
        <w:r w:rsidR="008D52AD">
          <w:rPr>
            <w:noProof/>
            <w:webHidden/>
          </w:rPr>
          <w:t>104</w:t>
        </w:r>
        <w:r w:rsidR="00357411">
          <w:rPr>
            <w:noProof/>
            <w:webHidden/>
          </w:rPr>
          <w:fldChar w:fldCharType="end"/>
        </w:r>
      </w:hyperlink>
    </w:p>
    <w:p w14:paraId="253FD299"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34" w:history="1">
        <w:r w:rsidR="00357411" w:rsidRPr="00D0509D">
          <w:rPr>
            <w:rStyle w:val="Hyperlink"/>
            <w:noProof/>
          </w:rPr>
          <w:t>6.4.2. Gap Function</w:t>
        </w:r>
        <w:r w:rsidR="00357411">
          <w:rPr>
            <w:noProof/>
            <w:webHidden/>
          </w:rPr>
          <w:tab/>
        </w:r>
        <w:r w:rsidR="00357411">
          <w:rPr>
            <w:noProof/>
            <w:webHidden/>
          </w:rPr>
          <w:fldChar w:fldCharType="begin"/>
        </w:r>
        <w:r w:rsidR="00357411">
          <w:rPr>
            <w:noProof/>
            <w:webHidden/>
          </w:rPr>
          <w:instrText xml:space="preserve"> PAGEREF _Toc387680234 \h </w:instrText>
        </w:r>
        <w:r w:rsidR="00357411">
          <w:rPr>
            <w:noProof/>
            <w:webHidden/>
          </w:rPr>
        </w:r>
        <w:r w:rsidR="00357411">
          <w:rPr>
            <w:noProof/>
            <w:webHidden/>
          </w:rPr>
          <w:fldChar w:fldCharType="separate"/>
        </w:r>
        <w:r w:rsidR="008D52AD">
          <w:rPr>
            <w:noProof/>
            <w:webHidden/>
          </w:rPr>
          <w:t>104</w:t>
        </w:r>
        <w:r w:rsidR="00357411">
          <w:rPr>
            <w:noProof/>
            <w:webHidden/>
          </w:rPr>
          <w:fldChar w:fldCharType="end"/>
        </w:r>
      </w:hyperlink>
    </w:p>
    <w:p w14:paraId="1C7F013D"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35" w:history="1">
        <w:r w:rsidR="00357411" w:rsidRPr="00D0509D">
          <w:rPr>
            <w:rStyle w:val="Hyperlink"/>
            <w:noProof/>
          </w:rPr>
          <w:t>6.4.3. Penalty Method</w:t>
        </w:r>
        <w:r w:rsidR="00357411">
          <w:rPr>
            <w:noProof/>
            <w:webHidden/>
          </w:rPr>
          <w:tab/>
        </w:r>
        <w:r w:rsidR="00357411">
          <w:rPr>
            <w:noProof/>
            <w:webHidden/>
          </w:rPr>
          <w:fldChar w:fldCharType="begin"/>
        </w:r>
        <w:r w:rsidR="00357411">
          <w:rPr>
            <w:noProof/>
            <w:webHidden/>
          </w:rPr>
          <w:instrText xml:space="preserve"> PAGEREF _Toc387680235 \h </w:instrText>
        </w:r>
        <w:r w:rsidR="00357411">
          <w:rPr>
            <w:noProof/>
            <w:webHidden/>
          </w:rPr>
        </w:r>
        <w:r w:rsidR="00357411">
          <w:rPr>
            <w:noProof/>
            <w:webHidden/>
          </w:rPr>
          <w:fldChar w:fldCharType="separate"/>
        </w:r>
        <w:r w:rsidR="008D52AD">
          <w:rPr>
            <w:noProof/>
            <w:webHidden/>
          </w:rPr>
          <w:t>105</w:t>
        </w:r>
        <w:r w:rsidR="00357411">
          <w:rPr>
            <w:noProof/>
            <w:webHidden/>
          </w:rPr>
          <w:fldChar w:fldCharType="end"/>
        </w:r>
      </w:hyperlink>
    </w:p>
    <w:p w14:paraId="4F5F49D7"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36" w:history="1">
        <w:r w:rsidR="00357411" w:rsidRPr="00D0509D">
          <w:rPr>
            <w:rStyle w:val="Hyperlink"/>
            <w:noProof/>
          </w:rPr>
          <w:t>6.4.4. Discretization</w:t>
        </w:r>
        <w:r w:rsidR="00357411">
          <w:rPr>
            <w:noProof/>
            <w:webHidden/>
          </w:rPr>
          <w:tab/>
        </w:r>
        <w:r w:rsidR="00357411">
          <w:rPr>
            <w:noProof/>
            <w:webHidden/>
          </w:rPr>
          <w:fldChar w:fldCharType="begin"/>
        </w:r>
        <w:r w:rsidR="00357411">
          <w:rPr>
            <w:noProof/>
            <w:webHidden/>
          </w:rPr>
          <w:instrText xml:space="preserve"> PAGEREF _Toc387680236 \h </w:instrText>
        </w:r>
        <w:r w:rsidR="00357411">
          <w:rPr>
            <w:noProof/>
            <w:webHidden/>
          </w:rPr>
        </w:r>
        <w:r w:rsidR="00357411">
          <w:rPr>
            <w:noProof/>
            <w:webHidden/>
          </w:rPr>
          <w:fldChar w:fldCharType="separate"/>
        </w:r>
        <w:r w:rsidR="008D52AD">
          <w:rPr>
            <w:noProof/>
            <w:webHidden/>
          </w:rPr>
          <w:t>106</w:t>
        </w:r>
        <w:r w:rsidR="00357411">
          <w:rPr>
            <w:noProof/>
            <w:webHidden/>
          </w:rPr>
          <w:fldChar w:fldCharType="end"/>
        </w:r>
      </w:hyperlink>
    </w:p>
    <w:p w14:paraId="15A09E4A"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37" w:history="1">
        <w:r w:rsidR="00357411" w:rsidRPr="00D0509D">
          <w:rPr>
            <w:rStyle w:val="Hyperlink"/>
            <w:noProof/>
          </w:rPr>
          <w:t>6.5. Biphasic-Solute Contact</w:t>
        </w:r>
        <w:r w:rsidR="00357411">
          <w:rPr>
            <w:noProof/>
            <w:webHidden/>
          </w:rPr>
          <w:tab/>
        </w:r>
        <w:r w:rsidR="00357411">
          <w:rPr>
            <w:noProof/>
            <w:webHidden/>
          </w:rPr>
          <w:fldChar w:fldCharType="begin"/>
        </w:r>
        <w:r w:rsidR="00357411">
          <w:rPr>
            <w:noProof/>
            <w:webHidden/>
          </w:rPr>
          <w:instrText xml:space="preserve"> PAGEREF _Toc387680237 \h </w:instrText>
        </w:r>
        <w:r w:rsidR="00357411">
          <w:rPr>
            <w:noProof/>
            <w:webHidden/>
          </w:rPr>
        </w:r>
        <w:r w:rsidR="00357411">
          <w:rPr>
            <w:noProof/>
            <w:webHidden/>
          </w:rPr>
          <w:fldChar w:fldCharType="separate"/>
        </w:r>
        <w:r w:rsidR="008D52AD">
          <w:rPr>
            <w:noProof/>
            <w:webHidden/>
          </w:rPr>
          <w:t>108</w:t>
        </w:r>
        <w:r w:rsidR="00357411">
          <w:rPr>
            <w:noProof/>
            <w:webHidden/>
          </w:rPr>
          <w:fldChar w:fldCharType="end"/>
        </w:r>
      </w:hyperlink>
    </w:p>
    <w:p w14:paraId="4DE546E9"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38" w:history="1">
        <w:r w:rsidR="00357411" w:rsidRPr="00D0509D">
          <w:rPr>
            <w:rStyle w:val="Hyperlink"/>
            <w:noProof/>
          </w:rPr>
          <w:t>6.5.1. Contact Integral</w:t>
        </w:r>
        <w:r w:rsidR="00357411">
          <w:rPr>
            <w:noProof/>
            <w:webHidden/>
          </w:rPr>
          <w:tab/>
        </w:r>
        <w:r w:rsidR="00357411">
          <w:rPr>
            <w:noProof/>
            <w:webHidden/>
          </w:rPr>
          <w:fldChar w:fldCharType="begin"/>
        </w:r>
        <w:r w:rsidR="00357411">
          <w:rPr>
            <w:noProof/>
            <w:webHidden/>
          </w:rPr>
          <w:instrText xml:space="preserve"> PAGEREF _Toc387680238 \h </w:instrText>
        </w:r>
        <w:r w:rsidR="00357411">
          <w:rPr>
            <w:noProof/>
            <w:webHidden/>
          </w:rPr>
        </w:r>
        <w:r w:rsidR="00357411">
          <w:rPr>
            <w:noProof/>
            <w:webHidden/>
          </w:rPr>
          <w:fldChar w:fldCharType="separate"/>
        </w:r>
        <w:r w:rsidR="008D52AD">
          <w:rPr>
            <w:noProof/>
            <w:webHidden/>
          </w:rPr>
          <w:t>108</w:t>
        </w:r>
        <w:r w:rsidR="00357411">
          <w:rPr>
            <w:noProof/>
            <w:webHidden/>
          </w:rPr>
          <w:fldChar w:fldCharType="end"/>
        </w:r>
      </w:hyperlink>
    </w:p>
    <w:p w14:paraId="6FDE442A"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39" w:history="1">
        <w:r w:rsidR="00357411" w:rsidRPr="00D0509D">
          <w:rPr>
            <w:rStyle w:val="Hyperlink"/>
            <w:noProof/>
          </w:rPr>
          <w:t>6.5.2. Gap Function</w:t>
        </w:r>
        <w:r w:rsidR="00357411">
          <w:rPr>
            <w:noProof/>
            <w:webHidden/>
          </w:rPr>
          <w:tab/>
        </w:r>
        <w:r w:rsidR="00357411">
          <w:rPr>
            <w:noProof/>
            <w:webHidden/>
          </w:rPr>
          <w:fldChar w:fldCharType="begin"/>
        </w:r>
        <w:r w:rsidR="00357411">
          <w:rPr>
            <w:noProof/>
            <w:webHidden/>
          </w:rPr>
          <w:instrText xml:space="preserve"> PAGEREF _Toc387680239 \h </w:instrText>
        </w:r>
        <w:r w:rsidR="00357411">
          <w:rPr>
            <w:noProof/>
            <w:webHidden/>
          </w:rPr>
        </w:r>
        <w:r w:rsidR="00357411">
          <w:rPr>
            <w:noProof/>
            <w:webHidden/>
          </w:rPr>
          <w:fldChar w:fldCharType="separate"/>
        </w:r>
        <w:r w:rsidR="008D52AD">
          <w:rPr>
            <w:noProof/>
            <w:webHidden/>
          </w:rPr>
          <w:t>109</w:t>
        </w:r>
        <w:r w:rsidR="00357411">
          <w:rPr>
            <w:noProof/>
            <w:webHidden/>
          </w:rPr>
          <w:fldChar w:fldCharType="end"/>
        </w:r>
      </w:hyperlink>
    </w:p>
    <w:p w14:paraId="3CE9F233"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40" w:history="1">
        <w:r w:rsidR="00357411" w:rsidRPr="00D0509D">
          <w:rPr>
            <w:rStyle w:val="Hyperlink"/>
            <w:noProof/>
          </w:rPr>
          <w:t>6.5.3. Penalty Method</w:t>
        </w:r>
        <w:r w:rsidR="00357411">
          <w:rPr>
            <w:noProof/>
            <w:webHidden/>
          </w:rPr>
          <w:tab/>
        </w:r>
        <w:r w:rsidR="00357411">
          <w:rPr>
            <w:noProof/>
            <w:webHidden/>
          </w:rPr>
          <w:fldChar w:fldCharType="begin"/>
        </w:r>
        <w:r w:rsidR="00357411">
          <w:rPr>
            <w:noProof/>
            <w:webHidden/>
          </w:rPr>
          <w:instrText xml:space="preserve"> PAGEREF _Toc387680240 \h </w:instrText>
        </w:r>
        <w:r w:rsidR="00357411">
          <w:rPr>
            <w:noProof/>
            <w:webHidden/>
          </w:rPr>
        </w:r>
        <w:r w:rsidR="00357411">
          <w:rPr>
            <w:noProof/>
            <w:webHidden/>
          </w:rPr>
          <w:fldChar w:fldCharType="separate"/>
        </w:r>
        <w:r w:rsidR="008D52AD">
          <w:rPr>
            <w:noProof/>
            <w:webHidden/>
          </w:rPr>
          <w:t>109</w:t>
        </w:r>
        <w:r w:rsidR="00357411">
          <w:rPr>
            <w:noProof/>
            <w:webHidden/>
          </w:rPr>
          <w:fldChar w:fldCharType="end"/>
        </w:r>
      </w:hyperlink>
    </w:p>
    <w:p w14:paraId="75FD5A94"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41" w:history="1">
        <w:r w:rsidR="00357411" w:rsidRPr="00D0509D">
          <w:rPr>
            <w:rStyle w:val="Hyperlink"/>
            <w:noProof/>
          </w:rPr>
          <w:t>6.5.4. Discretization</w:t>
        </w:r>
        <w:r w:rsidR="00357411">
          <w:rPr>
            <w:noProof/>
            <w:webHidden/>
          </w:rPr>
          <w:tab/>
        </w:r>
        <w:r w:rsidR="00357411">
          <w:rPr>
            <w:noProof/>
            <w:webHidden/>
          </w:rPr>
          <w:fldChar w:fldCharType="begin"/>
        </w:r>
        <w:r w:rsidR="00357411">
          <w:rPr>
            <w:noProof/>
            <w:webHidden/>
          </w:rPr>
          <w:instrText xml:space="preserve"> PAGEREF _Toc387680241 \h </w:instrText>
        </w:r>
        <w:r w:rsidR="00357411">
          <w:rPr>
            <w:noProof/>
            <w:webHidden/>
          </w:rPr>
        </w:r>
        <w:r w:rsidR="00357411">
          <w:rPr>
            <w:noProof/>
            <w:webHidden/>
          </w:rPr>
          <w:fldChar w:fldCharType="separate"/>
        </w:r>
        <w:r w:rsidR="008D52AD">
          <w:rPr>
            <w:noProof/>
            <w:webHidden/>
          </w:rPr>
          <w:t>111</w:t>
        </w:r>
        <w:r w:rsidR="00357411">
          <w:rPr>
            <w:noProof/>
            <w:webHidden/>
          </w:rPr>
          <w:fldChar w:fldCharType="end"/>
        </w:r>
      </w:hyperlink>
    </w:p>
    <w:p w14:paraId="1388C79F" w14:textId="77777777" w:rsidR="00357411" w:rsidRDefault="00A447B3">
      <w:pPr>
        <w:pStyle w:val="TOC2"/>
        <w:tabs>
          <w:tab w:val="right" w:leader="dot" w:pos="9350"/>
        </w:tabs>
        <w:rPr>
          <w:rFonts w:asciiTheme="minorHAnsi" w:eastAsiaTheme="minorEastAsia" w:hAnsiTheme="minorHAnsi" w:cstheme="minorBidi"/>
          <w:noProof/>
          <w:sz w:val="22"/>
          <w:szCs w:val="22"/>
        </w:rPr>
      </w:pPr>
      <w:hyperlink w:anchor="_Toc387680242" w:history="1">
        <w:r w:rsidR="00357411" w:rsidRPr="00D0509D">
          <w:rPr>
            <w:rStyle w:val="Hyperlink"/>
            <w:noProof/>
          </w:rPr>
          <w:t>6.6. Tied Contact</w:t>
        </w:r>
        <w:r w:rsidR="00357411">
          <w:rPr>
            <w:noProof/>
            <w:webHidden/>
          </w:rPr>
          <w:tab/>
        </w:r>
        <w:r w:rsidR="00357411">
          <w:rPr>
            <w:noProof/>
            <w:webHidden/>
          </w:rPr>
          <w:fldChar w:fldCharType="begin"/>
        </w:r>
        <w:r w:rsidR="00357411">
          <w:rPr>
            <w:noProof/>
            <w:webHidden/>
          </w:rPr>
          <w:instrText xml:space="preserve"> PAGEREF _Toc387680242 \h </w:instrText>
        </w:r>
        <w:r w:rsidR="00357411">
          <w:rPr>
            <w:noProof/>
            <w:webHidden/>
          </w:rPr>
        </w:r>
        <w:r w:rsidR="00357411">
          <w:rPr>
            <w:noProof/>
            <w:webHidden/>
          </w:rPr>
          <w:fldChar w:fldCharType="separate"/>
        </w:r>
        <w:r w:rsidR="008D52AD">
          <w:rPr>
            <w:noProof/>
            <w:webHidden/>
          </w:rPr>
          <w:t>115</w:t>
        </w:r>
        <w:r w:rsidR="00357411">
          <w:rPr>
            <w:noProof/>
            <w:webHidden/>
          </w:rPr>
          <w:fldChar w:fldCharType="end"/>
        </w:r>
      </w:hyperlink>
    </w:p>
    <w:p w14:paraId="015EC8F3"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43" w:history="1">
        <w:r w:rsidR="00357411" w:rsidRPr="00D0509D">
          <w:rPr>
            <w:rStyle w:val="Hyperlink"/>
            <w:noProof/>
          </w:rPr>
          <w:t>6.6.1. Gap Function</w:t>
        </w:r>
        <w:r w:rsidR="00357411">
          <w:rPr>
            <w:noProof/>
            <w:webHidden/>
          </w:rPr>
          <w:tab/>
        </w:r>
        <w:r w:rsidR="00357411">
          <w:rPr>
            <w:noProof/>
            <w:webHidden/>
          </w:rPr>
          <w:fldChar w:fldCharType="begin"/>
        </w:r>
        <w:r w:rsidR="00357411">
          <w:rPr>
            <w:noProof/>
            <w:webHidden/>
          </w:rPr>
          <w:instrText xml:space="preserve"> PAGEREF _Toc387680243 \h </w:instrText>
        </w:r>
        <w:r w:rsidR="00357411">
          <w:rPr>
            <w:noProof/>
            <w:webHidden/>
          </w:rPr>
        </w:r>
        <w:r w:rsidR="00357411">
          <w:rPr>
            <w:noProof/>
            <w:webHidden/>
          </w:rPr>
          <w:fldChar w:fldCharType="separate"/>
        </w:r>
        <w:r w:rsidR="008D52AD">
          <w:rPr>
            <w:noProof/>
            <w:webHidden/>
          </w:rPr>
          <w:t>115</w:t>
        </w:r>
        <w:r w:rsidR="00357411">
          <w:rPr>
            <w:noProof/>
            <w:webHidden/>
          </w:rPr>
          <w:fldChar w:fldCharType="end"/>
        </w:r>
      </w:hyperlink>
    </w:p>
    <w:p w14:paraId="2C4FCFDF"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44" w:history="1">
        <w:r w:rsidR="00357411" w:rsidRPr="00D0509D">
          <w:rPr>
            <w:rStyle w:val="Hyperlink"/>
            <w:noProof/>
          </w:rPr>
          <w:t>6.6.2. Tied Contact Integral</w:t>
        </w:r>
        <w:r w:rsidR="00357411">
          <w:rPr>
            <w:noProof/>
            <w:webHidden/>
          </w:rPr>
          <w:tab/>
        </w:r>
        <w:r w:rsidR="00357411">
          <w:rPr>
            <w:noProof/>
            <w:webHidden/>
          </w:rPr>
          <w:fldChar w:fldCharType="begin"/>
        </w:r>
        <w:r w:rsidR="00357411">
          <w:rPr>
            <w:noProof/>
            <w:webHidden/>
          </w:rPr>
          <w:instrText xml:space="preserve"> PAGEREF _Toc387680244 \h </w:instrText>
        </w:r>
        <w:r w:rsidR="00357411">
          <w:rPr>
            <w:noProof/>
            <w:webHidden/>
          </w:rPr>
        </w:r>
        <w:r w:rsidR="00357411">
          <w:rPr>
            <w:noProof/>
            <w:webHidden/>
          </w:rPr>
          <w:fldChar w:fldCharType="separate"/>
        </w:r>
        <w:r w:rsidR="008D52AD">
          <w:rPr>
            <w:noProof/>
            <w:webHidden/>
          </w:rPr>
          <w:t>115</w:t>
        </w:r>
        <w:r w:rsidR="00357411">
          <w:rPr>
            <w:noProof/>
            <w:webHidden/>
          </w:rPr>
          <w:fldChar w:fldCharType="end"/>
        </w:r>
      </w:hyperlink>
    </w:p>
    <w:p w14:paraId="0CE65D55"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45" w:history="1">
        <w:r w:rsidR="00357411" w:rsidRPr="00D0509D">
          <w:rPr>
            <w:rStyle w:val="Hyperlink"/>
            <w:noProof/>
          </w:rPr>
          <w:t>6.6.3. Linearization of the Contact Integral</w:t>
        </w:r>
        <w:r w:rsidR="00357411">
          <w:rPr>
            <w:noProof/>
            <w:webHidden/>
          </w:rPr>
          <w:tab/>
        </w:r>
        <w:r w:rsidR="00357411">
          <w:rPr>
            <w:noProof/>
            <w:webHidden/>
          </w:rPr>
          <w:fldChar w:fldCharType="begin"/>
        </w:r>
        <w:r w:rsidR="00357411">
          <w:rPr>
            <w:noProof/>
            <w:webHidden/>
          </w:rPr>
          <w:instrText xml:space="preserve"> PAGEREF _Toc387680245 \h </w:instrText>
        </w:r>
        <w:r w:rsidR="00357411">
          <w:rPr>
            <w:noProof/>
            <w:webHidden/>
          </w:rPr>
        </w:r>
        <w:r w:rsidR="00357411">
          <w:rPr>
            <w:noProof/>
            <w:webHidden/>
          </w:rPr>
          <w:fldChar w:fldCharType="separate"/>
        </w:r>
        <w:r w:rsidR="008D52AD">
          <w:rPr>
            <w:noProof/>
            <w:webHidden/>
          </w:rPr>
          <w:t>116</w:t>
        </w:r>
        <w:r w:rsidR="00357411">
          <w:rPr>
            <w:noProof/>
            <w:webHidden/>
          </w:rPr>
          <w:fldChar w:fldCharType="end"/>
        </w:r>
      </w:hyperlink>
    </w:p>
    <w:p w14:paraId="7C973126" w14:textId="77777777" w:rsidR="00357411" w:rsidRDefault="00A447B3">
      <w:pPr>
        <w:pStyle w:val="TOC3"/>
        <w:tabs>
          <w:tab w:val="right" w:leader="dot" w:pos="9350"/>
        </w:tabs>
        <w:rPr>
          <w:rFonts w:asciiTheme="minorHAnsi" w:eastAsiaTheme="minorEastAsia" w:hAnsiTheme="minorHAnsi" w:cstheme="minorBidi"/>
          <w:noProof/>
          <w:sz w:val="22"/>
          <w:szCs w:val="22"/>
        </w:rPr>
      </w:pPr>
      <w:hyperlink w:anchor="_Toc387680246" w:history="1">
        <w:r w:rsidR="00357411" w:rsidRPr="00D0509D">
          <w:rPr>
            <w:rStyle w:val="Hyperlink"/>
            <w:noProof/>
          </w:rPr>
          <w:t>6.6.4. Discretization</w:t>
        </w:r>
        <w:r w:rsidR="00357411">
          <w:rPr>
            <w:noProof/>
            <w:webHidden/>
          </w:rPr>
          <w:tab/>
        </w:r>
        <w:r w:rsidR="00357411">
          <w:rPr>
            <w:noProof/>
            <w:webHidden/>
          </w:rPr>
          <w:fldChar w:fldCharType="begin"/>
        </w:r>
        <w:r w:rsidR="00357411">
          <w:rPr>
            <w:noProof/>
            <w:webHidden/>
          </w:rPr>
          <w:instrText xml:space="preserve"> PAGEREF _Toc387680246 \h </w:instrText>
        </w:r>
        <w:r w:rsidR="00357411">
          <w:rPr>
            <w:noProof/>
            <w:webHidden/>
          </w:rPr>
        </w:r>
        <w:r w:rsidR="00357411">
          <w:rPr>
            <w:noProof/>
            <w:webHidden/>
          </w:rPr>
          <w:fldChar w:fldCharType="separate"/>
        </w:r>
        <w:r w:rsidR="008D52AD">
          <w:rPr>
            <w:noProof/>
            <w:webHidden/>
          </w:rPr>
          <w:t>116</w:t>
        </w:r>
        <w:r w:rsidR="00357411">
          <w:rPr>
            <w:noProof/>
            <w:webHidden/>
          </w:rPr>
          <w:fldChar w:fldCharType="end"/>
        </w:r>
      </w:hyperlink>
    </w:p>
    <w:p w14:paraId="4F4567E4" w14:textId="77777777" w:rsidR="00357411" w:rsidRDefault="00A447B3">
      <w:pPr>
        <w:pStyle w:val="TOC1"/>
        <w:rPr>
          <w:rFonts w:asciiTheme="minorHAnsi" w:eastAsiaTheme="minorEastAsia" w:hAnsiTheme="minorHAnsi" w:cstheme="minorBidi"/>
          <w:b w:val="0"/>
          <w:sz w:val="22"/>
          <w:szCs w:val="22"/>
        </w:rPr>
      </w:pPr>
      <w:hyperlink w:anchor="_Toc387680247" w:history="1">
        <w:r w:rsidR="00357411" w:rsidRPr="00D0509D">
          <w:rPr>
            <w:rStyle w:val="Hyperlink"/>
          </w:rPr>
          <w:t>Chapter 7. Dynamics</w:t>
        </w:r>
        <w:r w:rsidR="00357411">
          <w:rPr>
            <w:webHidden/>
          </w:rPr>
          <w:tab/>
        </w:r>
        <w:r w:rsidR="00357411">
          <w:rPr>
            <w:webHidden/>
          </w:rPr>
          <w:fldChar w:fldCharType="begin"/>
        </w:r>
        <w:r w:rsidR="00357411">
          <w:rPr>
            <w:webHidden/>
          </w:rPr>
          <w:instrText xml:space="preserve"> PAGEREF _Toc387680247 \h </w:instrText>
        </w:r>
        <w:r w:rsidR="00357411">
          <w:rPr>
            <w:webHidden/>
          </w:rPr>
        </w:r>
        <w:r w:rsidR="00357411">
          <w:rPr>
            <w:webHidden/>
          </w:rPr>
          <w:fldChar w:fldCharType="separate"/>
        </w:r>
        <w:r w:rsidR="008D52AD">
          <w:rPr>
            <w:webHidden/>
          </w:rPr>
          <w:t>118</w:t>
        </w:r>
        <w:r w:rsidR="00357411">
          <w:rPr>
            <w:webHidden/>
          </w:rPr>
          <w:fldChar w:fldCharType="end"/>
        </w:r>
      </w:hyperlink>
    </w:p>
    <w:p w14:paraId="34AF7969" w14:textId="77777777" w:rsidR="00357411" w:rsidRDefault="00A447B3">
      <w:pPr>
        <w:pStyle w:val="TOC1"/>
        <w:rPr>
          <w:rFonts w:asciiTheme="minorHAnsi" w:eastAsiaTheme="minorEastAsia" w:hAnsiTheme="minorHAnsi" w:cstheme="minorBidi"/>
          <w:b w:val="0"/>
          <w:sz w:val="22"/>
          <w:szCs w:val="22"/>
        </w:rPr>
      </w:pPr>
      <w:hyperlink w:anchor="_Toc387680248" w:history="1">
        <w:r w:rsidR="00357411" w:rsidRPr="00D0509D">
          <w:rPr>
            <w:rStyle w:val="Hyperlink"/>
          </w:rPr>
          <w:t>References</w:t>
        </w:r>
        <w:r w:rsidR="00357411">
          <w:rPr>
            <w:webHidden/>
          </w:rPr>
          <w:tab/>
        </w:r>
        <w:r w:rsidR="00357411">
          <w:rPr>
            <w:webHidden/>
          </w:rPr>
          <w:fldChar w:fldCharType="begin"/>
        </w:r>
        <w:r w:rsidR="00357411">
          <w:rPr>
            <w:webHidden/>
          </w:rPr>
          <w:instrText xml:space="preserve"> PAGEREF _Toc387680248 \h </w:instrText>
        </w:r>
        <w:r w:rsidR="00357411">
          <w:rPr>
            <w:webHidden/>
          </w:rPr>
        </w:r>
        <w:r w:rsidR="00357411">
          <w:rPr>
            <w:webHidden/>
          </w:rPr>
          <w:fldChar w:fldCharType="separate"/>
        </w:r>
        <w:r w:rsidR="008D52AD">
          <w:rPr>
            <w:webHidden/>
          </w:rPr>
          <w:t>119</w:t>
        </w:r>
        <w:r w:rsidR="00357411">
          <w:rPr>
            <w:webHidden/>
          </w:rPr>
          <w:fldChar w:fldCharType="end"/>
        </w:r>
      </w:hyperlink>
    </w:p>
    <w:p w14:paraId="4AD173FB" w14:textId="77777777" w:rsidR="008C7882" w:rsidRDefault="008C7882" w:rsidP="008C7882">
      <w:r>
        <w:rPr>
          <w:bCs/>
          <w:noProof/>
        </w:rPr>
        <w:lastRenderedPageBreak/>
        <w:fldChar w:fldCharType="end"/>
      </w:r>
    </w:p>
    <w:p w14:paraId="605B3EEC" w14:textId="77777777" w:rsidR="008C7882" w:rsidRDefault="008C7882" w:rsidP="008C7882">
      <w:pPr>
        <w:pStyle w:val="Heading1"/>
      </w:pPr>
      <w:r>
        <w:br w:type="page"/>
      </w:r>
      <w:bookmarkStart w:id="45" w:name="_Toc387680114"/>
      <w:r>
        <w:lastRenderedPageBreak/>
        <w:t>Introduction</w:t>
      </w:r>
      <w:bookmarkEnd w:id="45"/>
    </w:p>
    <w:p w14:paraId="2789BC4D" w14:textId="77777777" w:rsidR="008C7882" w:rsidRPr="008F49E5" w:rsidRDefault="008C7882" w:rsidP="008C7882">
      <w:pPr>
        <w:rPr>
          <w:sz w:val="20"/>
          <w:szCs w:val="20"/>
        </w:rPr>
      </w:pPr>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6A09A445" w14:textId="77777777" w:rsidR="008C7882" w:rsidRDefault="008C7882" w:rsidP="008C7882">
      <w:pPr>
        <w:pStyle w:val="Heading2"/>
      </w:pPr>
      <w:bookmarkStart w:id="46" w:name="_Toc387680115"/>
      <w:r>
        <w:t>Overview of FEBio</w:t>
      </w:r>
      <w:bookmarkEnd w:id="46"/>
    </w:p>
    <w:p w14:paraId="0EEFE427" w14:textId="77777777" w:rsidR="008C7882" w:rsidRDefault="008C7882" w:rsidP="008C7882">
      <w:r>
        <w:t xml:space="preserve">FEBio is an implicit, nonlinear finite element solver that is specifically designed for applications in biomechanics. It offers </w:t>
      </w:r>
      <w:r w:rsidR="008F047C">
        <w:t>analyses</w:t>
      </w:r>
      <w:r>
        <w:t xml:space="preserve">, constitutive models and boundary conditions that are relevant for this particular field. This section describes </w:t>
      </w:r>
      <w:r w:rsidR="008F047C">
        <w:t xml:space="preserve">briefly </w:t>
      </w:r>
      <w:r>
        <w:t>the available features of FEBio.</w:t>
      </w:r>
      <w:r w:rsidR="008F047C">
        <w:t xml:space="preserve"> A more detailed overview of features can be found in the </w:t>
      </w:r>
      <w:hyperlink r:id="rId18" w:history="1">
        <w:r w:rsidR="00E52B44" w:rsidRPr="00E52B44">
          <w:rPr>
            <w:rStyle w:val="Hyperlink"/>
          </w:rPr>
          <w:t>User’s Manual</w:t>
        </w:r>
      </w:hyperlink>
      <w:r w:rsidR="008F047C">
        <w:t>.</w:t>
      </w:r>
    </w:p>
    <w:p w14:paraId="24107407" w14:textId="77777777" w:rsidR="008C7882" w:rsidRDefault="008C7882" w:rsidP="008C7882"/>
    <w:p w14:paraId="263FEB70" w14:textId="77777777" w:rsidR="008C7882" w:rsidRDefault="008C7882" w:rsidP="008C7882">
      <w:r>
        <w:t xml:space="preserve">FEBio supports two analysis types, namely </w:t>
      </w:r>
      <w:r w:rsidRPr="00263C16">
        <w:rPr>
          <w:i/>
        </w:rPr>
        <w:t>quasi-static</w:t>
      </w:r>
      <w:r>
        <w:t xml:space="preserve"> and </w:t>
      </w:r>
      <w:r w:rsidRPr="00263C16">
        <w:rPr>
          <w:i/>
        </w:rPr>
        <w:t>quasi-static</w:t>
      </w:r>
      <w:r>
        <w:rPr>
          <w:i/>
        </w:rPr>
        <w:t xml:space="preserve"> </w:t>
      </w:r>
      <w:r w:rsidRPr="00263C16">
        <w:rPr>
          <w:i/>
        </w:rPr>
        <w:t>poroelastic</w:t>
      </w:r>
      <w:r>
        <w:t xml:space="preserve">. In a </w:t>
      </w:r>
      <w:r w:rsidRPr="00EB4D15">
        <w:rPr>
          <w:i/>
        </w:rPr>
        <w:t>quasi-static</w:t>
      </w:r>
      <w:r>
        <w:t xml:space="preserve"> analysis the (quasi-) static response of the system is sought; inertial terms are ignored. In a </w:t>
      </w:r>
      <w:r>
        <w:rPr>
          <w:i/>
        </w:rPr>
        <w:t>quasi-static poroelastic</w:t>
      </w:r>
      <w:r>
        <w:t xml:space="preserve"> analysis a coupled solid-fluid problem is solved. The latter analysis type is useful for modeling tissues that have high water content and the explicit modeling of fluid movement relative to the solid phase is important. </w:t>
      </w:r>
    </w:p>
    <w:p w14:paraId="7D37F8AE" w14:textId="77777777" w:rsidR="008C7882" w:rsidRDefault="008C7882" w:rsidP="008C7882"/>
    <w:p w14:paraId="674C38F9" w14:textId="77777777" w:rsidR="008C7882" w:rsidRPr="00C83888" w:rsidRDefault="008C7882" w:rsidP="008C7882">
      <w:r>
        <w:t xml:space="preserve">Several nonlinear constitutive models are available to allow the user to model the </w:t>
      </w:r>
      <w:proofErr w:type="gramStart"/>
      <w:r>
        <w:t>often complicated</w:t>
      </w:r>
      <w:proofErr w:type="gramEnd"/>
      <w:r>
        <w:t xml:space="preserve"> biological tissue behavior. Several isotropic constitutive models are supported such as Neo-Hookean, Mooney-Rivlin, Veronda-Westmann, Arruda-Boyce and Ogden. These models have a nonlinear stress-strain response. In addition to the isotropic models, there are several anisotropic models available. These materials show anisotropic behavior in at least one preferred direction and are useful for modeling biological tissues such as tendons, muscles and other tissues that contain fibers. FEBio also contains a </w:t>
      </w:r>
      <w:r>
        <w:rPr>
          <w:i/>
        </w:rPr>
        <w:t xml:space="preserve">rigid body </w:t>
      </w:r>
      <w:r>
        <w:t>material model, which can be used to model rigid structures whose deformation is negligible compared to the deformable geometry.</w:t>
      </w:r>
    </w:p>
    <w:p w14:paraId="72329BC5" w14:textId="77777777" w:rsidR="008C7882" w:rsidRDefault="008C7882" w:rsidP="008C7882"/>
    <w:p w14:paraId="1A8EC350" w14:textId="77777777" w:rsidR="008C7882" w:rsidRDefault="008C7882" w:rsidP="008C7882">
      <w:r>
        <w:t xml:space="preserve">Biological tissues can interact in very complicated ways. Therefore FEBio supports a wide range of boundary conditions to model these interactions. These include prescribed displacements, nodal forces, and pressure forces. Deformable models can also be connected to rigid bodies so that the user can model prescribed rotations and torques. Rigid bodies can be connected with rigid joints. Even more complicated interactions can be modeled using FEBio’s contact interfaces. The user can choose between different types of contact interfaces, such as sliding interfaces, tied interfaces and rigid wall interfaces. A sliding interface is defined between two surfaces that are allowed to separate and slide across each other but are not allowed to penetrate. The rigid wall interface is also similar to the sliding interface, except that one of the contacting surfaces is a movable rigid wall. As of version 1.2, there is an implementation of a sliding interface that allows for fluid flow crossing the contact interface. The tied interface is similar to the sliding interface, but in this case, the surfaces are not allowed to slide or separate. In addition, the user may specify a body </w:t>
      </w:r>
      <w:proofErr w:type="gramStart"/>
      <w:r>
        <w:t>force which</w:t>
      </w:r>
      <w:proofErr w:type="gramEnd"/>
      <w:r>
        <w:t xml:space="preserve"> can be used to model the effects of gravity or base acceleration.</w:t>
      </w:r>
    </w:p>
    <w:p w14:paraId="71E79985" w14:textId="77777777" w:rsidR="008C7882" w:rsidRDefault="008C7882" w:rsidP="008C7882"/>
    <w:p w14:paraId="5CF96BC4" w14:textId="77777777" w:rsidR="008C7882" w:rsidRDefault="008C7882" w:rsidP="008C7882">
      <w:pPr>
        <w:pStyle w:val="Heading2"/>
      </w:pPr>
      <w:bookmarkStart w:id="47" w:name="_Toc387680116"/>
      <w:r>
        <w:t>About this document</w:t>
      </w:r>
      <w:bookmarkEnd w:id="47"/>
    </w:p>
    <w:p w14:paraId="67A82022" w14:textId="77777777" w:rsidR="008C7882" w:rsidRDefault="008C7882" w:rsidP="008C7882">
      <w:r>
        <w:t xml:space="preserve">This document is a part of a set of three manuals that accompany FEBio: the </w:t>
      </w:r>
      <w:hyperlink r:id="rId19" w:history="1">
        <w:r w:rsidRPr="001D3771">
          <w:rPr>
            <w:rStyle w:val="Hyperlink"/>
            <w:i/>
          </w:rPr>
          <w:t>User’s Manual</w:t>
        </w:r>
        <w:r w:rsidRPr="001D3771">
          <w:rPr>
            <w:rStyle w:val="Hyperlink"/>
          </w:rPr>
          <w:t>,</w:t>
        </w:r>
      </w:hyperlink>
      <w:r>
        <w:t xml:space="preserve"> describing how to use FEBio, the </w:t>
      </w:r>
      <w:hyperlink r:id="rId20" w:history="1">
        <w:r w:rsidRPr="002F5EDE">
          <w:rPr>
            <w:rStyle w:val="Hyperlink"/>
          </w:rPr>
          <w:t>online</w:t>
        </w:r>
      </w:hyperlink>
      <w:r>
        <w:t xml:space="preserve"> code documentation for users who wish to modify or </w:t>
      </w:r>
      <w:r>
        <w:lastRenderedPageBreak/>
        <w:t xml:space="preserve">add features to the code, and this manual, which describes the theory behind most of the FEBio algorithms. </w:t>
      </w:r>
    </w:p>
    <w:p w14:paraId="37E5A1B4" w14:textId="77777777" w:rsidR="008C7882" w:rsidRDefault="008C7882" w:rsidP="008C7882"/>
    <w:p w14:paraId="7F7938B3" w14:textId="77777777" w:rsidR="008C7882" w:rsidRDefault="008C7882" w:rsidP="008C7882">
      <w:r>
        <w:t xml:space="preserve">The purpose of this manual is to provide theoretical background on many of the algorithms that are implemented in FEBio. In this way the user can develop a better understanding of how the program works and how it can be used to create </w:t>
      </w:r>
      <w:proofErr w:type="gramStart"/>
      <w:r>
        <w:t>well defined</w:t>
      </w:r>
      <w:proofErr w:type="gramEnd"/>
      <w:r>
        <w:t xml:space="preserve"> biomechanical simulations. The authors have tried to be as detailed as possible to make the text coherent and comprehensible, but due to the complexity of some of the topics, some descriptions only skim the surface. Many of the theoretical ideas discussed in this manual can and have filled entire bookshelves. The explanations contained herein should be sufficient to give the reader a basic understanding of the theoretical developments. References to textbooks and the primary literature are provided for further reading. </w:t>
      </w:r>
    </w:p>
    <w:p w14:paraId="688121B6" w14:textId="77777777" w:rsidR="008C7882" w:rsidRDefault="008C7882" w:rsidP="008C7882"/>
    <w:p w14:paraId="3CF73888" w14:textId="77777777" w:rsidR="008C7882" w:rsidRDefault="00E149F6" w:rsidP="008C7882">
      <w:r>
        <w:fldChar w:fldCharType="begin"/>
      </w:r>
      <w:r>
        <w:instrText xml:space="preserve"> REF _Ref300825912 \r \h </w:instrText>
      </w:r>
      <w:r>
        <w:fldChar w:fldCharType="separate"/>
      </w:r>
      <w:r w:rsidR="008D52AD">
        <w:t>Chapter 2</w:t>
      </w:r>
      <w:r>
        <w:fldChar w:fldCharType="end"/>
      </w:r>
      <w:r>
        <w:t xml:space="preserve"> </w:t>
      </w:r>
      <w:r w:rsidR="008C7882">
        <w:t xml:space="preserve">starts with a brief overview of some of the important concepts in continuum mechanics. Readers who are already familiar with this field can skip this chapter, although the material may be useful to get familiar with the notation and terminology used in this manual. </w:t>
      </w:r>
    </w:p>
    <w:p w14:paraId="73408515" w14:textId="77777777" w:rsidR="008C7882" w:rsidRDefault="008C7882" w:rsidP="008C7882"/>
    <w:p w14:paraId="0D3E6201" w14:textId="77777777" w:rsidR="008C7882" w:rsidRDefault="00E149F6" w:rsidP="008C7882">
      <w:r>
        <w:fldChar w:fldCharType="begin"/>
      </w:r>
      <w:r>
        <w:instrText xml:space="preserve"> REF _Ref174786840 \r \h </w:instrText>
      </w:r>
      <w:r>
        <w:fldChar w:fldCharType="separate"/>
      </w:r>
      <w:r w:rsidR="008D52AD">
        <w:t>Chapter 3</w:t>
      </w:r>
      <w:r>
        <w:fldChar w:fldCharType="end"/>
      </w:r>
      <w:r>
        <w:t xml:space="preserve"> </w:t>
      </w:r>
      <w:r w:rsidR="008C7882">
        <w:t>describes the nonlinear finite element method. It also explains the Newton-Raphson method, which is the basis for most implementations of the nonlinear finite element method. A more specialized version of this algorithm, the BFGS method, is described as well since it is used in FEBio.</w:t>
      </w:r>
    </w:p>
    <w:p w14:paraId="2D427F14" w14:textId="77777777" w:rsidR="008C7882" w:rsidRDefault="008C7882" w:rsidP="008C7882"/>
    <w:p w14:paraId="6B11FD60" w14:textId="77777777" w:rsidR="008C7882" w:rsidRDefault="008C7882" w:rsidP="008C7882">
      <w:r>
        <w:t xml:space="preserve">In </w:t>
      </w:r>
      <w:r w:rsidR="00E149F6">
        <w:fldChar w:fldCharType="begin"/>
      </w:r>
      <w:r w:rsidR="00E149F6">
        <w:instrText xml:space="preserve"> REF _Ref300825953 \r \h </w:instrText>
      </w:r>
      <w:r w:rsidR="00E149F6">
        <w:fldChar w:fldCharType="separate"/>
      </w:r>
      <w:r w:rsidR="008D52AD">
        <w:t>Chapter 4</w:t>
      </w:r>
      <w:r w:rsidR="00E149F6">
        <w:fldChar w:fldCharType="end"/>
      </w:r>
      <w:r w:rsidR="00E149F6">
        <w:t xml:space="preserve"> </w:t>
      </w:r>
      <w:r>
        <w:t xml:space="preserve">the different element types that are available in FEBio are described in detail. FEBio currently supports 3D solid elements, such as the linear hexahedral, pentahedral and tetrahedral elements, as well as quadrilateral and triangular shell elements. </w:t>
      </w:r>
    </w:p>
    <w:p w14:paraId="2C324749" w14:textId="77777777" w:rsidR="008C7882" w:rsidRDefault="008C7882" w:rsidP="008C7882"/>
    <w:p w14:paraId="1FE5754B" w14:textId="77777777" w:rsidR="008C7882" w:rsidRDefault="00E149F6" w:rsidP="008C7882">
      <w:r>
        <w:fldChar w:fldCharType="begin"/>
      </w:r>
      <w:r>
        <w:instrText xml:space="preserve"> REF _Ref172970092 \r \h </w:instrText>
      </w:r>
      <w:r>
        <w:fldChar w:fldCharType="separate"/>
      </w:r>
      <w:r w:rsidR="008D52AD">
        <w:t>Chapter 5</w:t>
      </w:r>
      <w:r>
        <w:fldChar w:fldCharType="end"/>
      </w:r>
      <w:r>
        <w:t xml:space="preserve"> </w:t>
      </w:r>
      <w:r w:rsidR="008C7882">
        <w:t>contains a detailed description of the material models in FEBio. Most of these models are based on hyperelasticity, which is introduced in chapter 2. Several transversely isotropic materials are described as well. This also discusses the biphasic material and its implementation in FEBio.</w:t>
      </w:r>
    </w:p>
    <w:p w14:paraId="40D17372" w14:textId="77777777" w:rsidR="008C7882" w:rsidRDefault="008C7882" w:rsidP="008C7882"/>
    <w:p w14:paraId="3E46B4E8" w14:textId="77777777" w:rsidR="008C7882" w:rsidRDefault="00E149F6" w:rsidP="008C7882">
      <w:r>
        <w:fldChar w:fldCharType="begin"/>
      </w:r>
      <w:r>
        <w:instrText xml:space="preserve"> REF _Ref300826013 \r \h </w:instrText>
      </w:r>
      <w:r>
        <w:fldChar w:fldCharType="separate"/>
      </w:r>
      <w:r w:rsidR="008D52AD">
        <w:t>Chapter 6</w:t>
      </w:r>
      <w:r>
        <w:fldChar w:fldCharType="end"/>
      </w:r>
      <w:r w:rsidR="008C7882">
        <w:t xml:space="preserve"> describes the basics of the theory of contact and coupling. In FEBio the user can connect the different parts of the geometry in a variety of ways. There are rigid interfaces where a deformable model is attached to a rigid model, rigid joints where two or more rigid bodies connect, and sliding interfaces where two surfaces are allowed to separate and slide across each other but are not allowed to penetrate. The various contact and coupling algorithms are discussed as well together with their implementation in FEBio.</w:t>
      </w:r>
    </w:p>
    <w:p w14:paraId="3996EF9D" w14:textId="77777777" w:rsidR="008C7882" w:rsidRDefault="008C7882" w:rsidP="008C7882"/>
    <w:p w14:paraId="6E7330E0" w14:textId="77777777" w:rsidR="008C7882" w:rsidRDefault="008C7882" w:rsidP="008C7882">
      <w:pPr>
        <w:pStyle w:val="Heading1"/>
      </w:pPr>
      <w:r>
        <w:br w:type="page"/>
      </w:r>
      <w:bookmarkStart w:id="48" w:name="_Ref300825912"/>
      <w:bookmarkStart w:id="49" w:name="_Toc387680117"/>
      <w:r>
        <w:lastRenderedPageBreak/>
        <w:t>Continuum Mechanics</w:t>
      </w:r>
      <w:bookmarkEnd w:id="48"/>
      <w:bookmarkEnd w:id="49"/>
    </w:p>
    <w:p w14:paraId="5426EF38" w14:textId="77777777" w:rsidR="008C7882" w:rsidRDefault="008C7882" w:rsidP="008C7882">
      <w:r>
        <w:t xml:space="preserve">This chapter contains an overview of some of the important concepts from continuum mechanics and establishes some of the notation and terminology that will be used in the rest of this document. The section begins by introducing the important concepts of deformation, stress and strain. Next the concept of hyperelasticity is discussed. Finally the concept of virtual work is discussed.  This concept will be used later to derive the nonlinear finite element equations. For a more thorough introduction to the mathematics needed for continuum mechanics, the user can consult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t>.</w:t>
      </w:r>
    </w:p>
    <w:p w14:paraId="74B41C45" w14:textId="77777777" w:rsidR="008C7882" w:rsidRDefault="008C7882" w:rsidP="008C7882">
      <w:r w:rsidRPr="008F49E5">
        <w:rPr>
          <w:sz w:val="20"/>
          <w:szCs w:val="20"/>
        </w:rPr>
        <w:fldChar w:fldCharType="begin"/>
      </w:r>
      <w:r w:rsidRPr="008F49E5">
        <w:rPr>
          <w:sz w:val="20"/>
          <w:szCs w:val="20"/>
        </w:rPr>
        <w:instrText xml:space="preserve"> MACROBUTTON MTEditEquationSection2 </w:instrText>
      </w:r>
      <w:r w:rsidRPr="008F49E5">
        <w:rPr>
          <w:rStyle w:val="MTEquationSection"/>
          <w:sz w:val="20"/>
          <w:szCs w:val="20"/>
        </w:rPr>
        <w:instrText>Equation Section (Next)</w:instrText>
      </w:r>
      <w:r w:rsidRPr="008F49E5">
        <w:rPr>
          <w:sz w:val="20"/>
          <w:szCs w:val="20"/>
        </w:rPr>
        <w:fldChar w:fldCharType="end"/>
      </w:r>
    </w:p>
    <w:p w14:paraId="3CAD769B" w14:textId="77777777" w:rsidR="008C7882" w:rsidRDefault="008C7882" w:rsidP="008C7882">
      <w:pPr>
        <w:pStyle w:val="Heading2"/>
      </w:pPr>
      <w:bookmarkStart w:id="50" w:name="_Toc387680118"/>
      <w:r>
        <w:t>Vectors and Tensors</w:t>
      </w:r>
      <w:bookmarkEnd w:id="50"/>
    </w:p>
    <w:p w14:paraId="65ABF5BE" w14:textId="77777777" w:rsidR="008C7882" w:rsidRDefault="008C7882" w:rsidP="008C7882">
      <w:r>
        <w:t>It is assumed that the reader is familiar with the concepts of vectors and tensors. This section summarizes the notation and some useful relations that will be used throughout the manual.</w:t>
      </w:r>
    </w:p>
    <w:p w14:paraId="10FF6746" w14:textId="77777777" w:rsidR="008C7882" w:rsidRDefault="008C7882" w:rsidP="008C7882"/>
    <w:p w14:paraId="31299576" w14:textId="77777777" w:rsidR="008C7882" w:rsidRDefault="008C7882" w:rsidP="008C7882">
      <w:proofErr w:type="gramStart"/>
      <w:r>
        <w:t xml:space="preserve">Vectors are denoted by small, bold letters, e.g. </w:t>
      </w:r>
      <w:r>
        <w:rPr>
          <w:b/>
        </w:rPr>
        <w:t>v</w:t>
      </w:r>
      <w:proofErr w:type="gramEnd"/>
      <w:r>
        <w:t>. Their components will be denoted by</w:t>
      </w:r>
      <w:r>
        <w:rPr>
          <w:i/>
        </w:rPr>
        <w:t xml:space="preserve"> </w:t>
      </w:r>
      <w:r w:rsidR="00D85C52" w:rsidRPr="00D85C52">
        <w:rPr>
          <w:i/>
          <w:position w:val="-12"/>
        </w:rPr>
        <w:object w:dxaOrig="220" w:dyaOrig="360" w14:anchorId="2B066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18.55pt" o:ole="">
            <v:imagedata r:id="rId21" o:title=""/>
          </v:shape>
          <o:OLEObject Type="Embed" ProgID="Equation.DSMT4" ShapeID="_x0000_i1025" DrawAspect="Content" ObjectID="_1350755611" r:id="rId22"/>
        </w:object>
      </w:r>
      <w:r>
        <w:t xml:space="preserve">, where, unless otherwise stated, Latin under scripts such as </w:t>
      </w:r>
      <w:r>
        <w:rPr>
          <w:i/>
        </w:rPr>
        <w:t xml:space="preserve">i </w:t>
      </w:r>
      <w:r>
        <w:t xml:space="preserve">or </w:t>
      </w:r>
      <w:r>
        <w:rPr>
          <w:i/>
        </w:rPr>
        <w:t xml:space="preserve">I </w:t>
      </w:r>
      <w:r>
        <w:t>will range from 1 to 3. In matrix form a vector will be represented as a column vector and its transpose as a row vector:</w:t>
      </w:r>
    </w:p>
    <w:p w14:paraId="2357B014" w14:textId="77777777" w:rsidR="008C7882" w:rsidRDefault="008C7882" w:rsidP="008C7882">
      <w:pPr>
        <w:pStyle w:val="MTDisplayEquation"/>
      </w:pPr>
      <w:r>
        <w:tab/>
      </w:r>
      <w:r w:rsidR="00D85C52" w:rsidRPr="00D85C52">
        <w:rPr>
          <w:position w:val="-50"/>
        </w:rPr>
        <w:object w:dxaOrig="2980" w:dyaOrig="1120" w14:anchorId="30F1542D">
          <v:shape id="_x0000_i1026" type="#_x0000_t75" style="width:149pt;height:55.6pt" o:ole="">
            <v:imagedata r:id="rId23" o:title=""/>
          </v:shape>
          <o:OLEObject Type="Embed" ProgID="Equation.DSMT4" ShapeID="_x0000_i1026" DrawAspect="Content" ObjectID="_1350755612" r:id="rId24"/>
        </w:object>
      </w:r>
      <w:r w:rsidR="0079603F">
        <w:t>.</w:t>
      </w:r>
      <w:r>
        <w:tab/>
      </w:r>
      <w:r w:rsidR="009B7404">
        <w:fldChar w:fldCharType="begin"/>
      </w:r>
      <w:r w:rsidR="009B7404">
        <w:instrText xml:space="preserve"> MACROBUTTON MTEditEquationSection2 </w:instrText>
      </w:r>
      <w:r w:rsidR="009B7404" w:rsidRPr="001A6C6A">
        <w:rPr>
          <w:rStyle w:val="MTEquationSection"/>
        </w:rPr>
        <w:instrText>Equation Section 2</w:instrText>
      </w:r>
      <w:fldSimple w:instr=" SEQ MTEqn \r \h \* MERGEFORMAT "/>
      <w:fldSimple w:instr=" SEQ MTSec \r 2 \h \* MERGEFORMAT "/>
      <w:r w:rsidR="009B7404">
        <w:fldChar w:fldCharType="end"/>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8D52AD">
          <w:rPr>
            <w:noProof/>
          </w:rPr>
          <w:instrText>2</w:instrText>
        </w:r>
      </w:fldSimple>
      <w:r w:rsidR="009B7404">
        <w:instrText>.</w:instrText>
      </w:r>
      <w:fldSimple w:instr=" SEQ MTEqn \c \* Arabic \* MERGEFORMAT ">
        <w:r w:rsidR="008D52AD">
          <w:rPr>
            <w:noProof/>
          </w:rPr>
          <w:instrText>1</w:instrText>
        </w:r>
      </w:fldSimple>
      <w:r w:rsidR="009B7404">
        <w:instrText>)</w:instrText>
      </w:r>
      <w:r w:rsidR="009B7404">
        <w:fldChar w:fldCharType="end"/>
      </w:r>
    </w:p>
    <w:p w14:paraId="760AAB6E" w14:textId="77777777" w:rsidR="008C7882" w:rsidRPr="0099596A" w:rsidRDefault="008C7882" w:rsidP="008C7882">
      <w:r>
        <w:t xml:space="preserve">The following products are defined between vectors. Assume </w:t>
      </w:r>
      <w:r>
        <w:rPr>
          <w:b/>
        </w:rPr>
        <w:t>u</w:t>
      </w:r>
      <w:r>
        <w:t xml:space="preserve">, </w:t>
      </w:r>
      <w:proofErr w:type="gramStart"/>
      <w:r>
        <w:rPr>
          <w:b/>
        </w:rPr>
        <w:t>v</w:t>
      </w:r>
      <w:r>
        <w:t xml:space="preserve"> are</w:t>
      </w:r>
      <w:proofErr w:type="gramEnd"/>
      <w:r>
        <w:t xml:space="preserve"> vectors. Also note that the Einstein summation convention </w:t>
      </w:r>
      <w:r w:rsidR="00435D3B">
        <w:t xml:space="preserve">is used </w:t>
      </w:r>
      <w:r>
        <w:t>throughout this manual</w:t>
      </w:r>
      <w:r w:rsidR="006F36D2">
        <w:t xml:space="preserve"> </w:t>
      </w:r>
      <w:r w:rsidR="00A56950">
        <w:fldChar w:fldCharType="begin"/>
      </w:r>
      <w:r w:rsidR="00A56950">
        <w:instrText xml:space="preserve"> ADDIN EN.CITE &lt;EndNote&gt;&lt;Cite&gt;&lt;Author&gt;Lai&lt;/Author&gt;&lt;Year&gt;2010&lt;/Year&gt;&lt;RecNum&gt;68&lt;/RecNum&gt;&lt;DisplayText&gt;[2]&lt;/DisplayText&gt;&lt;record&gt;&lt;rec-number&gt;68&lt;/rec-number&gt;&lt;foreign-keys&gt;&lt;key app="EN" db-id="xxf0rdw27fzf0ie5dv9xdazn9pr5svpwws09"&gt;68&lt;/key&gt;&lt;/foreign-keys&gt;&lt;ref-type name="Book"&gt;6&lt;/ref-type&gt;&lt;contributors&gt;&lt;authors&gt;&lt;author&gt;Lai, W. Michael&lt;/author&gt;&lt;author&gt;Rubin, David&lt;/author&gt;&lt;author&gt;Krempl, Erhard&lt;/author&gt;&lt;/authors&gt;&lt;/contributors&gt;&lt;titles&gt;&lt;title&gt;Introduction to continuum mechanics&lt;/title&gt;&lt;/titles&gt;&lt;pages&gt;xiv, 520 p.&lt;/pages&gt;&lt;edition&gt;4th&lt;/edition&gt;&lt;keywords&gt;&lt;keyword&gt;Continuum mechanics.&lt;/keyword&gt;&lt;/keywords&gt;&lt;dates&gt;&lt;year&gt;2010&lt;/year&gt;&lt;/dates&gt;&lt;pub-location&gt;Amsterdam ; Boston&lt;/pub-location&gt;&lt;publisher&gt;Butterworth-Heinemann/Elsevier&lt;/publisher&gt;&lt;isbn&gt;9780750685603 (hardcover)&amp;#xD;0750685603 (hardcover)&lt;/isbn&gt;&lt;accession-num&gt;15604001&lt;/accession-num&gt;&lt;call-num&gt;Jefferson or Adams Building Reading Rooms QA808.2; .L3 2010&lt;/call-num&gt;&lt;urls&gt;&lt;/urls&gt;&lt;/record&gt;&lt;/Cite&gt;&lt;/EndNote&gt;</w:instrText>
      </w:r>
      <w:r w:rsidR="00A56950">
        <w:fldChar w:fldCharType="separate"/>
      </w:r>
      <w:r w:rsidR="00A56950">
        <w:rPr>
          <w:noProof/>
        </w:rPr>
        <w:t>[</w:t>
      </w:r>
      <w:hyperlink w:anchor="_ENREF_2" w:tooltip="Lai, 2010 #68" w:history="1">
        <w:r w:rsidR="00A56950">
          <w:rPr>
            <w:noProof/>
          </w:rPr>
          <w:t>2</w:t>
        </w:r>
      </w:hyperlink>
      <w:r w:rsidR="00A56950">
        <w:rPr>
          <w:noProof/>
        </w:rPr>
        <w:t>]</w:t>
      </w:r>
      <w:r w:rsidR="00A56950">
        <w:fldChar w:fldCharType="end"/>
      </w:r>
      <w:r>
        <w:t xml:space="preserve">. </w:t>
      </w:r>
    </w:p>
    <w:p w14:paraId="125F95B2" w14:textId="77777777" w:rsidR="008C7882" w:rsidRDefault="008C7882" w:rsidP="008C7882"/>
    <w:p w14:paraId="77FE9584" w14:textId="77777777" w:rsidR="008C7882" w:rsidRDefault="008C7882" w:rsidP="008C7882">
      <w:r>
        <w:t xml:space="preserve">The </w:t>
      </w:r>
      <w:r>
        <w:rPr>
          <w:i/>
        </w:rPr>
        <w:t xml:space="preserve">dot </w:t>
      </w:r>
      <w:r>
        <w:t xml:space="preserve">or </w:t>
      </w:r>
      <w:r>
        <w:rPr>
          <w:i/>
        </w:rPr>
        <w:t>scalar product</w:t>
      </w:r>
      <w:r>
        <w:t>:</w:t>
      </w:r>
    </w:p>
    <w:p w14:paraId="7CBAF092" w14:textId="77777777" w:rsidR="008C7882" w:rsidRDefault="008C7882" w:rsidP="008C7882">
      <w:pPr>
        <w:pStyle w:val="MTDisplayEquation"/>
      </w:pPr>
      <w:r>
        <w:tab/>
      </w:r>
      <w:r w:rsidR="00D85C52" w:rsidRPr="00D85C52">
        <w:rPr>
          <w:position w:val="-12"/>
        </w:rPr>
        <w:object w:dxaOrig="999" w:dyaOrig="360" w14:anchorId="35371CC9">
          <v:shape id="_x0000_i1027" type="#_x0000_t75" style="width:49.9pt;height:18.55pt" o:ole="">
            <v:imagedata r:id="rId25" o:title=""/>
          </v:shape>
          <o:OLEObject Type="Embed" ProgID="Equation.DSMT4" ShapeID="_x0000_i1027" DrawAspect="Content" ObjectID="_1350755613" r:id="rId26"/>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8D52AD">
          <w:rPr>
            <w:noProof/>
          </w:rPr>
          <w:instrText>2</w:instrText>
        </w:r>
      </w:fldSimple>
      <w:r w:rsidR="009B7404">
        <w:instrText>.</w:instrText>
      </w:r>
      <w:fldSimple w:instr=" SEQ MTEqn \c \* Arabic \* MERGEFORMAT ">
        <w:r w:rsidR="008D52AD">
          <w:rPr>
            <w:noProof/>
          </w:rPr>
          <w:instrText>2</w:instrText>
        </w:r>
      </w:fldSimple>
      <w:r w:rsidR="009B7404">
        <w:instrText>)</w:instrText>
      </w:r>
      <w:r w:rsidR="009B7404">
        <w:fldChar w:fldCharType="end"/>
      </w:r>
    </w:p>
    <w:p w14:paraId="2AAC088D" w14:textId="77777777" w:rsidR="008C7882" w:rsidRDefault="008C7882" w:rsidP="008C7882">
      <w:r>
        <w:t xml:space="preserve">The </w:t>
      </w:r>
      <w:r>
        <w:rPr>
          <w:i/>
        </w:rPr>
        <w:t>cross product</w:t>
      </w:r>
      <w:r>
        <w:t>:</w:t>
      </w:r>
    </w:p>
    <w:p w14:paraId="24D0D846" w14:textId="77777777" w:rsidR="008C7882" w:rsidRDefault="008C7882" w:rsidP="008C7882">
      <w:pPr>
        <w:pStyle w:val="MTDisplayEquation"/>
      </w:pPr>
      <w:r>
        <w:tab/>
      </w:r>
      <w:r w:rsidR="00D85C52" w:rsidRPr="00D85C52">
        <w:rPr>
          <w:position w:val="-50"/>
        </w:rPr>
        <w:object w:dxaOrig="1960" w:dyaOrig="1120" w14:anchorId="1E582E14">
          <v:shape id="_x0000_i1028" type="#_x0000_t75" style="width:97.65pt;height:55.6pt" o:ole="">
            <v:imagedata r:id="rId27" o:title=""/>
          </v:shape>
          <o:OLEObject Type="Embed" ProgID="Equation.DSMT4" ShapeID="_x0000_i1028" DrawAspect="Content" ObjectID="_1350755614" r:id="rId28"/>
        </w:object>
      </w:r>
      <w:r>
        <w:t>.</w:t>
      </w:r>
      <w:r>
        <w:tab/>
      </w:r>
      <w:r w:rsidR="009B7404">
        <w:fldChar w:fldCharType="begin"/>
      </w:r>
      <w:r w:rsidR="009B7404">
        <w:instrText xml:space="preserve"> MACROBUTTON MTPlaceRef \* MERGEFORMAT </w:instrText>
      </w:r>
      <w:fldSimple w:instr=" SEQ MTEqn \h \* MERGEFORMAT "/>
      <w:r w:rsidR="009B7404">
        <w:instrText>(</w:instrText>
      </w:r>
      <w:fldSimple w:instr=" SEQ MTSec \c \* Arabic \* MERGEFORMAT ">
        <w:r w:rsidR="008D52AD">
          <w:rPr>
            <w:noProof/>
          </w:rPr>
          <w:instrText>2</w:instrText>
        </w:r>
      </w:fldSimple>
      <w:r w:rsidR="009B7404">
        <w:instrText>.</w:instrText>
      </w:r>
      <w:fldSimple w:instr=" SEQ MTEqn \c \* Arabic \* MERGEFORMAT ">
        <w:r w:rsidR="008D52AD">
          <w:rPr>
            <w:noProof/>
          </w:rPr>
          <w:instrText>3</w:instrText>
        </w:r>
      </w:fldSimple>
      <w:r w:rsidR="009B7404">
        <w:instrText>)</w:instrText>
      </w:r>
      <w:r w:rsidR="009B7404">
        <w:fldChar w:fldCharType="end"/>
      </w:r>
    </w:p>
    <w:p w14:paraId="7B05C11B" w14:textId="77777777" w:rsidR="008C7882" w:rsidRDefault="008C7882" w:rsidP="008C7882">
      <w:r>
        <w:t xml:space="preserve">The </w:t>
      </w:r>
      <w:r w:rsidR="00435D3B" w:rsidRPr="00CB13D9">
        <w:rPr>
          <w:i/>
        </w:rPr>
        <w:t>vector</w:t>
      </w:r>
      <w:r w:rsidR="00435D3B">
        <w:t xml:space="preserve"> </w:t>
      </w:r>
      <w:r>
        <w:rPr>
          <w:i/>
        </w:rPr>
        <w:t>outer product</w:t>
      </w:r>
      <w:r>
        <w:t>:</w:t>
      </w:r>
    </w:p>
    <w:p w14:paraId="26CE142F" w14:textId="77777777" w:rsidR="008C7882" w:rsidRDefault="008C7882" w:rsidP="008C7882">
      <w:pPr>
        <w:pStyle w:val="MTDisplayEquation"/>
      </w:pPr>
      <w:r>
        <w:tab/>
      </w:r>
      <w:r w:rsidR="00D85C52" w:rsidRPr="00D85C52">
        <w:rPr>
          <w:position w:val="-18"/>
        </w:rPr>
        <w:object w:dxaOrig="1480" w:dyaOrig="440" w14:anchorId="37EC6DB0">
          <v:shape id="_x0000_i1029" type="#_x0000_t75" style="width:73.45pt;height:22.1pt" o:ole="">
            <v:imagedata r:id="rId29" o:title=""/>
          </v:shape>
          <o:OLEObject Type="Embed" ProgID="Equation.DSMT4" ShapeID="_x0000_i1029" DrawAspect="Content" ObjectID="_1350755615" r:id="rId30"/>
        </w:object>
      </w:r>
      <w:r>
        <w:t>.</w:t>
      </w:r>
      <w:r>
        <w:tab/>
      </w:r>
      <w:r w:rsidR="009B7404">
        <w:fldChar w:fldCharType="begin"/>
      </w:r>
      <w:r w:rsidR="009B7404">
        <w:instrText xml:space="preserve"> MACROBUTTON MTPlaceRef \* MERGEFORMAT </w:instrText>
      </w:r>
      <w:fldSimple w:instr=" SEQ MTEqn \h \* MERGEFORMAT "/>
      <w:bookmarkStart w:id="51" w:name="ZEqnNum548927"/>
      <w:r w:rsidR="009B7404">
        <w:instrText>(</w:instrText>
      </w:r>
      <w:fldSimple w:instr=" SEQ MTSec \c \* Arabic \* MERGEFORMAT ">
        <w:r w:rsidR="008D52AD">
          <w:rPr>
            <w:noProof/>
          </w:rPr>
          <w:instrText>2</w:instrText>
        </w:r>
      </w:fldSimple>
      <w:r w:rsidR="009B7404">
        <w:instrText>.</w:instrText>
      </w:r>
      <w:fldSimple w:instr=" SEQ MTEqn \c \* Arabic \* MERGEFORMAT ">
        <w:r w:rsidR="008D52AD">
          <w:rPr>
            <w:noProof/>
          </w:rPr>
          <w:instrText>4</w:instrText>
        </w:r>
      </w:fldSimple>
      <w:r w:rsidR="009B7404">
        <w:instrText>)</w:instrText>
      </w:r>
      <w:bookmarkEnd w:id="51"/>
      <w:r w:rsidR="009B7404">
        <w:fldChar w:fldCharType="end"/>
      </w:r>
    </w:p>
    <w:p w14:paraId="4AE90DCA" w14:textId="77777777" w:rsidR="008C7882" w:rsidRDefault="008C7882" w:rsidP="008C7882">
      <w:r>
        <w:t>Note that vectors are also known as first order tensors. Scalars are known as zero order tensors. The outer product, defined by equation</w:t>
      </w:r>
      <w:r w:rsidR="009B7404">
        <w:t xml:space="preserve"> </w:t>
      </w:r>
      <w:r w:rsidR="009B7404">
        <w:fldChar w:fldCharType="begin"/>
      </w:r>
      <w:r w:rsidR="009B7404">
        <w:instrText xml:space="preserve"> GOTOBUTTON ZEqnNum548927  \* MERGEFORMAT </w:instrText>
      </w:r>
      <w:fldSimple w:instr=" REF ZEqnNum548927 \* Charformat \! \* MERGEFORMAT ">
        <w:r w:rsidR="008D52AD">
          <w:instrText>(2.4)</w:instrText>
        </w:r>
      </w:fldSimple>
      <w:r w:rsidR="009B7404">
        <w:fldChar w:fldCharType="end"/>
      </w:r>
      <w:r>
        <w:t>, is a second order tensor.</w:t>
      </w:r>
    </w:p>
    <w:p w14:paraId="69C2D97E" w14:textId="77777777" w:rsidR="008C7882" w:rsidRDefault="008C7882" w:rsidP="008C7882"/>
    <w:p w14:paraId="731EB22D" w14:textId="77777777" w:rsidR="008C7882" w:rsidRDefault="008C7882" w:rsidP="008C7882">
      <w:r>
        <w:t xml:space="preserve">Second order tensors are denoted by bold, capital letters, e.g. </w:t>
      </w:r>
      <w:r>
        <w:rPr>
          <w:b/>
        </w:rPr>
        <w:t>A</w:t>
      </w:r>
      <w:r>
        <w:t xml:space="preserve">. Some exceptions will be made to remain consistent with the literature. For instance, the Cauchy stress tensor is denoted by </w:t>
      </w:r>
      <w:r w:rsidR="00D85C52" w:rsidRPr="00D85C52">
        <w:rPr>
          <w:position w:val="-6"/>
        </w:rPr>
        <w:object w:dxaOrig="200" w:dyaOrig="220" w14:anchorId="0438CA2A">
          <v:shape id="_x0000_i1030" type="#_x0000_t75" style="width:10pt;height:10.7pt" o:ole="">
            <v:imagedata r:id="rId31" o:title=""/>
          </v:shape>
          <o:OLEObject Type="Embed" ProgID="Equation.DSMT4" ShapeID="_x0000_i1030" DrawAspect="Content" ObjectID="_1350755616" r:id="rId32"/>
        </w:object>
      </w:r>
      <w:r>
        <w:t xml:space="preserve">. However, the nature of the objects will always be clear from the context. The following operations on tensors are defined. Assume </w:t>
      </w:r>
      <w:r>
        <w:rPr>
          <w:b/>
        </w:rPr>
        <w:t xml:space="preserve">A </w:t>
      </w:r>
      <w:r>
        <w:t xml:space="preserve">and </w:t>
      </w:r>
      <w:r>
        <w:rPr>
          <w:b/>
        </w:rPr>
        <w:t xml:space="preserve">B </w:t>
      </w:r>
      <w:r>
        <w:t xml:space="preserve">are second-order tensors. </w:t>
      </w:r>
    </w:p>
    <w:p w14:paraId="7BA66EC4" w14:textId="77777777" w:rsidR="008C7882" w:rsidRDefault="008C7882" w:rsidP="008C7882"/>
    <w:p w14:paraId="3AF45050" w14:textId="77777777" w:rsidR="00876348" w:rsidRDefault="00876348" w:rsidP="008C7882"/>
    <w:p w14:paraId="49B9D152" w14:textId="77777777" w:rsidR="00876348" w:rsidRDefault="00876348" w:rsidP="008C7882"/>
    <w:p w14:paraId="78A022D5" w14:textId="77777777" w:rsidR="008C7882" w:rsidRDefault="008C7882" w:rsidP="008C7882">
      <w:r>
        <w:lastRenderedPageBreak/>
        <w:t xml:space="preserve">The </w:t>
      </w:r>
      <w:r>
        <w:rPr>
          <w:i/>
        </w:rPr>
        <w:t xml:space="preserve">double </w:t>
      </w:r>
      <w:r w:rsidR="007A0C8E">
        <w:rPr>
          <w:i/>
        </w:rPr>
        <w:t>contraction</w:t>
      </w:r>
      <w:r w:rsidRPr="00EC1649">
        <w:t xml:space="preserve"> or </w:t>
      </w:r>
      <w:r>
        <w:rPr>
          <w:i/>
        </w:rPr>
        <w:t>tensor inner product</w:t>
      </w:r>
      <w:r w:rsidRPr="004014BF">
        <w:t xml:space="preserve"> is defined as</w:t>
      </w:r>
      <w:r>
        <w:t>:</w:t>
      </w:r>
    </w:p>
    <w:p w14:paraId="326542BC" w14:textId="77777777" w:rsidR="008C7882" w:rsidRDefault="008C7882" w:rsidP="008C7882">
      <w:pPr>
        <w:pStyle w:val="MTDisplayEquation"/>
      </w:pPr>
      <w:r>
        <w:tab/>
      </w:r>
      <w:r w:rsidR="00D85C52" w:rsidRPr="00D85C52">
        <w:rPr>
          <w:position w:val="-14"/>
        </w:rPr>
        <w:object w:dxaOrig="1260" w:dyaOrig="380" w14:anchorId="11B05CD7">
          <v:shape id="_x0000_i1031" type="#_x0000_t75" style="width:63.45pt;height:18.55pt" o:ole="">
            <v:imagedata r:id="rId33" o:title=""/>
          </v:shape>
          <o:OLEObject Type="Embed" ProgID="Equation.DSMT4" ShapeID="_x0000_i1031" DrawAspect="Content" ObjectID="_1350755617" r:id="rId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w:instrText>
        </w:r>
      </w:fldSimple>
      <w:r>
        <w:instrText>)</w:instrText>
      </w:r>
      <w:r>
        <w:fldChar w:fldCharType="end"/>
      </w:r>
    </w:p>
    <w:p w14:paraId="71BDFBCA" w14:textId="77777777" w:rsidR="008C7882" w:rsidRDefault="008C7882" w:rsidP="008C7882">
      <w:r>
        <w:t xml:space="preserve">The </w:t>
      </w:r>
      <w:r>
        <w:rPr>
          <w:i/>
        </w:rPr>
        <w:t>trace</w:t>
      </w:r>
      <w:r w:rsidRPr="004014BF">
        <w:t xml:space="preserve"> is defined as</w:t>
      </w:r>
      <w:r>
        <w:t>:</w:t>
      </w:r>
    </w:p>
    <w:p w14:paraId="207157E4" w14:textId="77777777" w:rsidR="008C7882" w:rsidRDefault="008C7882" w:rsidP="008C7882">
      <w:pPr>
        <w:pStyle w:val="MTDisplayEquation"/>
      </w:pPr>
      <w:r>
        <w:tab/>
      </w:r>
      <w:r w:rsidR="00D85C52" w:rsidRPr="00D85C52">
        <w:rPr>
          <w:position w:val="-12"/>
        </w:rPr>
        <w:object w:dxaOrig="1579" w:dyaOrig="360" w14:anchorId="35E664B2">
          <v:shape id="_x0000_i1032" type="#_x0000_t75" style="width:79.15pt;height:18.55pt" o:ole="">
            <v:imagedata r:id="rId35" o:title=""/>
          </v:shape>
          <o:OLEObject Type="Embed" ProgID="Equation.DSMT4" ShapeID="_x0000_i1032" DrawAspect="Content" ObjectID="_1350755618" r:id="rId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6</w:instrText>
        </w:r>
      </w:fldSimple>
      <w:r>
        <w:instrText>)</w:instrText>
      </w:r>
      <w:r>
        <w:fldChar w:fldCharType="end"/>
      </w:r>
    </w:p>
    <w:p w14:paraId="374581B2" w14:textId="77777777" w:rsidR="008C7882" w:rsidRDefault="008C7882" w:rsidP="008C7882">
      <w:r>
        <w:t xml:space="preserve">Here </w:t>
      </w:r>
      <w:r w:rsidRPr="00E41741">
        <w:rPr>
          <w:b/>
        </w:rPr>
        <w:t>1</w:t>
      </w:r>
      <w:r>
        <w:t xml:space="preserve"> is the second order identity tensor</w:t>
      </w:r>
      <w:r w:rsidR="00FA2BC4">
        <w:t xml:space="preserve"> with components </w:t>
      </w:r>
      <w:r w:rsidR="00D85C52" w:rsidRPr="00D85C52">
        <w:rPr>
          <w:position w:val="-14"/>
        </w:rPr>
        <w:object w:dxaOrig="279" w:dyaOrig="380" w14:anchorId="62B1CA2B">
          <v:shape id="_x0000_i1033" type="#_x0000_t75" style="width:14.25pt;height:18.55pt" o:ole="">
            <v:imagedata r:id="rId37" o:title=""/>
          </v:shape>
          <o:OLEObject Type="Embed" ProgID="Equation.DSMT4" ShapeID="_x0000_i1033" DrawAspect="Content" ObjectID="_1350755619" r:id="rId38"/>
        </w:object>
      </w:r>
      <w:r w:rsidR="00FA2BC4">
        <w:t>.</w:t>
      </w:r>
    </w:p>
    <w:p w14:paraId="008D6887" w14:textId="77777777" w:rsidR="008C7882" w:rsidRDefault="008C7882" w:rsidP="008C7882"/>
    <w:p w14:paraId="4BEFB4DF" w14:textId="77777777" w:rsidR="008C7882" w:rsidRDefault="008C7882" w:rsidP="008C7882">
      <w:r w:rsidRPr="00E41741">
        <w:t>In</w:t>
      </w:r>
      <w:r>
        <w:t xml:space="preserve"> general the components of tensors will change under a change of coordinate system. Nevertheless, certain intrinsic quantities associated with them will remain invariant under such a transformation. The scalar product between two vectors is such an example. The double contraction between two second-order tensors is another example. The following set of invariants for second-order tensors is commonly used:</w:t>
      </w:r>
    </w:p>
    <w:p w14:paraId="45FAA0D6" w14:textId="77777777" w:rsidR="008C7882" w:rsidRDefault="008C7882" w:rsidP="008C7882">
      <w:pPr>
        <w:pStyle w:val="MTDisplayEquation"/>
      </w:pPr>
      <w:r>
        <w:tab/>
      </w:r>
      <w:r w:rsidR="00D85C52" w:rsidRPr="00D85C52">
        <w:rPr>
          <w:position w:val="-60"/>
        </w:rPr>
        <w:object w:dxaOrig="2320" w:dyaOrig="1359" w14:anchorId="59A5B4BA">
          <v:shape id="_x0000_i1034" type="#_x0000_t75" style="width:116.2pt;height:68.45pt" o:ole="">
            <v:imagedata r:id="rId39" o:title=""/>
          </v:shape>
          <o:OLEObject Type="Embed" ProgID="Equation.DSMT4" ShapeID="_x0000_i1034" DrawAspect="Content" ObjectID="_1350755620" r:id="rId4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7</w:instrText>
        </w:r>
      </w:fldSimple>
      <w:r>
        <w:instrText>)</w:instrText>
      </w:r>
      <w:r>
        <w:fldChar w:fldCharType="end"/>
      </w:r>
    </w:p>
    <w:p w14:paraId="3AF8FE2B" w14:textId="77777777" w:rsidR="008C7882" w:rsidRDefault="008C7882" w:rsidP="008C7882">
      <w:r>
        <w:t xml:space="preserve">A tensor </w:t>
      </w:r>
      <w:r w:rsidRPr="00FF53B2">
        <w:rPr>
          <w:b/>
        </w:rPr>
        <w:t>S</w:t>
      </w:r>
      <w:r>
        <w:rPr>
          <w:b/>
        </w:rPr>
        <w:t xml:space="preserve"> </w:t>
      </w:r>
      <w:r>
        <w:t>is called symmetric if it is equal to its transpose:</w:t>
      </w:r>
    </w:p>
    <w:p w14:paraId="7D3B9BF2" w14:textId="77777777" w:rsidR="008C7882" w:rsidRDefault="008C7882" w:rsidP="008C7882">
      <w:pPr>
        <w:pStyle w:val="MTDisplayEquation"/>
      </w:pPr>
      <w:r>
        <w:tab/>
      </w:r>
      <w:r w:rsidR="00D85C52" w:rsidRPr="00D85C52">
        <w:rPr>
          <w:position w:val="-6"/>
        </w:rPr>
        <w:object w:dxaOrig="680" w:dyaOrig="320" w14:anchorId="45132CFF">
          <v:shape id="_x0000_i1035" type="#_x0000_t75" style="width:34.2pt;height:16.4pt" o:ole="">
            <v:imagedata r:id="rId41" o:title=""/>
          </v:shape>
          <o:OLEObject Type="Embed" ProgID="Equation.DSMT4" ShapeID="_x0000_i1035" DrawAspect="Content" ObjectID="_1350755621" r:id="rId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w:instrText>
        </w:r>
      </w:fldSimple>
      <w:r>
        <w:instrText>)</w:instrText>
      </w:r>
      <w:r>
        <w:fldChar w:fldCharType="end"/>
      </w:r>
    </w:p>
    <w:p w14:paraId="72DA9B6E" w14:textId="77777777" w:rsidR="008C7882" w:rsidRDefault="008C7882" w:rsidP="008C7882">
      <w:r>
        <w:t xml:space="preserve">A tensor </w:t>
      </w:r>
      <w:r>
        <w:rPr>
          <w:b/>
        </w:rPr>
        <w:t xml:space="preserve">W </w:t>
      </w:r>
      <w:r>
        <w:t>is called anti-symmetric if it is equal to the negative of its transpose:</w:t>
      </w:r>
    </w:p>
    <w:p w14:paraId="4789C95D" w14:textId="77777777" w:rsidR="008C7882" w:rsidRDefault="008C7882" w:rsidP="008C7882">
      <w:pPr>
        <w:pStyle w:val="MTDisplayEquation"/>
      </w:pPr>
      <w:r>
        <w:tab/>
      </w:r>
      <w:r w:rsidR="00D85C52" w:rsidRPr="00D85C52">
        <w:rPr>
          <w:position w:val="-6"/>
        </w:rPr>
        <w:object w:dxaOrig="1060" w:dyaOrig="320" w14:anchorId="0BB1FBEC">
          <v:shape id="_x0000_i1036" type="#_x0000_t75" style="width:53.45pt;height:16.4pt" o:ole="">
            <v:imagedata r:id="rId43" o:title=""/>
          </v:shape>
          <o:OLEObject Type="Embed" ProgID="Equation.DSMT4" ShapeID="_x0000_i1036" DrawAspect="Content" ObjectID="_1350755622" r:id="rId4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w:instrText>
        </w:r>
      </w:fldSimple>
      <w:r>
        <w:instrText>)</w:instrText>
      </w:r>
      <w:r>
        <w:fldChar w:fldCharType="end"/>
      </w:r>
    </w:p>
    <w:p w14:paraId="0BFEDF1D" w14:textId="77777777" w:rsidR="008C7882" w:rsidRDefault="008C7882" w:rsidP="008C7882">
      <w:pPr>
        <w:rPr>
          <w:b/>
        </w:rPr>
      </w:pPr>
      <w:r>
        <w:t xml:space="preserve">Any second order tensor </w:t>
      </w:r>
      <w:r>
        <w:rPr>
          <w:b/>
        </w:rPr>
        <w:t xml:space="preserve">A </w:t>
      </w:r>
      <w:r>
        <w:t xml:space="preserve">can be written as the sum of a symmetric tensor </w:t>
      </w:r>
      <w:r>
        <w:rPr>
          <w:b/>
        </w:rPr>
        <w:t xml:space="preserve">S </w:t>
      </w:r>
      <w:r>
        <w:t xml:space="preserve">and an anti-symmetric tensor </w:t>
      </w:r>
      <w:r>
        <w:rPr>
          <w:b/>
        </w:rPr>
        <w:t>W</w:t>
      </w:r>
      <w:r w:rsidRPr="00FF53B2">
        <w:t>:</w:t>
      </w:r>
    </w:p>
    <w:p w14:paraId="4BC20558" w14:textId="77777777" w:rsidR="008C7882" w:rsidRDefault="008C7882" w:rsidP="008C7882">
      <w:pPr>
        <w:pStyle w:val="MTDisplayEquation"/>
      </w:pPr>
      <w:r>
        <w:tab/>
      </w:r>
      <w:r w:rsidR="00D85C52" w:rsidRPr="00D85C52">
        <w:rPr>
          <w:position w:val="-6"/>
        </w:rPr>
        <w:object w:dxaOrig="1100" w:dyaOrig="279" w14:anchorId="461A3293">
          <v:shape id="_x0000_i1037" type="#_x0000_t75" style="width:54.9pt;height:14.25pt" o:ole="">
            <v:imagedata r:id="rId45" o:title=""/>
          </v:shape>
          <o:OLEObject Type="Embed" ProgID="Equation.DSMT4" ShapeID="_x0000_i1037" DrawAspect="Content" ObjectID="_1350755623" r:id="rId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w:instrText>
        </w:r>
      </w:fldSimple>
      <w:r>
        <w:instrText>)</w:instrText>
      </w:r>
      <w:r>
        <w:fldChar w:fldCharType="end"/>
      </w:r>
    </w:p>
    <w:p w14:paraId="6D53E871" w14:textId="77777777" w:rsidR="008C7882" w:rsidRDefault="008C7882" w:rsidP="008C7882">
      <w:r>
        <w:t xml:space="preserve"> </w:t>
      </w:r>
      <w:proofErr w:type="gramStart"/>
      <w:r>
        <w:t>where</w:t>
      </w:r>
      <w:proofErr w:type="gramEnd"/>
    </w:p>
    <w:p w14:paraId="47093155" w14:textId="77777777" w:rsidR="008C7882" w:rsidRDefault="008C7882" w:rsidP="008C7882">
      <w:pPr>
        <w:pStyle w:val="MTDisplayEquation"/>
      </w:pPr>
      <w:r>
        <w:tab/>
      </w:r>
      <w:r w:rsidR="00AB0BD0" w:rsidRPr="00D85C52">
        <w:rPr>
          <w:position w:val="-24"/>
        </w:rPr>
        <w:object w:dxaOrig="3660" w:dyaOrig="620" w14:anchorId="761300D3">
          <v:shape id="_x0000_i1038" type="#_x0000_t75" style="width:183.2pt;height:30.65pt" o:ole="">
            <v:imagedata r:id="rId47" o:title=""/>
          </v:shape>
          <o:OLEObject Type="Embed" ProgID="Equation.DSMT4" ShapeID="_x0000_i1038" DrawAspect="Content" ObjectID="_1350755624" r:id="rId48"/>
        </w:object>
      </w:r>
      <w:r w:rsidR="00AB0BD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w:instrText>
        </w:r>
      </w:fldSimple>
      <w:r>
        <w:instrText>)</w:instrText>
      </w:r>
      <w:r>
        <w:fldChar w:fldCharType="end"/>
      </w:r>
    </w:p>
    <w:p w14:paraId="46B67480" w14:textId="77777777" w:rsidR="008C7882" w:rsidRDefault="008C7882" w:rsidP="008C7882">
      <w:r>
        <w:t xml:space="preserve">Also note that for any tensor </w:t>
      </w:r>
      <w:r>
        <w:rPr>
          <w:b/>
        </w:rPr>
        <w:t xml:space="preserve">B </w:t>
      </w:r>
      <w:r>
        <w:t>the following holds:</w:t>
      </w:r>
    </w:p>
    <w:p w14:paraId="60A03E8C" w14:textId="77777777" w:rsidR="008C7882" w:rsidRDefault="008C7882" w:rsidP="008C7882">
      <w:pPr>
        <w:pStyle w:val="MTDisplayEquation"/>
      </w:pPr>
      <w:r>
        <w:tab/>
      </w:r>
      <w:r w:rsidR="00D85C52" w:rsidRPr="00D85C52">
        <w:rPr>
          <w:position w:val="-10"/>
        </w:rPr>
        <w:object w:dxaOrig="2420" w:dyaOrig="340" w14:anchorId="52138D2C">
          <v:shape id="_x0000_i1039" type="#_x0000_t75" style="width:120.5pt;height:17.1pt" o:ole="">
            <v:imagedata r:id="rId49" o:title=""/>
          </v:shape>
          <o:OLEObject Type="Embed" ProgID="Equation.DSMT4" ShapeID="_x0000_i1039" DrawAspect="Content" ObjectID="_1350755625" r:id="rId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w:instrText>
        </w:r>
      </w:fldSimple>
      <w:r>
        <w:instrText>)</w:instrText>
      </w:r>
      <w:r>
        <w:fldChar w:fldCharType="end"/>
      </w:r>
    </w:p>
    <w:p w14:paraId="7E8C57D9" w14:textId="77777777" w:rsidR="008C7882" w:rsidRPr="00FF53B2" w:rsidRDefault="008C7882" w:rsidP="008C7882"/>
    <w:p w14:paraId="69131B9D" w14:textId="77777777" w:rsidR="008C7882" w:rsidRDefault="008C7882" w:rsidP="008C7882">
      <w:r>
        <w:t xml:space="preserve">With any anti-symmetric tensor a vector </w:t>
      </w:r>
      <w:r>
        <w:rPr>
          <w:b/>
        </w:rPr>
        <w:t xml:space="preserve">w </w:t>
      </w:r>
      <w:r>
        <w:t>can be associated such that,</w:t>
      </w:r>
    </w:p>
    <w:p w14:paraId="1D173293" w14:textId="77777777" w:rsidR="008C7882" w:rsidRDefault="008C7882" w:rsidP="008C7882">
      <w:pPr>
        <w:pStyle w:val="MTDisplayEquation"/>
      </w:pPr>
      <w:r>
        <w:tab/>
      </w:r>
      <w:r w:rsidR="00D85C52" w:rsidRPr="00D85C52">
        <w:rPr>
          <w:position w:val="-6"/>
        </w:rPr>
        <w:object w:dxaOrig="1140" w:dyaOrig="279" w14:anchorId="531BA7D3">
          <v:shape id="_x0000_i1040" type="#_x0000_t75" style="width:57.05pt;height:14.25pt" o:ole="">
            <v:imagedata r:id="rId51" o:title=""/>
          </v:shape>
          <o:OLEObject Type="Embed" ProgID="Equation.DSMT4" ShapeID="_x0000_i1040" DrawAspect="Content" ObjectID="_1350755626" r:id="rId5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w:instrText>
        </w:r>
      </w:fldSimple>
      <w:r>
        <w:instrText>)</w:instrText>
      </w:r>
      <w:r>
        <w:fldChar w:fldCharType="end"/>
      </w:r>
    </w:p>
    <w:p w14:paraId="1DFBF165" w14:textId="77777777" w:rsidR="008C7882" w:rsidRDefault="008C7882" w:rsidP="008C7882">
      <w:proofErr w:type="gramStart"/>
      <w:r>
        <w:t>where</w:t>
      </w:r>
      <w:proofErr w:type="gramEnd"/>
      <w:r>
        <w:t xml:space="preserve"> the second order tensor </w:t>
      </w:r>
      <w:r w:rsidR="00D85C52" w:rsidRPr="00D85C52">
        <w:rPr>
          <w:position w:val="-6"/>
        </w:rPr>
        <w:object w:dxaOrig="260" w:dyaOrig="279" w14:anchorId="6702377F">
          <v:shape id="_x0000_i1041" type="#_x0000_t75" style="width:12.1pt;height:14.25pt" o:ole="">
            <v:imagedata r:id="rId53" o:title=""/>
          </v:shape>
          <o:OLEObject Type="Embed" ProgID="Equation.DSMT4" ShapeID="_x0000_i1041" DrawAspect="Content" ObjectID="_1350755627" r:id="rId54"/>
        </w:object>
      </w:r>
      <w:r w:rsidR="00EE0E0E">
        <w:t xml:space="preserve"> </w:t>
      </w:r>
      <w:r>
        <w:t>is defined as,</w:t>
      </w:r>
    </w:p>
    <w:p w14:paraId="656867D0" w14:textId="77777777" w:rsidR="008C7882" w:rsidRDefault="008C7882" w:rsidP="008C7882">
      <w:pPr>
        <w:pStyle w:val="MTDisplayEquation"/>
      </w:pPr>
      <w:r>
        <w:tab/>
      </w:r>
      <w:r w:rsidR="00D85C52" w:rsidRPr="00D85C52">
        <w:rPr>
          <w:position w:val="-50"/>
        </w:rPr>
        <w:object w:dxaOrig="2299" w:dyaOrig="1120" w14:anchorId="5B17E7EA">
          <v:shape id="_x0000_i1042" type="#_x0000_t75" style="width:114.75pt;height:55.6pt" o:ole="">
            <v:imagedata r:id="rId55" o:title=""/>
          </v:shape>
          <o:OLEObject Type="Embed" ProgID="Equation.DSMT4" ShapeID="_x0000_i1042" DrawAspect="Content" ObjectID="_1350755628" r:id="rId5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14</w:instrText>
        </w:r>
      </w:fldSimple>
      <w:r>
        <w:instrText>)</w:instrText>
      </w:r>
      <w:r>
        <w:fldChar w:fldCharType="end"/>
      </w:r>
    </w:p>
    <w:p w14:paraId="71637246" w14:textId="77777777" w:rsidR="008C7882" w:rsidRDefault="008C7882" w:rsidP="008C7882"/>
    <w:p w14:paraId="0F23CDDC" w14:textId="77777777" w:rsidR="008C7882" w:rsidRDefault="008C7882" w:rsidP="008C7882">
      <w:r>
        <w:t xml:space="preserve">A second order </w:t>
      </w:r>
      <w:r>
        <w:rPr>
          <w:b/>
        </w:rPr>
        <w:t xml:space="preserve">Q </w:t>
      </w:r>
      <w:r>
        <w:t xml:space="preserve">tensor is called </w:t>
      </w:r>
      <w:r>
        <w:rPr>
          <w:i/>
        </w:rPr>
        <w:t xml:space="preserve">orthogonal </w:t>
      </w:r>
      <w:r>
        <w:t xml:space="preserve">if </w:t>
      </w:r>
      <w:r w:rsidR="00D85C52" w:rsidRPr="00D85C52">
        <w:rPr>
          <w:position w:val="-8"/>
        </w:rPr>
        <w:object w:dxaOrig="940" w:dyaOrig="340" w14:anchorId="3F28E19C">
          <v:shape id="_x0000_i1043" type="#_x0000_t75" style="width:47.05pt;height:17.1pt" o:ole="">
            <v:imagedata r:id="rId57" o:title=""/>
          </v:shape>
          <o:OLEObject Type="Embed" ProgID="Equation.DSMT4" ShapeID="_x0000_i1043" DrawAspect="Content" ObjectID="_1350755629" r:id="rId58"/>
        </w:object>
      </w:r>
      <w:r>
        <w:t>.</w:t>
      </w:r>
    </w:p>
    <w:p w14:paraId="6B9D3016" w14:textId="77777777" w:rsidR="004566B7" w:rsidRPr="00B34046" w:rsidRDefault="004566B7" w:rsidP="008C7882"/>
    <w:p w14:paraId="084A9A8E" w14:textId="77777777" w:rsidR="008C7882" w:rsidRDefault="008C7882" w:rsidP="008C7882">
      <w:r>
        <w:t xml:space="preserve">In the implementation of the FE method it is often convenient to write symmetric second-order tensors using </w:t>
      </w:r>
      <w:r w:rsidRPr="00BE14E9">
        <w:rPr>
          <w:i/>
        </w:rPr>
        <w:t>Voigt notation</w:t>
      </w:r>
      <w:r>
        <w:t>. In this notation the components of a 2</w:t>
      </w:r>
      <w:r w:rsidRPr="00C74CA9">
        <w:rPr>
          <w:vertAlign w:val="superscript"/>
        </w:rPr>
        <w:t>nd</w:t>
      </w:r>
      <w:r>
        <w:t xml:space="preserve"> order symmetric tensor </w:t>
      </w:r>
      <w:proofErr w:type="gramStart"/>
      <w:r>
        <w:rPr>
          <w:b/>
        </w:rPr>
        <w:t>A</w:t>
      </w:r>
      <w:proofErr w:type="gramEnd"/>
      <w:r>
        <w:rPr>
          <w:b/>
        </w:rPr>
        <w:t xml:space="preserve"> </w:t>
      </w:r>
      <w:r>
        <w:t>are arranged as a column vector:</w:t>
      </w:r>
    </w:p>
    <w:p w14:paraId="3117F60E" w14:textId="77777777" w:rsidR="008C7882" w:rsidRDefault="008C7882" w:rsidP="008C7882">
      <w:pPr>
        <w:pStyle w:val="MTDisplayEquation"/>
      </w:pPr>
      <w:r>
        <w:lastRenderedPageBreak/>
        <w:tab/>
      </w:r>
      <w:r w:rsidR="00D85C52" w:rsidRPr="00D85C52">
        <w:rPr>
          <w:position w:val="-104"/>
        </w:rPr>
        <w:object w:dxaOrig="1180" w:dyaOrig="2200" w14:anchorId="1E640334">
          <v:shape id="_x0000_i1044" type="#_x0000_t75" style="width:59.9pt;height:109.8pt" o:ole="">
            <v:imagedata r:id="rId59" o:title=""/>
          </v:shape>
          <o:OLEObject Type="Embed" ProgID="Equation.DSMT4" ShapeID="_x0000_i1044" DrawAspect="Content" ObjectID="_1350755630" r:id="rId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15</w:instrText>
        </w:r>
      </w:fldSimple>
      <w:r>
        <w:instrText>)</w:instrText>
      </w:r>
      <w:r>
        <w:fldChar w:fldCharType="end"/>
      </w:r>
    </w:p>
    <w:p w14:paraId="7F4740F6" w14:textId="77777777" w:rsidR="008C7882" w:rsidRDefault="008C7882" w:rsidP="008C7882"/>
    <w:p w14:paraId="6B942150" w14:textId="77777777" w:rsidR="008C7882" w:rsidRDefault="008C7882" w:rsidP="008C7882">
      <w:r>
        <w:t xml:space="preserve">Higher order tensors will be denoted by bold, capital, script symbols, e.g. </w:t>
      </w:r>
      <w:r w:rsidR="00D85C52" w:rsidRPr="00D85C52">
        <w:rPr>
          <w:position w:val="-6"/>
        </w:rPr>
        <w:object w:dxaOrig="320" w:dyaOrig="279" w14:anchorId="7DDB9A15">
          <v:shape id="_x0000_i1045" type="#_x0000_t75" style="width:16.4pt;height:14.25pt" o:ole="">
            <v:imagedata r:id="rId61" o:title=""/>
          </v:shape>
          <o:OLEObject Type="Embed" ProgID="Equation.DSMT4" ShapeID="_x0000_i1045" DrawAspect="Content" ObjectID="_1350755631" r:id="rId62"/>
        </w:object>
      </w:r>
      <w:r>
        <w:t xml:space="preserve">. An example of a third-order tensor is the </w:t>
      </w:r>
      <w:r>
        <w:rPr>
          <w:i/>
        </w:rPr>
        <w:t xml:space="preserve">permutation </w:t>
      </w:r>
      <w:proofErr w:type="gramStart"/>
      <w:r>
        <w:rPr>
          <w:i/>
        </w:rPr>
        <w:t xml:space="preserve">tensor </w:t>
      </w:r>
      <w:r w:rsidR="00D85C52" w:rsidRPr="00D85C52">
        <w:rPr>
          <w:i/>
          <w:position w:val="-14"/>
        </w:rPr>
        <w:object w:dxaOrig="340" w:dyaOrig="380" w14:anchorId="6CB320AC">
          <v:shape id="_x0000_i1046" type="#_x0000_t75" style="width:17.1pt;height:18.55pt" o:ole="">
            <v:imagedata r:id="rId63" o:title=""/>
          </v:shape>
          <o:OLEObject Type="Embed" ProgID="Equation.DSMT4" ShapeID="_x0000_i1046" DrawAspect="Content" ObjectID="_1350755632" r:id="rId64"/>
        </w:object>
      </w:r>
      <w:r>
        <w:t>, whose components are</w:t>
      </w:r>
      <w:proofErr w:type="gramEnd"/>
      <w:r>
        <w:t xml:space="preserve"> 1 for an even permutation of </w:t>
      </w:r>
      <w:r w:rsidR="00D85C52" w:rsidRPr="00D85C52">
        <w:rPr>
          <w:position w:val="-14"/>
        </w:rPr>
        <w:object w:dxaOrig="720" w:dyaOrig="400" w14:anchorId="2EF948DE">
          <v:shape id="_x0000_i1047" type="#_x0000_t75" style="width:36.35pt;height:19.25pt" o:ole="">
            <v:imagedata r:id="rId65" o:title=""/>
          </v:shape>
          <o:OLEObject Type="Embed" ProgID="Equation.DSMT4" ShapeID="_x0000_i1047" DrawAspect="Content" ObjectID="_1350755633" r:id="rId66"/>
        </w:object>
      </w:r>
      <w:r>
        <w:t xml:space="preserve">, -1 for an odd permutation of </w:t>
      </w:r>
      <w:r w:rsidR="00D85C52" w:rsidRPr="00D85C52">
        <w:rPr>
          <w:position w:val="-14"/>
        </w:rPr>
        <w:object w:dxaOrig="720" w:dyaOrig="400" w14:anchorId="2C6D3328">
          <v:shape id="_x0000_i1048" type="#_x0000_t75" style="width:36.35pt;height:19.25pt" o:ole="">
            <v:imagedata r:id="rId67" o:title=""/>
          </v:shape>
          <o:OLEObject Type="Embed" ProgID="Equation.DSMT4" ShapeID="_x0000_i1048" DrawAspect="Content" ObjectID="_1350755634" r:id="rId68"/>
        </w:object>
      </w:r>
      <w:r w:rsidR="00EE0E0E">
        <w:t xml:space="preserve"> </w:t>
      </w:r>
      <w:r>
        <w:t xml:space="preserve">and zero otherwise. The permutation symbol is useful for expressing the </w:t>
      </w:r>
      <w:proofErr w:type="gramStart"/>
      <w:r>
        <w:t>cross-product</w:t>
      </w:r>
      <w:proofErr w:type="gramEnd"/>
      <w:r>
        <w:t xml:space="preserve"> of two vectors in index notation</w:t>
      </w:r>
      <w:r w:rsidR="004566B7">
        <w:t>:</w:t>
      </w:r>
    </w:p>
    <w:p w14:paraId="2CCEF552" w14:textId="77777777" w:rsidR="008C7882" w:rsidRDefault="008C7882" w:rsidP="008C7882">
      <w:pPr>
        <w:pStyle w:val="MTDisplayEquation"/>
      </w:pPr>
      <w:r>
        <w:tab/>
      </w:r>
      <w:r w:rsidR="00D85C52" w:rsidRPr="00D85C52">
        <w:rPr>
          <w:position w:val="-14"/>
        </w:rPr>
        <w:object w:dxaOrig="1680" w:dyaOrig="400" w14:anchorId="74505C72">
          <v:shape id="_x0000_i1049" type="#_x0000_t75" style="width:84.1pt;height:19.25pt" o:ole="">
            <v:imagedata r:id="rId69" o:title=""/>
          </v:shape>
          <o:OLEObject Type="Embed" ProgID="Equation.DSMT4" ShapeID="_x0000_i1049" DrawAspect="Content" ObjectID="_1350755635" r:id="rId7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16</w:instrText>
        </w:r>
      </w:fldSimple>
      <w:r>
        <w:instrText>)</w:instrText>
      </w:r>
      <w:r>
        <w:fldChar w:fldCharType="end"/>
      </w:r>
    </w:p>
    <w:p w14:paraId="1AA61CFD" w14:textId="77777777" w:rsidR="008C7882" w:rsidRPr="00FF53B2" w:rsidRDefault="008C7882" w:rsidP="008C7882"/>
    <w:p w14:paraId="71B2D359" w14:textId="77777777" w:rsidR="008C7882" w:rsidRDefault="008C7882" w:rsidP="008C7882">
      <w:r>
        <w:t xml:space="preserve">An example of a fourth order tensor is the elasticity tensor </w:t>
      </w:r>
      <w:r w:rsidR="00D85C52" w:rsidRPr="00D85C52">
        <w:rPr>
          <w:position w:val="-6"/>
        </w:rPr>
        <w:object w:dxaOrig="220" w:dyaOrig="279" w14:anchorId="49F7763A">
          <v:shape id="_x0000_i1050" type="#_x0000_t75" style="width:10.7pt;height:14.25pt" o:ole="">
            <v:imagedata r:id="rId71" o:title=""/>
          </v:shape>
          <o:OLEObject Type="Embed" ProgID="Equation.DSMT4" ShapeID="_x0000_i1050" DrawAspect="Content" ObjectID="_1350755636" r:id="rId72"/>
        </w:object>
      </w:r>
      <w:proofErr w:type="gramStart"/>
      <w:r>
        <w:t xml:space="preserve"> which</w:t>
      </w:r>
      <w:proofErr w:type="gramEnd"/>
      <w:r>
        <w:t xml:space="preserve">, in linear elasticity theory, relates the small strain tensor </w:t>
      </w:r>
      <w:r w:rsidR="00D85C52" w:rsidRPr="00D85C52">
        <w:rPr>
          <w:position w:val="-6"/>
        </w:rPr>
        <w:object w:dxaOrig="180" w:dyaOrig="220" w14:anchorId="357F6FCE">
          <v:shape id="_x0000_i1051" type="#_x0000_t75" style="width:9.25pt;height:10.7pt" o:ole="">
            <v:imagedata r:id="rId73" o:title=""/>
          </v:shape>
          <o:OLEObject Type="Embed" ProgID="Equation.DSMT4" ShapeID="_x0000_i1051" DrawAspect="Content" ObjectID="_1350755637" r:id="rId74"/>
        </w:object>
      </w:r>
      <w:r w:rsidR="00EE0E0E">
        <w:t xml:space="preserve"> </w:t>
      </w:r>
      <w:r>
        <w:t xml:space="preserve">and the Cauchy stress tensor </w:t>
      </w:r>
      <w:r w:rsidR="00D85C52" w:rsidRPr="00D85C52">
        <w:rPr>
          <w:position w:val="-6"/>
        </w:rPr>
        <w:object w:dxaOrig="859" w:dyaOrig="279" w14:anchorId="74F0F86A">
          <v:shape id="_x0000_i1052" type="#_x0000_t75" style="width:42.75pt;height:14.25pt" o:ole="">
            <v:imagedata r:id="rId75" o:title=""/>
          </v:shape>
          <o:OLEObject Type="Embed" ProgID="Equation.DSMT4" ShapeID="_x0000_i1052" DrawAspect="Content" ObjectID="_1350755638" r:id="rId76"/>
        </w:object>
      </w:r>
      <w:r>
        <w:t>.</w:t>
      </w:r>
    </w:p>
    <w:p w14:paraId="7462FB6F" w14:textId="77777777" w:rsidR="00B53B08" w:rsidRDefault="00B53B08" w:rsidP="008C7882"/>
    <w:p w14:paraId="1454C624" w14:textId="77777777" w:rsidR="00C013CB" w:rsidRDefault="00484E84" w:rsidP="008C7882">
      <w:r>
        <w:t xml:space="preserve">Higher order tensors can be constructed from second order tensors </w:t>
      </w:r>
      <w:r w:rsidR="00E63BE2">
        <w:t xml:space="preserve">in a similar way as second order tensors can be constructed from vectors. </w:t>
      </w:r>
      <w:r>
        <w:t xml:space="preserve">If </w:t>
      </w:r>
      <w:r w:rsidR="00D85C52" w:rsidRPr="00D85C52">
        <w:rPr>
          <w:position w:val="-4"/>
        </w:rPr>
        <w:object w:dxaOrig="260" w:dyaOrig="260" w14:anchorId="5B76FEC1">
          <v:shape id="_x0000_i1053" type="#_x0000_t75" style="width:12.1pt;height:12.1pt" o:ole="">
            <v:imagedata r:id="rId77" o:title=""/>
          </v:shape>
          <o:OLEObject Type="Embed" ProgID="Equation.DSMT4" ShapeID="_x0000_i1053" DrawAspect="Content" ObjectID="_1350755639" r:id="rId78"/>
        </w:object>
      </w:r>
      <w:r w:rsidR="00512516">
        <w:t xml:space="preserve"> and </w:t>
      </w:r>
      <w:r w:rsidR="00D85C52" w:rsidRPr="00D85C52">
        <w:rPr>
          <w:position w:val="-4"/>
        </w:rPr>
        <w:object w:dxaOrig="240" w:dyaOrig="260" w14:anchorId="7F1822E0">
          <v:shape id="_x0000_i1054" type="#_x0000_t75" style="width:12.1pt;height:12.1pt" o:ole="">
            <v:imagedata r:id="rId79" o:title=""/>
          </v:shape>
          <o:OLEObject Type="Embed" ProgID="Equation.DSMT4" ShapeID="_x0000_i1054" DrawAspect="Content" ObjectID="_1350755640" r:id="rId80"/>
        </w:object>
      </w:r>
      <w:r w:rsidR="00512516">
        <w:t xml:space="preserve"> are </w:t>
      </w:r>
      <w:r w:rsidR="0065080B">
        <w:t>second order tensors</w:t>
      </w:r>
      <w:r w:rsidR="004566B7">
        <w:t>,</w:t>
      </w:r>
      <w:r w:rsidR="0065080B">
        <w:t xml:space="preserve"> then the following </w:t>
      </w:r>
      <w:r w:rsidR="00E63BE2">
        <w:t xml:space="preserve">fourth order tensors </w:t>
      </w:r>
      <w:r w:rsidR="004566B7">
        <w:t xml:space="preserve">can be defind </w:t>
      </w:r>
      <w:r w:rsidR="00E63BE2">
        <w:t xml:space="preserve">by requiring </w:t>
      </w:r>
      <w:r w:rsidR="0065080B">
        <w:t xml:space="preserve">that the following must hold for any second order tensor </w:t>
      </w:r>
      <w:r w:rsidR="00D85C52" w:rsidRPr="00D85C52">
        <w:rPr>
          <w:position w:val="-4"/>
        </w:rPr>
        <w:object w:dxaOrig="260" w:dyaOrig="260" w14:anchorId="5BFEF9BD">
          <v:shape id="_x0000_i1055" type="#_x0000_t75" style="width:12.1pt;height:12.1pt" o:ole="">
            <v:imagedata r:id="rId81" o:title=""/>
          </v:shape>
          <o:OLEObject Type="Embed" ProgID="Equation.DSMT4" ShapeID="_x0000_i1055" DrawAspect="Content" ObjectID="_1350755641" r:id="rId82"/>
        </w:object>
      </w:r>
      <w:r w:rsidR="004566B7">
        <w:t>:</w:t>
      </w:r>
    </w:p>
    <w:p w14:paraId="13420D73" w14:textId="77777777" w:rsidR="001520FC" w:rsidRDefault="001520FC" w:rsidP="001520FC">
      <w:pPr>
        <w:pStyle w:val="MTDisplayEquation"/>
      </w:pPr>
      <w:r>
        <w:tab/>
      </w:r>
      <w:r w:rsidR="00D85C52" w:rsidRPr="00D85C52">
        <w:rPr>
          <w:position w:val="-14"/>
        </w:rPr>
        <w:object w:dxaOrig="2299" w:dyaOrig="400" w14:anchorId="5FBFA5FE">
          <v:shape id="_x0000_i1056" type="#_x0000_t75" style="width:114.75pt;height:19.25pt" o:ole="">
            <v:imagedata r:id="rId83" o:title=""/>
          </v:shape>
          <o:OLEObject Type="Embed" ProgID="Equation.DSMT4" ShapeID="_x0000_i1056" DrawAspect="Content" ObjectID="_1350755642" r:id="rId84"/>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17</w:instrText>
        </w:r>
      </w:fldSimple>
      <w:r>
        <w:instrText>)</w:instrText>
      </w:r>
      <w:r>
        <w:fldChar w:fldCharType="end"/>
      </w:r>
    </w:p>
    <w:p w14:paraId="680ABB5C" w14:textId="77777777" w:rsidR="001520FC" w:rsidRDefault="001520FC" w:rsidP="001520FC">
      <w:pPr>
        <w:pStyle w:val="MTDisplayEquation"/>
      </w:pPr>
      <w:r>
        <w:tab/>
      </w:r>
      <w:r w:rsidR="00D85C52" w:rsidRPr="00D85C52">
        <w:rPr>
          <w:position w:val="-14"/>
        </w:rPr>
        <w:object w:dxaOrig="2260" w:dyaOrig="400" w14:anchorId="564FF569">
          <v:shape id="_x0000_i1057" type="#_x0000_t75" style="width:113.35pt;height:19.25pt" o:ole="">
            <v:imagedata r:id="rId85" o:title=""/>
          </v:shape>
          <o:OLEObject Type="Embed" ProgID="Equation.DSMT4" ShapeID="_x0000_i1057" DrawAspect="Content" ObjectID="_1350755643" r:id="rId8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18</w:instrText>
        </w:r>
      </w:fldSimple>
      <w:r>
        <w:instrText>)</w:instrText>
      </w:r>
      <w:r>
        <w:fldChar w:fldCharType="end"/>
      </w:r>
    </w:p>
    <w:p w14:paraId="7EC2964E" w14:textId="77777777" w:rsidR="00EE0E0E" w:rsidRPr="00EE0E0E" w:rsidRDefault="00EE0E0E" w:rsidP="00EE0E0E">
      <w:pPr>
        <w:pStyle w:val="MTDisplayEquation"/>
      </w:pPr>
      <w:r>
        <w:tab/>
      </w:r>
      <w:r w:rsidR="00D85C52" w:rsidRPr="00D85C52">
        <w:rPr>
          <w:position w:val="-16"/>
        </w:rPr>
        <w:object w:dxaOrig="2400" w:dyaOrig="440" w14:anchorId="5486ABD0">
          <v:shape id="_x0000_i1058" type="#_x0000_t75" style="width:119.75pt;height:22.1pt" o:ole="">
            <v:imagedata r:id="rId87" o:title=""/>
          </v:shape>
          <o:OLEObject Type="Embed" ProgID="Equation.DSMT4" ShapeID="_x0000_i1058" DrawAspect="Content" ObjectID="_1350755644" r:id="rId88"/>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19</w:instrText>
        </w:r>
      </w:fldSimple>
      <w:r>
        <w:instrText>)</w:instrText>
      </w:r>
      <w:r>
        <w:fldChar w:fldCharType="end"/>
      </w:r>
    </w:p>
    <w:p w14:paraId="0A0D1F08" w14:textId="77777777" w:rsidR="001520FC" w:rsidRDefault="001520FC" w:rsidP="001520FC">
      <w:pPr>
        <w:pStyle w:val="MTDisplayEquation"/>
      </w:pPr>
      <w:r>
        <w:tab/>
      </w:r>
      <w:r w:rsidR="00D85C52" w:rsidRPr="00D85C52">
        <w:rPr>
          <w:position w:val="-24"/>
        </w:rPr>
        <w:object w:dxaOrig="3860" w:dyaOrig="620" w14:anchorId="4D7A2F44">
          <v:shape id="_x0000_i1059" type="#_x0000_t75" style="width:192.5pt;height:30.65pt" o:ole="">
            <v:imagedata r:id="rId89" o:title=""/>
          </v:shape>
          <o:OLEObject Type="Embed" ProgID="Equation.DSMT4" ShapeID="_x0000_i1059" DrawAspect="Content" ObjectID="_1350755645" r:id="rId9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20</w:instrText>
        </w:r>
      </w:fldSimple>
      <w:r>
        <w:instrText>)</w:instrText>
      </w:r>
      <w:r>
        <w:fldChar w:fldCharType="end"/>
      </w:r>
    </w:p>
    <w:p w14:paraId="346C3093" w14:textId="77777777" w:rsidR="001520FC" w:rsidRDefault="004566B7" w:rsidP="008C7882">
      <w:r>
        <w:t>T</w:t>
      </w:r>
      <w:r w:rsidR="00020B52">
        <w:t xml:space="preserve">he </w:t>
      </w:r>
      <w:r w:rsidR="00D17EAC">
        <w:t xml:space="preserve">Cartesian </w:t>
      </w:r>
      <w:r w:rsidR="00020B52">
        <w:t>component form</w:t>
      </w:r>
      <w:r w:rsidR="00D17EAC">
        <w:t>s</w:t>
      </w:r>
      <w:r w:rsidR="00020B52">
        <w:t xml:space="preserve"> of the</w:t>
      </w:r>
      <w:r>
        <w:t xml:space="preserve"> operators </w:t>
      </w:r>
      <w:r w:rsidR="00D85C52" w:rsidRPr="00D85C52">
        <w:rPr>
          <w:position w:val="-6"/>
        </w:rPr>
        <w:object w:dxaOrig="260" w:dyaOrig="279" w14:anchorId="63742256">
          <v:shape id="_x0000_i1060" type="#_x0000_t75" style="width:12.1pt;height:14.25pt" o:ole="">
            <v:imagedata r:id="rId91" o:title=""/>
          </v:shape>
          <o:OLEObject Type="Embed" ProgID="Equation.DSMT4" ShapeID="_x0000_i1060" DrawAspect="Content" ObjectID="_1350755646" r:id="rId92"/>
        </w:object>
      </w:r>
      <w:r w:rsidR="00D17EAC">
        <w:t xml:space="preserve">, </w:t>
      </w:r>
      <w:r w:rsidR="00D85C52" w:rsidRPr="00D85C52">
        <w:rPr>
          <w:position w:val="-10"/>
        </w:rPr>
        <w:object w:dxaOrig="260" w:dyaOrig="320" w14:anchorId="795626E3">
          <v:shape id="_x0000_i1061" type="#_x0000_t75" style="width:12.1pt;height:16.4pt" o:ole="">
            <v:imagedata r:id="rId93" o:title=""/>
          </v:shape>
          <o:OLEObject Type="Embed" ProgID="Equation.DSMT4" ShapeID="_x0000_i1061" DrawAspect="Content" ObjectID="_1350755647" r:id="rId94"/>
        </w:object>
      </w:r>
      <w:r w:rsidR="00D17EAC">
        <w:t xml:space="preserve">, </w:t>
      </w:r>
      <w:r w:rsidR="00D85C52" w:rsidRPr="00D85C52">
        <w:rPr>
          <w:position w:val="-6"/>
        </w:rPr>
        <w:object w:dxaOrig="260" w:dyaOrig="320" w14:anchorId="791ED703">
          <v:shape id="_x0000_i1062" type="#_x0000_t75" style="width:12.1pt;height:16.4pt" o:ole="">
            <v:imagedata r:id="rId95" o:title=""/>
          </v:shape>
          <o:OLEObject Type="Embed" ProgID="Equation.DSMT4" ShapeID="_x0000_i1062" DrawAspect="Content" ObjectID="_1350755648" r:id="rId96"/>
        </w:object>
      </w:r>
      <w:r w:rsidR="00D17EAC">
        <w:t xml:space="preserve"> and </w:t>
      </w:r>
      <w:r w:rsidR="00D85C52" w:rsidRPr="00D85C52">
        <w:rPr>
          <w:position w:val="-10"/>
        </w:rPr>
        <w:object w:dxaOrig="260" w:dyaOrig="360" w14:anchorId="2F2B745E">
          <v:shape id="_x0000_i1063" type="#_x0000_t75" style="width:12.1pt;height:18.55pt" o:ole="">
            <v:imagedata r:id="rId97" o:title=""/>
          </v:shape>
          <o:OLEObject Type="Embed" ProgID="Equation.DSMT4" ShapeID="_x0000_i1063" DrawAspect="Content" ObjectID="_1350755649" r:id="rId98"/>
        </w:object>
      </w:r>
      <w:r w:rsidR="00D17EAC">
        <w:t xml:space="preserve"> </w:t>
      </w:r>
      <w:r>
        <w:t>are defined as follows:</w:t>
      </w:r>
    </w:p>
    <w:p w14:paraId="359059DC" w14:textId="77777777" w:rsidR="00020B52" w:rsidRDefault="001520FC" w:rsidP="001520FC">
      <w:pPr>
        <w:pStyle w:val="MTDisplayEquation"/>
      </w:pPr>
      <w:r>
        <w:tab/>
      </w:r>
      <w:r w:rsidR="00D85C52" w:rsidRPr="00D85C52">
        <w:rPr>
          <w:position w:val="-18"/>
        </w:rPr>
        <w:object w:dxaOrig="1880" w:dyaOrig="440" w14:anchorId="311C11BE">
          <v:shape id="_x0000_i1064" type="#_x0000_t75" style="width:94.1pt;height:22.1pt" o:ole="">
            <v:imagedata r:id="rId99" o:title=""/>
          </v:shape>
          <o:OLEObject Type="Embed" ProgID="Equation.DSMT4" ShapeID="_x0000_i1064" DrawAspect="Content" ObjectID="_1350755650" r:id="rId100"/>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21</w:instrText>
        </w:r>
      </w:fldSimple>
      <w:r>
        <w:instrText>)</w:instrText>
      </w:r>
      <w:r>
        <w:fldChar w:fldCharType="end"/>
      </w:r>
    </w:p>
    <w:p w14:paraId="7DD41A52" w14:textId="77777777" w:rsidR="001520FC" w:rsidRDefault="001520FC" w:rsidP="001520FC">
      <w:pPr>
        <w:pStyle w:val="MTDisplayEquation"/>
      </w:pPr>
      <w:r>
        <w:tab/>
      </w:r>
      <w:r w:rsidR="00D85C52" w:rsidRPr="00D85C52">
        <w:rPr>
          <w:position w:val="-18"/>
        </w:rPr>
        <w:object w:dxaOrig="1900" w:dyaOrig="440" w14:anchorId="1CE16677">
          <v:shape id="_x0000_i1065" type="#_x0000_t75" style="width:95.5pt;height:22.1pt" o:ole="">
            <v:imagedata r:id="rId101" o:title=""/>
          </v:shape>
          <o:OLEObject Type="Embed" ProgID="Equation.DSMT4" ShapeID="_x0000_i1065" DrawAspect="Content" ObjectID="_1350755651" r:id="rId102"/>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22</w:instrText>
        </w:r>
      </w:fldSimple>
      <w:r>
        <w:instrText>)</w:instrText>
      </w:r>
      <w:r>
        <w:fldChar w:fldCharType="end"/>
      </w:r>
    </w:p>
    <w:p w14:paraId="4D02ADFB" w14:textId="77777777" w:rsidR="00D17EAC" w:rsidRPr="00D17EAC" w:rsidRDefault="00D17EAC" w:rsidP="00D17EAC">
      <w:pPr>
        <w:pStyle w:val="MTDisplayEquation"/>
      </w:pPr>
      <w:r>
        <w:tab/>
      </w:r>
      <w:r w:rsidR="00D85C52" w:rsidRPr="00D85C52">
        <w:rPr>
          <w:position w:val="-20"/>
        </w:rPr>
        <w:object w:dxaOrig="1840" w:dyaOrig="480" w14:anchorId="0E249ECD">
          <v:shape id="_x0000_i1066" type="#_x0000_t75" style="width:91.25pt;height:24.25pt" o:ole="">
            <v:imagedata r:id="rId103" o:title=""/>
          </v:shape>
          <o:OLEObject Type="Embed" ProgID="Equation.DSMT4" ShapeID="_x0000_i1066" DrawAspect="Content" ObjectID="_1350755652" r:id="rId104"/>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23</w:instrText>
        </w:r>
      </w:fldSimple>
      <w:r>
        <w:instrText>)</w:instrText>
      </w:r>
      <w:r>
        <w:fldChar w:fldCharType="end"/>
      </w:r>
    </w:p>
    <w:p w14:paraId="7AD94920" w14:textId="77777777" w:rsidR="001520FC" w:rsidRPr="001520FC" w:rsidRDefault="001520FC" w:rsidP="001520FC">
      <w:pPr>
        <w:pStyle w:val="MTDisplayEquation"/>
      </w:pPr>
      <w:r>
        <w:tab/>
      </w:r>
      <w:r w:rsidR="00D85C52" w:rsidRPr="00D85C52">
        <w:rPr>
          <w:position w:val="-24"/>
        </w:rPr>
        <w:object w:dxaOrig="3120" w:dyaOrig="620" w14:anchorId="2DECE176">
          <v:shape id="_x0000_i1067" type="#_x0000_t75" style="width:156.1pt;height:30.65pt" o:ole="">
            <v:imagedata r:id="rId105" o:title=""/>
          </v:shape>
          <o:OLEObject Type="Embed" ProgID="Equation.DSMT4" ShapeID="_x0000_i1067" DrawAspect="Content" ObjectID="_1350755653" r:id="rId106"/>
        </w:object>
      </w:r>
      <w:r w:rsidR="004566B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24</w:instrText>
        </w:r>
      </w:fldSimple>
      <w:r>
        <w:instrText>)</w:instrText>
      </w:r>
      <w:r>
        <w:fldChar w:fldCharType="end"/>
      </w:r>
    </w:p>
    <w:p w14:paraId="7CD753BF" w14:textId="77777777" w:rsidR="00876348" w:rsidRDefault="00876348" w:rsidP="00876348"/>
    <w:p w14:paraId="6BB4C1CB" w14:textId="77777777" w:rsidR="00876348" w:rsidRDefault="004566B7" w:rsidP="00876348">
      <w:r>
        <w:t xml:space="preserve">The </w:t>
      </w:r>
      <w:r w:rsidR="00876348">
        <w:t>fourth order identity tensors</w:t>
      </w:r>
      <w:r>
        <w:t xml:space="preserve"> are defined as:</w:t>
      </w:r>
    </w:p>
    <w:p w14:paraId="107B68E2" w14:textId="77777777" w:rsidR="00876348" w:rsidRDefault="001520FC" w:rsidP="001520FC">
      <w:pPr>
        <w:pStyle w:val="MTDisplayEquation"/>
      </w:pPr>
      <w:r>
        <w:tab/>
      </w:r>
      <w:r w:rsidR="003735AA" w:rsidRPr="004B1907">
        <w:rPr>
          <w:position w:val="-30"/>
        </w:rPr>
        <w:object w:dxaOrig="1219" w:dyaOrig="720" w14:anchorId="73922E2D">
          <v:shape id="_x0000_i1068" type="#_x0000_t75" style="width:61.3pt;height:36.35pt" o:ole="">
            <v:imagedata r:id="rId107" o:title=""/>
          </v:shape>
          <o:OLEObject Type="Embed" ProgID="Equation.DSMT4" ShapeID="_x0000_i1068" DrawAspect="Content" ObjectID="_1350755654" r:id="rId108"/>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25</w:instrText>
        </w:r>
      </w:fldSimple>
      <w:r>
        <w:instrText>)</w:instrText>
      </w:r>
      <w:r>
        <w:fldChar w:fldCharType="end"/>
      </w:r>
    </w:p>
    <w:p w14:paraId="69735B60" w14:textId="77777777" w:rsidR="00876348" w:rsidRDefault="00D17EAC" w:rsidP="00876348">
      <w:proofErr w:type="gramStart"/>
      <w:r>
        <w:t>where</w:t>
      </w:r>
      <w:proofErr w:type="gramEnd"/>
      <w:r>
        <w:t xml:space="preserve"> </w:t>
      </w:r>
      <w:r w:rsidR="00D85C52" w:rsidRPr="00D85C52">
        <w:rPr>
          <w:position w:val="-10"/>
        </w:rPr>
        <w:object w:dxaOrig="960" w:dyaOrig="320" w14:anchorId="4A026B09">
          <v:shape id="_x0000_i1069" type="#_x0000_t75" style="width:47.75pt;height:16.4pt" o:ole="">
            <v:imagedata r:id="rId109" o:title=""/>
          </v:shape>
          <o:OLEObject Type="Embed" ProgID="Equation.DSMT4" ShapeID="_x0000_i1069" DrawAspect="Content" ObjectID="_1350755655" r:id="rId110"/>
        </w:object>
      </w:r>
      <w:r>
        <w:t xml:space="preserve"> and </w:t>
      </w:r>
      <w:r w:rsidR="003735AA" w:rsidRPr="00D85C52">
        <w:rPr>
          <w:position w:val="-6"/>
        </w:rPr>
        <w:object w:dxaOrig="960" w:dyaOrig="340" w14:anchorId="59D10751">
          <v:shape id="_x0000_i1070" type="#_x0000_t75" style="width:47.75pt;height:17.8pt" o:ole="">
            <v:imagedata r:id="rId111" o:title=""/>
          </v:shape>
          <o:OLEObject Type="Embed" ProgID="Equation.DSMT4" ShapeID="_x0000_i1070" DrawAspect="Content" ObjectID="_1350755656" r:id="rId112"/>
        </w:object>
      </w:r>
      <w:r>
        <w:t xml:space="preserve">.  </w:t>
      </w:r>
      <w:r w:rsidR="00876348">
        <w:t>The components are given by</w:t>
      </w:r>
      <w:r w:rsidR="004566B7">
        <w:t>:</w:t>
      </w:r>
    </w:p>
    <w:p w14:paraId="09855156" w14:textId="77777777" w:rsidR="00876348" w:rsidRPr="00876348" w:rsidRDefault="001520FC" w:rsidP="001520FC">
      <w:pPr>
        <w:pStyle w:val="MTDisplayEquation"/>
      </w:pPr>
      <w:r>
        <w:lastRenderedPageBreak/>
        <w:tab/>
      </w:r>
      <w:r w:rsidR="004B1907" w:rsidRPr="00D85C52">
        <w:rPr>
          <w:position w:val="-34"/>
        </w:rPr>
        <w:object w:dxaOrig="1280" w:dyaOrig="800" w14:anchorId="4312A077">
          <v:shape id="_x0000_i1071" type="#_x0000_t75" style="width:64.15pt;height:39.9pt" o:ole="">
            <v:imagedata r:id="rId113" o:title=""/>
          </v:shape>
          <o:OLEObject Type="Embed" ProgID="Equation.DSMT4" ShapeID="_x0000_i1071" DrawAspect="Content" ObjectID="_1350755657" r:id="rId11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26</w:instrText>
        </w:r>
      </w:fldSimple>
      <w:r>
        <w:instrText>)</w:instrText>
      </w:r>
      <w:r>
        <w:fldChar w:fldCharType="end"/>
      </w:r>
    </w:p>
    <w:p w14:paraId="5A8E1374" w14:textId="77777777" w:rsidR="008C7882" w:rsidRDefault="008C7882" w:rsidP="008C7882">
      <w:pPr>
        <w:pStyle w:val="Heading2"/>
      </w:pPr>
      <w:bookmarkStart w:id="52" w:name="_Ref176056702"/>
      <w:bookmarkStart w:id="53" w:name="_Toc387680119"/>
      <w:r>
        <w:t>The Directional Derivative</w:t>
      </w:r>
      <w:bookmarkEnd w:id="52"/>
      <w:bookmarkEnd w:id="53"/>
    </w:p>
    <w:p w14:paraId="178D205C" w14:textId="77777777" w:rsidR="008C7882" w:rsidRDefault="008C7882" w:rsidP="008C7882">
      <w:r>
        <w:t xml:space="preserve">In later sections the nonlinear finite element method will be formulated. Anticipating an iterative solution method to solve the nonlinear equations, it will be necessary to linearize the quantities involved. This linearization process will utilize a construction called the </w:t>
      </w:r>
      <w:r>
        <w:rPr>
          <w:i/>
        </w:rPr>
        <w:t xml:space="preserve">directional derivative </w:t>
      </w:r>
      <w:r w:rsidRPr="000F6FBB">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rsidRPr="000F6FBB">
        <w:fldChar w:fldCharType="separate"/>
      </w:r>
      <w:r w:rsidR="00A56950">
        <w:rPr>
          <w:noProof/>
        </w:rPr>
        <w:t>[</w:t>
      </w:r>
      <w:hyperlink w:anchor="_ENREF_1" w:tooltip="Bonet, 1997 #21" w:history="1">
        <w:r w:rsidR="00A56950">
          <w:rPr>
            <w:noProof/>
          </w:rPr>
          <w:t>1</w:t>
        </w:r>
      </w:hyperlink>
      <w:r w:rsidR="00A56950">
        <w:rPr>
          <w:noProof/>
        </w:rPr>
        <w:t>]</w:t>
      </w:r>
      <w:r w:rsidRPr="000F6FBB">
        <w:fldChar w:fldCharType="end"/>
      </w:r>
      <w:r>
        <w:t>.</w:t>
      </w:r>
    </w:p>
    <w:p w14:paraId="1C1F2D62" w14:textId="77777777" w:rsidR="008C7882" w:rsidRPr="00750B0F" w:rsidRDefault="008C7882" w:rsidP="008C7882"/>
    <w:p w14:paraId="731CD8C6" w14:textId="77777777" w:rsidR="008C7882" w:rsidRDefault="008C7882" w:rsidP="008C7882">
      <w:r>
        <w:t xml:space="preserve">The directional derivative of a function </w:t>
      </w:r>
      <w:r w:rsidR="00D85C52" w:rsidRPr="00D85C52">
        <w:rPr>
          <w:position w:val="-14"/>
        </w:rPr>
        <w:object w:dxaOrig="580" w:dyaOrig="400" w14:anchorId="3CA2E09A">
          <v:shape id="_x0000_i1072" type="#_x0000_t75" style="width:29.25pt;height:19.25pt" o:ole="">
            <v:imagedata r:id="rId115" o:title=""/>
          </v:shape>
          <o:OLEObject Type="Embed" ProgID="Equation.DSMT4" ShapeID="_x0000_i1072" DrawAspect="Content" ObjectID="_1350755658" r:id="rId116"/>
        </w:object>
      </w:r>
      <w:r>
        <w:t xml:space="preserve"> is defined as follows:</w:t>
      </w:r>
    </w:p>
    <w:p w14:paraId="34B50B68" w14:textId="77777777" w:rsidR="008C7882" w:rsidRDefault="008C7882" w:rsidP="008C7882">
      <w:pPr>
        <w:pStyle w:val="MTDisplayEquation"/>
      </w:pPr>
      <w:r>
        <w:tab/>
      </w:r>
      <w:r w:rsidR="00D85C52" w:rsidRPr="00D85C52">
        <w:rPr>
          <w:position w:val="-30"/>
        </w:rPr>
        <w:object w:dxaOrig="2880" w:dyaOrig="700" w14:anchorId="4F8F58F3">
          <v:shape id="_x0000_i1073" type="#_x0000_t75" style="width:2in;height:35.65pt" o:ole="">
            <v:imagedata r:id="rId117" o:title=""/>
          </v:shape>
          <o:OLEObject Type="Embed" ProgID="Equation.DSMT4" ShapeID="_x0000_i1073" DrawAspect="Content" ObjectID="_1350755659" r:id="rId1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27</w:instrText>
        </w:r>
      </w:fldSimple>
      <w:r>
        <w:instrText>)</w:instrText>
      </w:r>
      <w:r>
        <w:fldChar w:fldCharType="end"/>
      </w:r>
    </w:p>
    <w:p w14:paraId="208368C7" w14:textId="77777777" w:rsidR="008C7882" w:rsidRDefault="008C7882" w:rsidP="008C7882">
      <w:r>
        <w:t xml:space="preserve">The quantity </w:t>
      </w:r>
      <w:r>
        <w:rPr>
          <w:b/>
        </w:rPr>
        <w:t xml:space="preserve">x </w:t>
      </w:r>
      <w:r>
        <w:t xml:space="preserve">may be a scalar, a vector or even a vector of unknown functions. For instance, consider a scalar function </w:t>
      </w:r>
      <w:r w:rsidR="00D85C52" w:rsidRPr="00D85C52">
        <w:rPr>
          <w:position w:val="-14"/>
        </w:rPr>
        <w:object w:dxaOrig="580" w:dyaOrig="400" w14:anchorId="4954366C">
          <v:shape id="_x0000_i1074" type="#_x0000_t75" style="width:29.25pt;height:19.25pt" o:ole="">
            <v:imagedata r:id="rId119" o:title=""/>
          </v:shape>
          <o:OLEObject Type="Embed" ProgID="Equation.DSMT4" ShapeID="_x0000_i1074" DrawAspect="Content" ObjectID="_1350755660" r:id="rId120"/>
        </w:object>
      </w:r>
      <w:r>
        <w:t xml:space="preserve">, where </w:t>
      </w:r>
      <w:r>
        <w:rPr>
          <w:b/>
        </w:rPr>
        <w:t xml:space="preserve">x </w:t>
      </w:r>
      <w:r>
        <w:t xml:space="preserve">is the position vector in </w:t>
      </w:r>
      <w:r w:rsidR="00D85C52" w:rsidRPr="00D85C52">
        <w:rPr>
          <w:position w:val="-4"/>
        </w:rPr>
        <w:object w:dxaOrig="320" w:dyaOrig="300" w14:anchorId="3EB8A666">
          <v:shape id="_x0000_i1075" type="#_x0000_t75" style="width:16.4pt;height:14.95pt" o:ole="">
            <v:imagedata r:id="rId121" o:title=""/>
          </v:shape>
          <o:OLEObject Type="Embed" ProgID="Equation.DSMT4" ShapeID="_x0000_i1075" DrawAspect="Content" ObjectID="_1350755661" r:id="rId122"/>
        </w:object>
      </w:r>
      <w:r>
        <w:t>. In this case the directional derivative is given by</w:t>
      </w:r>
      <w:r w:rsidR="004566B7">
        <w:t>:</w:t>
      </w:r>
    </w:p>
    <w:p w14:paraId="6C576585" w14:textId="77777777" w:rsidR="008C7882" w:rsidRDefault="008C7882" w:rsidP="008C7882"/>
    <w:p w14:paraId="6FDE873D" w14:textId="77777777" w:rsidR="008C7882" w:rsidRDefault="008C7882" w:rsidP="008C7882">
      <w:pPr>
        <w:pStyle w:val="MTDisplayEquation"/>
      </w:pPr>
      <w:r>
        <w:tab/>
      </w:r>
      <w:r w:rsidR="00D85C52" w:rsidRPr="00D85C52">
        <w:rPr>
          <w:position w:val="-66"/>
        </w:rPr>
        <w:object w:dxaOrig="2880" w:dyaOrig="1760" w14:anchorId="4CD476BD">
          <v:shape id="_x0000_i1076" type="#_x0000_t75" style="width:2in;height:88.4pt" o:ole="">
            <v:imagedata r:id="rId123" o:title=""/>
          </v:shape>
          <o:OLEObject Type="Embed" ProgID="Equation.DSMT4" ShapeID="_x0000_i1076" DrawAspect="Content" ObjectID="_1350755662" r:id="rId12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28</w:instrText>
        </w:r>
      </w:fldSimple>
      <w:r>
        <w:instrText>)</w:instrText>
      </w:r>
      <w:r>
        <w:fldChar w:fldCharType="end"/>
      </w:r>
    </w:p>
    <w:p w14:paraId="46F72CF7" w14:textId="77777777" w:rsidR="008C7882" w:rsidRDefault="008C7882" w:rsidP="008C7882">
      <w:r>
        <w:t xml:space="preserve">Here, the symbol </w:t>
      </w:r>
      <w:r w:rsidR="00D85C52" w:rsidRPr="00D85C52">
        <w:rPr>
          <w:position w:val="-6"/>
        </w:rPr>
        <w:object w:dxaOrig="240" w:dyaOrig="279" w14:anchorId="0DDC08C7">
          <v:shape id="_x0000_i1077" type="#_x0000_t75" style="width:12.1pt;height:14.25pt" o:ole="">
            <v:imagedata r:id="rId125" o:title=""/>
          </v:shape>
          <o:OLEObject Type="Embed" ProgID="Equation.DSMT4" ShapeID="_x0000_i1077" DrawAspect="Content" ObjectID="_1350755663" r:id="rId126"/>
        </w:object>
      </w:r>
      <w:r>
        <w:t>(“del”) depicts the gradient operator.</w:t>
      </w:r>
    </w:p>
    <w:p w14:paraId="1384D8AC" w14:textId="77777777" w:rsidR="008C7882" w:rsidRDefault="008C7882" w:rsidP="008C7882"/>
    <w:p w14:paraId="6A790943" w14:textId="77777777" w:rsidR="008C7882" w:rsidRDefault="008C7882" w:rsidP="008C7882">
      <w:r>
        <w:t>The linearization of a function implies that it is approximated by a linear function. Using the directional derivative</w:t>
      </w:r>
      <w:r w:rsidR="004566B7">
        <w:t>,</w:t>
      </w:r>
      <w:r>
        <w:t xml:space="preserve"> a function </w:t>
      </w:r>
      <w:r>
        <w:rPr>
          <w:i/>
        </w:rPr>
        <w:t>f</w:t>
      </w:r>
      <w:r>
        <w:t xml:space="preserve"> can be linearized as follows:</w:t>
      </w:r>
    </w:p>
    <w:p w14:paraId="406533D2" w14:textId="77777777" w:rsidR="008C7882" w:rsidRDefault="008C7882" w:rsidP="008C7882">
      <w:pPr>
        <w:pStyle w:val="MTDisplayEquation"/>
      </w:pPr>
      <w:r>
        <w:tab/>
      </w:r>
      <w:r w:rsidR="00D85C52" w:rsidRPr="00D85C52">
        <w:rPr>
          <w:position w:val="-14"/>
        </w:rPr>
        <w:object w:dxaOrig="2840" w:dyaOrig="400" w14:anchorId="4D498525">
          <v:shape id="_x0000_i1078" type="#_x0000_t75" style="width:142.55pt;height:19.25pt" o:ole="">
            <v:imagedata r:id="rId127" o:title=""/>
          </v:shape>
          <o:OLEObject Type="Embed" ProgID="Equation.DSMT4" ShapeID="_x0000_i1078" DrawAspect="Content" ObjectID="_1350755664" r:id="rId128"/>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29</w:instrText>
        </w:r>
      </w:fldSimple>
      <w:r>
        <w:instrText>)</w:instrText>
      </w:r>
      <w:r>
        <w:fldChar w:fldCharType="end"/>
      </w:r>
    </w:p>
    <w:p w14:paraId="0581C906" w14:textId="77777777" w:rsidR="008C7882" w:rsidRDefault="008C7882" w:rsidP="008C7882">
      <w:r>
        <w:t>The directional derivative obeys the usual properties for derivatives.</w:t>
      </w:r>
    </w:p>
    <w:p w14:paraId="5F099477" w14:textId="77777777" w:rsidR="008C7882" w:rsidRDefault="008C7882" w:rsidP="008C7882">
      <w:r>
        <w:t xml:space="preserve">(a) </w:t>
      </w:r>
      <w:proofErr w:type="gramStart"/>
      <w:r>
        <w:rPr>
          <w:i/>
        </w:rPr>
        <w:t>sum</w:t>
      </w:r>
      <w:proofErr w:type="gramEnd"/>
      <w:r>
        <w:rPr>
          <w:i/>
        </w:rPr>
        <w:t xml:space="preserve"> rule</w:t>
      </w:r>
      <w:r>
        <w:t>:</w:t>
      </w:r>
      <w:r>
        <w:rPr>
          <w:i/>
        </w:rPr>
        <w:t xml:space="preserve"> </w:t>
      </w:r>
      <w:r w:rsidR="004566B7">
        <w:rPr>
          <w:i/>
        </w:rPr>
        <w:t xml:space="preserve"> </w:t>
      </w:r>
      <w:r>
        <w:t xml:space="preserve">If </w:t>
      </w:r>
      <w:r w:rsidR="00D85C52" w:rsidRPr="00D85C52">
        <w:rPr>
          <w:position w:val="-12"/>
        </w:rPr>
        <w:object w:dxaOrig="1080" w:dyaOrig="360" w14:anchorId="1885C7E4">
          <v:shape id="_x0000_i1079" type="#_x0000_t75" style="width:54.2pt;height:18.55pt" o:ole="">
            <v:imagedata r:id="rId129" o:title=""/>
          </v:shape>
          <o:OLEObject Type="Embed" ProgID="Equation.DSMT4" ShapeID="_x0000_i1079" DrawAspect="Content" ObjectID="_1350755665" r:id="rId130"/>
        </w:object>
      </w:r>
      <w:r>
        <w:t>, then</w:t>
      </w:r>
    </w:p>
    <w:p w14:paraId="0D91764B" w14:textId="77777777" w:rsidR="008C7882" w:rsidRDefault="008C7882" w:rsidP="008C7882">
      <w:pPr>
        <w:pStyle w:val="MTDisplayEquation"/>
      </w:pPr>
      <w:r>
        <w:tab/>
      </w:r>
      <w:r w:rsidR="00D85C52" w:rsidRPr="00D85C52">
        <w:rPr>
          <w:position w:val="-14"/>
        </w:rPr>
        <w:object w:dxaOrig="3460" w:dyaOrig="400" w14:anchorId="5F523B6F">
          <v:shape id="_x0000_i1080" type="#_x0000_t75" style="width:173.25pt;height:19.25pt" o:ole="">
            <v:imagedata r:id="rId131" o:title=""/>
          </v:shape>
          <o:OLEObject Type="Embed" ProgID="Equation.DSMT4" ShapeID="_x0000_i1080" DrawAspect="Content" ObjectID="_1350755666" r:id="rId1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30</w:instrText>
        </w:r>
      </w:fldSimple>
      <w:r>
        <w:instrText>)</w:instrText>
      </w:r>
      <w:r>
        <w:fldChar w:fldCharType="end"/>
      </w:r>
    </w:p>
    <w:p w14:paraId="2073E5A7" w14:textId="77777777" w:rsidR="008C7882" w:rsidRDefault="008C7882" w:rsidP="008C7882">
      <w:r>
        <w:t xml:space="preserve">(b) </w:t>
      </w:r>
      <w:proofErr w:type="gramStart"/>
      <w:r>
        <w:rPr>
          <w:i/>
        </w:rPr>
        <w:t>product</w:t>
      </w:r>
      <w:proofErr w:type="gramEnd"/>
      <w:r>
        <w:rPr>
          <w:i/>
        </w:rPr>
        <w:t xml:space="preserve"> </w:t>
      </w:r>
      <w:r w:rsidRPr="00E41741">
        <w:rPr>
          <w:i/>
        </w:rPr>
        <w:t>rule</w:t>
      </w:r>
      <w:r>
        <w:t xml:space="preserve">: </w:t>
      </w:r>
      <w:r w:rsidR="004566B7">
        <w:t xml:space="preserve"> </w:t>
      </w:r>
      <w:r w:rsidRPr="00E41741">
        <w:t>If</w:t>
      </w:r>
      <w:r>
        <w:t xml:space="preserve"> </w:t>
      </w:r>
      <w:r w:rsidR="00D85C52" w:rsidRPr="00D85C52">
        <w:rPr>
          <w:position w:val="-12"/>
        </w:rPr>
        <w:object w:dxaOrig="999" w:dyaOrig="360" w14:anchorId="70BF07B5">
          <v:shape id="_x0000_i1081" type="#_x0000_t75" style="width:49.9pt;height:18.55pt" o:ole="">
            <v:imagedata r:id="rId133" o:title=""/>
          </v:shape>
          <o:OLEObject Type="Embed" ProgID="Equation.DSMT4" ShapeID="_x0000_i1081" DrawAspect="Content" ObjectID="_1350755667" r:id="rId134"/>
        </w:object>
      </w:r>
      <w:r>
        <w:t>, then</w:t>
      </w:r>
    </w:p>
    <w:p w14:paraId="193DF94F" w14:textId="77777777" w:rsidR="008C7882" w:rsidRDefault="008C7882" w:rsidP="008C7882">
      <w:pPr>
        <w:pStyle w:val="MTDisplayEquation"/>
      </w:pPr>
      <w:r>
        <w:tab/>
      </w:r>
      <w:r w:rsidR="00D85C52" w:rsidRPr="00D85C52">
        <w:rPr>
          <w:position w:val="-14"/>
        </w:rPr>
        <w:object w:dxaOrig="4440" w:dyaOrig="400" w14:anchorId="6B97AAA7">
          <v:shape id="_x0000_i1082" type="#_x0000_t75" style="width:222.4pt;height:19.25pt" o:ole="">
            <v:imagedata r:id="rId135" o:title=""/>
          </v:shape>
          <o:OLEObject Type="Embed" ProgID="Equation.DSMT4" ShapeID="_x0000_i1082" DrawAspect="Content" ObjectID="_1350755668" r:id="rId1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31</w:instrText>
        </w:r>
      </w:fldSimple>
      <w:r>
        <w:instrText>)</w:instrText>
      </w:r>
      <w:r>
        <w:fldChar w:fldCharType="end"/>
      </w:r>
    </w:p>
    <w:p w14:paraId="799203AB" w14:textId="77777777" w:rsidR="008C7882" w:rsidRDefault="008C7882" w:rsidP="008C7882">
      <w:r>
        <w:t xml:space="preserve">(c) </w:t>
      </w:r>
      <w:proofErr w:type="gramStart"/>
      <w:r w:rsidRPr="00E41741">
        <w:rPr>
          <w:i/>
        </w:rPr>
        <w:t>chain</w:t>
      </w:r>
      <w:proofErr w:type="gramEnd"/>
      <w:r w:rsidRPr="00E41741">
        <w:rPr>
          <w:i/>
        </w:rPr>
        <w:t xml:space="preserve"> rule</w:t>
      </w:r>
      <w:r>
        <w:t xml:space="preserve">: </w:t>
      </w:r>
      <w:r w:rsidR="004566B7">
        <w:t xml:space="preserve"> </w:t>
      </w:r>
      <w:r>
        <w:t xml:space="preserve">If </w:t>
      </w:r>
      <w:r w:rsidR="00D85C52" w:rsidRPr="00D85C52">
        <w:rPr>
          <w:position w:val="-16"/>
        </w:rPr>
        <w:object w:dxaOrig="1300" w:dyaOrig="440" w14:anchorId="347ACB45">
          <v:shape id="_x0000_i1083" type="#_x0000_t75" style="width:64.85pt;height:22.1pt" o:ole="">
            <v:imagedata r:id="rId137" o:title=""/>
          </v:shape>
          <o:OLEObject Type="Embed" ProgID="Equation.DSMT4" ShapeID="_x0000_i1083" DrawAspect="Content" ObjectID="_1350755669" r:id="rId138"/>
        </w:object>
      </w:r>
      <w:r>
        <w:t>, then</w:t>
      </w:r>
    </w:p>
    <w:p w14:paraId="71A3AB42" w14:textId="77777777" w:rsidR="008C7882" w:rsidRDefault="008C7882" w:rsidP="008C7882">
      <w:pPr>
        <w:pStyle w:val="MTDisplayEquation"/>
      </w:pPr>
      <w:r>
        <w:tab/>
      </w:r>
      <w:r w:rsidR="00D85C52" w:rsidRPr="00D85C52">
        <w:rPr>
          <w:position w:val="-16"/>
        </w:rPr>
        <w:object w:dxaOrig="3460" w:dyaOrig="440" w14:anchorId="65D4E09E">
          <v:shape id="_x0000_i1084" type="#_x0000_t75" style="width:173.25pt;height:22.1pt" o:ole="">
            <v:imagedata r:id="rId139" o:title=""/>
          </v:shape>
          <o:OLEObject Type="Embed" ProgID="Equation.DSMT4" ShapeID="_x0000_i1084" DrawAspect="Content" ObjectID="_1350755670" r:id="rId1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32</w:instrText>
        </w:r>
      </w:fldSimple>
      <w:r>
        <w:instrText>)</w:instrText>
      </w:r>
      <w:r>
        <w:fldChar w:fldCharType="end"/>
      </w:r>
    </w:p>
    <w:p w14:paraId="2EEDF1CC" w14:textId="77777777" w:rsidR="008C7882" w:rsidRPr="00BB44BB" w:rsidRDefault="008C7882" w:rsidP="008C7882"/>
    <w:p w14:paraId="7961EB75" w14:textId="77777777" w:rsidR="008C7882" w:rsidRDefault="008C7882" w:rsidP="008C7882">
      <w:pPr>
        <w:pStyle w:val="Heading2"/>
      </w:pPr>
      <w:bookmarkStart w:id="54" w:name="_Toc387680120"/>
      <w:r>
        <w:lastRenderedPageBreak/>
        <w:t>Deformation, Strain and Stress</w:t>
      </w:r>
      <w:bookmarkEnd w:id="54"/>
    </w:p>
    <w:p w14:paraId="3C92EB3A" w14:textId="77777777" w:rsidR="008C7882" w:rsidRDefault="008C7882" w:rsidP="008C7882">
      <w:pPr>
        <w:pStyle w:val="Heading3"/>
      </w:pPr>
      <w:bookmarkStart w:id="55" w:name="_Toc387680121"/>
      <w:r>
        <w:t>The deformation gradient tensor</w:t>
      </w:r>
      <w:bookmarkEnd w:id="55"/>
    </w:p>
    <w:p w14:paraId="6B56F67F" w14:textId="77777777" w:rsidR="008C7882" w:rsidRDefault="008C7882" w:rsidP="008C7882">
      <w:r>
        <w:t xml:space="preserve">Consider the deformation of an object from </w:t>
      </w:r>
      <w:r w:rsidR="004566B7">
        <w:t xml:space="preserve">an </w:t>
      </w:r>
      <w:r>
        <w:t xml:space="preserve">initial or </w:t>
      </w:r>
      <w:r>
        <w:rPr>
          <w:i/>
        </w:rPr>
        <w:t>reference configuration</w:t>
      </w:r>
      <w:r>
        <w:t xml:space="preserve"> to </w:t>
      </w:r>
      <w:r w:rsidR="004566B7">
        <w:t xml:space="preserve">a deformed or </w:t>
      </w:r>
      <w:r>
        <w:rPr>
          <w:i/>
        </w:rPr>
        <w:t>current configuration</w:t>
      </w:r>
      <w:r>
        <w:t xml:space="preserve">. The </w:t>
      </w:r>
      <w:proofErr w:type="gramStart"/>
      <w:r>
        <w:t>location of the material particles in the reference configuration are</w:t>
      </w:r>
      <w:proofErr w:type="gramEnd"/>
      <w:r>
        <w:t xml:space="preserve"> denoted by </w:t>
      </w:r>
      <w:r>
        <w:rPr>
          <w:b/>
        </w:rPr>
        <w:t>X</w:t>
      </w:r>
      <w:r>
        <w:t xml:space="preserve"> and are known as the </w:t>
      </w:r>
      <w:r>
        <w:rPr>
          <w:i/>
        </w:rPr>
        <w:t>material coordinates.</w:t>
      </w:r>
      <w:r>
        <w:t xml:space="preserve"> Their location in the current configuration is denoted by </w:t>
      </w:r>
      <w:r>
        <w:rPr>
          <w:b/>
        </w:rPr>
        <w:t>x</w:t>
      </w:r>
      <w:r>
        <w:t xml:space="preserve"> and known as the </w:t>
      </w:r>
      <w:r>
        <w:rPr>
          <w:i/>
        </w:rPr>
        <w:t>spatial coordinates</w:t>
      </w:r>
      <w:r>
        <w:t xml:space="preserve">. The </w:t>
      </w:r>
      <w:r w:rsidRPr="00564200">
        <w:rPr>
          <w:i/>
        </w:rPr>
        <w:t>deformation</w:t>
      </w:r>
      <w:r>
        <w:t xml:space="preserve"> </w:t>
      </w:r>
      <w:r w:rsidRPr="00564200">
        <w:rPr>
          <w:i/>
        </w:rPr>
        <w:t>map</w:t>
      </w:r>
      <w:r>
        <w:t xml:space="preserve"> </w:t>
      </w:r>
      <w:r w:rsidR="00D85C52" w:rsidRPr="00D85C52">
        <w:rPr>
          <w:position w:val="-10"/>
        </w:rPr>
        <w:object w:dxaOrig="220" w:dyaOrig="260" w14:anchorId="32BA0356">
          <v:shape id="_x0000_i1085" type="#_x0000_t75" style="width:10.7pt;height:12.1pt" o:ole="">
            <v:imagedata r:id="rId141" o:title=""/>
          </v:shape>
          <o:OLEObject Type="Embed" ProgID="Equation.DSMT4" ShapeID="_x0000_i1085" DrawAspect="Content" ObjectID="_1350755671" r:id="rId142"/>
        </w:object>
      </w:r>
      <w:r>
        <w:t xml:space="preserve">, which is a mapping from </w:t>
      </w:r>
      <w:r w:rsidR="00D85C52" w:rsidRPr="00D85C52">
        <w:rPr>
          <w:position w:val="-4"/>
        </w:rPr>
        <w:object w:dxaOrig="320" w:dyaOrig="300" w14:anchorId="251ED056">
          <v:shape id="_x0000_i1086" type="#_x0000_t75" style="width:16.4pt;height:14.95pt" o:ole="">
            <v:imagedata r:id="rId143" o:title=""/>
          </v:shape>
          <o:OLEObject Type="Embed" ProgID="Equation.DSMT4" ShapeID="_x0000_i1086" DrawAspect="Content" ObjectID="_1350755672" r:id="rId144"/>
        </w:object>
      </w:r>
      <w:r>
        <w:t>to</w:t>
      </w:r>
      <w:r w:rsidR="00D85C52" w:rsidRPr="00D85C52">
        <w:rPr>
          <w:position w:val="-4"/>
        </w:rPr>
        <w:object w:dxaOrig="320" w:dyaOrig="300" w14:anchorId="2A2B41C5">
          <v:shape id="_x0000_i1087" type="#_x0000_t75" style="width:16.4pt;height:14.95pt" o:ole="">
            <v:imagedata r:id="rId145" o:title=""/>
          </v:shape>
          <o:OLEObject Type="Embed" ProgID="Equation.DSMT4" ShapeID="_x0000_i1087" DrawAspect="Content" ObjectID="_1350755673" r:id="rId146"/>
        </w:object>
      </w:r>
      <w:r>
        <w:t>, maps the coordinates of a material point to the spatial configuration:</w:t>
      </w:r>
    </w:p>
    <w:p w14:paraId="023B4B98" w14:textId="77777777" w:rsidR="008C7882" w:rsidRDefault="008C7882" w:rsidP="008C7882">
      <w:pPr>
        <w:pStyle w:val="MTDisplayEquation"/>
      </w:pPr>
      <w:r>
        <w:tab/>
      </w:r>
      <w:r w:rsidR="00D85C52" w:rsidRPr="00D85C52">
        <w:rPr>
          <w:position w:val="-14"/>
        </w:rPr>
        <w:object w:dxaOrig="980" w:dyaOrig="400" w14:anchorId="5886E3D4">
          <v:shape id="_x0000_i1088" type="#_x0000_t75" style="width:48.5pt;height:19.25pt" o:ole="">
            <v:imagedata r:id="rId147" o:title=""/>
          </v:shape>
          <o:OLEObject Type="Embed" ProgID="Equation.DSMT4" ShapeID="_x0000_i1088" DrawAspect="Content" ObjectID="_1350755674" r:id="rId1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33</w:instrText>
        </w:r>
      </w:fldSimple>
      <w:r>
        <w:instrText>)</w:instrText>
      </w:r>
      <w:r>
        <w:fldChar w:fldCharType="end"/>
      </w:r>
    </w:p>
    <w:p w14:paraId="37CFB799" w14:textId="77777777" w:rsidR="008C7882" w:rsidRDefault="0087434A" w:rsidP="008C7882">
      <w:pPr>
        <w:pStyle w:val="Caption"/>
        <w:jc w:val="center"/>
      </w:pPr>
      <w:r>
        <w:rPr>
          <w:noProof/>
        </w:rPr>
        <w:drawing>
          <wp:inline distT="0" distB="0" distL="0" distR="0" wp14:anchorId="49DF1DDF" wp14:editId="0F89D665">
            <wp:extent cx="3124200" cy="1963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24200" cy="1963420"/>
                    </a:xfrm>
                    <a:prstGeom prst="rect">
                      <a:avLst/>
                    </a:prstGeom>
                    <a:noFill/>
                    <a:ln>
                      <a:noFill/>
                    </a:ln>
                  </pic:spPr>
                </pic:pic>
              </a:graphicData>
            </a:graphic>
          </wp:inline>
        </w:drawing>
      </w:r>
    </w:p>
    <w:p w14:paraId="36C336F6" w14:textId="77777777" w:rsidR="008C7882" w:rsidRDefault="008C7882" w:rsidP="00FD7660">
      <w:pPr>
        <w:pStyle w:val="Caption"/>
        <w:jc w:val="center"/>
      </w:pPr>
      <w:r>
        <w:t xml:space="preserve">Figure </w:t>
      </w:r>
      <w:fldSimple w:instr=" STYLEREF 1 \s ">
        <w:r w:rsidR="008D52AD">
          <w:rPr>
            <w:noProof/>
          </w:rPr>
          <w:t>2</w:t>
        </w:r>
      </w:fldSimple>
      <w:r>
        <w:noBreakHyphen/>
      </w:r>
      <w:fldSimple w:instr=" SEQ Figure \* ARABIC \s 1 ">
        <w:r w:rsidR="008D52AD">
          <w:rPr>
            <w:noProof/>
          </w:rPr>
          <w:t>1</w:t>
        </w:r>
      </w:fldSimple>
      <w:r>
        <w:t>. The deformation map</w:t>
      </w:r>
    </w:p>
    <w:p w14:paraId="7A2045B1" w14:textId="77777777" w:rsidR="008C7882" w:rsidRDefault="008C7882" w:rsidP="008C7882"/>
    <w:p w14:paraId="431E9EB2" w14:textId="77777777" w:rsidR="008C7882" w:rsidRDefault="008C7882" w:rsidP="008C7882">
      <w:r>
        <w:t xml:space="preserve">The displacement map </w:t>
      </w:r>
      <w:r>
        <w:rPr>
          <w:b/>
        </w:rPr>
        <w:t xml:space="preserve">u </w:t>
      </w:r>
      <w:r>
        <w:t>is defined as the difference between the spatial and material coordinates:</w:t>
      </w:r>
    </w:p>
    <w:p w14:paraId="08BAF533" w14:textId="77777777" w:rsidR="008C7882" w:rsidRDefault="008C7882" w:rsidP="008C7882">
      <w:pPr>
        <w:pStyle w:val="MTDisplayEquation"/>
      </w:pPr>
      <w:r>
        <w:tab/>
      </w:r>
      <w:r w:rsidR="00D85C52" w:rsidRPr="00D85C52">
        <w:rPr>
          <w:position w:val="-14"/>
        </w:rPr>
        <w:object w:dxaOrig="1359" w:dyaOrig="400" w14:anchorId="35F2A720">
          <v:shape id="_x0000_i1089" type="#_x0000_t75" style="width:68.45pt;height:19.25pt" o:ole="">
            <v:imagedata r:id="rId150" o:title=""/>
          </v:shape>
          <o:OLEObject Type="Embed" ProgID="Equation.DSMT4" ShapeID="_x0000_i1089" DrawAspect="Content" ObjectID="_1350755675" r:id="rId1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34</w:instrText>
        </w:r>
      </w:fldSimple>
      <w:r>
        <w:instrText>)</w:instrText>
      </w:r>
      <w:r>
        <w:fldChar w:fldCharType="end"/>
      </w:r>
    </w:p>
    <w:p w14:paraId="075D5389" w14:textId="77777777" w:rsidR="008C7882" w:rsidRDefault="008C7882" w:rsidP="008C7882">
      <w:r>
        <w:t xml:space="preserve">The </w:t>
      </w:r>
      <w:r w:rsidRPr="00E738DB">
        <w:rPr>
          <w:i/>
        </w:rPr>
        <w:t>deformation gradient</w:t>
      </w:r>
      <w:r>
        <w:t xml:space="preserve"> is defined as</w:t>
      </w:r>
    </w:p>
    <w:p w14:paraId="225A767A" w14:textId="77777777" w:rsidR="008C7882" w:rsidRDefault="008C7882" w:rsidP="008C7882">
      <w:pPr>
        <w:pStyle w:val="MTDisplayEquation"/>
      </w:pPr>
      <w:r>
        <w:tab/>
      </w:r>
      <w:r w:rsidR="00D85C52" w:rsidRPr="00D85C52">
        <w:rPr>
          <w:position w:val="-24"/>
        </w:rPr>
        <w:object w:dxaOrig="800" w:dyaOrig="620" w14:anchorId="39024693">
          <v:shape id="_x0000_i1090" type="#_x0000_t75" style="width:39.9pt;height:30.65pt" o:ole="">
            <v:imagedata r:id="rId152" o:title=""/>
          </v:shape>
          <o:OLEObject Type="Embed" ProgID="Equation.DSMT4" ShapeID="_x0000_i1090" DrawAspect="Content" ObjectID="_1350755676" r:id="rId15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35</w:instrText>
        </w:r>
      </w:fldSimple>
      <w:r>
        <w:instrText>)</w:instrText>
      </w:r>
      <w:r>
        <w:fldChar w:fldCharType="end"/>
      </w:r>
    </w:p>
    <w:p w14:paraId="037FF9A5" w14:textId="77777777" w:rsidR="008C7882" w:rsidRDefault="004566B7" w:rsidP="008C7882">
      <w:r>
        <w:t xml:space="preserve">The deformation gradient </w:t>
      </w:r>
      <w:r w:rsidR="008C7882">
        <w:t>relates an infinitesimal vector in the reference configuration</w:t>
      </w:r>
      <w:r w:rsidR="008C66E1">
        <w:t xml:space="preserve"> </w:t>
      </w:r>
      <w:r w:rsidR="00D85C52" w:rsidRPr="00D85C52">
        <w:rPr>
          <w:position w:val="-6"/>
        </w:rPr>
        <w:object w:dxaOrig="380" w:dyaOrig="279" w14:anchorId="275A47FA">
          <v:shape id="_x0000_i1091" type="#_x0000_t75" style="width:18.55pt;height:14.25pt" o:ole="">
            <v:imagedata r:id="rId154" o:title=""/>
          </v:shape>
          <o:OLEObject Type="Embed" ProgID="Equation.DSMT4" ShapeID="_x0000_i1091" DrawAspect="Content" ObjectID="_1350755677" r:id="rId155"/>
        </w:object>
      </w:r>
      <w:r w:rsidR="008C7882">
        <w:t xml:space="preserve"> to the corresponding vector in the current configuration:</w:t>
      </w:r>
    </w:p>
    <w:p w14:paraId="5F98E1D1" w14:textId="77777777" w:rsidR="008C7882" w:rsidRDefault="008C7882" w:rsidP="008C7882">
      <w:pPr>
        <w:pStyle w:val="MTDisplayEquation"/>
      </w:pPr>
      <w:r>
        <w:tab/>
      </w:r>
      <w:r w:rsidR="00D85C52" w:rsidRPr="00D85C52">
        <w:rPr>
          <w:position w:val="-6"/>
        </w:rPr>
        <w:object w:dxaOrig="1120" w:dyaOrig="279" w14:anchorId="4D87FBBD">
          <v:shape id="_x0000_i1092" type="#_x0000_t75" style="width:55.6pt;height:14.25pt" o:ole="">
            <v:imagedata r:id="rId156" o:title=""/>
          </v:shape>
          <o:OLEObject Type="Embed" ProgID="Equation.DSMT4" ShapeID="_x0000_i1092" DrawAspect="Content" ObjectID="_1350755678" r:id="rId15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36</w:instrText>
        </w:r>
      </w:fldSimple>
      <w:r>
        <w:instrText>)</w:instrText>
      </w:r>
      <w:r>
        <w:fldChar w:fldCharType="end"/>
      </w:r>
    </w:p>
    <w:p w14:paraId="071BF595" w14:textId="77777777" w:rsidR="008C7882" w:rsidRDefault="008C7882" w:rsidP="008C7882">
      <w:r>
        <w:t xml:space="preserve">The determinant of the deformation tensor </w:t>
      </w:r>
      <w:r w:rsidR="00D85C52" w:rsidRPr="00D85C52">
        <w:rPr>
          <w:position w:val="-6"/>
        </w:rPr>
        <w:object w:dxaOrig="940" w:dyaOrig="279" w14:anchorId="74D16B28">
          <v:shape id="_x0000_i1093" type="#_x0000_t75" style="width:47.05pt;height:14.25pt" o:ole="">
            <v:imagedata r:id="rId158" o:title=""/>
          </v:shape>
          <o:OLEObject Type="Embed" ProgID="Equation.DSMT4" ShapeID="_x0000_i1093" DrawAspect="Content" ObjectID="_1350755679" r:id="rId159"/>
        </w:object>
      </w:r>
      <w:r>
        <w:t xml:space="preserve"> gives the volume change, or equivalently the change in density:</w:t>
      </w:r>
    </w:p>
    <w:p w14:paraId="56A902C2" w14:textId="77777777" w:rsidR="008C7882" w:rsidRDefault="008C7882" w:rsidP="008C7882">
      <w:pPr>
        <w:pStyle w:val="MTDisplayEquation"/>
      </w:pPr>
      <w:r>
        <w:tab/>
      </w:r>
      <w:r w:rsidR="00D85C52" w:rsidRPr="00D85C52">
        <w:rPr>
          <w:position w:val="-12"/>
        </w:rPr>
        <w:object w:dxaOrig="859" w:dyaOrig="360" w14:anchorId="2108D425">
          <v:shape id="_x0000_i1094" type="#_x0000_t75" style="width:42.75pt;height:18.55pt" o:ole="">
            <v:imagedata r:id="rId160" o:title=""/>
          </v:shape>
          <o:OLEObject Type="Embed" ProgID="Equation.DSMT4" ShapeID="_x0000_i1094" DrawAspect="Content" ObjectID="_1350755680" r:id="rId1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37</w:instrText>
        </w:r>
      </w:fldSimple>
      <w:r>
        <w:instrText>)</w:instrText>
      </w:r>
      <w:r>
        <w:fldChar w:fldCharType="end"/>
      </w:r>
    </w:p>
    <w:p w14:paraId="2CDBBE12" w14:textId="77777777" w:rsidR="008C7882" w:rsidRPr="00181B1A" w:rsidRDefault="008C7882" w:rsidP="008C7882">
      <w:r>
        <w:t>Here</w:t>
      </w:r>
      <w:r w:rsidR="008C66E1">
        <w:t xml:space="preserve"> </w:t>
      </w:r>
      <w:r w:rsidR="00D85C52" w:rsidRPr="00D85C52">
        <w:rPr>
          <w:position w:val="-12"/>
        </w:rPr>
        <w:object w:dxaOrig="300" w:dyaOrig="360" w14:anchorId="6ABF5798">
          <v:shape id="_x0000_i1095" type="#_x0000_t75" style="width:14.95pt;height:18.55pt" o:ole="">
            <v:imagedata r:id="rId162" o:title=""/>
          </v:shape>
          <o:OLEObject Type="Embed" ProgID="Equation.DSMT4" ShapeID="_x0000_i1095" DrawAspect="Content" ObjectID="_1350755681" r:id="rId163"/>
        </w:object>
      </w:r>
      <w:r w:rsidR="008C66E1">
        <w:t xml:space="preserve"> </w:t>
      </w:r>
      <w:r>
        <w:t xml:space="preserve">is the density in the reference configuration and </w:t>
      </w:r>
      <w:r w:rsidR="00D85C52" w:rsidRPr="00D85C52">
        <w:rPr>
          <w:position w:val="-10"/>
        </w:rPr>
        <w:object w:dxaOrig="240" w:dyaOrig="260" w14:anchorId="49905F59">
          <v:shape id="_x0000_i1096" type="#_x0000_t75" style="width:12.1pt;height:12.1pt" o:ole="">
            <v:imagedata r:id="rId164" o:title=""/>
          </v:shape>
          <o:OLEObject Type="Embed" ProgID="Equation.DSMT4" ShapeID="_x0000_i1096" DrawAspect="Content" ObjectID="_1350755682" r:id="rId165"/>
        </w:object>
      </w:r>
      <w:r w:rsidR="008C66E1">
        <w:t xml:space="preserve"> </w:t>
      </w:r>
      <w:r>
        <w:t>is the current density.</w:t>
      </w:r>
    </w:p>
    <w:p w14:paraId="05177A1B" w14:textId="77777777" w:rsidR="008C7882" w:rsidRDefault="008C7882" w:rsidP="008C7882"/>
    <w:p w14:paraId="70B40ECF" w14:textId="77777777" w:rsidR="008C7882" w:rsidRDefault="008C7882" w:rsidP="008C7882">
      <w:r>
        <w:t xml:space="preserve">When dealing with incompressible and nearly incompressible materials it will prove useful to separate the volumetric and the deviatoric (distortional) components of the deformation gradient. Such a separation must ensure that the deviatoric </w:t>
      </w:r>
      <w:r w:rsidR="00B3790A">
        <w:t>part of the deformation gradient</w:t>
      </w:r>
      <w:r>
        <w:t xml:space="preserve">, namely </w:t>
      </w:r>
      <w:r w:rsidR="00D85C52" w:rsidRPr="00D85C52">
        <w:rPr>
          <w:position w:val="-4"/>
        </w:rPr>
        <w:object w:dxaOrig="220" w:dyaOrig="300" w14:anchorId="42A6C035">
          <v:shape id="_x0000_i1097" type="#_x0000_t75" style="width:10.7pt;height:14.95pt" o:ole="">
            <v:imagedata r:id="rId166" o:title=""/>
          </v:shape>
          <o:OLEObject Type="Embed" ProgID="Equation.DSMT4" ShapeID="_x0000_i1097" DrawAspect="Content" ObjectID="_1350755683" r:id="rId167"/>
        </w:object>
      </w:r>
      <w:r>
        <w:t xml:space="preserve">, does not produce any change in volume. Noting that the determinant of the deformation gradient gives the volume ratio, the determinant of </w:t>
      </w:r>
      <w:r w:rsidR="00D85C52" w:rsidRPr="00D85C52">
        <w:rPr>
          <w:position w:val="-4"/>
        </w:rPr>
        <w:object w:dxaOrig="220" w:dyaOrig="300" w14:anchorId="12289A28">
          <v:shape id="_x0000_i1098" type="#_x0000_t75" style="width:10.7pt;height:14.95pt" o:ole="">
            <v:imagedata r:id="rId168" o:title=""/>
          </v:shape>
          <o:OLEObject Type="Embed" ProgID="Equation.DSMT4" ShapeID="_x0000_i1098" DrawAspect="Content" ObjectID="_1350755684" r:id="rId169"/>
        </w:object>
      </w:r>
      <w:r>
        <w:t xml:space="preserve"> must therefore satisfy,</w:t>
      </w:r>
    </w:p>
    <w:p w14:paraId="46A91376" w14:textId="77777777" w:rsidR="008C7882" w:rsidRDefault="008C7882" w:rsidP="008C7882">
      <w:pPr>
        <w:pStyle w:val="MTDisplayEquation"/>
      </w:pPr>
      <w:r>
        <w:tab/>
      </w:r>
      <w:r w:rsidR="00D85C52" w:rsidRPr="00D85C52">
        <w:rPr>
          <w:position w:val="-6"/>
        </w:rPr>
        <w:object w:dxaOrig="859" w:dyaOrig="320" w14:anchorId="3AAEAF66">
          <v:shape id="_x0000_i1099" type="#_x0000_t75" style="width:42.75pt;height:16.4pt" o:ole="">
            <v:imagedata r:id="rId170" o:title=""/>
          </v:shape>
          <o:OLEObject Type="Embed" ProgID="Equation.DSMT4" ShapeID="_x0000_i1099" DrawAspect="Content" ObjectID="_1350755685" r:id="rId17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38</w:instrText>
        </w:r>
      </w:fldSimple>
      <w:r>
        <w:instrText>)</w:instrText>
      </w:r>
      <w:r>
        <w:fldChar w:fldCharType="end"/>
      </w:r>
    </w:p>
    <w:p w14:paraId="5F5C5DDF" w14:textId="77777777" w:rsidR="008C7882" w:rsidRDefault="008C7882" w:rsidP="008C7882">
      <w:r>
        <w:lastRenderedPageBreak/>
        <w:t xml:space="preserve">This condition can be achieved by choosing </w:t>
      </w:r>
      <w:r w:rsidR="00D85C52" w:rsidRPr="00D85C52">
        <w:rPr>
          <w:position w:val="-4"/>
        </w:rPr>
        <w:object w:dxaOrig="220" w:dyaOrig="300" w14:anchorId="5A8B9EBD">
          <v:shape id="_x0000_i1100" type="#_x0000_t75" style="width:10.7pt;height:14.95pt" o:ole="">
            <v:imagedata r:id="rId172" o:title=""/>
          </v:shape>
          <o:OLEObject Type="Embed" ProgID="Equation.DSMT4" ShapeID="_x0000_i1100" DrawAspect="Content" ObjectID="_1350755686" r:id="rId173"/>
        </w:object>
      </w:r>
      <w:r w:rsidR="008C66E1">
        <w:t xml:space="preserve"> </w:t>
      </w:r>
      <w:r>
        <w:t>as,</w:t>
      </w:r>
    </w:p>
    <w:p w14:paraId="758A2334" w14:textId="77777777" w:rsidR="008C7882" w:rsidRDefault="008C7882" w:rsidP="008C7882">
      <w:pPr>
        <w:pStyle w:val="MTDisplayEquation"/>
      </w:pPr>
      <w:r>
        <w:tab/>
      </w:r>
      <w:r w:rsidR="00D85C52" w:rsidRPr="00D85C52">
        <w:rPr>
          <w:position w:val="-6"/>
        </w:rPr>
        <w:object w:dxaOrig="1040" w:dyaOrig="320" w14:anchorId="3955ABD3">
          <v:shape id="_x0000_i1101" type="#_x0000_t75" style="width:52.75pt;height:16.4pt" o:ole="">
            <v:imagedata r:id="rId174" o:title=""/>
          </v:shape>
          <o:OLEObject Type="Embed" ProgID="Equation.DSMT4" ShapeID="_x0000_i1101" DrawAspect="Content" ObjectID="_1350755687" r:id="rId175"/>
        </w:object>
      </w:r>
      <w:r>
        <w:t>.</w:t>
      </w:r>
      <w:r>
        <w:tab/>
      </w:r>
      <w:r>
        <w:fldChar w:fldCharType="begin"/>
      </w:r>
      <w:r>
        <w:instrText xml:space="preserve"> MACROBUTTON MTPlaceRef \* MERGEFORMAT </w:instrText>
      </w:r>
      <w:fldSimple w:instr=" SEQ MTEqn \h \* MERGEFORMAT "/>
      <w:bookmarkStart w:id="56" w:name="ZEqnNum821413"/>
      <w:r>
        <w:instrText>(</w:instrText>
      </w:r>
      <w:fldSimple w:instr=" SEQ MTSec \c \* Arabic \* MERGEFORMAT ">
        <w:r w:rsidR="008D52AD">
          <w:rPr>
            <w:noProof/>
          </w:rPr>
          <w:instrText>2</w:instrText>
        </w:r>
      </w:fldSimple>
      <w:r>
        <w:instrText>.</w:instrText>
      </w:r>
      <w:fldSimple w:instr=" SEQ MTEqn \c \* Arabic \* MERGEFORMAT ">
        <w:r w:rsidR="008D52AD">
          <w:rPr>
            <w:noProof/>
          </w:rPr>
          <w:instrText>39</w:instrText>
        </w:r>
      </w:fldSimple>
      <w:r>
        <w:instrText>)</w:instrText>
      </w:r>
      <w:bookmarkEnd w:id="56"/>
      <w:r>
        <w:fldChar w:fldCharType="end"/>
      </w:r>
    </w:p>
    <w:p w14:paraId="4F757102" w14:textId="77777777" w:rsidR="008C7882" w:rsidRDefault="008C7882" w:rsidP="008C7882">
      <w:r>
        <w:t xml:space="preserve">Using the polar decomposition of a second order tensor, the deformation gradient can be written as a product of a </w:t>
      </w:r>
      <w:r w:rsidR="00B3790A">
        <w:t xml:space="preserve">positive definite </w:t>
      </w:r>
      <w:r>
        <w:t xml:space="preserve">symmetric tensor </w:t>
      </w:r>
      <w:r w:rsidR="00D85C52" w:rsidRPr="00D85C52">
        <w:rPr>
          <w:position w:val="-6"/>
        </w:rPr>
        <w:object w:dxaOrig="260" w:dyaOrig="279" w14:anchorId="26AD9E76">
          <v:shape id="_x0000_i1102" type="#_x0000_t75" style="width:12.1pt;height:14.25pt" o:ole="">
            <v:imagedata r:id="rId176" o:title=""/>
          </v:shape>
          <o:OLEObject Type="Embed" ProgID="Equation.DSMT4" ShapeID="_x0000_i1102" DrawAspect="Content" ObjectID="_1350755688" r:id="rId177"/>
        </w:object>
      </w:r>
      <w:r>
        <w:rPr>
          <w:b/>
        </w:rPr>
        <w:t xml:space="preserve"> </w:t>
      </w:r>
      <w:r w:rsidR="00B3790A">
        <w:rPr>
          <w:b/>
        </w:rPr>
        <w:t xml:space="preserve">(or </w:t>
      </w:r>
      <w:r w:rsidR="00D85C52" w:rsidRPr="00D85C52">
        <w:rPr>
          <w:b/>
          <w:position w:val="-6"/>
        </w:rPr>
        <w:object w:dxaOrig="260" w:dyaOrig="279" w14:anchorId="6DA4E26A">
          <v:shape id="_x0000_i1103" type="#_x0000_t75" style="width:12.1pt;height:14.25pt" o:ole="">
            <v:imagedata r:id="rId178" o:title=""/>
          </v:shape>
          <o:OLEObject Type="Embed" ProgID="Equation.DSMT4" ShapeID="_x0000_i1103" DrawAspect="Content" ObjectID="_1350755689" r:id="rId179"/>
        </w:object>
      </w:r>
      <w:r w:rsidR="00B3790A">
        <w:rPr>
          <w:b/>
        </w:rPr>
        <w:t xml:space="preserve">) </w:t>
      </w:r>
      <w:r>
        <w:t xml:space="preserve">and a </w:t>
      </w:r>
      <w:r w:rsidR="00B3790A">
        <w:t xml:space="preserve">proper </w:t>
      </w:r>
      <w:r>
        <w:t xml:space="preserve">orthogonal tensor </w:t>
      </w:r>
      <w:r w:rsidR="00B3790A">
        <w:rPr>
          <w:b/>
        </w:rPr>
        <w:t>R</w:t>
      </w:r>
      <w:r>
        <w:t>:</w:t>
      </w:r>
    </w:p>
    <w:p w14:paraId="677D41F3" w14:textId="77777777" w:rsidR="008C7882" w:rsidRDefault="008C7882" w:rsidP="008C7882">
      <w:pPr>
        <w:pStyle w:val="MTDisplayEquation"/>
      </w:pPr>
      <w:r>
        <w:tab/>
      </w:r>
      <w:r w:rsidR="00D85C52" w:rsidRPr="00D85C52">
        <w:rPr>
          <w:position w:val="-6"/>
        </w:rPr>
        <w:object w:dxaOrig="1420" w:dyaOrig="279" w14:anchorId="698EFCA2">
          <v:shape id="_x0000_i1104" type="#_x0000_t75" style="width:71.3pt;height:14.25pt" o:ole="">
            <v:imagedata r:id="rId180" o:title=""/>
          </v:shape>
          <o:OLEObject Type="Embed" ProgID="Equation.DSMT4" ShapeID="_x0000_i1104" DrawAspect="Content" ObjectID="_1350755690" r:id="rId1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40</w:instrText>
        </w:r>
      </w:fldSimple>
      <w:r>
        <w:instrText>)</w:instrText>
      </w:r>
      <w:r>
        <w:fldChar w:fldCharType="end"/>
      </w:r>
    </w:p>
    <w:p w14:paraId="4B57FA84" w14:textId="77777777" w:rsidR="008C7882" w:rsidRPr="00B34046" w:rsidRDefault="00D85C52" w:rsidP="008C7882">
      <w:r w:rsidRPr="00D85C52">
        <w:rPr>
          <w:position w:val="-6"/>
        </w:rPr>
        <w:object w:dxaOrig="260" w:dyaOrig="279" w14:anchorId="2D7EC412">
          <v:shape id="_x0000_i1105" type="#_x0000_t75" style="width:12.1pt;height:14.25pt" o:ole="">
            <v:imagedata r:id="rId182" o:title=""/>
          </v:shape>
          <o:OLEObject Type="Embed" ProgID="Equation.DSMT4" ShapeID="_x0000_i1105" DrawAspect="Content" ObjectID="_1350755691" r:id="rId183"/>
        </w:object>
      </w:r>
      <w:r w:rsidR="008C7882">
        <w:rPr>
          <w:b/>
        </w:rPr>
        <w:t xml:space="preserve"> </w:t>
      </w:r>
      <w:proofErr w:type="gramStart"/>
      <w:r w:rsidR="008C7882">
        <w:t>is</w:t>
      </w:r>
      <w:proofErr w:type="gramEnd"/>
      <w:r w:rsidR="008C7882">
        <w:t xml:space="preserve"> called the </w:t>
      </w:r>
      <w:r w:rsidR="008C7882">
        <w:rPr>
          <w:i/>
        </w:rPr>
        <w:t>left</w:t>
      </w:r>
      <w:r w:rsidR="008C7882">
        <w:t xml:space="preserve"> </w:t>
      </w:r>
      <w:r w:rsidR="008C7882">
        <w:rPr>
          <w:i/>
        </w:rPr>
        <w:t>stretch tensor</w:t>
      </w:r>
      <w:r w:rsidR="00B3790A">
        <w:t xml:space="preserve">, </w:t>
      </w:r>
      <w:r w:rsidRPr="00D85C52">
        <w:rPr>
          <w:position w:val="-6"/>
        </w:rPr>
        <w:object w:dxaOrig="260" w:dyaOrig="279" w14:anchorId="7334AB9F">
          <v:shape id="_x0000_i1106" type="#_x0000_t75" style="width:12.1pt;height:14.25pt" o:ole="">
            <v:imagedata r:id="rId184" o:title=""/>
          </v:shape>
          <o:OLEObject Type="Embed" ProgID="Equation.DSMT4" ShapeID="_x0000_i1106" DrawAspect="Content" ObjectID="_1350755692" r:id="rId185"/>
        </w:object>
      </w:r>
      <w:r w:rsidR="00B3790A">
        <w:t xml:space="preserve"> is called the </w:t>
      </w:r>
      <w:r w:rsidR="00B3790A" w:rsidRPr="00CB13D9">
        <w:rPr>
          <w:i/>
        </w:rPr>
        <w:t>right stretch tensor</w:t>
      </w:r>
      <w:r w:rsidR="008C7882">
        <w:rPr>
          <w:i/>
        </w:rPr>
        <w:t xml:space="preserve"> </w:t>
      </w:r>
      <w:r w:rsidR="008C7882">
        <w:t xml:space="preserve">and the orthogonal tensor </w:t>
      </w:r>
      <w:r w:rsidRPr="00D85C52">
        <w:rPr>
          <w:position w:val="-4"/>
        </w:rPr>
        <w:object w:dxaOrig="260" w:dyaOrig="260" w14:anchorId="46A8DEBC">
          <v:shape id="_x0000_i1107" type="#_x0000_t75" style="width:12.1pt;height:12.1pt" o:ole="">
            <v:imagedata r:id="rId186" o:title=""/>
          </v:shape>
          <o:OLEObject Type="Embed" ProgID="Equation.DSMT4" ShapeID="_x0000_i1107" DrawAspect="Content" ObjectID="_1350755693" r:id="rId187"/>
        </w:object>
      </w:r>
      <w:r w:rsidR="00B3790A">
        <w:rPr>
          <w:b/>
        </w:rPr>
        <w:t xml:space="preserve"> </w:t>
      </w:r>
      <w:r w:rsidR="008C7882">
        <w:t xml:space="preserve">is called the </w:t>
      </w:r>
      <w:r w:rsidR="008C7882">
        <w:rPr>
          <w:i/>
        </w:rPr>
        <w:t>rotation</w:t>
      </w:r>
      <w:r w:rsidR="008C7882">
        <w:t>.</w:t>
      </w:r>
    </w:p>
    <w:p w14:paraId="093281BC" w14:textId="77777777" w:rsidR="008C7882" w:rsidRDefault="008C7882" w:rsidP="008C7882">
      <w:pPr>
        <w:pStyle w:val="Heading3"/>
      </w:pPr>
      <w:bookmarkStart w:id="57" w:name="_Toc387680122"/>
      <w:r>
        <w:t>Strain</w:t>
      </w:r>
      <w:bookmarkEnd w:id="57"/>
    </w:p>
    <w:p w14:paraId="71A7AC5C" w14:textId="77777777" w:rsidR="008C7882" w:rsidRDefault="008C7882" w:rsidP="008C7882">
      <w:r>
        <w:t xml:space="preserve">The </w:t>
      </w:r>
      <w:r>
        <w:rPr>
          <w:i/>
        </w:rPr>
        <w:t>right Cauchy-Green deformation tensor</w:t>
      </w:r>
      <w:r>
        <w:t xml:space="preserve"> is defined as follows:</w:t>
      </w:r>
    </w:p>
    <w:p w14:paraId="488C45EC" w14:textId="77777777" w:rsidR="008C7882" w:rsidRDefault="008C7882" w:rsidP="008C7882">
      <w:pPr>
        <w:pStyle w:val="MTDisplayEquation"/>
      </w:pPr>
      <w:r>
        <w:tab/>
      </w:r>
      <w:r w:rsidR="00D85C52" w:rsidRPr="00D85C52">
        <w:rPr>
          <w:position w:val="-6"/>
        </w:rPr>
        <w:object w:dxaOrig="880" w:dyaOrig="320" w14:anchorId="5775A265">
          <v:shape id="_x0000_i1108" type="#_x0000_t75" style="width:44.2pt;height:16.4pt" o:ole="">
            <v:imagedata r:id="rId188" o:title=""/>
          </v:shape>
          <o:OLEObject Type="Embed" ProgID="Equation.DSMT4" ShapeID="_x0000_i1108" DrawAspect="Content" ObjectID="_1350755694" r:id="rId18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41</w:instrText>
        </w:r>
      </w:fldSimple>
      <w:r>
        <w:instrText>)</w:instrText>
      </w:r>
      <w:r>
        <w:fldChar w:fldCharType="end"/>
      </w:r>
    </w:p>
    <w:p w14:paraId="48635C5B" w14:textId="77777777" w:rsidR="008C7882" w:rsidRDefault="008C7882" w:rsidP="008C7882">
      <w:r>
        <w:t xml:space="preserve">This tensor is an example of a </w:t>
      </w:r>
      <w:r>
        <w:rPr>
          <w:i/>
        </w:rPr>
        <w:t>material tensor</w:t>
      </w:r>
      <w:r>
        <w:t xml:space="preserve"> and is a function of the material coordinates </w:t>
      </w:r>
      <w:r>
        <w:rPr>
          <w:b/>
        </w:rPr>
        <w:t>X</w:t>
      </w:r>
      <w:r>
        <w:t xml:space="preserve">.  The </w:t>
      </w:r>
      <w:r>
        <w:rPr>
          <w:i/>
        </w:rPr>
        <w:t xml:space="preserve">left Cauchy-Green deformation tensor </w:t>
      </w:r>
      <w:r>
        <w:t>is defined as follows:</w:t>
      </w:r>
    </w:p>
    <w:p w14:paraId="26DADEEF" w14:textId="77777777" w:rsidR="008C7882" w:rsidRDefault="008C7882" w:rsidP="008C7882">
      <w:pPr>
        <w:pStyle w:val="MTDisplayEquation"/>
      </w:pPr>
      <w:r>
        <w:tab/>
      </w:r>
      <w:r w:rsidR="00D85C52" w:rsidRPr="00D85C52">
        <w:rPr>
          <w:position w:val="-6"/>
        </w:rPr>
        <w:object w:dxaOrig="840" w:dyaOrig="320" w14:anchorId="56E3DD33">
          <v:shape id="_x0000_i1109" type="#_x0000_t75" style="width:42.75pt;height:16.4pt" o:ole="">
            <v:imagedata r:id="rId190" o:title=""/>
          </v:shape>
          <o:OLEObject Type="Embed" ProgID="Equation.DSMT4" ShapeID="_x0000_i1109" DrawAspect="Content" ObjectID="_1350755695" r:id="rId19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42</w:instrText>
        </w:r>
      </w:fldSimple>
      <w:r>
        <w:instrText>)</w:instrText>
      </w:r>
      <w:r>
        <w:fldChar w:fldCharType="end"/>
      </w:r>
    </w:p>
    <w:p w14:paraId="35A7426E" w14:textId="77777777" w:rsidR="008C7882" w:rsidRDefault="008C7882" w:rsidP="008C7882">
      <w:r>
        <w:t xml:space="preserve">This tensor is an example of a </w:t>
      </w:r>
      <w:r>
        <w:rPr>
          <w:i/>
        </w:rPr>
        <w:t>spatial tensor</w:t>
      </w:r>
      <w:r>
        <w:t xml:space="preserve"> and is a function of the spatial coordinates </w:t>
      </w:r>
      <w:r>
        <w:rPr>
          <w:b/>
        </w:rPr>
        <w:t>x</w:t>
      </w:r>
      <w:r>
        <w:t>. The implementation of the updated Lagrangian finite element method used by FEBio is described in the spatial configuration.</w:t>
      </w:r>
    </w:p>
    <w:p w14:paraId="6CAC3400" w14:textId="77777777" w:rsidR="008C7882" w:rsidRDefault="008C7882" w:rsidP="008C7882"/>
    <w:p w14:paraId="2553CD20" w14:textId="77777777" w:rsidR="008C7882" w:rsidRDefault="008C7882" w:rsidP="008C7882">
      <w:r>
        <w:t>The left and right deformation tensors can also be split into volumetric and deviatoric components. With the use of,</w:t>
      </w:r>
      <w:r w:rsidR="003B102D">
        <w:fldChar w:fldCharType="begin"/>
      </w:r>
      <w:r w:rsidR="003B102D">
        <w:instrText xml:space="preserve"> GOTOBUTTON ZEqnNum821413  \* MERGEFORMAT </w:instrText>
      </w:r>
      <w:fldSimple w:instr=" REF ZEqnNum821413 \* Charformat \! \* MERGEFORMAT ">
        <w:r w:rsidR="008D52AD">
          <w:instrText>(2.39)</w:instrText>
        </w:r>
      </w:fldSimple>
      <w:r w:rsidR="003B102D">
        <w:fldChar w:fldCharType="end"/>
      </w:r>
      <w:r>
        <w:t xml:space="preserve"> the deviatoric deformation tensors are:</w:t>
      </w:r>
    </w:p>
    <w:p w14:paraId="1AF11879" w14:textId="77777777" w:rsidR="008C7882" w:rsidRDefault="008C7882" w:rsidP="008C7882">
      <w:pPr>
        <w:pStyle w:val="MTDisplayEquation"/>
      </w:pPr>
      <w:r>
        <w:tab/>
      </w:r>
      <w:r w:rsidR="004B1907" w:rsidRPr="004B1907">
        <w:rPr>
          <w:position w:val="-32"/>
        </w:rPr>
        <w:object w:dxaOrig="1820" w:dyaOrig="760" w14:anchorId="7EA9C591">
          <v:shape id="_x0000_i1110" type="#_x0000_t75" style="width:91.25pt;height:38.5pt" o:ole="">
            <v:imagedata r:id="rId192" o:title=""/>
          </v:shape>
          <o:OLEObject Type="Embed" ProgID="Equation.DSMT4" ShapeID="_x0000_i1110" DrawAspect="Content" ObjectID="_1350755696" r:id="rId19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43</w:instrText>
        </w:r>
      </w:fldSimple>
      <w:r>
        <w:instrText>)</w:instrText>
      </w:r>
      <w:r>
        <w:fldChar w:fldCharType="end"/>
      </w:r>
    </w:p>
    <w:p w14:paraId="2E449740" w14:textId="77777777" w:rsidR="008C7882" w:rsidRDefault="008C7882" w:rsidP="008C7882">
      <w:r>
        <w:t xml:space="preserve">The deformation tensors defined above are not good candidates for strain measures since in the absence of strain they become the </w:t>
      </w:r>
      <w:r w:rsidR="008C66E1">
        <w:t xml:space="preserve">identity </w:t>
      </w:r>
      <w:r>
        <w:t xml:space="preserve">tensor </w:t>
      </w:r>
      <w:r w:rsidR="00D85C52" w:rsidRPr="00D85C52">
        <w:rPr>
          <w:position w:val="-4"/>
        </w:rPr>
        <w:object w:dxaOrig="180" w:dyaOrig="260" w14:anchorId="520D35EC">
          <v:shape id="_x0000_i1111" type="#_x0000_t75" style="width:9.25pt;height:12.1pt" o:ole="">
            <v:imagedata r:id="rId194" o:title=""/>
          </v:shape>
          <o:OLEObject Type="Embed" ProgID="Equation.DSMT4" ShapeID="_x0000_i1111" DrawAspect="Content" ObjectID="_1350755697" r:id="rId195"/>
        </w:object>
      </w:r>
      <w:r>
        <w:t xml:space="preserve">. However, they can be used to define strain measures. The </w:t>
      </w:r>
      <w:r>
        <w:rPr>
          <w:i/>
        </w:rPr>
        <w:t>Green-Lagrange strain tensor</w:t>
      </w:r>
      <w:r>
        <w:t xml:space="preserve"> is defined as:</w:t>
      </w:r>
    </w:p>
    <w:p w14:paraId="186B3C0F" w14:textId="77777777" w:rsidR="008C7882" w:rsidRDefault="008C7882" w:rsidP="008C7882">
      <w:pPr>
        <w:pStyle w:val="MTDisplayEquation"/>
      </w:pPr>
      <w:r>
        <w:tab/>
      </w:r>
      <w:r w:rsidR="00D85C52" w:rsidRPr="00D85C52">
        <w:rPr>
          <w:position w:val="-24"/>
        </w:rPr>
        <w:object w:dxaOrig="1320" w:dyaOrig="620" w14:anchorId="5FDA8E73">
          <v:shape id="_x0000_i1112" type="#_x0000_t75" style="width:65.6pt;height:30.65pt" o:ole="">
            <v:imagedata r:id="rId196" o:title=""/>
          </v:shape>
          <o:OLEObject Type="Embed" ProgID="Equation.DSMT4" ShapeID="_x0000_i1112" DrawAspect="Content" ObjectID="_1350755698" r:id="rId19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44</w:instrText>
        </w:r>
      </w:fldSimple>
      <w:r>
        <w:instrText>)</w:instrText>
      </w:r>
      <w:r>
        <w:fldChar w:fldCharType="end"/>
      </w:r>
    </w:p>
    <w:p w14:paraId="64EBBBB3" w14:textId="77777777" w:rsidR="008C7882" w:rsidRDefault="008C7882" w:rsidP="008C7882">
      <w:r>
        <w:t xml:space="preserve">This tensor is a material tensor. Its spatial equivalent is known as the </w:t>
      </w:r>
      <w:r>
        <w:rPr>
          <w:i/>
        </w:rPr>
        <w:t xml:space="preserve">Almansi strain tensor </w:t>
      </w:r>
      <w:r>
        <w:t>and is defined as:</w:t>
      </w:r>
    </w:p>
    <w:p w14:paraId="428CC155" w14:textId="77777777" w:rsidR="008C7882" w:rsidRDefault="008C7882" w:rsidP="008C7882">
      <w:pPr>
        <w:pStyle w:val="MTDisplayEquation"/>
      </w:pPr>
      <w:r>
        <w:tab/>
      </w:r>
      <w:r w:rsidR="00D85C52" w:rsidRPr="00D85C52">
        <w:rPr>
          <w:position w:val="-24"/>
        </w:rPr>
        <w:object w:dxaOrig="1400" w:dyaOrig="620" w14:anchorId="5E97CB4F">
          <v:shape id="_x0000_i1113" type="#_x0000_t75" style="width:70.55pt;height:30.65pt" o:ole="">
            <v:imagedata r:id="rId198" o:title=""/>
          </v:shape>
          <o:OLEObject Type="Embed" ProgID="Equation.DSMT4" ShapeID="_x0000_i1113" DrawAspect="Content" ObjectID="_1350755699" r:id="rId1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45</w:instrText>
        </w:r>
      </w:fldSimple>
      <w:r>
        <w:instrText>)</w:instrText>
      </w:r>
      <w:r>
        <w:fldChar w:fldCharType="end"/>
      </w:r>
    </w:p>
    <w:p w14:paraId="2CE1A4A9" w14:textId="77777777" w:rsidR="008C7882" w:rsidRDefault="008C7882" w:rsidP="008C7882">
      <w:r>
        <w:t xml:space="preserve">In the limit of small displacement gradients, the components of both strain tensors are identical, resulting in the </w:t>
      </w:r>
      <w:r>
        <w:rPr>
          <w:i/>
        </w:rPr>
        <w:t xml:space="preserve">small strain tensor </w:t>
      </w:r>
      <w:r w:rsidRPr="007F3A1C">
        <w:t>or</w:t>
      </w:r>
      <w:r>
        <w:rPr>
          <w:i/>
        </w:rPr>
        <w:t xml:space="preserve"> infinitesimal strain tensor</w:t>
      </w:r>
      <w:r>
        <w:t>:</w:t>
      </w:r>
    </w:p>
    <w:p w14:paraId="6776A582" w14:textId="77777777" w:rsidR="008C7882" w:rsidRDefault="008C7882" w:rsidP="008C7882">
      <w:pPr>
        <w:pStyle w:val="MTDisplayEquation"/>
      </w:pPr>
      <w:r>
        <w:tab/>
      </w:r>
      <w:r w:rsidR="00D85C52" w:rsidRPr="00D85C52">
        <w:rPr>
          <w:position w:val="-36"/>
        </w:rPr>
        <w:object w:dxaOrig="2000" w:dyaOrig="840" w14:anchorId="005F875F">
          <v:shape id="_x0000_i1114" type="#_x0000_t75" style="width:99.8pt;height:42.75pt" o:ole="">
            <v:imagedata r:id="rId200" o:title=""/>
          </v:shape>
          <o:OLEObject Type="Embed" ProgID="Equation.DSMT4" ShapeID="_x0000_i1114" DrawAspect="Content" ObjectID="_1350755700" r:id="rId20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46</w:instrText>
        </w:r>
      </w:fldSimple>
      <w:r>
        <w:instrText>)</w:instrText>
      </w:r>
      <w:r>
        <w:fldChar w:fldCharType="end"/>
      </w:r>
    </w:p>
    <w:p w14:paraId="4DB85C52" w14:textId="77777777" w:rsidR="008C7882" w:rsidRDefault="008C7882" w:rsidP="008C7882">
      <w:r>
        <w:t>Note that the small strain tensor is also the linearization of the Green Lagrange strain,</w:t>
      </w:r>
    </w:p>
    <w:p w14:paraId="34BA8570" w14:textId="77777777" w:rsidR="008C7882" w:rsidRDefault="008C7882" w:rsidP="008C7882">
      <w:pPr>
        <w:pStyle w:val="MTDisplayEquation"/>
      </w:pPr>
      <w:r>
        <w:tab/>
      </w:r>
      <w:r w:rsidR="00D85C52" w:rsidRPr="00D85C52">
        <w:rPr>
          <w:position w:val="-14"/>
        </w:rPr>
        <w:object w:dxaOrig="1480" w:dyaOrig="400" w14:anchorId="6BD8E9AD">
          <v:shape id="_x0000_i1115" type="#_x0000_t75" style="width:73.45pt;height:19.25pt" o:ole="">
            <v:imagedata r:id="rId202" o:title=""/>
          </v:shape>
          <o:OLEObject Type="Embed" ProgID="Equation.DSMT4" ShapeID="_x0000_i1115" DrawAspect="Content" ObjectID="_1350755701" r:id="rId20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47</w:instrText>
        </w:r>
      </w:fldSimple>
      <w:r>
        <w:instrText>)</w:instrText>
      </w:r>
      <w:r>
        <w:fldChar w:fldCharType="end"/>
      </w:r>
    </w:p>
    <w:p w14:paraId="729DF6BF" w14:textId="77777777" w:rsidR="008C7882" w:rsidRPr="00750B0F" w:rsidRDefault="008C7882" w:rsidP="008C7882"/>
    <w:p w14:paraId="310FEE28" w14:textId="77777777" w:rsidR="008C7882" w:rsidRDefault="008C7882" w:rsidP="008C7882">
      <w:pPr>
        <w:pStyle w:val="Heading3"/>
      </w:pPr>
      <w:bookmarkStart w:id="58" w:name="_Toc387680123"/>
      <w:r>
        <w:t>Stress</w:t>
      </w:r>
      <w:bookmarkEnd w:id="58"/>
    </w:p>
    <w:p w14:paraId="4B30363E" w14:textId="77777777" w:rsidR="008C7882" w:rsidRDefault="008C7882" w:rsidP="008C7882">
      <w:r>
        <w:t xml:space="preserve">The traction </w:t>
      </w:r>
      <w:r>
        <w:rPr>
          <w:b/>
        </w:rPr>
        <w:t>t</w:t>
      </w:r>
      <w:r>
        <w:t xml:space="preserve"> on a plane bisecting the body is given by,</w:t>
      </w:r>
    </w:p>
    <w:p w14:paraId="139DCDD4" w14:textId="77777777" w:rsidR="008C7882" w:rsidRDefault="008C7882" w:rsidP="008C7882">
      <w:pPr>
        <w:pStyle w:val="MTDisplayEquation"/>
      </w:pPr>
      <w:r>
        <w:tab/>
      </w:r>
      <w:r w:rsidR="00D85C52" w:rsidRPr="00D85C52">
        <w:rPr>
          <w:position w:val="-6"/>
        </w:rPr>
        <w:object w:dxaOrig="780" w:dyaOrig="260" w14:anchorId="7B898B74">
          <v:shape id="_x0000_i1116" type="#_x0000_t75" style="width:39.2pt;height:12.1pt" o:ole="">
            <v:imagedata r:id="rId204" o:title=""/>
          </v:shape>
          <o:OLEObject Type="Embed" ProgID="Equation.DSMT4" ShapeID="_x0000_i1116" DrawAspect="Content" ObjectID="_1350755702" r:id="rId20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48</w:instrText>
        </w:r>
      </w:fldSimple>
      <w:r>
        <w:instrText>)</w:instrText>
      </w:r>
      <w:r>
        <w:fldChar w:fldCharType="end"/>
      </w:r>
    </w:p>
    <w:p w14:paraId="27EE07AC" w14:textId="77777777" w:rsidR="008C7882" w:rsidRDefault="008C7882" w:rsidP="008C7882">
      <w:proofErr w:type="gramStart"/>
      <w:r>
        <w:lastRenderedPageBreak/>
        <w:t>where</w:t>
      </w:r>
      <w:proofErr w:type="gramEnd"/>
      <w:r>
        <w:t xml:space="preserve"> </w:t>
      </w:r>
      <w:r w:rsidR="00D85C52" w:rsidRPr="00D85C52">
        <w:rPr>
          <w:position w:val="-6"/>
        </w:rPr>
        <w:object w:dxaOrig="200" w:dyaOrig="220" w14:anchorId="66B7E83C">
          <v:shape id="_x0000_i1117" type="#_x0000_t75" style="width:10pt;height:10.7pt" o:ole="">
            <v:imagedata r:id="rId206" o:title=""/>
          </v:shape>
          <o:OLEObject Type="Embed" ProgID="Equation.DSMT4" ShapeID="_x0000_i1117" DrawAspect="Content" ObjectID="_1350755703" r:id="rId207"/>
        </w:object>
      </w:r>
      <w:r w:rsidR="008C66E1">
        <w:t xml:space="preserve"> </w:t>
      </w:r>
      <w:r>
        <w:t xml:space="preserve">is the </w:t>
      </w:r>
      <w:r>
        <w:rPr>
          <w:i/>
        </w:rPr>
        <w:t>Cauchy stress tensor</w:t>
      </w:r>
      <w:r>
        <w:t xml:space="preserve"> and </w:t>
      </w:r>
      <w:r>
        <w:rPr>
          <w:b/>
        </w:rPr>
        <w:t>n</w:t>
      </w:r>
      <w:r>
        <w:t xml:space="preserve"> is the outward unit normal vector to the plane. It can be shown that by the conservation of angular momentum that this tensor is symmetric (</w:t>
      </w:r>
      <w:r w:rsidR="00D85C52" w:rsidRPr="00D85C52">
        <w:rPr>
          <w:position w:val="-14"/>
        </w:rPr>
        <w:object w:dxaOrig="840" w:dyaOrig="380" w14:anchorId="385532D1">
          <v:shape id="_x0000_i1118" type="#_x0000_t75" style="width:42.75pt;height:18.55pt" o:ole="">
            <v:imagedata r:id="rId208" o:title=""/>
          </v:shape>
          <o:OLEObject Type="Embed" ProgID="Equation.DSMT4" ShapeID="_x0000_i1118" DrawAspect="Content" ObjectID="_1350755704" r:id="rId209"/>
        </w:object>
      </w:r>
      <w:r>
        <w:t xml:space="preserve">) </w:t>
      </w:r>
      <w:r>
        <w:fldChar w:fldCharType="begin"/>
      </w:r>
      <w:r w:rsidR="00A56950">
        <w:instrText xml:space="preserve"> ADDIN EN.CITE &lt;EndNote&gt;&lt;Cite&gt;&lt;Author&gt;Spencer&lt;/Author&gt;&lt;Year&gt;1984&lt;/Year&gt;&lt;RecNum&gt;22&lt;/RecNum&gt;&lt;DisplayText&gt;[3]&lt;/DisplayText&gt;&lt;record&gt;&lt;rec-number&gt;22&lt;/rec-number&gt;&lt;foreign-keys&gt;&lt;key app="EN" db-id="xxf0rdw27fzf0ie5dv9xdazn9pr5svpwws09"&gt;22&lt;/key&gt;&lt;/foreign-keys&gt;&lt;ref-type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A56950">
          <w:rPr>
            <w:noProof/>
          </w:rPr>
          <w:t>3</w:t>
        </w:r>
      </w:hyperlink>
      <w:r w:rsidR="00A56950">
        <w:rPr>
          <w:noProof/>
        </w:rPr>
        <w:t>]</w:t>
      </w:r>
      <w:r>
        <w:fldChar w:fldCharType="end"/>
      </w:r>
      <w:r>
        <w:t xml:space="preserve">. The Cauchy stress tensor, a spatial tensor, is the actual physical stress, that is, the force per unit deformed area. To simplify the equations of continuum mechanics, especially when working in the material configuration, several other stress measures are </w:t>
      </w:r>
      <w:r w:rsidR="00AC1927">
        <w:t>often used</w:t>
      </w:r>
      <w:r>
        <w:t xml:space="preserve">. The </w:t>
      </w:r>
      <w:r>
        <w:rPr>
          <w:i/>
        </w:rPr>
        <w:t>Kirchhoff stress tensor</w:t>
      </w:r>
      <w:r>
        <w:t xml:space="preserve"> is defined as</w:t>
      </w:r>
    </w:p>
    <w:p w14:paraId="71A91A2A" w14:textId="77777777" w:rsidR="008C7882" w:rsidRDefault="008C7882" w:rsidP="008C7882">
      <w:pPr>
        <w:pStyle w:val="MTDisplayEquation"/>
      </w:pPr>
      <w:r>
        <w:tab/>
      </w:r>
      <w:r w:rsidR="00D85C52" w:rsidRPr="00D85C52">
        <w:rPr>
          <w:position w:val="-6"/>
        </w:rPr>
        <w:object w:dxaOrig="700" w:dyaOrig="279" w14:anchorId="378B60C8">
          <v:shape id="_x0000_i1119" type="#_x0000_t75" style="width:35.65pt;height:14.25pt" o:ole="">
            <v:imagedata r:id="rId210" o:title=""/>
          </v:shape>
          <o:OLEObject Type="Embed" ProgID="Equation.DSMT4" ShapeID="_x0000_i1119" DrawAspect="Content" ObjectID="_1350755705" r:id="rId21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49</w:instrText>
        </w:r>
      </w:fldSimple>
      <w:r>
        <w:instrText>)</w:instrText>
      </w:r>
      <w:r>
        <w:fldChar w:fldCharType="end"/>
      </w:r>
    </w:p>
    <w:p w14:paraId="7F5D9E70" w14:textId="77777777" w:rsidR="008C7882" w:rsidRDefault="008C7882" w:rsidP="008C7882">
      <w:r>
        <w:t xml:space="preserve">The </w:t>
      </w:r>
      <w:r>
        <w:rPr>
          <w:i/>
        </w:rPr>
        <w:t>first Piola-Kirchhoff stress tensor</w:t>
      </w:r>
      <w:r>
        <w:t xml:space="preserve"> is given as</w:t>
      </w:r>
    </w:p>
    <w:p w14:paraId="45941F28" w14:textId="77777777" w:rsidR="008C7882" w:rsidRDefault="008C7882" w:rsidP="008C7882">
      <w:pPr>
        <w:pStyle w:val="MTDisplayEquation"/>
      </w:pPr>
      <w:r>
        <w:tab/>
      </w:r>
      <w:r w:rsidR="00D85C52" w:rsidRPr="00D85C52">
        <w:rPr>
          <w:position w:val="-6"/>
        </w:rPr>
        <w:object w:dxaOrig="1060" w:dyaOrig="320" w14:anchorId="790C9EDC">
          <v:shape id="_x0000_i1120" type="#_x0000_t75" style="width:53.45pt;height:16.4pt" o:ole="">
            <v:imagedata r:id="rId212" o:title=""/>
          </v:shape>
          <o:OLEObject Type="Embed" ProgID="Equation.DSMT4" ShapeID="_x0000_i1120" DrawAspect="Content" ObjectID="_1350755706" r:id="rId2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50</w:instrText>
        </w:r>
      </w:fldSimple>
      <w:r>
        <w:instrText>)</w:instrText>
      </w:r>
      <w:r>
        <w:fldChar w:fldCharType="end"/>
      </w:r>
    </w:p>
    <w:p w14:paraId="5E7C0DBB" w14:textId="77777777" w:rsidR="008C7882" w:rsidRDefault="008C7882" w:rsidP="008C7882">
      <w:r>
        <w:t xml:space="preserve">Note that </w:t>
      </w:r>
      <w:r w:rsidRPr="007F3A1C">
        <w:rPr>
          <w:b/>
        </w:rPr>
        <w:t>P</w:t>
      </w:r>
      <w:r>
        <w:t xml:space="preserve">, like </w:t>
      </w:r>
      <w:r>
        <w:rPr>
          <w:b/>
        </w:rPr>
        <w:t>F</w:t>
      </w:r>
      <w:r>
        <w:t xml:space="preserve">, is not symmetric. Also, like </w:t>
      </w:r>
      <w:r>
        <w:rPr>
          <w:b/>
        </w:rPr>
        <w:t>F</w:t>
      </w:r>
      <w:r>
        <w:t xml:space="preserve">, </w:t>
      </w:r>
      <w:r>
        <w:rPr>
          <w:b/>
        </w:rPr>
        <w:t xml:space="preserve">P </w:t>
      </w:r>
      <w:r>
        <w:t xml:space="preserve">is known as a </w:t>
      </w:r>
      <w:r>
        <w:rPr>
          <w:i/>
        </w:rPr>
        <w:t>two-point</w:t>
      </w:r>
      <w:r>
        <w:t xml:space="preserve"> tensor, meaning it is neither a material nor a spatial tensor. Since we have two strain tensors, one spatial and one material tensor, it would be useful to have similar stress measures. The Cauchy stress is a spatial tensor and the </w:t>
      </w:r>
      <w:r>
        <w:rPr>
          <w:i/>
        </w:rPr>
        <w:t>second Piola-Kirchhoff (2</w:t>
      </w:r>
      <w:r w:rsidRPr="00750B0F">
        <w:rPr>
          <w:i/>
          <w:vertAlign w:val="superscript"/>
        </w:rPr>
        <w:t>nd</w:t>
      </w:r>
      <w:r>
        <w:rPr>
          <w:i/>
        </w:rPr>
        <w:t xml:space="preserve"> PK) stress tensor</w:t>
      </w:r>
      <w:r>
        <w:t>, defined as</w:t>
      </w:r>
    </w:p>
    <w:p w14:paraId="5827B4B8" w14:textId="77777777" w:rsidR="008C7882" w:rsidRDefault="008C7882" w:rsidP="008C7882">
      <w:pPr>
        <w:pStyle w:val="MTDisplayEquation"/>
      </w:pPr>
      <w:r>
        <w:tab/>
      </w:r>
      <w:r w:rsidR="00D85C52" w:rsidRPr="00D85C52">
        <w:rPr>
          <w:position w:val="-6"/>
        </w:rPr>
        <w:object w:dxaOrig="1340" w:dyaOrig="320" w14:anchorId="743765B0">
          <v:shape id="_x0000_i1121" type="#_x0000_t75" style="width:67pt;height:16.4pt" o:ole="">
            <v:imagedata r:id="rId214" o:title=""/>
          </v:shape>
          <o:OLEObject Type="Embed" ProgID="Equation.DSMT4" ShapeID="_x0000_i1121" DrawAspect="Content" ObjectID="_1350755707" r:id="rId21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51</w:instrText>
        </w:r>
      </w:fldSimple>
      <w:r>
        <w:instrText>)</w:instrText>
      </w:r>
      <w:r>
        <w:fldChar w:fldCharType="end"/>
      </w:r>
    </w:p>
    <w:p w14:paraId="064CE55E" w14:textId="77777777" w:rsidR="008C7882" w:rsidRDefault="008C7882" w:rsidP="008C7882">
      <w:proofErr w:type="gramStart"/>
      <w:r>
        <w:t>is</w:t>
      </w:r>
      <w:proofErr w:type="gramEnd"/>
      <w:r>
        <w:t xml:space="preserve"> a material tensor.  The inverse relations are:</w:t>
      </w:r>
    </w:p>
    <w:p w14:paraId="4F07F78D" w14:textId="77777777" w:rsidR="008C7882" w:rsidRDefault="008C7882" w:rsidP="008C7882">
      <w:pPr>
        <w:pStyle w:val="MTDisplayEquation"/>
      </w:pPr>
      <w:r>
        <w:tab/>
      </w:r>
      <w:r w:rsidR="00D85C52" w:rsidRPr="00D85C52">
        <w:rPr>
          <w:position w:val="-24"/>
        </w:rPr>
        <w:object w:dxaOrig="3519" w:dyaOrig="620" w14:anchorId="0C45163D">
          <v:shape id="_x0000_i1122" type="#_x0000_t75" style="width:176.1pt;height:30.65pt" o:ole="">
            <v:imagedata r:id="rId216" o:title=""/>
          </v:shape>
          <o:OLEObject Type="Embed" ProgID="Equation.DSMT4" ShapeID="_x0000_i1122" DrawAspect="Content" ObjectID="_1350755708" r:id="rId217"/>
        </w:object>
      </w:r>
      <w:r>
        <w:t>.</w:t>
      </w:r>
      <w:r>
        <w:tab/>
      </w:r>
      <w:r>
        <w:fldChar w:fldCharType="begin"/>
      </w:r>
      <w:r>
        <w:instrText xml:space="preserve"> MACROBUTTON MTPlaceRef \* MERGEFORMAT </w:instrText>
      </w:r>
      <w:fldSimple w:instr=" SEQ MTEqn \h \* MERGEFORMAT "/>
      <w:bookmarkStart w:id="59" w:name="ZEqnNum356111"/>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52</w:instrText>
        </w:r>
      </w:fldSimple>
      <w:r>
        <w:instrText>)</w:instrText>
      </w:r>
      <w:bookmarkEnd w:id="59"/>
      <w:r>
        <w:fldChar w:fldCharType="end"/>
      </w:r>
    </w:p>
    <w:p w14:paraId="7FB0C318" w14:textId="77777777" w:rsidR="008C7882" w:rsidRDefault="008C7882" w:rsidP="008C7882">
      <w:r>
        <w:t xml:space="preserve">In many practical applications it is physically relevant to separate the hydrostatic stress and the deviatoric stress </w:t>
      </w:r>
      <w:r w:rsidR="00D85C52" w:rsidRPr="00D85C52">
        <w:rPr>
          <w:position w:val="-6"/>
        </w:rPr>
        <w:object w:dxaOrig="200" w:dyaOrig="279" w14:anchorId="5172DB08">
          <v:shape id="_x0000_i1123" type="#_x0000_t75" style="width:10pt;height:14.25pt" o:ole="">
            <v:imagedata r:id="rId218" o:title=""/>
          </v:shape>
          <o:OLEObject Type="Embed" ProgID="Equation.DSMT4" ShapeID="_x0000_i1123" DrawAspect="Content" ObjectID="_1350755709" r:id="rId219"/>
        </w:object>
      </w:r>
      <w:r>
        <w:t xml:space="preserve"> of the Cauchy stress tensor</w:t>
      </w:r>
      <w:r w:rsidR="00AC1927">
        <w:t>:</w:t>
      </w:r>
    </w:p>
    <w:p w14:paraId="3B397EFB" w14:textId="77777777" w:rsidR="008C7882" w:rsidRDefault="008C7882" w:rsidP="008C7882">
      <w:pPr>
        <w:pStyle w:val="MTDisplayEquation"/>
      </w:pPr>
      <w:r>
        <w:tab/>
      </w:r>
      <w:r w:rsidR="00D85C52" w:rsidRPr="00D85C52">
        <w:rPr>
          <w:position w:val="-10"/>
        </w:rPr>
        <w:object w:dxaOrig="1040" w:dyaOrig="320" w14:anchorId="3E499693">
          <v:shape id="_x0000_i1124" type="#_x0000_t75" style="width:52.75pt;height:16.4pt" o:ole="">
            <v:imagedata r:id="rId220" o:title=""/>
          </v:shape>
          <o:OLEObject Type="Embed" ProgID="Equation.DSMT4" ShapeID="_x0000_i1124" DrawAspect="Content" ObjectID="_1350755710" r:id="rId221"/>
        </w:object>
      </w:r>
      <w:r w:rsidR="00AC192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53</w:instrText>
        </w:r>
      </w:fldSimple>
      <w:r>
        <w:instrText>)</w:instrText>
      </w:r>
      <w:r>
        <w:fldChar w:fldCharType="end"/>
      </w:r>
    </w:p>
    <w:p w14:paraId="27C9486A" w14:textId="77777777" w:rsidR="008C7882" w:rsidRDefault="008C7882" w:rsidP="008C7882">
      <w:r>
        <w:t>Here, the pressure is defined as</w:t>
      </w:r>
      <w:r w:rsidR="008C66E1">
        <w:t xml:space="preserve"> </w:t>
      </w:r>
      <w:r w:rsidR="00D85C52" w:rsidRPr="00D85C52">
        <w:rPr>
          <w:position w:val="-24"/>
        </w:rPr>
        <w:object w:dxaOrig="960" w:dyaOrig="620" w14:anchorId="282268FC">
          <v:shape id="_x0000_i1125" type="#_x0000_t75" style="width:47.75pt;height:30.65pt" o:ole="">
            <v:imagedata r:id="rId222" o:title=""/>
          </v:shape>
          <o:OLEObject Type="Embed" ProgID="Equation.DSMT4" ShapeID="_x0000_i1125" DrawAspect="Content" ObjectID="_1350755711" r:id="rId223"/>
        </w:object>
      </w:r>
      <w:r>
        <w:t>. Note that the deviatoric Cauchy stress tensor satisfies</w:t>
      </w:r>
      <w:r w:rsidR="00AC1927">
        <w:t xml:space="preserve"> </w:t>
      </w:r>
      <w:r w:rsidR="00D85C52" w:rsidRPr="00D85C52">
        <w:rPr>
          <w:position w:val="-6"/>
        </w:rPr>
        <w:object w:dxaOrig="760" w:dyaOrig="279" w14:anchorId="4B224E62">
          <v:shape id="_x0000_i1126" type="#_x0000_t75" style="width:37.8pt;height:14.25pt" o:ole="">
            <v:imagedata r:id="rId224" o:title=""/>
          </v:shape>
          <o:OLEObject Type="Embed" ProgID="Equation.DSMT4" ShapeID="_x0000_i1126" DrawAspect="Content" ObjectID="_1350755712" r:id="rId225"/>
        </w:object>
      </w:r>
      <w:r>
        <w:t>.</w:t>
      </w:r>
    </w:p>
    <w:p w14:paraId="6FEBCD31" w14:textId="77777777" w:rsidR="008C7882" w:rsidRDefault="008C7882" w:rsidP="008C7882"/>
    <w:p w14:paraId="442BC3F7" w14:textId="77777777" w:rsidR="008C7882" w:rsidRDefault="00AC1927" w:rsidP="008C7882">
      <w:r>
        <w:t>T</w:t>
      </w:r>
      <w:r w:rsidR="008C7882">
        <w:t>he directional derivative of the 2</w:t>
      </w:r>
      <w:r w:rsidR="008C7882" w:rsidRPr="00750B0F">
        <w:rPr>
          <w:vertAlign w:val="superscript"/>
        </w:rPr>
        <w:t>nd</w:t>
      </w:r>
      <w:r w:rsidR="008C7882">
        <w:t xml:space="preserve"> PK stress tensor needs to be calculated</w:t>
      </w:r>
      <w:r>
        <w:t xml:space="preserve"> for the linearization of the finite element equations</w:t>
      </w:r>
      <w:r w:rsidR="008C7882">
        <w:t xml:space="preserve">. For a hyperelastic material, a linear relationship between the directional derivative of </w:t>
      </w:r>
      <w:r w:rsidR="00D85C52" w:rsidRPr="00D85C52">
        <w:rPr>
          <w:position w:val="-6"/>
        </w:rPr>
        <w:object w:dxaOrig="200" w:dyaOrig="279" w14:anchorId="7E25E056">
          <v:shape id="_x0000_i1127" type="#_x0000_t75" style="width:10pt;height:14.25pt" o:ole="">
            <v:imagedata r:id="rId226" o:title=""/>
          </v:shape>
          <o:OLEObject Type="Embed" ProgID="Equation.DSMT4" ShapeID="_x0000_i1127" DrawAspect="Content" ObjectID="_1350755713" r:id="rId227"/>
        </w:object>
      </w:r>
      <w:r w:rsidR="008C7882">
        <w:rPr>
          <w:b/>
        </w:rPr>
        <w:t xml:space="preserve"> </w:t>
      </w:r>
      <w:r w:rsidR="008C7882">
        <w:t xml:space="preserve">and the linearized strain </w:t>
      </w:r>
      <w:r w:rsidR="00D85C52" w:rsidRPr="00D85C52">
        <w:rPr>
          <w:position w:val="-14"/>
        </w:rPr>
        <w:object w:dxaOrig="720" w:dyaOrig="400" w14:anchorId="0E1C422D">
          <v:shape id="_x0000_i1128" type="#_x0000_t75" style="width:36.35pt;height:19.25pt" o:ole="">
            <v:imagedata r:id="rId228" o:title=""/>
          </v:shape>
          <o:OLEObject Type="Embed" ProgID="Equation.DSMT4" ShapeID="_x0000_i1128" DrawAspect="Content" ObjectID="_1350755714" r:id="rId229"/>
        </w:object>
      </w:r>
      <w:r w:rsidR="008C66E1">
        <w:t xml:space="preserve"> </w:t>
      </w:r>
      <w:r w:rsidR="008C7882">
        <w:t>can be obtained:</w:t>
      </w:r>
    </w:p>
    <w:p w14:paraId="5E09BB9C" w14:textId="77777777" w:rsidR="008C7882" w:rsidRDefault="008C7882" w:rsidP="008C7882">
      <w:pPr>
        <w:pStyle w:val="MTDisplayEquation"/>
      </w:pPr>
      <w:r>
        <w:tab/>
      </w:r>
      <w:r w:rsidR="00D85C52" w:rsidRPr="00D85C52">
        <w:rPr>
          <w:position w:val="-14"/>
        </w:rPr>
        <w:object w:dxaOrig="1900" w:dyaOrig="400" w14:anchorId="6D23606F">
          <v:shape id="_x0000_i1129" type="#_x0000_t75" style="width:95.5pt;height:19.25pt" o:ole="">
            <v:imagedata r:id="rId230" o:title=""/>
          </v:shape>
          <o:OLEObject Type="Embed" ProgID="Equation.DSMT4" ShapeID="_x0000_i1129" DrawAspect="Content" ObjectID="_1350755715" r:id="rId23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54</w:instrText>
        </w:r>
      </w:fldSimple>
      <w:r>
        <w:instrText>)</w:instrText>
      </w:r>
      <w:r>
        <w:fldChar w:fldCharType="end"/>
      </w:r>
    </w:p>
    <w:p w14:paraId="366F4A8E" w14:textId="77777777" w:rsidR="008C7882" w:rsidRDefault="008C7882" w:rsidP="008C7882">
      <w:r>
        <w:t xml:space="preserve">Here, </w:t>
      </w:r>
      <w:r w:rsidR="00D85C52" w:rsidRPr="00D85C52">
        <w:rPr>
          <w:position w:val="-6"/>
        </w:rPr>
        <w:object w:dxaOrig="220" w:dyaOrig="279" w14:anchorId="013762FC">
          <v:shape id="_x0000_i1130" type="#_x0000_t75" style="width:10.7pt;height:14.25pt" o:ole="">
            <v:imagedata r:id="rId232" o:title=""/>
          </v:shape>
          <o:OLEObject Type="Embed" ProgID="Equation.DSMT4" ShapeID="_x0000_i1130" DrawAspect="Content" ObjectID="_1350755716" r:id="rId233"/>
        </w:object>
      </w:r>
      <w:r w:rsidR="00BA6622">
        <w:t xml:space="preserve"> </w:t>
      </w:r>
      <w:r>
        <w:t xml:space="preserve">is a fourth-order tensor known as the </w:t>
      </w:r>
      <w:r>
        <w:rPr>
          <w:i/>
        </w:rPr>
        <w:t>material elasticity tensor</w:t>
      </w:r>
      <w:r>
        <w:t>. Its components are given by,</w:t>
      </w:r>
    </w:p>
    <w:p w14:paraId="668BFF3A" w14:textId="77777777" w:rsidR="008C7882" w:rsidRDefault="008C7882" w:rsidP="008C7882">
      <w:pPr>
        <w:pStyle w:val="MTDisplayEquation"/>
      </w:pPr>
      <w:r>
        <w:tab/>
      </w:r>
      <w:r w:rsidR="00D85C52" w:rsidRPr="00D85C52">
        <w:rPr>
          <w:position w:val="-30"/>
        </w:rPr>
        <w:object w:dxaOrig="2420" w:dyaOrig="720" w14:anchorId="44DD1D50">
          <v:shape id="_x0000_i1131" type="#_x0000_t75" style="width:120.5pt;height:36.35pt" o:ole="">
            <v:imagedata r:id="rId234" o:title=""/>
          </v:shape>
          <o:OLEObject Type="Embed" ProgID="Equation.DSMT4" ShapeID="_x0000_i1131" DrawAspect="Content" ObjectID="_1350755717" r:id="rId2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55</w:instrText>
        </w:r>
      </w:fldSimple>
      <w:r>
        <w:instrText>)</w:instrText>
      </w:r>
      <w:r>
        <w:fldChar w:fldCharType="end"/>
      </w:r>
    </w:p>
    <w:p w14:paraId="23CB4584" w14:textId="77777777" w:rsidR="008C7882" w:rsidRDefault="008C7882" w:rsidP="008C7882">
      <w:proofErr w:type="gramStart"/>
      <w:r>
        <w:t>where</w:t>
      </w:r>
      <w:proofErr w:type="gramEnd"/>
      <w:r>
        <w:t xml:space="preserve"> </w:t>
      </w:r>
      <w:r w:rsidR="00D85C52" w:rsidRPr="00D85C52">
        <w:rPr>
          <w:position w:val="-4"/>
        </w:rPr>
        <w:object w:dxaOrig="279" w:dyaOrig="260" w14:anchorId="71BA4FA4">
          <v:shape id="_x0000_i1132" type="#_x0000_t75" style="width:14.25pt;height:12.1pt" o:ole="">
            <v:imagedata r:id="rId236" o:title=""/>
          </v:shape>
          <o:OLEObject Type="Embed" ProgID="Equation.DSMT4" ShapeID="_x0000_i1132" DrawAspect="Content" ObjectID="_1350755718" r:id="rId237"/>
        </w:object>
      </w:r>
      <w:r w:rsidR="00AC1927">
        <w:t xml:space="preserve"> </w:t>
      </w:r>
      <w:r>
        <w:t xml:space="preserve">is the strain-energy density function for the hyperelastic material. The spatial equivalent – the </w:t>
      </w:r>
      <w:r>
        <w:rPr>
          <w:i/>
        </w:rPr>
        <w:t xml:space="preserve">spatial elasticity tensor </w:t>
      </w:r>
      <w:r>
        <w:t>– can be obtained by,</w:t>
      </w:r>
    </w:p>
    <w:p w14:paraId="48368C94" w14:textId="77777777" w:rsidR="008C7882" w:rsidRDefault="008C7882" w:rsidP="008C7882">
      <w:pPr>
        <w:pStyle w:val="MTDisplayEquation"/>
      </w:pPr>
      <w:r>
        <w:tab/>
      </w:r>
      <w:r w:rsidR="00D85C52" w:rsidRPr="00D85C52">
        <w:rPr>
          <w:position w:val="-24"/>
        </w:rPr>
        <w:object w:dxaOrig="2360" w:dyaOrig="620" w14:anchorId="138E3A1F">
          <v:shape id="_x0000_i1133" type="#_x0000_t75" style="width:118.35pt;height:30.65pt" o:ole="">
            <v:imagedata r:id="rId238" o:title=""/>
          </v:shape>
          <o:OLEObject Type="Embed" ProgID="Equation.DSMT4" ShapeID="_x0000_i1133" DrawAspect="Content" ObjectID="_1350755719" r:id="rId23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56</w:instrText>
        </w:r>
      </w:fldSimple>
      <w:r>
        <w:instrText>)</w:instrText>
      </w:r>
      <w:r>
        <w:fldChar w:fldCharType="end"/>
      </w:r>
    </w:p>
    <w:p w14:paraId="6FBBE95F" w14:textId="77777777" w:rsidR="008C7882" w:rsidRDefault="008C7882" w:rsidP="008C7882">
      <w:pPr>
        <w:pStyle w:val="Heading2"/>
      </w:pPr>
      <w:bookmarkStart w:id="60" w:name="_Ref174423034"/>
      <w:bookmarkStart w:id="61" w:name="_Toc387680124"/>
      <w:r>
        <w:t>Hyperelasticity</w:t>
      </w:r>
      <w:bookmarkEnd w:id="60"/>
      <w:bookmarkEnd w:id="61"/>
    </w:p>
    <w:p w14:paraId="16F4D906" w14:textId="77777777" w:rsidR="008C7882" w:rsidRDefault="008C7882" w:rsidP="008C7882">
      <w:r>
        <w:t xml:space="preserve">When the constitutive behavior is only a function of the current state of deformation, the material is </w:t>
      </w:r>
      <w:r>
        <w:rPr>
          <w:i/>
        </w:rPr>
        <w:t>elastic</w:t>
      </w:r>
      <w:r>
        <w:t xml:space="preserve">. In the special case when the work done by the stresses during a deformation is only dependent on the initial state and the final state, the material is termed </w:t>
      </w:r>
      <w:r>
        <w:rPr>
          <w:i/>
        </w:rPr>
        <w:t>hyperelastic</w:t>
      </w:r>
      <w:r>
        <w:t xml:space="preserve"> and its behavior is path-independent. As a consequence of the path-independence a </w:t>
      </w:r>
      <w:r>
        <w:rPr>
          <w:i/>
        </w:rPr>
        <w:t xml:space="preserve">strain energy </w:t>
      </w:r>
      <w:r>
        <w:rPr>
          <w:i/>
        </w:rPr>
        <w:lastRenderedPageBreak/>
        <w:t xml:space="preserve">function </w:t>
      </w:r>
      <w:r>
        <w:t>per unit undeformed volume can be defined as the work done by the stresses from the initial to the final configuration:</w:t>
      </w:r>
    </w:p>
    <w:p w14:paraId="4A368A3B" w14:textId="77777777" w:rsidR="008C7882" w:rsidRDefault="008C7882" w:rsidP="008C7882">
      <w:pPr>
        <w:pStyle w:val="MTDisplayEquation"/>
      </w:pPr>
      <w:r>
        <w:tab/>
      </w:r>
      <w:r w:rsidR="00D85C52" w:rsidRPr="00D85C52">
        <w:rPr>
          <w:position w:val="-34"/>
        </w:rPr>
        <w:object w:dxaOrig="3440" w:dyaOrig="760" w14:anchorId="52586E55">
          <v:shape id="_x0000_i1134" type="#_x0000_t75" style="width:171.8pt;height:37.8pt" o:ole="">
            <v:imagedata r:id="rId240" o:title=""/>
          </v:shape>
          <o:OLEObject Type="Embed" ProgID="Equation.DSMT4" ShapeID="_x0000_i1134" DrawAspect="Content" ObjectID="_1350755720" r:id="rId24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57</w:instrText>
        </w:r>
      </w:fldSimple>
      <w:r>
        <w:instrText>)</w:instrText>
      </w:r>
      <w:r>
        <w:fldChar w:fldCharType="end"/>
      </w:r>
    </w:p>
    <w:p w14:paraId="2961C51D" w14:textId="77777777" w:rsidR="008C7882" w:rsidRDefault="008C7882" w:rsidP="00FD7660">
      <w:r>
        <w:t>The rate of change of the potential is then given by</w:t>
      </w:r>
    </w:p>
    <w:p w14:paraId="26D3AE8C" w14:textId="77777777" w:rsidR="008C7882" w:rsidRDefault="008C7882" w:rsidP="008C7882">
      <w:pPr>
        <w:pStyle w:val="MTDisplayEquation"/>
      </w:pPr>
      <w:r>
        <w:tab/>
      </w:r>
      <w:r w:rsidR="00D85C52" w:rsidRPr="00D85C52">
        <w:rPr>
          <w:position w:val="-16"/>
        </w:rPr>
        <w:object w:dxaOrig="2000" w:dyaOrig="440" w14:anchorId="258DA020">
          <v:shape id="_x0000_i1135" type="#_x0000_t75" style="width:99.8pt;height:22.1pt" o:ole="">
            <v:imagedata r:id="rId242" o:title=""/>
          </v:shape>
          <o:OLEObject Type="Embed" ProgID="Equation.DSMT4" ShapeID="_x0000_i1135" DrawAspect="Content" ObjectID="_1350755721" r:id="rId243"/>
        </w:object>
      </w:r>
      <w:r>
        <w:t>.</w:t>
      </w:r>
      <w:r>
        <w:tab/>
      </w:r>
      <w:r>
        <w:fldChar w:fldCharType="begin"/>
      </w:r>
      <w:r>
        <w:instrText xml:space="preserve"> MACROBUTTON MTPlaceRef \* MERGEFORMAT </w:instrText>
      </w:r>
      <w:fldSimple w:instr=" SEQ MTEqn \h \* MERGEFORMAT "/>
      <w:bookmarkStart w:id="62" w:name="ZEqnNum274871"/>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58</w:instrText>
        </w:r>
      </w:fldSimple>
      <w:r>
        <w:instrText>)</w:instrText>
      </w:r>
      <w:bookmarkEnd w:id="62"/>
      <w:r>
        <w:fldChar w:fldCharType="end"/>
      </w:r>
    </w:p>
    <w:p w14:paraId="21DBEF80" w14:textId="77777777" w:rsidR="008C7882" w:rsidRDefault="008C7882" w:rsidP="008C7882">
      <w:r>
        <w:t>Or alternatively,</w:t>
      </w:r>
    </w:p>
    <w:p w14:paraId="0D7FD5A6" w14:textId="77777777" w:rsidR="008C7882" w:rsidRDefault="008C7882" w:rsidP="008C7882">
      <w:pPr>
        <w:pStyle w:val="MTDisplayEquation"/>
      </w:pPr>
      <w:r>
        <w:tab/>
      </w:r>
      <w:r w:rsidR="00D85C52" w:rsidRPr="00D85C52">
        <w:rPr>
          <w:position w:val="-30"/>
        </w:rPr>
        <w:object w:dxaOrig="1640" w:dyaOrig="700" w14:anchorId="4544BF05">
          <v:shape id="_x0000_i1136" type="#_x0000_t75" style="width:82pt;height:35.65pt" o:ole="">
            <v:imagedata r:id="rId244" o:title=""/>
          </v:shape>
          <o:OLEObject Type="Embed" ProgID="Equation.DSMT4" ShapeID="_x0000_i1136" DrawAspect="Content" ObjectID="_1350755722" r:id="rId245"/>
        </w:object>
      </w:r>
      <w:r>
        <w:t>.</w:t>
      </w:r>
      <w:r>
        <w:tab/>
      </w:r>
      <w:r>
        <w:fldChar w:fldCharType="begin"/>
      </w:r>
      <w:r>
        <w:instrText xml:space="preserve"> MACROBUTTON MTPlaceRef \* MERGEFORMAT </w:instrText>
      </w:r>
      <w:fldSimple w:instr=" SEQ MTEqn \h \* MERGEFORMAT "/>
      <w:bookmarkStart w:id="63" w:name="ZEqnNum349382"/>
      <w:r>
        <w:instrText>(</w:instrText>
      </w:r>
      <w:fldSimple w:instr=" SEQ MTSec \c \* Arabic \* MERGEFORMAT ">
        <w:r w:rsidR="008D52AD">
          <w:rPr>
            <w:noProof/>
          </w:rPr>
          <w:instrText>2</w:instrText>
        </w:r>
      </w:fldSimple>
      <w:r>
        <w:instrText>.</w:instrText>
      </w:r>
      <w:fldSimple w:instr=" SEQ MTEqn \c \* Arabic \* MERGEFORMAT ">
        <w:r w:rsidR="008D52AD">
          <w:rPr>
            <w:noProof/>
          </w:rPr>
          <w:instrText>59</w:instrText>
        </w:r>
      </w:fldSimple>
      <w:r>
        <w:instrText>)</w:instrText>
      </w:r>
      <w:bookmarkEnd w:id="63"/>
      <w:r>
        <w:fldChar w:fldCharType="end"/>
      </w:r>
    </w:p>
    <w:p w14:paraId="7C33F41A" w14:textId="77777777" w:rsidR="008C7882" w:rsidRDefault="008C7882" w:rsidP="00FD7660">
      <w:r>
        <w:t xml:space="preserve">Comparing </w:t>
      </w:r>
      <w:r>
        <w:fldChar w:fldCharType="begin"/>
      </w:r>
      <w:r>
        <w:instrText xml:space="preserve"> GOTOBUTTON ZEqnNum274871  \* MERGEFORMAT </w:instrText>
      </w:r>
      <w:fldSimple w:instr=" REF ZEqnNum274871 \! \* MERGEFORMAT ">
        <w:r w:rsidR="008D52AD">
          <w:instrText>(2.58)</w:instrText>
        </w:r>
      </w:fldSimple>
      <w:r>
        <w:fldChar w:fldCharType="end"/>
      </w:r>
      <w:r>
        <w:t xml:space="preserve"> with </w:t>
      </w:r>
      <w:r>
        <w:fldChar w:fldCharType="begin"/>
      </w:r>
      <w:r>
        <w:instrText xml:space="preserve"> GOTOBUTTON ZEqnNum349382  \* MERGEFORMAT </w:instrText>
      </w:r>
      <w:fldSimple w:instr=" REF ZEqnNum349382 \! \* MERGEFORMAT ">
        <w:r w:rsidR="008D52AD">
          <w:instrText>(2.59)</w:instrText>
        </w:r>
      </w:fldSimple>
      <w:r>
        <w:fldChar w:fldCharType="end"/>
      </w:r>
      <w:r>
        <w:t xml:space="preserve"> reveals that</w:t>
      </w:r>
    </w:p>
    <w:p w14:paraId="70288F7D" w14:textId="77777777" w:rsidR="008C7882" w:rsidRDefault="008C7882" w:rsidP="008C7882">
      <w:pPr>
        <w:pStyle w:val="MTDisplayEquation"/>
      </w:pPr>
      <w:r>
        <w:tab/>
      </w:r>
      <w:r w:rsidR="00D85C52" w:rsidRPr="00D85C52">
        <w:rPr>
          <w:position w:val="-24"/>
        </w:rPr>
        <w:object w:dxaOrig="2920" w:dyaOrig="700" w14:anchorId="79610305">
          <v:shape id="_x0000_i1137" type="#_x0000_t75" style="width:145.45pt;height:35.65pt" o:ole="">
            <v:imagedata r:id="rId246" o:title=""/>
          </v:shape>
          <o:OLEObject Type="Embed" ProgID="Equation.DSMT4" ShapeID="_x0000_i1137" DrawAspect="Content" ObjectID="_1350755723" r:id="rId2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60</w:instrText>
        </w:r>
      </w:fldSimple>
      <w:r>
        <w:instrText>)</w:instrText>
      </w:r>
      <w:r>
        <w:fldChar w:fldCharType="end"/>
      </w:r>
    </w:p>
    <w:p w14:paraId="5F15ACF6" w14:textId="77777777" w:rsidR="008C7882" w:rsidRDefault="008C7882" w:rsidP="008C7882">
      <w:r>
        <w:t xml:space="preserve">This general constitutive equation can be further </w:t>
      </w:r>
      <w:r w:rsidR="004D1047">
        <w:t xml:space="preserve">simplified </w:t>
      </w:r>
      <w:r>
        <w:t xml:space="preserve">by observing that, as a consequence of the objectivity requirement, </w:t>
      </w:r>
      <w:r w:rsidR="00D85C52" w:rsidRPr="00D85C52">
        <w:rPr>
          <w:position w:val="-4"/>
        </w:rPr>
        <w:object w:dxaOrig="279" w:dyaOrig="260" w14:anchorId="19BDDFB7">
          <v:shape id="_x0000_i1138" type="#_x0000_t75" style="width:14.25pt;height:12.1pt" o:ole="">
            <v:imagedata r:id="rId248" o:title=""/>
          </v:shape>
          <o:OLEObject Type="Embed" ProgID="Equation.DSMT4" ShapeID="_x0000_i1138" DrawAspect="Content" ObjectID="_1350755724" r:id="rId249"/>
        </w:object>
      </w:r>
      <w:r>
        <w:t xml:space="preserve">may only depend on </w:t>
      </w:r>
      <w:r>
        <w:rPr>
          <w:b/>
        </w:rPr>
        <w:t>F</w:t>
      </w:r>
      <w:r>
        <w:t xml:space="preserve"> through the stretch tensor </w:t>
      </w:r>
      <w:r>
        <w:rPr>
          <w:b/>
        </w:rPr>
        <w:t>U</w:t>
      </w:r>
      <w:r>
        <w:t xml:space="preserve"> and must be independent of the rotation component </w:t>
      </w:r>
      <w:r>
        <w:rPr>
          <w:b/>
        </w:rPr>
        <w:t>R</w:t>
      </w:r>
      <w:r>
        <w:t xml:space="preserve">. For convenience, however, </w:t>
      </w:r>
      <w:r w:rsidR="00D85C52" w:rsidRPr="00D85C52">
        <w:rPr>
          <w:position w:val="-4"/>
        </w:rPr>
        <w:object w:dxaOrig="279" w:dyaOrig="260" w14:anchorId="243C1D90">
          <v:shape id="_x0000_i1139" type="#_x0000_t75" style="width:14.25pt;height:12.1pt" o:ole="">
            <v:imagedata r:id="rId250" o:title=""/>
          </v:shape>
          <o:OLEObject Type="Embed" ProgID="Equation.DSMT4" ShapeID="_x0000_i1139" DrawAspect="Content" ObjectID="_1350755725" r:id="rId251"/>
        </w:object>
      </w:r>
      <w:r>
        <w:t xml:space="preserve">is often expressed as a function of </w:t>
      </w:r>
      <w:r w:rsidR="00D85C52" w:rsidRPr="00D85C52">
        <w:rPr>
          <w:position w:val="-6"/>
        </w:rPr>
        <w:object w:dxaOrig="1400" w:dyaOrig="320" w14:anchorId="3146EBFD">
          <v:shape id="_x0000_i1140" type="#_x0000_t75" style="width:70.55pt;height:16.4pt" o:ole="">
            <v:imagedata r:id="rId252" o:title=""/>
          </v:shape>
          <o:OLEObject Type="Embed" ProgID="Equation.DSMT4" ShapeID="_x0000_i1140" DrawAspect="Content" ObjectID="_1350755726" r:id="rId253"/>
        </w:object>
      </w:r>
      <w:r>
        <w:rPr>
          <w:b/>
        </w:rPr>
        <w:t>.</w:t>
      </w:r>
      <w:r>
        <w:t xml:space="preserve"> Noting that </w:t>
      </w:r>
      <w:r w:rsidR="00D85C52" w:rsidRPr="00D85C52">
        <w:rPr>
          <w:position w:val="-24"/>
        </w:rPr>
        <w:object w:dxaOrig="820" w:dyaOrig="620" w14:anchorId="08D8181D">
          <v:shape id="_x0000_i1141" type="#_x0000_t75" style="width:40.65pt;height:30.65pt" o:ole="">
            <v:imagedata r:id="rId254" o:title=""/>
          </v:shape>
          <o:OLEObject Type="Embed" ProgID="Equation.DSMT4" ShapeID="_x0000_i1141" DrawAspect="Content" ObjectID="_1350755727" r:id="rId255"/>
        </w:object>
      </w:r>
      <w:r>
        <w:t xml:space="preserve"> is work conjugate to the second Piola-Kirchhoff stress </w:t>
      </w:r>
      <w:r>
        <w:rPr>
          <w:b/>
        </w:rPr>
        <w:t>S</w:t>
      </w:r>
      <w:r>
        <w:t>, establishes the following general relationships for hyperelastic materials:</w:t>
      </w:r>
    </w:p>
    <w:p w14:paraId="5D9951A0" w14:textId="77777777" w:rsidR="008C7882" w:rsidRDefault="008C7882" w:rsidP="008C7882">
      <w:pPr>
        <w:pStyle w:val="MTDisplayEquation"/>
      </w:pPr>
      <w:r>
        <w:tab/>
      </w:r>
      <w:r w:rsidR="006D35C9" w:rsidRPr="00D85C52">
        <w:rPr>
          <w:position w:val="-30"/>
        </w:rPr>
        <w:object w:dxaOrig="4959" w:dyaOrig="740" w14:anchorId="6521C3C9">
          <v:shape id="_x0000_i1142" type="#_x0000_t75" style="width:248.1pt;height:37.05pt" o:ole="">
            <v:imagedata r:id="rId256" o:title=""/>
          </v:shape>
          <o:OLEObject Type="Embed" ProgID="Equation.DSMT4" ShapeID="_x0000_i1142" DrawAspect="Content" ObjectID="_1350755728" r:id="rId257"/>
        </w:object>
      </w:r>
      <w:r w:rsidR="006D35C9">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61</w:instrText>
        </w:r>
      </w:fldSimple>
      <w:r>
        <w:instrText>)</w:instrText>
      </w:r>
      <w:r>
        <w:fldChar w:fldCharType="end"/>
      </w:r>
    </w:p>
    <w:p w14:paraId="5DDD556B" w14:textId="77777777" w:rsidR="008C7882" w:rsidRPr="00C9343F" w:rsidRDefault="008C7882" w:rsidP="008C7882"/>
    <w:p w14:paraId="0F22D21A" w14:textId="77777777" w:rsidR="008C7882" w:rsidRDefault="008C7882" w:rsidP="008C7882">
      <w:pPr>
        <w:pStyle w:val="Heading3"/>
      </w:pPr>
      <w:bookmarkStart w:id="64" w:name="_Toc387680125"/>
      <w:r>
        <w:t>Isotropic Hyperelasticity</w:t>
      </w:r>
      <w:bookmarkEnd w:id="64"/>
    </w:p>
    <w:p w14:paraId="45E2D5F5" w14:textId="77777777" w:rsidR="008C7882" w:rsidRDefault="008C7882" w:rsidP="008C7882">
      <w:r>
        <w:t xml:space="preserve">The hyperelastic constitutive equations discussed so far are unrestricted in their application. Isotropic material symmetry is defined by requiring the constitutive behavior to be independent of the material axis chosen and, consequently, </w:t>
      </w:r>
      <w:r w:rsidR="00D85C52" w:rsidRPr="00D85C52">
        <w:rPr>
          <w:position w:val="-4"/>
        </w:rPr>
        <w:object w:dxaOrig="279" w:dyaOrig="260" w14:anchorId="5B60D926">
          <v:shape id="_x0000_i1143" type="#_x0000_t75" style="width:14.25pt;height:12.1pt" o:ole="">
            <v:imagedata r:id="rId258" o:title=""/>
          </v:shape>
          <o:OLEObject Type="Embed" ProgID="Equation.DSMT4" ShapeID="_x0000_i1143" DrawAspect="Content" ObjectID="_1350755729" r:id="rId259"/>
        </w:object>
      </w:r>
      <w:r>
        <w:t xml:space="preserve"> must only be a function of the invariants of </w:t>
      </w:r>
      <w:r>
        <w:rPr>
          <w:b/>
        </w:rPr>
        <w:t>C</w:t>
      </w:r>
      <w:r>
        <w:t>,</w:t>
      </w:r>
    </w:p>
    <w:p w14:paraId="2A36FFC8" w14:textId="77777777" w:rsidR="008C7882" w:rsidRDefault="008C7882" w:rsidP="008C7882">
      <w:pPr>
        <w:pStyle w:val="MTDisplayEquation"/>
      </w:pPr>
      <w:r>
        <w:tab/>
      </w:r>
      <w:r w:rsidR="00D85C52" w:rsidRPr="00D85C52">
        <w:rPr>
          <w:position w:val="-16"/>
        </w:rPr>
        <w:object w:dxaOrig="3000" w:dyaOrig="440" w14:anchorId="2D776C8F">
          <v:shape id="_x0000_i1144" type="#_x0000_t75" style="width:150.4pt;height:22.1pt" o:ole="">
            <v:imagedata r:id="rId260" o:title=""/>
          </v:shape>
          <o:OLEObject Type="Embed" ProgID="Equation.DSMT4" ShapeID="_x0000_i1144" DrawAspect="Content" ObjectID="_1350755730" r:id="rId26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62</w:instrText>
        </w:r>
      </w:fldSimple>
      <w:r>
        <w:instrText>)</w:instrText>
      </w:r>
      <w:r>
        <w:fldChar w:fldCharType="end"/>
      </w:r>
    </w:p>
    <w:p w14:paraId="1AFF6517" w14:textId="77777777" w:rsidR="008C7882" w:rsidRDefault="008C7882" w:rsidP="008C7882">
      <w:proofErr w:type="gramStart"/>
      <w:r>
        <w:t>where</w:t>
      </w:r>
      <w:proofErr w:type="gramEnd"/>
      <w:r>
        <w:t xml:space="preserve"> the invariants of </w:t>
      </w:r>
      <w:r>
        <w:rPr>
          <w:b/>
        </w:rPr>
        <w:t xml:space="preserve">C </w:t>
      </w:r>
      <w:r>
        <w:t>are defined here as,</w:t>
      </w:r>
    </w:p>
    <w:p w14:paraId="52D5D721" w14:textId="77777777" w:rsidR="008C7882" w:rsidRDefault="008C7882" w:rsidP="008C7882">
      <w:pPr>
        <w:pStyle w:val="MTDisplayEquation"/>
      </w:pPr>
      <w:r>
        <w:tab/>
      </w:r>
      <w:r w:rsidR="00913D51" w:rsidRPr="00D85C52">
        <w:rPr>
          <w:position w:val="-24"/>
        </w:rPr>
        <w:object w:dxaOrig="5340" w:dyaOrig="620" w14:anchorId="598C770D">
          <v:shape id="_x0000_i1145" type="#_x0000_t75" style="width:267.35pt;height:30.65pt" o:ole="">
            <v:imagedata r:id="rId262" o:title=""/>
          </v:shape>
          <o:OLEObject Type="Embed" ProgID="Equation.DSMT4" ShapeID="_x0000_i1145" DrawAspect="Content" ObjectID="_1350755731" r:id="rId263"/>
        </w:object>
      </w:r>
      <w:r w:rsidR="00913D51">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63</w:instrText>
        </w:r>
      </w:fldSimple>
      <w:r>
        <w:instrText>)</w:instrText>
      </w:r>
      <w:r>
        <w:fldChar w:fldCharType="end"/>
      </w:r>
    </w:p>
    <w:p w14:paraId="70AAFA88" w14:textId="77777777" w:rsidR="008C7882" w:rsidRDefault="008C7882" w:rsidP="008C7882">
      <w:r>
        <w:t>As a result of the isotropic restriction, the second Piola-Kirchhoff stress tensor can be written as,</w:t>
      </w:r>
    </w:p>
    <w:p w14:paraId="6A5A22AC" w14:textId="77777777" w:rsidR="008C7882" w:rsidRDefault="008C7882" w:rsidP="008C7882">
      <w:pPr>
        <w:pStyle w:val="MTDisplayEquation"/>
      </w:pPr>
      <w:r>
        <w:tab/>
      </w:r>
      <w:r w:rsidR="00D85C52" w:rsidRPr="00D85C52">
        <w:rPr>
          <w:position w:val="-30"/>
        </w:rPr>
        <w:object w:dxaOrig="4220" w:dyaOrig="680" w14:anchorId="7CC00409">
          <v:shape id="_x0000_i1146" type="#_x0000_t75" style="width:211pt;height:34.2pt" o:ole="">
            <v:imagedata r:id="rId264" o:title=""/>
          </v:shape>
          <o:OLEObject Type="Embed" ProgID="Equation.DSMT4" ShapeID="_x0000_i1146" DrawAspect="Content" ObjectID="_1350755732" r:id="rId265"/>
        </w:object>
      </w:r>
      <w:r>
        <w:t>.</w:t>
      </w:r>
      <w:r>
        <w:tab/>
      </w:r>
      <w:r>
        <w:fldChar w:fldCharType="begin"/>
      </w:r>
      <w:r>
        <w:instrText xml:space="preserve"> MACROBUTTON MTPlaceRef \* MERGEFORMAT </w:instrText>
      </w:r>
      <w:fldSimple w:instr=" SEQ MTEqn \h \* MERGEFORMAT "/>
      <w:bookmarkStart w:id="65" w:name="ZEqnNum929272"/>
      <w:r>
        <w:instrText>(</w:instrText>
      </w:r>
      <w:fldSimple w:instr=" SEQ MTSec \c \* Arabic \* MERGEFORMAT ">
        <w:r w:rsidR="008D52AD">
          <w:rPr>
            <w:noProof/>
          </w:rPr>
          <w:instrText>2</w:instrText>
        </w:r>
      </w:fldSimple>
      <w:r>
        <w:instrText>.</w:instrText>
      </w:r>
      <w:fldSimple w:instr=" SEQ MTEqn \c \* Arabic \* MERGEFORMAT ">
        <w:r w:rsidR="008D52AD">
          <w:rPr>
            <w:noProof/>
          </w:rPr>
          <w:instrText>64</w:instrText>
        </w:r>
      </w:fldSimple>
      <w:r>
        <w:instrText>)</w:instrText>
      </w:r>
      <w:bookmarkEnd w:id="65"/>
      <w:r>
        <w:fldChar w:fldCharType="end"/>
      </w:r>
    </w:p>
    <w:p w14:paraId="1EF116A6" w14:textId="77777777" w:rsidR="008C7882" w:rsidRDefault="008C7882" w:rsidP="008C7882">
      <w:r>
        <w:t xml:space="preserve">The second order tensors formed by the derivatives of the invariants with respect to </w:t>
      </w:r>
      <w:r>
        <w:rPr>
          <w:b/>
        </w:rPr>
        <w:t>C</w:t>
      </w:r>
      <w:r>
        <w:t xml:space="preserve"> can be evaluated as follows:</w:t>
      </w:r>
    </w:p>
    <w:p w14:paraId="21FEA2F1" w14:textId="77777777" w:rsidR="008C7882" w:rsidRDefault="008C7882" w:rsidP="008C7882">
      <w:pPr>
        <w:pStyle w:val="MTDisplayEquation"/>
      </w:pPr>
      <w:r>
        <w:tab/>
      </w:r>
      <w:r w:rsidR="00201B2F" w:rsidRPr="00D85C52">
        <w:rPr>
          <w:position w:val="-24"/>
        </w:rPr>
        <w:object w:dxaOrig="3440" w:dyaOrig="620" w14:anchorId="6D67D70F">
          <v:shape id="_x0000_i1147" type="#_x0000_t75" style="width:172.5pt;height:30.65pt" o:ole="">
            <v:imagedata r:id="rId266" o:title=""/>
          </v:shape>
          <o:OLEObject Type="Embed" ProgID="Equation.DSMT4" ShapeID="_x0000_i1147" DrawAspect="Content" ObjectID="_1350755733" r:id="rId267"/>
        </w:object>
      </w:r>
      <w:r w:rsidR="00201B2F">
        <w:t>.</w:t>
      </w:r>
      <w:r>
        <w:tab/>
      </w:r>
      <w:r>
        <w:fldChar w:fldCharType="begin"/>
      </w:r>
      <w:r>
        <w:instrText xml:space="preserve"> MACROBUTTON MTPlaceRef \* MERGEFORMAT </w:instrText>
      </w:r>
      <w:fldSimple w:instr=" SEQ MTEqn \h \* MERGEFORMAT "/>
      <w:bookmarkStart w:id="66" w:name="ZEqnNum948931"/>
      <w:r>
        <w:instrText>(</w:instrText>
      </w:r>
      <w:fldSimple w:instr=" SEQ MTSec \c \* Arabic \* MERGEFORMAT ">
        <w:r w:rsidR="008D52AD">
          <w:rPr>
            <w:noProof/>
          </w:rPr>
          <w:instrText>2</w:instrText>
        </w:r>
      </w:fldSimple>
      <w:r>
        <w:instrText>.</w:instrText>
      </w:r>
      <w:fldSimple w:instr=" SEQ MTEqn \c \* Arabic \* MERGEFORMAT ">
        <w:r w:rsidR="008D52AD">
          <w:rPr>
            <w:noProof/>
          </w:rPr>
          <w:instrText>65</w:instrText>
        </w:r>
      </w:fldSimple>
      <w:r>
        <w:instrText>)</w:instrText>
      </w:r>
      <w:bookmarkEnd w:id="66"/>
      <w:r>
        <w:fldChar w:fldCharType="end"/>
      </w:r>
    </w:p>
    <w:p w14:paraId="40BDB9B6" w14:textId="77777777" w:rsidR="008C7882" w:rsidRDefault="008C7882" w:rsidP="008C7882">
      <w:r>
        <w:t xml:space="preserve">Introducing expressions </w:t>
      </w:r>
      <w:r>
        <w:fldChar w:fldCharType="begin"/>
      </w:r>
      <w:r>
        <w:instrText xml:space="preserve"> GOTOBUTTON ZEqnNum948931  \* MERGEFORMAT </w:instrText>
      </w:r>
      <w:fldSimple w:instr=" REF ZEqnNum948931 \! \* MERGEFORMAT ">
        <w:r w:rsidR="008D52AD">
          <w:instrText>(2.65)</w:instrText>
        </w:r>
      </w:fldSimple>
      <w:r>
        <w:fldChar w:fldCharType="end"/>
      </w:r>
      <w:r>
        <w:t xml:space="preserve"> into equation </w:t>
      </w:r>
      <w:r>
        <w:fldChar w:fldCharType="begin"/>
      </w:r>
      <w:r>
        <w:instrText xml:space="preserve"> GOTOBUTTON ZEqnNum929272  \* MERGEFORMAT </w:instrText>
      </w:r>
      <w:fldSimple w:instr=" REF ZEqnNum929272 \! \* MERGEFORMAT ">
        <w:r w:rsidR="008D52AD">
          <w:instrText>(2.64)</w:instrText>
        </w:r>
      </w:fldSimple>
      <w:r>
        <w:fldChar w:fldCharType="end"/>
      </w:r>
      <w:r>
        <w:t xml:space="preserve"> enables the second Piola-Kirchhoff stress to be evaluated as,</w:t>
      </w:r>
    </w:p>
    <w:p w14:paraId="498A63DE" w14:textId="77777777" w:rsidR="008C7882" w:rsidRDefault="008C7882" w:rsidP="008C7882">
      <w:pPr>
        <w:pStyle w:val="MTDisplayEquation"/>
      </w:pPr>
      <w:r>
        <w:tab/>
      </w:r>
      <w:r w:rsidR="00D85C52" w:rsidRPr="00D85C52">
        <w:rPr>
          <w:position w:val="-16"/>
        </w:rPr>
        <w:object w:dxaOrig="5120" w:dyaOrig="440" w14:anchorId="43B25C26">
          <v:shape id="_x0000_i1148" type="#_x0000_t75" style="width:255.9pt;height:22.1pt" o:ole="">
            <v:imagedata r:id="rId268" o:title=""/>
          </v:shape>
          <o:OLEObject Type="Embed" ProgID="Equation.DSMT4" ShapeID="_x0000_i1148" DrawAspect="Content" ObjectID="_1350755734" r:id="rId26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66</w:instrText>
        </w:r>
      </w:fldSimple>
      <w:r>
        <w:instrText>)</w:instrText>
      </w:r>
      <w:r>
        <w:fldChar w:fldCharType="end"/>
      </w:r>
    </w:p>
    <w:p w14:paraId="5D2612F0" w14:textId="77777777" w:rsidR="008C7882" w:rsidRDefault="008C7882" w:rsidP="008C7882">
      <w:proofErr w:type="gramStart"/>
      <w:r>
        <w:lastRenderedPageBreak/>
        <w:t>where</w:t>
      </w:r>
      <w:proofErr w:type="gramEnd"/>
      <w:r>
        <w:t xml:space="preserve"> </w:t>
      </w:r>
      <w:r w:rsidR="00D85C52" w:rsidRPr="00D85C52">
        <w:rPr>
          <w:position w:val="-12"/>
        </w:rPr>
        <w:object w:dxaOrig="1340" w:dyaOrig="360" w14:anchorId="2C8607D4">
          <v:shape id="_x0000_i1149" type="#_x0000_t75" style="width:67pt;height:18.55pt" o:ole="">
            <v:imagedata r:id="rId270" o:title=""/>
          </v:shape>
          <o:OLEObject Type="Embed" ProgID="Equation.DSMT4" ShapeID="_x0000_i1149" DrawAspect="Content" ObjectID="_1350755735" r:id="rId271"/>
        </w:object>
      </w:r>
      <w:r>
        <w:t xml:space="preserve">, </w:t>
      </w:r>
      <w:r w:rsidR="00D85C52" w:rsidRPr="00D85C52">
        <w:rPr>
          <w:position w:val="-12"/>
        </w:rPr>
        <w:object w:dxaOrig="1380" w:dyaOrig="360" w14:anchorId="2CE72AAE">
          <v:shape id="_x0000_i1150" type="#_x0000_t75" style="width:69.85pt;height:18.55pt" o:ole="">
            <v:imagedata r:id="rId272" o:title=""/>
          </v:shape>
          <o:OLEObject Type="Embed" ProgID="Equation.DSMT4" ShapeID="_x0000_i1150" DrawAspect="Content" ObjectID="_1350755736" r:id="rId273"/>
        </w:object>
      </w:r>
      <w:r>
        <w:t xml:space="preserve">, and </w:t>
      </w:r>
      <w:r w:rsidR="00D85C52" w:rsidRPr="00D85C52">
        <w:rPr>
          <w:position w:val="-12"/>
        </w:rPr>
        <w:object w:dxaOrig="1359" w:dyaOrig="360" w14:anchorId="3B5D26CF">
          <v:shape id="_x0000_i1151" type="#_x0000_t75" style="width:68.45pt;height:18.55pt" o:ole="">
            <v:imagedata r:id="rId274" o:title=""/>
          </v:shape>
          <o:OLEObject Type="Embed" ProgID="Equation.DSMT4" ShapeID="_x0000_i1151" DrawAspect="Content" ObjectID="_1350755737" r:id="rId275"/>
        </w:object>
      </w:r>
      <w:r>
        <w:t>.</w:t>
      </w:r>
    </w:p>
    <w:p w14:paraId="18B1727B" w14:textId="77777777" w:rsidR="008C7882" w:rsidRDefault="008C7882" w:rsidP="008C7882"/>
    <w:p w14:paraId="6A81A4BC" w14:textId="77777777" w:rsidR="008C7882" w:rsidRDefault="008C7882" w:rsidP="008C7882">
      <w:r>
        <w:t xml:space="preserve">The Cauchy stresses can now be obtained from the second Piola-Kirchhoff stresses by using </w:t>
      </w:r>
      <w:r>
        <w:fldChar w:fldCharType="begin"/>
      </w:r>
      <w:r>
        <w:instrText xml:space="preserve"> GOTOBUTTON ZEqnNum356111  \* MERGEFORMAT </w:instrText>
      </w:r>
      <w:fldSimple w:instr=" REF ZEqnNum356111 \! \* MERGEFORMAT ">
        <w:r w:rsidR="008D52AD">
          <w:instrText>(2.52)</w:instrText>
        </w:r>
      </w:fldSimple>
      <w:r>
        <w:fldChar w:fldCharType="end"/>
      </w:r>
      <w:r>
        <w:t>:</w:t>
      </w:r>
    </w:p>
    <w:p w14:paraId="0A99A827" w14:textId="77777777" w:rsidR="008C7882" w:rsidRDefault="008C7882" w:rsidP="008C7882">
      <w:pPr>
        <w:pStyle w:val="MTDisplayEquation"/>
      </w:pPr>
      <w:r>
        <w:tab/>
      </w:r>
      <w:r w:rsidR="00D85C52" w:rsidRPr="00D85C52">
        <w:rPr>
          <w:position w:val="-16"/>
        </w:rPr>
        <w:object w:dxaOrig="5179" w:dyaOrig="440" w14:anchorId="7FA6A59E">
          <v:shape id="_x0000_i1152" type="#_x0000_t75" style="width:258.75pt;height:22.1pt" o:ole="">
            <v:imagedata r:id="rId276" o:title=""/>
          </v:shape>
          <o:OLEObject Type="Embed" ProgID="Equation.DSMT4" ShapeID="_x0000_i1152" DrawAspect="Content" ObjectID="_1350755738" r:id="rId27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67</w:instrText>
        </w:r>
      </w:fldSimple>
      <w:r>
        <w:instrText>)</w:instrText>
      </w:r>
      <w:r>
        <w:fldChar w:fldCharType="end"/>
      </w:r>
    </w:p>
    <w:p w14:paraId="43D48A34" w14:textId="77777777" w:rsidR="008C7882" w:rsidRDefault="008C7882" w:rsidP="008C7882">
      <w:r>
        <w:t xml:space="preserve">Note that in this equation </w:t>
      </w:r>
      <w:r w:rsidR="00D85C52" w:rsidRPr="00D85C52">
        <w:rPr>
          <w:position w:val="-12"/>
        </w:rPr>
        <w:object w:dxaOrig="340" w:dyaOrig="360" w14:anchorId="372C971C">
          <v:shape id="_x0000_i1153" type="#_x0000_t75" style="width:17.1pt;height:18.55pt" o:ole="">
            <v:imagedata r:id="rId278" o:title=""/>
          </v:shape>
          <o:OLEObject Type="Embed" ProgID="Equation.DSMT4" ShapeID="_x0000_i1153" DrawAspect="Content" ObjectID="_1350755739" r:id="rId279"/>
        </w:object>
      </w:r>
      <w:r>
        <w:t xml:space="preserve">, </w:t>
      </w:r>
      <w:r w:rsidR="00D85C52" w:rsidRPr="00D85C52">
        <w:rPr>
          <w:position w:val="-12"/>
        </w:rPr>
        <w:object w:dxaOrig="360" w:dyaOrig="360" w14:anchorId="44ADD8A0">
          <v:shape id="_x0000_i1154" type="#_x0000_t75" style="width:18.55pt;height:18.55pt" o:ole="">
            <v:imagedata r:id="rId280" o:title=""/>
          </v:shape>
          <o:OLEObject Type="Embed" ProgID="Equation.DSMT4" ShapeID="_x0000_i1154" DrawAspect="Content" ObjectID="_1350755740" r:id="rId281"/>
        </w:object>
      </w:r>
      <w:r>
        <w:t xml:space="preserve">, and </w:t>
      </w:r>
      <w:r w:rsidR="00D85C52" w:rsidRPr="00D85C52">
        <w:rPr>
          <w:position w:val="-12"/>
        </w:rPr>
        <w:object w:dxaOrig="340" w:dyaOrig="360" w14:anchorId="5C5C4897">
          <v:shape id="_x0000_i1155" type="#_x0000_t75" style="width:17.1pt;height:18.55pt" o:ole="">
            <v:imagedata r:id="rId282" o:title=""/>
          </v:shape>
          <o:OLEObject Type="Embed" ProgID="Equation.DSMT4" ShapeID="_x0000_i1155" DrawAspect="Content" ObjectID="_1350755741" r:id="rId283"/>
        </w:object>
      </w:r>
      <w:r>
        <w:t xml:space="preserve"> still involve derivatives with respect to the invariants of </w:t>
      </w:r>
      <w:r>
        <w:rPr>
          <w:b/>
        </w:rPr>
        <w:t>C</w:t>
      </w:r>
      <w:r>
        <w:t xml:space="preserve">. However, since the invariants of </w:t>
      </w:r>
      <w:r w:rsidR="00056F8B">
        <w:rPr>
          <w:b/>
        </w:rPr>
        <w:t>b</w:t>
      </w:r>
      <w:r>
        <w:t xml:space="preserve"> are identical to those of </w:t>
      </w:r>
      <w:r>
        <w:rPr>
          <w:b/>
        </w:rPr>
        <w:t>C</w:t>
      </w:r>
      <w:r>
        <w:t>, the quantities</w:t>
      </w:r>
      <w:r w:rsidR="00D85C52" w:rsidRPr="00D85C52">
        <w:rPr>
          <w:position w:val="-12"/>
        </w:rPr>
        <w:object w:dxaOrig="340" w:dyaOrig="360" w14:anchorId="5B59BA38">
          <v:shape id="_x0000_i1156" type="#_x0000_t75" style="width:17.1pt;height:18.55pt" o:ole="">
            <v:imagedata r:id="rId284" o:title=""/>
          </v:shape>
          <o:OLEObject Type="Embed" ProgID="Equation.DSMT4" ShapeID="_x0000_i1156" DrawAspect="Content" ObjectID="_1350755742" r:id="rId285"/>
        </w:object>
      </w:r>
      <w:r>
        <w:t xml:space="preserve">, </w:t>
      </w:r>
      <w:r w:rsidR="00D85C52" w:rsidRPr="00D85C52">
        <w:rPr>
          <w:position w:val="-12"/>
        </w:rPr>
        <w:object w:dxaOrig="360" w:dyaOrig="360" w14:anchorId="1C49EFBB">
          <v:shape id="_x0000_i1157" type="#_x0000_t75" style="width:18.55pt;height:18.55pt" o:ole="">
            <v:imagedata r:id="rId286" o:title=""/>
          </v:shape>
          <o:OLEObject Type="Embed" ProgID="Equation.DSMT4" ShapeID="_x0000_i1157" DrawAspect="Content" ObjectID="_1350755743" r:id="rId287"/>
        </w:object>
      </w:r>
      <w:r>
        <w:t xml:space="preserve"> and </w:t>
      </w:r>
      <w:r w:rsidR="00D85C52" w:rsidRPr="00D85C52">
        <w:rPr>
          <w:position w:val="-12"/>
        </w:rPr>
        <w:object w:dxaOrig="340" w:dyaOrig="360" w14:anchorId="5B7E964C">
          <v:shape id="_x0000_i1158" type="#_x0000_t75" style="width:17.1pt;height:18.55pt" o:ole="">
            <v:imagedata r:id="rId288" o:title=""/>
          </v:shape>
          <o:OLEObject Type="Embed" ProgID="Equation.DSMT4" ShapeID="_x0000_i1158" DrawAspect="Content" ObjectID="_1350755744" r:id="rId289"/>
        </w:object>
      </w:r>
      <w:r w:rsidR="004D1047">
        <w:t xml:space="preserve"> </w:t>
      </w:r>
      <w:r>
        <w:t xml:space="preserve">may also be considered to be the derivatives with respect to the invariants of </w:t>
      </w:r>
      <w:r w:rsidR="00056F8B">
        <w:rPr>
          <w:b/>
        </w:rPr>
        <w:t>b</w:t>
      </w:r>
      <w:r>
        <w:t xml:space="preserve">. </w:t>
      </w:r>
    </w:p>
    <w:p w14:paraId="4BC6C2E8" w14:textId="77777777" w:rsidR="008C7882" w:rsidRDefault="008C7882" w:rsidP="008C7882">
      <w:pPr>
        <w:pStyle w:val="Heading3"/>
      </w:pPr>
      <w:bookmarkStart w:id="67" w:name="_Toc387680126"/>
      <w:r>
        <w:t>Isotropic Elasticity in Principal Directions</w:t>
      </w:r>
      <w:bookmarkEnd w:id="67"/>
    </w:p>
    <w:p w14:paraId="23302C34" w14:textId="77777777" w:rsidR="008C7882" w:rsidRPr="00C1257B" w:rsidRDefault="008C7882" w:rsidP="008C7882">
      <w:r w:rsidRPr="00C1257B">
        <w:t xml:space="preserve">For isotropic materials, the principal directions of the strain and stress tensors are the same.  Let the eigenvalues of </w:t>
      </w:r>
      <w:r w:rsidR="00D85C52" w:rsidRPr="00D85C52">
        <w:rPr>
          <w:position w:val="-6"/>
        </w:rPr>
        <w:object w:dxaOrig="240" w:dyaOrig="279" w14:anchorId="2258D8BF">
          <v:shape id="_x0000_i1159" type="#_x0000_t75" style="width:12.1pt;height:14.25pt" o:ole="">
            <v:imagedata r:id="rId290" o:title=""/>
          </v:shape>
          <o:OLEObject Type="Embed" ProgID="Equation.DSMT4" ShapeID="_x0000_i1159" DrawAspect="Content" ObjectID="_1350755745" r:id="rId291"/>
        </w:object>
      </w:r>
      <w:r w:rsidRPr="00C1257B">
        <w:t xml:space="preserve"> be denoted by </w:t>
      </w:r>
      <w:r w:rsidR="00D85C52" w:rsidRPr="00D85C52">
        <w:rPr>
          <w:position w:val="-12"/>
        </w:rPr>
        <w:object w:dxaOrig="300" w:dyaOrig="380" w14:anchorId="457FE9E2">
          <v:shape id="_x0000_i1160" type="#_x0000_t75" style="width:14.95pt;height:18.55pt" o:ole="">
            <v:imagedata r:id="rId292" o:title=""/>
          </v:shape>
          <o:OLEObject Type="Embed" ProgID="Equation.DSMT4" ShapeID="_x0000_i1160" DrawAspect="Content" ObjectID="_1350755746" r:id="rId293"/>
        </w:object>
      </w:r>
      <w:r w:rsidRPr="00C1257B">
        <w:t xml:space="preserve"> (</w:t>
      </w:r>
      <w:r w:rsidR="00D85C52" w:rsidRPr="00D85C52">
        <w:rPr>
          <w:position w:val="-10"/>
        </w:rPr>
        <w:object w:dxaOrig="859" w:dyaOrig="320" w14:anchorId="573C5C6A">
          <v:shape id="_x0000_i1161" type="#_x0000_t75" style="width:42.75pt;height:16.4pt" o:ole="">
            <v:imagedata r:id="rId294" o:title=""/>
          </v:shape>
          <o:OLEObject Type="Embed" ProgID="Equation.DSMT4" ShapeID="_x0000_i1161" DrawAspect="Content" ObjectID="_1350755747" r:id="rId295"/>
        </w:object>
      </w:r>
      <w:r w:rsidRPr="00C1257B">
        <w:t xml:space="preserve">), then the strain energy density may be given as a function of these eigenvalues, </w:t>
      </w:r>
      <w:r w:rsidR="00D85C52" w:rsidRPr="00D85C52">
        <w:rPr>
          <w:position w:val="-16"/>
        </w:rPr>
        <w:object w:dxaOrig="1400" w:dyaOrig="440" w14:anchorId="41B23C21">
          <v:shape id="_x0000_i1162" type="#_x0000_t75" style="width:70.55pt;height:22.1pt" o:ole="">
            <v:imagedata r:id="rId296" o:title=""/>
          </v:shape>
          <o:OLEObject Type="Embed" ProgID="Equation.DSMT4" ShapeID="_x0000_i1162" DrawAspect="Content" ObjectID="_1350755748" r:id="rId297"/>
        </w:object>
      </w:r>
      <w:r w:rsidRPr="00C1257B">
        <w:t>.  To derive the expression for the stress, recognize that</w:t>
      </w:r>
    </w:p>
    <w:p w14:paraId="0A1C8C47" w14:textId="77777777" w:rsidR="008C7882" w:rsidRPr="00C1257B" w:rsidRDefault="008C7882" w:rsidP="008C7882">
      <w:pPr>
        <w:pStyle w:val="MTDisplayEquation"/>
      </w:pPr>
      <w:r w:rsidRPr="00C1257B">
        <w:tab/>
      </w:r>
      <w:r w:rsidR="00D85C52" w:rsidRPr="00D85C52">
        <w:rPr>
          <w:position w:val="-24"/>
        </w:rPr>
        <w:object w:dxaOrig="1939" w:dyaOrig="660" w14:anchorId="6DB98DDC">
          <v:shape id="_x0000_i1163" type="#_x0000_t75" style="width:96.95pt;height:33.5pt" o:ole="">
            <v:imagedata r:id="rId298" o:title=""/>
          </v:shape>
          <o:OLEObject Type="Embed" ProgID="Equation.DSMT4" ShapeID="_x0000_i1163" DrawAspect="Content" ObjectID="_1350755749" r:id="rId29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68</w:instrText>
        </w:r>
      </w:fldSimple>
      <w:r w:rsidRPr="00C1257B">
        <w:instrText>)</w:instrText>
      </w:r>
      <w:r w:rsidRPr="00C1257B">
        <w:fldChar w:fldCharType="end"/>
      </w:r>
    </w:p>
    <w:p w14:paraId="043E3AEA" w14:textId="77777777" w:rsidR="008C7882" w:rsidRPr="00C1257B" w:rsidRDefault="008C7882" w:rsidP="008C7882">
      <w:proofErr w:type="gramStart"/>
      <w:r w:rsidRPr="00C1257B">
        <w:t>where</w:t>
      </w:r>
      <w:proofErr w:type="gramEnd"/>
      <w:r w:rsidRPr="00C1257B">
        <w:t xml:space="preserve"> </w:t>
      </w:r>
      <w:r w:rsidR="004D1047">
        <w:t xml:space="preserve">the </w:t>
      </w:r>
      <w:r w:rsidR="00D85C52" w:rsidRPr="00D85C52">
        <w:rPr>
          <w:position w:val="-12"/>
        </w:rPr>
        <w:object w:dxaOrig="300" w:dyaOrig="360" w14:anchorId="028422E4">
          <v:shape id="_x0000_i1164" type="#_x0000_t75" style="width:14.95pt;height:18.55pt" o:ole="">
            <v:imagedata r:id="rId300" o:title=""/>
          </v:shape>
          <o:OLEObject Type="Embed" ProgID="Equation.DSMT4" ShapeID="_x0000_i1164" DrawAspect="Content" ObjectID="_1350755750" r:id="rId301"/>
        </w:object>
      </w:r>
      <w:r w:rsidRPr="00C1257B">
        <w:t xml:space="preserve"> are the eigenvectors of </w:t>
      </w:r>
      <w:r w:rsidR="00D85C52" w:rsidRPr="00D85C52">
        <w:rPr>
          <w:position w:val="-6"/>
        </w:rPr>
        <w:object w:dxaOrig="240" w:dyaOrig="279" w14:anchorId="223B42F2">
          <v:shape id="_x0000_i1165" type="#_x0000_t75" style="width:12.1pt;height:14.25pt" o:ole="">
            <v:imagedata r:id="rId302" o:title=""/>
          </v:shape>
          <o:OLEObject Type="Embed" ProgID="Equation.DSMT4" ShapeID="_x0000_i1165" DrawAspect="Content" ObjectID="_1350755751" r:id="rId303"/>
        </w:object>
      </w:r>
      <w:r w:rsidRPr="00C1257B">
        <w:t>.  It follows that the second Piola-Kirchhoff stress may be represented as</w:t>
      </w:r>
    </w:p>
    <w:p w14:paraId="6266E28C" w14:textId="77777777" w:rsidR="008C7882" w:rsidRPr="00C1257B" w:rsidRDefault="008C7882" w:rsidP="008C7882">
      <w:pPr>
        <w:pStyle w:val="MTDisplayEquation"/>
      </w:pPr>
      <w:r w:rsidRPr="00C1257B">
        <w:tab/>
      </w:r>
      <w:r w:rsidR="00D85C52" w:rsidRPr="00D85C52">
        <w:rPr>
          <w:position w:val="-28"/>
        </w:rPr>
        <w:object w:dxaOrig="1160" w:dyaOrig="680" w14:anchorId="568407A5">
          <v:shape id="_x0000_i1166" type="#_x0000_t75" style="width:57.75pt;height:34.2pt" o:ole="">
            <v:imagedata r:id="rId304" o:title=""/>
          </v:shape>
          <o:OLEObject Type="Embed" ProgID="Equation.DSMT4" ShapeID="_x0000_i1166" DrawAspect="Content" ObjectID="_1350755752" r:id="rId305"/>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69</w:instrText>
        </w:r>
      </w:fldSimple>
      <w:r w:rsidRPr="00C1257B">
        <w:instrText>)</w:instrText>
      </w:r>
      <w:r w:rsidRPr="00C1257B">
        <w:fldChar w:fldCharType="end"/>
      </w:r>
    </w:p>
    <w:p w14:paraId="200DEFE6" w14:textId="77777777" w:rsidR="008C7882" w:rsidRPr="00C1257B" w:rsidRDefault="008C7882" w:rsidP="008C7882">
      <w:proofErr w:type="gramStart"/>
      <w:r w:rsidRPr="00C1257B">
        <w:t>where</w:t>
      </w:r>
      <w:proofErr w:type="gramEnd"/>
    </w:p>
    <w:p w14:paraId="51B918A1" w14:textId="77777777" w:rsidR="008C7882" w:rsidRPr="00C1257B" w:rsidRDefault="008C7882" w:rsidP="008C7882">
      <w:pPr>
        <w:pStyle w:val="MTDisplayEquation"/>
      </w:pPr>
      <w:r w:rsidRPr="00C1257B">
        <w:tab/>
      </w:r>
      <w:r w:rsidR="00D85C52" w:rsidRPr="00D85C52">
        <w:rPr>
          <w:position w:val="-30"/>
        </w:rPr>
        <w:object w:dxaOrig="1060" w:dyaOrig="680" w14:anchorId="22262B98">
          <v:shape id="_x0000_i1167" type="#_x0000_t75" style="width:53.45pt;height:34.2pt" o:ole="">
            <v:imagedata r:id="rId306" o:title=""/>
          </v:shape>
          <o:OLEObject Type="Embed" ProgID="Equation.DSMT4" ShapeID="_x0000_i1167" DrawAspect="Content" ObjectID="_1350755753" r:id="rId30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70</w:instrText>
        </w:r>
      </w:fldSimple>
      <w:r w:rsidRPr="00C1257B">
        <w:instrText>)</w:instrText>
      </w:r>
      <w:r w:rsidRPr="00C1257B">
        <w:fldChar w:fldCharType="end"/>
      </w:r>
    </w:p>
    <w:p w14:paraId="44F2BCAB" w14:textId="77777777" w:rsidR="008C7882" w:rsidRPr="00C1257B" w:rsidRDefault="008C7882" w:rsidP="008C7882">
      <w:r w:rsidRPr="00C1257B">
        <w:t>To evaluate the material elasticity tensor, recognize that</w:t>
      </w:r>
    </w:p>
    <w:p w14:paraId="2F3CC058" w14:textId="77777777" w:rsidR="008C7882" w:rsidRPr="00C1257B" w:rsidRDefault="008C7882" w:rsidP="008C7882">
      <w:pPr>
        <w:pStyle w:val="MTDisplayEquation"/>
      </w:pPr>
      <w:r w:rsidRPr="00C1257B">
        <w:tab/>
      </w:r>
      <w:r w:rsidR="00D85C52" w:rsidRPr="00D85C52">
        <w:rPr>
          <w:position w:val="-32"/>
        </w:rPr>
        <w:object w:dxaOrig="6399" w:dyaOrig="700" w14:anchorId="2D633A37">
          <v:shape id="_x0000_i1168" type="#_x0000_t75" style="width:319.35pt;height:35.65pt" o:ole="">
            <v:imagedata r:id="rId308" o:title=""/>
          </v:shape>
          <o:OLEObject Type="Embed" ProgID="Equation.DSMT4" ShapeID="_x0000_i1168" DrawAspect="Content" ObjectID="_1350755754" r:id="rId309"/>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71</w:instrText>
        </w:r>
      </w:fldSimple>
      <w:r w:rsidRPr="00C1257B">
        <w:instrText>)</w:instrText>
      </w:r>
      <w:r w:rsidRPr="00C1257B">
        <w:fldChar w:fldCharType="end"/>
      </w:r>
    </w:p>
    <w:p w14:paraId="48ABA9BD" w14:textId="77777777" w:rsidR="008C7882" w:rsidRPr="00C1257B" w:rsidRDefault="008C7882" w:rsidP="008C7882">
      <w:proofErr w:type="gramStart"/>
      <w:r w:rsidRPr="00C1257B">
        <w:t>where</w:t>
      </w:r>
      <w:proofErr w:type="gramEnd"/>
      <w:r w:rsidRPr="00C1257B">
        <w:t xml:space="preserve"> </w:t>
      </w:r>
      <w:r w:rsidR="00D85C52" w:rsidRPr="00D85C52">
        <w:rPr>
          <w:position w:val="-10"/>
        </w:rPr>
        <w:object w:dxaOrig="560" w:dyaOrig="320" w14:anchorId="52BD1B35">
          <v:shape id="_x0000_i1169" type="#_x0000_t75" style="width:27.8pt;height:16.4pt" o:ole="">
            <v:imagedata r:id="rId310" o:title=""/>
          </v:shape>
          <o:OLEObject Type="Embed" ProgID="Equation.DSMT4" ShapeID="_x0000_i1169" DrawAspect="Content" ObjectID="_1350755755" r:id="rId311"/>
        </w:object>
      </w:r>
      <w:r w:rsidRPr="00C1257B">
        <w:t xml:space="preserve"> form a permutation over </w:t>
      </w:r>
      <w:r w:rsidR="00D85C52" w:rsidRPr="00D85C52">
        <w:rPr>
          <w:position w:val="-10"/>
        </w:rPr>
        <w:object w:dxaOrig="540" w:dyaOrig="320" w14:anchorId="3BC9A82E">
          <v:shape id="_x0000_i1170" type="#_x0000_t75" style="width:27.1pt;height:16.4pt" o:ole="">
            <v:imagedata r:id="rId312" o:title=""/>
          </v:shape>
          <o:OLEObject Type="Embed" ProgID="Equation.DSMT4" ShapeID="_x0000_i1170" DrawAspect="Content" ObjectID="_1350755756" r:id="rId313"/>
        </w:object>
      </w:r>
      <w:r w:rsidRPr="00C1257B">
        <w:t>.  Then it can be shown that the material elasticity tensor is given by</w:t>
      </w:r>
    </w:p>
    <w:p w14:paraId="7C9B9338" w14:textId="77777777" w:rsidR="008C7882" w:rsidRPr="00C1257B" w:rsidRDefault="008C7882" w:rsidP="008C7882">
      <w:pPr>
        <w:pStyle w:val="MTDisplayEquation"/>
      </w:pPr>
      <w:r w:rsidRPr="00C1257B">
        <w:tab/>
      </w:r>
      <w:r w:rsidR="004D379B" w:rsidRPr="00D85C52">
        <w:rPr>
          <w:position w:val="-110"/>
        </w:rPr>
        <w:object w:dxaOrig="4140" w:dyaOrig="2240" w14:anchorId="4245C414">
          <v:shape id="_x0000_i1171" type="#_x0000_t75" style="width:206.75pt;height:111.9pt" o:ole="">
            <v:imagedata r:id="rId314" o:title=""/>
          </v:shape>
          <o:OLEObject Type="Embed" ProgID="Equation.DSMT4" ShapeID="_x0000_i1171" DrawAspect="Content" ObjectID="_1350755757" r:id="rId315"/>
        </w:object>
      </w:r>
      <w:r w:rsidRPr="00C1257B">
        <w:tab/>
      </w:r>
      <w:r w:rsidRPr="00C1257B">
        <w:fldChar w:fldCharType="begin"/>
      </w:r>
      <w:r w:rsidRPr="00C1257B">
        <w:instrText xml:space="preserve"> MACROBUTTON MTPlaceRef \* MERGEFORMAT </w:instrText>
      </w:r>
      <w:fldSimple w:instr=" SEQ MTEqn \h \* MERGEFORMAT "/>
      <w:bookmarkStart w:id="68" w:name="ZEqnNum326891"/>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72</w:instrText>
        </w:r>
      </w:fldSimple>
      <w:r w:rsidRPr="00C1257B">
        <w:instrText>)</w:instrText>
      </w:r>
      <w:bookmarkEnd w:id="68"/>
      <w:r w:rsidRPr="00C1257B">
        <w:fldChar w:fldCharType="end"/>
      </w:r>
    </w:p>
    <w:p w14:paraId="776BCA32" w14:textId="77777777" w:rsidR="008C7882" w:rsidRPr="00C1257B" w:rsidRDefault="008C7882" w:rsidP="008C7882">
      <w:r w:rsidRPr="00C1257B">
        <w:t>When eigenvalues coincide, L’Hospital’s rule may be used to evalue the coefficient in the last term,</w:t>
      </w:r>
    </w:p>
    <w:p w14:paraId="7D38CDEE" w14:textId="77777777" w:rsidR="008C7882" w:rsidRPr="00C1257B" w:rsidRDefault="008C7882" w:rsidP="008C7882">
      <w:pPr>
        <w:pStyle w:val="MTDisplayEquation"/>
      </w:pPr>
      <w:r w:rsidRPr="00C1257B">
        <w:tab/>
      </w:r>
      <w:r w:rsidR="00D85C52" w:rsidRPr="00D85C52">
        <w:rPr>
          <w:position w:val="-34"/>
        </w:rPr>
        <w:object w:dxaOrig="3800" w:dyaOrig="800" w14:anchorId="0980052A">
          <v:shape id="_x0000_i1172" type="#_x0000_t75" style="width:190.35pt;height:39.9pt" o:ole="">
            <v:imagedata r:id="rId316" o:title=""/>
          </v:shape>
          <o:OLEObject Type="Embed" ProgID="Equation.DSMT4" ShapeID="_x0000_i1172" DrawAspect="Content" ObjectID="_1350755758" r:id="rId31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73</w:instrText>
        </w:r>
      </w:fldSimple>
      <w:r w:rsidRPr="00C1257B">
        <w:instrText>)</w:instrText>
      </w:r>
      <w:r w:rsidRPr="00C1257B">
        <w:fldChar w:fldCharType="end"/>
      </w:r>
    </w:p>
    <w:p w14:paraId="074127B7" w14:textId="77777777" w:rsidR="008C7882" w:rsidRPr="00C1257B" w:rsidRDefault="008C7882" w:rsidP="008C7882">
      <w:r w:rsidRPr="00C1257B">
        <w:lastRenderedPageBreak/>
        <w:t xml:space="preserve">The double summations in </w:t>
      </w:r>
      <w:r w:rsidRPr="00C1257B">
        <w:fldChar w:fldCharType="begin"/>
      </w:r>
      <w:r w:rsidRPr="00C1257B">
        <w:instrText xml:space="preserve"> GOTOBUTTON ZEqnNum326891  \* MERGEFORMAT </w:instrText>
      </w:r>
      <w:fldSimple w:instr=" REF ZEqnNum326891 \! \* MERGEFORMAT ">
        <w:ins w:id="69" w:author="Gerard" w:date="2014-08-27T22:48:00Z">
          <w:r w:rsidR="008D52AD" w:rsidRPr="00C1257B">
            <w:instrText>(</w:instrText>
          </w:r>
          <w:r w:rsidR="008D52AD">
            <w:instrText>2</w:instrText>
          </w:r>
          <w:r w:rsidR="008D52AD" w:rsidRPr="00C1257B">
            <w:instrText>.</w:instrText>
          </w:r>
          <w:r w:rsidR="008D52AD">
            <w:instrText>72</w:instrText>
          </w:r>
          <w:r w:rsidR="008D52AD" w:rsidRPr="00C1257B">
            <w:instrText>)</w:instrText>
          </w:r>
        </w:ins>
        <w:ins w:id="70" w:author="Kingsley" w:date="2014-05-24T14:28:00Z">
          <w:del w:id="71"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72</w:delInstrText>
            </w:r>
            <w:r w:rsidR="00567B45" w:rsidRPr="00C1257B" w:rsidDel="00195BE3">
              <w:delInstrText>)</w:delInstrText>
            </w:r>
          </w:del>
        </w:ins>
        <w:del w:id="72"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72</w:delInstrText>
          </w:r>
          <w:r w:rsidR="004F1C97" w:rsidRPr="00C1257B" w:rsidDel="00195BE3">
            <w:delInstrText>)</w:delInstrText>
          </w:r>
        </w:del>
      </w:fldSimple>
      <w:r w:rsidRPr="00C1257B">
        <w:fldChar w:fldCharType="end"/>
      </w:r>
      <w:r w:rsidRPr="00C1257B">
        <w:t xml:space="preserve"> are arranged such that the summands represent fourth-order tensors with major and minor symmetries.</w:t>
      </w:r>
    </w:p>
    <w:p w14:paraId="699D3B85" w14:textId="77777777" w:rsidR="008C7882" w:rsidRPr="00C1257B" w:rsidRDefault="008C7882" w:rsidP="008C7882">
      <w:r w:rsidRPr="00C1257B">
        <w:tab/>
        <w:t>In the spatial frame, the Cauchy stress is given by</w:t>
      </w:r>
    </w:p>
    <w:p w14:paraId="50014551" w14:textId="77777777" w:rsidR="008C7882" w:rsidRPr="00C1257B" w:rsidRDefault="008C7882" w:rsidP="008C7882">
      <w:pPr>
        <w:pStyle w:val="MTDisplayEquation"/>
      </w:pPr>
      <w:r w:rsidRPr="00C1257B">
        <w:tab/>
      </w:r>
      <w:r w:rsidR="00D85C52" w:rsidRPr="00D85C52">
        <w:rPr>
          <w:position w:val="-28"/>
        </w:rPr>
        <w:object w:dxaOrig="1140" w:dyaOrig="680" w14:anchorId="0F52E431">
          <v:shape id="_x0000_i1173" type="#_x0000_t75" style="width:57.05pt;height:34.2pt" o:ole="">
            <v:imagedata r:id="rId318" o:title=""/>
          </v:shape>
          <o:OLEObject Type="Embed" ProgID="Equation.DSMT4" ShapeID="_x0000_i1173" DrawAspect="Content" ObjectID="_1350755759" r:id="rId319"/>
        </w:object>
      </w:r>
      <w:r w:rsidR="004B1907">
        <w:t>.</w:t>
      </w:r>
      <w:r w:rsidRPr="00C1257B">
        <w:tab/>
      </w:r>
      <w:r w:rsidRPr="00C1257B">
        <w:fldChar w:fldCharType="begin"/>
      </w:r>
      <w:r w:rsidRPr="00C1257B">
        <w:instrText xml:space="preserve"> MACROBUTTON MTPlaceRef \* MERGEFORMAT </w:instrText>
      </w:r>
      <w:fldSimple w:instr=" SEQ MTEqn \h \* MERGEFORMAT "/>
      <w:bookmarkStart w:id="73" w:name="ZEqnNum891122"/>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74</w:instrText>
        </w:r>
      </w:fldSimple>
      <w:r w:rsidRPr="00C1257B">
        <w:instrText>)</w:instrText>
      </w:r>
      <w:bookmarkEnd w:id="73"/>
      <w:r w:rsidRPr="00C1257B">
        <w:fldChar w:fldCharType="end"/>
      </w:r>
    </w:p>
    <w:p w14:paraId="5BCD12C2" w14:textId="77777777" w:rsidR="008C7882" w:rsidRPr="00C1257B" w:rsidRDefault="008C7882" w:rsidP="008C7882">
      <w:proofErr w:type="gramStart"/>
      <w:r w:rsidRPr="00C1257B">
        <w:t>where</w:t>
      </w:r>
      <w:proofErr w:type="gramEnd"/>
      <w:r w:rsidRPr="00C1257B">
        <w:t xml:space="preserve"> </w:t>
      </w:r>
    </w:p>
    <w:p w14:paraId="6555909D" w14:textId="77777777" w:rsidR="008C7882" w:rsidRPr="00C1257B" w:rsidRDefault="008C7882" w:rsidP="008C7882">
      <w:pPr>
        <w:pStyle w:val="MTDisplayEquation"/>
      </w:pPr>
      <w:r w:rsidRPr="00C1257B">
        <w:tab/>
      </w:r>
      <w:r w:rsidR="00D85C52" w:rsidRPr="00D85C52">
        <w:rPr>
          <w:position w:val="-12"/>
        </w:rPr>
        <w:object w:dxaOrig="1140" w:dyaOrig="360" w14:anchorId="7A08EDA9">
          <v:shape id="_x0000_i1174" type="#_x0000_t75" style="width:57.05pt;height:18.55pt" o:ole="">
            <v:imagedata r:id="rId320" o:title=""/>
          </v:shape>
          <o:OLEObject Type="Embed" ProgID="Equation.DSMT4" ShapeID="_x0000_i1174" DrawAspect="Content" ObjectID="_1350755760" r:id="rId321"/>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75</w:instrText>
        </w:r>
      </w:fldSimple>
      <w:r w:rsidRPr="00C1257B">
        <w:instrText>)</w:instrText>
      </w:r>
      <w:r w:rsidRPr="00C1257B">
        <w:fldChar w:fldCharType="end"/>
      </w:r>
    </w:p>
    <w:p w14:paraId="1E99C5B5" w14:textId="77777777" w:rsidR="008C7882" w:rsidRPr="00C1257B" w:rsidRDefault="008C7882" w:rsidP="008C7882">
      <w:proofErr w:type="gramStart"/>
      <w:r w:rsidRPr="00C1257B">
        <w:t>and</w:t>
      </w:r>
      <w:proofErr w:type="gramEnd"/>
      <w:r w:rsidRPr="00C1257B">
        <w:t xml:space="preserve"> </w:t>
      </w:r>
      <w:r w:rsidR="00D85C52" w:rsidRPr="00D85C52">
        <w:rPr>
          <w:position w:val="-14"/>
        </w:rPr>
        <w:object w:dxaOrig="1520" w:dyaOrig="400" w14:anchorId="43925FA2">
          <v:shape id="_x0000_i1175" type="#_x0000_t75" style="width:75.55pt;height:19.25pt" o:ole="">
            <v:imagedata r:id="rId322" o:title=""/>
          </v:shape>
          <o:OLEObject Type="Embed" ProgID="Equation.DSMT4" ShapeID="_x0000_i1175" DrawAspect="Content" ObjectID="_1350755761" r:id="rId323"/>
        </w:object>
      </w:r>
      <w:r w:rsidRPr="00C1257B">
        <w:t xml:space="preserve"> are the eigenvectors of </w:t>
      </w:r>
      <w:r w:rsidR="00D85C52" w:rsidRPr="00D85C52">
        <w:rPr>
          <w:position w:val="-6"/>
        </w:rPr>
        <w:object w:dxaOrig="200" w:dyaOrig="279" w14:anchorId="616BB1C6">
          <v:shape id="_x0000_i1176" type="#_x0000_t75" style="width:10pt;height:14.25pt" o:ole="">
            <v:imagedata r:id="rId324" o:title=""/>
          </v:shape>
          <o:OLEObject Type="Embed" ProgID="Equation.DSMT4" ShapeID="_x0000_i1176" DrawAspect="Content" ObjectID="_1350755762" r:id="rId325"/>
        </w:object>
      </w:r>
      <w:r w:rsidRPr="00C1257B">
        <w:t>. The principal normal stresses are</w:t>
      </w:r>
    </w:p>
    <w:p w14:paraId="0C426F19" w14:textId="77777777" w:rsidR="008C7882" w:rsidRPr="00C1257B" w:rsidRDefault="008C7882" w:rsidP="008C7882">
      <w:pPr>
        <w:pStyle w:val="MTDisplayEquation"/>
      </w:pPr>
      <w:r w:rsidRPr="00C1257B">
        <w:tab/>
      </w:r>
      <w:r w:rsidR="00D85C52" w:rsidRPr="00D85C52">
        <w:rPr>
          <w:position w:val="-30"/>
        </w:rPr>
        <w:object w:dxaOrig="1140" w:dyaOrig="680" w14:anchorId="7B8FF6A8">
          <v:shape id="_x0000_i1177" type="#_x0000_t75" style="width:57.05pt;height:34.2pt" o:ole="">
            <v:imagedata r:id="rId326" o:title=""/>
          </v:shape>
          <o:OLEObject Type="Embed" ProgID="Equation.DSMT4" ShapeID="_x0000_i1177" DrawAspect="Content" ObjectID="_1350755763" r:id="rId327"/>
        </w:object>
      </w:r>
      <w:r w:rsidR="004D1047">
        <w:t>.</w: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76</w:instrText>
        </w:r>
      </w:fldSimple>
      <w:r w:rsidRPr="00C1257B">
        <w:instrText>)</w:instrText>
      </w:r>
      <w:r w:rsidRPr="00C1257B">
        <w:fldChar w:fldCharType="end"/>
      </w:r>
    </w:p>
    <w:p w14:paraId="6BACCA5A" w14:textId="77777777" w:rsidR="008C7882" w:rsidRPr="00C1257B" w:rsidRDefault="008C7882" w:rsidP="008C7882">
      <w:r w:rsidRPr="00C1257B">
        <w:t>The spatial elasticity tensor is given by</w:t>
      </w:r>
    </w:p>
    <w:p w14:paraId="5EDBC858" w14:textId="77777777" w:rsidR="008C7882" w:rsidRPr="00C1257B" w:rsidRDefault="008C7882" w:rsidP="008C7882">
      <w:pPr>
        <w:pStyle w:val="MTDisplayEquation"/>
      </w:pPr>
      <w:r w:rsidRPr="00C1257B">
        <w:tab/>
      </w:r>
      <w:r w:rsidR="004B1907" w:rsidRPr="00D85C52">
        <w:rPr>
          <w:position w:val="-112"/>
        </w:rPr>
        <w:object w:dxaOrig="4280" w:dyaOrig="2320" w14:anchorId="5CF6834A">
          <v:shape id="_x0000_i1178" type="#_x0000_t75" style="width:213.85pt;height:116.2pt" o:ole="">
            <v:imagedata r:id="rId328" o:title=""/>
          </v:shape>
          <o:OLEObject Type="Embed" ProgID="Equation.DSMT4" ShapeID="_x0000_i1178" DrawAspect="Content" ObjectID="_1350755764" r:id="rId329"/>
        </w:object>
      </w:r>
      <w:r w:rsidRPr="00C1257B">
        <w:tab/>
      </w:r>
      <w:r w:rsidRPr="00C1257B">
        <w:fldChar w:fldCharType="begin"/>
      </w:r>
      <w:r w:rsidRPr="00C1257B">
        <w:instrText xml:space="preserve"> MACROBUTTON MTPlaceRef \* MERGEFORMAT </w:instrText>
      </w:r>
      <w:fldSimple w:instr=" SEQ MTEqn \h \* MERGEFORMAT "/>
      <w:r w:rsidRPr="00C1257B">
        <w:instrText>(</w:instrText>
      </w:r>
      <w:fldSimple w:instr=" SEQ MTSec \c \* Arabic \* MERGEFORMAT ">
        <w:r w:rsidR="008D52AD">
          <w:rPr>
            <w:noProof/>
          </w:rPr>
          <w:instrText>2</w:instrText>
        </w:r>
      </w:fldSimple>
      <w:r w:rsidRPr="00C1257B">
        <w:instrText>.</w:instrText>
      </w:r>
      <w:fldSimple w:instr=" SEQ MTEqn \c \* Arabic \* MERGEFORMAT ">
        <w:r w:rsidR="008D52AD">
          <w:rPr>
            <w:noProof/>
          </w:rPr>
          <w:instrText>77</w:instrText>
        </w:r>
      </w:fldSimple>
      <w:r w:rsidRPr="00C1257B">
        <w:instrText>)</w:instrText>
      </w:r>
      <w:r w:rsidRPr="00C1257B">
        <w:fldChar w:fldCharType="end"/>
      </w:r>
    </w:p>
    <w:p w14:paraId="30A1B64E" w14:textId="77777777" w:rsidR="008C7882" w:rsidRPr="00C1257B" w:rsidRDefault="008C7882" w:rsidP="008C7882"/>
    <w:p w14:paraId="46DB9C1D" w14:textId="77777777" w:rsidR="008C7882" w:rsidRDefault="008C7882" w:rsidP="008C7882">
      <w:pPr>
        <w:pStyle w:val="Heading3"/>
      </w:pPr>
      <w:bookmarkStart w:id="74" w:name="_Ref176706100"/>
      <w:bookmarkStart w:id="75" w:name="_Toc387680127"/>
      <w:r>
        <w:t>Nearly-Incompressible Hyperelasticity</w:t>
      </w:r>
      <w:bookmarkEnd w:id="74"/>
      <w:bookmarkEnd w:id="75"/>
    </w:p>
    <w:p w14:paraId="7200CCD7" w14:textId="77777777" w:rsidR="008C7882" w:rsidRDefault="008C7882" w:rsidP="008C7882">
      <w:r>
        <w:t>A material is considered incompressible if it shows no change in volume during deformation, or otherwise stated</w:t>
      </w:r>
      <w:r w:rsidR="002147C8">
        <w:t>,</w:t>
      </w:r>
      <w:r>
        <w:t xml:space="preserve"> if </w:t>
      </w:r>
      <w:r w:rsidR="00D85C52" w:rsidRPr="00D85C52">
        <w:rPr>
          <w:position w:val="-6"/>
        </w:rPr>
        <w:object w:dxaOrig="540" w:dyaOrig="279" w14:anchorId="78179C40">
          <v:shape id="_x0000_i1179" type="#_x0000_t75" style="width:27.1pt;height:14.25pt" o:ole="">
            <v:imagedata r:id="rId330" o:title=""/>
          </v:shape>
          <o:OLEObject Type="Embed" ProgID="Equation.DSMT4" ShapeID="_x0000_i1179" DrawAspect="Content" ObjectID="_1350755765" r:id="rId331"/>
        </w:object>
      </w:r>
      <w:r>
        <w:t xml:space="preserve"> holds throughout the entire body. It can be shown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t xml:space="preserve"> that if the material is incompressible the hyperelastic constitutive equation becomes</w:t>
      </w:r>
    </w:p>
    <w:p w14:paraId="23BF38D0" w14:textId="77777777" w:rsidR="008C7882" w:rsidRDefault="008C7882" w:rsidP="008C7882">
      <w:pPr>
        <w:pStyle w:val="MTDisplayEquation"/>
      </w:pPr>
      <w:r>
        <w:tab/>
      </w:r>
      <w:r w:rsidR="00D85C52" w:rsidRPr="00D85C52">
        <w:rPr>
          <w:position w:val="-24"/>
        </w:rPr>
        <w:object w:dxaOrig="1740" w:dyaOrig="660" w14:anchorId="3CD23272">
          <v:shape id="_x0000_i1180" type="#_x0000_t75" style="width:87.7pt;height:33.5pt" o:ole="">
            <v:imagedata r:id="rId332" o:title=""/>
          </v:shape>
          <o:OLEObject Type="Embed" ProgID="Equation.DSMT4" ShapeID="_x0000_i1180" DrawAspect="Content" ObjectID="_1350755766" r:id="rId333"/>
        </w:object>
      </w:r>
      <w:r>
        <w:t>,</w:t>
      </w:r>
      <w:r>
        <w:tab/>
      </w:r>
      <w:r>
        <w:fldChar w:fldCharType="begin"/>
      </w:r>
      <w:r>
        <w:instrText xml:space="preserve"> MACROBUTTON MTPlaceRef \* MERGEFORMAT </w:instrText>
      </w:r>
      <w:fldSimple w:instr=" SEQ MTEqn \h \* MERGEFORMAT "/>
      <w:bookmarkStart w:id="76" w:name="ZEqnNum517312"/>
      <w:r>
        <w:instrText>(</w:instrText>
      </w:r>
      <w:fldSimple w:instr=" SEQ MTSec \c \* Arabic \* MERGEFORMAT ">
        <w:r w:rsidR="008D52AD">
          <w:rPr>
            <w:noProof/>
          </w:rPr>
          <w:instrText>2</w:instrText>
        </w:r>
      </w:fldSimple>
      <w:r>
        <w:instrText>.</w:instrText>
      </w:r>
      <w:fldSimple w:instr=" SEQ MTEqn \c \* Arabic \* MERGEFORMAT ">
        <w:r w:rsidR="008D52AD">
          <w:rPr>
            <w:noProof/>
          </w:rPr>
          <w:instrText>78</w:instrText>
        </w:r>
      </w:fldSimple>
      <w:r>
        <w:instrText>)</w:instrText>
      </w:r>
      <w:bookmarkEnd w:id="76"/>
      <w:r>
        <w:fldChar w:fldCharType="end"/>
      </w:r>
    </w:p>
    <w:p w14:paraId="79F33BD5" w14:textId="77777777" w:rsidR="008C7882" w:rsidRDefault="008C7882" w:rsidP="008C7882">
      <w:proofErr w:type="gramStart"/>
      <w:r>
        <w:t>where</w:t>
      </w:r>
      <w:proofErr w:type="gramEnd"/>
      <w:r>
        <w:t xml:space="preserve"> </w:t>
      </w:r>
      <w:r w:rsidR="00D85C52" w:rsidRPr="00D85C52">
        <w:rPr>
          <w:position w:val="-18"/>
        </w:rPr>
        <w:object w:dxaOrig="1100" w:dyaOrig="480" w14:anchorId="66E6082B">
          <v:shape id="_x0000_i1181" type="#_x0000_t75" style="width:54.9pt;height:24.25pt" o:ole="">
            <v:imagedata r:id="rId334" o:title=""/>
          </v:shape>
          <o:OLEObject Type="Embed" ProgID="Equation.DSMT4" ShapeID="_x0000_i1181" DrawAspect="Content" ObjectID="_1350755767" r:id="rId335"/>
        </w:object>
      </w:r>
      <w:r>
        <w:t xml:space="preserve">is the deviatoric strain energy function and </w:t>
      </w:r>
      <w:r>
        <w:rPr>
          <w:i/>
        </w:rPr>
        <w:t xml:space="preserve">p </w:t>
      </w:r>
      <w:r>
        <w:t xml:space="preserve">is the hydrostatic pressure. The presence of </w:t>
      </w:r>
      <w:r>
        <w:rPr>
          <w:i/>
        </w:rPr>
        <w:t xml:space="preserve">J </w:t>
      </w:r>
      <w:r>
        <w:t xml:space="preserve">may seem unnecessary, but retaining </w:t>
      </w:r>
      <w:r>
        <w:rPr>
          <w:i/>
        </w:rPr>
        <w:t>J</w:t>
      </w:r>
      <w:r>
        <w:t xml:space="preserve"> has the advantage that equation </w:t>
      </w:r>
      <w:r>
        <w:fldChar w:fldCharType="begin"/>
      </w:r>
      <w:r>
        <w:instrText xml:space="preserve"> GOTOBUTTON ZEqnNum517312  \* MERGEFORMAT </w:instrText>
      </w:r>
      <w:fldSimple w:instr=" REF ZEqnNum517312 \! \* MERGEFORMAT ">
        <w:r w:rsidR="008D52AD">
          <w:instrText>(2.78)</w:instrText>
        </w:r>
      </w:fldSimple>
      <w:r>
        <w:fldChar w:fldCharType="end"/>
      </w:r>
      <w:r>
        <w:t xml:space="preserve"> remains valid in the nearly incompressible case. Further, in practical terms, a finite element analysis rarely enforces </w:t>
      </w:r>
      <w:r w:rsidR="00D85C52" w:rsidRPr="00D85C52">
        <w:rPr>
          <w:position w:val="-6"/>
        </w:rPr>
        <w:object w:dxaOrig="540" w:dyaOrig="279" w14:anchorId="21D441C6">
          <v:shape id="_x0000_i1182" type="#_x0000_t75" style="width:27.1pt;height:14.25pt" o:ole="">
            <v:imagedata r:id="rId336" o:title=""/>
          </v:shape>
          <o:OLEObject Type="Embed" ProgID="Equation.DSMT4" ShapeID="_x0000_i1182" DrawAspect="Content" ObjectID="_1350755768" r:id="rId337"/>
        </w:object>
      </w:r>
      <w:r>
        <w:t xml:space="preserve"> in a pointwise manner, and hence its retention may be important for the evaluation of stresses.</w:t>
      </w:r>
    </w:p>
    <w:p w14:paraId="034B4408" w14:textId="77777777" w:rsidR="008C7882" w:rsidRDefault="008C7882" w:rsidP="008C7882"/>
    <w:p w14:paraId="797D9EE0" w14:textId="77777777" w:rsidR="008C7882" w:rsidRDefault="008C7882" w:rsidP="008C7882">
      <w:r>
        <w:t xml:space="preserve">The process of defining constitutive equations in the case of nearly incompressible hyperelasticity is simplified by adding a volumetric energy component </w:t>
      </w:r>
      <w:r w:rsidR="00D85C52" w:rsidRPr="00D85C52">
        <w:rPr>
          <w:position w:val="-14"/>
        </w:rPr>
        <w:object w:dxaOrig="620" w:dyaOrig="400" w14:anchorId="66EC0ED6">
          <v:shape id="_x0000_i1183" type="#_x0000_t75" style="width:30.65pt;height:19.25pt" o:ole="">
            <v:imagedata r:id="rId338" o:title=""/>
          </v:shape>
          <o:OLEObject Type="Embed" ProgID="Equation.DSMT4" ShapeID="_x0000_i1183" DrawAspect="Content" ObjectID="_1350755769" r:id="rId339"/>
        </w:object>
      </w:r>
      <w:r>
        <w:t xml:space="preserve"> to the distortional component </w:t>
      </w:r>
      <w:r w:rsidR="00D85C52" w:rsidRPr="00D85C52">
        <w:rPr>
          <w:position w:val="-14"/>
        </w:rPr>
        <w:object w:dxaOrig="660" w:dyaOrig="400" w14:anchorId="090213A5">
          <v:shape id="_x0000_i1184" type="#_x0000_t75" style="width:33.5pt;height:19.25pt" o:ole="">
            <v:imagedata r:id="rId340" o:title=""/>
          </v:shape>
          <o:OLEObject Type="Embed" ProgID="Equation.DSMT4" ShapeID="_x0000_i1184" DrawAspect="Content" ObjectID="_1350755770" r:id="rId341"/>
        </w:object>
      </w:r>
      <w:r>
        <w:t>:</w:t>
      </w:r>
    </w:p>
    <w:p w14:paraId="6344EB84" w14:textId="77777777" w:rsidR="008C7882" w:rsidRDefault="008C7882" w:rsidP="008C7882">
      <w:pPr>
        <w:pStyle w:val="MTDisplayEquation"/>
      </w:pPr>
      <w:r>
        <w:tab/>
      </w:r>
      <w:r w:rsidR="00D85C52" w:rsidRPr="00D85C52">
        <w:rPr>
          <w:position w:val="-14"/>
        </w:rPr>
        <w:object w:dxaOrig="2240" w:dyaOrig="400" w14:anchorId="2FB843A2">
          <v:shape id="_x0000_i1185" type="#_x0000_t75" style="width:111.9pt;height:19.25pt" o:ole="">
            <v:imagedata r:id="rId342" o:title=""/>
          </v:shape>
          <o:OLEObject Type="Embed" ProgID="Equation.DSMT4" ShapeID="_x0000_i1185" DrawAspect="Content" ObjectID="_1350755771" r:id="rId343"/>
        </w:object>
      </w:r>
      <w:r>
        <w:t>.</w:t>
      </w:r>
      <w:r>
        <w:tab/>
      </w:r>
      <w:r>
        <w:fldChar w:fldCharType="begin"/>
      </w:r>
      <w:r>
        <w:instrText xml:space="preserve"> MACROBUTTON MTPlaceRef \* MERGEFORMAT </w:instrText>
      </w:r>
      <w:fldSimple w:instr=" SEQ MTEqn \h \* MERGEFORMAT "/>
      <w:bookmarkStart w:id="77" w:name="ZEqnNum998550"/>
      <w:r>
        <w:instrText>(</w:instrText>
      </w:r>
      <w:fldSimple w:instr=" SEQ MTSec \c \* Arabic \* MERGEFORMAT ">
        <w:r w:rsidR="008D52AD">
          <w:rPr>
            <w:noProof/>
          </w:rPr>
          <w:instrText>2</w:instrText>
        </w:r>
      </w:fldSimple>
      <w:r>
        <w:instrText>.</w:instrText>
      </w:r>
      <w:fldSimple w:instr=" SEQ MTEqn \c \* Arabic \* MERGEFORMAT ">
        <w:r w:rsidR="008D52AD">
          <w:rPr>
            <w:noProof/>
          </w:rPr>
          <w:instrText>79</w:instrText>
        </w:r>
      </w:fldSimple>
      <w:r>
        <w:instrText>)</w:instrText>
      </w:r>
      <w:bookmarkEnd w:id="77"/>
      <w:r>
        <w:fldChar w:fldCharType="end"/>
      </w:r>
    </w:p>
    <w:p w14:paraId="660C0656" w14:textId="77777777" w:rsidR="008C7882" w:rsidRDefault="008C7882" w:rsidP="008C7882">
      <w:r>
        <w:t xml:space="preserve">The second Piola-Kirchhoff tensor for a material defined </w:t>
      </w:r>
      <w:proofErr w:type="gramStart"/>
      <w:r>
        <w:t xml:space="preserve">by  </w:t>
      </w:r>
      <w:proofErr w:type="gramEnd"/>
      <w:r>
        <w:fldChar w:fldCharType="begin"/>
      </w:r>
      <w:r>
        <w:instrText xml:space="preserve"> GOTOBUTTON ZEqnNum998550  \* MERGEFORMAT </w:instrText>
      </w:r>
      <w:fldSimple w:instr=" REF ZEqnNum998550 \! \* MERGEFORMAT ">
        <w:r w:rsidR="008D52AD">
          <w:instrText>(2.79)</w:instrText>
        </w:r>
      </w:fldSimple>
      <w:r>
        <w:fldChar w:fldCharType="end"/>
      </w:r>
      <w:r>
        <w:t xml:space="preserve"> is obtained in the standard manner with the help of equation </w:t>
      </w:r>
      <w:r>
        <w:fldChar w:fldCharType="begin"/>
      </w:r>
      <w:r>
        <w:instrText xml:space="preserve"> GOTOBUTTON ZEqnNum929272  \* MERGEFORMAT </w:instrText>
      </w:r>
      <w:fldSimple w:instr=" REF ZEqnNum929272 \! \* MERGEFORMAT ">
        <w:r w:rsidR="008D52AD">
          <w:instrText>(2.64)</w:instrText>
        </w:r>
      </w:fldSimple>
      <w:r>
        <w:fldChar w:fldCharType="end"/>
      </w:r>
      <w:r>
        <w:t>.</w:t>
      </w:r>
    </w:p>
    <w:p w14:paraId="765BF3D8" w14:textId="77777777" w:rsidR="008C7882" w:rsidRDefault="008C7882" w:rsidP="008C7882">
      <w:pPr>
        <w:pStyle w:val="MTDisplayEquation"/>
      </w:pPr>
      <w:r>
        <w:lastRenderedPageBreak/>
        <w:tab/>
      </w:r>
      <w:r w:rsidR="00D85C52" w:rsidRPr="00D85C52">
        <w:rPr>
          <w:position w:val="-92"/>
        </w:rPr>
        <w:object w:dxaOrig="2040" w:dyaOrig="1980" w14:anchorId="4B077B83">
          <v:shape id="_x0000_i1186" type="#_x0000_t75" style="width:101.95pt;height:99.1pt" o:ole="">
            <v:imagedata r:id="rId344" o:title=""/>
          </v:shape>
          <o:OLEObject Type="Embed" ProgID="Equation.DSMT4" ShapeID="_x0000_i1186" DrawAspect="Content" ObjectID="_1350755772" r:id="rId345"/>
        </w:object>
      </w:r>
      <w:r>
        <w:tab/>
      </w:r>
      <w:r>
        <w:fldChar w:fldCharType="begin"/>
      </w:r>
      <w:r>
        <w:instrText xml:space="preserve"> MACROBUTTON MTPlaceRef \* MERGEFORMAT </w:instrText>
      </w:r>
      <w:fldSimple w:instr=" SEQ MTEqn \h \* MERGEFORMAT "/>
      <w:bookmarkStart w:id="78" w:name="ZEqnNum918189"/>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80</w:instrText>
        </w:r>
      </w:fldSimple>
      <w:r>
        <w:instrText>)</w:instrText>
      </w:r>
      <w:bookmarkEnd w:id="78"/>
      <w:r>
        <w:fldChar w:fldCharType="end"/>
      </w:r>
    </w:p>
    <w:p w14:paraId="40A6A72B" w14:textId="77777777" w:rsidR="008C7882" w:rsidRDefault="008C7882" w:rsidP="008C7882">
      <w:proofErr w:type="gramStart"/>
      <w:r>
        <w:t>where</w:t>
      </w:r>
      <w:proofErr w:type="gramEnd"/>
      <w:r>
        <w:t xml:space="preserve"> the pressure </w:t>
      </w:r>
      <w:r w:rsidR="002147C8">
        <w:rPr>
          <w:i/>
        </w:rPr>
        <w:t xml:space="preserve">p </w:t>
      </w:r>
      <w:r>
        <w:t>is defined as</w:t>
      </w:r>
    </w:p>
    <w:p w14:paraId="546806A5" w14:textId="77777777" w:rsidR="008C7882" w:rsidRDefault="008C7882" w:rsidP="008C7882">
      <w:pPr>
        <w:pStyle w:val="MTDisplayEquation"/>
      </w:pPr>
      <w:r>
        <w:tab/>
      </w:r>
      <w:r w:rsidR="00D85C52" w:rsidRPr="00D85C52">
        <w:rPr>
          <w:position w:val="-24"/>
        </w:rPr>
        <w:object w:dxaOrig="840" w:dyaOrig="620" w14:anchorId="791A2C60">
          <v:shape id="_x0000_i1187" type="#_x0000_t75" style="width:42.75pt;height:30.65pt" o:ole="">
            <v:imagedata r:id="rId346" o:title=""/>
          </v:shape>
          <o:OLEObject Type="Embed" ProgID="Equation.DSMT4" ShapeID="_x0000_i1187" DrawAspect="Content" ObjectID="_1350755773" r:id="rId3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81</w:instrText>
        </w:r>
      </w:fldSimple>
      <w:r>
        <w:instrText>)</w:instrText>
      </w:r>
      <w:r>
        <w:fldChar w:fldCharType="end"/>
      </w:r>
    </w:p>
    <w:p w14:paraId="35D3C29B" w14:textId="77777777" w:rsidR="008C7882" w:rsidRDefault="008C7882" w:rsidP="008C7882">
      <w:r>
        <w:t xml:space="preserve">An example for </w:t>
      </w:r>
      <w:r>
        <w:rPr>
          <w:i/>
        </w:rPr>
        <w:t xml:space="preserve">U </w:t>
      </w:r>
      <w:r>
        <w:t>that will be used later in the definition of the constitutive models is</w:t>
      </w:r>
    </w:p>
    <w:p w14:paraId="17DD85E9" w14:textId="77777777" w:rsidR="008C7882" w:rsidRDefault="008C7882" w:rsidP="008C7882">
      <w:pPr>
        <w:pStyle w:val="MTDisplayEquation"/>
      </w:pPr>
      <w:r>
        <w:tab/>
      </w:r>
      <w:r w:rsidR="00D85C52" w:rsidRPr="00D85C52">
        <w:rPr>
          <w:position w:val="-24"/>
        </w:rPr>
        <w:object w:dxaOrig="1860" w:dyaOrig="620" w14:anchorId="7C254C44">
          <v:shape id="_x0000_i1188" type="#_x0000_t75" style="width:92.65pt;height:30.65pt" o:ole="">
            <v:imagedata r:id="rId348" o:title=""/>
          </v:shape>
          <o:OLEObject Type="Embed" ProgID="Equation.DSMT4" ShapeID="_x0000_i1188" DrawAspect="Content" ObjectID="_1350755774" r:id="rId349"/>
        </w:object>
      </w:r>
      <w:r>
        <w:t>.</w:t>
      </w:r>
      <w:r>
        <w:tab/>
      </w:r>
      <w:r>
        <w:fldChar w:fldCharType="begin"/>
      </w:r>
      <w:r>
        <w:instrText xml:space="preserve"> MACROBUTTON MTPlaceRef \* MERGEFORMAT </w:instrText>
      </w:r>
      <w:fldSimple w:instr=" SEQ MTEqn \h \* MERGEFORMAT "/>
      <w:bookmarkStart w:id="79" w:name="ZEqnNum844451"/>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82</w:instrText>
        </w:r>
      </w:fldSimple>
      <w:r>
        <w:instrText>)</w:instrText>
      </w:r>
      <w:bookmarkEnd w:id="79"/>
      <w:r>
        <w:fldChar w:fldCharType="end"/>
      </w:r>
    </w:p>
    <w:p w14:paraId="2866E7B4" w14:textId="77777777" w:rsidR="008C7882" w:rsidRDefault="008C7882" w:rsidP="008C7882">
      <w:r>
        <w:t xml:space="preserve">The parameter </w:t>
      </w:r>
      <w:r w:rsidR="00D85C52" w:rsidRPr="00D85C52">
        <w:rPr>
          <w:position w:val="-4"/>
        </w:rPr>
        <w:object w:dxaOrig="220" w:dyaOrig="200" w14:anchorId="3DEBD466">
          <v:shape id="_x0000_i1189" type="#_x0000_t75" style="width:10.7pt;height:10pt" o:ole="">
            <v:imagedata r:id="rId350" o:title=""/>
          </v:shape>
          <o:OLEObject Type="Embed" ProgID="Equation.DSMT4" ShapeID="_x0000_i1189" DrawAspect="Content" ObjectID="_1350755775" r:id="rId351"/>
        </w:object>
      </w:r>
      <w:r>
        <w:t xml:space="preserve"> will be used later as a penalty factor that will enforce the (nearly-) incompressible constraint. However, </w:t>
      </w:r>
      <w:r w:rsidR="00D85C52" w:rsidRPr="00D85C52">
        <w:rPr>
          <w:position w:val="-4"/>
        </w:rPr>
        <w:object w:dxaOrig="220" w:dyaOrig="200" w14:anchorId="1B402519">
          <v:shape id="_x0000_i1190" type="#_x0000_t75" style="width:10.7pt;height:10pt" o:ole="">
            <v:imagedata r:id="rId352" o:title=""/>
          </v:shape>
          <o:OLEObject Type="Embed" ProgID="Equation.DSMT4" ShapeID="_x0000_i1190" DrawAspect="Content" ObjectID="_1350755776" r:id="rId353"/>
        </w:object>
      </w:r>
      <w:r>
        <w:t xml:space="preserve"> can represent a true material coefficient, namely the bulk modulus, for a compressible material that happens to have a hyperelastic strain energy function in the form of </w:t>
      </w:r>
      <w:r>
        <w:fldChar w:fldCharType="begin"/>
      </w:r>
      <w:r>
        <w:instrText xml:space="preserve"> GOTOBUTTON ZEqnNum998550  \* MERGEFORMAT </w:instrText>
      </w:r>
      <w:fldSimple w:instr=" REF ZEqnNum998550 \! \* MERGEFORMAT ">
        <w:r w:rsidR="008D52AD">
          <w:instrText>(2.79)</w:instrText>
        </w:r>
      </w:fldSimple>
      <w:r>
        <w:fldChar w:fldCharType="end"/>
      </w:r>
      <w:r>
        <w:t xml:space="preserve">. In the case where the dilatational energy is given by </w:t>
      </w:r>
      <w:r>
        <w:fldChar w:fldCharType="begin"/>
      </w:r>
      <w:r>
        <w:instrText xml:space="preserve"> GOTOBUTTON ZEqnNum844451  \* MERGEFORMAT </w:instrText>
      </w:r>
      <w:fldSimple w:instr=" REF ZEqnNum844451 \! \* MERGEFORMAT ">
        <w:r w:rsidR="008D52AD">
          <w:instrText>(2.82)</w:instrText>
        </w:r>
      </w:fldSimple>
      <w:r>
        <w:fldChar w:fldCharType="end"/>
      </w:r>
      <w:r w:rsidR="004D1047">
        <w:t>,</w:t>
      </w:r>
      <w:r>
        <w:t xml:space="preserve"> the pressure is</w:t>
      </w:r>
    </w:p>
    <w:p w14:paraId="0ED3B6BD" w14:textId="77777777" w:rsidR="008C7882" w:rsidRDefault="008C7882" w:rsidP="008C7882">
      <w:pPr>
        <w:pStyle w:val="MTDisplayEquation"/>
      </w:pPr>
      <w:r>
        <w:tab/>
      </w:r>
      <w:r w:rsidR="00D85C52" w:rsidRPr="00D85C52">
        <w:rPr>
          <w:position w:val="-24"/>
        </w:rPr>
        <w:object w:dxaOrig="1060" w:dyaOrig="620" w14:anchorId="06DBF3F9">
          <v:shape id="_x0000_i1191" type="#_x0000_t75" style="width:53.45pt;height:30.65pt" o:ole="">
            <v:imagedata r:id="rId354" o:title=""/>
          </v:shape>
          <o:OLEObject Type="Embed" ProgID="Equation.DSMT4" ShapeID="_x0000_i1191" DrawAspect="Content" ObjectID="_1350755777" r:id="rId35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83</w:instrText>
        </w:r>
      </w:fldSimple>
      <w:r>
        <w:instrText>)</w:instrText>
      </w:r>
      <w:r>
        <w:fldChar w:fldCharType="end"/>
      </w:r>
    </w:p>
    <w:p w14:paraId="6B163C09" w14:textId="77777777" w:rsidR="008C7882" w:rsidRDefault="002147C8" w:rsidP="008C7882">
      <w:proofErr w:type="gramStart"/>
      <w:r>
        <w:t xml:space="preserve">Equation </w:t>
      </w:r>
      <w:r>
        <w:fldChar w:fldCharType="begin"/>
      </w:r>
      <w:r>
        <w:instrText xml:space="preserve"> GOTOBUTTON ZEqnNum918189  \* MERGEFORMAT </w:instrText>
      </w:r>
      <w:fldSimple w:instr=" REF ZEqnNum918189 \* Charformat \! \* MERGEFORMAT ">
        <w:r w:rsidR="008D52AD">
          <w:instrText>(2.80)</w:instrText>
        </w:r>
      </w:fldSimple>
      <w:r>
        <w:fldChar w:fldCharType="end"/>
      </w:r>
      <w:r>
        <w:t xml:space="preserve"> can be further developed by applying the chain rule to the first term</w:t>
      </w:r>
      <w:proofErr w:type="gramEnd"/>
      <w:r w:rsidR="004D1047">
        <w:t>:</w:t>
      </w:r>
    </w:p>
    <w:p w14:paraId="4F0A1B22" w14:textId="77777777" w:rsidR="00EE136A" w:rsidRDefault="00EE136A" w:rsidP="008F4203">
      <w:pPr>
        <w:pStyle w:val="MTDisplayEquation"/>
      </w:pPr>
      <w:r>
        <w:tab/>
      </w:r>
      <w:r w:rsidR="00D85C52" w:rsidRPr="00D85C52">
        <w:rPr>
          <w:position w:val="-10"/>
        </w:rPr>
        <w:object w:dxaOrig="2299" w:dyaOrig="380" w14:anchorId="3F2B3A4D">
          <v:shape id="_x0000_i1192" type="#_x0000_t75" style="width:114.75pt;height:18.55pt" o:ole="">
            <v:imagedata r:id="rId356" o:title=""/>
          </v:shape>
          <o:OLEObject Type="Embed" ProgID="Equation.DSMT4" ShapeID="_x0000_i1192" DrawAspect="Content" ObjectID="_1350755778" r:id="rId357"/>
        </w:object>
      </w:r>
      <w:r w:rsidR="004D104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84</w:instrText>
        </w:r>
      </w:fldSimple>
      <w:r>
        <w:instrText>)</w:instrText>
      </w:r>
      <w:r>
        <w:fldChar w:fldCharType="end"/>
      </w:r>
    </w:p>
    <w:p w14:paraId="51BFB68D" w14:textId="77777777" w:rsidR="002147C8" w:rsidRDefault="002147C8" w:rsidP="002147C8">
      <w:proofErr w:type="gramStart"/>
      <w:r>
        <w:t>where</w:t>
      </w:r>
      <w:proofErr w:type="gramEnd"/>
      <w:r>
        <w:t xml:space="preserve"> the </w:t>
      </w:r>
      <w:commentRangeStart w:id="80"/>
      <w:r>
        <w:rPr>
          <w:i/>
        </w:rPr>
        <w:t xml:space="preserve">fictitious second Piola-Kirchoff </w:t>
      </w:r>
      <w:commentRangeEnd w:id="80"/>
      <w:r w:rsidR="00FC5099">
        <w:rPr>
          <w:rStyle w:val="CommentReference"/>
        </w:rPr>
        <w:commentReference w:id="80"/>
      </w:r>
      <w:r>
        <w:t>tensor</w:t>
      </w:r>
      <w:r w:rsidR="006F36D2">
        <w:t xml:space="preserve"> </w:t>
      </w:r>
      <w:r w:rsidR="00A56950">
        <w:fldChar w:fldCharType="begin"/>
      </w:r>
      <w:r w:rsidR="00A56950">
        <w:instrText xml:space="preserve"> ADDIN EN.CITE &lt;EndNote&gt;&lt;Cite&gt;&lt;Author&gt;Holzapfel&lt;/Author&gt;&lt;Year&gt;2000&lt;/Year&gt;&lt;RecNum&gt;69&lt;/RecNum&gt;&lt;DisplayText&gt;[4]&lt;/DisplayText&gt;&lt;record&gt;&lt;rec-number&gt;69&lt;/rec-number&gt;&lt;foreign-keys&gt;&lt;key app="EN" db-id="xxf0rdw27fzf0ie5dv9xdazn9pr5svpwws09"&gt;69&lt;/key&gt;&lt;/foreign-keys&gt;&lt;ref-type name="Book"&gt;6&lt;/ref-type&gt;&lt;contributors&gt;&lt;authors&gt;&lt;author&gt;Holzapfel, Gerhard A.&lt;/author&gt;&lt;/authors&gt;&lt;/contributors&gt;&lt;titles&gt;&lt;title&gt;Nonlinear solid mechanics : a continuum approach for engineering&lt;/title&gt;&lt;/titles&gt;&lt;pages&gt;xiv, 455 p.&lt;/pages&gt;&lt;keywords&gt;&lt;keyword&gt;Continuum mechanics.&lt;/keyword&gt;&lt;/keywords&gt;&lt;dates&gt;&lt;year&gt;2000&lt;/year&gt;&lt;/dates&gt;&lt;pub-location&gt;Chichester ; New York&lt;/pub-location&gt;&lt;publisher&gt;Wiley&lt;/publisher&gt;&lt;isbn&gt;047182304X (acid-free paper)&amp;#xD;0471823198 (acid-free paper)&lt;/isbn&gt;&lt;accession-num&gt;11922034&lt;/accession-num&gt;&lt;call-num&gt;Jefferson or Adams Building Reading Rooms QA808.2; .H655 2000&amp;#xD;Jefferson or Adams Building Reading Rooms - STORED OFFSITE QA808.2; .H655 2000&lt;/call-num&gt;&lt;urls&gt;&lt;related-urls&gt;&lt;url&gt;http://www.loc.gov/catdir/description/wiley035/00027315.html&lt;/url&gt;&lt;url&gt;http://www.loc.gov/catdir/toc/onix06/00027315.html&lt;/url&gt;&lt;/related-urls&gt;&lt;/urls&gt;&lt;/record&gt;&lt;/Cite&gt;&lt;/EndNote&gt;</w:instrText>
      </w:r>
      <w:r w:rsidR="00A56950">
        <w:fldChar w:fldCharType="separate"/>
      </w:r>
      <w:r w:rsidR="00A56950">
        <w:rPr>
          <w:noProof/>
        </w:rPr>
        <w:t>[</w:t>
      </w:r>
      <w:hyperlink w:anchor="_ENREF_4" w:tooltip="Holzapfel, 2000 #69" w:history="1">
        <w:r w:rsidR="00A56950">
          <w:rPr>
            <w:noProof/>
          </w:rPr>
          <w:t>4</w:t>
        </w:r>
      </w:hyperlink>
      <w:r w:rsidR="00A56950">
        <w:rPr>
          <w:noProof/>
        </w:rPr>
        <w:t>]</w:t>
      </w:r>
      <w:r w:rsidR="00A56950">
        <w:fldChar w:fldCharType="end"/>
      </w:r>
      <w:r>
        <w:t xml:space="preserve"> is defined by,</w:t>
      </w:r>
    </w:p>
    <w:p w14:paraId="42CB18D6" w14:textId="77777777" w:rsidR="00EE136A" w:rsidRDefault="00EE136A" w:rsidP="008F4203">
      <w:pPr>
        <w:pStyle w:val="MTDisplayEquation"/>
      </w:pPr>
      <w:r>
        <w:tab/>
      </w:r>
      <w:r w:rsidR="00D85C52" w:rsidRPr="00D85C52">
        <w:rPr>
          <w:position w:val="-24"/>
        </w:rPr>
        <w:object w:dxaOrig="940" w:dyaOrig="660" w14:anchorId="78686134">
          <v:shape id="_x0000_i1193" type="#_x0000_t75" style="width:47.05pt;height:33.5pt" o:ole="">
            <v:imagedata r:id="rId359" o:title=""/>
          </v:shape>
          <o:OLEObject Type="Embed" ProgID="Equation.DSMT4" ShapeID="_x0000_i1193" DrawAspect="Content" ObjectID="_1350755779" r:id="rId360"/>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85</w:instrText>
        </w:r>
      </w:fldSimple>
      <w:r>
        <w:instrText>)</w:instrText>
      </w:r>
      <w:r>
        <w:fldChar w:fldCharType="end"/>
      </w:r>
    </w:p>
    <w:p w14:paraId="0484ACE0" w14:textId="77777777" w:rsidR="00056F8B" w:rsidRDefault="00056F8B" w:rsidP="00056F8B">
      <w:proofErr w:type="gramStart"/>
      <w:r>
        <w:t>and</w:t>
      </w:r>
      <w:proofErr w:type="gramEnd"/>
      <w:r>
        <w:t xml:space="preserve"> Dev is the deviator operator in the reference frame:</w:t>
      </w:r>
    </w:p>
    <w:p w14:paraId="70E8CCC3" w14:textId="77777777" w:rsidR="00EE136A" w:rsidRDefault="00EE136A" w:rsidP="008F4203">
      <w:pPr>
        <w:pStyle w:val="MTDisplayEquation"/>
      </w:pPr>
      <w:r>
        <w:tab/>
      </w:r>
      <w:r w:rsidR="00D85C52" w:rsidRPr="00D85C52">
        <w:rPr>
          <w:position w:val="-24"/>
        </w:rPr>
        <w:object w:dxaOrig="2799" w:dyaOrig="620" w14:anchorId="576601CC">
          <v:shape id="_x0000_i1194" type="#_x0000_t75" style="width:140.45pt;height:30.65pt" o:ole="">
            <v:imagedata r:id="rId361" o:title=""/>
          </v:shape>
          <o:OLEObject Type="Embed" ProgID="Equation.DSMT4" ShapeID="_x0000_i1194" DrawAspect="Content" ObjectID="_1350755780" r:id="rId362"/>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86</w:instrText>
        </w:r>
      </w:fldSimple>
      <w:r>
        <w:instrText>)</w:instrText>
      </w:r>
      <w:r>
        <w:fldChar w:fldCharType="end"/>
      </w:r>
    </w:p>
    <w:p w14:paraId="2E04484E" w14:textId="77777777" w:rsidR="00056F8B" w:rsidRDefault="00056F8B" w:rsidP="00056F8B">
      <w:r>
        <w:t xml:space="preserve">The Cauchy stress can then be obtained from equation </w:t>
      </w:r>
      <w:r w:rsidR="00A30D09">
        <w:fldChar w:fldCharType="begin"/>
      </w:r>
      <w:r w:rsidR="00A30D09">
        <w:instrText xml:space="preserve"> GOTOBUTTON ZEqnNum356111  \* MERGEFORMAT </w:instrText>
      </w:r>
      <w:fldSimple w:instr=" REF ZEqnNum356111 \* Charformat \! \* MERGEFORMAT ">
        <w:r w:rsidR="008D52AD">
          <w:instrText>(2.52)</w:instrText>
        </w:r>
      </w:fldSimple>
      <w:r w:rsidR="00A30D09">
        <w:fldChar w:fldCharType="end"/>
      </w:r>
      <w:r w:rsidR="00A30D09">
        <w:rPr>
          <w:vertAlign w:val="subscript"/>
        </w:rPr>
        <w:t>3</w:t>
      </w:r>
      <w:r w:rsidR="00FC5099">
        <w:t>:</w:t>
      </w:r>
    </w:p>
    <w:p w14:paraId="7556AEBA" w14:textId="77777777" w:rsidR="00A30D09" w:rsidRDefault="00EE136A" w:rsidP="008F4203">
      <w:pPr>
        <w:pStyle w:val="MTDisplayEquation"/>
      </w:pPr>
      <w:r>
        <w:tab/>
      </w:r>
      <w:r w:rsidR="003735AA" w:rsidRPr="00D85C52">
        <w:rPr>
          <w:position w:val="-10"/>
        </w:rPr>
        <w:object w:dxaOrig="1460" w:dyaOrig="380" w14:anchorId="7F5FDD53">
          <v:shape id="_x0000_i1195" type="#_x0000_t75" style="width:72.7pt;height:19.95pt" o:ole="">
            <v:imagedata r:id="rId363" o:title=""/>
          </v:shape>
          <o:OLEObject Type="Embed" ProgID="Equation.DSMT4" ShapeID="_x0000_i1195" DrawAspect="Content" ObjectID="_1350755781" r:id="rId364"/>
        </w:object>
      </w:r>
      <w:r w:rsidR="00FC5099">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87</w:instrText>
        </w:r>
      </w:fldSimple>
      <w:r>
        <w:instrText>)</w:instrText>
      </w:r>
      <w:r>
        <w:fldChar w:fldCharType="end"/>
      </w:r>
    </w:p>
    <w:p w14:paraId="1979FFF9" w14:textId="77777777" w:rsidR="00C2754B" w:rsidRDefault="00C2754B" w:rsidP="00C2754B">
      <w:proofErr w:type="gramStart"/>
      <w:r>
        <w:t>where</w:t>
      </w:r>
      <w:proofErr w:type="gramEnd"/>
    </w:p>
    <w:p w14:paraId="785DA43B" w14:textId="77777777" w:rsidR="00C2754B" w:rsidRPr="00C2754B" w:rsidRDefault="00C2754B" w:rsidP="00C2754B">
      <w:pPr>
        <w:pStyle w:val="MTDisplayEquation"/>
      </w:pPr>
      <w:r>
        <w:tab/>
      </w:r>
      <w:r w:rsidR="003735AA" w:rsidRPr="00D85C52">
        <w:rPr>
          <w:position w:val="-24"/>
        </w:rPr>
        <w:object w:dxaOrig="1500" w:dyaOrig="660" w14:anchorId="1BBAC0C6">
          <v:shape id="_x0000_i1196" type="#_x0000_t75" style="width:75.55pt;height:33.5pt" o:ole="">
            <v:imagedata r:id="rId365" o:title=""/>
          </v:shape>
          <o:OLEObject Type="Embed" ProgID="Equation.DSMT4" ShapeID="_x0000_i1196" DrawAspect="Content" ObjectID="_1350755782" r:id="rId366"/>
        </w:object>
      </w:r>
      <w:r w:rsidR="004B190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88</w:instrText>
        </w:r>
      </w:fldSimple>
      <w:r>
        <w:instrText>)</w:instrText>
      </w:r>
      <w:r>
        <w:fldChar w:fldCharType="end"/>
      </w:r>
    </w:p>
    <w:p w14:paraId="3B727527" w14:textId="77777777" w:rsidR="008C7882" w:rsidRPr="00272B4D" w:rsidRDefault="008C7882" w:rsidP="008C7882">
      <w:pPr>
        <w:pStyle w:val="Heading3"/>
      </w:pPr>
      <w:bookmarkStart w:id="81" w:name="_Toc387680128"/>
      <w:r>
        <w:t>Transversely Isotropic Hyperelasticity</w:t>
      </w:r>
      <w:bookmarkEnd w:id="81"/>
    </w:p>
    <w:p w14:paraId="31052D9D" w14:textId="77777777" w:rsidR="008C7882" w:rsidRDefault="008C7882" w:rsidP="008C7882">
      <w:r>
        <w:t xml:space="preserve">Transverse isotropy can be introduced by adding a vector field representing the material preferred direction explicitly into the strain energy </w:t>
      </w:r>
      <w:r>
        <w:fldChar w:fldCharType="begin"/>
      </w:r>
      <w:r w:rsidR="00A56950">
        <w:instrText xml:space="preserve"> ADDIN EN.CITE &lt;EndNote&gt;&lt;Cite&gt;&lt;Author&gt;Weiss&lt;/Author&gt;&lt;Year&gt;1996&lt;/Year&gt;&lt;RecNum&gt;14&lt;/RecNum&gt;&lt;DisplayText&gt;[5]&lt;/DisplayText&gt;&lt;record&gt;&lt;rec-number&gt;14&lt;/rec-number&gt;&lt;foreign-keys&gt;&lt;key app="EN" db-id="xxf0rdw27fzf0ie5dv9xdazn9pr5svpwws09"&gt;14&lt;/key&gt;&lt;/foreign-keys&gt;&lt;ref-type name="Journal Article"&gt;17&lt;/ref-type&gt;&lt;contributors&gt;&lt;authors&gt;&lt;author&gt;Weiss, J.A.&lt;/author&gt;&lt;author&gt;Maker, B.N.&lt;/author&gt;&lt;author&gt;Govindjee, S.&lt;/author&gt;&lt;/authors&gt;&lt;/contributors&gt;&lt;titles&gt;&lt;title&gt;Finite element implementation of incompressible, transversely isotropic hyperelasticity&lt;/title&gt;&lt;secondary-title&gt;Computer Methods in Applications of Mechanics and Engineering&lt;/secondary-title&gt;&lt;alt-title&gt;Computer Methods in Applications of Mechanics and Engineering&lt;/alt-title&gt;&lt;/titles&gt;&lt;pages&gt;107-128&lt;/pages&gt;&lt;volume&gt;135&lt;/volume&gt;&lt;dates&gt;&lt;year&gt;1996&lt;/year&gt;&lt;/dates&gt;&lt;urls&gt;&lt;/urls&gt;&lt;/record&gt;&lt;/Cite&gt;&lt;/EndNote&gt;</w:instrText>
      </w:r>
      <w:r>
        <w:fldChar w:fldCharType="separate"/>
      </w:r>
      <w:r w:rsidR="00A56950">
        <w:rPr>
          <w:noProof/>
        </w:rPr>
        <w:t>[</w:t>
      </w:r>
      <w:hyperlink w:anchor="_ENREF_5" w:tooltip="Weiss, 1996 #14" w:history="1">
        <w:r w:rsidR="00A56950">
          <w:rPr>
            <w:noProof/>
          </w:rPr>
          <w:t>5</w:t>
        </w:r>
      </w:hyperlink>
      <w:r w:rsidR="00A56950">
        <w:rPr>
          <w:noProof/>
        </w:rPr>
        <w:t>]</w:t>
      </w:r>
      <w:r>
        <w:fldChar w:fldCharType="end"/>
      </w:r>
      <w:r>
        <w:t xml:space="preserve">. We require that the strain energy </w:t>
      </w:r>
      <w:proofErr w:type="gramStart"/>
      <w:r>
        <w:t>depends</w:t>
      </w:r>
      <w:proofErr w:type="gramEnd"/>
      <w:r>
        <w:t xml:space="preserve"> on a unit vector field </w:t>
      </w:r>
      <w:r w:rsidR="00D85C52" w:rsidRPr="00D85C52">
        <w:rPr>
          <w:position w:val="-4"/>
        </w:rPr>
        <w:object w:dxaOrig="260" w:dyaOrig="260" w14:anchorId="66823D13">
          <v:shape id="_x0000_i1197" type="#_x0000_t75" style="width:12.1pt;height:12.1pt" o:ole="">
            <v:imagedata r:id="rId367" o:title=""/>
          </v:shape>
          <o:OLEObject Type="Embed" ProgID="Equation.DSMT4" ShapeID="_x0000_i1197" DrawAspect="Content" ObjectID="_1350755783" r:id="rId368"/>
        </w:object>
      </w:r>
      <w:r>
        <w:t xml:space="preserve">, which describes the local fiber direction in the undeformed configuration. When the material undergoes deformation, </w:t>
      </w:r>
      <w:proofErr w:type="gramStart"/>
      <w:r>
        <w:t xml:space="preserve">the vector </w:t>
      </w:r>
      <w:r w:rsidR="00D85C52" w:rsidRPr="00D85C52">
        <w:rPr>
          <w:position w:val="-14"/>
        </w:rPr>
        <w:object w:dxaOrig="660" w:dyaOrig="400" w14:anchorId="2D6DF73E">
          <v:shape id="_x0000_i1198" type="#_x0000_t75" style="width:33.5pt;height:19.25pt" o:ole="">
            <v:imagedata r:id="rId369" o:title=""/>
          </v:shape>
          <o:OLEObject Type="Embed" ProgID="Equation.DSMT4" ShapeID="_x0000_i1198" DrawAspect="Content" ObjectID="_1350755784" r:id="rId370"/>
        </w:object>
      </w:r>
      <w:r>
        <w:t xml:space="preserve"> may be described by a unit vector field</w:t>
      </w:r>
      <w:proofErr w:type="gramEnd"/>
      <w:r>
        <w:t xml:space="preserve"> </w:t>
      </w:r>
      <w:r w:rsidR="00D85C52" w:rsidRPr="00D85C52">
        <w:rPr>
          <w:position w:val="-16"/>
        </w:rPr>
        <w:object w:dxaOrig="940" w:dyaOrig="440" w14:anchorId="6EB2CA3B">
          <v:shape id="_x0000_i1199" type="#_x0000_t75" style="width:47.05pt;height:22.1pt" o:ole="">
            <v:imagedata r:id="rId371" o:title=""/>
          </v:shape>
          <o:OLEObject Type="Embed" ProgID="Equation.DSMT4" ShapeID="_x0000_i1199" DrawAspect="Content" ObjectID="_1350755785" r:id="rId372"/>
        </w:object>
      </w:r>
      <w:r>
        <w:t xml:space="preserve">. In general, the fibers will also undergo length change. The fiber stretch, </w:t>
      </w:r>
      <w:r w:rsidR="00D85C52" w:rsidRPr="00D85C52">
        <w:rPr>
          <w:position w:val="-6"/>
        </w:rPr>
        <w:object w:dxaOrig="220" w:dyaOrig="279" w14:anchorId="5C0528ED">
          <v:shape id="_x0000_i1200" type="#_x0000_t75" style="width:10.7pt;height:14.25pt" o:ole="">
            <v:imagedata r:id="rId373" o:title=""/>
          </v:shape>
          <o:OLEObject Type="Embed" ProgID="Equation.DSMT4" ShapeID="_x0000_i1200" DrawAspect="Content" ObjectID="_1350755786" r:id="rId374"/>
        </w:object>
      </w:r>
      <w:r>
        <w:t>, can be determined in terms of the deformation gradient and the fiber direction in the undeformed configuration,</w:t>
      </w:r>
    </w:p>
    <w:p w14:paraId="2EB3AEB6" w14:textId="77777777" w:rsidR="008C7882" w:rsidRDefault="008C7882" w:rsidP="008C7882">
      <w:pPr>
        <w:pStyle w:val="MTDisplayEquation"/>
      </w:pPr>
      <w:r>
        <w:tab/>
      </w:r>
      <w:r w:rsidR="00D85C52" w:rsidRPr="00D85C52">
        <w:rPr>
          <w:position w:val="-6"/>
        </w:rPr>
        <w:object w:dxaOrig="1020" w:dyaOrig="279" w14:anchorId="4CFFF0BA">
          <v:shape id="_x0000_i1201" type="#_x0000_t75" style="width:51.35pt;height:14.25pt" o:ole="">
            <v:imagedata r:id="rId375" o:title=""/>
          </v:shape>
          <o:OLEObject Type="Embed" ProgID="Equation.DSMT4" ShapeID="_x0000_i1201" DrawAspect="Content" ObjectID="_1350755787" r:id="rId3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89</w:instrText>
        </w:r>
      </w:fldSimple>
      <w:r>
        <w:instrText>)</w:instrText>
      </w:r>
      <w:r>
        <w:fldChar w:fldCharType="end"/>
      </w:r>
    </w:p>
    <w:p w14:paraId="3E424B51" w14:textId="77777777" w:rsidR="008C7882" w:rsidRDefault="008C7882" w:rsidP="008C7882">
      <w:r>
        <w:lastRenderedPageBreak/>
        <w:t>Also, since</w:t>
      </w:r>
      <w:r w:rsidR="00C2754B">
        <w:t xml:space="preserve"> </w:t>
      </w:r>
      <w:r w:rsidR="00D85C52" w:rsidRPr="00D85C52">
        <w:rPr>
          <w:position w:val="-6"/>
        </w:rPr>
        <w:object w:dxaOrig="200" w:dyaOrig="220" w14:anchorId="11C2E73D">
          <v:shape id="_x0000_i1202" type="#_x0000_t75" style="width:10pt;height:10.7pt" o:ole="">
            <v:imagedata r:id="rId377" o:title=""/>
          </v:shape>
          <o:OLEObject Type="Embed" ProgID="Equation.DSMT4" ShapeID="_x0000_i1202" DrawAspect="Content" ObjectID="_1350755788" r:id="rId378"/>
        </w:object>
      </w:r>
      <w:r w:rsidRPr="00C2754B">
        <w:t xml:space="preserve"> </w:t>
      </w:r>
      <w:r>
        <w:t>is a unit vector,</w:t>
      </w:r>
    </w:p>
    <w:p w14:paraId="10503C0B" w14:textId="77777777" w:rsidR="008C7882" w:rsidRDefault="008C7882" w:rsidP="008C7882">
      <w:pPr>
        <w:pStyle w:val="MTDisplayEquation"/>
      </w:pPr>
      <w:r>
        <w:tab/>
      </w:r>
      <w:r w:rsidR="00D85C52" w:rsidRPr="00D85C52">
        <w:rPr>
          <w:position w:val="-6"/>
        </w:rPr>
        <w:object w:dxaOrig="1320" w:dyaOrig="320" w14:anchorId="7D2DD690">
          <v:shape id="_x0000_i1203" type="#_x0000_t75" style="width:65.6pt;height:16.4pt" o:ole="">
            <v:imagedata r:id="rId379" o:title=""/>
          </v:shape>
          <o:OLEObject Type="Embed" ProgID="Equation.DSMT4" ShapeID="_x0000_i1203" DrawAspect="Content" ObjectID="_1350755789" r:id="rId38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90</w:instrText>
        </w:r>
      </w:fldSimple>
      <w:r>
        <w:instrText>)</w:instrText>
      </w:r>
      <w:r>
        <w:fldChar w:fldCharType="end"/>
      </w:r>
    </w:p>
    <w:p w14:paraId="711C2EC3" w14:textId="77777777" w:rsidR="008C7882" w:rsidRDefault="008C7882" w:rsidP="008C7882">
      <w:r>
        <w:t xml:space="preserve">The strain energy function for a transversely isotropic material, </w:t>
      </w:r>
      <w:r w:rsidR="00D85C52" w:rsidRPr="00D85C52">
        <w:rPr>
          <w:position w:val="-14"/>
        </w:rPr>
        <w:object w:dxaOrig="1200" w:dyaOrig="400" w14:anchorId="628D567C">
          <v:shape id="_x0000_i1204" type="#_x0000_t75" style="width:59.9pt;height:19.25pt" o:ole="">
            <v:imagedata r:id="rId381" o:title=""/>
          </v:shape>
          <o:OLEObject Type="Embed" ProgID="Equation.DSMT4" ShapeID="_x0000_i1204" DrawAspect="Content" ObjectID="_1350755790" r:id="rId382"/>
        </w:object>
      </w:r>
      <w:r>
        <w:t xml:space="preserve"> is an isotropic function of</w:t>
      </w:r>
      <w:r w:rsidR="00C2754B" w:rsidRPr="00C2754B">
        <w:t xml:space="preserve"> </w:t>
      </w:r>
      <w:r w:rsidR="00D85C52" w:rsidRPr="00D85C52">
        <w:rPr>
          <w:position w:val="-6"/>
        </w:rPr>
        <w:object w:dxaOrig="240" w:dyaOrig="279" w14:anchorId="633BBCC5">
          <v:shape id="_x0000_i1205" type="#_x0000_t75" style="width:12.1pt;height:14.25pt" o:ole="">
            <v:imagedata r:id="rId383" o:title=""/>
          </v:shape>
          <o:OLEObject Type="Embed" ProgID="Equation.DSMT4" ShapeID="_x0000_i1205" DrawAspect="Content" ObjectID="_1350755791" r:id="rId384"/>
        </w:object>
      </w:r>
      <w:r w:rsidRPr="00C2754B">
        <w:t xml:space="preserve"> </w:t>
      </w:r>
      <w:r>
        <w:t xml:space="preserve">and </w:t>
      </w:r>
      <w:r w:rsidR="00D85C52" w:rsidRPr="00D85C52">
        <w:rPr>
          <w:position w:val="-6"/>
        </w:rPr>
        <w:object w:dxaOrig="700" w:dyaOrig="279" w14:anchorId="05C5B6B9">
          <v:shape id="_x0000_i1206" type="#_x0000_t75" style="width:35.65pt;height:14.25pt" o:ole="">
            <v:imagedata r:id="rId385" o:title=""/>
          </v:shape>
          <o:OLEObject Type="Embed" ProgID="Equation.DSMT4" ShapeID="_x0000_i1206" DrawAspect="Content" ObjectID="_1350755792" r:id="rId386"/>
        </w:object>
      </w:r>
      <w:r>
        <w:t xml:space="preserve">. It can be shown </w:t>
      </w:r>
      <w:r>
        <w:fldChar w:fldCharType="begin"/>
      </w:r>
      <w:r w:rsidR="00A56950">
        <w:instrText xml:space="preserve"> ADDIN EN.CITE &lt;EndNote&gt;&lt;Cite&gt;&lt;Author&gt;Spencer&lt;/Author&gt;&lt;Year&gt;1984&lt;/Year&gt;&lt;RecNum&gt;22&lt;/RecNum&gt;&lt;DisplayText&gt;[3]&lt;/DisplayText&gt;&lt;record&gt;&lt;rec-number&gt;22&lt;/rec-number&gt;&lt;foreign-keys&gt;&lt;key app="EN" db-id="xxf0rdw27fzf0ie5dv9xdazn9pr5svpwws09"&gt;22&lt;/key&gt;&lt;/foreign-keys&gt;&lt;ref-type name="Book"&gt;6&lt;/ref-type&gt;&lt;contributors&gt;&lt;authors&gt;&lt;author&gt;Anthony James Merril Spencer&lt;/author&gt;&lt;/authors&gt;&lt;/contributors&gt;&lt;titles&gt;&lt;title&gt;Continuum Theory of the Mechanics of Fibre-Reinforced Composites&lt;/title&gt;&lt;/titles&gt;&lt;dates&gt;&lt;year&gt;1984&lt;/year&gt;&lt;/dates&gt;&lt;pub-location&gt;New York&lt;/pub-location&gt;&lt;publisher&gt;Springer-Verlag&lt;/publisher&gt;&lt;urls&gt;&lt;/urls&gt;&lt;/record&gt;&lt;/Cite&gt;&lt;/EndNote&gt;</w:instrText>
      </w:r>
      <w:r>
        <w:fldChar w:fldCharType="separate"/>
      </w:r>
      <w:r w:rsidR="00A56950">
        <w:rPr>
          <w:noProof/>
        </w:rPr>
        <w:t>[</w:t>
      </w:r>
      <w:hyperlink w:anchor="_ENREF_3" w:tooltip="Spencer, 1984 #22" w:history="1">
        <w:r w:rsidR="00A56950">
          <w:rPr>
            <w:noProof/>
          </w:rPr>
          <w:t>3</w:t>
        </w:r>
      </w:hyperlink>
      <w:r w:rsidR="00A56950">
        <w:rPr>
          <w:noProof/>
        </w:rPr>
        <w:t>]</w:t>
      </w:r>
      <w:r>
        <w:fldChar w:fldCharType="end"/>
      </w:r>
      <w:r>
        <w:t xml:space="preserve"> that the following set of invariants are sufficient to describe the material fully:</w:t>
      </w:r>
    </w:p>
    <w:p w14:paraId="613AD497" w14:textId="77777777" w:rsidR="008C7882" w:rsidRDefault="008C7882" w:rsidP="008C7882">
      <w:pPr>
        <w:pStyle w:val="MTDisplayEquation"/>
      </w:pPr>
      <w:r>
        <w:tab/>
      </w:r>
      <w:r w:rsidR="004B1907" w:rsidRPr="00D85C52">
        <w:rPr>
          <w:position w:val="-58"/>
        </w:rPr>
        <w:object w:dxaOrig="5060" w:dyaOrig="620" w14:anchorId="0CFF92EE">
          <v:shape id="_x0000_i1207" type="#_x0000_t75" style="width:253.8pt;height:30.65pt" o:ole="">
            <v:imagedata r:id="rId387" o:title=""/>
          </v:shape>
          <o:OLEObject Type="Embed" ProgID="Equation.DSMT4" ShapeID="_x0000_i1207" DrawAspect="Content" ObjectID="_1350755793" r:id="rId388"/>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91</w:instrText>
        </w:r>
      </w:fldSimple>
      <w:r>
        <w:instrText>)</w:instrText>
      </w:r>
      <w:r>
        <w:fldChar w:fldCharType="end"/>
      </w:r>
    </w:p>
    <w:p w14:paraId="28FA9879" w14:textId="77777777" w:rsidR="008C7882" w:rsidRDefault="008C7882" w:rsidP="008C7882">
      <w:pPr>
        <w:pStyle w:val="MTDisplayEquation"/>
      </w:pPr>
      <w:r>
        <w:tab/>
      </w:r>
      <w:r w:rsidR="004B1907" w:rsidRPr="00D85C52">
        <w:rPr>
          <w:position w:val="-32"/>
        </w:rPr>
        <w:object w:dxaOrig="2940" w:dyaOrig="360" w14:anchorId="43B45F05">
          <v:shape id="_x0000_i1208" type="#_x0000_t75" style="width:146.85pt;height:18.55pt" o:ole="">
            <v:imagedata r:id="rId389" o:title=""/>
          </v:shape>
          <o:OLEObject Type="Embed" ProgID="Equation.DSMT4" ShapeID="_x0000_i1208" DrawAspect="Content" ObjectID="_1350755794" r:id="rId39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92</w:instrText>
        </w:r>
      </w:fldSimple>
      <w:r>
        <w:instrText>)</w:instrText>
      </w:r>
      <w:r>
        <w:fldChar w:fldCharType="end"/>
      </w:r>
    </w:p>
    <w:p w14:paraId="30B817D9" w14:textId="77777777" w:rsidR="008C7882" w:rsidRDefault="008C7882" w:rsidP="008C7882">
      <w:r>
        <w:t>The strain energy function can be written in terms of these invariants such that</w:t>
      </w:r>
    </w:p>
    <w:p w14:paraId="2177BB06" w14:textId="77777777" w:rsidR="008C7882" w:rsidRDefault="008C7882" w:rsidP="008C7882">
      <w:pPr>
        <w:pStyle w:val="MTDisplayEquation"/>
      </w:pPr>
      <w:r>
        <w:tab/>
      </w:r>
      <w:r w:rsidR="00D85C52" w:rsidRPr="00D85C52">
        <w:rPr>
          <w:position w:val="-16"/>
        </w:rPr>
        <w:object w:dxaOrig="5679" w:dyaOrig="440" w14:anchorId="79AE233F">
          <v:shape id="_x0000_i1209" type="#_x0000_t75" style="width:284.45pt;height:22.1pt" o:ole="">
            <v:imagedata r:id="rId391" o:title=""/>
          </v:shape>
          <o:OLEObject Type="Embed" ProgID="Equation.DSMT4" ShapeID="_x0000_i1209" DrawAspect="Content" ObjectID="_1350755795" r:id="rId3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93</w:instrText>
        </w:r>
      </w:fldSimple>
      <w:r>
        <w:instrText>)</w:instrText>
      </w:r>
      <w:r>
        <w:fldChar w:fldCharType="end"/>
      </w:r>
    </w:p>
    <w:p w14:paraId="094E8AD5" w14:textId="77777777" w:rsidR="008C7882" w:rsidRDefault="008C7882" w:rsidP="008C7882">
      <w:r>
        <w:t>The second Piola-Kirchhoff can now be obtained in the standard manner:</w:t>
      </w:r>
    </w:p>
    <w:p w14:paraId="2530C2F4" w14:textId="77777777" w:rsidR="008C7882" w:rsidRDefault="008C7882" w:rsidP="008C7882">
      <w:pPr>
        <w:pStyle w:val="MTDisplayEquation"/>
      </w:pPr>
      <w:r>
        <w:tab/>
      </w:r>
      <w:r w:rsidR="00D85C52" w:rsidRPr="00D85C52">
        <w:rPr>
          <w:position w:val="-30"/>
        </w:rPr>
        <w:object w:dxaOrig="2320" w:dyaOrig="700" w14:anchorId="288B1F53">
          <v:shape id="_x0000_i1210" type="#_x0000_t75" style="width:116.2pt;height:35.65pt" o:ole="">
            <v:imagedata r:id="rId393" o:title=""/>
          </v:shape>
          <o:OLEObject Type="Embed" ProgID="Equation.DSMT4" ShapeID="_x0000_i1210" DrawAspect="Content" ObjectID="_1350755796" r:id="rId3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94</w:instrText>
        </w:r>
      </w:fldSimple>
      <w:r>
        <w:instrText>)</w:instrText>
      </w:r>
      <w:r>
        <w:fldChar w:fldCharType="end"/>
      </w:r>
    </w:p>
    <w:p w14:paraId="5AB3DF9C" w14:textId="77777777" w:rsidR="008C7882" w:rsidRDefault="008C7882" w:rsidP="008C7882">
      <w:r>
        <w:t xml:space="preserve">In the transversely isotropic constitutive models described in </w:t>
      </w:r>
      <w:r>
        <w:fldChar w:fldCharType="begin"/>
      </w:r>
      <w:r>
        <w:instrText xml:space="preserve"> REF _Ref172970092 \r \h </w:instrText>
      </w:r>
      <w:r>
        <w:fldChar w:fldCharType="separate"/>
      </w:r>
      <w:r w:rsidR="008D52AD">
        <w:t>Chapter 5</w:t>
      </w:r>
      <w:r>
        <w:fldChar w:fldCharType="end"/>
      </w:r>
      <w:r>
        <w:t xml:space="preserve"> it is further assumed that the strain energy function can be split into the following terms:</w:t>
      </w:r>
    </w:p>
    <w:p w14:paraId="41963CC3" w14:textId="77777777" w:rsidR="008C7882" w:rsidRDefault="008C7882" w:rsidP="008C7882">
      <w:pPr>
        <w:pStyle w:val="MTDisplayEquation"/>
      </w:pPr>
      <w:r>
        <w:tab/>
      </w:r>
      <w:r w:rsidR="00D85C52" w:rsidRPr="00D85C52">
        <w:rPr>
          <w:position w:val="-14"/>
        </w:rPr>
        <w:object w:dxaOrig="4940" w:dyaOrig="400" w14:anchorId="7C3D7B4E">
          <v:shape id="_x0000_i1211" type="#_x0000_t75" style="width:247.35pt;height:19.25pt" o:ole="">
            <v:imagedata r:id="rId395" o:title=""/>
          </v:shape>
          <o:OLEObject Type="Embed" ProgID="Equation.DSMT4" ShapeID="_x0000_i1211" DrawAspect="Content" ObjectID="_1350755797" r:id="rId396"/>
        </w:object>
      </w:r>
      <w:r>
        <w:t>.</w:t>
      </w:r>
      <w:r>
        <w:tab/>
      </w:r>
      <w:r>
        <w:fldChar w:fldCharType="begin"/>
      </w:r>
      <w:r>
        <w:instrText xml:space="preserve"> MACROBUTTON MTPlaceRef \* MERGEFORMAT </w:instrText>
      </w:r>
      <w:fldSimple w:instr=" SEQ MTEqn \h \* MERGEFORMAT "/>
      <w:bookmarkStart w:id="82" w:name="ZEqnNum550449"/>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95</w:instrText>
        </w:r>
      </w:fldSimple>
      <w:r>
        <w:instrText>)</w:instrText>
      </w:r>
      <w:bookmarkEnd w:id="82"/>
      <w:r>
        <w:fldChar w:fldCharType="end"/>
      </w:r>
    </w:p>
    <w:p w14:paraId="3BA5DD8E" w14:textId="77777777" w:rsidR="008C7882" w:rsidRDefault="008C7882" w:rsidP="008C7882">
      <w:r>
        <w:t xml:space="preserve">The strain energy function </w:t>
      </w:r>
      <w:r w:rsidR="00D85C52" w:rsidRPr="00D85C52">
        <w:rPr>
          <w:position w:val="-12"/>
        </w:rPr>
        <w:object w:dxaOrig="340" w:dyaOrig="360" w14:anchorId="5DB05C77">
          <v:shape id="_x0000_i1212" type="#_x0000_t75" style="width:17.1pt;height:18.55pt" o:ole="">
            <v:imagedata r:id="rId397" o:title=""/>
          </v:shape>
          <o:OLEObject Type="Embed" ProgID="Equation.DSMT4" ShapeID="_x0000_i1212" DrawAspect="Content" ObjectID="_1350755798" r:id="rId398"/>
        </w:object>
      </w:r>
      <w:r w:rsidR="00BE2FD1">
        <w:t xml:space="preserve"> </w:t>
      </w:r>
      <w:r>
        <w:t xml:space="preserve">represents the material response of the isotropic ground substance matrix, </w:t>
      </w:r>
      <w:r w:rsidR="00D85C52" w:rsidRPr="00D85C52">
        <w:rPr>
          <w:position w:val="-12"/>
        </w:rPr>
        <w:object w:dxaOrig="360" w:dyaOrig="360" w14:anchorId="51D82842">
          <v:shape id="_x0000_i1213" type="#_x0000_t75" style="width:18.55pt;height:18.55pt" o:ole="">
            <v:imagedata r:id="rId399" o:title=""/>
          </v:shape>
          <o:OLEObject Type="Embed" ProgID="Equation.DSMT4" ShapeID="_x0000_i1213" DrawAspect="Content" ObjectID="_1350755799" r:id="rId400"/>
        </w:object>
      </w:r>
      <w:r w:rsidR="00BE2FD1">
        <w:t xml:space="preserve"> </w:t>
      </w:r>
      <w:r>
        <w:t xml:space="preserve">represents the contribution from the fiber family (e.g. collagen), and </w:t>
      </w:r>
      <w:r w:rsidR="00D85C52" w:rsidRPr="00D85C52">
        <w:rPr>
          <w:position w:val="-12"/>
        </w:rPr>
        <w:object w:dxaOrig="340" w:dyaOrig="360" w14:anchorId="6C8D3C72">
          <v:shape id="_x0000_i1214" type="#_x0000_t75" style="width:17.1pt;height:18.55pt" o:ole="">
            <v:imagedata r:id="rId401" o:title=""/>
          </v:shape>
          <o:OLEObject Type="Embed" ProgID="Equation.DSMT4" ShapeID="_x0000_i1214" DrawAspect="Content" ObjectID="_1350755800" r:id="rId402"/>
        </w:object>
      </w:r>
      <w:r w:rsidR="00BE2FD1">
        <w:t xml:space="preserve"> </w:t>
      </w:r>
      <w:r>
        <w:t xml:space="preserve">is the contribution from interactions between the fibers and matrix. The form </w:t>
      </w:r>
      <w:r>
        <w:fldChar w:fldCharType="begin"/>
      </w:r>
      <w:r>
        <w:instrText xml:space="preserve"> GOTOBUTTON ZEqnNum550449  \* MERGEFORMAT </w:instrText>
      </w:r>
      <w:fldSimple w:instr=" REF ZEqnNum550449 \! \* MERGEFORMAT ">
        <w:r w:rsidR="008D52AD">
          <w:instrText>(2.95)</w:instrText>
        </w:r>
      </w:fldSimple>
      <w:r>
        <w:fldChar w:fldCharType="end"/>
      </w:r>
      <w:r>
        <w:t xml:space="preserve"> generalizes many constitutive equations that have been successfully used in the past to describe biological soft tissues e.g. </w:t>
      </w:r>
      <w:r>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ZGItaWQ9Inh4ZjByZHcyN2Z6ZjBpZTVkdjl4ZGF6bjlwcjVzdnB3d3MwOSI+Mjc8L2tleT48L2Zv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</w:fldData>
        </w:fldChar>
      </w:r>
      <w:r w:rsidR="00A56950">
        <w:instrText xml:space="preserve"> ADDIN EN.CITE </w:instrText>
      </w:r>
      <w:r w:rsidR="00A56950">
        <w:fldChar w:fldCharType="begin">
          <w:fldData xml:space="preserve">PEVuZE5vdGU+PENpdGU+PEF1dGhvcj5Ib3Jvd2l0ejwvQXV0aG9yPjxZZWFyPjE5ODg8L1llYXI+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</w:fldData>
        </w:fldChar>
      </w:r>
      <w:r w:rsidR="00A56950">
        <w:instrText xml:space="preserve"> ADDIN EN.CITE.DATA </w:instrText>
      </w:r>
      <w:r w:rsidR="00A56950">
        <w:fldChar w:fldCharType="end"/>
      </w:r>
      <w:r>
        <w:fldChar w:fldCharType="separate"/>
      </w:r>
      <w:r w:rsidR="00A56950">
        <w:rPr>
          <w:noProof/>
        </w:rPr>
        <w:t>[</w:t>
      </w:r>
      <w:hyperlink w:anchor="_ENREF_6" w:tooltip="Horowitz, 1988 #27" w:history="1">
        <w:r w:rsidR="00A56950">
          <w:rPr>
            <w:noProof/>
          </w:rPr>
          <w:t>6-8</w:t>
        </w:r>
      </w:hyperlink>
      <w:r w:rsidR="00A56950">
        <w:rPr>
          <w:noProof/>
        </w:rPr>
        <w:t>]</w:t>
      </w:r>
      <w:r>
        <w:fldChar w:fldCharType="end"/>
      </w:r>
      <w:r>
        <w:t xml:space="preserve">. While this relation represents a large simplification when compared to the general case, it also embodies almost all of the material behavior that one would expect from transversely isotropic, large deformation matrix-fiber composites. </w:t>
      </w:r>
    </w:p>
    <w:p w14:paraId="65316CD2" w14:textId="77777777" w:rsidR="00FB6012" w:rsidRPr="00244DE8" w:rsidRDefault="00FB6012" w:rsidP="008C7882">
      <w:r>
        <w:br w:type="page"/>
      </w:r>
    </w:p>
    <w:p w14:paraId="3428A522" w14:textId="77777777" w:rsidR="00FB6012" w:rsidRDefault="00FB6012" w:rsidP="00FB6012">
      <w:pPr>
        <w:pStyle w:val="Heading2"/>
      </w:pPr>
      <w:bookmarkStart w:id="83" w:name="_Toc176704828"/>
      <w:bookmarkStart w:id="84" w:name="_Ref189743783"/>
      <w:bookmarkStart w:id="85" w:name="_Toc387680129"/>
      <w:r>
        <w:lastRenderedPageBreak/>
        <w:t>Biphasic Material</w:t>
      </w:r>
      <w:bookmarkEnd w:id="83"/>
      <w:bookmarkEnd w:id="84"/>
      <w:bookmarkEnd w:id="85"/>
    </w:p>
    <w:p w14:paraId="1653D1F6" w14:textId="77777777" w:rsidR="00FB6012" w:rsidRDefault="00FB6012" w:rsidP="00FB6012">
      <w:r>
        <w:t>Biphasic materials may be used to model deformable porous media.  A biphasic material represents a mixture of a porous permeable solid and an interstitial fluid.  Each constituent is intrinsically incompressible, but the mixture may change volume as interstitial fluid is exchanged with the pore space of the solid.  Biphasic materials require the explicit modeling of fluid that permeates the solid. The biphasic material model is useful to simulate materials that show flow-dependent viscoelastic behavior resulting from the frictional interactions of the fluid and solid. Several biological materials such as cartilage can be described more accurately this way.</w:t>
      </w:r>
    </w:p>
    <w:p w14:paraId="28AA7E38" w14:textId="77777777" w:rsidR="00FB6012" w:rsidRDefault="00FB6012" w:rsidP="00FB6012">
      <w:pPr>
        <w:pStyle w:val="Heading3"/>
      </w:pPr>
      <w:bookmarkStart w:id="86" w:name="_Toc176704829"/>
      <w:bookmarkStart w:id="87" w:name="_Toc387680130"/>
      <w:r>
        <w:t>Governing Equations</w:t>
      </w:r>
      <w:bookmarkEnd w:id="86"/>
      <w:bookmarkEnd w:id="87"/>
    </w:p>
    <w:p w14:paraId="2FB8F87F" w14:textId="77777777" w:rsidR="00FB6012" w:rsidRPr="000037DA" w:rsidRDefault="00FB6012" w:rsidP="00FB6012">
      <w:r>
        <w:t xml:space="preserve">Consider a mixture consisting of a solid constituent and a fluid constituent.  Both constituents are considered to be intrinsically incompressible, but the mixture can change volume when fluid enters or leaves the porous solid matrix </w:t>
      </w:r>
      <w:r>
        <w:fldChar w:fldCharType="begin"/>
      </w:r>
      <w:r w:rsidR="00A56950">
        <w:instrText xml:space="preserve"> ADDIN EN.CITE &lt;EndNote&gt;&lt;Cite&gt;&lt;Author&gt;Bowen&lt;/Author&gt;&lt;Year&gt;1980&lt;/Year&gt;&lt;RecNum&gt;18&lt;/RecNum&gt;&lt;DisplayText&gt;[9, 10]&lt;/DisplayText&gt;&lt;record&gt;&lt;rec-number&gt;18&lt;/rec-number&gt;&lt;foreign-keys&gt;&lt;key app="EN" db-id="xxf0rdw27fzf0ie5dv9xdazn9pr5svpwws09"&gt;18&lt;/key&gt;&lt;/foreign-keys&gt;&lt;ref-type name="Journal Article"&gt;17&lt;/ref-type&gt;&lt;contributors&gt;&lt;authors&gt;&lt;author&gt;Bowen, Ray M.&lt;/author&gt;&lt;/authors&gt;&lt;/contributors&gt;&lt;titles&gt;&lt;title&gt;Incompressible porous media models by use of the theory of mixtures&lt;/title&gt;&lt;secondary-title&gt;Int J Eng Sci&lt;/secondary-title&gt;&lt;/titles&gt;&lt;periodical&gt;&lt;full-title&gt;Int J Eng Sci&lt;/full-title&gt;&lt;/periodical&gt;&lt;pages&gt;1129-1148&lt;/pages&gt;&lt;volume&gt;18&lt;/volume&gt;&lt;number&gt;9&lt;/number&gt;&lt;keywords&gt;&lt;keyword&gt;POROUS MATERIALS POROUS MATERIALS&lt;/keyword&gt;&lt;/keywords&gt;&lt;dates&gt;&lt;year&gt;1980&lt;/year&gt;&lt;/dates&gt;&lt;label&gt;Bowen:1980&lt;/label&gt;&lt;urls&gt;&lt;/urls&gt;&lt;custom3&gt;article&lt;/custom3&gt;&lt;/record&gt;&lt;/Cite&gt;&lt;Cite&gt;&lt;Author&gt;Mow&lt;/Author&gt;&lt;Year&gt;1980&lt;/Year&gt;&lt;RecNum&gt;33&lt;/RecNum&gt;&lt;record&gt;&lt;rec-number&gt;33&lt;/rec-number&gt;&lt;foreign-keys&gt;&lt;key app="EN" db-id="xxf0rdw27fzf0ie5dv9xdazn9pr5svpwws09"&gt;33&lt;/key&gt;&lt;/foreign-keys&gt;&lt;ref-type name="Journal Article"&gt;17&lt;/ref-type&gt;&lt;contributors&gt;&lt;authors&gt;&lt;author&gt;Mow, V.C.&lt;/author&gt;&lt;author&gt;Kuei, S.C.&lt;/author&gt;&lt;author&gt;Lai, W.M.&lt;/author&gt;&lt;author&gt;Armstrong, C.G.&lt;/author&gt;&lt;/authors&gt;&lt;/contributors&gt;&lt;titles&gt;&lt;title&gt;Biphasic creep and stress relaxation of articular cartilage in compression: Theory and experiments&lt;/title&gt;&lt;secondary-title&gt;J. Biomech. Eng.&lt;/secondary-title&gt;&lt;/titles&gt;&lt;pages&gt;73-84&lt;/pages&gt;&lt;volume&gt;102&lt;/volume&gt;&lt;dates&gt;&lt;year&gt;1980&lt;/year&gt;&lt;/dates&gt;&lt;urls&gt;&lt;/urls&gt;&lt;/record&gt;&lt;/Cite&gt;&lt;/EndNote&gt;</w:instrText>
      </w:r>
      <w:r>
        <w:fldChar w:fldCharType="separate"/>
      </w:r>
      <w:r w:rsidR="00A56950">
        <w:rPr>
          <w:noProof/>
        </w:rPr>
        <w:t>[</w:t>
      </w:r>
      <w:hyperlink w:anchor="_ENREF_9" w:tooltip="Bowen, 1980 #18" w:history="1">
        <w:r w:rsidR="00A56950">
          <w:rPr>
            <w:noProof/>
          </w:rPr>
          <w:t>9</w:t>
        </w:r>
      </w:hyperlink>
      <w:r w:rsidR="00A56950">
        <w:rPr>
          <w:noProof/>
        </w:rPr>
        <w:t xml:space="preserve">, </w:t>
      </w:r>
      <w:hyperlink w:anchor="_ENREF_10" w:tooltip="Mow, 1980 #33" w:history="1">
        <w:r w:rsidR="00A56950">
          <w:rPr>
            <w:noProof/>
          </w:rPr>
          <w:t>10</w:t>
        </w:r>
      </w:hyperlink>
      <w:r w:rsidR="00A56950">
        <w:rPr>
          <w:noProof/>
        </w:rPr>
        <w:t>]</w:t>
      </w:r>
      <w:r>
        <w:fldChar w:fldCharType="end"/>
      </w:r>
      <w:r>
        <w:t xml:space="preserve">. </w:t>
      </w:r>
      <w:r w:rsidRPr="000037DA">
        <w:t xml:space="preserve">According to the kinematics of the continuum </w:t>
      </w:r>
      <w:r>
        <w:fldChar w:fldCharType="begin"/>
      </w:r>
      <w:r w:rsidR="00A56950">
        <w:instrText xml:space="preserve"> ADDIN EN.CITE &lt;EndNote&gt;&lt;Cite&gt;&lt;Author&gt;Truesdell&lt;/Author&gt;&lt;Year&gt;1960&lt;/Year&gt;&lt;RecNum&gt;49&lt;/RecNum&gt;&lt;DisplayText&gt;[11]&lt;/DisplayText&gt;&lt;record&gt;&lt;rec-number&gt;49&lt;/rec-number&gt;&lt;foreign-keys&gt;&lt;key app="EN" db-id="xxf0rdw27fzf0ie5dv9xdazn9pr5svpwws09"&gt;49&lt;/key&gt;&lt;/foreign-keys&gt;&lt;ref-type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EndNote&gt;</w:instrText>
      </w:r>
      <w:r>
        <w:fldChar w:fldCharType="separate"/>
      </w:r>
      <w:r w:rsidR="00A56950">
        <w:rPr>
          <w:noProof/>
        </w:rPr>
        <w:t>[</w:t>
      </w:r>
      <w:hyperlink w:anchor="_ENREF_11" w:tooltip="Truesdell, 1960 #49" w:history="1">
        <w:r w:rsidR="00A56950">
          <w:rPr>
            <w:noProof/>
          </w:rPr>
          <w:t>11</w:t>
        </w:r>
      </w:hyperlink>
      <w:r w:rsidR="00A56950">
        <w:rPr>
          <w:noProof/>
        </w:rPr>
        <w:t>]</w:t>
      </w:r>
      <w:r>
        <w:fldChar w:fldCharType="end"/>
      </w:r>
      <w:r w:rsidRPr="000037DA">
        <w:t xml:space="preserve">, each constituent </w:t>
      </w:r>
      <w:r w:rsidR="00D85C52" w:rsidRPr="00D85C52">
        <w:rPr>
          <w:position w:val="-6"/>
        </w:rPr>
        <w:object w:dxaOrig="240" w:dyaOrig="220" w14:anchorId="0154E4C4">
          <v:shape id="_x0000_i1215" type="#_x0000_t75" style="width:12.1pt;height:10.7pt" o:ole="">
            <v:imagedata r:id="rId403" o:title=""/>
          </v:shape>
          <o:OLEObject Type="Embed" ProgID="Equation.DSMT4" ShapeID="_x0000_i1215" DrawAspect="Content" ObjectID="_1350755801" r:id="rId404"/>
        </w:object>
      </w:r>
      <w:r w:rsidRPr="000037DA">
        <w:t xml:space="preserve"> of a mixture (</w:t>
      </w:r>
      <w:r w:rsidR="00D85C52" w:rsidRPr="00D85C52">
        <w:rPr>
          <w:position w:val="-6"/>
        </w:rPr>
        <w:object w:dxaOrig="580" w:dyaOrig="220" w14:anchorId="30D8F6B7">
          <v:shape id="_x0000_i1216" type="#_x0000_t75" style="width:29.25pt;height:10.7pt" o:ole="">
            <v:imagedata r:id="rId405" o:title=""/>
          </v:shape>
          <o:OLEObject Type="Embed" ProgID="Equation.DSMT4" ShapeID="_x0000_i1216" DrawAspect="Content" ObjectID="_1350755802" r:id="rId406"/>
        </w:object>
      </w:r>
      <w:r w:rsidRPr="000037DA">
        <w:t xml:space="preserve"> for the solid and </w:t>
      </w:r>
      <w:r w:rsidR="00D85C52" w:rsidRPr="00D85C52">
        <w:rPr>
          <w:position w:val="-6"/>
        </w:rPr>
        <w:object w:dxaOrig="639" w:dyaOrig="220" w14:anchorId="0E7D9736">
          <v:shape id="_x0000_i1217" type="#_x0000_t75" style="width:32.1pt;height:10.7pt" o:ole="">
            <v:imagedata r:id="rId407" o:title=""/>
          </v:shape>
          <o:OLEObject Type="Embed" ProgID="Equation.DSMT4" ShapeID="_x0000_i1217" DrawAspect="Content" ObjectID="_1350755803" r:id="rId408"/>
        </w:object>
      </w:r>
      <w:r w:rsidRPr="000037DA">
        <w:t xml:space="preserve"> for the fluid) has a separate motion </w:t>
      </w:r>
      <w:r w:rsidR="00D85C52" w:rsidRPr="00D85C52">
        <w:rPr>
          <w:position w:val="-16"/>
        </w:rPr>
        <w:object w:dxaOrig="1020" w:dyaOrig="440" w14:anchorId="031EB199">
          <v:shape id="_x0000_i1218" type="#_x0000_t75" style="width:51.35pt;height:22.1pt" o:ole="">
            <v:imagedata r:id="rId409" o:title=""/>
          </v:shape>
          <o:OLEObject Type="Embed" ProgID="Equation.DSMT4" ShapeID="_x0000_i1218" DrawAspect="Content" ObjectID="_1350755804" r:id="rId410"/>
        </w:object>
      </w:r>
      <w:r w:rsidRPr="000037DA">
        <w:t xml:space="preserve"> which places particles of each mixture constituent, originally located at </w:t>
      </w:r>
      <w:r w:rsidR="00D85C52" w:rsidRPr="00D85C52">
        <w:rPr>
          <w:position w:val="-4"/>
        </w:rPr>
        <w:object w:dxaOrig="360" w:dyaOrig="300" w14:anchorId="4B8FF48A">
          <v:shape id="_x0000_i1219" type="#_x0000_t75" style="width:18.55pt;height:14.95pt" o:ole="">
            <v:imagedata r:id="rId411" o:title=""/>
          </v:shape>
          <o:OLEObject Type="Embed" ProgID="Equation.DSMT4" ShapeID="_x0000_i1219" DrawAspect="Content" ObjectID="_1350755805" r:id="rId412"/>
        </w:object>
      </w:r>
      <w:r w:rsidRPr="000037DA">
        <w:t xml:space="preserve">, in the current configuration </w:t>
      </w:r>
      <w:r w:rsidR="00D85C52" w:rsidRPr="00D85C52">
        <w:rPr>
          <w:position w:val="-4"/>
        </w:rPr>
        <w:object w:dxaOrig="200" w:dyaOrig="200" w14:anchorId="6CA52BEF">
          <v:shape id="_x0000_i1220" type="#_x0000_t75" style="width:10pt;height:10pt" o:ole="">
            <v:imagedata r:id="rId413" o:title=""/>
          </v:shape>
          <o:OLEObject Type="Embed" ProgID="Equation.DSMT4" ShapeID="_x0000_i1220" DrawAspect="Content" ObjectID="_1350755806" r:id="rId414"/>
        </w:object>
      </w:r>
      <w:r w:rsidRPr="000037DA">
        <w:t xml:space="preserve"> according to</w:t>
      </w:r>
    </w:p>
    <w:p w14:paraId="6621E4EB" w14:textId="77777777" w:rsidR="00FB6012" w:rsidRPr="000037DA" w:rsidRDefault="00FB6012" w:rsidP="00FB6012">
      <w:pPr>
        <w:pStyle w:val="MTDisplayEquation"/>
      </w:pPr>
      <w:r w:rsidRPr="000037DA">
        <w:tab/>
      </w:r>
      <w:r w:rsidR="00D85C52" w:rsidRPr="00D85C52">
        <w:rPr>
          <w:position w:val="-16"/>
        </w:rPr>
        <w:object w:dxaOrig="1400" w:dyaOrig="440" w14:anchorId="17936829">
          <v:shape id="_x0000_i1221" type="#_x0000_t75" style="width:70.55pt;height:22.1pt" o:ole="">
            <v:imagedata r:id="rId415" o:title=""/>
          </v:shape>
          <o:OLEObject Type="Embed" ProgID="Equation.DSMT4" ShapeID="_x0000_i1221" DrawAspect="Content" ObjectID="_1350755807" r:id="rId41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96</w:instrText>
        </w:r>
      </w:fldSimple>
      <w:r>
        <w:instrText>)</w:instrText>
      </w:r>
      <w:r>
        <w:fldChar w:fldCharType="end"/>
      </w:r>
    </w:p>
    <w:p w14:paraId="3D5801D5" w14:textId="77777777" w:rsidR="00FB6012" w:rsidRPr="000037DA" w:rsidRDefault="00FB6012" w:rsidP="00FB6012">
      <w:r w:rsidRPr="000037DA">
        <w:t xml:space="preserve">For the purpose of finite element analyses, the motion of the solid matrix, </w:t>
      </w:r>
      <w:r w:rsidR="00D85C52" w:rsidRPr="00D85C52">
        <w:rPr>
          <w:position w:val="-6"/>
        </w:rPr>
        <w:object w:dxaOrig="580" w:dyaOrig="220" w14:anchorId="0D0FBBF3">
          <v:shape id="_x0000_i1222" type="#_x0000_t75" style="width:29.25pt;height:10.7pt" o:ole="">
            <v:imagedata r:id="rId417" o:title=""/>
          </v:shape>
          <o:OLEObject Type="Embed" ProgID="Equation.DSMT4" ShapeID="_x0000_i1222" DrawAspect="Content" ObjectID="_1350755808" r:id="rId418"/>
        </w:object>
      </w:r>
      <w:r w:rsidRPr="000037DA">
        <w:t>, is of particular interest.</w:t>
      </w:r>
    </w:p>
    <w:p w14:paraId="744B28E2" w14:textId="4719AEC2" w:rsidR="00FB6012" w:rsidRDefault="00FB6012" w:rsidP="00FB6012">
      <w:r>
        <w:tab/>
        <w:t xml:space="preserve">The governing equations that enter into the statement of virtual work are the conservation of linear momentum and the conservation of mass, for the mixture as a whole.  Under quasi-static conditions, </w:t>
      </w:r>
      <w:del w:id="88" w:author="Gerard" w:date="2014-11-06T14:13:00Z">
        <w:r w:rsidDel="00FF69F4">
          <w:delText xml:space="preserve">in the absence of external body forces, </w:delText>
        </w:r>
      </w:del>
      <w:r>
        <w:t>the conservation of momentum reduces to</w:t>
      </w:r>
    </w:p>
    <w:p w14:paraId="026C6482" w14:textId="77777777" w:rsidR="00FB6012" w:rsidRDefault="00FB6012" w:rsidP="00FB6012">
      <w:pPr>
        <w:pStyle w:val="MTDisplayEquation"/>
      </w:pPr>
      <w:r>
        <w:tab/>
      </w:r>
      <w:r w:rsidR="00FF69F4" w:rsidRPr="00FF69F4">
        <w:rPr>
          <w:position w:val="-10"/>
        </w:rPr>
        <w:object w:dxaOrig="1420" w:dyaOrig="320" w14:anchorId="2FA9FE98">
          <v:shape id="_x0000_i2728" type="#_x0000_t75" style="width:71.3pt;height:16.4pt" o:ole="">
            <v:imagedata r:id="rId419" o:title=""/>
          </v:shape>
          <o:OLEObject Type="Embed" ProgID="Equation.DSMT4" ShapeID="_x0000_i2728" DrawAspect="Content" ObjectID="_1350755809" r:id="rId420"/>
        </w:object>
      </w:r>
      <w:r>
        <w:t>,</w:t>
      </w:r>
      <w:r>
        <w:tab/>
      </w:r>
      <w:r>
        <w:fldChar w:fldCharType="begin"/>
      </w:r>
      <w:r>
        <w:instrText xml:space="preserve"> MACROBUTTON MTPlaceRef \* MERGEFORMAT </w:instrText>
      </w:r>
      <w:fldSimple w:instr=" SEQ MTEqn \h \* MERGEFORMAT "/>
      <w:bookmarkStart w:id="89" w:name="ZEqnNum902981"/>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97</w:instrText>
        </w:r>
      </w:fldSimple>
      <w:r>
        <w:instrText>)</w:instrText>
      </w:r>
      <w:bookmarkEnd w:id="89"/>
      <w:r>
        <w:fldChar w:fldCharType="end"/>
      </w:r>
    </w:p>
    <w:p w14:paraId="13589331" w14:textId="4869C275" w:rsidR="00FB6012" w:rsidRPr="000037DA" w:rsidRDefault="00FB6012" w:rsidP="00FB6012">
      <w:proofErr w:type="gramStart"/>
      <w:r w:rsidRPr="000037DA">
        <w:t>where</w:t>
      </w:r>
      <w:proofErr w:type="gramEnd"/>
      <w:r w:rsidRPr="000037DA">
        <w:t xml:space="preserve"> </w:t>
      </w:r>
      <w:r w:rsidR="00D85C52" w:rsidRPr="00D85C52">
        <w:rPr>
          <w:position w:val="-6"/>
        </w:rPr>
        <w:object w:dxaOrig="220" w:dyaOrig="220" w14:anchorId="2798D23B">
          <v:shape id="_x0000_i1224" type="#_x0000_t75" style="width:10.7pt;height:10.7pt" o:ole="">
            <v:imagedata r:id="rId421" o:title=""/>
          </v:shape>
          <o:OLEObject Type="Embed" ProgID="Equation.DSMT4" ShapeID="_x0000_i1224" DrawAspect="Content" ObjectID="_1350755810" r:id="rId422"/>
        </w:object>
      </w:r>
      <w:r w:rsidRPr="000037DA">
        <w:t xml:space="preserve"> is the Cauchy stress for the mixture</w:t>
      </w:r>
      <w:ins w:id="90" w:author="Gerard" w:date="2014-11-06T14:13:00Z">
        <w:r w:rsidR="00FF69F4">
          <w:t xml:space="preserve">, </w:t>
        </w:r>
        <w:r w:rsidR="00FF69F4" w:rsidRPr="00FF69F4">
          <w:rPr>
            <w:position w:val="-10"/>
            <w:rPrChange w:id="91" w:author="Gerard" w:date="2014-11-06T14:13:00Z">
              <w:rPr>
                <w:position w:val="-16"/>
              </w:rPr>
            </w:rPrChange>
          </w:rPr>
          <w:object w:dxaOrig="220" w:dyaOrig="260" w14:anchorId="463E2586">
            <v:shape id="_x0000_i2734" type="#_x0000_t75" style="width:10.7pt;height:12.85pt" o:ole="">
              <v:imagedata r:id="rId423" o:title=""/>
            </v:shape>
            <o:OLEObject Type="Embed" ProgID="Equation.DSMT4" ShapeID="_x0000_i2734" DrawAspect="Content" ObjectID="_1350755811" r:id="rId424"/>
          </w:object>
        </w:r>
        <w:r w:rsidR="00FF69F4">
          <w:t xml:space="preserve"> </w:t>
        </w:r>
      </w:ins>
      <w:ins w:id="92" w:author="Gerard" w:date="2014-11-06T14:14:00Z">
        <w:r w:rsidR="00FF69F4">
          <w:t xml:space="preserve">is the mixture density and </w:t>
        </w:r>
        <w:r w:rsidR="00FF69F4" w:rsidRPr="00FF69F4">
          <w:rPr>
            <w:position w:val="-6"/>
            <w:rPrChange w:id="93" w:author="Gerard" w:date="2014-11-06T14:14:00Z">
              <w:rPr>
                <w:position w:val="-4"/>
              </w:rPr>
            </w:rPrChange>
          </w:rPr>
          <w:object w:dxaOrig="200" w:dyaOrig="260" w14:anchorId="200BBEE9">
            <v:shape id="_x0000_i2737" type="#_x0000_t75" style="width:10pt;height:12.85pt" o:ole="">
              <v:imagedata r:id="rId425" o:title=""/>
            </v:shape>
            <o:OLEObject Type="Embed" ProgID="Equation.DSMT4" ShapeID="_x0000_i2737" DrawAspect="Content" ObjectID="_1350755812" r:id="rId426"/>
          </w:object>
        </w:r>
        <w:r w:rsidR="00FF69F4">
          <w:t xml:space="preserve"> is the </w:t>
        </w:r>
      </w:ins>
      <w:ins w:id="94" w:author="Gerard" w:date="2014-11-06T14:16:00Z">
        <w:r w:rsidR="00FF69F4">
          <w:t xml:space="preserve">external </w:t>
        </w:r>
      </w:ins>
      <w:ins w:id="95" w:author="Gerard" w:date="2014-11-06T14:14:00Z">
        <w:r w:rsidR="00FF69F4">
          <w:t>mixture body force per mass</w:t>
        </w:r>
      </w:ins>
      <w:r w:rsidRPr="000037DA">
        <w:t xml:space="preserve">.  </w:t>
      </w:r>
      <w:r>
        <w:t xml:space="preserve">Since the mixture is </w:t>
      </w:r>
      <w:r w:rsidRPr="000037DA">
        <w:t>porous, this stress may also be written as</w:t>
      </w:r>
    </w:p>
    <w:p w14:paraId="4813689D" w14:textId="77777777" w:rsidR="00FB6012" w:rsidRPr="000037DA" w:rsidRDefault="00FB6012" w:rsidP="00FB6012">
      <w:pPr>
        <w:pStyle w:val="MTDisplayEquation"/>
      </w:pPr>
      <w:r w:rsidRPr="000037DA">
        <w:tab/>
      </w:r>
      <w:r w:rsidR="00D85C52" w:rsidRPr="00D85C52">
        <w:rPr>
          <w:position w:val="-10"/>
        </w:rPr>
        <w:object w:dxaOrig="1280" w:dyaOrig="360" w14:anchorId="2CC5E013">
          <v:shape id="_x0000_i1225" type="#_x0000_t75" style="width:64.15pt;height:18.55pt" o:ole="">
            <v:imagedata r:id="rId427" o:title=""/>
          </v:shape>
          <o:OLEObject Type="Embed" ProgID="Equation.DSMT4" ShapeID="_x0000_i1225" DrawAspect="Content" ObjectID="_1350755813" r:id="rId428"/>
        </w:object>
      </w:r>
      <w:r>
        <w:t>,</w:t>
      </w:r>
      <w:r w:rsidRPr="000037DA">
        <w:tab/>
      </w:r>
      <w:r>
        <w:fldChar w:fldCharType="begin"/>
      </w:r>
      <w:r>
        <w:instrText xml:space="preserve"> MACROBUTTON MTPlaceRef \* MERGEFORMAT </w:instrText>
      </w:r>
      <w:fldSimple w:instr=" SEQ MTEqn \h \* MERGEFORMAT "/>
      <w:bookmarkStart w:id="96" w:name="ZEqnNum359393"/>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98</w:instrText>
        </w:r>
      </w:fldSimple>
      <w:r>
        <w:instrText>)</w:instrText>
      </w:r>
      <w:bookmarkEnd w:id="96"/>
      <w:r>
        <w:fldChar w:fldCharType="end"/>
      </w:r>
    </w:p>
    <w:p w14:paraId="2BA12727" w14:textId="77777777" w:rsidR="00FB6012" w:rsidRPr="000037DA" w:rsidRDefault="00FB6012" w:rsidP="00FB6012">
      <w:proofErr w:type="gramStart"/>
      <w:r w:rsidRPr="000037DA">
        <w:t>where</w:t>
      </w:r>
      <w:proofErr w:type="gramEnd"/>
      <w:r w:rsidRPr="000037DA">
        <w:t xml:space="preserve"> </w:t>
      </w:r>
      <w:r w:rsidR="00D85C52" w:rsidRPr="00D85C52">
        <w:rPr>
          <w:position w:val="-10"/>
        </w:rPr>
        <w:object w:dxaOrig="240" w:dyaOrig="260" w14:anchorId="3E320D0C">
          <v:shape id="_x0000_i1226" type="#_x0000_t75" style="width:12.1pt;height:12.1pt" o:ole="">
            <v:imagedata r:id="rId429" o:title=""/>
          </v:shape>
          <o:OLEObject Type="Embed" ProgID="Equation.DSMT4" ShapeID="_x0000_i1226" DrawAspect="Content" ObjectID="_1350755814" r:id="rId430"/>
        </w:object>
      </w:r>
      <w:r w:rsidRPr="000037DA">
        <w:t xml:space="preserve"> is the fluid pressure and </w:t>
      </w:r>
      <w:r w:rsidR="00D85C52" w:rsidRPr="00D85C52">
        <w:rPr>
          <w:position w:val="-6"/>
        </w:rPr>
        <w:object w:dxaOrig="300" w:dyaOrig="320" w14:anchorId="212B5E87">
          <v:shape id="_x0000_i1227" type="#_x0000_t75" style="width:14.95pt;height:16.4pt" o:ole="">
            <v:imagedata r:id="rId431" o:title=""/>
          </v:shape>
          <o:OLEObject Type="Embed" ProgID="Equation.DSMT4" ShapeID="_x0000_i1227" DrawAspect="Content" ObjectID="_1350755815" r:id="rId432"/>
        </w:object>
      </w:r>
      <w:r w:rsidRPr="000037DA">
        <w:t xml:space="preserve"> is the effective or extra stress, resulting from the deformation of the solid matrix.  </w:t>
      </w:r>
      <w:r>
        <w:t>C</w:t>
      </w:r>
      <w:r w:rsidRPr="000037DA">
        <w:t xml:space="preserve">onservation of mass </w:t>
      </w:r>
      <w:r>
        <w:t xml:space="preserve">for the mixture requires that </w:t>
      </w:r>
    </w:p>
    <w:p w14:paraId="6067CE05" w14:textId="77777777" w:rsidR="00FB6012" w:rsidRPr="000037DA" w:rsidRDefault="00FB6012" w:rsidP="00FB6012">
      <w:pPr>
        <w:pStyle w:val="MTDisplayEquation"/>
      </w:pPr>
      <w:r w:rsidRPr="000037DA">
        <w:tab/>
      </w:r>
      <w:r w:rsidR="00D85C52" w:rsidRPr="00D85C52">
        <w:rPr>
          <w:position w:val="-16"/>
        </w:rPr>
        <w:object w:dxaOrig="1579" w:dyaOrig="440" w14:anchorId="17D61A5E">
          <v:shape id="_x0000_i1228" type="#_x0000_t75" style="width:79.15pt;height:22.1pt" o:ole="">
            <v:imagedata r:id="rId433" o:title=""/>
          </v:shape>
          <o:OLEObject Type="Embed" ProgID="Equation.DSMT4" ShapeID="_x0000_i1228" DrawAspect="Content" ObjectID="_1350755816" r:id="rId434"/>
        </w:object>
      </w:r>
      <w:r>
        <w:t>,</w:t>
      </w:r>
      <w:r w:rsidRPr="000037DA">
        <w:tab/>
      </w:r>
      <w:r>
        <w:fldChar w:fldCharType="begin"/>
      </w:r>
      <w:r>
        <w:instrText xml:space="preserve"> MACROBUTTON MTPlaceRef \* MERGEFORMAT </w:instrText>
      </w:r>
      <w:fldSimple w:instr=" SEQ MTEqn \h \* MERGEFORMAT "/>
      <w:bookmarkStart w:id="97" w:name="ZEqnNum916857"/>
      <w:r>
        <w:instrText>(</w:instrText>
      </w:r>
      <w:fldSimple w:instr=" SEQ MTSec \c \* Arabic \* MERGEFORMAT ">
        <w:r w:rsidR="008D52AD">
          <w:rPr>
            <w:noProof/>
          </w:rPr>
          <w:instrText>2</w:instrText>
        </w:r>
      </w:fldSimple>
      <w:r>
        <w:instrText>.</w:instrText>
      </w:r>
      <w:fldSimple w:instr=" SEQ MTEqn \c \* Arabic \* MERGEFORMAT ">
        <w:r w:rsidR="008D52AD">
          <w:rPr>
            <w:noProof/>
          </w:rPr>
          <w:instrText>99</w:instrText>
        </w:r>
      </w:fldSimple>
      <w:r>
        <w:instrText>)</w:instrText>
      </w:r>
      <w:bookmarkEnd w:id="97"/>
      <w:r>
        <w:fldChar w:fldCharType="end"/>
      </w:r>
    </w:p>
    <w:p w14:paraId="09578144" w14:textId="77777777" w:rsidR="00FB6012" w:rsidRPr="000037DA" w:rsidRDefault="00FB6012" w:rsidP="00FB6012">
      <w:proofErr w:type="gramStart"/>
      <w:r w:rsidRPr="000037DA">
        <w:t>where</w:t>
      </w:r>
      <w:proofErr w:type="gramEnd"/>
      <w:r w:rsidRPr="000037DA">
        <w:t xml:space="preserve"> </w:t>
      </w:r>
      <w:r w:rsidR="00D85C52" w:rsidRPr="00D85C52">
        <w:rPr>
          <w:position w:val="-10"/>
        </w:rPr>
        <w:object w:dxaOrig="1200" w:dyaOrig="360" w14:anchorId="0BBE39E8">
          <v:shape id="_x0000_i1229" type="#_x0000_t75" style="width:59.9pt;height:18.55pt" o:ole="">
            <v:imagedata r:id="rId435" o:title=""/>
          </v:shape>
          <o:OLEObject Type="Embed" ProgID="Equation.DSMT4" ShapeID="_x0000_i1229" DrawAspect="Content" ObjectID="_1350755817" r:id="rId436"/>
        </w:object>
      </w:r>
      <w:r w:rsidRPr="000037DA">
        <w:t xml:space="preserve"> is the solid matrix velocity and </w:t>
      </w:r>
      <w:r w:rsidR="00D85C52" w:rsidRPr="00D85C52">
        <w:rPr>
          <w:position w:val="-6"/>
        </w:rPr>
        <w:object w:dxaOrig="260" w:dyaOrig="220" w14:anchorId="1BC01DC6">
          <v:shape id="_x0000_i1230" type="#_x0000_t75" style="width:12.1pt;height:10.7pt" o:ole="">
            <v:imagedata r:id="rId437" o:title=""/>
          </v:shape>
          <o:OLEObject Type="Embed" ProgID="Equation.DSMT4" ShapeID="_x0000_i1230" DrawAspect="Content" ObjectID="_1350755818" r:id="rId438"/>
        </w:object>
      </w:r>
      <w:r w:rsidRPr="000037DA">
        <w:t xml:space="preserve"> is the flux of the fluid relative to the solid matrix.  Let the solid matrix displacement be denoted by </w:t>
      </w:r>
      <w:r w:rsidR="00D85C52" w:rsidRPr="00D85C52">
        <w:rPr>
          <w:position w:val="-6"/>
        </w:rPr>
        <w:object w:dxaOrig="200" w:dyaOrig="220" w14:anchorId="3442FA04">
          <v:shape id="_x0000_i1231" type="#_x0000_t75" style="width:10pt;height:10.7pt" o:ole="">
            <v:imagedata r:id="rId439" o:title=""/>
          </v:shape>
          <o:OLEObject Type="Embed" ProgID="Equation.DSMT4" ShapeID="_x0000_i1231" DrawAspect="Content" ObjectID="_1350755819" r:id="rId440"/>
        </w:object>
      </w:r>
      <w:r w:rsidRPr="000037DA">
        <w:t xml:space="preserve">, then </w:t>
      </w:r>
      <w:r w:rsidR="00D85C52" w:rsidRPr="00D85C52">
        <w:rPr>
          <w:position w:val="-6"/>
        </w:rPr>
        <w:object w:dxaOrig="680" w:dyaOrig="320" w14:anchorId="087E3111">
          <v:shape id="_x0000_i1232" type="#_x0000_t75" style="width:34.2pt;height:16.4pt" o:ole="">
            <v:imagedata r:id="rId441" o:title=""/>
          </v:shape>
          <o:OLEObject Type="Embed" ProgID="Equation.DSMT4" ShapeID="_x0000_i1232" DrawAspect="Content" ObjectID="_1350755820" r:id="rId442"/>
        </w:object>
      </w:r>
      <w:r w:rsidRPr="000037DA">
        <w:t>.</w:t>
      </w:r>
    </w:p>
    <w:p w14:paraId="7D06D34F" w14:textId="77777777" w:rsidR="00FB6012" w:rsidRPr="000037DA" w:rsidRDefault="00FB6012" w:rsidP="00FB6012">
      <w:r w:rsidRPr="000037DA">
        <w:tab/>
        <w:t xml:space="preserve">To relate the relative fluid flux </w:t>
      </w:r>
      <w:r w:rsidR="00D85C52" w:rsidRPr="00D85C52">
        <w:rPr>
          <w:position w:val="-6"/>
        </w:rPr>
        <w:object w:dxaOrig="260" w:dyaOrig="220" w14:anchorId="6C2D02D5">
          <v:shape id="_x0000_i1233" type="#_x0000_t75" style="width:12.1pt;height:10.7pt" o:ole="">
            <v:imagedata r:id="rId443" o:title=""/>
          </v:shape>
          <o:OLEObject Type="Embed" ProgID="Equation.DSMT4" ShapeID="_x0000_i1233" DrawAspect="Content" ObjectID="_1350755821" r:id="rId444"/>
        </w:object>
      </w:r>
      <w:r w:rsidRPr="000037DA">
        <w:t xml:space="preserve"> to the fluid pressure and solid deformation, it is necessary to employ the equation of conservation of </w:t>
      </w:r>
      <w:r>
        <w:t xml:space="preserve">linear </w:t>
      </w:r>
      <w:r w:rsidRPr="000037DA">
        <w:t>momentum for the fluid,</w:t>
      </w:r>
    </w:p>
    <w:p w14:paraId="09E57417" w14:textId="77777777" w:rsidR="00FB6012" w:rsidRPr="000037DA" w:rsidRDefault="00FB6012" w:rsidP="00FB6012">
      <w:pPr>
        <w:pStyle w:val="MTDisplayEquation"/>
      </w:pPr>
      <w:r w:rsidRPr="000037DA">
        <w:tab/>
      </w:r>
      <w:r w:rsidR="00FF69F4" w:rsidRPr="00D85C52">
        <w:rPr>
          <w:position w:val="-12"/>
        </w:rPr>
        <w:object w:dxaOrig="2680" w:dyaOrig="400" w14:anchorId="15D2A549">
          <v:shape id="_x0000_i2740" type="#_x0000_t75" style="width:133.3pt;height:19.25pt" o:ole="">
            <v:imagedata r:id="rId445" o:title=""/>
          </v:shape>
          <o:OLEObject Type="Embed" ProgID="Equation.DSMT4" ShapeID="_x0000_i2740" DrawAspect="Content" ObjectID="_1350755822" r:id="rId446"/>
        </w:object>
      </w:r>
      <w:r w:rsidR="005D060C">
        <w:t>,</w:t>
      </w:r>
      <w:r w:rsidRPr="000037DA">
        <w:tab/>
      </w:r>
      <w:r>
        <w:fldChar w:fldCharType="begin"/>
      </w:r>
      <w:r>
        <w:instrText xml:space="preserve"> MACROBUTTON MTPlaceRef \* MERGEFORMAT </w:instrText>
      </w:r>
      <w:fldSimple w:instr=" SEQ MTEqn \h \* MERGEFORMAT "/>
      <w:bookmarkStart w:id="98" w:name="ZEqnNum635799"/>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100</w:instrText>
        </w:r>
      </w:fldSimple>
      <w:r>
        <w:instrText>)</w:instrText>
      </w:r>
      <w:bookmarkEnd w:id="98"/>
      <w:r>
        <w:fldChar w:fldCharType="end"/>
      </w:r>
    </w:p>
    <w:p w14:paraId="42A34988" w14:textId="022C2F9D" w:rsidR="00FB6012" w:rsidRPr="000037DA" w:rsidRDefault="00FB6012" w:rsidP="00FB6012">
      <w:proofErr w:type="gramStart"/>
      <w:r w:rsidRPr="000037DA">
        <w:t>where</w:t>
      </w:r>
      <w:proofErr w:type="gramEnd"/>
      <w:r w:rsidRPr="000037DA">
        <w:t xml:space="preserve"> </w:t>
      </w:r>
      <w:r w:rsidR="00D85C52" w:rsidRPr="00D85C52">
        <w:rPr>
          <w:position w:val="-10"/>
        </w:rPr>
        <w:object w:dxaOrig="320" w:dyaOrig="360" w14:anchorId="4D1B9764">
          <v:shape id="_x0000_i1235" type="#_x0000_t75" style="width:16.4pt;height:18.55pt" o:ole="">
            <v:imagedata r:id="rId447" o:title=""/>
          </v:shape>
          <o:OLEObject Type="Embed" ProgID="Equation.DSMT4" ShapeID="_x0000_i1235" DrawAspect="Content" ObjectID="_1350755823" r:id="rId448"/>
        </w:object>
      </w:r>
      <w:r w:rsidRPr="000037DA">
        <w:t xml:space="preserve"> is the solid matrix porosity</w:t>
      </w:r>
      <w:ins w:id="99" w:author="Gerard" w:date="2014-11-06T14:16:00Z">
        <w:r w:rsidR="00FF69F4">
          <w:t xml:space="preserve">, </w:t>
        </w:r>
        <w:r w:rsidR="00FF69F4" w:rsidRPr="00FF69F4">
          <w:rPr>
            <w:position w:val="-12"/>
            <w:rPrChange w:id="100" w:author="Gerard" w:date="2014-11-06T14:18:00Z">
              <w:rPr>
                <w:position w:val="-10"/>
              </w:rPr>
            </w:rPrChange>
          </w:rPr>
          <w:object w:dxaOrig="1100" w:dyaOrig="400" w14:anchorId="562F762F">
            <v:shape id="_x0000_i2749" type="#_x0000_t75" style="width:54.9pt;height:19.95pt" o:ole="">
              <v:imagedata r:id="rId449" o:title=""/>
            </v:shape>
            <o:OLEObject Type="Embed" ProgID="Equation.DSMT4" ShapeID="_x0000_i2749" DrawAspect="Content" ObjectID="_1350755824" r:id="rId450"/>
          </w:object>
        </w:r>
        <w:r w:rsidR="00FF69F4">
          <w:t xml:space="preserve"> is the apparent fluid density</w:t>
        </w:r>
      </w:ins>
      <w:ins w:id="101" w:author="Gerard" w:date="2014-11-06T14:18:00Z">
        <w:r w:rsidR="00FF69F4">
          <w:t xml:space="preserve"> and </w:t>
        </w:r>
        <w:r w:rsidR="00FF69F4" w:rsidRPr="00FF69F4">
          <w:rPr>
            <w:position w:val="-12"/>
            <w:rPrChange w:id="102" w:author="Gerard" w:date="2014-11-06T14:19:00Z">
              <w:rPr>
                <w:position w:val="-4"/>
              </w:rPr>
            </w:rPrChange>
          </w:rPr>
          <w:object w:dxaOrig="340" w:dyaOrig="400" w14:anchorId="732DA7BD">
            <v:shape id="_x0000_i2752" type="#_x0000_t75" style="width:17.1pt;height:19.95pt" o:ole="">
              <v:imagedata r:id="rId451" o:title=""/>
            </v:shape>
            <o:OLEObject Type="Embed" ProgID="Equation.DSMT4" ShapeID="_x0000_i2752" DrawAspect="Content" ObjectID="_1350755825" r:id="rId452"/>
          </w:object>
        </w:r>
        <w:r w:rsidR="00FF69F4">
          <w:t xml:space="preserve"> </w:t>
        </w:r>
      </w:ins>
      <w:ins w:id="103" w:author="Gerard" w:date="2014-11-06T14:19:00Z">
        <w:r w:rsidR="00FF69F4">
          <w:t>is the true fluid density</w:t>
        </w:r>
      </w:ins>
      <w:ins w:id="104" w:author="Gerard" w:date="2014-11-06T14:16:00Z">
        <w:r w:rsidR="00FF69F4">
          <w:t xml:space="preserve">, </w:t>
        </w:r>
        <w:r w:rsidR="00FF69F4" w:rsidRPr="00FF69F4">
          <w:rPr>
            <w:position w:val="-6"/>
            <w:rPrChange w:id="105" w:author="Gerard" w:date="2014-11-06T14:16:00Z">
              <w:rPr>
                <w:position w:val="-4"/>
              </w:rPr>
            </w:rPrChange>
          </w:rPr>
          <w:object w:dxaOrig="300" w:dyaOrig="340" w14:anchorId="5B5139A6">
            <v:shape id="_x0000_i2746" type="#_x0000_t75" style="width:14.95pt;height:17.1pt" o:ole="">
              <v:imagedata r:id="rId453" o:title=""/>
            </v:shape>
            <o:OLEObject Type="Embed" ProgID="Equation.DSMT4" ShapeID="_x0000_i2746" DrawAspect="Content" ObjectID="_1350755826" r:id="rId454"/>
          </w:object>
        </w:r>
        <w:r w:rsidR="00FF69F4">
          <w:t xml:space="preserve"> is the external body force per mass acting on the fluid</w:t>
        </w:r>
      </w:ins>
      <w:r w:rsidRPr="000037DA">
        <w:t xml:space="preserve">, and </w:t>
      </w:r>
      <w:r w:rsidR="00D85C52" w:rsidRPr="00D85C52">
        <w:rPr>
          <w:position w:val="-12"/>
        </w:rPr>
        <w:object w:dxaOrig="300" w:dyaOrig="380" w14:anchorId="368BC82C">
          <v:shape id="_x0000_i1236" type="#_x0000_t75" style="width:14.95pt;height:18.55pt" o:ole="">
            <v:imagedata r:id="rId455" o:title=""/>
          </v:shape>
          <o:OLEObject Type="Embed" ProgID="Equation.DSMT4" ShapeID="_x0000_i1236" DrawAspect="Content" ObjectID="_1350755827" r:id="rId456"/>
        </w:object>
      </w:r>
      <w:r w:rsidRPr="000037DA">
        <w:t xml:space="preserve"> is the momentum exchange between the solid and fluid constituents, typically representing the frictional interaction between these constituents.  This equation neglects the viscous stress of the fluid in comparison to </w:t>
      </w:r>
      <w:r w:rsidR="00D85C52" w:rsidRPr="00D85C52">
        <w:rPr>
          <w:position w:val="-12"/>
        </w:rPr>
        <w:object w:dxaOrig="300" w:dyaOrig="380" w14:anchorId="2B8B0897">
          <v:shape id="_x0000_i1237" type="#_x0000_t75" style="width:14.95pt;height:18.55pt" o:ole="">
            <v:imagedata r:id="rId457" o:title=""/>
          </v:shape>
          <o:OLEObject Type="Embed" ProgID="Equation.DSMT4" ShapeID="_x0000_i1237" DrawAspect="Content" ObjectID="_1350755828" r:id="rId458"/>
        </w:object>
      </w:r>
      <w:r w:rsidRPr="000037DA">
        <w:t>.</w:t>
      </w:r>
      <w:r>
        <w:t xml:space="preserve"> </w:t>
      </w:r>
      <w:r w:rsidRPr="000037DA">
        <w:t xml:space="preserve"> The most common constitutive relation is </w:t>
      </w:r>
      <w:r w:rsidR="00D85C52" w:rsidRPr="00D85C52">
        <w:rPr>
          <w:position w:val="-12"/>
        </w:rPr>
        <w:object w:dxaOrig="1579" w:dyaOrig="380" w14:anchorId="0FD56313">
          <v:shape id="_x0000_i1238" type="#_x0000_t75" style="width:79.15pt;height:18.55pt" o:ole="">
            <v:imagedata r:id="rId459" o:title=""/>
          </v:shape>
          <o:OLEObject Type="Embed" ProgID="Equation.DSMT4" ShapeID="_x0000_i1238" DrawAspect="Content" ObjectID="_1350755829" r:id="rId460"/>
        </w:object>
      </w:r>
      <w:r>
        <w:t>,</w:t>
      </w:r>
      <w:r w:rsidRPr="000037DA">
        <w:t xml:space="preserve"> where</w:t>
      </w:r>
      <w:r>
        <w:t xml:space="preserve"> </w:t>
      </w:r>
      <w:r>
        <w:lastRenderedPageBreak/>
        <w:t xml:space="preserve">the second order, symmetric tensor </w:t>
      </w:r>
      <w:r w:rsidR="00D85C52" w:rsidRPr="00D85C52">
        <w:rPr>
          <w:position w:val="-4"/>
        </w:rPr>
        <w:object w:dxaOrig="220" w:dyaOrig="260" w14:anchorId="084677B1">
          <v:shape id="_x0000_i1239" type="#_x0000_t75" style="width:10.7pt;height:12.1pt" o:ole="">
            <v:imagedata r:id="rId461" o:title=""/>
          </v:shape>
          <o:OLEObject Type="Embed" ProgID="Equation.DSMT4" ShapeID="_x0000_i1239" DrawAspect="Content" ObjectID="_1350755830" r:id="rId462"/>
        </w:object>
      </w:r>
      <w:r w:rsidRPr="000037DA">
        <w:t xml:space="preserve"> is the hydraulic permeability of the mixture</w:t>
      </w:r>
      <w:r>
        <w:t>.  W</w:t>
      </w:r>
      <w:r w:rsidRPr="000037DA">
        <w:t>hen combined with Eq.</w:t>
      </w:r>
      <w:r w:rsidR="00FD5AC9">
        <w:fldChar w:fldCharType="begin"/>
      </w:r>
      <w:r w:rsidR="00FD5AC9">
        <w:instrText xml:space="preserve"> GOTOBUTTON ZEqnNum635799  \* MERGEFORMAT </w:instrText>
      </w:r>
      <w:fldSimple w:instr=" REF ZEqnNum635799 \* Charformat \! \* MERGEFORMAT ">
        <w:r w:rsidR="008D52AD">
          <w:instrText>(2.100)</w:instrText>
        </w:r>
      </w:fldSimple>
      <w:r w:rsidR="00FD5AC9">
        <w:fldChar w:fldCharType="end"/>
      </w:r>
      <w:r w:rsidRPr="000037DA">
        <w:t>, it produces</w:t>
      </w:r>
    </w:p>
    <w:p w14:paraId="0D48C292" w14:textId="77777777" w:rsidR="00FB6012" w:rsidRPr="000037DA" w:rsidRDefault="00FB6012" w:rsidP="00FB6012">
      <w:pPr>
        <w:pStyle w:val="MTDisplayEquation"/>
      </w:pPr>
      <w:r w:rsidRPr="000037DA">
        <w:tab/>
      </w:r>
      <w:r w:rsidR="00B937DE" w:rsidRPr="00FF69F4">
        <w:rPr>
          <w:position w:val="-16"/>
        </w:rPr>
        <w:object w:dxaOrig="2420" w:dyaOrig="460" w14:anchorId="126A8617">
          <v:shape id="_x0000_i2814" type="#_x0000_t75" style="width:120.5pt;height:23.5pt" o:ole="">
            <v:imagedata r:id="rId463" o:title=""/>
          </v:shape>
          <o:OLEObject Type="Embed" ProgID="Equation.DSMT4" ShapeID="_x0000_i2814" DrawAspect="Content" ObjectID="_1350755831" r:id="rId46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101</w:instrText>
        </w:r>
      </w:fldSimple>
      <w:r>
        <w:instrText>)</w:instrText>
      </w:r>
      <w:r>
        <w:fldChar w:fldCharType="end"/>
      </w:r>
    </w:p>
    <w:p w14:paraId="3B5D1E8D" w14:textId="77777777" w:rsidR="00FB6012" w:rsidRPr="000037DA" w:rsidRDefault="00FB6012" w:rsidP="00FB6012">
      <w:proofErr w:type="gramStart"/>
      <w:r w:rsidRPr="000037DA">
        <w:t>which</w:t>
      </w:r>
      <w:proofErr w:type="gramEnd"/>
      <w:r w:rsidRPr="000037DA">
        <w:t xml:space="preserve"> is equivalent to Darcy’s law.  In general, </w:t>
      </w:r>
      <w:r w:rsidR="00D85C52" w:rsidRPr="00D85C52">
        <w:rPr>
          <w:position w:val="-4"/>
        </w:rPr>
        <w:object w:dxaOrig="220" w:dyaOrig="260" w14:anchorId="1BA6CA18">
          <v:shape id="_x0000_i1241" type="#_x0000_t75" style="width:10.7pt;height:12.1pt" o:ole="">
            <v:imagedata r:id="rId465" o:title=""/>
          </v:shape>
          <o:OLEObject Type="Embed" ProgID="Equation.DSMT4" ShapeID="_x0000_i1241" DrawAspect="Content" ObjectID="_1350755832" r:id="rId466"/>
        </w:object>
      </w:r>
      <w:r w:rsidRPr="000037DA">
        <w:t xml:space="preserve"> may be a function of the deformation.</w:t>
      </w:r>
    </w:p>
    <w:p w14:paraId="7E69D3F2" w14:textId="77777777" w:rsidR="00FB6012" w:rsidRDefault="00FB6012" w:rsidP="00FB6012"/>
    <w:p w14:paraId="3CF4EB1E" w14:textId="77777777" w:rsidR="00FB6012" w:rsidRDefault="00FB6012" w:rsidP="00FB6012">
      <w:r>
        <w:br w:type="page"/>
      </w:r>
    </w:p>
    <w:p w14:paraId="1AECAFA6" w14:textId="77777777" w:rsidR="00FB6012" w:rsidRDefault="00FB6012" w:rsidP="00FB6012">
      <w:pPr>
        <w:pStyle w:val="Heading2"/>
      </w:pPr>
      <w:bookmarkStart w:id="106" w:name="_Ref176690994"/>
      <w:bookmarkStart w:id="107" w:name="_Toc176704830"/>
      <w:bookmarkStart w:id="108" w:name="_Toc387680131"/>
      <w:r>
        <w:lastRenderedPageBreak/>
        <w:t>Biphasic-Solute Material</w:t>
      </w:r>
      <w:bookmarkEnd w:id="106"/>
      <w:bookmarkEnd w:id="107"/>
      <w:bookmarkEnd w:id="108"/>
    </w:p>
    <w:p w14:paraId="051B2D4E" w14:textId="77777777" w:rsidR="00FB6012" w:rsidRDefault="00FB6012" w:rsidP="00FB6012">
      <w:r>
        <w:t>A biphasic-solute material is an extension of the biphasic material model that also includes transport and mechano-chemical effects of a neutral solute.  Transport of a solute in a porous medium includes diffusion, resulting from gradients in the solute concentration, and convection of the solute by the solvent, as a result of fluid pressure gradients.  Mechano-chemical effects describe phenomena such as osmotic pressurization and swelling.</w:t>
      </w:r>
    </w:p>
    <w:p w14:paraId="7EA5AD13" w14:textId="77777777" w:rsidR="00FB6012" w:rsidRDefault="00FB6012" w:rsidP="00FB6012">
      <w:pPr>
        <w:pStyle w:val="Heading3"/>
      </w:pPr>
      <w:bookmarkStart w:id="109" w:name="_Toc176704831"/>
      <w:bookmarkStart w:id="110" w:name="_Toc387680132"/>
      <w:r>
        <w:t>Governing Equations</w:t>
      </w:r>
      <w:bookmarkEnd w:id="109"/>
      <w:bookmarkEnd w:id="110"/>
    </w:p>
    <w:p w14:paraId="34EDA465" w14:textId="77777777" w:rsidR="00FB6012" w:rsidRDefault="00FB6012" w:rsidP="00FB6012">
      <w:r>
        <w:t xml:space="preserve">The governing equations adopted in this finite </w:t>
      </w:r>
      <w:r w:rsidR="004212D5">
        <w:t xml:space="preserve">element </w:t>
      </w:r>
      <w:r>
        <w:t xml:space="preserve">implementation of neutral solute transport in deformable porous media are based on the framework of mixture theory </w:t>
      </w:r>
      <w:r>
        <w:fldChar w:fldCharType="begin"/>
      </w:r>
      <w:r w:rsidR="00A56950">
        <w:instrText xml:space="preserve"> ADDIN EN.CITE &lt;EndNote&gt;&lt;Cite&gt;&lt;Author&gt;Truesdell&lt;/Author&gt;&lt;Year&gt;1960&lt;/Year&gt;&lt;RecNum&gt;49&lt;/RecNum&gt;&lt;DisplayText&gt;[11, 12]&lt;/DisplayText&gt;&lt;record&gt;&lt;rec-number&gt;49&lt;/rec-number&gt;&lt;foreign-keys&gt;&lt;key app="EN" db-id="xxf0rdw27fzf0ie5dv9xdazn9pr5svpwws09"&gt;49&lt;/key&gt;&lt;/foreign-keys&gt;&lt;ref-type name="Book"&gt;6&lt;/ref-type&gt;&lt;contributors&gt;&lt;authors&gt;&lt;author&gt;Truesdell, C.&lt;/author&gt;&lt;author&gt;Toupin, R.&lt;/author&gt;&lt;/authors&gt;&lt;secondary-authors&gt;&lt;author&gt;Flugge, S.&lt;/author&gt;&lt;/secondary-authors&gt;&lt;/contributors&gt;&lt;titles&gt;&lt;title&gt;The classical field theories&lt;/title&gt;&lt;secondary-title&gt;Handbuch der physik&lt;/secondary-title&gt;&lt;/titles&gt;&lt;volume&gt;III/1&lt;/volume&gt;&lt;dates&gt;&lt;year&gt;1960&lt;/year&gt;&lt;/dates&gt;&lt;pub-location&gt;Heidelberg&lt;/pub-location&gt;&lt;publisher&gt;Springer&lt;/publisher&gt;&lt;urls&gt;&lt;/urls&gt;&lt;/record&gt;&lt;/Cite&gt;&lt;Cite&gt;&lt;Author&gt;Bowen&lt;/Author&gt;&lt;Year&gt;1976&lt;/Year&gt;&lt;RecNum&gt;53&lt;/RecNum&gt;&lt;record&gt;&lt;rec-number&gt;53&lt;/rec-number&gt;&lt;foreign-keys&gt;&lt;key app="EN" db-id="xxf0rdw27fzf0ie5dv9xdazn9pr5svpwws09"&gt;53&lt;/key&gt;&lt;/foreign-keys&gt;&lt;ref-type name="Book"&gt;6&lt;/ref-type&gt;&lt;contributors&gt;&lt;authors&gt;&lt;author&gt;Bowen, R.M.&lt;/author&gt;&lt;/authors&gt;&lt;secondary-authors&gt;&lt;author&gt;Eringen, A.E.&lt;/author&gt;&lt;/secondary-authors&gt;&lt;/contributors&gt;&lt;titles&gt;&lt;title&gt;Theory of mixtures&lt;/title&gt;&lt;secondary-title&gt;Continuum physics&lt;/secondary-title&gt;&lt;/titles&gt;&lt;volume&gt;3&lt;/volume&gt;&lt;section&gt;1–127&lt;/section&gt;&lt;dates&gt;&lt;year&gt;1976&lt;/year&gt;&lt;/dates&gt;&lt;pub-location&gt;New York&lt;/pub-location&gt;&lt;publisher&gt;Academic Press&lt;/publisher&gt;&lt;urls&gt;&lt;/urls&gt;&lt;/record&gt;&lt;/Cite&gt;&lt;/EndNote&gt;</w:instrText>
      </w:r>
      <w:r>
        <w:fldChar w:fldCharType="separate"/>
      </w:r>
      <w:r w:rsidR="00A56950">
        <w:rPr>
          <w:noProof/>
        </w:rPr>
        <w:t>[</w:t>
      </w:r>
      <w:hyperlink w:anchor="_ENREF_11" w:tooltip="Truesdell, 1960 #49" w:history="1">
        <w:r w:rsidR="00A56950">
          <w:rPr>
            <w:noProof/>
          </w:rPr>
          <w:t>11</w:t>
        </w:r>
      </w:hyperlink>
      <w:r w:rsidR="00A56950">
        <w:rPr>
          <w:noProof/>
        </w:rPr>
        <w:t xml:space="preserve">, </w:t>
      </w:r>
      <w:hyperlink w:anchor="_ENREF_12" w:tooltip="Bowen, 1976 #53" w:history="1">
        <w:r w:rsidR="00A56950">
          <w:rPr>
            <w:noProof/>
          </w:rPr>
          <w:t>12</w:t>
        </w:r>
      </w:hyperlink>
      <w:r w:rsidR="00A56950">
        <w:rPr>
          <w:noProof/>
        </w:rPr>
        <w:t>]</w:t>
      </w:r>
      <w:r>
        <w:fldChar w:fldCharType="end"/>
      </w:r>
      <w:r>
        <w:t xml:space="preserve">. </w:t>
      </w:r>
      <w:r w:rsidR="00837539">
        <w:t>A</w:t>
      </w:r>
      <w:r>
        <w:t xml:space="preserve"> single solute is considered in this presentation for notational simplicity, though the extension of equations to multiple solutes is straightforward. Various forms of the governing equations have been presented in the prior literature </w:t>
      </w:r>
      <w:r>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ZGItaWQ9Inh4ZjByZHcyN2Z6ZjBpZTVkdjl4ZGF6bjlwcjVzdnB3d3MwOSI+NTQ8L2tleT48L2Zv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</w:fldData>
        </w:fldChar>
      </w:r>
      <w:r w:rsidR="00A56950">
        <w:instrText xml:space="preserve"> ADDIN EN.CITE </w:instrText>
      </w:r>
      <w:r w:rsidR="00A56950">
        <w:fldChar w:fldCharType="begin">
          <w:fldData xml:space="preserve">PEVuZE5vdGU+PENpdGU+PEF1dGhvcj5NYXVjazwvQXV0aG9yPjxZZWFyPjIwMDM8L1llYXI+PFJl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</w:fldData>
        </w:fldChar>
      </w:r>
      <w:r w:rsidR="00A56950">
        <w:instrText xml:space="preserve"> ADDIN EN.CITE.DATA </w:instrText>
      </w:r>
      <w:r w:rsidR="00A56950">
        <w:fldChar w:fldCharType="end"/>
      </w:r>
      <w:r>
        <w:fldChar w:fldCharType="separate"/>
      </w:r>
      <w:r w:rsidR="00A56950">
        <w:rPr>
          <w:noProof/>
        </w:rPr>
        <w:t>[</w:t>
      </w:r>
      <w:hyperlink w:anchor="_ENREF_13" w:tooltip="Mauck, 2003 #54" w:history="1">
        <w:r w:rsidR="00A56950">
          <w:rPr>
            <w:noProof/>
          </w:rPr>
          <w:t>13</w:t>
        </w:r>
      </w:hyperlink>
      <w:r w:rsidR="00A56950">
        <w:rPr>
          <w:noProof/>
        </w:rPr>
        <w:t xml:space="preserve">, </w:t>
      </w:r>
      <w:hyperlink w:anchor="_ENREF_14" w:tooltip="Ateshian, 2006 #55" w:history="1">
        <w:r w:rsidR="00A56950">
          <w:rPr>
            <w:noProof/>
          </w:rPr>
          <w:t>14</w:t>
        </w:r>
      </w:hyperlink>
      <w:r w:rsidR="00A56950">
        <w:rPr>
          <w:noProof/>
        </w:rPr>
        <w:t>]</w:t>
      </w:r>
      <w:r>
        <w:fldChar w:fldCharType="end"/>
      </w:r>
      <w:r>
        <w:t>, though a presentation that incorporates all the desired features of this implementation has not been reported previously and is thus detailed here.</w:t>
      </w:r>
    </w:p>
    <w:p w14:paraId="1BC87F26" w14:textId="77777777" w:rsidR="00FB6012" w:rsidRDefault="00FB6012" w:rsidP="00FB6012"/>
    <w:p w14:paraId="75C2A114" w14:textId="77777777" w:rsidR="00FB6012" w:rsidRDefault="00FB6012" w:rsidP="00FB6012">
      <w:r>
        <w:t xml:space="preserve">The fundamental modeling assumptions adopted in this treatment are quasi-static conditions for momentum balance (negligible effects of inertia), intrinsic incompressibility of all constituents (invariant true densities), isothermal conditions, negligible volume fraction of solute relative to the solid and solvent, and negligible effects of solute and solvent viscosities (friction within constituents) relative to frictional interactions between constituents. These </w:t>
      </w:r>
      <w:r w:rsidR="005D060C">
        <w:t xml:space="preserve">assumptions are often made in </w:t>
      </w:r>
      <w:r>
        <w:t xml:space="preserve">studies </w:t>
      </w:r>
      <w:r w:rsidR="005D060C">
        <w:t>of</w:t>
      </w:r>
      <w:r>
        <w:t xml:space="preserve"> biological tissues and cells. </w:t>
      </w:r>
      <w:r w:rsidR="005D060C">
        <w:t>E</w:t>
      </w:r>
      <w:r>
        <w:t>xternal body forces</w:t>
      </w:r>
      <w:r w:rsidR="005D060C">
        <w:t xml:space="preserve"> and</w:t>
      </w:r>
      <w:r>
        <w:t xml:space="preserve"> chemical reactions </w:t>
      </w:r>
      <w:r w:rsidR="005D060C">
        <w:t>are not considered</w:t>
      </w:r>
      <w:r>
        <w:t>.</w:t>
      </w:r>
    </w:p>
    <w:p w14:paraId="46AA7905" w14:textId="77777777" w:rsidR="00FB6012" w:rsidRDefault="00FB6012" w:rsidP="00FB6012"/>
    <w:p w14:paraId="14F19F4B" w14:textId="77777777" w:rsidR="00FB6012" w:rsidRDefault="00FB6012" w:rsidP="00FB6012">
      <w:r>
        <w:t>The three constituents of the mixture are the porous-permeable solid matrix (</w:t>
      </w:r>
      <w:r w:rsidR="00D85C52" w:rsidRPr="00D85C52">
        <w:rPr>
          <w:position w:val="-6"/>
        </w:rPr>
        <w:object w:dxaOrig="580" w:dyaOrig="220" w14:anchorId="68A3B4DC">
          <v:shape id="_x0000_i1242" type="#_x0000_t75" style="width:29.25pt;height:10.7pt" o:ole="">
            <v:imagedata r:id="rId467" o:title=""/>
          </v:shape>
          <o:OLEObject Type="Embed" ProgID="Equation.DSMT4" ShapeID="_x0000_i1242" DrawAspect="Content" ObjectID="_1350755833" r:id="rId468"/>
        </w:object>
      </w:r>
      <w:r>
        <w:t>), the solvent (</w:t>
      </w:r>
      <w:r w:rsidR="00D85C52" w:rsidRPr="00D85C52">
        <w:rPr>
          <w:position w:val="-6"/>
        </w:rPr>
        <w:object w:dxaOrig="639" w:dyaOrig="220" w14:anchorId="6B5E5A53">
          <v:shape id="_x0000_i1243" type="#_x0000_t75" style="width:32.1pt;height:10.7pt" o:ole="">
            <v:imagedata r:id="rId469" o:title=""/>
          </v:shape>
          <o:OLEObject Type="Embed" ProgID="Equation.DSMT4" ShapeID="_x0000_i1243" DrawAspect="Content" ObjectID="_1350755834" r:id="rId470"/>
        </w:object>
      </w:r>
      <w:r>
        <w:t>), and the solute (</w:t>
      </w:r>
      <w:r w:rsidR="00D85C52" w:rsidRPr="00D85C52">
        <w:rPr>
          <w:position w:val="-6"/>
        </w:rPr>
        <w:object w:dxaOrig="600" w:dyaOrig="220" w14:anchorId="1DBC0C67">
          <v:shape id="_x0000_i1244" type="#_x0000_t75" style="width:29.25pt;height:10.7pt" o:ole="">
            <v:imagedata r:id="rId471" o:title=""/>
          </v:shape>
          <o:OLEObject Type="Embed" ProgID="Equation.DSMT4" ShapeID="_x0000_i1244" DrawAspect="Content" ObjectID="_1350755835" r:id="rId472"/>
        </w:object>
      </w:r>
      <w:r>
        <w:t xml:space="preserve">). The </w:t>
      </w:r>
      <w:proofErr w:type="gramStart"/>
      <w:r>
        <w:t>motion of the solid matrix is described by the displacement vector</w:t>
      </w:r>
      <w:proofErr w:type="gramEnd"/>
      <w:r>
        <w:t xml:space="preserve"> </w:t>
      </w:r>
      <w:r w:rsidR="00D85C52" w:rsidRPr="00D85C52">
        <w:rPr>
          <w:position w:val="-6"/>
        </w:rPr>
        <w:object w:dxaOrig="200" w:dyaOrig="220" w14:anchorId="523494C6">
          <v:shape id="_x0000_i1245" type="#_x0000_t75" style="width:10pt;height:10.7pt" o:ole="">
            <v:imagedata r:id="rId473" o:title=""/>
          </v:shape>
          <o:OLEObject Type="Embed" ProgID="Equation.DSMT4" ShapeID="_x0000_i1245" DrawAspect="Content" ObjectID="_1350755836" r:id="rId474"/>
        </w:object>
      </w:r>
      <w:r w:rsidR="005D060C">
        <w:t>,</w:t>
      </w:r>
      <w:r>
        <w:t xml:space="preserve"> the pressure of the interstitial fluid (solvent+solute) is </w:t>
      </w:r>
      <w:r w:rsidR="00D85C52" w:rsidRPr="00D85C52">
        <w:rPr>
          <w:position w:val="-10"/>
        </w:rPr>
        <w:object w:dxaOrig="240" w:dyaOrig="260" w14:anchorId="463C431A">
          <v:shape id="_x0000_i1246" type="#_x0000_t75" style="width:12.1pt;height:12.1pt" o:ole="">
            <v:imagedata r:id="rId475" o:title=""/>
          </v:shape>
          <o:OLEObject Type="Embed" ProgID="Equation.DSMT4" ShapeID="_x0000_i1246" DrawAspect="Content" ObjectID="_1350755837" r:id="rId476"/>
        </w:object>
      </w:r>
      <w:r w:rsidR="005D060C">
        <w:t>,</w:t>
      </w:r>
      <w:r>
        <w:t xml:space="preserve"> and the solute concentration (on a solution-volume basis) is </w:t>
      </w:r>
      <w:r w:rsidR="00D85C52" w:rsidRPr="00D85C52">
        <w:rPr>
          <w:position w:val="-6"/>
        </w:rPr>
        <w:object w:dxaOrig="180" w:dyaOrig="220" w14:anchorId="10E707C0">
          <v:shape id="_x0000_i1247" type="#_x0000_t75" style="width:9.25pt;height:10.7pt" o:ole="">
            <v:imagedata r:id="rId477" o:title=""/>
          </v:shape>
          <o:OLEObject Type="Embed" ProgID="Equation.DSMT4" ShapeID="_x0000_i1247" DrawAspect="Content" ObjectID="_1350755838" r:id="rId478"/>
        </w:object>
      </w:r>
      <w:r>
        <w:t xml:space="preserve">. The total (or mixture) stress may be described by the Cauchy stress tensor </w:t>
      </w:r>
      <w:r w:rsidR="00D85C52" w:rsidRPr="00D85C52">
        <w:rPr>
          <w:position w:val="-10"/>
        </w:rPr>
        <w:object w:dxaOrig="1280" w:dyaOrig="360" w14:anchorId="0A211949">
          <v:shape id="_x0000_i1248" type="#_x0000_t75" style="width:64.15pt;height:18.55pt" o:ole="">
            <v:imagedata r:id="rId479" o:title=""/>
          </v:shape>
          <o:OLEObject Type="Embed" ProgID="Equation.DSMT4" ShapeID="_x0000_i1248" DrawAspect="Content" ObjectID="_1350755839" r:id="rId480"/>
        </w:object>
      </w:r>
      <w:r>
        <w:t xml:space="preserve">, where </w:t>
      </w:r>
      <w:r w:rsidR="00D85C52" w:rsidRPr="00D85C52">
        <w:rPr>
          <w:position w:val="-4"/>
        </w:rPr>
        <w:object w:dxaOrig="180" w:dyaOrig="260" w14:anchorId="32D3B267">
          <v:shape id="_x0000_i1249" type="#_x0000_t75" style="width:9.25pt;height:12.1pt" o:ole="">
            <v:imagedata r:id="rId481" o:title=""/>
          </v:shape>
          <o:OLEObject Type="Embed" ProgID="Equation.DSMT4" ShapeID="_x0000_i1249" DrawAspect="Content" ObjectID="_1350755840" r:id="rId482"/>
        </w:object>
      </w:r>
      <w:r>
        <w:t xml:space="preserve"> is the identity tensor and </w:t>
      </w:r>
      <w:r w:rsidR="00D85C52" w:rsidRPr="00D85C52">
        <w:rPr>
          <w:position w:val="-6"/>
        </w:rPr>
        <w:object w:dxaOrig="300" w:dyaOrig="320" w14:anchorId="7E6FEBB0">
          <v:shape id="_x0000_i1250" type="#_x0000_t75" style="width:14.95pt;height:16.4pt" o:ole="">
            <v:imagedata r:id="rId483" o:title=""/>
          </v:shape>
          <o:OLEObject Type="Embed" ProgID="Equation.DSMT4" ShapeID="_x0000_i1250" DrawAspect="Content" ObjectID="_1350755841" r:id="rId484"/>
        </w:object>
      </w:r>
      <w:r>
        <w:t xml:space="preserve"> is the stress arising from the strain in the porous solid matrix. Because it is porous, the solid matrix is compressible since the volume of pores changes as interstitial fluid enters or leaves the matrix. Under the conditions outlined above, the balance of linear momentum for the mixture reduces to</w:t>
      </w:r>
    </w:p>
    <w:p w14:paraId="1478B7FF" w14:textId="77777777" w:rsidR="00FB6012" w:rsidRDefault="00FB6012" w:rsidP="00FB6012">
      <w:pPr>
        <w:pStyle w:val="MTDisplayEquation"/>
      </w:pPr>
      <w:r>
        <w:tab/>
      </w:r>
      <w:r w:rsidR="00D85C52" w:rsidRPr="00D85C52">
        <w:rPr>
          <w:position w:val="-10"/>
        </w:rPr>
        <w:object w:dxaOrig="2740" w:dyaOrig="360" w14:anchorId="26B1A9B6">
          <v:shape id="_x0000_i1251" type="#_x0000_t75" style="width:136.85pt;height:18.55pt" o:ole="">
            <v:imagedata r:id="rId485" o:title=""/>
          </v:shape>
          <o:OLEObject Type="Embed" ProgID="Equation.DSMT4" ShapeID="_x0000_i1251" DrawAspect="Content" ObjectID="_1350755842" r:id="rId486"/>
        </w:object>
      </w:r>
      <w:r>
        <w:t>.</w:t>
      </w:r>
      <w:r>
        <w:tab/>
      </w:r>
      <w:r>
        <w:fldChar w:fldCharType="begin"/>
      </w:r>
      <w:r>
        <w:instrText xml:space="preserve"> MACROBUTTON MTPlaceRef \* MERGEFORMAT </w:instrText>
      </w:r>
      <w:fldSimple w:instr=" SEQ MTEqn \h \* MERGEFORMAT "/>
      <w:bookmarkStart w:id="111" w:name="ZEqnNum146657"/>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102</w:instrText>
        </w:r>
      </w:fldSimple>
      <w:r>
        <w:instrText>)</w:instrText>
      </w:r>
      <w:bookmarkEnd w:id="111"/>
      <w:r>
        <w:fldChar w:fldCharType="end"/>
      </w:r>
    </w:p>
    <w:p w14:paraId="76376A81" w14:textId="77777777" w:rsidR="00FB6012" w:rsidRDefault="00FB6012" w:rsidP="00FB6012">
      <w:r>
        <w:t>Similarly, the equations of balance of linear momentum for the solvent and solute are given by</w:t>
      </w:r>
    </w:p>
    <w:p w14:paraId="46FDD1E5" w14:textId="77777777" w:rsidR="00FB6012" w:rsidRDefault="00FB6012" w:rsidP="00FB6012">
      <w:pPr>
        <w:pStyle w:val="MTDisplayEquation"/>
      </w:pPr>
      <w:r>
        <w:tab/>
      </w:r>
      <w:r w:rsidR="004B1907" w:rsidRPr="00D85C52">
        <w:rPr>
          <w:position w:val="-86"/>
        </w:rPr>
        <w:object w:dxaOrig="4840" w:dyaOrig="900" w14:anchorId="08C87ED1">
          <v:shape id="_x0000_i1252" type="#_x0000_t75" style="width:241.65pt;height:45.6pt" o:ole="">
            <v:imagedata r:id="rId487" o:title=""/>
          </v:shape>
          <o:OLEObject Type="Embed" ProgID="Equation.DSMT4" ShapeID="_x0000_i1252" DrawAspect="Content" ObjectID="_1350755843" r:id="rId488"/>
        </w:object>
      </w:r>
      <w:r>
        <w:tab/>
      </w:r>
      <w:r>
        <w:fldChar w:fldCharType="begin"/>
      </w:r>
      <w:r>
        <w:instrText xml:space="preserve"> MACROBUTTON MTPlaceRef \* MERGEFORMAT </w:instrText>
      </w:r>
      <w:fldSimple w:instr=" SEQ MTEqn \h \* MERGEFORMAT "/>
      <w:bookmarkStart w:id="112" w:name="ZEqnNum429892"/>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103</w:instrText>
        </w:r>
      </w:fldSimple>
      <w:r>
        <w:instrText>)</w:instrText>
      </w:r>
      <w:bookmarkEnd w:id="112"/>
      <w:r>
        <w:fldChar w:fldCharType="end"/>
      </w:r>
    </w:p>
    <w:p w14:paraId="126A21ED" w14:textId="77777777" w:rsidR="00FB6012" w:rsidRDefault="00FB6012" w:rsidP="00FB6012">
      <w:proofErr w:type="gramStart"/>
      <w:r>
        <w:t>where</w:t>
      </w:r>
      <w:proofErr w:type="gramEnd"/>
      <w:r>
        <w:t xml:space="preserve"> </w:t>
      </w:r>
      <w:r w:rsidR="00D85C52" w:rsidRPr="00D85C52">
        <w:rPr>
          <w:position w:val="-10"/>
        </w:rPr>
        <w:object w:dxaOrig="340" w:dyaOrig="360" w14:anchorId="0EB5C749">
          <v:shape id="_x0000_i1253" type="#_x0000_t75" style="width:17.1pt;height:18.55pt" o:ole="">
            <v:imagedata r:id="rId489" o:title=""/>
          </v:shape>
          <o:OLEObject Type="Embed" ProgID="Equation.DSMT4" ShapeID="_x0000_i1253" DrawAspect="Content" ObjectID="_1350755844" r:id="rId490"/>
        </w:object>
      </w:r>
      <w:r>
        <w:t xml:space="preserve"> is the apparent density (mass of </w:t>
      </w:r>
      <w:r w:rsidR="00D85C52" w:rsidRPr="00D85C52">
        <w:rPr>
          <w:position w:val="-6"/>
        </w:rPr>
        <w:object w:dxaOrig="240" w:dyaOrig="220" w14:anchorId="6EAAE733">
          <v:shape id="_x0000_i1254" type="#_x0000_t75" style="width:12.1pt;height:10.7pt" o:ole="">
            <v:imagedata r:id="rId491" o:title=""/>
          </v:shape>
          <o:OLEObject Type="Embed" ProgID="Equation.DSMT4" ShapeID="_x0000_i1254" DrawAspect="Content" ObjectID="_1350755845" r:id="rId492"/>
        </w:object>
      </w:r>
      <w:r>
        <w:t xml:space="preserve"> per volume of the mixture), </w:t>
      </w:r>
      <w:r w:rsidR="00D85C52" w:rsidRPr="00D85C52">
        <w:rPr>
          <w:position w:val="-10"/>
        </w:rPr>
        <w:object w:dxaOrig="340" w:dyaOrig="360" w14:anchorId="2D748BC3">
          <v:shape id="_x0000_i1255" type="#_x0000_t75" style="width:17.1pt;height:18.55pt" o:ole="">
            <v:imagedata r:id="rId493" o:title=""/>
          </v:shape>
          <o:OLEObject Type="Embed" ProgID="Equation.DSMT4" ShapeID="_x0000_i1255" DrawAspect="Content" ObjectID="_1350755846" r:id="rId494"/>
        </w:object>
      </w:r>
      <w:r>
        <w:t xml:space="preserve"> is the mechano-chemical potential and </w:t>
      </w:r>
      <w:r w:rsidR="00D85C52" w:rsidRPr="00D85C52">
        <w:rPr>
          <w:position w:val="-6"/>
        </w:rPr>
        <w:object w:dxaOrig="320" w:dyaOrig="320" w14:anchorId="6B22719B">
          <v:shape id="_x0000_i1256" type="#_x0000_t75" style="width:16.4pt;height:16.4pt" o:ole="">
            <v:imagedata r:id="rId495" o:title=""/>
          </v:shape>
          <o:OLEObject Type="Embed" ProgID="Equation.DSMT4" ShapeID="_x0000_i1256" DrawAspect="Content" ObjectID="_1350755847" r:id="rId496"/>
        </w:object>
      </w:r>
      <w:r>
        <w:t xml:space="preserve"> is the velocity of constituent </w:t>
      </w:r>
      <w:r w:rsidR="00D85C52" w:rsidRPr="00D85C52">
        <w:rPr>
          <w:position w:val="-6"/>
        </w:rPr>
        <w:object w:dxaOrig="240" w:dyaOrig="220" w14:anchorId="236D493D">
          <v:shape id="_x0000_i1257" type="#_x0000_t75" style="width:12.1pt;height:10.7pt" o:ole="">
            <v:imagedata r:id="rId497" o:title=""/>
          </v:shape>
          <o:OLEObject Type="Embed" ProgID="Equation.DSMT4" ShapeID="_x0000_i1257" DrawAspect="Content" ObjectID="_1350755848" r:id="rId498"/>
        </w:object>
      </w:r>
      <w:r w:rsidR="005D060C">
        <w:t>.</w:t>
      </w:r>
      <w:r>
        <w:t xml:space="preserve"> </w:t>
      </w:r>
      <w:r w:rsidR="00D85C52" w:rsidRPr="00D85C52">
        <w:rPr>
          <w:position w:val="-4"/>
        </w:rPr>
        <w:object w:dxaOrig="360" w:dyaOrig="300" w14:anchorId="329F5B70">
          <v:shape id="_x0000_i1258" type="#_x0000_t75" style="width:18.55pt;height:14.95pt" o:ole="">
            <v:imagedata r:id="rId499" o:title=""/>
          </v:shape>
          <o:OLEObject Type="Embed" ProgID="Equation.DSMT4" ShapeID="_x0000_i1258" DrawAspect="Content" ObjectID="_1350755849" r:id="rId500"/>
        </w:object>
      </w:r>
      <w:r>
        <w:t xml:space="preserve"> </w:t>
      </w:r>
      <w:proofErr w:type="gramStart"/>
      <w:r>
        <w:t>is</w:t>
      </w:r>
      <w:proofErr w:type="gramEnd"/>
      <w:r>
        <w:t xml:space="preserve"> the diffusive drag tensor between constituents </w:t>
      </w:r>
      <w:r w:rsidR="00D85C52" w:rsidRPr="00D85C52">
        <w:rPr>
          <w:position w:val="-6"/>
        </w:rPr>
        <w:object w:dxaOrig="240" w:dyaOrig="220" w14:anchorId="2683ACF5">
          <v:shape id="_x0000_i1259" type="#_x0000_t75" style="width:12.1pt;height:10.7pt" o:ole="">
            <v:imagedata r:id="rId501" o:title=""/>
          </v:shape>
          <o:OLEObject Type="Embed" ProgID="Equation.DSMT4" ShapeID="_x0000_i1259" DrawAspect="Content" ObjectID="_1350755850" r:id="rId502"/>
        </w:object>
      </w:r>
      <w:r>
        <w:t xml:space="preserve"> and </w:t>
      </w:r>
      <w:r w:rsidR="00D85C52" w:rsidRPr="00D85C52">
        <w:rPr>
          <w:position w:val="-10"/>
        </w:rPr>
        <w:object w:dxaOrig="240" w:dyaOrig="320" w14:anchorId="248F019B">
          <v:shape id="_x0000_i1260" type="#_x0000_t75" style="width:12.1pt;height:16.4pt" o:ole="">
            <v:imagedata r:id="rId503" o:title=""/>
          </v:shape>
          <o:OLEObject Type="Embed" ProgID="Equation.DSMT4" ShapeID="_x0000_i1260" DrawAspect="Content" ObjectID="_1350755851" r:id="rId504"/>
        </w:object>
      </w:r>
      <w:r>
        <w:t xml:space="preserve"> representing momentum exchange via frictional interactions, which satisfies </w:t>
      </w:r>
      <w:r w:rsidR="00D85C52" w:rsidRPr="00D85C52">
        <w:rPr>
          <w:position w:val="-4"/>
        </w:rPr>
        <w:object w:dxaOrig="920" w:dyaOrig="300" w14:anchorId="1D3D5F8B">
          <v:shape id="_x0000_i1261" type="#_x0000_t75" style="width:46.35pt;height:14.95pt" o:ole="">
            <v:imagedata r:id="rId505" o:title=""/>
          </v:shape>
          <o:OLEObject Type="Embed" ProgID="Equation.DSMT4" ShapeID="_x0000_i1261" DrawAspect="Content" ObjectID="_1350755852" r:id="rId506"/>
        </w:object>
      </w:r>
      <w:r>
        <w:t>. An important feature of the</w:t>
      </w:r>
      <w:r w:rsidR="005D060C">
        <w:t>se</w:t>
      </w:r>
      <w:r>
        <w:t xml:space="preserve"> relations</w:t>
      </w:r>
      <w:r w:rsidR="005D060C">
        <w:t xml:space="preserve"> </w:t>
      </w:r>
      <w:r>
        <w:t xml:space="preserve">is the incorporation of momentum exchange term between the solute and solid matrix, </w:t>
      </w:r>
      <w:r w:rsidR="00D85C52" w:rsidRPr="00D85C52">
        <w:rPr>
          <w:position w:val="-16"/>
        </w:rPr>
        <w:object w:dxaOrig="1320" w:dyaOrig="440" w14:anchorId="56870EDE">
          <v:shape id="_x0000_i1262" type="#_x0000_t75" style="width:65.6pt;height:22.1pt" o:ole="">
            <v:imagedata r:id="rId507" o:title=""/>
          </v:shape>
          <o:OLEObject Type="Embed" ProgID="Equation.DSMT4" ShapeID="_x0000_i1262" DrawAspect="Content" ObjectID="_1350755853" r:id="rId508"/>
        </w:object>
      </w:r>
      <w:r>
        <w:t xml:space="preserve">, which is often </w:t>
      </w:r>
      <w:r>
        <w:lastRenderedPageBreak/>
        <w:t xml:space="preserve">neglected in other treatments but plays an important role for describing solid-solute interactions </w:t>
      </w:r>
      <w:r>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RU4iIGRiLWlkPSJ4eGYwcmR3MjdmemYwaWU1ZHY5eGRhem45cHI1c3Zwd3dzMDkiPjU2PC9rZXk+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==
</w:fldData>
        </w:fldChar>
      </w:r>
      <w:r w:rsidR="00A56950">
        <w:instrText xml:space="preserve"> ADDIN EN.CITE </w:instrText>
      </w:r>
      <w:r w:rsidR="00A56950">
        <w:fldChar w:fldCharType="begin">
          <w:fldData xml:space="preserve">PEVuZE5vdGU+PENpdGU+PEF1dGhvcj5BbGJybzwvQXV0aG9yPjxZZWFyPjIwMDg8L1llYXI+PFJl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==
</w:fldData>
        </w:fldChar>
      </w:r>
      <w:r w:rsidR="00A56950">
        <w:instrText xml:space="preserve"> ADDIN EN.CITE.DATA </w:instrText>
      </w:r>
      <w:r w:rsidR="00A56950">
        <w:fldChar w:fldCharType="end"/>
      </w:r>
      <w:r>
        <w:fldChar w:fldCharType="separate"/>
      </w:r>
      <w:r w:rsidR="00A56950">
        <w:rPr>
          <w:noProof/>
        </w:rPr>
        <w:t>[</w:t>
      </w:r>
      <w:hyperlink w:anchor="_ENREF_13" w:tooltip="Mauck, 2003 #54" w:history="1">
        <w:r w:rsidR="00A56950">
          <w:rPr>
            <w:noProof/>
          </w:rPr>
          <w:t>13</w:t>
        </w:r>
      </w:hyperlink>
      <w:r w:rsidR="00A56950">
        <w:rPr>
          <w:noProof/>
        </w:rPr>
        <w:t xml:space="preserve">, </w:t>
      </w:r>
      <w:hyperlink w:anchor="_ENREF_15" w:tooltip="Albro, 2008 #56" w:history="1">
        <w:r w:rsidR="00A56950">
          <w:rPr>
            <w:noProof/>
          </w:rPr>
          <w:t>15</w:t>
        </w:r>
      </w:hyperlink>
      <w:r w:rsidR="00A56950">
        <w:rPr>
          <w:noProof/>
        </w:rPr>
        <w:t xml:space="preserve">, </w:t>
      </w:r>
      <w:hyperlink w:anchor="_ENREF_16" w:tooltip="Albro, 2010 #57" w:history="1">
        <w:r w:rsidR="00A56950">
          <w:rPr>
            <w:noProof/>
          </w:rPr>
          <w:t>16</w:t>
        </w:r>
      </w:hyperlink>
      <w:r w:rsidR="00A56950">
        <w:rPr>
          <w:noProof/>
        </w:rPr>
        <w:t>]</w:t>
      </w:r>
      <w:r>
        <w:fldChar w:fldCharType="end"/>
      </w:r>
      <w:r>
        <w:t>. These momentum equations show that the driving force for the transport of solvent or solute is the gradient in its mechano-chemical potential, which is resisted by frictional interactions with other constituents.</w:t>
      </w:r>
    </w:p>
    <w:p w14:paraId="0CA42B83" w14:textId="77777777" w:rsidR="00FB6012" w:rsidRDefault="00FB6012" w:rsidP="00FB6012"/>
    <w:p w14:paraId="1125ECBA" w14:textId="77777777" w:rsidR="00FB6012" w:rsidRDefault="00FB6012" w:rsidP="00FB6012">
      <w:r>
        <w:t xml:space="preserve">The mechano-chemical potential is the sum of the mechanical and chemical potentials. The chemical potential </w:t>
      </w:r>
      <w:r w:rsidR="00D85C52" w:rsidRPr="00D85C52">
        <w:rPr>
          <w:position w:val="-10"/>
        </w:rPr>
        <w:object w:dxaOrig="340" w:dyaOrig="360" w14:anchorId="16523D68">
          <v:shape id="_x0000_i1263" type="#_x0000_t75" style="width:17.1pt;height:18.55pt" o:ole="">
            <v:imagedata r:id="rId509" o:title=""/>
          </v:shape>
          <o:OLEObject Type="Embed" ProgID="Equation.DSMT4" ShapeID="_x0000_i1263" DrawAspect="Content" ObjectID="_1350755854" r:id="rId510"/>
        </w:object>
      </w:r>
      <w:r>
        <w:t xml:space="preserve"> of </w:t>
      </w:r>
      <w:r w:rsidR="00D85C52" w:rsidRPr="00D85C52">
        <w:rPr>
          <w:position w:val="-6"/>
        </w:rPr>
        <w:object w:dxaOrig="240" w:dyaOrig="220" w14:anchorId="6C0A81B1">
          <v:shape id="_x0000_i1264" type="#_x0000_t75" style="width:12.1pt;height:10.7pt" o:ole="">
            <v:imagedata r:id="rId511" o:title=""/>
          </v:shape>
          <o:OLEObject Type="Embed" ProgID="Equation.DSMT4" ShapeID="_x0000_i1264" DrawAspect="Content" ObjectID="_1350755855" r:id="rId512"/>
        </w:object>
      </w:r>
      <w:r>
        <w:t xml:space="preserve"> represents the rate at which the mixture free energy changes with increasing mass of </w:t>
      </w:r>
      <w:r w:rsidR="00D85C52" w:rsidRPr="00D85C52">
        <w:rPr>
          <w:position w:val="-6"/>
        </w:rPr>
        <w:object w:dxaOrig="240" w:dyaOrig="220" w14:anchorId="6A1E4501">
          <v:shape id="_x0000_i1265" type="#_x0000_t75" style="width:12.1pt;height:10.7pt" o:ole="">
            <v:imagedata r:id="rId513" o:title=""/>
          </v:shape>
          <o:OLEObject Type="Embed" ProgID="Equation.DSMT4" ShapeID="_x0000_i1265" DrawAspect="Content" ObjectID="_1350755856" r:id="rId514"/>
        </w:object>
      </w:r>
      <w:r>
        <w:t xml:space="preserve">. The mechanical potential represents the rate at which the mixture free energy density changes with increasing volumetric strain of </w:t>
      </w:r>
      <w:r w:rsidR="00D85C52" w:rsidRPr="00D85C52">
        <w:rPr>
          <w:position w:val="-6"/>
        </w:rPr>
        <w:object w:dxaOrig="240" w:dyaOrig="220" w14:anchorId="264A322C">
          <v:shape id="_x0000_i1266" type="#_x0000_t75" style="width:12.1pt;height:10.7pt" o:ole="">
            <v:imagedata r:id="rId515" o:title=""/>
          </v:shape>
          <o:OLEObject Type="Embed" ProgID="Equation.DSMT4" ShapeID="_x0000_i1266" DrawAspect="Content" ObjectID="_1350755857" r:id="rId516"/>
        </w:object>
      </w:r>
      <w:r w:rsidR="005D060C">
        <w:t>.</w:t>
      </w:r>
      <w:r>
        <w:t xml:space="preserve"> </w:t>
      </w:r>
      <w:r w:rsidR="005D060C">
        <w:t>I</w:t>
      </w:r>
      <w:r>
        <w:t xml:space="preserve">n a mixture of intrinsically incompressible constituents, where the volumetric strain is idealized to be zero, this potential is given by </w:t>
      </w:r>
      <w:r w:rsidR="00D85C52" w:rsidRPr="00D85C52">
        <w:rPr>
          <w:position w:val="-14"/>
        </w:rPr>
        <w:object w:dxaOrig="1300" w:dyaOrig="400" w14:anchorId="077390AA">
          <v:shape id="_x0000_i1267" type="#_x0000_t75" style="width:64.85pt;height:19.25pt" o:ole="">
            <v:imagedata r:id="rId517" o:title=""/>
          </v:shape>
          <o:OLEObject Type="Embed" ProgID="Equation.DSMT4" ShapeID="_x0000_i1267" DrawAspect="Content" ObjectID="_1350755858" r:id="rId518"/>
        </w:object>
      </w:r>
      <w:r>
        <w:t xml:space="preserve">, where </w:t>
      </w:r>
      <w:r w:rsidR="00D85C52" w:rsidRPr="00D85C52">
        <w:rPr>
          <w:position w:val="-12"/>
        </w:rPr>
        <w:object w:dxaOrig="340" w:dyaOrig="380" w14:anchorId="77817297">
          <v:shape id="_x0000_i1268" type="#_x0000_t75" style="width:17.1pt;height:18.55pt" o:ole="">
            <v:imagedata r:id="rId519" o:title=""/>
          </v:shape>
          <o:OLEObject Type="Embed" ProgID="Equation.DSMT4" ShapeID="_x0000_i1268" DrawAspect="Content" ObjectID="_1350755859" r:id="rId520"/>
        </w:object>
      </w:r>
      <w:r>
        <w:t xml:space="preserve"> is the true density of </w:t>
      </w:r>
      <w:r w:rsidR="00D85C52" w:rsidRPr="00D85C52">
        <w:rPr>
          <w:position w:val="-6"/>
        </w:rPr>
        <w:object w:dxaOrig="240" w:dyaOrig="220" w14:anchorId="3C160AD5">
          <v:shape id="_x0000_i1269" type="#_x0000_t75" style="width:12.1pt;height:10.7pt" o:ole="">
            <v:imagedata r:id="rId521" o:title=""/>
          </v:shape>
          <o:OLEObject Type="Embed" ProgID="Equation.DSMT4" ShapeID="_x0000_i1269" DrawAspect="Content" ObjectID="_1350755860" r:id="rId522"/>
        </w:object>
      </w:r>
      <w:r>
        <w:t xml:space="preserve"> (mass of </w:t>
      </w:r>
      <w:r w:rsidR="00D85C52" w:rsidRPr="00D85C52">
        <w:rPr>
          <w:position w:val="-6"/>
        </w:rPr>
        <w:object w:dxaOrig="240" w:dyaOrig="220" w14:anchorId="34AA7083">
          <v:shape id="_x0000_i1270" type="#_x0000_t75" style="width:12.1pt;height:10.7pt" o:ole="">
            <v:imagedata r:id="rId523" o:title=""/>
          </v:shape>
          <o:OLEObject Type="Embed" ProgID="Equation.DSMT4" ShapeID="_x0000_i1270" DrawAspect="Content" ObjectID="_1350755861" r:id="rId524"/>
        </w:object>
      </w:r>
      <w:r>
        <w:t xml:space="preserve"> per volume of </w:t>
      </w:r>
      <w:r w:rsidR="00D85C52" w:rsidRPr="00D85C52">
        <w:rPr>
          <w:position w:val="-6"/>
        </w:rPr>
        <w:object w:dxaOrig="240" w:dyaOrig="220" w14:anchorId="09AB10FC">
          <v:shape id="_x0000_i1271" type="#_x0000_t75" style="width:12.1pt;height:10.7pt" o:ole="">
            <v:imagedata r:id="rId525" o:title=""/>
          </v:shape>
          <o:OLEObject Type="Embed" ProgID="Equation.DSMT4" ShapeID="_x0000_i1271" DrawAspect="Content" ObjectID="_1350755862" r:id="rId526"/>
        </w:object>
      </w:r>
      <w:r>
        <w:t xml:space="preserve">), which is invariant for incompressible constituents, and </w:t>
      </w:r>
      <w:r w:rsidR="00D85C52" w:rsidRPr="00D85C52">
        <w:rPr>
          <w:position w:val="-12"/>
        </w:rPr>
        <w:object w:dxaOrig="300" w:dyaOrig="360" w14:anchorId="02B73A4A">
          <v:shape id="_x0000_i1272" type="#_x0000_t75" style="width:14.95pt;height:18.55pt" o:ole="">
            <v:imagedata r:id="rId527" o:title=""/>
          </v:shape>
          <o:OLEObject Type="Embed" ProgID="Equation.DSMT4" ShapeID="_x0000_i1272" DrawAspect="Content" ObjectID="_1350755863" r:id="rId528"/>
        </w:object>
      </w:r>
      <w:r>
        <w:t xml:space="preserve"> is some arbitrarily set reference pressure (e.g., ambient pressure).</w:t>
      </w:r>
    </w:p>
    <w:p w14:paraId="76F74E85" w14:textId="77777777" w:rsidR="00FB6012" w:rsidRDefault="00FB6012" w:rsidP="00FB6012"/>
    <w:p w14:paraId="088C31F1" w14:textId="77777777" w:rsidR="00FB6012" w:rsidRDefault="00FB6012" w:rsidP="00FB6012">
      <w:r>
        <w:t xml:space="preserve">From classical physical chemistry, the general form of a constitutive relation for the chemical potential is </w:t>
      </w:r>
      <w:r w:rsidR="00D85C52" w:rsidRPr="00D85C52">
        <w:rPr>
          <w:position w:val="-16"/>
        </w:rPr>
        <w:object w:dxaOrig="2940" w:dyaOrig="440" w14:anchorId="4A43D8D6">
          <v:shape id="_x0000_i1273" type="#_x0000_t75" style="width:146.85pt;height:22.1pt" o:ole="">
            <v:imagedata r:id="rId529" o:title=""/>
          </v:shape>
          <o:OLEObject Type="Embed" ProgID="Equation.DSMT4" ShapeID="_x0000_i1273" DrawAspect="Content" ObjectID="_1350755864" r:id="rId530"/>
        </w:object>
      </w:r>
      <w:r>
        <w:t xml:space="preserve"> </w:t>
      </w:r>
      <w:r>
        <w:fldChar w:fldCharType="begin"/>
      </w:r>
      <w:r w:rsidR="00A56950">
        <w:instrText xml:space="preserve"> ADDIN EN.CITE &lt;EndNote&gt;&lt;Cite&gt;&lt;Author&gt;Tinoco Jr.&lt;/Author&gt;&lt;Year&gt;1995&lt;/Year&gt;&lt;RecNum&gt;58&lt;/RecNum&gt;&lt;DisplayText&gt;[17]&lt;/DisplayText&gt;&lt;record&gt;&lt;rec-number&gt;58&lt;/rec-number&gt;&lt;foreign-keys&gt;&lt;key app="EN" db-id="xxf0rdw27fzf0ie5dv9xdazn9pr5svpwws09"&gt;58&lt;/key&gt;&lt;/foreign-keys&gt;&lt;ref-type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A56950">
          <w:rPr>
            <w:noProof/>
          </w:rPr>
          <w:t>17</w:t>
        </w:r>
      </w:hyperlink>
      <w:r w:rsidR="00A56950">
        <w:rPr>
          <w:noProof/>
        </w:rPr>
        <w:t>]</w:t>
      </w:r>
      <w:r>
        <w:fldChar w:fldCharType="end"/>
      </w:r>
      <w:r>
        <w:t xml:space="preserve">, where </w:t>
      </w:r>
      <w:r w:rsidR="00D85C52" w:rsidRPr="00D85C52">
        <w:rPr>
          <w:position w:val="-4"/>
        </w:rPr>
        <w:object w:dxaOrig="240" w:dyaOrig="260" w14:anchorId="27E26D2D">
          <v:shape id="_x0000_i1274" type="#_x0000_t75" style="width:12.1pt;height:12.1pt" o:ole="">
            <v:imagedata r:id="rId531" o:title=""/>
          </v:shape>
          <o:OLEObject Type="Embed" ProgID="Equation.DSMT4" ShapeID="_x0000_i1274" DrawAspect="Content" ObjectID="_1350755865" r:id="rId532"/>
        </w:object>
      </w:r>
      <w:r>
        <w:t xml:space="preserve"> is the universal gas constant, </w:t>
      </w:r>
      <w:r w:rsidR="00D85C52" w:rsidRPr="00D85C52">
        <w:rPr>
          <w:position w:val="-6"/>
        </w:rPr>
        <w:object w:dxaOrig="200" w:dyaOrig="279" w14:anchorId="34832340">
          <v:shape id="_x0000_i1275" type="#_x0000_t75" style="width:10pt;height:14.25pt" o:ole="">
            <v:imagedata r:id="rId533" o:title=""/>
          </v:shape>
          <o:OLEObject Type="Embed" ProgID="Equation.DSMT4" ShapeID="_x0000_i1275" DrawAspect="Content" ObjectID="_1350755866" r:id="rId534"/>
        </w:object>
      </w:r>
      <w:r>
        <w:t xml:space="preserve"> is the absolute temperature, </w:t>
      </w:r>
      <w:r w:rsidR="00D85C52" w:rsidRPr="00D85C52">
        <w:rPr>
          <w:position w:val="-4"/>
        </w:rPr>
        <w:object w:dxaOrig="420" w:dyaOrig="300" w14:anchorId="25EC282A">
          <v:shape id="_x0000_i1276" type="#_x0000_t75" style="width:20.65pt;height:14.95pt" o:ole="">
            <v:imagedata r:id="rId535" o:title=""/>
          </v:shape>
          <o:OLEObject Type="Embed" ProgID="Equation.DSMT4" ShapeID="_x0000_i1276" DrawAspect="Content" ObjectID="_1350755867" r:id="rId536"/>
        </w:object>
      </w:r>
      <w:r>
        <w:t xml:space="preserve"> is the molecular weight (invariant) and </w:t>
      </w:r>
      <w:r w:rsidR="00D85C52" w:rsidRPr="00D85C52">
        <w:rPr>
          <w:position w:val="-6"/>
        </w:rPr>
        <w:object w:dxaOrig="300" w:dyaOrig="320" w14:anchorId="6FCDABE5">
          <v:shape id="_x0000_i1277" type="#_x0000_t75" style="width:14.95pt;height:16.4pt" o:ole="">
            <v:imagedata r:id="rId537" o:title=""/>
          </v:shape>
          <o:OLEObject Type="Embed" ProgID="Equation.DSMT4" ShapeID="_x0000_i1277" DrawAspect="Content" ObjectID="_1350755868" r:id="rId538"/>
        </w:object>
      </w:r>
      <w:r>
        <w:t xml:space="preserve"> is the activity of constituent </w:t>
      </w:r>
      <w:r w:rsidR="00D85C52" w:rsidRPr="00D85C52">
        <w:rPr>
          <w:position w:val="-6"/>
        </w:rPr>
        <w:object w:dxaOrig="240" w:dyaOrig="220" w14:anchorId="40486BD3">
          <v:shape id="_x0000_i1278" type="#_x0000_t75" style="width:12.1pt;height:10.7pt" o:ole="">
            <v:imagedata r:id="rId539" o:title=""/>
          </v:shape>
          <o:OLEObject Type="Embed" ProgID="Equation.DSMT4" ShapeID="_x0000_i1278" DrawAspect="Content" ObjectID="_1350755869" r:id="rId540"/>
        </w:object>
      </w:r>
      <w:r>
        <w:t xml:space="preserve"> (a non-dimensional quantity); </w:t>
      </w:r>
      <w:r w:rsidR="00D85C52" w:rsidRPr="00D85C52">
        <w:rPr>
          <w:position w:val="-14"/>
        </w:rPr>
        <w:object w:dxaOrig="720" w:dyaOrig="400" w14:anchorId="355D4C67">
          <v:shape id="_x0000_i1279" type="#_x0000_t75" style="width:36.35pt;height:19.25pt" o:ole="">
            <v:imagedata r:id="rId541" o:title=""/>
          </v:shape>
          <o:OLEObject Type="Embed" ProgID="Equation.DSMT4" ShapeID="_x0000_i1279" DrawAspect="Content" ObjectID="_1350755870" r:id="rId542"/>
        </w:object>
      </w:r>
      <w:r>
        <w:t xml:space="preserve"> is the chemical potential at some arbitrary reference state, at a given temperature. For solutes, physical chemistry treatments let </w:t>
      </w:r>
      <w:r w:rsidR="00D85C52" w:rsidRPr="00D85C52">
        <w:rPr>
          <w:position w:val="-12"/>
        </w:rPr>
        <w:object w:dxaOrig="1120" w:dyaOrig="380" w14:anchorId="5748E196">
          <v:shape id="_x0000_i1280" type="#_x0000_t75" style="width:55.6pt;height:18.55pt" o:ole="">
            <v:imagedata r:id="rId543" o:title=""/>
          </v:shape>
          <o:OLEObject Type="Embed" ProgID="Equation.DSMT4" ShapeID="_x0000_i1280" DrawAspect="Content" ObjectID="_1350755871" r:id="rId544"/>
        </w:object>
      </w:r>
      <w:r>
        <w:t xml:space="preserve">, where </w:t>
      </w:r>
      <w:r w:rsidR="00D85C52" w:rsidRPr="00D85C52">
        <w:rPr>
          <w:position w:val="-12"/>
        </w:rPr>
        <w:object w:dxaOrig="240" w:dyaOrig="360" w14:anchorId="22030CFD">
          <v:shape id="_x0000_i1281" type="#_x0000_t75" style="width:12.1pt;height:18.55pt" o:ole="">
            <v:imagedata r:id="rId545" o:title=""/>
          </v:shape>
          <o:OLEObject Type="Embed" ProgID="Equation.DSMT4" ShapeID="_x0000_i1281" DrawAspect="Content" ObjectID="_1350755872" r:id="rId546"/>
        </w:object>
      </w:r>
      <w:r>
        <w:t xml:space="preserve"> is the solute concentration in some standard reference state (an invariant, typically </w:t>
      </w:r>
      <w:r w:rsidR="00D85C52" w:rsidRPr="00D85C52">
        <w:rPr>
          <w:position w:val="-12"/>
        </w:rPr>
        <w:object w:dxaOrig="840" w:dyaOrig="360" w14:anchorId="6A16030D">
          <v:shape id="_x0000_i1282" type="#_x0000_t75" style="width:42.75pt;height:18.55pt" o:ole="">
            <v:imagedata r:id="rId547" o:title=""/>
          </v:shape>
          <o:OLEObject Type="Embed" ProgID="Equation.DSMT4" ShapeID="_x0000_i1282" DrawAspect="Content" ObjectID="_1350755873" r:id="rId548"/>
        </w:object>
      </w:r>
      <w:r>
        <w:t xml:space="preserve">), and </w:t>
      </w:r>
      <w:r w:rsidR="00D85C52" w:rsidRPr="00D85C52">
        <w:rPr>
          <w:position w:val="-10"/>
        </w:rPr>
        <w:object w:dxaOrig="200" w:dyaOrig="260" w14:anchorId="697FEBF4">
          <v:shape id="_x0000_i1283" type="#_x0000_t75" style="width:10pt;height:12.1pt" o:ole="">
            <v:imagedata r:id="rId549" o:title=""/>
          </v:shape>
          <o:OLEObject Type="Embed" ProgID="Equation.DSMT4" ShapeID="_x0000_i1283" DrawAspect="Content" ObjectID="_1350755874" r:id="rId550"/>
        </w:object>
      </w:r>
      <w:r>
        <w:t xml:space="preserve"> is the non-dimensional activity coefficient, which generally depends on the current state (e.g., concentration) but reduces to unity under the assumption of ideal physico-chemical behavior </w:t>
      </w:r>
      <w:r>
        <w:fldChar w:fldCharType="begin"/>
      </w:r>
      <w:r w:rsidR="00A56950">
        <w:instrText xml:space="preserve"> ADDIN EN.CITE &lt;EndNote&gt;&lt;Cite&gt;&lt;Author&gt;Tinoco Jr.&lt;/Author&gt;&lt;Year&gt;1995&lt;/Year&gt;&lt;RecNum&gt;58&lt;/RecNum&gt;&lt;DisplayText&gt;[17]&lt;/DisplayText&gt;&lt;record&gt;&lt;rec-number&gt;58&lt;/rec-number&gt;&lt;foreign-keys&gt;&lt;key app="EN" db-id="xxf0rdw27fzf0ie5dv9xdazn9pr5svpwws09"&gt;58&lt;/key&gt;&lt;/foreign-keys&gt;&lt;ref-type name="Book"&gt;6&lt;/ref-type&gt;&lt;contributors&gt;&lt;authors&gt;&lt;author&gt;Tinoco Jr., I.&lt;/author&gt;&lt;author&gt;Sauer, K.&lt;/author&gt;&lt;author&gt;Wang, J. C.&lt;/author&gt;&lt;/authors&gt;&lt;/contributors&gt;&lt;titles&gt;&lt;title&gt;Physical chemistry : principles and applications in biological sciences&lt;/title&gt;&lt;/titles&gt;&lt;dates&gt;&lt;year&gt;1995&lt;/year&gt;&lt;/dates&gt;&lt;publisher&gt;Prentice Hall&lt;/publisher&gt;&lt;label&gt;Tinoco:1995&lt;/label&gt;&lt;urls&gt;&lt;/urls&gt;&lt;custom3&gt;book&lt;/custom3&gt;&lt;modified-date&gt;20/08/2006&lt;/modified-date&gt;&lt;/record&gt;&lt;/Cite&gt;&lt;/EndNote&gt;</w:instrText>
      </w:r>
      <w:r>
        <w:fldChar w:fldCharType="separate"/>
      </w:r>
      <w:r w:rsidR="00A56950">
        <w:rPr>
          <w:noProof/>
        </w:rPr>
        <w:t>[</w:t>
      </w:r>
      <w:hyperlink w:anchor="_ENREF_17" w:tooltip="Tinoco Jr., 1995 #58" w:history="1">
        <w:r w:rsidR="00A56950">
          <w:rPr>
            <w:noProof/>
          </w:rPr>
          <w:t>17</w:t>
        </w:r>
      </w:hyperlink>
      <w:r w:rsidR="00A56950">
        <w:rPr>
          <w:noProof/>
        </w:rPr>
        <w:t>]</w:t>
      </w:r>
      <w:r>
        <w:fldChar w:fldCharType="end"/>
      </w:r>
      <w:r>
        <w:t xml:space="preserve">. Since this representation is strictly valid for free solutions only, whereas solutes may be partially excluded from some of the interstitial space of a porous solid matrix, Mauck et al. </w:t>
      </w:r>
      <w:r>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ZD0ieHhmMHJkdzI3ZnpmMGllNWR2OXhkYXpuOXByNXN2cHd3czA5Ij41NDwva2V5PjwvZm9yZWln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</w:fldData>
        </w:fldChar>
      </w:r>
      <w:r w:rsidR="00A56950">
        <w:instrText xml:space="preserve"> ADDIN EN.CITE </w:instrText>
      </w:r>
      <w:r w:rsidR="00A56950">
        <w:fldChar w:fldCharType="begin">
          <w:fldData xml:space="preserve">PEVuZE5vdGU+PENpdGU+PEF1dGhvcj5NYXVjazwvQXV0aG9yPjxZZWFyPjIwMDM8L1llYXI+PFJl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</w:fldData>
        </w:fldChar>
      </w:r>
      <w:r w:rsidR="00A56950">
        <w:instrText xml:space="preserve"> ADDIN EN.CITE.DATA </w:instrText>
      </w:r>
      <w:r w:rsidR="00A56950">
        <w:fldChar w:fldCharType="end"/>
      </w:r>
      <w:r>
        <w:fldChar w:fldCharType="separate"/>
      </w:r>
      <w:r w:rsidR="00A56950">
        <w:rPr>
          <w:noProof/>
        </w:rPr>
        <w:t>[</w:t>
      </w:r>
      <w:hyperlink w:anchor="_ENREF_13" w:tooltip="Mauck, 2003 #54" w:history="1">
        <w:r w:rsidR="00A56950">
          <w:rPr>
            <w:noProof/>
          </w:rPr>
          <w:t>13</w:t>
        </w:r>
      </w:hyperlink>
      <w:r w:rsidR="00A56950">
        <w:rPr>
          <w:noProof/>
        </w:rPr>
        <w:t>]</w:t>
      </w:r>
      <w:r>
        <w:fldChar w:fldCharType="end"/>
      </w:r>
      <w:r>
        <w:t xml:space="preserve"> extended this representation of the solute activity to let </w:t>
      </w:r>
      <w:r w:rsidR="00D85C52" w:rsidRPr="00D85C52">
        <w:rPr>
          <w:position w:val="-12"/>
        </w:rPr>
        <w:object w:dxaOrig="1260" w:dyaOrig="380" w14:anchorId="6B8BCE7F">
          <v:shape id="_x0000_i1284" type="#_x0000_t75" style="width:63.45pt;height:18.55pt" o:ole="">
            <v:imagedata r:id="rId551" o:title=""/>
          </v:shape>
          <o:OLEObject Type="Embed" ProgID="Equation.DSMT4" ShapeID="_x0000_i1284" DrawAspect="Content" ObjectID="_1350755875" r:id="rId552"/>
        </w:object>
      </w:r>
      <w:r>
        <w:t xml:space="preserve">, where the solubility </w:t>
      </w:r>
      <w:r w:rsidR="00D85C52" w:rsidRPr="00D85C52">
        <w:rPr>
          <w:position w:val="-4"/>
        </w:rPr>
        <w:object w:dxaOrig="220" w:dyaOrig="200" w14:anchorId="6D7DDCB0">
          <v:shape id="_x0000_i1285" type="#_x0000_t75" style="width:10.7pt;height:10pt" o:ole="">
            <v:imagedata r:id="rId553" o:title=""/>
          </v:shape>
          <o:OLEObject Type="Embed" ProgID="Equation.DSMT4" ShapeID="_x0000_i1285" DrawAspect="Content" ObjectID="_1350755876" r:id="rId554"/>
        </w:object>
      </w:r>
      <w:r>
        <w:t xml:space="preserve"> represents the fraction of the pore space which is accessible to the solute (</w:t>
      </w:r>
      <w:r w:rsidR="00D85C52" w:rsidRPr="00D85C52">
        <w:rPr>
          <w:position w:val="-6"/>
        </w:rPr>
        <w:object w:dxaOrig="880" w:dyaOrig="279" w14:anchorId="10884433">
          <v:shape id="_x0000_i1286" type="#_x0000_t75" style="width:44.2pt;height:14.25pt" o:ole="">
            <v:imagedata r:id="rId555" o:title=""/>
          </v:shape>
          <o:OLEObject Type="Embed" ProgID="Equation.DSMT4" ShapeID="_x0000_i1286" DrawAspect="Content" ObjectID="_1350755877" r:id="rId556"/>
        </w:object>
      </w:r>
      <w:r>
        <w:t>). In this extended form, it becomes clear that even under ideal behavior (</w:t>
      </w:r>
      <w:r w:rsidR="00D85C52" w:rsidRPr="00D85C52">
        <w:rPr>
          <w:position w:val="-10"/>
        </w:rPr>
        <w:object w:dxaOrig="520" w:dyaOrig="320" w14:anchorId="56AD2088">
          <v:shape id="_x0000_i1287" type="#_x0000_t75" style="width:25.65pt;height:16.4pt" o:ole="">
            <v:imagedata r:id="rId557" o:title=""/>
          </v:shape>
          <o:OLEObject Type="Embed" ProgID="Equation.DSMT4" ShapeID="_x0000_i1287" DrawAspect="Content" ObjectID="_1350755878" r:id="rId558"/>
        </w:object>
      </w:r>
      <w:r>
        <w:t xml:space="preserve">), the solute activity may be affected by the solubility. Indeed, for neutral solutes, the solubility also represents the partition coefficient of the solute between the tissue and external bath </w:t>
      </w:r>
      <w:r>
        <w:fldChar w:fldCharType="begin"/>
      </w:r>
      <w:r w:rsidR="00A56950">
        <w:instrText xml:space="preserve"> ADDIN EN.CITE &lt;EndNote&gt;&lt;Cite&gt;&lt;Author&gt;Laurent&lt;/Author&gt;&lt;Year&gt;1963&lt;/Year&gt;&lt;RecNum&gt;60&lt;/RecNum&gt;&lt;DisplayText&gt;[18, 19]&lt;/DisplayText&gt;&lt;record&gt;&lt;rec-number&gt;60&lt;/rec-number&gt;&lt;foreign-keys&gt;&lt;key app="EN" db-id="xxf0rdw27fzf0ie5dv9xdazn9pr5svpwws09"&gt;60&lt;/key&gt;&lt;/foreign-keys&gt;&lt;ref-type name="Journal Article"&gt;17&lt;/ref-type&gt;&lt;contributors&gt;&lt;authors&gt;&lt;author&gt;Torvard C. Laurent&lt;/author&gt;&lt;author&gt;Johan Killander&lt;/author&gt;&lt;/authors&gt;&lt;/contributors&gt;&lt;titles&gt;&lt;title&gt;A Theory of Gel Filtration and its Experimental Verification&lt;/title&gt;&lt;secondary-title&gt;J Chromatogr&lt;/secondary-title&gt;&lt;/titles&gt;&lt;periodical&gt;&lt;full-title&gt;J Chromatogr&lt;/full-title&gt;&lt;/periodical&gt;&lt;pages&gt;317-330&lt;/pages&gt;&lt;volume&gt;14&lt;/volume&gt;&lt;section&gt;317&lt;/section&gt;&lt;dates&gt;&lt;year&gt;1963&lt;/year&gt;&lt;pub-dates&gt;&lt;date&gt;Dec&lt;/date&gt;&lt;/pub-dates&gt;&lt;/dates&gt;&lt;urls&gt;&lt;/urls&gt;&lt;/record&gt;&lt;/Cite&gt;&lt;Cite&gt;&lt;Author&gt;Ogston&lt;/Author&gt;&lt;Year&gt;1961&lt;/Year&gt;&lt;RecNum&gt;59&lt;/RecNum&gt;&lt;record&gt;&lt;rec-number&gt;59&lt;/rec-number&gt;&lt;foreign-keys&gt;&lt;key app="EN" db-id="xxf0rdw27fzf0ie5dv9xdazn9pr5svpwws09"&gt;59&lt;/key&gt;&lt;/foreign-keys&gt;&lt;ref-type name="Journal Article"&gt;17&lt;/ref-type&gt;&lt;contributors&gt;&lt;authors&gt;&lt;author&gt;Ogston, A. G.&lt;/author&gt;&lt;author&gt;Phelps, C. F.&lt;/author&gt;&lt;/authors&gt;&lt;/contributors&gt;&lt;titles&gt;&lt;title&gt;The partition of solutes between buffer solutions and solutions containing hyaluronic acid&lt;/title&gt;&lt;secondary-title&gt;Biochem J&lt;/secondary-title&gt;&lt;/titles&gt;&lt;periodical&gt;&lt;full-title&gt;Biochem J&lt;/full-title&gt;&lt;/periodical&gt;&lt;pages&gt;827-33&lt;/pages&gt;&lt;volume&gt;78&lt;/volume&gt;&lt;edition&gt;1961/04/01&lt;/edition&gt;&lt;keywords&gt;&lt;keyword&gt;Hyaluronic Acid/*chemistry&lt;/keyword&gt;&lt;/keywords&gt;&lt;dates&gt;&lt;year&gt;1961&lt;/year&gt;&lt;pub-dates&gt;&lt;date&gt;Apr&lt;/date&gt;&lt;/pub-dates&gt;&lt;/dates&gt;&lt;isbn&gt;0264-6021 (Print)&lt;/isbn&gt;&lt;accession-num&gt;13730460&lt;/accession-num&gt;&lt;urls&gt;&lt;related-urls&gt;&lt;url&gt;http://www.ncbi.nlm.nih.gov/entrez/query.fcgi?cmd=Retrieve&amp;amp;db=PubMed&amp;amp;dopt=Citation&amp;amp;list_uids=13730460&lt;/url&gt;&lt;/related-urls&gt;&lt;/urls&gt;&lt;language&gt;eng&lt;/language&gt;&lt;/record&gt;&lt;/Cite&gt;&lt;/EndNote&gt;</w:instrText>
      </w:r>
      <w:r>
        <w:fldChar w:fldCharType="separate"/>
      </w:r>
      <w:r w:rsidR="00A56950">
        <w:rPr>
          <w:noProof/>
        </w:rPr>
        <w:t>[</w:t>
      </w:r>
      <w:hyperlink w:anchor="_ENREF_18" w:tooltip="Laurent, 1963 #60" w:history="1">
        <w:r w:rsidR="00A56950">
          <w:rPr>
            <w:noProof/>
          </w:rPr>
          <w:t>18</w:t>
        </w:r>
      </w:hyperlink>
      <w:r w:rsidR="00A56950">
        <w:rPr>
          <w:noProof/>
        </w:rPr>
        <w:t xml:space="preserve">, </w:t>
      </w:r>
      <w:hyperlink w:anchor="_ENREF_19" w:tooltip="Ogston, 1961 #59" w:history="1">
        <w:r w:rsidR="00A56950">
          <w:rPr>
            <w:noProof/>
          </w:rPr>
          <w:t>19</w:t>
        </w:r>
      </w:hyperlink>
      <w:r w:rsidR="00A56950">
        <w:rPr>
          <w:noProof/>
        </w:rPr>
        <w:t>]</w:t>
      </w:r>
      <w:r>
        <w:fldChar w:fldCharType="end"/>
      </w:r>
      <w:r>
        <w:t>.</w:t>
      </w:r>
    </w:p>
    <w:p w14:paraId="05649424" w14:textId="77777777" w:rsidR="00FB6012" w:rsidRDefault="00FB6012" w:rsidP="00FB6012"/>
    <w:p w14:paraId="7E93D548" w14:textId="77777777" w:rsidR="00FB6012" w:rsidRDefault="00FB6012" w:rsidP="00FB6012">
      <w:r>
        <w:t xml:space="preserve">When accounting for the fact that the solute volume fraction is negligible compared to the solvent volume fraction </w:t>
      </w:r>
      <w:r>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TiIgZGItaWQ9Inh4ZjByZHcyN2Z6ZjBpZTVkdjl4ZGF6bjlwcjVzdnB3d3MwOSI+NjE8L2tleT48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</w:fldData>
        </w:fldChar>
      </w:r>
      <w:r w:rsidR="00A56950">
        <w:instrText xml:space="preserve"> ADDIN EN.CITE </w:instrText>
      </w:r>
      <w:r w:rsidR="00A56950">
        <w:fldChar w:fldCharType="begin">
          <w:fldData xml:space="preserve">PEVuZE5vdGU+PENpdGU+PEF1dGhvcj5BdGVzaGlhbjwvQXV0aG9yPjxZZWFyPjIwMDc8L1llYXI+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</w:fldData>
        </w:fldChar>
      </w:r>
      <w:r w:rsidR="00A56950">
        <w:instrText xml:space="preserve"> ADDIN EN.CITE.DATA </w:instrText>
      </w:r>
      <w:r w:rsidR="00A56950">
        <w:fldChar w:fldCharType="end"/>
      </w:r>
      <w:r>
        <w:fldChar w:fldCharType="separate"/>
      </w:r>
      <w:r w:rsidR="00A56950">
        <w:rPr>
          <w:noProof/>
        </w:rPr>
        <w:t>[</w:t>
      </w:r>
      <w:hyperlink w:anchor="_ENREF_17" w:tooltip="Tinoco Jr., 1995 #58" w:history="1">
        <w:r w:rsidR="00A56950">
          <w:rPr>
            <w:noProof/>
          </w:rPr>
          <w:t>17</w:t>
        </w:r>
      </w:hyperlink>
      <w:r w:rsidR="00A56950">
        <w:rPr>
          <w:noProof/>
        </w:rPr>
        <w:t xml:space="preserve">, </w:t>
      </w:r>
      <w:hyperlink w:anchor="_ENREF_20" w:tooltip="Ateshian, 2007 #61" w:history="1">
        <w:r w:rsidR="00A56950">
          <w:rPr>
            <w:noProof/>
          </w:rPr>
          <w:t>20</w:t>
        </w:r>
      </w:hyperlink>
      <w:r w:rsidR="00A56950">
        <w:rPr>
          <w:noProof/>
        </w:rPr>
        <w:t>]</w:t>
      </w:r>
      <w:r>
        <w:fldChar w:fldCharType="end"/>
      </w:r>
      <w:r>
        <w:t xml:space="preserve">, the general expressions for </w:t>
      </w:r>
      <w:r w:rsidR="00D85C52" w:rsidRPr="00D85C52">
        <w:rPr>
          <w:position w:val="-10"/>
        </w:rPr>
        <w:object w:dxaOrig="340" w:dyaOrig="360" w14:anchorId="4AC5F099">
          <v:shape id="_x0000_i1288" type="#_x0000_t75" style="width:17.1pt;height:18.55pt" o:ole="">
            <v:imagedata r:id="rId559" o:title=""/>
          </v:shape>
          <o:OLEObject Type="Embed" ProgID="Equation.DSMT4" ShapeID="_x0000_i1288" DrawAspect="Content" ObjectID="_1350755879" r:id="rId560"/>
        </w:object>
      </w:r>
      <w:r>
        <w:t xml:space="preserve"> and </w:t>
      </w:r>
      <w:r w:rsidR="00D85C52" w:rsidRPr="00D85C52">
        <w:rPr>
          <w:position w:val="-10"/>
        </w:rPr>
        <w:object w:dxaOrig="320" w:dyaOrig="360" w14:anchorId="26AC0CB4">
          <v:shape id="_x0000_i1289" type="#_x0000_t75" style="width:16.4pt;height:18.55pt" o:ole="">
            <v:imagedata r:id="rId561" o:title=""/>
          </v:shape>
          <o:OLEObject Type="Embed" ProgID="Equation.DSMT4" ShapeID="_x0000_i1289" DrawAspect="Content" ObjectID="_1350755880" r:id="rId562"/>
        </w:object>
      </w:r>
      <w:r>
        <w:t xml:space="preserve"> take the form</w:t>
      </w:r>
    </w:p>
    <w:p w14:paraId="086A31CE" w14:textId="77777777" w:rsidR="00FB6012" w:rsidRDefault="00FB6012" w:rsidP="00FB6012">
      <w:pPr>
        <w:pStyle w:val="MTDisplayEquation"/>
      </w:pPr>
      <w:r>
        <w:tab/>
      </w:r>
      <w:r w:rsidR="004B1907" w:rsidRPr="00D85C52">
        <w:rPr>
          <w:position w:val="-64"/>
        </w:rPr>
        <w:object w:dxaOrig="3540" w:dyaOrig="1400" w14:anchorId="3170172E">
          <v:shape id="_x0000_i1290" type="#_x0000_t75" style="width:176.8pt;height:70.55pt" o:ole="">
            <v:imagedata r:id="rId563" o:title=""/>
          </v:shape>
          <o:OLEObject Type="Embed" ProgID="Equation.DSMT4" ShapeID="_x0000_i1290" DrawAspect="Content" ObjectID="_1350755881" r:id="rId564"/>
        </w:object>
      </w:r>
      <w:r>
        <w:tab/>
      </w:r>
      <w:r>
        <w:fldChar w:fldCharType="begin"/>
      </w:r>
      <w:r>
        <w:instrText xml:space="preserve"> MACROBUTTON MTPlaceRef \* MERGEFORMAT </w:instrText>
      </w:r>
      <w:fldSimple w:instr=" SEQ MTEqn \h \* MERGEFORMAT "/>
      <w:bookmarkStart w:id="113" w:name="ZEqnNum276818"/>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104</w:instrText>
        </w:r>
      </w:fldSimple>
      <w:r>
        <w:instrText>)</w:instrText>
      </w:r>
      <w:bookmarkEnd w:id="113"/>
      <w:r>
        <w:fldChar w:fldCharType="end"/>
      </w:r>
    </w:p>
    <w:p w14:paraId="6D056F0B" w14:textId="77777777" w:rsidR="00FB6012" w:rsidRDefault="00FB6012" w:rsidP="00FB6012">
      <w:proofErr w:type="gramStart"/>
      <w:r>
        <w:t>where</w:t>
      </w:r>
      <w:proofErr w:type="gramEnd"/>
      <w:r>
        <w:t xml:space="preserve"> </w:t>
      </w:r>
      <w:r w:rsidR="00D85C52" w:rsidRPr="00D85C52">
        <w:rPr>
          <w:position w:val="-4"/>
        </w:rPr>
        <w:object w:dxaOrig="260" w:dyaOrig="240" w14:anchorId="3436059F">
          <v:shape id="_x0000_i1291" type="#_x0000_t75" style="width:12.1pt;height:12.1pt" o:ole="">
            <v:imagedata r:id="rId565" o:title=""/>
          </v:shape>
          <o:OLEObject Type="Embed" ProgID="Equation.DSMT4" ShapeID="_x0000_i1291" DrawAspect="Content" ObjectID="_1350755882" r:id="rId566"/>
        </w:object>
      </w:r>
      <w:r>
        <w:t xml:space="preserve"> is the osmotic coefficient (a non-dimensional function of the state)</w:t>
      </w:r>
      <w:r w:rsidR="005D060C">
        <w:t>,</w:t>
      </w:r>
      <w:r>
        <w:t xml:space="preserve"> which deviates from unity under non-ideal physico-chemical behavior. Therefore, a complete description of the physico-chemical state of solvent and solute requires constitutive relations for </w:t>
      </w:r>
      <w:r w:rsidR="00D85C52" w:rsidRPr="00D85C52">
        <w:rPr>
          <w:position w:val="-4"/>
        </w:rPr>
        <w:object w:dxaOrig="260" w:dyaOrig="240" w14:anchorId="17826A4C">
          <v:shape id="_x0000_i1292" type="#_x0000_t75" style="width:12.1pt;height:12.1pt" o:ole="">
            <v:imagedata r:id="rId567" o:title=""/>
          </v:shape>
          <o:OLEObject Type="Embed" ProgID="Equation.DSMT4" ShapeID="_x0000_i1292" DrawAspect="Content" ObjectID="_1350755883" r:id="rId568"/>
        </w:object>
      </w:r>
      <w:r>
        <w:t xml:space="preserve"> and the effective solubility </w:t>
      </w:r>
      <w:r w:rsidR="00D85C52" w:rsidRPr="00D85C52">
        <w:rPr>
          <w:position w:val="-10"/>
        </w:rPr>
        <w:object w:dxaOrig="900" w:dyaOrig="320" w14:anchorId="0134AEAB">
          <v:shape id="_x0000_i1293" type="#_x0000_t75" style="width:45.6pt;height:16.4pt" o:ole="">
            <v:imagedata r:id="rId569" o:title=""/>
          </v:shape>
          <o:OLEObject Type="Embed" ProgID="Equation.DSMT4" ShapeID="_x0000_i1293" DrawAspect="Content" ObjectID="_1350755884" r:id="rId570"/>
        </w:object>
      </w:r>
      <w:r>
        <w:t>, which should generally depend on the solid matrix strain and the solute concentration.</w:t>
      </w:r>
    </w:p>
    <w:p w14:paraId="0481F694" w14:textId="77777777" w:rsidR="00FB6012" w:rsidRDefault="00FB6012" w:rsidP="00FB6012"/>
    <w:p w14:paraId="08DD4FBB" w14:textId="77777777" w:rsidR="00FB6012" w:rsidRDefault="00FB6012" w:rsidP="00FB6012">
      <w:r>
        <w:t>It is also necessary to satisfy the balance of mass for each of the constituents. In the absence of chemical reactions</w:t>
      </w:r>
      <w:r w:rsidR="005D060C">
        <w:t>,</w:t>
      </w:r>
      <w:r>
        <w:t xml:space="preserve"> the statement of balance of mass for constituent </w:t>
      </w:r>
      <w:r w:rsidR="00D85C52" w:rsidRPr="00D85C52">
        <w:rPr>
          <w:position w:val="-6"/>
        </w:rPr>
        <w:object w:dxaOrig="240" w:dyaOrig="220" w14:anchorId="5D1D8D6B">
          <v:shape id="_x0000_i1294" type="#_x0000_t75" style="width:12.1pt;height:10.7pt" o:ole="">
            <v:imagedata r:id="rId571" o:title=""/>
          </v:shape>
          <o:OLEObject Type="Embed" ProgID="Equation.DSMT4" ShapeID="_x0000_i1294" DrawAspect="Content" ObjectID="_1350755885" r:id="rId572"/>
        </w:object>
      </w:r>
      <w:r>
        <w:t xml:space="preserve"> reduces to</w:t>
      </w:r>
    </w:p>
    <w:p w14:paraId="2D4862BF" w14:textId="77777777" w:rsidR="00FB6012" w:rsidRDefault="00FB6012" w:rsidP="00FB6012">
      <w:pPr>
        <w:pStyle w:val="MTDisplayEquation"/>
      </w:pPr>
      <w:r>
        <w:tab/>
      </w:r>
      <w:r w:rsidR="00D85C52" w:rsidRPr="00D85C52">
        <w:rPr>
          <w:position w:val="-24"/>
        </w:rPr>
        <w:object w:dxaOrig="2120" w:dyaOrig="660" w14:anchorId="51C71DA9">
          <v:shape id="_x0000_i1295" type="#_x0000_t75" style="width:106.2pt;height:33.5pt" o:ole="">
            <v:imagedata r:id="rId573" o:title=""/>
          </v:shape>
          <o:OLEObject Type="Embed" ProgID="Equation.DSMT4" ShapeID="_x0000_i1295" DrawAspect="Content" ObjectID="_1350755886" r:id="rId5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105</w:instrText>
        </w:r>
      </w:fldSimple>
      <w:r>
        <w:instrText>)</w:instrText>
      </w:r>
      <w:r>
        <w:fldChar w:fldCharType="end"/>
      </w:r>
    </w:p>
    <w:p w14:paraId="4D00FA80" w14:textId="77777777" w:rsidR="00FB6012" w:rsidRDefault="00FB6012" w:rsidP="00FB6012">
      <w:r>
        <w:t xml:space="preserve">The apparent density may be related to the true density via </w:t>
      </w:r>
      <w:r w:rsidR="00D85C52" w:rsidRPr="00D85C52">
        <w:rPr>
          <w:position w:val="-12"/>
        </w:rPr>
        <w:object w:dxaOrig="1120" w:dyaOrig="380" w14:anchorId="5EC9AEE4">
          <v:shape id="_x0000_i1296" type="#_x0000_t75" style="width:55.6pt;height:18.55pt" o:ole="">
            <v:imagedata r:id="rId575" o:title=""/>
          </v:shape>
          <o:OLEObject Type="Embed" ProgID="Equation.DSMT4" ShapeID="_x0000_i1296" DrawAspect="Content" ObjectID="_1350755887" r:id="rId576"/>
        </w:object>
      </w:r>
      <w:r>
        <w:t xml:space="preserve">, where </w:t>
      </w:r>
      <w:r w:rsidR="00D85C52" w:rsidRPr="00D85C52">
        <w:rPr>
          <w:position w:val="-10"/>
        </w:rPr>
        <w:object w:dxaOrig="320" w:dyaOrig="360" w14:anchorId="7A473A24">
          <v:shape id="_x0000_i1297" type="#_x0000_t75" style="width:16.4pt;height:18.55pt" o:ole="">
            <v:imagedata r:id="rId577" o:title=""/>
          </v:shape>
          <o:OLEObject Type="Embed" ProgID="Equation.DSMT4" ShapeID="_x0000_i1297" DrawAspect="Content" ObjectID="_1350755888" r:id="rId578"/>
        </w:object>
      </w:r>
      <w:r>
        <w:t xml:space="preserve"> is the volume fraction of </w:t>
      </w:r>
      <w:r w:rsidR="00D85C52" w:rsidRPr="00D85C52">
        <w:rPr>
          <w:position w:val="-6"/>
        </w:rPr>
        <w:object w:dxaOrig="240" w:dyaOrig="220" w14:anchorId="198E64B3">
          <v:shape id="_x0000_i1298" type="#_x0000_t75" style="width:12.1pt;height:10.7pt" o:ole="">
            <v:imagedata r:id="rId579" o:title=""/>
          </v:shape>
          <o:OLEObject Type="Embed" ProgID="Equation.DSMT4" ShapeID="_x0000_i1298" DrawAspect="Content" ObjectID="_1350755889" r:id="rId580"/>
        </w:object>
      </w:r>
      <w:r>
        <w:t xml:space="preserve"> in the mixture. Due to mixture saturation (no voids), the volume fractions add up to unity</w:t>
      </w:r>
      <w:r w:rsidR="005D060C">
        <w:t>.</w:t>
      </w:r>
      <w:r>
        <w:t xml:space="preserve"> </w:t>
      </w:r>
      <w:r w:rsidR="005D060C">
        <w:t>S</w:t>
      </w:r>
      <w:r>
        <w:t>ince the volume fraction of solute is considered negligible (</w:t>
      </w:r>
      <w:r w:rsidR="00D85C52" w:rsidRPr="00D85C52">
        <w:rPr>
          <w:position w:val="-10"/>
        </w:rPr>
        <w:object w:dxaOrig="1219" w:dyaOrig="360" w14:anchorId="06B9F6FB">
          <v:shape id="_x0000_i1299" type="#_x0000_t75" style="width:61.3pt;height:18.55pt" o:ole="">
            <v:imagedata r:id="rId581" o:title=""/>
          </v:shape>
          <o:OLEObject Type="Embed" ProgID="Equation.DSMT4" ShapeID="_x0000_i1299" DrawAspect="Content" ObjectID="_1350755890" r:id="rId582"/>
        </w:object>
      </w:r>
      <w:r>
        <w:t xml:space="preserve">), it follows that </w:t>
      </w:r>
      <w:r w:rsidR="00D85C52" w:rsidRPr="00D85C52">
        <w:rPr>
          <w:position w:val="-16"/>
        </w:rPr>
        <w:object w:dxaOrig="2020" w:dyaOrig="420" w14:anchorId="2744A765">
          <v:shape id="_x0000_i1300" type="#_x0000_t75" style="width:101.25pt;height:20.65pt" o:ole="">
            <v:imagedata r:id="rId583" o:title=""/>
          </v:shape>
          <o:OLEObject Type="Embed" ProgID="Equation.DSMT4" ShapeID="_x0000_i1300" DrawAspect="Content" ObjectID="_1350755891" r:id="rId584"/>
        </w:object>
      </w:r>
      <w:r>
        <w:t xml:space="preserve">. Since </w:t>
      </w:r>
      <w:r w:rsidR="00D85C52" w:rsidRPr="00D85C52">
        <w:rPr>
          <w:position w:val="-12"/>
        </w:rPr>
        <w:object w:dxaOrig="340" w:dyaOrig="380" w14:anchorId="0FD6879D">
          <v:shape id="_x0000_i1301" type="#_x0000_t75" style="width:17.1pt;height:18.55pt" o:ole="">
            <v:imagedata r:id="rId585" o:title=""/>
          </v:shape>
          <o:OLEObject Type="Embed" ProgID="Equation.DSMT4" ShapeID="_x0000_i1301" DrawAspect="Content" ObjectID="_1350755892" r:id="rId586"/>
        </w:object>
      </w:r>
      <w:r>
        <w:t xml:space="preserve"> of an incompressible constituent is invariant in space and time, these relations may be combined to produce the mixture balance of mass relation,</w:t>
      </w:r>
    </w:p>
    <w:p w14:paraId="3996D46C" w14:textId="77777777" w:rsidR="00FB6012" w:rsidRDefault="00FB6012" w:rsidP="00FB6012">
      <w:pPr>
        <w:pStyle w:val="MTDisplayEquation"/>
      </w:pPr>
      <w:r>
        <w:tab/>
      </w:r>
      <w:r w:rsidR="00D85C52" w:rsidRPr="00D85C52">
        <w:rPr>
          <w:position w:val="-16"/>
        </w:rPr>
        <w:object w:dxaOrig="1579" w:dyaOrig="440" w14:anchorId="341D552C">
          <v:shape id="_x0000_i1302" type="#_x0000_t75" style="width:79.15pt;height:22.1pt" o:ole="">
            <v:imagedata r:id="rId587" o:title=""/>
          </v:shape>
          <o:OLEObject Type="Embed" ProgID="Equation.DSMT4" ShapeID="_x0000_i1302" DrawAspect="Content" ObjectID="_1350755893" r:id="rId588"/>
        </w:object>
      </w:r>
      <w:r>
        <w:t>,</w:t>
      </w:r>
      <w:r>
        <w:tab/>
      </w:r>
      <w:r>
        <w:fldChar w:fldCharType="begin"/>
      </w:r>
      <w:r>
        <w:instrText xml:space="preserve"> MACROBUTTON MTPlaceRef \* MERGEFORMAT </w:instrText>
      </w:r>
      <w:fldSimple w:instr=" SEQ MTEqn \h \* MERGEFORMAT "/>
      <w:bookmarkStart w:id="114" w:name="ZEqnNum591299"/>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106</w:instrText>
        </w:r>
      </w:fldSimple>
      <w:r>
        <w:instrText>)</w:instrText>
      </w:r>
      <w:bookmarkEnd w:id="114"/>
      <w:r>
        <w:fldChar w:fldCharType="end"/>
      </w:r>
    </w:p>
    <w:p w14:paraId="6A5FF77E" w14:textId="77777777" w:rsidR="00FB6012" w:rsidRDefault="00FB6012" w:rsidP="00FB6012">
      <w:proofErr w:type="gramStart"/>
      <w:r>
        <w:t>where</w:t>
      </w:r>
      <w:proofErr w:type="gramEnd"/>
      <w:r>
        <w:t xml:space="preserve"> </w:t>
      </w:r>
      <w:r w:rsidR="00D85C52" w:rsidRPr="00D85C52">
        <w:rPr>
          <w:position w:val="-16"/>
        </w:rPr>
        <w:object w:dxaOrig="1680" w:dyaOrig="440" w14:anchorId="6459493B">
          <v:shape id="_x0000_i1303" type="#_x0000_t75" style="width:84.1pt;height:22.1pt" o:ole="">
            <v:imagedata r:id="rId589" o:title=""/>
          </v:shape>
          <o:OLEObject Type="Embed" ProgID="Equation.DSMT4" ShapeID="_x0000_i1303" DrawAspect="Content" ObjectID="_1350755894" r:id="rId590"/>
        </w:object>
      </w:r>
      <w:r>
        <w:t xml:space="preserve"> is the volumetric flux of solvent relative to the solid. The balance of mass for the solute may also be written as</w:t>
      </w:r>
    </w:p>
    <w:p w14:paraId="7EA688D1" w14:textId="77777777" w:rsidR="00FB6012" w:rsidRDefault="00FB6012" w:rsidP="00FB6012">
      <w:pPr>
        <w:pStyle w:val="MTDisplayEquation"/>
      </w:pPr>
      <w:r>
        <w:tab/>
      </w:r>
      <w:r w:rsidR="00D85C52" w:rsidRPr="00D85C52">
        <w:rPr>
          <w:position w:val="-24"/>
        </w:rPr>
        <w:object w:dxaOrig="2820" w:dyaOrig="720" w14:anchorId="505B4AE1">
          <v:shape id="_x0000_i1304" type="#_x0000_t75" style="width:141.85pt;height:36.35pt" o:ole="">
            <v:imagedata r:id="rId591" o:title=""/>
          </v:shape>
          <o:OLEObject Type="Embed" ProgID="Equation.DSMT4" ShapeID="_x0000_i1304" DrawAspect="Content" ObjectID="_1350755895" r:id="rId592"/>
        </w:object>
      </w:r>
      <w:r w:rsidR="005D060C">
        <w:t>,</w:t>
      </w:r>
      <w:r>
        <w:tab/>
      </w:r>
      <w:r>
        <w:fldChar w:fldCharType="begin"/>
      </w:r>
      <w:r>
        <w:instrText xml:space="preserve"> MACROBUTTON MTPlaceRef \* MERGEFORMAT </w:instrText>
      </w:r>
      <w:fldSimple w:instr=" SEQ MTEqn \h \* MERGEFORMAT "/>
      <w:bookmarkStart w:id="115" w:name="ZEqnNum536154"/>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107</w:instrText>
        </w:r>
      </w:fldSimple>
      <w:r>
        <w:instrText>)</w:instrText>
      </w:r>
      <w:bookmarkEnd w:id="115"/>
      <w:r>
        <w:fldChar w:fldCharType="end"/>
      </w:r>
    </w:p>
    <w:p w14:paraId="55DBB748" w14:textId="77777777" w:rsidR="00FB6012" w:rsidRDefault="00FB6012" w:rsidP="00FB6012">
      <w:proofErr w:type="gramStart"/>
      <w:r>
        <w:t>where</w:t>
      </w:r>
      <w:proofErr w:type="gramEnd"/>
      <w:r>
        <w:t xml:space="preserve"> </w:t>
      </w:r>
      <w:r w:rsidR="00D85C52" w:rsidRPr="00D85C52">
        <w:rPr>
          <w:position w:val="-16"/>
        </w:rPr>
        <w:object w:dxaOrig="1660" w:dyaOrig="440" w14:anchorId="59546989">
          <v:shape id="_x0000_i1305" type="#_x0000_t75" style="width:82.7pt;height:22.1pt" o:ole="">
            <v:imagedata r:id="rId593" o:title=""/>
          </v:shape>
          <o:OLEObject Type="Embed" ProgID="Equation.DSMT4" ShapeID="_x0000_i1305" DrawAspect="Content" ObjectID="_1350755896" r:id="rId594"/>
        </w:object>
      </w:r>
      <w:r>
        <w:t xml:space="preserve"> is the molar flux of solute relative to the solid. This mass balance relation is obtained by recognizing that the solute apparent density (mass per mixture volume) is related to its concentration (moles per solution volume) via </w:t>
      </w:r>
      <w:r w:rsidR="00D85C52" w:rsidRPr="00D85C52">
        <w:rPr>
          <w:position w:val="-16"/>
        </w:rPr>
        <w:object w:dxaOrig="2439" w:dyaOrig="440" w14:anchorId="166197C5">
          <v:shape id="_x0000_i1306" type="#_x0000_t75" style="width:121.9pt;height:22.1pt" o:ole="">
            <v:imagedata r:id="rId595" o:title=""/>
          </v:shape>
          <o:OLEObject Type="Embed" ProgID="Equation.DSMT4" ShapeID="_x0000_i1306" DrawAspect="Content" ObjectID="_1350755897" r:id="rId596"/>
        </w:object>
      </w:r>
      <w:r>
        <w:t>. Finally, it can be shown via standard arguments that the mass balance for the solid matrix reduces to</w:t>
      </w:r>
    </w:p>
    <w:p w14:paraId="69131AA6" w14:textId="77777777" w:rsidR="00FB6012" w:rsidRDefault="00FB6012" w:rsidP="00FB6012">
      <w:pPr>
        <w:pStyle w:val="MTDisplayEquation"/>
      </w:pPr>
      <w:r>
        <w:tab/>
      </w:r>
      <w:r w:rsidR="00D85C52" w:rsidRPr="00D85C52">
        <w:rPr>
          <w:position w:val="-24"/>
        </w:rPr>
        <w:object w:dxaOrig="840" w:dyaOrig="660" w14:anchorId="390822BB">
          <v:shape id="_x0000_i1307" type="#_x0000_t75" style="width:42.75pt;height:33.5pt" o:ole="">
            <v:imagedata r:id="rId597" o:title=""/>
          </v:shape>
          <o:OLEObject Type="Embed" ProgID="Equation.DSMT4" ShapeID="_x0000_i1307" DrawAspect="Content" ObjectID="_1350755898" r:id="rId598"/>
        </w:object>
      </w:r>
      <w:r>
        <w:t>,</w:t>
      </w:r>
      <w:r>
        <w:tab/>
      </w:r>
      <w:r>
        <w:fldChar w:fldCharType="begin"/>
      </w:r>
      <w:r>
        <w:instrText xml:space="preserve"> MACROBUTTON MTPlaceRef \* MERGEFORMAT </w:instrText>
      </w:r>
      <w:fldSimple w:instr=" SEQ MTEqn \h \* MERGEFORMAT "/>
      <w:bookmarkStart w:id="116" w:name="ZEqnNum887820"/>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108</w:instrText>
        </w:r>
      </w:fldSimple>
      <w:r>
        <w:instrText>)</w:instrText>
      </w:r>
      <w:bookmarkEnd w:id="116"/>
      <w:r>
        <w:fldChar w:fldCharType="end"/>
      </w:r>
    </w:p>
    <w:p w14:paraId="1CF235D0" w14:textId="77777777" w:rsidR="00FB6012" w:rsidRDefault="00FB6012" w:rsidP="00FB6012">
      <w:proofErr w:type="gramStart"/>
      <w:r>
        <w:t>where</w:t>
      </w:r>
      <w:proofErr w:type="gramEnd"/>
      <w:r>
        <w:t xml:space="preserve"> </w:t>
      </w:r>
      <w:r w:rsidR="00D85C52" w:rsidRPr="00D85C52">
        <w:rPr>
          <w:position w:val="-12"/>
        </w:rPr>
        <w:object w:dxaOrig="300" w:dyaOrig="380" w14:anchorId="08292253">
          <v:shape id="_x0000_i1308" type="#_x0000_t75" style="width:14.95pt;height:18.55pt" o:ole="">
            <v:imagedata r:id="rId599" o:title=""/>
          </v:shape>
          <o:OLEObject Type="Embed" ProgID="Equation.DSMT4" ShapeID="_x0000_i1308" DrawAspect="Content" ObjectID="_1350755899" r:id="rId600"/>
        </w:object>
      </w:r>
      <w:r>
        <w:t xml:space="preserve"> is the solid volume fraction in the reference state, </w:t>
      </w:r>
      <w:r w:rsidR="00D85C52" w:rsidRPr="00D85C52">
        <w:rPr>
          <w:position w:val="-6"/>
        </w:rPr>
        <w:object w:dxaOrig="940" w:dyaOrig="279" w14:anchorId="2D167B15">
          <v:shape id="_x0000_i1309" type="#_x0000_t75" style="width:47.05pt;height:14.25pt" o:ole="">
            <v:imagedata r:id="rId601" o:title=""/>
          </v:shape>
          <o:OLEObject Type="Embed" ProgID="Equation.DSMT4" ShapeID="_x0000_i1309" DrawAspect="Content" ObjectID="_1350755900" r:id="rId602"/>
        </w:object>
      </w:r>
      <w:r>
        <w:t xml:space="preserve"> and </w:t>
      </w:r>
      <w:r w:rsidR="00D85C52" w:rsidRPr="00D85C52">
        <w:rPr>
          <w:position w:val="-6"/>
        </w:rPr>
        <w:object w:dxaOrig="1420" w:dyaOrig="279" w14:anchorId="527C9F8E">
          <v:shape id="_x0000_i1310" type="#_x0000_t75" style="width:71.3pt;height:14.25pt" o:ole="">
            <v:imagedata r:id="rId603" o:title=""/>
          </v:shape>
          <o:OLEObject Type="Embed" ProgID="Equation.DSMT4" ShapeID="_x0000_i1310" DrawAspect="Content" ObjectID="_1350755901" r:id="rId604"/>
        </w:object>
      </w:r>
      <w:r>
        <w:t xml:space="preserve"> is the deformation gradient of the solid matrix.</w:t>
      </w:r>
    </w:p>
    <w:p w14:paraId="1307286F" w14:textId="77777777" w:rsidR="00FB6012" w:rsidRDefault="00FB6012" w:rsidP="00FB6012"/>
    <w:p w14:paraId="14A6E2D3" w14:textId="77777777" w:rsidR="00FB6012" w:rsidRDefault="00FB6012" w:rsidP="00FB6012">
      <w:r>
        <w:t xml:space="preserve">Inverting the momentum balance equations in </w:t>
      </w:r>
      <w:r w:rsidR="00D13FD3">
        <w:fldChar w:fldCharType="begin"/>
      </w:r>
      <w:r w:rsidR="00D13FD3">
        <w:instrText xml:space="preserve"> GOTOBUTTON ZEqnNum429892  \* MERGEFORMAT </w:instrText>
      </w:r>
      <w:fldSimple w:instr=" REF ZEqnNum429892 \* Charformat \! \* MERGEFORMAT ">
        <w:r w:rsidR="008D52AD">
          <w:instrText>(2.103)</w:instrText>
        </w:r>
      </w:fldSimple>
      <w:r w:rsidR="00D13FD3">
        <w:fldChar w:fldCharType="end"/>
      </w:r>
      <w:r>
        <w:t>, it is now possible to relate the solvent and solute fluxes to the driving forces according to</w:t>
      </w:r>
    </w:p>
    <w:p w14:paraId="61586A7A" w14:textId="77777777" w:rsidR="00FB6012" w:rsidRDefault="00FB6012" w:rsidP="00FB6012">
      <w:pPr>
        <w:pStyle w:val="MTDisplayEquation"/>
      </w:pPr>
      <w:r>
        <w:tab/>
      </w:r>
      <w:r w:rsidR="00490078" w:rsidRPr="00D85C52">
        <w:rPr>
          <w:position w:val="-70"/>
        </w:rPr>
        <w:object w:dxaOrig="3879" w:dyaOrig="1520" w14:anchorId="1201FD01">
          <v:shape id="_x0000_i1311" type="#_x0000_t75" style="width:193.9pt;height:75.55pt" o:ole="">
            <v:imagedata r:id="rId605" o:title=""/>
          </v:shape>
          <o:OLEObject Type="Embed" ProgID="Equation.DSMT4" ShapeID="_x0000_i1311" DrawAspect="Content" ObjectID="_1350755902" r:id="rId606"/>
        </w:object>
      </w:r>
      <w:r>
        <w:tab/>
      </w:r>
      <w:r>
        <w:fldChar w:fldCharType="begin"/>
      </w:r>
      <w:r>
        <w:instrText xml:space="preserve"> MACROBUTTON MTPlaceRef \* MERGEFORMAT </w:instrText>
      </w:r>
      <w:fldSimple w:instr=" SEQ MTEqn \h \* MERGEFORMAT "/>
      <w:bookmarkStart w:id="117" w:name="ZEqnNum146533"/>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109</w:instrText>
        </w:r>
      </w:fldSimple>
      <w:r>
        <w:instrText>)</w:instrText>
      </w:r>
      <w:bookmarkEnd w:id="117"/>
      <w:r>
        <w:fldChar w:fldCharType="end"/>
      </w:r>
    </w:p>
    <w:p w14:paraId="17F9C282" w14:textId="77777777" w:rsidR="00FB6012" w:rsidRDefault="00FB6012" w:rsidP="00FB6012">
      <w:proofErr w:type="gramStart"/>
      <w:r>
        <w:t>where</w:t>
      </w:r>
      <w:proofErr w:type="gramEnd"/>
      <w:r>
        <w:t xml:space="preserve"> </w:t>
      </w:r>
      <w:r w:rsidR="00D85C52" w:rsidRPr="00D85C52">
        <w:rPr>
          <w:position w:val="-6"/>
        </w:rPr>
        <w:object w:dxaOrig="200" w:dyaOrig="279" w14:anchorId="7153D0D9">
          <v:shape id="_x0000_i1312" type="#_x0000_t75" style="width:10pt;height:14.25pt" o:ole="">
            <v:imagedata r:id="rId607" o:title=""/>
          </v:shape>
          <o:OLEObject Type="Embed" ProgID="Equation.DSMT4" ShapeID="_x0000_i1312" DrawAspect="Content" ObjectID="_1350755903" r:id="rId608"/>
        </w:object>
      </w:r>
      <w:r>
        <w:t xml:space="preserve"> is the solute diffusivity tensor in the mixture (solid+solution), </w:t>
      </w:r>
      <w:r w:rsidR="00D85C52" w:rsidRPr="00D85C52">
        <w:rPr>
          <w:position w:val="-12"/>
        </w:rPr>
        <w:object w:dxaOrig="279" w:dyaOrig="360" w14:anchorId="37800B98">
          <v:shape id="_x0000_i1313" type="#_x0000_t75" style="width:14.25pt;height:18.55pt" o:ole="">
            <v:imagedata r:id="rId609" o:title=""/>
          </v:shape>
          <o:OLEObject Type="Embed" ProgID="Equation.DSMT4" ShapeID="_x0000_i1313" DrawAspect="Content" ObjectID="_1350755904" r:id="rId610"/>
        </w:object>
      </w:r>
      <w:r>
        <w:t xml:space="preserve"> is its (isotropic) diffusivity in free solution; </w:t>
      </w:r>
      <w:r w:rsidR="00D85C52" w:rsidRPr="00D85C52">
        <w:rPr>
          <w:position w:val="-4"/>
        </w:rPr>
        <w:object w:dxaOrig="220" w:dyaOrig="300" w14:anchorId="46499C50">
          <v:shape id="_x0000_i1314" type="#_x0000_t75" style="width:10.7pt;height:14.95pt" o:ole="">
            <v:imagedata r:id="rId611" o:title=""/>
          </v:shape>
          <o:OLEObject Type="Embed" ProgID="Equation.DSMT4" ShapeID="_x0000_i1314" DrawAspect="Content" ObjectID="_1350755905" r:id="rId612"/>
        </w:object>
      </w:r>
      <w:r>
        <w:t xml:space="preserve"> is the hydraulic permeability tensor of the solution (solvent+solute) through the porous solid matrix, which depends explicitly on concentration according to</w:t>
      </w:r>
    </w:p>
    <w:p w14:paraId="63A7B630" w14:textId="77777777" w:rsidR="00FB6012" w:rsidRDefault="00FB6012" w:rsidP="00FB6012"/>
    <w:p w14:paraId="34053BC9" w14:textId="77777777" w:rsidR="00FB6012" w:rsidRDefault="00FB6012" w:rsidP="00FB6012">
      <w:pPr>
        <w:pStyle w:val="MTDisplayEquation"/>
      </w:pPr>
      <w:r>
        <w:tab/>
      </w:r>
      <w:r w:rsidR="00E77A80" w:rsidRPr="00D85C52">
        <w:rPr>
          <w:position w:val="-34"/>
        </w:rPr>
        <w:object w:dxaOrig="2700" w:dyaOrig="840" w14:anchorId="10FE7797">
          <v:shape id="_x0000_i1315" type="#_x0000_t75" style="width:135.45pt;height:42.75pt" o:ole="">
            <v:imagedata r:id="rId613" o:title=""/>
          </v:shape>
          <o:OLEObject Type="Embed" ProgID="Equation.DSMT4" ShapeID="_x0000_i1315" DrawAspect="Content" ObjectID="_1350755906" r:id="rId614"/>
        </w:object>
      </w:r>
      <w:r w:rsidR="00E77A8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110</w:instrText>
        </w:r>
      </w:fldSimple>
      <w:r>
        <w:instrText>)</w:instrText>
      </w:r>
      <w:r>
        <w:fldChar w:fldCharType="end"/>
      </w:r>
    </w:p>
    <w:p w14:paraId="47D35A85" w14:textId="77777777" w:rsidR="00FB6012" w:rsidRDefault="00FB6012" w:rsidP="00FB6012">
      <w:proofErr w:type="gramStart"/>
      <w:r>
        <w:lastRenderedPageBreak/>
        <w:t>where</w:t>
      </w:r>
      <w:proofErr w:type="gramEnd"/>
      <w:r>
        <w:t xml:space="preserve"> </w:t>
      </w:r>
      <w:r w:rsidR="00D85C52" w:rsidRPr="00D85C52">
        <w:rPr>
          <w:position w:val="-4"/>
        </w:rPr>
        <w:object w:dxaOrig="220" w:dyaOrig="260" w14:anchorId="0D3E9D1F">
          <v:shape id="_x0000_i1316" type="#_x0000_t75" style="width:10.7pt;height:12.1pt" o:ole="">
            <v:imagedata r:id="rId615" o:title=""/>
          </v:shape>
          <o:OLEObject Type="Embed" ProgID="Equation.DSMT4" ShapeID="_x0000_i1316" DrawAspect="Content" ObjectID="_1350755907" r:id="rId616"/>
        </w:object>
      </w:r>
      <w:r>
        <w:t xml:space="preserve"> represents the hydraulic permeability tensor of the solvent through the solid matrix. The permeability and diffusivity tensors are related to the diffusive drag tensors appearing in </w:t>
      </w:r>
      <w:r w:rsidR="00D13FD3">
        <w:fldChar w:fldCharType="begin"/>
      </w:r>
      <w:r w:rsidR="00D13FD3">
        <w:instrText xml:space="preserve"> GOTOBUTTON ZEqnNum429892  \* MERGEFORMAT </w:instrText>
      </w:r>
      <w:fldSimple w:instr=" REF ZEqnNum429892 \* Charformat \! \* MERGEFORMAT ">
        <w:r w:rsidR="008D52AD">
          <w:instrText>(2.103)</w:instrText>
        </w:r>
      </w:fldSimple>
      <w:r w:rsidR="00D13FD3">
        <w:fldChar w:fldCharType="end"/>
      </w:r>
      <w:r>
        <w:t xml:space="preserve"> according to</w:t>
      </w:r>
    </w:p>
    <w:p w14:paraId="12448B9E" w14:textId="77777777" w:rsidR="00FB6012" w:rsidRDefault="00FB6012" w:rsidP="00FB6012">
      <w:pPr>
        <w:pStyle w:val="MTDisplayEquation"/>
      </w:pPr>
      <w:r>
        <w:tab/>
      </w:r>
      <w:r w:rsidR="00490078" w:rsidRPr="00D85C52">
        <w:rPr>
          <w:position w:val="-68"/>
        </w:rPr>
        <w:object w:dxaOrig="2520" w:dyaOrig="1520" w14:anchorId="361E69C1">
          <v:shape id="_x0000_i1317" type="#_x0000_t75" style="width:125.45pt;height:75.55pt" o:ole="">
            <v:imagedata r:id="rId617" o:title=""/>
          </v:shape>
          <o:OLEObject Type="Embed" ProgID="Equation.DSMT4" ShapeID="_x0000_i1317" DrawAspect="Content" ObjectID="_1350755908" r:id="rId618"/>
        </w:object>
      </w:r>
      <w:r>
        <w:tab/>
      </w:r>
      <w:r>
        <w:fldChar w:fldCharType="begin"/>
      </w:r>
      <w:r>
        <w:instrText xml:space="preserve"> MACROBUTTON MTPlaceRef \* MERGEFORMAT </w:instrText>
      </w:r>
      <w:fldSimple w:instr=" SEQ MTEqn \h \* MERGEFORMAT "/>
      <w:bookmarkStart w:id="118" w:name="ZEqnNum498209"/>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111</w:instrText>
        </w:r>
      </w:fldSimple>
      <w:r>
        <w:instrText>)</w:instrText>
      </w:r>
      <w:bookmarkEnd w:id="118"/>
      <w:r>
        <w:fldChar w:fldCharType="end"/>
      </w:r>
    </w:p>
    <w:p w14:paraId="6AACE411" w14:textId="77777777" w:rsidR="00FB6012" w:rsidRDefault="00FB6012" w:rsidP="00FB6012">
      <w:proofErr w:type="gramStart"/>
      <w:r>
        <w:t>though</w:t>
      </w:r>
      <w:proofErr w:type="gramEnd"/>
      <w:r>
        <w:t xml:space="preserve"> these explicit relationships are not needed here since </w:t>
      </w:r>
      <w:r w:rsidR="00D85C52" w:rsidRPr="00D85C52">
        <w:rPr>
          <w:position w:val="-4"/>
        </w:rPr>
        <w:object w:dxaOrig="220" w:dyaOrig="260" w14:anchorId="47CBF37E">
          <v:shape id="_x0000_i1318" type="#_x0000_t75" style="width:10.7pt;height:12.1pt" o:ole="">
            <v:imagedata r:id="rId619" o:title=""/>
          </v:shape>
          <o:OLEObject Type="Embed" ProgID="Equation.DSMT4" ShapeID="_x0000_i1318" DrawAspect="Content" ObjectID="_1350755909" r:id="rId620"/>
        </w:object>
      </w:r>
      <w:r>
        <w:t xml:space="preserve">, </w:t>
      </w:r>
      <w:r w:rsidR="00D85C52" w:rsidRPr="00D85C52">
        <w:rPr>
          <w:position w:val="-6"/>
        </w:rPr>
        <w:object w:dxaOrig="200" w:dyaOrig="279" w14:anchorId="76491591">
          <v:shape id="_x0000_i1319" type="#_x0000_t75" style="width:10pt;height:14.25pt" o:ole="">
            <v:imagedata r:id="rId621" o:title=""/>
          </v:shape>
          <o:OLEObject Type="Embed" ProgID="Equation.DSMT4" ShapeID="_x0000_i1319" DrawAspect="Content" ObjectID="_1350755910" r:id="rId622"/>
        </w:object>
      </w:r>
      <w:r>
        <w:t xml:space="preserve"> and </w:t>
      </w:r>
      <w:r w:rsidR="00D85C52" w:rsidRPr="00D85C52">
        <w:rPr>
          <w:position w:val="-12"/>
        </w:rPr>
        <w:object w:dxaOrig="279" w:dyaOrig="360" w14:anchorId="6CCD51FC">
          <v:shape id="_x0000_i1320" type="#_x0000_t75" style="width:14.25pt;height:18.55pt" o:ole="">
            <v:imagedata r:id="rId623" o:title=""/>
          </v:shape>
          <o:OLEObject Type="Embed" ProgID="Equation.DSMT4" ShapeID="_x0000_i1320" DrawAspect="Content" ObjectID="_1350755911" r:id="rId624"/>
        </w:object>
      </w:r>
      <w:r>
        <w:t xml:space="preserve"> may be directly specified in a particular analysis. Since the axiom of entropy inequality requires that the tensors </w:t>
      </w:r>
      <w:r w:rsidR="00D85C52" w:rsidRPr="00D85C52">
        <w:rPr>
          <w:position w:val="-4"/>
        </w:rPr>
        <w:object w:dxaOrig="360" w:dyaOrig="300" w14:anchorId="1BCF298F">
          <v:shape id="_x0000_i1321" type="#_x0000_t75" style="width:18.55pt;height:14.95pt" o:ole="">
            <v:imagedata r:id="rId625" o:title=""/>
          </v:shape>
          <o:OLEObject Type="Embed" ProgID="Equation.DSMT4" ShapeID="_x0000_i1321" DrawAspect="Content" ObjectID="_1350755912" r:id="rId626"/>
        </w:object>
      </w:r>
      <w:r>
        <w:t xml:space="preserve"> be positive semi-definite (see appendix of </w:t>
      </w:r>
      <w:r>
        <w:fldChar w:fldCharType="begin"/>
      </w:r>
      <w:r w:rsidR="00A56950">
        <w:instrText xml:space="preserve"> ADDIN EN.CITE &lt;EndNote&gt;&lt;Cite&gt;&lt;Author&gt;Ateshian&lt;/Author&gt;&lt;Year&gt;2010&lt;/Year&gt;&lt;RecNum&gt;62&lt;/RecNum&gt;&lt;DisplayText&gt;[21]&lt;/DisplayText&gt;&lt;record&gt;&lt;rec-number&gt;62&lt;/rec-number&gt;&lt;foreign-keys&gt;&lt;key app="EN" db-id="xxf0rdw27fzf0ie5dv9xdazn9pr5svpwws09"&gt;62&lt;/key&gt;&lt;/foreign-keys&gt;&lt;ref-type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A56950">
          <w:rPr>
            <w:noProof/>
          </w:rPr>
          <w:t>21</w:t>
        </w:r>
      </w:hyperlink>
      <w:r w:rsidR="00A56950">
        <w:rPr>
          <w:noProof/>
        </w:rPr>
        <w:t>]</w:t>
      </w:r>
      <w:r>
        <w:fldChar w:fldCharType="end"/>
      </w:r>
      <w:r>
        <w:t xml:space="preserve">), it follows that </w:t>
      </w:r>
      <w:r w:rsidR="00D85C52" w:rsidRPr="00D85C52">
        <w:rPr>
          <w:position w:val="-12"/>
        </w:rPr>
        <w:object w:dxaOrig="279" w:dyaOrig="360" w14:anchorId="757A13E9">
          <v:shape id="_x0000_i1322" type="#_x0000_t75" style="width:14.25pt;height:18.55pt" o:ole="">
            <v:imagedata r:id="rId627" o:title=""/>
          </v:shape>
          <o:OLEObject Type="Embed" ProgID="Equation.DSMT4" ShapeID="_x0000_i1322" DrawAspect="Content" ObjectID="_1350755913" r:id="rId628"/>
        </w:object>
      </w:r>
      <w:r>
        <w:t xml:space="preserve"> must be greater than or equal to the largest eigenvalue of </w:t>
      </w:r>
      <w:r w:rsidR="00D85C52" w:rsidRPr="00D85C52">
        <w:rPr>
          <w:position w:val="-6"/>
        </w:rPr>
        <w:object w:dxaOrig="200" w:dyaOrig="279" w14:anchorId="675ABDFD">
          <v:shape id="_x0000_i1323" type="#_x0000_t75" style="width:10pt;height:14.25pt" o:ole="">
            <v:imagedata r:id="rId629" o:title=""/>
          </v:shape>
          <o:OLEObject Type="Embed" ProgID="Equation.DSMT4" ShapeID="_x0000_i1323" DrawAspect="Content" ObjectID="_1350755914" r:id="rId630"/>
        </w:object>
      </w:r>
      <w:r>
        <w:t xml:space="preserve">. Constitutive relations are needed for these transport properties, which relate them to the solid matrix strain and solute concentration. Note that the relations in </w:t>
      </w:r>
      <w:r w:rsidR="005D060C">
        <w:fldChar w:fldCharType="begin"/>
      </w:r>
      <w:r w:rsidR="005D060C">
        <w:instrText xml:space="preserve"> GOTOBUTTON ZEqnNum498209  \* MERGEFORMAT </w:instrText>
      </w:r>
      <w:fldSimple w:instr=" REF ZEqnNum498209 \* Charformat \! \* MERGEFORMAT ">
        <w:r w:rsidR="008D52AD">
          <w:instrText>(2.111)</w:instrText>
        </w:r>
      </w:fldSimple>
      <w:r w:rsidR="005D060C">
        <w:fldChar w:fldCharType="end"/>
      </w:r>
      <w:r>
        <w:t xml:space="preserve"> represent generalizations of Darcy’s law for fluid permeation through porous media, and Fick’s law for solute diffusion in porous media or free solution.</w:t>
      </w:r>
    </w:p>
    <w:p w14:paraId="05B65ECF" w14:textId="77777777" w:rsidR="00FB6012" w:rsidRDefault="00FB6012" w:rsidP="00FB6012"/>
    <w:p w14:paraId="405FDDA0" w14:textId="77777777" w:rsidR="00FB6012" w:rsidRDefault="00FB6012" w:rsidP="00FB6012">
      <w:pPr>
        <w:pStyle w:val="Heading3"/>
      </w:pPr>
      <w:bookmarkStart w:id="119" w:name="_Toc176704832"/>
      <w:bookmarkStart w:id="120" w:name="_Ref191692787"/>
      <w:bookmarkStart w:id="121" w:name="_Toc387680133"/>
      <w:r>
        <w:t>Continuous Variables</w:t>
      </w:r>
      <w:bookmarkEnd w:id="119"/>
      <w:bookmarkEnd w:id="120"/>
      <w:bookmarkEnd w:id="121"/>
    </w:p>
    <w:p w14:paraId="38C62655" w14:textId="77777777" w:rsidR="00FB6012" w:rsidRDefault="00FB6012" w:rsidP="00FB6012">
      <w:r>
        <w:t xml:space="preserve">In principle, the objective of the finite element analysis is to solve for the three unknowns, </w:t>
      </w:r>
      <w:r w:rsidR="00D85C52" w:rsidRPr="00D85C52">
        <w:rPr>
          <w:position w:val="-6"/>
        </w:rPr>
        <w:object w:dxaOrig="200" w:dyaOrig="220" w14:anchorId="1F3785ED">
          <v:shape id="_x0000_i1324" type="#_x0000_t75" style="width:10pt;height:10.7pt" o:ole="">
            <v:imagedata r:id="rId631" o:title=""/>
          </v:shape>
          <o:OLEObject Type="Embed" ProgID="Equation.DSMT4" ShapeID="_x0000_i1324" DrawAspect="Content" ObjectID="_1350755915" r:id="rId632"/>
        </w:object>
      </w:r>
      <w:r>
        <w:t xml:space="preserve">, </w:t>
      </w:r>
      <w:r w:rsidR="00D85C52" w:rsidRPr="00D85C52">
        <w:rPr>
          <w:position w:val="-10"/>
        </w:rPr>
        <w:object w:dxaOrig="240" w:dyaOrig="260" w14:anchorId="3019A7F8">
          <v:shape id="_x0000_i1325" type="#_x0000_t75" style="width:12.1pt;height:12.1pt" o:ole="">
            <v:imagedata r:id="rId633" o:title=""/>
          </v:shape>
          <o:OLEObject Type="Embed" ProgID="Equation.DSMT4" ShapeID="_x0000_i1325" DrawAspect="Content" ObjectID="_1350755916" r:id="rId634"/>
        </w:object>
      </w:r>
      <w:r>
        <w:t xml:space="preserve"> and </w:t>
      </w:r>
      <w:r w:rsidR="00D85C52" w:rsidRPr="00D85C52">
        <w:rPr>
          <w:position w:val="-6"/>
        </w:rPr>
        <w:object w:dxaOrig="180" w:dyaOrig="220" w14:anchorId="634DAAE3">
          <v:shape id="_x0000_i1326" type="#_x0000_t75" style="width:9.25pt;height:10.7pt" o:ole="">
            <v:imagedata r:id="rId635" o:title=""/>
          </v:shape>
          <o:OLEObject Type="Embed" ProgID="Equation.DSMT4" ShapeID="_x0000_i1326" DrawAspect="Content" ObjectID="_1350755917" r:id="rId636"/>
        </w:object>
      </w:r>
      <w:r>
        <w:t xml:space="preserve">, using the partial differential equations that enforce mixture momentum balance in </w:t>
      </w:r>
      <w:r w:rsidR="00FD5AC9">
        <w:fldChar w:fldCharType="begin"/>
      </w:r>
      <w:r w:rsidR="00FD5AC9">
        <w:instrText xml:space="preserve"> GOTOBUTTON ZEqnNum146657  \* MERGEFORMAT </w:instrText>
      </w:r>
      <w:fldSimple w:instr=" REF ZEqnNum146657 \* Charformat \! \* MERGEFORMAT ">
        <w:r w:rsidR="008D52AD">
          <w:instrText>(2.102)</w:instrText>
        </w:r>
      </w:fldSimple>
      <w:r w:rsidR="00FD5AC9">
        <w:fldChar w:fldCharType="end"/>
      </w:r>
      <w:r>
        <w:t xml:space="preserve">, mixture mass balance in </w:t>
      </w:r>
      <w:r w:rsidR="00FD5AC9">
        <w:fldChar w:fldCharType="begin"/>
      </w:r>
      <w:r w:rsidR="00FD5AC9">
        <w:instrText xml:space="preserve"> GOTOBUTTON ZEqnNum591299  \* MERGEFORMAT </w:instrText>
      </w:r>
      <w:fldSimple w:instr=" REF ZEqnNum591299 \* Charformat \! \* MERGEFORMAT ">
        <w:r w:rsidR="008D52AD">
          <w:instrText>(2.106)</w:instrText>
        </w:r>
      </w:fldSimple>
      <w:r w:rsidR="00FD5AC9">
        <w:fldChar w:fldCharType="end"/>
      </w:r>
      <w:r>
        <w:t xml:space="preserve">, and solute mass balance in </w:t>
      </w:r>
      <w:r w:rsidR="00FD5AC9">
        <w:fldChar w:fldCharType="begin"/>
      </w:r>
      <w:r w:rsidR="00FD5AC9">
        <w:instrText xml:space="preserve"> GOTOBUTTON ZEqnNum536154  \* MERGEFORMAT </w:instrText>
      </w:r>
      <w:fldSimple w:instr=" REF ZEqnNum536154 \* Charformat \! \* MERGEFORMAT ">
        <w:r w:rsidR="008D52AD">
          <w:instrText>(2.107)</w:instrText>
        </w:r>
      </w:fldSimple>
      <w:r w:rsidR="00FD5AC9">
        <w:fldChar w:fldCharType="end"/>
      </w:r>
      <w:r>
        <w:t xml:space="preserve">. The remaining solvent and solute momentum balances in </w:t>
      </w:r>
      <w:r w:rsidR="005265A8">
        <w:fldChar w:fldCharType="begin"/>
      </w:r>
      <w:r w:rsidR="005265A8">
        <w:instrText xml:space="preserve"> GOTOBUTTON ZEqnNum146533  \* MERGEFORMAT </w:instrText>
      </w:r>
      <w:fldSimple w:instr=" REF ZEqnNum146533 \* Charformat \! \* MERGEFORMAT ">
        <w:r w:rsidR="008D52AD">
          <w:instrText>(2.109)</w:instrText>
        </w:r>
      </w:fldSimple>
      <w:r w:rsidR="005265A8">
        <w:fldChar w:fldCharType="end"/>
      </w:r>
      <w:r>
        <w:t xml:space="preserve">, and solid mass balance in </w:t>
      </w:r>
      <w:r w:rsidR="005265A8">
        <w:fldChar w:fldCharType="begin"/>
      </w:r>
      <w:r w:rsidR="005265A8">
        <w:instrText xml:space="preserve"> GOTOBUTTON ZEqnNum887820  \* MERGEFORMAT </w:instrText>
      </w:r>
      <w:fldSimple w:instr=" REF ZEqnNum887820 \* Charformat \! \* MERGEFORMAT ">
        <w:r w:rsidR="008D52AD">
          <w:instrText>(2.108)</w:instrText>
        </w:r>
      </w:fldSimple>
      <w:r w:rsidR="005265A8">
        <w:fldChar w:fldCharType="end"/>
      </w:r>
      <w:r>
        <w:t xml:space="preserve">, have been reduced to relations that may be substituted into the three partial differential equations as needed. Solving these equations requires the application of suitable boundary conditions that are consistent with mass, momentum and energy balances across boundary surfaces or interfaces. When defining boundaries or interfaces on the solid matrix (the conventional approach in solid mechanics), whose outward unit normal is </w:t>
      </w:r>
      <w:r w:rsidR="00D85C52" w:rsidRPr="00D85C52">
        <w:rPr>
          <w:position w:val="-4"/>
        </w:rPr>
        <w:object w:dxaOrig="200" w:dyaOrig="200" w14:anchorId="35A19F7B">
          <v:shape id="_x0000_i1327" type="#_x0000_t75" style="width:10pt;height:10pt" o:ole="">
            <v:imagedata r:id="rId637" o:title=""/>
          </v:shape>
          <o:OLEObject Type="Embed" ProgID="Equation.DSMT4" ShapeID="_x0000_i1327" DrawAspect="Content" ObjectID="_1350755918" r:id="rId638"/>
        </w:object>
      </w:r>
      <w:r>
        <w:t xml:space="preserve">, mass and momentum balance relations demonstrate that the mixture traction </w:t>
      </w:r>
      <w:r w:rsidR="00D85C52" w:rsidRPr="00D85C52">
        <w:rPr>
          <w:position w:val="-6"/>
        </w:rPr>
        <w:object w:dxaOrig="800" w:dyaOrig="260" w14:anchorId="1470036F">
          <v:shape id="_x0000_i1328" type="#_x0000_t75" style="width:39.9pt;height:12.1pt" o:ole="">
            <v:imagedata r:id="rId639" o:title=""/>
          </v:shape>
          <o:OLEObject Type="Embed" ProgID="Equation.DSMT4" ShapeID="_x0000_i1328" DrawAspect="Content" ObjectID="_1350755919" r:id="rId640"/>
        </w:object>
      </w:r>
      <w:r>
        <w:t xml:space="preserve"> and normal flux components </w:t>
      </w:r>
      <w:r w:rsidR="00D85C52" w:rsidRPr="00D85C52">
        <w:rPr>
          <w:position w:val="-12"/>
        </w:rPr>
        <w:object w:dxaOrig="999" w:dyaOrig="360" w14:anchorId="28407352">
          <v:shape id="_x0000_i1329" type="#_x0000_t75" style="width:49.9pt;height:18.55pt" o:ole="">
            <v:imagedata r:id="rId641" o:title=""/>
          </v:shape>
          <o:OLEObject Type="Embed" ProgID="Equation.DSMT4" ShapeID="_x0000_i1329" DrawAspect="Content" ObjectID="_1350755920" r:id="rId642"/>
        </w:object>
      </w:r>
      <w:r>
        <w:t xml:space="preserve"> and </w:t>
      </w:r>
      <w:r w:rsidR="00D85C52" w:rsidRPr="00D85C52">
        <w:rPr>
          <w:position w:val="-12"/>
        </w:rPr>
        <w:object w:dxaOrig="859" w:dyaOrig="360" w14:anchorId="4B94DAE5">
          <v:shape id="_x0000_i1330" type="#_x0000_t75" style="width:42.75pt;height:18.55pt" o:ole="">
            <v:imagedata r:id="rId643" o:title=""/>
          </v:shape>
          <o:OLEObject Type="Embed" ProgID="Equation.DSMT4" ShapeID="_x0000_i1330" DrawAspect="Content" ObjectID="_1350755921" r:id="rId644"/>
        </w:object>
      </w:r>
      <w:r>
        <w:t xml:space="preserve"> must be continuous across the interface </w:t>
      </w:r>
      <w:r>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TiIgZGItaWQ9Inh4ZjByZHcyN2Z6ZjBpZTVkdjl4ZGF6bjlwcjVzdnB3d3MwOSI+NjE8L2tleT48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</w:fldData>
        </w:fldChar>
      </w:r>
      <w:r w:rsidR="00A56950">
        <w:instrText xml:space="preserve"> ADDIN EN.CITE </w:instrText>
      </w:r>
      <w:r w:rsidR="00A56950">
        <w:fldChar w:fldCharType="begin">
          <w:fldData xml:space="preserve">PEVuZE5vdGU+PENpdGU+PEF1dGhvcj5BdGVzaGlhbjwvQXV0aG9yPjxZZWFyPjIwMDc8L1llYXI+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</w:fldData>
        </w:fldChar>
      </w:r>
      <w:r w:rsidR="00A56950">
        <w:instrText xml:space="preserve"> ADDIN EN.CITE.DATA </w:instrText>
      </w:r>
      <w:r w:rsidR="00A56950">
        <w:fldChar w:fldCharType="end"/>
      </w:r>
      <w:r>
        <w:fldChar w:fldCharType="separate"/>
      </w:r>
      <w:r w:rsidR="00A56950">
        <w:rPr>
          <w:noProof/>
        </w:rPr>
        <w:t>[</w:t>
      </w:r>
      <w:hyperlink w:anchor="_ENREF_20" w:tooltip="Ateshian, 2007 #61" w:history="1">
        <w:r w:rsidR="00A56950">
          <w:rPr>
            <w:noProof/>
          </w:rPr>
          <w:t>20</w:t>
        </w:r>
      </w:hyperlink>
      <w:r w:rsidR="00A56950">
        <w:rPr>
          <w:noProof/>
        </w:rPr>
        <w:t xml:space="preserve">, </w:t>
      </w:r>
      <w:hyperlink w:anchor="_ENREF_22" w:tooltip="Eringen, 1965 #63" w:history="1">
        <w:r w:rsidR="00A56950">
          <w:rPr>
            <w:noProof/>
          </w:rPr>
          <w:t>22</w:t>
        </w:r>
      </w:hyperlink>
      <w:r w:rsidR="00A56950">
        <w:rPr>
          <w:noProof/>
        </w:rPr>
        <w:t>]</w:t>
      </w:r>
      <w:r>
        <w:fldChar w:fldCharType="end"/>
      </w:r>
      <w:r>
        <w:t xml:space="preserve">. Therefore, </w:t>
      </w:r>
      <w:r w:rsidR="00D85C52" w:rsidRPr="00D85C52">
        <w:rPr>
          <w:position w:val="-6"/>
        </w:rPr>
        <w:object w:dxaOrig="160" w:dyaOrig="260" w14:anchorId="289E4F52">
          <v:shape id="_x0000_i1331" type="#_x0000_t75" style="width:7.85pt;height:12.1pt" o:ole="">
            <v:imagedata r:id="rId645" o:title=""/>
          </v:shape>
          <o:OLEObject Type="Embed" ProgID="Equation.DSMT4" ShapeID="_x0000_i1331" DrawAspect="Content" ObjectID="_1350755922" r:id="rId646"/>
        </w:object>
      </w:r>
      <w:r>
        <w:t xml:space="preserve">, </w:t>
      </w:r>
      <w:r w:rsidR="00D85C52" w:rsidRPr="00D85C52">
        <w:rPr>
          <w:position w:val="-12"/>
        </w:rPr>
        <w:object w:dxaOrig="300" w:dyaOrig="360" w14:anchorId="5C55C53E">
          <v:shape id="_x0000_i1332" type="#_x0000_t75" style="width:14.95pt;height:18.55pt" o:ole="">
            <v:imagedata r:id="rId647" o:title=""/>
          </v:shape>
          <o:OLEObject Type="Embed" ProgID="Equation.DSMT4" ShapeID="_x0000_i1332" DrawAspect="Content" ObjectID="_1350755923" r:id="rId648"/>
        </w:object>
      </w:r>
      <w:r>
        <w:t xml:space="preserve"> and </w:t>
      </w:r>
      <w:r w:rsidR="00D85C52" w:rsidRPr="00D85C52">
        <w:rPr>
          <w:position w:val="-12"/>
        </w:rPr>
        <w:object w:dxaOrig="260" w:dyaOrig="360" w14:anchorId="617CCE29">
          <v:shape id="_x0000_i1333" type="#_x0000_t75" style="width:12.1pt;height:18.55pt" o:ole="">
            <v:imagedata r:id="rId649" o:title=""/>
          </v:shape>
          <o:OLEObject Type="Embed" ProgID="Equation.DSMT4" ShapeID="_x0000_i1333" DrawAspect="Content" ObjectID="_1350755924" r:id="rId650"/>
        </w:object>
      </w:r>
      <w:r>
        <w:t xml:space="preserve"> may be prescribed as boundary conditions.</w:t>
      </w:r>
    </w:p>
    <w:p w14:paraId="24B9513D" w14:textId="77777777" w:rsidR="00FB6012" w:rsidRDefault="00FB6012" w:rsidP="00FB6012"/>
    <w:p w14:paraId="746E5A23" w14:textId="77777777" w:rsidR="00FB6012" w:rsidRDefault="00FB6012" w:rsidP="00FB6012">
      <w:r>
        <w:t xml:space="preserve">Combining momentum and energy balances across an interface also demonstrates that </w:t>
      </w:r>
      <w:r w:rsidR="00D85C52" w:rsidRPr="00D85C52">
        <w:rPr>
          <w:position w:val="-10"/>
        </w:rPr>
        <w:object w:dxaOrig="340" w:dyaOrig="360" w14:anchorId="0BFDF7A7">
          <v:shape id="_x0000_i1334" type="#_x0000_t75" style="width:17.1pt;height:18.55pt" o:ole="">
            <v:imagedata r:id="rId651" o:title=""/>
          </v:shape>
          <o:OLEObject Type="Embed" ProgID="Equation.DSMT4" ShapeID="_x0000_i1334" DrawAspect="Content" ObjectID="_1350755925" r:id="rId652"/>
        </w:object>
      </w:r>
      <w:r>
        <w:t xml:space="preserve"> and </w:t>
      </w:r>
      <w:r w:rsidR="00D85C52" w:rsidRPr="00D85C52">
        <w:rPr>
          <w:position w:val="-10"/>
        </w:rPr>
        <w:object w:dxaOrig="320" w:dyaOrig="360" w14:anchorId="291285B4">
          <v:shape id="_x0000_i1335" type="#_x0000_t75" style="width:16.4pt;height:18.55pt" o:ole="">
            <v:imagedata r:id="rId653" o:title=""/>
          </v:shape>
          <o:OLEObject Type="Embed" ProgID="Equation.DSMT4" ShapeID="_x0000_i1335" DrawAspect="Content" ObjectID="_1350755926" r:id="rId654"/>
        </w:object>
      </w:r>
      <w:r>
        <w:t xml:space="preserve"> must be continuous </w:t>
      </w:r>
      <w:r>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TiIgZGItaWQ9Inh4ZjByZHcyN2Z6ZjBpZTVkdjl4ZGF6bjlwcjVzdnB3d3MwOSI+NjE8L2tleT48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</w:fldData>
        </w:fldChar>
      </w:r>
      <w:r w:rsidR="00A56950">
        <w:instrText xml:space="preserve"> ADDIN EN.CITE </w:instrText>
      </w:r>
      <w:r w:rsidR="00A56950">
        <w:fldChar w:fldCharType="begin">
          <w:fldData xml:space="preserve">PEVuZE5vdGU+PENpdGU+PEF1dGhvcj5BdGVzaGlhbjwvQXV0aG9yPjxZZWFyPjIwMDc8L1llYXI+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</w:fldData>
        </w:fldChar>
      </w:r>
      <w:r w:rsidR="00A56950">
        <w:instrText xml:space="preserve"> ADDIN EN.CITE.DATA </w:instrText>
      </w:r>
      <w:r w:rsidR="00A56950">
        <w:fldChar w:fldCharType="end"/>
      </w:r>
      <w:r>
        <w:fldChar w:fldCharType="separate"/>
      </w:r>
      <w:r w:rsidR="00A56950">
        <w:rPr>
          <w:noProof/>
        </w:rPr>
        <w:t>[</w:t>
      </w:r>
      <w:hyperlink w:anchor="_ENREF_20" w:tooltip="Ateshian, 2007 #61" w:history="1">
        <w:r w:rsidR="00A56950">
          <w:rPr>
            <w:noProof/>
          </w:rPr>
          <w:t>20</w:t>
        </w:r>
      </w:hyperlink>
      <w:r w:rsidR="00A56950">
        <w:rPr>
          <w:noProof/>
        </w:rPr>
        <w:t xml:space="preserve">, </w:t>
      </w:r>
      <w:hyperlink w:anchor="_ENREF_23" w:tooltip="Katzir-Katchalsky, 1965 #64" w:history="1">
        <w:r w:rsidR="00A56950">
          <w:rPr>
            <w:noProof/>
          </w:rPr>
          <w:t>23</w:t>
        </w:r>
      </w:hyperlink>
      <w:r w:rsidR="00A56950">
        <w:rPr>
          <w:noProof/>
        </w:rPr>
        <w:t>]</w:t>
      </w:r>
      <w:r>
        <w:fldChar w:fldCharType="end"/>
      </w:r>
      <w:r>
        <w:t xml:space="preserve">, implying that these mechano-chemical potentials may be prescribed as boundary conditions. However, because of the arbitrariness of the reference states </w:t>
      </w:r>
      <w:r w:rsidR="00D85C52" w:rsidRPr="00D85C52">
        <w:rPr>
          <w:position w:val="-12"/>
        </w:rPr>
        <w:object w:dxaOrig="340" w:dyaOrig="380" w14:anchorId="46A02188">
          <v:shape id="_x0000_i1336" type="#_x0000_t75" style="width:17.1pt;height:18.55pt" o:ole="">
            <v:imagedata r:id="rId655" o:title=""/>
          </v:shape>
          <o:OLEObject Type="Embed" ProgID="Equation.DSMT4" ShapeID="_x0000_i1336" DrawAspect="Content" ObjectID="_1350755927" r:id="rId656"/>
        </w:object>
      </w:r>
      <w:r>
        <w:t xml:space="preserve">, </w:t>
      </w:r>
      <w:r w:rsidR="00D85C52" w:rsidRPr="00D85C52">
        <w:rPr>
          <w:position w:val="-12"/>
        </w:rPr>
        <w:object w:dxaOrig="320" w:dyaOrig="380" w14:anchorId="083341C4">
          <v:shape id="_x0000_i1337" type="#_x0000_t75" style="width:16.4pt;height:18.55pt" o:ole="">
            <v:imagedata r:id="rId657" o:title=""/>
          </v:shape>
          <o:OLEObject Type="Embed" ProgID="Equation.DSMT4" ShapeID="_x0000_i1337" DrawAspect="Content" ObjectID="_1350755928" r:id="rId658"/>
        </w:object>
      </w:r>
      <w:r>
        <w:t xml:space="preserve">, </w:t>
      </w:r>
      <w:r w:rsidR="00D85C52" w:rsidRPr="00D85C52">
        <w:rPr>
          <w:position w:val="-12"/>
        </w:rPr>
        <w:object w:dxaOrig="300" w:dyaOrig="360" w14:anchorId="316EAA23">
          <v:shape id="_x0000_i1338" type="#_x0000_t75" style="width:14.95pt;height:18.55pt" o:ole="">
            <v:imagedata r:id="rId659" o:title=""/>
          </v:shape>
          <o:OLEObject Type="Embed" ProgID="Equation.DSMT4" ShapeID="_x0000_i1338" DrawAspect="Content" ObjectID="_1350755929" r:id="rId660"/>
        </w:object>
      </w:r>
      <w:r>
        <w:t xml:space="preserve"> and </w:t>
      </w:r>
      <w:r w:rsidR="00D85C52" w:rsidRPr="00D85C52">
        <w:rPr>
          <w:position w:val="-12"/>
        </w:rPr>
        <w:object w:dxaOrig="240" w:dyaOrig="360" w14:anchorId="7D81C173">
          <v:shape id="_x0000_i1339" type="#_x0000_t75" style="width:12.1pt;height:18.55pt" o:ole="">
            <v:imagedata r:id="rId661" o:title=""/>
          </v:shape>
          <o:OLEObject Type="Embed" ProgID="Equation.DSMT4" ShapeID="_x0000_i1339" DrawAspect="Content" ObjectID="_1350755930" r:id="rId662"/>
        </w:object>
      </w:r>
      <w:r>
        <w:t xml:space="preserve">, and the ill-conditioning of the logarithm function in the limit of small solute concentration, the mechano-chemical potentials do not represent practical choices for primary variables in a finite element implementation. An examination of </w:t>
      </w:r>
      <w:r w:rsidR="009E0067">
        <w:fldChar w:fldCharType="begin"/>
      </w:r>
      <w:r w:rsidR="009E0067">
        <w:instrText xml:space="preserve"> GOTOBUTTON ZEqnNum276818  \* MERGEFORMAT </w:instrText>
      </w:r>
      <w:fldSimple w:instr=" REF ZEqnNum276818 \* Charformat \! \* MERGEFORMAT ">
        <w:r w:rsidR="008D52AD">
          <w:instrText>(2.104)</w:instrText>
        </w:r>
      </w:fldSimple>
      <w:r w:rsidR="009E0067">
        <w:fldChar w:fldCharType="end"/>
      </w:r>
      <w:r>
        <w:t xml:space="preserve"> also shows that continuity of these potentials across an interface does not imply continuity of the fluid pressure </w:t>
      </w:r>
      <w:r w:rsidR="00D85C52" w:rsidRPr="00D85C52">
        <w:rPr>
          <w:position w:val="-10"/>
        </w:rPr>
        <w:object w:dxaOrig="240" w:dyaOrig="260" w14:anchorId="75E75694">
          <v:shape id="_x0000_i1340" type="#_x0000_t75" style="width:12.1pt;height:12.1pt" o:ole="">
            <v:imagedata r:id="rId663" o:title=""/>
          </v:shape>
          <o:OLEObject Type="Embed" ProgID="Equation.DSMT4" ShapeID="_x0000_i1340" DrawAspect="Content" ObjectID="_1350755931" r:id="rId664"/>
        </w:object>
      </w:r>
      <w:r>
        <w:t xml:space="preserve"> or solute concentration </w:t>
      </w:r>
      <w:r w:rsidR="00D85C52" w:rsidRPr="00D85C52">
        <w:rPr>
          <w:position w:val="-6"/>
        </w:rPr>
        <w:object w:dxaOrig="180" w:dyaOrig="220" w14:anchorId="46F16B12">
          <v:shape id="_x0000_i1341" type="#_x0000_t75" style="width:9.25pt;height:10.7pt" o:ole="">
            <v:imagedata r:id="rId665" o:title=""/>
          </v:shape>
          <o:OLEObject Type="Embed" ProgID="Equation.DSMT4" ShapeID="_x0000_i1341" DrawAspect="Content" ObjectID="_1350755932" r:id="rId666"/>
        </w:object>
      </w:r>
      <w:r>
        <w:t xml:space="preserve">. Therefore, pressure and concentration are also unsuitable as nodal variables in a finite element analysis and they must be replaced by alternative choices. Based on the similar reasoning presented by Sun et al. </w:t>
      </w:r>
      <w:r>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Inh4ZjByZHcyN2Z6ZjBpZTVkdjl4ZGF6bjlwcjVzdnB3d3MwOSI+NjU8L2tleT48L2ZvcmVpZ24t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=
</w:fldData>
        </w:fldChar>
      </w:r>
      <w:r w:rsidR="00A56950">
        <w:instrText xml:space="preserve"> ADDIN EN.CITE </w:instrText>
      </w:r>
      <w:r w:rsidR="00A56950">
        <w:fldChar w:fldCharType="begin">
          <w:fldData xml:space="preserve">PEVuZE5vdGU+PENpdGU+PEF1dGhvcj5TdW48L0F1dGhvcj48WWVhcj4xOTk5PC9ZZWFyPjxSZWNO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=
</w:fldData>
        </w:fldChar>
      </w:r>
      <w:r w:rsidR="00A56950">
        <w:instrText xml:space="preserve"> ADDIN EN.CITE.DATA </w:instrText>
      </w:r>
      <w:r w:rsidR="00A56950">
        <w:fldChar w:fldCharType="end"/>
      </w:r>
      <w:r>
        <w:fldChar w:fldCharType="separate"/>
      </w:r>
      <w:r w:rsidR="00A56950">
        <w:rPr>
          <w:noProof/>
        </w:rPr>
        <w:t>[</w:t>
      </w:r>
      <w:hyperlink w:anchor="_ENREF_24" w:tooltip="Sun, 1999 #65" w:history="1">
        <w:r w:rsidR="00A56950">
          <w:rPr>
            <w:noProof/>
          </w:rPr>
          <w:t>24</w:t>
        </w:r>
      </w:hyperlink>
      <w:r w:rsidR="00A56950">
        <w:rPr>
          <w:noProof/>
        </w:rPr>
        <w:t>]</w:t>
      </w:r>
      <w:r>
        <w:fldChar w:fldCharType="end"/>
      </w:r>
      <w:r>
        <w:t xml:space="preserve">, an examination of the expressions in </w:t>
      </w:r>
      <w:r w:rsidR="009E0067">
        <w:fldChar w:fldCharType="begin"/>
      </w:r>
      <w:r w:rsidR="009E0067">
        <w:instrText xml:space="preserve"> GOTOBUTTON ZEqnNum276818  \* MERGEFORMAT </w:instrText>
      </w:r>
      <w:fldSimple w:instr=" REF ZEqnNum276818 \* Charformat \! \* MERGEFORMAT ">
        <w:r w:rsidR="008D52AD">
          <w:instrText>(2.104)</w:instrText>
        </w:r>
      </w:fldSimple>
      <w:r w:rsidR="009E0067">
        <w:fldChar w:fldCharType="end"/>
      </w:r>
      <w:r>
        <w:t xml:space="preserve"> shows that continuity may be enforced by using</w:t>
      </w:r>
    </w:p>
    <w:p w14:paraId="4884EDC5" w14:textId="77777777" w:rsidR="00FB6012" w:rsidRDefault="00FB6012" w:rsidP="00FB6012">
      <w:pPr>
        <w:pStyle w:val="MTDisplayEquation"/>
      </w:pPr>
      <w:r>
        <w:lastRenderedPageBreak/>
        <w:tab/>
      </w:r>
      <w:r w:rsidR="00D85C52" w:rsidRPr="00D85C52">
        <w:rPr>
          <w:position w:val="-42"/>
        </w:rPr>
        <w:object w:dxaOrig="1540" w:dyaOrig="960" w14:anchorId="36A55C65">
          <v:shape id="_x0000_i1342" type="#_x0000_t75" style="width:77pt;height:47.75pt" o:ole="">
            <v:imagedata r:id="rId667" o:title=""/>
          </v:shape>
          <o:OLEObject Type="Embed" ProgID="Equation.DSMT4" ShapeID="_x0000_i1342" DrawAspect="Content" ObjectID="_1350755933" r:id="rId668"/>
        </w:object>
      </w:r>
      <w:r>
        <w:tab/>
      </w:r>
      <w:r>
        <w:fldChar w:fldCharType="begin"/>
      </w:r>
      <w:r>
        <w:instrText xml:space="preserve"> MACROBUTTON MTPlaceRef \* MERGEFORMAT </w:instrText>
      </w:r>
      <w:fldSimple w:instr=" SEQ MTEqn \h \* MERGEFORMAT "/>
      <w:bookmarkStart w:id="122" w:name="ZEqnNum385284"/>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112</w:instrText>
        </w:r>
      </w:fldSimple>
      <w:r>
        <w:instrText>)</w:instrText>
      </w:r>
      <w:bookmarkEnd w:id="122"/>
      <w:r>
        <w:fldChar w:fldCharType="end"/>
      </w:r>
    </w:p>
    <w:p w14:paraId="2EA27E8D" w14:textId="77777777" w:rsidR="00FB6012" w:rsidRDefault="00FB6012" w:rsidP="00FB6012">
      <w:proofErr w:type="gramStart"/>
      <w:r>
        <w:t>where</w:t>
      </w:r>
      <w:proofErr w:type="gramEnd"/>
      <w:r>
        <w:t xml:space="preserve"> </w:t>
      </w:r>
      <w:r w:rsidR="00D85C52" w:rsidRPr="00D85C52">
        <w:rPr>
          <w:position w:val="-10"/>
        </w:rPr>
        <w:object w:dxaOrig="240" w:dyaOrig="320" w14:anchorId="00D653C8">
          <v:shape id="_x0000_i1343" type="#_x0000_t75" style="width:12.1pt;height:16.4pt" o:ole="">
            <v:imagedata r:id="rId669" o:title=""/>
          </v:shape>
          <o:OLEObject Type="Embed" ProgID="Equation.DSMT4" ShapeID="_x0000_i1343" DrawAspect="Content" ObjectID="_1350755934" r:id="rId670"/>
        </w:object>
      </w:r>
      <w:r>
        <w:t xml:space="preserve"> is the effective fluid pressure and </w:t>
      </w:r>
      <w:r w:rsidR="00D85C52" w:rsidRPr="00D85C52">
        <w:rPr>
          <w:position w:val="-6"/>
        </w:rPr>
        <w:object w:dxaOrig="180" w:dyaOrig="279" w14:anchorId="3958BEE7">
          <v:shape id="_x0000_i1344" type="#_x0000_t75" style="width:9.25pt;height:14.25pt" o:ole="">
            <v:imagedata r:id="rId671" o:title=""/>
          </v:shape>
          <o:OLEObject Type="Embed" ProgID="Equation.DSMT4" ShapeID="_x0000_i1344" DrawAspect="Content" ObjectID="_1350755935" r:id="rId672"/>
        </w:object>
      </w:r>
      <w:r>
        <w:t xml:space="preserve"> is the effective solute concentration in the mixture. Note that </w:t>
      </w:r>
      <w:r w:rsidR="00D85C52" w:rsidRPr="00D85C52">
        <w:rPr>
          <w:position w:val="-10"/>
        </w:rPr>
        <w:object w:dxaOrig="240" w:dyaOrig="320" w14:anchorId="1CA073F2">
          <v:shape id="_x0000_i1345" type="#_x0000_t75" style="width:12.1pt;height:16.4pt" o:ole="">
            <v:imagedata r:id="rId673" o:title=""/>
          </v:shape>
          <o:OLEObject Type="Embed" ProgID="Equation.DSMT4" ShapeID="_x0000_i1345" DrawAspect="Content" ObjectID="_1350755936" r:id="rId674"/>
        </w:object>
      </w:r>
      <w:r>
        <w:t xml:space="preserve"> represents that part of the fluid pressure which does not result from osmotic effects (since the term </w:t>
      </w:r>
      <w:r w:rsidR="00D85C52" w:rsidRPr="00D85C52">
        <w:rPr>
          <w:position w:val="-10"/>
        </w:rPr>
        <w:object w:dxaOrig="720" w:dyaOrig="320" w14:anchorId="528CC98E">
          <v:shape id="_x0000_i1346" type="#_x0000_t75" style="width:36.35pt;height:16.4pt" o:ole="">
            <v:imagedata r:id="rId675" o:title=""/>
          </v:shape>
          <o:OLEObject Type="Embed" ProgID="Equation.DSMT4" ShapeID="_x0000_i1346" DrawAspect="Content" ObjectID="_1350755937" r:id="rId676"/>
        </w:object>
      </w:r>
      <w:r>
        <w:t xml:space="preserve"> may be viewed as the osmotic pressure contribution to </w:t>
      </w:r>
      <w:r w:rsidR="00D85C52" w:rsidRPr="00D85C52">
        <w:rPr>
          <w:position w:val="-10"/>
        </w:rPr>
        <w:object w:dxaOrig="240" w:dyaOrig="260" w14:anchorId="7E1D20BA">
          <v:shape id="_x0000_i1347" type="#_x0000_t75" style="width:12.1pt;height:12.1pt" o:ole="">
            <v:imagedata r:id="rId677" o:title=""/>
          </v:shape>
          <o:OLEObject Type="Embed" ProgID="Equation.DSMT4" ShapeID="_x0000_i1347" DrawAspect="Content" ObjectID="_1350755938" r:id="rId678"/>
        </w:object>
      </w:r>
      <w:r>
        <w:t>)</w:t>
      </w:r>
      <w:r w:rsidR="005D060C">
        <w:t>,</w:t>
      </w:r>
      <w:r>
        <w:t xml:space="preserve"> and </w:t>
      </w:r>
      <w:r w:rsidR="00D85C52" w:rsidRPr="00D85C52">
        <w:rPr>
          <w:position w:val="-6"/>
        </w:rPr>
        <w:object w:dxaOrig="180" w:dyaOrig="279" w14:anchorId="3E7D7F19">
          <v:shape id="_x0000_i1348" type="#_x0000_t75" style="width:9.25pt;height:14.25pt" o:ole="">
            <v:imagedata r:id="rId679" o:title=""/>
          </v:shape>
          <o:OLEObject Type="Embed" ProgID="Equation.DSMT4" ShapeID="_x0000_i1348" DrawAspect="Content" ObjectID="_1350755939" r:id="rId680"/>
        </w:object>
      </w:r>
      <w:r>
        <w:t xml:space="preserve"> is a straightforward measure of the solute activity, since </w:t>
      </w:r>
      <w:r w:rsidR="00D85C52" w:rsidRPr="00D85C52">
        <w:rPr>
          <w:position w:val="-12"/>
        </w:rPr>
        <w:object w:dxaOrig="999" w:dyaOrig="380" w14:anchorId="6F81C1EA">
          <v:shape id="_x0000_i1349" type="#_x0000_t75" style="width:49.9pt;height:18.55pt" o:ole="">
            <v:imagedata r:id="rId681" o:title=""/>
          </v:shape>
          <o:OLEObject Type="Embed" ProgID="Equation.DSMT4" ShapeID="_x0000_i1349" DrawAspect="Content" ObjectID="_1350755940" r:id="rId682"/>
        </w:object>
      </w:r>
      <w:r>
        <w:t>. Therefore these alternative variables have clear physical meanings.</w:t>
      </w:r>
    </w:p>
    <w:p w14:paraId="2ADDB4DA" w14:textId="77777777" w:rsidR="00FB6012" w:rsidRDefault="00FB6012" w:rsidP="00FB6012"/>
    <w:p w14:paraId="166FC991" w14:textId="77777777" w:rsidR="00FB6012" w:rsidRDefault="00FB6012" w:rsidP="00FB6012">
      <w:r>
        <w:t xml:space="preserve">Since the unknowns are now given by </w:t>
      </w:r>
      <w:r w:rsidR="00D85C52" w:rsidRPr="00D85C52">
        <w:rPr>
          <w:position w:val="-6"/>
        </w:rPr>
        <w:object w:dxaOrig="200" w:dyaOrig="220" w14:anchorId="5FF9140F">
          <v:shape id="_x0000_i1350" type="#_x0000_t75" style="width:10pt;height:10.7pt" o:ole="">
            <v:imagedata r:id="rId683" o:title=""/>
          </v:shape>
          <o:OLEObject Type="Embed" ProgID="Equation.DSMT4" ShapeID="_x0000_i1350" DrawAspect="Content" ObjectID="_1350755941" r:id="rId684"/>
        </w:object>
      </w:r>
      <w:r>
        <w:t xml:space="preserve">, </w:t>
      </w:r>
      <w:r w:rsidR="00D85C52" w:rsidRPr="00D85C52">
        <w:rPr>
          <w:position w:val="-10"/>
        </w:rPr>
        <w:object w:dxaOrig="240" w:dyaOrig="320" w14:anchorId="71836C92">
          <v:shape id="_x0000_i1351" type="#_x0000_t75" style="width:12.1pt;height:16.4pt" o:ole="">
            <v:imagedata r:id="rId685" o:title=""/>
          </v:shape>
          <o:OLEObject Type="Embed" ProgID="Equation.DSMT4" ShapeID="_x0000_i1351" DrawAspect="Content" ObjectID="_1350755942" r:id="rId686"/>
        </w:object>
      </w:r>
      <w:r>
        <w:t xml:space="preserve"> and </w:t>
      </w:r>
      <w:r w:rsidR="00D85C52" w:rsidRPr="00D85C52">
        <w:rPr>
          <w:position w:val="-6"/>
        </w:rPr>
        <w:object w:dxaOrig="180" w:dyaOrig="279" w14:anchorId="59E9172C">
          <v:shape id="_x0000_i1352" type="#_x0000_t75" style="width:9.25pt;height:14.25pt" o:ole="">
            <v:imagedata r:id="rId687" o:title=""/>
          </v:shape>
          <o:OLEObject Type="Embed" ProgID="Equation.DSMT4" ShapeID="_x0000_i1352" DrawAspect="Content" ObjectID="_1350755943" r:id="rId688"/>
        </w:object>
      </w:r>
      <w:r>
        <w:t>, the governing partial differential equations may be rewritten in the form</w:t>
      </w:r>
    </w:p>
    <w:p w14:paraId="59948642" w14:textId="77777777" w:rsidR="00FB6012" w:rsidRDefault="00FB6012" w:rsidP="00FB6012">
      <w:pPr>
        <w:pStyle w:val="MTDisplayEquation"/>
      </w:pPr>
      <w:r>
        <w:tab/>
      </w:r>
      <w:r w:rsidR="00D85C52" w:rsidRPr="00D85C52">
        <w:rPr>
          <w:position w:val="-90"/>
        </w:rPr>
        <w:object w:dxaOrig="3180" w:dyaOrig="1600" w14:anchorId="5E2ACFD2">
          <v:shape id="_x0000_i1353" type="#_x0000_t75" style="width:159.7pt;height:79.85pt" o:ole="">
            <v:imagedata r:id="rId689" o:title=""/>
          </v:shape>
          <o:OLEObject Type="Embed" ProgID="Equation.DSMT4" ShapeID="_x0000_i1353" DrawAspect="Content" ObjectID="_1350755944" r:id="rId69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113</w:instrText>
        </w:r>
      </w:fldSimple>
      <w:r>
        <w:instrText>)</w:instrText>
      </w:r>
      <w:r>
        <w:fldChar w:fldCharType="end"/>
      </w:r>
    </w:p>
    <w:p w14:paraId="31EF6FDD" w14:textId="77777777" w:rsidR="00FB6012" w:rsidRDefault="00FB6012" w:rsidP="00FB6012">
      <w:proofErr w:type="gramStart"/>
      <w:r>
        <w:t>where</w:t>
      </w:r>
      <w:proofErr w:type="gramEnd"/>
    </w:p>
    <w:p w14:paraId="49A33B9D" w14:textId="77777777" w:rsidR="00FB6012" w:rsidRDefault="00FB6012" w:rsidP="00FB6012">
      <w:pPr>
        <w:pStyle w:val="MTDisplayEquation"/>
      </w:pPr>
      <w:r>
        <w:tab/>
      </w:r>
      <w:r w:rsidR="00D85C52" w:rsidRPr="00D85C52">
        <w:rPr>
          <w:position w:val="-118"/>
        </w:rPr>
        <w:object w:dxaOrig="3480" w:dyaOrig="2400" w14:anchorId="2B738727">
          <v:shape id="_x0000_i1354" type="#_x0000_t75" style="width:173.95pt;height:119.75pt" o:ole="">
            <v:imagedata r:id="rId691" o:title=""/>
          </v:shape>
          <o:OLEObject Type="Embed" ProgID="Equation.DSMT4" ShapeID="_x0000_i1354" DrawAspect="Content" ObjectID="_1350755945" r:id="rId692"/>
        </w:object>
      </w:r>
      <w:r>
        <w:tab/>
      </w:r>
      <w:r>
        <w:fldChar w:fldCharType="begin"/>
      </w:r>
      <w:r>
        <w:instrText xml:space="preserve"> MACROBUTTON MTPlaceRef \* MERGEFORMAT </w:instrText>
      </w:r>
      <w:fldSimple w:instr=" SEQ MTEqn \h \* MERGEFORMAT "/>
      <w:bookmarkStart w:id="123" w:name="ZEqnNum915453"/>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114</w:instrText>
        </w:r>
      </w:fldSimple>
      <w:r>
        <w:instrText>)</w:instrText>
      </w:r>
      <w:bookmarkEnd w:id="123"/>
      <w:r>
        <w:fldChar w:fldCharType="end"/>
      </w:r>
    </w:p>
    <w:p w14:paraId="1632D712" w14:textId="77777777" w:rsidR="00FB6012" w:rsidRDefault="00FB6012" w:rsidP="00FB6012">
      <w:r>
        <w:t xml:space="preserve">Constitutive equations are needed to relate </w:t>
      </w:r>
      <w:r w:rsidR="00D85C52" w:rsidRPr="00D85C52">
        <w:rPr>
          <w:position w:val="-6"/>
        </w:rPr>
        <w:object w:dxaOrig="300" w:dyaOrig="320" w14:anchorId="0A14B12C">
          <v:shape id="_x0000_i1355" type="#_x0000_t75" style="width:14.95pt;height:16.4pt" o:ole="">
            <v:imagedata r:id="rId693" o:title=""/>
          </v:shape>
          <o:OLEObject Type="Embed" ProgID="Equation.DSMT4" ShapeID="_x0000_i1355" DrawAspect="Content" ObjectID="_1350755946" r:id="rId694"/>
        </w:object>
      </w:r>
      <w:r>
        <w:t xml:space="preserve">, </w:t>
      </w:r>
      <w:r w:rsidR="00D85C52" w:rsidRPr="00D85C52">
        <w:rPr>
          <w:position w:val="-4"/>
        </w:rPr>
        <w:object w:dxaOrig="220" w:dyaOrig="260" w14:anchorId="56DD9BD5">
          <v:shape id="_x0000_i1356" type="#_x0000_t75" style="width:10.7pt;height:12.1pt" o:ole="">
            <v:imagedata r:id="rId695" o:title=""/>
          </v:shape>
          <o:OLEObject Type="Embed" ProgID="Equation.DSMT4" ShapeID="_x0000_i1356" DrawAspect="Content" ObjectID="_1350755947" r:id="rId696"/>
        </w:object>
      </w:r>
      <w:r>
        <w:t xml:space="preserve">, </w:t>
      </w:r>
      <w:r w:rsidR="00D85C52" w:rsidRPr="00D85C52">
        <w:rPr>
          <w:position w:val="-6"/>
        </w:rPr>
        <w:object w:dxaOrig="200" w:dyaOrig="279" w14:anchorId="0EB012B9">
          <v:shape id="_x0000_i1357" type="#_x0000_t75" style="width:10pt;height:14.25pt" o:ole="">
            <v:imagedata r:id="rId697" o:title=""/>
          </v:shape>
          <o:OLEObject Type="Embed" ProgID="Equation.DSMT4" ShapeID="_x0000_i1357" DrawAspect="Content" ObjectID="_1350755948" r:id="rId698"/>
        </w:object>
      </w:r>
      <w:r>
        <w:t xml:space="preserve">, </w:t>
      </w:r>
      <w:r w:rsidR="00D85C52" w:rsidRPr="00D85C52">
        <w:rPr>
          <w:position w:val="-12"/>
        </w:rPr>
        <w:object w:dxaOrig="279" w:dyaOrig="360" w14:anchorId="13CAFC9B">
          <v:shape id="_x0000_i1358" type="#_x0000_t75" style="width:14.25pt;height:18.55pt" o:ole="">
            <v:imagedata r:id="rId699" o:title=""/>
          </v:shape>
          <o:OLEObject Type="Embed" ProgID="Equation.DSMT4" ShapeID="_x0000_i1358" DrawAspect="Content" ObjectID="_1350755949" r:id="rId700"/>
        </w:object>
      </w:r>
      <w:r>
        <w:t xml:space="preserve">, </w:t>
      </w:r>
      <w:r w:rsidR="00D85C52" w:rsidRPr="00D85C52">
        <w:rPr>
          <w:position w:val="-4"/>
        </w:rPr>
        <w:object w:dxaOrig="220" w:dyaOrig="260" w14:anchorId="6D497F07">
          <v:shape id="_x0000_i1359" type="#_x0000_t75" style="width:10.7pt;height:12.1pt" o:ole="">
            <v:imagedata r:id="rId701" o:title=""/>
          </v:shape>
          <o:OLEObject Type="Embed" ProgID="Equation.DSMT4" ShapeID="_x0000_i1359" DrawAspect="Content" ObjectID="_1350755950" r:id="rId702"/>
        </w:object>
      </w:r>
      <w:r>
        <w:t xml:space="preserve"> and </w:t>
      </w:r>
      <w:r w:rsidR="00D85C52" w:rsidRPr="00D85C52">
        <w:rPr>
          <w:position w:val="-4"/>
        </w:rPr>
        <w:object w:dxaOrig="260" w:dyaOrig="240" w14:anchorId="379B1CA4">
          <v:shape id="_x0000_i1360" type="#_x0000_t75" style="width:12.1pt;height:12.1pt" o:ole="">
            <v:imagedata r:id="rId703" o:title=""/>
          </v:shape>
          <o:OLEObject Type="Embed" ProgID="Equation.DSMT4" ShapeID="_x0000_i1360" DrawAspect="Content" ObjectID="_1350755951" r:id="rId704"/>
        </w:object>
      </w:r>
      <w:r>
        <w:t xml:space="preserve"> to the solid matrix strain and effective solute concentration.</w:t>
      </w:r>
    </w:p>
    <w:p w14:paraId="377189A2" w14:textId="77777777" w:rsidR="00FB6012" w:rsidRDefault="00FB6012" w:rsidP="00FB6012"/>
    <w:p w14:paraId="19B9D941" w14:textId="77777777" w:rsidR="00DE6AC2" w:rsidRDefault="00DE6AC2" w:rsidP="00FB6012">
      <w:pPr>
        <w:pStyle w:val="Heading2"/>
      </w:pPr>
      <w:bookmarkStart w:id="124" w:name="_Toc387680134"/>
      <w:bookmarkStart w:id="125" w:name="_Toc176704833"/>
      <w:r>
        <w:t>Triphasic and Multiphasic Materials</w:t>
      </w:r>
      <w:bookmarkEnd w:id="124"/>
    </w:p>
    <w:p w14:paraId="09D05E72" w14:textId="77777777" w:rsidR="00DE6AC2" w:rsidRDefault="00DE6AC2" w:rsidP="00CB13D9">
      <w:r>
        <w:t xml:space="preserve">Multiphasic materials represent an extension of the biphasic-solute material, </w:t>
      </w:r>
      <w:r w:rsidR="00130928">
        <w:t xml:space="preserve">where the mixture may contain a </w:t>
      </w:r>
      <w:r>
        <w:t>multitude of solutes.  These solutes may be either electrically charged (ionized) or neutral. Similarly, the solid matrix may either carry electrical charge (a fixed charge density) or be neutral.  A triphasic material is a special case of a multiphasic material, having two solutes that carry opposite charges. Triphasic and multiphasic materials may be used to model porous deformable biological tissues whose solid matrix may be charged and whose interstitial fluid may contain any number of charged or neutral solutes.  When mixture constituents are electrically charged, the response of the tissue to various loading conditions may encompass a range of mechano-electrochemical phenomena</w:t>
      </w:r>
      <w:r w:rsidR="00130928">
        <w:t xml:space="preserve">, including permeation, diffusion, </w:t>
      </w:r>
      <w:proofErr w:type="gramStart"/>
      <w:r w:rsidR="00130928">
        <w:t>osmosis</w:t>
      </w:r>
      <w:proofErr w:type="gramEnd"/>
      <w:r w:rsidR="00130928">
        <w:t>, streaming potentials and streaming currents</w:t>
      </w:r>
      <w:r>
        <w:t>.</w:t>
      </w:r>
      <w:r w:rsidR="001A4C1F">
        <w:t xml:space="preserve">  To better understand multiphasic materials, the reader is encouraged to review the descriptions of biphasic (Section </w:t>
      </w:r>
      <w:r w:rsidR="001A4C1F">
        <w:fldChar w:fldCharType="begin"/>
      </w:r>
      <w:r w:rsidR="001A4C1F">
        <w:instrText xml:space="preserve"> REF _Ref189743783 \r \h </w:instrText>
      </w:r>
      <w:r w:rsidR="001A4C1F">
        <w:fldChar w:fldCharType="separate"/>
      </w:r>
      <w:r w:rsidR="008D52AD">
        <w:t>2.5</w:t>
      </w:r>
      <w:r w:rsidR="001A4C1F">
        <w:fldChar w:fldCharType="end"/>
      </w:r>
      <w:r w:rsidR="001A4C1F">
        <w:t>) and biphasic-solute materials (Section </w:t>
      </w:r>
      <w:r w:rsidR="001A4C1F">
        <w:fldChar w:fldCharType="begin"/>
      </w:r>
      <w:r w:rsidR="001A4C1F">
        <w:instrText xml:space="preserve"> REF _Ref176690994 \r \h </w:instrText>
      </w:r>
      <w:r w:rsidR="001A4C1F">
        <w:fldChar w:fldCharType="separate"/>
      </w:r>
      <w:r w:rsidR="008D52AD">
        <w:t>2.6</w:t>
      </w:r>
      <w:r w:rsidR="001A4C1F">
        <w:fldChar w:fldCharType="end"/>
      </w:r>
      <w:r w:rsidR="001A4C1F">
        <w:t>).</w:t>
      </w:r>
    </w:p>
    <w:p w14:paraId="19C3E800" w14:textId="77777777" w:rsidR="001A4C1F" w:rsidRDefault="001A4C1F" w:rsidP="00CB13D9">
      <w:pPr>
        <w:pStyle w:val="Heading3"/>
      </w:pPr>
      <w:bookmarkStart w:id="126" w:name="_Toc387680135"/>
      <w:r>
        <w:lastRenderedPageBreak/>
        <w:t>Governing Equations</w:t>
      </w:r>
      <w:bookmarkEnd w:id="126"/>
    </w:p>
    <w:p w14:paraId="0BA7FE67" w14:textId="77777777" w:rsidR="00236764" w:rsidRDefault="001A4C1F" w:rsidP="001A4C1F">
      <w:r>
        <w:t xml:space="preserve">In multiphasic materials the solvent is assumed to be neutral, whereas the solid and solutes may carry charge.  </w:t>
      </w:r>
      <w:r w:rsidR="00130928">
        <w:t xml:space="preserve">The mixture is isothermal and all constituents are considered to be intrinsically incompressible.  </w:t>
      </w:r>
      <w:r w:rsidR="00236764">
        <w:t xml:space="preserve">Since the viscosity of the fluid constituents (solvent and solutes) is considered negligible relative to the frictional interactions among constituents, the stress tensor </w:t>
      </w:r>
      <w:r w:rsidR="00D85C52" w:rsidRPr="00D85C52">
        <w:rPr>
          <w:position w:val="-6"/>
        </w:rPr>
        <w:object w:dxaOrig="220" w:dyaOrig="220" w14:anchorId="54A68509">
          <v:shape id="_x0000_i1361" type="#_x0000_t75" style="width:10.7pt;height:10.7pt" o:ole="">
            <v:imagedata r:id="rId705" o:title=""/>
          </v:shape>
          <o:OLEObject Type="Embed" ProgID="Equation.DSMT4" ShapeID="_x0000_i1361" DrawAspect="Content" ObjectID="_1350755952" r:id="rId706"/>
        </w:object>
      </w:r>
      <w:r w:rsidR="00236764">
        <w:t xml:space="preserve"> for the mixture includes only a contribution from the fluid pressure </w:t>
      </w:r>
      <w:r w:rsidR="00D85C52" w:rsidRPr="00D85C52">
        <w:rPr>
          <w:position w:val="-10"/>
        </w:rPr>
        <w:object w:dxaOrig="200" w:dyaOrig="260" w14:anchorId="134A92B9">
          <v:shape id="_x0000_i1362" type="#_x0000_t75" style="width:10pt;height:12.1pt" o:ole="">
            <v:imagedata r:id="rId707" o:title=""/>
          </v:shape>
          <o:OLEObject Type="Embed" ProgID="Equation.DSMT4" ShapeID="_x0000_i1362" DrawAspect="Content" ObjectID="_1350755953" r:id="rId708"/>
        </w:object>
      </w:r>
      <w:r w:rsidR="00236764">
        <w:t xml:space="preserve"> and the stress </w:t>
      </w:r>
      <w:r w:rsidR="00D85C52" w:rsidRPr="00D85C52">
        <w:rPr>
          <w:position w:val="-6"/>
        </w:rPr>
        <w:object w:dxaOrig="300" w:dyaOrig="340" w14:anchorId="2EEB7EA0">
          <v:shape id="_x0000_i1363" type="#_x0000_t75" style="width:14.95pt;height:17.1pt" o:ole="">
            <v:imagedata r:id="rId709" o:title=""/>
          </v:shape>
          <o:OLEObject Type="Embed" ProgID="Equation.DSMT4" ShapeID="_x0000_i1363" DrawAspect="Content" ObjectID="_1350755954" r:id="rId710"/>
        </w:object>
      </w:r>
      <w:r w:rsidR="00236764">
        <w:t xml:space="preserve"> in the solid,</w:t>
      </w:r>
    </w:p>
    <w:p w14:paraId="46D763F3" w14:textId="77777777" w:rsidR="00236764" w:rsidRDefault="00236764" w:rsidP="00CB13D9">
      <w:pPr>
        <w:pStyle w:val="MTDisplayEquation"/>
      </w:pPr>
      <w:r>
        <w:tab/>
      </w:r>
      <w:r w:rsidR="00D85C52" w:rsidRPr="00D85C52">
        <w:rPr>
          <w:position w:val="-10"/>
        </w:rPr>
        <w:object w:dxaOrig="1440" w:dyaOrig="380" w14:anchorId="1B659B8A">
          <v:shape id="_x0000_i1364" type="#_x0000_t75" style="width:1in;height:18.55pt" o:ole="">
            <v:imagedata r:id="rId711" o:title=""/>
          </v:shape>
          <o:OLEObject Type="Embed" ProgID="Equation.DSMT4" ShapeID="_x0000_i1364" DrawAspect="Content" ObjectID="_1350755955" r:id="rId7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115</w:instrText>
        </w:r>
      </w:fldSimple>
      <w:r>
        <w:instrText>)</w:instrText>
      </w:r>
      <w:r>
        <w:fldChar w:fldCharType="end"/>
      </w:r>
    </w:p>
    <w:p w14:paraId="50223366" w14:textId="77777777" w:rsidR="001A4C1F" w:rsidRDefault="001A4C1F" w:rsidP="001A4C1F">
      <w:r>
        <w:t>The mechano-chemical potential of the solvent is given by</w:t>
      </w:r>
    </w:p>
    <w:p w14:paraId="4B1AACE4" w14:textId="77777777" w:rsidR="001A4C1F" w:rsidRDefault="001A4C1F" w:rsidP="00CB13D9">
      <w:pPr>
        <w:pStyle w:val="MTDisplayEquation"/>
      </w:pPr>
      <w:r>
        <w:tab/>
      </w:r>
      <w:r w:rsidR="00D85C52" w:rsidRPr="00D85C52">
        <w:rPr>
          <w:position w:val="-34"/>
        </w:rPr>
        <w:object w:dxaOrig="3980" w:dyaOrig="760" w14:anchorId="240CC7B0">
          <v:shape id="_x0000_i1365" type="#_x0000_t75" style="width:198.9pt;height:37.8pt" o:ole="">
            <v:imagedata r:id="rId713" o:title=""/>
          </v:shape>
          <o:OLEObject Type="Embed" ProgID="Equation.DSMT4" ShapeID="_x0000_i1365" DrawAspect="Content" ObjectID="_1350755956" r:id="rId71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116</w:instrText>
        </w:r>
      </w:fldSimple>
      <w:r>
        <w:instrText>)</w:instrText>
      </w:r>
      <w:r>
        <w:fldChar w:fldCharType="end"/>
      </w:r>
    </w:p>
    <w:p w14:paraId="596782B0" w14:textId="77777777" w:rsidR="001A4C1F" w:rsidRDefault="001A4C1F" w:rsidP="001A4C1F">
      <w:proofErr w:type="gramStart"/>
      <w:r>
        <w:t>where</w:t>
      </w:r>
      <w:proofErr w:type="gramEnd"/>
      <w:r>
        <w:t xml:space="preserve"> </w:t>
      </w:r>
      <w:r w:rsidR="00D85C52" w:rsidRPr="00D85C52">
        <w:rPr>
          <w:position w:val="-16"/>
        </w:rPr>
        <w:object w:dxaOrig="660" w:dyaOrig="440" w14:anchorId="19557A84">
          <v:shape id="_x0000_i1366" type="#_x0000_t75" style="width:33.5pt;height:22.1pt" o:ole="">
            <v:imagedata r:id="rId715" o:title=""/>
          </v:shape>
          <o:OLEObject Type="Embed" ProgID="Equation.DSMT4" ShapeID="_x0000_i1366" DrawAspect="Content" ObjectID="_1350755957" r:id="rId716"/>
        </w:object>
      </w:r>
      <w:r>
        <w:t xml:space="preserve"> is the solvent chemical potential in the</w:t>
      </w:r>
      <w:r w:rsidR="00D000EA">
        <w:t xml:space="preserve"> solvent</w:t>
      </w:r>
      <w:r>
        <w:t xml:space="preserve"> standard state, </w:t>
      </w:r>
      <w:r w:rsidR="00D85C52" w:rsidRPr="00D85C52">
        <w:rPr>
          <w:position w:val="-4"/>
        </w:rPr>
        <w:object w:dxaOrig="200" w:dyaOrig="260" w14:anchorId="7F49C9AE">
          <v:shape id="_x0000_i1367" type="#_x0000_t75" style="width:10pt;height:12.1pt" o:ole="">
            <v:imagedata r:id="rId717" o:title=""/>
          </v:shape>
          <o:OLEObject Type="Embed" ProgID="Equation.DSMT4" ShapeID="_x0000_i1367" DrawAspect="Content" ObjectID="_1350755958" r:id="rId718"/>
        </w:object>
      </w:r>
      <w:r>
        <w:t xml:space="preserve"> is the absolute temperature, </w:t>
      </w:r>
      <w:r w:rsidR="00D85C52" w:rsidRPr="00D85C52">
        <w:rPr>
          <w:position w:val="-14"/>
        </w:rPr>
        <w:object w:dxaOrig="320" w:dyaOrig="420" w14:anchorId="4CCB0D19">
          <v:shape id="_x0000_i1368" type="#_x0000_t75" style="width:16.4pt;height:20.65pt" o:ole="">
            <v:imagedata r:id="rId719" o:title=""/>
          </v:shape>
          <o:OLEObject Type="Embed" ProgID="Equation.DSMT4" ShapeID="_x0000_i1368" DrawAspect="Content" ObjectID="_1350755959" r:id="rId720"/>
        </w:object>
      </w:r>
      <w:r>
        <w:t xml:space="preserve"> is the true density of the solvent (which is invariant since the solvent is assumed intrinsically incompressible), </w:t>
      </w:r>
      <w:r w:rsidR="00D85C52" w:rsidRPr="00D85C52">
        <w:rPr>
          <w:position w:val="-10"/>
        </w:rPr>
        <w:object w:dxaOrig="200" w:dyaOrig="260" w14:anchorId="24C25FB6">
          <v:shape id="_x0000_i1369" type="#_x0000_t75" style="width:10pt;height:12.1pt" o:ole="">
            <v:imagedata r:id="rId721" o:title=""/>
          </v:shape>
          <o:OLEObject Type="Embed" ProgID="Equation.DSMT4" ShapeID="_x0000_i1369" DrawAspect="Content" ObjectID="_1350755960" r:id="rId722"/>
        </w:object>
      </w:r>
      <w:r>
        <w:t xml:space="preserve"> is the fluid pressure, </w:t>
      </w:r>
      <w:r w:rsidR="00D85C52" w:rsidRPr="00D85C52">
        <w:rPr>
          <w:position w:val="-14"/>
        </w:rPr>
        <w:object w:dxaOrig="279" w:dyaOrig="400" w14:anchorId="4FDE849C">
          <v:shape id="_x0000_i1370" type="#_x0000_t75" style="width:14.25pt;height:19.25pt" o:ole="">
            <v:imagedata r:id="rId723" o:title=""/>
          </v:shape>
          <o:OLEObject Type="Embed" ProgID="Equation.DSMT4" ShapeID="_x0000_i1370" DrawAspect="Content" ObjectID="_1350755961" r:id="rId724"/>
        </w:object>
      </w:r>
      <w:r w:rsidR="00714B16">
        <w:t xml:space="preserve"> is the corresponding pressure in the standard state, </w:t>
      </w:r>
      <w:r w:rsidR="00D85C52" w:rsidRPr="00D85C52">
        <w:rPr>
          <w:position w:val="-6"/>
        </w:rPr>
        <w:object w:dxaOrig="240" w:dyaOrig="279" w14:anchorId="2692370E">
          <v:shape id="_x0000_i1371" type="#_x0000_t75" style="width:12.1pt;height:14.25pt" o:ole="">
            <v:imagedata r:id="rId725" o:title=""/>
          </v:shape>
          <o:OLEObject Type="Embed" ProgID="Equation.DSMT4" ShapeID="_x0000_i1371" DrawAspect="Content" ObjectID="_1350755962" r:id="rId726"/>
        </w:object>
      </w:r>
      <w:r w:rsidR="00714B16">
        <w:t xml:space="preserve"> is the universal gas constant, </w:t>
      </w:r>
      <w:r w:rsidR="00D85C52" w:rsidRPr="00D85C52">
        <w:rPr>
          <w:position w:val="-4"/>
        </w:rPr>
        <w:object w:dxaOrig="240" w:dyaOrig="260" w14:anchorId="5256DA85">
          <v:shape id="_x0000_i1372" type="#_x0000_t75" style="width:12.1pt;height:12.1pt" o:ole="">
            <v:imagedata r:id="rId727" o:title=""/>
          </v:shape>
          <o:OLEObject Type="Embed" ProgID="Equation.DSMT4" ShapeID="_x0000_i1372" DrawAspect="Content" ObjectID="_1350755963" r:id="rId728"/>
        </w:object>
      </w:r>
      <w:r w:rsidR="00714B16">
        <w:t xml:space="preserve"> is the non-dimensional osmotic coefficient,</w:t>
      </w:r>
      <w:r w:rsidR="00D000EA">
        <w:t xml:space="preserve"> and</w:t>
      </w:r>
      <w:r w:rsidR="00714B16">
        <w:t xml:space="preserve"> </w:t>
      </w:r>
      <w:r w:rsidR="00D85C52" w:rsidRPr="00D85C52">
        <w:rPr>
          <w:position w:val="-4"/>
        </w:rPr>
        <w:object w:dxaOrig="279" w:dyaOrig="320" w14:anchorId="6909F043">
          <v:shape id="_x0000_i1373" type="#_x0000_t75" style="width:14.25pt;height:16.4pt" o:ole="">
            <v:imagedata r:id="rId729" o:title=""/>
          </v:shape>
          <o:OLEObject Type="Embed" ProgID="Equation.DSMT4" ShapeID="_x0000_i1373" DrawAspect="Content" ObjectID="_1350755964" r:id="rId730"/>
        </w:object>
      </w:r>
      <w:r w:rsidR="00714B16">
        <w:t xml:space="preserve"> is the solution volume-based concentration of solute </w:t>
      </w:r>
      <w:r w:rsidR="00D85C52" w:rsidRPr="00D85C52">
        <w:rPr>
          <w:position w:val="-4"/>
        </w:rPr>
        <w:object w:dxaOrig="220" w:dyaOrig="200" w14:anchorId="3D533346">
          <v:shape id="_x0000_i1374" type="#_x0000_t75" style="width:10.7pt;height:10pt" o:ole="">
            <v:imagedata r:id="rId731" o:title=""/>
          </v:shape>
          <o:OLEObject Type="Embed" ProgID="Equation.DSMT4" ShapeID="_x0000_i1374" DrawAspect="Content" ObjectID="_1350755965" r:id="rId732"/>
        </w:object>
      </w:r>
      <w:r w:rsidR="00714B16">
        <w:t>. The summation is taken over all solutes in the mixture.  The mechano-electrochemical potential of each solute is similarly given by</w:t>
      </w:r>
    </w:p>
    <w:p w14:paraId="730D8E4C" w14:textId="77777777" w:rsidR="00834023" w:rsidRDefault="00834023" w:rsidP="00CB13D9">
      <w:pPr>
        <w:pStyle w:val="MTDisplayEquation"/>
      </w:pPr>
      <w:r>
        <w:tab/>
      </w:r>
      <w:r w:rsidR="00D85C52" w:rsidRPr="00D85C52">
        <w:rPr>
          <w:position w:val="-36"/>
        </w:rPr>
        <w:object w:dxaOrig="4540" w:dyaOrig="840" w14:anchorId="3BE2E4B7">
          <v:shape id="_x0000_i1375" type="#_x0000_t75" style="width:226.7pt;height:42.75pt" o:ole="">
            <v:imagedata r:id="rId733" o:title=""/>
          </v:shape>
          <o:OLEObject Type="Embed" ProgID="Equation.DSMT4" ShapeID="_x0000_i1375" DrawAspect="Content" ObjectID="_1350755966" r:id="rId7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117</w:instrText>
        </w:r>
      </w:fldSimple>
      <w:r>
        <w:instrText>)</w:instrText>
      </w:r>
      <w:r>
        <w:fldChar w:fldCharType="end"/>
      </w:r>
    </w:p>
    <w:p w14:paraId="6A18FD2E" w14:textId="77777777" w:rsidR="00834023" w:rsidRDefault="00834023" w:rsidP="00CB13D9">
      <w:proofErr w:type="gramStart"/>
      <w:r>
        <w:t>where</w:t>
      </w:r>
      <w:proofErr w:type="gramEnd"/>
      <w:r>
        <w:t xml:space="preserve"> </w:t>
      </w:r>
      <w:r w:rsidR="00D85C52" w:rsidRPr="00D85C52">
        <w:rPr>
          <w:position w:val="-4"/>
        </w:rPr>
        <w:object w:dxaOrig="420" w:dyaOrig="320" w14:anchorId="0A6D039F">
          <v:shape id="_x0000_i1376" type="#_x0000_t75" style="width:20.65pt;height:16.4pt" o:ole="">
            <v:imagedata r:id="rId735" o:title=""/>
          </v:shape>
          <o:OLEObject Type="Embed" ProgID="Equation.DSMT4" ShapeID="_x0000_i1376" DrawAspect="Content" ObjectID="_1350755967" r:id="rId736"/>
        </w:object>
      </w:r>
      <w:r>
        <w:t xml:space="preserve"> is the molar mass of the solute, </w:t>
      </w:r>
      <w:r w:rsidR="00D85C52" w:rsidRPr="00D85C52">
        <w:rPr>
          <w:position w:val="-10"/>
        </w:rPr>
        <w:object w:dxaOrig="320" w:dyaOrig="380" w14:anchorId="133094A6">
          <v:shape id="_x0000_i1377" type="#_x0000_t75" style="width:16.4pt;height:18.55pt" o:ole="">
            <v:imagedata r:id="rId737" o:title=""/>
          </v:shape>
          <o:OLEObject Type="Embed" ProgID="Equation.DSMT4" ShapeID="_x0000_i1377" DrawAspect="Content" ObjectID="_1350755968" r:id="rId738"/>
        </w:object>
      </w:r>
      <w:r>
        <w:t xml:space="preserve"> is its activity coefficient, </w:t>
      </w:r>
      <w:r w:rsidR="00D85C52" w:rsidRPr="00D85C52">
        <w:rPr>
          <w:position w:val="-4"/>
        </w:rPr>
        <w:object w:dxaOrig="300" w:dyaOrig="320" w14:anchorId="49C36C63">
          <v:shape id="_x0000_i1378" type="#_x0000_t75" style="width:14.95pt;height:16.4pt" o:ole="">
            <v:imagedata r:id="rId739" o:title=""/>
          </v:shape>
          <o:OLEObject Type="Embed" ProgID="Equation.DSMT4" ShapeID="_x0000_i1378" DrawAspect="Content" ObjectID="_1350755969" r:id="rId740"/>
        </w:object>
      </w:r>
      <w:r>
        <w:t xml:space="preserve"> is its solubility, </w:t>
      </w:r>
      <w:r w:rsidR="00D85C52" w:rsidRPr="00D85C52">
        <w:rPr>
          <w:position w:val="-4"/>
        </w:rPr>
        <w:object w:dxaOrig="279" w:dyaOrig="320" w14:anchorId="6921E1C3">
          <v:shape id="_x0000_i1379" type="#_x0000_t75" style="width:14.25pt;height:16.4pt" o:ole="">
            <v:imagedata r:id="rId741" o:title=""/>
          </v:shape>
          <o:OLEObject Type="Embed" ProgID="Equation.DSMT4" ShapeID="_x0000_i1379" DrawAspect="Content" ObjectID="_1350755970" r:id="rId742"/>
        </w:object>
      </w:r>
      <w:r>
        <w:t xml:space="preserve"> is its charge number, </w:t>
      </w:r>
      <w:r w:rsidR="00D000EA">
        <w:t xml:space="preserve">and </w:t>
      </w:r>
      <w:r w:rsidR="00D85C52" w:rsidRPr="00D85C52">
        <w:rPr>
          <w:position w:val="-14"/>
        </w:rPr>
        <w:object w:dxaOrig="279" w:dyaOrig="420" w14:anchorId="53DEE0D6">
          <v:shape id="_x0000_i1380" type="#_x0000_t75" style="width:14.25pt;height:20.65pt" o:ole="">
            <v:imagedata r:id="rId743" o:title=""/>
          </v:shape>
          <o:OLEObject Type="Embed" ProgID="Equation.DSMT4" ShapeID="_x0000_i1380" DrawAspect="Content" ObjectID="_1350755971" r:id="rId744"/>
        </w:object>
      </w:r>
      <w:r w:rsidR="00D000EA">
        <w:t xml:space="preserve"> is its concentration in the solute standard state; </w:t>
      </w:r>
      <w:r w:rsidR="00D85C52" w:rsidRPr="00D85C52">
        <w:rPr>
          <w:position w:val="-14"/>
        </w:rPr>
        <w:object w:dxaOrig="260" w:dyaOrig="400" w14:anchorId="28645A45">
          <v:shape id="_x0000_i1381" type="#_x0000_t75" style="width:12.1pt;height:19.25pt" o:ole="">
            <v:imagedata r:id="rId745" o:title=""/>
          </v:shape>
          <o:OLEObject Type="Embed" ProgID="Equation.DSMT4" ShapeID="_x0000_i1381" DrawAspect="Content" ObjectID="_1350755972" r:id="rId746"/>
        </w:object>
      </w:r>
      <w:r>
        <w:t xml:space="preserve"> is Faraday’s constant, </w:t>
      </w:r>
      <w:r w:rsidR="00D85C52" w:rsidRPr="00D85C52">
        <w:rPr>
          <w:position w:val="-10"/>
        </w:rPr>
        <w:object w:dxaOrig="240" w:dyaOrig="320" w14:anchorId="2CE7CB74">
          <v:shape id="_x0000_i1382" type="#_x0000_t75" style="width:12.1pt;height:16.4pt" o:ole="">
            <v:imagedata r:id="rId747" o:title=""/>
          </v:shape>
          <o:OLEObject Type="Embed" ProgID="Equation.DSMT4" ShapeID="_x0000_i1382" DrawAspect="Content" ObjectID="_1350755973" r:id="rId748"/>
        </w:object>
      </w:r>
      <w:r>
        <w:t xml:space="preserve"> is the electrical potential of the mixture, and </w:t>
      </w:r>
      <w:r w:rsidR="00D85C52" w:rsidRPr="00D85C52">
        <w:rPr>
          <w:position w:val="-14"/>
        </w:rPr>
        <w:object w:dxaOrig="300" w:dyaOrig="400" w14:anchorId="5374F86E">
          <v:shape id="_x0000_i1383" type="#_x0000_t75" style="width:14.95pt;height:19.25pt" o:ole="">
            <v:imagedata r:id="rId749" o:title=""/>
          </v:shape>
          <o:OLEObject Type="Embed" ProgID="Equation.DSMT4" ShapeID="_x0000_i1383" DrawAspect="Content" ObjectID="_1350755974" r:id="rId750"/>
        </w:object>
      </w:r>
      <w:r>
        <w:t xml:space="preserve"> is the corresponding potential in the standard state.</w:t>
      </w:r>
    </w:p>
    <w:p w14:paraId="5BB5CC6A" w14:textId="77777777" w:rsidR="00834023" w:rsidRDefault="00834023" w:rsidP="00CB13D9">
      <w:r>
        <w:tab/>
      </w:r>
      <w:r w:rsidR="00F55CEE">
        <w:t xml:space="preserve">In these relations, </w:t>
      </w:r>
      <w:r w:rsidR="00D85C52" w:rsidRPr="00D85C52">
        <w:rPr>
          <w:position w:val="-4"/>
        </w:rPr>
        <w:object w:dxaOrig="240" w:dyaOrig="260" w14:anchorId="496B8541">
          <v:shape id="_x0000_i1384" type="#_x0000_t75" style="width:12.1pt;height:12.1pt" o:ole="">
            <v:imagedata r:id="rId751" o:title=""/>
          </v:shape>
          <o:OLEObject Type="Embed" ProgID="Equation.DSMT4" ShapeID="_x0000_i1384" DrawAspect="Content" ObjectID="_1350755975" r:id="rId752"/>
        </w:object>
      </w:r>
      <w:r w:rsidR="00F55CEE">
        <w:t xml:space="preserve"> and </w:t>
      </w:r>
      <w:r w:rsidR="00D85C52" w:rsidRPr="00D85C52">
        <w:rPr>
          <w:position w:val="-10"/>
        </w:rPr>
        <w:object w:dxaOrig="320" w:dyaOrig="380" w14:anchorId="3CE3DAAA">
          <v:shape id="_x0000_i1385" type="#_x0000_t75" style="width:16.4pt;height:18.55pt" o:ole="">
            <v:imagedata r:id="rId753" o:title=""/>
          </v:shape>
          <o:OLEObject Type="Embed" ProgID="Equation.DSMT4" ShapeID="_x0000_i1385" DrawAspect="Content" ObjectID="_1350755976" r:id="rId754"/>
        </w:object>
      </w:r>
      <w:r w:rsidR="00F55CEE">
        <w:t xml:space="preserve"> are functions of state that describe the deviation of the mixture from ideal physico-chemical behavior; </w:t>
      </w:r>
      <w:r w:rsidR="00D85C52" w:rsidRPr="00D85C52">
        <w:rPr>
          <w:position w:val="-4"/>
        </w:rPr>
        <w:object w:dxaOrig="300" w:dyaOrig="320" w14:anchorId="0C48939D">
          <v:shape id="_x0000_i1386" type="#_x0000_t75" style="width:14.95pt;height:16.4pt" o:ole="">
            <v:imagedata r:id="rId755" o:title=""/>
          </v:shape>
          <o:OLEObject Type="Embed" ProgID="Equation.DSMT4" ShapeID="_x0000_i1386" DrawAspect="Content" ObjectID="_1350755977" r:id="rId756"/>
        </w:object>
      </w:r>
      <w:r w:rsidR="00F55CEE">
        <w:t xml:space="preserve"> represents the fraction of the pore volume which may be occupied by solute </w:t>
      </w:r>
      <w:r w:rsidR="00D85C52" w:rsidRPr="00D85C52">
        <w:rPr>
          <w:position w:val="-4"/>
        </w:rPr>
        <w:object w:dxaOrig="220" w:dyaOrig="200" w14:anchorId="57539812">
          <v:shape id="_x0000_i1387" type="#_x0000_t75" style="width:10.7pt;height:10pt" o:ole="">
            <v:imagedata r:id="rId757" o:title=""/>
          </v:shape>
          <o:OLEObject Type="Embed" ProgID="Equation.DSMT4" ShapeID="_x0000_i1387" DrawAspect="Content" ObjectID="_1350755978" r:id="rId758"/>
        </w:object>
      </w:r>
      <w:r w:rsidR="00F55CEE">
        <w:t xml:space="preserve">.  The standard state represents an arbitrary set of reference conditions for the physico-chemical state of </w:t>
      </w:r>
      <w:r w:rsidR="00D000EA">
        <w:t>each constituent</w:t>
      </w:r>
      <w:r w:rsidR="00F55CEE">
        <w:t xml:space="preserve">. Therefore, the values of </w:t>
      </w:r>
      <w:r w:rsidR="00D85C52" w:rsidRPr="00D85C52">
        <w:rPr>
          <w:position w:val="-16"/>
        </w:rPr>
        <w:object w:dxaOrig="660" w:dyaOrig="440" w14:anchorId="3CFDC08F">
          <v:shape id="_x0000_i1388" type="#_x0000_t75" style="width:33.5pt;height:22.1pt" o:ole="">
            <v:imagedata r:id="rId759" o:title=""/>
          </v:shape>
          <o:OLEObject Type="Embed" ProgID="Equation.DSMT4" ShapeID="_x0000_i1388" DrawAspect="Content" ObjectID="_1350755979" r:id="rId760"/>
        </w:object>
      </w:r>
      <w:r w:rsidR="00F55CEE">
        <w:t xml:space="preserve">, </w:t>
      </w:r>
      <w:r w:rsidR="00D85C52" w:rsidRPr="00D85C52">
        <w:rPr>
          <w:position w:val="-14"/>
        </w:rPr>
        <w:object w:dxaOrig="279" w:dyaOrig="400" w14:anchorId="6DD0F581">
          <v:shape id="_x0000_i1389" type="#_x0000_t75" style="width:14.25pt;height:19.25pt" o:ole="">
            <v:imagedata r:id="rId761" o:title=""/>
          </v:shape>
          <o:OLEObject Type="Embed" ProgID="Equation.DSMT4" ShapeID="_x0000_i1389" DrawAspect="Content" ObjectID="_1350755980" r:id="rId762"/>
        </w:object>
      </w:r>
      <w:r w:rsidR="00F55CEE">
        <w:t xml:space="preserve">, </w:t>
      </w:r>
      <w:r w:rsidR="00D85C52" w:rsidRPr="00D85C52">
        <w:rPr>
          <w:position w:val="-14"/>
        </w:rPr>
        <w:object w:dxaOrig="300" w:dyaOrig="400" w14:anchorId="0467419D">
          <v:shape id="_x0000_i1390" type="#_x0000_t75" style="width:14.95pt;height:19.25pt" o:ole="">
            <v:imagedata r:id="rId763" o:title=""/>
          </v:shape>
          <o:OLEObject Type="Embed" ProgID="Equation.DSMT4" ShapeID="_x0000_i1390" DrawAspect="Content" ObjectID="_1350755981" r:id="rId764"/>
        </w:object>
      </w:r>
      <w:r w:rsidR="00F55CEE">
        <w:t xml:space="preserve">, </w:t>
      </w:r>
      <w:r w:rsidR="00D85C52" w:rsidRPr="00D85C52">
        <w:rPr>
          <w:position w:val="-16"/>
        </w:rPr>
        <w:object w:dxaOrig="660" w:dyaOrig="440" w14:anchorId="084CDF4F">
          <v:shape id="_x0000_i1391" type="#_x0000_t75" style="width:33.5pt;height:22.1pt" o:ole="">
            <v:imagedata r:id="rId765" o:title=""/>
          </v:shape>
          <o:OLEObject Type="Embed" ProgID="Equation.DSMT4" ShapeID="_x0000_i1391" DrawAspect="Content" ObjectID="_1350755982" r:id="rId766"/>
        </w:object>
      </w:r>
      <w:r w:rsidR="00F55CEE">
        <w:t xml:space="preserve">, and </w:t>
      </w:r>
      <w:r w:rsidR="00D85C52" w:rsidRPr="00D85C52">
        <w:rPr>
          <w:position w:val="-14"/>
        </w:rPr>
        <w:object w:dxaOrig="279" w:dyaOrig="420" w14:anchorId="081F80D1">
          <v:shape id="_x0000_i1392" type="#_x0000_t75" style="width:14.25pt;height:20.65pt" o:ole="">
            <v:imagedata r:id="rId767" o:title=""/>
          </v:shape>
          <o:OLEObject Type="Embed" ProgID="Equation.DSMT4" ShapeID="_x0000_i1392" DrawAspect="Content" ObjectID="_1350755983" r:id="rId768"/>
        </w:object>
      </w:r>
      <w:r w:rsidR="00F55CEE">
        <w:t>, remain invariant over the entire domain of definition of an analysis.</w:t>
      </w:r>
      <w:r w:rsidR="004F2D16">
        <w:t xml:space="preserve"> Since </w:t>
      </w:r>
      <w:r w:rsidR="00D85C52" w:rsidRPr="00D85C52">
        <w:rPr>
          <w:position w:val="-4"/>
        </w:rPr>
        <w:object w:dxaOrig="300" w:dyaOrig="320" w14:anchorId="3B9D7E5C">
          <v:shape id="_x0000_i1393" type="#_x0000_t75" style="width:14.95pt;height:16.4pt" o:ole="">
            <v:imagedata r:id="rId769" o:title=""/>
          </v:shape>
          <o:OLEObject Type="Embed" ProgID="Equation.DSMT4" ShapeID="_x0000_i1393" DrawAspect="Content" ObjectID="_1350755984" r:id="rId770"/>
        </w:object>
      </w:r>
      <w:r w:rsidR="004F2D16">
        <w:t xml:space="preserve"> and </w:t>
      </w:r>
      <w:r w:rsidR="00D85C52" w:rsidRPr="00D85C52">
        <w:rPr>
          <w:position w:val="-10"/>
        </w:rPr>
        <w:object w:dxaOrig="320" w:dyaOrig="380" w14:anchorId="24055E40">
          <v:shape id="_x0000_i1394" type="#_x0000_t75" style="width:16.4pt;height:18.55pt" o:ole="">
            <v:imagedata r:id="rId771" o:title=""/>
          </v:shape>
          <o:OLEObject Type="Embed" ProgID="Equation.DSMT4" ShapeID="_x0000_i1394" DrawAspect="Content" ObjectID="_1350755985" r:id="rId772"/>
        </w:object>
      </w:r>
      <w:r w:rsidR="004F2D16">
        <w:t xml:space="preserve"> appear together as a ratio, they may be combined into a single material function, </w:t>
      </w:r>
      <w:r w:rsidR="00D85C52" w:rsidRPr="00D85C52">
        <w:rPr>
          <w:position w:val="-10"/>
        </w:rPr>
        <w:object w:dxaOrig="1380" w:dyaOrig="380" w14:anchorId="7CFD7405">
          <v:shape id="_x0000_i1395" type="#_x0000_t75" style="width:69.85pt;height:18.55pt" o:ole="">
            <v:imagedata r:id="rId773" o:title=""/>
          </v:shape>
          <o:OLEObject Type="Embed" ProgID="Equation.DSMT4" ShapeID="_x0000_i1395" DrawAspect="Content" ObjectID="_1350755986" r:id="rId774"/>
        </w:object>
      </w:r>
      <w:r w:rsidR="004F2D16">
        <w:t>, called the effective solubility.</w:t>
      </w:r>
    </w:p>
    <w:p w14:paraId="686FDE44" w14:textId="77777777" w:rsidR="00D000EA" w:rsidRDefault="00D000EA" w:rsidP="00834023">
      <w:r>
        <w:tab/>
        <w:t xml:space="preserve">In multiphasic mixtures, it is also assumed that electroneutrality is satisfied at every point in the continuum.  Therefore, the net electrical charge summed over all constituents must reduce to zero, and no net charge accumulation may occur at any time.  Denoting the fixed charge density of the solid by </w:t>
      </w:r>
      <w:r w:rsidR="00D85C52" w:rsidRPr="00D85C52">
        <w:rPr>
          <w:position w:val="-4"/>
        </w:rPr>
        <w:object w:dxaOrig="279" w:dyaOrig="320" w14:anchorId="2258DB8E">
          <v:shape id="_x0000_i1396" type="#_x0000_t75" style="width:14.25pt;height:16.4pt" o:ole="">
            <v:imagedata r:id="rId775" o:title=""/>
          </v:shape>
          <o:OLEObject Type="Embed" ProgID="Equation.DSMT4" ShapeID="_x0000_i1396" DrawAspect="Content" ObjectID="_1350755987" r:id="rId776"/>
        </w:object>
      </w:r>
      <w:r>
        <w:t xml:space="preserve"> (moles of equivalent charge per solution volume), and recognizing that the solvent is always considered neutral, the electroneutrality condition may be written as</w:t>
      </w:r>
    </w:p>
    <w:p w14:paraId="26AEB5CA" w14:textId="77777777" w:rsidR="00D000EA" w:rsidRDefault="00D000EA" w:rsidP="00CB13D9">
      <w:pPr>
        <w:pStyle w:val="MTDisplayEquation"/>
      </w:pPr>
      <w:r>
        <w:tab/>
      </w:r>
      <w:r w:rsidR="00D85C52" w:rsidRPr="00D85C52">
        <w:rPr>
          <w:position w:val="-28"/>
        </w:rPr>
        <w:object w:dxaOrig="1820" w:dyaOrig="560" w14:anchorId="45EB9440">
          <v:shape id="_x0000_i1397" type="#_x0000_t75" style="width:90.55pt;height:27.8pt" o:ole="">
            <v:imagedata r:id="rId777" o:title=""/>
          </v:shape>
          <o:OLEObject Type="Embed" ProgID="Equation.DSMT4" ShapeID="_x0000_i1397" DrawAspect="Content" ObjectID="_1350755988" r:id="rId778"/>
        </w:object>
      </w:r>
      <w:r>
        <w:t>.</w:t>
      </w:r>
      <w:r>
        <w:tab/>
      </w:r>
      <w:r>
        <w:fldChar w:fldCharType="begin"/>
      </w:r>
      <w:r>
        <w:instrText xml:space="preserve"> MACROBUTTON MTPlaceRef \* MERGEFORMAT </w:instrText>
      </w:r>
      <w:fldSimple w:instr=" SEQ MTEqn \h \* MERGEFORMAT "/>
      <w:bookmarkStart w:id="127" w:name="ZEqnNum814726"/>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118</w:instrText>
        </w:r>
      </w:fldSimple>
      <w:r>
        <w:instrText>)</w:instrText>
      </w:r>
      <w:bookmarkEnd w:id="127"/>
      <w:r>
        <w:fldChar w:fldCharType="end"/>
      </w:r>
    </w:p>
    <w:p w14:paraId="1780CD1E" w14:textId="77777777" w:rsidR="00D000EA" w:rsidRDefault="00D000EA" w:rsidP="00CB13D9">
      <w:r>
        <w:lastRenderedPageBreak/>
        <w:t>This condition represents a constraint on a mixture of charged constituents.  If none of the constituents are charged (</w:t>
      </w:r>
      <w:r w:rsidR="00D85C52" w:rsidRPr="00D85C52">
        <w:rPr>
          <w:position w:val="-4"/>
        </w:rPr>
        <w:object w:dxaOrig="740" w:dyaOrig="320" w14:anchorId="79A347E5">
          <v:shape id="_x0000_i1398" type="#_x0000_t75" style="width:37.05pt;height:16.4pt" o:ole="">
            <v:imagedata r:id="rId779" o:title=""/>
          </v:shape>
          <o:OLEObject Type="Embed" ProgID="Equation.DSMT4" ShapeID="_x0000_i1398" DrawAspect="Content" ObjectID="_1350755989" r:id="rId780"/>
        </w:object>
      </w:r>
      <w:r>
        <w:t xml:space="preserve"> and </w:t>
      </w:r>
      <w:r w:rsidR="00D85C52" w:rsidRPr="00D85C52">
        <w:rPr>
          <w:position w:val="-4"/>
        </w:rPr>
        <w:object w:dxaOrig="740" w:dyaOrig="320" w14:anchorId="080A0492">
          <v:shape id="_x0000_i1399" type="#_x0000_t75" style="width:37.05pt;height:16.4pt" o:ole="">
            <v:imagedata r:id="rId781" o:title=""/>
          </v:shape>
          <o:OLEObject Type="Embed" ProgID="Equation.DSMT4" ShapeID="_x0000_i1399" DrawAspect="Content" ObjectID="_1350755990" r:id="rId782"/>
        </w:object>
      </w:r>
      <w:r>
        <w:t xml:space="preserve"> for all </w:t>
      </w:r>
      <w:r w:rsidR="00D85C52" w:rsidRPr="00D85C52">
        <w:rPr>
          <w:position w:val="-4"/>
        </w:rPr>
        <w:object w:dxaOrig="220" w:dyaOrig="200" w14:anchorId="035E0991">
          <v:shape id="_x0000_i1400" type="#_x0000_t75" style="width:10.7pt;height:10pt" o:ole="">
            <v:imagedata r:id="rId783" o:title=""/>
          </v:shape>
          <o:OLEObject Type="Embed" ProgID="Equation.DSMT4" ShapeID="_x0000_i1400" DrawAspect="Content" ObjectID="_1350755991" r:id="rId784"/>
        </w:object>
      </w:r>
      <w:r>
        <w:t>)</w:t>
      </w:r>
      <w:r w:rsidR="00F46AF2">
        <w:t>, the constraint disappears.</w:t>
      </w:r>
    </w:p>
    <w:p w14:paraId="4349BD5B" w14:textId="77777777" w:rsidR="00F46AF2" w:rsidRDefault="004F2D16" w:rsidP="00D000EA">
      <w:r>
        <w:tab/>
        <w:t xml:space="preserve">Each constituent of the mixture must satisfy the axiom of mass balance.  In the absence of chemical reactions involving constituent </w:t>
      </w:r>
      <w:r w:rsidR="00D85C52" w:rsidRPr="00D85C52">
        <w:rPr>
          <w:position w:val="-4"/>
        </w:rPr>
        <w:object w:dxaOrig="220" w:dyaOrig="200" w14:anchorId="49A1BFD0">
          <v:shape id="_x0000_i1401" type="#_x0000_t75" style="width:10.7pt;height:10pt" o:ole="">
            <v:imagedata r:id="rId785" o:title=""/>
          </v:shape>
          <o:OLEObject Type="Embed" ProgID="Equation.DSMT4" ShapeID="_x0000_i1401" DrawAspect="Content" ObjectID="_1350755992" r:id="rId786"/>
        </w:object>
      </w:r>
      <w:r>
        <w:t>, its mass balance equation is</w:t>
      </w:r>
    </w:p>
    <w:p w14:paraId="7EF23481" w14:textId="77777777" w:rsidR="004F2D16" w:rsidRDefault="004F2D16" w:rsidP="00CB13D9">
      <w:pPr>
        <w:pStyle w:val="MTDisplayEquation"/>
      </w:pPr>
      <w:r>
        <w:tab/>
      </w:r>
      <w:r w:rsidR="00D85C52" w:rsidRPr="00D85C52">
        <w:rPr>
          <w:position w:val="-24"/>
        </w:rPr>
        <w:object w:dxaOrig="2260" w:dyaOrig="680" w14:anchorId="5D487AFB">
          <v:shape id="_x0000_i1402" type="#_x0000_t75" style="width:113.35pt;height:34.2pt" o:ole="">
            <v:imagedata r:id="rId787" o:title=""/>
          </v:shape>
          <o:OLEObject Type="Embed" ProgID="Equation.DSMT4" ShapeID="_x0000_i1402" DrawAspect="Content" ObjectID="_1350755993" r:id="rId7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119</w:instrText>
        </w:r>
      </w:fldSimple>
      <w:r>
        <w:instrText>)</w:instrText>
      </w:r>
      <w:r>
        <w:fldChar w:fldCharType="end"/>
      </w:r>
    </w:p>
    <w:p w14:paraId="2CD54102" w14:textId="77777777" w:rsidR="004F2D16" w:rsidRDefault="004F2D16" w:rsidP="004F2D16">
      <w:proofErr w:type="gramStart"/>
      <w:r>
        <w:t>where</w:t>
      </w:r>
      <w:proofErr w:type="gramEnd"/>
      <w:r>
        <w:t xml:space="preserve"> </w:t>
      </w:r>
      <w:r w:rsidR="00D85C52" w:rsidRPr="00D85C52">
        <w:rPr>
          <w:position w:val="-10"/>
        </w:rPr>
        <w:object w:dxaOrig="300" w:dyaOrig="380" w14:anchorId="40A2E904">
          <v:shape id="_x0000_i1403" type="#_x0000_t75" style="width:14.95pt;height:18.55pt" o:ole="">
            <v:imagedata r:id="rId789" o:title=""/>
          </v:shape>
          <o:OLEObject Type="Embed" ProgID="Equation.DSMT4" ShapeID="_x0000_i1403" DrawAspect="Content" ObjectID="_1350755994" r:id="rId790"/>
        </w:object>
      </w:r>
      <w:r>
        <w:t xml:space="preserve"> is the apparent density and </w:t>
      </w:r>
      <w:r w:rsidR="00D85C52" w:rsidRPr="00D85C52">
        <w:rPr>
          <w:position w:val="-4"/>
        </w:rPr>
        <w:object w:dxaOrig="300" w:dyaOrig="320" w14:anchorId="44D225A1">
          <v:shape id="_x0000_i1404" type="#_x0000_t75" style="width:14.95pt;height:16.4pt" o:ole="">
            <v:imagedata r:id="rId791" o:title=""/>
          </v:shape>
          <o:OLEObject Type="Embed" ProgID="Equation.DSMT4" ShapeID="_x0000_i1404" DrawAspect="Content" ObjectID="_1350755995" r:id="rId792"/>
        </w:object>
      </w:r>
      <w:r>
        <w:t xml:space="preserve"> is the velocity of that constituent.  For solutes, the apparent density is related to the concentration according to </w:t>
      </w:r>
      <w:r w:rsidR="00D85C52" w:rsidRPr="00D85C52">
        <w:rPr>
          <w:position w:val="-18"/>
        </w:rPr>
        <w:object w:dxaOrig="2000" w:dyaOrig="480" w14:anchorId="4CFA6FE6">
          <v:shape id="_x0000_i1405" type="#_x0000_t75" style="width:99.8pt;height:24.25pt" o:ole="">
            <v:imagedata r:id="rId793" o:title=""/>
          </v:shape>
          <o:OLEObject Type="Embed" ProgID="Equation.DSMT4" ShapeID="_x0000_i1405" DrawAspect="Content" ObjectID="_1350755996" r:id="rId794"/>
        </w:object>
      </w:r>
      <w:r>
        <w:t xml:space="preserve">, where </w:t>
      </w:r>
      <w:r w:rsidR="00D85C52" w:rsidRPr="00D85C52">
        <w:rPr>
          <w:position w:val="-10"/>
        </w:rPr>
        <w:object w:dxaOrig="300" w:dyaOrig="380" w14:anchorId="3EA39F4D">
          <v:shape id="_x0000_i1406" type="#_x0000_t75" style="width:14.95pt;height:18.55pt" o:ole="">
            <v:imagedata r:id="rId795" o:title=""/>
          </v:shape>
          <o:OLEObject Type="Embed" ProgID="Equation.DSMT4" ShapeID="_x0000_i1406" DrawAspect="Content" ObjectID="_1350755997" r:id="rId796"/>
        </w:object>
      </w:r>
      <w:r>
        <w:t xml:space="preserve"> is the volume fraction of the solid.</w:t>
      </w:r>
      <w:r w:rsidR="00E3488F">
        <w:t xml:space="preserve">  When the solute volume fractions are negligible, it follows that </w:t>
      </w:r>
      <w:r w:rsidR="00D85C52" w:rsidRPr="00D85C52">
        <w:rPr>
          <w:position w:val="-10"/>
        </w:rPr>
        <w:object w:dxaOrig="1260" w:dyaOrig="380" w14:anchorId="26231129">
          <v:shape id="_x0000_i1407" type="#_x0000_t75" style="width:63.45pt;height:18.55pt" o:ole="">
            <v:imagedata r:id="rId797" o:title=""/>
          </v:shape>
          <o:OLEObject Type="Embed" ProgID="Equation.DSMT4" ShapeID="_x0000_i1407" DrawAspect="Content" ObjectID="_1350755998" r:id="rId798"/>
        </w:object>
      </w:r>
      <w:r w:rsidR="00E3488F">
        <w:t xml:space="preserve">, where </w:t>
      </w:r>
      <w:r w:rsidR="00D85C52" w:rsidRPr="00D85C52">
        <w:rPr>
          <w:position w:val="-10"/>
        </w:rPr>
        <w:object w:dxaOrig="340" w:dyaOrig="380" w14:anchorId="2A56109C">
          <v:shape id="_x0000_i1408" type="#_x0000_t75" style="width:17.1pt;height:18.55pt" o:ole="">
            <v:imagedata r:id="rId799" o:title=""/>
          </v:shape>
          <o:OLEObject Type="Embed" ProgID="Equation.DSMT4" ShapeID="_x0000_i1408" DrawAspect="Content" ObjectID="_1350755999" r:id="rId800"/>
        </w:object>
      </w:r>
      <w:r w:rsidR="00E3488F">
        <w:t xml:space="preserve"> is the solvent volume fraction. The molar flux of the solute relative to the solid is given by </w:t>
      </w:r>
      <w:r w:rsidR="00D85C52" w:rsidRPr="00D85C52">
        <w:rPr>
          <w:position w:val="-18"/>
        </w:rPr>
        <w:object w:dxaOrig="2040" w:dyaOrig="480" w14:anchorId="42C80BC9">
          <v:shape id="_x0000_i1409" type="#_x0000_t75" style="width:101.95pt;height:24.25pt" o:ole="">
            <v:imagedata r:id="rId801" o:title=""/>
          </v:shape>
          <o:OLEObject Type="Embed" ProgID="Equation.DSMT4" ShapeID="_x0000_i1409" DrawAspect="Content" ObjectID="_1350756000" r:id="rId802"/>
        </w:object>
      </w:r>
      <w:r w:rsidR="00E3488F">
        <w:t xml:space="preserve">, where </w:t>
      </w:r>
      <w:r w:rsidR="00D85C52" w:rsidRPr="00D85C52">
        <w:rPr>
          <w:position w:val="-4"/>
        </w:rPr>
        <w:object w:dxaOrig="300" w:dyaOrig="320" w14:anchorId="0F78F311">
          <v:shape id="_x0000_i1410" type="#_x0000_t75" style="width:14.95pt;height:16.4pt" o:ole="">
            <v:imagedata r:id="rId803" o:title=""/>
          </v:shape>
          <o:OLEObject Type="Embed" ProgID="Equation.DSMT4" ShapeID="_x0000_i1410" DrawAspect="Content" ObjectID="_1350756001" r:id="rId804"/>
        </w:object>
      </w:r>
      <w:r w:rsidR="00E3488F">
        <w:t xml:space="preserve"> is the solute velocity. Using these relations, the mass balance relation for the solute may be rewritten as</w:t>
      </w:r>
    </w:p>
    <w:p w14:paraId="0C2BC538" w14:textId="77777777" w:rsidR="00E3488F" w:rsidRDefault="00E3488F" w:rsidP="00CB13D9">
      <w:pPr>
        <w:pStyle w:val="MTDisplayEquation"/>
      </w:pPr>
      <w:r>
        <w:tab/>
      </w:r>
      <w:r w:rsidR="00D85C52" w:rsidRPr="00D85C52">
        <w:rPr>
          <w:position w:val="-24"/>
        </w:rPr>
        <w:object w:dxaOrig="2740" w:dyaOrig="680" w14:anchorId="2E118CDF">
          <v:shape id="_x0000_i1411" type="#_x0000_t75" style="width:136.85pt;height:34.2pt" o:ole="">
            <v:imagedata r:id="rId805" o:title=""/>
          </v:shape>
          <o:OLEObject Type="Embed" ProgID="Equation.DSMT4" ShapeID="_x0000_i1411" DrawAspect="Content" ObjectID="_1350756002" r:id="rId806"/>
        </w:object>
      </w:r>
      <w:r w:rsidR="0064700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120</w:instrText>
        </w:r>
      </w:fldSimple>
      <w:r>
        <w:instrText>)</w:instrText>
      </w:r>
      <w:r>
        <w:fldChar w:fldCharType="end"/>
      </w:r>
    </w:p>
    <w:p w14:paraId="0639A082" w14:textId="77777777" w:rsidR="0064700D" w:rsidRDefault="0064700D" w:rsidP="00CB13D9">
      <w:proofErr w:type="gramStart"/>
      <w:r>
        <w:t>where</w:t>
      </w:r>
      <w:proofErr w:type="gramEnd"/>
      <w:r>
        <w:t xml:space="preserve"> </w:t>
      </w:r>
      <w:r w:rsidR="00D85C52" w:rsidRPr="00D85C52">
        <w:rPr>
          <w:position w:val="-18"/>
        </w:rPr>
        <w:object w:dxaOrig="999" w:dyaOrig="460" w14:anchorId="72561B9A">
          <v:shape id="_x0000_i1412" type="#_x0000_t75" style="width:49.9pt;height:23.5pt" o:ole="">
            <v:imagedata r:id="rId807" o:title=""/>
          </v:shape>
          <o:OLEObject Type="Embed" ProgID="Equation.DSMT4" ShapeID="_x0000_i1412" DrawAspect="Content" ObjectID="_1350756003" r:id="rId808"/>
        </w:object>
      </w:r>
      <w:r>
        <w:t xml:space="preserve"> represents the material time derivative in the spatial frame, following the solid; </w:t>
      </w:r>
      <w:r w:rsidR="00D85C52" w:rsidRPr="00D85C52">
        <w:rPr>
          <w:position w:val="-4"/>
        </w:rPr>
        <w:object w:dxaOrig="1040" w:dyaOrig="260" w14:anchorId="6C6DE5EB">
          <v:shape id="_x0000_i1413" type="#_x0000_t75" style="width:52.75pt;height:12.1pt" o:ole="">
            <v:imagedata r:id="rId809" o:title=""/>
          </v:shape>
          <o:OLEObject Type="Embed" ProgID="Equation.DSMT4" ShapeID="_x0000_i1413" DrawAspect="Content" ObjectID="_1350756004" r:id="rId810"/>
        </w:object>
      </w:r>
      <w:r>
        <w:t xml:space="preserve">, where </w:t>
      </w:r>
      <w:r w:rsidR="00D85C52" w:rsidRPr="00D85C52">
        <w:rPr>
          <w:position w:val="-4"/>
        </w:rPr>
        <w:object w:dxaOrig="220" w:dyaOrig="260" w14:anchorId="4F1A55B1">
          <v:shape id="_x0000_i1414" type="#_x0000_t75" style="width:10.7pt;height:12.1pt" o:ole="">
            <v:imagedata r:id="rId811" o:title=""/>
          </v:shape>
          <o:OLEObject Type="Embed" ProgID="Equation.DSMT4" ShapeID="_x0000_i1414" DrawAspect="Content" ObjectID="_1350756005" r:id="rId812"/>
        </w:object>
      </w:r>
      <w:r>
        <w:t xml:space="preserve"> is the deformation gradient of the solid.  This form of the mass balance for the solute is convenient for a finite element formulation where the mesh is defined on the solid matrix.</w:t>
      </w:r>
    </w:p>
    <w:p w14:paraId="6BCF4050" w14:textId="77777777" w:rsidR="0064700D" w:rsidRDefault="0064700D" w:rsidP="00CB13D9">
      <w:pPr>
        <w:pStyle w:val="MTDisplayEquation"/>
      </w:pPr>
      <w:r>
        <w:tab/>
        <w:t xml:space="preserve">The volume flux of solvent relative to the solid is given by </w:t>
      </w:r>
      <w:r w:rsidR="00D85C52" w:rsidRPr="00D85C52">
        <w:rPr>
          <w:position w:val="-18"/>
        </w:rPr>
        <w:object w:dxaOrig="1820" w:dyaOrig="480" w14:anchorId="405641BD">
          <v:shape id="_x0000_i1415" type="#_x0000_t75" style="width:90.55pt;height:24.25pt" o:ole="">
            <v:imagedata r:id="rId813" o:title=""/>
          </v:shape>
          <o:OLEObject Type="Embed" ProgID="Equation.DSMT4" ShapeID="_x0000_i1415" DrawAspect="Content" ObjectID="_1350756006" r:id="rId814"/>
        </w:object>
      </w:r>
      <w:r>
        <w:t xml:space="preserve">, where </w:t>
      </w:r>
      <w:r w:rsidR="00D85C52" w:rsidRPr="00D85C52">
        <w:rPr>
          <w:position w:val="-4"/>
        </w:rPr>
        <w:object w:dxaOrig="320" w:dyaOrig="320" w14:anchorId="4824D2B7">
          <v:shape id="_x0000_i1416" type="#_x0000_t75" style="width:16.4pt;height:16.4pt" o:ole="">
            <v:imagedata r:id="rId815" o:title=""/>
          </v:shape>
          <o:OLEObject Type="Embed" ProgID="Equation.DSMT4" ShapeID="_x0000_i1416" DrawAspect="Content" ObjectID="_1350756007" r:id="rId816"/>
        </w:object>
      </w:r>
      <w:r>
        <w:t xml:space="preserve"> is the solvent velocity. When solute volume fractions are negligible, the mass balance equation for the mixture reduces to</w:t>
      </w:r>
      <w:r>
        <w:tab/>
      </w:r>
      <w:r w:rsidR="00D85C52" w:rsidRPr="00D85C52">
        <w:rPr>
          <w:position w:val="-18"/>
        </w:rPr>
        <w:object w:dxaOrig="1740" w:dyaOrig="480" w14:anchorId="47B49544">
          <v:shape id="_x0000_i1417" type="#_x0000_t75" style="width:87.7pt;height:24.25pt" o:ole="">
            <v:imagedata r:id="rId817" o:title=""/>
          </v:shape>
          <o:OLEObject Type="Embed" ProgID="Equation.DSMT4" ShapeID="_x0000_i1417" DrawAspect="Content" ObjectID="_1350756008" r:id="rId8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121</w:instrText>
        </w:r>
      </w:fldSimple>
      <w:r>
        <w:instrText>)</w:instrText>
      </w:r>
      <w:r>
        <w:fldChar w:fldCharType="end"/>
      </w:r>
    </w:p>
    <w:p w14:paraId="08E339E6" w14:textId="77777777" w:rsidR="0064700D" w:rsidRDefault="0064700D" w:rsidP="00CB13D9">
      <w:r>
        <w:t xml:space="preserve">Finally, the mass balance for the solid may be reduced to the form </w:t>
      </w:r>
      <w:r w:rsidR="00D85C52" w:rsidRPr="00D85C52">
        <w:rPr>
          <w:position w:val="-18"/>
        </w:rPr>
        <w:object w:dxaOrig="1780" w:dyaOrig="480" w14:anchorId="75CF22EC">
          <v:shape id="_x0000_i1418" type="#_x0000_t75" style="width:89.1pt;height:24.25pt" o:ole="">
            <v:imagedata r:id="rId819" o:title=""/>
          </v:shape>
          <o:OLEObject Type="Embed" ProgID="Equation.DSMT4" ShapeID="_x0000_i1418" DrawAspect="Content" ObjectID="_1350756009" r:id="rId820"/>
        </w:object>
      </w:r>
      <w:r>
        <w:t xml:space="preserve">, which may be integrated to produce the algebraic relation </w:t>
      </w:r>
      <w:r w:rsidR="00D85C52" w:rsidRPr="00D85C52">
        <w:rPr>
          <w:position w:val="-18"/>
        </w:rPr>
        <w:object w:dxaOrig="1140" w:dyaOrig="460" w14:anchorId="267BB40B">
          <v:shape id="_x0000_i1419" type="#_x0000_t75" style="width:57.05pt;height:23.5pt" o:ole="">
            <v:imagedata r:id="rId821" o:title=""/>
          </v:shape>
          <o:OLEObject Type="Embed" ProgID="Equation.DSMT4" ShapeID="_x0000_i1419" DrawAspect="Content" ObjectID="_1350756010" r:id="rId822"/>
        </w:object>
      </w:r>
      <w:r>
        <w:t xml:space="preserve">, where </w:t>
      </w:r>
      <w:r w:rsidR="00D85C52" w:rsidRPr="00D85C52">
        <w:rPr>
          <w:position w:val="-14"/>
        </w:rPr>
        <w:object w:dxaOrig="300" w:dyaOrig="420" w14:anchorId="72B6CAA8">
          <v:shape id="_x0000_i1420" type="#_x0000_t75" style="width:14.95pt;height:20.65pt" o:ole="">
            <v:imagedata r:id="rId823" o:title=""/>
          </v:shape>
          <o:OLEObject Type="Embed" ProgID="Equation.DSMT4" ShapeID="_x0000_i1420" DrawAspect="Content" ObjectID="_1350756011" r:id="rId824"/>
        </w:object>
      </w:r>
      <w:r>
        <w:t xml:space="preserve"> is the solid volume fraction in the stress-free reference state</w:t>
      </w:r>
      <w:r w:rsidR="00D30784">
        <w:t xml:space="preserve"> of the solid</w:t>
      </w:r>
      <w:r>
        <w:t>.</w:t>
      </w:r>
    </w:p>
    <w:p w14:paraId="1030D159" w14:textId="77777777" w:rsidR="00D30784" w:rsidRDefault="00D30784" w:rsidP="0064700D">
      <w:r>
        <w:tab/>
        <w:t xml:space="preserve">Differentiating the electroneutrality condition in </w:t>
      </w:r>
      <w:r>
        <w:fldChar w:fldCharType="begin"/>
      </w:r>
      <w:r>
        <w:instrText xml:space="preserve"> GOTOBUTTON ZEqnNum814726  \* MERGEFORMAT </w:instrText>
      </w:r>
      <w:fldSimple w:instr=" REF ZEqnNum814726 \* Charformat \! \* MERGEFORMAT ">
        <w:r w:rsidR="008D52AD">
          <w:instrText>(2.118)</w:instrText>
        </w:r>
      </w:fldSimple>
      <w:r>
        <w:fldChar w:fldCharType="end"/>
      </w:r>
      <w:r>
        <w:t xml:space="preserve"> using the material time derivative following the solid, and substituting the mass balance relations into the resulting expressions, produces a constraint on the solute fluxes:</w:t>
      </w:r>
    </w:p>
    <w:p w14:paraId="3BDBFDED" w14:textId="77777777" w:rsidR="00D30784" w:rsidRDefault="00D30784" w:rsidP="00CB13D9">
      <w:pPr>
        <w:pStyle w:val="MTDisplayEquation"/>
      </w:pPr>
      <w:r>
        <w:tab/>
      </w:r>
      <w:r w:rsidR="00D85C52" w:rsidRPr="00D85C52">
        <w:rPr>
          <w:position w:val="-32"/>
        </w:rPr>
        <w:object w:dxaOrig="1740" w:dyaOrig="600" w14:anchorId="698985DE">
          <v:shape id="_x0000_i1421" type="#_x0000_t75" style="width:87.7pt;height:29.25pt" o:ole="">
            <v:imagedata r:id="rId825" o:title=""/>
          </v:shape>
          <o:OLEObject Type="Embed" ProgID="Equation.DSMT4" ShapeID="_x0000_i1421" DrawAspect="Content" ObjectID="_1350756012" r:id="rId826"/>
        </w:object>
      </w:r>
      <w:r>
        <w:t>.</w:t>
      </w:r>
      <w:r>
        <w:tab/>
      </w:r>
      <w:r>
        <w:fldChar w:fldCharType="begin"/>
      </w:r>
      <w:r>
        <w:instrText xml:space="preserve"> MACROBUTTON MTPlaceRef \* MERGEFORMAT </w:instrText>
      </w:r>
      <w:fldSimple w:instr=" SEQ MTEqn \h \* MERGEFORMAT "/>
      <w:bookmarkStart w:id="128" w:name="ZEqnNum351181"/>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122</w:instrText>
        </w:r>
      </w:fldSimple>
      <w:r>
        <w:instrText>)</w:instrText>
      </w:r>
      <w:bookmarkEnd w:id="128"/>
      <w:r>
        <w:fldChar w:fldCharType="end"/>
      </w:r>
    </w:p>
    <w:p w14:paraId="01A94897" w14:textId="77777777" w:rsidR="00D30784" w:rsidRDefault="00D30784" w:rsidP="00CB13D9">
      <w:pPr>
        <w:pStyle w:val="MTDisplayEquation"/>
      </w:pPr>
      <w:r>
        <w:t xml:space="preserve">Recognizing that </w:t>
      </w:r>
      <w:r w:rsidR="00D85C52" w:rsidRPr="00D85C52">
        <w:rPr>
          <w:position w:val="-18"/>
        </w:rPr>
        <w:object w:dxaOrig="1980" w:dyaOrig="460" w14:anchorId="5BE172C8">
          <v:shape id="_x0000_i1422" type="#_x0000_t75" style="width:99.1pt;height:23.5pt" o:ole="">
            <v:imagedata r:id="rId827" o:title=""/>
          </v:shape>
          <o:OLEObject Type="Embed" ProgID="Equation.DSMT4" ShapeID="_x0000_i1422" DrawAspect="Content" ObjectID="_1350756013" r:id="rId828"/>
        </w:object>
      </w:r>
      <w:r w:rsidR="005C3A32">
        <w:t xml:space="preserve"> is the current density in the mixture, with </w:t>
      </w:r>
      <w:r w:rsidR="00D85C52" w:rsidRPr="00D85C52">
        <w:rPr>
          <w:position w:val="-14"/>
        </w:rPr>
        <w:object w:dxaOrig="260" w:dyaOrig="400" w14:anchorId="72FD5A64">
          <v:shape id="_x0000_i1423" type="#_x0000_t75" style="width:12.1pt;height:19.25pt" o:ole="">
            <v:imagedata r:id="rId829" o:title=""/>
          </v:shape>
          <o:OLEObject Type="Embed" ProgID="Equation.DSMT4" ShapeID="_x0000_i1423" DrawAspect="Content" ObjectID="_1350756014" r:id="rId830"/>
        </w:object>
      </w:r>
      <w:r w:rsidR="005C3A32">
        <w:t xml:space="preserve"> representing Faraday’s constant, the relation of </w:t>
      </w:r>
      <w:r w:rsidR="005C3A32">
        <w:fldChar w:fldCharType="begin"/>
      </w:r>
      <w:r w:rsidR="005C3A32">
        <w:instrText xml:space="preserve"> GOTOBUTTON ZEqnNum351181  \* MERGEFORMAT </w:instrText>
      </w:r>
      <w:fldSimple w:instr=" REF ZEqnNum351181 \* Charformat \! \* MERGEFORMAT ">
        <w:r w:rsidR="008D52AD">
          <w:instrText>(2.122)</w:instrText>
        </w:r>
      </w:fldSimple>
      <w:r w:rsidR="005C3A32">
        <w:fldChar w:fldCharType="end"/>
      </w:r>
      <w:r w:rsidR="005C3A32">
        <w:t xml:space="preserve"> reduces to one of the Maxwell’s equation, </w:t>
      </w:r>
      <w:r w:rsidR="00D85C52" w:rsidRPr="00D85C52">
        <w:rPr>
          <w:position w:val="-14"/>
        </w:rPr>
        <w:object w:dxaOrig="1060" w:dyaOrig="400" w14:anchorId="7C819234">
          <v:shape id="_x0000_i1424" type="#_x0000_t75" style="width:53.45pt;height:19.25pt" o:ole="">
            <v:imagedata r:id="rId831" o:title=""/>
          </v:shape>
          <o:OLEObject Type="Embed" ProgID="Equation.DSMT4" ShapeID="_x0000_i1424" DrawAspect="Content" ObjectID="_1350756015" r:id="rId832"/>
        </w:object>
      </w:r>
      <w:r w:rsidR="005C3A32">
        <w:t>, in the special case when there can be no charge accumulation (electroneutrality).</w:t>
      </w:r>
    </w:p>
    <w:p w14:paraId="56527403" w14:textId="77777777" w:rsidR="00D30784" w:rsidRDefault="00D30784" w:rsidP="0064700D">
      <w:r>
        <w:tab/>
        <w:t>As described in Section </w:t>
      </w:r>
      <w:r>
        <w:fldChar w:fldCharType="begin"/>
      </w:r>
      <w:r>
        <w:instrText xml:space="preserve"> REF _Ref191692787 \r \h </w:instrText>
      </w:r>
      <w:r>
        <w:fldChar w:fldCharType="separate"/>
      </w:r>
      <w:r w:rsidR="008D52AD">
        <w:t>2.6.2</w:t>
      </w:r>
      <w:r>
        <w:fldChar w:fldCharType="end"/>
      </w:r>
      <w:r>
        <w:t xml:space="preserve">, the fluid pressure </w:t>
      </w:r>
      <w:r w:rsidR="00D85C52" w:rsidRPr="00D85C52">
        <w:rPr>
          <w:position w:val="-10"/>
        </w:rPr>
        <w:object w:dxaOrig="200" w:dyaOrig="260" w14:anchorId="11D2DA0B">
          <v:shape id="_x0000_i1425" type="#_x0000_t75" style="width:10pt;height:12.1pt" o:ole="">
            <v:imagedata r:id="rId833" o:title=""/>
          </v:shape>
          <o:OLEObject Type="Embed" ProgID="Equation.DSMT4" ShapeID="_x0000_i1425" DrawAspect="Content" ObjectID="_1350756016" r:id="rId834"/>
        </w:object>
      </w:r>
      <w:r>
        <w:t xml:space="preserve"> and solute concentrations </w:t>
      </w:r>
      <w:r w:rsidR="00D85C52" w:rsidRPr="00D85C52">
        <w:rPr>
          <w:position w:val="-4"/>
        </w:rPr>
        <w:object w:dxaOrig="279" w:dyaOrig="320" w14:anchorId="610382EE">
          <v:shape id="_x0000_i1426" type="#_x0000_t75" style="width:14.25pt;height:16.4pt" o:ole="">
            <v:imagedata r:id="rId835" o:title=""/>
          </v:shape>
          <o:OLEObject Type="Embed" ProgID="Equation.DSMT4" ShapeID="_x0000_i1426" DrawAspect="Content" ObjectID="_1350756017" r:id="rId836"/>
        </w:object>
      </w:r>
      <w:r>
        <w:t xml:space="preserve"> are not continuous</w:t>
      </w:r>
      <w:r w:rsidR="004E12EC">
        <w:t xml:space="preserve"> across boundaries of a mixture, whereas </w:t>
      </w:r>
      <w:r w:rsidR="00D85C52" w:rsidRPr="00D85C52">
        <w:rPr>
          <w:position w:val="-10"/>
        </w:rPr>
        <w:object w:dxaOrig="320" w:dyaOrig="380" w14:anchorId="5EC2C15F">
          <v:shape id="_x0000_i1427" type="#_x0000_t75" style="width:16.4pt;height:18.55pt" o:ole="">
            <v:imagedata r:id="rId837" o:title=""/>
          </v:shape>
          <o:OLEObject Type="Embed" ProgID="Equation.DSMT4" ShapeID="_x0000_i1427" DrawAspect="Content" ObjectID="_1350756018" r:id="rId838"/>
        </w:object>
      </w:r>
      <w:r w:rsidR="004E12EC">
        <w:t xml:space="preserve"> and </w:t>
      </w:r>
      <w:r w:rsidR="00D85C52" w:rsidRPr="00D85C52">
        <w:rPr>
          <w:position w:val="-10"/>
        </w:rPr>
        <w:object w:dxaOrig="320" w:dyaOrig="380" w14:anchorId="70813C57">
          <v:shape id="_x0000_i1428" type="#_x0000_t75" style="width:16.4pt;height:18.55pt" o:ole="">
            <v:imagedata r:id="rId839" o:title=""/>
          </v:shape>
          <o:OLEObject Type="Embed" ProgID="Equation.DSMT4" ShapeID="_x0000_i1428" DrawAspect="Content" ObjectID="_1350756019" r:id="rId840"/>
        </w:object>
      </w:r>
      <w:r w:rsidR="004E12EC">
        <w:t>’s for the solutes do satisfy continuity. Therefore, in a finite element implementation, the following continuous variables are u</w:t>
      </w:r>
      <w:r w:rsidR="00CF0A94">
        <w:t>sed as nodal degrees of freedom:</w:t>
      </w:r>
    </w:p>
    <w:p w14:paraId="343988E8" w14:textId="77777777" w:rsidR="00CF0A94" w:rsidRDefault="00CF0A94" w:rsidP="00CB13D9">
      <w:pPr>
        <w:pStyle w:val="MTDisplayEquation"/>
      </w:pPr>
      <w:r>
        <w:lastRenderedPageBreak/>
        <w:tab/>
      </w:r>
      <w:r w:rsidR="00D85C52" w:rsidRPr="00D85C52">
        <w:rPr>
          <w:position w:val="-32"/>
        </w:rPr>
        <w:object w:dxaOrig="2060" w:dyaOrig="600" w14:anchorId="28F4C5DA">
          <v:shape id="_x0000_i1429" type="#_x0000_t75" style="width:102.65pt;height:29.25pt" o:ole="">
            <v:imagedata r:id="rId841" o:title=""/>
          </v:shape>
          <o:OLEObject Type="Embed" ProgID="Equation.DSMT4" ShapeID="_x0000_i1429" DrawAspect="Content" ObjectID="_1350756020" r:id="rId8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123</w:instrText>
        </w:r>
      </w:fldSimple>
      <w:r>
        <w:instrText>)</w:instrText>
      </w:r>
      <w:r>
        <w:fldChar w:fldCharType="end"/>
      </w:r>
    </w:p>
    <w:p w14:paraId="1E460E37" w14:textId="77777777" w:rsidR="00CF0A94" w:rsidRDefault="00CF0A94" w:rsidP="00CF0A94">
      <w:proofErr w:type="gramStart"/>
      <w:r>
        <w:t>which</w:t>
      </w:r>
      <w:proofErr w:type="gramEnd"/>
      <w:r>
        <w:t xml:space="preserve"> represents the effective fluid pressure, and</w:t>
      </w:r>
    </w:p>
    <w:p w14:paraId="009C16F8" w14:textId="77777777" w:rsidR="00CF0A94" w:rsidRDefault="00CF0A94" w:rsidP="00CB13D9">
      <w:pPr>
        <w:pStyle w:val="MTDisplayEquation"/>
      </w:pPr>
      <w:r>
        <w:tab/>
      </w:r>
      <w:r w:rsidR="00D85C52" w:rsidRPr="00D85C52">
        <w:rPr>
          <w:position w:val="-18"/>
        </w:rPr>
        <w:object w:dxaOrig="1219" w:dyaOrig="460" w14:anchorId="5156F391">
          <v:shape id="_x0000_i1430" type="#_x0000_t75" style="width:61.3pt;height:23.5pt" o:ole="">
            <v:imagedata r:id="rId843" o:title=""/>
          </v:shape>
          <o:OLEObject Type="Embed" ProgID="Equation.DSMT4" ShapeID="_x0000_i1430" DrawAspect="Content" ObjectID="_1350756021" r:id="rId84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124</w:instrText>
        </w:r>
      </w:fldSimple>
      <w:r>
        <w:instrText>)</w:instrText>
      </w:r>
      <w:r>
        <w:fldChar w:fldCharType="end"/>
      </w:r>
    </w:p>
    <w:p w14:paraId="7F29EA67" w14:textId="77777777" w:rsidR="00CF0A94" w:rsidRDefault="00CF0A94" w:rsidP="00CF0A94">
      <w:proofErr w:type="gramStart"/>
      <w:r>
        <w:t>which</w:t>
      </w:r>
      <w:proofErr w:type="gramEnd"/>
      <w:r>
        <w:t xml:space="preserve"> represents the effective solute concentration.  In the last expression, </w:t>
      </w:r>
      <w:r w:rsidR="00D85C52" w:rsidRPr="00D85C52">
        <w:rPr>
          <w:position w:val="-4"/>
        </w:rPr>
        <w:object w:dxaOrig="300" w:dyaOrig="320" w14:anchorId="0FCAE46F">
          <v:shape id="_x0000_i1431" type="#_x0000_t75" style="width:14.95pt;height:16.4pt" o:ole="">
            <v:imagedata r:id="rId845" o:title=""/>
          </v:shape>
          <o:OLEObject Type="Embed" ProgID="Equation.DSMT4" ShapeID="_x0000_i1431" DrawAspect="Content" ObjectID="_1350756022" r:id="rId846"/>
        </w:object>
      </w:r>
      <w:r>
        <w:t xml:space="preserve"> is the partition coefficient of the solute, which is related to the effective solubility and electric potential according </w:t>
      </w:r>
      <w:proofErr w:type="gramStart"/>
      <w:r>
        <w:t>to</w:t>
      </w:r>
      <w:proofErr w:type="gramEnd"/>
    </w:p>
    <w:p w14:paraId="0612681C" w14:textId="77777777" w:rsidR="00CF0A94" w:rsidRDefault="00CF0A94" w:rsidP="00CB13D9">
      <w:pPr>
        <w:pStyle w:val="MTDisplayEquation"/>
      </w:pPr>
      <w:r>
        <w:tab/>
      </w:r>
      <w:r w:rsidR="00D85C52" w:rsidRPr="00D85C52">
        <w:rPr>
          <w:position w:val="-36"/>
        </w:rPr>
        <w:object w:dxaOrig="2320" w:dyaOrig="840" w14:anchorId="75AA393B">
          <v:shape id="_x0000_i1432" type="#_x0000_t75" style="width:116.2pt;height:42.75pt" o:ole="">
            <v:imagedata r:id="rId847" o:title=""/>
          </v:shape>
          <o:OLEObject Type="Embed" ProgID="Equation.DSMT4" ShapeID="_x0000_i1432" DrawAspect="Content" ObjectID="_1350756023" r:id="rId8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125</w:instrText>
        </w:r>
      </w:fldSimple>
      <w:r>
        <w:instrText>)</w:instrText>
      </w:r>
      <w:r>
        <w:fldChar w:fldCharType="end"/>
      </w:r>
    </w:p>
    <w:p w14:paraId="0B30AE67" w14:textId="77777777" w:rsidR="00CF0A94" w:rsidRDefault="001B779A" w:rsidP="001B779A">
      <w:r w:rsidRPr="001B779A">
        <w:t xml:space="preserve">Physically, since </w:t>
      </w:r>
      <w:r w:rsidR="00D85C52" w:rsidRPr="00D85C52">
        <w:rPr>
          <w:position w:val="-18"/>
        </w:rPr>
        <w:object w:dxaOrig="1520" w:dyaOrig="440" w14:anchorId="1E629481">
          <v:shape id="_x0000_i1433" type="#_x0000_t75" style="width:75.55pt;height:22.1pt" o:ole="">
            <v:imagedata r:id="rId849" o:title=""/>
          </v:shape>
          <o:OLEObject Type="Embed" ProgID="Equation.DSMT4" ShapeID="_x0000_i1433" DrawAspect="Content" ObjectID="_1350756024" r:id="rId850"/>
        </w:object>
      </w:r>
      <w:r w:rsidRPr="001B779A">
        <w:t xml:space="preserve"> is the osmotic (chemical) contribution to the fluid pressure, </w:t>
      </w:r>
      <w:r w:rsidR="00D85C52" w:rsidRPr="00D85C52">
        <w:rPr>
          <w:position w:val="-10"/>
        </w:rPr>
        <w:object w:dxaOrig="240" w:dyaOrig="320" w14:anchorId="46E7ED4F">
          <v:shape id="_x0000_i1434" type="#_x0000_t75" style="width:12.1pt;height:16.4pt" o:ole="">
            <v:imagedata r:id="rId851" o:title=""/>
          </v:shape>
          <o:OLEObject Type="Embed" ProgID="Equation.DSMT4" ShapeID="_x0000_i1434" DrawAspect="Content" ObjectID="_1350756025" r:id="rId852"/>
        </w:object>
      </w:r>
      <w:r w:rsidRPr="001B779A">
        <w:t xml:space="preserve"> may be interpreted as that part of the total (mechano-chemical) fluid </w:t>
      </w:r>
      <w:proofErr w:type="gramStart"/>
      <w:r w:rsidRPr="001B779A">
        <w:t>pressure which</w:t>
      </w:r>
      <w:proofErr w:type="gramEnd"/>
      <w:r w:rsidRPr="001B779A">
        <w:t xml:space="preserve"> does not result from osmotic effects; thus, it is the mechanical contribution to </w:t>
      </w:r>
      <w:r w:rsidR="00D85C52" w:rsidRPr="00D85C52">
        <w:rPr>
          <w:position w:val="-10"/>
        </w:rPr>
        <w:object w:dxaOrig="240" w:dyaOrig="260" w14:anchorId="4A87BE60">
          <v:shape id="_x0000_i1435" type="#_x0000_t75" style="width:12.1pt;height:12.1pt" o:ole="">
            <v:imagedata r:id="rId853" o:title=""/>
          </v:shape>
          <o:OLEObject Type="Embed" ProgID="Equation.DSMT4" ShapeID="_x0000_i1435" DrawAspect="Content" ObjectID="_1350756026" r:id="rId854"/>
        </w:object>
      </w:r>
      <w:r w:rsidRPr="001B779A">
        <w:t xml:space="preserve">. Similarly, the effective solute concentration </w:t>
      </w:r>
      <w:r w:rsidR="00D85C52" w:rsidRPr="00D85C52">
        <w:rPr>
          <w:position w:val="-6"/>
        </w:rPr>
        <w:object w:dxaOrig="300" w:dyaOrig="320" w14:anchorId="549F3813">
          <v:shape id="_x0000_i1436" type="#_x0000_t75" style="width:14.95pt;height:16.4pt" o:ole="">
            <v:imagedata r:id="rId855" o:title=""/>
          </v:shape>
          <o:OLEObject Type="Embed" ProgID="Equation.DSMT4" ShapeID="_x0000_i1436" DrawAspect="Content" ObjectID="_1350756027" r:id="rId856"/>
        </w:object>
      </w:r>
      <w:r w:rsidRPr="001B779A">
        <w:t xml:space="preserve"> represents the true contribution of the molar solute content to its electrochemical potential.</w:t>
      </w:r>
    </w:p>
    <w:p w14:paraId="659F49AE" w14:textId="77777777" w:rsidR="00FD0563" w:rsidRDefault="00FD0563" w:rsidP="001B779A">
      <w:r>
        <w:tab/>
        <w:t>When using these variables instead of mechano-electrochemical potentials, the momentum equations for the solvent and solutes may be inverted to produce the following flux relations:</w:t>
      </w:r>
    </w:p>
    <w:p w14:paraId="2ADA951E" w14:textId="77777777" w:rsidR="00FD0563" w:rsidRDefault="00FD0563" w:rsidP="00CB13D9">
      <w:pPr>
        <w:pStyle w:val="MTDisplayEquation"/>
      </w:pPr>
      <w:r>
        <w:tab/>
      </w:r>
      <w:r w:rsidR="00D85C52" w:rsidRPr="00D85C52">
        <w:rPr>
          <w:position w:val="-36"/>
        </w:rPr>
        <w:object w:dxaOrig="4220" w:dyaOrig="840" w14:anchorId="7B370A83">
          <v:shape id="_x0000_i1437" type="#_x0000_t75" style="width:211pt;height:42.75pt" o:ole="">
            <v:imagedata r:id="rId857" o:title=""/>
          </v:shape>
          <o:OLEObject Type="Embed" ProgID="Equation.DSMT4" ShapeID="_x0000_i1437" DrawAspect="Content" ObjectID="_1350756028" r:id="rId85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126</w:instrText>
        </w:r>
      </w:fldSimple>
      <w:r>
        <w:instrText>)</w:instrText>
      </w:r>
      <w:r>
        <w:fldChar w:fldCharType="end"/>
      </w:r>
    </w:p>
    <w:p w14:paraId="1E9771DF" w14:textId="77777777" w:rsidR="00FD0563" w:rsidRDefault="00FD0563" w:rsidP="00FD0563">
      <w:proofErr w:type="gramStart"/>
      <w:r>
        <w:t>and</w:t>
      </w:r>
      <w:proofErr w:type="gramEnd"/>
    </w:p>
    <w:p w14:paraId="32F846EA" w14:textId="77777777" w:rsidR="00FD0563" w:rsidRPr="00FD0563" w:rsidRDefault="00FD0563" w:rsidP="00CB13D9">
      <w:pPr>
        <w:pStyle w:val="MTDisplayEquation"/>
      </w:pPr>
      <w:r>
        <w:tab/>
      </w:r>
      <w:r w:rsidR="00D85C52" w:rsidRPr="00D85C52">
        <w:rPr>
          <w:position w:val="-36"/>
        </w:rPr>
        <w:object w:dxaOrig="3360" w:dyaOrig="840" w14:anchorId="099B4D16">
          <v:shape id="_x0000_i1438" type="#_x0000_t75" style="width:168.25pt;height:42.75pt" o:ole="">
            <v:imagedata r:id="rId859" o:title=""/>
          </v:shape>
          <o:OLEObject Type="Embed" ProgID="Equation.DSMT4" ShapeID="_x0000_i1438" DrawAspect="Content" ObjectID="_1350756029" r:id="rId8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127</w:instrText>
        </w:r>
      </w:fldSimple>
      <w:r>
        <w:instrText>)</w:instrText>
      </w:r>
      <w:r>
        <w:fldChar w:fldCharType="end"/>
      </w:r>
    </w:p>
    <w:p w14:paraId="79C53CBF" w14:textId="77777777" w:rsidR="0064700D" w:rsidRDefault="00FD0563" w:rsidP="0064700D">
      <w:proofErr w:type="gramStart"/>
      <w:r>
        <w:t>where</w:t>
      </w:r>
      <w:proofErr w:type="gramEnd"/>
    </w:p>
    <w:p w14:paraId="1EB85F01" w14:textId="77777777" w:rsidR="00FD0563" w:rsidRDefault="00FD0563" w:rsidP="00CB13D9">
      <w:pPr>
        <w:pStyle w:val="MTDisplayEquation"/>
      </w:pPr>
      <w:r>
        <w:tab/>
      </w:r>
      <w:r w:rsidR="00D85C52" w:rsidRPr="00D85C52">
        <w:rPr>
          <w:position w:val="-38"/>
        </w:rPr>
        <w:object w:dxaOrig="3400" w:dyaOrig="940" w14:anchorId="25E90475">
          <v:shape id="_x0000_i1439" type="#_x0000_t75" style="width:169.65pt;height:47.05pt" o:ole="">
            <v:imagedata r:id="rId861" o:title=""/>
          </v:shape>
          <o:OLEObject Type="Embed" ProgID="Equation.DSMT4" ShapeID="_x0000_i1439" DrawAspect="Content" ObjectID="_1350756030" r:id="rId862"/>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128</w:instrText>
        </w:r>
      </w:fldSimple>
      <w:r>
        <w:instrText>)</w:instrText>
      </w:r>
      <w:r>
        <w:fldChar w:fldCharType="end"/>
      </w:r>
    </w:p>
    <w:p w14:paraId="22216755" w14:textId="77777777" w:rsidR="00236764" w:rsidRDefault="00FD0563" w:rsidP="00FD0563">
      <w:proofErr w:type="gramStart"/>
      <w:r>
        <w:t>is</w:t>
      </w:r>
      <w:proofErr w:type="gramEnd"/>
      <w:r>
        <w:t xml:space="preserve"> the effective hydraulic permeability of the solution (solvent+solutes) in the mixture.</w:t>
      </w:r>
      <w:r w:rsidR="00236764">
        <w:t xml:space="preserve"> The momentum equation for the mixture is</w:t>
      </w:r>
    </w:p>
    <w:p w14:paraId="7685E3AB" w14:textId="77777777" w:rsidR="00236764" w:rsidRPr="00FD0563" w:rsidRDefault="00236764" w:rsidP="00CB13D9">
      <w:pPr>
        <w:pStyle w:val="MTDisplayEquation"/>
      </w:pPr>
      <w:r>
        <w:tab/>
      </w:r>
      <w:r w:rsidR="00D85C52" w:rsidRPr="00D85C52">
        <w:rPr>
          <w:position w:val="-6"/>
        </w:rPr>
        <w:object w:dxaOrig="1020" w:dyaOrig="279" w14:anchorId="775CD092">
          <v:shape id="_x0000_i1440" type="#_x0000_t75" style="width:51.35pt;height:14.25pt" o:ole="">
            <v:imagedata r:id="rId863" o:title=""/>
          </v:shape>
          <o:OLEObject Type="Embed" ProgID="Equation.DSMT4" ShapeID="_x0000_i1440" DrawAspect="Content" ObjectID="_1350756031" r:id="rId8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129</w:instrText>
        </w:r>
      </w:fldSimple>
      <w:r>
        <w:instrText>)</w:instrText>
      </w:r>
      <w:r>
        <w:fldChar w:fldCharType="end"/>
      </w:r>
    </w:p>
    <w:p w14:paraId="097C1561" w14:textId="77777777" w:rsidR="00FB6012" w:rsidRDefault="00FB6012" w:rsidP="00FB6012">
      <w:pPr>
        <w:pStyle w:val="Heading2"/>
      </w:pPr>
      <w:bookmarkStart w:id="129" w:name="_Toc387680136"/>
      <w:r>
        <w:t>Mixture of Solids</w:t>
      </w:r>
      <w:bookmarkEnd w:id="125"/>
      <w:bookmarkEnd w:id="129"/>
    </w:p>
    <w:p w14:paraId="784CE042" w14:textId="77777777" w:rsidR="00FB6012" w:rsidRDefault="00FB6012" w:rsidP="00FB6012">
      <w:r>
        <w:t xml:space="preserve">A solid material may consist of a heterogeneous mixture of various solid constituents that are constrained to move together. If each constituent is denoted by the superscript </w:t>
      </w:r>
      <w:r w:rsidR="00D85C52" w:rsidRPr="00D85C52">
        <w:rPr>
          <w:position w:val="-6"/>
        </w:rPr>
        <w:object w:dxaOrig="240" w:dyaOrig="220" w14:anchorId="3EBA6999">
          <v:shape id="_x0000_i1441" type="#_x0000_t75" style="width:12.1pt;height:10.7pt" o:ole="">
            <v:imagedata r:id="rId865" o:title=""/>
          </v:shape>
          <o:OLEObject Type="Embed" ProgID="Equation.DSMT4" ShapeID="_x0000_i1441" DrawAspect="Content" ObjectID="_1350756032" r:id="rId866"/>
        </w:object>
      </w:r>
      <w:r>
        <w:t xml:space="preserve">, a constrained mixture satisfies </w:t>
      </w:r>
      <w:r w:rsidR="00D85C52" w:rsidRPr="00D85C52">
        <w:rPr>
          <w:position w:val="-6"/>
        </w:rPr>
        <w:object w:dxaOrig="780" w:dyaOrig="320" w14:anchorId="1071F677">
          <v:shape id="_x0000_i1442" type="#_x0000_t75" style="width:39.2pt;height:16.4pt" o:ole="">
            <v:imagedata r:id="rId867" o:title=""/>
          </v:shape>
          <o:OLEObject Type="Embed" ProgID="Equation.DSMT4" ShapeID="_x0000_i1442" DrawAspect="Content" ObjectID="_1350756033" r:id="rId868"/>
        </w:object>
      </w:r>
      <w:r>
        <w:t xml:space="preserve"> for all </w:t>
      </w:r>
      <w:r w:rsidR="00D85C52" w:rsidRPr="00D85C52">
        <w:rPr>
          <w:position w:val="-6"/>
        </w:rPr>
        <w:object w:dxaOrig="240" w:dyaOrig="220" w14:anchorId="7F08EB93">
          <v:shape id="_x0000_i1443" type="#_x0000_t75" style="width:12.1pt;height:10.7pt" o:ole="">
            <v:imagedata r:id="rId869" o:title=""/>
          </v:shape>
          <o:OLEObject Type="Embed" ProgID="Equation.DSMT4" ShapeID="_x0000_i1443" DrawAspect="Content" ObjectID="_1350756034" r:id="rId870"/>
        </w:object>
      </w:r>
      <w:r>
        <w:t xml:space="preserve">, where </w:t>
      </w:r>
      <w:r w:rsidR="00D85C52" w:rsidRPr="00D85C52">
        <w:rPr>
          <w:position w:val="-6"/>
        </w:rPr>
        <w:object w:dxaOrig="279" w:dyaOrig="320" w14:anchorId="14425706">
          <v:shape id="_x0000_i1444" type="#_x0000_t75" style="width:14.25pt;height:16.4pt" o:ole="">
            <v:imagedata r:id="rId871" o:title=""/>
          </v:shape>
          <o:OLEObject Type="Embed" ProgID="Equation.DSMT4" ShapeID="_x0000_i1444" DrawAspect="Content" ObjectID="_1350756035" r:id="rId872"/>
        </w:object>
      </w:r>
      <w:r>
        <w:t xml:space="preserve"> is the velocity of the solid </w:t>
      </w:r>
      <w:proofErr w:type="gramStart"/>
      <w:r>
        <w:t>mixture.</w:t>
      </w:r>
      <w:proofErr w:type="gramEnd"/>
      <w:r>
        <w:t xml:space="preserve">  For example, a fiber-reinforced material may consist of a mixture of fibers and a ground matrix.  In general, the constitutive relation for such a constrained mixture of solids may be a complex function of the mass </w:t>
      </w:r>
      <w:r w:rsidR="004D3EA3">
        <w:t xml:space="preserve">fraction </w:t>
      </w:r>
      <w:r>
        <w:t xml:space="preserve">of each constituent as well as the ultrastructure of the constituents and their mutual interactions.  The mass </w:t>
      </w:r>
      <w:r w:rsidR="004D3EA3">
        <w:t>fraction</w:t>
      </w:r>
      <w:r>
        <w:t xml:space="preserve"> of each constituent may be represented by the apparent density </w:t>
      </w:r>
      <w:r w:rsidR="00D85C52" w:rsidRPr="00D85C52">
        <w:rPr>
          <w:position w:val="-12"/>
        </w:rPr>
        <w:object w:dxaOrig="340" w:dyaOrig="380" w14:anchorId="501134F4">
          <v:shape id="_x0000_i1445" type="#_x0000_t75" style="width:17.1pt;height:18.55pt" o:ole="">
            <v:imagedata r:id="rId873" o:title=""/>
          </v:shape>
          <o:OLEObject Type="Embed" ProgID="Equation.DSMT4" ShapeID="_x0000_i1445" DrawAspect="Content" ObjectID="_1350756036" r:id="rId874"/>
        </w:object>
      </w:r>
      <w:r>
        <w:t xml:space="preserve">, which is the ratio of the mass of </w:t>
      </w:r>
      <w:r w:rsidR="00D85C52" w:rsidRPr="00D85C52">
        <w:rPr>
          <w:position w:val="-6"/>
        </w:rPr>
        <w:object w:dxaOrig="240" w:dyaOrig="220" w14:anchorId="3F296230">
          <v:shape id="_x0000_i1446" type="#_x0000_t75" style="width:12.1pt;height:10.7pt" o:ole="">
            <v:imagedata r:id="rId875" o:title=""/>
          </v:shape>
          <o:OLEObject Type="Embed" ProgID="Equation.DSMT4" ShapeID="_x0000_i1446" DrawAspect="Content" ObjectID="_1350756037" r:id="rId876"/>
        </w:object>
      </w:r>
      <w:r>
        <w:t xml:space="preserve"> to the volume of the mixture in the reference </w:t>
      </w:r>
      <w:r>
        <w:lastRenderedPageBreak/>
        <w:t>configuration, in an elemental region.  In the framework of hyperelasticity, the general representation for the strain energy density for such a solid mixture may have the form</w:t>
      </w:r>
    </w:p>
    <w:p w14:paraId="384442C2" w14:textId="77777777" w:rsidR="00FB6012" w:rsidRDefault="00FB6012" w:rsidP="00FB6012">
      <w:pPr>
        <w:pStyle w:val="MTDisplayEquation"/>
      </w:pPr>
      <w:r>
        <w:tab/>
      </w:r>
      <w:r w:rsidR="00D85C52" w:rsidRPr="00D85C52">
        <w:rPr>
          <w:position w:val="-18"/>
        </w:rPr>
        <w:object w:dxaOrig="3220" w:dyaOrig="480" w14:anchorId="31A89458">
          <v:shape id="_x0000_i1447" type="#_x0000_t75" style="width:161.1pt;height:24.25pt" o:ole="">
            <v:imagedata r:id="rId877" o:title=""/>
          </v:shape>
          <o:OLEObject Type="Embed" ProgID="Equation.DSMT4" ShapeID="_x0000_i1447" DrawAspect="Content" ObjectID="_1350756038" r:id="rId8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130</w:instrText>
        </w:r>
      </w:fldSimple>
      <w:r>
        <w:instrText>)</w:instrText>
      </w:r>
      <w:r>
        <w:fldChar w:fldCharType="end"/>
      </w:r>
    </w:p>
    <w:p w14:paraId="2DC1CCD7" w14:textId="77777777" w:rsidR="00FB6012" w:rsidRDefault="00FB6012" w:rsidP="00FB6012">
      <w:proofErr w:type="gramStart"/>
      <w:r>
        <w:t>where</w:t>
      </w:r>
      <w:proofErr w:type="gramEnd"/>
      <w:r>
        <w:t xml:space="preserve"> </w:t>
      </w:r>
      <w:r w:rsidR="00D85C52" w:rsidRPr="00D85C52">
        <w:rPr>
          <w:position w:val="-4"/>
        </w:rPr>
        <w:object w:dxaOrig="340" w:dyaOrig="300" w14:anchorId="2B4FC3B2">
          <v:shape id="_x0000_i1448" type="#_x0000_t75" style="width:17.1pt;height:14.95pt" o:ole="">
            <v:imagedata r:id="rId879" o:title=""/>
          </v:shape>
          <o:OLEObject Type="Embed" ProgID="Equation.DSMT4" ShapeID="_x0000_i1448" DrawAspect="Content" ObjectID="_1350756039" r:id="rId880"/>
        </w:object>
      </w:r>
      <w:r>
        <w:t xml:space="preserve"> is the deformation gradient of constituent </w:t>
      </w:r>
      <w:r w:rsidR="00D85C52" w:rsidRPr="00D85C52">
        <w:rPr>
          <w:position w:val="-6"/>
        </w:rPr>
        <w:object w:dxaOrig="240" w:dyaOrig="220" w14:anchorId="2E134155">
          <v:shape id="_x0000_i1449" type="#_x0000_t75" style="width:12.1pt;height:10.7pt" o:ole="">
            <v:imagedata r:id="rId881" o:title=""/>
          </v:shape>
          <o:OLEObject Type="Embed" ProgID="Equation.DSMT4" ShapeID="_x0000_i1449" DrawAspect="Content" ObjectID="_1350756040" r:id="rId882"/>
        </w:object>
      </w:r>
      <w:r>
        <w:t xml:space="preserve"> and </w:t>
      </w:r>
      <w:r w:rsidR="00D85C52" w:rsidRPr="00D85C52">
        <w:rPr>
          <w:position w:val="-6"/>
        </w:rPr>
        <w:object w:dxaOrig="200" w:dyaOrig="220" w14:anchorId="33BE202A">
          <v:shape id="_x0000_i1450" type="#_x0000_t75" style="width:10pt;height:10.7pt" o:ole="">
            <v:imagedata r:id="rId883" o:title=""/>
          </v:shape>
          <o:OLEObject Type="Embed" ProgID="Equation.DSMT4" ShapeID="_x0000_i1450" DrawAspect="Content" ObjectID="_1350756041" r:id="rId884"/>
        </w:object>
      </w:r>
      <w:r>
        <w:t xml:space="preserve"> is the number of solid constituents in the mixture.  Though the solid constituents are constrained to move together, their deformation gradients are not necessarily the same, depending on how the various solid constituents of a constrained mixture were assembled </w:t>
      </w:r>
      <w:r w:rsidR="00A56950">
        <w:fldChar w:fldCharType="begin"/>
      </w:r>
      <w:r w:rsidR="00A56950">
        <w:instrText xml:space="preserve"> ADDIN EN.CITE &lt;EndNote&gt;&lt;Cite&gt;&lt;Author&gt;Ateshian&lt;/Author&gt;&lt;Year&gt;2010&lt;/Year&gt;&lt;RecNum&gt;70&lt;/RecNum&gt;&lt;DisplayText&gt;[25]&lt;/DisplayText&gt;&lt;record&gt;&lt;rec-number&gt;70&lt;/rec-number&gt;&lt;foreign-keys&gt;&lt;key app="EN" db-id="xxf0rdw27fzf0ie5dv9xdazn9pr5svpwws09"&gt;70&lt;/key&gt;&lt;/foreign-keys&gt;&lt;ref-type name="Journal Article"&gt;17&lt;/ref-type&gt;&lt;contributors&gt;&lt;authors&gt;&lt;author&gt;Ateshian, G. A.&lt;/author&gt;&lt;author&gt;Ricken, T.&lt;/author&gt;&lt;/authors&gt;&lt;/contributors&gt;&lt;auth-address&gt;Columbia University, New York, NY, USA. ateshian@columbia.edu&lt;/auth-address&gt;&lt;titles&gt;&lt;title&gt;Multigenerational interstitial growth of biological tissues&lt;/title&gt;&lt;secondary-title&gt;Biomechanics and modeling in mechanobiology&lt;/secondary-title&gt;&lt;alt-title&gt;Biomech Model Mechanobiol&lt;/alt-title&gt;&lt;/titles&gt;&lt;alt-periodical&gt;&lt;full-title&gt;Biomech Model Mechanobiol&lt;/full-title&gt;&lt;/alt-periodical&gt;&lt;pages&gt;689-702&lt;/pages&gt;&lt;volume&gt;9&lt;/volume&gt;&lt;number&gt;6&lt;/number&gt;&lt;edition&gt;2010/03/20&lt;/edition&gt;&lt;keywords&gt;&lt;keyword&gt;*Cell Division&lt;/keyword&gt;&lt;keyword&gt;Finite Element Analysis&lt;/keyword&gt;&lt;keyword&gt;*Models, Biological&lt;/keyword&gt;&lt;keyword&gt;Organogenesis/*physiology&lt;/keyword&gt;&lt;keyword&gt;Stress, Mechanical&lt;/keyword&gt;&lt;/keywords&gt;&lt;dates&gt;&lt;year&gt;2010&lt;/year&gt;&lt;pub-dates&gt;&lt;date&gt;Dec&lt;/date&gt;&lt;/pub-dates&gt;&lt;/dates&gt;&lt;isbn&gt;1617-7940 (Electronic)&amp;#xD;1617-7940 (Linking)&lt;/isbn&gt;&lt;accession-num&gt;20238138&lt;/accession-num&gt;&lt;work-type&gt;Research Support, N.I.H., Extramural&amp;#xD;Research Support, Non-U.S. Gov&amp;apos;t&lt;/work-type&gt;&lt;urls&gt;&lt;related-urls&gt;&lt;url&gt;http://www.ncbi.nlm.nih.gov/pubmed/20238138&lt;/url&gt;&lt;/related-urls&gt;&lt;/urls&gt;&lt;custom2&gt;2970697&lt;/custom2&gt;&lt;electronic-resource-num&gt;10.1007/s10237-010-0205-y&lt;/electronic-resource-num&gt;&lt;language&gt;eng&lt;/language&gt;&lt;/record&gt;&lt;/Cite&gt;&lt;/EndNote&gt;</w:instrText>
      </w:r>
      <w:r w:rsidR="00A56950">
        <w:fldChar w:fldCharType="separate"/>
      </w:r>
      <w:r w:rsidR="00A56950">
        <w:rPr>
          <w:noProof/>
        </w:rPr>
        <w:t>[</w:t>
      </w:r>
      <w:hyperlink w:anchor="_ENREF_25" w:tooltip="Ateshian, 2010 #70" w:history="1">
        <w:r w:rsidR="00A56950">
          <w:rPr>
            <w:noProof/>
          </w:rPr>
          <w:t>25</w:t>
        </w:r>
      </w:hyperlink>
      <w:r w:rsidR="00A56950">
        <w:rPr>
          <w:noProof/>
        </w:rPr>
        <w:t>]</w:t>
      </w:r>
      <w:r w:rsidR="00A56950">
        <w:fldChar w:fldCharType="end"/>
      </w:r>
      <w:r>
        <w:t>.</w:t>
      </w:r>
    </w:p>
    <w:p w14:paraId="7EDC2F11" w14:textId="77777777" w:rsidR="00FB6012" w:rsidRDefault="00FB6012" w:rsidP="00FB6012"/>
    <w:p w14:paraId="60068CA5" w14:textId="77777777" w:rsidR="00FB6012" w:rsidRDefault="00FB6012" w:rsidP="00FB6012">
      <w:r>
        <w:t xml:space="preserve">With no loss of generality, it may be assumed that the strain energy density of the mixture is the </w:t>
      </w:r>
      <w:r w:rsidR="0077444B">
        <w:t>summation</w:t>
      </w:r>
      <w:r>
        <w:t xml:space="preserve"> of the strain energy densities of all the constituents,</w:t>
      </w:r>
    </w:p>
    <w:p w14:paraId="764E7E50" w14:textId="77777777" w:rsidR="00FB6012" w:rsidRDefault="00FB6012" w:rsidP="00FB6012">
      <w:pPr>
        <w:pStyle w:val="MTDisplayEquation"/>
      </w:pPr>
      <w:r>
        <w:tab/>
      </w:r>
      <w:r w:rsidR="00D85C52" w:rsidRPr="00D85C52">
        <w:rPr>
          <w:position w:val="-28"/>
        </w:rPr>
        <w:object w:dxaOrig="6140" w:dyaOrig="680" w14:anchorId="1FE4AD46">
          <v:shape id="_x0000_i1451" type="#_x0000_t75" style="width:306.55pt;height:34.2pt" o:ole="">
            <v:imagedata r:id="rId885" o:title=""/>
          </v:shape>
          <o:OLEObject Type="Embed" ProgID="Equation.DSMT4" ShapeID="_x0000_i1451" DrawAspect="Content" ObjectID="_1350756042" r:id="rId8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131</w:instrText>
        </w:r>
      </w:fldSimple>
      <w:r>
        <w:instrText>)</w:instrText>
      </w:r>
      <w:r>
        <w:fldChar w:fldCharType="end"/>
      </w:r>
    </w:p>
    <w:p w14:paraId="3C50C43D" w14:textId="77777777" w:rsidR="00FB6012" w:rsidRDefault="00FB6012" w:rsidP="00FB6012">
      <w:proofErr w:type="gramStart"/>
      <w:r>
        <w:t>where</w:t>
      </w:r>
      <w:proofErr w:type="gramEnd"/>
      <w:r>
        <w:t xml:space="preserve"> </w:t>
      </w:r>
      <w:r w:rsidR="00D85C52" w:rsidRPr="00D85C52">
        <w:rPr>
          <w:position w:val="-4"/>
        </w:rPr>
        <w:object w:dxaOrig="380" w:dyaOrig="300" w14:anchorId="22D80AE2">
          <v:shape id="_x0000_i1452" type="#_x0000_t75" style="width:18.55pt;height:14.95pt" o:ole="">
            <v:imagedata r:id="rId887" o:title=""/>
          </v:shape>
          <o:OLEObject Type="Embed" ProgID="Equation.DSMT4" ShapeID="_x0000_i1452" DrawAspect="Content" ObjectID="_1350756043" r:id="rId888"/>
        </w:object>
      </w:r>
      <w:r>
        <w:t xml:space="preserve"> is the strain energy density of constituent </w:t>
      </w:r>
      <w:r w:rsidR="00D85C52" w:rsidRPr="00D85C52">
        <w:rPr>
          <w:position w:val="-6"/>
        </w:rPr>
        <w:object w:dxaOrig="240" w:dyaOrig="220" w14:anchorId="55263945">
          <v:shape id="_x0000_i1453" type="#_x0000_t75" style="width:12.1pt;height:10.7pt" o:ole="">
            <v:imagedata r:id="rId889" o:title=""/>
          </v:shape>
          <o:OLEObject Type="Embed" ProgID="Equation.DSMT4" ShapeID="_x0000_i1453" DrawAspect="Content" ObjectID="_1350756044" r:id="rId890"/>
        </w:object>
      </w:r>
      <w:r>
        <w:t>.</w:t>
      </w:r>
    </w:p>
    <w:p w14:paraId="018537B3" w14:textId="77777777" w:rsidR="00FB6012" w:rsidRDefault="00FB6012" w:rsidP="00FB6012"/>
    <w:p w14:paraId="6EB671D7" w14:textId="77777777" w:rsidR="00FB6012" w:rsidRDefault="00FB6012" w:rsidP="00FB6012">
      <w:r>
        <w:t xml:space="preserve">Now, </w:t>
      </w:r>
      <w:r w:rsidRPr="00791193">
        <w:rPr>
          <w:i/>
        </w:rPr>
        <w:t>as a special case</w:t>
      </w:r>
      <w:r>
        <w:t>, we may assume that the simplest form of the constitutive relation for a mixture of constrained solids is</w:t>
      </w:r>
    </w:p>
    <w:p w14:paraId="683A3E90" w14:textId="77777777" w:rsidR="00FB6012" w:rsidRDefault="00FB6012" w:rsidP="00FB6012">
      <w:pPr>
        <w:pStyle w:val="MTDisplayEquation"/>
      </w:pPr>
      <w:r>
        <w:tab/>
      </w:r>
      <w:r w:rsidR="00D85C52" w:rsidRPr="00D85C52">
        <w:rPr>
          <w:position w:val="-28"/>
        </w:rPr>
        <w:object w:dxaOrig="4500" w:dyaOrig="680" w14:anchorId="366FFC9C">
          <v:shape id="_x0000_i1454" type="#_x0000_t75" style="width:226pt;height:34.2pt" o:ole="">
            <v:imagedata r:id="rId891" o:title=""/>
          </v:shape>
          <o:OLEObject Type="Embed" ProgID="Equation.DSMT4" ShapeID="_x0000_i1454" DrawAspect="Content" ObjectID="_1350756045" r:id="rId8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132</w:instrText>
        </w:r>
      </w:fldSimple>
      <w:r>
        <w:instrText>)</w:instrText>
      </w:r>
      <w:r>
        <w:fldChar w:fldCharType="end"/>
      </w:r>
    </w:p>
    <w:p w14:paraId="1D7F10A0" w14:textId="77777777" w:rsidR="00FB6012" w:rsidRDefault="00FB6012" w:rsidP="00FB6012">
      <w:r>
        <w:t xml:space="preserve">This special form assumes that there are no explicit dependencies among the various solid constituents of the mixture.  Thus, </w:t>
      </w:r>
      <w:r w:rsidR="00D85C52" w:rsidRPr="00D85C52">
        <w:rPr>
          <w:position w:val="-4"/>
        </w:rPr>
        <w:object w:dxaOrig="380" w:dyaOrig="300" w14:anchorId="013ABFC6">
          <v:shape id="_x0000_i1455" type="#_x0000_t75" style="width:18.55pt;height:14.95pt" o:ole="">
            <v:imagedata r:id="rId893" o:title=""/>
          </v:shape>
          <o:OLEObject Type="Embed" ProgID="Equation.DSMT4" ShapeID="_x0000_i1455" DrawAspect="Content" ObjectID="_1350756046" r:id="rId894"/>
        </w:object>
      </w:r>
      <w:r>
        <w:t xml:space="preserve"> depends only on the deformation gradient and mass content of </w:t>
      </w:r>
      <w:r w:rsidR="00D85C52" w:rsidRPr="00D85C52">
        <w:rPr>
          <w:position w:val="-6"/>
        </w:rPr>
        <w:object w:dxaOrig="240" w:dyaOrig="220" w14:anchorId="45DBACE7">
          <v:shape id="_x0000_i1456" type="#_x0000_t75" style="width:12.1pt;height:10.7pt" o:ole="">
            <v:imagedata r:id="rId895" o:title=""/>
          </v:shape>
          <o:OLEObject Type="Embed" ProgID="Equation.DSMT4" ShapeID="_x0000_i1456" DrawAspect="Content" ObjectID="_1350756047" r:id="rId896"/>
        </w:object>
      </w:r>
      <w:r>
        <w:t>.</w:t>
      </w:r>
    </w:p>
    <w:p w14:paraId="2EAD9CB3" w14:textId="77777777" w:rsidR="00FB6012" w:rsidRDefault="00FB6012" w:rsidP="00FB6012"/>
    <w:p w14:paraId="556138F2" w14:textId="77777777" w:rsidR="00FB6012" w:rsidRDefault="00FB6012" w:rsidP="00FB6012">
      <w:r>
        <w:t xml:space="preserve">Furthermore, if we assume that </w:t>
      </w:r>
      <w:r w:rsidR="00D85C52" w:rsidRPr="00D85C52">
        <w:rPr>
          <w:position w:val="-4"/>
        </w:rPr>
        <w:object w:dxaOrig="740" w:dyaOrig="300" w14:anchorId="1784E693">
          <v:shape id="_x0000_i1457" type="#_x0000_t75" style="width:37.05pt;height:14.95pt" o:ole="">
            <v:imagedata r:id="rId897" o:title=""/>
          </v:shape>
          <o:OLEObject Type="Embed" ProgID="Equation.DSMT4" ShapeID="_x0000_i1457" DrawAspect="Content" ObjectID="_1350756048" r:id="rId898"/>
        </w:object>
      </w:r>
      <w:r>
        <w:t xml:space="preserve"> for all </w:t>
      </w:r>
      <w:r w:rsidR="00D85C52" w:rsidRPr="00D85C52">
        <w:rPr>
          <w:position w:val="-6"/>
        </w:rPr>
        <w:object w:dxaOrig="240" w:dyaOrig="220" w14:anchorId="608E4D5F">
          <v:shape id="_x0000_i1458" type="#_x0000_t75" style="width:12.1pt;height:10.7pt" o:ole="">
            <v:imagedata r:id="rId899" o:title=""/>
          </v:shape>
          <o:OLEObject Type="Embed" ProgID="Equation.DSMT4" ShapeID="_x0000_i1458" DrawAspect="Content" ObjectID="_1350756049" r:id="rId900"/>
        </w:object>
      </w:r>
      <w:r>
        <w:t xml:space="preserve"> (implying no residual stresses in the solid mixture), then the general form for </w:t>
      </w:r>
      <w:r w:rsidR="00D85C52" w:rsidRPr="00D85C52">
        <w:rPr>
          <w:position w:val="-4"/>
        </w:rPr>
        <w:object w:dxaOrig="279" w:dyaOrig="260" w14:anchorId="4E3B29A6">
          <v:shape id="_x0000_i1459" type="#_x0000_t75" style="width:14.25pt;height:12.1pt" o:ole="">
            <v:imagedata r:id="rId901" o:title=""/>
          </v:shape>
          <o:OLEObject Type="Embed" ProgID="Equation.DSMT4" ShapeID="_x0000_i1459" DrawAspect="Content" ObjectID="_1350756050" r:id="rId902"/>
        </w:object>
      </w:r>
      <w:r>
        <w:t xml:space="preserve"> further reduces to</w:t>
      </w:r>
    </w:p>
    <w:p w14:paraId="0DD2856B" w14:textId="77777777" w:rsidR="00FB6012" w:rsidRDefault="00FB6012" w:rsidP="00FB6012">
      <w:pPr>
        <w:pStyle w:val="MTDisplayEquation"/>
      </w:pPr>
      <w:r>
        <w:tab/>
      </w:r>
      <w:r w:rsidR="00D85C52" w:rsidRPr="00D85C52">
        <w:rPr>
          <w:position w:val="-28"/>
        </w:rPr>
        <w:object w:dxaOrig="1880" w:dyaOrig="680" w14:anchorId="4EB9B3F9">
          <v:shape id="_x0000_i1460" type="#_x0000_t75" style="width:94.1pt;height:34.2pt" o:ole="">
            <v:imagedata r:id="rId903" o:title=""/>
          </v:shape>
          <o:OLEObject Type="Embed" ProgID="Equation.DSMT4" ShapeID="_x0000_i1460" DrawAspect="Content" ObjectID="_1350756051" r:id="rId904"/>
        </w:object>
      </w:r>
      <w:r>
        <w:t>.</w:t>
      </w:r>
      <w:r>
        <w:tab/>
      </w:r>
      <w:r>
        <w:fldChar w:fldCharType="begin"/>
      </w:r>
      <w:r>
        <w:instrText xml:space="preserve"> MACROBUTTON MTPlaceRef \* MERGEFORMAT </w:instrText>
      </w:r>
      <w:fldSimple w:instr=" SEQ MTEqn \h \* MERGEFORMAT "/>
      <w:bookmarkStart w:id="130" w:name="ZEqnNum493756"/>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133</w:instrText>
        </w:r>
      </w:fldSimple>
      <w:r>
        <w:instrText>)</w:instrText>
      </w:r>
      <w:bookmarkEnd w:id="130"/>
      <w:r>
        <w:fldChar w:fldCharType="end"/>
      </w:r>
    </w:p>
    <w:p w14:paraId="605503C1" w14:textId="77777777" w:rsidR="00FB6012" w:rsidRDefault="00FB6012" w:rsidP="00FB6012">
      <w:r>
        <w:t>Consequently, the stress tensor for the mixture becomes</w:t>
      </w:r>
    </w:p>
    <w:p w14:paraId="387DF18F" w14:textId="77777777" w:rsidR="00FB6012" w:rsidRPr="00791193" w:rsidRDefault="00FB6012" w:rsidP="00FB6012">
      <w:pPr>
        <w:pStyle w:val="MTDisplayEquation"/>
      </w:pPr>
      <w:r>
        <w:tab/>
      </w:r>
      <w:r w:rsidR="00D85C52" w:rsidRPr="00D85C52">
        <w:rPr>
          <w:position w:val="-28"/>
        </w:rPr>
        <w:object w:dxaOrig="4099" w:dyaOrig="700" w14:anchorId="453A3C29">
          <v:shape id="_x0000_i1461" type="#_x0000_t75" style="width:204.6pt;height:35.65pt" o:ole="">
            <v:imagedata r:id="rId905" o:title=""/>
          </v:shape>
          <o:OLEObject Type="Embed" ProgID="Equation.DSMT4" ShapeID="_x0000_i1461" DrawAspect="Content" ObjectID="_1350756052" r:id="rId9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134</w:instrText>
        </w:r>
      </w:fldSimple>
      <w:r>
        <w:instrText>)</w:instrText>
      </w:r>
      <w:r>
        <w:fldChar w:fldCharType="end"/>
      </w:r>
    </w:p>
    <w:p w14:paraId="52A8CABF" w14:textId="77777777" w:rsidR="00FB6012" w:rsidRDefault="00FB6012" w:rsidP="00FB6012">
      <w:r>
        <w:t xml:space="preserve">In other words, the stress in the solid mixture may be evaluated from the sum of the stresses in each mixture constituent using the same hyperelasticity relation as for a single, pure solid constituent.  The fact that </w:t>
      </w:r>
      <w:r w:rsidR="00D85C52" w:rsidRPr="00D85C52">
        <w:rPr>
          <w:position w:val="-4"/>
        </w:rPr>
        <w:object w:dxaOrig="380" w:dyaOrig="300" w14:anchorId="6622CF87">
          <v:shape id="_x0000_i1462" type="#_x0000_t75" style="width:18.55pt;height:14.95pt" o:ole="">
            <v:imagedata r:id="rId907" o:title=""/>
          </v:shape>
          <o:OLEObject Type="Embed" ProgID="Equation.DSMT4" ShapeID="_x0000_i1462" DrawAspect="Content" ObjectID="_1350756053" r:id="rId908"/>
        </w:object>
      </w:r>
      <w:r>
        <w:t xml:space="preserve"> also depends on </w:t>
      </w:r>
      <w:r w:rsidR="00D85C52" w:rsidRPr="00D85C52">
        <w:rPr>
          <w:position w:val="-12"/>
        </w:rPr>
        <w:object w:dxaOrig="340" w:dyaOrig="380" w14:anchorId="608057B1">
          <v:shape id="_x0000_i1463" type="#_x0000_t75" style="width:17.1pt;height:18.55pt" o:ole="">
            <v:imagedata r:id="rId909" o:title=""/>
          </v:shape>
          <o:OLEObject Type="Embed" ProgID="Equation.DSMT4" ShapeID="_x0000_i1463" DrawAspect="Content" ObjectID="_1350756054" r:id="rId910"/>
        </w:object>
      </w:r>
      <w:r>
        <w:t xml:space="preserve"> implies that the material properties appearing in the constitutive relation for </w:t>
      </w:r>
      <w:r w:rsidR="00D85C52" w:rsidRPr="00D85C52">
        <w:rPr>
          <w:position w:val="-6"/>
        </w:rPr>
        <w:object w:dxaOrig="340" w:dyaOrig="320" w14:anchorId="36B0FF7D">
          <v:shape id="_x0000_i1464" type="#_x0000_t75" style="width:17.1pt;height:16.4pt" o:ole="">
            <v:imagedata r:id="rId911" o:title=""/>
          </v:shape>
          <o:OLEObject Type="Embed" ProgID="Equation.DSMT4" ShapeID="_x0000_i1464" DrawAspect="Content" ObjectID="_1350756055" r:id="rId912"/>
        </w:object>
      </w:r>
      <w:r>
        <w:t xml:space="preserve"> are dependent on the mass content of solid </w:t>
      </w:r>
      <w:r w:rsidR="00D85C52" w:rsidRPr="00D85C52">
        <w:rPr>
          <w:position w:val="-6"/>
        </w:rPr>
        <w:object w:dxaOrig="240" w:dyaOrig="220" w14:anchorId="3F461E40">
          <v:shape id="_x0000_i1465" type="#_x0000_t75" style="width:12.1pt;height:10.7pt" o:ole="">
            <v:imagedata r:id="rId913" o:title=""/>
          </v:shape>
          <o:OLEObject Type="Embed" ProgID="Equation.DSMT4" ShapeID="_x0000_i1465" DrawAspect="Content" ObjectID="_1350756056" r:id="rId914"/>
        </w:object>
      </w:r>
      <w:r>
        <w:t xml:space="preserve"> in the mixture.</w:t>
      </w:r>
    </w:p>
    <w:p w14:paraId="3076EC63" w14:textId="77777777" w:rsidR="00FB6012" w:rsidRDefault="00FB6012" w:rsidP="00FB6012"/>
    <w:p w14:paraId="5D575420" w14:textId="77777777" w:rsidR="00FB6012" w:rsidRDefault="00FB6012" w:rsidP="00FB6012">
      <w:r>
        <w:t xml:space="preserve">For </w:t>
      </w:r>
      <w:proofErr w:type="gramStart"/>
      <w:r>
        <w:t>nearly-incompressible</w:t>
      </w:r>
      <w:proofErr w:type="gramEnd"/>
      <w:r>
        <w:t xml:space="preserve"> solids, using a reasoning similar to that which led to </w:t>
      </w:r>
      <w:r>
        <w:fldChar w:fldCharType="begin"/>
      </w:r>
      <w:r>
        <w:instrText xml:space="preserve"> GOTOBUTTON ZEqnNum493756  \* MERGEFORMAT </w:instrText>
      </w:r>
      <w:fldSimple w:instr=" REF ZEqnNum493756 \* Charformat \! \* MERGEFORMAT ">
        <w:r w:rsidR="008D52AD">
          <w:instrText>(2.133)</w:instrText>
        </w:r>
      </w:fldSimple>
      <w:r>
        <w:fldChar w:fldCharType="end"/>
      </w:r>
      <w:r>
        <w:t>, the uncoupled strain energy density for the solid mixture may be of the form</w:t>
      </w:r>
    </w:p>
    <w:p w14:paraId="7A43385F" w14:textId="77777777" w:rsidR="00FB6012" w:rsidRDefault="00FB6012" w:rsidP="00FB6012">
      <w:pPr>
        <w:pStyle w:val="MTDisplayEquation"/>
      </w:pPr>
      <w:r>
        <w:tab/>
      </w:r>
      <w:r w:rsidR="00D85C52" w:rsidRPr="00D85C52">
        <w:rPr>
          <w:position w:val="-28"/>
        </w:rPr>
        <w:object w:dxaOrig="2640" w:dyaOrig="680" w14:anchorId="00034DCD">
          <v:shape id="_x0000_i1466" type="#_x0000_t75" style="width:132.6pt;height:34.2pt" o:ole="">
            <v:imagedata r:id="rId915" o:title=""/>
          </v:shape>
          <o:OLEObject Type="Embed" ProgID="Equation.DSMT4" ShapeID="_x0000_i1466" DrawAspect="Content" ObjectID="_1350756057" r:id="rId9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135</w:instrText>
        </w:r>
      </w:fldSimple>
      <w:r>
        <w:instrText>)</w:instrText>
      </w:r>
      <w:r>
        <w:fldChar w:fldCharType="end"/>
      </w:r>
    </w:p>
    <w:p w14:paraId="7FD6922A" w14:textId="77777777" w:rsidR="00FB6012" w:rsidRPr="00772A74" w:rsidRDefault="00FB6012" w:rsidP="00FB6012">
      <w:proofErr w:type="gramStart"/>
      <w:r>
        <w:t>where</w:t>
      </w:r>
      <w:proofErr w:type="gramEnd"/>
      <w:r>
        <w:t xml:space="preserve"> </w:t>
      </w:r>
      <w:r w:rsidR="00D85C52" w:rsidRPr="00D85C52">
        <w:rPr>
          <w:position w:val="-14"/>
        </w:rPr>
        <w:object w:dxaOrig="620" w:dyaOrig="400" w14:anchorId="19CC6F11">
          <v:shape id="_x0000_i1467" type="#_x0000_t75" style="width:30.65pt;height:19.25pt" o:ole="">
            <v:imagedata r:id="rId917" o:title=""/>
          </v:shape>
          <o:OLEObject Type="Embed" ProgID="Equation.DSMT4" ShapeID="_x0000_i1467" DrawAspect="Content" ObjectID="_1350756058" r:id="rId918"/>
        </w:object>
      </w:r>
      <w:r>
        <w:t xml:space="preserve"> is the volumetric energy component, </w:t>
      </w:r>
      <w:r w:rsidR="00D85C52" w:rsidRPr="00D85C52">
        <w:rPr>
          <w:position w:val="-16"/>
        </w:rPr>
        <w:object w:dxaOrig="1260" w:dyaOrig="420" w14:anchorId="52CD9E7E">
          <v:shape id="_x0000_i1468" type="#_x0000_t75" style="width:63.45pt;height:20.65pt" o:ole="">
            <v:imagedata r:id="rId919" o:title=""/>
          </v:shape>
          <o:OLEObject Type="Embed" ProgID="Equation.DSMT4" ShapeID="_x0000_i1468" DrawAspect="Content" ObjectID="_1350756059" r:id="rId920"/>
        </w:object>
      </w:r>
      <w:r>
        <w:t xml:space="preserve"> is the distortional energy component, and </w:t>
      </w:r>
      <w:r w:rsidR="00D85C52" w:rsidRPr="00D85C52">
        <w:rPr>
          <w:position w:val="-4"/>
        </w:rPr>
        <w:object w:dxaOrig="220" w:dyaOrig="300" w14:anchorId="35461BBB">
          <v:shape id="_x0000_i1469" type="#_x0000_t75" style="width:10.7pt;height:14.95pt" o:ole="">
            <v:imagedata r:id="rId921" o:title=""/>
          </v:shape>
          <o:OLEObject Type="Embed" ProgID="Equation.DSMT4" ShapeID="_x0000_i1469" DrawAspect="Content" ObjectID="_1350756060" r:id="rId922"/>
        </w:object>
      </w:r>
      <w:r>
        <w:t xml:space="preserve"> is the distortional part of the deformation gradient, as described in Section </w:t>
      </w:r>
      <w:r w:rsidR="005265A8">
        <w:fldChar w:fldCharType="begin"/>
      </w:r>
      <w:r w:rsidR="005265A8">
        <w:instrText xml:space="preserve"> REF _Ref176706100 \r \h </w:instrText>
      </w:r>
      <w:r w:rsidR="005265A8">
        <w:fldChar w:fldCharType="separate"/>
      </w:r>
      <w:r w:rsidR="008D52AD">
        <w:t>2.4.3</w:t>
      </w:r>
      <w:r w:rsidR="005265A8">
        <w:fldChar w:fldCharType="end"/>
      </w:r>
      <w:r>
        <w:t>.</w:t>
      </w:r>
    </w:p>
    <w:p w14:paraId="65B2469F" w14:textId="77777777" w:rsidR="00FB6012" w:rsidRDefault="00FB6012" w:rsidP="00FB6012"/>
    <w:p w14:paraId="034C3B39" w14:textId="77777777" w:rsidR="00FB6012" w:rsidRDefault="00FB6012" w:rsidP="00FB6012">
      <w:r>
        <w:br w:type="page"/>
      </w:r>
    </w:p>
    <w:p w14:paraId="1E88BE0B" w14:textId="77777777" w:rsidR="00FB6012" w:rsidRDefault="00FB6012" w:rsidP="00FB6012">
      <w:pPr>
        <w:pStyle w:val="Heading2"/>
      </w:pPr>
      <w:bookmarkStart w:id="131" w:name="_Toc176704834"/>
      <w:bookmarkStart w:id="132" w:name="_Toc387680137"/>
      <w:r>
        <w:lastRenderedPageBreak/>
        <w:t>Equilibrium Swelling</w:t>
      </w:r>
      <w:bookmarkEnd w:id="131"/>
      <w:bookmarkEnd w:id="132"/>
    </w:p>
    <w:p w14:paraId="7EEF78A6" w14:textId="77777777" w:rsidR="00FB6012" w:rsidRDefault="00FB6012" w:rsidP="00FB6012">
      <w:r>
        <w:t>When the interstitial fluid of a porous medium contains one or more solutes, an osmotic pressure may be produced in the fluid if the osmolarity of the interstitial fluid is non-uniform, or if it is different from that of the external bathing solution surrounding the porous medium.  In general, since the osmolarity of the interstitial fluid may vary over time in transient problems, the analysis of such swelling effects may be addressed using, for example, the biphasic-solute material model described in Section </w:t>
      </w:r>
      <w:r>
        <w:fldChar w:fldCharType="begin"/>
      </w:r>
      <w:r>
        <w:instrText xml:space="preserve"> REF _Ref176690994 \r \h </w:instrText>
      </w:r>
      <w:r>
        <w:fldChar w:fldCharType="separate"/>
      </w:r>
      <w:r w:rsidR="008D52AD">
        <w:t>2.6</w:t>
      </w:r>
      <w:r>
        <w:fldChar w:fldCharType="end"/>
      </w:r>
      <w:r>
        <w:t>.  However, if we are only interested in the steady-state response for such types of materials, when solvent and solute fluxes have subsided, the analysis may be simplified considerably.</w:t>
      </w:r>
    </w:p>
    <w:p w14:paraId="43F4622E" w14:textId="77777777" w:rsidR="00FB6012" w:rsidRDefault="00FB6012" w:rsidP="00FB6012"/>
    <w:p w14:paraId="11674B84" w14:textId="77777777" w:rsidR="00FB6012" w:rsidRDefault="00FB6012" w:rsidP="00FB6012">
      <w:r>
        <w:t>The Cauchy stress tensor for a mixture of a porous solid and interstitial fluid is given by</w:t>
      </w:r>
    </w:p>
    <w:p w14:paraId="42C8C166" w14:textId="77777777" w:rsidR="00FB6012" w:rsidRDefault="00FB6012" w:rsidP="00FB6012">
      <w:pPr>
        <w:pStyle w:val="MTDisplayEquation"/>
      </w:pPr>
      <w:r>
        <w:tab/>
      </w:r>
      <w:r w:rsidR="00D85C52" w:rsidRPr="00D85C52">
        <w:rPr>
          <w:position w:val="-10"/>
        </w:rPr>
        <w:object w:dxaOrig="1280" w:dyaOrig="360" w14:anchorId="5DA2AFE5">
          <v:shape id="_x0000_i1470" type="#_x0000_t75" style="width:64.15pt;height:18.55pt" o:ole="">
            <v:imagedata r:id="rId923" o:title=""/>
          </v:shape>
          <o:OLEObject Type="Embed" ProgID="Equation.DSMT4" ShapeID="_x0000_i1470" DrawAspect="Content" ObjectID="_1350756061" r:id="rId924"/>
        </w:object>
      </w:r>
      <w:r>
        <w:t>,</w:t>
      </w:r>
      <w:r>
        <w:tab/>
      </w:r>
      <w:r>
        <w:fldChar w:fldCharType="begin"/>
      </w:r>
      <w:r>
        <w:instrText xml:space="preserve"> MACROBUTTON MTPlaceRef \* MERGEFORMAT </w:instrText>
      </w:r>
      <w:fldSimple w:instr=" SEQ MTEqn \h \* MERGEFORMAT "/>
      <w:bookmarkStart w:id="133" w:name="ZEqnNum905335"/>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136</w:instrText>
        </w:r>
      </w:fldSimple>
      <w:r>
        <w:instrText>)</w:instrText>
      </w:r>
      <w:bookmarkEnd w:id="133"/>
      <w:r>
        <w:fldChar w:fldCharType="end"/>
      </w:r>
    </w:p>
    <w:p w14:paraId="2AB0339B" w14:textId="77777777" w:rsidR="00FB6012" w:rsidRDefault="00FB6012" w:rsidP="00FB6012">
      <w:proofErr w:type="gramStart"/>
      <w:r>
        <w:t>where</w:t>
      </w:r>
      <w:proofErr w:type="gramEnd"/>
      <w:r>
        <w:t xml:space="preserve"> </w:t>
      </w:r>
      <w:r w:rsidR="00D85C52" w:rsidRPr="00D85C52">
        <w:rPr>
          <w:position w:val="-10"/>
        </w:rPr>
        <w:object w:dxaOrig="240" w:dyaOrig="260" w14:anchorId="4542D1A9">
          <v:shape id="_x0000_i1471" type="#_x0000_t75" style="width:12.1pt;height:12.1pt" o:ole="">
            <v:imagedata r:id="rId925" o:title=""/>
          </v:shape>
          <o:OLEObject Type="Embed" ProgID="Equation.DSMT4" ShapeID="_x0000_i1471" DrawAspect="Content" ObjectID="_1350756062" r:id="rId926"/>
        </w:object>
      </w:r>
      <w:r>
        <w:t xml:space="preserve"> is he fluid pressure and </w:t>
      </w:r>
      <w:r w:rsidR="00D85C52" w:rsidRPr="00D85C52">
        <w:rPr>
          <w:position w:val="-6"/>
        </w:rPr>
        <w:object w:dxaOrig="300" w:dyaOrig="320" w14:anchorId="2F7228B2">
          <v:shape id="_x0000_i1472" type="#_x0000_t75" style="width:14.95pt;height:16.4pt" o:ole="">
            <v:imagedata r:id="rId927" o:title=""/>
          </v:shape>
          <o:OLEObject Type="Embed" ProgID="Equation.DSMT4" ShapeID="_x0000_i1472" DrawAspect="Content" ObjectID="_1350756063" r:id="rId928"/>
        </w:object>
      </w:r>
      <w:r>
        <w:t xml:space="preserve"> is the stress in the solid matrix resulting from solid strain.  When steady-state conditions are achieved, the fluid pressure </w:t>
      </w:r>
      <w:r w:rsidR="00D85C52" w:rsidRPr="00D85C52">
        <w:rPr>
          <w:position w:val="-10"/>
        </w:rPr>
        <w:object w:dxaOrig="240" w:dyaOrig="260" w14:anchorId="49900882">
          <v:shape id="_x0000_i1473" type="#_x0000_t75" style="width:12.1pt;height:12.1pt" o:ole="">
            <v:imagedata r:id="rId929" o:title=""/>
          </v:shape>
          <o:OLEObject Type="Embed" ProgID="Equation.DSMT4" ShapeID="_x0000_i1473" DrawAspect="Content" ObjectID="_1350756064" r:id="rId930"/>
        </w:object>
      </w:r>
      <w:r>
        <w:t xml:space="preserve"> results exclusively from osmotic effects and ambient conditions (i.e., it does not depend on the loading history).  Thus, in analogy to </w:t>
      </w:r>
      <w:r w:rsidR="00F71297">
        <w:fldChar w:fldCharType="begin"/>
      </w:r>
      <w:r w:rsidR="00F71297">
        <w:instrText xml:space="preserve"> GOTOBUTTON ZEqnNum385284  \* MERGEFORMAT </w:instrText>
      </w:r>
      <w:fldSimple w:instr=" REF ZEqnNum385284 \* Charformat \! \* MERGEFORMAT ">
        <w:r w:rsidR="008D52AD">
          <w:instrText>(2.112)</w:instrText>
        </w:r>
      </w:fldSimple>
      <w:r w:rsidR="00F71297">
        <w:fldChar w:fldCharType="end"/>
      </w:r>
      <w:r>
        <w:t xml:space="preserve">, </w:t>
      </w:r>
      <w:r w:rsidR="00D85C52" w:rsidRPr="00D85C52">
        <w:rPr>
          <w:position w:val="-10"/>
        </w:rPr>
        <w:object w:dxaOrig="1400" w:dyaOrig="320" w14:anchorId="35A346E2">
          <v:shape id="_x0000_i1474" type="#_x0000_t75" style="width:70.55pt;height:16.4pt" o:ole="">
            <v:imagedata r:id="rId931" o:title=""/>
          </v:shape>
          <o:OLEObject Type="Embed" ProgID="Equation.DSMT4" ShapeID="_x0000_i1474" DrawAspect="Content" ObjectID="_1350756065" r:id="rId932"/>
        </w:object>
      </w:r>
      <w:r>
        <w:t xml:space="preserve"> where </w:t>
      </w:r>
      <w:r w:rsidR="00D85C52" w:rsidRPr="00D85C52">
        <w:rPr>
          <w:position w:val="-10"/>
        </w:rPr>
        <w:object w:dxaOrig="240" w:dyaOrig="320" w14:anchorId="53E315E8">
          <v:shape id="_x0000_i1475" type="#_x0000_t75" style="width:12.1pt;height:16.4pt" o:ole="">
            <v:imagedata r:id="rId933" o:title=""/>
          </v:shape>
          <o:OLEObject Type="Embed" ProgID="Equation.DSMT4" ShapeID="_x0000_i1475" DrawAspect="Content" ObjectID="_1350756066" r:id="rId934"/>
        </w:object>
      </w:r>
      <w:r>
        <w:t xml:space="preserve"> is the mechanical pressure resulting from ambient conditions and </w:t>
      </w:r>
      <w:r w:rsidR="00D85C52" w:rsidRPr="00D85C52">
        <w:rPr>
          <w:position w:val="-6"/>
        </w:rPr>
        <w:object w:dxaOrig="639" w:dyaOrig="279" w14:anchorId="49CC3BE6">
          <v:shape id="_x0000_i1476" type="#_x0000_t75" style="width:32.1pt;height:14.25pt" o:ole="">
            <v:imagedata r:id="rId935" o:title=""/>
          </v:shape>
          <o:OLEObject Type="Embed" ProgID="Equation.DSMT4" ShapeID="_x0000_i1476" DrawAspect="Content" ObjectID="_1350756067" r:id="rId936"/>
        </w:object>
      </w:r>
      <w:r>
        <w:t xml:space="preserve"> is the osmotic pressure resulting from the osmolarity </w:t>
      </w:r>
      <w:r w:rsidR="00D85C52" w:rsidRPr="00D85C52">
        <w:rPr>
          <w:position w:val="-6"/>
        </w:rPr>
        <w:object w:dxaOrig="180" w:dyaOrig="220" w14:anchorId="3B22BF7F">
          <v:shape id="_x0000_i1477" type="#_x0000_t75" style="width:9.25pt;height:10.7pt" o:ole="">
            <v:imagedata r:id="rId937" o:title=""/>
          </v:shape>
          <o:OLEObject Type="Embed" ProgID="Equation.DSMT4" ShapeID="_x0000_i1477" DrawAspect="Content" ObjectID="_1350756068" r:id="rId938"/>
        </w:object>
      </w:r>
      <w:r>
        <w:t xml:space="preserve"> of the solution.</w:t>
      </w:r>
    </w:p>
    <w:p w14:paraId="44B89B13" w14:textId="77777777" w:rsidR="00FB6012" w:rsidRDefault="00FB6012" w:rsidP="00FB6012"/>
    <w:p w14:paraId="7921F29A" w14:textId="77777777" w:rsidR="00FB6012" w:rsidRDefault="00FB6012" w:rsidP="00FB6012">
      <w:r>
        <w:t xml:space="preserve">The osmotic pressure </w:t>
      </w:r>
      <w:r w:rsidR="00D85C52" w:rsidRPr="00D85C52">
        <w:rPr>
          <w:position w:val="-10"/>
        </w:rPr>
        <w:object w:dxaOrig="240" w:dyaOrig="260" w14:anchorId="3F1935EA">
          <v:shape id="_x0000_i1478" type="#_x0000_t75" style="width:12.1pt;height:12.1pt" o:ole="">
            <v:imagedata r:id="rId939" o:title=""/>
          </v:shape>
          <o:OLEObject Type="Embed" ProgID="Equation.DSMT4" ShapeID="_x0000_i1478" DrawAspect="Content" ObjectID="_1350756069" r:id="rId940"/>
        </w:object>
      </w:r>
      <w:r>
        <w:t xml:space="preserve"> may produce swelling of the solid matrix, which is opposed by the solid matrix stress.  This becomes more apparent when considering, for example, the case of a traction-free body.  The traction is given by </w:t>
      </w:r>
      <w:r w:rsidR="00D85C52" w:rsidRPr="00D85C52">
        <w:rPr>
          <w:position w:val="-6"/>
        </w:rPr>
        <w:object w:dxaOrig="800" w:dyaOrig="260" w14:anchorId="4536367D">
          <v:shape id="_x0000_i1479" type="#_x0000_t75" style="width:39.9pt;height:12.1pt" o:ole="">
            <v:imagedata r:id="rId941" o:title=""/>
          </v:shape>
          <o:OLEObject Type="Embed" ProgID="Equation.DSMT4" ShapeID="_x0000_i1479" DrawAspect="Content" ObjectID="_1350756070" r:id="rId942"/>
        </w:object>
      </w:r>
      <w:r>
        <w:t xml:space="preserve">, where </w:t>
      </w:r>
      <w:r w:rsidR="00D85C52" w:rsidRPr="00D85C52">
        <w:rPr>
          <w:position w:val="-4"/>
        </w:rPr>
        <w:object w:dxaOrig="200" w:dyaOrig="200" w14:anchorId="4BD52324">
          <v:shape id="_x0000_i1480" type="#_x0000_t75" style="width:10pt;height:10pt" o:ole="">
            <v:imagedata r:id="rId943" o:title=""/>
          </v:shape>
          <o:OLEObject Type="Embed" ProgID="Equation.DSMT4" ShapeID="_x0000_i1480" DrawAspect="Content" ObjectID="_1350756071" r:id="rId944"/>
        </w:object>
      </w:r>
      <w:r>
        <w:t xml:space="preserve"> is the unit outward normal to the boundary.  When </w:t>
      </w:r>
      <w:r w:rsidR="00D85C52" w:rsidRPr="00D85C52">
        <w:rPr>
          <w:position w:val="-6"/>
        </w:rPr>
        <w:object w:dxaOrig="520" w:dyaOrig="279" w14:anchorId="4AB1EBBA">
          <v:shape id="_x0000_i1481" type="#_x0000_t75" style="width:25.65pt;height:14.25pt" o:ole="">
            <v:imagedata r:id="rId945" o:title=""/>
          </v:shape>
          <o:OLEObject Type="Embed" ProgID="Equation.DSMT4" ShapeID="_x0000_i1481" DrawAspect="Content" ObjectID="_1350756072" r:id="rId946"/>
        </w:object>
      </w:r>
      <w:r w:rsidR="0077444B">
        <w:t>,</w:t>
      </w:r>
      <w:r>
        <w:t xml:space="preserve"> the relation of </w:t>
      </w:r>
      <w:r>
        <w:fldChar w:fldCharType="begin"/>
      </w:r>
      <w:r>
        <w:instrText xml:space="preserve"> GOTOBUTTON ZEqnNum905335  \* MERGEFORMAT </w:instrText>
      </w:r>
      <w:fldSimple w:instr=" REF ZEqnNum905335 \* Charformat \! \* MERGEFORMAT ">
        <w:r w:rsidR="008D52AD">
          <w:instrText>(2.136)</w:instrText>
        </w:r>
      </w:fldSimple>
      <w:r>
        <w:fldChar w:fldCharType="end"/>
      </w:r>
      <w:r>
        <w:t xml:space="preserve"> produces </w:t>
      </w:r>
      <w:r w:rsidR="00D85C52" w:rsidRPr="00D85C52">
        <w:rPr>
          <w:position w:val="-10"/>
        </w:rPr>
        <w:object w:dxaOrig="1219" w:dyaOrig="360" w14:anchorId="26AD1BA2">
          <v:shape id="_x0000_i1482" type="#_x0000_t75" style="width:61.3pt;height:18.55pt" o:ole="">
            <v:imagedata r:id="rId947" o:title=""/>
          </v:shape>
          <o:OLEObject Type="Embed" ProgID="Equation.DSMT4" ShapeID="_x0000_i1482" DrawAspect="Content" ObjectID="_1350756073" r:id="rId948"/>
        </w:object>
      </w:r>
      <w:r>
        <w:t xml:space="preserve">, clearly showing that the </w:t>
      </w:r>
      <w:proofErr w:type="gramStart"/>
      <w:r>
        <w:t xml:space="preserve">osmotic pressure </w:t>
      </w:r>
      <w:r w:rsidR="00D85C52" w:rsidRPr="00D85C52">
        <w:rPr>
          <w:position w:val="-10"/>
        </w:rPr>
        <w:object w:dxaOrig="240" w:dyaOrig="260" w14:anchorId="5A09E041">
          <v:shape id="_x0000_i1483" type="#_x0000_t75" style="width:12.1pt;height:12.1pt" o:ole="">
            <v:imagedata r:id="rId949" o:title=""/>
          </v:shape>
          <o:OLEObject Type="Embed" ProgID="Equation.DSMT4" ShapeID="_x0000_i1483" DrawAspect="Content" ObjectID="_1350756074" r:id="rId950"/>
        </w:object>
      </w:r>
      <w:r>
        <w:t xml:space="preserve"> is balanced by the swelling solid matrix</w:t>
      </w:r>
      <w:proofErr w:type="gramEnd"/>
      <w:r>
        <w:t>.</w:t>
      </w:r>
    </w:p>
    <w:p w14:paraId="266501D2" w14:textId="77777777" w:rsidR="00FB6012" w:rsidRDefault="00FB6012" w:rsidP="00FB6012"/>
    <w:p w14:paraId="0C03A325" w14:textId="77777777" w:rsidR="00FB6012" w:rsidRDefault="00FB6012" w:rsidP="00FB6012">
      <w:r>
        <w:t xml:space="preserve">The interstitial osmolarity (number of moles of solute per volume of interstitial fluid) may be related to the solute and solid content according to </w:t>
      </w:r>
    </w:p>
    <w:p w14:paraId="02966B5B" w14:textId="77777777" w:rsidR="00FB6012" w:rsidRDefault="00FB6012" w:rsidP="00FB6012">
      <w:pPr>
        <w:pStyle w:val="MTDisplayEquation"/>
      </w:pPr>
      <w:r>
        <w:tab/>
      </w:r>
      <w:r w:rsidR="00D85C52" w:rsidRPr="00D85C52">
        <w:rPr>
          <w:position w:val="-30"/>
        </w:rPr>
        <w:object w:dxaOrig="1060" w:dyaOrig="680" w14:anchorId="47ED059D">
          <v:shape id="_x0000_i1484" type="#_x0000_t75" style="width:53.45pt;height:34.2pt" o:ole="">
            <v:imagedata r:id="rId951" o:title=""/>
          </v:shape>
          <o:OLEObject Type="Embed" ProgID="Equation.DSMT4" ShapeID="_x0000_i1484" DrawAspect="Content" ObjectID="_1350756075" r:id="rId952"/>
        </w:object>
      </w:r>
      <w:r w:rsidR="0077444B">
        <w:t>,</w:t>
      </w:r>
      <w:r>
        <w:tab/>
      </w:r>
      <w:r>
        <w:fldChar w:fldCharType="begin"/>
      </w:r>
      <w:r>
        <w:instrText xml:space="preserve"> MACROBUTTON MTPlaceRef \* MERGEFORMAT </w:instrText>
      </w:r>
      <w:fldSimple w:instr=" SEQ MTEqn \h \* MERGEFORMAT "/>
      <w:bookmarkStart w:id="134" w:name="ZEqnNum130917"/>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137</w:instrText>
        </w:r>
      </w:fldSimple>
      <w:r>
        <w:instrText>)</w:instrText>
      </w:r>
      <w:bookmarkEnd w:id="134"/>
      <w:r>
        <w:fldChar w:fldCharType="end"/>
      </w:r>
    </w:p>
    <w:p w14:paraId="5FA13C47" w14:textId="77777777" w:rsidR="00FB6012" w:rsidRDefault="00FB6012" w:rsidP="00FB6012">
      <w:proofErr w:type="gramStart"/>
      <w:r>
        <w:t>where</w:t>
      </w:r>
      <w:proofErr w:type="gramEnd"/>
      <w:r>
        <w:t xml:space="preserve"> </w:t>
      </w:r>
      <w:r w:rsidR="00D85C52" w:rsidRPr="00D85C52">
        <w:rPr>
          <w:position w:val="-12"/>
        </w:rPr>
        <w:object w:dxaOrig="240" w:dyaOrig="360" w14:anchorId="6AFD365E">
          <v:shape id="_x0000_i1485" type="#_x0000_t75" style="width:12.1pt;height:18.55pt" o:ole="">
            <v:imagedata r:id="rId953" o:title=""/>
          </v:shape>
          <o:OLEObject Type="Embed" ProgID="Equation.DSMT4" ShapeID="_x0000_i1485" DrawAspect="Content" ObjectID="_1350756076" r:id="rId954"/>
        </w:object>
      </w:r>
      <w:r>
        <w:t xml:space="preserve"> is the number of moles of solute per volume of the mixture in the reference configuration, </w:t>
      </w:r>
      <w:r w:rsidR="00D85C52" w:rsidRPr="00D85C52">
        <w:rPr>
          <w:position w:val="-12"/>
        </w:rPr>
        <w:object w:dxaOrig="300" w:dyaOrig="380" w14:anchorId="0F1BA84A">
          <v:shape id="_x0000_i1486" type="#_x0000_t75" style="width:14.95pt;height:18.55pt" o:ole="">
            <v:imagedata r:id="rId955" o:title=""/>
          </v:shape>
          <o:OLEObject Type="Embed" ProgID="Equation.DSMT4" ShapeID="_x0000_i1486" DrawAspect="Content" ObjectID="_1350756077" r:id="rId956"/>
        </w:object>
      </w:r>
      <w:r>
        <w:t xml:space="preserve"> is the volume fraction of the solid in the reference configuration, and </w:t>
      </w:r>
      <w:r w:rsidR="00D85C52" w:rsidRPr="00D85C52">
        <w:rPr>
          <w:position w:val="-6"/>
        </w:rPr>
        <w:object w:dxaOrig="940" w:dyaOrig="279" w14:anchorId="3313E757">
          <v:shape id="_x0000_i1487" type="#_x0000_t75" style="width:47.05pt;height:14.25pt" o:ole="">
            <v:imagedata r:id="rId957" o:title=""/>
          </v:shape>
          <o:OLEObject Type="Embed" ProgID="Equation.DSMT4" ShapeID="_x0000_i1487" DrawAspect="Content" ObjectID="_1350756078" r:id="rId958"/>
        </w:object>
      </w:r>
      <w:r>
        <w:t xml:space="preserve"> is the relative volume of the porous solid matrix.  Neither </w:t>
      </w:r>
      <w:r w:rsidR="00D85C52" w:rsidRPr="00D85C52">
        <w:rPr>
          <w:position w:val="-12"/>
        </w:rPr>
        <w:object w:dxaOrig="240" w:dyaOrig="360" w14:anchorId="1D9EC0E3">
          <v:shape id="_x0000_i1488" type="#_x0000_t75" style="width:12.1pt;height:18.55pt" o:ole="">
            <v:imagedata r:id="rId959" o:title=""/>
          </v:shape>
          <o:OLEObject Type="Embed" ProgID="Equation.DSMT4" ShapeID="_x0000_i1488" DrawAspect="Content" ObjectID="_1350756079" r:id="rId960"/>
        </w:object>
      </w:r>
      <w:r>
        <w:t xml:space="preserve"> nor </w:t>
      </w:r>
      <w:r w:rsidR="00D85C52" w:rsidRPr="00D85C52">
        <w:rPr>
          <w:position w:val="-12"/>
        </w:rPr>
        <w:object w:dxaOrig="300" w:dyaOrig="380" w14:anchorId="6E5A747E">
          <v:shape id="_x0000_i1489" type="#_x0000_t75" style="width:14.95pt;height:18.55pt" o:ole="">
            <v:imagedata r:id="rId961" o:title=""/>
          </v:shape>
          <o:OLEObject Type="Embed" ProgID="Equation.DSMT4" ShapeID="_x0000_i1489" DrawAspect="Content" ObjectID="_1350756080" r:id="rId962"/>
        </w:object>
      </w:r>
      <w:r>
        <w:t xml:space="preserve"> depend on the solid matrix deformation, thus </w:t>
      </w:r>
      <w:r>
        <w:fldChar w:fldCharType="begin"/>
      </w:r>
      <w:r>
        <w:instrText xml:space="preserve"> GOTOBUTTON ZEqnNum130917  \* MERGEFORMAT </w:instrText>
      </w:r>
      <w:fldSimple w:instr=" REF ZEqnNum130917 \* Charformat \! \* MERGEFORMAT ">
        <w:r w:rsidR="008D52AD">
          <w:instrText>(2.137)</w:instrText>
        </w:r>
      </w:fldSimple>
      <w:r>
        <w:fldChar w:fldCharType="end"/>
      </w:r>
      <w:r>
        <w:t xml:space="preserve"> provides the explicit dependence of </w:t>
      </w:r>
      <w:r w:rsidR="00D85C52" w:rsidRPr="00D85C52">
        <w:rPr>
          <w:position w:val="-6"/>
        </w:rPr>
        <w:object w:dxaOrig="180" w:dyaOrig="220" w14:anchorId="1F33F02D">
          <v:shape id="_x0000_i1490" type="#_x0000_t75" style="width:9.25pt;height:10.7pt" o:ole="">
            <v:imagedata r:id="rId963" o:title=""/>
          </v:shape>
          <o:OLEObject Type="Embed" ProgID="Equation.DSMT4" ShapeID="_x0000_i1490" DrawAspect="Content" ObjectID="_1350756081" r:id="rId964"/>
        </w:object>
      </w:r>
      <w:r>
        <w:t xml:space="preserve"> on </w:t>
      </w:r>
      <w:r w:rsidR="00D85C52" w:rsidRPr="00D85C52">
        <w:rPr>
          <w:position w:val="-6"/>
        </w:rPr>
        <w:object w:dxaOrig="220" w:dyaOrig="279" w14:anchorId="26919F21">
          <v:shape id="_x0000_i1491" type="#_x0000_t75" style="width:10.7pt;height:14.25pt" o:ole="">
            <v:imagedata r:id="rId965" o:title=""/>
          </v:shape>
          <o:OLEObject Type="Embed" ProgID="Equation.DSMT4" ShapeID="_x0000_i1491" DrawAspect="Content" ObjectID="_1350756082" r:id="rId966"/>
        </w:object>
      </w:r>
      <w:r>
        <w:t xml:space="preserve">.  This relation shows that the osmolarity of the interstitial fluid is dependent on the relative change in volume of the solid matrix with deformation.  Effectively, under equilibrium swelling conditions, the term </w:t>
      </w:r>
      <w:r w:rsidR="00D85C52" w:rsidRPr="00D85C52">
        <w:rPr>
          <w:position w:val="-10"/>
        </w:rPr>
        <w:object w:dxaOrig="460" w:dyaOrig="320" w14:anchorId="3B9271FB">
          <v:shape id="_x0000_i1492" type="#_x0000_t75" style="width:23.5pt;height:16.4pt" o:ole="">
            <v:imagedata r:id="rId967" o:title=""/>
          </v:shape>
          <o:OLEObject Type="Embed" ProgID="Equation.DSMT4" ShapeID="_x0000_i1492" DrawAspect="Content" ObjectID="_1350756083" r:id="rId968"/>
        </w:object>
      </w:r>
      <w:r>
        <w:t xml:space="preserve"> in </w:t>
      </w:r>
      <w:r>
        <w:fldChar w:fldCharType="begin"/>
      </w:r>
      <w:r>
        <w:instrText xml:space="preserve"> GOTOBUTTON ZEqnNum905335  \* MERGEFORMAT </w:instrText>
      </w:r>
      <w:fldSimple w:instr=" REF ZEqnNum905335 \* Charformat \! \* MERGEFORMAT ">
        <w:r w:rsidR="008D52AD">
          <w:instrText>(2.136)</w:instrText>
        </w:r>
      </w:fldSimple>
      <w:r>
        <w:fldChar w:fldCharType="end"/>
      </w:r>
      <w:r>
        <w:t xml:space="preserve"> represents an elastic stress and may be treated in this manner when analyzing equilibrium swelling conditions.</w:t>
      </w:r>
    </w:p>
    <w:p w14:paraId="47924ECE" w14:textId="77777777" w:rsidR="00FB6012" w:rsidRDefault="00FB6012" w:rsidP="00FB6012"/>
    <w:p w14:paraId="52E60B9A" w14:textId="77777777" w:rsidR="00FB6012" w:rsidRDefault="00FB6012" w:rsidP="00FB6012">
      <w:r>
        <w:t xml:space="preserve">Since </w:t>
      </w:r>
      <w:r w:rsidR="00D85C52" w:rsidRPr="00D85C52">
        <w:rPr>
          <w:position w:val="-10"/>
        </w:rPr>
        <w:object w:dxaOrig="240" w:dyaOrig="260" w14:anchorId="7C2B7E79">
          <v:shape id="_x0000_i1493" type="#_x0000_t75" style="width:12.1pt;height:12.1pt" o:ole="">
            <v:imagedata r:id="rId969" o:title=""/>
          </v:shape>
          <o:OLEObject Type="Embed" ProgID="Equation.DSMT4" ShapeID="_x0000_i1493" DrawAspect="Content" ObjectID="_1350756084" r:id="rId970"/>
        </w:object>
      </w:r>
      <w:r>
        <w:t xml:space="preserve"> also depends on the osmotic coefficient, if we assume that </w:t>
      </w:r>
      <w:r w:rsidR="00D85C52" w:rsidRPr="00D85C52">
        <w:rPr>
          <w:position w:val="-4"/>
        </w:rPr>
        <w:object w:dxaOrig="260" w:dyaOrig="240" w14:anchorId="2B9FF56C">
          <v:shape id="_x0000_i1494" type="#_x0000_t75" style="width:12.1pt;height:12.1pt" o:ole="">
            <v:imagedata r:id="rId971" o:title=""/>
          </v:shape>
          <o:OLEObject Type="Embed" ProgID="Equation.DSMT4" ShapeID="_x0000_i1494" DrawAspect="Content" ObjectID="_1350756085" r:id="rId972"/>
        </w:object>
      </w:r>
      <w:r>
        <w:t xml:space="preserve"> depends on the solid strain at most via a dependence on </w:t>
      </w:r>
      <w:r w:rsidR="00D85C52" w:rsidRPr="00D85C52">
        <w:rPr>
          <w:position w:val="-6"/>
        </w:rPr>
        <w:object w:dxaOrig="220" w:dyaOrig="279" w14:anchorId="329707AD">
          <v:shape id="_x0000_i1495" type="#_x0000_t75" style="width:10.7pt;height:14.25pt" o:ole="">
            <v:imagedata r:id="rId973" o:title=""/>
          </v:shape>
          <o:OLEObject Type="Embed" ProgID="Equation.DSMT4" ShapeID="_x0000_i1495" DrawAspect="Content" ObjectID="_1350756086" r:id="rId974"/>
        </w:object>
      </w:r>
      <w:r>
        <w:t xml:space="preserve">, we may thus state generically that </w:t>
      </w:r>
      <w:r w:rsidR="00D85C52" w:rsidRPr="00D85C52">
        <w:rPr>
          <w:position w:val="-14"/>
        </w:rPr>
        <w:object w:dxaOrig="999" w:dyaOrig="400" w14:anchorId="670E50B6">
          <v:shape id="_x0000_i1496" type="#_x0000_t75" style="width:49.9pt;height:19.25pt" o:ole="">
            <v:imagedata r:id="rId975" o:title=""/>
          </v:shape>
          <o:OLEObject Type="Embed" ProgID="Equation.DSMT4" ShapeID="_x0000_i1496" DrawAspect="Content" ObjectID="_1350756087" r:id="rId976"/>
        </w:object>
      </w:r>
      <w:r>
        <w:t xml:space="preserve"> under equilibrium swelling.  It follows that the elasticity tensor for </w:t>
      </w:r>
      <w:r w:rsidR="00D85C52" w:rsidRPr="00D85C52">
        <w:rPr>
          <w:position w:val="-6"/>
        </w:rPr>
        <w:object w:dxaOrig="220" w:dyaOrig="220" w14:anchorId="2B3B404B">
          <v:shape id="_x0000_i1497" type="#_x0000_t75" style="width:10.7pt;height:10.7pt" o:ole="">
            <v:imagedata r:id="rId977" o:title=""/>
          </v:shape>
          <o:OLEObject Type="Embed" ProgID="Equation.DSMT4" ShapeID="_x0000_i1497" DrawAspect="Content" ObjectID="_1350756088" r:id="rId978"/>
        </w:object>
      </w:r>
      <w:r>
        <w:t xml:space="preserve"> is</w:t>
      </w:r>
    </w:p>
    <w:p w14:paraId="5E57F9D2" w14:textId="77777777" w:rsidR="00FB6012" w:rsidRDefault="00FB6012" w:rsidP="00FB6012">
      <w:pPr>
        <w:pStyle w:val="MTDisplayEquation"/>
      </w:pPr>
      <w:r>
        <w:lastRenderedPageBreak/>
        <w:tab/>
      </w:r>
      <w:r w:rsidR="00D85C52" w:rsidRPr="00D85C52">
        <w:rPr>
          <w:position w:val="-28"/>
        </w:rPr>
        <w:object w:dxaOrig="3500" w:dyaOrig="680" w14:anchorId="1B1E3F7C">
          <v:shape id="_x0000_i1498" type="#_x0000_t75" style="width:174.65pt;height:34.2pt" o:ole="">
            <v:imagedata r:id="rId979" o:title=""/>
          </v:shape>
          <o:OLEObject Type="Embed" ProgID="Equation.DSMT4" ShapeID="_x0000_i1498" DrawAspect="Content" ObjectID="_1350756089" r:id="rId980"/>
        </w:object>
      </w:r>
      <w:r>
        <w:t>,</w:t>
      </w:r>
      <w:r>
        <w:tab/>
      </w:r>
      <w:r>
        <w:fldChar w:fldCharType="begin"/>
      </w:r>
      <w:r>
        <w:instrText xml:space="preserve"> MACROBUTTON MTPlaceRef \* MERGEFORMAT </w:instrText>
      </w:r>
      <w:fldSimple w:instr=" SEQ MTEqn \h \* MERGEFORMAT "/>
      <w:bookmarkStart w:id="135" w:name="ZEqnNum689586"/>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138</w:instrText>
        </w:r>
      </w:fldSimple>
      <w:r>
        <w:instrText>)</w:instrText>
      </w:r>
      <w:bookmarkEnd w:id="135"/>
      <w:r>
        <w:fldChar w:fldCharType="end"/>
      </w:r>
    </w:p>
    <w:p w14:paraId="7017D630" w14:textId="77777777" w:rsidR="00FB6012" w:rsidRDefault="00FB6012" w:rsidP="00FB6012">
      <w:proofErr w:type="gramStart"/>
      <w:r>
        <w:t>where</w:t>
      </w:r>
      <w:proofErr w:type="gramEnd"/>
      <w:r>
        <w:t xml:space="preserve"> </w:t>
      </w:r>
      <w:r w:rsidR="00D85C52" w:rsidRPr="00D85C52">
        <w:rPr>
          <w:position w:val="-4"/>
        </w:rPr>
        <w:object w:dxaOrig="260" w:dyaOrig="300" w14:anchorId="72764166">
          <v:shape id="_x0000_i1499" type="#_x0000_t75" style="width:12.1pt;height:14.95pt" o:ole="">
            <v:imagedata r:id="rId981" o:title=""/>
          </v:shape>
          <o:OLEObject Type="Embed" ProgID="Equation.DSMT4" ShapeID="_x0000_i1499" DrawAspect="Content" ObjectID="_1350756090" r:id="rId982"/>
        </w:object>
      </w:r>
      <w:r>
        <w:t xml:space="preserve"> is the elasticity tensor of </w:t>
      </w:r>
      <w:r w:rsidR="00D85C52" w:rsidRPr="00D85C52">
        <w:rPr>
          <w:position w:val="-6"/>
        </w:rPr>
        <w:object w:dxaOrig="300" w:dyaOrig="320" w14:anchorId="3DB7DF97">
          <v:shape id="_x0000_i1500" type="#_x0000_t75" style="width:14.95pt;height:16.4pt" o:ole="">
            <v:imagedata r:id="rId983" o:title=""/>
          </v:shape>
          <o:OLEObject Type="Embed" ProgID="Equation.DSMT4" ShapeID="_x0000_i1500" DrawAspect="Content" ObjectID="_1350756091" r:id="rId984"/>
        </w:object>
      </w:r>
      <w:r>
        <w:t>.</w:t>
      </w:r>
    </w:p>
    <w:p w14:paraId="5D80D4AA" w14:textId="77777777" w:rsidR="00FB6012" w:rsidRDefault="00FB6012" w:rsidP="00FB6012"/>
    <w:p w14:paraId="326B66E2" w14:textId="77777777" w:rsidR="00FB6012" w:rsidRDefault="00FB6012" w:rsidP="00FB6012">
      <w:pPr>
        <w:pStyle w:val="Heading3"/>
      </w:pPr>
      <w:bookmarkStart w:id="136" w:name="_Toc176704835"/>
      <w:bookmarkStart w:id="137" w:name="_Toc387680138"/>
      <w:r>
        <w:t>Perfect Osmometer</w:t>
      </w:r>
      <w:bookmarkEnd w:id="136"/>
      <w:bookmarkEnd w:id="137"/>
    </w:p>
    <w:p w14:paraId="5D56BFDF" w14:textId="77777777" w:rsidR="00FB6012" w:rsidRDefault="00FB6012" w:rsidP="00FB6012">
      <w:r>
        <w:t xml:space="preserve">Consider a porous medium with an interstitial fluid that consists of a solvent and one or more solutes, whose boundary is permeable to the solvent but not to the solutes (e.g., a biological cell).  Since solutes are trapped within such a medium, </w:t>
      </w:r>
      <w:r w:rsidR="00D85C52" w:rsidRPr="00D85C52">
        <w:rPr>
          <w:position w:val="-12"/>
        </w:rPr>
        <w:object w:dxaOrig="240" w:dyaOrig="360" w14:anchorId="52096F4F">
          <v:shape id="_x0000_i1501" type="#_x0000_t75" style="width:12.1pt;height:18.55pt" o:ole="">
            <v:imagedata r:id="rId985" o:title=""/>
          </v:shape>
          <o:OLEObject Type="Embed" ProgID="Equation.DSMT4" ShapeID="_x0000_i1501" DrawAspect="Content" ObjectID="_1350756092" r:id="rId986"/>
        </w:object>
      </w:r>
      <w:r>
        <w:t xml:space="preserve"> is a constant in this type of problem.  Since the boundary is permeable to the solvent, </w:t>
      </w:r>
      <w:r w:rsidR="00D85C52" w:rsidRPr="00D85C52">
        <w:rPr>
          <w:position w:val="-10"/>
        </w:rPr>
        <w:object w:dxaOrig="240" w:dyaOrig="320" w14:anchorId="4F00002A">
          <v:shape id="_x0000_i1502" type="#_x0000_t75" style="width:12.1pt;height:16.4pt" o:ole="">
            <v:imagedata r:id="rId987" o:title=""/>
          </v:shape>
          <o:OLEObject Type="Embed" ProgID="Equation.DSMT4" ShapeID="_x0000_i1502" DrawAspect="Content" ObjectID="_1350756093" r:id="rId988"/>
        </w:object>
      </w:r>
      <w:r>
        <w:t xml:space="preserve"> must be continuous across the boundary.  Assuming ideal physicochemical conditions, </w:t>
      </w:r>
      <w:r w:rsidR="00D85C52" w:rsidRPr="00D85C52">
        <w:rPr>
          <w:position w:val="-4"/>
        </w:rPr>
        <w:object w:dxaOrig="580" w:dyaOrig="260" w14:anchorId="4E133CA0">
          <v:shape id="_x0000_i1503" type="#_x0000_t75" style="width:29.25pt;height:12.1pt" o:ole="">
            <v:imagedata r:id="rId989" o:title=""/>
          </v:shape>
          <o:OLEObject Type="Embed" ProgID="Equation.DSMT4" ShapeID="_x0000_i1503" DrawAspect="Content" ObjectID="_1350756094" r:id="rId990"/>
        </w:object>
      </w:r>
      <w:r>
        <w:t xml:space="preserve">, and zero ambient pressure, this continuity requirement implies that </w:t>
      </w:r>
      <w:r w:rsidR="00D85C52" w:rsidRPr="00D85C52">
        <w:rPr>
          <w:position w:val="-16"/>
        </w:rPr>
        <w:object w:dxaOrig="1500" w:dyaOrig="440" w14:anchorId="53099925">
          <v:shape id="_x0000_i1504" type="#_x0000_t75" style="width:75.55pt;height:22.1pt" o:ole="">
            <v:imagedata r:id="rId991" o:title=""/>
          </v:shape>
          <o:OLEObject Type="Embed" ProgID="Equation.DSMT4" ShapeID="_x0000_i1504" DrawAspect="Content" ObjectID="_1350756095" r:id="rId992"/>
        </w:object>
      </w:r>
      <w:r>
        <w:t xml:space="preserve">, where </w:t>
      </w:r>
      <w:r w:rsidR="00D85C52" w:rsidRPr="00D85C52">
        <w:rPr>
          <w:position w:val="-6"/>
        </w:rPr>
        <w:object w:dxaOrig="240" w:dyaOrig="320" w14:anchorId="3245042C">
          <v:shape id="_x0000_i1505" type="#_x0000_t75" style="width:12.1pt;height:16.4pt" o:ole="">
            <v:imagedata r:id="rId993" o:title=""/>
          </v:shape>
          <o:OLEObject Type="Embed" ProgID="Equation.DSMT4" ShapeID="_x0000_i1505" DrawAspect="Content" ObjectID="_1350756096" r:id="rId994"/>
        </w:object>
      </w:r>
      <w:r>
        <w:t xml:space="preserve">is the osmolarity of the external environment.  Using </w:t>
      </w:r>
      <w:r>
        <w:fldChar w:fldCharType="begin"/>
      </w:r>
      <w:r>
        <w:instrText xml:space="preserve"> GOTOBUTTON ZEqnNum130917  \* MERGEFORMAT </w:instrText>
      </w:r>
      <w:fldSimple w:instr=" REF ZEqnNum130917 \* Charformat \! \* MERGEFORMAT ">
        <w:r w:rsidR="008D52AD">
          <w:instrText>(2.137)</w:instrText>
        </w:r>
      </w:fldSimple>
      <w:r>
        <w:fldChar w:fldCharType="end"/>
      </w:r>
      <w:r>
        <w:t>, it follows that</w:t>
      </w:r>
    </w:p>
    <w:p w14:paraId="640BAAB2" w14:textId="77777777" w:rsidR="00FB6012" w:rsidRDefault="00FB6012" w:rsidP="00FB6012">
      <w:pPr>
        <w:pStyle w:val="MTDisplayEquation"/>
      </w:pPr>
      <w:r>
        <w:tab/>
      </w:r>
      <w:r w:rsidR="00D85C52" w:rsidRPr="00D85C52">
        <w:rPr>
          <w:position w:val="-32"/>
        </w:rPr>
        <w:object w:dxaOrig="2079" w:dyaOrig="760" w14:anchorId="1CBDDCC2">
          <v:shape id="_x0000_i1506" type="#_x0000_t75" style="width:104.1pt;height:37.8pt" o:ole="">
            <v:imagedata r:id="rId995" o:title=""/>
          </v:shape>
          <o:OLEObject Type="Embed" ProgID="Equation.DSMT4" ShapeID="_x0000_i1506" DrawAspect="Content" ObjectID="_1350756097" r:id="rId996"/>
        </w:object>
      </w:r>
      <w:r w:rsidR="0077444B">
        <w:t>.</w:t>
      </w:r>
      <w:r>
        <w:tab/>
      </w:r>
      <w:r>
        <w:fldChar w:fldCharType="begin"/>
      </w:r>
      <w:r>
        <w:instrText xml:space="preserve"> MACROBUTTON MTPlaceRef \* MERGEFORMAT </w:instrText>
      </w:r>
      <w:fldSimple w:instr=" SEQ MTEqn \h \* MERGEFORMAT "/>
      <w:bookmarkStart w:id="138" w:name="ZEqnNum819789"/>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139</w:instrText>
        </w:r>
      </w:fldSimple>
      <w:r>
        <w:instrText>)</w:instrText>
      </w:r>
      <w:bookmarkEnd w:id="138"/>
      <w:r>
        <w:fldChar w:fldCharType="end"/>
      </w:r>
    </w:p>
    <w:p w14:paraId="2EA062F4" w14:textId="77777777" w:rsidR="00FB6012" w:rsidRDefault="00FB6012" w:rsidP="00FB6012">
      <w:r>
        <w:t xml:space="preserve">The reference configuration (the stress-free configuration of the solid) is achieved when </w:t>
      </w:r>
      <w:r w:rsidR="00D85C52" w:rsidRPr="00D85C52">
        <w:rPr>
          <w:position w:val="-6"/>
        </w:rPr>
        <w:object w:dxaOrig="540" w:dyaOrig="279" w14:anchorId="3ACAD0F9">
          <v:shape id="_x0000_i1507" type="#_x0000_t75" style="width:27.1pt;height:14.25pt" o:ole="">
            <v:imagedata r:id="rId997" o:title=""/>
          </v:shape>
          <o:OLEObject Type="Embed" ProgID="Equation.DSMT4" ShapeID="_x0000_i1507" DrawAspect="Content" ObjectID="_1350756098" r:id="rId998"/>
        </w:object>
      </w:r>
      <w:r>
        <w:t xml:space="preserve"> and </w:t>
      </w:r>
      <w:r w:rsidR="00D85C52" w:rsidRPr="00D85C52">
        <w:rPr>
          <w:position w:val="-10"/>
        </w:rPr>
        <w:object w:dxaOrig="580" w:dyaOrig="320" w14:anchorId="11BFB9C6">
          <v:shape id="_x0000_i1508" type="#_x0000_t75" style="width:29.25pt;height:16.4pt" o:ole="">
            <v:imagedata r:id="rId999" o:title=""/>
          </v:shape>
          <o:OLEObject Type="Embed" ProgID="Equation.DSMT4" ShapeID="_x0000_i1508" DrawAspect="Content" ObjectID="_1350756099" r:id="rId1000"/>
        </w:object>
      </w:r>
      <w:r>
        <w:t xml:space="preserve">, from which it follows that </w:t>
      </w:r>
      <w:r w:rsidR="00D85C52" w:rsidRPr="00D85C52">
        <w:rPr>
          <w:position w:val="-16"/>
        </w:rPr>
        <w:object w:dxaOrig="1420" w:dyaOrig="440" w14:anchorId="0346A831">
          <v:shape id="_x0000_i1509" type="#_x0000_t75" style="width:71.3pt;height:22.1pt" o:ole="">
            <v:imagedata r:id="rId1001" o:title=""/>
          </v:shape>
          <o:OLEObject Type="Embed" ProgID="Equation.DSMT4" ShapeID="_x0000_i1509" DrawAspect="Content" ObjectID="_1350756100" r:id="rId1002"/>
        </w:object>
      </w:r>
      <w:r w:rsidR="0077444B">
        <w:t>,</w:t>
      </w:r>
      <w:r>
        <w:t xml:space="preserve"> where </w:t>
      </w:r>
      <w:r w:rsidR="00D85C52" w:rsidRPr="00D85C52">
        <w:rPr>
          <w:position w:val="-12"/>
        </w:rPr>
        <w:object w:dxaOrig="240" w:dyaOrig="380" w14:anchorId="48AF0950">
          <v:shape id="_x0000_i1510" type="#_x0000_t75" style="width:12.1pt;height:18.55pt" o:ole="">
            <v:imagedata r:id="rId1003" o:title=""/>
          </v:shape>
          <o:OLEObject Type="Embed" ProgID="Equation.DSMT4" ShapeID="_x0000_i1510" DrawAspect="Content" ObjectID="_1350756101" r:id="rId1004"/>
        </w:object>
      </w:r>
      <w:r>
        <w:t xml:space="preserve"> is the value of </w:t>
      </w:r>
      <w:r w:rsidR="00D85C52" w:rsidRPr="00D85C52">
        <w:rPr>
          <w:position w:val="-6"/>
        </w:rPr>
        <w:object w:dxaOrig="240" w:dyaOrig="320" w14:anchorId="7E050DAA">
          <v:shape id="_x0000_i1511" type="#_x0000_t75" style="width:12.1pt;height:16.4pt" o:ole="">
            <v:imagedata r:id="rId1005" o:title=""/>
          </v:shape>
          <o:OLEObject Type="Embed" ProgID="Equation.DSMT4" ShapeID="_x0000_i1511" DrawAspect="Content" ObjectID="_1350756102" r:id="rId1006"/>
        </w:object>
      </w:r>
      <w:r>
        <w:t xml:space="preserve"> in the reference state.  Therefore </w:t>
      </w:r>
      <w:r>
        <w:fldChar w:fldCharType="begin"/>
      </w:r>
      <w:r>
        <w:instrText xml:space="preserve"> GOTOBUTTON ZEqnNum819789  \* MERGEFORMAT </w:instrText>
      </w:r>
      <w:fldSimple w:instr=" REF ZEqnNum819789 \* Charformat \! \* MERGEFORMAT ">
        <w:r w:rsidR="008D52AD">
          <w:instrText>(2.139)</w:instrText>
        </w:r>
      </w:fldSimple>
      <w:r>
        <w:fldChar w:fldCharType="end"/>
      </w:r>
      <w:r>
        <w:t xml:space="preserve"> may also be written as</w:t>
      </w:r>
    </w:p>
    <w:p w14:paraId="5A0100E2" w14:textId="77777777" w:rsidR="00FB6012" w:rsidRDefault="00FB6012" w:rsidP="00FB6012">
      <w:pPr>
        <w:pStyle w:val="MTDisplayEquation"/>
      </w:pPr>
      <w:r>
        <w:tab/>
      </w:r>
      <w:r w:rsidR="00D85C52" w:rsidRPr="00D85C52">
        <w:rPr>
          <w:position w:val="-32"/>
        </w:rPr>
        <w:object w:dxaOrig="2400" w:dyaOrig="760" w14:anchorId="22EA2E2B">
          <v:shape id="_x0000_i1512" type="#_x0000_t75" style="width:119.75pt;height:37.8pt" o:ole="">
            <v:imagedata r:id="rId1007" o:title=""/>
          </v:shape>
          <o:OLEObject Type="Embed" ProgID="Equation.DSMT4" ShapeID="_x0000_i1512" DrawAspect="Content" ObjectID="_1350756103" r:id="rId1008"/>
        </w:object>
      </w:r>
      <w:r>
        <w:t>,</w:t>
      </w:r>
      <w:r>
        <w:tab/>
      </w:r>
      <w:r>
        <w:fldChar w:fldCharType="begin"/>
      </w:r>
      <w:r>
        <w:instrText xml:space="preserve"> MACROBUTTON MTPlaceRef \* MERGEFORMAT </w:instrText>
      </w:r>
      <w:fldSimple w:instr=" SEQ MTEqn \h \* MERGEFORMAT "/>
      <w:bookmarkStart w:id="139" w:name="ZEqnNum217617"/>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140</w:instrText>
        </w:r>
      </w:fldSimple>
      <w:r>
        <w:instrText>)</w:instrText>
      </w:r>
      <w:bookmarkEnd w:id="139"/>
      <w:r>
        <w:fldChar w:fldCharType="end"/>
      </w:r>
    </w:p>
    <w:p w14:paraId="738BBA8F" w14:textId="77777777" w:rsidR="00FB6012" w:rsidRDefault="00FB6012" w:rsidP="00FB6012">
      <w:proofErr w:type="gramStart"/>
      <w:r>
        <w:t>and</w:t>
      </w:r>
      <w:proofErr w:type="gramEnd"/>
      <w:r>
        <w:t xml:space="preserve"> this expression may be substituted into </w:t>
      </w:r>
      <w:r>
        <w:fldChar w:fldCharType="begin"/>
      </w:r>
      <w:r>
        <w:instrText xml:space="preserve"> GOTOBUTTON ZEqnNum689586  \* MERGEFORMAT </w:instrText>
      </w:r>
      <w:fldSimple w:instr=" REF ZEqnNum689586 \* Charformat \! \* MERGEFORMAT ">
        <w:r w:rsidR="008D52AD">
          <w:instrText>(2.138)</w:instrText>
        </w:r>
      </w:fldSimple>
      <w:r>
        <w:fldChar w:fldCharType="end"/>
      </w:r>
      <w:r>
        <w:t xml:space="preserve"> to evaluate the corresponding elasticity tensor.</w:t>
      </w:r>
    </w:p>
    <w:p w14:paraId="528105B2" w14:textId="77777777" w:rsidR="00FB6012" w:rsidRPr="0021206E" w:rsidRDefault="00FB6012" w:rsidP="00FB6012"/>
    <w:p w14:paraId="3AC46058" w14:textId="77777777" w:rsidR="00FB6012" w:rsidRDefault="00FB6012" w:rsidP="00FB6012">
      <w:r>
        <w:t>A perfect osmometer is a porous material whose interstitial fluid behaves ideally and whose solid matrix exhibits negligible resistance to swelling (</w:t>
      </w:r>
      <w:r w:rsidR="00D85C52" w:rsidRPr="00D85C52">
        <w:rPr>
          <w:position w:val="-6"/>
        </w:rPr>
        <w:object w:dxaOrig="680" w:dyaOrig="320" w14:anchorId="0CF9E165">
          <v:shape id="_x0000_i1513" type="#_x0000_t75" style="width:34.2pt;height:16.4pt" o:ole="">
            <v:imagedata r:id="rId1009" o:title=""/>
          </v:shape>
          <o:OLEObject Type="Embed" ProgID="Equation.DSMT4" ShapeID="_x0000_i1513" DrawAspect="Content" ObjectID="_1350756104" r:id="rId1010"/>
        </w:object>
      </w:r>
      <w:r>
        <w:t xml:space="preserve">).  In that case </w:t>
      </w:r>
      <w:r w:rsidR="00D85C52" w:rsidRPr="00D85C52">
        <w:rPr>
          <w:position w:val="-10"/>
        </w:rPr>
        <w:object w:dxaOrig="580" w:dyaOrig="320" w14:anchorId="694894E3">
          <v:shape id="_x0000_i1514" type="#_x0000_t75" style="width:29.25pt;height:16.4pt" o:ole="">
            <v:imagedata r:id="rId1011" o:title=""/>
          </v:shape>
          <o:OLEObject Type="Embed" ProgID="Equation.DSMT4" ShapeID="_x0000_i1514" DrawAspect="Content" ObjectID="_1350756105" r:id="rId1012"/>
        </w:object>
      </w:r>
      <w:r>
        <w:t xml:space="preserve"> and </w:t>
      </w:r>
      <w:r>
        <w:fldChar w:fldCharType="begin"/>
      </w:r>
      <w:r>
        <w:instrText xml:space="preserve"> GOTOBUTTON ZEqnNum217617  \* MERGEFORMAT </w:instrText>
      </w:r>
      <w:fldSimple w:instr=" REF ZEqnNum217617 \* Charformat \! \* MERGEFORMAT ">
        <w:r w:rsidR="008D52AD">
          <w:instrText>(2.140)</w:instrText>
        </w:r>
      </w:fldSimple>
      <w:r>
        <w:fldChar w:fldCharType="end"/>
      </w:r>
      <w:r>
        <w:t xml:space="preserve"> may be rearranged to yield</w:t>
      </w:r>
    </w:p>
    <w:p w14:paraId="1AB0F247" w14:textId="77777777" w:rsidR="00FB6012" w:rsidRDefault="00FB6012" w:rsidP="00FB6012">
      <w:pPr>
        <w:pStyle w:val="MTDisplayEquation"/>
      </w:pPr>
      <w:r>
        <w:tab/>
      </w:r>
      <w:r w:rsidR="00D85C52" w:rsidRPr="00D85C52">
        <w:rPr>
          <w:position w:val="-24"/>
        </w:rPr>
        <w:object w:dxaOrig="1860" w:dyaOrig="660" w14:anchorId="2084C752">
          <v:shape id="_x0000_i1515" type="#_x0000_t75" style="width:92.65pt;height:33.5pt" o:ole="">
            <v:imagedata r:id="rId1013" o:title=""/>
          </v:shape>
          <o:OLEObject Type="Embed" ProgID="Equation.DSMT4" ShapeID="_x0000_i1515" DrawAspect="Content" ObjectID="_1350756106" r:id="rId101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141</w:instrText>
        </w:r>
      </w:fldSimple>
      <w:r>
        <w:instrText>)</w:instrText>
      </w:r>
      <w:r>
        <w:fldChar w:fldCharType="end"/>
      </w:r>
    </w:p>
    <w:p w14:paraId="114B4D43" w14:textId="77777777" w:rsidR="00FB6012" w:rsidRDefault="00FB6012" w:rsidP="00FB6012">
      <w:r>
        <w:t xml:space="preserve">This equation is known as the Boyle-van’t Hoff relation for a perfect osmometer.  It predicts that variations in the relative volume of such as medium with changes in external osmolarity </w:t>
      </w:r>
      <w:r w:rsidR="00D85C52" w:rsidRPr="00D85C52">
        <w:rPr>
          <w:position w:val="-6"/>
        </w:rPr>
        <w:object w:dxaOrig="240" w:dyaOrig="320" w14:anchorId="20DF5C1F">
          <v:shape id="_x0000_i1516" type="#_x0000_t75" style="width:12.1pt;height:16.4pt" o:ole="">
            <v:imagedata r:id="rId1015" o:title=""/>
          </v:shape>
          <o:OLEObject Type="Embed" ProgID="Equation.DSMT4" ShapeID="_x0000_i1516" DrawAspect="Content" ObjectID="_1350756107" r:id="rId1016"/>
        </w:object>
      </w:r>
      <w:r>
        <w:t xml:space="preserve"> is an affine function of </w:t>
      </w:r>
      <w:r w:rsidR="00D85C52" w:rsidRPr="00D85C52">
        <w:rPr>
          <w:position w:val="-12"/>
        </w:rPr>
        <w:object w:dxaOrig="580" w:dyaOrig="380" w14:anchorId="33DDE81B">
          <v:shape id="_x0000_i1517" type="#_x0000_t75" style="width:29.25pt;height:18.55pt" o:ole="">
            <v:imagedata r:id="rId1017" o:title=""/>
          </v:shape>
          <o:OLEObject Type="Embed" ProgID="Equation.DSMT4" ShapeID="_x0000_i1517" DrawAspect="Content" ObjectID="_1350756108" r:id="rId1018"/>
        </w:object>
      </w:r>
      <w:r>
        <w:t>, with the intercept at the origin representing the solid volume fraction and the slope representing the fluid volume fraction, in the reference configuration.</w:t>
      </w:r>
    </w:p>
    <w:p w14:paraId="10DFB10D" w14:textId="77777777" w:rsidR="00FB6012" w:rsidRDefault="00FB6012" w:rsidP="00FB6012"/>
    <w:p w14:paraId="7097EB8E" w14:textId="77777777" w:rsidR="00FB6012" w:rsidRDefault="00FB6012" w:rsidP="00FB6012">
      <w:r>
        <w:t xml:space="preserve">FEBio implements the relation of </w:t>
      </w:r>
      <w:r>
        <w:fldChar w:fldCharType="begin"/>
      </w:r>
      <w:r>
        <w:instrText xml:space="preserve"> GOTOBUTTON ZEqnNum217617  \* MERGEFORMAT </w:instrText>
      </w:r>
      <w:fldSimple w:instr=" REF ZEqnNum217617 \* Charformat \! \* MERGEFORMAT ">
        <w:r w:rsidR="008D52AD">
          <w:instrText>(2.140)</w:instrText>
        </w:r>
      </w:fldSimple>
      <w:r>
        <w:fldChar w:fldCharType="end"/>
      </w:r>
      <w:r>
        <w:t xml:space="preserve"> for the purpose of modeling equilibrium swelling even when solid matrix stresses are not negligible.  The name “perfect osmometer” is adopted for this model because it reproduces the Boyle-van’t Hoff response in the special case when </w:t>
      </w:r>
      <w:r w:rsidR="00D85C52" w:rsidRPr="00D85C52">
        <w:rPr>
          <w:position w:val="-6"/>
        </w:rPr>
        <w:object w:dxaOrig="680" w:dyaOrig="320" w14:anchorId="631E1B4A">
          <v:shape id="_x0000_i1518" type="#_x0000_t75" style="width:34.2pt;height:16.4pt" o:ole="">
            <v:imagedata r:id="rId1019" o:title=""/>
          </v:shape>
          <o:OLEObject Type="Embed" ProgID="Equation.DSMT4" ShapeID="_x0000_i1518" DrawAspect="Content" ObjectID="_1350756109" r:id="rId1020"/>
        </w:object>
      </w:r>
      <w:r>
        <w:t>.</w:t>
      </w:r>
    </w:p>
    <w:p w14:paraId="0F348A65" w14:textId="77777777" w:rsidR="00FB6012" w:rsidRDefault="00FB6012" w:rsidP="00FB6012">
      <w:pPr>
        <w:pStyle w:val="Heading3"/>
      </w:pPr>
      <w:bookmarkStart w:id="140" w:name="_Toc176704836"/>
      <w:bookmarkStart w:id="141" w:name="_Toc387680139"/>
      <w:r>
        <w:t>Cell Growth</w:t>
      </w:r>
      <w:bookmarkEnd w:id="140"/>
      <w:bookmarkEnd w:id="141"/>
    </w:p>
    <w:p w14:paraId="6DADF611" w14:textId="77777777" w:rsidR="00FB6012" w:rsidRDefault="00FB6012" w:rsidP="00FB6012">
      <w:r w:rsidRPr="009805C8">
        <w:t xml:space="preserve">The growth of cells requires the active uptake of soluble mass </w:t>
      </w:r>
      <w:r w:rsidR="0077444B">
        <w:t xml:space="preserve">to </w:t>
      </w:r>
      <w:r w:rsidRPr="009805C8">
        <w:t>provide</w:t>
      </w:r>
      <w:r w:rsidR="0077444B">
        <w:t xml:space="preserve"> the</w:t>
      </w:r>
      <w:r w:rsidRPr="009805C8">
        <w:t xml:space="preserve"> building blocks for various intracellular structures, such as the cytoskeleton or chromosomes, and </w:t>
      </w:r>
      <w:r w:rsidR="0077444B">
        <w:t xml:space="preserve">growth </w:t>
      </w:r>
      <w:r w:rsidRPr="009805C8">
        <w:t xml:space="preserve">contributes </w:t>
      </w:r>
      <w:r w:rsidRPr="009805C8">
        <w:lastRenderedPageBreak/>
        <w:t>to the osmolarity of the intracellular space. The resulting mechano-chemical gradient drives solvent into the cell as well, contributing to its volumetric growth.</w:t>
      </w:r>
    </w:p>
    <w:p w14:paraId="45C5DEEA" w14:textId="77777777" w:rsidR="00FB6012" w:rsidRDefault="00FB6012" w:rsidP="00FB6012"/>
    <w:p w14:paraId="530590D9" w14:textId="77777777" w:rsidR="00FB6012" w:rsidRPr="0070411D" w:rsidRDefault="00FB6012" w:rsidP="00FB6012">
      <w:r>
        <w:t xml:space="preserve">Cell growth may be modeled using the “perfect osmometer” framework by simply increasing the mass of the intracellular solid matrix and membrane-impermeant solute.  This is achieved by using </w:t>
      </w:r>
      <w:r>
        <w:fldChar w:fldCharType="begin"/>
      </w:r>
      <w:r>
        <w:instrText xml:space="preserve"> GOTOBUTTON ZEqnNum819789  \* MERGEFORMAT </w:instrText>
      </w:r>
      <w:fldSimple w:instr=" REF ZEqnNum819789 \* Charformat \! \* MERGEFORMAT ">
        <w:r w:rsidR="008D52AD">
          <w:instrText>(2.139)</w:instrText>
        </w:r>
      </w:fldSimple>
      <w:r>
        <w:fldChar w:fldCharType="end"/>
      </w:r>
      <w:r>
        <w:t xml:space="preserve"> to model the osmotic pressure and allowing the parameters </w:t>
      </w:r>
      <w:r w:rsidR="00D85C52" w:rsidRPr="00D85C52">
        <w:rPr>
          <w:position w:val="-12"/>
        </w:rPr>
        <w:object w:dxaOrig="300" w:dyaOrig="380" w14:anchorId="1509CAAA">
          <v:shape id="_x0000_i1519" type="#_x0000_t75" style="width:14.95pt;height:18.55pt" o:ole="">
            <v:imagedata r:id="rId1021" o:title=""/>
          </v:shape>
          <o:OLEObject Type="Embed" ProgID="Equation.DSMT4" ShapeID="_x0000_i1519" DrawAspect="Content" ObjectID="_1350756110" r:id="rId1022"/>
        </w:object>
      </w:r>
      <w:r>
        <w:t xml:space="preserve"> and </w:t>
      </w:r>
      <w:r w:rsidR="00D85C52" w:rsidRPr="00D85C52">
        <w:rPr>
          <w:position w:val="-12"/>
        </w:rPr>
        <w:object w:dxaOrig="240" w:dyaOrig="360" w14:anchorId="33B09B00">
          <v:shape id="_x0000_i1520" type="#_x0000_t75" style="width:12.1pt;height:18.55pt" o:ole="">
            <v:imagedata r:id="rId1023" o:title=""/>
          </v:shape>
          <o:OLEObject Type="Embed" ProgID="Equation.DSMT4" ShapeID="_x0000_i1520" DrawAspect="Content" ObjectID="_1350756111" r:id="rId1024"/>
        </w:object>
      </w:r>
      <w:r>
        <w:t xml:space="preserve"> (normally constant) to increase over time as a result of growth.  Since cell growth is often accompanied by cell division, and since daughter cells typically achieve the same solid and solute content as their parent, it may be convenient to assume that </w:t>
      </w:r>
      <w:r w:rsidR="00D85C52" w:rsidRPr="00D85C52">
        <w:rPr>
          <w:position w:val="-12"/>
        </w:rPr>
        <w:object w:dxaOrig="300" w:dyaOrig="380" w14:anchorId="19370E2B">
          <v:shape id="_x0000_i1521" type="#_x0000_t75" style="width:14.95pt;height:18.55pt" o:ole="">
            <v:imagedata r:id="rId1025" o:title=""/>
          </v:shape>
          <o:OLEObject Type="Embed" ProgID="Equation.DSMT4" ShapeID="_x0000_i1521" DrawAspect="Content" ObjectID="_1350756112" r:id="rId1026"/>
        </w:object>
      </w:r>
      <w:r>
        <w:t xml:space="preserve"> and </w:t>
      </w:r>
      <w:r w:rsidR="00D85C52" w:rsidRPr="00D85C52">
        <w:rPr>
          <w:position w:val="-12"/>
        </w:rPr>
        <w:object w:dxaOrig="240" w:dyaOrig="360" w14:anchorId="70273FD1">
          <v:shape id="_x0000_i1522" type="#_x0000_t75" style="width:12.1pt;height:18.55pt" o:ole="">
            <v:imagedata r:id="rId1027" o:title=""/>
          </v:shape>
          <o:OLEObject Type="Embed" ProgID="Equation.DSMT4" ShapeID="_x0000_i1522" DrawAspect="Content" ObjectID="_1350756113" r:id="rId1028"/>
        </w:object>
      </w:r>
      <w:r>
        <w:t xml:space="preserve"> increase proportionally, though this is not an obligatory relationship.  To ensure that the initial configuration is a stress-free reference configuration, let </w:t>
      </w:r>
      <w:r w:rsidR="00D85C52" w:rsidRPr="00D85C52">
        <w:rPr>
          <w:position w:val="-16"/>
        </w:rPr>
        <w:object w:dxaOrig="1420" w:dyaOrig="440" w14:anchorId="2CC8179C">
          <v:shape id="_x0000_i1523" type="#_x0000_t75" style="width:71.3pt;height:22.1pt" o:ole="">
            <v:imagedata r:id="rId1029" o:title=""/>
          </v:shape>
          <o:OLEObject Type="Embed" ProgID="Equation.DSMT4" ShapeID="_x0000_i1523" DrawAspect="Content" ObjectID="_1350756114" r:id="rId1030"/>
        </w:object>
      </w:r>
      <w:r>
        <w:t xml:space="preserve"> in the initial state prior to growth.</w:t>
      </w:r>
    </w:p>
    <w:p w14:paraId="1792A682" w14:textId="77777777" w:rsidR="00FB6012" w:rsidRPr="00CF0BE2" w:rsidRDefault="00FB6012" w:rsidP="00FB6012"/>
    <w:p w14:paraId="700A7C40" w14:textId="77777777" w:rsidR="00FB6012" w:rsidRDefault="00FB6012" w:rsidP="00FB6012">
      <w:pPr>
        <w:pStyle w:val="Heading3"/>
      </w:pPr>
      <w:bookmarkStart w:id="142" w:name="_Toc176704837"/>
      <w:bookmarkStart w:id="143" w:name="_Toc387680140"/>
      <w:r>
        <w:t>Donnan Equilibrium Swelling</w:t>
      </w:r>
      <w:bookmarkEnd w:id="142"/>
      <w:bookmarkEnd w:id="143"/>
    </w:p>
    <w:p w14:paraId="5D4D97D6" w14:textId="77777777" w:rsidR="00FB6012" w:rsidRDefault="00FB6012" w:rsidP="00FB6012">
      <w:r>
        <w:t xml:space="preserve">Consider a porous medium whose solid matrix holds a fixed electrical charge and whose interstitial fluid consists </w:t>
      </w:r>
      <w:proofErr w:type="gramStart"/>
      <w:r>
        <w:t>of</w:t>
      </w:r>
      <w:proofErr w:type="gramEnd"/>
      <w:r>
        <w:t xml:space="preserve"> a solvent and two monovalent counter-ions (such as Na</w:t>
      </w:r>
      <w:r w:rsidRPr="00B6400E">
        <w:rPr>
          <w:vertAlign w:val="superscript"/>
        </w:rPr>
        <w:t>+</w:t>
      </w:r>
      <w:r>
        <w:t xml:space="preserve"> and Cl</w:t>
      </w:r>
      <w:r w:rsidRPr="00B6400E">
        <w:rPr>
          <w:vertAlign w:val="superscript"/>
        </w:rPr>
        <w:t>-</w:t>
      </w:r>
      <w:r>
        <w:t xml:space="preserve">).  The boundaries of the medium are permeable to the solvent and ions.  The fixed charge density is denoted by </w:t>
      </w:r>
      <w:r w:rsidR="00D85C52" w:rsidRPr="00D85C52">
        <w:rPr>
          <w:position w:val="-6"/>
        </w:rPr>
        <w:object w:dxaOrig="300" w:dyaOrig="320" w14:anchorId="133E77B1">
          <v:shape id="_x0000_i1524" type="#_x0000_t75" style="width:14.95pt;height:16.4pt" o:ole="">
            <v:imagedata r:id="rId1031" o:title=""/>
          </v:shape>
          <o:OLEObject Type="Embed" ProgID="Equation.DSMT4" ShapeID="_x0000_i1524" DrawAspect="Content" ObjectID="_1350756115" r:id="rId1032"/>
        </w:object>
      </w:r>
      <w:r>
        <w:t>; it is a measure of the number of fixed charges per volume of the interstitial fluid in the current configuration.  This charge density may be either negative or positive, thereby producing an imbalance in the concentration of anions and cations in the interstitial fluid.  To determine the osmolarity of the interstitial fluid</w:t>
      </w:r>
      <w:r w:rsidR="0018091D">
        <w:t>,</w:t>
      </w:r>
      <w:r>
        <w:t xml:space="preserve"> it is necessary to equate the mechano-chemical potential of the solvent and the mechano-electrochemical potential of the ions between the porous medium and its surrounding bath.  When assuming ideal physicochemical behavior, the interstitial osmolarity (resulting from the interstitial ions) is given by</w:t>
      </w:r>
    </w:p>
    <w:p w14:paraId="04C6DEDD" w14:textId="77777777" w:rsidR="00FB6012" w:rsidRDefault="00FB6012" w:rsidP="00FB6012">
      <w:pPr>
        <w:pStyle w:val="MTDisplayEquation"/>
      </w:pPr>
      <w:r>
        <w:tab/>
      </w:r>
      <w:r w:rsidR="00D85C52" w:rsidRPr="00D85C52">
        <w:rPr>
          <w:position w:val="-18"/>
        </w:rPr>
        <w:object w:dxaOrig="1960" w:dyaOrig="560" w14:anchorId="5E8287BB">
          <v:shape id="_x0000_i1525" type="#_x0000_t75" style="width:97.65pt;height:27.8pt" o:ole="">
            <v:imagedata r:id="rId1033" o:title=""/>
          </v:shape>
          <o:OLEObject Type="Embed" ProgID="Equation.DSMT4" ShapeID="_x0000_i1525" DrawAspect="Content" ObjectID="_1350756116" r:id="rId1034"/>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142</w:instrText>
        </w:r>
      </w:fldSimple>
      <w:r>
        <w:instrText>)</w:instrText>
      </w:r>
      <w:r>
        <w:fldChar w:fldCharType="end"/>
      </w:r>
    </w:p>
    <w:p w14:paraId="5C6069E6" w14:textId="77777777" w:rsidR="00FB6012" w:rsidRDefault="00FB6012" w:rsidP="00FB6012">
      <w:proofErr w:type="gramStart"/>
      <w:r>
        <w:t>where</w:t>
      </w:r>
      <w:proofErr w:type="gramEnd"/>
      <w:r>
        <w:t xml:space="preserve"> </w:t>
      </w:r>
      <w:r w:rsidR="00D85C52" w:rsidRPr="00D85C52">
        <w:rPr>
          <w:position w:val="-6"/>
        </w:rPr>
        <w:object w:dxaOrig="240" w:dyaOrig="320" w14:anchorId="509E073F">
          <v:shape id="_x0000_i1526" type="#_x0000_t75" style="width:12.1pt;height:16.4pt" o:ole="">
            <v:imagedata r:id="rId1035" o:title=""/>
          </v:shape>
          <o:OLEObject Type="Embed" ProgID="Equation.DSMT4" ShapeID="_x0000_i1526" DrawAspect="Content" ObjectID="_1350756117" r:id="rId1036"/>
        </w:object>
      </w:r>
      <w:r>
        <w:t xml:space="preserve"> is the salt concentration in the bath.  Alternatively, we note that the osmolarity of the bath is </w:t>
      </w:r>
      <w:r w:rsidR="00D85C52" w:rsidRPr="00D85C52">
        <w:rPr>
          <w:position w:val="-6"/>
        </w:rPr>
        <w:object w:dxaOrig="840" w:dyaOrig="320" w14:anchorId="5988CE75">
          <v:shape id="_x0000_i1527" type="#_x0000_t75" style="width:42.75pt;height:16.4pt" o:ole="">
            <v:imagedata r:id="rId1037" o:title=""/>
          </v:shape>
          <o:OLEObject Type="Embed" ProgID="Equation.DSMT4" ShapeID="_x0000_i1527" DrawAspect="Content" ObjectID="_1350756118" r:id="rId1038"/>
        </w:object>
      </w:r>
      <w:r>
        <w:t xml:space="preserve">.  Though this expression may be equated with </w:t>
      </w:r>
      <w:r>
        <w:fldChar w:fldCharType="begin"/>
      </w:r>
      <w:r>
        <w:instrText xml:space="preserve"> GOTOBUTTON ZEqnNum130917  \* MERGEFORMAT </w:instrText>
      </w:r>
      <w:fldSimple w:instr=" REF ZEqnNum130917 \* Charformat \! \* MERGEFORMAT ">
        <w:r w:rsidR="008D52AD">
          <w:instrText>(2.137)</w:instrText>
        </w:r>
      </w:fldSimple>
      <w:r>
        <w:fldChar w:fldCharType="end"/>
      </w:r>
      <w:r>
        <w:t xml:space="preserve">, the resulting value of </w:t>
      </w:r>
      <w:r w:rsidR="00D85C52" w:rsidRPr="00D85C52">
        <w:rPr>
          <w:position w:val="-12"/>
        </w:rPr>
        <w:object w:dxaOrig="240" w:dyaOrig="360" w14:anchorId="70653EC9">
          <v:shape id="_x0000_i1528" type="#_x0000_t75" style="width:12.1pt;height:18.55pt" o:ole="">
            <v:imagedata r:id="rId1039" o:title=""/>
          </v:shape>
          <o:OLEObject Type="Embed" ProgID="Equation.DSMT4" ShapeID="_x0000_i1528" DrawAspect="Content" ObjectID="_1350756119" r:id="rId1040"/>
        </w:object>
      </w:r>
      <w:r>
        <w:t xml:space="preserve"> is not constant in this case, since ions may transport into or out of the pore space; therefore that relation is not useful here.</w:t>
      </w:r>
    </w:p>
    <w:p w14:paraId="79CB7D6F" w14:textId="77777777" w:rsidR="00FB6012" w:rsidRDefault="00FB6012" w:rsidP="00FB6012"/>
    <w:p w14:paraId="0E980636" w14:textId="77777777" w:rsidR="00FB6012" w:rsidRDefault="00FB6012" w:rsidP="00FB6012">
      <w:r>
        <w:t xml:space="preserve">However, since the number of charges fixed to the solid matrix is invariant, we may manipulate </w:t>
      </w:r>
      <w:r>
        <w:fldChar w:fldCharType="begin"/>
      </w:r>
      <w:r>
        <w:instrText xml:space="preserve"> GOTOBUTTON ZEqnNum130917  \* MERGEFORMAT </w:instrText>
      </w:r>
      <w:fldSimple w:instr=" REF ZEqnNum130917 \* Charformat \! \* MERGEFORMAT ">
        <w:r w:rsidR="008D52AD">
          <w:instrText>(2.137)</w:instrText>
        </w:r>
      </w:fldSimple>
      <w:r>
        <w:fldChar w:fldCharType="end"/>
      </w:r>
      <w:r>
        <w:t xml:space="preserve"> to produce a relation between the fixed charge density in the current configuration, </w:t>
      </w:r>
      <w:r w:rsidR="00D85C52" w:rsidRPr="00D85C52">
        <w:rPr>
          <w:position w:val="-6"/>
        </w:rPr>
        <w:object w:dxaOrig="300" w:dyaOrig="320" w14:anchorId="77268E84">
          <v:shape id="_x0000_i1529" type="#_x0000_t75" style="width:14.95pt;height:16.4pt" o:ole="">
            <v:imagedata r:id="rId1041" o:title=""/>
          </v:shape>
          <o:OLEObject Type="Embed" ProgID="Equation.DSMT4" ShapeID="_x0000_i1529" DrawAspect="Content" ObjectID="_1350756120" r:id="rId1042"/>
        </w:object>
      </w:r>
      <w:r>
        <w:t>, and the corresponding value in the reference configuration,</w:t>
      </w:r>
      <w:r w:rsidR="00D85C52" w:rsidRPr="00D85C52">
        <w:rPr>
          <w:position w:val="-12"/>
        </w:rPr>
        <w:object w:dxaOrig="300" w:dyaOrig="380" w14:anchorId="1D365491">
          <v:shape id="_x0000_i1530" type="#_x0000_t75" style="width:14.95pt;height:18.55pt" o:ole="">
            <v:imagedata r:id="rId1043" o:title=""/>
          </v:shape>
          <o:OLEObject Type="Embed" ProgID="Equation.DSMT4" ShapeID="_x0000_i1530" DrawAspect="Content" ObjectID="_1350756121" r:id="rId1044"/>
        </w:object>
      </w:r>
      <w:r>
        <w:t>,</w:t>
      </w:r>
    </w:p>
    <w:p w14:paraId="7932F4E5" w14:textId="77777777" w:rsidR="00FB6012" w:rsidRDefault="00FB6012" w:rsidP="00FB6012">
      <w:pPr>
        <w:pStyle w:val="MTDisplayEquation"/>
      </w:pPr>
      <w:r>
        <w:tab/>
      </w:r>
      <w:r w:rsidR="00D85C52" w:rsidRPr="00D85C52">
        <w:rPr>
          <w:position w:val="-30"/>
        </w:rPr>
        <w:object w:dxaOrig="1440" w:dyaOrig="720" w14:anchorId="485706D5">
          <v:shape id="_x0000_i1531" type="#_x0000_t75" style="width:1in;height:36.35pt" o:ole="">
            <v:imagedata r:id="rId1045" o:title=""/>
          </v:shape>
          <o:OLEObject Type="Embed" ProgID="Equation.DSMT4" ShapeID="_x0000_i1531" DrawAspect="Content" ObjectID="_1350756122" r:id="rId104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143</w:instrText>
        </w:r>
      </w:fldSimple>
      <w:r>
        <w:instrText>)</w:instrText>
      </w:r>
      <w:r>
        <w:fldChar w:fldCharType="end"/>
      </w:r>
    </w:p>
    <w:p w14:paraId="32E9E6A2" w14:textId="77777777" w:rsidR="00FB6012" w:rsidRDefault="00FB6012" w:rsidP="00FB6012">
      <w:r>
        <w:t>Now the osmotic pressure resulting from the difference in osmolarity between the porous medium and its surrounding bath is given by</w:t>
      </w:r>
    </w:p>
    <w:p w14:paraId="5241AEFD" w14:textId="77777777" w:rsidR="00FB6012" w:rsidRDefault="00FB6012" w:rsidP="00FB6012">
      <w:pPr>
        <w:pStyle w:val="MTDisplayEquation"/>
      </w:pPr>
      <w:r>
        <w:tab/>
      </w:r>
      <w:r w:rsidR="00D85C52" w:rsidRPr="00D85C52">
        <w:rPr>
          <w:position w:val="-44"/>
        </w:rPr>
        <w:object w:dxaOrig="3620" w:dyaOrig="999" w14:anchorId="4DADF025">
          <v:shape id="_x0000_i1532" type="#_x0000_t75" style="width:181.05pt;height:49.9pt" o:ole="">
            <v:imagedata r:id="rId1047" o:title=""/>
          </v:shape>
          <o:OLEObject Type="Embed" ProgID="Equation.DSMT4" ShapeID="_x0000_i1532" DrawAspect="Content" ObjectID="_1350756123" r:id="rId10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2</w:instrText>
        </w:r>
      </w:fldSimple>
      <w:r>
        <w:instrText>.</w:instrText>
      </w:r>
      <w:fldSimple w:instr=" SEQ MTEqn \c \* Arabic \* MERGEFORMAT ">
        <w:r w:rsidR="008D52AD">
          <w:rPr>
            <w:noProof/>
          </w:rPr>
          <w:instrText>144</w:instrText>
        </w:r>
      </w:fldSimple>
      <w:r>
        <w:instrText>)</w:instrText>
      </w:r>
      <w:r>
        <w:fldChar w:fldCharType="end"/>
      </w:r>
    </w:p>
    <w:p w14:paraId="3CE30D75" w14:textId="77777777" w:rsidR="00FB6012" w:rsidRDefault="00FB6012" w:rsidP="00FB6012">
      <w:r>
        <w:t xml:space="preserve">This expression may be substituted into </w:t>
      </w:r>
      <w:r>
        <w:fldChar w:fldCharType="begin"/>
      </w:r>
      <w:r>
        <w:instrText xml:space="preserve"> GOTOBUTTON ZEqnNum689586  \* MERGEFORMAT </w:instrText>
      </w:r>
      <w:fldSimple w:instr=" REF ZEqnNum689586 \* Charformat \! \* MERGEFORMAT ">
        <w:r w:rsidR="008D52AD">
          <w:instrText>(2.138)</w:instrText>
        </w:r>
      </w:fldSimple>
      <w:r>
        <w:fldChar w:fldCharType="end"/>
      </w:r>
      <w:r>
        <w:t xml:space="preserve"> to evaluate the corresponding elasticity tensor.</w:t>
      </w:r>
    </w:p>
    <w:p w14:paraId="6D880A68" w14:textId="77777777" w:rsidR="00FB6012" w:rsidRDefault="00FB6012" w:rsidP="00FB6012"/>
    <w:p w14:paraId="17042DDF" w14:textId="77777777" w:rsidR="00FB6012" w:rsidRDefault="00FB6012" w:rsidP="00FB6012">
      <w:r>
        <w:t>When the osmotic pressure results from an imbalance in osmolarity produced by a fixed charge density, it is called a Donnan osmotic pressure.  The analysis associated with this relation is called Donnan equilibrium.</w:t>
      </w:r>
    </w:p>
    <w:p w14:paraId="166081AE" w14:textId="77777777" w:rsidR="00036EB2" w:rsidRDefault="00036EB2">
      <w:pPr>
        <w:jc w:val="left"/>
      </w:pPr>
      <w:r>
        <w:br w:type="page"/>
      </w:r>
    </w:p>
    <w:p w14:paraId="0F5BB67F" w14:textId="77777777" w:rsidR="00036EB2" w:rsidRDefault="00036EB2" w:rsidP="00FB6012"/>
    <w:p w14:paraId="4C74E826" w14:textId="77777777" w:rsidR="00036EB2" w:rsidRDefault="00036EB2" w:rsidP="00036EB2">
      <w:pPr>
        <w:pStyle w:val="Heading2"/>
      </w:pPr>
      <w:bookmarkStart w:id="144" w:name="_Toc387680141"/>
      <w:r>
        <w:t>Chemical Reactions</w:t>
      </w:r>
      <w:bookmarkEnd w:id="144"/>
    </w:p>
    <w:p w14:paraId="3BFAD49E" w14:textId="77777777" w:rsidR="00036EB2" w:rsidRDefault="00036EB2" w:rsidP="00036EB2">
      <w:r>
        <w:t>Chemical reactions may be incorportated into a multiphasic mixture by adding a mass supply term to the equation of mass balance,</w:t>
      </w:r>
    </w:p>
    <w:p w14:paraId="20BB90EF" w14:textId="77777777" w:rsidR="00036EB2" w:rsidRDefault="00036EB2" w:rsidP="00036EB2">
      <w:pPr>
        <w:pStyle w:val="MTDisplayEquation"/>
      </w:pPr>
      <w:r>
        <w:tab/>
      </w:r>
      <w:r w:rsidRPr="005263E8">
        <w:rPr>
          <w:position w:val="-24"/>
        </w:rPr>
        <w:object w:dxaOrig="2280" w:dyaOrig="660" w14:anchorId="24E2A252">
          <v:shape id="_x0000_i1533" type="#_x0000_t75" style="width:114.75pt;height:33.5pt" o:ole="">
            <v:imagedata r:id="rId1049" o:title=""/>
          </v:shape>
          <o:OLEObject Type="Embed" ProgID="Equation.DSMT4" ShapeID="_x0000_i1533" DrawAspect="Content" ObjectID="_1350756124" r:id="rId1050"/>
        </w:object>
      </w:r>
      <w:r>
        <w:t xml:space="preserve">, </w:t>
      </w:r>
      <w:r>
        <w:tab/>
      </w:r>
      <w:r w:rsidR="00F75A04">
        <w:fldChar w:fldCharType="begin"/>
      </w:r>
      <w:r w:rsidR="00F75A04">
        <w:instrText xml:space="preserve"> MACROBUTTON MTPlaceRef \* MERGEFORMAT </w:instrText>
      </w:r>
      <w:fldSimple w:instr=" SEQ MTEqn \h \* MERGEFORMAT "/>
      <w:bookmarkStart w:id="145" w:name="ZEqnNum719595"/>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145</w:instrText>
        </w:r>
      </w:fldSimple>
      <w:r w:rsidR="00F75A04">
        <w:instrText>)</w:instrText>
      </w:r>
      <w:bookmarkEnd w:id="145"/>
      <w:r w:rsidR="00F75A04">
        <w:fldChar w:fldCharType="end"/>
      </w:r>
    </w:p>
    <w:p w14:paraId="56B3EB01" w14:textId="77777777" w:rsidR="00036EB2" w:rsidRDefault="00036EB2" w:rsidP="00036EB2">
      <w:r>
        <w:t xml:space="preserve">Where </w:t>
      </w:r>
      <w:r w:rsidRPr="005263E8">
        <w:rPr>
          <w:position w:val="-10"/>
        </w:rPr>
        <w:object w:dxaOrig="340" w:dyaOrig="360" w14:anchorId="2579E654">
          <v:shape id="_x0000_i1534" type="#_x0000_t75" style="width:17.1pt;height:18.55pt" o:ole="">
            <v:imagedata r:id="rId1051" o:title=""/>
          </v:shape>
          <o:OLEObject Type="Embed" ProgID="Equation.DSMT4" ShapeID="_x0000_i1534" DrawAspect="Content" ObjectID="_1350756125" r:id="rId1052"/>
        </w:object>
      </w:r>
      <w:proofErr w:type="gramStart"/>
      <w:r>
        <w:t xml:space="preserve">  is</w:t>
      </w:r>
      <w:proofErr w:type="gramEnd"/>
      <w:r>
        <w:t xml:space="preserve"> the volume density of mass supply to </w:t>
      </w:r>
      <w:r w:rsidRPr="005263E8">
        <w:rPr>
          <w:position w:val="-6"/>
        </w:rPr>
        <w:object w:dxaOrig="240" w:dyaOrig="220" w14:anchorId="5085E361">
          <v:shape id="_x0000_i1535" type="#_x0000_t75" style="width:12.1pt;height:10.7pt" o:ole="">
            <v:imagedata r:id="rId1053" o:title=""/>
          </v:shape>
          <o:OLEObject Type="Embed" ProgID="Equation.DSMT4" ShapeID="_x0000_i1535" DrawAspect="Content" ObjectID="_1350756126" r:id="rId1054"/>
        </w:object>
      </w:r>
      <w:r>
        <w:t xml:space="preserve"> resulting from chemical reactions with all other mixture constitutents.</w:t>
      </w:r>
      <w:r w:rsidR="00275186">
        <w:t xml:space="preserve"> </w:t>
      </w:r>
      <w:r>
        <w:t>Since mass must be conserved over all constituents, mass supply terms are constrained by</w:t>
      </w:r>
    </w:p>
    <w:p w14:paraId="4F4B5875" w14:textId="77777777" w:rsidR="00036EB2" w:rsidRDefault="00036EB2" w:rsidP="00036EB2">
      <w:pPr>
        <w:pStyle w:val="MTDisplayEquation"/>
      </w:pPr>
      <w:r>
        <w:tab/>
      </w:r>
      <w:r w:rsidRPr="005263E8">
        <w:rPr>
          <w:position w:val="-28"/>
        </w:rPr>
        <w:object w:dxaOrig="999" w:dyaOrig="540" w14:anchorId="3B70E94A">
          <v:shape id="_x0000_i1536" type="#_x0000_t75" style="width:49.9pt;height:27.1pt" o:ole="">
            <v:imagedata r:id="rId1055" o:title=""/>
          </v:shape>
          <o:OLEObject Type="Embed" ProgID="Equation.DSMT4" ShapeID="_x0000_i1536" DrawAspect="Content" ObjectID="_1350756127" r:id="rId1056"/>
        </w:object>
      </w:r>
      <w:r>
        <w:t xml:space="preserve">. </w:t>
      </w:r>
      <w:r>
        <w:tab/>
      </w:r>
      <w:r w:rsidR="00F75A04">
        <w:fldChar w:fldCharType="begin"/>
      </w:r>
      <w:r w:rsidR="00F75A04">
        <w:instrText xml:space="preserve"> MACROBUTTON MTPlaceRef \* MERGEFORMAT </w:instrText>
      </w:r>
      <w:fldSimple w:instr=" SEQ MTEqn \h \* MERGEFORMAT "/>
      <w:bookmarkStart w:id="146" w:name="ZEqnNum534803"/>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146</w:instrText>
        </w:r>
      </w:fldSimple>
      <w:r w:rsidR="00F75A04">
        <w:instrText>)</w:instrText>
      </w:r>
      <w:bookmarkEnd w:id="146"/>
      <w:r w:rsidR="00F75A04">
        <w:fldChar w:fldCharType="end"/>
      </w:r>
    </w:p>
    <w:p w14:paraId="188D6B34" w14:textId="77777777" w:rsidR="00036EB2" w:rsidRDefault="00036EB2" w:rsidP="00036EB2">
      <w:r>
        <w:t xml:space="preserve">In a mixture containing a solid constituent (denoted by </w:t>
      </w:r>
      <w:r w:rsidRPr="005263E8">
        <w:rPr>
          <w:position w:val="-6"/>
        </w:rPr>
        <w:object w:dxaOrig="580" w:dyaOrig="220" w14:anchorId="75B288AE">
          <v:shape id="_x0000_i1537" type="#_x0000_t75" style="width:29.25pt;height:10.7pt" o:ole="">
            <v:imagedata r:id="rId1057" o:title=""/>
          </v:shape>
          <o:OLEObject Type="Embed" ProgID="Equation.DSMT4" ShapeID="_x0000_i1537" DrawAspect="Content" ObjectID="_1350756128" r:id="rId1058"/>
        </w:object>
      </w:r>
      <w:proofErr w:type="gramStart"/>
      <w:r>
        <w:t xml:space="preserve"> )</w:t>
      </w:r>
      <w:proofErr w:type="gramEnd"/>
      <w:r>
        <w:t>, it is conveniemt to define the mixture domain (and thus the finite element mesh) on the solid and evaluate mass fluxes of constituents relative to the solid,</w:t>
      </w:r>
    </w:p>
    <w:p w14:paraId="0456768C" w14:textId="77777777" w:rsidR="00036EB2" w:rsidRDefault="00036EB2" w:rsidP="00036EB2">
      <w:pPr>
        <w:pStyle w:val="MTDisplayEquation"/>
      </w:pPr>
      <w:r>
        <w:tab/>
      </w:r>
      <w:r w:rsidRPr="005263E8">
        <w:rPr>
          <w:position w:val="-16"/>
        </w:rPr>
        <w:object w:dxaOrig="1840" w:dyaOrig="440" w14:anchorId="5D328261">
          <v:shape id="_x0000_i1538" type="#_x0000_t75" style="width:91.25pt;height:22.1pt" o:ole="">
            <v:imagedata r:id="rId1059" o:title=""/>
          </v:shape>
          <o:OLEObject Type="Embed" ProgID="Equation.DSMT4" ShapeID="_x0000_i1538" DrawAspect="Content" ObjectID="_1350756129" r:id="rId1060"/>
        </w:object>
      </w:r>
      <w:r>
        <w:t xml:space="preserve">. </w:t>
      </w:r>
      <w:r>
        <w:tab/>
      </w:r>
      <w:r w:rsidR="00F75A04">
        <w:fldChar w:fldCharType="begin"/>
      </w:r>
      <w:r w:rsidR="00F75A04">
        <w:instrText xml:space="preserve"> MACROBUTTON MTPlaceRef \* MERGEFORMAT </w:instrText>
      </w:r>
      <w:fldSimple w:instr=" SEQ MTEqn \h \* MERGEFORMAT "/>
      <w:bookmarkStart w:id="147" w:name="ZEqnNum888503"/>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147</w:instrText>
        </w:r>
      </w:fldSimple>
      <w:r w:rsidR="00F75A04">
        <w:instrText>)</w:instrText>
      </w:r>
      <w:bookmarkEnd w:id="147"/>
      <w:r w:rsidR="00F75A04">
        <w:fldChar w:fldCharType="end"/>
      </w:r>
    </w:p>
    <w:p w14:paraId="040E855F" w14:textId="77777777" w:rsidR="00036EB2" w:rsidRDefault="00036EB2" w:rsidP="00036EB2">
      <w:r>
        <w:t>Substituting</w:t>
      </w:r>
      <w:r w:rsidR="008D24F9">
        <w:t xml:space="preserve"> </w:t>
      </w:r>
      <w:r w:rsidR="008D24F9">
        <w:fldChar w:fldCharType="begin"/>
      </w:r>
      <w:r w:rsidR="008D24F9">
        <w:instrText xml:space="preserve"> GOTOBUTTON ZEqnNum888503  \* MERGEFORMAT </w:instrText>
      </w:r>
      <w:fldSimple w:instr=" REF ZEqnNum888503 \* Charformat \! \* MERGEFORMAT ">
        <w:r w:rsidR="008D52AD">
          <w:instrText>(2.147)</w:instrText>
        </w:r>
      </w:fldSimple>
      <w:r w:rsidR="008D24F9">
        <w:fldChar w:fldCharType="end"/>
      </w:r>
      <w:r w:rsidR="008D24F9">
        <w:t xml:space="preserve"> </w:t>
      </w:r>
      <w:r>
        <w:t>into</w:t>
      </w:r>
      <w:r w:rsidR="008D24F9">
        <w:t xml:space="preserve"> </w:t>
      </w:r>
      <w:r w:rsidR="008D24F9">
        <w:fldChar w:fldCharType="begin"/>
      </w:r>
      <w:r w:rsidR="008D24F9">
        <w:instrText xml:space="preserve"> GOTOBUTTON ZEqnNum719595  \* MERGEFORMAT </w:instrText>
      </w:r>
      <w:fldSimple w:instr=" REF ZEqnNum719595 \* Charformat \! \* MERGEFORMAT ">
        <w:r w:rsidR="008D52AD">
          <w:instrText>(2.145)</w:instrText>
        </w:r>
      </w:fldSimple>
      <w:r w:rsidR="008D24F9">
        <w:fldChar w:fldCharType="end"/>
      </w:r>
      <w:r>
        <w:t>, the differential form of the mass balance may be rewritten as</w:t>
      </w:r>
    </w:p>
    <w:p w14:paraId="3C1F3CF1" w14:textId="77777777" w:rsidR="00036EB2" w:rsidRDefault="00036EB2" w:rsidP="00036EB2">
      <w:pPr>
        <w:pStyle w:val="MTDisplayEquation"/>
      </w:pPr>
      <w:r>
        <w:tab/>
      </w:r>
      <w:r w:rsidRPr="005263E8">
        <w:rPr>
          <w:position w:val="-24"/>
        </w:rPr>
        <w:object w:dxaOrig="2220" w:dyaOrig="660" w14:anchorId="75C0B726">
          <v:shape id="_x0000_i1539" type="#_x0000_t75" style="width:111.2pt;height:33.5pt" o:ole="">
            <v:imagedata r:id="rId1061" o:title=""/>
          </v:shape>
          <o:OLEObject Type="Embed" ProgID="Equation.DSMT4" ShapeID="_x0000_i1539" DrawAspect="Content" ObjectID="_1350756130" r:id="rId1062"/>
        </w:object>
      </w:r>
      <w:r>
        <w:t xml:space="preserve">, </w:t>
      </w:r>
      <w:r>
        <w:tab/>
      </w:r>
      <w:r w:rsidR="00F75A04">
        <w:fldChar w:fldCharType="begin"/>
      </w:r>
      <w:r w:rsidR="00F75A04">
        <w:instrText xml:space="preserve"> MACROBUTTON MTPlaceRef \* MERGEFORMAT </w:instrText>
      </w:r>
      <w:fldSimple w:instr=" SEQ MTEqn \h \* MERGEFORMAT "/>
      <w:bookmarkStart w:id="148" w:name="ZEqnNum431995"/>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148</w:instrText>
        </w:r>
      </w:fldSimple>
      <w:r w:rsidR="00F75A04">
        <w:instrText>)</w:instrText>
      </w:r>
      <w:bookmarkEnd w:id="148"/>
      <w:r w:rsidR="00F75A04">
        <w:fldChar w:fldCharType="end"/>
      </w:r>
    </w:p>
    <w:p w14:paraId="1571C292" w14:textId="77777777" w:rsidR="00036EB2" w:rsidRDefault="00036EB2" w:rsidP="00036EB2">
      <w:r>
        <w:t xml:space="preserve">Where </w:t>
      </w:r>
      <w:r w:rsidRPr="005263E8">
        <w:rPr>
          <w:position w:val="-14"/>
        </w:rPr>
        <w:object w:dxaOrig="1040" w:dyaOrig="400" w14:anchorId="7D3F2CEE">
          <v:shape id="_x0000_i1540" type="#_x0000_t75" style="width:52.75pt;height:19.25pt" o:ole="">
            <v:imagedata r:id="rId1063" o:title=""/>
          </v:shape>
          <o:OLEObject Type="Embed" ProgID="Equation.DSMT4" ShapeID="_x0000_i1540" DrawAspect="Content" ObjectID="_1350756131" r:id="rId1064"/>
        </w:object>
      </w:r>
      <w:r>
        <w:t xml:space="preserve"> represents the material time derivative in the spatial frame, following the solid, </w:t>
      </w:r>
      <w:r w:rsidRPr="005263E8">
        <w:rPr>
          <w:position w:val="-6"/>
        </w:rPr>
        <w:object w:dxaOrig="940" w:dyaOrig="279" w14:anchorId="7BAB97AD">
          <v:shape id="_x0000_i1541" type="#_x0000_t75" style="width:47.05pt;height:14.25pt" o:ole="">
            <v:imagedata r:id="rId1065" o:title=""/>
          </v:shape>
          <o:OLEObject Type="Embed" ProgID="Equation.DSMT4" ShapeID="_x0000_i1541" DrawAspect="Content" ObjectID="_1350756132" r:id="rId1066"/>
        </w:object>
      </w:r>
      <w:r>
        <w:t xml:space="preserve">, where </w:t>
      </w:r>
      <w:r w:rsidRPr="000868F9">
        <w:rPr>
          <w:position w:val="-4"/>
        </w:rPr>
        <w:object w:dxaOrig="220" w:dyaOrig="260" w14:anchorId="00E6B360">
          <v:shape id="_x0000_i1542" type="#_x0000_t75" style="width:10.7pt;height:12.1pt" o:ole="">
            <v:imagedata r:id="rId1067" o:title=""/>
          </v:shape>
          <o:OLEObject Type="Embed" ProgID="Equation.DSMT4" ShapeID="_x0000_i1542" DrawAspect="Content" ObjectID="_1350756133" r:id="rId1068"/>
        </w:object>
      </w:r>
      <w:r>
        <w:t xml:space="preserve"> is the deformation gradient of the solid matrix; </w:t>
      </w:r>
      <w:r w:rsidRPr="005263E8">
        <w:rPr>
          <w:position w:val="-12"/>
        </w:rPr>
        <w:object w:dxaOrig="340" w:dyaOrig="380" w14:anchorId="2D7C102A">
          <v:shape id="_x0000_i1543" type="#_x0000_t75" style="width:17.1pt;height:18.55pt" o:ole="">
            <v:imagedata r:id="rId1069" o:title=""/>
          </v:shape>
          <o:OLEObject Type="Embed" ProgID="Equation.DSMT4" ShapeID="_x0000_i1543" DrawAspect="Content" ObjectID="_1350756134" r:id="rId1070"/>
        </w:object>
      </w:r>
      <w:r>
        <w:t xml:space="preserve"> is the apparent density and </w:t>
      </w:r>
      <w:r w:rsidRPr="005263E8">
        <w:rPr>
          <w:position w:val="-12"/>
        </w:rPr>
        <w:object w:dxaOrig="340" w:dyaOrig="380" w14:anchorId="0B84EE22">
          <v:shape id="_x0000_i1544" type="#_x0000_t75" style="width:17.1pt;height:18.55pt" o:ole="">
            <v:imagedata r:id="rId1071" o:title=""/>
          </v:shape>
          <o:OLEObject Type="Embed" ProgID="Equation.DSMT4" ShapeID="_x0000_i1544" DrawAspect="Content" ObjectID="_1350756135" r:id="rId1072"/>
        </w:object>
      </w:r>
      <w:r>
        <w:t xml:space="preserve"> is the volume density of mass supply to </w:t>
      </w:r>
      <w:r w:rsidRPr="005263E8">
        <w:rPr>
          <w:position w:val="-6"/>
        </w:rPr>
        <w:object w:dxaOrig="240" w:dyaOrig="220" w14:anchorId="05B04949">
          <v:shape id="_x0000_i1545" type="#_x0000_t75" style="width:12.1pt;height:10.7pt" o:ole="">
            <v:imagedata r:id="rId1073" o:title=""/>
          </v:shape>
          <o:OLEObject Type="Embed" ProgID="Equation.DSMT4" ShapeID="_x0000_i1545" DrawAspect="Content" ObjectID="_1350756136" r:id="rId1074"/>
        </w:object>
      </w:r>
      <w:r>
        <w:t xml:space="preserve"> normalized to the mixture volume in the reference configuration,</w:t>
      </w:r>
    </w:p>
    <w:p w14:paraId="4842066C" w14:textId="77777777" w:rsidR="00036EB2" w:rsidRDefault="00036EB2" w:rsidP="00036EB2">
      <w:pPr>
        <w:pStyle w:val="MTDisplayEquation"/>
      </w:pPr>
      <w:r>
        <w:tab/>
      </w:r>
      <w:r w:rsidRPr="005263E8">
        <w:rPr>
          <w:position w:val="-12"/>
        </w:rPr>
        <w:object w:dxaOrig="2260" w:dyaOrig="380" w14:anchorId="56F836D2">
          <v:shape id="_x0000_i1546" type="#_x0000_t75" style="width:113.35pt;height:18.55pt" o:ole="">
            <v:imagedata r:id="rId1075" o:title=""/>
          </v:shape>
          <o:OLEObject Type="Embed" ProgID="Equation.DSMT4" ShapeID="_x0000_i1546" DrawAspect="Content" ObjectID="_1350756137" r:id="rId1076"/>
        </w:object>
      </w:r>
      <w:r>
        <w:t xml:space="preserve">. </w:t>
      </w:r>
      <w:r>
        <w:tab/>
      </w:r>
      <w:r w:rsidR="00F75A04">
        <w:fldChar w:fldCharType="begin"/>
      </w:r>
      <w:r w:rsidR="00F75A04">
        <w:instrText xml:space="preserve"> MACROBUTTON MTPlaceRef \* MERGEFORMAT </w:instrText>
      </w:r>
      <w:fldSimple w:instr=" SEQ MTEqn \h \* MERGEFORMAT "/>
      <w:bookmarkStart w:id="149" w:name="ZEqnNum466274"/>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149</w:instrText>
        </w:r>
      </w:fldSimple>
      <w:r w:rsidR="00F75A04">
        <w:instrText>)</w:instrText>
      </w:r>
      <w:bookmarkEnd w:id="149"/>
      <w:r w:rsidR="00F75A04">
        <w:fldChar w:fldCharType="end"/>
      </w:r>
    </w:p>
    <w:p w14:paraId="27FD3D98" w14:textId="77777777" w:rsidR="00036EB2" w:rsidRDefault="00036EB2" w:rsidP="00036EB2">
      <w:r>
        <w:t xml:space="preserve">Since </w:t>
      </w:r>
      <w:r w:rsidRPr="005263E8">
        <w:rPr>
          <w:position w:val="-12"/>
        </w:rPr>
        <w:object w:dxaOrig="340" w:dyaOrig="380" w14:anchorId="0B5BE874">
          <v:shape id="_x0000_i1547" type="#_x0000_t75" style="width:17.1pt;height:18.55pt" o:ole="">
            <v:imagedata r:id="rId1077" o:title=""/>
          </v:shape>
          <o:OLEObject Type="Embed" ProgID="Equation.DSMT4" ShapeID="_x0000_i1547" DrawAspect="Content" ObjectID="_1350756138" r:id="rId1078"/>
        </w:object>
      </w:r>
      <w:r>
        <w:t xml:space="preserve"> is the mass of </w:t>
      </w:r>
      <w:r w:rsidRPr="005263E8">
        <w:rPr>
          <w:position w:val="-6"/>
        </w:rPr>
        <w:object w:dxaOrig="240" w:dyaOrig="220" w14:anchorId="5FF150F4">
          <v:shape id="_x0000_i1548" type="#_x0000_t75" style="width:12.1pt;height:10.7pt" o:ole="">
            <v:imagedata r:id="rId1079" o:title=""/>
          </v:shape>
          <o:OLEObject Type="Embed" ProgID="Equation.DSMT4" ShapeID="_x0000_i1548" DrawAspect="Content" ObjectID="_1350756139" r:id="rId1080"/>
        </w:object>
      </w:r>
      <w:r>
        <w:t xml:space="preserve"> in the current configuration per volume of the mixture in the reference configuration (an invariant quantity), this parameter represents a direct measure of the mass content of </w:t>
      </w:r>
      <w:r w:rsidRPr="005263E8">
        <w:rPr>
          <w:position w:val="-6"/>
        </w:rPr>
        <w:object w:dxaOrig="240" w:dyaOrig="220" w14:anchorId="47BB7DED">
          <v:shape id="_x0000_i1549" type="#_x0000_t75" style="width:12.1pt;height:10.7pt" o:ole="">
            <v:imagedata r:id="rId1081" o:title=""/>
          </v:shape>
          <o:OLEObject Type="Embed" ProgID="Equation.DSMT4" ShapeID="_x0000_i1549" DrawAspect="Content" ObjectID="_1350756140" r:id="rId1082"/>
        </w:object>
      </w:r>
      <w:r>
        <w:t xml:space="preserve"> in the mixture, which may thus be used as a state variable in a framework that accounts for chemical reactions.  A distinction is now made between solid and solute species in the mixture, since they are often treated differential in an analysis.</w:t>
      </w:r>
    </w:p>
    <w:p w14:paraId="3930BA53" w14:textId="77777777" w:rsidR="002573A9" w:rsidRDefault="002573A9" w:rsidP="00F75A04">
      <w:pPr>
        <w:pStyle w:val="Heading3"/>
      </w:pPr>
      <w:bookmarkStart w:id="150" w:name="_Toc387680142"/>
      <w:r>
        <w:t>Solid Matrix and Solid-Bound Molecular Constituents</w:t>
      </w:r>
      <w:bookmarkEnd w:id="150"/>
    </w:p>
    <w:p w14:paraId="1D68CE48" w14:textId="77777777" w:rsidR="002573A9" w:rsidRDefault="004B3FBC">
      <w:r>
        <w:t xml:space="preserve">For constituents constrained to move with the solid (denoted generically by </w:t>
      </w:r>
      <w:r w:rsidRPr="00490078">
        <w:rPr>
          <w:position w:val="-6"/>
        </w:rPr>
        <w:object w:dxaOrig="639" w:dyaOrig="220" w14:anchorId="7EDACC67">
          <v:shape id="_x0000_i1550" type="#_x0000_t75" style="width:32.1pt;height:10.7pt" o:ole="">
            <v:imagedata r:id="rId1083" o:title=""/>
          </v:shape>
          <o:OLEObject Type="Embed" ProgID="Equation.DSMT4" ShapeID="_x0000_i1550" DrawAspect="Content" ObjectID="_1350756141" r:id="rId1084"/>
        </w:object>
      </w:r>
      <w:r>
        <w:t xml:space="preserve"> and satisfying </w:t>
      </w:r>
      <w:r w:rsidRPr="00490078">
        <w:rPr>
          <w:position w:val="-6"/>
        </w:rPr>
        <w:object w:dxaOrig="780" w:dyaOrig="320" w14:anchorId="2AE08D6C">
          <v:shape id="_x0000_i1551" type="#_x0000_t75" style="width:39.2pt;height:16.4pt" o:ole="">
            <v:imagedata r:id="rId1085" o:title=""/>
          </v:shape>
          <o:OLEObject Type="Embed" ProgID="Equation.DSMT4" ShapeID="_x0000_i1551" DrawAspect="Content" ObjectID="_1350756142" r:id="rId1086"/>
        </w:object>
      </w:r>
      <w:proofErr w:type="gramStart"/>
      <w:r>
        <w:t xml:space="preserve"> ,</w:t>
      </w:r>
      <w:proofErr w:type="gramEnd"/>
      <w:r>
        <w:t xml:space="preserve"> </w:t>
      </w:r>
      <w:r w:rsidRPr="00490078">
        <w:rPr>
          <w:position w:val="-6"/>
        </w:rPr>
        <w:object w:dxaOrig="420" w:dyaOrig="279" w14:anchorId="039E2169">
          <v:shape id="_x0000_i1552" type="#_x0000_t75" style="width:20.65pt;height:14.25pt" o:ole="">
            <v:imagedata r:id="rId1087" o:title=""/>
          </v:shape>
          <o:OLEObject Type="Embed" ProgID="Equation.DSMT4" ShapeID="_x0000_i1552" DrawAspect="Content" ObjectID="_1350756143" r:id="rId1088"/>
        </w:object>
      </w:r>
      <w:r>
        <w:t xml:space="preserve">), the statement of mass balance in </w:t>
      </w:r>
      <w:r w:rsidR="005F3B18">
        <w:fldChar w:fldCharType="begin"/>
      </w:r>
      <w:r w:rsidR="005F3B18">
        <w:instrText xml:space="preserve"> GOTOBUTTON ZEqnNum431995  \* MERGEFORMAT </w:instrText>
      </w:r>
      <w:fldSimple w:instr=" REF ZEqnNum431995 \* Charformat \! \* MERGEFORMAT ">
        <w:r w:rsidR="008D52AD">
          <w:instrText>(2.148)</w:instrText>
        </w:r>
      </w:fldSimple>
      <w:r w:rsidR="005F3B18">
        <w:fldChar w:fldCharType="end"/>
      </w:r>
      <w:r>
        <w:t xml:space="preserve"> reduces to the special form</w:t>
      </w:r>
    </w:p>
    <w:p w14:paraId="58BE689C" w14:textId="77777777" w:rsidR="004B3FBC" w:rsidRPr="002573A9" w:rsidRDefault="004B3FBC" w:rsidP="00F75A04">
      <w:pPr>
        <w:pStyle w:val="MTDisplayEquation"/>
      </w:pPr>
      <w:r>
        <w:tab/>
      </w:r>
      <w:r w:rsidRPr="00F75A04">
        <w:rPr>
          <w:position w:val="-12"/>
        </w:rPr>
        <w:object w:dxaOrig="1520" w:dyaOrig="380" w14:anchorId="64745CF5">
          <v:shape id="_x0000_i1553" type="#_x0000_t75" style="width:75.55pt;height:18.55pt" o:ole="">
            <v:imagedata r:id="rId1089" o:title=""/>
          </v:shape>
          <o:OLEObject Type="Embed" ProgID="Equation.DSMT4" ShapeID="_x0000_i1553" DrawAspect="Content" ObjectID="_1350756144" r:id="rId1090"/>
        </w:object>
      </w:r>
      <w:r>
        <w:t xml:space="preserve">. </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150</w:instrText>
        </w:r>
      </w:fldSimple>
      <w:r w:rsidR="00F75A04">
        <w:instrText>)</w:instrText>
      </w:r>
      <w:r w:rsidR="00F75A04">
        <w:fldChar w:fldCharType="end"/>
      </w:r>
    </w:p>
    <w:p w14:paraId="1BC01B51" w14:textId="77777777" w:rsidR="00036EB2" w:rsidRDefault="004B3FBC" w:rsidP="00560235">
      <w:r>
        <w:t xml:space="preserve">This representation makes it easy to see that alterations in </w:t>
      </w:r>
      <w:r w:rsidRPr="00490078">
        <w:rPr>
          <w:position w:val="-12"/>
        </w:rPr>
        <w:object w:dxaOrig="340" w:dyaOrig="380" w14:anchorId="5F1F1C76">
          <v:shape id="_x0000_i1554" type="#_x0000_t75" style="width:17.1pt;height:18.55pt" o:ole="">
            <v:imagedata r:id="rId1091" o:title=""/>
          </v:shape>
          <o:OLEObject Type="Embed" ProgID="Equation.DSMT4" ShapeID="_x0000_i1554" DrawAspect="Content" ObjectID="_1350756145" r:id="rId1092"/>
        </w:object>
      </w:r>
      <w:r>
        <w:t xml:space="preserve"> can occur only as a result of chemical reactions (such as synthesis, degradation, or binding).  In contrast, as seen in</w:t>
      </w:r>
      <w:r w:rsidR="005F3B18">
        <w:t xml:space="preserve"> </w:t>
      </w:r>
      <w:r w:rsidR="005F3B18">
        <w:fldChar w:fldCharType="begin"/>
      </w:r>
      <w:r w:rsidR="005F3B18">
        <w:instrText xml:space="preserve"> GOTOBUTTON ZEqnNum431995  \* MERGEFORMAT </w:instrText>
      </w:r>
      <w:fldSimple w:instr=" REF ZEqnNum431995 \* Charformat \! \* MERGEFORMAT ">
        <w:r w:rsidR="008D52AD">
          <w:instrText>(2.148)</w:instrText>
        </w:r>
      </w:fldSimple>
      <w:r w:rsidR="005F3B18">
        <w:fldChar w:fldCharType="end"/>
      </w:r>
      <w:r>
        <w:t xml:space="preserve">, alterations in </w:t>
      </w:r>
      <w:r w:rsidRPr="00490078">
        <w:rPr>
          <w:position w:val="-12"/>
        </w:rPr>
        <w:object w:dxaOrig="340" w:dyaOrig="380" w14:anchorId="4793C591">
          <v:shape id="_x0000_i1555" type="#_x0000_t75" style="width:17.1pt;height:18.55pt" o:ole="">
            <v:imagedata r:id="rId1093" o:title=""/>
          </v:shape>
          <o:OLEObject Type="Embed" ProgID="Equation.DSMT4" ShapeID="_x0000_i1555" DrawAspect="Content" ObjectID="_1350756146" r:id="rId1094"/>
        </w:object>
      </w:r>
      <w:r>
        <w:t xml:space="preserve"> for solutes or solvent (</w:t>
      </w:r>
      <w:r w:rsidR="004D4ABA" w:rsidRPr="004B3FBC">
        <w:rPr>
          <w:position w:val="-6"/>
        </w:rPr>
        <w:object w:dxaOrig="639" w:dyaOrig="240" w14:anchorId="0B0F1855">
          <v:shape id="_x0000_i1556" type="#_x0000_t75" style="width:32.1pt;height:12.1pt" o:ole="">
            <v:imagedata r:id="rId1095" o:title=""/>
          </v:shape>
          <o:OLEObject Type="Embed" ProgID="Equation.DSMT4" ShapeID="_x0000_i1556" DrawAspect="Content" ObjectID="_1350756147" r:id="rId1096"/>
        </w:object>
      </w:r>
      <w:r>
        <w:t>)</w:t>
      </w:r>
      <w:r w:rsidR="004D4ABA">
        <w:t xml:space="preserve"> may also occur as a result of mass transport into or out of the pore space of the solid matrix.</w:t>
      </w:r>
      <w:r w:rsidR="00560235">
        <w:t xml:space="preserve">  Therefore, </w:t>
      </w:r>
      <w:r w:rsidR="00AB7E22" w:rsidRPr="00AB7E22">
        <w:rPr>
          <w:position w:val="-12"/>
        </w:rPr>
        <w:object w:dxaOrig="340" w:dyaOrig="380" w14:anchorId="5D252163">
          <v:shape id="_x0000_i1557" type="#_x0000_t75" style="width:17.1pt;height:18.55pt" o:ole="">
            <v:imagedata r:id="rId1097" o:title=""/>
          </v:shape>
          <o:OLEObject Type="Embed" ProgID="Equation.DSMT4" ShapeID="_x0000_i1557" DrawAspect="Content" ObjectID="_1350756148" r:id="rId1098"/>
        </w:object>
      </w:r>
      <w:r w:rsidR="00560235">
        <w:t xml:space="preserve"> is the natural choice of state variable for describing the content of solid constituents in a reactive </w:t>
      </w:r>
      <w:proofErr w:type="gramStart"/>
      <w:r w:rsidR="00560235">
        <w:t>mixture.</w:t>
      </w:r>
      <w:proofErr w:type="gramEnd"/>
    </w:p>
    <w:p w14:paraId="33E4A275" w14:textId="77777777" w:rsidR="00BC28B4" w:rsidRDefault="00BC28B4" w:rsidP="00F75A04"/>
    <w:p w14:paraId="65392689" w14:textId="77777777" w:rsidR="00AB7E22" w:rsidRPr="00AB7E22" w:rsidRDefault="00AB7E22" w:rsidP="00F75A04">
      <w:r w:rsidRPr="00AB7E22">
        <w:lastRenderedPageBreak/>
        <w:t>When multiple solid species are present, the net solid mass content</w:t>
      </w:r>
      <w:r w:rsidR="00BC28B4">
        <w:t xml:space="preserve"> </w:t>
      </w:r>
      <w:r w:rsidRPr="00AB7E22">
        <w:t xml:space="preserve">may be given by </w:t>
      </w:r>
      <w:r w:rsidR="00BC28B4" w:rsidRPr="00BC28B4">
        <w:rPr>
          <w:position w:val="-28"/>
        </w:rPr>
        <w:object w:dxaOrig="1140" w:dyaOrig="540" w14:anchorId="747EA8C1">
          <v:shape id="_x0000_i1558" type="#_x0000_t75" style="width:57.05pt;height:27.1pt" o:ole="">
            <v:imagedata r:id="rId1099" o:title=""/>
          </v:shape>
          <o:OLEObject Type="Embed" ProgID="Equation.DSMT4" ShapeID="_x0000_i1558" DrawAspect="Content" ObjectID="_1350756149" r:id="rId1100"/>
        </w:object>
      </w:r>
      <w:r w:rsidRPr="00AB7E22">
        <w:t xml:space="preserve"> whereas</w:t>
      </w:r>
      <w:r w:rsidR="00BC28B4">
        <w:t xml:space="preserve"> </w:t>
      </w:r>
      <w:r w:rsidRPr="00AB7E22">
        <w:t xml:space="preserve">the net mass supply of solid is </w:t>
      </w:r>
      <w:r w:rsidR="00BC28B4" w:rsidRPr="00BC28B4">
        <w:rPr>
          <w:position w:val="-28"/>
        </w:rPr>
        <w:object w:dxaOrig="1140" w:dyaOrig="540" w14:anchorId="3A1CF37E">
          <v:shape id="_x0000_i1559" type="#_x0000_t75" style="width:57.05pt;height:27.1pt" o:ole="">
            <v:imagedata r:id="rId1101" o:title=""/>
          </v:shape>
          <o:OLEObject Type="Embed" ProgID="Equation.DSMT4" ShapeID="_x0000_i1559" DrawAspect="Content" ObjectID="_1350756150" r:id="rId1102"/>
        </w:object>
      </w:r>
      <w:r w:rsidR="00BC28B4">
        <w:t xml:space="preserve"> </w:t>
      </w:r>
      <w:r w:rsidRPr="00AB7E22">
        <w:t xml:space="preserve">such that </w:t>
      </w:r>
      <w:r w:rsidR="00BC28B4" w:rsidRPr="00BC28B4">
        <w:rPr>
          <w:position w:val="-12"/>
        </w:rPr>
        <w:object w:dxaOrig="1480" w:dyaOrig="380" w14:anchorId="03B5FA86">
          <v:shape id="_x0000_i1560" type="#_x0000_t75" style="width:73.45pt;height:18.55pt" o:ole="">
            <v:imagedata r:id="rId1103" o:title=""/>
          </v:shape>
          <o:OLEObject Type="Embed" ProgID="Equation.DSMT4" ShapeID="_x0000_i1560" DrawAspect="Content" ObjectID="_1350756151" r:id="rId1104"/>
        </w:object>
      </w:r>
      <w:r w:rsidRPr="00AB7E22">
        <w:t>. The referential</w:t>
      </w:r>
      <w:r w:rsidR="00BC28B4">
        <w:t xml:space="preserve"> </w:t>
      </w:r>
      <w:r w:rsidRPr="00AB7E22">
        <w:t xml:space="preserve">solid volume fraction, </w:t>
      </w:r>
      <w:r w:rsidR="00BC28B4" w:rsidRPr="00BC28B4">
        <w:rPr>
          <w:position w:val="-12"/>
        </w:rPr>
        <w:object w:dxaOrig="300" w:dyaOrig="380" w14:anchorId="7758A0AC">
          <v:shape id="_x0000_i1561" type="#_x0000_t75" style="width:14.95pt;height:18.55pt" o:ole="">
            <v:imagedata r:id="rId1105" o:title=""/>
          </v:shape>
          <o:OLEObject Type="Embed" ProgID="Equation.DSMT4" ShapeID="_x0000_i1561" DrawAspect="Content" ObjectID="_1350756152" r:id="rId1106"/>
        </w:object>
      </w:r>
      <w:r w:rsidRPr="00AB7E22">
        <w:t xml:space="preserve">, may be evaluated from </w:t>
      </w:r>
    </w:p>
    <w:p w14:paraId="5C885346" w14:textId="77777777" w:rsidR="00BC28B4" w:rsidRDefault="00BC28B4" w:rsidP="00BC28B4">
      <w:pPr>
        <w:pStyle w:val="MTDisplayEquation"/>
      </w:pPr>
      <w:r>
        <w:tab/>
      </w:r>
      <w:r w:rsidR="00C32FBE" w:rsidRPr="00BC28B4">
        <w:rPr>
          <w:position w:val="-28"/>
        </w:rPr>
        <w:object w:dxaOrig="1600" w:dyaOrig="540" w14:anchorId="1E18D6F4">
          <v:shape id="_x0000_i1562" type="#_x0000_t75" style="width:79.85pt;height:27.1pt" o:ole="">
            <v:imagedata r:id="rId1107" o:title=""/>
          </v:shape>
          <o:OLEObject Type="Embed" ProgID="Equation.DSMT4" ShapeID="_x0000_i1562" DrawAspect="Content" ObjectID="_1350756153" r:id="rId1108"/>
        </w:object>
      </w:r>
      <w:r w:rsidR="00C32FBE">
        <w:t>,</w:t>
      </w:r>
      <w:r>
        <w:tab/>
      </w:r>
      <w:r w:rsidR="00F75A04">
        <w:fldChar w:fldCharType="begin"/>
      </w:r>
      <w:r w:rsidR="00F75A04">
        <w:instrText xml:space="preserve"> MACROBUTTON MTPlaceRef \* MERGEFORMAT </w:instrText>
      </w:r>
      <w:fldSimple w:instr=" SEQ MTEqn \h \* MERGEFORMAT "/>
      <w:bookmarkStart w:id="151" w:name="ZEqnNum766291"/>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151</w:instrText>
        </w:r>
      </w:fldSimple>
      <w:r w:rsidR="00F75A04">
        <w:instrText>)</w:instrText>
      </w:r>
      <w:bookmarkEnd w:id="151"/>
      <w:r w:rsidR="00F75A04">
        <w:fldChar w:fldCharType="end"/>
      </w:r>
    </w:p>
    <w:p w14:paraId="74EF87C8" w14:textId="77777777" w:rsidR="00AB7E22" w:rsidRPr="00AB7E22" w:rsidRDefault="00AB7E22" w:rsidP="00F75A04">
      <w:proofErr w:type="gramStart"/>
      <w:r w:rsidRPr="00AB7E22">
        <w:t>where</w:t>
      </w:r>
      <w:proofErr w:type="gramEnd"/>
      <w:r w:rsidRPr="00AB7E22">
        <w:t xml:space="preserve"> </w:t>
      </w:r>
      <w:r w:rsidR="00BC28B4" w:rsidRPr="00BC28B4">
        <w:rPr>
          <w:position w:val="-12"/>
        </w:rPr>
        <w:object w:dxaOrig="340" w:dyaOrig="380" w14:anchorId="39FB1AD8">
          <v:shape id="_x0000_i1563" type="#_x0000_t75" style="width:17.1pt;height:18.55pt" o:ole="">
            <v:imagedata r:id="rId1109" o:title=""/>
          </v:shape>
          <o:OLEObject Type="Embed" ProgID="Equation.DSMT4" ShapeID="_x0000_i1563" DrawAspect="Content" ObjectID="_1350756154" r:id="rId1110"/>
        </w:object>
      </w:r>
      <w:r w:rsidRPr="00AB7E22">
        <w:t xml:space="preserve"> is the true density of solid constituent</w:t>
      </w:r>
      <w:r w:rsidR="00BC28B4">
        <w:t xml:space="preserve"> </w:t>
      </w:r>
      <w:r w:rsidR="00BC28B4" w:rsidRPr="00BC28B4">
        <w:rPr>
          <w:position w:val="-6"/>
        </w:rPr>
        <w:object w:dxaOrig="240" w:dyaOrig="220" w14:anchorId="71419FE4">
          <v:shape id="_x0000_i1564" type="#_x0000_t75" style="width:12.1pt;height:10.7pt" o:ole="">
            <v:imagedata r:id="rId1111" o:title=""/>
          </v:shape>
          <o:OLEObject Type="Embed" ProgID="Equation.DSMT4" ShapeID="_x0000_i1564" DrawAspect="Content" ObjectID="_1350756155" r:id="rId1112"/>
        </w:object>
      </w:r>
      <w:r w:rsidRPr="00AB7E22">
        <w:t xml:space="preserve"> (mass of </w:t>
      </w:r>
      <w:r w:rsidR="00BC28B4" w:rsidRPr="00BC28B4">
        <w:rPr>
          <w:position w:val="-6"/>
        </w:rPr>
        <w:object w:dxaOrig="240" w:dyaOrig="220" w14:anchorId="7D9FDC58">
          <v:shape id="_x0000_i1565" type="#_x0000_t75" style="width:12.1pt;height:10.7pt" o:ole="">
            <v:imagedata r:id="rId1113" o:title=""/>
          </v:shape>
          <o:OLEObject Type="Embed" ProgID="Equation.DSMT4" ShapeID="_x0000_i1565" DrawAspect="Content" ObjectID="_1350756156" r:id="rId1114"/>
        </w:object>
      </w:r>
      <w:r w:rsidRPr="00AB7E22">
        <w:t xml:space="preserve"> per volume of </w:t>
      </w:r>
      <w:r w:rsidR="00BC28B4" w:rsidRPr="00BC28B4">
        <w:rPr>
          <w:position w:val="-6"/>
        </w:rPr>
        <w:object w:dxaOrig="240" w:dyaOrig="220" w14:anchorId="78D5192C">
          <v:shape id="_x0000_i1566" type="#_x0000_t75" style="width:12.1pt;height:10.7pt" o:ole="">
            <v:imagedata r:id="rId1115" o:title=""/>
          </v:shape>
          <o:OLEObject Type="Embed" ProgID="Equation.DSMT4" ShapeID="_x0000_i1566" DrawAspect="Content" ObjectID="_1350756157" r:id="rId1116"/>
        </w:object>
      </w:r>
      <w:r w:rsidRPr="00AB7E22">
        <w:t>). According to</w:t>
      </w:r>
      <w:r w:rsidR="006F568B">
        <w:t xml:space="preserve"> </w:t>
      </w:r>
      <w:r w:rsidR="006F568B">
        <w:fldChar w:fldCharType="begin"/>
      </w:r>
      <w:r w:rsidR="006F568B">
        <w:instrText xml:space="preserve"> GOTOBUTTON ZEqnNum466274  \* MERGEFORMAT </w:instrText>
      </w:r>
      <w:fldSimple w:instr=" REF ZEqnNum466274 \* Charformat \! \* MERGEFORMAT ">
        <w:r w:rsidR="008D52AD">
          <w:instrText>(2.149)</w:instrText>
        </w:r>
      </w:fldSimple>
      <w:r w:rsidR="006F568B">
        <w:fldChar w:fldCharType="end"/>
      </w:r>
      <w:r w:rsidRPr="00AB7E22">
        <w:t>, it follows that the solid volume</w:t>
      </w:r>
      <w:r w:rsidR="00BC28B4">
        <w:t xml:space="preserve"> </w:t>
      </w:r>
      <w:r w:rsidRPr="00AB7E22">
        <w:t xml:space="preserve">fraction in the current configuration is given by </w:t>
      </w:r>
      <w:r w:rsidR="00BC28B4" w:rsidRPr="00BC28B4">
        <w:rPr>
          <w:position w:val="-12"/>
        </w:rPr>
        <w:object w:dxaOrig="1100" w:dyaOrig="380" w14:anchorId="22339AE8">
          <v:shape id="_x0000_i1567" type="#_x0000_t75" style="width:54.9pt;height:18.55pt" o:ole="">
            <v:imagedata r:id="rId1117" o:title=""/>
          </v:shape>
          <o:OLEObject Type="Embed" ProgID="Equation.DSMT4" ShapeID="_x0000_i1567" DrawAspect="Content" ObjectID="_1350756158" r:id="rId1118"/>
        </w:object>
      </w:r>
      <w:r w:rsidRPr="00AB7E22">
        <w:t>.</w:t>
      </w:r>
      <w:r w:rsidR="00BC28B4">
        <w:t xml:space="preserve"> </w:t>
      </w:r>
      <w:r w:rsidRPr="00AB7E22">
        <w:t xml:space="preserve">Note that </w:t>
      </w:r>
      <w:r w:rsidR="00BC28B4" w:rsidRPr="00BC28B4">
        <w:rPr>
          <w:position w:val="-10"/>
        </w:rPr>
        <w:object w:dxaOrig="980" w:dyaOrig="360" w14:anchorId="30CA7BBE">
          <v:shape id="_x0000_i1568" type="#_x0000_t75" style="width:48.5pt;height:18.55pt" o:ole="">
            <v:imagedata r:id="rId1119" o:title=""/>
          </v:shape>
          <o:OLEObject Type="Embed" ProgID="Equation.DSMT4" ShapeID="_x0000_i1568" DrawAspect="Content" ObjectID="_1350756159" r:id="rId1120"/>
        </w:object>
      </w:r>
      <w:r w:rsidRPr="00AB7E22">
        <w:t xml:space="preserve"> under all circumstances, while </w:t>
      </w:r>
      <w:r w:rsidR="00BC28B4" w:rsidRPr="00BC28B4">
        <w:rPr>
          <w:position w:val="-12"/>
        </w:rPr>
        <w:object w:dxaOrig="1060" w:dyaOrig="380" w14:anchorId="62F9EA1C">
          <v:shape id="_x0000_i1569" type="#_x0000_t75" style="width:53.45pt;height:18.55pt" o:ole="">
            <v:imagedata r:id="rId1121" o:title=""/>
          </v:shape>
          <o:OLEObject Type="Embed" ProgID="Equation.DSMT4" ShapeID="_x0000_i1569" DrawAspect="Content" ObjectID="_1350756160" r:id="rId1122"/>
        </w:object>
      </w:r>
      <w:r w:rsidRPr="00AB7E22">
        <w:t>,</w:t>
      </w:r>
      <w:r w:rsidR="00BC28B4">
        <w:t xml:space="preserve"> </w:t>
      </w:r>
      <w:r w:rsidRPr="00AB7E22">
        <w:t xml:space="preserve">implying that </w:t>
      </w:r>
      <w:r w:rsidR="00BC28B4" w:rsidRPr="00BC28B4">
        <w:rPr>
          <w:position w:val="-12"/>
        </w:rPr>
        <w:object w:dxaOrig="300" w:dyaOrig="380" w14:anchorId="289715F4">
          <v:shape id="_x0000_i1570" type="#_x0000_t75" style="width:14.95pt;height:18.55pt" o:ole="">
            <v:imagedata r:id="rId1123" o:title=""/>
          </v:shape>
          <o:OLEObject Type="Embed" ProgID="Equation.DSMT4" ShapeID="_x0000_i1570" DrawAspect="Content" ObjectID="_1350756161" r:id="rId1124"/>
        </w:object>
      </w:r>
      <w:r w:rsidRPr="00AB7E22">
        <w:t xml:space="preserve"> may exceed unity when solid growth</w:t>
      </w:r>
      <w:r w:rsidR="00BC28B4">
        <w:t xml:space="preserve"> </w:t>
      </w:r>
      <w:r w:rsidRPr="00AB7E22">
        <w:t>occurs. In this study, it is assumed that all</w:t>
      </w:r>
      <w:r w:rsidR="00BC28B4">
        <w:t xml:space="preserve"> </w:t>
      </w:r>
      <w:r w:rsidRPr="00AB7E22">
        <w:t>mixture constituents are intrinsically incompressible, implying that</w:t>
      </w:r>
    </w:p>
    <w:p w14:paraId="2438FE51" w14:textId="77777777" w:rsidR="004B3FBC" w:rsidRDefault="00AB7E22" w:rsidP="00AB7E22">
      <w:proofErr w:type="gramStart"/>
      <w:r w:rsidRPr="00AB7E22">
        <w:t>their</w:t>
      </w:r>
      <w:proofErr w:type="gramEnd"/>
      <w:r w:rsidRPr="00AB7E22">
        <w:t xml:space="preserve"> true density is invariant.</w:t>
      </w:r>
    </w:p>
    <w:p w14:paraId="39812A3D" w14:textId="77777777" w:rsidR="00743B89" w:rsidRDefault="00743B89" w:rsidP="001F6D85"/>
    <w:p w14:paraId="2B3E4492" w14:textId="77777777" w:rsidR="00743B89" w:rsidRPr="00743B89" w:rsidRDefault="00743B89" w:rsidP="00F75A04">
      <w:r w:rsidRPr="00743B89">
        <w:t>The various constituents of the solid matrix may be electrically charged.</w:t>
      </w:r>
      <w:r>
        <w:t xml:space="preserve">  </w:t>
      </w:r>
      <w:r w:rsidRPr="00743B89">
        <w:t xml:space="preserve">Let </w:t>
      </w:r>
      <w:r w:rsidRPr="00025957">
        <w:rPr>
          <w:position w:val="-4"/>
        </w:rPr>
        <w:object w:dxaOrig="300" w:dyaOrig="300" w14:anchorId="47320D0E">
          <v:shape id="_x0000_i1571" type="#_x0000_t75" style="width:14.95pt;height:14.95pt" o:ole="">
            <v:imagedata r:id="rId1125" o:title=""/>
          </v:shape>
          <o:OLEObject Type="Embed" ProgID="Equation.DSMT4" ShapeID="_x0000_i1571" DrawAspect="Content" ObjectID="_1350756162" r:id="rId1126"/>
        </w:object>
      </w:r>
      <w:r w:rsidRPr="00743B89">
        <w:t xml:space="preserve"> be the charge number (equivalent charge per mole)</w:t>
      </w:r>
      <w:r>
        <w:t xml:space="preserve"> </w:t>
      </w:r>
      <w:r w:rsidRPr="00743B89">
        <w:t xml:space="preserve">of solid constituent </w:t>
      </w:r>
      <w:r w:rsidRPr="00743B89">
        <w:rPr>
          <w:position w:val="-6"/>
        </w:rPr>
        <w:object w:dxaOrig="240" w:dyaOrig="220" w14:anchorId="662B9CA3">
          <v:shape id="_x0000_i1572" type="#_x0000_t75" style="width:12.1pt;height:10.7pt" o:ole="">
            <v:imagedata r:id="rId1127" o:title=""/>
          </v:shape>
          <o:OLEObject Type="Embed" ProgID="Equation.DSMT4" ShapeID="_x0000_i1572" DrawAspect="Content" ObjectID="_1350756163" r:id="rId1128"/>
        </w:object>
      </w:r>
      <w:r w:rsidRPr="00743B89">
        <w:t>, then the net referential fixed charge</w:t>
      </w:r>
      <w:r>
        <w:t xml:space="preserve"> </w:t>
      </w:r>
      <w:r w:rsidRPr="00743B89">
        <w:t>density of the solid matrix (equivalent charge per fluid volume in</w:t>
      </w:r>
      <w:r>
        <w:t xml:space="preserve"> </w:t>
      </w:r>
      <w:r w:rsidRPr="00743B89">
        <w:t>the referential configuration) is given by</w:t>
      </w:r>
    </w:p>
    <w:p w14:paraId="0ED969C9" w14:textId="77777777" w:rsidR="00743B89" w:rsidRDefault="00743B89" w:rsidP="00743B89">
      <w:pPr>
        <w:pStyle w:val="MTDisplayEquation"/>
      </w:pPr>
      <w:r>
        <w:tab/>
      </w:r>
      <w:r w:rsidR="00747431" w:rsidRPr="00743B89">
        <w:rPr>
          <w:position w:val="-30"/>
        </w:rPr>
        <w:object w:dxaOrig="2020" w:dyaOrig="720" w14:anchorId="32250F27">
          <v:shape id="_x0000_i1573" type="#_x0000_t75" style="width:100.5pt;height:36.35pt" o:ole="">
            <v:imagedata r:id="rId1129" o:title=""/>
          </v:shape>
          <o:OLEObject Type="Embed" ProgID="Equation.DSMT4" ShapeID="_x0000_i1573" DrawAspect="Content" ObjectID="_1350756164" r:id="rId1130"/>
        </w:object>
      </w:r>
      <w:r w:rsidR="0074743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152</w:instrText>
        </w:r>
      </w:fldSimple>
      <w:r w:rsidR="00F75A04">
        <w:instrText>)</w:instrText>
      </w:r>
      <w:r w:rsidR="00F75A04">
        <w:fldChar w:fldCharType="end"/>
      </w:r>
    </w:p>
    <w:p w14:paraId="45BC0834" w14:textId="77777777" w:rsidR="00743B89" w:rsidRPr="00743B89" w:rsidRDefault="00743B89" w:rsidP="00F75A04">
      <w:proofErr w:type="gramStart"/>
      <w:r w:rsidRPr="00743B89">
        <w:t>where</w:t>
      </w:r>
      <w:proofErr w:type="gramEnd"/>
      <w:r w:rsidRPr="00743B89">
        <w:t xml:space="preserve"> </w:t>
      </w:r>
      <w:r w:rsidRPr="00025957">
        <w:rPr>
          <w:position w:val="-4"/>
        </w:rPr>
        <w:object w:dxaOrig="420" w:dyaOrig="300" w14:anchorId="52C32142">
          <v:shape id="_x0000_i1574" type="#_x0000_t75" style="width:20.65pt;height:14.95pt" o:ole="">
            <v:imagedata r:id="rId1131" o:title=""/>
          </v:shape>
          <o:OLEObject Type="Embed" ProgID="Equation.DSMT4" ShapeID="_x0000_i1574" DrawAspect="Content" ObjectID="_1350756165" r:id="rId1132"/>
        </w:object>
      </w:r>
      <w:r w:rsidRPr="00743B89">
        <w:t xml:space="preserve"> is the molar mass of </w:t>
      </w:r>
      <w:r w:rsidRPr="00743B89">
        <w:rPr>
          <w:position w:val="-6"/>
        </w:rPr>
        <w:object w:dxaOrig="240" w:dyaOrig="220" w14:anchorId="22DFD5DE">
          <v:shape id="_x0000_i1575" type="#_x0000_t75" style="width:12.1pt;height:10.7pt" o:ole="">
            <v:imagedata r:id="rId1133" o:title=""/>
          </v:shape>
          <o:OLEObject Type="Embed" ProgID="Equation.DSMT4" ShapeID="_x0000_i1575" DrawAspect="Content" ObjectID="_1350756166" r:id="rId1134"/>
        </w:object>
      </w:r>
      <w:r w:rsidRPr="00743B89">
        <w:t xml:space="preserve"> (an invariant quantity)</w:t>
      </w:r>
      <w:r>
        <w:t xml:space="preserve"> </w:t>
      </w:r>
      <w:r w:rsidRPr="00743B89">
        <w:t xml:space="preserve">and </w:t>
      </w:r>
      <w:r w:rsidRPr="00743B89">
        <w:rPr>
          <w:position w:val="-12"/>
        </w:rPr>
        <w:object w:dxaOrig="580" w:dyaOrig="380" w14:anchorId="001C66EA">
          <v:shape id="_x0000_i1576" type="#_x0000_t75" style="width:29.25pt;height:18.55pt" o:ole="">
            <v:imagedata r:id="rId1135" o:title=""/>
          </v:shape>
          <o:OLEObject Type="Embed" ProgID="Equation.DSMT4" ShapeID="_x0000_i1576" DrawAspect="Content" ObjectID="_1350756167" r:id="rId1136"/>
        </w:object>
      </w:r>
      <w:r w:rsidRPr="00743B89">
        <w:t xml:space="preserve"> represents the referential volume fraction</w:t>
      </w:r>
      <w:r>
        <w:t xml:space="preserve"> </w:t>
      </w:r>
      <w:r w:rsidRPr="00743B89">
        <w:t>of all fluid constituents (solvent + solutes) in a saturated mixture.</w:t>
      </w:r>
      <w:r>
        <w:t xml:space="preserve"> </w:t>
      </w:r>
      <w:r w:rsidRPr="00743B89">
        <w:t>Based on the kinematics of the continuum, the fixed charge density</w:t>
      </w:r>
      <w:r>
        <w:t xml:space="preserve"> </w:t>
      </w:r>
      <w:r w:rsidRPr="00743B89">
        <w:t>in the current configuration is</w:t>
      </w:r>
    </w:p>
    <w:p w14:paraId="599397F8" w14:textId="77777777" w:rsidR="00743B89" w:rsidRDefault="00743B89" w:rsidP="00743B89">
      <w:pPr>
        <w:pStyle w:val="MTDisplayEquation"/>
      </w:pPr>
      <w:r>
        <w:tab/>
      </w:r>
      <w:r w:rsidR="00996074" w:rsidRPr="00743B89">
        <w:rPr>
          <w:position w:val="-30"/>
        </w:rPr>
        <w:object w:dxaOrig="1500" w:dyaOrig="720" w14:anchorId="5CA4DA80">
          <v:shape id="_x0000_i1577" type="#_x0000_t75" style="width:74.85pt;height:36.35pt" o:ole="">
            <v:imagedata r:id="rId1137" o:title=""/>
          </v:shape>
          <o:OLEObject Type="Embed" ProgID="Equation.DSMT4" ShapeID="_x0000_i1577" DrawAspect="Content" ObjectID="_1350756168" r:id="rId1138"/>
        </w:object>
      </w:r>
      <w:r w:rsidR="00535BE8">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153</w:instrText>
        </w:r>
      </w:fldSimple>
      <w:r w:rsidR="00F75A04">
        <w:instrText>)</w:instrText>
      </w:r>
      <w:r w:rsidR="00F75A04">
        <w:fldChar w:fldCharType="end"/>
      </w:r>
    </w:p>
    <w:p w14:paraId="0E39E036" w14:textId="77777777" w:rsidR="004D70A8" w:rsidRDefault="004D70A8" w:rsidP="00F75A04"/>
    <w:p w14:paraId="5D5B264C" w14:textId="77777777" w:rsidR="004D70A8" w:rsidRDefault="004D70A8" w:rsidP="00F75A04">
      <w:pPr>
        <w:pStyle w:val="Heading3"/>
      </w:pPr>
      <w:bookmarkStart w:id="152" w:name="_Toc387680143"/>
      <w:r>
        <w:t>Solutes</w:t>
      </w:r>
      <w:bookmarkEnd w:id="152"/>
    </w:p>
    <w:p w14:paraId="0CD911AC" w14:textId="77777777" w:rsidR="004D70A8" w:rsidRDefault="004D70A8" w:rsidP="00F75A04">
      <w:r>
        <w:t xml:space="preserve">Solutes are denoted generically by </w:t>
      </w:r>
      <w:r w:rsidRPr="004D70A8">
        <w:rPr>
          <w:position w:val="-6"/>
        </w:rPr>
        <w:object w:dxaOrig="540" w:dyaOrig="220" w14:anchorId="3B5F42E2">
          <v:shape id="_x0000_i1578" type="#_x0000_t75" style="width:27.1pt;height:10.7pt" o:ole="">
            <v:imagedata r:id="rId1139" o:title=""/>
          </v:shape>
          <o:OLEObject Type="Embed" ProgID="Equation.DSMT4" ShapeID="_x0000_i1578" DrawAspect="Content" ObjectID="_1350756169" r:id="rId1140"/>
        </w:object>
      </w:r>
      <w:r>
        <w:t xml:space="preserve">. In chemistry solute content is often represented in units of molar concentration (moles per fluid volume). It follows that solute molar concentration </w:t>
      </w:r>
      <w:r w:rsidRPr="004D70A8">
        <w:rPr>
          <w:position w:val="-6"/>
        </w:rPr>
        <w:object w:dxaOrig="240" w:dyaOrig="320" w14:anchorId="5095ACEB">
          <v:shape id="_x0000_i1579" type="#_x0000_t75" style="width:12.1pt;height:16.4pt" o:ole="">
            <v:imagedata r:id="rId1141" o:title=""/>
          </v:shape>
          <o:OLEObject Type="Embed" ProgID="Equation.DSMT4" ShapeID="_x0000_i1579" DrawAspect="Content" ObjectID="_1350756170" r:id="rId1142"/>
        </w:object>
      </w:r>
      <w:r>
        <w:t xml:space="preserve"> and molar supply </w:t>
      </w:r>
      <w:r w:rsidRPr="004D70A8">
        <w:rPr>
          <w:position w:val="-6"/>
        </w:rPr>
        <w:object w:dxaOrig="240" w:dyaOrig="320" w14:anchorId="1917A4E4">
          <v:shape id="_x0000_i1580" type="#_x0000_t75" style="width:12.1pt;height:16.4pt" o:ole="">
            <v:imagedata r:id="rId1143" o:title=""/>
          </v:shape>
          <o:OLEObject Type="Embed" ProgID="Equation.DSMT4" ShapeID="_x0000_i1580" DrawAspect="Content" ObjectID="_1350756171" r:id="rId1144"/>
        </w:object>
      </w:r>
      <w:r>
        <w:t xml:space="preserve"> are related to </w:t>
      </w:r>
      <w:r w:rsidRPr="004D70A8">
        <w:rPr>
          <w:position w:val="-10"/>
        </w:rPr>
        <w:object w:dxaOrig="279" w:dyaOrig="360" w14:anchorId="3B1D796C">
          <v:shape id="_x0000_i1581" type="#_x0000_t75" style="width:14.25pt;height:18.55pt" o:ole="">
            <v:imagedata r:id="rId1145" o:title=""/>
          </v:shape>
          <o:OLEObject Type="Embed" ProgID="Equation.DSMT4" ShapeID="_x0000_i1581" DrawAspect="Content" ObjectID="_1350756172" r:id="rId1146"/>
        </w:object>
      </w:r>
      <w:r>
        <w:t xml:space="preserve"> and </w:t>
      </w:r>
      <w:r w:rsidRPr="004D70A8">
        <w:rPr>
          <w:position w:val="-10"/>
        </w:rPr>
        <w:object w:dxaOrig="279" w:dyaOrig="360" w14:anchorId="74C7FFB8">
          <v:shape id="_x0000_i1582" type="#_x0000_t75" style="width:14.25pt;height:18.55pt" o:ole="">
            <v:imagedata r:id="rId1147" o:title=""/>
          </v:shape>
          <o:OLEObject Type="Embed" ProgID="Equation.DSMT4" ShapeID="_x0000_i1582" DrawAspect="Content" ObjectID="_1350756173" r:id="rId1148"/>
        </w:object>
      </w:r>
      <w:r>
        <w:t xml:space="preserve"> via</w:t>
      </w:r>
    </w:p>
    <w:p w14:paraId="7E87A1B6" w14:textId="77777777" w:rsidR="004D70A8" w:rsidRDefault="004D70A8" w:rsidP="004D70A8">
      <w:pPr>
        <w:pStyle w:val="MTDisplayEquation"/>
      </w:pPr>
      <w:r>
        <w:tab/>
      </w:r>
      <w:r w:rsidR="00E976CC" w:rsidRPr="004D70A8">
        <w:rPr>
          <w:position w:val="-38"/>
        </w:rPr>
        <w:object w:dxaOrig="3400" w:dyaOrig="800" w14:anchorId="37AA2DBB">
          <v:shape id="_x0000_i1583" type="#_x0000_t75" style="width:170.4pt;height:39.9pt" o:ole="">
            <v:imagedata r:id="rId1149" o:title=""/>
          </v:shape>
          <o:OLEObject Type="Embed" ProgID="Equation.DSMT4" ShapeID="_x0000_i1583" DrawAspect="Content" ObjectID="_1350756174" r:id="rId1150"/>
        </w:object>
      </w:r>
      <w:r w:rsidR="00E976CC">
        <w:t>.</w:t>
      </w:r>
      <w:r>
        <w:tab/>
      </w:r>
      <w:r w:rsidR="00F75A04">
        <w:fldChar w:fldCharType="begin"/>
      </w:r>
      <w:r w:rsidR="00F75A04">
        <w:instrText xml:space="preserve"> MACROBUTTON MTPlaceRef \* MERGEFORMAT </w:instrText>
      </w:r>
      <w:fldSimple w:instr=" SEQ MTEqn \h \* MERGEFORMAT "/>
      <w:bookmarkStart w:id="153" w:name="ZEqnNum560749"/>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154</w:instrText>
        </w:r>
      </w:fldSimple>
      <w:r w:rsidR="00F75A04">
        <w:instrText>)</w:instrText>
      </w:r>
      <w:bookmarkEnd w:id="153"/>
      <w:r w:rsidR="00F75A04">
        <w:fldChar w:fldCharType="end"/>
      </w:r>
    </w:p>
    <w:p w14:paraId="3453C618" w14:textId="77777777" w:rsidR="004D70A8" w:rsidRDefault="004D70A8" w:rsidP="00F75A04">
      <w:r>
        <w:t xml:space="preserve">The molar flux of constituent </w:t>
      </w:r>
      <w:r w:rsidRPr="004D70A8">
        <w:rPr>
          <w:position w:val="-6"/>
        </w:rPr>
        <w:object w:dxaOrig="139" w:dyaOrig="220" w14:anchorId="16A92A64">
          <v:shape id="_x0000_i1584" type="#_x0000_t75" style="width:7.15pt;height:10.7pt" o:ole="">
            <v:imagedata r:id="rId1151" o:title=""/>
          </v:shape>
          <o:OLEObject Type="Embed" ProgID="Equation.DSMT4" ShapeID="_x0000_i1584" DrawAspect="Content" ObjectID="_1350756175" r:id="rId1152"/>
        </w:object>
      </w:r>
      <w:r>
        <w:t xml:space="preserve"> relative to the solid is given by </w:t>
      </w:r>
    </w:p>
    <w:p w14:paraId="0CE34DAE" w14:textId="77777777" w:rsidR="004D70A8" w:rsidRDefault="004D70A8" w:rsidP="004D70A8">
      <w:pPr>
        <w:pStyle w:val="MTDisplayEquation"/>
      </w:pPr>
      <w:r>
        <w:tab/>
      </w:r>
      <w:r w:rsidR="00D80579" w:rsidRPr="004D70A8">
        <w:rPr>
          <w:position w:val="-16"/>
        </w:rPr>
        <w:object w:dxaOrig="2260" w:dyaOrig="440" w14:anchorId="72CBEE6E">
          <v:shape id="_x0000_i1585" type="#_x0000_t75" style="width:112.65pt;height:22.1pt" o:ole="">
            <v:imagedata r:id="rId1153" o:title=""/>
          </v:shape>
          <o:OLEObject Type="Embed" ProgID="Equation.DSMT4" ShapeID="_x0000_i1585" DrawAspect="Content" ObjectID="_1350756176" r:id="rId1154"/>
        </w:object>
      </w:r>
      <w:r w:rsidR="00D80579">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155</w:instrText>
        </w:r>
      </w:fldSimple>
      <w:r w:rsidR="00F75A04">
        <w:instrText>)</w:instrText>
      </w:r>
      <w:r w:rsidR="00F75A04">
        <w:fldChar w:fldCharType="end"/>
      </w:r>
    </w:p>
    <w:p w14:paraId="0727C037" w14:textId="77777777" w:rsidR="004D70A8" w:rsidRDefault="004D70A8" w:rsidP="00F75A04">
      <w:proofErr w:type="gramStart"/>
      <w:r>
        <w:t>where</w:t>
      </w:r>
      <w:proofErr w:type="gramEnd"/>
      <w:r>
        <w:t xml:space="preserve"> it may be noted that </w:t>
      </w:r>
      <w:r w:rsidRPr="004D70A8">
        <w:rPr>
          <w:position w:val="-10"/>
        </w:rPr>
        <w:object w:dxaOrig="1020" w:dyaOrig="360" w14:anchorId="1486E355">
          <v:shape id="_x0000_i1586" type="#_x0000_t75" style="width:51.35pt;height:18.55pt" o:ole="">
            <v:imagedata r:id="rId1155" o:title=""/>
          </v:shape>
          <o:OLEObject Type="Embed" ProgID="Equation.DSMT4" ShapeID="_x0000_i1586" DrawAspect="Content" ObjectID="_1350756177" r:id="rId1156"/>
        </w:object>
      </w:r>
      <w:r>
        <w:t xml:space="preserve">. Combining these relations with </w:t>
      </w:r>
      <w:r w:rsidR="006F568B">
        <w:fldChar w:fldCharType="begin"/>
      </w:r>
      <w:r w:rsidR="006F568B">
        <w:instrText xml:space="preserve"> GOTOBUTTON ZEqnNum431995  \* MERGEFORMAT </w:instrText>
      </w:r>
      <w:fldSimple w:instr=" REF ZEqnNum431995 \* Charformat \! \* MERGEFORMAT ">
        <w:r w:rsidR="008D52AD">
          <w:instrText>(2.148)</w:instrText>
        </w:r>
      </w:fldSimple>
      <w:r w:rsidR="006F568B">
        <w:fldChar w:fldCharType="end"/>
      </w:r>
      <w:r>
        <w:t>-</w:t>
      </w:r>
      <w:r w:rsidR="006F568B">
        <w:fldChar w:fldCharType="begin"/>
      </w:r>
      <w:r w:rsidR="006F568B">
        <w:instrText xml:space="preserve"> GOTOBUTTON ZEqnNum466274  \* MERGEFORMAT </w:instrText>
      </w:r>
      <w:fldSimple w:instr=" REF ZEqnNum466274 \* Charformat \! \* MERGEFORMAT ">
        <w:r w:rsidR="008D52AD">
          <w:instrText>(2.149)</w:instrText>
        </w:r>
      </w:fldSimple>
      <w:r w:rsidR="006F568B">
        <w:fldChar w:fldCharType="end"/>
      </w:r>
      <w:r>
        <w:t xml:space="preserve"> produces the desired form of the mass balance for the solutes,</w:t>
      </w:r>
    </w:p>
    <w:p w14:paraId="1B05B3B5" w14:textId="77777777" w:rsidR="004D70A8" w:rsidRDefault="004D70A8" w:rsidP="004D70A8">
      <w:pPr>
        <w:pStyle w:val="MTDisplayEquation"/>
      </w:pPr>
      <w:r>
        <w:tab/>
      </w:r>
      <w:r w:rsidR="00CB173E" w:rsidRPr="004D70A8">
        <w:rPr>
          <w:position w:val="-24"/>
        </w:rPr>
        <w:object w:dxaOrig="3760" w:dyaOrig="780" w14:anchorId="15CBE09D">
          <v:shape id="_x0000_i1587" type="#_x0000_t75" style="width:188.2pt;height:39.2pt" o:ole="">
            <v:imagedata r:id="rId1157" o:title=""/>
          </v:shape>
          <o:OLEObject Type="Embed" ProgID="Equation.DSMT4" ShapeID="_x0000_i1587" DrawAspect="Content" ObjectID="_1350756178" r:id="rId1158"/>
        </w:object>
      </w:r>
      <w:r w:rsidR="00CB173E">
        <w:t>.</w:t>
      </w:r>
      <w:r>
        <w:tab/>
      </w:r>
      <w:r w:rsidR="00F75A04">
        <w:fldChar w:fldCharType="begin"/>
      </w:r>
      <w:r w:rsidR="00F75A04">
        <w:instrText xml:space="preserve"> MACROBUTTON MTPlaceRef \* MERGEFORMAT </w:instrText>
      </w:r>
      <w:fldSimple w:instr=" SEQ MTEqn \h \* MERGEFORMAT "/>
      <w:bookmarkStart w:id="154" w:name="ZEqnNum715998"/>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156</w:instrText>
        </w:r>
      </w:fldSimple>
      <w:r w:rsidR="00F75A04">
        <w:instrText>)</w:instrText>
      </w:r>
      <w:bookmarkEnd w:id="154"/>
      <w:r w:rsidR="00F75A04">
        <w:fldChar w:fldCharType="end"/>
      </w:r>
    </w:p>
    <w:p w14:paraId="44CBE34C" w14:textId="77777777" w:rsidR="004D70A8" w:rsidRDefault="004D70A8" w:rsidP="00F75A04">
      <w:r>
        <w:lastRenderedPageBreak/>
        <w:t>This form is suitable for implementation in a finite element analysis where the mesh is defined on the solid matrix.</w:t>
      </w:r>
    </w:p>
    <w:p w14:paraId="5CDBAB75" w14:textId="77777777" w:rsidR="004D70A8" w:rsidRDefault="004D70A8" w:rsidP="00F75A04"/>
    <w:p w14:paraId="724D80F7" w14:textId="77777777" w:rsidR="009F07AE" w:rsidRDefault="009F07AE" w:rsidP="00F75A04">
      <w:pPr>
        <w:pStyle w:val="Heading3"/>
      </w:pPr>
      <w:bookmarkStart w:id="155" w:name="_Toc387680144"/>
      <w:r w:rsidRPr="009F07AE">
        <w:t>Mixture with Negligible Solute Volume Fraction</w:t>
      </w:r>
      <w:bookmarkEnd w:id="155"/>
    </w:p>
    <w:p w14:paraId="22597F4A" w14:textId="77777777" w:rsidR="009F07AE" w:rsidRDefault="009F07AE" w:rsidP="00F75A04">
      <w:r>
        <w:t xml:space="preserve">The volume fraction of each constituent is given by </w:t>
      </w:r>
      <w:r w:rsidRPr="009F07AE">
        <w:rPr>
          <w:position w:val="-12"/>
        </w:rPr>
        <w:object w:dxaOrig="1300" w:dyaOrig="380" w14:anchorId="4974AB5F">
          <v:shape id="_x0000_i1588" type="#_x0000_t75" style="width:64.85pt;height:18.55pt" o:ole="">
            <v:imagedata r:id="rId1159" o:title=""/>
          </v:shape>
          <o:OLEObject Type="Embed" ProgID="Equation.DSMT4" ShapeID="_x0000_i1588" DrawAspect="Content" ObjectID="_1350756179" r:id="rId1160"/>
        </w:object>
      </w:r>
      <w:r>
        <w:t xml:space="preserve">.  In a saturated mixture these volume fractions satisfy </w:t>
      </w:r>
      <w:r w:rsidRPr="009F07AE">
        <w:rPr>
          <w:position w:val="-28"/>
        </w:rPr>
        <w:object w:dxaOrig="940" w:dyaOrig="540" w14:anchorId="1BDF282A">
          <v:shape id="_x0000_i1589" type="#_x0000_t75" style="width:47.05pt;height:27.1pt" o:ole="">
            <v:imagedata r:id="rId1161" o:title=""/>
          </v:shape>
          <o:OLEObject Type="Embed" ProgID="Equation.DSMT4" ShapeID="_x0000_i1589" DrawAspect="Content" ObjectID="_1350756180" r:id="rId1162"/>
        </w:object>
      </w:r>
      <w:r>
        <w:t xml:space="preserve">.  Substituting </w:t>
      </w:r>
      <w:r w:rsidRPr="009F07AE">
        <w:rPr>
          <w:position w:val="-12"/>
        </w:rPr>
        <w:object w:dxaOrig="1120" w:dyaOrig="380" w14:anchorId="5B14A621">
          <v:shape id="_x0000_i1590" type="#_x0000_t75" style="width:55.6pt;height:18.55pt" o:ole="">
            <v:imagedata r:id="rId1163" o:title=""/>
          </v:shape>
          <o:OLEObject Type="Embed" ProgID="Equation.DSMT4" ShapeID="_x0000_i1590" DrawAspect="Content" ObjectID="_1350756181" r:id="rId1164"/>
        </w:object>
      </w:r>
      <w:r>
        <w:t xml:space="preserve"> into</w:t>
      </w:r>
      <w:r w:rsidR="006F568B">
        <w:t xml:space="preserve"> </w:t>
      </w:r>
      <w:r w:rsidR="006F568B">
        <w:fldChar w:fldCharType="begin"/>
      </w:r>
      <w:r w:rsidR="006F568B">
        <w:instrText xml:space="preserve"> GOTOBUTTON ZEqnNum719595  \* MERGEFORMAT </w:instrText>
      </w:r>
      <w:fldSimple w:instr=" REF ZEqnNum719595 \* Charformat \! \* MERGEFORMAT ">
        <w:r w:rsidR="008D52AD">
          <w:instrText>(2.145)</w:instrText>
        </w:r>
      </w:fldSimple>
      <w:r w:rsidR="006F568B">
        <w:fldChar w:fldCharType="end"/>
      </w:r>
      <w:r>
        <w:t xml:space="preserve">, dividing across by </w:t>
      </w:r>
      <w:r w:rsidRPr="009F07AE">
        <w:rPr>
          <w:position w:val="-12"/>
        </w:rPr>
        <w:object w:dxaOrig="340" w:dyaOrig="380" w14:anchorId="423615C8">
          <v:shape id="_x0000_i1591" type="#_x0000_t75" style="width:17.1pt;height:18.55pt" o:ole="">
            <v:imagedata r:id="rId1165" o:title=""/>
          </v:shape>
          <o:OLEObject Type="Embed" ProgID="Equation.DSMT4" ShapeID="_x0000_i1591" DrawAspect="Content" ObjectID="_1350756182" r:id="rId1166"/>
        </w:object>
      </w:r>
      <w:r>
        <w:t xml:space="preserve"> (invariant for intrinsically incompressible constituents), and taking the sum of the resulting expression over all </w:t>
      </w:r>
      <w:proofErr w:type="gramStart"/>
      <w:r>
        <w:t>constituents</w:t>
      </w:r>
      <w:proofErr w:type="gramEnd"/>
      <w:r>
        <w:t xml:space="preserve"> produces</w:t>
      </w:r>
    </w:p>
    <w:p w14:paraId="5E750196" w14:textId="77777777" w:rsidR="009F07AE" w:rsidRDefault="009F07AE" w:rsidP="009F07AE">
      <w:pPr>
        <w:pStyle w:val="MTDisplayEquation"/>
      </w:pPr>
      <w:r>
        <w:tab/>
      </w:r>
      <w:r w:rsidR="006D7B8B" w:rsidRPr="009F07AE">
        <w:rPr>
          <w:position w:val="-30"/>
        </w:rPr>
        <w:object w:dxaOrig="2680" w:dyaOrig="720" w14:anchorId="2FEE72AC">
          <v:shape id="_x0000_i1592" type="#_x0000_t75" style="width:134pt;height:36.35pt" o:ole="">
            <v:imagedata r:id="rId1167" o:title=""/>
          </v:shape>
          <o:OLEObject Type="Embed" ProgID="Equation.DSMT4" ShapeID="_x0000_i1592" DrawAspect="Content" ObjectID="_1350756183" r:id="rId1168"/>
        </w:object>
      </w:r>
      <w:r w:rsidR="006D7B8B">
        <w:t>.</w:t>
      </w:r>
      <w:r>
        <w:tab/>
      </w:r>
      <w:r w:rsidR="00F75A04">
        <w:fldChar w:fldCharType="begin"/>
      </w:r>
      <w:r w:rsidR="00F75A04">
        <w:instrText xml:space="preserve"> MACROBUTTON MTPlaceRef \* MERGEFORMAT </w:instrText>
      </w:r>
      <w:fldSimple w:instr=" SEQ MTEqn \h \* MERGEFORMAT "/>
      <w:bookmarkStart w:id="156" w:name="ZEqnNum661851"/>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157</w:instrText>
        </w:r>
      </w:fldSimple>
      <w:r w:rsidR="00F75A04">
        <w:instrText>)</w:instrText>
      </w:r>
      <w:bookmarkEnd w:id="156"/>
      <w:r w:rsidR="00F75A04">
        <w:fldChar w:fldCharType="end"/>
      </w:r>
    </w:p>
    <w:p w14:paraId="49CAD12D" w14:textId="77777777" w:rsidR="009F07AE" w:rsidRDefault="009F07AE" w:rsidP="00F75A04">
      <w:r>
        <w:t>This mass balance relation for the mixture expresses the fact that the mixture volume will change as a result of chemical reactions where the true density of products is different from that of reactants</w:t>
      </w:r>
      <w:r w:rsidR="00B12EEA">
        <w:t xml:space="preserve">.  </w:t>
      </w:r>
      <w:r>
        <w:t xml:space="preserve">Indeed, assuming that </w:t>
      </w:r>
      <w:r w:rsidRPr="009F07AE">
        <w:rPr>
          <w:position w:val="-12"/>
        </w:rPr>
        <w:object w:dxaOrig="340" w:dyaOrig="380" w14:anchorId="69B2023B">
          <v:shape id="_x0000_i1593" type="#_x0000_t75" style="width:17.1pt;height:18.55pt" o:ole="">
            <v:imagedata r:id="rId1169" o:title=""/>
          </v:shape>
          <o:OLEObject Type="Embed" ProgID="Equation.DSMT4" ShapeID="_x0000_i1593" DrawAspect="Content" ObjectID="_1350756184" r:id="rId1170"/>
        </w:object>
      </w:r>
      <w:r>
        <w:t xml:space="preserve"> is the same for all </w:t>
      </w:r>
      <w:r w:rsidRPr="009F07AE">
        <w:rPr>
          <w:position w:val="-6"/>
        </w:rPr>
        <w:object w:dxaOrig="240" w:dyaOrig="220" w14:anchorId="6D0C71CA">
          <v:shape id="_x0000_i1594" type="#_x0000_t75" style="width:12.1pt;height:10.7pt" o:ole="">
            <v:imagedata r:id="rId1171" o:title=""/>
          </v:shape>
          <o:OLEObject Type="Embed" ProgID="Equation.DSMT4" ShapeID="_x0000_i1594" DrawAspect="Content" ObjectID="_1350756185" r:id="rId1172"/>
        </w:object>
      </w:r>
      <w:r>
        <w:t xml:space="preserve"> would nullify the right-hand-side of </w:t>
      </w:r>
      <w:r w:rsidR="006F568B">
        <w:fldChar w:fldCharType="begin"/>
      </w:r>
      <w:r w:rsidR="006F568B">
        <w:instrText xml:space="preserve"> GOTOBUTTON ZEqnNum661851  \* MERGEFORMAT </w:instrText>
      </w:r>
      <w:fldSimple w:instr=" REF ZEqnNum661851 \* Charformat \! \* MERGEFORMAT ">
        <w:r w:rsidR="008D52AD">
          <w:instrText>(2.157)</w:instrText>
        </w:r>
      </w:fldSimple>
      <w:r w:rsidR="006F568B">
        <w:fldChar w:fldCharType="end"/>
      </w:r>
      <w:r>
        <w:t xml:space="preserve"> based on</w:t>
      </w:r>
      <w:r w:rsidR="006F568B">
        <w:t xml:space="preserve"> </w:t>
      </w:r>
      <w:r w:rsidR="006F568B">
        <w:fldChar w:fldCharType="begin"/>
      </w:r>
      <w:r w:rsidR="006F568B">
        <w:instrText xml:space="preserve"> GOTOBUTTON ZEqnNum534803  \* MERGEFORMAT </w:instrText>
      </w:r>
      <w:fldSimple w:instr=" REF ZEqnNum534803 \* Charformat \! \* MERGEFORMAT ">
        <w:r w:rsidR="008D52AD">
          <w:instrText>(2.146)</w:instrText>
        </w:r>
      </w:fldSimple>
      <w:r w:rsidR="006F568B">
        <w:fldChar w:fldCharType="end"/>
      </w:r>
      <w:r w:rsidR="00B12EEA">
        <w:t>.</w:t>
      </w:r>
      <w:r>
        <w:t xml:space="preserve">  We now adopt the assumption that solutes occupy a negligible volume fraction of the mixture (</w:t>
      </w:r>
      <w:r w:rsidRPr="009F07AE">
        <w:rPr>
          <w:position w:val="-10"/>
        </w:rPr>
        <w:object w:dxaOrig="680" w:dyaOrig="360" w14:anchorId="117642DA">
          <v:shape id="_x0000_i1595" type="#_x0000_t75" style="width:34.2pt;height:18.55pt" o:ole="">
            <v:imagedata r:id="rId1173" o:title=""/>
          </v:shape>
          <o:OLEObject Type="Embed" ProgID="Equation.DSMT4" ShapeID="_x0000_i1595" DrawAspect="Content" ObjectID="_1350756186" r:id="rId1174"/>
        </w:object>
      </w:r>
      <w:r>
        <w:t xml:space="preserve">), from which it follows that </w:t>
      </w:r>
      <w:r w:rsidRPr="009F07AE">
        <w:rPr>
          <w:position w:val="-10"/>
        </w:rPr>
        <w:object w:dxaOrig="1120" w:dyaOrig="360" w14:anchorId="00EF7167">
          <v:shape id="_x0000_i1596" type="#_x0000_t75" style="width:55.6pt;height:18.55pt" o:ole="">
            <v:imagedata r:id="rId1175" o:title=""/>
          </v:shape>
          <o:OLEObject Type="Embed" ProgID="Equation.DSMT4" ShapeID="_x0000_i1596" DrawAspect="Content" ObjectID="_1350756187" r:id="rId1176"/>
        </w:object>
      </w:r>
      <w:r>
        <w:t xml:space="preserve"> and </w:t>
      </w:r>
      <w:r w:rsidRPr="009F07AE">
        <w:rPr>
          <w:position w:val="-28"/>
        </w:rPr>
        <w:object w:dxaOrig="1740" w:dyaOrig="540" w14:anchorId="7CDE257A">
          <v:shape id="_x0000_i1597" type="#_x0000_t75" style="width:87.7pt;height:27.1pt" o:ole="">
            <v:imagedata r:id="rId1177" o:title=""/>
          </v:shape>
          <o:OLEObject Type="Embed" ProgID="Equation.DSMT4" ShapeID="_x0000_i1597" DrawAspect="Content" ObjectID="_1350756188" r:id="rId1178"/>
        </w:object>
      </w:r>
      <w:r>
        <w:t xml:space="preserve">, where </w:t>
      </w:r>
      <w:r w:rsidRPr="009F07AE">
        <w:rPr>
          <w:position w:val="-16"/>
        </w:rPr>
        <w:object w:dxaOrig="1680" w:dyaOrig="440" w14:anchorId="7150A7D7">
          <v:shape id="_x0000_i1598" type="#_x0000_t75" style="width:84.1pt;height:22.1pt" o:ole="">
            <v:imagedata r:id="rId1179" o:title=""/>
          </v:shape>
          <o:OLEObject Type="Embed" ProgID="Equation.DSMT4" ShapeID="_x0000_i1598" DrawAspect="Content" ObjectID="_1350756189" r:id="rId1180"/>
        </w:object>
      </w:r>
      <w:r>
        <w:t xml:space="preserve"> is the volumetrix flux of solvent relative to the solid. Thus, the mixture mass balance may be reduced to</w:t>
      </w:r>
    </w:p>
    <w:p w14:paraId="04C78497" w14:textId="77777777" w:rsidR="009F07AE" w:rsidRDefault="009F07AE" w:rsidP="009F07AE">
      <w:pPr>
        <w:pStyle w:val="MTDisplayEquation"/>
      </w:pPr>
      <w:r>
        <w:tab/>
      </w:r>
      <w:r w:rsidR="00F31C72" w:rsidRPr="009F07AE">
        <w:rPr>
          <w:position w:val="-28"/>
        </w:rPr>
        <w:object w:dxaOrig="2460" w:dyaOrig="560" w14:anchorId="3E43C57D">
          <v:shape id="_x0000_i1599" type="#_x0000_t75" style="width:123.35pt;height:27.8pt" o:ole="">
            <v:imagedata r:id="rId1181" o:title=""/>
          </v:shape>
          <o:OLEObject Type="Embed" ProgID="Equation.DSMT4" ShapeID="_x0000_i1599" DrawAspect="Content" ObjectID="_1350756190" r:id="rId1182"/>
        </w:object>
      </w:r>
      <w:r w:rsidR="00F31C72">
        <w:t>.</w:t>
      </w:r>
      <w:r w:rsidR="008E2F3A">
        <w:tab/>
      </w:r>
      <w:r w:rsidR="00F75A04">
        <w:fldChar w:fldCharType="begin"/>
      </w:r>
      <w:r w:rsidR="00F75A04">
        <w:instrText xml:space="preserve"> MACROBUTTON MTPlaceRef \* MERGEFORMAT </w:instrText>
      </w:r>
      <w:fldSimple w:instr=" SEQ MTEqn \h \* MERGEFORMAT "/>
      <w:bookmarkStart w:id="157" w:name="ZEqnNum939122"/>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158</w:instrText>
        </w:r>
      </w:fldSimple>
      <w:r w:rsidR="00F75A04">
        <w:instrText>)</w:instrText>
      </w:r>
      <w:bookmarkEnd w:id="157"/>
      <w:r w:rsidR="00F75A04">
        <w:fldChar w:fldCharType="end"/>
      </w:r>
    </w:p>
    <w:p w14:paraId="75365524" w14:textId="77777777" w:rsidR="009F07AE" w:rsidRDefault="009F07AE" w:rsidP="00F75A04"/>
    <w:p w14:paraId="406D4070" w14:textId="77777777" w:rsidR="007E0937" w:rsidRDefault="007E0937" w:rsidP="00F75A04">
      <w:pPr>
        <w:pStyle w:val="Heading3"/>
      </w:pPr>
      <w:bookmarkStart w:id="158" w:name="_Toc387680145"/>
      <w:r w:rsidRPr="007E0937">
        <w:t>Chemical Kinetics</w:t>
      </w:r>
      <w:bookmarkEnd w:id="158"/>
    </w:p>
    <w:p w14:paraId="3A4DD3FE" w14:textId="77777777" w:rsidR="00BB69E3" w:rsidRPr="00BB69E3" w:rsidRDefault="006F2C9F" w:rsidP="00F75A04">
      <w:r>
        <w:t>Productions</w:t>
      </w:r>
      <w:r w:rsidR="00BB69E3" w:rsidRPr="00BB69E3">
        <w:t xml:space="preserve"> rates are described by constitutive </w:t>
      </w:r>
      <w:proofErr w:type="gramStart"/>
      <w:r w:rsidR="00BB69E3" w:rsidRPr="00BB69E3">
        <w:t>relations which</w:t>
      </w:r>
      <w:proofErr w:type="gramEnd"/>
      <w:r w:rsidR="00BB69E3" w:rsidRPr="00BB69E3">
        <w:t xml:space="preserve"> are functions</w:t>
      </w:r>
      <w:r w:rsidR="00BB69E3">
        <w:t xml:space="preserve"> </w:t>
      </w:r>
      <w:r w:rsidR="00BB69E3" w:rsidRPr="00BB69E3">
        <w:t>of the state variables. In a biological mixture under isothermal conditions,</w:t>
      </w:r>
      <w:r w:rsidR="00BB69E3">
        <w:t xml:space="preserve"> </w:t>
      </w:r>
      <w:r w:rsidR="00BB69E3" w:rsidRPr="00BB69E3">
        <w:t>the minimum set of state variables needed to describe reactive mixtures</w:t>
      </w:r>
      <w:r w:rsidR="00BB69E3">
        <w:t xml:space="preserve"> </w:t>
      </w:r>
      <w:r w:rsidR="00BB69E3" w:rsidRPr="00BB69E3">
        <w:t xml:space="preserve">that include a solid matrix are: the (uniform) temperature </w:t>
      </w:r>
      <w:r w:rsidR="00BB69E3" w:rsidRPr="00BB69E3">
        <w:rPr>
          <w:position w:val="-6"/>
        </w:rPr>
        <w:object w:dxaOrig="200" w:dyaOrig="279" w14:anchorId="48FC12EB">
          <v:shape id="_x0000_i1600" type="#_x0000_t75" style="width:10pt;height:14.25pt" o:ole="">
            <v:imagedata r:id="rId1183" o:title=""/>
          </v:shape>
          <o:OLEObject Type="Embed" ProgID="Equation.DSMT4" ShapeID="_x0000_i1600" DrawAspect="Content" ObjectID="_1350756191" r:id="rId1184"/>
        </w:object>
      </w:r>
      <w:r w:rsidR="00BB69E3" w:rsidRPr="00BB69E3">
        <w:t>,</w:t>
      </w:r>
      <w:r w:rsidR="00BB69E3">
        <w:t xml:space="preserve"> </w:t>
      </w:r>
      <w:r w:rsidR="00BB69E3" w:rsidRPr="00BB69E3">
        <w:t xml:space="preserve">the solid matrix deformation gradient </w:t>
      </w:r>
      <w:r w:rsidR="00BB69E3" w:rsidRPr="00025957">
        <w:rPr>
          <w:position w:val="-4"/>
        </w:rPr>
        <w:object w:dxaOrig="220" w:dyaOrig="260" w14:anchorId="096E984B">
          <v:shape id="_x0000_i1601" type="#_x0000_t75" style="width:10.7pt;height:12.1pt" o:ole="">
            <v:imagedata r:id="rId1185" o:title=""/>
          </v:shape>
          <o:OLEObject Type="Embed" ProgID="Equation.DSMT4" ShapeID="_x0000_i1601" DrawAspect="Content" ObjectID="_1350756192" r:id="rId1186"/>
        </w:object>
      </w:r>
      <w:r w:rsidR="00BB69E3" w:rsidRPr="00BB69E3">
        <w:t xml:space="preserve"> (or related strain</w:t>
      </w:r>
      <w:r w:rsidR="00BB69E3">
        <w:t xml:space="preserve"> </w:t>
      </w:r>
      <w:r w:rsidR="00BB69E3" w:rsidRPr="00BB69E3">
        <w:t xml:space="preserve">measures), and the molar content </w:t>
      </w:r>
      <w:r w:rsidR="00BB69E3" w:rsidRPr="00BB69E3">
        <w:rPr>
          <w:position w:val="-6"/>
        </w:rPr>
        <w:object w:dxaOrig="279" w:dyaOrig="320" w14:anchorId="72D51D54">
          <v:shape id="_x0000_i1602" type="#_x0000_t75" style="width:14.25pt;height:16.4pt" o:ole="">
            <v:imagedata r:id="rId1187" o:title=""/>
          </v:shape>
          <o:OLEObject Type="Embed" ProgID="Equation.DSMT4" ShapeID="_x0000_i1602" DrawAspect="Content" ObjectID="_1350756193" r:id="rId1188"/>
        </w:object>
      </w:r>
      <w:r w:rsidR="00BB69E3" w:rsidRPr="00BB69E3">
        <w:t xml:space="preserve"> of the various constituents. This set differs from the classical treatment</w:t>
      </w:r>
      <w:r w:rsidR="00BB69E3">
        <w:t xml:space="preserve"> </w:t>
      </w:r>
      <w:r w:rsidR="00BB69E3" w:rsidRPr="00BB69E3">
        <w:t xml:space="preserve">of chemical kinetics in fluid mixtures by the inclusion of </w:t>
      </w:r>
      <w:r w:rsidR="00BB69E3" w:rsidRPr="00025957">
        <w:rPr>
          <w:position w:val="-4"/>
        </w:rPr>
        <w:object w:dxaOrig="220" w:dyaOrig="260" w14:anchorId="74D32689">
          <v:shape id="_x0000_i1603" type="#_x0000_t75" style="width:10.7pt;height:12.1pt" o:ole="">
            <v:imagedata r:id="rId1189" o:title=""/>
          </v:shape>
          <o:OLEObject Type="Embed" ProgID="Equation.DSMT4" ShapeID="_x0000_i1603" DrawAspect="Content" ObjectID="_1350756194" r:id="rId1190"/>
        </w:object>
      </w:r>
      <w:r w:rsidR="00BB69E3">
        <w:t xml:space="preserve"> </w:t>
      </w:r>
      <w:r w:rsidR="00BB69E3" w:rsidRPr="00BB69E3">
        <w:t>and the subset of constituents bound to the solid matrix. To maintain</w:t>
      </w:r>
      <w:r w:rsidR="00BB69E3">
        <w:t xml:space="preserve"> </w:t>
      </w:r>
      <w:r w:rsidR="00BB69E3" w:rsidRPr="00BB69E3">
        <w:t>a consistent notation in this section, solid-bound molecular species</w:t>
      </w:r>
      <w:r w:rsidR="00BB69E3">
        <w:t xml:space="preserve"> </w:t>
      </w:r>
      <w:r w:rsidR="00BB69E3" w:rsidRPr="00BB69E3">
        <w:t>are described by their molar concentrations and molar supplies which</w:t>
      </w:r>
      <w:r w:rsidR="00BB69E3">
        <w:t xml:space="preserve"> </w:t>
      </w:r>
      <w:r w:rsidR="00BB69E3" w:rsidRPr="00BB69E3">
        <w:t>may be related to their referential mass density and referential mass</w:t>
      </w:r>
      <w:r w:rsidR="00BB69E3">
        <w:t xml:space="preserve"> </w:t>
      </w:r>
      <w:r w:rsidR="00BB69E3" w:rsidRPr="00BB69E3">
        <w:t>supply according to</w:t>
      </w:r>
    </w:p>
    <w:p w14:paraId="56CA7FCE" w14:textId="77777777" w:rsidR="00BB69E3" w:rsidRDefault="00BB69E3" w:rsidP="00BB69E3">
      <w:pPr>
        <w:pStyle w:val="MTDisplayEquation"/>
      </w:pPr>
      <w:r>
        <w:tab/>
      </w:r>
      <w:r w:rsidR="00F11C2A" w:rsidRPr="00BB69E3">
        <w:rPr>
          <w:position w:val="-38"/>
        </w:rPr>
        <w:object w:dxaOrig="3780" w:dyaOrig="800" w14:anchorId="637A3BE5">
          <v:shape id="_x0000_i1604" type="#_x0000_t75" style="width:188.9pt;height:39.9pt" o:ole="">
            <v:imagedata r:id="rId1191" o:title=""/>
          </v:shape>
          <o:OLEObject Type="Embed" ProgID="Equation.DSMT4" ShapeID="_x0000_i1604" DrawAspect="Content" ObjectID="_1350756195" r:id="rId1192"/>
        </w:object>
      </w:r>
      <w:r w:rsidR="00F11C2A">
        <w:t>.</w:t>
      </w:r>
      <w:r>
        <w:tab/>
      </w:r>
      <w:r w:rsidR="00F75A04">
        <w:fldChar w:fldCharType="begin"/>
      </w:r>
      <w:r w:rsidR="00F75A04">
        <w:instrText xml:space="preserve"> MACROBUTTON MTPlaceRef \* MERGEFORMAT </w:instrText>
      </w:r>
      <w:fldSimple w:instr=" SEQ MTEqn \h \* MERGEFORMAT "/>
      <w:bookmarkStart w:id="159" w:name="ZEqnNum169221"/>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159</w:instrText>
        </w:r>
      </w:fldSimple>
      <w:r w:rsidR="00F75A04">
        <w:instrText>)</w:instrText>
      </w:r>
      <w:bookmarkEnd w:id="159"/>
      <w:r w:rsidR="00F75A04">
        <w:fldChar w:fldCharType="end"/>
      </w:r>
    </w:p>
    <w:p w14:paraId="3195D515" w14:textId="77777777" w:rsidR="00BB69E3" w:rsidRDefault="00BB69E3" w:rsidP="00F75A04"/>
    <w:p w14:paraId="5C1C58E6" w14:textId="77777777" w:rsidR="00FF6AD3" w:rsidRDefault="00FF6AD3" w:rsidP="00F75A04">
      <w:r>
        <w:t>Consider a general chemical reaction</w:t>
      </w:r>
      <w:r w:rsidR="006F2C9F">
        <w:t>,</w:t>
      </w:r>
    </w:p>
    <w:p w14:paraId="468B5A54" w14:textId="77777777" w:rsidR="00FF6AD3" w:rsidRDefault="00FF6AD3" w:rsidP="00FF6AD3">
      <w:pPr>
        <w:pStyle w:val="MTDisplayEquation"/>
      </w:pPr>
      <w:r>
        <w:tab/>
      </w:r>
      <w:r w:rsidR="00064AE0" w:rsidRPr="00FF6AD3">
        <w:rPr>
          <w:position w:val="-28"/>
        </w:rPr>
        <w:object w:dxaOrig="1980" w:dyaOrig="540" w14:anchorId="6358B035">
          <v:shape id="_x0000_i1605" type="#_x0000_t75" style="width:99.1pt;height:27.1pt" o:ole="">
            <v:imagedata r:id="rId1193" o:title=""/>
          </v:shape>
          <o:OLEObject Type="Embed" ProgID="Equation.DSMT4" ShapeID="_x0000_i1605" DrawAspect="Content" ObjectID="_1350756196" r:id="rId1194"/>
        </w:object>
      </w:r>
      <w:r w:rsidR="00064AE0">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160</w:instrText>
        </w:r>
      </w:fldSimple>
      <w:r w:rsidR="00F75A04">
        <w:instrText>)</w:instrText>
      </w:r>
      <w:r w:rsidR="00F75A04">
        <w:fldChar w:fldCharType="end"/>
      </w:r>
    </w:p>
    <w:p w14:paraId="6B151C22" w14:textId="77777777" w:rsidR="00FF6AD3" w:rsidRDefault="00FF6AD3" w:rsidP="00F75A04">
      <w:proofErr w:type="gramStart"/>
      <w:r>
        <w:t>where</w:t>
      </w:r>
      <w:proofErr w:type="gramEnd"/>
      <w:r>
        <w:t xml:space="preserve"> </w:t>
      </w:r>
      <w:r w:rsidRPr="00025957">
        <w:rPr>
          <w:position w:val="-4"/>
        </w:rPr>
        <w:object w:dxaOrig="320" w:dyaOrig="300" w14:anchorId="5C6CD04C">
          <v:shape id="_x0000_i1606" type="#_x0000_t75" style="width:16.4pt;height:14.95pt" o:ole="">
            <v:imagedata r:id="rId1195" o:title=""/>
          </v:shape>
          <o:OLEObject Type="Embed" ProgID="Equation.DSMT4" ShapeID="_x0000_i1606" DrawAspect="Content" ObjectID="_1350756197" r:id="rId1196"/>
        </w:object>
      </w:r>
      <w:r>
        <w:t xml:space="preserve"> is the chemical species representing constituent </w:t>
      </w:r>
      <w:r w:rsidRPr="00FF6AD3">
        <w:rPr>
          <w:position w:val="-6"/>
        </w:rPr>
        <w:object w:dxaOrig="240" w:dyaOrig="220" w14:anchorId="557FD4CA">
          <v:shape id="_x0000_i1607" type="#_x0000_t75" style="width:12.1pt;height:10.7pt" o:ole="">
            <v:imagedata r:id="rId1197" o:title=""/>
          </v:shape>
          <o:OLEObject Type="Embed" ProgID="Equation.DSMT4" ShapeID="_x0000_i1607" DrawAspect="Content" ObjectID="_1350756198" r:id="rId1198"/>
        </w:object>
      </w:r>
      <w:r>
        <w:t xml:space="preserve">; </w:t>
      </w:r>
      <w:r w:rsidRPr="00FF6AD3">
        <w:rPr>
          <w:position w:val="-12"/>
        </w:rPr>
        <w:object w:dxaOrig="300" w:dyaOrig="380" w14:anchorId="241339C7">
          <v:shape id="_x0000_i1608" type="#_x0000_t75" style="width:14.95pt;height:18.55pt" o:ole="">
            <v:imagedata r:id="rId1199" o:title=""/>
          </v:shape>
          <o:OLEObject Type="Embed" ProgID="Equation.DSMT4" ShapeID="_x0000_i1608" DrawAspect="Content" ObjectID="_1350756199" r:id="rId1200"/>
        </w:object>
      </w:r>
      <w:r>
        <w:t xml:space="preserve"> and </w:t>
      </w:r>
      <w:r w:rsidRPr="00FF6AD3">
        <w:rPr>
          <w:position w:val="-12"/>
        </w:rPr>
        <w:object w:dxaOrig="300" w:dyaOrig="380" w14:anchorId="109C4C74">
          <v:shape id="_x0000_i1609" type="#_x0000_t75" style="width:14.95pt;height:18.55pt" o:ole="">
            <v:imagedata r:id="rId1201" o:title=""/>
          </v:shape>
          <o:OLEObject Type="Embed" ProgID="Equation.DSMT4" ShapeID="_x0000_i1609" DrawAspect="Content" ObjectID="_1350756200" r:id="rId1202"/>
        </w:object>
      </w:r>
      <w:r>
        <w:t xml:space="preserve"> represent stoichiometric coefficients of the reactants and products, respectively. Since the molar supply of </w:t>
      </w:r>
      <w:r>
        <w:lastRenderedPageBreak/>
        <w:t xml:space="preserve">reactants and products is constrained by stoichiometry, it follows that all molar supplies </w:t>
      </w:r>
      <w:r w:rsidRPr="00FF6AD3">
        <w:rPr>
          <w:position w:val="-6"/>
        </w:rPr>
        <w:object w:dxaOrig="279" w:dyaOrig="320" w14:anchorId="572DCAB7">
          <v:shape id="_x0000_i1610" type="#_x0000_t75" style="width:14.25pt;height:16.4pt" o:ole="">
            <v:imagedata r:id="rId1203" o:title=""/>
          </v:shape>
          <o:OLEObject Type="Embed" ProgID="Equation.DSMT4" ShapeID="_x0000_i1610" DrawAspect="Content" ObjectID="_1350756201" r:id="rId1204"/>
        </w:object>
      </w:r>
      <w:r>
        <w:t xml:space="preserve"> in a specific chemical reaction may be related to a </w:t>
      </w:r>
      <w:r w:rsidR="006F2C9F">
        <w:t>production</w:t>
      </w:r>
      <w:r>
        <w:t xml:space="preserve"> rate </w:t>
      </w:r>
      <w:r w:rsidRPr="00FF6AD3">
        <w:rPr>
          <w:position w:val="-10"/>
        </w:rPr>
        <w:object w:dxaOrig="240" w:dyaOrig="380" w14:anchorId="12C6C0C0">
          <v:shape id="_x0000_i1611" type="#_x0000_t75" style="width:12.1pt;height:18.55pt" o:ole="">
            <v:imagedata r:id="rId1205" o:title=""/>
          </v:shape>
          <o:OLEObject Type="Embed" ProgID="Equation.DSMT4" ShapeID="_x0000_i1611" DrawAspect="Content" ObjectID="_1350756202" r:id="rId1206"/>
        </w:object>
      </w:r>
      <w:r>
        <w:t xml:space="preserve"> according to </w:t>
      </w:r>
    </w:p>
    <w:p w14:paraId="23E53977" w14:textId="77777777" w:rsidR="00FF6AD3" w:rsidRDefault="00FF6AD3" w:rsidP="00FF6AD3">
      <w:pPr>
        <w:pStyle w:val="MTDisplayEquation"/>
      </w:pPr>
      <w:r>
        <w:tab/>
      </w:r>
      <w:r w:rsidR="00195FA3" w:rsidRPr="00FF6AD3">
        <w:rPr>
          <w:position w:val="-10"/>
        </w:rPr>
        <w:object w:dxaOrig="940" w:dyaOrig="380" w14:anchorId="6DDD394C">
          <v:shape id="_x0000_i1612" type="#_x0000_t75" style="width:47.05pt;height:18.55pt" o:ole="">
            <v:imagedata r:id="rId1207" o:title=""/>
          </v:shape>
          <o:OLEObject Type="Embed" ProgID="Equation.DSMT4" ShapeID="_x0000_i1612" DrawAspect="Content" ObjectID="_1350756203" r:id="rId1208"/>
        </w:object>
      </w:r>
      <w:r w:rsidR="00195FA3">
        <w:t>,</w:t>
      </w:r>
      <w:r>
        <w:tab/>
      </w:r>
      <w:r w:rsidR="00F75A04">
        <w:fldChar w:fldCharType="begin"/>
      </w:r>
      <w:r w:rsidR="00F75A04">
        <w:instrText xml:space="preserve"> MACROBUTTON MTPlaceRef \* MERGEFORMAT </w:instrText>
      </w:r>
      <w:fldSimple w:instr=" SEQ MTEqn \h \* MERGEFORMAT "/>
      <w:bookmarkStart w:id="160" w:name="ZEqnNum937961"/>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161</w:instrText>
        </w:r>
      </w:fldSimple>
      <w:r w:rsidR="00F75A04">
        <w:instrText>)</w:instrText>
      </w:r>
      <w:bookmarkEnd w:id="160"/>
      <w:r w:rsidR="00F75A04">
        <w:fldChar w:fldCharType="end"/>
      </w:r>
    </w:p>
    <w:p w14:paraId="2BDA6079" w14:textId="77777777" w:rsidR="00FF6AD3" w:rsidRDefault="00FF6AD3" w:rsidP="00F75A04">
      <w:proofErr w:type="gramStart"/>
      <w:r>
        <w:t>where</w:t>
      </w:r>
      <w:proofErr w:type="gramEnd"/>
      <w:r>
        <w:t xml:space="preserve"> </w:t>
      </w:r>
      <w:r w:rsidRPr="00FF6AD3">
        <w:rPr>
          <w:position w:val="-6"/>
        </w:rPr>
        <w:object w:dxaOrig="300" w:dyaOrig="320" w14:anchorId="5AEC179D">
          <v:shape id="_x0000_i1613" type="#_x0000_t75" style="width:14.95pt;height:16.4pt" o:ole="">
            <v:imagedata r:id="rId1209" o:title=""/>
          </v:shape>
          <o:OLEObject Type="Embed" ProgID="Equation.DSMT4" ShapeID="_x0000_i1613" DrawAspect="Content" ObjectID="_1350756204" r:id="rId1210"/>
        </w:object>
      </w:r>
      <w:r>
        <w:t xml:space="preserve"> represents the net stoichiometric coefficient for </w:t>
      </w:r>
      <w:r w:rsidRPr="00025957">
        <w:rPr>
          <w:position w:val="-4"/>
        </w:rPr>
        <w:object w:dxaOrig="320" w:dyaOrig="300" w14:anchorId="2E52B761">
          <v:shape id="_x0000_i1614" type="#_x0000_t75" style="width:16.4pt;height:14.95pt" o:ole="">
            <v:imagedata r:id="rId1211" o:title=""/>
          </v:shape>
          <o:OLEObject Type="Embed" ProgID="Equation.DSMT4" ShapeID="_x0000_i1614" DrawAspect="Content" ObjectID="_1350756205" r:id="rId1212"/>
        </w:object>
      </w:r>
      <w:r>
        <w:t xml:space="preserve">, </w:t>
      </w:r>
    </w:p>
    <w:p w14:paraId="73B3DE6A" w14:textId="77777777" w:rsidR="00FF6AD3" w:rsidRDefault="00FF6AD3" w:rsidP="00FF6AD3">
      <w:pPr>
        <w:pStyle w:val="MTDisplayEquation"/>
      </w:pPr>
      <w:r>
        <w:tab/>
      </w:r>
      <w:r w:rsidR="00495AFF" w:rsidRPr="00FF6AD3">
        <w:rPr>
          <w:position w:val="-12"/>
        </w:rPr>
        <w:object w:dxaOrig="1260" w:dyaOrig="380" w14:anchorId="3651D9CF">
          <v:shape id="_x0000_i1615" type="#_x0000_t75" style="width:62pt;height:18.55pt" o:ole="">
            <v:imagedata r:id="rId1213" o:title=""/>
          </v:shape>
          <o:OLEObject Type="Embed" ProgID="Equation.DSMT4" ShapeID="_x0000_i1615" DrawAspect="Content" ObjectID="_1350756206" r:id="rId1214"/>
        </w:object>
      </w:r>
      <w:r w:rsidR="00495AFF">
        <w:t>.</w:t>
      </w:r>
      <w:r>
        <w:tab/>
      </w:r>
      <w:r w:rsidR="00F75A04">
        <w:fldChar w:fldCharType="begin"/>
      </w:r>
      <w:r w:rsidR="00F75A04">
        <w:instrText xml:space="preserve"> MACROBUTTON MTPlaceRef \* MERGEFORMAT </w:instrText>
      </w:r>
      <w:fldSimple w:instr=" SEQ MTEqn \h \* MERGEFORMAT "/>
      <w:bookmarkStart w:id="161" w:name="ZEqnNum145872"/>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162</w:instrText>
        </w:r>
      </w:fldSimple>
      <w:r w:rsidR="00F75A04">
        <w:instrText>)</w:instrText>
      </w:r>
      <w:bookmarkEnd w:id="161"/>
      <w:r w:rsidR="00F75A04">
        <w:fldChar w:fldCharType="end"/>
      </w:r>
    </w:p>
    <w:p w14:paraId="56688E41" w14:textId="77777777" w:rsidR="00FF6AD3" w:rsidRDefault="00FF6AD3" w:rsidP="00F75A04">
      <w:r>
        <w:t xml:space="preserve">Thus, formulating constitutive relations for </w:t>
      </w:r>
      <w:r w:rsidRPr="00FF6AD3">
        <w:rPr>
          <w:position w:val="-6"/>
        </w:rPr>
        <w:object w:dxaOrig="279" w:dyaOrig="320" w14:anchorId="7D1D9E4E">
          <v:shape id="_x0000_i1616" type="#_x0000_t75" style="width:14.25pt;height:16.4pt" o:ole="">
            <v:imagedata r:id="rId1215" o:title=""/>
          </v:shape>
          <o:OLEObject Type="Embed" ProgID="Equation.DSMT4" ShapeID="_x0000_i1616" DrawAspect="Content" ObjectID="_1350756207" r:id="rId1216"/>
        </w:object>
      </w:r>
      <w:r>
        <w:t xml:space="preserve"> is equivalent to providing a single relation for </w:t>
      </w:r>
      <w:r w:rsidRPr="00FF6AD3">
        <w:rPr>
          <w:position w:val="-16"/>
        </w:rPr>
        <w:object w:dxaOrig="1140" w:dyaOrig="440" w14:anchorId="744F1ACE">
          <v:shape id="_x0000_i1617" type="#_x0000_t75" style="width:57.05pt;height:22.1pt" o:ole="">
            <v:imagedata r:id="rId1217" o:title=""/>
          </v:shape>
          <o:OLEObject Type="Embed" ProgID="Equation.DSMT4" ShapeID="_x0000_i1617" DrawAspect="Content" ObjectID="_1350756208" r:id="rId1218"/>
        </w:object>
      </w:r>
      <w:r>
        <w:t>. When the chemical reaction is reversible,</w:t>
      </w:r>
    </w:p>
    <w:p w14:paraId="0426364C" w14:textId="77777777" w:rsidR="00FF6AD3" w:rsidRDefault="00FF6AD3" w:rsidP="00FF6AD3">
      <w:pPr>
        <w:pStyle w:val="MTDisplayEquation"/>
      </w:pPr>
      <w:r>
        <w:tab/>
      </w:r>
      <w:r w:rsidR="000F1BF1" w:rsidRPr="00FF6AD3">
        <w:rPr>
          <w:position w:val="-28"/>
        </w:rPr>
        <w:object w:dxaOrig="2040" w:dyaOrig="540" w14:anchorId="19C45670">
          <v:shape id="_x0000_i1618" type="#_x0000_t75" style="width:102.65pt;height:27.1pt" o:ole="">
            <v:imagedata r:id="rId1219" o:title=""/>
          </v:shape>
          <o:OLEObject Type="Embed" ProgID="Equation.DSMT4" ShapeID="_x0000_i1618" DrawAspect="Content" ObjectID="_1350756209" r:id="rId1220"/>
        </w:object>
      </w:r>
      <w:r w:rsidR="000F1BF1">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163</w:instrText>
        </w:r>
      </w:fldSimple>
      <w:r w:rsidR="00F75A04">
        <w:instrText>)</w:instrText>
      </w:r>
      <w:r w:rsidR="00F75A04">
        <w:fldChar w:fldCharType="end"/>
      </w:r>
    </w:p>
    <w:p w14:paraId="48FDBD8D" w14:textId="77777777" w:rsidR="00FF6AD3" w:rsidRDefault="00FF6AD3" w:rsidP="00F75A04">
      <w:proofErr w:type="gramStart"/>
      <w:r>
        <w:t>the</w:t>
      </w:r>
      <w:proofErr w:type="gramEnd"/>
      <w:r>
        <w:t xml:space="preserve"> relations of </w:t>
      </w:r>
      <w:r w:rsidR="006F568B">
        <w:fldChar w:fldCharType="begin"/>
      </w:r>
      <w:r w:rsidR="006F568B">
        <w:instrText xml:space="preserve"> GOTOBUTTON ZEqnNum937961  \* MERGEFORMAT </w:instrText>
      </w:r>
      <w:fldSimple w:instr=" REF ZEqnNum937961 \* Charformat \! \* MERGEFORMAT ">
        <w:r w:rsidR="008D52AD">
          <w:instrText>(2.161)</w:instrText>
        </w:r>
      </w:fldSimple>
      <w:r w:rsidR="006F568B">
        <w:fldChar w:fldCharType="end"/>
      </w:r>
      <w:r>
        <w:t>-</w:t>
      </w:r>
      <w:r w:rsidR="006F568B">
        <w:fldChar w:fldCharType="begin"/>
      </w:r>
      <w:r w:rsidR="006F568B">
        <w:instrText xml:space="preserve"> GOTOBUTTON ZEqnNum145872  \* MERGEFORMAT </w:instrText>
      </w:r>
      <w:fldSimple w:instr=" REF ZEqnNum145872 \* Charformat \! \* MERGEFORMAT ">
        <w:r w:rsidR="008D52AD">
          <w:instrText>(2.162)</w:instrText>
        </w:r>
      </w:fldSimple>
      <w:r w:rsidR="006F568B">
        <w:fldChar w:fldCharType="end"/>
      </w:r>
      <w:r>
        <w:t xml:space="preserve"> still apply but the form of </w:t>
      </w:r>
      <w:r w:rsidRPr="00FF6AD3">
        <w:rPr>
          <w:position w:val="-10"/>
        </w:rPr>
        <w:object w:dxaOrig="240" w:dyaOrig="380" w14:anchorId="1C34B512">
          <v:shape id="_x0000_i1619" type="#_x0000_t75" style="width:12.1pt;height:18.55pt" o:ole="">
            <v:imagedata r:id="rId1221" o:title=""/>
          </v:shape>
          <o:OLEObject Type="Embed" ProgID="Equation.DSMT4" ShapeID="_x0000_i1619" DrawAspect="Content" ObjectID="_1350756210" r:id="rId1222"/>
        </w:object>
      </w:r>
      <w:r>
        <w:t xml:space="preserve"> would be different.</w:t>
      </w:r>
    </w:p>
    <w:p w14:paraId="495DB00D" w14:textId="77777777" w:rsidR="00FF6AD3" w:rsidRPr="00BB69E3" w:rsidRDefault="00FF6AD3" w:rsidP="00F75A04"/>
    <w:p w14:paraId="2A37B6CB" w14:textId="77777777" w:rsidR="00032843" w:rsidRDefault="00032843" w:rsidP="00F75A04">
      <w:r>
        <w:t>Using the relations of</w:t>
      </w:r>
      <w:r w:rsidR="006F568B">
        <w:t xml:space="preserve"> </w:t>
      </w:r>
      <w:r w:rsidR="006F568B">
        <w:fldChar w:fldCharType="begin"/>
      </w:r>
      <w:r w:rsidR="006F568B">
        <w:instrText xml:space="preserve"> GOTOBUTTON ZEqnNum560749  \* MERGEFORMAT </w:instrText>
      </w:r>
      <w:fldSimple w:instr=" REF ZEqnNum560749 \* Charformat \! \* MERGEFORMAT ">
        <w:r w:rsidR="008D52AD">
          <w:instrText>(2.154)</w:instrText>
        </w:r>
      </w:fldSimple>
      <w:r w:rsidR="006F568B">
        <w:fldChar w:fldCharType="end"/>
      </w:r>
      <w:r>
        <w:t xml:space="preserve">, </w:t>
      </w:r>
      <w:r w:rsidR="006F568B">
        <w:fldChar w:fldCharType="begin"/>
      </w:r>
      <w:r w:rsidR="006F568B">
        <w:instrText xml:space="preserve"> GOTOBUTTON ZEqnNum169221  \* MERGEFORMAT </w:instrText>
      </w:r>
      <w:fldSimple w:instr=" REF ZEqnNum169221 \* Charformat \! \* MERGEFORMAT ">
        <w:r w:rsidR="008D52AD">
          <w:instrText>(2.159)</w:instrText>
        </w:r>
      </w:fldSimple>
      <w:r w:rsidR="006F568B">
        <w:fldChar w:fldCharType="end"/>
      </w:r>
      <w:r>
        <w:t xml:space="preserve"> and</w:t>
      </w:r>
      <w:r w:rsidR="006F568B">
        <w:t xml:space="preserve"> </w:t>
      </w:r>
      <w:r w:rsidR="006F568B">
        <w:fldChar w:fldCharType="begin"/>
      </w:r>
      <w:r w:rsidR="006F568B">
        <w:instrText xml:space="preserve"> GOTOBUTTON ZEqnNum937961  \* MERGEFORMAT </w:instrText>
      </w:r>
      <w:fldSimple w:instr=" REF ZEqnNum937961 \* Charformat \! \* MERGEFORMAT ">
        <w:r w:rsidR="008D52AD">
          <w:instrText>(2.161)</w:instrText>
        </w:r>
      </w:fldSimple>
      <w:r w:rsidR="006F568B">
        <w:fldChar w:fldCharType="end"/>
      </w:r>
      <w:r>
        <w:t xml:space="preserve">, it follows in general that </w:t>
      </w:r>
      <w:r w:rsidRPr="00032843">
        <w:rPr>
          <w:position w:val="-16"/>
        </w:rPr>
        <w:object w:dxaOrig="2100" w:dyaOrig="440" w14:anchorId="2D1337BA">
          <v:shape id="_x0000_i1620" type="#_x0000_t75" style="width:104.8pt;height:22.1pt" o:ole="">
            <v:imagedata r:id="rId1223" o:title=""/>
          </v:shape>
          <o:OLEObject Type="Embed" ProgID="Equation.DSMT4" ShapeID="_x0000_i1620" DrawAspect="Content" ObjectID="_1350756211" r:id="rId1224"/>
        </w:object>
      </w:r>
      <w:r>
        <w:t xml:space="preserve">, so that the constraint of </w:t>
      </w:r>
      <w:r w:rsidR="006F568B">
        <w:fldChar w:fldCharType="begin"/>
      </w:r>
      <w:r w:rsidR="006F568B">
        <w:instrText xml:space="preserve"> GOTOBUTTON ZEqnNum534803  \* MERGEFORMAT </w:instrText>
      </w:r>
      <w:fldSimple w:instr=" REF ZEqnNum534803 \* Charformat \! \* MERGEFORMAT ">
        <w:r w:rsidR="008D52AD">
          <w:instrText>(2.146)</w:instrText>
        </w:r>
      </w:fldSimple>
      <w:r w:rsidR="006F568B">
        <w:fldChar w:fldCharType="end"/>
      </w:r>
      <w:r>
        <w:t xml:space="preserve"> is equivalent to enforcing stoichiometry, namely,</w:t>
      </w:r>
    </w:p>
    <w:p w14:paraId="366C5BF1" w14:textId="77777777" w:rsidR="00032843" w:rsidRDefault="00032843" w:rsidP="00032843">
      <w:pPr>
        <w:pStyle w:val="MTDisplayEquation"/>
      </w:pPr>
      <w:r>
        <w:tab/>
      </w:r>
      <w:r w:rsidR="00351D6C" w:rsidRPr="00032843">
        <w:rPr>
          <w:position w:val="-28"/>
        </w:rPr>
        <w:object w:dxaOrig="1340" w:dyaOrig="540" w14:anchorId="554D9949">
          <v:shape id="_x0000_i1621" type="#_x0000_t75" style="width:67pt;height:27.1pt" o:ole="">
            <v:imagedata r:id="rId1225" o:title=""/>
          </v:shape>
          <o:OLEObject Type="Embed" ProgID="Equation.DSMT4" ShapeID="_x0000_i1621" DrawAspect="Content" ObjectID="_1350756212" r:id="rId1226"/>
        </w:object>
      </w:r>
      <w:r w:rsidR="00351D6C">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164</w:instrText>
        </w:r>
      </w:fldSimple>
      <w:r w:rsidR="00F75A04">
        <w:instrText>)</w:instrText>
      </w:r>
      <w:r w:rsidR="00F75A04">
        <w:fldChar w:fldCharType="end"/>
      </w:r>
    </w:p>
    <w:p w14:paraId="7610105A" w14:textId="77777777" w:rsidR="00032843" w:rsidRDefault="00032843" w:rsidP="00F75A04">
      <w:r>
        <w:t>Thus, properly balancing a chemical reaction satisfies this constraint.</w:t>
      </w:r>
    </w:p>
    <w:p w14:paraId="61504ACC" w14:textId="77777777" w:rsidR="00032843" w:rsidRDefault="00032843" w:rsidP="00F75A04"/>
    <w:p w14:paraId="605268EC" w14:textId="77777777" w:rsidR="008B0E40" w:rsidRDefault="008B0E40" w:rsidP="00F75A04">
      <w:r>
        <w:t xml:space="preserve">The mixture mass balance in </w:t>
      </w:r>
      <w:r w:rsidR="006F568B">
        <w:fldChar w:fldCharType="begin"/>
      </w:r>
      <w:r w:rsidR="006F568B">
        <w:instrText xml:space="preserve"> GOTOBUTTON ZEqnNum939122  \* MERGEFORMAT </w:instrText>
      </w:r>
      <w:fldSimple w:instr=" REF ZEqnNum939122 \* Charformat \! \* MERGEFORMAT ">
        <w:r w:rsidR="008D52AD">
          <w:instrText>(2.158)</w:instrText>
        </w:r>
      </w:fldSimple>
      <w:r w:rsidR="006F568B">
        <w:fldChar w:fldCharType="end"/>
      </w:r>
      <w:r>
        <w:t xml:space="preserve"> may now be rewritten as</w:t>
      </w:r>
    </w:p>
    <w:p w14:paraId="54900664" w14:textId="77777777" w:rsidR="008B0E40" w:rsidRDefault="008B0E40" w:rsidP="008B0E40">
      <w:pPr>
        <w:pStyle w:val="MTDisplayEquation"/>
      </w:pPr>
      <w:r>
        <w:tab/>
      </w:r>
      <w:r w:rsidR="001F3F5A" w:rsidRPr="008B0E40">
        <w:rPr>
          <w:position w:val="-16"/>
        </w:rPr>
        <w:object w:dxaOrig="2680" w:dyaOrig="440" w14:anchorId="1CFE60A3">
          <v:shape id="_x0000_i1622" type="#_x0000_t75" style="width:134pt;height:22.1pt" o:ole="">
            <v:imagedata r:id="rId1227" o:title=""/>
          </v:shape>
          <o:OLEObject Type="Embed" ProgID="Equation.DSMT4" ShapeID="_x0000_i1622" DrawAspect="Content" ObjectID="_1350756213" r:id="rId1228"/>
        </w:object>
      </w:r>
      <w:r w:rsidR="001F3F5A">
        <w:t>,</w:t>
      </w:r>
      <w:r>
        <w:tab/>
      </w:r>
      <w:r w:rsidR="00F75A04">
        <w:fldChar w:fldCharType="begin"/>
      </w:r>
      <w:r w:rsidR="00F75A04">
        <w:instrText xml:space="preserve"> MACROBUTTON MTPlaceRef \* MERGEFORMAT </w:instrText>
      </w:r>
      <w:fldSimple w:instr=" SEQ MTEqn \h \* MERGEFORMAT "/>
      <w:r w:rsidR="00F75A04">
        <w:instrText>(</w:instrText>
      </w:r>
      <w:fldSimple w:instr=" SEQ MTSec \c \* Arabic \* MERGEFORMAT ">
        <w:r w:rsidR="008D52AD">
          <w:rPr>
            <w:noProof/>
          </w:rPr>
          <w:instrText>2</w:instrText>
        </w:r>
      </w:fldSimple>
      <w:r w:rsidR="00F75A04">
        <w:instrText>.</w:instrText>
      </w:r>
      <w:fldSimple w:instr=" SEQ MTEqn \c \* Arabic \* MERGEFORMAT ">
        <w:r w:rsidR="008D52AD">
          <w:rPr>
            <w:noProof/>
          </w:rPr>
          <w:instrText>165</w:instrText>
        </w:r>
      </w:fldSimple>
      <w:r w:rsidR="00F75A04">
        <w:instrText>)</w:instrText>
      </w:r>
      <w:r w:rsidR="00F75A04">
        <w:fldChar w:fldCharType="end"/>
      </w:r>
    </w:p>
    <w:p w14:paraId="3452104E" w14:textId="77777777" w:rsidR="008B0E40" w:rsidRDefault="008B0E40" w:rsidP="00F75A04">
      <w:proofErr w:type="gramStart"/>
      <w:r>
        <w:t>where</w:t>
      </w:r>
      <w:proofErr w:type="gramEnd"/>
      <w:r>
        <w:t xml:space="preserve"> </w:t>
      </w:r>
      <w:r w:rsidRPr="008B0E40">
        <w:rPr>
          <w:position w:val="-28"/>
        </w:rPr>
        <w:object w:dxaOrig="1280" w:dyaOrig="560" w14:anchorId="65CDFBE5">
          <v:shape id="_x0000_i1623" type="#_x0000_t75" style="width:64.15pt;height:27.8pt" o:ole="">
            <v:imagedata r:id="rId1229" o:title=""/>
          </v:shape>
          <o:OLEObject Type="Embed" ProgID="Equation.DSMT4" ShapeID="_x0000_i1623" DrawAspect="Content" ObjectID="_1350756214" r:id="rId1230"/>
        </w:object>
      </w:r>
      <w:r>
        <w:t xml:space="preserve"> and </w:t>
      </w:r>
      <w:r w:rsidRPr="008B0E40">
        <w:rPr>
          <w:position w:val="-12"/>
        </w:rPr>
        <w:object w:dxaOrig="1400" w:dyaOrig="380" w14:anchorId="2A456040">
          <v:shape id="_x0000_i1624" type="#_x0000_t75" style="width:70.55pt;height:18.55pt" o:ole="">
            <v:imagedata r:id="rId1231" o:title=""/>
          </v:shape>
          <o:OLEObject Type="Embed" ProgID="Equation.DSMT4" ShapeID="_x0000_i1624" DrawAspect="Content" ObjectID="_1350756215" r:id="rId1232"/>
        </w:object>
      </w:r>
      <w:r>
        <w:t xml:space="preserve"> is the molar volume of </w:t>
      </w:r>
      <w:r w:rsidRPr="008B0E40">
        <w:rPr>
          <w:position w:val="-6"/>
        </w:rPr>
        <w:object w:dxaOrig="240" w:dyaOrig="220" w14:anchorId="428A4BD8">
          <v:shape id="_x0000_i1625" type="#_x0000_t75" style="width:12.1pt;height:10.7pt" o:ole="">
            <v:imagedata r:id="rId1233" o:title=""/>
          </v:shape>
          <o:OLEObject Type="Embed" ProgID="Equation.DSMT4" ShapeID="_x0000_i1625" DrawAspect="Content" ObjectID="_1350756216" r:id="rId1234"/>
        </w:object>
      </w:r>
      <w:r>
        <w:t xml:space="preserve">. Similarly, the solute mass balance in </w:t>
      </w:r>
      <w:r w:rsidR="006F568B">
        <w:fldChar w:fldCharType="begin"/>
      </w:r>
      <w:r w:rsidR="006F568B">
        <w:instrText xml:space="preserve"> GOTOBUTTON ZEqnNum715998  \* MERGEFORMAT </w:instrText>
      </w:r>
      <w:fldSimple w:instr=" REF ZEqnNum715998 \* Charformat \! \* MERGEFORMAT ">
        <w:r w:rsidR="008D52AD">
          <w:instrText>(2.156)</w:instrText>
        </w:r>
      </w:fldSimple>
      <w:r w:rsidR="006F568B">
        <w:fldChar w:fldCharType="end"/>
      </w:r>
      <w:r>
        <w:t xml:space="preserve"> becomes</w:t>
      </w:r>
    </w:p>
    <w:p w14:paraId="4B486257" w14:textId="77777777" w:rsidR="008B0E40" w:rsidRDefault="008B0E40" w:rsidP="008B0E40">
      <w:pPr>
        <w:pStyle w:val="MTDisplayEquation"/>
      </w:pPr>
      <w:r>
        <w:tab/>
      </w:r>
      <w:r w:rsidR="004F265A" w:rsidRPr="008B0E40">
        <w:rPr>
          <w:position w:val="-24"/>
        </w:rPr>
        <w:object w:dxaOrig="4000" w:dyaOrig="780" w14:anchorId="4E8C7A14">
          <v:shape id="_x0000_i1626" type="#_x0000_t75" style="width:200.3pt;height:39.2pt" o:ole="">
            <v:imagedata r:id="rId1235" o:title=""/>
          </v:shape>
          <o:OLEObject Type="Embed" ProgID="Equation.DSMT4" ShapeID="_x0000_i1626" DrawAspect="Content" ObjectID="_1350756217" r:id="rId1236"/>
        </w:object>
      </w:r>
      <w:r w:rsidR="004F265A">
        <w:t>.</w:t>
      </w:r>
    </w:p>
    <w:p w14:paraId="32F193ED" w14:textId="77777777" w:rsidR="00BB69E3" w:rsidRPr="007E0937" w:rsidRDefault="008B0E40" w:rsidP="00F75A04">
      <w:r>
        <w:t xml:space="preserve">These mass balance equations reduce to those of non-reactive mixtures when </w:t>
      </w:r>
      <w:r w:rsidRPr="008B0E40">
        <w:rPr>
          <w:position w:val="-10"/>
        </w:rPr>
        <w:object w:dxaOrig="580" w:dyaOrig="380" w14:anchorId="7E343E95">
          <v:shape id="_x0000_i1627" type="#_x0000_t75" style="width:29.25pt;height:18.55pt" o:ole="">
            <v:imagedata r:id="rId1237" o:title=""/>
          </v:shape>
          <o:OLEObject Type="Embed" ProgID="Equation.DSMT4" ShapeID="_x0000_i1627" DrawAspect="Content" ObjectID="_1350756218" r:id="rId1238"/>
        </w:object>
      </w:r>
      <w:r>
        <w:t>.</w:t>
      </w:r>
    </w:p>
    <w:p w14:paraId="78C4A949" w14:textId="77777777" w:rsidR="00743B89" w:rsidRPr="00115142" w:rsidRDefault="00743B89"/>
    <w:p w14:paraId="2B9F4C95" w14:textId="77777777" w:rsidR="008C7882" w:rsidRDefault="005265A8" w:rsidP="008C7882">
      <w:r>
        <w:br w:type="page"/>
      </w:r>
    </w:p>
    <w:p w14:paraId="1949BBBC" w14:textId="77777777" w:rsidR="008C7882" w:rsidRDefault="008C7882" w:rsidP="008C7882">
      <w:pPr>
        <w:pStyle w:val="Heading1"/>
      </w:pPr>
      <w:bookmarkStart w:id="162" w:name="_Ref174786840"/>
      <w:bookmarkStart w:id="163" w:name="_Toc387680146"/>
      <w:r>
        <w:lastRenderedPageBreak/>
        <w:t>The Nonlinear FE Method</w:t>
      </w:r>
      <w:bookmarkEnd w:id="162"/>
      <w:bookmarkEnd w:id="163"/>
    </w:p>
    <w:p w14:paraId="3CB3D957" w14:textId="77777777" w:rsidR="008C7882" w:rsidRDefault="008C7882" w:rsidP="008C7882">
      <w:r>
        <w:fldChar w:fldCharType="begin"/>
      </w:r>
      <w:r>
        <w:instrText xml:space="preserve"> MACROBUTTON MTEditEquationSection2 </w:instrText>
      </w:r>
      <w:r w:rsidRPr="00C92545">
        <w:rPr>
          <w:rStyle w:val="MTEquationSection"/>
        </w:rPr>
        <w:instrText>Equation Section (Next)</w:instrText>
      </w:r>
      <w:fldSimple w:instr=" SEQ MTEqn \r \h \* MERGEFORMAT "/>
      <w:fldSimple w:instr=" SEQ MTSec \h \* MERGEFORMAT "/>
      <w:r>
        <w:fldChar w:fldCharType="end"/>
      </w:r>
      <w:r>
        <w:t>This chapter discusses the basic principles of the nonlinear finite element method. The chapter begins with a short introduction to the weak formulation and the principle of virtual work. Next, the important concept of linearization is discussed and applied to the principle of virtual work. Finally the Newton-Raphson procedure and its application to the nonlinear finite element method are described.</w:t>
      </w:r>
    </w:p>
    <w:p w14:paraId="5AA5A15E" w14:textId="77777777" w:rsidR="008C7882" w:rsidRDefault="008C7882" w:rsidP="008C7882">
      <w:pPr>
        <w:pStyle w:val="Heading2"/>
      </w:pPr>
      <w:bookmarkStart w:id="164" w:name="_Toc387680147"/>
      <w:r>
        <w:t>Weak formulation</w:t>
      </w:r>
      <w:r w:rsidR="00FB6012">
        <w:t xml:space="preserve"> for </w:t>
      </w:r>
      <w:r w:rsidR="0081541F">
        <w:t>S</w:t>
      </w:r>
      <w:r w:rsidR="00FB6012">
        <w:t xml:space="preserve">olid </w:t>
      </w:r>
      <w:r w:rsidR="0081541F">
        <w:t>M</w:t>
      </w:r>
      <w:r w:rsidR="00FB6012">
        <w:t>aterials</w:t>
      </w:r>
      <w:bookmarkEnd w:id="164"/>
    </w:p>
    <w:p w14:paraId="1F2C66EC" w14:textId="77777777" w:rsidR="008C7882" w:rsidRDefault="008C7882" w:rsidP="008C7882">
      <w:r>
        <w:t>Generally, the finite element formulation is established in terms of a weak form of the differential equations under consideration. In the context of solid mechanics this implies the use of the virtual work equation:</w:t>
      </w:r>
    </w:p>
    <w:p w14:paraId="05752210" w14:textId="77777777" w:rsidR="008C7882" w:rsidRDefault="008C7882" w:rsidP="008C7882">
      <w:pPr>
        <w:pStyle w:val="MTDisplayEquation"/>
      </w:pPr>
      <w:r>
        <w:tab/>
      </w:r>
      <w:r w:rsidR="00D85C52" w:rsidRPr="00D85C52">
        <w:rPr>
          <w:position w:val="-32"/>
        </w:rPr>
        <w:object w:dxaOrig="4099" w:dyaOrig="600" w14:anchorId="3551DADB">
          <v:shape id="_x0000_i1628" type="#_x0000_t75" style="width:204.6pt;height:29.25pt" o:ole="">
            <v:imagedata r:id="rId1239" o:title=""/>
          </v:shape>
          <o:OLEObject Type="Embed" ProgID="Equation.DSMT4" ShapeID="_x0000_i1628" DrawAspect="Content" ObjectID="_1350756219" r:id="rId1240"/>
        </w:object>
      </w:r>
      <w:r>
        <w:t>.</w:t>
      </w:r>
      <w:r>
        <w:tab/>
      </w:r>
      <w:r>
        <w:fldChar w:fldCharType="begin"/>
      </w:r>
      <w:r>
        <w:instrText xml:space="preserve"> MACROBUTTON MTPlaceRef \* MERGEFORMAT </w:instrText>
      </w:r>
      <w:fldSimple w:instr=" SEQ MTEqn \h \* MERGEFORMAT "/>
      <w:bookmarkStart w:id="165" w:name="ZEqnNum461456"/>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w:instrText>
        </w:r>
      </w:fldSimple>
      <w:r>
        <w:instrText>)</w:instrText>
      </w:r>
      <w:bookmarkEnd w:id="165"/>
      <w:r>
        <w:fldChar w:fldCharType="end"/>
      </w:r>
    </w:p>
    <w:p w14:paraId="79A8675F" w14:textId="77777777" w:rsidR="008C7882" w:rsidRDefault="008C7882" w:rsidP="008C7882">
      <w:r>
        <w:t xml:space="preserve">Here, </w:t>
      </w:r>
      <w:r w:rsidR="00D85C52" w:rsidRPr="00D85C52">
        <w:rPr>
          <w:position w:val="-6"/>
        </w:rPr>
        <w:object w:dxaOrig="340" w:dyaOrig="279" w14:anchorId="2045DFCC">
          <v:shape id="_x0000_i1629" type="#_x0000_t75" style="width:17.1pt;height:14.25pt" o:ole="">
            <v:imagedata r:id="rId1241" o:title=""/>
          </v:shape>
          <o:OLEObject Type="Embed" ProgID="Equation.DSMT4" ShapeID="_x0000_i1629" DrawAspect="Content" ObjectID="_1350756220" r:id="rId1242"/>
        </w:object>
      </w:r>
      <w:r>
        <w:t xml:space="preserve">is a virtual velocity and </w:t>
      </w:r>
      <w:r w:rsidR="00D85C52" w:rsidRPr="00D85C52">
        <w:rPr>
          <w:position w:val="-6"/>
        </w:rPr>
        <w:object w:dxaOrig="340" w:dyaOrig="279" w14:anchorId="33A75F97">
          <v:shape id="_x0000_i1630" type="#_x0000_t75" style="width:17.1pt;height:14.25pt" o:ole="">
            <v:imagedata r:id="rId1243" o:title=""/>
          </v:shape>
          <o:OLEObject Type="Embed" ProgID="Equation.DSMT4" ShapeID="_x0000_i1630" DrawAspect="Content" ObjectID="_1350756221" r:id="rId1244"/>
        </w:object>
      </w:r>
      <w:r>
        <w:t xml:space="preserve">is the virtual rate of deformation tensor. This equation is known as the </w:t>
      </w:r>
      <w:r>
        <w:rPr>
          <w:i/>
        </w:rPr>
        <w:t xml:space="preserve">spatial virtual work equation </w:t>
      </w:r>
      <w:r>
        <w:t xml:space="preserve">since it is formulated using spatial quantities only. We can also define the </w:t>
      </w:r>
      <w:r>
        <w:rPr>
          <w:i/>
        </w:rPr>
        <w:t xml:space="preserve">material virtual work equation </w:t>
      </w:r>
      <w:r>
        <w:t>by expressing the principle of virtual work using only material quantities.</w:t>
      </w:r>
    </w:p>
    <w:p w14:paraId="4C92A41E" w14:textId="77777777" w:rsidR="008C7882" w:rsidRDefault="008C7882" w:rsidP="008C7882">
      <w:pPr>
        <w:pStyle w:val="MTDisplayEquation"/>
      </w:pPr>
      <w:r>
        <w:tab/>
      </w:r>
      <w:r w:rsidR="00D85C52" w:rsidRPr="00D85C52">
        <w:rPr>
          <w:position w:val="-32"/>
        </w:rPr>
        <w:object w:dxaOrig="4500" w:dyaOrig="600" w14:anchorId="370AEC76">
          <v:shape id="_x0000_i1631" type="#_x0000_t75" style="width:226pt;height:29.25pt" o:ole="">
            <v:imagedata r:id="rId1245" o:title=""/>
          </v:shape>
          <o:OLEObject Type="Embed" ProgID="Equation.DSMT4" ShapeID="_x0000_i1631" DrawAspect="Content" ObjectID="_1350756222" r:id="rId1246"/>
        </w:object>
      </w:r>
      <w:r w:rsidR="004D379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w:instrText>
        </w:r>
      </w:fldSimple>
      <w:r>
        <w:instrText>)</w:instrText>
      </w:r>
      <w:r>
        <w:fldChar w:fldCharType="end"/>
      </w:r>
    </w:p>
    <w:p w14:paraId="30AEEF70" w14:textId="77777777" w:rsidR="008C7882" w:rsidRDefault="008C7882" w:rsidP="008C7882">
      <w:r>
        <w:t xml:space="preserve">Here, </w:t>
      </w:r>
      <w:r w:rsidR="00D85C52" w:rsidRPr="00D85C52">
        <w:rPr>
          <w:position w:val="-12"/>
        </w:rPr>
        <w:object w:dxaOrig="720" w:dyaOrig="360" w14:anchorId="391E4515">
          <v:shape id="_x0000_i1632" type="#_x0000_t75" style="width:36.35pt;height:18.55pt" o:ole="">
            <v:imagedata r:id="rId1247" o:title=""/>
          </v:shape>
          <o:OLEObject Type="Embed" ProgID="Equation.DSMT4" ShapeID="_x0000_i1632" DrawAspect="Content" ObjectID="_1350756223" r:id="rId1248"/>
        </w:object>
      </w:r>
      <w:r>
        <w:t xml:space="preserve">is the body force per unit undeformed volume and </w:t>
      </w:r>
      <w:r w:rsidR="00D85C52" w:rsidRPr="00D85C52">
        <w:rPr>
          <w:position w:val="-14"/>
        </w:rPr>
        <w:object w:dxaOrig="1460" w:dyaOrig="400" w14:anchorId="594D04C7">
          <v:shape id="_x0000_i1633" type="#_x0000_t75" style="width:72.7pt;height:19.25pt" o:ole="">
            <v:imagedata r:id="rId1249" o:title=""/>
          </v:shape>
          <o:OLEObject Type="Embed" ProgID="Equation.DSMT4" ShapeID="_x0000_i1633" DrawAspect="Content" ObjectID="_1350756224" r:id="rId1250"/>
        </w:object>
      </w:r>
      <w:r>
        <w:t xml:space="preserve">is the traction vector per unit initial area.  </w:t>
      </w:r>
    </w:p>
    <w:p w14:paraId="42245BAD" w14:textId="77777777" w:rsidR="008C7882" w:rsidRDefault="008C7882" w:rsidP="008C7882"/>
    <w:p w14:paraId="07DDDA56" w14:textId="77777777" w:rsidR="008C7882" w:rsidRDefault="008C7882" w:rsidP="008C7882">
      <w:pPr>
        <w:pStyle w:val="Heading3"/>
      </w:pPr>
      <w:bookmarkStart w:id="166" w:name="_Toc387680148"/>
      <w:r>
        <w:t>Linearization</w:t>
      </w:r>
      <w:bookmarkEnd w:id="166"/>
    </w:p>
    <w:p w14:paraId="650DCA97" w14:textId="77777777" w:rsidR="008C7882" w:rsidRDefault="008C7882" w:rsidP="008C7882">
      <w:pPr>
        <w:pStyle w:val="MTDisplayEquation"/>
      </w:pPr>
      <w:r>
        <w:t xml:space="preserve">Equation </w:t>
      </w:r>
      <w:r>
        <w:fldChar w:fldCharType="begin"/>
      </w:r>
      <w:r>
        <w:instrText xml:space="preserve"> GOTOBUTTON ZEqnNum461456  \* MERGEFORMAT </w:instrText>
      </w:r>
      <w:fldSimple w:instr=" REF ZEqnNum461456 \! \* MERGEFORMAT ">
        <w:r w:rsidR="008D52AD">
          <w:instrText>(3.1)</w:instrText>
        </w:r>
      </w:fldSimple>
      <w:r>
        <w:fldChar w:fldCharType="end"/>
      </w:r>
      <w:r>
        <w:t xml:space="preserve"> is the starting point for the nonlinear finite element method. It is highly nonlinear and any method attempting to solve this equation, such as the Newton-Raphson method, necessarily has to be iterative.</w:t>
      </w:r>
    </w:p>
    <w:p w14:paraId="5D21E948" w14:textId="77777777" w:rsidR="008C7882" w:rsidRPr="006D2196" w:rsidRDefault="008C7882" w:rsidP="008C7882"/>
    <w:p w14:paraId="78FF549B" w14:textId="77777777" w:rsidR="008C7882" w:rsidRDefault="008C7882" w:rsidP="008C7882">
      <w:pPr>
        <w:pStyle w:val="MTDisplayEquation"/>
      </w:pPr>
      <w:r>
        <w:t xml:space="preserve">To linearize the finite element equations, the directional derivative of the virtual work in equation </w:t>
      </w:r>
      <w:r>
        <w:fldChar w:fldCharType="begin"/>
      </w:r>
      <w:r>
        <w:instrText xml:space="preserve"> GOTOBUTTON ZEqnNum461456  \* MERGEFORMAT </w:instrText>
      </w:r>
      <w:fldSimple w:instr=" REF ZEqnNum461456 \! \* MERGEFORMAT ">
        <w:r w:rsidR="008D52AD">
          <w:instrText>(3.1)</w:instrText>
        </w:r>
      </w:fldSimple>
      <w:r>
        <w:fldChar w:fldCharType="end"/>
      </w:r>
      <w:r>
        <w:t xml:space="preserve"> must be calculated. In an iterative procedure, the quantity </w:t>
      </w:r>
      <w:r w:rsidR="00D85C52" w:rsidRPr="00D85C52">
        <w:rPr>
          <w:position w:val="-10"/>
        </w:rPr>
        <w:object w:dxaOrig="200" w:dyaOrig="320" w14:anchorId="7ABD3170">
          <v:shape id="_x0000_i1634" type="#_x0000_t75" style="width:10pt;height:16.4pt" o:ole="">
            <v:imagedata r:id="rId1251" o:title=""/>
          </v:shape>
          <o:OLEObject Type="Embed" ProgID="Equation.DSMT4" ShapeID="_x0000_i1634" DrawAspect="Content" ObjectID="_1350756225" r:id="rId1252"/>
        </w:object>
      </w:r>
      <w:r>
        <w:t xml:space="preserve"> will be approximated by a trial solution </w:t>
      </w:r>
      <w:r w:rsidR="00D85C52" w:rsidRPr="00D85C52">
        <w:rPr>
          <w:position w:val="-12"/>
        </w:rPr>
        <w:object w:dxaOrig="260" w:dyaOrig="360" w14:anchorId="471E8C26">
          <v:shape id="_x0000_i1635" type="#_x0000_t75" style="width:12.1pt;height:18.55pt" o:ole="">
            <v:imagedata r:id="rId1253" o:title=""/>
          </v:shape>
          <o:OLEObject Type="Embed" ProgID="Equation.DSMT4" ShapeID="_x0000_i1635" DrawAspect="Content" ObjectID="_1350756226" r:id="rId1254"/>
        </w:object>
      </w:r>
      <w:r>
        <w:t>.  Linearization of the virtual work equation around this trial solution gives</w:t>
      </w:r>
    </w:p>
    <w:p w14:paraId="765DBC43" w14:textId="77777777" w:rsidR="008C7882" w:rsidRDefault="008C7882" w:rsidP="008C7882">
      <w:pPr>
        <w:pStyle w:val="MTDisplayEquation"/>
      </w:pPr>
      <w:r>
        <w:tab/>
      </w:r>
      <w:r w:rsidR="00D85C52" w:rsidRPr="00D85C52">
        <w:rPr>
          <w:position w:val="-14"/>
        </w:rPr>
        <w:object w:dxaOrig="3400" w:dyaOrig="400" w14:anchorId="79F36E62">
          <v:shape id="_x0000_i1636" type="#_x0000_t75" style="width:169.65pt;height:19.25pt" o:ole="">
            <v:imagedata r:id="rId1255" o:title=""/>
          </v:shape>
          <o:OLEObject Type="Embed" ProgID="Equation.DSMT4" ShapeID="_x0000_i1636" DrawAspect="Content" ObjectID="_1350756227" r:id="rId1256"/>
        </w:object>
      </w:r>
      <w:r>
        <w:t>.</w:t>
      </w:r>
      <w:r>
        <w:tab/>
      </w:r>
      <w:r>
        <w:fldChar w:fldCharType="begin"/>
      </w:r>
      <w:r>
        <w:instrText xml:space="preserve"> MACROBUTTON MTPlaceRef \* MERGEFORMAT </w:instrText>
      </w:r>
      <w:fldSimple w:instr=" SEQ MTEqn \h \* MERGEFORMAT "/>
      <w:bookmarkStart w:id="167" w:name="ZEqnNum927486"/>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w:instrText>
        </w:r>
      </w:fldSimple>
      <w:r>
        <w:instrText>)</w:instrText>
      </w:r>
      <w:bookmarkEnd w:id="167"/>
      <w:r>
        <w:fldChar w:fldCharType="end"/>
      </w:r>
    </w:p>
    <w:p w14:paraId="050C3D38" w14:textId="77777777" w:rsidR="008C7882" w:rsidRDefault="008C7882" w:rsidP="008C7882">
      <w:r>
        <w:t>The directional derivative of the virtual work will eventually lead to the definition of the stiffness matrix. In order to proceed, it is convenient to split the virtual work into an internal and external virtual work component:</w:t>
      </w:r>
    </w:p>
    <w:p w14:paraId="41954FF5" w14:textId="77777777" w:rsidR="008C7882" w:rsidRDefault="008C7882" w:rsidP="008C7882">
      <w:pPr>
        <w:pStyle w:val="MTDisplayEquation"/>
      </w:pPr>
      <w:r>
        <w:tab/>
      </w:r>
      <w:r w:rsidR="00D85C52" w:rsidRPr="00D85C52">
        <w:rPr>
          <w:position w:val="-14"/>
        </w:rPr>
        <w:object w:dxaOrig="5460" w:dyaOrig="400" w14:anchorId="0ADEAAFA">
          <v:shape id="_x0000_i1637" type="#_x0000_t75" style="width:273.75pt;height:19.25pt" o:ole="">
            <v:imagedata r:id="rId1257" o:title=""/>
          </v:shape>
          <o:OLEObject Type="Embed" ProgID="Equation.DSMT4" ShapeID="_x0000_i1637" DrawAspect="Content" ObjectID="_1350756228" r:id="rId125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w:instrText>
        </w:r>
      </w:fldSimple>
      <w:r>
        <w:instrText>)</w:instrText>
      </w:r>
      <w:r>
        <w:fldChar w:fldCharType="end"/>
      </w:r>
    </w:p>
    <w:p w14:paraId="18292FD7" w14:textId="77777777" w:rsidR="008C7882" w:rsidRDefault="008C7882" w:rsidP="008C7882">
      <w:proofErr w:type="gramStart"/>
      <w:r>
        <w:t>where</w:t>
      </w:r>
      <w:proofErr w:type="gramEnd"/>
    </w:p>
    <w:p w14:paraId="7F1D09AB" w14:textId="77777777" w:rsidR="008C7882" w:rsidRDefault="008C7882" w:rsidP="008C7882">
      <w:pPr>
        <w:pStyle w:val="MTDisplayEquation"/>
      </w:pPr>
      <w:r>
        <w:tab/>
      </w:r>
      <w:r w:rsidR="00D85C52" w:rsidRPr="00D85C52">
        <w:rPr>
          <w:position w:val="-32"/>
        </w:rPr>
        <w:object w:dxaOrig="2400" w:dyaOrig="600" w14:anchorId="1B51F896">
          <v:shape id="_x0000_i1638" type="#_x0000_t75" style="width:119.75pt;height:29.25pt" o:ole="">
            <v:imagedata r:id="rId1259" o:title=""/>
          </v:shape>
          <o:OLEObject Type="Embed" ProgID="Equation.DSMT4" ShapeID="_x0000_i1638" DrawAspect="Content" ObjectID="_1350756229" r:id="rId12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w:instrText>
        </w:r>
      </w:fldSimple>
      <w:r>
        <w:instrText>)</w:instrText>
      </w:r>
      <w:r>
        <w:fldChar w:fldCharType="end"/>
      </w:r>
    </w:p>
    <w:p w14:paraId="1808D8AA" w14:textId="77777777" w:rsidR="008C7882" w:rsidRPr="00551A6F" w:rsidRDefault="008C7882" w:rsidP="008C7882">
      <w:proofErr w:type="gramStart"/>
      <w:r>
        <w:t>and</w:t>
      </w:r>
      <w:proofErr w:type="gramEnd"/>
    </w:p>
    <w:p w14:paraId="266CA8D5" w14:textId="77777777" w:rsidR="008C7882" w:rsidRDefault="008C7882" w:rsidP="008C7882">
      <w:pPr>
        <w:pStyle w:val="MTDisplayEquation"/>
      </w:pPr>
      <w:r>
        <w:tab/>
      </w:r>
      <w:r w:rsidR="00D85C52" w:rsidRPr="00D85C52">
        <w:rPr>
          <w:position w:val="-32"/>
        </w:rPr>
        <w:object w:dxaOrig="3500" w:dyaOrig="600" w14:anchorId="32BA5C13">
          <v:shape id="_x0000_i1639" type="#_x0000_t75" style="width:174.65pt;height:29.25pt" o:ole="">
            <v:imagedata r:id="rId1261" o:title=""/>
          </v:shape>
          <o:OLEObject Type="Embed" ProgID="Equation.DSMT4" ShapeID="_x0000_i1639" DrawAspect="Content" ObjectID="_1350756230" r:id="rId12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w:instrText>
        </w:r>
      </w:fldSimple>
      <w:r>
        <w:instrText>)</w:instrText>
      </w:r>
      <w:r>
        <w:fldChar w:fldCharType="end"/>
      </w:r>
    </w:p>
    <w:p w14:paraId="3195BA43" w14:textId="77777777" w:rsidR="008C7882" w:rsidRDefault="008C7882" w:rsidP="008C7882">
      <w:r>
        <w:lastRenderedPageBreak/>
        <w:t xml:space="preserve">The result is listed here without details of the derivation – see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t xml:space="preserve"> for details.  The linearization of the internal virtual work is given by</w:t>
      </w:r>
    </w:p>
    <w:p w14:paraId="58176FBC" w14:textId="77777777" w:rsidR="008C7882" w:rsidRDefault="008C7882" w:rsidP="008C7882">
      <w:pPr>
        <w:pStyle w:val="MTDisplayEquation"/>
      </w:pPr>
      <w:r>
        <w:tab/>
      </w:r>
      <w:r w:rsidR="00D85C52" w:rsidRPr="00D85C52">
        <w:rPr>
          <w:position w:val="-32"/>
        </w:rPr>
        <w:object w:dxaOrig="5340" w:dyaOrig="639" w14:anchorId="326B069E">
          <v:shape id="_x0000_i1640" type="#_x0000_t75" style="width:267.35pt;height:32.1pt" o:ole="">
            <v:imagedata r:id="rId1263" o:title=""/>
          </v:shape>
          <o:OLEObject Type="Embed" ProgID="Equation.DSMT4" ShapeID="_x0000_i1640" DrawAspect="Content" ObjectID="_1350756231" r:id="rId12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w:instrText>
        </w:r>
      </w:fldSimple>
      <w:r>
        <w:instrText>)</w:instrText>
      </w:r>
      <w:r>
        <w:fldChar w:fldCharType="end"/>
      </w:r>
    </w:p>
    <w:p w14:paraId="16265F82" w14:textId="77777777" w:rsidR="008C7882" w:rsidRDefault="008C7882" w:rsidP="008C7882">
      <w:r>
        <w:t xml:space="preserve">Notice that this equation is symmetric in </w:t>
      </w:r>
      <w:r w:rsidR="00D85C52" w:rsidRPr="00D85C52">
        <w:rPr>
          <w:position w:val="-6"/>
        </w:rPr>
        <w:object w:dxaOrig="340" w:dyaOrig="279" w14:anchorId="4EE99A56">
          <v:shape id="_x0000_i1641" type="#_x0000_t75" style="width:17.1pt;height:14.25pt" o:ole="">
            <v:imagedata r:id="rId1265" o:title=""/>
          </v:shape>
          <o:OLEObject Type="Embed" ProgID="Equation.DSMT4" ShapeID="_x0000_i1641" DrawAspect="Content" ObjectID="_1350756232" r:id="rId1266"/>
        </w:object>
      </w:r>
      <w:r>
        <w:t xml:space="preserve">and </w:t>
      </w:r>
      <w:r w:rsidR="00D85C52" w:rsidRPr="00D85C52">
        <w:rPr>
          <w:position w:val="-6"/>
        </w:rPr>
        <w:object w:dxaOrig="200" w:dyaOrig="220" w14:anchorId="72D2C542">
          <v:shape id="_x0000_i1642" type="#_x0000_t75" style="width:10pt;height:10.7pt" o:ole="">
            <v:imagedata r:id="rId1267" o:title=""/>
          </v:shape>
          <o:OLEObject Type="Embed" ProgID="Equation.DSMT4" ShapeID="_x0000_i1642" DrawAspect="Content" ObjectID="_1350756233" r:id="rId1268"/>
        </w:object>
      </w:r>
      <w:r>
        <w:t xml:space="preserve">. This symmetry will, upon discretization, yield a symmetric tangent matrix. </w:t>
      </w:r>
    </w:p>
    <w:p w14:paraId="592ABA65" w14:textId="77777777" w:rsidR="008C7882" w:rsidRDefault="008C7882" w:rsidP="008C7882"/>
    <w:p w14:paraId="573D890F" w14:textId="77777777" w:rsidR="008C7882" w:rsidRDefault="008C7882" w:rsidP="008C7882">
      <w:r>
        <w:t>The external virtual work has contributions from both body forces and surface tractions. The precise form of the linearized external virtual work depends on the form of these forces. For surface tractions, normal pressure forces may be represented in FEBio. The linearized external work for this type of traction is given by</w:t>
      </w:r>
    </w:p>
    <w:p w14:paraId="6EBFF284" w14:textId="77777777" w:rsidR="008C7882" w:rsidRDefault="008C7882" w:rsidP="008C7882">
      <w:pPr>
        <w:pStyle w:val="MTDisplayEquation"/>
      </w:pPr>
      <w:r>
        <w:tab/>
      </w:r>
      <w:r w:rsidR="00E27097" w:rsidRPr="00D85C52">
        <w:rPr>
          <w:position w:val="-76"/>
        </w:rPr>
        <w:object w:dxaOrig="6160" w:dyaOrig="1640" w14:anchorId="1AE66406">
          <v:shape id="_x0000_i1643" type="#_x0000_t75" style="width:307.95pt;height:82pt" o:ole="">
            <v:imagedata r:id="rId1269" o:title=""/>
          </v:shape>
          <o:OLEObject Type="Embed" ProgID="Equation.DSMT4" ShapeID="_x0000_i1643" DrawAspect="Content" ObjectID="_1350756234" r:id="rId127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w:instrText>
        </w:r>
      </w:fldSimple>
      <w:r>
        <w:instrText>)</w:instrText>
      </w:r>
      <w:r>
        <w:fldChar w:fldCharType="end"/>
      </w:r>
    </w:p>
    <w:p w14:paraId="54C7ABA3" w14:textId="77777777" w:rsidR="008C7882" w:rsidRDefault="008C7882" w:rsidP="008C7882">
      <w:r>
        <w:t>Discretization of this equation will also lead to a symmetric component of the tangent matrix.</w:t>
      </w:r>
    </w:p>
    <w:p w14:paraId="0B106575" w14:textId="77777777" w:rsidR="008C7882" w:rsidRDefault="008C7882" w:rsidP="008C7882"/>
    <w:p w14:paraId="0F10F9CC" w14:textId="77777777" w:rsidR="008C7882" w:rsidRDefault="008C7882" w:rsidP="008C7882">
      <w:r>
        <w:t xml:space="preserve">FEBio currently supports gravity as a body force, </w:t>
      </w:r>
      <w:r w:rsidR="00D85C52" w:rsidRPr="00D85C52">
        <w:rPr>
          <w:position w:val="-10"/>
        </w:rPr>
        <w:object w:dxaOrig="700" w:dyaOrig="320" w14:anchorId="1397F527">
          <v:shape id="_x0000_i1644" type="#_x0000_t75" style="width:35.65pt;height:16.4pt" o:ole="">
            <v:imagedata r:id="rId1271" o:title=""/>
          </v:shape>
          <o:OLEObject Type="Embed" ProgID="Equation.DSMT4" ShapeID="_x0000_i1644" DrawAspect="Content" ObjectID="_1350756235" r:id="rId1272"/>
        </w:object>
      </w:r>
      <w:r>
        <w:t xml:space="preserve">. Since this force is independent of the geometry, the contribution to the linearized external work is zero.  Another type of body force implemented in FEBio is the centrifugal force. For a body rotating with a constant angular speed </w:t>
      </w:r>
      <w:r w:rsidR="00D85C52" w:rsidRPr="00D85C52">
        <w:rPr>
          <w:position w:val="-6"/>
        </w:rPr>
        <w:object w:dxaOrig="240" w:dyaOrig="220" w14:anchorId="47A48AC5">
          <v:shape id="_x0000_i1645" type="#_x0000_t75" style="width:12.1pt;height:10.7pt" o:ole="">
            <v:imagedata r:id="rId1273" o:title=""/>
          </v:shape>
          <o:OLEObject Type="Embed" ProgID="Equation.DSMT4" ShapeID="_x0000_i1645" DrawAspect="Content" ObjectID="_1350756236" r:id="rId1274"/>
        </w:object>
      </w:r>
      <w:r>
        <w:t xml:space="preserve">, about an axis passing through the point </w:t>
      </w:r>
      <w:r w:rsidR="00D85C52" w:rsidRPr="00D85C52">
        <w:rPr>
          <w:position w:val="-6"/>
        </w:rPr>
        <w:object w:dxaOrig="180" w:dyaOrig="220" w14:anchorId="0E6C8ADA">
          <v:shape id="_x0000_i1646" type="#_x0000_t75" style="width:9.25pt;height:10.7pt" o:ole="">
            <v:imagedata r:id="rId1275" o:title=""/>
          </v:shape>
          <o:OLEObject Type="Embed" ProgID="Equation.DSMT4" ShapeID="_x0000_i1646" DrawAspect="Content" ObjectID="_1350756237" r:id="rId1276"/>
        </w:object>
      </w:r>
      <w:r>
        <w:t xml:space="preserve"> and directed along the unit vector </w:t>
      </w:r>
      <w:r w:rsidR="00D85C52" w:rsidRPr="00D85C52">
        <w:rPr>
          <w:position w:val="-4"/>
        </w:rPr>
        <w:object w:dxaOrig="200" w:dyaOrig="200" w14:anchorId="75177428">
          <v:shape id="_x0000_i1647" type="#_x0000_t75" style="width:10pt;height:10pt" o:ole="">
            <v:imagedata r:id="rId1277" o:title=""/>
          </v:shape>
          <o:OLEObject Type="Embed" ProgID="Equation.DSMT4" ShapeID="_x0000_i1647" DrawAspect="Content" ObjectID="_1350756238" r:id="rId1278"/>
        </w:object>
      </w:r>
      <w:r>
        <w:t xml:space="preserve">, the body force is given by </w:t>
      </w:r>
      <w:r w:rsidR="00D85C52" w:rsidRPr="00D85C52">
        <w:rPr>
          <w:position w:val="-10"/>
        </w:rPr>
        <w:object w:dxaOrig="940" w:dyaOrig="360" w14:anchorId="1FD00DC2">
          <v:shape id="_x0000_i1648" type="#_x0000_t75" style="width:47.05pt;height:18.55pt" o:ole="">
            <v:imagedata r:id="rId1279" o:title=""/>
          </v:shape>
          <o:OLEObject Type="Embed" ProgID="Equation.DSMT4" ShapeID="_x0000_i1648" DrawAspect="Content" ObjectID="_1350756239" r:id="rId1280"/>
        </w:object>
      </w:r>
      <w:r>
        <w:t xml:space="preserve">, where </w:t>
      </w:r>
      <w:r w:rsidR="00D85C52" w:rsidRPr="00D85C52">
        <w:rPr>
          <w:position w:val="-4"/>
        </w:rPr>
        <w:object w:dxaOrig="180" w:dyaOrig="200" w14:anchorId="0BAC7C42">
          <v:shape id="_x0000_i1649" type="#_x0000_t75" style="width:9.25pt;height:10pt" o:ole="">
            <v:imagedata r:id="rId1281" o:title=""/>
          </v:shape>
          <o:OLEObject Type="Embed" ProgID="Equation.DSMT4" ShapeID="_x0000_i1649" DrawAspect="Content" ObjectID="_1350756240" r:id="rId1282"/>
        </w:object>
      </w:r>
      <w:r>
        <w:t xml:space="preserve"> is the vector distance from a point </w:t>
      </w:r>
      <w:r w:rsidR="00D85C52" w:rsidRPr="00D85C52">
        <w:rPr>
          <w:position w:val="-4"/>
        </w:rPr>
        <w:object w:dxaOrig="200" w:dyaOrig="200" w14:anchorId="7327ACF7">
          <v:shape id="_x0000_i1650" type="#_x0000_t75" style="width:10pt;height:10pt" o:ole="">
            <v:imagedata r:id="rId1283" o:title=""/>
          </v:shape>
          <o:OLEObject Type="Embed" ProgID="Equation.DSMT4" ShapeID="_x0000_i1650" DrawAspect="Content" ObjectID="_1350756241" r:id="rId1284"/>
        </w:object>
      </w:r>
      <w:r>
        <w:t xml:space="preserve"> to the axis of rotation,</w:t>
      </w:r>
    </w:p>
    <w:p w14:paraId="194BB4BE" w14:textId="77777777" w:rsidR="008C7882" w:rsidRPr="0075365E" w:rsidRDefault="008C7882" w:rsidP="008C7882">
      <w:pPr>
        <w:pStyle w:val="MTDisplayEquation"/>
      </w:pPr>
      <w:r w:rsidRPr="0075365E">
        <w:tab/>
      </w:r>
      <w:r w:rsidR="00D85C52" w:rsidRPr="00D85C52">
        <w:rPr>
          <w:position w:val="-14"/>
        </w:rPr>
        <w:object w:dxaOrig="2160" w:dyaOrig="400" w14:anchorId="54237A63">
          <v:shape id="_x0000_i1651" type="#_x0000_t75" style="width:108.35pt;height:19.25pt" o:ole="">
            <v:imagedata r:id="rId1285" o:title=""/>
          </v:shape>
          <o:OLEObject Type="Embed" ProgID="Equation.DSMT4" ShapeID="_x0000_i1651" DrawAspect="Content" ObjectID="_1350756242" r:id="rId1286"/>
        </w:object>
      </w:r>
      <w:r w:rsidRPr="0075365E">
        <w:tab/>
      </w:r>
      <w:r w:rsidRPr="0075365E">
        <w:fldChar w:fldCharType="begin"/>
      </w:r>
      <w:r w:rsidRPr="0075365E">
        <w:instrText xml:space="preserve"> MACROBUTTON MTPlaceRef \* MERGEFORMAT </w:instrText>
      </w:r>
      <w:fldSimple w:instr=" SEQ MTEqn \h \* MERGEFORMAT "/>
      <w:r w:rsidRPr="0075365E">
        <w:instrText>(</w:instrText>
      </w:r>
      <w:fldSimple w:instr=" SEQ MTSec \c \* Arabic \* MERGEFORMAT ">
        <w:r w:rsidR="008D52AD">
          <w:rPr>
            <w:noProof/>
          </w:rPr>
          <w:instrText>3</w:instrText>
        </w:r>
      </w:fldSimple>
      <w:r w:rsidRPr="0075365E">
        <w:instrText>.</w:instrText>
      </w:r>
      <w:fldSimple w:instr=" SEQ MTEqn \c \* Arabic \* MERGEFORMAT ">
        <w:r w:rsidR="008D52AD">
          <w:rPr>
            <w:noProof/>
          </w:rPr>
          <w:instrText>9</w:instrText>
        </w:r>
      </w:fldSimple>
      <w:r w:rsidRPr="0075365E">
        <w:instrText>)</w:instrText>
      </w:r>
      <w:r w:rsidRPr="0075365E">
        <w:fldChar w:fldCharType="end"/>
      </w:r>
    </w:p>
    <w:p w14:paraId="0861A841" w14:textId="77777777" w:rsidR="008C7882" w:rsidRPr="000C2253" w:rsidRDefault="003747B4" w:rsidP="008C7882">
      <w:pPr>
        <w:jc w:val="center"/>
      </w:pPr>
      <w:ins w:id="168" w:author="Kingsley" w:date="2014-05-27T10:58:00Z">
        <w:r>
          <w:rPr>
            <w:noProof/>
          </w:rPr>
          <w:drawing>
            <wp:inline distT="0" distB="0" distL="0" distR="0" wp14:anchorId="701B0F23" wp14:editId="5920B67D">
              <wp:extent cx="1819275" cy="1762125"/>
              <wp:effectExtent l="0" t="0" r="9525" b="952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1819275" cy="1762125"/>
                      </a:xfrm>
                      <a:prstGeom prst="rect">
                        <a:avLst/>
                      </a:prstGeom>
                      <a:noFill/>
                    </pic:spPr>
                  </pic:pic>
                </a:graphicData>
              </a:graphic>
            </wp:inline>
          </w:drawing>
        </w:r>
      </w:ins>
      <w:del w:id="169" w:author="Kingsley" w:date="2014-05-27T10:58:00Z">
        <w:r w:rsidR="0087434A" w:rsidDel="003747B4">
          <w:rPr>
            <w:noProof/>
          </w:rPr>
          <w:drawing>
            <wp:inline distT="0" distB="0" distL="0" distR="0" wp14:anchorId="5705AE27" wp14:editId="0FF6F8B8">
              <wp:extent cx="1811020" cy="17526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288" cstate="print">
                        <a:extLst>
                          <a:ext uri="{28A0092B-C50C-407E-A947-70E740481C1C}">
                            <a14:useLocalDpi xmlns:a14="http://schemas.microsoft.com/office/drawing/2010/main" val="0"/>
                          </a:ext>
                        </a:extLst>
                      </a:blip>
                      <a:srcRect/>
                      <a:stretch>
                        <a:fillRect/>
                      </a:stretch>
                    </pic:blipFill>
                    <pic:spPr bwMode="auto">
                      <a:xfrm>
                        <a:off x="0" y="0"/>
                        <a:ext cx="1811020" cy="1752600"/>
                      </a:xfrm>
                      <a:prstGeom prst="rect">
                        <a:avLst/>
                      </a:prstGeom>
                      <a:noFill/>
                      <a:ln>
                        <a:noFill/>
                      </a:ln>
                    </pic:spPr>
                  </pic:pic>
                </a:graphicData>
              </a:graphic>
            </wp:inline>
          </w:drawing>
        </w:r>
      </w:del>
    </w:p>
    <w:p w14:paraId="2580872D" w14:textId="77777777" w:rsidR="008C7882" w:rsidRPr="000C2253" w:rsidRDefault="008C7882" w:rsidP="00FD7660">
      <w:r w:rsidRPr="000C2253">
        <w:t>The resulting linearized external work is given by</w:t>
      </w:r>
    </w:p>
    <w:p w14:paraId="4ECEA0B7" w14:textId="77777777" w:rsidR="008C7882" w:rsidRPr="000C2253" w:rsidRDefault="008C7882" w:rsidP="008C7882">
      <w:pPr>
        <w:pStyle w:val="MTDisplayEquation"/>
      </w:pPr>
      <w:r w:rsidRPr="000C2253">
        <w:tab/>
      </w:r>
      <w:r w:rsidR="00D85C52" w:rsidRPr="00D85C52">
        <w:rPr>
          <w:position w:val="-32"/>
        </w:rPr>
        <w:object w:dxaOrig="4440" w:dyaOrig="600" w14:anchorId="10B06990">
          <v:shape id="_x0000_i1652" type="#_x0000_t75" style="width:222.4pt;height:29.25pt" o:ole="">
            <v:imagedata r:id="rId1289" o:title=""/>
          </v:shape>
          <o:OLEObject Type="Embed" ProgID="Equation.DSMT4" ShapeID="_x0000_i1652" DrawAspect="Content" ObjectID="_1350756243" r:id="rId1290"/>
        </w:object>
      </w:r>
      <w:r w:rsidRPr="000C2253">
        <w:t>,</w:t>
      </w:r>
      <w:r w:rsidRPr="000C2253">
        <w:tab/>
      </w:r>
      <w:r w:rsidRPr="000C2253">
        <w:fldChar w:fldCharType="begin"/>
      </w:r>
      <w:r w:rsidRPr="000C2253">
        <w:instrText xml:space="preserve"> MACROBUTTON MTPlaceRef \* MERGEFORMAT </w:instrText>
      </w:r>
      <w:fldSimple w:instr=" SEQ MTEqn \h \* MERGEFORMAT "/>
      <w:r w:rsidRPr="000C2253">
        <w:instrText>(</w:instrText>
      </w:r>
      <w:fldSimple w:instr=" SEQ MTSec \c \* Arabic \* MERGEFORMAT ">
        <w:r w:rsidR="008D52AD">
          <w:rPr>
            <w:noProof/>
          </w:rPr>
          <w:instrText>3</w:instrText>
        </w:r>
      </w:fldSimple>
      <w:r w:rsidRPr="000C2253">
        <w:instrText>.</w:instrText>
      </w:r>
      <w:fldSimple w:instr=" SEQ MTEqn \c \* Arabic \* MERGEFORMAT ">
        <w:r w:rsidR="008D52AD">
          <w:rPr>
            <w:noProof/>
          </w:rPr>
          <w:instrText>10</w:instrText>
        </w:r>
      </w:fldSimple>
      <w:r w:rsidRPr="000C2253">
        <w:instrText>)</w:instrText>
      </w:r>
      <w:r w:rsidRPr="000C2253">
        <w:fldChar w:fldCharType="end"/>
      </w:r>
    </w:p>
    <w:p w14:paraId="67F85E60" w14:textId="77777777" w:rsidR="008C7882" w:rsidRPr="000C2253" w:rsidRDefault="008C7882" w:rsidP="008C7882">
      <w:proofErr w:type="gramStart"/>
      <w:r w:rsidRPr="000C2253">
        <w:t>which</w:t>
      </w:r>
      <w:proofErr w:type="gramEnd"/>
      <w:r w:rsidRPr="000C2253">
        <w:t xml:space="preserve"> produces a symmetric expression that will yield a symmetric matrix.</w:t>
      </w:r>
    </w:p>
    <w:p w14:paraId="3E49772B" w14:textId="77777777" w:rsidR="008C7882" w:rsidRDefault="008C7882" w:rsidP="008C7882">
      <w:pPr>
        <w:pStyle w:val="Heading3"/>
      </w:pPr>
      <w:bookmarkStart w:id="170" w:name="_Toc387680149"/>
      <w:r>
        <w:t>Discretization</w:t>
      </w:r>
      <w:bookmarkEnd w:id="170"/>
    </w:p>
    <w:p w14:paraId="236D94D9" w14:textId="77777777" w:rsidR="008C7882" w:rsidRDefault="008C7882" w:rsidP="008C7882">
      <w:r>
        <w:t xml:space="preserve">The basis of the finite element method is that the domain of the problem (that is, the volume of the object under consideration) is divided into smaller subunits, called </w:t>
      </w:r>
      <w:r>
        <w:rPr>
          <w:i/>
        </w:rPr>
        <w:t>finite elements</w:t>
      </w:r>
      <w:r>
        <w:t xml:space="preserve">. In the case of </w:t>
      </w:r>
      <w:r>
        <w:rPr>
          <w:i/>
        </w:rPr>
        <w:t xml:space="preserve">isoparametric elements </w:t>
      </w:r>
      <w:r>
        <w:t xml:space="preserve">it is further assumed that each element has a local coordinate system, </w:t>
      </w:r>
      <w:r>
        <w:lastRenderedPageBreak/>
        <w:t xml:space="preserve">named the </w:t>
      </w:r>
      <w:r>
        <w:rPr>
          <w:i/>
        </w:rPr>
        <w:t>natural coordinates</w:t>
      </w:r>
      <w:r>
        <w:t xml:space="preserve">, and the coordinates and shape of the element are discretized using the same functions. The discretization process is established by interpolating the geometry in terms of the coordinates </w:t>
      </w:r>
      <w:r w:rsidR="00D85C52" w:rsidRPr="00D85C52">
        <w:rPr>
          <w:position w:val="-12"/>
        </w:rPr>
        <w:object w:dxaOrig="340" w:dyaOrig="360" w14:anchorId="5ACE6E10">
          <v:shape id="_x0000_i1653" type="#_x0000_t75" style="width:17.1pt;height:18.55pt" o:ole="">
            <v:imagedata r:id="rId1291" o:title=""/>
          </v:shape>
          <o:OLEObject Type="Embed" ProgID="Equation.DSMT4" ShapeID="_x0000_i1653" DrawAspect="Content" ObjectID="_1350756244" r:id="rId1292"/>
        </w:object>
      </w:r>
      <w:r>
        <w:t xml:space="preserve"> of the </w:t>
      </w:r>
      <w:r w:rsidRPr="002B3E69">
        <w:rPr>
          <w:i/>
        </w:rPr>
        <w:t>nodes</w:t>
      </w:r>
      <w:r>
        <w:t xml:space="preserve"> that define the geometry of a finite element, and the </w:t>
      </w:r>
      <w:r>
        <w:rPr>
          <w:i/>
        </w:rPr>
        <w:t>shape functions</w:t>
      </w:r>
      <w:r>
        <w:t>:</w:t>
      </w:r>
    </w:p>
    <w:p w14:paraId="3DF415B5" w14:textId="77777777" w:rsidR="008C7882" w:rsidRDefault="008C7882" w:rsidP="008C7882">
      <w:pPr>
        <w:pStyle w:val="MTDisplayEquation"/>
      </w:pPr>
      <w:r>
        <w:tab/>
      </w:r>
      <w:r w:rsidR="00D85C52" w:rsidRPr="00D85C52">
        <w:rPr>
          <w:position w:val="-28"/>
        </w:rPr>
        <w:object w:dxaOrig="2360" w:dyaOrig="680" w14:anchorId="3C6130DB">
          <v:shape id="_x0000_i1654" type="#_x0000_t75" style="width:118.35pt;height:34.2pt" o:ole="">
            <v:imagedata r:id="rId1293" o:title=""/>
          </v:shape>
          <o:OLEObject Type="Embed" ProgID="Equation.DSMT4" ShapeID="_x0000_i1654" DrawAspect="Content" ObjectID="_1350756245" r:id="rId12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w:instrText>
        </w:r>
      </w:fldSimple>
      <w:r>
        <w:instrText>)</w:instrText>
      </w:r>
      <w:r>
        <w:fldChar w:fldCharType="end"/>
      </w:r>
    </w:p>
    <w:p w14:paraId="57F1A887" w14:textId="77777777" w:rsidR="008C7882" w:rsidRDefault="008C7882" w:rsidP="008C7882">
      <w:proofErr w:type="gramStart"/>
      <w:r>
        <w:t>where</w:t>
      </w:r>
      <w:proofErr w:type="gramEnd"/>
      <w:r>
        <w:t xml:space="preserve"> </w:t>
      </w:r>
      <w:r>
        <w:rPr>
          <w:i/>
        </w:rPr>
        <w:t xml:space="preserve">n </w:t>
      </w:r>
      <w:r>
        <w:t xml:space="preserve">is the number of nodes and </w:t>
      </w:r>
      <w:r w:rsidR="00D85C52" w:rsidRPr="00D85C52">
        <w:rPr>
          <w:position w:val="-12"/>
        </w:rPr>
        <w:object w:dxaOrig="240" w:dyaOrig="360" w14:anchorId="779C219D">
          <v:shape id="_x0000_i1655" type="#_x0000_t75" style="width:12.1pt;height:18.55pt" o:ole="">
            <v:imagedata r:id="rId1295" o:title=""/>
          </v:shape>
          <o:OLEObject Type="Embed" ProgID="Equation.DSMT4" ShapeID="_x0000_i1655" DrawAspect="Content" ObjectID="_1350756246" r:id="rId1296"/>
        </w:object>
      </w:r>
      <w:r>
        <w:t xml:space="preserve">are the natural coordinates. Similarly, the motion is described in terms of the current position </w:t>
      </w:r>
      <w:r w:rsidR="00D85C52" w:rsidRPr="00D85C52">
        <w:rPr>
          <w:position w:val="-14"/>
        </w:rPr>
        <w:object w:dxaOrig="600" w:dyaOrig="400" w14:anchorId="3BC27EFE">
          <v:shape id="_x0000_i1656" type="#_x0000_t75" style="width:29.25pt;height:19.25pt" o:ole="">
            <v:imagedata r:id="rId1297" o:title=""/>
          </v:shape>
          <o:OLEObject Type="Embed" ProgID="Equation.DSMT4" ShapeID="_x0000_i1656" DrawAspect="Content" ObjectID="_1350756247" r:id="rId1298"/>
        </w:object>
      </w:r>
      <w:r>
        <w:t xml:space="preserve"> of the </w:t>
      </w:r>
      <w:r w:rsidRPr="00BE09E9">
        <w:rPr>
          <w:i/>
        </w:rPr>
        <w:t>same</w:t>
      </w:r>
      <w:r>
        <w:t xml:space="preserve"> particles:</w:t>
      </w:r>
    </w:p>
    <w:p w14:paraId="6CDB32D5" w14:textId="77777777" w:rsidR="008C7882" w:rsidRDefault="008C7882" w:rsidP="008C7882">
      <w:pPr>
        <w:pStyle w:val="MTDisplayEquation"/>
      </w:pPr>
      <w:r>
        <w:tab/>
      </w:r>
      <w:r w:rsidR="00D85C52" w:rsidRPr="00D85C52">
        <w:rPr>
          <w:position w:val="-28"/>
        </w:rPr>
        <w:object w:dxaOrig="1800" w:dyaOrig="680" w14:anchorId="2F8EB2F6">
          <v:shape id="_x0000_i1657" type="#_x0000_t75" style="width:90.55pt;height:34.2pt" o:ole="">
            <v:imagedata r:id="rId1299" o:title=""/>
          </v:shape>
          <o:OLEObject Type="Embed" ProgID="Equation.DSMT4" ShapeID="_x0000_i1657" DrawAspect="Content" ObjectID="_1350756248" r:id="rId130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w:instrText>
        </w:r>
      </w:fldSimple>
      <w:r>
        <w:instrText>)</w:instrText>
      </w:r>
      <w:r>
        <w:fldChar w:fldCharType="end"/>
      </w:r>
    </w:p>
    <w:p w14:paraId="303A15E2" w14:textId="77777777" w:rsidR="008C7882" w:rsidRDefault="008C7882" w:rsidP="008C7882">
      <w:r>
        <w:t>Quantities such as displacement, velocity and virtual velocity can be discretized in a similar way.</w:t>
      </w:r>
    </w:p>
    <w:p w14:paraId="3F66465C" w14:textId="77777777" w:rsidR="008C7882" w:rsidRDefault="008C7882" w:rsidP="008C7882"/>
    <w:p w14:paraId="51A6074B" w14:textId="77777777" w:rsidR="008C7882" w:rsidRDefault="008C7882" w:rsidP="008C7882">
      <w:r>
        <w:t xml:space="preserve">In deriving the discretized equilibrium equations, the integrations performed over the entire volume can be written as a sum of integrations constrained to the volume of an element. For this reason, the discretized equations are defined in terms of integrations over a particular element </w:t>
      </w:r>
      <w:r>
        <w:rPr>
          <w:i/>
        </w:rPr>
        <w:t>e</w:t>
      </w:r>
      <w:r>
        <w:t>. The discretized equilibrium equations for this particular element per node is given by</w:t>
      </w:r>
    </w:p>
    <w:p w14:paraId="6972BA36" w14:textId="77777777" w:rsidR="008C7882" w:rsidRDefault="008C7882" w:rsidP="008C7882">
      <w:pPr>
        <w:pStyle w:val="MTDisplayEquation"/>
      </w:pPr>
      <w:r>
        <w:tab/>
      </w:r>
      <w:r w:rsidR="00D85C52" w:rsidRPr="00D85C52">
        <w:rPr>
          <w:position w:val="-20"/>
        </w:rPr>
        <w:object w:dxaOrig="3420" w:dyaOrig="520" w14:anchorId="1074554C">
          <v:shape id="_x0000_i1658" type="#_x0000_t75" style="width:171.1pt;height:25.65pt" o:ole="">
            <v:imagedata r:id="rId1301" o:title=""/>
          </v:shape>
          <o:OLEObject Type="Embed" ProgID="Equation.DSMT4" ShapeID="_x0000_i1658" DrawAspect="Content" ObjectID="_1350756249" r:id="rId13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w:instrText>
        </w:r>
      </w:fldSimple>
      <w:r>
        <w:instrText>)</w:instrText>
      </w:r>
      <w:r>
        <w:fldChar w:fldCharType="end"/>
      </w:r>
    </w:p>
    <w:p w14:paraId="715E8E05" w14:textId="77777777" w:rsidR="008C7882" w:rsidRDefault="008C7882" w:rsidP="008C7882">
      <w:proofErr w:type="gramStart"/>
      <w:r>
        <w:t>where</w:t>
      </w:r>
      <w:proofErr w:type="gramEnd"/>
    </w:p>
    <w:p w14:paraId="537B3EF1" w14:textId="77777777" w:rsidR="008C7882" w:rsidRDefault="008C7882" w:rsidP="008C7882">
      <w:pPr>
        <w:pStyle w:val="MTDisplayEquation"/>
      </w:pPr>
      <w:r>
        <w:tab/>
      </w:r>
      <w:r w:rsidR="00D85C52" w:rsidRPr="00D85C52">
        <w:rPr>
          <w:position w:val="-58"/>
        </w:rPr>
        <w:object w:dxaOrig="2700" w:dyaOrig="1280" w14:anchorId="59F8F47D">
          <v:shape id="_x0000_i1659" type="#_x0000_t75" style="width:135.45pt;height:64.15pt" o:ole="">
            <v:imagedata r:id="rId1303" o:title=""/>
          </v:shape>
          <o:OLEObject Type="Embed" ProgID="Equation.DSMT4" ShapeID="_x0000_i1659" DrawAspect="Content" ObjectID="_1350756250" r:id="rId130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14</w:instrText>
        </w:r>
      </w:fldSimple>
      <w:r>
        <w:instrText>)</w:instrText>
      </w:r>
      <w:r>
        <w:fldChar w:fldCharType="end"/>
      </w:r>
    </w:p>
    <w:p w14:paraId="3A2A7765" w14:textId="77777777" w:rsidR="008C7882" w:rsidRDefault="008C7882" w:rsidP="008C7882">
      <w:r>
        <w:t xml:space="preserve">The linearization of the internal virtual work can be split into a </w:t>
      </w:r>
      <w:r w:rsidRPr="001A29CD">
        <w:rPr>
          <w:i/>
        </w:rPr>
        <w:t>material</w:t>
      </w:r>
      <w:r>
        <w:t xml:space="preserve"> and an </w:t>
      </w:r>
      <w:r w:rsidRPr="001A29CD">
        <w:rPr>
          <w:i/>
        </w:rPr>
        <w:t>initial stress</w:t>
      </w:r>
      <w:r>
        <w:t xml:space="preserve"> component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t>:</w:t>
      </w:r>
    </w:p>
    <w:p w14:paraId="0A33415A" w14:textId="77777777" w:rsidR="008C7882" w:rsidRDefault="008C7882" w:rsidP="008C7882">
      <w:pPr>
        <w:pStyle w:val="MTDisplayEquation"/>
      </w:pPr>
      <w:r>
        <w:tab/>
      </w:r>
      <w:r w:rsidR="00D85C52" w:rsidRPr="00D85C52">
        <w:rPr>
          <w:position w:val="-50"/>
        </w:rPr>
        <w:object w:dxaOrig="5840" w:dyaOrig="1120" w14:anchorId="3EC83BDF">
          <v:shape id="_x0000_i1660" type="#_x0000_t75" style="width:291.55pt;height:55.6pt" o:ole="">
            <v:imagedata r:id="rId1305" o:title=""/>
          </v:shape>
          <o:OLEObject Type="Embed" ProgID="Equation.DSMT4" ShapeID="_x0000_i1660" DrawAspect="Content" ObjectID="_1350756251" r:id="rId130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15</w:instrText>
        </w:r>
      </w:fldSimple>
      <w:r>
        <w:instrText>)</w:instrText>
      </w:r>
      <w:r>
        <w:fldChar w:fldCharType="end"/>
      </w:r>
    </w:p>
    <w:p w14:paraId="6B5EBD22" w14:textId="77777777" w:rsidR="008C7882" w:rsidRDefault="008C7882" w:rsidP="008C7882">
      <w:r>
        <w:t>The constitutive component can be discretized as follows:</w:t>
      </w:r>
    </w:p>
    <w:p w14:paraId="2C8ABE55" w14:textId="77777777" w:rsidR="008C7882" w:rsidRDefault="008C7882" w:rsidP="008C7882">
      <w:pPr>
        <w:pStyle w:val="MTDisplayEquation"/>
      </w:pPr>
      <w:r>
        <w:tab/>
      </w:r>
      <w:r w:rsidR="00D85C52" w:rsidRPr="00D85C52">
        <w:rPr>
          <w:position w:val="-36"/>
        </w:rPr>
        <w:object w:dxaOrig="4200" w:dyaOrig="840" w14:anchorId="22ADB966">
          <v:shape id="_x0000_i1661" type="#_x0000_t75" style="width:209.6pt;height:42.75pt" o:ole="">
            <v:imagedata r:id="rId1307" o:title=""/>
          </v:shape>
          <o:OLEObject Type="Embed" ProgID="Equation.DSMT4" ShapeID="_x0000_i1661" DrawAspect="Content" ObjectID="_1350756252" r:id="rId13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16</w:instrText>
        </w:r>
      </w:fldSimple>
      <w:r>
        <w:instrText>)</w:instrText>
      </w:r>
      <w:r>
        <w:fldChar w:fldCharType="end"/>
      </w:r>
    </w:p>
    <w:p w14:paraId="61B49BD1" w14:textId="77777777" w:rsidR="008C7882" w:rsidRDefault="008C7882" w:rsidP="008C7882">
      <w:r>
        <w:t xml:space="preserve">The term in parentheses defines the constitutive component of the tangent matrix relating node </w:t>
      </w:r>
      <w:r>
        <w:rPr>
          <w:i/>
        </w:rPr>
        <w:t xml:space="preserve">a </w:t>
      </w:r>
      <w:r>
        <w:t xml:space="preserve">to node </w:t>
      </w:r>
      <w:r>
        <w:rPr>
          <w:i/>
        </w:rPr>
        <w:t xml:space="preserve">b </w:t>
      </w:r>
      <w:r>
        <w:t xml:space="preserve">in element </w:t>
      </w:r>
      <w:r>
        <w:rPr>
          <w:i/>
        </w:rPr>
        <w:t>e</w:t>
      </w:r>
      <w:r>
        <w:t xml:space="preserve">: </w:t>
      </w:r>
    </w:p>
    <w:p w14:paraId="68CA9211" w14:textId="77777777" w:rsidR="008C7882" w:rsidRDefault="008C7882" w:rsidP="008C7882">
      <w:pPr>
        <w:pStyle w:val="MTDisplayEquation"/>
      </w:pPr>
      <w:r>
        <w:tab/>
      </w:r>
      <w:r w:rsidR="00D85C52" w:rsidRPr="00D85C52">
        <w:rPr>
          <w:position w:val="-34"/>
        </w:rPr>
        <w:object w:dxaOrig="1960" w:dyaOrig="620" w14:anchorId="7DAE3A4B">
          <v:shape id="_x0000_i1662" type="#_x0000_t75" style="width:97.65pt;height:30.65pt" o:ole="">
            <v:imagedata r:id="rId1309" o:title=""/>
          </v:shape>
          <o:OLEObject Type="Embed" ProgID="Equation.DSMT4" ShapeID="_x0000_i1662" DrawAspect="Content" ObjectID="_1350756253" r:id="rId13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17</w:instrText>
        </w:r>
      </w:fldSimple>
      <w:r>
        <w:instrText>)</w:instrText>
      </w:r>
      <w:r>
        <w:fldChar w:fldCharType="end"/>
      </w:r>
    </w:p>
    <w:p w14:paraId="3E527AA8" w14:textId="77777777" w:rsidR="008C7882" w:rsidRDefault="008C7882" w:rsidP="008C7882">
      <w:r>
        <w:t xml:space="preserve">Here, the linear strain-displacement matrix </w:t>
      </w:r>
      <w:r>
        <w:rPr>
          <w:b/>
        </w:rPr>
        <w:t>B</w:t>
      </w:r>
      <w:r>
        <w:t xml:space="preserve"> relates the displacements to the small-strain tensor in Voigt Notation:</w:t>
      </w:r>
    </w:p>
    <w:p w14:paraId="7D3848C2" w14:textId="77777777" w:rsidR="008C7882" w:rsidRDefault="008C7882" w:rsidP="008C7882">
      <w:pPr>
        <w:pStyle w:val="MTDisplayEquation"/>
      </w:pPr>
      <w:r>
        <w:tab/>
      </w:r>
      <w:r w:rsidR="00D85C52" w:rsidRPr="00D85C52">
        <w:rPr>
          <w:position w:val="-28"/>
        </w:rPr>
        <w:object w:dxaOrig="1219" w:dyaOrig="680" w14:anchorId="1FFF50F3">
          <v:shape id="_x0000_i1663" type="#_x0000_t75" style="width:61.3pt;height:34.2pt" o:ole="">
            <v:imagedata r:id="rId1311" o:title=""/>
          </v:shape>
          <o:OLEObject Type="Embed" ProgID="Equation.DSMT4" ShapeID="_x0000_i1663" DrawAspect="Content" ObjectID="_1350756254" r:id="rId13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18</w:instrText>
        </w:r>
      </w:fldSimple>
      <w:r>
        <w:instrText>)</w:instrText>
      </w:r>
      <w:r>
        <w:fldChar w:fldCharType="end"/>
      </w:r>
    </w:p>
    <w:p w14:paraId="734C307C" w14:textId="77777777" w:rsidR="008C7882" w:rsidRDefault="008C7882" w:rsidP="008C7882">
      <w:r>
        <w:t>Or, written out completely,</w:t>
      </w:r>
    </w:p>
    <w:p w14:paraId="4CED088C" w14:textId="77777777" w:rsidR="008C7882" w:rsidRDefault="008C7882" w:rsidP="008C7882"/>
    <w:p w14:paraId="3C6DB44F" w14:textId="77777777" w:rsidR="008C7882" w:rsidRDefault="008C7882" w:rsidP="008C7882">
      <w:pPr>
        <w:pStyle w:val="MTDisplayEquation"/>
      </w:pPr>
      <w:r>
        <w:lastRenderedPageBreak/>
        <w:tab/>
      </w:r>
      <w:r w:rsidR="00D85C52" w:rsidRPr="00D85C52">
        <w:rPr>
          <w:position w:val="-104"/>
        </w:rPr>
        <w:object w:dxaOrig="3560" w:dyaOrig="2200" w14:anchorId="20D13DF1">
          <v:shape id="_x0000_i1664" type="#_x0000_t75" style="width:178.2pt;height:109.8pt" o:ole="">
            <v:imagedata r:id="rId1313" o:title=""/>
          </v:shape>
          <o:OLEObject Type="Embed" ProgID="Equation.DSMT4" ShapeID="_x0000_i1664" DrawAspect="Content" ObjectID="_1350756255" r:id="rId131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19</w:instrText>
        </w:r>
      </w:fldSimple>
      <w:r>
        <w:instrText>)</w:instrText>
      </w:r>
      <w:r>
        <w:fldChar w:fldCharType="end"/>
      </w:r>
    </w:p>
    <w:p w14:paraId="57AAFF2F" w14:textId="77777777" w:rsidR="008C7882" w:rsidRDefault="008C7882" w:rsidP="008C7882"/>
    <w:p w14:paraId="560C88A9" w14:textId="77777777" w:rsidR="008C7882" w:rsidRDefault="008C7882" w:rsidP="008C7882">
      <w:r>
        <w:t xml:space="preserve">The spatial constitutive matrix </w:t>
      </w:r>
      <w:r>
        <w:rPr>
          <w:b/>
        </w:rPr>
        <w:t xml:space="preserve">D </w:t>
      </w:r>
      <w:r>
        <w:t xml:space="preserve">is constructed from the components of the fourth-order tensor </w:t>
      </w:r>
      <w:r w:rsidR="00D85C52" w:rsidRPr="00D85C52">
        <w:rPr>
          <w:position w:val="-4"/>
        </w:rPr>
        <w:object w:dxaOrig="200" w:dyaOrig="200" w14:anchorId="1641FADB">
          <v:shape id="_x0000_i1665" type="#_x0000_t75" style="width:10pt;height:10pt" o:ole="">
            <v:imagedata r:id="rId1315" o:title=""/>
          </v:shape>
          <o:OLEObject Type="Embed" ProgID="Equation.DSMT4" ShapeID="_x0000_i1665" DrawAspect="Content" ObjectID="_1350756256" r:id="rId1316"/>
        </w:object>
      </w:r>
      <w:r>
        <w:t xml:space="preserve">using the following table; </w:t>
      </w:r>
      <w:r w:rsidR="00D85C52" w:rsidRPr="00D85C52">
        <w:rPr>
          <w:position w:val="-14"/>
        </w:rPr>
        <w:object w:dxaOrig="940" w:dyaOrig="380" w14:anchorId="7C414ECA">
          <v:shape id="_x0000_i1666" type="#_x0000_t75" style="width:47.05pt;height:18.55pt" o:ole="">
            <v:imagedata r:id="rId1317" o:title=""/>
          </v:shape>
          <o:OLEObject Type="Embed" ProgID="Equation.DSMT4" ShapeID="_x0000_i1666" DrawAspect="Content" ObjectID="_1350756257" r:id="rId1318"/>
        </w:object>
      </w:r>
      <w:r>
        <w:t>where</w:t>
      </w:r>
    </w:p>
    <w:p w14:paraId="39E3AC63" w14:textId="77777777" w:rsidR="008C7882" w:rsidRDefault="008C7882" w:rsidP="008C7882"/>
    <w:tbl>
      <w:tblPr>
        <w:tblW w:w="2268" w:type="dxa"/>
        <w:tblInd w:w="3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900"/>
        <w:gridCol w:w="720"/>
      </w:tblGrid>
      <w:tr w:rsidR="008C7882" w14:paraId="59D5FD84" w14:textId="77777777" w:rsidTr="00FE38CD">
        <w:tc>
          <w:tcPr>
            <w:tcW w:w="648" w:type="dxa"/>
            <w:tcBorders>
              <w:bottom w:val="nil"/>
            </w:tcBorders>
            <w:shd w:val="clear" w:color="auto" w:fill="auto"/>
          </w:tcPr>
          <w:p w14:paraId="6E592881" w14:textId="77777777" w:rsidR="008C7882" w:rsidRPr="00FE38CD" w:rsidRDefault="008C7882" w:rsidP="008C7882">
            <w:pPr>
              <w:rPr>
                <w:b/>
              </w:rPr>
            </w:pPr>
            <w:r w:rsidRPr="00FE38CD">
              <w:rPr>
                <w:b/>
              </w:rPr>
              <w:t>I/J</w:t>
            </w:r>
          </w:p>
        </w:tc>
        <w:tc>
          <w:tcPr>
            <w:tcW w:w="900" w:type="dxa"/>
            <w:tcBorders>
              <w:bottom w:val="nil"/>
            </w:tcBorders>
            <w:shd w:val="clear" w:color="auto" w:fill="auto"/>
          </w:tcPr>
          <w:p w14:paraId="6D73D532" w14:textId="77777777" w:rsidR="008C7882" w:rsidRPr="00FE38CD" w:rsidRDefault="008C7882" w:rsidP="008C7882">
            <w:pPr>
              <w:rPr>
                <w:b/>
              </w:rPr>
            </w:pPr>
            <w:proofErr w:type="gramStart"/>
            <w:r w:rsidRPr="00FE38CD">
              <w:rPr>
                <w:b/>
              </w:rPr>
              <w:t>i</w:t>
            </w:r>
            <w:proofErr w:type="gramEnd"/>
            <w:r w:rsidRPr="00FE38CD">
              <w:rPr>
                <w:b/>
              </w:rPr>
              <w:t>/k</w:t>
            </w:r>
          </w:p>
        </w:tc>
        <w:tc>
          <w:tcPr>
            <w:tcW w:w="720" w:type="dxa"/>
            <w:tcBorders>
              <w:bottom w:val="nil"/>
            </w:tcBorders>
            <w:shd w:val="clear" w:color="auto" w:fill="auto"/>
          </w:tcPr>
          <w:p w14:paraId="0FC6D494" w14:textId="77777777" w:rsidR="008C7882" w:rsidRPr="00FE38CD" w:rsidRDefault="008C7882" w:rsidP="008C7882">
            <w:pPr>
              <w:rPr>
                <w:b/>
              </w:rPr>
            </w:pPr>
            <w:proofErr w:type="gramStart"/>
            <w:r w:rsidRPr="00FE38CD">
              <w:rPr>
                <w:b/>
              </w:rPr>
              <w:t>j</w:t>
            </w:r>
            <w:proofErr w:type="gramEnd"/>
            <w:r w:rsidRPr="00FE38CD">
              <w:rPr>
                <w:b/>
              </w:rPr>
              <w:t>/l</w:t>
            </w:r>
          </w:p>
        </w:tc>
      </w:tr>
      <w:tr w:rsidR="008C7882" w14:paraId="01810760" w14:textId="77777777" w:rsidTr="00FE38CD">
        <w:tc>
          <w:tcPr>
            <w:tcW w:w="648" w:type="dxa"/>
            <w:tcBorders>
              <w:top w:val="nil"/>
            </w:tcBorders>
            <w:shd w:val="clear" w:color="auto" w:fill="auto"/>
          </w:tcPr>
          <w:p w14:paraId="016BA34C" w14:textId="77777777" w:rsidR="008C7882" w:rsidRDefault="008C7882" w:rsidP="008C7882">
            <w:r>
              <w:t>1</w:t>
            </w:r>
          </w:p>
        </w:tc>
        <w:tc>
          <w:tcPr>
            <w:tcW w:w="900" w:type="dxa"/>
            <w:tcBorders>
              <w:top w:val="nil"/>
            </w:tcBorders>
            <w:shd w:val="clear" w:color="auto" w:fill="auto"/>
          </w:tcPr>
          <w:p w14:paraId="19645522" w14:textId="77777777" w:rsidR="008C7882" w:rsidRDefault="008C7882" w:rsidP="008C7882">
            <w:r>
              <w:t>1</w:t>
            </w:r>
          </w:p>
        </w:tc>
        <w:tc>
          <w:tcPr>
            <w:tcW w:w="720" w:type="dxa"/>
            <w:tcBorders>
              <w:top w:val="nil"/>
            </w:tcBorders>
            <w:shd w:val="clear" w:color="auto" w:fill="auto"/>
          </w:tcPr>
          <w:p w14:paraId="3922A782" w14:textId="77777777" w:rsidR="008C7882" w:rsidRDefault="008C7882" w:rsidP="008C7882">
            <w:r>
              <w:t>1</w:t>
            </w:r>
          </w:p>
        </w:tc>
      </w:tr>
      <w:tr w:rsidR="008C7882" w14:paraId="2DEC2E5F" w14:textId="77777777" w:rsidTr="00FE38CD">
        <w:tc>
          <w:tcPr>
            <w:tcW w:w="648" w:type="dxa"/>
            <w:shd w:val="clear" w:color="auto" w:fill="auto"/>
          </w:tcPr>
          <w:p w14:paraId="4E04A146" w14:textId="77777777" w:rsidR="008C7882" w:rsidRDefault="008C7882" w:rsidP="008C7882">
            <w:r>
              <w:t>2</w:t>
            </w:r>
          </w:p>
        </w:tc>
        <w:tc>
          <w:tcPr>
            <w:tcW w:w="900" w:type="dxa"/>
            <w:shd w:val="clear" w:color="auto" w:fill="auto"/>
          </w:tcPr>
          <w:p w14:paraId="22ABEB80" w14:textId="77777777" w:rsidR="008C7882" w:rsidRDefault="008C7882" w:rsidP="008C7882">
            <w:r>
              <w:t>2</w:t>
            </w:r>
          </w:p>
        </w:tc>
        <w:tc>
          <w:tcPr>
            <w:tcW w:w="720" w:type="dxa"/>
            <w:shd w:val="clear" w:color="auto" w:fill="auto"/>
          </w:tcPr>
          <w:p w14:paraId="3876501D" w14:textId="77777777" w:rsidR="008C7882" w:rsidRDefault="008C7882" w:rsidP="008C7882">
            <w:r>
              <w:t>2</w:t>
            </w:r>
          </w:p>
        </w:tc>
      </w:tr>
      <w:tr w:rsidR="008C7882" w14:paraId="3F2A7F8D" w14:textId="77777777" w:rsidTr="00FE38CD">
        <w:tc>
          <w:tcPr>
            <w:tcW w:w="648" w:type="dxa"/>
            <w:shd w:val="clear" w:color="auto" w:fill="auto"/>
          </w:tcPr>
          <w:p w14:paraId="58BBB113" w14:textId="77777777" w:rsidR="008C7882" w:rsidRDefault="008C7882" w:rsidP="008C7882">
            <w:r>
              <w:t>3</w:t>
            </w:r>
          </w:p>
        </w:tc>
        <w:tc>
          <w:tcPr>
            <w:tcW w:w="900" w:type="dxa"/>
            <w:shd w:val="clear" w:color="auto" w:fill="auto"/>
          </w:tcPr>
          <w:p w14:paraId="33851971" w14:textId="77777777" w:rsidR="008C7882" w:rsidRDefault="008C7882" w:rsidP="008C7882">
            <w:r>
              <w:t>3</w:t>
            </w:r>
          </w:p>
        </w:tc>
        <w:tc>
          <w:tcPr>
            <w:tcW w:w="720" w:type="dxa"/>
            <w:shd w:val="clear" w:color="auto" w:fill="auto"/>
          </w:tcPr>
          <w:p w14:paraId="142DE157" w14:textId="77777777" w:rsidR="008C7882" w:rsidRDefault="008C7882" w:rsidP="008C7882">
            <w:r>
              <w:t>3</w:t>
            </w:r>
          </w:p>
        </w:tc>
      </w:tr>
      <w:tr w:rsidR="008C7882" w14:paraId="721DD6C7" w14:textId="77777777" w:rsidTr="00FE38CD">
        <w:tc>
          <w:tcPr>
            <w:tcW w:w="648" w:type="dxa"/>
            <w:shd w:val="clear" w:color="auto" w:fill="auto"/>
          </w:tcPr>
          <w:p w14:paraId="5C6C1FDC" w14:textId="77777777" w:rsidR="008C7882" w:rsidRDefault="008C7882" w:rsidP="008C7882">
            <w:r>
              <w:t>4</w:t>
            </w:r>
          </w:p>
        </w:tc>
        <w:tc>
          <w:tcPr>
            <w:tcW w:w="900" w:type="dxa"/>
            <w:shd w:val="clear" w:color="auto" w:fill="auto"/>
          </w:tcPr>
          <w:p w14:paraId="3B0F1A62" w14:textId="77777777" w:rsidR="008C7882" w:rsidRDefault="008C7882" w:rsidP="008C7882">
            <w:r>
              <w:t>1</w:t>
            </w:r>
          </w:p>
        </w:tc>
        <w:tc>
          <w:tcPr>
            <w:tcW w:w="720" w:type="dxa"/>
            <w:shd w:val="clear" w:color="auto" w:fill="auto"/>
          </w:tcPr>
          <w:p w14:paraId="4D73E4D0" w14:textId="77777777" w:rsidR="008C7882" w:rsidRDefault="008C7882" w:rsidP="008C7882">
            <w:r>
              <w:t>2</w:t>
            </w:r>
          </w:p>
        </w:tc>
      </w:tr>
      <w:tr w:rsidR="008C7882" w14:paraId="5BD714A2" w14:textId="77777777" w:rsidTr="00FE38CD">
        <w:tc>
          <w:tcPr>
            <w:tcW w:w="648" w:type="dxa"/>
            <w:shd w:val="clear" w:color="auto" w:fill="auto"/>
          </w:tcPr>
          <w:p w14:paraId="7DC57A9D" w14:textId="77777777" w:rsidR="008C7882" w:rsidRDefault="008C7882" w:rsidP="008C7882">
            <w:r>
              <w:t>5</w:t>
            </w:r>
          </w:p>
        </w:tc>
        <w:tc>
          <w:tcPr>
            <w:tcW w:w="900" w:type="dxa"/>
            <w:shd w:val="clear" w:color="auto" w:fill="auto"/>
          </w:tcPr>
          <w:p w14:paraId="1BFDCFA6" w14:textId="77777777" w:rsidR="008C7882" w:rsidRDefault="008C7882" w:rsidP="008C7882">
            <w:r>
              <w:t>2</w:t>
            </w:r>
          </w:p>
        </w:tc>
        <w:tc>
          <w:tcPr>
            <w:tcW w:w="720" w:type="dxa"/>
            <w:shd w:val="clear" w:color="auto" w:fill="auto"/>
          </w:tcPr>
          <w:p w14:paraId="7313DB75" w14:textId="77777777" w:rsidR="008C7882" w:rsidRDefault="008C7882" w:rsidP="008C7882">
            <w:r>
              <w:t>3</w:t>
            </w:r>
          </w:p>
        </w:tc>
      </w:tr>
      <w:tr w:rsidR="008C7882" w14:paraId="656E9EBE" w14:textId="77777777" w:rsidTr="00FE38CD">
        <w:trPr>
          <w:trHeight w:val="260"/>
        </w:trPr>
        <w:tc>
          <w:tcPr>
            <w:tcW w:w="648" w:type="dxa"/>
            <w:shd w:val="clear" w:color="auto" w:fill="auto"/>
          </w:tcPr>
          <w:p w14:paraId="653F71E0" w14:textId="77777777" w:rsidR="008C7882" w:rsidRDefault="008C7882" w:rsidP="008C7882">
            <w:r>
              <w:t>6</w:t>
            </w:r>
          </w:p>
        </w:tc>
        <w:tc>
          <w:tcPr>
            <w:tcW w:w="900" w:type="dxa"/>
            <w:shd w:val="clear" w:color="auto" w:fill="auto"/>
          </w:tcPr>
          <w:p w14:paraId="4E009536" w14:textId="77777777" w:rsidR="008C7882" w:rsidRDefault="008C7882" w:rsidP="008C7882">
            <w:r>
              <w:t>1</w:t>
            </w:r>
          </w:p>
        </w:tc>
        <w:tc>
          <w:tcPr>
            <w:tcW w:w="720" w:type="dxa"/>
            <w:shd w:val="clear" w:color="auto" w:fill="auto"/>
          </w:tcPr>
          <w:p w14:paraId="0769159B" w14:textId="77777777" w:rsidR="008C7882" w:rsidRDefault="008C7882" w:rsidP="008C7882">
            <w:r>
              <w:t>3</w:t>
            </w:r>
          </w:p>
        </w:tc>
      </w:tr>
    </w:tbl>
    <w:p w14:paraId="5FCCCB25" w14:textId="77777777" w:rsidR="008C7882" w:rsidRDefault="008C7882" w:rsidP="008C7882"/>
    <w:p w14:paraId="4E9A2867" w14:textId="77777777" w:rsidR="008C7882" w:rsidRDefault="008C7882" w:rsidP="008C7882">
      <w:r>
        <w:t>The initial stress component can be written as follows:</w:t>
      </w:r>
    </w:p>
    <w:p w14:paraId="0B0CC8B8" w14:textId="77777777" w:rsidR="008C7882" w:rsidRDefault="008C7882" w:rsidP="008C7882">
      <w:pPr>
        <w:pStyle w:val="MTDisplayEquation"/>
      </w:pPr>
      <w:r>
        <w:tab/>
      </w:r>
      <w:r w:rsidR="00D85C52" w:rsidRPr="00D85C52">
        <w:rPr>
          <w:position w:val="-34"/>
        </w:rPr>
        <w:object w:dxaOrig="4580" w:dyaOrig="620" w14:anchorId="7078942A">
          <v:shape id="_x0000_i1667" type="#_x0000_t75" style="width:229.55pt;height:30.65pt" o:ole="">
            <v:imagedata r:id="rId1319" o:title=""/>
          </v:shape>
          <o:OLEObject Type="Embed" ProgID="Equation.DSMT4" ShapeID="_x0000_i1667" DrawAspect="Content" ObjectID="_1350756258" r:id="rId132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20</w:instrText>
        </w:r>
      </w:fldSimple>
      <w:r>
        <w:instrText>)</w:instrText>
      </w:r>
      <w:r>
        <w:fldChar w:fldCharType="end"/>
      </w:r>
    </w:p>
    <w:p w14:paraId="047CF165" w14:textId="77777777" w:rsidR="008C7882" w:rsidRDefault="008C7882" w:rsidP="008C7882">
      <w:r>
        <w:t>For the pressure component of the external virtual work, we find</w:t>
      </w:r>
    </w:p>
    <w:p w14:paraId="48456C29" w14:textId="77777777" w:rsidR="008C7882" w:rsidRDefault="008C7882" w:rsidP="008C7882">
      <w:pPr>
        <w:pStyle w:val="MTDisplayEquation"/>
      </w:pPr>
      <w:r>
        <w:tab/>
      </w:r>
      <w:r w:rsidR="00D85C52" w:rsidRPr="00D85C52">
        <w:rPr>
          <w:position w:val="-14"/>
        </w:rPr>
        <w:object w:dxaOrig="4000" w:dyaOrig="420" w14:anchorId="5CD907F7">
          <v:shape id="_x0000_i1668" type="#_x0000_t75" style="width:199.6pt;height:20.65pt" o:ole="">
            <v:imagedata r:id="rId1321" o:title=""/>
          </v:shape>
          <o:OLEObject Type="Embed" ProgID="Equation.DSMT4" ShapeID="_x0000_i1668" DrawAspect="Content" ObjectID="_1350756259" r:id="rId132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21</w:instrText>
        </w:r>
      </w:fldSimple>
      <w:r>
        <w:instrText>)</w:instrText>
      </w:r>
      <w:r>
        <w:fldChar w:fldCharType="end"/>
      </w:r>
    </w:p>
    <w:p w14:paraId="2A532AC7" w14:textId="77777777" w:rsidR="008C7882" w:rsidRDefault="008C7882" w:rsidP="008C7882">
      <w:proofErr w:type="gramStart"/>
      <w:r>
        <w:t>where</w:t>
      </w:r>
      <w:proofErr w:type="gramEnd"/>
      <w:r>
        <w:t>,</w:t>
      </w:r>
    </w:p>
    <w:p w14:paraId="539CCB84" w14:textId="77777777" w:rsidR="008C7882" w:rsidRDefault="008C7882" w:rsidP="008C7882">
      <w:pPr>
        <w:pStyle w:val="MTDisplayEquation"/>
      </w:pPr>
      <w:r>
        <w:tab/>
      </w:r>
      <w:r w:rsidR="00C22DFA" w:rsidRPr="00D85C52">
        <w:rPr>
          <w:position w:val="-106"/>
        </w:rPr>
        <w:object w:dxaOrig="6020" w:dyaOrig="1480" w14:anchorId="0D13808D">
          <v:shape id="_x0000_i1669" type="#_x0000_t75" style="width:301.55pt;height:73.45pt" o:ole="">
            <v:imagedata r:id="rId1323" o:title=""/>
          </v:shape>
          <o:OLEObject Type="Embed" ProgID="Equation.DSMT4" ShapeID="_x0000_i1669" DrawAspect="Content" ObjectID="_1350756260" r:id="rId132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22</w:instrText>
        </w:r>
      </w:fldSimple>
      <w:r>
        <w:instrText>)</w:instrText>
      </w:r>
      <w:r>
        <w:fldChar w:fldCharType="end"/>
      </w:r>
    </w:p>
    <w:p w14:paraId="41385BC6" w14:textId="77777777" w:rsidR="00FB6012" w:rsidRPr="00FB6012" w:rsidRDefault="00FB6012" w:rsidP="008F4203">
      <w:r>
        <w:br w:type="page"/>
      </w:r>
    </w:p>
    <w:p w14:paraId="2A258616" w14:textId="77777777" w:rsidR="00FB6012" w:rsidRDefault="00FB6012" w:rsidP="00FB6012">
      <w:pPr>
        <w:pStyle w:val="Heading2"/>
      </w:pPr>
      <w:bookmarkStart w:id="171" w:name="_Toc176704842"/>
      <w:bookmarkStart w:id="172" w:name="_Toc387680150"/>
      <w:r>
        <w:lastRenderedPageBreak/>
        <w:t>Weak formulation for biphasic materials</w:t>
      </w:r>
      <w:bookmarkEnd w:id="171"/>
      <w:bookmarkEnd w:id="172"/>
    </w:p>
    <w:p w14:paraId="7C95B495" w14:textId="77777777" w:rsidR="00FB6012" w:rsidRPr="000037DA" w:rsidRDefault="00FB6012" w:rsidP="00FB6012">
      <w:r w:rsidRPr="000037DA">
        <w:t xml:space="preserve">A weak </w:t>
      </w:r>
      <w:r>
        <w:t xml:space="preserve">form of the </w:t>
      </w:r>
      <w:r w:rsidRPr="000037DA">
        <w:t xml:space="preserve">statement </w:t>
      </w:r>
      <w:r>
        <w:t xml:space="preserve">conservation of linear momemtum for </w:t>
      </w:r>
      <w:r w:rsidRPr="000037DA">
        <w:t xml:space="preserve">the quasi-static </w:t>
      </w:r>
      <w:r>
        <w:t xml:space="preserve">case </w:t>
      </w:r>
      <w:r w:rsidRPr="000037DA">
        <w:t>is obtained by using Eqs.</w:t>
      </w:r>
      <w:r w:rsidR="00F71297">
        <w:fldChar w:fldCharType="begin"/>
      </w:r>
      <w:r w:rsidR="00F71297">
        <w:instrText xml:space="preserve"> GOTOBUTTON ZEqnNum902981  \* MERGEFORMAT </w:instrText>
      </w:r>
      <w:fldSimple w:instr=" REF ZEqnNum902981 \* Charformat \! \* MERGEFORMAT ">
        <w:r w:rsidR="008D52AD">
          <w:instrText>(2.97)</w:instrText>
        </w:r>
      </w:fldSimple>
      <w:r w:rsidR="00F71297">
        <w:fldChar w:fldCharType="end"/>
      </w:r>
      <w:r w:rsidRPr="000037DA">
        <w:t xml:space="preserve"> </w:t>
      </w:r>
      <w:proofErr w:type="gramStart"/>
      <w:r w:rsidRPr="000037DA">
        <w:t>and</w:t>
      </w:r>
      <w:proofErr w:type="gramEnd"/>
      <w:r w:rsidRPr="000037DA">
        <w:t xml:space="preserve"> </w:t>
      </w:r>
      <w:r w:rsidR="00F71297">
        <w:fldChar w:fldCharType="begin"/>
      </w:r>
      <w:r w:rsidR="00F71297">
        <w:instrText xml:space="preserve"> GOTOBUTTON ZEqnNum916857  \* MERGEFORMAT </w:instrText>
      </w:r>
      <w:fldSimple w:instr=" REF ZEqnNum916857 \* Charformat \! \* MERGEFORMAT ">
        <w:r w:rsidR="008D52AD">
          <w:instrText>(2.99)</w:instrText>
        </w:r>
      </w:fldSimple>
      <w:r w:rsidR="00F71297">
        <w:fldChar w:fldCharType="end"/>
      </w:r>
      <w:r>
        <w:t>:</w:t>
      </w:r>
    </w:p>
    <w:p w14:paraId="163DB9FC" w14:textId="77777777" w:rsidR="00FB6012" w:rsidRPr="000037DA" w:rsidRDefault="00FB6012" w:rsidP="00FB6012">
      <w:pPr>
        <w:pStyle w:val="MTDisplayEquation"/>
      </w:pPr>
      <w:r w:rsidRPr="000037DA">
        <w:tab/>
      </w:r>
      <w:r w:rsidR="001C1E70" w:rsidRPr="00D85C52">
        <w:rPr>
          <w:position w:val="-18"/>
        </w:rPr>
        <w:object w:dxaOrig="4980" w:dyaOrig="500" w14:anchorId="40375154">
          <v:shape id="_x0000_i2774" type="#_x0000_t75" style="width:249.5pt;height:24.95pt" o:ole="">
            <v:imagedata r:id="rId1325" o:title=""/>
          </v:shape>
          <o:OLEObject Type="Embed" ProgID="Equation.DSMT4" ShapeID="_x0000_i2774" DrawAspect="Content" ObjectID="_1350756261" r:id="rId1326"/>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23</w:instrText>
        </w:r>
      </w:fldSimple>
      <w:r>
        <w:instrText>)</w:instrText>
      </w:r>
      <w:r>
        <w:fldChar w:fldCharType="end"/>
      </w:r>
    </w:p>
    <w:p w14:paraId="5914A3C8" w14:textId="4F74C6C7" w:rsidR="00FB6012" w:rsidRDefault="00FB6012" w:rsidP="00FB6012">
      <w:pPr>
        <w:rPr>
          <w:ins w:id="173" w:author="Gerard" w:date="2014-11-07T12:48:00Z"/>
        </w:rPr>
      </w:pPr>
      <w:proofErr w:type="gramStart"/>
      <w:r w:rsidRPr="000037DA">
        <w:t>where</w:t>
      </w:r>
      <w:proofErr w:type="gramEnd"/>
      <w:r w:rsidRPr="000037DA">
        <w:t xml:space="preserve"> </w:t>
      </w:r>
      <w:r w:rsidR="00D85C52" w:rsidRPr="00D85C52">
        <w:rPr>
          <w:position w:val="-6"/>
        </w:rPr>
        <w:object w:dxaOrig="200" w:dyaOrig="279" w14:anchorId="2537CE85">
          <v:shape id="_x0000_i1671" type="#_x0000_t75" style="width:10pt;height:14.25pt" o:ole="">
            <v:imagedata r:id="rId1327" o:title=""/>
          </v:shape>
          <o:OLEObject Type="Embed" ProgID="Equation.DSMT4" ShapeID="_x0000_i1671" DrawAspect="Content" ObjectID="_1350756262" r:id="rId1328"/>
        </w:object>
      </w:r>
      <w:r w:rsidRPr="000037DA">
        <w:t xml:space="preserve"> is the domain of interest defined on the solid matrix, </w:t>
      </w:r>
      <w:r w:rsidR="00D85C52" w:rsidRPr="00D85C52">
        <w:rPr>
          <w:position w:val="-6"/>
        </w:rPr>
        <w:object w:dxaOrig="420" w:dyaOrig="320" w14:anchorId="68FA9756">
          <v:shape id="_x0000_i1672" type="#_x0000_t75" style="width:20.65pt;height:16.4pt" o:ole="">
            <v:imagedata r:id="rId1329" o:title=""/>
          </v:shape>
          <o:OLEObject Type="Embed" ProgID="Equation.DSMT4" ShapeID="_x0000_i1672" DrawAspect="Content" ObjectID="_1350756263" r:id="rId1330"/>
        </w:object>
      </w:r>
      <w:r w:rsidRPr="000037DA">
        <w:t xml:space="preserve"> is a virtual velocity of the solid and </w:t>
      </w:r>
      <w:r w:rsidR="00D85C52" w:rsidRPr="00D85C52">
        <w:rPr>
          <w:position w:val="-10"/>
        </w:rPr>
        <w:object w:dxaOrig="380" w:dyaOrig="320" w14:anchorId="708CA1F8">
          <v:shape id="_x0000_i1673" type="#_x0000_t75" style="width:18.55pt;height:16.4pt" o:ole="">
            <v:imagedata r:id="rId1331" o:title=""/>
          </v:shape>
          <o:OLEObject Type="Embed" ProgID="Equation.DSMT4" ShapeID="_x0000_i1673" DrawAspect="Content" ObjectID="_1350756264" r:id="rId1332"/>
        </w:object>
      </w:r>
      <w:r w:rsidRPr="000037DA">
        <w:t xml:space="preserve"> is a virtual pressure of the fluid </w:t>
      </w:r>
      <w:r>
        <w:fldChar w:fldCharType="begin"/>
      </w:r>
      <w:r w:rsidR="00A56950">
        <w:instrText xml:space="preserve"> ADDIN EN.CITE &lt;EndNote&gt;&lt;Cite&gt;&lt;Author&gt;Un&lt;/Author&gt;&lt;Year&gt;2006&lt;/Year&gt;&lt;RecNum&gt;50&lt;/RecNum&gt;&lt;DisplayText&gt;[26]&lt;/DisplayText&gt;&lt;record&gt;&lt;rec-number&gt;50&lt;/rec-number&gt;&lt;foreign-keys&gt;&lt;key app="EN" db-id="xxf0rdw27fzf0ie5dv9xdazn9pr5svpwws09"&gt;50&lt;/key&gt;&lt;/foreign-keys&gt;&lt;ref-type name="Journal Article"&gt;17&lt;/ref-type&gt;&lt;contributors&gt;&lt;authors&gt;&lt;author&gt;Un, K.&lt;/author&gt;&lt;author&gt;Spilker, R. L.&lt;/author&gt;&lt;/authors&gt;&lt;/contributors&gt;&lt;auth-address&gt;Department of Biomedical Engineering and Scientific Computation Research Center, Rensselaer Polytechnic Institute, Troy, NY 12180-3590, USA.&lt;/auth-address&gt;&lt;titles&gt;&lt;title&gt;A penetration-based finite element method for hyperelastic 3D biphasic tissues in contact. Part II: finite element simulations&lt;/title&gt;&lt;secondary-title&gt;J Biomech Eng&lt;/secondary-title&gt;&lt;alt-title&gt;Journal of biomechanical engineering&lt;/alt-title&gt;&lt;/titles&gt;&lt;periodical&gt;&lt;full-title&gt;J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engineering&lt;/abbr-1&gt;&lt;/alt-periodical&gt;&lt;pages&gt;934-42&lt;/pages&gt;&lt;volume&gt;128&lt;/volume&gt;&lt;number&gt;6&lt;/number&gt;&lt;keywords&gt;&lt;keyword&gt;Anisotropy&lt;/keyword&gt;&lt;keyword&gt;Bone and Bones/*physiology&lt;/keyword&gt;&lt;keyword&gt;Computer Simulation&lt;/keyword&gt;&lt;keyword&gt;Connective Tissue/*physiology&lt;/keyword&gt;&lt;keyword&gt;Elasticity&lt;/keyword&gt;&lt;keyword&gt;Finite Element Analysis&lt;/keyword&gt;&lt;keyword&gt;Humans&lt;/keyword&gt;&lt;keyword&gt;*Models, Biological&lt;/keyword&gt;&lt;keyword&gt;Shear Strength&lt;/keyword&gt;&lt;keyword&gt;Shoulder Joint/*physiology&lt;/keyword&gt;&lt;keyword&gt;Stress, Mechanical&lt;/keyword&gt;&lt;keyword&gt;Surface Properties&lt;/keyword&gt;&lt;/keywords&gt;&lt;dates&gt;&lt;year&gt;2006&lt;/year&gt;&lt;pub-dates&gt;&lt;date&gt;Dec&lt;/date&gt;&lt;/pub-dates&gt;&lt;/dates&gt;&lt;isbn&gt;0148-0731 (Print)&lt;/isbn&gt;&lt;accession-num&gt;17154696&lt;/accession-num&gt;&lt;urls&gt;&lt;related-urls&gt;&lt;url&gt;http://www.ncbi.nlm.nih.gov/entrez/query.fcgi?cmd=Retrieve&amp;amp;db=PubMed&amp;amp;dopt=Citation&amp;amp;list_uids=17154696 &lt;/url&gt;&lt;/related-urls&gt;&lt;/urls&gt;&lt;research-notes&gt; Journal Article&amp;#xD;United States&lt;/research-notes&gt;&lt;language&gt;eng&lt;/language&gt;&lt;/record&gt;&lt;/Cite&gt;&lt;/EndNote&gt;</w:instrText>
      </w:r>
      <w:r>
        <w:fldChar w:fldCharType="separate"/>
      </w:r>
      <w:r w:rsidR="00A56950">
        <w:rPr>
          <w:noProof/>
        </w:rPr>
        <w:t>[</w:t>
      </w:r>
      <w:hyperlink w:anchor="_ENREF_26" w:tooltip="Un, 2006 #50" w:history="1">
        <w:r w:rsidR="00A56950">
          <w:rPr>
            <w:noProof/>
          </w:rPr>
          <w:t>26</w:t>
        </w:r>
      </w:hyperlink>
      <w:r w:rsidR="00A56950">
        <w:rPr>
          <w:noProof/>
        </w:rPr>
        <w:t>]</w:t>
      </w:r>
      <w:r>
        <w:fldChar w:fldCharType="end"/>
      </w:r>
      <w:r w:rsidR="0018091D">
        <w:t>.</w:t>
      </w:r>
      <w:r>
        <w:t xml:space="preserve"> </w:t>
      </w:r>
      <w:r w:rsidR="00D85C52" w:rsidRPr="00D85C52">
        <w:rPr>
          <w:position w:val="-6"/>
        </w:rPr>
        <w:object w:dxaOrig="300" w:dyaOrig="279" w14:anchorId="5E2E9E3A">
          <v:shape id="_x0000_i1674" type="#_x0000_t75" style="width:14.95pt;height:14.25pt" o:ole="">
            <v:imagedata r:id="rId1333" o:title=""/>
          </v:shape>
          <o:OLEObject Type="Embed" ProgID="Equation.DSMT4" ShapeID="_x0000_i1674" DrawAspect="Content" ObjectID="_1350756265" r:id="rId1334"/>
        </w:object>
      </w:r>
      <w:r>
        <w:t xml:space="preserve"> </w:t>
      </w:r>
      <w:proofErr w:type="gramStart"/>
      <w:r>
        <w:t>is</w:t>
      </w:r>
      <w:proofErr w:type="gramEnd"/>
      <w:r>
        <w:t xml:space="preserve"> an elemental volume of </w:t>
      </w:r>
      <w:r w:rsidR="00D85C52" w:rsidRPr="00D85C52">
        <w:rPr>
          <w:position w:val="-6"/>
        </w:rPr>
        <w:object w:dxaOrig="200" w:dyaOrig="279" w14:anchorId="3D791014">
          <v:shape id="_x0000_i1675" type="#_x0000_t75" style="width:10pt;height:14.25pt" o:ole="">
            <v:imagedata r:id="rId1335" o:title=""/>
          </v:shape>
          <o:OLEObject Type="Embed" ProgID="Equation.DSMT4" ShapeID="_x0000_i1675" DrawAspect="Content" ObjectID="_1350756266" r:id="rId1336"/>
        </w:object>
      </w:r>
      <w:r w:rsidRPr="000037DA">
        <w:t>.  Using the divergence theorem, this expression may be rearranged as</w:t>
      </w:r>
    </w:p>
    <w:p w14:paraId="4DFAA7C5" w14:textId="48572D74" w:rsidR="001C1E70" w:rsidRPr="000037DA" w:rsidDel="00DD709E" w:rsidRDefault="001C1E70" w:rsidP="001C1E70">
      <w:pPr>
        <w:pStyle w:val="MTDisplayEquation"/>
        <w:rPr>
          <w:del w:id="174" w:author="Gerard" w:date="2014-11-07T13:02:00Z"/>
        </w:rPr>
        <w:pPrChange w:id="175" w:author="Gerard" w:date="2014-11-07T12:48:00Z">
          <w:pPr/>
        </w:pPrChange>
      </w:pPr>
    </w:p>
    <w:p w14:paraId="07DC0215" w14:textId="434DBDCF" w:rsidR="00FB6012" w:rsidRPr="000037DA" w:rsidRDefault="00FB6012" w:rsidP="00FB6012">
      <w:pPr>
        <w:pStyle w:val="MTDisplayEquation"/>
      </w:pPr>
      <w:r w:rsidRPr="000037DA">
        <w:tab/>
      </w:r>
      <w:r w:rsidR="001529A7" w:rsidRPr="00DD709E">
        <w:rPr>
          <w:position w:val="-42"/>
        </w:rPr>
        <w:object w:dxaOrig="5200" w:dyaOrig="960" w14:anchorId="686AB684">
          <v:shape id="_x0000_i2782" type="#_x0000_t75" style="width:259.5pt;height:49.2pt" o:ole="">
            <v:imagedata r:id="rId1337" o:title=""/>
          </v:shape>
          <o:OLEObject Type="Embed" ProgID="Equation.DSMT4" ShapeID="_x0000_i2782" DrawAspect="Content" ObjectID="_1350756267" r:id="rId1338"/>
        </w:object>
      </w:r>
      <w:r>
        <w:t>,</w:t>
      </w:r>
      <w:r w:rsidRPr="000037DA">
        <w:tab/>
      </w:r>
      <w:r>
        <w:fldChar w:fldCharType="begin"/>
      </w:r>
      <w:r>
        <w:instrText xml:space="preserve"> MACROBUTTON MTPlaceRef \* MERGEFORMAT </w:instrText>
      </w:r>
      <w:fldSimple w:instr=" SEQ MTEqn \h \* MERGEFORMAT "/>
      <w:bookmarkStart w:id="176" w:name="ZEqnNum414242"/>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24</w:instrText>
        </w:r>
      </w:fldSimple>
      <w:r>
        <w:instrText>)</w:instrText>
      </w:r>
      <w:bookmarkEnd w:id="176"/>
      <w:r>
        <w:fldChar w:fldCharType="end"/>
      </w:r>
    </w:p>
    <w:p w14:paraId="1E488B9D" w14:textId="191B0183" w:rsidR="00FB6012" w:rsidRDefault="00FB6012" w:rsidP="00FB6012">
      <w:proofErr w:type="gramStart"/>
      <w:r w:rsidRPr="000037DA">
        <w:t>where</w:t>
      </w:r>
      <w:proofErr w:type="gramEnd"/>
      <w:r w:rsidRPr="000037DA">
        <w:t xml:space="preserve"> </w:t>
      </w:r>
      <w:r w:rsidR="00D85C52" w:rsidRPr="00D85C52">
        <w:rPr>
          <w:position w:val="-16"/>
        </w:rPr>
        <w:object w:dxaOrig="3100" w:dyaOrig="440" w14:anchorId="60E8CB54">
          <v:shape id="_x0000_i1677" type="#_x0000_t75" style="width:154.7pt;height:22.1pt" o:ole="">
            <v:imagedata r:id="rId1339" o:title=""/>
          </v:shape>
          <o:OLEObject Type="Embed" ProgID="Equation.DSMT4" ShapeID="_x0000_i1677" DrawAspect="Content" ObjectID="_1350756268" r:id="rId1340"/>
        </w:object>
      </w:r>
      <w:r w:rsidRPr="000037DA">
        <w:t xml:space="preserve"> is the virtual rate of deformation tensor, </w:t>
      </w:r>
      <w:r w:rsidR="00D85C52" w:rsidRPr="00D85C52">
        <w:rPr>
          <w:position w:val="-6"/>
        </w:rPr>
        <w:object w:dxaOrig="800" w:dyaOrig="260" w14:anchorId="5DCD4C80">
          <v:shape id="_x0000_i1678" type="#_x0000_t75" style="width:39.9pt;height:12.1pt" o:ole="">
            <v:imagedata r:id="rId1341" o:title=""/>
          </v:shape>
          <o:OLEObject Type="Embed" ProgID="Equation.DSMT4" ShapeID="_x0000_i1678" DrawAspect="Content" ObjectID="_1350756269" r:id="rId1342"/>
        </w:object>
      </w:r>
      <w:r w:rsidRPr="000037DA">
        <w:t xml:space="preserve"> is the total traction on the surface </w:t>
      </w:r>
      <w:r w:rsidR="00D85C52" w:rsidRPr="00D85C52">
        <w:rPr>
          <w:position w:val="-6"/>
        </w:rPr>
        <w:object w:dxaOrig="320" w:dyaOrig="279" w14:anchorId="27FCB56D">
          <v:shape id="_x0000_i1679" type="#_x0000_t75" style="width:16.4pt;height:14.25pt" o:ole="">
            <v:imagedata r:id="rId1343" o:title=""/>
          </v:shape>
          <o:OLEObject Type="Embed" ProgID="Equation.DSMT4" ShapeID="_x0000_i1679" DrawAspect="Content" ObjectID="_1350756270" r:id="rId1344"/>
        </w:object>
      </w:r>
      <w:r w:rsidRPr="000037DA">
        <w:t xml:space="preserve">, and </w:t>
      </w:r>
      <w:r w:rsidR="00D85C52" w:rsidRPr="00D85C52">
        <w:rPr>
          <w:position w:val="-12"/>
        </w:rPr>
        <w:object w:dxaOrig="999" w:dyaOrig="360" w14:anchorId="24C8D1CB">
          <v:shape id="_x0000_i1680" type="#_x0000_t75" style="width:49.9pt;height:18.55pt" o:ole="">
            <v:imagedata r:id="rId1345" o:title=""/>
          </v:shape>
          <o:OLEObject Type="Embed" ProgID="Equation.DSMT4" ShapeID="_x0000_i1680" DrawAspect="Content" ObjectID="_1350756271" r:id="rId1346"/>
        </w:object>
      </w:r>
      <w:r w:rsidRPr="000037DA">
        <w:t xml:space="preserve"> is the component of the fluid flux normal to </w:t>
      </w:r>
      <w:r w:rsidR="00D85C52" w:rsidRPr="00D85C52">
        <w:rPr>
          <w:position w:val="-6"/>
        </w:rPr>
        <w:object w:dxaOrig="320" w:dyaOrig="279" w14:anchorId="47251F41">
          <v:shape id="_x0000_i1681" type="#_x0000_t75" style="width:16.4pt;height:14.25pt" o:ole="">
            <v:imagedata r:id="rId1347" o:title=""/>
          </v:shape>
          <o:OLEObject Type="Embed" ProgID="Equation.DSMT4" ShapeID="_x0000_i1681" DrawAspect="Content" ObjectID="_1350756272" r:id="rId1348"/>
        </w:object>
      </w:r>
      <w:r w:rsidRPr="000037DA">
        <w:t xml:space="preserve">, with </w:t>
      </w:r>
      <w:r w:rsidR="00D85C52" w:rsidRPr="00D85C52">
        <w:rPr>
          <w:position w:val="-4"/>
        </w:rPr>
        <w:object w:dxaOrig="200" w:dyaOrig="200" w14:anchorId="762CD787">
          <v:shape id="_x0000_i1682" type="#_x0000_t75" style="width:10pt;height:10pt" o:ole="">
            <v:imagedata r:id="rId1349" o:title=""/>
          </v:shape>
          <o:OLEObject Type="Embed" ProgID="Equation.DSMT4" ShapeID="_x0000_i1682" DrawAspect="Content" ObjectID="_1350756273" r:id="rId1350"/>
        </w:object>
      </w:r>
      <w:r w:rsidRPr="000037DA">
        <w:t xml:space="preserve"> representing the unit outward normal to </w:t>
      </w:r>
      <w:r w:rsidR="00D85C52" w:rsidRPr="00D85C52">
        <w:rPr>
          <w:position w:val="-6"/>
        </w:rPr>
        <w:object w:dxaOrig="320" w:dyaOrig="279" w14:anchorId="31554ADB">
          <v:shape id="_x0000_i1683" type="#_x0000_t75" style="width:16.4pt;height:14.25pt" o:ole="">
            <v:imagedata r:id="rId1351" o:title=""/>
          </v:shape>
          <o:OLEObject Type="Embed" ProgID="Equation.DSMT4" ShapeID="_x0000_i1683" DrawAspect="Content" ObjectID="_1350756274" r:id="rId1352"/>
        </w:object>
      </w:r>
      <w:r w:rsidR="0018091D">
        <w:t>.</w:t>
      </w:r>
      <w:r w:rsidRPr="000037DA">
        <w:t xml:space="preserve"> </w:t>
      </w:r>
      <w:r w:rsidR="00D85C52" w:rsidRPr="00D85C52">
        <w:rPr>
          <w:position w:val="-6"/>
        </w:rPr>
        <w:object w:dxaOrig="320" w:dyaOrig="279" w14:anchorId="3025944B">
          <v:shape id="_x0000_i1684" type="#_x0000_t75" style="width:16.4pt;height:14.25pt" o:ole="">
            <v:imagedata r:id="rId1353" o:title=""/>
          </v:shape>
          <o:OLEObject Type="Embed" ProgID="Equation.DSMT4" ShapeID="_x0000_i1684" DrawAspect="Content" ObjectID="_1350756275" r:id="rId1354"/>
        </w:object>
      </w:r>
      <w:r w:rsidRPr="000037DA">
        <w:t xml:space="preserve"> </w:t>
      </w:r>
      <w:proofErr w:type="gramStart"/>
      <w:r w:rsidRPr="000037DA">
        <w:t>represents</w:t>
      </w:r>
      <w:proofErr w:type="gramEnd"/>
      <w:r w:rsidRPr="000037DA">
        <w:t xml:space="preserve"> an elemental area of </w:t>
      </w:r>
      <w:r w:rsidR="00D85C52" w:rsidRPr="00D85C52">
        <w:rPr>
          <w:position w:val="-6"/>
        </w:rPr>
        <w:object w:dxaOrig="320" w:dyaOrig="279" w14:anchorId="2CB6C7D4">
          <v:shape id="_x0000_i1685" type="#_x0000_t75" style="width:16.4pt;height:14.25pt" o:ole="">
            <v:imagedata r:id="rId1355" o:title=""/>
          </v:shape>
          <o:OLEObject Type="Embed" ProgID="Equation.DSMT4" ShapeID="_x0000_i1685" DrawAspect="Content" ObjectID="_1350756276" r:id="rId1356"/>
        </w:object>
      </w:r>
      <w:r w:rsidRPr="000037DA">
        <w:t xml:space="preserve">.  In this type of problem, essential boundary conditions are prescribed </w:t>
      </w:r>
      <w:r w:rsidR="0018091D">
        <w:t>for</w:t>
      </w:r>
      <w:r w:rsidRPr="000037DA">
        <w:t xml:space="preserve"> </w:t>
      </w:r>
      <w:r w:rsidR="00D85C52" w:rsidRPr="00D85C52">
        <w:rPr>
          <w:position w:val="-6"/>
        </w:rPr>
        <w:object w:dxaOrig="200" w:dyaOrig="220" w14:anchorId="7B1CEDE6">
          <v:shape id="_x0000_i1686" type="#_x0000_t75" style="width:10pt;height:10.7pt" o:ole="">
            <v:imagedata r:id="rId1357" o:title=""/>
          </v:shape>
          <o:OLEObject Type="Embed" ProgID="Equation.DSMT4" ShapeID="_x0000_i1686" DrawAspect="Content" ObjectID="_1350756277" r:id="rId1358"/>
        </w:object>
      </w:r>
      <w:r w:rsidRPr="000037DA">
        <w:t xml:space="preserve"> and </w:t>
      </w:r>
      <w:r w:rsidR="00D85C52" w:rsidRPr="00D85C52">
        <w:rPr>
          <w:position w:val="-10"/>
        </w:rPr>
        <w:object w:dxaOrig="240" w:dyaOrig="260" w14:anchorId="1FDF8140">
          <v:shape id="_x0000_i1687" type="#_x0000_t75" style="width:12.1pt;height:12.1pt" o:ole="">
            <v:imagedata r:id="rId1359" o:title=""/>
          </v:shape>
          <o:OLEObject Type="Embed" ProgID="Equation.DSMT4" ShapeID="_x0000_i1687" DrawAspect="Content" ObjectID="_1350756278" r:id="rId1360"/>
        </w:object>
      </w:r>
      <w:r w:rsidRPr="000037DA">
        <w:t xml:space="preserve">, and natural boundary conditions </w:t>
      </w:r>
      <w:r w:rsidR="0018091D">
        <w:t>are prescribed for</w:t>
      </w:r>
      <w:r w:rsidRPr="000037DA">
        <w:t xml:space="preserve"> </w:t>
      </w:r>
      <w:r w:rsidR="00D85C52" w:rsidRPr="00D85C52">
        <w:rPr>
          <w:position w:val="-6"/>
        </w:rPr>
        <w:object w:dxaOrig="160" w:dyaOrig="260" w14:anchorId="5C6E2EEB">
          <v:shape id="_x0000_i1688" type="#_x0000_t75" style="width:7.85pt;height:12.1pt" o:ole="">
            <v:imagedata r:id="rId1361" o:title=""/>
          </v:shape>
          <o:OLEObject Type="Embed" ProgID="Equation.DSMT4" ShapeID="_x0000_i1688" DrawAspect="Content" ObjectID="_1350756279" r:id="rId1362"/>
        </w:object>
      </w:r>
      <w:r w:rsidRPr="000037DA">
        <w:t xml:space="preserve"> and </w:t>
      </w:r>
      <w:r w:rsidR="00D85C52" w:rsidRPr="00D85C52">
        <w:rPr>
          <w:position w:val="-12"/>
        </w:rPr>
        <w:object w:dxaOrig="300" w:dyaOrig="360" w14:anchorId="0A0ACFD5">
          <v:shape id="_x0000_i1689" type="#_x0000_t75" style="width:14.95pt;height:18.55pt" o:ole="">
            <v:imagedata r:id="rId1363" o:title=""/>
          </v:shape>
          <o:OLEObject Type="Embed" ProgID="Equation.DSMT4" ShapeID="_x0000_i1689" DrawAspect="Content" ObjectID="_1350756280" r:id="rId1364"/>
        </w:object>
      </w:r>
      <w:r w:rsidRPr="000037DA">
        <w:t>. In the expression of Eq.</w:t>
      </w:r>
      <w:r w:rsidR="00F71297">
        <w:fldChar w:fldCharType="begin"/>
      </w:r>
      <w:r w:rsidR="00F71297">
        <w:instrText xml:space="preserve"> GOTOBUTTON ZEqnNum414242  \* MERGEFORMAT </w:instrText>
      </w:r>
      <w:fldSimple w:instr=" REF ZEqnNum414242 \* Charformat \! \* MERGEFORMAT ">
        <w:r w:rsidR="008D52AD">
          <w:instrText>(3.24)</w:instrText>
        </w:r>
      </w:fldSimple>
      <w:r w:rsidR="00F71297">
        <w:fldChar w:fldCharType="end"/>
      </w:r>
      <w:r w:rsidRPr="000037DA">
        <w:t xml:space="preserve">, </w:t>
      </w:r>
      <w:r w:rsidR="00D85C52" w:rsidRPr="00D85C52">
        <w:rPr>
          <w:position w:val="-16"/>
        </w:rPr>
        <w:object w:dxaOrig="1960" w:dyaOrig="440" w14:anchorId="5BD3C56A">
          <v:shape id="_x0000_i1690" type="#_x0000_t75" style="width:97.65pt;height:22.1pt" o:ole="">
            <v:imagedata r:id="rId1365" o:title=""/>
          </v:shape>
          <o:OLEObject Type="Embed" ProgID="Equation.DSMT4" ShapeID="_x0000_i1690" DrawAspect="Content" ObjectID="_1350756281" r:id="rId1366"/>
        </w:object>
      </w:r>
      <w:r w:rsidRPr="000037DA">
        <w:t xml:space="preserve"> represents the virtual work.</w:t>
      </w:r>
    </w:p>
    <w:p w14:paraId="6020D169" w14:textId="77777777" w:rsidR="00FB6012" w:rsidRPr="000037DA" w:rsidRDefault="00FB6012" w:rsidP="00FB6012">
      <w:pPr>
        <w:pStyle w:val="Heading3"/>
      </w:pPr>
      <w:bookmarkStart w:id="177" w:name="_Toc176704843"/>
      <w:bookmarkStart w:id="178" w:name="_Toc387680151"/>
      <w:r>
        <w:t>Linearization</w:t>
      </w:r>
      <w:bookmarkEnd w:id="177"/>
      <w:bookmarkEnd w:id="178"/>
    </w:p>
    <w:p w14:paraId="660E9F01" w14:textId="77777777" w:rsidR="00FB6012" w:rsidRPr="000037DA" w:rsidRDefault="00FB6012" w:rsidP="00FB6012">
      <w:r w:rsidRPr="000037DA">
        <w:tab/>
      </w:r>
      <w:proofErr w:type="gramStart"/>
      <w:r>
        <w:t>Since t</w:t>
      </w:r>
      <w:r w:rsidRPr="000037DA">
        <w:t xml:space="preserve">he system of equations </w:t>
      </w:r>
      <w:r>
        <w:t xml:space="preserve">in </w:t>
      </w:r>
      <w:r w:rsidRPr="000037DA">
        <w:t>Eq.</w:t>
      </w:r>
      <w:proofErr w:type="gramEnd"/>
      <w:r w:rsidR="00DE5C49">
        <w:fldChar w:fldCharType="begin"/>
      </w:r>
      <w:r w:rsidR="00DE5C49">
        <w:instrText xml:space="preserve"> GOTOBUTTON ZEqnNum414242  \* MERGEFORMAT </w:instrText>
      </w:r>
      <w:fldSimple w:instr=" REF ZEqnNum414242 \* Charformat \! \* MERGEFORMAT ">
        <w:r w:rsidR="008D52AD">
          <w:instrText>(3.24)</w:instrText>
        </w:r>
      </w:fldSimple>
      <w:r w:rsidR="00DE5C49">
        <w:fldChar w:fldCharType="end"/>
      </w:r>
      <w:r>
        <w:t xml:space="preserve"> </w:t>
      </w:r>
      <w:proofErr w:type="gramStart"/>
      <w:r>
        <w:t>is</w:t>
      </w:r>
      <w:proofErr w:type="gramEnd"/>
      <w:r>
        <w:t xml:space="preserve"> highly nonlinear, its solution requires an iterative scheme such as Newton’s method</w:t>
      </w:r>
      <w:r w:rsidRPr="000037DA">
        <w:t xml:space="preserve">.  </w:t>
      </w:r>
      <w:r>
        <w:t xml:space="preserve">This requires the </w:t>
      </w:r>
      <w:r w:rsidRPr="000037DA">
        <w:t>lineari</w:t>
      </w:r>
      <w:r>
        <w:t>zation of</w:t>
      </w:r>
      <w:r w:rsidRPr="000037DA">
        <w:t xml:space="preserve"> </w:t>
      </w:r>
      <w:r w:rsidR="00D85C52" w:rsidRPr="00D85C52">
        <w:rPr>
          <w:position w:val="-6"/>
        </w:rPr>
        <w:object w:dxaOrig="420" w:dyaOrig="279" w14:anchorId="664965B2">
          <v:shape id="_x0000_i1691" type="#_x0000_t75" style="width:20.65pt;height:14.25pt" o:ole="">
            <v:imagedata r:id="rId1367" o:title=""/>
          </v:shape>
          <o:OLEObject Type="Embed" ProgID="Equation.DSMT4" ShapeID="_x0000_i1691" DrawAspect="Content" ObjectID="_1350756282" r:id="rId1368"/>
        </w:object>
      </w:r>
      <w:r w:rsidRPr="000037DA">
        <w:t xml:space="preserve"> at some trial solution </w:t>
      </w:r>
      <w:r w:rsidR="00D85C52" w:rsidRPr="00D85C52">
        <w:rPr>
          <w:position w:val="-16"/>
        </w:rPr>
        <w:object w:dxaOrig="840" w:dyaOrig="440" w14:anchorId="28CF56FA">
          <v:shape id="_x0000_i1692" type="#_x0000_t75" style="width:42.75pt;height:22.1pt" o:ole="">
            <v:imagedata r:id="rId1369" o:title=""/>
          </v:shape>
          <o:OLEObject Type="Embed" ProgID="Equation.DSMT4" ShapeID="_x0000_i1692" DrawAspect="Content" ObjectID="_1350756283" r:id="rId1370"/>
        </w:object>
      </w:r>
      <w:r w:rsidRPr="000037DA">
        <w:t xml:space="preserve">, along an increment </w:t>
      </w:r>
      <w:r w:rsidR="00D85C52" w:rsidRPr="00D85C52">
        <w:rPr>
          <w:position w:val="-6"/>
        </w:rPr>
        <w:object w:dxaOrig="360" w:dyaOrig="279" w14:anchorId="35486B38">
          <v:shape id="_x0000_i1693" type="#_x0000_t75" style="width:18.55pt;height:14.25pt" o:ole="">
            <v:imagedata r:id="rId1371" o:title=""/>
          </v:shape>
          <o:OLEObject Type="Embed" ProgID="Equation.DSMT4" ShapeID="_x0000_i1693" DrawAspect="Content" ObjectID="_1350756284" r:id="rId1372"/>
        </w:object>
      </w:r>
      <w:r w:rsidRPr="000037DA">
        <w:t xml:space="preserve"> in </w:t>
      </w:r>
      <w:r w:rsidR="00D85C52" w:rsidRPr="00D85C52">
        <w:rPr>
          <w:position w:val="-10"/>
        </w:rPr>
        <w:object w:dxaOrig="300" w:dyaOrig="360" w14:anchorId="3646183D">
          <v:shape id="_x0000_i1694" type="#_x0000_t75" style="width:14.95pt;height:18.55pt" o:ole="">
            <v:imagedata r:id="rId1373" o:title=""/>
          </v:shape>
          <o:OLEObject Type="Embed" ProgID="Equation.DSMT4" ShapeID="_x0000_i1694" DrawAspect="Content" ObjectID="_1350756285" r:id="rId1374"/>
        </w:object>
      </w:r>
      <w:r w:rsidRPr="000037DA">
        <w:t xml:space="preserve"> and an increment </w:t>
      </w:r>
      <w:r w:rsidR="00D85C52" w:rsidRPr="00D85C52">
        <w:rPr>
          <w:position w:val="-10"/>
        </w:rPr>
        <w:object w:dxaOrig="340" w:dyaOrig="320" w14:anchorId="3A1CAE48">
          <v:shape id="_x0000_i1695" type="#_x0000_t75" style="width:17.1pt;height:16.4pt" o:ole="">
            <v:imagedata r:id="rId1375" o:title=""/>
          </v:shape>
          <o:OLEObject Type="Embed" ProgID="Equation.DSMT4" ShapeID="_x0000_i1695" DrawAspect="Content" ObjectID="_1350756286" r:id="rId1376"/>
        </w:object>
      </w:r>
      <w:r w:rsidRPr="000037DA">
        <w:t xml:space="preserve"> in </w:t>
      </w:r>
      <w:r w:rsidR="00D85C52" w:rsidRPr="00D85C52">
        <w:rPr>
          <w:position w:val="-10"/>
        </w:rPr>
        <w:object w:dxaOrig="240" w:dyaOrig="260" w14:anchorId="7956DCFD">
          <v:shape id="_x0000_i1696" type="#_x0000_t75" style="width:12.1pt;height:12.1pt" o:ole="">
            <v:imagedata r:id="rId1377" o:title=""/>
          </v:shape>
          <o:OLEObject Type="Embed" ProgID="Equation.DSMT4" ShapeID="_x0000_i1696" DrawAspect="Content" ObjectID="_1350756287" r:id="rId1378"/>
        </w:object>
      </w:r>
      <w:r w:rsidRPr="000037DA">
        <w:t>,</w:t>
      </w:r>
    </w:p>
    <w:p w14:paraId="59F6DED9" w14:textId="77777777" w:rsidR="00FB6012" w:rsidRPr="000037DA" w:rsidRDefault="00FB6012" w:rsidP="00FB6012">
      <w:pPr>
        <w:pStyle w:val="MTDisplayEquation"/>
      </w:pPr>
      <w:r w:rsidRPr="000037DA">
        <w:tab/>
      </w:r>
      <w:r w:rsidR="00D85C52" w:rsidRPr="00D85C52">
        <w:rPr>
          <w:position w:val="-14"/>
        </w:rPr>
        <w:object w:dxaOrig="3200" w:dyaOrig="400" w14:anchorId="1468D823">
          <v:shape id="_x0000_i1697" type="#_x0000_t75" style="width:160.4pt;height:19.25pt" o:ole="">
            <v:imagedata r:id="rId1379" o:title=""/>
          </v:shape>
          <o:OLEObject Type="Embed" ProgID="Equation.DSMT4" ShapeID="_x0000_i1697" DrawAspect="Content" ObjectID="_1350756288" r:id="rId1380"/>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25</w:instrText>
        </w:r>
      </w:fldSimple>
      <w:r>
        <w:instrText>)</w:instrText>
      </w:r>
      <w:r>
        <w:fldChar w:fldCharType="end"/>
      </w:r>
    </w:p>
    <w:p w14:paraId="6ED023D7" w14:textId="77777777" w:rsidR="00FB6012" w:rsidRPr="000037DA" w:rsidRDefault="00FB6012" w:rsidP="00FB6012">
      <w:proofErr w:type="gramStart"/>
      <w:r w:rsidRPr="000037DA">
        <w:t>where</w:t>
      </w:r>
      <w:proofErr w:type="gramEnd"/>
      <w:r w:rsidRPr="000037DA">
        <w:t xml:space="preserve"> </w:t>
      </w:r>
      <w:r w:rsidR="00D85C52" w:rsidRPr="00D85C52">
        <w:rPr>
          <w:position w:val="-14"/>
        </w:rPr>
        <w:object w:dxaOrig="840" w:dyaOrig="400" w14:anchorId="153884DE">
          <v:shape id="_x0000_i1698" type="#_x0000_t75" style="width:42.75pt;height:19.25pt" o:ole="">
            <v:imagedata r:id="rId1381" o:title=""/>
          </v:shape>
          <o:OLEObject Type="Embed" ProgID="Equation.DSMT4" ShapeID="_x0000_i1698" DrawAspect="Content" ObjectID="_1350756289" r:id="rId1382"/>
        </w:object>
      </w:r>
      <w:r w:rsidRPr="000037DA">
        <w:t xml:space="preserve"> represents the directional derivative of </w:t>
      </w:r>
      <w:r w:rsidR="00D85C52" w:rsidRPr="00D85C52">
        <w:rPr>
          <w:position w:val="-10"/>
        </w:rPr>
        <w:object w:dxaOrig="240" w:dyaOrig="320" w14:anchorId="344DFD6F">
          <v:shape id="_x0000_i1699" type="#_x0000_t75" style="width:12.1pt;height:16.4pt" o:ole="">
            <v:imagedata r:id="rId1383" o:title=""/>
          </v:shape>
          <o:OLEObject Type="Embed" ProgID="Equation.DSMT4" ShapeID="_x0000_i1699" DrawAspect="Content" ObjectID="_1350756290" r:id="rId1384"/>
        </w:object>
      </w:r>
      <w:r w:rsidRPr="000037DA">
        <w:t xml:space="preserve"> along </w:t>
      </w:r>
      <w:r w:rsidR="00D85C52" w:rsidRPr="00D85C52">
        <w:rPr>
          <w:position w:val="-10"/>
        </w:rPr>
        <w:object w:dxaOrig="340" w:dyaOrig="320" w14:anchorId="2F005B6D">
          <v:shape id="_x0000_i1700" type="#_x0000_t75" style="width:17.1pt;height:16.4pt" o:ole="">
            <v:imagedata r:id="rId1385" o:title=""/>
          </v:shape>
          <o:OLEObject Type="Embed" ProgID="Equation.DSMT4" ShapeID="_x0000_i1700" DrawAspect="Content" ObjectID="_1350756291" r:id="rId1386"/>
        </w:object>
      </w:r>
      <w:r w:rsidRPr="000037DA">
        <w:t>.  For convenience, the virtual work may be separated into its internal and external parts,</w:t>
      </w:r>
    </w:p>
    <w:p w14:paraId="41FBD65B" w14:textId="77777777" w:rsidR="00FB6012" w:rsidRPr="000037DA" w:rsidRDefault="00FB6012" w:rsidP="00FB6012">
      <w:pPr>
        <w:pStyle w:val="MTDisplayEquation"/>
      </w:pPr>
      <w:r w:rsidRPr="000037DA">
        <w:tab/>
      </w:r>
      <w:r w:rsidR="00D85C52" w:rsidRPr="00D85C52">
        <w:rPr>
          <w:position w:val="-12"/>
        </w:rPr>
        <w:object w:dxaOrig="1840" w:dyaOrig="360" w14:anchorId="3BC01EBE">
          <v:shape id="_x0000_i1701" type="#_x0000_t75" style="width:91.25pt;height:18.55pt" o:ole="">
            <v:imagedata r:id="rId1387" o:title=""/>
          </v:shape>
          <o:OLEObject Type="Embed" ProgID="Equation.DSMT4" ShapeID="_x0000_i1701" DrawAspect="Content" ObjectID="_1350756292" r:id="rId1388"/>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26</w:instrText>
        </w:r>
      </w:fldSimple>
      <w:r>
        <w:instrText>)</w:instrText>
      </w:r>
      <w:r>
        <w:fldChar w:fldCharType="end"/>
      </w:r>
    </w:p>
    <w:p w14:paraId="755B4695" w14:textId="77777777" w:rsidR="00FB6012" w:rsidRPr="000037DA" w:rsidRDefault="00FB6012" w:rsidP="00FB6012">
      <w:proofErr w:type="gramStart"/>
      <w:r w:rsidRPr="000037DA">
        <w:t>where</w:t>
      </w:r>
      <w:proofErr w:type="gramEnd"/>
    </w:p>
    <w:p w14:paraId="49AFC70D" w14:textId="77777777" w:rsidR="00FB6012" w:rsidRPr="000037DA" w:rsidRDefault="00FB6012" w:rsidP="00FB6012">
      <w:pPr>
        <w:pStyle w:val="MTDisplayEquation"/>
      </w:pPr>
      <w:r w:rsidRPr="000037DA">
        <w:tab/>
      </w:r>
      <w:r w:rsidR="00B937DE" w:rsidRPr="00D85C52">
        <w:rPr>
          <w:position w:val="-18"/>
        </w:rPr>
        <w:object w:dxaOrig="4860" w:dyaOrig="480" w14:anchorId="54683710">
          <v:shape id="_x0000_i2810" type="#_x0000_t75" style="width:243.8pt;height:24.25pt" o:ole="">
            <v:imagedata r:id="rId1389" o:title=""/>
          </v:shape>
          <o:OLEObject Type="Embed" ProgID="Equation.DSMT4" ShapeID="_x0000_i2810" DrawAspect="Content" ObjectID="_1350756293" r:id="rId1390"/>
        </w:object>
      </w:r>
      <w:r>
        <w:t>,</w:t>
      </w:r>
      <w:r w:rsidRPr="000037DA">
        <w:tab/>
      </w:r>
      <w:r>
        <w:fldChar w:fldCharType="begin"/>
      </w:r>
      <w:r>
        <w:instrText xml:space="preserve"> MACROBUTTON MTPlaceRef \* MERGEFORMAT </w:instrText>
      </w:r>
      <w:fldSimple w:instr=" SEQ MTEqn \h \* MERGEFORMAT "/>
      <w:bookmarkStart w:id="179" w:name="ZEqnNum162760"/>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27</w:instrText>
        </w:r>
      </w:fldSimple>
      <w:r>
        <w:instrText>)</w:instrText>
      </w:r>
      <w:bookmarkEnd w:id="179"/>
      <w:r>
        <w:fldChar w:fldCharType="end"/>
      </w:r>
    </w:p>
    <w:p w14:paraId="7774208D" w14:textId="77777777" w:rsidR="00FB6012" w:rsidRPr="000037DA" w:rsidRDefault="00FB6012" w:rsidP="00FB6012">
      <w:proofErr w:type="gramStart"/>
      <w:r w:rsidRPr="000037DA">
        <w:t>and</w:t>
      </w:r>
      <w:proofErr w:type="gramEnd"/>
    </w:p>
    <w:p w14:paraId="3D11B177" w14:textId="77777777" w:rsidR="00FB6012" w:rsidRPr="000037DA" w:rsidRDefault="00FB6012" w:rsidP="00FB6012">
      <w:pPr>
        <w:pStyle w:val="MTDisplayEquation"/>
      </w:pPr>
      <w:r w:rsidRPr="000037DA">
        <w:tab/>
      </w:r>
      <w:r w:rsidR="001529A7" w:rsidRPr="00D85C52">
        <w:rPr>
          <w:position w:val="-18"/>
        </w:rPr>
        <w:object w:dxaOrig="4680" w:dyaOrig="480" w14:anchorId="3D154B10">
          <v:shape id="_x0000_i2790" type="#_x0000_t75" style="width:235.25pt;height:24.25pt" o:ole="">
            <v:imagedata r:id="rId1391" o:title=""/>
          </v:shape>
          <o:OLEObject Type="Embed" ProgID="Equation.DSMT4" ShapeID="_x0000_i2790" DrawAspect="Content" ObjectID="_1350756294" r:id="rId1392"/>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28</w:instrText>
        </w:r>
      </w:fldSimple>
      <w:r>
        <w:instrText>)</w:instrText>
      </w:r>
      <w:r>
        <w:fldChar w:fldCharType="end"/>
      </w:r>
    </w:p>
    <w:p w14:paraId="6AD1FFF7" w14:textId="77777777" w:rsidR="00FB6012" w:rsidRPr="000037DA" w:rsidRDefault="00FB6012" w:rsidP="00FB6012">
      <w:r w:rsidRPr="000037DA">
        <w:tab/>
        <w:t xml:space="preserve">The evaluation of the directional derivatives can be performed following a standard approach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rsidRPr="000037DA">
        <w:t xml:space="preserve">.  For the internal part of the virtual work, the directional derivative along </w:t>
      </w:r>
      <w:r w:rsidR="00D85C52" w:rsidRPr="00D85C52">
        <w:rPr>
          <w:position w:val="-6"/>
        </w:rPr>
        <w:object w:dxaOrig="360" w:dyaOrig="279" w14:anchorId="74ED6E04">
          <v:shape id="_x0000_i1704" type="#_x0000_t75" style="width:18.55pt;height:14.25pt" o:ole="">
            <v:imagedata r:id="rId1393" o:title=""/>
          </v:shape>
          <o:OLEObject Type="Embed" ProgID="Equation.DSMT4" ShapeID="_x0000_i1704" DrawAspect="Content" ObjectID="_1350756295" r:id="rId1394"/>
        </w:object>
      </w:r>
      <w:r w:rsidRPr="000037DA">
        <w:t xml:space="preserve"> yields</w:t>
      </w:r>
    </w:p>
    <w:p w14:paraId="1555897D" w14:textId="77777777" w:rsidR="00FB6012" w:rsidRPr="000037DA" w:rsidRDefault="00FB6012" w:rsidP="00FB6012">
      <w:pPr>
        <w:pStyle w:val="MTDisplayEquation"/>
      </w:pPr>
      <w:r w:rsidRPr="000037DA">
        <w:lastRenderedPageBreak/>
        <w:tab/>
      </w:r>
      <w:r w:rsidR="00D417F9" w:rsidRPr="004D2A85">
        <w:rPr>
          <w:position w:val="-106"/>
        </w:rPr>
        <w:object w:dxaOrig="6380" w:dyaOrig="2260" w14:anchorId="53A27B0D">
          <v:shape id="_x0000_i2835" type="#_x0000_t75" style="width:319.35pt;height:113.35pt" o:ole="">
            <v:imagedata r:id="rId1395" o:title=""/>
          </v:shape>
          <o:OLEObject Type="Embed" ProgID="Equation.DSMT4" ShapeID="_x0000_i2835" DrawAspect="Content" ObjectID="_1350756296" r:id="rId1396"/>
        </w:object>
      </w:r>
      <w:r w:rsidRPr="000037DA">
        <w:tab/>
      </w:r>
      <w:r>
        <w:fldChar w:fldCharType="begin"/>
      </w:r>
      <w:r>
        <w:instrText xml:space="preserve"> MACROBUTTON MTPlaceRef \* MERGEFORMAT </w:instrText>
      </w:r>
      <w:fldSimple w:instr=" SEQ MTEqn \h \* MERGEFORMAT "/>
      <w:bookmarkStart w:id="180" w:name="ZEqnNum239613"/>
      <w:r>
        <w:instrText>(</w:instrText>
      </w:r>
      <w:fldSimple w:instr=" SEQ MTSec \c \* Arabic \* MERGEFORMAT ">
        <w:r w:rsidR="008D52AD">
          <w:rPr>
            <w:noProof/>
          </w:rPr>
          <w:instrText>3</w:instrText>
        </w:r>
      </w:fldSimple>
      <w:r>
        <w:instrText>.</w:instrText>
      </w:r>
      <w:fldSimple w:instr=" SEQ MTEqn \c \* Arabic \* MERGEFORMAT ">
        <w:r w:rsidR="008D52AD">
          <w:rPr>
            <w:noProof/>
          </w:rPr>
          <w:instrText>29</w:instrText>
        </w:r>
      </w:fldSimple>
      <w:r>
        <w:instrText>)</w:instrText>
      </w:r>
      <w:bookmarkEnd w:id="180"/>
      <w:r>
        <w:fldChar w:fldCharType="end"/>
      </w:r>
    </w:p>
    <w:p w14:paraId="0D884379" w14:textId="77777777" w:rsidR="00FB6012" w:rsidRPr="000037DA" w:rsidRDefault="00FB6012" w:rsidP="00FB6012">
      <w:proofErr w:type="gramStart"/>
      <w:r w:rsidRPr="000037DA">
        <w:t>where</w:t>
      </w:r>
      <w:proofErr w:type="gramEnd"/>
      <w:r w:rsidRPr="000037DA">
        <w:t xml:space="preserve"> </w:t>
      </w:r>
      <w:r w:rsidR="00D85C52" w:rsidRPr="00D85C52">
        <w:rPr>
          <w:position w:val="-4"/>
        </w:rPr>
        <w:object w:dxaOrig="200" w:dyaOrig="200" w14:anchorId="1B577545">
          <v:shape id="_x0000_i1706" type="#_x0000_t75" style="width:10pt;height:10pt" o:ole="">
            <v:imagedata r:id="rId1397" o:title=""/>
          </v:shape>
          <o:OLEObject Type="Embed" ProgID="Equation.DSMT4" ShapeID="_x0000_i1706" DrawAspect="Content" ObjectID="_1350756297" r:id="rId1398"/>
        </w:object>
      </w:r>
      <w:r w:rsidRPr="000037DA">
        <w:t xml:space="preserve"> is the fourth-order spatial elasticity tensor for the mixture and </w:t>
      </w:r>
      <w:r w:rsidR="00D85C52" w:rsidRPr="00D85C52">
        <w:rPr>
          <w:position w:val="-16"/>
        </w:rPr>
        <w:object w:dxaOrig="2820" w:dyaOrig="440" w14:anchorId="053A9FDA">
          <v:shape id="_x0000_i1707" type="#_x0000_t75" style="width:141.85pt;height:22.1pt" o:ole="">
            <v:imagedata r:id="rId1399" o:title=""/>
          </v:shape>
          <o:OLEObject Type="Embed" ProgID="Equation.DSMT4" ShapeID="_x0000_i1707" DrawAspect="Content" ObjectID="_1350756298" r:id="rId1400"/>
        </w:object>
      </w:r>
      <w:r w:rsidRPr="000037DA">
        <w:t>.  Based on the relation of Eq.</w:t>
      </w:r>
      <w:r w:rsidR="00DE5C49">
        <w:fldChar w:fldCharType="begin"/>
      </w:r>
      <w:r w:rsidR="00DE5C49">
        <w:instrText xml:space="preserve"> GOTOBUTTON ZEqnNum359393  \* MERGEFORMAT </w:instrText>
      </w:r>
      <w:fldSimple w:instr=" REF ZEqnNum359393 \* Charformat \! \* MERGEFORMAT ">
        <w:r w:rsidR="008D52AD">
          <w:instrText>(2.98)</w:instrText>
        </w:r>
      </w:fldSimple>
      <w:r w:rsidR="00DE5C49">
        <w:fldChar w:fldCharType="end"/>
      </w:r>
      <w:r w:rsidRPr="000037DA">
        <w:t>, the spatial elasticity tensor may also be expanded as</w:t>
      </w:r>
    </w:p>
    <w:p w14:paraId="3F91423D" w14:textId="77777777" w:rsidR="00FB6012" w:rsidRPr="000037DA" w:rsidRDefault="00FB6012" w:rsidP="00FB6012">
      <w:pPr>
        <w:pStyle w:val="MTDisplayEquation"/>
      </w:pPr>
      <w:r w:rsidRPr="000037DA">
        <w:tab/>
      </w:r>
      <w:r w:rsidR="00D85C52" w:rsidRPr="00D85C52">
        <w:rPr>
          <w:position w:val="-16"/>
        </w:rPr>
        <w:object w:dxaOrig="2600" w:dyaOrig="440" w14:anchorId="3513221F">
          <v:shape id="_x0000_i1708" type="#_x0000_t75" style="width:129.75pt;height:22.1pt" o:ole="">
            <v:imagedata r:id="rId1401" o:title=""/>
          </v:shape>
          <o:OLEObject Type="Embed" ProgID="Equation.DSMT4" ShapeID="_x0000_i1708" DrawAspect="Content" ObjectID="_1350756299" r:id="rId1402"/>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30</w:instrText>
        </w:r>
      </w:fldSimple>
      <w:r>
        <w:instrText>)</w:instrText>
      </w:r>
      <w:r>
        <w:fldChar w:fldCharType="end"/>
      </w:r>
    </w:p>
    <w:p w14:paraId="42A6EA5D" w14:textId="77777777" w:rsidR="00FB6012" w:rsidRPr="000037DA" w:rsidRDefault="00FB6012" w:rsidP="00FB6012">
      <w:proofErr w:type="gramStart"/>
      <w:r w:rsidRPr="000037DA">
        <w:t>where</w:t>
      </w:r>
      <w:proofErr w:type="gramEnd"/>
      <w:r w:rsidRPr="000037DA">
        <w:t xml:space="preserve"> </w:t>
      </w:r>
      <w:r w:rsidR="00D85C52" w:rsidRPr="00D85C52">
        <w:rPr>
          <w:position w:val="-4"/>
        </w:rPr>
        <w:object w:dxaOrig="260" w:dyaOrig="300" w14:anchorId="3A10D462">
          <v:shape id="_x0000_i1709" type="#_x0000_t75" style="width:12.1pt;height:14.95pt" o:ole="">
            <v:imagedata r:id="rId1403" o:title=""/>
          </v:shape>
          <o:OLEObject Type="Embed" ProgID="Equation.DSMT4" ShapeID="_x0000_i1709" DrawAspect="Content" ObjectID="_1350756300" r:id="rId1404"/>
        </w:object>
      </w:r>
      <w:r w:rsidRPr="000037DA">
        <w:t xml:space="preserve"> is the spatial elasticity tensor for the solid matrix</w:t>
      </w:r>
      <w:r>
        <w:t xml:space="preserve"> </w:t>
      </w:r>
      <w:r>
        <w:fldChar w:fldCharType="begin"/>
      </w:r>
      <w:r w:rsidR="00A56950">
        <w:instrText xml:space="preserve"> ADDIN EN.CITE &lt;EndNote&gt;&lt;Cite&gt;&lt;Author&gt;Curnier&lt;/Author&gt;&lt;Year&gt;1994&lt;/Year&gt;&lt;RecNum&gt;52&lt;/RecNum&gt;&lt;DisplayText&gt;[27]&lt;/DisplayText&gt;&lt;record&gt;&lt;rec-number&gt;52&lt;/rec-number&gt;&lt;foreign-keys&gt;&lt;key app="EN" db-id="xxf0rdw27fzf0ie5dv9xdazn9pr5svpwws09"&gt;52&lt;/key&gt;&lt;/foreign-keys&gt;&lt;ref-type name="Journal Article"&gt;17&lt;/ref-type&gt;&lt;contributors&gt;&lt;authors&gt;&lt;author&gt;Curnier, A.&lt;/author&gt;&lt;author&gt;Qi-Chang, He&lt;/author&gt;&lt;author&gt;Zysset, P.&lt;/author&gt;&lt;/authors&gt;&lt;/contributors&gt;&lt;auth-address&gt;Lab. de Mecanique Appliquee, Ecole Polytech. Federale de Lausanne, Switzerland&lt;/auth-address&gt;&lt;titles&gt;&lt;title&gt;Conewise linear elastic materials&lt;/title&gt;&lt;secondary-title&gt;J Elasticity&lt;/secondary-title&gt;&lt;tertiary-title&gt;J. Elast. (Netherlands)&lt;/tertiary-title&gt;&lt;/titles&gt;&lt;pages&gt;1-38&lt;/pages&gt;&lt;volume&gt;37&lt;/volume&gt;&lt;number&gt;1&lt;/number&gt;&lt;keywords&gt;&lt;keyword&gt;elastic deformation&lt;/keyword&gt;&lt;keyword&gt;elasticity&lt;/keyword&gt;&lt;keyword&gt;stress-strain relations&lt;/keyword&gt;&lt;/keywords&gt;&lt;dates&gt;&lt;year&gt;1994&lt;/year&gt;&lt;/dates&gt;&lt;urls&gt;&lt;/urls&gt;&lt;research-notes&gt; Copyright 1995, IEE&amp;#xD;4970221&amp;#xD;0374-3535&amp;#xD;one-dimensional bimodular models&amp;#xD;conewise linear elastic materials&amp;#xD;classical smooth elasticity&amp;#xD;piecewise smooth elasticity&amp;#xD;nonsmooth elasticity&amp;#xD;stress-strain law&amp;#xD;compression subdomains&amp;#xD;strain energy function&amp;#xD;elasticity tensor&amp;#xD;polyhedral convex cones&lt;/research-notes&gt;&lt;/record&gt;&lt;/Cite&gt;&lt;/EndNote&gt;</w:instrText>
      </w:r>
      <w:r>
        <w:fldChar w:fldCharType="separate"/>
      </w:r>
      <w:r w:rsidR="00A56950">
        <w:rPr>
          <w:noProof/>
        </w:rPr>
        <w:t>[</w:t>
      </w:r>
      <w:hyperlink w:anchor="_ENREF_27" w:tooltip="Curnier, 1994 #52" w:history="1">
        <w:r w:rsidR="00A56950">
          <w:rPr>
            <w:noProof/>
          </w:rPr>
          <w:t>27</w:t>
        </w:r>
      </w:hyperlink>
      <w:r w:rsidR="00A56950">
        <w:rPr>
          <w:noProof/>
        </w:rPr>
        <w:t>]</w:t>
      </w:r>
      <w:r>
        <w:fldChar w:fldCharType="end"/>
      </w:r>
      <w:r w:rsidRPr="000037DA">
        <w:t xml:space="preserve">.  It is related to the material elasticity tensor </w:t>
      </w:r>
      <w:r w:rsidR="00D85C52" w:rsidRPr="00D85C52">
        <w:rPr>
          <w:position w:val="-6"/>
        </w:rPr>
        <w:object w:dxaOrig="300" w:dyaOrig="320" w14:anchorId="32B07444">
          <v:shape id="_x0000_i1710" type="#_x0000_t75" style="width:14.95pt;height:16.4pt" o:ole="">
            <v:imagedata r:id="rId1405" o:title=""/>
          </v:shape>
          <o:OLEObject Type="Embed" ProgID="Equation.DSMT4" ShapeID="_x0000_i1710" DrawAspect="Content" ObjectID="_1350756301" r:id="rId1406"/>
        </w:object>
      </w:r>
      <w:r w:rsidRPr="000037DA">
        <w:t xml:space="preserve"> via</w:t>
      </w:r>
    </w:p>
    <w:p w14:paraId="1879C136" w14:textId="77777777" w:rsidR="00FB6012" w:rsidRPr="000037DA" w:rsidRDefault="00FB6012" w:rsidP="00FB6012">
      <w:pPr>
        <w:pStyle w:val="MTDisplayEquation"/>
      </w:pPr>
      <w:r w:rsidRPr="000037DA">
        <w:tab/>
      </w:r>
      <w:r w:rsidR="00D85C52" w:rsidRPr="00D85C52">
        <w:rPr>
          <w:position w:val="-16"/>
        </w:rPr>
        <w:object w:dxaOrig="3080" w:dyaOrig="440" w14:anchorId="3669252D">
          <v:shape id="_x0000_i1711" type="#_x0000_t75" style="width:154pt;height:22.1pt" o:ole="">
            <v:imagedata r:id="rId1407" o:title=""/>
          </v:shape>
          <o:OLEObject Type="Embed" ProgID="Equation.DSMT4" ShapeID="_x0000_i1711" DrawAspect="Content" ObjectID="_1350756302" r:id="rId1408"/>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31</w:instrText>
        </w:r>
      </w:fldSimple>
      <w:r>
        <w:instrText>)</w:instrText>
      </w:r>
      <w:r>
        <w:fldChar w:fldCharType="end"/>
      </w:r>
    </w:p>
    <w:p w14:paraId="11F5FCC7" w14:textId="77777777" w:rsidR="00FB6012" w:rsidRPr="000037DA" w:rsidRDefault="00FB6012" w:rsidP="00FB6012">
      <w:proofErr w:type="gramStart"/>
      <w:r w:rsidRPr="000037DA">
        <w:t>where</w:t>
      </w:r>
      <w:proofErr w:type="gramEnd"/>
      <w:r w:rsidRPr="000037DA">
        <w:t xml:space="preserve"> </w:t>
      </w:r>
      <w:r w:rsidR="00D85C52" w:rsidRPr="00D85C52">
        <w:rPr>
          <w:position w:val="-4"/>
        </w:rPr>
        <w:object w:dxaOrig="220" w:dyaOrig="260" w14:anchorId="7AC40C55">
          <v:shape id="_x0000_i1712" type="#_x0000_t75" style="width:10.7pt;height:12.1pt" o:ole="">
            <v:imagedata r:id="rId1409" o:title=""/>
          </v:shape>
          <o:OLEObject Type="Embed" ProgID="Equation.DSMT4" ShapeID="_x0000_i1712" DrawAspect="Content" ObjectID="_1350756303" r:id="rId1410"/>
        </w:object>
      </w:r>
      <w:r w:rsidRPr="000037DA">
        <w:t xml:space="preserve"> is the deformation gradient of the solid matrix, </w:t>
      </w:r>
      <w:r w:rsidR="00D85C52" w:rsidRPr="00D85C52">
        <w:rPr>
          <w:position w:val="-10"/>
        </w:rPr>
        <w:object w:dxaOrig="1280" w:dyaOrig="360" w14:anchorId="4E1A02AD">
          <v:shape id="_x0000_i1713" type="#_x0000_t75" style="width:64.15pt;height:18.55pt" o:ole="">
            <v:imagedata r:id="rId1411" o:title=""/>
          </v:shape>
          <o:OLEObject Type="Embed" ProgID="Equation.DSMT4" ShapeID="_x0000_i1713" DrawAspect="Content" ObjectID="_1350756304" r:id="rId1412"/>
        </w:object>
      </w:r>
      <w:r w:rsidRPr="000037DA">
        <w:t xml:space="preserve"> where </w:t>
      </w:r>
      <w:r w:rsidR="00D85C52" w:rsidRPr="00D85C52">
        <w:rPr>
          <w:position w:val="-4"/>
        </w:rPr>
        <w:object w:dxaOrig="240" w:dyaOrig="260" w14:anchorId="56E592F8">
          <v:shape id="_x0000_i1714" type="#_x0000_t75" style="width:12.1pt;height:12.1pt" o:ole="">
            <v:imagedata r:id="rId1413" o:title=""/>
          </v:shape>
          <o:OLEObject Type="Embed" ProgID="Equation.DSMT4" ShapeID="_x0000_i1714" DrawAspect="Content" ObjectID="_1350756305" r:id="rId1414"/>
        </w:object>
      </w:r>
      <w:r w:rsidRPr="000037DA">
        <w:t xml:space="preserve"> is the Lagrangian strain tensor and </w:t>
      </w:r>
      <w:r w:rsidR="00D85C52" w:rsidRPr="00D85C52">
        <w:rPr>
          <w:position w:val="-6"/>
        </w:rPr>
        <w:object w:dxaOrig="279" w:dyaOrig="320" w14:anchorId="4044120E">
          <v:shape id="_x0000_i1715" type="#_x0000_t75" style="width:14.25pt;height:16.4pt" o:ole="">
            <v:imagedata r:id="rId1415" o:title=""/>
          </v:shape>
          <o:OLEObject Type="Embed" ProgID="Equation.DSMT4" ShapeID="_x0000_i1715" DrawAspect="Content" ObjectID="_1350756306" r:id="rId1416"/>
        </w:object>
      </w:r>
      <w:r w:rsidRPr="000037DA">
        <w:t xml:space="preserve"> is the second Piola-Kirchhoff stress tensor, related to the Cauchy stress tensor via </w:t>
      </w:r>
      <w:r w:rsidR="00D85C52" w:rsidRPr="00D85C52">
        <w:rPr>
          <w:position w:val="-6"/>
        </w:rPr>
        <w:object w:dxaOrig="1719" w:dyaOrig="320" w14:anchorId="0E757463">
          <v:shape id="_x0000_i1716" type="#_x0000_t75" style="width:86.25pt;height:16.4pt" o:ole="">
            <v:imagedata r:id="rId1417" o:title=""/>
          </v:shape>
          <o:OLEObject Type="Embed" ProgID="Equation.DSMT4" ShapeID="_x0000_i1716" DrawAspect="Content" ObjectID="_1350756307" r:id="rId1418"/>
        </w:object>
      </w:r>
      <w:r w:rsidRPr="000037DA">
        <w:t>.</w:t>
      </w:r>
    </w:p>
    <w:p w14:paraId="24EF0EB3" w14:textId="77777777" w:rsidR="00FB6012" w:rsidRPr="000037DA" w:rsidRDefault="00FB6012" w:rsidP="00FB6012">
      <w:r w:rsidRPr="000037DA">
        <w:tab/>
        <w:t xml:space="preserve">Similarly, </w:t>
      </w:r>
      <w:r w:rsidR="00D85C52" w:rsidRPr="00D85C52">
        <w:rPr>
          <w:position w:val="-6"/>
        </w:rPr>
        <w:object w:dxaOrig="240" w:dyaOrig="320" w14:anchorId="4AFEB083">
          <v:shape id="_x0000_i1717" type="#_x0000_t75" style="width:12.1pt;height:16.4pt" o:ole="">
            <v:imagedata r:id="rId1419" o:title=""/>
          </v:shape>
          <o:OLEObject Type="Embed" ProgID="Equation.DSMT4" ShapeID="_x0000_i1717" DrawAspect="Content" ObjectID="_1350756308" r:id="rId1420"/>
        </w:object>
      </w:r>
      <w:r w:rsidRPr="000037DA">
        <w:t xml:space="preserve"> is a fourth-order tensor that represents the spatial measure of the rate of change of permeability with </w:t>
      </w:r>
      <w:proofErr w:type="gramStart"/>
      <w:r w:rsidRPr="000037DA">
        <w:t>strain.</w:t>
      </w:r>
      <w:proofErr w:type="gramEnd"/>
      <w:r w:rsidRPr="000037DA">
        <w:t xml:space="preserve">  It is related to its material frame equivalent </w:t>
      </w:r>
      <w:r w:rsidR="00D85C52" w:rsidRPr="00D85C52">
        <w:rPr>
          <w:position w:val="-6"/>
        </w:rPr>
        <w:object w:dxaOrig="279" w:dyaOrig="279" w14:anchorId="27C6746C">
          <v:shape id="_x0000_i1718" type="#_x0000_t75" style="width:14.25pt;height:14.25pt" o:ole="">
            <v:imagedata r:id="rId1421" o:title=""/>
          </v:shape>
          <o:OLEObject Type="Embed" ProgID="Equation.DSMT4" ShapeID="_x0000_i1718" DrawAspect="Content" ObjectID="_1350756309" r:id="rId1422"/>
        </w:object>
      </w:r>
      <w:r w:rsidRPr="000037DA">
        <w:t xml:space="preserve"> via</w:t>
      </w:r>
    </w:p>
    <w:p w14:paraId="0213A98B" w14:textId="77777777" w:rsidR="00FB6012" w:rsidRPr="000037DA" w:rsidRDefault="00FB6012" w:rsidP="00FB6012">
      <w:pPr>
        <w:pStyle w:val="MTDisplayEquation"/>
      </w:pPr>
      <w:r w:rsidRPr="000037DA">
        <w:tab/>
      </w:r>
      <w:r w:rsidR="00D85C52" w:rsidRPr="00D85C52">
        <w:rPr>
          <w:position w:val="-16"/>
        </w:rPr>
        <w:object w:dxaOrig="2980" w:dyaOrig="440" w14:anchorId="036D1D1E">
          <v:shape id="_x0000_i1719" type="#_x0000_t75" style="width:149pt;height:22.1pt" o:ole="">
            <v:imagedata r:id="rId1423" o:title=""/>
          </v:shape>
          <o:OLEObject Type="Embed" ProgID="Equation.DSMT4" ShapeID="_x0000_i1719" DrawAspect="Content" ObjectID="_1350756310" r:id="rId1424"/>
        </w:object>
      </w:r>
      <w:r>
        <w:t>,</w:t>
      </w:r>
      <w:r w:rsidRPr="000037DA">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32</w:instrText>
        </w:r>
      </w:fldSimple>
      <w:r>
        <w:instrText>)</w:instrText>
      </w:r>
      <w:r>
        <w:fldChar w:fldCharType="end"/>
      </w:r>
    </w:p>
    <w:p w14:paraId="475BFC08" w14:textId="77777777" w:rsidR="00FB6012" w:rsidRPr="000037DA" w:rsidRDefault="00FB6012" w:rsidP="00FB6012">
      <w:proofErr w:type="gramStart"/>
      <w:r w:rsidRPr="000037DA">
        <w:t>where</w:t>
      </w:r>
      <w:proofErr w:type="gramEnd"/>
      <w:r w:rsidRPr="000037DA">
        <w:t xml:space="preserve"> </w:t>
      </w:r>
      <w:r w:rsidR="00D85C52" w:rsidRPr="00D85C52">
        <w:rPr>
          <w:position w:val="-10"/>
        </w:rPr>
        <w:object w:dxaOrig="1200" w:dyaOrig="340" w14:anchorId="0C02BF20">
          <v:shape id="_x0000_i1720" type="#_x0000_t75" style="width:59.9pt;height:17.1pt" o:ole="">
            <v:imagedata r:id="rId1425" o:title=""/>
          </v:shape>
          <o:OLEObject Type="Embed" ProgID="Equation.DSMT4" ShapeID="_x0000_i1720" DrawAspect="Content" ObjectID="_1350756311" r:id="rId1426"/>
        </w:object>
      </w:r>
      <w:r w:rsidRPr="000037DA">
        <w:t xml:space="preserve"> and </w:t>
      </w:r>
      <w:r w:rsidR="00D85C52" w:rsidRPr="00D85C52">
        <w:rPr>
          <w:position w:val="-4"/>
        </w:rPr>
        <w:object w:dxaOrig="279" w:dyaOrig="260" w14:anchorId="606ADD14">
          <v:shape id="_x0000_i1721" type="#_x0000_t75" style="width:14.25pt;height:12.1pt" o:ole="">
            <v:imagedata r:id="rId1427" o:title=""/>
          </v:shape>
          <o:OLEObject Type="Embed" ProgID="Equation.DSMT4" ShapeID="_x0000_i1721" DrawAspect="Content" ObjectID="_1350756312" r:id="rId1428"/>
        </w:object>
      </w:r>
      <w:r w:rsidRPr="000037DA">
        <w:t xml:space="preserve"> is the permeability tensor in the material frame, such that </w:t>
      </w:r>
      <w:r w:rsidR="00D85C52" w:rsidRPr="00D85C52">
        <w:rPr>
          <w:position w:val="-6"/>
        </w:rPr>
        <w:object w:dxaOrig="1579" w:dyaOrig="320" w14:anchorId="7EB039C7">
          <v:shape id="_x0000_i1722" type="#_x0000_t75" style="width:79.15pt;height:16.4pt" o:ole="">
            <v:imagedata r:id="rId1429" o:title=""/>
          </v:shape>
          <o:OLEObject Type="Embed" ProgID="Equation.DSMT4" ShapeID="_x0000_i1722" DrawAspect="Content" ObjectID="_1350756313" r:id="rId1430"/>
        </w:object>
      </w:r>
      <w:r w:rsidRPr="000037DA">
        <w:t xml:space="preserve">.  Since </w:t>
      </w:r>
      <w:r w:rsidR="00D85C52" w:rsidRPr="00D85C52">
        <w:rPr>
          <w:position w:val="-4"/>
        </w:rPr>
        <w:object w:dxaOrig="279" w:dyaOrig="260" w14:anchorId="49A58E9D">
          <v:shape id="_x0000_i1723" type="#_x0000_t75" style="width:14.25pt;height:12.1pt" o:ole="">
            <v:imagedata r:id="rId1431" o:title=""/>
          </v:shape>
          <o:OLEObject Type="Embed" ProgID="Equation.DSMT4" ShapeID="_x0000_i1723" DrawAspect="Content" ObjectID="_1350756314" r:id="rId1432"/>
        </w:object>
      </w:r>
      <w:r w:rsidRPr="000037DA">
        <w:t xml:space="preserve"> and </w:t>
      </w:r>
      <w:r w:rsidR="00D85C52" w:rsidRPr="00D85C52">
        <w:rPr>
          <w:position w:val="-4"/>
        </w:rPr>
        <w:object w:dxaOrig="240" w:dyaOrig="260" w14:anchorId="6F5CF8AB">
          <v:shape id="_x0000_i1724" type="#_x0000_t75" style="width:12.1pt;height:12.1pt" o:ole="">
            <v:imagedata r:id="rId1433" o:title=""/>
          </v:shape>
          <o:OLEObject Type="Embed" ProgID="Equation.DSMT4" ShapeID="_x0000_i1724" DrawAspect="Content" ObjectID="_1350756315" r:id="rId1434"/>
        </w:object>
      </w:r>
      <w:r w:rsidRPr="000037DA">
        <w:t xml:space="preserve"> are symmetric tensors, it follows that </w:t>
      </w:r>
      <w:r w:rsidR="00D85C52" w:rsidRPr="00D85C52">
        <w:rPr>
          <w:position w:val="-6"/>
        </w:rPr>
        <w:object w:dxaOrig="240" w:dyaOrig="320" w14:anchorId="5CBCBDF1">
          <v:shape id="_x0000_i1725" type="#_x0000_t75" style="width:12.1pt;height:16.4pt" o:ole="">
            <v:imagedata r:id="rId1435" o:title=""/>
          </v:shape>
          <o:OLEObject Type="Embed" ProgID="Equation.DSMT4" ShapeID="_x0000_i1725" DrawAspect="Content" ObjectID="_1350756316" r:id="rId1436"/>
        </w:object>
      </w:r>
      <w:r w:rsidRPr="000037DA">
        <w:t xml:space="preserve"> and </w:t>
      </w:r>
      <w:r w:rsidR="00D85C52" w:rsidRPr="00D85C52">
        <w:rPr>
          <w:position w:val="-6"/>
        </w:rPr>
        <w:object w:dxaOrig="279" w:dyaOrig="279" w14:anchorId="4FCFB046">
          <v:shape id="_x0000_i1726" type="#_x0000_t75" style="width:14.25pt;height:14.25pt" o:ole="">
            <v:imagedata r:id="rId1437" o:title=""/>
          </v:shape>
          <o:OLEObject Type="Embed" ProgID="Equation.DSMT4" ShapeID="_x0000_i1726" DrawAspect="Content" ObjectID="_1350756317" r:id="rId1438"/>
        </w:object>
      </w:r>
      <w:r w:rsidRPr="000037DA">
        <w:t xml:space="preserve"> exhibit two minor symmetries (e.g., </w:t>
      </w:r>
      <w:r w:rsidR="00D85C52" w:rsidRPr="00D85C52">
        <w:rPr>
          <w:position w:val="-14"/>
        </w:rPr>
        <w:object w:dxaOrig="980" w:dyaOrig="400" w14:anchorId="6DAA5295">
          <v:shape id="_x0000_i1727" type="#_x0000_t75" style="width:48.5pt;height:19.25pt" o:ole="">
            <v:imagedata r:id="rId1439" o:title=""/>
          </v:shape>
          <o:OLEObject Type="Embed" ProgID="Equation.DSMT4" ShapeID="_x0000_i1727" DrawAspect="Content" ObjectID="_1350756318" r:id="rId1440"/>
        </w:object>
      </w:r>
      <w:r w:rsidRPr="000037DA">
        <w:t xml:space="preserve"> and </w:t>
      </w:r>
      <w:r w:rsidR="00D85C52" w:rsidRPr="00D85C52">
        <w:rPr>
          <w:position w:val="-14"/>
        </w:rPr>
        <w:object w:dxaOrig="1080" w:dyaOrig="380" w14:anchorId="3A2F0036">
          <v:shape id="_x0000_i1728" type="#_x0000_t75" style="width:54.2pt;height:18.55pt" o:ole="">
            <v:imagedata r:id="rId1441" o:title=""/>
          </v:shape>
          <o:OLEObject Type="Embed" ProgID="Equation.DSMT4" ShapeID="_x0000_i1728" DrawAspect="Content" ObjectID="_1350756319" r:id="rId1442"/>
        </w:object>
      </w:r>
      <w:r w:rsidRPr="000037DA">
        <w:t>)</w:t>
      </w:r>
      <w:r w:rsidR="0018091D">
        <w:t>.</w:t>
      </w:r>
      <w:r w:rsidRPr="000037DA">
        <w:t xml:space="preserve"> </w:t>
      </w:r>
      <w:r w:rsidR="0018091D">
        <w:t>H</w:t>
      </w:r>
      <w:r w:rsidRPr="000037DA">
        <w:t xml:space="preserve">owever, unlike the elasticity tensor, it is not necessary that these tensors exhibit major symmetry (e.g., </w:t>
      </w:r>
      <w:r w:rsidR="00D85C52" w:rsidRPr="00D85C52">
        <w:rPr>
          <w:position w:val="-14"/>
        </w:rPr>
        <w:object w:dxaOrig="1080" w:dyaOrig="380" w14:anchorId="3827E89E">
          <v:shape id="_x0000_i1729" type="#_x0000_t75" style="width:54.2pt;height:18.55pt" o:ole="">
            <v:imagedata r:id="rId1443" o:title=""/>
          </v:shape>
          <o:OLEObject Type="Embed" ProgID="Equation.DSMT4" ShapeID="_x0000_i1729" DrawAspect="Content" ObjectID="_1350756320" r:id="rId1444"/>
        </w:object>
      </w:r>
      <w:r w:rsidRPr="000037DA">
        <w:t xml:space="preserve"> in general).</w:t>
      </w:r>
    </w:p>
    <w:p w14:paraId="2EE0A423" w14:textId="77777777" w:rsidR="00FB6012" w:rsidRPr="000037DA" w:rsidRDefault="00FB6012" w:rsidP="00FB6012">
      <w:r w:rsidRPr="000037DA">
        <w:tab/>
        <w:t xml:space="preserve">The directional derivative of </w:t>
      </w:r>
      <w:r w:rsidR="00D85C52" w:rsidRPr="00D85C52">
        <w:rPr>
          <w:position w:val="-12"/>
        </w:rPr>
        <w:object w:dxaOrig="540" w:dyaOrig="360" w14:anchorId="6E13B66F">
          <v:shape id="_x0000_i1730" type="#_x0000_t75" style="width:27.1pt;height:18.55pt" o:ole="">
            <v:imagedata r:id="rId1445" o:title=""/>
          </v:shape>
          <o:OLEObject Type="Embed" ProgID="Equation.DSMT4" ShapeID="_x0000_i1730" DrawAspect="Content" ObjectID="_1350756321" r:id="rId1446"/>
        </w:object>
      </w:r>
      <w:r w:rsidRPr="000037DA">
        <w:t xml:space="preserve"> along </w:t>
      </w:r>
      <w:r w:rsidR="00D85C52" w:rsidRPr="00D85C52">
        <w:rPr>
          <w:position w:val="-10"/>
        </w:rPr>
        <w:object w:dxaOrig="340" w:dyaOrig="320" w14:anchorId="054AB3A5">
          <v:shape id="_x0000_i1731" type="#_x0000_t75" style="width:17.1pt;height:16.4pt" o:ole="">
            <v:imagedata r:id="rId1447" o:title=""/>
          </v:shape>
          <o:OLEObject Type="Embed" ProgID="Equation.DSMT4" ShapeID="_x0000_i1731" DrawAspect="Content" ObjectID="_1350756322" r:id="rId1448"/>
        </w:object>
      </w:r>
      <w:r w:rsidRPr="000037DA">
        <w:t xml:space="preserve"> is given by</w:t>
      </w:r>
    </w:p>
    <w:p w14:paraId="7B05AC67" w14:textId="77777777" w:rsidR="00FB6012" w:rsidRPr="000037DA" w:rsidRDefault="00FB6012" w:rsidP="00FB6012">
      <w:pPr>
        <w:pStyle w:val="MTDisplayEquation"/>
      </w:pPr>
      <w:r w:rsidRPr="000037DA">
        <w:tab/>
      </w:r>
      <w:r w:rsidR="001C68B4" w:rsidRPr="00D85C52">
        <w:rPr>
          <w:position w:val="-18"/>
        </w:rPr>
        <w:object w:dxaOrig="5620" w:dyaOrig="480" w14:anchorId="1DDA6309">
          <v:shape id="_x0000_i2822" type="#_x0000_t75" style="width:280.85pt;height:24.25pt" o:ole="">
            <v:imagedata r:id="rId1449" o:title=""/>
          </v:shape>
          <o:OLEObject Type="Embed" ProgID="Equation.DSMT4" ShapeID="_x0000_i2822" DrawAspect="Content" ObjectID="_1350756323" r:id="rId1450"/>
        </w:object>
      </w:r>
      <w:r>
        <w:t>.</w:t>
      </w:r>
      <w:r w:rsidRPr="000037DA">
        <w:tab/>
      </w:r>
      <w:r>
        <w:fldChar w:fldCharType="begin"/>
      </w:r>
      <w:r>
        <w:instrText xml:space="preserve"> MACROBUTTON MTPlaceRef \* MERGEFORMAT </w:instrText>
      </w:r>
      <w:fldSimple w:instr=" SEQ MTEqn \h \* MERGEFORMAT "/>
      <w:bookmarkStart w:id="181" w:name="ZEqnNum782864"/>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33</w:instrText>
        </w:r>
      </w:fldSimple>
      <w:r>
        <w:instrText>)</w:instrText>
      </w:r>
      <w:bookmarkEnd w:id="181"/>
      <w:r>
        <w:fldChar w:fldCharType="end"/>
      </w:r>
    </w:p>
    <w:p w14:paraId="23B3D585" w14:textId="77777777" w:rsidR="00FB6012" w:rsidRPr="000037DA" w:rsidRDefault="00FB6012" w:rsidP="00FB6012">
      <w:r w:rsidRPr="000037DA">
        <w:t xml:space="preserve">Note that letting </w:t>
      </w:r>
      <w:r w:rsidR="00D85C52" w:rsidRPr="00D85C52">
        <w:rPr>
          <w:position w:val="-10"/>
        </w:rPr>
        <w:object w:dxaOrig="580" w:dyaOrig="320" w14:anchorId="5E161C8C">
          <v:shape id="_x0000_i1733" type="#_x0000_t75" style="width:29.25pt;height:16.4pt" o:ole="">
            <v:imagedata r:id="rId1451" o:title=""/>
          </v:shape>
          <o:OLEObject Type="Embed" ProgID="Equation.DSMT4" ShapeID="_x0000_i1733" DrawAspect="Content" ObjectID="_1350756324" r:id="rId1452"/>
        </w:object>
      </w:r>
      <w:r w:rsidRPr="000037DA">
        <w:t xml:space="preserve"> and </w:t>
      </w:r>
      <w:r w:rsidR="00D85C52" w:rsidRPr="00D85C52">
        <w:rPr>
          <w:position w:val="-10"/>
        </w:rPr>
        <w:object w:dxaOrig="720" w:dyaOrig="320" w14:anchorId="1151FD41">
          <v:shape id="_x0000_i1734" type="#_x0000_t75" style="width:36.35pt;height:16.4pt" o:ole="">
            <v:imagedata r:id="rId1453" o:title=""/>
          </v:shape>
          <o:OLEObject Type="Embed" ProgID="Equation.DSMT4" ShapeID="_x0000_i1734" DrawAspect="Content" ObjectID="_1350756325" r:id="rId1454"/>
        </w:object>
      </w:r>
      <w:r w:rsidRPr="000037DA">
        <w:t xml:space="preserve"> in the above equations recovers the virtual work relations for nonlinear elasticity of compressible solids.  The resulting simplified equation emerging from Eq.</w:t>
      </w:r>
      <w:r w:rsidR="00021014">
        <w:fldChar w:fldCharType="begin"/>
      </w:r>
      <w:r w:rsidR="00021014">
        <w:instrText xml:space="preserve"> GOTOBUTTON ZEqnNum239613  \* MERGEFORMAT </w:instrText>
      </w:r>
      <w:fldSimple w:instr=" REF ZEqnNum239613 \* Charformat \! \* MERGEFORMAT ">
        <w:r w:rsidR="008D52AD">
          <w:instrText>(3.29)</w:instrText>
        </w:r>
      </w:fldSimple>
      <w:r w:rsidR="00021014">
        <w:fldChar w:fldCharType="end"/>
      </w:r>
      <w:r w:rsidRPr="000037DA">
        <w:t xml:space="preserve"> </w:t>
      </w:r>
      <w:proofErr w:type="gramStart"/>
      <w:r w:rsidRPr="000037DA">
        <w:t>is</w:t>
      </w:r>
      <w:proofErr w:type="gramEnd"/>
      <w:r w:rsidRPr="000037DA">
        <w:t xml:space="preserve"> symmetric to interchanges of </w:t>
      </w:r>
      <w:r w:rsidR="00D85C52" w:rsidRPr="00D85C52">
        <w:rPr>
          <w:position w:val="-6"/>
        </w:rPr>
        <w:object w:dxaOrig="360" w:dyaOrig="279" w14:anchorId="116D6AA7">
          <v:shape id="_x0000_i1735" type="#_x0000_t75" style="width:18.55pt;height:14.25pt" o:ole="">
            <v:imagedata r:id="rId1455" o:title=""/>
          </v:shape>
          <o:OLEObject Type="Embed" ProgID="Equation.DSMT4" ShapeID="_x0000_i1735" DrawAspect="Content" ObjectID="_1350756326" r:id="rId1456"/>
        </w:object>
      </w:r>
      <w:r w:rsidRPr="000037DA">
        <w:t xml:space="preserve"> and </w:t>
      </w:r>
      <w:r w:rsidR="00D85C52" w:rsidRPr="00D85C52">
        <w:rPr>
          <w:position w:val="-6"/>
        </w:rPr>
        <w:object w:dxaOrig="420" w:dyaOrig="320" w14:anchorId="2DA13973">
          <v:shape id="_x0000_i1736" type="#_x0000_t75" style="width:20.65pt;height:16.4pt" o:ole="">
            <v:imagedata r:id="rId1457" o:title=""/>
          </v:shape>
          <o:OLEObject Type="Embed" ProgID="Equation.DSMT4" ShapeID="_x0000_i1736" DrawAspect="Content" ObjectID="_1350756327" r:id="rId1458"/>
        </w:object>
      </w:r>
      <w:r w:rsidRPr="000037DA">
        <w:t>, producing a symmetric stiffness matrix in the finite element formulation</w:t>
      </w:r>
      <w:r>
        <w:t xml:space="preserve">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rsidRPr="000037DA">
        <w:t xml:space="preserve">.  </w:t>
      </w:r>
      <w:proofErr w:type="gramStart"/>
      <w:r w:rsidRPr="000037DA">
        <w:t>However, the general relations of Eqs.</w:t>
      </w:r>
      <w:proofErr w:type="gramEnd"/>
      <w:r w:rsidR="00021014">
        <w:fldChar w:fldCharType="begin"/>
      </w:r>
      <w:r w:rsidR="00021014">
        <w:instrText xml:space="preserve"> GOTOBUTTON ZEqnNum239613  \* MERGEFORMAT </w:instrText>
      </w:r>
      <w:fldSimple w:instr=" REF ZEqnNum239613 \* Charformat \! \* MERGEFORMAT ">
        <w:r w:rsidR="008D52AD">
          <w:instrText>(3.29)</w:instrText>
        </w:r>
      </w:fldSimple>
      <w:r w:rsidR="00021014">
        <w:fldChar w:fldCharType="end"/>
      </w:r>
      <w:r w:rsidRPr="000037DA">
        <w:t xml:space="preserve"> </w:t>
      </w:r>
      <w:proofErr w:type="gramStart"/>
      <w:r w:rsidRPr="000037DA">
        <w:t>and</w:t>
      </w:r>
      <w:proofErr w:type="gramEnd"/>
      <w:r w:rsidRPr="000037DA">
        <w:t xml:space="preserve"> </w:t>
      </w:r>
      <w:r w:rsidR="00021014">
        <w:fldChar w:fldCharType="begin"/>
      </w:r>
      <w:r w:rsidR="00021014">
        <w:instrText xml:space="preserve"> GOTOBUTTON ZEqnNum782864  \* MERGEFORMAT </w:instrText>
      </w:r>
      <w:fldSimple w:instr=" REF ZEqnNum782864 \* Charformat \! \* MERGEFORMAT ">
        <w:r w:rsidR="008D52AD">
          <w:instrText>(3.33)</w:instrText>
        </w:r>
      </w:fldSimple>
      <w:r w:rsidR="00021014">
        <w:fldChar w:fldCharType="end"/>
      </w:r>
      <w:r w:rsidRPr="000037DA">
        <w:t xml:space="preserve"> do not exhibit symmetry to interchanges of </w:t>
      </w:r>
      <w:r w:rsidR="00D85C52" w:rsidRPr="00D85C52">
        <w:rPr>
          <w:position w:val="-14"/>
        </w:rPr>
        <w:object w:dxaOrig="900" w:dyaOrig="400" w14:anchorId="1D25ADC5">
          <v:shape id="_x0000_i1737" type="#_x0000_t75" style="width:45.6pt;height:19.25pt" o:ole="">
            <v:imagedata r:id="rId1459" o:title=""/>
          </v:shape>
          <o:OLEObject Type="Embed" ProgID="Equation.DSMT4" ShapeID="_x0000_i1737" DrawAspect="Content" ObjectID="_1350756328" r:id="rId1460"/>
        </w:object>
      </w:r>
      <w:r w:rsidRPr="000037DA">
        <w:t xml:space="preserve"> and </w:t>
      </w:r>
      <w:r w:rsidR="00D85C52" w:rsidRPr="00D85C52">
        <w:rPr>
          <w:position w:val="-16"/>
        </w:rPr>
        <w:object w:dxaOrig="999" w:dyaOrig="440" w14:anchorId="498832DC">
          <v:shape id="_x0000_i1738" type="#_x0000_t75" style="width:49.9pt;height:22.1pt" o:ole="">
            <v:imagedata r:id="rId1461" o:title=""/>
          </v:shape>
          <o:OLEObject Type="Embed" ProgID="Equation.DSMT4" ShapeID="_x0000_i1738" DrawAspect="Content" ObjectID="_1350756329" r:id="rId1462"/>
        </w:object>
      </w:r>
      <w:r w:rsidRPr="000037DA">
        <w:t>, implying that the finite element stiffness matrix for a solid-fluid mixture is not symmetric under general conditions.</w:t>
      </w:r>
    </w:p>
    <w:p w14:paraId="45130A96" w14:textId="77777777" w:rsidR="00FB6012" w:rsidRDefault="00FB6012" w:rsidP="00FB6012">
      <w:r w:rsidRPr="000037DA">
        <w:tab/>
        <w:t xml:space="preserve">The directional derivatives of the external virtual work </w:t>
      </w:r>
      <w:r w:rsidR="00D85C52" w:rsidRPr="00D85C52">
        <w:rPr>
          <w:position w:val="-12"/>
        </w:rPr>
        <w:object w:dxaOrig="560" w:dyaOrig="360" w14:anchorId="09140907">
          <v:shape id="_x0000_i1739" type="#_x0000_t75" style="width:27.8pt;height:18.55pt" o:ole="">
            <v:imagedata r:id="rId1463" o:title=""/>
          </v:shape>
          <o:OLEObject Type="Embed" ProgID="Equation.DSMT4" ShapeID="_x0000_i1739" DrawAspect="Content" ObjectID="_1350756330" r:id="rId1464"/>
        </w:object>
      </w:r>
      <w:r w:rsidRPr="000037DA">
        <w:t xml:space="preserve"> depend on the type of boundar</w:t>
      </w:r>
      <w:r>
        <w:t xml:space="preserve">y conditions being considered.  For a prescribed total normal traction </w:t>
      </w:r>
      <w:r w:rsidR="00D85C52" w:rsidRPr="00D85C52">
        <w:rPr>
          <w:position w:val="-12"/>
        </w:rPr>
        <w:object w:dxaOrig="220" w:dyaOrig="360" w14:anchorId="60AB029F">
          <v:shape id="_x0000_i1740" type="#_x0000_t75" style="width:10.7pt;height:18.55pt" o:ole="">
            <v:imagedata r:id="rId1465" o:title=""/>
          </v:shape>
          <o:OLEObject Type="Embed" ProgID="Equation.DSMT4" ShapeID="_x0000_i1740" DrawAspect="Content" ObjectID="_1350756331" r:id="rId1466"/>
        </w:object>
      </w:r>
      <w:r>
        <w:t xml:space="preserve">, where </w:t>
      </w:r>
      <w:r w:rsidR="00D85C52" w:rsidRPr="00D85C52">
        <w:rPr>
          <w:position w:val="-12"/>
        </w:rPr>
        <w:object w:dxaOrig="680" w:dyaOrig="360" w14:anchorId="1B9066A1">
          <v:shape id="_x0000_i1741" type="#_x0000_t75" style="width:34.2pt;height:18.55pt" o:ole="">
            <v:imagedata r:id="rId1467" o:title=""/>
          </v:shape>
          <o:OLEObject Type="Embed" ProgID="Equation.DSMT4" ShapeID="_x0000_i1741" DrawAspect="Content" ObjectID="_1350756332" r:id="rId1468"/>
        </w:object>
      </w:r>
      <w:r>
        <w:t>,</w:t>
      </w:r>
    </w:p>
    <w:p w14:paraId="0689E9F9" w14:textId="77777777" w:rsidR="00FB6012" w:rsidRPr="000037DA" w:rsidRDefault="00FB6012" w:rsidP="00FB6012">
      <w:pPr>
        <w:pStyle w:val="MTDisplayEquation"/>
      </w:pPr>
      <w:r>
        <w:tab/>
      </w:r>
      <w:r w:rsidR="00D85C52" w:rsidRPr="00D85C52">
        <w:rPr>
          <w:position w:val="-18"/>
        </w:rPr>
        <w:object w:dxaOrig="2120" w:dyaOrig="460" w14:anchorId="0DBDF24D">
          <v:shape id="_x0000_i1742" type="#_x0000_t75" style="width:106.2pt;height:23.5pt" o:ole="">
            <v:imagedata r:id="rId1469" o:title=""/>
          </v:shape>
          <o:OLEObject Type="Embed" ProgID="Equation.DSMT4" ShapeID="_x0000_i1742" DrawAspect="Content" ObjectID="_1350756333" r:id="rId1470"/>
        </w:object>
      </w:r>
      <w:r w:rsidR="0018091D">
        <w:t>,</w:t>
      </w:r>
      <w:r>
        <w:tab/>
      </w:r>
      <w:r>
        <w:fldChar w:fldCharType="begin"/>
      </w:r>
      <w:r>
        <w:instrText xml:space="preserve"> MACROBUTTON MTPlaceRef \* MERGEFORMAT </w:instrText>
      </w:r>
      <w:fldSimple w:instr=" SEQ MTEqn \h \* MERGEFORMAT "/>
      <w:bookmarkStart w:id="182" w:name="ZEqnNum269251"/>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34</w:instrText>
        </w:r>
      </w:fldSimple>
      <w:r>
        <w:instrText>)</w:instrText>
      </w:r>
      <w:bookmarkEnd w:id="182"/>
      <w:r>
        <w:fldChar w:fldCharType="end"/>
      </w:r>
    </w:p>
    <w:p w14:paraId="73E1A1E3" w14:textId="77777777" w:rsidR="00FB6012" w:rsidRDefault="00FB6012" w:rsidP="00FB6012">
      <w:proofErr w:type="gramStart"/>
      <w:r>
        <w:t>and</w:t>
      </w:r>
      <w:proofErr w:type="gramEnd"/>
    </w:p>
    <w:p w14:paraId="320C76A7" w14:textId="77777777" w:rsidR="00FB6012" w:rsidRDefault="00FB6012" w:rsidP="00FB6012">
      <w:pPr>
        <w:pStyle w:val="MTDisplayEquation"/>
      </w:pPr>
      <w:r>
        <w:lastRenderedPageBreak/>
        <w:tab/>
      </w:r>
      <w:r w:rsidR="00D85C52" w:rsidRPr="00D85C52">
        <w:rPr>
          <w:position w:val="-52"/>
        </w:rPr>
        <w:object w:dxaOrig="5340" w:dyaOrig="1160" w14:anchorId="4B053635">
          <v:shape id="_x0000_i1743" type="#_x0000_t75" style="width:267.35pt;height:57.75pt" o:ole="">
            <v:imagedata r:id="rId1471" o:title=""/>
          </v:shape>
          <o:OLEObject Type="Embed" ProgID="Equation.DSMT4" ShapeID="_x0000_i1743" DrawAspect="Content" ObjectID="_1350756334" r:id="rId1472"/>
        </w:object>
      </w:r>
      <w:r>
        <w:tab/>
      </w:r>
      <w:r>
        <w:fldChar w:fldCharType="begin"/>
      </w:r>
      <w:r>
        <w:instrText xml:space="preserve"> MACROBUTTON MTPlaceRef \* MERGEFORMAT </w:instrText>
      </w:r>
      <w:fldSimple w:instr=" SEQ MTEqn \h \* MERGEFORMAT "/>
      <w:bookmarkStart w:id="183" w:name="ZEqnNum737993"/>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35</w:instrText>
        </w:r>
      </w:fldSimple>
      <w:r>
        <w:instrText>)</w:instrText>
      </w:r>
      <w:bookmarkEnd w:id="183"/>
      <w:r>
        <w:fldChar w:fldCharType="end"/>
      </w:r>
    </w:p>
    <w:p w14:paraId="2330C1CE" w14:textId="77777777" w:rsidR="00FB6012" w:rsidRDefault="00FB6012" w:rsidP="00FB6012">
      <w:proofErr w:type="gramStart"/>
      <w:r>
        <w:t>where</w:t>
      </w:r>
      <w:proofErr w:type="gramEnd"/>
    </w:p>
    <w:p w14:paraId="2087CD36" w14:textId="77777777" w:rsidR="00FB6012" w:rsidRDefault="00FB6012" w:rsidP="00FB6012">
      <w:pPr>
        <w:pStyle w:val="MTDisplayEquation"/>
      </w:pPr>
      <w:r>
        <w:tab/>
      </w:r>
      <w:r w:rsidR="00D85C52" w:rsidRPr="00D85C52">
        <w:rPr>
          <w:position w:val="-28"/>
        </w:rPr>
        <w:object w:dxaOrig="2000" w:dyaOrig="660" w14:anchorId="21FD7EF9">
          <v:shape id="_x0000_i1744" type="#_x0000_t75" style="width:99.8pt;height:33.5pt" o:ole="">
            <v:imagedata r:id="rId1473" o:title=""/>
          </v:shape>
          <o:OLEObject Type="Embed" ProgID="Equation.DSMT4" ShapeID="_x0000_i1744" DrawAspect="Content" ObjectID="_1350756335" r:id="rId147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36</w:instrText>
        </w:r>
      </w:fldSimple>
      <w:r>
        <w:instrText>)</w:instrText>
      </w:r>
      <w:r>
        <w:fldChar w:fldCharType="end"/>
      </w:r>
    </w:p>
    <w:p w14:paraId="14D84E23" w14:textId="77777777" w:rsidR="00FB6012" w:rsidRDefault="00FB6012" w:rsidP="00FB6012">
      <w:proofErr w:type="gramStart"/>
      <w:r>
        <w:t>are</w:t>
      </w:r>
      <w:proofErr w:type="gramEnd"/>
      <w:r>
        <w:t xml:space="preserve"> covariant basis (tangent) vectors on </w:t>
      </w:r>
      <w:r w:rsidR="00D85C52" w:rsidRPr="00D85C52">
        <w:rPr>
          <w:position w:val="-6"/>
        </w:rPr>
        <w:object w:dxaOrig="320" w:dyaOrig="279" w14:anchorId="14FCE9A1">
          <v:shape id="_x0000_i1745" type="#_x0000_t75" style="width:16.4pt;height:14.25pt" o:ole="">
            <v:imagedata r:id="rId1475" o:title=""/>
          </v:shape>
          <o:OLEObject Type="Embed" ProgID="Equation.DSMT4" ShapeID="_x0000_i1745" DrawAspect="Content" ObjectID="_1350756336" r:id="rId1476"/>
        </w:object>
      </w:r>
      <w:r>
        <w:t>, such that</w:t>
      </w:r>
    </w:p>
    <w:p w14:paraId="493A4D10" w14:textId="77777777" w:rsidR="00FB6012" w:rsidRDefault="00FB6012" w:rsidP="00FB6012">
      <w:pPr>
        <w:pStyle w:val="MTDisplayEquation"/>
      </w:pPr>
      <w:r>
        <w:tab/>
      </w:r>
      <w:r w:rsidR="00D85C52" w:rsidRPr="00D85C52">
        <w:rPr>
          <w:position w:val="-32"/>
        </w:rPr>
        <w:object w:dxaOrig="1180" w:dyaOrig="700" w14:anchorId="459B90CB">
          <v:shape id="_x0000_i1746" type="#_x0000_t75" style="width:59.9pt;height:35.65pt" o:ole="">
            <v:imagedata r:id="rId1477" o:title=""/>
          </v:shape>
          <o:OLEObject Type="Embed" ProgID="Equation.DSMT4" ShapeID="_x0000_i1746" DrawAspect="Content" ObjectID="_1350756337" r:id="rId1478"/>
        </w:object>
      </w:r>
      <w:r w:rsidR="0018091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37</w:instrText>
        </w:r>
      </w:fldSimple>
      <w:r>
        <w:instrText>)</w:instrText>
      </w:r>
      <w:r>
        <w:fldChar w:fldCharType="end"/>
      </w:r>
    </w:p>
    <w:p w14:paraId="5CAB2911" w14:textId="77777777" w:rsidR="00FB6012" w:rsidRDefault="00FB6012" w:rsidP="00FB6012">
      <w:r>
        <w:t xml:space="preserve">For a prescribed normal effective traction </w:t>
      </w:r>
      <w:r w:rsidR="00D85C52" w:rsidRPr="00D85C52">
        <w:rPr>
          <w:position w:val="-12"/>
        </w:rPr>
        <w:object w:dxaOrig="220" w:dyaOrig="380" w14:anchorId="7C0E8446">
          <v:shape id="_x0000_i1747" type="#_x0000_t75" style="width:10.7pt;height:18.55pt" o:ole="">
            <v:imagedata r:id="rId1479" o:title=""/>
          </v:shape>
          <o:OLEObject Type="Embed" ProgID="Equation.DSMT4" ShapeID="_x0000_i1747" DrawAspect="Content" ObjectID="_1350756338" r:id="rId1480"/>
        </w:object>
      </w:r>
      <w:r>
        <w:t xml:space="preserve">, where </w:t>
      </w:r>
      <w:r w:rsidR="00D85C52" w:rsidRPr="00D85C52">
        <w:rPr>
          <w:position w:val="-16"/>
        </w:rPr>
        <w:object w:dxaOrig="1420" w:dyaOrig="440" w14:anchorId="53F56B0A">
          <v:shape id="_x0000_i1748" type="#_x0000_t75" style="width:71.3pt;height:22.1pt" o:ole="">
            <v:imagedata r:id="rId1481" o:title=""/>
          </v:shape>
          <o:OLEObject Type="Embed" ProgID="Equation.DSMT4" ShapeID="_x0000_i1748" DrawAspect="Content" ObjectID="_1350756339" r:id="rId1482"/>
        </w:object>
      </w:r>
      <w:r>
        <w:t xml:space="preserve"> and </w:t>
      </w:r>
      <w:r w:rsidR="00D85C52" w:rsidRPr="00D85C52">
        <w:rPr>
          <w:position w:val="-10"/>
        </w:rPr>
        <w:object w:dxaOrig="240" w:dyaOrig="260" w14:anchorId="091830FC">
          <v:shape id="_x0000_i1749" type="#_x0000_t75" style="width:12.1pt;height:12.1pt" o:ole="">
            <v:imagedata r:id="rId1483" o:title=""/>
          </v:shape>
          <o:OLEObject Type="Embed" ProgID="Equation.DSMT4" ShapeID="_x0000_i1749" DrawAspect="Content" ObjectID="_1350756340" r:id="rId1484"/>
        </w:object>
      </w:r>
      <w:r>
        <w:t xml:space="preserve"> is not prescribed, then</w:t>
      </w:r>
    </w:p>
    <w:p w14:paraId="2D534B3E" w14:textId="77777777" w:rsidR="00FB6012" w:rsidRDefault="00FB6012" w:rsidP="00FB6012">
      <w:pPr>
        <w:pStyle w:val="MTDisplayEquation"/>
      </w:pPr>
      <w:r>
        <w:tab/>
      </w:r>
      <w:r w:rsidR="00D85C52" w:rsidRPr="00D85C52">
        <w:rPr>
          <w:position w:val="-18"/>
        </w:rPr>
        <w:object w:dxaOrig="2860" w:dyaOrig="460" w14:anchorId="001BD891">
          <v:shape id="_x0000_i1750" type="#_x0000_t75" style="width:143.3pt;height:23.5pt" o:ole="">
            <v:imagedata r:id="rId1485" o:title=""/>
          </v:shape>
          <o:OLEObject Type="Embed" ProgID="Equation.DSMT4" ShapeID="_x0000_i1750" DrawAspect="Content" ObjectID="_1350756341" r:id="rId1486"/>
        </w:object>
      </w:r>
      <w:r w:rsidR="0018091D">
        <w:t>,</w:t>
      </w:r>
      <w:r>
        <w:tab/>
      </w:r>
      <w:r>
        <w:fldChar w:fldCharType="begin"/>
      </w:r>
      <w:r>
        <w:instrText xml:space="preserve"> MACROBUTTON MTPlaceRef \* MERGEFORMAT </w:instrText>
      </w:r>
      <w:fldSimple w:instr=" SEQ MTEqn \h \* MERGEFORMAT "/>
      <w:bookmarkStart w:id="184" w:name="ZEqnNum641883"/>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38</w:instrText>
        </w:r>
      </w:fldSimple>
      <w:r>
        <w:instrText>)</w:instrText>
      </w:r>
      <w:bookmarkEnd w:id="184"/>
      <w:r>
        <w:fldChar w:fldCharType="end"/>
      </w:r>
    </w:p>
    <w:p w14:paraId="6F7A49BC" w14:textId="77777777" w:rsidR="00FB6012" w:rsidRDefault="00FB6012" w:rsidP="00FB6012">
      <w:proofErr w:type="gramStart"/>
      <w:r>
        <w:t>and</w:t>
      </w:r>
      <w:proofErr w:type="gramEnd"/>
    </w:p>
    <w:p w14:paraId="416BA4B0" w14:textId="77777777" w:rsidR="00FB6012" w:rsidRDefault="00FB6012" w:rsidP="00FB6012">
      <w:pPr>
        <w:pStyle w:val="MTDisplayEquation"/>
      </w:pPr>
      <w:r>
        <w:tab/>
      </w:r>
      <w:r w:rsidR="00D85C52" w:rsidRPr="00D85C52">
        <w:rPr>
          <w:position w:val="-56"/>
        </w:rPr>
        <w:object w:dxaOrig="6039" w:dyaOrig="1240" w14:anchorId="474FDBD0">
          <v:shape id="_x0000_i1751" type="#_x0000_t75" style="width:302.25pt;height:62pt" o:ole="">
            <v:imagedata r:id="rId1487" o:title=""/>
          </v:shape>
          <o:OLEObject Type="Embed" ProgID="Equation.DSMT4" ShapeID="_x0000_i1751" DrawAspect="Content" ObjectID="_1350756342" r:id="rId1488"/>
        </w:object>
      </w:r>
      <w:r>
        <w:tab/>
      </w:r>
      <w:r>
        <w:fldChar w:fldCharType="begin"/>
      </w:r>
      <w:r>
        <w:instrText xml:space="preserve"> MACROBUTTON MTPlaceRef \* MERGEFORMAT </w:instrText>
      </w:r>
      <w:fldSimple w:instr=" SEQ MTEqn \h \* MERGEFORMAT "/>
      <w:bookmarkStart w:id="185" w:name="ZEqnNum675799"/>
      <w:r>
        <w:instrText>(</w:instrText>
      </w:r>
      <w:fldSimple w:instr=" SEQ MTSec \c \* Arabic \* MERGEFORMAT ">
        <w:r w:rsidR="008D52AD">
          <w:rPr>
            <w:noProof/>
          </w:rPr>
          <w:instrText>3</w:instrText>
        </w:r>
      </w:fldSimple>
      <w:r>
        <w:instrText>.</w:instrText>
      </w:r>
      <w:fldSimple w:instr=" SEQ MTEqn \c \* Arabic \* MERGEFORMAT ">
        <w:r w:rsidR="008D52AD">
          <w:rPr>
            <w:noProof/>
          </w:rPr>
          <w:instrText>39</w:instrText>
        </w:r>
      </w:fldSimple>
      <w:r>
        <w:instrText>)</w:instrText>
      </w:r>
      <w:bookmarkEnd w:id="185"/>
      <w:r>
        <w:fldChar w:fldCharType="end"/>
      </w:r>
    </w:p>
    <w:p w14:paraId="5999C349" w14:textId="4DFD5B6A" w:rsidR="00FB6012" w:rsidRDefault="00FB6012" w:rsidP="00FB6012">
      <w:del w:id="186" w:author="Gerard" w:date="2014-11-07T13:04:00Z">
        <w:r w:rsidDel="001529A7">
          <w:delText>Finally, f</w:delText>
        </w:r>
      </w:del>
      <w:ins w:id="187" w:author="Gerard" w:date="2014-11-07T13:04:00Z">
        <w:r w:rsidR="001529A7">
          <w:t>F</w:t>
        </w:r>
      </w:ins>
      <w:r>
        <w:t xml:space="preserve">or a prescribed normal fluid flux </w:t>
      </w:r>
      <w:r w:rsidR="00D85C52" w:rsidRPr="00D85C52">
        <w:rPr>
          <w:position w:val="-12"/>
        </w:rPr>
        <w:object w:dxaOrig="999" w:dyaOrig="360" w14:anchorId="5DB089B0">
          <v:shape id="_x0000_i1752" type="#_x0000_t75" style="width:49.9pt;height:18.55pt" o:ole="">
            <v:imagedata r:id="rId1489" o:title=""/>
          </v:shape>
          <o:OLEObject Type="Embed" ProgID="Equation.DSMT4" ShapeID="_x0000_i1752" DrawAspect="Content" ObjectID="_1350756343" r:id="rId1490"/>
        </w:object>
      </w:r>
      <w:r>
        <w:t>,</w:t>
      </w:r>
    </w:p>
    <w:p w14:paraId="7AE5AF11" w14:textId="77777777" w:rsidR="00FB6012" w:rsidRDefault="00FB6012" w:rsidP="00FB6012">
      <w:pPr>
        <w:pStyle w:val="MTDisplayEquation"/>
      </w:pPr>
      <w:r>
        <w:tab/>
      </w:r>
      <w:r w:rsidR="00D85C52" w:rsidRPr="00D85C52">
        <w:rPr>
          <w:position w:val="-18"/>
        </w:rPr>
        <w:object w:dxaOrig="1939" w:dyaOrig="460" w14:anchorId="589F05F8">
          <v:shape id="_x0000_i1753" type="#_x0000_t75" style="width:96.95pt;height:23.5pt" o:ole="">
            <v:imagedata r:id="rId1491" o:title=""/>
          </v:shape>
          <o:OLEObject Type="Embed" ProgID="Equation.DSMT4" ShapeID="_x0000_i1753" DrawAspect="Content" ObjectID="_1350756344" r:id="rId1492"/>
        </w:object>
      </w:r>
      <w:r w:rsidR="0018091D">
        <w:t>,</w:t>
      </w:r>
      <w:r>
        <w:tab/>
      </w:r>
      <w:r>
        <w:fldChar w:fldCharType="begin"/>
      </w:r>
      <w:r>
        <w:instrText xml:space="preserve"> MACROBUTTON MTPlaceRef \* MERGEFORMAT </w:instrText>
      </w:r>
      <w:fldSimple w:instr=" SEQ MTEqn \h \* MERGEFORMAT "/>
      <w:bookmarkStart w:id="188" w:name="ZEqnNum525838"/>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40</w:instrText>
        </w:r>
      </w:fldSimple>
      <w:r>
        <w:instrText>)</w:instrText>
      </w:r>
      <w:bookmarkEnd w:id="188"/>
      <w:r>
        <w:fldChar w:fldCharType="end"/>
      </w:r>
    </w:p>
    <w:p w14:paraId="587A206D" w14:textId="77777777" w:rsidR="00FB6012" w:rsidRDefault="00FB6012" w:rsidP="00FB6012">
      <w:proofErr w:type="gramStart"/>
      <w:r>
        <w:t>and</w:t>
      </w:r>
      <w:proofErr w:type="gramEnd"/>
    </w:p>
    <w:p w14:paraId="603ADC2C" w14:textId="77777777" w:rsidR="00FB6012" w:rsidRDefault="00FB6012" w:rsidP="00FB6012">
      <w:pPr>
        <w:pStyle w:val="MTDisplayEquation"/>
        <w:rPr>
          <w:ins w:id="189" w:author="Gerard" w:date="2014-11-07T13:05:00Z"/>
        </w:rPr>
      </w:pPr>
      <w:r>
        <w:tab/>
      </w:r>
      <w:r w:rsidR="00D85C52" w:rsidRPr="00D85C52">
        <w:rPr>
          <w:position w:val="-52"/>
        </w:rPr>
        <w:object w:dxaOrig="5520" w:dyaOrig="1160" w14:anchorId="67B4DD8C">
          <v:shape id="_x0000_i1754" type="#_x0000_t75" style="width:276.6pt;height:57.75pt" o:ole="">
            <v:imagedata r:id="rId1493" o:title=""/>
          </v:shape>
          <o:OLEObject Type="Embed" ProgID="Equation.DSMT4" ShapeID="_x0000_i1754" DrawAspect="Content" ObjectID="_1350756345" r:id="rId1494"/>
        </w:object>
      </w:r>
      <w:r>
        <w:tab/>
      </w:r>
      <w:r>
        <w:fldChar w:fldCharType="begin"/>
      </w:r>
      <w:r>
        <w:instrText xml:space="preserve"> MACROBUTTON MTPlaceRef \* MERGEFORMAT </w:instrText>
      </w:r>
      <w:fldSimple w:instr=" SEQ MTEqn \h \* MERGEFORMAT "/>
      <w:bookmarkStart w:id="190" w:name="ZEqnNum669406"/>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41</w:instrText>
        </w:r>
      </w:fldSimple>
      <w:r>
        <w:instrText>)</w:instrText>
      </w:r>
      <w:bookmarkEnd w:id="190"/>
      <w:r>
        <w:fldChar w:fldCharType="end"/>
      </w:r>
    </w:p>
    <w:p w14:paraId="0BA8D431" w14:textId="2F256D0D" w:rsidR="001529A7" w:rsidRDefault="008E3CAC" w:rsidP="001529A7">
      <w:pPr>
        <w:rPr>
          <w:ins w:id="191" w:author="Gerard" w:date="2014-11-07T13:05:00Z"/>
        </w:rPr>
      </w:pPr>
      <w:ins w:id="192" w:author="Gerard" w:date="2014-11-07T16:07:00Z">
        <w:r>
          <w:t>Finally, f</w:t>
        </w:r>
      </w:ins>
      <w:ins w:id="193" w:author="Gerard" w:date="2014-11-07T13:05:00Z">
        <w:r w:rsidR="001529A7">
          <w:t>or a prescribed external body force,</w:t>
        </w:r>
      </w:ins>
      <w:ins w:id="194" w:author="Gerard" w:date="2014-11-07T13:15:00Z">
        <w:r w:rsidR="001734DC">
          <w:t xml:space="preserve"> recognizing that </w:t>
        </w:r>
        <w:r w:rsidR="001734DC" w:rsidRPr="001734DC">
          <w:rPr>
            <w:position w:val="-10"/>
            <w:rPrChange w:id="195" w:author="Gerard" w:date="2014-11-07T13:15:00Z">
              <w:rPr>
                <w:position w:val="-4"/>
              </w:rPr>
            </w:rPrChange>
          </w:rPr>
          <w:object w:dxaOrig="1740" w:dyaOrig="380" w14:anchorId="32DAF9DE">
            <v:shape id="_x0000_i2795" type="#_x0000_t75" style="width:86.95pt;height:19.25pt" o:ole="">
              <v:imagedata r:id="rId1495" o:title=""/>
            </v:shape>
            <o:OLEObject Type="Embed" ProgID="Equation.DSMT4" ShapeID="_x0000_i2795" DrawAspect="Content" ObjectID="_1350756346" r:id="rId1496"/>
          </w:object>
        </w:r>
        <w:r w:rsidR="001734DC">
          <w:t xml:space="preserve"> and assuming that the body forces </w:t>
        </w:r>
      </w:ins>
      <w:ins w:id="196" w:author="Gerard" w:date="2014-11-07T13:16:00Z">
        <w:r w:rsidR="001734DC" w:rsidRPr="001734DC">
          <w:rPr>
            <w:position w:val="-6"/>
            <w:rPrChange w:id="197" w:author="Gerard" w:date="2014-11-07T13:16:00Z">
              <w:rPr>
                <w:position w:val="-4"/>
              </w:rPr>
            </w:rPrChange>
          </w:rPr>
          <w:object w:dxaOrig="260" w:dyaOrig="340" w14:anchorId="7769EA51">
            <v:shape id="_x0000_i2798" type="#_x0000_t75" style="width:12.85pt;height:17.1pt" o:ole="">
              <v:imagedata r:id="rId1497" o:title=""/>
            </v:shape>
            <o:OLEObject Type="Embed" ProgID="Equation.DSMT4" ShapeID="_x0000_i2798" DrawAspect="Content" ObjectID="_1350756347" r:id="rId1498"/>
          </w:object>
        </w:r>
        <w:r w:rsidR="001734DC">
          <w:t xml:space="preserve"> and </w:t>
        </w:r>
        <w:r w:rsidR="001734DC" w:rsidRPr="001734DC">
          <w:rPr>
            <w:position w:val="-6"/>
            <w:rPrChange w:id="198" w:author="Gerard" w:date="2014-11-07T13:16:00Z">
              <w:rPr>
                <w:position w:val="-4"/>
              </w:rPr>
            </w:rPrChange>
          </w:rPr>
          <w:object w:dxaOrig="300" w:dyaOrig="340" w14:anchorId="41A72294">
            <v:shape id="_x0000_i2801" type="#_x0000_t75" style="width:14.95pt;height:17.1pt" o:ole="">
              <v:imagedata r:id="rId1499" o:title=""/>
            </v:shape>
            <o:OLEObject Type="Embed" ProgID="Equation.DSMT4" ShapeID="_x0000_i2801" DrawAspect="Content" ObjectID="_1350756348" r:id="rId1500"/>
          </w:object>
        </w:r>
        <w:r w:rsidR="001734DC">
          <w:t xml:space="preserve"> do not depend on </w:t>
        </w:r>
        <w:r w:rsidR="001734DC" w:rsidRPr="001734DC">
          <w:rPr>
            <w:position w:val="-10"/>
            <w:rPrChange w:id="199" w:author="Gerard" w:date="2014-11-07T13:16:00Z">
              <w:rPr>
                <w:position w:val="-4"/>
              </w:rPr>
            </w:rPrChange>
          </w:rPr>
          <w:object w:dxaOrig="220" w:dyaOrig="260" w14:anchorId="25ED36E1">
            <v:shape id="_x0000_i2804" type="#_x0000_t75" style="width:10.7pt;height:12.85pt" o:ole="">
              <v:imagedata r:id="rId1501" o:title=""/>
            </v:shape>
            <o:OLEObject Type="Embed" ProgID="Equation.DSMT4" ShapeID="_x0000_i2804" DrawAspect="Content" ObjectID="_1350756349" r:id="rId1502"/>
          </w:object>
        </w:r>
        <w:r w:rsidR="001734DC">
          <w:t>,</w:t>
        </w:r>
      </w:ins>
    </w:p>
    <w:p w14:paraId="3ADEB444" w14:textId="29CDD855" w:rsidR="001529A7" w:rsidRPr="001529A7" w:rsidRDefault="001529A7" w:rsidP="001529A7">
      <w:pPr>
        <w:pStyle w:val="MTDisplayEquation"/>
      </w:pPr>
      <w:ins w:id="200" w:author="Gerard" w:date="2014-11-07T13:05:00Z">
        <w:r>
          <w:tab/>
        </w:r>
        <w:r w:rsidR="00D417F9" w:rsidRPr="00D417F9">
          <w:rPr>
            <w:position w:val="-42"/>
          </w:rPr>
          <w:object w:dxaOrig="7140" w:dyaOrig="960" w14:anchorId="4C96695C">
            <v:shape id="_x0000_i2830" type="#_x0000_t75" style="width:357.15pt;height:47.75pt" o:ole="">
              <v:imagedata r:id="rId1503" o:title=""/>
            </v:shape>
            <o:OLEObject Type="Embed" ProgID="Equation.DSMT4" ShapeID="_x0000_i2830" DrawAspect="Content" ObjectID="_1350756350" r:id="rId1504"/>
          </w:object>
        </w:r>
        <w:r>
          <w:t xml:space="preserve"> </w:t>
        </w:r>
        <w:r>
          <w:tab/>
        </w:r>
        <w:r>
          <w:fldChar w:fldCharType="begin"/>
        </w:r>
        <w:r>
          <w:instrText xml:space="preserve"> MACROBUTTON MTPlaceRef \* MERGEFORMAT </w:instrText>
        </w:r>
        <w:r>
          <w:fldChar w:fldCharType="begin"/>
        </w:r>
        <w:r>
          <w:instrText xml:space="preserve"> SEQ MTEqn \h \* MERGEFORMAT </w:instrText>
        </w:r>
      </w:ins>
      <w:del w:id="201" w:author="Gerard" w:date="2014-11-07T13:05:00Z">
        <w:r w:rsidDel="001529A7">
          <w:fldChar w:fldCharType="separate"/>
        </w:r>
      </w:del>
      <w:ins w:id="202" w:author="Gerard" w:date="2014-11-07T13:05:00Z">
        <w:r>
          <w:fldChar w:fldCharType="end"/>
        </w:r>
        <w:r>
          <w:instrText>(</w:instrText>
        </w:r>
        <w:r>
          <w:fldChar w:fldCharType="begin"/>
        </w:r>
        <w:r>
          <w:instrText xml:space="preserve"> SEQ MTSec \c \* Arabic \* MERGEFORMAT </w:instrText>
        </w:r>
      </w:ins>
      <w:r>
        <w:fldChar w:fldCharType="separate"/>
      </w:r>
      <w:ins w:id="203" w:author="Gerard" w:date="2014-11-07T13:05:00Z">
        <w:r>
          <w:rPr>
            <w:noProof/>
          </w:rPr>
          <w:instrText>3</w:instrText>
        </w:r>
        <w:r>
          <w:fldChar w:fldCharType="end"/>
        </w:r>
        <w:r>
          <w:instrText>.</w:instrText>
        </w:r>
        <w:r>
          <w:fldChar w:fldCharType="begin"/>
        </w:r>
        <w:r>
          <w:instrText xml:space="preserve"> SEQ MTEqn \c \* Arabic \* MERGEFORMAT </w:instrText>
        </w:r>
      </w:ins>
      <w:r>
        <w:fldChar w:fldCharType="separate"/>
      </w:r>
      <w:ins w:id="204" w:author="Gerard" w:date="2014-11-07T13:05:00Z">
        <w:r>
          <w:rPr>
            <w:noProof/>
          </w:rPr>
          <w:instrText>42</w:instrText>
        </w:r>
        <w:r>
          <w:fldChar w:fldCharType="end"/>
        </w:r>
        <w:r>
          <w:instrText>)</w:instrText>
        </w:r>
        <w:r>
          <w:fldChar w:fldCharType="end"/>
        </w:r>
      </w:ins>
    </w:p>
    <w:p w14:paraId="4D1D7760" w14:textId="77777777" w:rsidR="00FB6012" w:rsidRDefault="00FB6012" w:rsidP="00FB6012">
      <w:pPr>
        <w:pStyle w:val="Heading3"/>
      </w:pPr>
      <w:bookmarkStart w:id="205" w:name="_Toc176704844"/>
      <w:bookmarkStart w:id="206" w:name="_Toc387680152"/>
      <w:r>
        <w:t>Discretization</w:t>
      </w:r>
      <w:bookmarkEnd w:id="205"/>
      <w:bookmarkEnd w:id="206"/>
    </w:p>
    <w:p w14:paraId="7E796D38" w14:textId="77777777" w:rsidR="00FB6012" w:rsidRPr="00DE14F9" w:rsidRDefault="00FB6012" w:rsidP="00FB6012">
      <w:r w:rsidRPr="00DE14F9">
        <w:t>Let</w:t>
      </w:r>
    </w:p>
    <w:p w14:paraId="13600B43" w14:textId="77777777" w:rsidR="00FB6012" w:rsidRPr="00DE14F9" w:rsidRDefault="00FB6012" w:rsidP="00FB6012">
      <w:pPr>
        <w:pStyle w:val="MTDisplayEquation"/>
      </w:pPr>
      <w:r w:rsidRPr="00DE14F9">
        <w:tab/>
      </w:r>
      <w:r w:rsidR="00D85C52" w:rsidRPr="00D85C52">
        <w:rPr>
          <w:position w:val="-62"/>
        </w:rPr>
        <w:object w:dxaOrig="3440" w:dyaOrig="1359" w14:anchorId="20A437A0">
          <v:shape id="_x0000_i1755" type="#_x0000_t75" style="width:171.8pt;height:68.45pt" o:ole="">
            <v:imagedata r:id="rId1505" o:title=""/>
          </v:shape>
          <o:OLEObject Type="Embed" ProgID="Equation.DSMT4" ShapeID="_x0000_i1755" DrawAspect="Content" ObjectID="_1350756351" r:id="rId1506"/>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42</w:instrText>
        </w:r>
      </w:fldSimple>
      <w:r>
        <w:instrText>)</w:instrText>
      </w:r>
      <w:r>
        <w:fldChar w:fldCharType="end"/>
      </w:r>
    </w:p>
    <w:p w14:paraId="669CBE03" w14:textId="77777777" w:rsidR="00FB6012" w:rsidRPr="00DE14F9" w:rsidRDefault="00FB6012" w:rsidP="00FB6012">
      <w:proofErr w:type="gramStart"/>
      <w:r w:rsidRPr="00DE14F9">
        <w:lastRenderedPageBreak/>
        <w:t>where</w:t>
      </w:r>
      <w:proofErr w:type="gramEnd"/>
      <w:r w:rsidRPr="00DE14F9">
        <w:t xml:space="preserve"> </w:t>
      </w:r>
      <w:r w:rsidR="00D85C52" w:rsidRPr="00D85C52">
        <w:rPr>
          <w:position w:val="-12"/>
        </w:rPr>
        <w:object w:dxaOrig="340" w:dyaOrig="360" w14:anchorId="56F6C0F4">
          <v:shape id="_x0000_i1756" type="#_x0000_t75" style="width:17.1pt;height:18.55pt" o:ole="">
            <v:imagedata r:id="rId1507" o:title=""/>
          </v:shape>
          <o:OLEObject Type="Embed" ProgID="Equation.DSMT4" ShapeID="_x0000_i1756" DrawAspect="Content" ObjectID="_1350756352" r:id="rId1508"/>
        </w:object>
      </w:r>
      <w:r w:rsidRPr="00DE14F9">
        <w:t xml:space="preserve"> represents the interpolation functions over an element, </w:t>
      </w:r>
      <w:r w:rsidR="00D85C52" w:rsidRPr="00D85C52">
        <w:rPr>
          <w:position w:val="-12"/>
        </w:rPr>
        <w:object w:dxaOrig="2220" w:dyaOrig="360" w14:anchorId="53552396">
          <v:shape id="_x0000_i1757" type="#_x0000_t75" style="width:111.2pt;height:18.55pt" o:ole="">
            <v:imagedata r:id="rId1509" o:title=""/>
          </v:shape>
          <o:OLEObject Type="Embed" ProgID="Equation.DSMT4" ShapeID="_x0000_i1757" DrawAspect="Content" ObjectID="_1350756353" r:id="rId1510"/>
        </w:object>
      </w:r>
      <w:r w:rsidRPr="00DE14F9">
        <w:t xml:space="preserve"> respectively represent nodal values of </w:t>
      </w:r>
      <w:r w:rsidR="00D85C52" w:rsidRPr="00D85C52">
        <w:rPr>
          <w:position w:val="-10"/>
        </w:rPr>
        <w:object w:dxaOrig="1939" w:dyaOrig="360" w14:anchorId="04430E42">
          <v:shape id="_x0000_i1758" type="#_x0000_t75" style="width:96.95pt;height:18.55pt" o:ole="">
            <v:imagedata r:id="rId1511" o:title=""/>
          </v:shape>
          <o:OLEObject Type="Embed" ProgID="Equation.DSMT4" ShapeID="_x0000_i1758" DrawAspect="Content" ObjectID="_1350756354" r:id="rId1512"/>
        </w:object>
      </w:r>
      <w:r w:rsidRPr="00DE14F9">
        <w:t xml:space="preserve">, and </w:t>
      </w:r>
      <w:r w:rsidR="00D85C52" w:rsidRPr="00D85C52">
        <w:rPr>
          <w:position w:val="-6"/>
        </w:rPr>
        <w:object w:dxaOrig="260" w:dyaOrig="220" w14:anchorId="1B86A882">
          <v:shape id="_x0000_i1759" type="#_x0000_t75" style="width:12.1pt;height:10.7pt" o:ole="">
            <v:imagedata r:id="rId1513" o:title=""/>
          </v:shape>
          <o:OLEObject Type="Embed" ProgID="Equation.DSMT4" ShapeID="_x0000_i1759" DrawAspect="Content" ObjectID="_1350756355" r:id="rId1514"/>
        </w:object>
      </w:r>
      <w:r w:rsidRPr="00DE14F9">
        <w:t xml:space="preserve"> is the number of nodes in an element.  Then the discretized form of </w:t>
      </w:r>
      <w:r w:rsidR="00D85C52" w:rsidRPr="00D85C52">
        <w:rPr>
          <w:position w:val="-12"/>
        </w:rPr>
        <w:object w:dxaOrig="540" w:dyaOrig="360" w14:anchorId="17FB555A">
          <v:shape id="_x0000_i1760" type="#_x0000_t75" style="width:27.1pt;height:18.55pt" o:ole="">
            <v:imagedata r:id="rId1515" o:title=""/>
          </v:shape>
          <o:OLEObject Type="Embed" ProgID="Equation.DSMT4" ShapeID="_x0000_i1760" DrawAspect="Content" ObjectID="_1350756356" r:id="rId1516"/>
        </w:object>
      </w:r>
      <w:r w:rsidRPr="00DE14F9">
        <w:t xml:space="preserve"> in Eq.</w:t>
      </w:r>
      <w:r w:rsidR="001677E3">
        <w:fldChar w:fldCharType="begin"/>
      </w:r>
      <w:r w:rsidR="001677E3">
        <w:instrText xml:space="preserve"> GOTOBUTTON ZEqnNum162760  \* MERGEFORMAT </w:instrText>
      </w:r>
      <w:fldSimple w:instr=" REF ZEqnNum162760 \* Charformat \! \* MERGEFORMAT ">
        <w:r w:rsidR="008D52AD">
          <w:instrText>(3.27)</w:instrText>
        </w:r>
      </w:fldSimple>
      <w:r w:rsidR="001677E3">
        <w:fldChar w:fldCharType="end"/>
      </w:r>
      <w:r w:rsidRPr="00DE14F9">
        <w:t xml:space="preserve"> </w:t>
      </w:r>
      <w:proofErr w:type="gramStart"/>
      <w:r w:rsidRPr="00DE14F9">
        <w:t>may</w:t>
      </w:r>
      <w:proofErr w:type="gramEnd"/>
      <w:r w:rsidRPr="00DE14F9">
        <w:t xml:space="preserve"> be written as</w:t>
      </w:r>
    </w:p>
    <w:p w14:paraId="26326D88" w14:textId="77777777" w:rsidR="00FB6012" w:rsidRPr="00DE14F9" w:rsidRDefault="00FB6012" w:rsidP="00FB6012">
      <w:pPr>
        <w:pStyle w:val="MTDisplayEquation"/>
      </w:pPr>
      <w:r w:rsidRPr="00DE14F9">
        <w:tab/>
      </w:r>
      <w:r w:rsidR="00D85C52" w:rsidRPr="00D85C52">
        <w:rPr>
          <w:position w:val="-32"/>
        </w:rPr>
        <w:object w:dxaOrig="3860" w:dyaOrig="800" w14:anchorId="2006142C">
          <v:shape id="_x0000_i1761" type="#_x0000_t75" style="width:192.5pt;height:39.9pt" o:ole="">
            <v:imagedata r:id="rId1517" o:title=""/>
          </v:shape>
          <o:OLEObject Type="Embed" ProgID="Equation.DSMT4" ShapeID="_x0000_i1761" DrawAspect="Content" ObjectID="_1350756357" r:id="rId1518"/>
        </w:object>
      </w:r>
      <w:r w:rsidR="0018091D">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43</w:instrText>
        </w:r>
      </w:fldSimple>
      <w:r>
        <w:instrText>)</w:instrText>
      </w:r>
      <w:r>
        <w:fldChar w:fldCharType="end"/>
      </w:r>
    </w:p>
    <w:p w14:paraId="77A0B838" w14:textId="77777777" w:rsidR="00FB6012" w:rsidRPr="00074384" w:rsidRDefault="00FB6012" w:rsidP="00FB6012">
      <w:proofErr w:type="gramStart"/>
      <w:r w:rsidRPr="00074384">
        <w:t>where</w:t>
      </w:r>
      <w:proofErr w:type="gramEnd"/>
      <w:r w:rsidRPr="00074384">
        <w:t xml:space="preserve"> </w:t>
      </w:r>
      <w:r w:rsidR="00D85C52" w:rsidRPr="00D85C52">
        <w:rPr>
          <w:position w:val="-12"/>
        </w:rPr>
        <w:object w:dxaOrig="260" w:dyaOrig="360" w14:anchorId="2440917C">
          <v:shape id="_x0000_i1762" type="#_x0000_t75" style="width:12.1pt;height:18.55pt" o:ole="">
            <v:imagedata r:id="rId1519" o:title=""/>
          </v:shape>
          <o:OLEObject Type="Embed" ProgID="Equation.DSMT4" ShapeID="_x0000_i1762" DrawAspect="Content" ObjectID="_1350756358" r:id="rId1520"/>
        </w:object>
      </w:r>
      <w:r w:rsidRPr="00074384">
        <w:t xml:space="preserve"> is the number of elements in </w:t>
      </w:r>
      <w:r w:rsidR="00D85C52" w:rsidRPr="00D85C52">
        <w:rPr>
          <w:position w:val="-6"/>
        </w:rPr>
        <w:object w:dxaOrig="200" w:dyaOrig="279" w14:anchorId="5C1A100C">
          <v:shape id="_x0000_i1763" type="#_x0000_t75" style="width:10pt;height:14.25pt" o:ole="">
            <v:imagedata r:id="rId1521" o:title=""/>
          </v:shape>
          <o:OLEObject Type="Embed" ProgID="Equation.DSMT4" ShapeID="_x0000_i1763" DrawAspect="Content" ObjectID="_1350756359" r:id="rId1522"/>
        </w:object>
      </w:r>
      <w:r w:rsidRPr="00074384">
        <w:t xml:space="preserve">, </w:t>
      </w:r>
      <w:r w:rsidR="00D85C52" w:rsidRPr="00D85C52">
        <w:rPr>
          <w:position w:val="-12"/>
        </w:rPr>
        <w:object w:dxaOrig="380" w:dyaOrig="400" w14:anchorId="6EE67991">
          <v:shape id="_x0000_i1764" type="#_x0000_t75" style="width:18.55pt;height:19.25pt" o:ole="">
            <v:imagedata r:id="rId1523" o:title=""/>
          </v:shape>
          <o:OLEObject Type="Embed" ProgID="Equation.DSMT4" ShapeID="_x0000_i1764" DrawAspect="Content" ObjectID="_1350756360" r:id="rId1524"/>
        </w:object>
      </w:r>
      <w:r w:rsidRPr="00074384">
        <w:t xml:space="preserve"> is the number of integration points in the </w:t>
      </w:r>
      <w:r w:rsidR="00D85C52" w:rsidRPr="00D85C52">
        <w:rPr>
          <w:position w:val="-6"/>
        </w:rPr>
        <w:object w:dxaOrig="360" w:dyaOrig="220" w14:anchorId="1AD2AE62">
          <v:shape id="_x0000_i1765" type="#_x0000_t75" style="width:18.55pt;height:10.7pt" o:ole="">
            <v:imagedata r:id="rId1525" o:title=""/>
          </v:shape>
          <o:OLEObject Type="Embed" ProgID="Equation.DSMT4" ShapeID="_x0000_i1765" DrawAspect="Content" ObjectID="_1350756361" r:id="rId1526"/>
        </w:object>
      </w:r>
      <w:r w:rsidRPr="00074384">
        <w:t xml:space="preserve">th element, </w:t>
      </w:r>
      <w:r w:rsidR="00D85C52" w:rsidRPr="00D85C52">
        <w:rPr>
          <w:position w:val="-12"/>
        </w:rPr>
        <w:object w:dxaOrig="320" w:dyaOrig="360" w14:anchorId="1F789F13">
          <v:shape id="_x0000_i1766" type="#_x0000_t75" style="width:16.4pt;height:18.55pt" o:ole="">
            <v:imagedata r:id="rId1527" o:title=""/>
          </v:shape>
          <o:OLEObject Type="Embed" ProgID="Equation.DSMT4" ShapeID="_x0000_i1766" DrawAspect="Content" ObjectID="_1350756362" r:id="rId1528"/>
        </w:object>
      </w:r>
      <w:r w:rsidRPr="00074384">
        <w:t xml:space="preserve"> is the quadrature weight associated with the </w:t>
      </w:r>
      <w:r w:rsidR="00D85C52" w:rsidRPr="00D85C52">
        <w:rPr>
          <w:position w:val="-6"/>
        </w:rPr>
        <w:object w:dxaOrig="380" w:dyaOrig="279" w14:anchorId="717B5B97">
          <v:shape id="_x0000_i1767" type="#_x0000_t75" style="width:18.55pt;height:14.25pt" o:ole="">
            <v:imagedata r:id="rId1529" o:title=""/>
          </v:shape>
          <o:OLEObject Type="Embed" ProgID="Equation.DSMT4" ShapeID="_x0000_i1767" DrawAspect="Content" ObjectID="_1350756363" r:id="rId1530"/>
        </w:object>
      </w:r>
      <w:r w:rsidRPr="00074384">
        <w:t xml:space="preserve">th integration point, and </w:t>
      </w:r>
      <w:r w:rsidR="00D85C52" w:rsidRPr="00D85C52">
        <w:rPr>
          <w:position w:val="-14"/>
        </w:rPr>
        <w:object w:dxaOrig="300" w:dyaOrig="380" w14:anchorId="247598D5">
          <v:shape id="_x0000_i1768" type="#_x0000_t75" style="width:14.95pt;height:18.55pt" o:ole="">
            <v:imagedata r:id="rId1531" o:title=""/>
          </v:shape>
          <o:OLEObject Type="Embed" ProgID="Equation.DSMT4" ShapeID="_x0000_i1768" DrawAspect="Content" ObjectID="_1350756364" r:id="rId1532"/>
        </w:object>
      </w:r>
      <w:r w:rsidRPr="00074384">
        <w:t xml:space="preserve"> is the Jacobian of the transformation from the spatial frame to the parametric space of the element.  In the above expression, </w:t>
      </w:r>
    </w:p>
    <w:p w14:paraId="6BC836ED" w14:textId="77777777" w:rsidR="00FB6012" w:rsidRPr="00074384" w:rsidRDefault="00FB6012" w:rsidP="00FB6012">
      <w:pPr>
        <w:pStyle w:val="MTDisplayEquation"/>
      </w:pPr>
      <w:r w:rsidRPr="00074384">
        <w:tab/>
      </w:r>
      <w:r w:rsidR="00D85C52" w:rsidRPr="00D85C52">
        <w:rPr>
          <w:position w:val="-40"/>
        </w:rPr>
        <w:object w:dxaOrig="3860" w:dyaOrig="440" w14:anchorId="4E74E949">
          <v:shape id="_x0000_i1769" type="#_x0000_t75" style="width:192.5pt;height:22.1pt" o:ole="">
            <v:imagedata r:id="rId1533" o:title=""/>
          </v:shape>
          <o:OLEObject Type="Embed" ProgID="Equation.DSMT4" ShapeID="_x0000_i1769" DrawAspect="Content" ObjectID="_1350756365" r:id="rId1534"/>
        </w:object>
      </w:r>
      <w:r w:rsidRPr="00074384">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44</w:instrText>
        </w:r>
      </w:fldSimple>
      <w:r>
        <w:instrText>)</w:instrText>
      </w:r>
      <w:r>
        <w:fldChar w:fldCharType="end"/>
      </w:r>
    </w:p>
    <w:p w14:paraId="7AF0023A" w14:textId="77777777" w:rsidR="00FB6012" w:rsidRPr="00DE14F9" w:rsidRDefault="00FB6012" w:rsidP="00FB6012">
      <w:proofErr w:type="gramStart"/>
      <w:r w:rsidRPr="00074384">
        <w:t>and</w:t>
      </w:r>
      <w:proofErr w:type="gramEnd"/>
      <w:r w:rsidRPr="00074384">
        <w:t xml:space="preserve"> it is understood that </w:t>
      </w:r>
      <w:r w:rsidR="00D85C52" w:rsidRPr="00D85C52">
        <w:rPr>
          <w:position w:val="-14"/>
        </w:rPr>
        <w:object w:dxaOrig="300" w:dyaOrig="380" w14:anchorId="7626816A">
          <v:shape id="_x0000_i1770" type="#_x0000_t75" style="width:14.95pt;height:18.55pt" o:ole="">
            <v:imagedata r:id="rId1535" o:title=""/>
          </v:shape>
          <o:OLEObject Type="Embed" ProgID="Equation.DSMT4" ShapeID="_x0000_i1770" DrawAspect="Content" ObjectID="_1350756366" r:id="rId1536"/>
        </w:object>
      </w:r>
      <w:r w:rsidRPr="00074384">
        <w:t xml:space="preserve">, </w:t>
      </w:r>
      <w:r w:rsidR="00D85C52" w:rsidRPr="00D85C52">
        <w:rPr>
          <w:position w:val="-12"/>
        </w:rPr>
        <w:object w:dxaOrig="260" w:dyaOrig="380" w14:anchorId="3E3FAEED">
          <v:shape id="_x0000_i1771" type="#_x0000_t75" style="width:12.1pt;height:18.55pt" o:ole="">
            <v:imagedata r:id="rId1537" o:title=""/>
          </v:shape>
          <o:OLEObject Type="Embed" ProgID="Equation.DSMT4" ShapeID="_x0000_i1771" DrawAspect="Content" ObjectID="_1350756367" r:id="rId1538"/>
        </w:object>
      </w:r>
      <w:r w:rsidRPr="00074384">
        <w:t xml:space="preserve"> and </w:t>
      </w:r>
      <w:r w:rsidR="00D85C52" w:rsidRPr="00D85C52">
        <w:rPr>
          <w:position w:val="-12"/>
        </w:rPr>
        <w:object w:dxaOrig="279" w:dyaOrig="380" w14:anchorId="2C2697D6">
          <v:shape id="_x0000_i1772" type="#_x0000_t75" style="width:14.25pt;height:18.55pt" o:ole="">
            <v:imagedata r:id="rId1539" o:title=""/>
          </v:shape>
          <o:OLEObject Type="Embed" ProgID="Equation.DSMT4" ShapeID="_x0000_i1772" DrawAspect="Content" ObjectID="_1350756368" r:id="rId1540"/>
        </w:object>
      </w:r>
      <w:r w:rsidRPr="00074384">
        <w:t xml:space="preserve"> are evaluated at the parametric coordinates of the </w:t>
      </w:r>
      <w:r w:rsidR="00D85C52" w:rsidRPr="00D85C52">
        <w:rPr>
          <w:position w:val="-6"/>
        </w:rPr>
        <w:object w:dxaOrig="380" w:dyaOrig="279" w14:anchorId="5F9BA922">
          <v:shape id="_x0000_i1773" type="#_x0000_t75" style="width:18.55pt;height:14.25pt" o:ole="">
            <v:imagedata r:id="rId1541" o:title=""/>
          </v:shape>
          <o:OLEObject Type="Embed" ProgID="Equation.DSMT4" ShapeID="_x0000_i1773" DrawAspect="Content" ObjectID="_1350756369" r:id="rId1542"/>
        </w:object>
      </w:r>
      <w:r w:rsidRPr="00074384">
        <w:t>th integration point.</w:t>
      </w:r>
    </w:p>
    <w:p w14:paraId="64926D12" w14:textId="77777777" w:rsidR="00FB6012" w:rsidRPr="00DE14F9" w:rsidRDefault="00FB6012" w:rsidP="00FB6012">
      <w:r w:rsidRPr="00DE14F9">
        <w:tab/>
        <w:t xml:space="preserve">Similarly, the discretized form of </w:t>
      </w:r>
      <w:r w:rsidR="00D85C52" w:rsidRPr="00D85C52">
        <w:rPr>
          <w:position w:val="-12"/>
        </w:rPr>
        <w:object w:dxaOrig="720" w:dyaOrig="360" w14:anchorId="71B466A0">
          <v:shape id="_x0000_i1774" type="#_x0000_t75" style="width:36.35pt;height:18.55pt" o:ole="">
            <v:imagedata r:id="rId1543" o:title=""/>
          </v:shape>
          <o:OLEObject Type="Embed" ProgID="Equation.DSMT4" ShapeID="_x0000_i1774" DrawAspect="Content" ObjectID="_1350756370" r:id="rId1544"/>
        </w:object>
      </w:r>
      <w:r w:rsidRPr="00DE14F9">
        <w:t xml:space="preserve"> in Eq</w:t>
      </w:r>
      <w:r w:rsidR="001677E3">
        <w:t>s</w:t>
      </w:r>
      <w:r w:rsidRPr="00DE14F9">
        <w:t>.</w:t>
      </w:r>
      <w:r w:rsidR="001677E3">
        <w:fldChar w:fldCharType="begin"/>
      </w:r>
      <w:r w:rsidR="001677E3">
        <w:instrText xml:space="preserve"> GOTOBUTTON ZEqnNum239613  \* MERGEFORMAT </w:instrText>
      </w:r>
      <w:fldSimple w:instr=" REF ZEqnNum239613 \* Charformat \! \* MERGEFORMAT ">
        <w:r w:rsidR="008D52AD">
          <w:instrText>(3.29)</w:instrText>
        </w:r>
      </w:fldSimple>
      <w:r w:rsidR="001677E3">
        <w:fldChar w:fldCharType="end"/>
      </w:r>
      <w:r w:rsidR="001677E3">
        <w:t xml:space="preserve"> </w:t>
      </w:r>
      <w:proofErr w:type="gramStart"/>
      <w:r w:rsidR="001677E3">
        <w:t>and</w:t>
      </w:r>
      <w:proofErr w:type="gramEnd"/>
      <w:r w:rsidR="001677E3">
        <w:t xml:space="preserve"> </w:t>
      </w:r>
      <w:r w:rsidR="001677E3">
        <w:fldChar w:fldCharType="begin"/>
      </w:r>
      <w:r w:rsidR="001677E3">
        <w:instrText xml:space="preserve"> GOTOBUTTON ZEqnNum782864  \* MERGEFORMAT </w:instrText>
      </w:r>
      <w:fldSimple w:instr=" REF ZEqnNum782864 \* Charformat \! \* MERGEFORMAT ">
        <w:r w:rsidR="008D52AD">
          <w:instrText>(3.33)</w:instrText>
        </w:r>
      </w:fldSimple>
      <w:r w:rsidR="001677E3">
        <w:fldChar w:fldCharType="end"/>
      </w:r>
      <w:r w:rsidRPr="00DE14F9">
        <w:t xml:space="preserve"> may be written as</w:t>
      </w:r>
    </w:p>
    <w:p w14:paraId="606F2B12" w14:textId="77777777" w:rsidR="00FB6012" w:rsidRPr="00DE14F9" w:rsidRDefault="00FB6012" w:rsidP="00FB6012">
      <w:pPr>
        <w:pStyle w:val="MTDisplayEquation"/>
      </w:pPr>
      <w:r w:rsidRPr="00DE14F9">
        <w:tab/>
      </w:r>
      <w:r w:rsidR="00D85C52" w:rsidRPr="00D85C52">
        <w:rPr>
          <w:position w:val="-32"/>
        </w:rPr>
        <w:object w:dxaOrig="5880" w:dyaOrig="800" w14:anchorId="30D1E9D5">
          <v:shape id="_x0000_i1775" type="#_x0000_t75" style="width:294.4pt;height:39.9pt" o:ole="">
            <v:imagedata r:id="rId1545" o:title=""/>
          </v:shape>
          <o:OLEObject Type="Embed" ProgID="Equation.DSMT4" ShapeID="_x0000_i1775" DrawAspect="Content" ObjectID="_1350756371" r:id="rId1546"/>
        </w:object>
      </w:r>
      <w:r w:rsidR="00981087">
        <w:t>,</w: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45</w:instrText>
        </w:r>
      </w:fldSimple>
      <w:r>
        <w:instrText>)</w:instrText>
      </w:r>
      <w:r>
        <w:fldChar w:fldCharType="end"/>
      </w:r>
    </w:p>
    <w:p w14:paraId="23D44215" w14:textId="77777777" w:rsidR="00FB6012" w:rsidRPr="00DE14F9" w:rsidRDefault="00FB6012" w:rsidP="00FB6012">
      <w:proofErr w:type="gramStart"/>
      <w:r w:rsidRPr="00DE14F9">
        <w:t>where</w:t>
      </w:r>
      <w:proofErr w:type="gramEnd"/>
    </w:p>
    <w:p w14:paraId="20F7F2BA" w14:textId="77777777" w:rsidR="00FB6012" w:rsidRPr="00DE14F9" w:rsidRDefault="00FB6012" w:rsidP="00FB6012">
      <w:pPr>
        <w:pStyle w:val="MTDisplayEquation"/>
      </w:pPr>
      <w:r w:rsidRPr="00DE14F9">
        <w:tab/>
      </w:r>
      <w:r w:rsidR="00946F99" w:rsidRPr="004058CE">
        <w:rPr>
          <w:position w:val="-150"/>
        </w:rPr>
        <w:object w:dxaOrig="7520" w:dyaOrig="3140" w14:anchorId="000464D4">
          <v:shape id="_x0000_i2841" type="#_x0000_t75" style="width:376.4pt;height:155.4pt" o:ole="">
            <v:imagedata r:id="rId1547" o:title=""/>
          </v:shape>
          <o:OLEObject Type="Embed" ProgID="Equation.DSMT4" ShapeID="_x0000_i2841" DrawAspect="Content" ObjectID="_1350756372" r:id="rId1548"/>
        </w:object>
      </w:r>
      <w:r w:rsidRPr="00DE14F9">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46</w:instrText>
        </w:r>
      </w:fldSimple>
      <w:r>
        <w:instrText>)</w:instrText>
      </w:r>
      <w:r>
        <w:fldChar w:fldCharType="end"/>
      </w:r>
    </w:p>
    <w:p w14:paraId="63278DE7" w14:textId="77777777" w:rsidR="00FB6012" w:rsidRPr="00DE14F9" w:rsidRDefault="00FB6012" w:rsidP="00FB6012">
      <w:proofErr w:type="gramStart"/>
      <w:r w:rsidRPr="00DE14F9">
        <w:t>and</w:t>
      </w:r>
      <w:proofErr w:type="gramEnd"/>
      <w:r w:rsidRPr="00DE14F9">
        <w:t xml:space="preserve"> </w:t>
      </w:r>
      <w:r w:rsidR="00D85C52" w:rsidRPr="00D85C52">
        <w:rPr>
          <w:position w:val="-6"/>
        </w:rPr>
        <w:object w:dxaOrig="300" w:dyaOrig="279" w14:anchorId="439CC154">
          <v:shape id="_x0000_i1777" type="#_x0000_t75" style="width:14.95pt;height:14.25pt" o:ole="">
            <v:imagedata r:id="rId1549" o:title=""/>
          </v:shape>
          <o:OLEObject Type="Embed" ProgID="Equation.DSMT4" ShapeID="_x0000_i1777" DrawAspect="Content" ObjectID="_1350756373" r:id="rId1550"/>
        </w:object>
      </w:r>
      <w:r w:rsidRPr="00DE14F9">
        <w:t xml:space="preserve"> is a discrete increment in time.  In a numerical implementation, it has been found that evaluating </w:t>
      </w:r>
      <w:r w:rsidR="00D85C52" w:rsidRPr="00D85C52">
        <w:rPr>
          <w:position w:val="-16"/>
        </w:rPr>
        <w:object w:dxaOrig="820" w:dyaOrig="440" w14:anchorId="6FB182B7">
          <v:shape id="_x0000_i1778" type="#_x0000_t75" style="width:40.65pt;height:22.1pt" o:ole="">
            <v:imagedata r:id="rId1551" o:title=""/>
          </v:shape>
          <o:OLEObject Type="Embed" ProgID="Equation.DSMT4" ShapeID="_x0000_i1778" DrawAspect="Content" ObjectID="_1350756374" r:id="rId1552"/>
        </w:object>
      </w:r>
      <w:r w:rsidRPr="00DE14F9">
        <w:t xml:space="preserve"> from </w:t>
      </w:r>
      <w:r w:rsidR="00D85C52" w:rsidRPr="00D85C52">
        <w:rPr>
          <w:position w:val="-10"/>
        </w:rPr>
        <w:object w:dxaOrig="460" w:dyaOrig="360" w14:anchorId="07F08DF6">
          <v:shape id="_x0000_i1779" type="#_x0000_t75" style="width:23.5pt;height:18.55pt" o:ole="">
            <v:imagedata r:id="rId1553" o:title=""/>
          </v:shape>
          <o:OLEObject Type="Embed" ProgID="Equation.DSMT4" ShapeID="_x0000_i1779" DrawAspect="Content" ObjectID="_1350756375" r:id="rId1554"/>
        </w:object>
      </w:r>
      <w:r w:rsidRPr="00DE14F9">
        <w:t xml:space="preserve">, where </w:t>
      </w:r>
      <w:r w:rsidR="00D85C52" w:rsidRPr="00D85C52">
        <w:rPr>
          <w:position w:val="-6"/>
        </w:rPr>
        <w:object w:dxaOrig="940" w:dyaOrig="279" w14:anchorId="3282C400">
          <v:shape id="_x0000_i1780" type="#_x0000_t75" style="width:47.05pt;height:14.25pt" o:ole="">
            <v:imagedata r:id="rId1555" o:title=""/>
          </v:shape>
          <o:OLEObject Type="Embed" ProgID="Equation.DSMT4" ShapeID="_x0000_i1780" DrawAspect="Content" ObjectID="_1350756376" r:id="rId1556"/>
        </w:object>
      </w:r>
      <w:r w:rsidRPr="00DE14F9">
        <w:t>, yields more accurate s</w:t>
      </w:r>
      <w:bookmarkStart w:id="207" w:name="_GoBack"/>
      <w:bookmarkEnd w:id="207"/>
      <w:r w:rsidRPr="00DE14F9">
        <w:t xml:space="preserve">olutions than evaluating it from the trace of </w:t>
      </w:r>
      <w:r w:rsidR="00D85C52" w:rsidRPr="00D85C52">
        <w:rPr>
          <w:position w:val="-10"/>
        </w:rPr>
        <w:object w:dxaOrig="740" w:dyaOrig="360" w14:anchorId="5DA5FF3A">
          <v:shape id="_x0000_i1781" type="#_x0000_t75" style="width:37.05pt;height:18.55pt" o:ole="">
            <v:imagedata r:id="rId1557" o:title=""/>
          </v:shape>
          <o:OLEObject Type="Embed" ProgID="Equation.DSMT4" ShapeID="_x0000_i1781" DrawAspect="Content" ObjectID="_1350756377" r:id="rId1558"/>
        </w:object>
      </w:r>
      <w:r w:rsidRPr="00DE14F9">
        <w:t xml:space="preserve"> </w:t>
      </w:r>
      <w:r>
        <w:fldChar w:fldCharType="begin"/>
      </w:r>
      <w:r w:rsidR="00A56950">
        <w:instrText xml:space="preserve"> ADDIN EN.CITE &lt;EndNote&gt;&lt;Cite&gt;&lt;Author&gt;Ateshian&lt;/Author&gt;&lt;Year&gt;2007&lt;/Year&gt;&lt;RecNum&gt;62&lt;/RecNum&gt;&lt;DisplayText&gt;[28]&lt;/DisplayText&gt;&lt;record&gt;&lt;rec-number&gt;62&lt;/rec-number&gt;&lt;foreign-keys&gt;&lt;key app="EN" db-id="wr5fxawdawf09qeffdlxaxx1w2wtt2stsr2v"&gt;62&lt;/key&gt;&lt;/foreign-keys&gt;&lt;ref-type name="Journal Article"&gt;17&lt;/ref-type&gt;&lt;contributors&gt;&lt;authors&gt;&lt;author&gt;Ateshian, G. A.&lt;/author&gt;&lt;author&gt;Ellis, B. J.&lt;/author&gt;&lt;author&gt;Weiss, J. A.&lt;/author&gt;&lt;/authors&gt;&lt;/contributors&gt;&lt;auth-address&gt;Department of Mechanical Engineering, Columbia University, New York, NY 10027, USA.&lt;/auth-address&gt;&lt;titles&gt;&lt;title&gt;Equivalence between short-time biphasic and incompressible elastic material responses&lt;/title&gt;&lt;secondary-title&gt;J Biomech Eng&lt;/secondary-title&gt;&lt;/titles&gt;&lt;periodical&gt;&lt;full-title&gt;J Biomech Eng&lt;/full-title&gt;&lt;abbr-1&gt;Journal of biomechanical engineering&lt;/abbr-1&gt;&lt;/periodical&gt;&lt;pages&gt;405-12&lt;/pages&gt;&lt;volume&gt;129&lt;/volume&gt;&lt;number&gt;3&lt;/number&gt;&lt;edition&gt;2007/06/01&lt;/edition&gt;&lt;keywords&gt;&lt;keyword&gt;Animals&lt;/keyword&gt;&lt;keyword&gt;Biomechanics&lt;/keyword&gt;&lt;keyword&gt;Cartilage, Articular/physiology&lt;/keyword&gt;&lt;keyword&gt;Compressive Strength&lt;/keyword&gt;&lt;keyword&gt;Elasticity&lt;/keyword&gt;&lt;keyword&gt;Finite Element Analysis&lt;/keyword&gt;&lt;keyword&gt;Humans&lt;/keyword&gt;&lt;keyword&gt;Mathematics&lt;/keyword&gt;&lt;keyword&gt;*Models, Biological&lt;/keyword&gt;&lt;keyword&gt;*Models, Theoretical&lt;/keyword&gt;&lt;keyword&gt;Stress, Mechanical&lt;/keyword&gt;&lt;keyword&gt;Tensile Strength&lt;/keyword&gt;&lt;keyword&gt;Time Factors&lt;/keyword&gt;&lt;/keywords&gt;&lt;dates&gt;&lt;year&gt;2007&lt;/year&gt;&lt;pub-dates&gt;&lt;date&gt;Jun&lt;/date&gt;&lt;/pub-dates&gt;&lt;/dates&gt;&lt;isbn&gt;0148-0731 (Print)&amp;#xD;0148-0731 (Linking)&lt;/isbn&gt;&lt;accession-num&gt;17536908&lt;/accession-num&gt;&lt;urls&gt;&lt;related-urls&gt;&lt;url&gt;http://www.ncbi.nlm.nih.gov/entrez/query.fcgi?cmd=Retrieve&amp;amp;db=PubMed&amp;amp;dopt=Citation&amp;amp;list_uids=17536908&lt;/url&gt;&lt;/related-urls&gt;&lt;/urls&gt;&lt;electronic-resource-num&gt;10.1115/1.2720918&lt;/electronic-resource-num&gt;&lt;language&gt;eng&lt;/language&gt;&lt;/record&gt;&lt;/Cite&gt;&lt;/EndNote&gt;</w:instrText>
      </w:r>
      <w:r>
        <w:fldChar w:fldCharType="separate"/>
      </w:r>
      <w:r w:rsidR="00A56950">
        <w:rPr>
          <w:noProof/>
        </w:rPr>
        <w:t>[</w:t>
      </w:r>
      <w:hyperlink w:anchor="_ENREF_28" w:tooltip="Ateshian, 2007 #62" w:history="1">
        <w:r w:rsidR="00A56950">
          <w:rPr>
            <w:noProof/>
          </w:rPr>
          <w:t>28</w:t>
        </w:r>
      </w:hyperlink>
      <w:r w:rsidR="00A56950">
        <w:rPr>
          <w:noProof/>
        </w:rPr>
        <w:t>]</w:t>
      </w:r>
      <w:r>
        <w:fldChar w:fldCharType="end"/>
      </w:r>
      <w:r w:rsidRPr="00DE14F9">
        <w:t>.</w:t>
      </w:r>
    </w:p>
    <w:p w14:paraId="7F7BC9EE" w14:textId="77777777" w:rsidR="00FB6012" w:rsidRDefault="00FB6012" w:rsidP="00FB6012">
      <w:r>
        <w:tab/>
        <w:t>For the various types of contributions to the external virtual work, a similar discretization produces</w:t>
      </w:r>
    </w:p>
    <w:p w14:paraId="4AFEA8B2" w14:textId="77777777" w:rsidR="00FB6012" w:rsidRDefault="00FB6012" w:rsidP="00FB6012">
      <w:pPr>
        <w:pStyle w:val="MTDisplayEquation"/>
      </w:pPr>
      <w:r>
        <w:tab/>
      </w:r>
      <w:r w:rsidR="00D85C52" w:rsidRPr="00D85C52">
        <w:rPr>
          <w:position w:val="-32"/>
        </w:rPr>
        <w:object w:dxaOrig="3900" w:dyaOrig="800" w14:anchorId="443D3BFF">
          <v:shape id="_x0000_i1782" type="#_x0000_t75" style="width:195.35pt;height:39.9pt" o:ole="">
            <v:imagedata r:id="rId1559" o:title=""/>
          </v:shape>
          <o:OLEObject Type="Embed" ProgID="Equation.DSMT4" ShapeID="_x0000_i1782" DrawAspect="Content" ObjectID="_1350756378" r:id="rId1560"/>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47</w:instrText>
        </w:r>
      </w:fldSimple>
      <w:r>
        <w:instrText>)</w:instrText>
      </w:r>
      <w:r>
        <w:fldChar w:fldCharType="end"/>
      </w:r>
    </w:p>
    <w:p w14:paraId="269A8A9C" w14:textId="77777777" w:rsidR="00FB6012" w:rsidRDefault="00FB6012" w:rsidP="00FB6012">
      <w:proofErr w:type="gramStart"/>
      <w:r>
        <w:t>and</w:t>
      </w:r>
      <w:proofErr w:type="gramEnd"/>
    </w:p>
    <w:p w14:paraId="11C44343" w14:textId="77777777" w:rsidR="00FB6012" w:rsidRPr="007700AB" w:rsidRDefault="00FB6012" w:rsidP="00FB6012">
      <w:pPr>
        <w:pStyle w:val="MTDisplayEquation"/>
      </w:pPr>
      <w:r>
        <w:tab/>
      </w:r>
      <w:r w:rsidR="00D85C52" w:rsidRPr="00D85C52">
        <w:rPr>
          <w:position w:val="-32"/>
        </w:rPr>
        <w:object w:dxaOrig="5899" w:dyaOrig="800" w14:anchorId="7C337D00">
          <v:shape id="_x0000_i1783" type="#_x0000_t75" style="width:295.15pt;height:39.9pt" o:ole="">
            <v:imagedata r:id="rId1561" o:title=""/>
          </v:shape>
          <o:OLEObject Type="Embed" ProgID="Equation.DSMT4" ShapeID="_x0000_i1783" DrawAspect="Content" ObjectID="_1350756379" r:id="rId1562"/>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48</w:instrText>
        </w:r>
      </w:fldSimple>
      <w:r>
        <w:instrText>)</w:instrText>
      </w:r>
      <w:r>
        <w:fldChar w:fldCharType="end"/>
      </w:r>
    </w:p>
    <w:p w14:paraId="31552AD9" w14:textId="77777777" w:rsidR="00FB6012" w:rsidRDefault="00FB6012" w:rsidP="00FB6012">
      <w:proofErr w:type="gramStart"/>
      <w:r>
        <w:t>where</w:t>
      </w:r>
      <w:proofErr w:type="gramEnd"/>
    </w:p>
    <w:p w14:paraId="2B598194" w14:textId="77777777" w:rsidR="00FB6012" w:rsidRDefault="00FB6012" w:rsidP="00FB6012">
      <w:pPr>
        <w:pStyle w:val="MTDisplayEquation"/>
      </w:pPr>
      <w:r>
        <w:lastRenderedPageBreak/>
        <w:tab/>
      </w:r>
      <w:r w:rsidR="00D85C52" w:rsidRPr="00D85C52">
        <w:rPr>
          <w:position w:val="-14"/>
        </w:rPr>
        <w:object w:dxaOrig="1240" w:dyaOrig="400" w14:anchorId="5E4F6142">
          <v:shape id="_x0000_i1784" type="#_x0000_t75" style="width:62pt;height:19.25pt" o:ole="">
            <v:imagedata r:id="rId1563" o:title=""/>
          </v:shape>
          <o:OLEObject Type="Embed" ProgID="Equation.DSMT4" ShapeID="_x0000_i1784" DrawAspect="Content" ObjectID="_1350756380" r:id="rId1564"/>
        </w:object>
      </w:r>
      <w:r w:rsidR="0098108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49</w:instrText>
        </w:r>
      </w:fldSimple>
      <w:r>
        <w:instrText>)</w:instrText>
      </w:r>
      <w:r>
        <w:fldChar w:fldCharType="end"/>
      </w:r>
    </w:p>
    <w:p w14:paraId="23CCCDD4" w14:textId="77777777" w:rsidR="00FB6012" w:rsidRDefault="00FB6012" w:rsidP="00FB6012">
      <w:r>
        <w:t xml:space="preserve">In this case, </w:t>
      </w:r>
      <w:r w:rsidR="00D85C52" w:rsidRPr="00D85C52">
        <w:rPr>
          <w:position w:val="-6"/>
        </w:rPr>
        <w:object w:dxaOrig="260" w:dyaOrig="220" w14:anchorId="26530F59">
          <v:shape id="_x0000_i1785" type="#_x0000_t75" style="width:12.1pt;height:10.7pt" o:ole="">
            <v:imagedata r:id="rId1565" o:title=""/>
          </v:shape>
          <o:OLEObject Type="Embed" ProgID="Equation.DSMT4" ShapeID="_x0000_i1785" DrawAspect="Content" ObjectID="_1350756381" r:id="rId1566"/>
        </w:object>
      </w:r>
      <w:r>
        <w:t xml:space="preserve"> represents the number of nodes on an element face.  For a prescribed normal traction </w:t>
      </w:r>
      <w:r w:rsidR="00D85C52" w:rsidRPr="00D85C52">
        <w:rPr>
          <w:position w:val="-12"/>
        </w:rPr>
        <w:object w:dxaOrig="220" w:dyaOrig="360" w14:anchorId="5B809229">
          <v:shape id="_x0000_i1786" type="#_x0000_t75" style="width:10.7pt;height:18.55pt" o:ole="">
            <v:imagedata r:id="rId1567" o:title=""/>
          </v:shape>
          <o:OLEObject Type="Embed" ProgID="Equation.DSMT4" ShapeID="_x0000_i1786" DrawAspect="Content" ObjectID="_1350756382" r:id="rId1568"/>
        </w:object>
      </w:r>
      <w:r>
        <w:t xml:space="preserve"> as given in </w:t>
      </w:r>
      <w:r w:rsidR="001677E3">
        <w:fldChar w:fldCharType="begin"/>
      </w:r>
      <w:r w:rsidR="001677E3">
        <w:instrText xml:space="preserve"> GOTOBUTTON ZEqnNum269251  \* MERGEFORMAT </w:instrText>
      </w:r>
      <w:fldSimple w:instr=" REF ZEqnNum269251 \* Charformat \! \* MERGEFORMAT ">
        <w:r w:rsidR="008D52AD">
          <w:instrText>(3.34)</w:instrText>
        </w:r>
      </w:fldSimple>
      <w:r w:rsidR="001677E3">
        <w:fldChar w:fldCharType="end"/>
      </w:r>
      <w:r>
        <w:t>-</w:t>
      </w:r>
      <w:r w:rsidR="001677E3">
        <w:fldChar w:fldCharType="begin"/>
      </w:r>
      <w:r w:rsidR="001677E3">
        <w:instrText xml:space="preserve"> GOTOBUTTON ZEqnNum737993  \* MERGEFORMAT </w:instrText>
      </w:r>
      <w:fldSimple w:instr=" REF ZEqnNum737993 \* Charformat \! \* MERGEFORMAT ">
        <w:r w:rsidR="008D52AD">
          <w:instrText>(3.35)</w:instrText>
        </w:r>
      </w:fldSimple>
      <w:r w:rsidR="001677E3">
        <w:fldChar w:fldCharType="end"/>
      </w:r>
      <w:r>
        <w:t>,</w:t>
      </w:r>
    </w:p>
    <w:p w14:paraId="0301074D" w14:textId="77777777" w:rsidR="00FB6012" w:rsidRDefault="00FB6012" w:rsidP="00FB6012">
      <w:pPr>
        <w:pStyle w:val="MTDisplayEquation"/>
      </w:pPr>
      <w:r>
        <w:tab/>
      </w:r>
      <w:r w:rsidR="00D85C52" w:rsidRPr="00D85C52">
        <w:rPr>
          <w:position w:val="-72"/>
        </w:rPr>
        <w:object w:dxaOrig="4540" w:dyaOrig="1540" w14:anchorId="6E741E03">
          <v:shape id="_x0000_i1787" type="#_x0000_t75" style="width:226.7pt;height:77pt" o:ole="">
            <v:imagedata r:id="rId1569" o:title=""/>
          </v:shape>
          <o:OLEObject Type="Embed" ProgID="Equation.DSMT4" ShapeID="_x0000_i1787" DrawAspect="Content" ObjectID="_1350756383" r:id="rId157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50</w:instrText>
        </w:r>
      </w:fldSimple>
      <w:r>
        <w:instrText>)</w:instrText>
      </w:r>
      <w:r>
        <w:fldChar w:fldCharType="end"/>
      </w:r>
    </w:p>
    <w:p w14:paraId="5981BACF" w14:textId="77777777" w:rsidR="00FB6012" w:rsidRDefault="00FB6012" w:rsidP="00FB6012">
      <w:proofErr w:type="gramStart"/>
      <w:r>
        <w:t>where</w:t>
      </w:r>
      <w:proofErr w:type="gramEnd"/>
      <w:r>
        <w:t xml:space="preserve"> </w:t>
      </w:r>
      <w:r w:rsidR="00D85C52" w:rsidRPr="00D85C52">
        <w:rPr>
          <w:position w:val="-14"/>
        </w:rPr>
        <w:object w:dxaOrig="1460" w:dyaOrig="400" w14:anchorId="77B0413D">
          <v:shape id="_x0000_i1788" type="#_x0000_t75" style="width:72.7pt;height:19.25pt" o:ole="">
            <v:imagedata r:id="rId1571" o:title=""/>
          </v:shape>
          <o:OLEObject Type="Embed" ProgID="Equation.DSMT4" ShapeID="_x0000_i1788" DrawAspect="Content" ObjectID="_1350756384" r:id="rId1572"/>
        </w:object>
      </w:r>
      <w:r>
        <w:t xml:space="preserve"> is the skew-symmetric tensor whose dual vector is </w:t>
      </w:r>
      <w:r w:rsidR="00D85C52" w:rsidRPr="00D85C52">
        <w:rPr>
          <w:position w:val="-6"/>
        </w:rPr>
        <w:object w:dxaOrig="200" w:dyaOrig="220" w14:anchorId="3FC3AD95">
          <v:shape id="_x0000_i1789" type="#_x0000_t75" style="width:10pt;height:10.7pt" o:ole="">
            <v:imagedata r:id="rId1573" o:title=""/>
          </v:shape>
          <o:OLEObject Type="Embed" ProgID="Equation.DSMT4" ShapeID="_x0000_i1789" DrawAspect="Content" ObjectID="_1350756385" r:id="rId1574"/>
        </w:object>
      </w:r>
      <w:r>
        <w:t xml:space="preserve"> and </w:t>
      </w:r>
      <w:r w:rsidR="00D85C52" w:rsidRPr="00D85C52">
        <w:rPr>
          <w:position w:val="-4"/>
        </w:rPr>
        <w:object w:dxaOrig="220" w:dyaOrig="260" w14:anchorId="50E700AC">
          <v:shape id="_x0000_i1790" type="#_x0000_t75" style="width:10.7pt;height:12.1pt" o:ole="">
            <v:imagedata r:id="rId1575" o:title=""/>
          </v:shape>
          <o:OLEObject Type="Embed" ProgID="Equation.DSMT4" ShapeID="_x0000_i1790" DrawAspect="Content" ObjectID="_1350756386" r:id="rId1576"/>
        </w:object>
      </w:r>
      <w:r>
        <w:t xml:space="preserve"> is the third-order permutation pseudo-tensor.  For a prescribed traction </w:t>
      </w:r>
      <w:r w:rsidR="00D85C52" w:rsidRPr="00D85C52">
        <w:rPr>
          <w:position w:val="-12"/>
        </w:rPr>
        <w:object w:dxaOrig="220" w:dyaOrig="380" w14:anchorId="4911B4A1">
          <v:shape id="_x0000_i1791" type="#_x0000_t75" style="width:10.7pt;height:18.55pt" o:ole="">
            <v:imagedata r:id="rId1577" o:title=""/>
          </v:shape>
          <o:OLEObject Type="Embed" ProgID="Equation.DSMT4" ShapeID="_x0000_i1791" DrawAspect="Content" ObjectID="_1350756387" r:id="rId1578"/>
        </w:object>
      </w:r>
      <w:r>
        <w:t xml:space="preserve"> as given in </w:t>
      </w:r>
      <w:r w:rsidR="001677E3">
        <w:fldChar w:fldCharType="begin"/>
      </w:r>
      <w:r w:rsidR="001677E3">
        <w:instrText xml:space="preserve"> GOTOBUTTON ZEqnNum641883  \* MERGEFORMAT </w:instrText>
      </w:r>
      <w:fldSimple w:instr=" REF ZEqnNum641883 \* Charformat \! \* MERGEFORMAT ">
        <w:r w:rsidR="008D52AD">
          <w:instrText>(3.38)</w:instrText>
        </w:r>
      </w:fldSimple>
      <w:r w:rsidR="001677E3">
        <w:fldChar w:fldCharType="end"/>
      </w:r>
      <w:r>
        <w:t>-</w:t>
      </w:r>
      <w:r w:rsidR="001677E3">
        <w:fldChar w:fldCharType="begin"/>
      </w:r>
      <w:r w:rsidR="001677E3">
        <w:instrText xml:space="preserve"> GOTOBUTTON ZEqnNum675799  \* MERGEFORMAT </w:instrText>
      </w:r>
      <w:fldSimple w:instr=" REF ZEqnNum675799 \* Charformat \! \* MERGEFORMAT ">
        <w:r w:rsidR="008D52AD">
          <w:instrText>(3.39)</w:instrText>
        </w:r>
      </w:fldSimple>
      <w:r w:rsidR="001677E3">
        <w:fldChar w:fldCharType="end"/>
      </w:r>
      <w:r>
        <w:t>,</w:t>
      </w:r>
    </w:p>
    <w:p w14:paraId="60E88CFD" w14:textId="77777777" w:rsidR="00FB6012" w:rsidRDefault="00FB6012" w:rsidP="00FB6012">
      <w:pPr>
        <w:pStyle w:val="MTDisplayEquation"/>
      </w:pPr>
      <w:r>
        <w:tab/>
      </w:r>
      <w:r w:rsidR="00D85C52" w:rsidRPr="00D85C52">
        <w:rPr>
          <w:position w:val="-72"/>
        </w:rPr>
        <w:object w:dxaOrig="5840" w:dyaOrig="1620" w14:anchorId="474B5EC7">
          <v:shape id="_x0000_i1792" type="#_x0000_t75" style="width:291.55pt;height:82pt" o:ole="">
            <v:imagedata r:id="rId1579" o:title=""/>
          </v:shape>
          <o:OLEObject Type="Embed" ProgID="Equation.DSMT4" ShapeID="_x0000_i1792" DrawAspect="Content" ObjectID="_1350756388" r:id="rId158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51</w:instrText>
        </w:r>
      </w:fldSimple>
      <w:r>
        <w:instrText>)</w:instrText>
      </w:r>
      <w:r>
        <w:fldChar w:fldCharType="end"/>
      </w:r>
    </w:p>
    <w:p w14:paraId="5475A511" w14:textId="77777777" w:rsidR="00FB6012" w:rsidRDefault="00FB6012" w:rsidP="00FB6012">
      <w:r>
        <w:t xml:space="preserve">For a prescribed normal fluid flux </w:t>
      </w:r>
      <w:r w:rsidR="00D85C52" w:rsidRPr="00D85C52">
        <w:rPr>
          <w:position w:val="-12"/>
        </w:rPr>
        <w:object w:dxaOrig="300" w:dyaOrig="360" w14:anchorId="317FCD6A">
          <v:shape id="_x0000_i1793" type="#_x0000_t75" style="width:14.95pt;height:18.55pt" o:ole="">
            <v:imagedata r:id="rId1581" o:title=""/>
          </v:shape>
          <o:OLEObject Type="Embed" ProgID="Equation.DSMT4" ShapeID="_x0000_i1793" DrawAspect="Content" ObjectID="_1350756389" r:id="rId1582"/>
        </w:object>
      </w:r>
      <w:r>
        <w:t xml:space="preserve"> as given in </w:t>
      </w:r>
      <w:r w:rsidR="00DB161C">
        <w:fldChar w:fldCharType="begin"/>
      </w:r>
      <w:r w:rsidR="00DB161C">
        <w:instrText xml:space="preserve"> GOTOBUTTON ZEqnNum525838  \* MERGEFORMAT </w:instrText>
      </w:r>
      <w:fldSimple w:instr=" REF ZEqnNum525838 \* Charformat \! \* MERGEFORMAT ">
        <w:r w:rsidR="008D52AD">
          <w:instrText>(3.40)</w:instrText>
        </w:r>
      </w:fldSimple>
      <w:r w:rsidR="00DB161C">
        <w:fldChar w:fldCharType="end"/>
      </w:r>
      <w:r>
        <w:t>-</w:t>
      </w:r>
      <w:r w:rsidR="00DB161C">
        <w:fldChar w:fldCharType="begin"/>
      </w:r>
      <w:r w:rsidR="00DB161C">
        <w:instrText xml:space="preserve"> GOTOBUTTON ZEqnNum669406  \* MERGEFORMAT </w:instrText>
      </w:r>
      <w:fldSimple w:instr=" REF ZEqnNum669406 \* Charformat \! \* MERGEFORMAT ">
        <w:r w:rsidR="008D52AD">
          <w:instrText>(3.41)</w:instrText>
        </w:r>
      </w:fldSimple>
      <w:r w:rsidR="00DB161C">
        <w:fldChar w:fldCharType="end"/>
      </w:r>
      <w:r>
        <w:t>,</w:t>
      </w:r>
    </w:p>
    <w:p w14:paraId="404A713D" w14:textId="77777777" w:rsidR="00FB6012" w:rsidRDefault="00FB6012" w:rsidP="00FB6012">
      <w:pPr>
        <w:pStyle w:val="MTDisplayEquation"/>
      </w:pPr>
      <w:r>
        <w:tab/>
      </w:r>
      <w:r w:rsidR="00D85C52" w:rsidRPr="00D85C52">
        <w:rPr>
          <w:position w:val="-88"/>
        </w:rPr>
        <w:object w:dxaOrig="4640" w:dyaOrig="1540" w14:anchorId="0EF81C2D">
          <v:shape id="_x0000_i1794" type="#_x0000_t75" style="width:232.4pt;height:77pt" o:ole="">
            <v:imagedata r:id="rId1583" o:title=""/>
          </v:shape>
          <o:OLEObject Type="Embed" ProgID="Equation.DSMT4" ShapeID="_x0000_i1794" DrawAspect="Content" ObjectID="_1350756390" r:id="rId158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52</w:instrText>
        </w:r>
      </w:fldSimple>
      <w:r>
        <w:instrText>)</w:instrText>
      </w:r>
      <w:r>
        <w:fldChar w:fldCharType="end"/>
      </w:r>
    </w:p>
    <w:p w14:paraId="02E718DD" w14:textId="77777777" w:rsidR="00FB6012" w:rsidRPr="001C3170" w:rsidRDefault="00FB6012" w:rsidP="00FB6012"/>
    <w:p w14:paraId="76B198BE" w14:textId="77777777" w:rsidR="00FB6012" w:rsidRDefault="00FB6012" w:rsidP="00FB6012">
      <w:pPr>
        <w:pStyle w:val="Heading2"/>
      </w:pPr>
      <w:bookmarkStart w:id="208" w:name="_Toc176704845"/>
      <w:bookmarkStart w:id="209" w:name="_Toc387680153"/>
      <w:r>
        <w:t xml:space="preserve">Weak </w:t>
      </w:r>
      <w:r w:rsidR="0081541F">
        <w:t>F</w:t>
      </w:r>
      <w:r>
        <w:t xml:space="preserve">ormulation for </w:t>
      </w:r>
      <w:r w:rsidR="0081541F">
        <w:t>B</w:t>
      </w:r>
      <w:r>
        <w:t>iphasic-</w:t>
      </w:r>
      <w:r w:rsidR="0081541F">
        <w:t>S</w:t>
      </w:r>
      <w:r>
        <w:t xml:space="preserve">olute </w:t>
      </w:r>
      <w:r w:rsidR="0081541F">
        <w:t>M</w:t>
      </w:r>
      <w:r>
        <w:t>aterials</w:t>
      </w:r>
      <w:bookmarkEnd w:id="208"/>
      <w:bookmarkEnd w:id="209"/>
    </w:p>
    <w:p w14:paraId="163DB5A7" w14:textId="77777777" w:rsidR="00FB6012" w:rsidRDefault="00FB6012" w:rsidP="00FB6012">
      <w:r>
        <w:t>The virtual work integral for this problem is given by</w:t>
      </w:r>
    </w:p>
    <w:p w14:paraId="586E7F30" w14:textId="77777777" w:rsidR="00FB6012" w:rsidRDefault="00FB6012" w:rsidP="00FB6012">
      <w:pPr>
        <w:pStyle w:val="MTDisplayEquation"/>
      </w:pPr>
      <w:r>
        <w:tab/>
      </w:r>
      <w:r w:rsidR="00D85C52" w:rsidRPr="00D85C52">
        <w:rPr>
          <w:position w:val="-38"/>
        </w:rPr>
        <w:object w:dxaOrig="8100" w:dyaOrig="880" w14:anchorId="5F5D9475">
          <v:shape id="_x0000_i1795" type="#_x0000_t75" style="width:405.6pt;height:44.2pt" o:ole="">
            <v:imagedata r:id="rId1585" o:title=""/>
          </v:shape>
          <o:OLEObject Type="Embed" ProgID="Equation.DSMT4" ShapeID="_x0000_i1795" DrawAspect="Content" ObjectID="_1350756391" r:id="rId15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53</w:instrText>
        </w:r>
      </w:fldSimple>
      <w:r>
        <w:instrText>)</w:instrText>
      </w:r>
      <w:r>
        <w:fldChar w:fldCharType="end"/>
      </w:r>
    </w:p>
    <w:p w14:paraId="22124522" w14:textId="77777777" w:rsidR="00FB6012" w:rsidRDefault="00FB6012" w:rsidP="00FB6012">
      <w:proofErr w:type="gramStart"/>
      <w:r>
        <w:t>where</w:t>
      </w:r>
      <w:proofErr w:type="gramEnd"/>
      <w:r>
        <w:t xml:space="preserve"> </w:t>
      </w:r>
      <w:r w:rsidR="00D85C52" w:rsidRPr="00D85C52">
        <w:rPr>
          <w:position w:val="-6"/>
        </w:rPr>
        <w:object w:dxaOrig="340" w:dyaOrig="279" w14:anchorId="2415297E">
          <v:shape id="_x0000_i1796" type="#_x0000_t75" style="width:17.1pt;height:14.25pt" o:ole="">
            <v:imagedata r:id="rId1587" o:title=""/>
          </v:shape>
          <o:OLEObject Type="Embed" ProgID="Equation.DSMT4" ShapeID="_x0000_i1796" DrawAspect="Content" ObjectID="_1350756392" r:id="rId1588"/>
        </w:object>
      </w:r>
      <w:r>
        <w:t xml:space="preserve"> is the virtual velocity of the solid, </w:t>
      </w:r>
      <w:r w:rsidR="00D85C52" w:rsidRPr="00D85C52">
        <w:rPr>
          <w:position w:val="-10"/>
        </w:rPr>
        <w:object w:dxaOrig="380" w:dyaOrig="320" w14:anchorId="5AE58A35">
          <v:shape id="_x0000_i1797" type="#_x0000_t75" style="width:18.55pt;height:16.4pt" o:ole="">
            <v:imagedata r:id="rId1589" o:title=""/>
          </v:shape>
          <o:OLEObject Type="Embed" ProgID="Equation.DSMT4" ShapeID="_x0000_i1797" DrawAspect="Content" ObjectID="_1350756393" r:id="rId1590"/>
        </w:object>
      </w:r>
      <w:r>
        <w:t xml:space="preserve"> is the virtual effective fluid pressure, and </w:t>
      </w:r>
      <w:r w:rsidR="00D85C52" w:rsidRPr="00D85C52">
        <w:rPr>
          <w:position w:val="-6"/>
        </w:rPr>
        <w:object w:dxaOrig="320" w:dyaOrig="279" w14:anchorId="32F3FF60">
          <v:shape id="_x0000_i1798" type="#_x0000_t75" style="width:16.4pt;height:14.25pt" o:ole="">
            <v:imagedata r:id="rId1591" o:title=""/>
          </v:shape>
          <o:OLEObject Type="Embed" ProgID="Equation.DSMT4" ShapeID="_x0000_i1798" DrawAspect="Content" ObjectID="_1350756394" r:id="rId1592"/>
        </w:object>
      </w:r>
      <w:r>
        <w:t xml:space="preserve"> is the virtual molar energy of the solute</w:t>
      </w:r>
      <w:r w:rsidR="00981087">
        <w:t>.</w:t>
      </w:r>
      <w:r>
        <w:t xml:space="preserve"> </w:t>
      </w:r>
      <w:r w:rsidR="00D85C52" w:rsidRPr="00D85C52">
        <w:rPr>
          <w:position w:val="-6"/>
        </w:rPr>
        <w:object w:dxaOrig="200" w:dyaOrig="279" w14:anchorId="5598E3D6">
          <v:shape id="_x0000_i1799" type="#_x0000_t75" style="width:10pt;height:14.25pt" o:ole="">
            <v:imagedata r:id="rId1593" o:title=""/>
          </v:shape>
          <o:OLEObject Type="Embed" ProgID="Equation.DSMT4" ShapeID="_x0000_i1799" DrawAspect="Content" ObjectID="_1350756395" r:id="rId1594"/>
        </w:object>
      </w:r>
      <w:r>
        <w:t xml:space="preserve"> </w:t>
      </w:r>
      <w:proofErr w:type="gramStart"/>
      <w:r>
        <w:t>represents</w:t>
      </w:r>
      <w:proofErr w:type="gramEnd"/>
      <w:r>
        <w:t xml:space="preserve"> the mixture domain in the spatial frame and </w:t>
      </w:r>
      <w:r w:rsidR="00D85C52" w:rsidRPr="00D85C52">
        <w:rPr>
          <w:position w:val="-6"/>
        </w:rPr>
        <w:object w:dxaOrig="300" w:dyaOrig="279" w14:anchorId="65695A0A">
          <v:shape id="_x0000_i1800" type="#_x0000_t75" style="width:14.95pt;height:14.25pt" o:ole="">
            <v:imagedata r:id="rId1595" o:title=""/>
          </v:shape>
          <o:OLEObject Type="Embed" ProgID="Equation.DSMT4" ShapeID="_x0000_i1800" DrawAspect="Content" ObjectID="_1350756396" r:id="rId1596"/>
        </w:object>
      </w:r>
      <w:r>
        <w:t xml:space="preserve"> is an elemental mixture volume in </w:t>
      </w:r>
      <w:r w:rsidR="00D85C52" w:rsidRPr="00D85C52">
        <w:rPr>
          <w:position w:val="-6"/>
        </w:rPr>
        <w:object w:dxaOrig="200" w:dyaOrig="279" w14:anchorId="15B00E8C">
          <v:shape id="_x0000_i1801" type="#_x0000_t75" style="width:10pt;height:14.25pt" o:ole="">
            <v:imagedata r:id="rId1597" o:title=""/>
          </v:shape>
          <o:OLEObject Type="Embed" ProgID="Equation.DSMT4" ShapeID="_x0000_i1801" DrawAspect="Content" ObjectID="_1350756397" r:id="rId1598"/>
        </w:object>
      </w:r>
      <w:r>
        <w:t xml:space="preserve">. In the last integral of </w:t>
      </w:r>
      <w:r w:rsidR="00D85C52" w:rsidRPr="00D85C52">
        <w:rPr>
          <w:position w:val="-6"/>
        </w:rPr>
        <w:object w:dxaOrig="420" w:dyaOrig="279" w14:anchorId="1E2ACD54">
          <v:shape id="_x0000_i1802" type="#_x0000_t75" style="width:20.65pt;height:14.25pt" o:ole="">
            <v:imagedata r:id="rId1599" o:title=""/>
          </v:shape>
          <o:OLEObject Type="Embed" ProgID="Equation.DSMT4" ShapeID="_x0000_i1802" DrawAspect="Content" ObjectID="_1350756398" r:id="rId1600"/>
        </w:object>
      </w:r>
      <w:r>
        <w:t>, note that</w:t>
      </w:r>
    </w:p>
    <w:p w14:paraId="31F2E406" w14:textId="77777777" w:rsidR="00FB6012" w:rsidRDefault="00FB6012" w:rsidP="00FB6012">
      <w:pPr>
        <w:pStyle w:val="MTDisplayEquation"/>
      </w:pPr>
      <w:r>
        <w:tab/>
      </w:r>
      <w:r w:rsidR="00D85C52" w:rsidRPr="00D85C52">
        <w:rPr>
          <w:position w:val="-24"/>
        </w:rPr>
        <w:object w:dxaOrig="4060" w:dyaOrig="720" w14:anchorId="6B13D965">
          <v:shape id="_x0000_i1803" type="#_x0000_t75" style="width:202.45pt;height:36.35pt" o:ole="">
            <v:imagedata r:id="rId1601" o:title=""/>
          </v:shape>
          <o:OLEObject Type="Embed" ProgID="Equation.DSMT4" ShapeID="_x0000_i1803" DrawAspect="Content" ObjectID="_1350756399" r:id="rId16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54</w:instrText>
        </w:r>
      </w:fldSimple>
      <w:r>
        <w:instrText>)</w:instrText>
      </w:r>
      <w:r>
        <w:fldChar w:fldCharType="end"/>
      </w:r>
    </w:p>
    <w:p w14:paraId="4E227646" w14:textId="77777777" w:rsidR="00FB6012" w:rsidRDefault="00FB6012" w:rsidP="00FB6012">
      <w:proofErr w:type="gramStart"/>
      <w:r>
        <w:t>where</w:t>
      </w:r>
      <w:proofErr w:type="gramEnd"/>
      <w:r>
        <w:t xml:space="preserve"> </w:t>
      </w:r>
      <w:r w:rsidR="00D85C52" w:rsidRPr="00D85C52">
        <w:rPr>
          <w:position w:val="-10"/>
        </w:rPr>
        <w:object w:dxaOrig="2940" w:dyaOrig="360" w14:anchorId="7387D546">
          <v:shape id="_x0000_i1804" type="#_x0000_t75" style="width:146.85pt;height:18.55pt" o:ole="">
            <v:imagedata r:id="rId1603" o:title=""/>
          </v:shape>
          <o:OLEObject Type="Embed" ProgID="Equation.DSMT4" ShapeID="_x0000_i1804" DrawAspect="Content" ObjectID="_1350756400" r:id="rId1604"/>
        </w:object>
      </w:r>
      <w:r>
        <w:t xml:space="preserve"> is the material time derivative of a scalar function </w:t>
      </w:r>
      <w:r w:rsidR="00D85C52" w:rsidRPr="00D85C52">
        <w:rPr>
          <w:position w:val="-10"/>
        </w:rPr>
        <w:object w:dxaOrig="240" w:dyaOrig="320" w14:anchorId="3D0DD9B0">
          <v:shape id="_x0000_i1805" type="#_x0000_t75" style="width:12.1pt;height:16.4pt" o:ole="">
            <v:imagedata r:id="rId1605" o:title=""/>
          </v:shape>
          <o:OLEObject Type="Embed" ProgID="Equation.DSMT4" ShapeID="_x0000_i1805" DrawAspect="Content" ObjectID="_1350756401" r:id="rId1606"/>
        </w:object>
      </w:r>
      <w:r>
        <w:t xml:space="preserve"> in the spatial frame, following the solid. Similarly, note that </w:t>
      </w:r>
      <w:r w:rsidR="00D85C52" w:rsidRPr="00D85C52">
        <w:rPr>
          <w:position w:val="-16"/>
        </w:rPr>
        <w:object w:dxaOrig="2240" w:dyaOrig="440" w14:anchorId="57650722">
          <v:shape id="_x0000_i1806" type="#_x0000_t75" style="width:111.9pt;height:22.1pt" o:ole="">
            <v:imagedata r:id="rId1607" o:title=""/>
          </v:shape>
          <o:OLEObject Type="Embed" ProgID="Equation.DSMT4" ShapeID="_x0000_i1806" DrawAspect="Content" ObjectID="_1350756402" r:id="rId1608"/>
        </w:object>
      </w:r>
      <w:r>
        <w:t xml:space="preserve">. Using the divergence theorem, the virtual work integral may be separated into internal and external contributions, </w:t>
      </w:r>
      <w:r w:rsidR="00D85C52" w:rsidRPr="00D85C52">
        <w:rPr>
          <w:position w:val="-12"/>
        </w:rPr>
        <w:object w:dxaOrig="1840" w:dyaOrig="360" w14:anchorId="59CF8728">
          <v:shape id="_x0000_i1807" type="#_x0000_t75" style="width:91.25pt;height:18.55pt" o:ole="">
            <v:imagedata r:id="rId1609" o:title=""/>
          </v:shape>
          <o:OLEObject Type="Embed" ProgID="Equation.DSMT4" ShapeID="_x0000_i1807" DrawAspect="Content" ObjectID="_1350756403" r:id="rId1610"/>
        </w:object>
      </w:r>
      <w:r>
        <w:t>, where</w:t>
      </w:r>
    </w:p>
    <w:p w14:paraId="1B2028D5" w14:textId="77777777" w:rsidR="00FB6012" w:rsidRDefault="00FB6012" w:rsidP="00FB6012">
      <w:pPr>
        <w:pStyle w:val="MTDisplayEquation"/>
      </w:pPr>
      <w:r>
        <w:lastRenderedPageBreak/>
        <w:tab/>
      </w:r>
      <w:r w:rsidR="00D85C52" w:rsidRPr="00D85C52">
        <w:rPr>
          <w:position w:val="-56"/>
        </w:rPr>
        <w:object w:dxaOrig="8480" w:dyaOrig="1240" w14:anchorId="0980E147">
          <v:shape id="_x0000_i1808" type="#_x0000_t75" style="width:424.15pt;height:62pt" o:ole="">
            <v:imagedata r:id="rId1611" o:title=""/>
          </v:shape>
          <o:OLEObject Type="Embed" ProgID="Equation.DSMT4" ShapeID="_x0000_i1808" DrawAspect="Content" ObjectID="_1350756404" r:id="rId1612"/>
        </w:object>
      </w:r>
      <w:r>
        <w:tab/>
      </w:r>
      <w:r>
        <w:fldChar w:fldCharType="begin"/>
      </w:r>
      <w:r>
        <w:instrText xml:space="preserve"> MACROBUTTON MTPlaceRef \* MERGEFORMAT </w:instrText>
      </w:r>
      <w:fldSimple w:instr=" SEQ MTEqn \h \* MERGEFORMAT "/>
      <w:bookmarkStart w:id="210" w:name="ZEqnNum588916"/>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55</w:instrText>
        </w:r>
      </w:fldSimple>
      <w:r>
        <w:instrText>)</w:instrText>
      </w:r>
      <w:bookmarkEnd w:id="210"/>
      <w:r>
        <w:fldChar w:fldCharType="end"/>
      </w:r>
    </w:p>
    <w:p w14:paraId="3BCB3F35" w14:textId="77777777" w:rsidR="00FB6012" w:rsidRDefault="00FB6012" w:rsidP="00FB6012">
      <w:proofErr w:type="gramStart"/>
      <w:r>
        <w:t>with</w:t>
      </w:r>
      <w:proofErr w:type="gramEnd"/>
      <w:r>
        <w:t xml:space="preserve"> </w:t>
      </w:r>
      <w:r w:rsidR="00D85C52" w:rsidRPr="00D85C52">
        <w:rPr>
          <w:position w:val="-12"/>
        </w:rPr>
        <w:object w:dxaOrig="560" w:dyaOrig="360" w14:anchorId="304F08CE">
          <v:shape id="_x0000_i1809" type="#_x0000_t75" style="width:27.8pt;height:18.55pt" o:ole="">
            <v:imagedata r:id="rId1613" o:title=""/>
          </v:shape>
          <o:OLEObject Type="Embed" ProgID="Equation.DSMT4" ShapeID="_x0000_i1809" DrawAspect="Content" ObjectID="_1350756405" r:id="rId1614"/>
        </w:object>
      </w:r>
      <w:r>
        <w:t xml:space="preserve"> being evaluated on the domain’s boundary surface </w:t>
      </w:r>
      <w:r w:rsidR="00D85C52" w:rsidRPr="00D85C52">
        <w:rPr>
          <w:position w:val="-6"/>
        </w:rPr>
        <w:object w:dxaOrig="320" w:dyaOrig="279" w14:anchorId="6311A086">
          <v:shape id="_x0000_i1810" type="#_x0000_t75" style="width:16.4pt;height:14.25pt" o:ole="">
            <v:imagedata r:id="rId1615" o:title=""/>
          </v:shape>
          <o:OLEObject Type="Embed" ProgID="Equation.DSMT4" ShapeID="_x0000_i1810" DrawAspect="Content" ObjectID="_1350756406" r:id="rId1616"/>
        </w:object>
      </w:r>
      <w:r>
        <w:t xml:space="preserve">. In the first expression </w:t>
      </w:r>
      <w:r w:rsidR="00D85C52" w:rsidRPr="00D85C52">
        <w:rPr>
          <w:position w:val="-16"/>
        </w:rPr>
        <w:object w:dxaOrig="2900" w:dyaOrig="440" w14:anchorId="36481EC7">
          <v:shape id="_x0000_i1811" type="#_x0000_t75" style="width:144.7pt;height:22.1pt" o:ole="">
            <v:imagedata r:id="rId1617" o:title=""/>
          </v:shape>
          <o:OLEObject Type="Embed" ProgID="Equation.DSMT4" ShapeID="_x0000_i1811" DrawAspect="Content" ObjectID="_1350756407" r:id="rId1618"/>
        </w:object>
      </w:r>
      <w:r>
        <w:t xml:space="preserve"> represents the virtual solid rate of deformation.</w:t>
      </w:r>
    </w:p>
    <w:p w14:paraId="7F44A732" w14:textId="77777777" w:rsidR="00FB6012" w:rsidRDefault="00FB6012" w:rsidP="00FB6012"/>
    <w:p w14:paraId="07CF2C4B" w14:textId="77777777" w:rsidR="00FB6012" w:rsidRDefault="00FB6012" w:rsidP="00FB6012">
      <w:r>
        <w:t xml:space="preserve">To solve this nonlinear system using an iterative Newton scheme, the virtual work must be linearized at trial solutions, along increments in </w:t>
      </w:r>
      <w:r w:rsidR="00D85C52" w:rsidRPr="00D85C52">
        <w:rPr>
          <w:position w:val="-6"/>
        </w:rPr>
        <w:object w:dxaOrig="200" w:dyaOrig="220" w14:anchorId="07D199EE">
          <v:shape id="_x0000_i1812" type="#_x0000_t75" style="width:10pt;height:10.7pt" o:ole="">
            <v:imagedata r:id="rId1619" o:title=""/>
          </v:shape>
          <o:OLEObject Type="Embed" ProgID="Equation.DSMT4" ShapeID="_x0000_i1812" DrawAspect="Content" ObjectID="_1350756408" r:id="rId1620"/>
        </w:object>
      </w:r>
      <w:r>
        <w:t xml:space="preserve">, </w:t>
      </w:r>
      <w:r w:rsidR="00D85C52" w:rsidRPr="00D85C52">
        <w:rPr>
          <w:position w:val="-10"/>
        </w:rPr>
        <w:object w:dxaOrig="240" w:dyaOrig="320" w14:anchorId="0F0AE694">
          <v:shape id="_x0000_i1813" type="#_x0000_t75" style="width:12.1pt;height:16.4pt" o:ole="">
            <v:imagedata r:id="rId1621" o:title=""/>
          </v:shape>
          <o:OLEObject Type="Embed" ProgID="Equation.DSMT4" ShapeID="_x0000_i1813" DrawAspect="Content" ObjectID="_1350756409" r:id="rId1622"/>
        </w:object>
      </w:r>
      <w:r>
        <w:t xml:space="preserve"> and </w:t>
      </w:r>
      <w:r w:rsidR="00D85C52" w:rsidRPr="00D85C52">
        <w:rPr>
          <w:position w:val="-6"/>
        </w:rPr>
        <w:object w:dxaOrig="180" w:dyaOrig="279" w14:anchorId="303C6833">
          <v:shape id="_x0000_i1814" type="#_x0000_t75" style="width:9.25pt;height:14.25pt" o:ole="">
            <v:imagedata r:id="rId1623" o:title=""/>
          </v:shape>
          <o:OLEObject Type="Embed" ProgID="Equation.DSMT4" ShapeID="_x0000_i1814" DrawAspect="Content" ObjectID="_1350756410" r:id="rId1624"/>
        </w:object>
      </w:r>
      <w:r>
        <w:t>,</w:t>
      </w:r>
    </w:p>
    <w:p w14:paraId="31E2E7ED" w14:textId="77777777" w:rsidR="00FB6012" w:rsidRDefault="00FB6012" w:rsidP="00FB6012"/>
    <w:p w14:paraId="68E84F27" w14:textId="77777777" w:rsidR="00FB6012" w:rsidRDefault="00FB6012" w:rsidP="00FB6012">
      <w:pPr>
        <w:pStyle w:val="MTDisplayEquation"/>
      </w:pPr>
      <w:r>
        <w:tab/>
      </w:r>
      <w:r w:rsidR="00D85C52" w:rsidRPr="00D85C52">
        <w:rPr>
          <w:position w:val="-14"/>
        </w:rPr>
        <w:object w:dxaOrig="4400" w:dyaOrig="400" w14:anchorId="18763B5B">
          <v:shape id="_x0000_i1815" type="#_x0000_t75" style="width:219.55pt;height:19.25pt" o:ole="">
            <v:imagedata r:id="rId1625" o:title=""/>
          </v:shape>
          <o:OLEObject Type="Embed" ProgID="Equation.DSMT4" ShapeID="_x0000_i1815" DrawAspect="Content" ObjectID="_1350756411" r:id="rId16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56</w:instrText>
        </w:r>
      </w:fldSimple>
      <w:r>
        <w:instrText>)</w:instrText>
      </w:r>
      <w:r>
        <w:fldChar w:fldCharType="end"/>
      </w:r>
    </w:p>
    <w:p w14:paraId="33318620" w14:textId="77777777" w:rsidR="00FB6012" w:rsidRDefault="00FB6012" w:rsidP="00FB6012">
      <w:proofErr w:type="gramStart"/>
      <w:r>
        <w:t>where</w:t>
      </w:r>
      <w:proofErr w:type="gramEnd"/>
      <w:r>
        <w:t xml:space="preserve">, for any function </w:t>
      </w:r>
      <w:r w:rsidR="00D85C52" w:rsidRPr="00D85C52">
        <w:rPr>
          <w:position w:val="-14"/>
        </w:rPr>
        <w:object w:dxaOrig="580" w:dyaOrig="400" w14:anchorId="0ACFC8D6">
          <v:shape id="_x0000_i1816" type="#_x0000_t75" style="width:29.25pt;height:19.25pt" o:ole="">
            <v:imagedata r:id="rId1627" o:title=""/>
          </v:shape>
          <o:OLEObject Type="Embed" ProgID="Equation.DSMT4" ShapeID="_x0000_i1816" DrawAspect="Content" ObjectID="_1350756412" r:id="rId1628"/>
        </w:object>
      </w:r>
      <w:r>
        <w:t xml:space="preserve">, </w:t>
      </w:r>
      <w:r w:rsidR="00D85C52" w:rsidRPr="00D85C52">
        <w:rPr>
          <w:position w:val="-14"/>
        </w:rPr>
        <w:object w:dxaOrig="840" w:dyaOrig="400" w14:anchorId="605864C0">
          <v:shape id="_x0000_i1817" type="#_x0000_t75" style="width:42.75pt;height:19.25pt" o:ole="">
            <v:imagedata r:id="rId1629" o:title=""/>
          </v:shape>
          <o:OLEObject Type="Embed" ProgID="Equation.DSMT4" ShapeID="_x0000_i1817" DrawAspect="Content" ObjectID="_1350756413" r:id="rId1630"/>
        </w:object>
      </w:r>
      <w:r>
        <w:t xml:space="preserve"> represents the directional derivative of </w:t>
      </w:r>
      <w:r w:rsidR="00D85C52" w:rsidRPr="00D85C52">
        <w:rPr>
          <w:position w:val="-10"/>
        </w:rPr>
        <w:object w:dxaOrig="240" w:dyaOrig="320" w14:anchorId="3A1DFDA1">
          <v:shape id="_x0000_i1818" type="#_x0000_t75" style="width:12.1pt;height:16.4pt" o:ole="">
            <v:imagedata r:id="rId1631" o:title=""/>
          </v:shape>
          <o:OLEObject Type="Embed" ProgID="Equation.DSMT4" ShapeID="_x0000_i1818" DrawAspect="Content" ObjectID="_1350756414" r:id="rId1632"/>
        </w:object>
      </w:r>
      <w:r>
        <w:t xml:space="preserve"> along </w:t>
      </w:r>
      <w:r w:rsidR="00D85C52" w:rsidRPr="00D85C52">
        <w:rPr>
          <w:position w:val="-10"/>
        </w:rPr>
        <w:object w:dxaOrig="340" w:dyaOrig="320" w14:anchorId="2B97E833">
          <v:shape id="_x0000_i1819" type="#_x0000_t75" style="width:17.1pt;height:16.4pt" o:ole="">
            <v:imagedata r:id="rId1633" o:title=""/>
          </v:shape>
          <o:OLEObject Type="Embed" ProgID="Equation.DSMT4" ShapeID="_x0000_i1819" DrawAspect="Content" ObjectID="_1350756415" r:id="rId1634"/>
        </w:object>
      </w:r>
      <w:r>
        <w:t xml:space="preserve">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t xml:space="preserve">. To operate the directional derivative on the integrand of </w:t>
      </w:r>
      <w:r w:rsidR="00D85C52" w:rsidRPr="00D85C52">
        <w:rPr>
          <w:position w:val="-12"/>
        </w:rPr>
        <w:object w:dxaOrig="540" w:dyaOrig="360" w14:anchorId="7DB3B6C7">
          <v:shape id="_x0000_i1820" type="#_x0000_t75" style="width:27.1pt;height:18.55pt" o:ole="">
            <v:imagedata r:id="rId1635" o:title=""/>
          </v:shape>
          <o:OLEObject Type="Embed" ProgID="Equation.DSMT4" ShapeID="_x0000_i1820" DrawAspect="Content" ObjectID="_1350756416" r:id="rId1636"/>
        </w:object>
      </w:r>
      <w:r>
        <w:t xml:space="preserve">, it is first necessary to convert the integrals from the spatial to the material domain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t>:</w:t>
      </w:r>
    </w:p>
    <w:p w14:paraId="0DF3563D" w14:textId="77777777" w:rsidR="00FB6012" w:rsidRDefault="00FB6012" w:rsidP="00FB6012">
      <w:pPr>
        <w:pStyle w:val="MTDisplayEquation"/>
      </w:pPr>
      <w:r>
        <w:tab/>
      </w:r>
      <w:r w:rsidR="00D85C52" w:rsidRPr="00D85C52">
        <w:rPr>
          <w:position w:val="-28"/>
        </w:rPr>
        <w:object w:dxaOrig="8500" w:dyaOrig="680" w14:anchorId="7277F0B8">
          <v:shape id="_x0000_i1821" type="#_x0000_t75" style="width:424.85pt;height:34.2pt" o:ole="">
            <v:imagedata r:id="rId1637" o:title=""/>
          </v:shape>
          <o:OLEObject Type="Embed" ProgID="Equation.DSMT4" ShapeID="_x0000_i1821" DrawAspect="Content" ObjectID="_1350756417" r:id="rId1638"/>
        </w:object>
      </w:r>
      <w:r>
        <w:t>,</w:t>
      </w:r>
      <w:r>
        <w:tab/>
      </w:r>
      <w:r>
        <w:fldChar w:fldCharType="begin"/>
      </w:r>
      <w:r>
        <w:instrText xml:space="preserve"> MACROBUTTON MTPlaceRef \* MERGEFORMAT </w:instrText>
      </w:r>
      <w:fldSimple w:instr=" SEQ MTEqn \h \* MERGEFORMAT "/>
      <w:bookmarkStart w:id="211" w:name="ZEqnNum390398"/>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57</w:instrText>
        </w:r>
      </w:fldSimple>
      <w:r>
        <w:instrText>)</w:instrText>
      </w:r>
      <w:bookmarkEnd w:id="211"/>
      <w:r>
        <w:fldChar w:fldCharType="end"/>
      </w:r>
    </w:p>
    <w:p w14:paraId="4B40291E" w14:textId="77777777" w:rsidR="00FB6012" w:rsidRDefault="00FB6012" w:rsidP="00FB6012">
      <w:proofErr w:type="gramStart"/>
      <w:r>
        <w:t>where</w:t>
      </w:r>
      <w:proofErr w:type="gramEnd"/>
      <w:r>
        <w:t xml:space="preserve"> </w:t>
      </w:r>
      <w:r w:rsidR="00D85C52" w:rsidRPr="00D85C52">
        <w:rPr>
          <w:position w:val="-4"/>
        </w:rPr>
        <w:object w:dxaOrig="240" w:dyaOrig="260" w14:anchorId="7E5AA991">
          <v:shape id="_x0000_i1822" type="#_x0000_t75" style="width:12.1pt;height:12.1pt" o:ole="">
            <v:imagedata r:id="rId1639" o:title=""/>
          </v:shape>
          <o:OLEObject Type="Embed" ProgID="Equation.DSMT4" ShapeID="_x0000_i1822" DrawAspect="Content" ObjectID="_1350756418" r:id="rId1640"/>
        </w:object>
      </w:r>
      <w:r>
        <w:t xml:space="preserve"> represents the mixture domain in the material frame, </w:t>
      </w:r>
      <w:r w:rsidR="00D85C52" w:rsidRPr="00D85C52">
        <w:rPr>
          <w:position w:val="-6"/>
        </w:rPr>
        <w:object w:dxaOrig="380" w:dyaOrig="279" w14:anchorId="77282113">
          <v:shape id="_x0000_i1823" type="#_x0000_t75" style="width:18.55pt;height:14.25pt" o:ole="">
            <v:imagedata r:id="rId1641" o:title=""/>
          </v:shape>
          <o:OLEObject Type="Embed" ProgID="Equation.DSMT4" ShapeID="_x0000_i1823" DrawAspect="Content" ObjectID="_1350756419" r:id="rId1642"/>
        </w:object>
      </w:r>
      <w:r>
        <w:t xml:space="preserve"> is an elemental mixture volume in </w:t>
      </w:r>
      <w:r w:rsidR="00D85C52" w:rsidRPr="00D85C52">
        <w:rPr>
          <w:position w:val="-4"/>
        </w:rPr>
        <w:object w:dxaOrig="240" w:dyaOrig="260" w14:anchorId="5989CA6A">
          <v:shape id="_x0000_i1824" type="#_x0000_t75" style="width:12.1pt;height:12.1pt" o:ole="">
            <v:imagedata r:id="rId1643" o:title=""/>
          </v:shape>
          <o:OLEObject Type="Embed" ProgID="Equation.DSMT4" ShapeID="_x0000_i1824" DrawAspect="Content" ObjectID="_1350756420" r:id="rId1644"/>
        </w:object>
      </w:r>
      <w:r>
        <w:t>, and</w:t>
      </w:r>
    </w:p>
    <w:p w14:paraId="77763E42" w14:textId="77777777" w:rsidR="00FB6012" w:rsidRDefault="00FB6012" w:rsidP="00FB6012">
      <w:pPr>
        <w:pStyle w:val="MTDisplayEquation"/>
      </w:pPr>
      <w:r>
        <w:tab/>
      </w:r>
      <w:r w:rsidR="00D85C52" w:rsidRPr="00D85C52">
        <w:rPr>
          <w:position w:val="-70"/>
        </w:rPr>
        <w:object w:dxaOrig="1900" w:dyaOrig="1520" w14:anchorId="16272FBC">
          <v:shape id="_x0000_i1825" type="#_x0000_t75" style="width:95.5pt;height:75.55pt" o:ole="">
            <v:imagedata r:id="rId1645" o:title=""/>
          </v:shape>
          <o:OLEObject Type="Embed" ProgID="Equation.DSMT4" ShapeID="_x0000_i1825" DrawAspect="Content" ObjectID="_1350756421" r:id="rId1646"/>
        </w:object>
      </w:r>
      <w:r>
        <w:tab/>
      </w:r>
      <w:r>
        <w:fldChar w:fldCharType="begin"/>
      </w:r>
      <w:r>
        <w:instrText xml:space="preserve"> MACROBUTTON MTPlaceRef \* MERGEFORMAT </w:instrText>
      </w:r>
      <w:fldSimple w:instr=" SEQ MTEqn \h \* MERGEFORMAT "/>
      <w:bookmarkStart w:id="212" w:name="ZEqnNum587890"/>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58</w:instrText>
        </w:r>
      </w:fldSimple>
      <w:r>
        <w:instrText>)</w:instrText>
      </w:r>
      <w:bookmarkEnd w:id="212"/>
      <w:r>
        <w:fldChar w:fldCharType="end"/>
      </w:r>
    </w:p>
    <w:p w14:paraId="0E3F6C6E" w14:textId="77777777" w:rsidR="00FB6012" w:rsidRDefault="00FB6012" w:rsidP="00FB6012">
      <w:r>
        <w:t xml:space="preserve">The second Piola-Kirchhoff stress tensor </w:t>
      </w:r>
      <w:r w:rsidR="00D85C52" w:rsidRPr="00D85C52">
        <w:rPr>
          <w:position w:val="-6"/>
        </w:rPr>
        <w:object w:dxaOrig="200" w:dyaOrig="279" w14:anchorId="785EEFFF">
          <v:shape id="_x0000_i1826" type="#_x0000_t75" style="width:10pt;height:14.25pt" o:ole="">
            <v:imagedata r:id="rId1647" o:title=""/>
          </v:shape>
          <o:OLEObject Type="Embed" ProgID="Equation.DSMT4" ShapeID="_x0000_i1826" DrawAspect="Content" ObjectID="_1350756422" r:id="rId1648"/>
        </w:object>
      </w:r>
      <w:r>
        <w:t xml:space="preserve">, and material flux vectors </w:t>
      </w:r>
      <w:r w:rsidR="00D85C52" w:rsidRPr="00D85C52">
        <w:rPr>
          <w:position w:val="-6"/>
        </w:rPr>
        <w:object w:dxaOrig="320" w:dyaOrig="279" w14:anchorId="6D2A0C62">
          <v:shape id="_x0000_i1827" type="#_x0000_t75" style="width:16.4pt;height:14.25pt" o:ole="">
            <v:imagedata r:id="rId1649" o:title=""/>
          </v:shape>
          <o:OLEObject Type="Embed" ProgID="Equation.DSMT4" ShapeID="_x0000_i1827" DrawAspect="Content" ObjectID="_1350756423" r:id="rId1650"/>
        </w:object>
      </w:r>
      <w:r>
        <w:t xml:space="preserve"> and </w:t>
      </w:r>
      <w:r w:rsidR="00D85C52" w:rsidRPr="00D85C52">
        <w:rPr>
          <w:position w:val="-6"/>
        </w:rPr>
        <w:object w:dxaOrig="200" w:dyaOrig="279" w14:anchorId="012A0A76">
          <v:shape id="_x0000_i1828" type="#_x0000_t75" style="width:10pt;height:14.25pt" o:ole="">
            <v:imagedata r:id="rId1651" o:title=""/>
          </v:shape>
          <o:OLEObject Type="Embed" ProgID="Equation.DSMT4" ShapeID="_x0000_i1828" DrawAspect="Content" ObjectID="_1350756424" r:id="rId1652"/>
        </w:object>
      </w:r>
      <w:r>
        <w:t xml:space="preserve">, are respectively related to </w:t>
      </w:r>
      <w:r w:rsidR="00D85C52" w:rsidRPr="00D85C52">
        <w:rPr>
          <w:position w:val="-6"/>
        </w:rPr>
        <w:object w:dxaOrig="220" w:dyaOrig="220" w14:anchorId="44DFF1E9">
          <v:shape id="_x0000_i1829" type="#_x0000_t75" style="width:10.7pt;height:10.7pt" o:ole="">
            <v:imagedata r:id="rId1653" o:title=""/>
          </v:shape>
          <o:OLEObject Type="Embed" ProgID="Equation.DSMT4" ShapeID="_x0000_i1829" DrawAspect="Content" ObjectID="_1350756425" r:id="rId1654"/>
        </w:object>
      </w:r>
      <w:r>
        <w:t xml:space="preserve">, </w:t>
      </w:r>
      <w:r w:rsidR="00D85C52" w:rsidRPr="00D85C52">
        <w:rPr>
          <w:position w:val="-6"/>
        </w:rPr>
        <w:object w:dxaOrig="260" w:dyaOrig="220" w14:anchorId="5E505574">
          <v:shape id="_x0000_i1830" type="#_x0000_t75" style="width:12.1pt;height:10.7pt" o:ole="">
            <v:imagedata r:id="rId1655" o:title=""/>
          </v:shape>
          <o:OLEObject Type="Embed" ProgID="Equation.DSMT4" ShapeID="_x0000_i1830" DrawAspect="Content" ObjectID="_1350756426" r:id="rId1656"/>
        </w:object>
      </w:r>
      <w:r>
        <w:t xml:space="preserve"> and </w:t>
      </w:r>
      <w:r w:rsidR="00D85C52" w:rsidRPr="00D85C52">
        <w:rPr>
          <w:position w:val="-10"/>
        </w:rPr>
        <w:object w:dxaOrig="160" w:dyaOrig="320" w14:anchorId="4AEB3854">
          <v:shape id="_x0000_i1831" type="#_x0000_t75" style="width:7.85pt;height:16.4pt" o:ole="">
            <v:imagedata r:id="rId1657" o:title=""/>
          </v:shape>
          <o:OLEObject Type="Embed" ProgID="Equation.DSMT4" ShapeID="_x0000_i1831" DrawAspect="Content" ObjectID="_1350756427" r:id="rId1658"/>
        </w:object>
      </w:r>
      <w:r>
        <w:t xml:space="preserve"> by the Piola transformations for tensors and vectors </w:t>
      </w:r>
      <w:r>
        <w:fldChar w:fldCharType="begin"/>
      </w:r>
      <w:r w:rsidR="00A56950">
        <w:instrText xml:space="preserve"> ADDIN EN.CITE &lt;EndNote&gt;&lt;Cite&gt;&lt;Author&gt;Bonet&lt;/Author&gt;&lt;Year&gt;1997&lt;/Year&gt;&lt;RecNum&gt;21&lt;/RecNum&gt;&lt;DisplayText&gt;[1, 29]&lt;/DisplayText&gt;&lt;record&gt;&lt;rec-number&gt;21&lt;/rec-number&gt;&lt;foreign-keys&gt;&lt;key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Cite&gt;&lt;Author&gt;Marsden&lt;/Author&gt;&lt;Year&gt;1994&lt;/Year&gt;&lt;RecNum&gt;7&lt;/RecNum&gt;&lt;record&gt;&lt;rec-number&gt;7&lt;/rec-number&gt;&lt;foreign-keys&gt;&lt;key app="EN" db-id="xxf0rdw27fzf0ie5dv9xdazn9pr5svpwws09"&gt;7&lt;/key&gt;&lt;/foreign-keys&gt;&lt;ref-type name="Book"&gt;6&lt;/ref-type&gt;&lt;contributors&gt;&lt;authors&gt;&lt;author&gt;Marsden, J. E.&lt;/author&gt;&lt;author&gt;Hughes, T. J.&lt;/author&gt;&lt;/authors&gt;&lt;/contributors&gt;&lt;titles&gt;&lt;title&gt;Mathematical Foundations of Elasticity&lt;/title&gt;&lt;/titles&gt;&lt;dates&gt;&lt;year&gt;1994&lt;/year&gt;&lt;/dates&gt;&lt;publisher&gt;Dover Publications&lt;/publisher&gt;&lt;urls&gt;&lt;/urls&gt;&lt;/record&gt;&lt;/Cite&gt;&lt;/EndNote&gt;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 xml:space="preserve">, </w:t>
      </w:r>
      <w:hyperlink w:anchor="_ENREF_29" w:tooltip="Marsden, 1994 #7" w:history="1">
        <w:r w:rsidR="00A56950">
          <w:rPr>
            <w:noProof/>
          </w:rPr>
          <w:t>29</w:t>
        </w:r>
      </w:hyperlink>
      <w:r w:rsidR="00A56950">
        <w:rPr>
          <w:noProof/>
        </w:rPr>
        <w:t>]</w:t>
      </w:r>
      <w:r>
        <w:fldChar w:fldCharType="end"/>
      </w:r>
      <w:r>
        <w:t xml:space="preserve">. Substituting </w:t>
      </w:r>
      <w:r w:rsidR="0055288F">
        <w:fldChar w:fldCharType="begin"/>
      </w:r>
      <w:r w:rsidR="0055288F">
        <w:instrText xml:space="preserve"> GOTOBUTTON ZEqnNum587890  \* MERGEFORMAT </w:instrText>
      </w:r>
      <w:fldSimple w:instr=" REF ZEqnNum587890 \* Charformat \! \* MERGEFORMAT ">
        <w:r w:rsidR="008D52AD">
          <w:instrText>(3.58)</w:instrText>
        </w:r>
      </w:fldSimple>
      <w:r w:rsidR="0055288F">
        <w:fldChar w:fldCharType="end"/>
      </w:r>
      <w:r>
        <w:t xml:space="preserve"> into </w:t>
      </w:r>
      <w:r w:rsidR="0055288F">
        <w:fldChar w:fldCharType="begin"/>
      </w:r>
      <w:r w:rsidR="0055288F">
        <w:instrText xml:space="preserve"> GOTOBUTTON ZEqnNum915453  \* MERGEFORMAT </w:instrText>
      </w:r>
      <w:fldSimple w:instr=" REF ZEqnNum915453 \* Charformat \! \* MERGEFORMAT ">
        <w:r w:rsidR="008D52AD">
          <w:instrText>(2.114)</w:instrText>
        </w:r>
      </w:fldSimple>
      <w:r w:rsidR="0055288F">
        <w:fldChar w:fldCharType="end"/>
      </w:r>
      <w:r>
        <w:t xml:space="preserve"> produces</w:t>
      </w:r>
    </w:p>
    <w:p w14:paraId="322F7494" w14:textId="77777777" w:rsidR="00FB6012" w:rsidRDefault="00FB6012" w:rsidP="00FB6012">
      <w:pPr>
        <w:pStyle w:val="MTDisplayEquation"/>
      </w:pPr>
      <w:r>
        <w:tab/>
      </w:r>
      <w:r w:rsidR="00D85C52" w:rsidRPr="00D85C52">
        <w:rPr>
          <w:position w:val="-70"/>
        </w:rPr>
        <w:object w:dxaOrig="4340" w:dyaOrig="1520" w14:anchorId="3CDCCBA7">
          <v:shape id="_x0000_i1832" type="#_x0000_t75" style="width:216.7pt;height:75.55pt" o:ole="">
            <v:imagedata r:id="rId1659" o:title=""/>
          </v:shape>
          <o:OLEObject Type="Embed" ProgID="Equation.DSMT4" ShapeID="_x0000_i1832" DrawAspect="Content" ObjectID="_1350756428" r:id="rId166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59</w:instrText>
        </w:r>
      </w:fldSimple>
      <w:r>
        <w:instrText>)</w:instrText>
      </w:r>
      <w:r>
        <w:fldChar w:fldCharType="end"/>
      </w:r>
    </w:p>
    <w:p w14:paraId="61982994" w14:textId="77777777" w:rsidR="00FB6012" w:rsidRDefault="00FB6012" w:rsidP="00FB6012">
      <w:proofErr w:type="gramStart"/>
      <w:r>
        <w:t>where</w:t>
      </w:r>
      <w:proofErr w:type="gramEnd"/>
      <w:r>
        <w:t xml:space="preserve"> </w:t>
      </w:r>
      <w:r w:rsidR="00D85C52" w:rsidRPr="00D85C52">
        <w:rPr>
          <w:position w:val="-4"/>
        </w:rPr>
        <w:object w:dxaOrig="279" w:dyaOrig="300" w14:anchorId="7D7D9709">
          <v:shape id="_x0000_i1833" type="#_x0000_t75" style="width:14.25pt;height:14.95pt" o:ole="">
            <v:imagedata r:id="rId1661" o:title=""/>
          </v:shape>
          <o:OLEObject Type="Embed" ProgID="Equation.DSMT4" ShapeID="_x0000_i1833" DrawAspect="Content" ObjectID="_1350756429" r:id="rId1662"/>
        </w:object>
      </w:r>
      <w:r>
        <w:t xml:space="preserve"> and </w:t>
      </w:r>
      <w:r w:rsidR="00D85C52" w:rsidRPr="00D85C52">
        <w:rPr>
          <w:position w:val="-4"/>
        </w:rPr>
        <w:object w:dxaOrig="240" w:dyaOrig="260" w14:anchorId="56183E83">
          <v:shape id="_x0000_i1834" type="#_x0000_t75" style="width:12.1pt;height:12.1pt" o:ole="">
            <v:imagedata r:id="rId1663" o:title=""/>
          </v:shape>
          <o:OLEObject Type="Embed" ProgID="Equation.DSMT4" ShapeID="_x0000_i1834" DrawAspect="Content" ObjectID="_1350756430" r:id="rId1664"/>
        </w:object>
      </w:r>
      <w:r>
        <w:t xml:space="preserve"> are the material representations of the permeability and diffusivity tensors, related to </w:t>
      </w:r>
      <w:r w:rsidR="00D85C52" w:rsidRPr="00D85C52">
        <w:rPr>
          <w:position w:val="-4"/>
        </w:rPr>
        <w:object w:dxaOrig="220" w:dyaOrig="300" w14:anchorId="7B23065F">
          <v:shape id="_x0000_i1835" type="#_x0000_t75" style="width:10.7pt;height:14.95pt" o:ole="">
            <v:imagedata r:id="rId1665" o:title=""/>
          </v:shape>
          <o:OLEObject Type="Embed" ProgID="Equation.DSMT4" ShapeID="_x0000_i1835" DrawAspect="Content" ObjectID="_1350756431" r:id="rId1666"/>
        </w:object>
      </w:r>
      <w:r>
        <w:t xml:space="preserve"> and </w:t>
      </w:r>
      <w:r w:rsidR="00D85C52" w:rsidRPr="00D85C52">
        <w:rPr>
          <w:position w:val="-6"/>
        </w:rPr>
        <w:object w:dxaOrig="200" w:dyaOrig="279" w14:anchorId="09B8621A">
          <v:shape id="_x0000_i1836" type="#_x0000_t75" style="width:10pt;height:14.25pt" o:ole="">
            <v:imagedata r:id="rId1667" o:title=""/>
          </v:shape>
          <o:OLEObject Type="Embed" ProgID="Equation.DSMT4" ShapeID="_x0000_i1836" DrawAspect="Content" ObjectID="_1350756432" r:id="rId1668"/>
        </w:object>
      </w:r>
      <w:r>
        <w:t xml:space="preserve"> via the Piola transformation,</w:t>
      </w:r>
    </w:p>
    <w:p w14:paraId="25800E79" w14:textId="77777777" w:rsidR="00FB6012" w:rsidRDefault="00FB6012" w:rsidP="00FB6012">
      <w:pPr>
        <w:pStyle w:val="MTDisplayEquation"/>
      </w:pPr>
      <w:r>
        <w:tab/>
      </w:r>
      <w:r w:rsidR="00CC0A33" w:rsidRPr="00D85C52">
        <w:rPr>
          <w:position w:val="-32"/>
        </w:rPr>
        <w:object w:dxaOrig="1840" w:dyaOrig="760" w14:anchorId="01982F07">
          <v:shape id="_x0000_i1837" type="#_x0000_t75" style="width:91.95pt;height:37.8pt" o:ole="">
            <v:imagedata r:id="rId1669" o:title=""/>
          </v:shape>
          <o:OLEObject Type="Embed" ProgID="Equation.DSMT4" ShapeID="_x0000_i1837" DrawAspect="Content" ObjectID="_1350756433" r:id="rId1670"/>
        </w:object>
      </w:r>
      <w:r>
        <w:tab/>
      </w:r>
      <w:r>
        <w:fldChar w:fldCharType="begin"/>
      </w:r>
      <w:r>
        <w:instrText xml:space="preserve"> MACROBUTTON MTPlaceRef \* MERGEFORMAT </w:instrText>
      </w:r>
      <w:fldSimple w:instr=" SEQ MTEqn \h \* MERGEFORMAT "/>
      <w:bookmarkStart w:id="213" w:name="ZEqnNum709663"/>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60</w:instrText>
        </w:r>
      </w:fldSimple>
      <w:r>
        <w:instrText>)</w:instrText>
      </w:r>
      <w:bookmarkEnd w:id="213"/>
      <w:r>
        <w:fldChar w:fldCharType="end"/>
      </w:r>
    </w:p>
    <w:p w14:paraId="3CB80D87" w14:textId="77777777" w:rsidR="00FB6012" w:rsidRDefault="00FB6012" w:rsidP="00FB6012">
      <w:r>
        <w:t xml:space="preserve">The linearization of </w:t>
      </w:r>
      <w:r w:rsidR="00D85C52" w:rsidRPr="00D85C52">
        <w:rPr>
          <w:position w:val="-12"/>
        </w:rPr>
        <w:object w:dxaOrig="540" w:dyaOrig="360" w14:anchorId="4650E022">
          <v:shape id="_x0000_i1838" type="#_x0000_t75" style="width:27.1pt;height:18.55pt" o:ole="">
            <v:imagedata r:id="rId1671" o:title=""/>
          </v:shape>
          <o:OLEObject Type="Embed" ProgID="Equation.DSMT4" ShapeID="_x0000_i1838" DrawAspect="Content" ObjectID="_1350756434" r:id="rId1672"/>
        </w:object>
      </w:r>
      <w:r>
        <w:t xml:space="preserve"> is rather involved and a summary of the resulting lengthy expressions is provided below. In consideration of the dearth of experimental data relating </w:t>
      </w:r>
      <w:r w:rsidR="00D85C52" w:rsidRPr="00D85C52">
        <w:rPr>
          <w:position w:val="-4"/>
        </w:rPr>
        <w:object w:dxaOrig="220" w:dyaOrig="260" w14:anchorId="27B341DC">
          <v:shape id="_x0000_i1839" type="#_x0000_t75" style="width:10.7pt;height:12.1pt" o:ole="">
            <v:imagedata r:id="rId1673" o:title=""/>
          </v:shape>
          <o:OLEObject Type="Embed" ProgID="Equation.DSMT4" ShapeID="_x0000_i1839" DrawAspect="Content" ObjectID="_1350756435" r:id="rId1674"/>
        </w:object>
      </w:r>
      <w:r>
        <w:t xml:space="preserve"> and </w:t>
      </w:r>
      <w:r w:rsidR="00D85C52" w:rsidRPr="00D85C52">
        <w:rPr>
          <w:position w:val="-4"/>
        </w:rPr>
        <w:object w:dxaOrig="260" w:dyaOrig="240" w14:anchorId="22F25B22">
          <v:shape id="_x0000_i1840" type="#_x0000_t75" style="width:12.1pt;height:12.1pt" o:ole="">
            <v:imagedata r:id="rId1675" o:title=""/>
          </v:shape>
          <o:OLEObject Type="Embed" ProgID="Equation.DSMT4" ShapeID="_x0000_i1840" DrawAspect="Content" ObjectID="_1350756436" r:id="rId1676"/>
        </w:object>
      </w:r>
      <w:r>
        <w:t xml:space="preserve"> to the complete state of solid matrix strain (such as </w:t>
      </w:r>
      <w:r w:rsidR="00D85C52" w:rsidRPr="00D85C52">
        <w:rPr>
          <w:position w:val="-6"/>
        </w:rPr>
        <w:object w:dxaOrig="240" w:dyaOrig="279" w14:anchorId="469EE265">
          <v:shape id="_x0000_i1841" type="#_x0000_t75" style="width:12.1pt;height:14.25pt" o:ole="">
            <v:imagedata r:id="rId1677" o:title=""/>
          </v:shape>
          <o:OLEObject Type="Embed" ProgID="Equation.DSMT4" ShapeID="_x0000_i1841" DrawAspect="Content" ObjectID="_1350756437" r:id="rId1678"/>
        </w:object>
      </w:r>
      <w:r>
        <w:t xml:space="preserve">), this implementation assumes that the dependence of these functions on the strain is restricted to a dependence on the relative volume </w:t>
      </w:r>
      <w:r w:rsidR="00D85C52" w:rsidRPr="00D85C52">
        <w:rPr>
          <w:position w:val="-14"/>
        </w:rPr>
        <w:object w:dxaOrig="1320" w:dyaOrig="440" w14:anchorId="58601BA0">
          <v:shape id="_x0000_i1842" type="#_x0000_t75" style="width:65.6pt;height:22.1pt" o:ole="">
            <v:imagedata r:id="rId1679" o:title=""/>
          </v:shape>
          <o:OLEObject Type="Embed" ProgID="Equation.DSMT4" ShapeID="_x0000_i1842" DrawAspect="Content" ObjectID="_1350756438" r:id="rId1680"/>
        </w:object>
      </w:r>
      <w:r>
        <w:t xml:space="preserve">. Furthermore, it is assumed that the free solution diffusivity </w:t>
      </w:r>
      <w:r w:rsidR="00D85C52" w:rsidRPr="00D85C52">
        <w:rPr>
          <w:position w:val="-12"/>
        </w:rPr>
        <w:object w:dxaOrig="279" w:dyaOrig="360" w14:anchorId="7A10A848">
          <v:shape id="_x0000_i1843" type="#_x0000_t75" style="width:14.25pt;height:18.55pt" o:ole="">
            <v:imagedata r:id="rId1681" o:title=""/>
          </v:shape>
          <o:OLEObject Type="Embed" ProgID="Equation.DSMT4" ShapeID="_x0000_i1843" DrawAspect="Content" ObjectID="_1350756439" r:id="rId1682"/>
        </w:object>
      </w:r>
      <w:r>
        <w:t xml:space="preserve"> is independent of the strain.</w:t>
      </w:r>
    </w:p>
    <w:p w14:paraId="7BEBB826" w14:textId="77777777" w:rsidR="00FB6012" w:rsidRDefault="00FB6012" w:rsidP="00FB6012"/>
    <w:p w14:paraId="1D048E48" w14:textId="77777777" w:rsidR="00FB6012" w:rsidRDefault="00FB6012" w:rsidP="00FB6012">
      <w:r>
        <w:t xml:space="preserve">The linearization of </w:t>
      </w:r>
      <w:r w:rsidR="00D85C52" w:rsidRPr="00D85C52">
        <w:rPr>
          <w:position w:val="-12"/>
        </w:rPr>
        <w:object w:dxaOrig="560" w:dyaOrig="360" w14:anchorId="6C14C638">
          <v:shape id="_x0000_i1844" type="#_x0000_t75" style="width:27.8pt;height:18.55pt" o:ole="">
            <v:imagedata r:id="rId1683" o:title=""/>
          </v:shape>
          <o:OLEObject Type="Embed" ProgID="Equation.DSMT4" ShapeID="_x0000_i1844" DrawAspect="Content" ObjectID="_1350756440" r:id="rId1684"/>
        </w:object>
      </w:r>
      <w:r>
        <w:t xml:space="preserve"> is described in Section</w:t>
      </w:r>
      <w:r w:rsidR="00DB161C">
        <w:t> </w:t>
      </w:r>
      <w:r w:rsidR="00DB161C">
        <w:fldChar w:fldCharType="begin"/>
      </w:r>
      <w:r w:rsidR="00DB161C">
        <w:instrText xml:space="preserve"> REF _Ref177807078 \r \h </w:instrText>
      </w:r>
      <w:r w:rsidR="00DB161C">
        <w:fldChar w:fldCharType="separate"/>
      </w:r>
      <w:r w:rsidR="008D52AD">
        <w:t>3.3.2</w:t>
      </w:r>
      <w:r w:rsidR="00DB161C">
        <w:fldChar w:fldCharType="end"/>
      </w:r>
      <w:r>
        <w:t xml:space="preserve">. Following the linearization procedure, the resulting expressions may be discretized by nodally interpolating </w:t>
      </w:r>
      <w:r w:rsidR="00D85C52" w:rsidRPr="00D85C52">
        <w:rPr>
          <w:position w:val="-6"/>
        </w:rPr>
        <w:object w:dxaOrig="200" w:dyaOrig="220" w14:anchorId="74053A1E">
          <v:shape id="_x0000_i1845" type="#_x0000_t75" style="width:10pt;height:10.7pt" o:ole="">
            <v:imagedata r:id="rId1685" o:title=""/>
          </v:shape>
          <o:OLEObject Type="Embed" ProgID="Equation.DSMT4" ShapeID="_x0000_i1845" DrawAspect="Content" ObjectID="_1350756441" r:id="rId1686"/>
        </w:object>
      </w:r>
      <w:r>
        <w:t xml:space="preserve">, </w:t>
      </w:r>
      <w:r w:rsidR="00D85C52" w:rsidRPr="00D85C52">
        <w:rPr>
          <w:position w:val="-10"/>
        </w:rPr>
        <w:object w:dxaOrig="240" w:dyaOrig="320" w14:anchorId="079380C5">
          <v:shape id="_x0000_i1846" type="#_x0000_t75" style="width:12.1pt;height:16.4pt" o:ole="">
            <v:imagedata r:id="rId1687" o:title=""/>
          </v:shape>
          <o:OLEObject Type="Embed" ProgID="Equation.DSMT4" ShapeID="_x0000_i1846" DrawAspect="Content" ObjectID="_1350756442" r:id="rId1688"/>
        </w:object>
      </w:r>
      <w:r>
        <w:t xml:space="preserve"> and </w:t>
      </w:r>
      <w:r w:rsidR="00D85C52" w:rsidRPr="00D85C52">
        <w:rPr>
          <w:position w:val="-6"/>
        </w:rPr>
        <w:object w:dxaOrig="180" w:dyaOrig="279" w14:anchorId="40BFC063">
          <v:shape id="_x0000_i1847" type="#_x0000_t75" style="width:9.25pt;height:14.25pt" o:ole="">
            <v:imagedata r:id="rId1689" o:title=""/>
          </v:shape>
          <o:OLEObject Type="Embed" ProgID="Equation.DSMT4" ShapeID="_x0000_i1847" DrawAspect="Content" ObjectID="_1350756443" r:id="rId1690"/>
        </w:object>
      </w:r>
      <w:r>
        <w:t xml:space="preserve"> over finite elements, producing a set of equations in matrix form, as described in </w:t>
      </w:r>
      <w:r w:rsidR="00DB161C">
        <w:t>Section </w:t>
      </w:r>
      <w:r w:rsidR="00DB161C">
        <w:fldChar w:fldCharType="begin"/>
      </w:r>
      <w:r w:rsidR="00DB161C">
        <w:instrText xml:space="preserve"> REF _Ref177807153 \r \h </w:instrText>
      </w:r>
      <w:r w:rsidR="00DB161C">
        <w:fldChar w:fldCharType="separate"/>
      </w:r>
      <w:r w:rsidR="008D52AD">
        <w:t>3.3.2</w:t>
      </w:r>
      <w:r w:rsidR="00DB161C">
        <w:fldChar w:fldCharType="end"/>
      </w:r>
      <w:r>
        <w:t>.</w:t>
      </w:r>
    </w:p>
    <w:p w14:paraId="52D31907" w14:textId="77777777" w:rsidR="00FB6012" w:rsidRDefault="00FB6012" w:rsidP="00FB6012"/>
    <w:p w14:paraId="0773F637" w14:textId="77777777" w:rsidR="00FB6012" w:rsidRDefault="00FB6012" w:rsidP="00FB6012">
      <w:r>
        <w:t xml:space="preserve">The formulation presented in this study is implemented in FEBio by introducing an additional module dedicated to solute transport in deformable porous media. Classes are implemented to describe material functions for </w:t>
      </w:r>
      <w:r w:rsidR="00D85C52" w:rsidRPr="00D85C52">
        <w:rPr>
          <w:position w:val="-6"/>
        </w:rPr>
        <w:object w:dxaOrig="300" w:dyaOrig="320" w14:anchorId="17445FFF">
          <v:shape id="_x0000_i1848" type="#_x0000_t75" style="width:14.95pt;height:16.4pt" o:ole="">
            <v:imagedata r:id="rId1691" o:title=""/>
          </v:shape>
          <o:OLEObject Type="Embed" ProgID="Equation.DSMT4" ShapeID="_x0000_i1848" DrawAspect="Content" ObjectID="_1350756444" r:id="rId1692"/>
        </w:object>
      </w:r>
      <w:r>
        <w:t xml:space="preserve">, </w:t>
      </w:r>
      <w:r w:rsidR="00D85C52" w:rsidRPr="00D85C52">
        <w:rPr>
          <w:position w:val="-4"/>
        </w:rPr>
        <w:object w:dxaOrig="220" w:dyaOrig="260" w14:anchorId="35237ECC">
          <v:shape id="_x0000_i1849" type="#_x0000_t75" style="width:10.7pt;height:12.1pt" o:ole="">
            <v:imagedata r:id="rId1693" o:title=""/>
          </v:shape>
          <o:OLEObject Type="Embed" ProgID="Equation.DSMT4" ShapeID="_x0000_i1849" DrawAspect="Content" ObjectID="_1350756445" r:id="rId1694"/>
        </w:object>
      </w:r>
      <w:r>
        <w:t xml:space="preserve">, </w:t>
      </w:r>
      <w:r w:rsidR="00D85C52" w:rsidRPr="00D85C52">
        <w:rPr>
          <w:position w:val="-6"/>
        </w:rPr>
        <w:object w:dxaOrig="200" w:dyaOrig="279" w14:anchorId="2DC424B0">
          <v:shape id="_x0000_i1850" type="#_x0000_t75" style="width:10pt;height:14.25pt" o:ole="">
            <v:imagedata r:id="rId1695" o:title=""/>
          </v:shape>
          <o:OLEObject Type="Embed" ProgID="Equation.DSMT4" ShapeID="_x0000_i1850" DrawAspect="Content" ObjectID="_1350756446" r:id="rId1696"/>
        </w:object>
      </w:r>
      <w:r>
        <w:t xml:space="preserve"> (and </w:t>
      </w:r>
      <w:r w:rsidR="00D85C52" w:rsidRPr="00D85C52">
        <w:rPr>
          <w:position w:val="-12"/>
        </w:rPr>
        <w:object w:dxaOrig="279" w:dyaOrig="360" w14:anchorId="58C03FD7">
          <v:shape id="_x0000_i1851" type="#_x0000_t75" style="width:14.25pt;height:18.55pt" o:ole="">
            <v:imagedata r:id="rId1697" o:title=""/>
          </v:shape>
          <o:OLEObject Type="Embed" ProgID="Equation.DSMT4" ShapeID="_x0000_i1851" DrawAspect="Content" ObjectID="_1350756447" r:id="rId1698"/>
        </w:object>
      </w:r>
      <w:r>
        <w:t xml:space="preserve">), </w:t>
      </w:r>
      <w:r w:rsidR="00D85C52" w:rsidRPr="00D85C52">
        <w:rPr>
          <w:position w:val="-4"/>
        </w:rPr>
        <w:object w:dxaOrig="220" w:dyaOrig="260" w14:anchorId="625DF505">
          <v:shape id="_x0000_i1852" type="#_x0000_t75" style="width:10.7pt;height:12.1pt" o:ole="">
            <v:imagedata r:id="rId1699" o:title=""/>
          </v:shape>
          <o:OLEObject Type="Embed" ProgID="Equation.DSMT4" ShapeID="_x0000_i1852" DrawAspect="Content" ObjectID="_1350756448" r:id="rId1700"/>
        </w:object>
      </w:r>
      <w:r>
        <w:t xml:space="preserve"> and </w:t>
      </w:r>
      <w:r w:rsidR="00D85C52" w:rsidRPr="00D85C52">
        <w:rPr>
          <w:position w:val="-4"/>
        </w:rPr>
        <w:object w:dxaOrig="260" w:dyaOrig="240" w14:anchorId="498D9975">
          <v:shape id="_x0000_i1853" type="#_x0000_t75" style="width:12.1pt;height:12.1pt" o:ole="">
            <v:imagedata r:id="rId1701" o:title=""/>
          </v:shape>
          <o:OLEObject Type="Embed" ProgID="Equation.DSMT4" ShapeID="_x0000_i1853" DrawAspect="Content" ObjectID="_1350756449" r:id="rId1702"/>
        </w:object>
      </w:r>
      <w:r>
        <w:t xml:space="preserve">, which allow the formulation of any desired constitutive relation for these functions of </w:t>
      </w:r>
      <w:r w:rsidR="00D85C52" w:rsidRPr="00D85C52">
        <w:rPr>
          <w:position w:val="-6"/>
        </w:rPr>
        <w:object w:dxaOrig="240" w:dyaOrig="279" w14:anchorId="5844F2C5">
          <v:shape id="_x0000_i1854" type="#_x0000_t75" style="width:12.1pt;height:14.25pt" o:ole="">
            <v:imagedata r:id="rId1703" o:title=""/>
          </v:shape>
          <o:OLEObject Type="Embed" ProgID="Equation.DSMT4" ShapeID="_x0000_i1854" DrawAspect="Content" ObjectID="_1350756450" r:id="rId1704"/>
        </w:object>
      </w:r>
      <w:r>
        <w:t xml:space="preserve"> and </w:t>
      </w:r>
      <w:r w:rsidR="00D85C52" w:rsidRPr="00D85C52">
        <w:rPr>
          <w:position w:val="-6"/>
        </w:rPr>
        <w:object w:dxaOrig="180" w:dyaOrig="279" w14:anchorId="68226487">
          <v:shape id="_x0000_i1855" type="#_x0000_t75" style="width:9.25pt;height:14.25pt" o:ole="">
            <v:imagedata r:id="rId1705" o:title=""/>
          </v:shape>
          <o:OLEObject Type="Embed" ProgID="Equation.DSMT4" ShapeID="_x0000_i1855" DrawAspect="Content" ObjectID="_1350756451" r:id="rId1706"/>
        </w:object>
      </w:r>
      <w:r>
        <w:t xml:space="preserve">, along with corresponding derivatives of these functions with respect to </w:t>
      </w:r>
      <w:r w:rsidR="00D85C52" w:rsidRPr="00D85C52">
        <w:rPr>
          <w:position w:val="-6"/>
        </w:rPr>
        <w:object w:dxaOrig="240" w:dyaOrig="279" w14:anchorId="0A777DA4">
          <v:shape id="_x0000_i1856" type="#_x0000_t75" style="width:12.1pt;height:14.25pt" o:ole="">
            <v:imagedata r:id="rId1707" o:title=""/>
          </v:shape>
          <o:OLEObject Type="Embed" ProgID="Equation.DSMT4" ShapeID="_x0000_i1856" DrawAspect="Content" ObjectID="_1350756452" r:id="rId1708"/>
        </w:object>
      </w:r>
      <w:r>
        <w:t xml:space="preserve"> and </w:t>
      </w:r>
      <w:r w:rsidR="00D85C52" w:rsidRPr="00D85C52">
        <w:rPr>
          <w:position w:val="-6"/>
        </w:rPr>
        <w:object w:dxaOrig="180" w:dyaOrig="279" w14:anchorId="251BB3F4">
          <v:shape id="_x0000_i1857" type="#_x0000_t75" style="width:9.25pt;height:14.25pt" o:ole="">
            <v:imagedata r:id="rId1709" o:title=""/>
          </v:shape>
          <o:OLEObject Type="Embed" ProgID="Equation.DSMT4" ShapeID="_x0000_i1857" DrawAspect="Content" ObjectID="_1350756453" r:id="rId1710"/>
        </w:object>
      </w:r>
      <w:r>
        <w:t xml:space="preserve">. The implementation accepts essential boundary conditions on </w:t>
      </w:r>
      <w:r w:rsidR="00D85C52" w:rsidRPr="00D85C52">
        <w:rPr>
          <w:position w:val="-6"/>
        </w:rPr>
        <w:object w:dxaOrig="200" w:dyaOrig="220" w14:anchorId="32D35409">
          <v:shape id="_x0000_i1858" type="#_x0000_t75" style="width:10pt;height:10.7pt" o:ole="">
            <v:imagedata r:id="rId1711" o:title=""/>
          </v:shape>
          <o:OLEObject Type="Embed" ProgID="Equation.DSMT4" ShapeID="_x0000_i1858" DrawAspect="Content" ObjectID="_1350756454" r:id="rId1712"/>
        </w:object>
      </w:r>
      <w:r>
        <w:t xml:space="preserve">, </w:t>
      </w:r>
      <w:r w:rsidR="00D85C52" w:rsidRPr="00D85C52">
        <w:rPr>
          <w:position w:val="-10"/>
        </w:rPr>
        <w:object w:dxaOrig="240" w:dyaOrig="320" w14:anchorId="704BA02E">
          <v:shape id="_x0000_i1859" type="#_x0000_t75" style="width:12.1pt;height:16.4pt" o:ole="">
            <v:imagedata r:id="rId1713" o:title=""/>
          </v:shape>
          <o:OLEObject Type="Embed" ProgID="Equation.DSMT4" ShapeID="_x0000_i1859" DrawAspect="Content" ObjectID="_1350756455" r:id="rId1714"/>
        </w:object>
      </w:r>
      <w:r>
        <w:t xml:space="preserve"> and </w:t>
      </w:r>
      <w:r w:rsidR="00D85C52" w:rsidRPr="00D85C52">
        <w:rPr>
          <w:position w:val="-6"/>
        </w:rPr>
        <w:object w:dxaOrig="180" w:dyaOrig="279" w14:anchorId="204CE66B">
          <v:shape id="_x0000_i1860" type="#_x0000_t75" style="width:9.25pt;height:14.25pt" o:ole="">
            <v:imagedata r:id="rId1715" o:title=""/>
          </v:shape>
          <o:OLEObject Type="Embed" ProgID="Equation.DSMT4" ShapeID="_x0000_i1860" DrawAspect="Content" ObjectID="_1350756456" r:id="rId1716"/>
        </w:object>
      </w:r>
      <w:r>
        <w:t xml:space="preserve">, or natural boundary conditions on </w:t>
      </w:r>
      <w:r w:rsidR="00D85C52" w:rsidRPr="00D85C52">
        <w:rPr>
          <w:position w:val="-6"/>
        </w:rPr>
        <w:object w:dxaOrig="160" w:dyaOrig="260" w14:anchorId="41306B51">
          <v:shape id="_x0000_i1861" type="#_x0000_t75" style="width:7.85pt;height:12.1pt" o:ole="">
            <v:imagedata r:id="rId1717" o:title=""/>
          </v:shape>
          <o:OLEObject Type="Embed" ProgID="Equation.DSMT4" ShapeID="_x0000_i1861" DrawAspect="Content" ObjectID="_1350756457" r:id="rId1718"/>
        </w:object>
      </w:r>
      <w:r>
        <w:t xml:space="preserve">, </w:t>
      </w:r>
      <w:r w:rsidR="00D85C52" w:rsidRPr="00D85C52">
        <w:rPr>
          <w:position w:val="-12"/>
        </w:rPr>
        <w:object w:dxaOrig="300" w:dyaOrig="360" w14:anchorId="7991D119">
          <v:shape id="_x0000_i1862" type="#_x0000_t75" style="width:14.95pt;height:18.55pt" o:ole="">
            <v:imagedata r:id="rId1719" o:title=""/>
          </v:shape>
          <o:OLEObject Type="Embed" ProgID="Equation.DSMT4" ShapeID="_x0000_i1862" DrawAspect="Content" ObjectID="_1350756458" r:id="rId1720"/>
        </w:object>
      </w:r>
      <w:r>
        <w:t xml:space="preserve"> and </w:t>
      </w:r>
      <w:r w:rsidR="00D85C52" w:rsidRPr="00D85C52">
        <w:rPr>
          <w:position w:val="-12"/>
        </w:rPr>
        <w:object w:dxaOrig="260" w:dyaOrig="360" w14:anchorId="6A0FA1A4">
          <v:shape id="_x0000_i1863" type="#_x0000_t75" style="width:12.1pt;height:18.55pt" o:ole="">
            <v:imagedata r:id="rId1721" o:title=""/>
          </v:shape>
          <o:OLEObject Type="Embed" ProgID="Equation.DSMT4" ShapeID="_x0000_i1863" DrawAspect="Content" ObjectID="_1350756459" r:id="rId1722"/>
        </w:object>
      </w:r>
      <w:r>
        <w:t xml:space="preserve">; initial conditions may also be specified for </w:t>
      </w:r>
      <w:r w:rsidR="00D85C52" w:rsidRPr="00D85C52">
        <w:rPr>
          <w:position w:val="-10"/>
        </w:rPr>
        <w:object w:dxaOrig="240" w:dyaOrig="320" w14:anchorId="74B910A1">
          <v:shape id="_x0000_i1864" type="#_x0000_t75" style="width:12.1pt;height:16.4pt" o:ole="">
            <v:imagedata r:id="rId1723" o:title=""/>
          </v:shape>
          <o:OLEObject Type="Embed" ProgID="Equation.DSMT4" ShapeID="_x0000_i1864" DrawAspect="Content" ObjectID="_1350756460" r:id="rId1724"/>
        </w:object>
      </w:r>
      <w:r>
        <w:t xml:space="preserve"> and </w:t>
      </w:r>
      <w:r w:rsidR="00D85C52" w:rsidRPr="00D85C52">
        <w:rPr>
          <w:position w:val="-6"/>
        </w:rPr>
        <w:object w:dxaOrig="180" w:dyaOrig="279" w14:anchorId="7ABFDA95">
          <v:shape id="_x0000_i1865" type="#_x0000_t75" style="width:9.25pt;height:14.25pt" o:ole="">
            <v:imagedata r:id="rId1725" o:title=""/>
          </v:shape>
          <o:OLEObject Type="Embed" ProgID="Equation.DSMT4" ShapeID="_x0000_i1865" DrawAspect="Content" ObjectID="_1350756461" r:id="rId1726"/>
        </w:object>
      </w:r>
      <w:r>
        <w:t xml:space="preserve">. Analysis results for pressure and concentration may be displayed either as </w:t>
      </w:r>
      <w:r w:rsidR="00D85C52" w:rsidRPr="00D85C52">
        <w:rPr>
          <w:position w:val="-10"/>
        </w:rPr>
        <w:object w:dxaOrig="240" w:dyaOrig="320" w14:anchorId="2D318E20">
          <v:shape id="_x0000_i1866" type="#_x0000_t75" style="width:12.1pt;height:16.4pt" o:ole="">
            <v:imagedata r:id="rId1727" o:title=""/>
          </v:shape>
          <o:OLEObject Type="Embed" ProgID="Equation.DSMT4" ShapeID="_x0000_i1866" DrawAspect="Content" ObjectID="_1350756462" r:id="rId1728"/>
        </w:object>
      </w:r>
      <w:r>
        <w:t xml:space="preserve"> and </w:t>
      </w:r>
      <w:r w:rsidR="00D85C52" w:rsidRPr="00D85C52">
        <w:rPr>
          <w:position w:val="-6"/>
        </w:rPr>
        <w:object w:dxaOrig="180" w:dyaOrig="279" w14:anchorId="61262F2D">
          <v:shape id="_x0000_i1867" type="#_x0000_t75" style="width:9.25pt;height:14.25pt" o:ole="">
            <v:imagedata r:id="rId1729" o:title=""/>
          </v:shape>
          <o:OLEObject Type="Embed" ProgID="Equation.DSMT4" ShapeID="_x0000_i1867" DrawAspect="Content" ObjectID="_1350756463" r:id="rId1730"/>
        </w:object>
      </w:r>
      <w:r>
        <w:t xml:space="preserve">, or as </w:t>
      </w:r>
      <w:r w:rsidR="00D85C52" w:rsidRPr="00D85C52">
        <w:rPr>
          <w:position w:val="-10"/>
        </w:rPr>
        <w:object w:dxaOrig="240" w:dyaOrig="260" w14:anchorId="10ECAB1D">
          <v:shape id="_x0000_i1868" type="#_x0000_t75" style="width:12.1pt;height:12.1pt" o:ole="">
            <v:imagedata r:id="rId1731" o:title=""/>
          </v:shape>
          <o:OLEObject Type="Embed" ProgID="Equation.DSMT4" ShapeID="_x0000_i1868" DrawAspect="Content" ObjectID="_1350756464" r:id="rId1732"/>
        </w:object>
      </w:r>
      <w:r>
        <w:t xml:space="preserve"> and </w:t>
      </w:r>
      <w:r w:rsidR="00D85C52" w:rsidRPr="00D85C52">
        <w:rPr>
          <w:position w:val="-6"/>
        </w:rPr>
        <w:object w:dxaOrig="180" w:dyaOrig="220" w14:anchorId="626D423D">
          <v:shape id="_x0000_i1869" type="#_x0000_t75" style="width:9.25pt;height:10.7pt" o:ole="">
            <v:imagedata r:id="rId1733" o:title=""/>
          </v:shape>
          <o:OLEObject Type="Embed" ProgID="Equation.DSMT4" ShapeID="_x0000_i1869" DrawAspect="Content" ObjectID="_1350756465" r:id="rId1734"/>
        </w:object>
      </w:r>
      <w:r>
        <w:t xml:space="preserve"> by inverting the relations of </w:t>
      </w:r>
      <w:r w:rsidR="00B3531D">
        <w:fldChar w:fldCharType="begin"/>
      </w:r>
      <w:r w:rsidR="00B3531D">
        <w:instrText xml:space="preserve"> GOTOBUTTON ZEqnNum385284  \* MERGEFORMAT </w:instrText>
      </w:r>
      <w:fldSimple w:instr=" REF ZEqnNum385284 \* Charformat \! \* MERGEFORMAT ">
        <w:r w:rsidR="008D52AD">
          <w:instrText>(2.112)</w:instrText>
        </w:r>
      </w:fldSimple>
      <w:r w:rsidR="00B3531D">
        <w:fldChar w:fldCharType="end"/>
      </w:r>
      <w:r>
        <w:t>.</w:t>
      </w:r>
    </w:p>
    <w:p w14:paraId="06B95933" w14:textId="77777777" w:rsidR="00FB6012" w:rsidRDefault="00FB6012" w:rsidP="00FB6012"/>
    <w:p w14:paraId="0F9FBC5E" w14:textId="77777777" w:rsidR="00FB6012" w:rsidRDefault="00FB6012" w:rsidP="00FB6012">
      <w:pPr>
        <w:pStyle w:val="Heading3"/>
      </w:pPr>
      <w:bookmarkStart w:id="214" w:name="_Toc176704846"/>
      <w:bookmarkStart w:id="215" w:name="_Ref191695102"/>
      <w:bookmarkStart w:id="216" w:name="_Toc387680154"/>
      <w:r>
        <w:t>Linearization of Internal Virtual Work</w:t>
      </w:r>
      <w:bookmarkEnd w:id="214"/>
      <w:bookmarkEnd w:id="215"/>
      <w:bookmarkEnd w:id="216"/>
    </w:p>
    <w:p w14:paraId="7E0A1685" w14:textId="77777777" w:rsidR="00FB6012" w:rsidRDefault="00FB6012" w:rsidP="00FB6012">
      <w:r>
        <w:t xml:space="preserve">The virtual work integral </w:t>
      </w:r>
      <w:r w:rsidR="00D85C52" w:rsidRPr="00D85C52">
        <w:rPr>
          <w:position w:val="-12"/>
        </w:rPr>
        <w:object w:dxaOrig="540" w:dyaOrig="360" w14:anchorId="1492FBAC">
          <v:shape id="_x0000_i1870" type="#_x0000_t75" style="width:27.1pt;height:18.55pt" o:ole="">
            <v:imagedata r:id="rId1735" o:title=""/>
          </v:shape>
          <o:OLEObject Type="Embed" ProgID="Equation.DSMT4" ShapeID="_x0000_i1870" DrawAspect="Content" ObjectID="_1350756466" r:id="rId1736"/>
        </w:object>
      </w:r>
      <w:r>
        <w:t xml:space="preserve"> in </w:t>
      </w:r>
      <w:r w:rsidR="00605580">
        <w:fldChar w:fldCharType="begin"/>
      </w:r>
      <w:r w:rsidR="00605580">
        <w:instrText xml:space="preserve"> GOTOBUTTON ZEqnNum390398  \* MERGEFORMAT </w:instrText>
      </w:r>
      <w:fldSimple w:instr=" REF ZEqnNum390398 \* Charformat \! \* MERGEFORMAT ">
        <w:r w:rsidR="008D52AD">
          <w:instrText>(3.57)</w:instrText>
        </w:r>
      </w:fldSimple>
      <w:r w:rsidR="00605580">
        <w:fldChar w:fldCharType="end"/>
      </w:r>
      <w:r>
        <w:t xml:space="preserve"> may be linearized term by term along increments in </w:t>
      </w:r>
      <w:r w:rsidR="00D85C52" w:rsidRPr="00D85C52">
        <w:rPr>
          <w:position w:val="-6"/>
        </w:rPr>
        <w:object w:dxaOrig="360" w:dyaOrig="279" w14:anchorId="65CDC355">
          <v:shape id="_x0000_i1871" type="#_x0000_t75" style="width:18.55pt;height:14.25pt" o:ole="">
            <v:imagedata r:id="rId1737" o:title=""/>
          </v:shape>
          <o:OLEObject Type="Embed" ProgID="Equation.DSMT4" ShapeID="_x0000_i1871" DrawAspect="Content" ObjectID="_1350756467" r:id="rId1738"/>
        </w:object>
      </w:r>
      <w:r>
        <w:t xml:space="preserve">, </w:t>
      </w:r>
      <w:r w:rsidR="00D85C52" w:rsidRPr="00D85C52">
        <w:rPr>
          <w:position w:val="-10"/>
        </w:rPr>
        <w:object w:dxaOrig="340" w:dyaOrig="320" w14:anchorId="21CB8985">
          <v:shape id="_x0000_i1872" type="#_x0000_t75" style="width:17.1pt;height:16.4pt" o:ole="">
            <v:imagedata r:id="rId1739" o:title=""/>
          </v:shape>
          <o:OLEObject Type="Embed" ProgID="Equation.DSMT4" ShapeID="_x0000_i1872" DrawAspect="Content" ObjectID="_1350756468" r:id="rId1740"/>
        </w:object>
      </w:r>
      <w:r>
        <w:t xml:space="preserve"> and </w:t>
      </w:r>
      <w:r w:rsidR="00D85C52" w:rsidRPr="00D85C52">
        <w:rPr>
          <w:position w:val="-6"/>
        </w:rPr>
        <w:object w:dxaOrig="340" w:dyaOrig="279" w14:anchorId="18676D8A">
          <v:shape id="_x0000_i1873" type="#_x0000_t75" style="width:17.1pt;height:14.25pt" o:ole="">
            <v:imagedata r:id="rId1741" o:title=""/>
          </v:shape>
          <o:OLEObject Type="Embed" ProgID="Equation.DSMT4" ShapeID="_x0000_i1873" DrawAspect="Content" ObjectID="_1350756469" r:id="rId1742"/>
        </w:object>
      </w:r>
      <w:r>
        <w:t xml:space="preserve"> using the general form</w:t>
      </w:r>
    </w:p>
    <w:p w14:paraId="640EEB3E" w14:textId="77777777" w:rsidR="00FB6012" w:rsidRDefault="00FB6012" w:rsidP="00FB6012">
      <w:pPr>
        <w:pStyle w:val="MTDisplayEquation"/>
      </w:pPr>
      <w:r>
        <w:tab/>
      </w:r>
      <w:r w:rsidR="00D85C52" w:rsidRPr="00D85C52">
        <w:rPr>
          <w:position w:val="-20"/>
        </w:rPr>
        <w:object w:dxaOrig="4040" w:dyaOrig="520" w14:anchorId="52E1FFC7">
          <v:shape id="_x0000_i1874" type="#_x0000_t75" style="width:201.75pt;height:25.65pt" o:ole="">
            <v:imagedata r:id="rId1743" o:title=""/>
          </v:shape>
          <o:OLEObject Type="Embed" ProgID="Equation.DSMT4" ShapeID="_x0000_i1874" DrawAspect="Content" ObjectID="_1350756470" r:id="rId174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61</w:instrText>
        </w:r>
      </w:fldSimple>
      <w:r>
        <w:instrText>)</w:instrText>
      </w:r>
      <w:r>
        <w:fldChar w:fldCharType="end"/>
      </w:r>
    </w:p>
    <w:p w14:paraId="2B639E57" w14:textId="77777777" w:rsidR="00FB6012" w:rsidRDefault="00FB6012" w:rsidP="00FB6012">
      <w:r>
        <w:t xml:space="preserve">For notational simplicity, the integral sign is omitted and the linearization of each term is presented in the form </w:t>
      </w:r>
      <w:r w:rsidR="00D85C52" w:rsidRPr="00D85C52">
        <w:rPr>
          <w:position w:val="-14"/>
        </w:rPr>
        <w:object w:dxaOrig="1880" w:dyaOrig="400" w14:anchorId="431E5B6C">
          <v:shape id="_x0000_i1875" type="#_x0000_t75" style="width:94.1pt;height:19.25pt" o:ole="">
            <v:imagedata r:id="rId1745" o:title=""/>
          </v:shape>
          <o:OLEObject Type="Embed" ProgID="Equation.DSMT4" ShapeID="_x0000_i1875" DrawAspect="Content" ObjectID="_1350756471" r:id="rId1746"/>
        </w:object>
      </w:r>
      <w:r>
        <w:t>.</w:t>
      </w:r>
    </w:p>
    <w:p w14:paraId="27BE29E7" w14:textId="77777777" w:rsidR="00FB6012" w:rsidRDefault="00FB6012" w:rsidP="00FB6012"/>
    <w:p w14:paraId="455A4288" w14:textId="77777777" w:rsidR="00FB6012" w:rsidRDefault="00FB6012" w:rsidP="00FB6012">
      <w:pPr>
        <w:pStyle w:val="Heading4"/>
      </w:pPr>
      <w:r>
        <w:t xml:space="preserve">Linearization along </w:t>
      </w:r>
      <w:r w:rsidR="00D85C52" w:rsidRPr="00D85C52">
        <w:rPr>
          <w:position w:val="-6"/>
        </w:rPr>
        <w:object w:dxaOrig="360" w:dyaOrig="279" w14:anchorId="7EA607CF">
          <v:shape id="_x0000_i1876" type="#_x0000_t75" style="width:18.55pt;height:14.25pt" o:ole="">
            <v:imagedata r:id="rId1747" o:title=""/>
          </v:shape>
          <o:OLEObject Type="Embed" ProgID="Equation.DSMT4" ShapeID="_x0000_i1876" DrawAspect="Content" ObjectID="_1350756472" r:id="rId1748"/>
        </w:object>
      </w:r>
    </w:p>
    <w:p w14:paraId="32B73D6A" w14:textId="77777777" w:rsidR="00FB6012" w:rsidRDefault="00FB6012" w:rsidP="00FB6012">
      <w:r>
        <w:t xml:space="preserve">The linearization of the first term in </w:t>
      </w:r>
      <w:r w:rsidR="00D85C52" w:rsidRPr="00D85C52">
        <w:rPr>
          <w:position w:val="-12"/>
        </w:rPr>
        <w:object w:dxaOrig="540" w:dyaOrig="360" w14:anchorId="42869EA3">
          <v:shape id="_x0000_i1877" type="#_x0000_t75" style="width:27.1pt;height:18.55pt" o:ole="">
            <v:imagedata r:id="rId1749" o:title=""/>
          </v:shape>
          <o:OLEObject Type="Embed" ProgID="Equation.DSMT4" ShapeID="_x0000_i1877" DrawAspect="Content" ObjectID="_1350756473" r:id="rId1750"/>
        </w:object>
      </w:r>
      <w:r>
        <w:t xml:space="preserve"> along </w:t>
      </w:r>
      <w:r w:rsidR="00D85C52" w:rsidRPr="00D85C52">
        <w:rPr>
          <w:position w:val="-6"/>
        </w:rPr>
        <w:object w:dxaOrig="360" w:dyaOrig="279" w14:anchorId="4180B898">
          <v:shape id="_x0000_i1878" type="#_x0000_t75" style="width:18.55pt;height:14.25pt" o:ole="">
            <v:imagedata r:id="rId1751" o:title=""/>
          </v:shape>
          <o:OLEObject Type="Embed" ProgID="Equation.DSMT4" ShapeID="_x0000_i1878" DrawAspect="Content" ObjectID="_1350756474" r:id="rId1752"/>
        </w:object>
      </w:r>
      <w:r>
        <w:t xml:space="preserve"> yields</w:t>
      </w:r>
    </w:p>
    <w:p w14:paraId="3ABBD576" w14:textId="77777777" w:rsidR="00FB6012" w:rsidRDefault="00FB6012" w:rsidP="00FB6012">
      <w:pPr>
        <w:pStyle w:val="MTDisplayEquation"/>
      </w:pPr>
      <w:r>
        <w:tab/>
      </w:r>
      <w:r w:rsidR="00D85C52" w:rsidRPr="00D85C52">
        <w:rPr>
          <w:position w:val="-18"/>
        </w:rPr>
        <w:object w:dxaOrig="5760" w:dyaOrig="480" w14:anchorId="02366FD8">
          <v:shape id="_x0000_i1879" type="#_x0000_t75" style="width:4in;height:24.25pt" o:ole="">
            <v:imagedata r:id="rId1753" o:title=""/>
          </v:shape>
          <o:OLEObject Type="Embed" ProgID="Equation.DSMT4" ShapeID="_x0000_i1879" DrawAspect="Content" ObjectID="_1350756475" r:id="rId1754"/>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62</w:instrText>
        </w:r>
      </w:fldSimple>
      <w:r>
        <w:instrText>)</w:instrText>
      </w:r>
      <w:r>
        <w:fldChar w:fldCharType="end"/>
      </w:r>
    </w:p>
    <w:p w14:paraId="52F8F46C" w14:textId="77777777" w:rsidR="00FB6012" w:rsidRDefault="00FB6012" w:rsidP="00FB6012">
      <w:proofErr w:type="gramStart"/>
      <w:r>
        <w:t>where</w:t>
      </w:r>
      <w:proofErr w:type="gramEnd"/>
      <w:r>
        <w:t xml:space="preserve"> </w:t>
      </w:r>
      <w:r w:rsidR="00D85C52" w:rsidRPr="00D85C52">
        <w:rPr>
          <w:position w:val="-4"/>
        </w:rPr>
        <w:object w:dxaOrig="200" w:dyaOrig="200" w14:anchorId="7D6D7606">
          <v:shape id="_x0000_i1880" type="#_x0000_t75" style="width:10pt;height:10pt" o:ole="">
            <v:imagedata r:id="rId1755" o:title=""/>
          </v:shape>
          <o:OLEObject Type="Embed" ProgID="Equation.DSMT4" ShapeID="_x0000_i1880" DrawAspect="Content" ObjectID="_1350756476" r:id="rId1756"/>
        </w:object>
      </w:r>
      <w:r>
        <w:t xml:space="preserve"> is the spatial elasticity tensor of the mixture,</w:t>
      </w:r>
    </w:p>
    <w:p w14:paraId="33C5A3EF" w14:textId="77777777" w:rsidR="00FB6012" w:rsidRDefault="00FB6012" w:rsidP="00FB6012">
      <w:pPr>
        <w:pStyle w:val="MTDisplayEquation"/>
      </w:pPr>
      <w:r>
        <w:tab/>
      </w:r>
      <w:r w:rsidR="00D85C52" w:rsidRPr="00D85C52">
        <w:rPr>
          <w:position w:val="-24"/>
        </w:rPr>
        <w:object w:dxaOrig="5660" w:dyaOrig="660" w14:anchorId="6B55CC1A">
          <v:shape id="_x0000_i1881" type="#_x0000_t75" style="width:283pt;height:33.5pt" o:ole="">
            <v:imagedata r:id="rId1757" o:title=""/>
          </v:shape>
          <o:OLEObject Type="Embed" ProgID="Equation.DSMT4" ShapeID="_x0000_i1881" DrawAspect="Content" ObjectID="_1350756477" r:id="rId175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63</w:instrText>
        </w:r>
      </w:fldSimple>
      <w:r>
        <w:instrText>)</w:instrText>
      </w:r>
      <w:r>
        <w:fldChar w:fldCharType="end"/>
      </w:r>
    </w:p>
    <w:p w14:paraId="402ED35A" w14:textId="77777777" w:rsidR="00FB6012" w:rsidRDefault="00FB6012" w:rsidP="00FB6012">
      <w:proofErr w:type="gramStart"/>
      <w:r>
        <w:t>and</w:t>
      </w:r>
      <w:proofErr w:type="gramEnd"/>
      <w:r>
        <w:t xml:space="preserve"> </w:t>
      </w:r>
      <w:r w:rsidR="00D85C52" w:rsidRPr="00D85C52">
        <w:rPr>
          <w:position w:val="-4"/>
        </w:rPr>
        <w:object w:dxaOrig="260" w:dyaOrig="300" w14:anchorId="5583DF08">
          <v:shape id="_x0000_i1882" type="#_x0000_t75" style="width:12.1pt;height:14.95pt" o:ole="">
            <v:imagedata r:id="rId1759" o:title=""/>
          </v:shape>
          <o:OLEObject Type="Embed" ProgID="Equation.DSMT4" ShapeID="_x0000_i1882" DrawAspect="Content" ObjectID="_1350756478" r:id="rId1760"/>
        </w:object>
      </w:r>
      <w:r>
        <w:t xml:space="preserve"> is the spatial elasticity tensor of the solid matrix,</w:t>
      </w:r>
    </w:p>
    <w:p w14:paraId="5F6F0121" w14:textId="77777777" w:rsidR="00FB6012" w:rsidRDefault="00FB6012" w:rsidP="00FB6012">
      <w:pPr>
        <w:pStyle w:val="MTDisplayEquation"/>
      </w:pPr>
      <w:r>
        <w:tab/>
      </w:r>
      <w:r w:rsidR="00D85C52" w:rsidRPr="00D85C52">
        <w:rPr>
          <w:position w:val="-24"/>
        </w:rPr>
        <w:object w:dxaOrig="3400" w:dyaOrig="660" w14:anchorId="3F100ACD">
          <v:shape id="_x0000_i1883" type="#_x0000_t75" style="width:169.65pt;height:33.5pt" o:ole="">
            <v:imagedata r:id="rId1761" o:title=""/>
          </v:shape>
          <o:OLEObject Type="Embed" ProgID="Equation.DSMT4" ShapeID="_x0000_i1883" DrawAspect="Content" ObjectID="_1350756479" r:id="rId176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64</w:instrText>
        </w:r>
      </w:fldSimple>
      <w:r>
        <w:instrText>)</w:instrText>
      </w:r>
      <w:r>
        <w:fldChar w:fldCharType="end"/>
      </w:r>
    </w:p>
    <w:p w14:paraId="408B3C3C" w14:textId="77777777" w:rsidR="00FB6012" w:rsidRDefault="00FB6012" w:rsidP="00FB6012">
      <w:r>
        <w:t>The linearization of the second term is</w:t>
      </w:r>
    </w:p>
    <w:p w14:paraId="38929D31" w14:textId="77777777" w:rsidR="00FB6012" w:rsidRDefault="00FB6012" w:rsidP="00FB6012">
      <w:pPr>
        <w:pStyle w:val="MTDisplayEquation"/>
      </w:pPr>
      <w:r>
        <w:tab/>
      </w:r>
      <w:r w:rsidR="00D85C52" w:rsidRPr="00D85C52">
        <w:rPr>
          <w:position w:val="-14"/>
        </w:rPr>
        <w:object w:dxaOrig="4120" w:dyaOrig="400" w14:anchorId="657B2C98">
          <v:shape id="_x0000_i1884" type="#_x0000_t75" style="width:206pt;height:19.25pt" o:ole="">
            <v:imagedata r:id="rId1763" o:title=""/>
          </v:shape>
          <o:OLEObject Type="Embed" ProgID="Equation.DSMT4" ShapeID="_x0000_i1884" DrawAspect="Content" ObjectID="_1350756480" r:id="rId1764"/>
        </w:object>
      </w:r>
      <w:r w:rsidR="008B6535">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65</w:instrText>
        </w:r>
      </w:fldSimple>
      <w:r>
        <w:instrText>)</w:instrText>
      </w:r>
      <w:r>
        <w:fldChar w:fldCharType="end"/>
      </w:r>
    </w:p>
    <w:p w14:paraId="6BA54102" w14:textId="77777777" w:rsidR="00FB6012" w:rsidRDefault="00FB6012" w:rsidP="00FB6012">
      <w:proofErr w:type="gramStart"/>
      <w:r>
        <w:t>where</w:t>
      </w:r>
      <w:proofErr w:type="gramEnd"/>
    </w:p>
    <w:p w14:paraId="3DBBCC42" w14:textId="77777777" w:rsidR="00FB6012" w:rsidRDefault="00FB6012" w:rsidP="00FB6012">
      <w:pPr>
        <w:pStyle w:val="MTDisplayEquation"/>
      </w:pPr>
      <w:r>
        <w:lastRenderedPageBreak/>
        <w:tab/>
      </w:r>
      <w:r w:rsidR="00D574F2" w:rsidRPr="00D85C52">
        <w:rPr>
          <w:position w:val="-78"/>
        </w:rPr>
        <w:object w:dxaOrig="7880" w:dyaOrig="1680" w14:anchorId="416AA00E">
          <v:shape id="_x0000_i1885" type="#_x0000_t75" style="width:394.2pt;height:84.1pt" o:ole="">
            <v:imagedata r:id="rId1765" o:title=""/>
          </v:shape>
          <o:OLEObject Type="Embed" ProgID="Equation.DSMT4" ShapeID="_x0000_i1885" DrawAspect="Content" ObjectID="_1350756481" r:id="rId176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66</w:instrText>
        </w:r>
      </w:fldSimple>
      <w:r>
        <w:instrText>)</w:instrText>
      </w:r>
      <w:r>
        <w:fldChar w:fldCharType="end"/>
      </w:r>
    </w:p>
    <w:p w14:paraId="6897D46B" w14:textId="77777777" w:rsidR="00FB6012" w:rsidRDefault="00FB6012" w:rsidP="00FB6012">
      <w:proofErr w:type="gramStart"/>
      <w:r>
        <w:t>with</w:t>
      </w:r>
      <w:proofErr w:type="gramEnd"/>
    </w:p>
    <w:p w14:paraId="23BD01E9" w14:textId="77777777" w:rsidR="00FB6012" w:rsidRDefault="00FB6012" w:rsidP="00FB6012">
      <w:pPr>
        <w:pStyle w:val="MTDisplayEquation"/>
      </w:pPr>
      <w:r>
        <w:tab/>
      </w:r>
      <w:r w:rsidR="00D85C52" w:rsidRPr="00D85C52">
        <w:rPr>
          <w:position w:val="-60"/>
        </w:rPr>
        <w:object w:dxaOrig="3480" w:dyaOrig="1320" w14:anchorId="328B14F3">
          <v:shape id="_x0000_i1886" type="#_x0000_t75" style="width:173.95pt;height:65.6pt" o:ole="">
            <v:imagedata r:id="rId1767" o:title=""/>
          </v:shape>
          <o:OLEObject Type="Embed" ProgID="Equation.DSMT4" ShapeID="_x0000_i1886" DrawAspect="Content" ObjectID="_1350756482" r:id="rId1768"/>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67</w:instrText>
        </w:r>
      </w:fldSimple>
      <w:r>
        <w:instrText>)</w:instrText>
      </w:r>
      <w:r>
        <w:fldChar w:fldCharType="end"/>
      </w:r>
    </w:p>
    <w:p w14:paraId="24FF16D9" w14:textId="77777777" w:rsidR="00FB6012" w:rsidRDefault="00FB6012" w:rsidP="00FB6012">
      <w:proofErr w:type="gramStart"/>
      <w:r>
        <w:t>representing</w:t>
      </w:r>
      <w:proofErr w:type="gramEnd"/>
      <w:r>
        <w:t xml:space="preserve"> the spatial tangents, with respect to the strain, of the effective permeability and solute diffusivity, respectively. These fourth-order tensors exhibit minor symmetries but not major symmetry, as described recently </w:t>
      </w:r>
      <w:r>
        <w:fldChar w:fldCharType="begin"/>
      </w:r>
      <w:r w:rsidR="00A56950">
        <w:instrText xml:space="preserve"> ADDIN EN.CITE &lt;EndNote&gt;&lt;Cite&gt;&lt;Author&gt;Ateshian&lt;/Author&gt;&lt;Year&gt;2010&lt;/Year&gt;&lt;RecNum&gt;62&lt;/RecNum&gt;&lt;DisplayText&gt;[21]&lt;/DisplayText&gt;&lt;record&gt;&lt;rec-number&gt;62&lt;/rec-number&gt;&lt;foreign-keys&gt;&lt;key app="EN" db-id="xxf0rdw27fzf0ie5dv9xdazn9pr5svpwws09"&gt;62&lt;/key&gt;&lt;/foreign-keys&gt;&lt;ref-type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electronic-resource-num&gt;10.1115/1.4002588&lt;/electronic-resource-num&gt;&lt;language&gt;eng&lt;/language&gt;&lt;/record&gt;&lt;/Cite&gt;&lt;/EndNote&gt;</w:instrText>
      </w:r>
      <w:r>
        <w:fldChar w:fldCharType="separate"/>
      </w:r>
      <w:r w:rsidR="00A56950">
        <w:rPr>
          <w:noProof/>
        </w:rPr>
        <w:t>[</w:t>
      </w:r>
      <w:hyperlink w:anchor="_ENREF_21" w:tooltip="Ateshian, 2010 #62" w:history="1">
        <w:r w:rsidR="00A56950">
          <w:rPr>
            <w:noProof/>
          </w:rPr>
          <w:t>21</w:t>
        </w:r>
      </w:hyperlink>
      <w:r w:rsidR="00A56950">
        <w:rPr>
          <w:noProof/>
        </w:rPr>
        <w:t>]</w:t>
      </w:r>
      <w:r>
        <w:fldChar w:fldCharType="end"/>
      </w:r>
      <w:r>
        <w:t xml:space="preserve">. Since </w:t>
      </w:r>
      <w:r w:rsidR="00D85C52" w:rsidRPr="00D85C52">
        <w:rPr>
          <w:position w:val="-4"/>
        </w:rPr>
        <w:object w:dxaOrig="279" w:dyaOrig="320" w14:anchorId="1CAF7C48">
          <v:shape id="_x0000_i1887" type="#_x0000_t75" style="width:14.25pt;height:16.4pt" o:ole="">
            <v:imagedata r:id="rId1769" o:title=""/>
          </v:shape>
          <o:OLEObject Type="Embed" ProgID="Equation.DSMT4" ShapeID="_x0000_i1887" DrawAspect="Content" ObjectID="_1350756483" r:id="rId1770"/>
        </w:object>
      </w:r>
      <w:r>
        <w:t xml:space="preserve"> is given by substituting </w:t>
      </w:r>
      <w:r w:rsidR="00605580">
        <w:fldChar w:fldCharType="begin"/>
      </w:r>
      <w:r w:rsidR="00605580">
        <w:instrText xml:space="preserve"> GOTOBUTTON ZEqnNum915453  \* MERGEFORMAT </w:instrText>
      </w:r>
      <w:fldSimple w:instr=" REF ZEqnNum915453 \* Charformat \! \* MERGEFORMAT ">
        <w:r w:rsidR="008D52AD">
          <w:instrText>(2.114)</w:instrText>
        </w:r>
      </w:fldSimple>
      <w:r w:rsidR="00605580">
        <w:fldChar w:fldCharType="end"/>
      </w:r>
      <w:r w:rsidR="00D85C52" w:rsidRPr="00D85C52">
        <w:rPr>
          <w:position w:val="-12"/>
        </w:rPr>
        <w:object w:dxaOrig="139" w:dyaOrig="360" w14:anchorId="133F8D02">
          <v:shape id="_x0000_i1888" type="#_x0000_t75" style="width:7.15pt;height:18.55pt" o:ole="">
            <v:imagedata r:id="rId1771" o:title=""/>
          </v:shape>
          <o:OLEObject Type="Embed" ProgID="Equation.DSMT4" ShapeID="_x0000_i1888" DrawAspect="Content" ObjectID="_1350756484" r:id="rId1772"/>
        </w:object>
      </w:r>
      <w:r>
        <w:t xml:space="preserve"> into </w:t>
      </w:r>
      <w:r w:rsidR="00605580">
        <w:fldChar w:fldCharType="begin"/>
      </w:r>
      <w:r w:rsidR="00605580">
        <w:instrText xml:space="preserve"> GOTOBUTTON ZEqnNum709663  \* MERGEFORMAT </w:instrText>
      </w:r>
      <w:fldSimple w:instr=" REF ZEqnNum709663 \* Charformat \! \* MERGEFORMAT ">
        <w:r w:rsidR="008D52AD">
          <w:instrText>(3.60)</w:instrText>
        </w:r>
      </w:fldSimple>
      <w:r w:rsidR="00605580">
        <w:fldChar w:fldCharType="end"/>
      </w:r>
      <w:r w:rsidR="00D85C52" w:rsidRPr="00D85C52">
        <w:rPr>
          <w:position w:val="-12"/>
        </w:rPr>
        <w:object w:dxaOrig="120" w:dyaOrig="360" w14:anchorId="081137B5">
          <v:shape id="_x0000_i1889" type="#_x0000_t75" style="width:6.4pt;height:18.55pt" o:ole="">
            <v:imagedata r:id="rId1773" o:title=""/>
          </v:shape>
          <o:OLEObject Type="Embed" ProgID="Equation.DSMT4" ShapeID="_x0000_i1889" DrawAspect="Content" ObjectID="_1350756485" r:id="rId1774"/>
        </w:object>
      </w:r>
      <w:r>
        <w:t xml:space="preserve">, the evaluation of </w:t>
      </w:r>
      <w:r w:rsidR="00D85C52" w:rsidRPr="00D85C52">
        <w:rPr>
          <w:position w:val="-6"/>
        </w:rPr>
        <w:object w:dxaOrig="240" w:dyaOrig="360" w14:anchorId="1792D427">
          <v:shape id="_x0000_i1890" type="#_x0000_t75" style="width:12.1pt;height:18.55pt" o:ole="">
            <v:imagedata r:id="rId1775" o:title=""/>
          </v:shape>
          <o:OLEObject Type="Embed" ProgID="Equation.DSMT4" ShapeID="_x0000_i1890" DrawAspect="Content" ObjectID="_1350756486" r:id="rId1776"/>
        </w:object>
      </w:r>
      <w:r>
        <w:t xml:space="preserve"> is rather involved and it can be shown that</w:t>
      </w:r>
    </w:p>
    <w:p w14:paraId="691C3615" w14:textId="77777777" w:rsidR="00FB6012" w:rsidRDefault="00FB6012" w:rsidP="00FB6012">
      <w:pPr>
        <w:pStyle w:val="MTDisplayEquation"/>
      </w:pPr>
      <w:r>
        <w:tab/>
      </w:r>
      <w:r w:rsidR="00D85C52" w:rsidRPr="00D85C52">
        <w:rPr>
          <w:position w:val="-18"/>
        </w:rPr>
        <w:object w:dxaOrig="3379" w:dyaOrig="480" w14:anchorId="76E194E3">
          <v:shape id="_x0000_i1891" type="#_x0000_t75" style="width:168.95pt;height:24.25pt" o:ole="">
            <v:imagedata r:id="rId1777" o:title=""/>
          </v:shape>
          <o:OLEObject Type="Embed" ProgID="Equation.DSMT4" ShapeID="_x0000_i1891" DrawAspect="Content" ObjectID="_1350756487" r:id="rId17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68</w:instrText>
        </w:r>
      </w:fldSimple>
      <w:r>
        <w:instrText>)</w:instrText>
      </w:r>
      <w:r>
        <w:fldChar w:fldCharType="end"/>
      </w:r>
    </w:p>
    <w:p w14:paraId="7A53A6C1" w14:textId="77777777" w:rsidR="00FB6012" w:rsidRDefault="00FB6012" w:rsidP="00FB6012">
      <w:proofErr w:type="gramStart"/>
      <w:r>
        <w:t>where</w:t>
      </w:r>
      <w:proofErr w:type="gramEnd"/>
    </w:p>
    <w:p w14:paraId="7631463A" w14:textId="77777777" w:rsidR="00FB6012" w:rsidRDefault="00FB6012" w:rsidP="00FB6012">
      <w:pPr>
        <w:pStyle w:val="MTDisplayEquation"/>
      </w:pPr>
      <w:r>
        <w:tab/>
      </w:r>
      <w:r w:rsidR="00D85C52" w:rsidRPr="00D85C52">
        <w:rPr>
          <w:position w:val="-110"/>
        </w:rPr>
        <w:object w:dxaOrig="4040" w:dyaOrig="2000" w14:anchorId="4719B58F">
          <v:shape id="_x0000_i1892" type="#_x0000_t75" style="width:201.75pt;height:99.8pt" o:ole="">
            <v:imagedata r:id="rId1779" o:title=""/>
          </v:shape>
          <o:OLEObject Type="Embed" ProgID="Equation.DSMT4" ShapeID="_x0000_i1892" DrawAspect="Content" ObjectID="_1350756488" r:id="rId178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69</w:instrText>
        </w:r>
      </w:fldSimple>
      <w:r>
        <w:instrText>)</w:instrText>
      </w:r>
      <w:r>
        <w:fldChar w:fldCharType="end"/>
      </w:r>
    </w:p>
    <w:p w14:paraId="5B6012AF" w14:textId="77777777" w:rsidR="00FB6012" w:rsidRDefault="00FB6012" w:rsidP="00FB6012">
      <w:proofErr w:type="gramStart"/>
      <w:r>
        <w:t>and</w:t>
      </w:r>
      <w:proofErr w:type="gramEnd"/>
    </w:p>
    <w:p w14:paraId="0FB9A7E8" w14:textId="77777777" w:rsidR="00FB6012" w:rsidRDefault="00FB6012" w:rsidP="00FB6012">
      <w:pPr>
        <w:pStyle w:val="MTDisplayEquation"/>
      </w:pPr>
      <w:r>
        <w:tab/>
      </w:r>
      <w:r w:rsidR="00D85C52" w:rsidRPr="00D85C52">
        <w:rPr>
          <w:position w:val="-24"/>
        </w:rPr>
        <w:object w:dxaOrig="3320" w:dyaOrig="620" w14:anchorId="40571AC5">
          <v:shape id="_x0000_i1893" type="#_x0000_t75" style="width:166.1pt;height:30.65pt" o:ole="">
            <v:imagedata r:id="rId1781" o:title=""/>
          </v:shape>
          <o:OLEObject Type="Embed" ProgID="Equation.DSMT4" ShapeID="_x0000_i1893" DrawAspect="Content" ObjectID="_1350756489" r:id="rId17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70</w:instrText>
        </w:r>
      </w:fldSimple>
      <w:r>
        <w:instrText>)</w:instrText>
      </w:r>
      <w:r>
        <w:fldChar w:fldCharType="end"/>
      </w:r>
    </w:p>
    <w:p w14:paraId="606B2B13" w14:textId="77777777" w:rsidR="00FB6012" w:rsidRDefault="00FB6012" w:rsidP="00FB6012"/>
    <w:p w14:paraId="0A604FCC" w14:textId="77777777" w:rsidR="00FB6012" w:rsidRDefault="00FB6012" w:rsidP="00FB6012">
      <w:r>
        <w:t xml:space="preserve">The next term in </w:t>
      </w:r>
      <w:r w:rsidR="00D85C52" w:rsidRPr="00D85C52">
        <w:rPr>
          <w:position w:val="-12"/>
        </w:rPr>
        <w:object w:dxaOrig="540" w:dyaOrig="360" w14:anchorId="68AAE004">
          <v:shape id="_x0000_i1894" type="#_x0000_t75" style="width:27.1pt;height:18.55pt" o:ole="">
            <v:imagedata r:id="rId1783" o:title=""/>
          </v:shape>
          <o:OLEObject Type="Embed" ProgID="Equation.DSMT4" ShapeID="_x0000_i1894" DrawAspect="Content" ObjectID="_1350756490" r:id="rId1784"/>
        </w:object>
      </w:r>
      <w:r>
        <w:t xml:space="preserve"> linearizes to</w:t>
      </w:r>
    </w:p>
    <w:p w14:paraId="2BE1FB0F" w14:textId="77777777" w:rsidR="00FB6012" w:rsidRDefault="00FB6012" w:rsidP="00FB6012">
      <w:pPr>
        <w:pStyle w:val="MTDisplayEquation"/>
      </w:pPr>
      <w:r>
        <w:tab/>
      </w:r>
      <w:r w:rsidR="00D85C52" w:rsidRPr="00D85C52">
        <w:rPr>
          <w:position w:val="-32"/>
        </w:rPr>
        <w:object w:dxaOrig="7160" w:dyaOrig="760" w14:anchorId="7E60DB3B">
          <v:shape id="_x0000_i1895" type="#_x0000_t75" style="width:357.85pt;height:37.8pt" o:ole="">
            <v:imagedata r:id="rId1785" o:title=""/>
          </v:shape>
          <o:OLEObject Type="Embed" ProgID="Equation.DSMT4" ShapeID="_x0000_i1895" DrawAspect="Content" ObjectID="_1350756491" r:id="rId17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71</w:instrText>
        </w:r>
      </w:fldSimple>
      <w:r>
        <w:instrText>)</w:instrText>
      </w:r>
      <w:r>
        <w:fldChar w:fldCharType="end"/>
      </w:r>
    </w:p>
    <w:p w14:paraId="17693FE6" w14:textId="77777777" w:rsidR="00FB6012" w:rsidRDefault="00FB6012" w:rsidP="00FB6012">
      <w:proofErr w:type="gramStart"/>
      <w:r>
        <w:t>where</w:t>
      </w:r>
      <w:proofErr w:type="gramEnd"/>
    </w:p>
    <w:p w14:paraId="3BC51F0A" w14:textId="77777777" w:rsidR="00FB6012" w:rsidRDefault="00FB6012" w:rsidP="00FB6012">
      <w:pPr>
        <w:pStyle w:val="MTDisplayEquation"/>
      </w:pPr>
      <w:r>
        <w:tab/>
      </w:r>
      <w:r w:rsidR="00CC0A33" w:rsidRPr="00D85C52">
        <w:rPr>
          <w:position w:val="-24"/>
        </w:rPr>
        <w:object w:dxaOrig="920" w:dyaOrig="660" w14:anchorId="64C76835">
          <v:shape id="_x0000_i1896" type="#_x0000_t75" style="width:46.35pt;height:33.5pt" o:ole="">
            <v:imagedata r:id="rId1787" o:title=""/>
          </v:shape>
          <o:OLEObject Type="Embed" ProgID="Equation.DSMT4" ShapeID="_x0000_i1896" DrawAspect="Content" ObjectID="_1350756492" r:id="rId1788"/>
        </w:object>
      </w:r>
      <w:r w:rsidR="00CC0A33">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72</w:instrText>
        </w:r>
      </w:fldSimple>
      <w:r>
        <w:instrText>)</w:instrText>
      </w:r>
      <w:r>
        <w:fldChar w:fldCharType="end"/>
      </w:r>
    </w:p>
    <w:p w14:paraId="14449D39" w14:textId="77777777" w:rsidR="00FB6012" w:rsidRDefault="00FB6012" w:rsidP="00FB6012">
      <w:proofErr w:type="gramStart"/>
      <w:r>
        <w:t>and</w:t>
      </w:r>
      <w:proofErr w:type="gramEnd"/>
      <w:r>
        <w:t xml:space="preserve"> </w:t>
      </w:r>
      <w:r w:rsidR="00D85C52" w:rsidRPr="00D85C52">
        <w:rPr>
          <w:position w:val="-6"/>
        </w:rPr>
        <w:object w:dxaOrig="300" w:dyaOrig="279" w14:anchorId="50F5AA2C">
          <v:shape id="_x0000_i1897" type="#_x0000_t75" style="width:14.95pt;height:14.25pt" o:ole="">
            <v:imagedata r:id="rId1789" o:title=""/>
          </v:shape>
          <o:OLEObject Type="Embed" ProgID="Equation.DSMT4" ShapeID="_x0000_i1897" DrawAspect="Content" ObjectID="_1350756493" r:id="rId1790"/>
        </w:object>
      </w:r>
      <w:r>
        <w:t xml:space="preserve"> represents the time increment relative to the previous time point. The next term is given by</w:t>
      </w:r>
    </w:p>
    <w:p w14:paraId="27505E56" w14:textId="77777777" w:rsidR="00FB6012" w:rsidRDefault="00FB6012" w:rsidP="00FB6012">
      <w:pPr>
        <w:pStyle w:val="MTDisplayEquation"/>
      </w:pPr>
      <w:r>
        <w:tab/>
      </w:r>
      <w:r w:rsidR="00D85C52" w:rsidRPr="00D85C52">
        <w:rPr>
          <w:position w:val="-14"/>
        </w:rPr>
        <w:object w:dxaOrig="3800" w:dyaOrig="400" w14:anchorId="7B8E298E">
          <v:shape id="_x0000_i1898" type="#_x0000_t75" style="width:190.35pt;height:19.25pt" o:ole="">
            <v:imagedata r:id="rId1791" o:title=""/>
          </v:shape>
          <o:OLEObject Type="Embed" ProgID="Equation.DSMT4" ShapeID="_x0000_i1898" DrawAspect="Content" ObjectID="_1350756494" r:id="rId17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73</w:instrText>
        </w:r>
      </w:fldSimple>
      <w:r>
        <w:instrText>)</w:instrText>
      </w:r>
      <w:r>
        <w:fldChar w:fldCharType="end"/>
      </w:r>
    </w:p>
    <w:p w14:paraId="513FDFC9" w14:textId="77777777" w:rsidR="00FB6012" w:rsidRDefault="00FB6012" w:rsidP="00FB6012">
      <w:proofErr w:type="gramStart"/>
      <w:r>
        <w:t>where</w:t>
      </w:r>
      <w:proofErr w:type="gramEnd"/>
    </w:p>
    <w:p w14:paraId="1A78F3FE" w14:textId="77777777" w:rsidR="00FB6012" w:rsidRDefault="00FB6012" w:rsidP="00FB6012">
      <w:pPr>
        <w:pStyle w:val="MTDisplayEquation"/>
      </w:pPr>
      <w:r>
        <w:lastRenderedPageBreak/>
        <w:tab/>
      </w:r>
      <w:r w:rsidR="00D574F2" w:rsidRPr="00D85C52">
        <w:rPr>
          <w:position w:val="-70"/>
        </w:rPr>
        <w:object w:dxaOrig="6840" w:dyaOrig="1520" w14:anchorId="17DD290B">
          <v:shape id="_x0000_i1899" type="#_x0000_t75" style="width:342.2pt;height:75.55pt" o:ole="">
            <v:imagedata r:id="rId1793" o:title=""/>
          </v:shape>
          <o:OLEObject Type="Embed" ProgID="Equation.DSMT4" ShapeID="_x0000_i1899" DrawAspect="Content" ObjectID="_1350756495" r:id="rId179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74</w:instrText>
        </w:r>
      </w:fldSimple>
      <w:r>
        <w:instrText>)</w:instrText>
      </w:r>
      <w:r>
        <w:fldChar w:fldCharType="end"/>
      </w:r>
    </w:p>
    <w:p w14:paraId="2D35262D" w14:textId="77777777" w:rsidR="00FB6012" w:rsidRDefault="00FB6012" w:rsidP="00FB6012">
      <w:r>
        <w:t>The last term is</w:t>
      </w:r>
    </w:p>
    <w:p w14:paraId="6B064A16" w14:textId="77777777" w:rsidR="00FB6012" w:rsidRDefault="00FB6012" w:rsidP="00FB6012">
      <w:pPr>
        <w:pStyle w:val="MTDisplayEquation"/>
      </w:pPr>
      <w:r>
        <w:tab/>
      </w:r>
      <w:r w:rsidR="00D574F2" w:rsidRPr="00D85C52">
        <w:rPr>
          <w:position w:val="-80"/>
        </w:rPr>
        <w:object w:dxaOrig="8700" w:dyaOrig="1719" w14:anchorId="1A7C5999">
          <v:shape id="_x0000_i1900" type="#_x0000_t75" style="width:434.85pt;height:86.25pt" o:ole="">
            <v:imagedata r:id="rId1795" o:title=""/>
          </v:shape>
          <o:OLEObject Type="Embed" ProgID="Equation.DSMT4" ShapeID="_x0000_i1900" DrawAspect="Content" ObjectID="_1350756496" r:id="rId179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75</w:instrText>
        </w:r>
      </w:fldSimple>
      <w:r>
        <w:instrText>)</w:instrText>
      </w:r>
      <w:r>
        <w:fldChar w:fldCharType="end"/>
      </w:r>
    </w:p>
    <w:p w14:paraId="6B55219B" w14:textId="77777777" w:rsidR="00FB6012" w:rsidRDefault="00FB6012" w:rsidP="00FB6012"/>
    <w:p w14:paraId="3BF71BA3" w14:textId="77777777" w:rsidR="00FB6012" w:rsidRDefault="00FB6012" w:rsidP="00FB6012">
      <w:pPr>
        <w:pStyle w:val="Heading4"/>
      </w:pPr>
      <w:r>
        <w:t xml:space="preserve">Linearization along </w:t>
      </w:r>
      <w:r w:rsidR="00D85C52" w:rsidRPr="00D85C52">
        <w:rPr>
          <w:position w:val="-10"/>
        </w:rPr>
        <w:object w:dxaOrig="340" w:dyaOrig="320" w14:anchorId="2F860AD0">
          <v:shape id="_x0000_i1901" type="#_x0000_t75" style="width:17.1pt;height:16.4pt" o:ole="">
            <v:imagedata r:id="rId1797" o:title=""/>
          </v:shape>
          <o:OLEObject Type="Embed" ProgID="Equation.DSMT4" ShapeID="_x0000_i1901" DrawAspect="Content" ObjectID="_1350756497" r:id="rId1798"/>
        </w:object>
      </w:r>
    </w:p>
    <w:p w14:paraId="11EC1E73" w14:textId="77777777" w:rsidR="00FB6012" w:rsidRDefault="00FB6012" w:rsidP="00FB6012">
      <w:r>
        <w:t xml:space="preserve">The linearization of the various terms in </w:t>
      </w:r>
      <w:r w:rsidR="00D85C52" w:rsidRPr="00D85C52">
        <w:rPr>
          <w:position w:val="-12"/>
        </w:rPr>
        <w:object w:dxaOrig="540" w:dyaOrig="360" w14:anchorId="4459AB4C">
          <v:shape id="_x0000_i1902" type="#_x0000_t75" style="width:27.1pt;height:18.55pt" o:ole="">
            <v:imagedata r:id="rId1799" o:title=""/>
          </v:shape>
          <o:OLEObject Type="Embed" ProgID="Equation.DSMT4" ShapeID="_x0000_i1902" DrawAspect="Content" ObjectID="_1350756498" r:id="rId1800"/>
        </w:object>
      </w:r>
      <w:r>
        <w:t xml:space="preserve"> along </w:t>
      </w:r>
      <w:r w:rsidR="00D85C52" w:rsidRPr="00D85C52">
        <w:rPr>
          <w:position w:val="-10"/>
        </w:rPr>
        <w:object w:dxaOrig="340" w:dyaOrig="320" w14:anchorId="3F0D655E">
          <v:shape id="_x0000_i1903" type="#_x0000_t75" style="width:17.1pt;height:16.4pt" o:ole="">
            <v:imagedata r:id="rId1801" o:title=""/>
          </v:shape>
          <o:OLEObject Type="Embed" ProgID="Equation.DSMT4" ShapeID="_x0000_i1903" DrawAspect="Content" ObjectID="_1350756499" r:id="rId1802"/>
        </w:object>
      </w:r>
      <w:r>
        <w:t xml:space="preserve"> yields</w:t>
      </w:r>
    </w:p>
    <w:p w14:paraId="2A58DA46" w14:textId="77777777" w:rsidR="00FB6012" w:rsidRDefault="00FB6012" w:rsidP="00FB6012">
      <w:pPr>
        <w:pStyle w:val="MTDisplayEquation"/>
      </w:pPr>
      <w:r>
        <w:tab/>
      </w:r>
      <w:r w:rsidR="00D85C52" w:rsidRPr="00D85C52">
        <w:rPr>
          <w:position w:val="-16"/>
        </w:rPr>
        <w:object w:dxaOrig="3379" w:dyaOrig="440" w14:anchorId="7FF68A0E">
          <v:shape id="_x0000_i1904" type="#_x0000_t75" style="width:168.95pt;height:22.1pt" o:ole="">
            <v:imagedata r:id="rId1803" o:title=""/>
          </v:shape>
          <o:OLEObject Type="Embed" ProgID="Equation.DSMT4" ShapeID="_x0000_i1904" DrawAspect="Content" ObjectID="_1350756500" r:id="rId180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76</w:instrText>
        </w:r>
      </w:fldSimple>
      <w:r>
        <w:instrText>)</w:instrText>
      </w:r>
      <w:r>
        <w:fldChar w:fldCharType="end"/>
      </w:r>
    </w:p>
    <w:p w14:paraId="2DBA879F" w14:textId="77777777" w:rsidR="00FB6012" w:rsidRDefault="00FB6012" w:rsidP="00FB6012">
      <w:pPr>
        <w:pStyle w:val="MTDisplayEquation"/>
      </w:pPr>
      <w:r>
        <w:tab/>
      </w:r>
      <w:r w:rsidR="00D85C52" w:rsidRPr="00D85C52">
        <w:rPr>
          <w:position w:val="-28"/>
        </w:rPr>
        <w:object w:dxaOrig="5840" w:dyaOrig="680" w14:anchorId="301B4328">
          <v:shape id="_x0000_i1905" type="#_x0000_t75" style="width:291.55pt;height:34.2pt" o:ole="">
            <v:imagedata r:id="rId1805" o:title=""/>
          </v:shape>
          <o:OLEObject Type="Embed" ProgID="Equation.DSMT4" ShapeID="_x0000_i1905" DrawAspect="Content" ObjectID="_1350756501" r:id="rId18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77</w:instrText>
        </w:r>
      </w:fldSimple>
      <w:r>
        <w:instrText>)</w:instrText>
      </w:r>
      <w:r>
        <w:fldChar w:fldCharType="end"/>
      </w:r>
    </w:p>
    <w:p w14:paraId="67F1B095" w14:textId="77777777" w:rsidR="00FB6012" w:rsidRDefault="00FB6012" w:rsidP="00FB6012">
      <w:pPr>
        <w:pStyle w:val="MTDisplayEquation"/>
      </w:pPr>
      <w:r>
        <w:tab/>
      </w:r>
      <w:r w:rsidR="00D85C52" w:rsidRPr="00D85C52">
        <w:rPr>
          <w:position w:val="-38"/>
        </w:rPr>
        <w:object w:dxaOrig="6920" w:dyaOrig="880" w14:anchorId="20EC29FA">
          <v:shape id="_x0000_i1906" type="#_x0000_t75" style="width:345.75pt;height:44.2pt" o:ole="">
            <v:imagedata r:id="rId1807" o:title=""/>
          </v:shape>
          <o:OLEObject Type="Embed" ProgID="Equation.DSMT4" ShapeID="_x0000_i1906" DrawAspect="Content" ObjectID="_1350756502" r:id="rId18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78</w:instrText>
        </w:r>
      </w:fldSimple>
      <w:r>
        <w:instrText>)</w:instrText>
      </w:r>
      <w:r>
        <w:fldChar w:fldCharType="end"/>
      </w:r>
    </w:p>
    <w:p w14:paraId="3E102B75" w14:textId="77777777" w:rsidR="00FB6012" w:rsidRDefault="00FB6012" w:rsidP="00FB6012"/>
    <w:p w14:paraId="0D5FED7E" w14:textId="77777777" w:rsidR="00FB6012" w:rsidRDefault="00FB6012" w:rsidP="00FB6012">
      <w:pPr>
        <w:pStyle w:val="Heading4"/>
      </w:pPr>
      <w:r>
        <w:t xml:space="preserve">Linearization along </w:t>
      </w:r>
      <w:r w:rsidR="00D85C52" w:rsidRPr="00D85C52">
        <w:rPr>
          <w:position w:val="-6"/>
        </w:rPr>
        <w:object w:dxaOrig="340" w:dyaOrig="279" w14:anchorId="1F132A7F">
          <v:shape id="_x0000_i1907" type="#_x0000_t75" style="width:17.1pt;height:14.25pt" o:ole="">
            <v:imagedata r:id="rId1809" o:title=""/>
          </v:shape>
          <o:OLEObject Type="Embed" ProgID="Equation.DSMT4" ShapeID="_x0000_i1907" DrawAspect="Content" ObjectID="_1350756503" r:id="rId1810"/>
        </w:object>
      </w:r>
    </w:p>
    <w:p w14:paraId="3426A0EA" w14:textId="77777777" w:rsidR="00FB6012" w:rsidRDefault="00FB6012" w:rsidP="00FB6012">
      <w:r>
        <w:t xml:space="preserve">The linearization of the first term in </w:t>
      </w:r>
      <w:r w:rsidR="00D85C52" w:rsidRPr="00D85C52">
        <w:rPr>
          <w:position w:val="-12"/>
        </w:rPr>
        <w:object w:dxaOrig="540" w:dyaOrig="360" w14:anchorId="3D521956">
          <v:shape id="_x0000_i1908" type="#_x0000_t75" style="width:27.1pt;height:18.55pt" o:ole="">
            <v:imagedata r:id="rId1811" o:title=""/>
          </v:shape>
          <o:OLEObject Type="Embed" ProgID="Equation.DSMT4" ShapeID="_x0000_i1908" DrawAspect="Content" ObjectID="_1350756504" r:id="rId1812"/>
        </w:object>
      </w:r>
      <w:r>
        <w:t xml:space="preserve"> along </w:t>
      </w:r>
      <w:r w:rsidR="00D85C52" w:rsidRPr="00D85C52">
        <w:rPr>
          <w:position w:val="-6"/>
        </w:rPr>
        <w:object w:dxaOrig="340" w:dyaOrig="279" w14:anchorId="11A2D1DC">
          <v:shape id="_x0000_i1909" type="#_x0000_t75" style="width:17.1pt;height:14.25pt" o:ole="">
            <v:imagedata r:id="rId1813" o:title=""/>
          </v:shape>
          <o:OLEObject Type="Embed" ProgID="Equation.DSMT4" ShapeID="_x0000_i1909" DrawAspect="Content" ObjectID="_1350756505" r:id="rId1814"/>
        </w:object>
      </w:r>
      <w:r>
        <w:t xml:space="preserve"> yields</w:t>
      </w:r>
    </w:p>
    <w:p w14:paraId="48F7F5F1" w14:textId="77777777" w:rsidR="00FB6012" w:rsidRDefault="00FB6012" w:rsidP="00FB6012">
      <w:pPr>
        <w:pStyle w:val="MTDisplayEquation"/>
      </w:pPr>
      <w:r>
        <w:tab/>
      </w:r>
      <w:r w:rsidR="00D85C52" w:rsidRPr="00D85C52">
        <w:rPr>
          <w:position w:val="-32"/>
        </w:rPr>
        <w:object w:dxaOrig="5640" w:dyaOrig="760" w14:anchorId="2E59A1B1">
          <v:shape id="_x0000_i1910" type="#_x0000_t75" style="width:281.6pt;height:37.8pt" o:ole="">
            <v:imagedata r:id="rId1815" o:title=""/>
          </v:shape>
          <o:OLEObject Type="Embed" ProgID="Equation.DSMT4" ShapeID="_x0000_i1910" DrawAspect="Content" ObjectID="_1350756506" r:id="rId18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79</w:instrText>
        </w:r>
      </w:fldSimple>
      <w:r>
        <w:instrText>)</w:instrText>
      </w:r>
      <w:r>
        <w:fldChar w:fldCharType="end"/>
      </w:r>
    </w:p>
    <w:p w14:paraId="6BA2FC95" w14:textId="77777777" w:rsidR="00FB6012" w:rsidRDefault="00FB6012" w:rsidP="00FB6012">
      <w:proofErr w:type="gramStart"/>
      <w:r>
        <w:t>where</w:t>
      </w:r>
      <w:proofErr w:type="gramEnd"/>
    </w:p>
    <w:p w14:paraId="66C0DEC1" w14:textId="77777777" w:rsidR="00FB6012" w:rsidRDefault="00FB6012" w:rsidP="00FB6012">
      <w:pPr>
        <w:pStyle w:val="MTDisplayEquation"/>
      </w:pPr>
      <w:r>
        <w:tab/>
      </w:r>
      <w:r w:rsidR="00D85C52" w:rsidRPr="00D85C52">
        <w:rPr>
          <w:position w:val="-24"/>
        </w:rPr>
        <w:object w:dxaOrig="1920" w:dyaOrig="660" w14:anchorId="3F9CC2B1">
          <v:shape id="_x0000_i1911" type="#_x0000_t75" style="width:96.25pt;height:33.5pt" o:ole="">
            <v:imagedata r:id="rId1817" o:title=""/>
          </v:shape>
          <o:OLEObject Type="Embed" ProgID="Equation.DSMT4" ShapeID="_x0000_i1911" DrawAspect="Content" ObjectID="_1350756507" r:id="rId1818"/>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80</w:instrText>
        </w:r>
      </w:fldSimple>
      <w:r>
        <w:instrText>)</w:instrText>
      </w:r>
      <w:r>
        <w:fldChar w:fldCharType="end"/>
      </w:r>
    </w:p>
    <w:p w14:paraId="102E916B" w14:textId="77777777" w:rsidR="00FB6012" w:rsidRDefault="00FB6012" w:rsidP="00FB6012">
      <w:proofErr w:type="gramStart"/>
      <w:r>
        <w:t>represents</w:t>
      </w:r>
      <w:proofErr w:type="gramEnd"/>
      <w:r>
        <w:t xml:space="preserve"> the spatial tangent of the stress with respect to the effective concentration. The next term is</w:t>
      </w:r>
    </w:p>
    <w:p w14:paraId="658D80A6" w14:textId="77777777" w:rsidR="00FB6012" w:rsidRDefault="00FB6012" w:rsidP="00FB6012">
      <w:pPr>
        <w:pStyle w:val="MTDisplayEquation"/>
      </w:pPr>
      <w:r>
        <w:tab/>
      </w:r>
      <w:r w:rsidR="00D85C52" w:rsidRPr="00D85C52">
        <w:rPr>
          <w:position w:val="-14"/>
        </w:rPr>
        <w:object w:dxaOrig="4080" w:dyaOrig="400" w14:anchorId="7BE5CD66">
          <v:shape id="_x0000_i1912" type="#_x0000_t75" style="width:203.9pt;height:19.25pt" o:ole="">
            <v:imagedata r:id="rId1819" o:title=""/>
          </v:shape>
          <o:OLEObject Type="Embed" ProgID="Equation.DSMT4" ShapeID="_x0000_i1912" DrawAspect="Content" ObjectID="_1350756508" r:id="rId182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81</w:instrText>
        </w:r>
      </w:fldSimple>
      <w:r>
        <w:instrText>)</w:instrText>
      </w:r>
      <w:r>
        <w:fldChar w:fldCharType="end"/>
      </w:r>
    </w:p>
    <w:p w14:paraId="008D44CA" w14:textId="77777777" w:rsidR="00FB6012" w:rsidRDefault="00FB6012" w:rsidP="00FB6012">
      <w:proofErr w:type="gramStart"/>
      <w:r>
        <w:t>where</w:t>
      </w:r>
      <w:proofErr w:type="gramEnd"/>
    </w:p>
    <w:p w14:paraId="46949CC0" w14:textId="77777777" w:rsidR="00FB6012" w:rsidRDefault="00FB6012" w:rsidP="00FB6012">
      <w:pPr>
        <w:pStyle w:val="MTDisplayEquation"/>
      </w:pPr>
      <w:r>
        <w:tab/>
      </w:r>
      <w:r w:rsidR="00F7043E" w:rsidRPr="00D85C52">
        <w:rPr>
          <w:position w:val="-74"/>
        </w:rPr>
        <w:object w:dxaOrig="5860" w:dyaOrig="1600" w14:anchorId="3A05BEBC">
          <v:shape id="_x0000_i1913" type="#_x0000_t75" style="width:293pt;height:79.85pt" o:ole="">
            <v:imagedata r:id="rId1821" o:title=""/>
          </v:shape>
          <o:OLEObject Type="Embed" ProgID="Equation.DSMT4" ShapeID="_x0000_i1913" DrawAspect="Content" ObjectID="_1350756509" r:id="rId1822"/>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82</w:instrText>
        </w:r>
      </w:fldSimple>
      <w:r>
        <w:instrText>)</w:instrText>
      </w:r>
      <w:r>
        <w:fldChar w:fldCharType="end"/>
      </w:r>
    </w:p>
    <w:p w14:paraId="4E4E4166" w14:textId="77777777" w:rsidR="00FB6012" w:rsidRDefault="00FB6012" w:rsidP="00FB6012">
      <w:proofErr w:type="gramStart"/>
      <w:r>
        <w:t>and</w:t>
      </w:r>
      <w:proofErr w:type="gramEnd"/>
    </w:p>
    <w:p w14:paraId="2B2FCE95" w14:textId="77777777" w:rsidR="00FB6012" w:rsidRDefault="00FB6012" w:rsidP="00FB6012">
      <w:pPr>
        <w:pStyle w:val="MTDisplayEquation"/>
      </w:pPr>
      <w:r>
        <w:lastRenderedPageBreak/>
        <w:tab/>
      </w:r>
      <w:r w:rsidR="00D85C52" w:rsidRPr="00D85C52">
        <w:rPr>
          <w:position w:val="-24"/>
        </w:rPr>
        <w:object w:dxaOrig="1840" w:dyaOrig="660" w14:anchorId="097315BB">
          <v:shape id="_x0000_i1914" type="#_x0000_t75" style="width:91.25pt;height:33.5pt" o:ole="">
            <v:imagedata r:id="rId1823" o:title=""/>
          </v:shape>
          <o:OLEObject Type="Embed" ProgID="Equation.DSMT4" ShapeID="_x0000_i1914" DrawAspect="Content" ObjectID="_1350756510" r:id="rId182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83</w:instrText>
        </w:r>
      </w:fldSimple>
      <w:r>
        <w:instrText>)</w:instrText>
      </w:r>
      <w:r>
        <w:fldChar w:fldCharType="end"/>
      </w:r>
    </w:p>
    <w:p w14:paraId="6414EC83" w14:textId="77777777" w:rsidR="00FB6012" w:rsidRDefault="00FB6012" w:rsidP="00FB6012">
      <w:proofErr w:type="gramStart"/>
      <w:r>
        <w:t>is</w:t>
      </w:r>
      <w:proofErr w:type="gramEnd"/>
      <w:r>
        <w:t xml:space="preserve"> the spatial tangent of the effective hydraulic permeability with respect to the effective concentration.</w:t>
      </w:r>
    </w:p>
    <w:p w14:paraId="11C25B3F" w14:textId="77777777" w:rsidR="00FB6012" w:rsidRDefault="00FB6012" w:rsidP="00FB6012"/>
    <w:p w14:paraId="68334AD0" w14:textId="77777777" w:rsidR="00FB6012" w:rsidRDefault="00FB6012" w:rsidP="00FB6012">
      <w:r>
        <w:t>The next term reduces to</w:t>
      </w:r>
    </w:p>
    <w:p w14:paraId="12C9FFFB" w14:textId="77777777" w:rsidR="00FB6012" w:rsidRDefault="00FB6012" w:rsidP="00FB6012">
      <w:pPr>
        <w:pStyle w:val="MTDisplayEquation"/>
      </w:pPr>
      <w:r>
        <w:tab/>
      </w:r>
      <w:r w:rsidR="00D85C52" w:rsidRPr="00D85C52">
        <w:rPr>
          <w:position w:val="-28"/>
        </w:rPr>
        <w:object w:dxaOrig="2420" w:dyaOrig="680" w14:anchorId="1F155BD6">
          <v:shape id="_x0000_i1915" type="#_x0000_t75" style="width:120.5pt;height:34.2pt" o:ole="">
            <v:imagedata r:id="rId1825" o:title=""/>
          </v:shape>
          <o:OLEObject Type="Embed" ProgID="Equation.DSMT4" ShapeID="_x0000_i1915" DrawAspect="Content" ObjectID="_1350756511" r:id="rId182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84</w:instrText>
        </w:r>
      </w:fldSimple>
      <w:r>
        <w:instrText>)</w:instrText>
      </w:r>
      <w:r>
        <w:fldChar w:fldCharType="end"/>
      </w:r>
    </w:p>
    <w:p w14:paraId="6A6E01AB" w14:textId="77777777" w:rsidR="00FB6012" w:rsidRDefault="00FB6012" w:rsidP="00FB6012">
      <w:r>
        <w:t>The following term is</w:t>
      </w:r>
    </w:p>
    <w:p w14:paraId="1942F3E3" w14:textId="77777777" w:rsidR="00FB6012" w:rsidRDefault="00FB6012" w:rsidP="00FB6012">
      <w:pPr>
        <w:pStyle w:val="MTDisplayEquation"/>
      </w:pPr>
      <w:r>
        <w:tab/>
      </w:r>
      <w:r w:rsidR="00D85C52" w:rsidRPr="00D85C52">
        <w:rPr>
          <w:position w:val="-14"/>
        </w:rPr>
        <w:object w:dxaOrig="3780" w:dyaOrig="400" w14:anchorId="1170DD5D">
          <v:shape id="_x0000_i1916" type="#_x0000_t75" style="width:188.9pt;height:19.25pt" o:ole="">
            <v:imagedata r:id="rId1827" o:title=""/>
          </v:shape>
          <o:OLEObject Type="Embed" ProgID="Equation.DSMT4" ShapeID="_x0000_i1916" DrawAspect="Content" ObjectID="_1350756512" r:id="rId182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85</w:instrText>
        </w:r>
      </w:fldSimple>
      <w:r>
        <w:instrText>)</w:instrText>
      </w:r>
      <w:r>
        <w:fldChar w:fldCharType="end"/>
      </w:r>
    </w:p>
    <w:p w14:paraId="3892FB1F" w14:textId="77777777" w:rsidR="00FB6012" w:rsidRDefault="00FB6012" w:rsidP="00FB6012">
      <w:proofErr w:type="gramStart"/>
      <w:r>
        <w:t>where</w:t>
      </w:r>
      <w:proofErr w:type="gramEnd"/>
    </w:p>
    <w:p w14:paraId="79B89BD1" w14:textId="77777777" w:rsidR="00FB6012" w:rsidRDefault="00FB6012" w:rsidP="00FB6012">
      <w:pPr>
        <w:pStyle w:val="MTDisplayEquation"/>
      </w:pPr>
      <w:r>
        <w:tab/>
      </w:r>
      <w:r w:rsidR="00F7043E" w:rsidRPr="00D85C52">
        <w:rPr>
          <w:position w:val="-102"/>
        </w:rPr>
        <w:object w:dxaOrig="4160" w:dyaOrig="1880" w14:anchorId="31E8EA3D">
          <v:shape id="_x0000_i1917" type="#_x0000_t75" style="width:208.15pt;height:94.1pt" o:ole="">
            <v:imagedata r:id="rId1829" o:title=""/>
          </v:shape>
          <o:OLEObject Type="Embed" ProgID="Equation.DSMT4" ShapeID="_x0000_i1917" DrawAspect="Content" ObjectID="_1350756513" r:id="rId183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86</w:instrText>
        </w:r>
      </w:fldSimple>
      <w:r>
        <w:instrText>)</w:instrText>
      </w:r>
      <w:r>
        <w:fldChar w:fldCharType="end"/>
      </w:r>
    </w:p>
    <w:p w14:paraId="3A3E8CAC" w14:textId="77777777" w:rsidR="00FB6012" w:rsidRDefault="00FB6012" w:rsidP="00FB6012">
      <w:proofErr w:type="gramStart"/>
      <w:r>
        <w:t>and</w:t>
      </w:r>
      <w:proofErr w:type="gramEnd"/>
    </w:p>
    <w:p w14:paraId="0CA7841F" w14:textId="77777777" w:rsidR="00FB6012" w:rsidRDefault="00FB6012" w:rsidP="00FB6012">
      <w:pPr>
        <w:pStyle w:val="MTDisplayEquation"/>
      </w:pPr>
      <w:r>
        <w:tab/>
      </w:r>
      <w:r w:rsidR="00D85C52" w:rsidRPr="00D85C52">
        <w:rPr>
          <w:position w:val="-24"/>
        </w:rPr>
        <w:object w:dxaOrig="1800" w:dyaOrig="620" w14:anchorId="4F6EFB81">
          <v:shape id="_x0000_i1918" type="#_x0000_t75" style="width:90.55pt;height:30.65pt" o:ole="">
            <v:imagedata r:id="rId1831" o:title=""/>
          </v:shape>
          <o:OLEObject Type="Embed" ProgID="Equation.DSMT4" ShapeID="_x0000_i1918" DrawAspect="Content" ObjectID="_1350756514" r:id="rId1832"/>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87</w:instrText>
        </w:r>
      </w:fldSimple>
      <w:r>
        <w:instrText>)</w:instrText>
      </w:r>
      <w:r>
        <w:fldChar w:fldCharType="end"/>
      </w:r>
    </w:p>
    <w:p w14:paraId="11844061" w14:textId="77777777" w:rsidR="00FB6012" w:rsidRDefault="00FB6012" w:rsidP="00FB6012">
      <w:proofErr w:type="gramStart"/>
      <w:r>
        <w:t>is</w:t>
      </w:r>
      <w:proofErr w:type="gramEnd"/>
      <w:r>
        <w:t xml:space="preserve"> the spatial tangent of the diffusivity with respect to the effective concentration.</w:t>
      </w:r>
    </w:p>
    <w:p w14:paraId="19A675AC" w14:textId="77777777" w:rsidR="00FB6012" w:rsidRDefault="00FB6012" w:rsidP="00FB6012"/>
    <w:p w14:paraId="21FD1650" w14:textId="77777777" w:rsidR="00FB6012" w:rsidRDefault="00FB6012" w:rsidP="00FB6012">
      <w:r>
        <w:t>The last term is</w:t>
      </w:r>
    </w:p>
    <w:p w14:paraId="054DB1D7" w14:textId="77777777" w:rsidR="00FB6012" w:rsidRDefault="00FB6012" w:rsidP="00FB6012">
      <w:pPr>
        <w:pStyle w:val="MTDisplayEquation"/>
      </w:pPr>
      <w:r>
        <w:tab/>
      </w:r>
      <w:r w:rsidR="003D14DA" w:rsidRPr="00D85C52">
        <w:rPr>
          <w:position w:val="-104"/>
        </w:rPr>
        <w:object w:dxaOrig="6399" w:dyaOrig="2400" w14:anchorId="6FB3596E">
          <v:shape id="_x0000_i1919" type="#_x0000_t75" style="width:319.35pt;height:119.75pt" o:ole="">
            <v:imagedata r:id="rId1833" o:title=""/>
          </v:shape>
          <o:OLEObject Type="Embed" ProgID="Equation.DSMT4" ShapeID="_x0000_i1919" DrawAspect="Content" ObjectID="_1350756515" r:id="rId183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88</w:instrText>
        </w:r>
      </w:fldSimple>
      <w:r>
        <w:instrText>)</w:instrText>
      </w:r>
      <w:r>
        <w:fldChar w:fldCharType="end"/>
      </w:r>
    </w:p>
    <w:p w14:paraId="10AC301E" w14:textId="77777777" w:rsidR="00FB6012" w:rsidRDefault="00FB6012" w:rsidP="00FB6012">
      <w:proofErr w:type="gramStart"/>
      <w:r>
        <w:t>where</w:t>
      </w:r>
      <w:proofErr w:type="gramEnd"/>
    </w:p>
    <w:p w14:paraId="38BEAC6A" w14:textId="77777777" w:rsidR="00FB6012" w:rsidRDefault="00FB6012" w:rsidP="00FB6012">
      <w:pPr>
        <w:pStyle w:val="MTDisplayEquation"/>
      </w:pPr>
      <w:r>
        <w:tab/>
      </w:r>
      <w:r w:rsidR="00D85C52" w:rsidRPr="00D85C52">
        <w:rPr>
          <w:position w:val="-24"/>
        </w:rPr>
        <w:object w:dxaOrig="880" w:dyaOrig="660" w14:anchorId="4E7ABB6F">
          <v:shape id="_x0000_i1920" type="#_x0000_t75" style="width:44.2pt;height:33.5pt" o:ole="">
            <v:imagedata r:id="rId1835" o:title=""/>
          </v:shape>
          <o:OLEObject Type="Embed" ProgID="Equation.DSMT4" ShapeID="_x0000_i1920" DrawAspect="Content" ObjectID="_1350756516" r:id="rId183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89</w:instrText>
        </w:r>
      </w:fldSimple>
      <w:r>
        <w:instrText>)</w:instrText>
      </w:r>
      <w:r>
        <w:fldChar w:fldCharType="end"/>
      </w:r>
    </w:p>
    <w:p w14:paraId="05E93D39" w14:textId="77777777" w:rsidR="00FB6012" w:rsidRDefault="00FB6012" w:rsidP="00FB6012"/>
    <w:p w14:paraId="5FDE5799" w14:textId="77777777" w:rsidR="00FB6012" w:rsidRDefault="00FB6012" w:rsidP="00FB6012">
      <w:pPr>
        <w:pStyle w:val="Heading3"/>
      </w:pPr>
      <w:bookmarkStart w:id="217" w:name="_Toc176704847"/>
      <w:bookmarkStart w:id="218" w:name="_Ref177807078"/>
      <w:bookmarkStart w:id="219" w:name="_Ref177807153"/>
      <w:bookmarkStart w:id="220" w:name="_Ref191695106"/>
      <w:bookmarkStart w:id="221" w:name="_Toc387680155"/>
      <w:r>
        <w:t>Linearization of External Virtual Work</w:t>
      </w:r>
      <w:bookmarkEnd w:id="217"/>
      <w:bookmarkEnd w:id="218"/>
      <w:bookmarkEnd w:id="219"/>
      <w:bookmarkEnd w:id="220"/>
      <w:bookmarkEnd w:id="221"/>
    </w:p>
    <w:p w14:paraId="6FD362A5" w14:textId="77777777" w:rsidR="00FB6012" w:rsidRDefault="00FB6012" w:rsidP="00FB6012">
      <w:r>
        <w:t xml:space="preserve">The linearization of </w:t>
      </w:r>
      <w:r w:rsidR="00D85C52" w:rsidRPr="00D85C52">
        <w:rPr>
          <w:position w:val="-12"/>
        </w:rPr>
        <w:object w:dxaOrig="560" w:dyaOrig="360" w14:anchorId="55756F82">
          <v:shape id="_x0000_i1921" type="#_x0000_t75" style="width:27.8pt;height:18.55pt" o:ole="">
            <v:imagedata r:id="rId1837" o:title=""/>
          </v:shape>
          <o:OLEObject Type="Embed" ProgID="Equation.DSMT4" ShapeID="_x0000_i1921" DrawAspect="Content" ObjectID="_1350756517" r:id="rId1838"/>
        </w:object>
      </w:r>
      <w:r>
        <w:t xml:space="preserve"> in </w:t>
      </w:r>
      <w:r w:rsidR="00605580">
        <w:fldChar w:fldCharType="begin"/>
      </w:r>
      <w:r w:rsidR="00605580">
        <w:instrText xml:space="preserve"> GOTOBUTTON ZEqnNum588916  \* MERGEFORMAT </w:instrText>
      </w:r>
      <w:fldSimple w:instr=" REF ZEqnNum588916 \* Charformat \! \* MERGEFORMAT ">
        <w:r w:rsidR="008D52AD">
          <w:instrText>(3.55)</w:instrText>
        </w:r>
      </w:fldSimple>
      <w:r w:rsidR="00605580">
        <w:fldChar w:fldCharType="end"/>
      </w:r>
      <w:r>
        <w:t xml:space="preserve"> depends on whether natural boundary conditions are prescribed as area densities or total net values over an area. Thus, in the case when </w:t>
      </w:r>
      <w:r w:rsidR="00D85C52" w:rsidRPr="00D85C52">
        <w:rPr>
          <w:position w:val="-10"/>
        </w:rPr>
        <w:object w:dxaOrig="440" w:dyaOrig="320" w14:anchorId="1543B46F">
          <v:shape id="_x0000_i1922" type="#_x0000_t75" style="width:22.1pt;height:16.4pt" o:ole="">
            <v:imagedata r:id="rId1839" o:title=""/>
          </v:shape>
          <o:OLEObject Type="Embed" ProgID="Equation.DSMT4" ShapeID="_x0000_i1922" DrawAspect="Content" ObjectID="_1350756518" r:id="rId1840"/>
        </w:object>
      </w:r>
      <w:r>
        <w:t xml:space="preserve"> (net force), </w:t>
      </w:r>
      <w:r w:rsidR="00D85C52" w:rsidRPr="00D85C52">
        <w:rPr>
          <w:position w:val="-12"/>
        </w:rPr>
        <w:object w:dxaOrig="560" w:dyaOrig="360" w14:anchorId="616DB082">
          <v:shape id="_x0000_i1923" type="#_x0000_t75" style="width:27.8pt;height:18.55pt" o:ole="">
            <v:imagedata r:id="rId1841" o:title=""/>
          </v:shape>
          <o:OLEObject Type="Embed" ProgID="Equation.DSMT4" ShapeID="_x0000_i1923" DrawAspect="Content" ObjectID="_1350756519" r:id="rId1842"/>
        </w:object>
      </w:r>
      <w:r>
        <w:t xml:space="preserve"> (net volumetric flow rate), or </w:t>
      </w:r>
      <w:r w:rsidR="00D85C52" w:rsidRPr="00D85C52">
        <w:rPr>
          <w:position w:val="-12"/>
        </w:rPr>
        <w:object w:dxaOrig="520" w:dyaOrig="360" w14:anchorId="48194F2E">
          <v:shape id="_x0000_i1924" type="#_x0000_t75" style="width:25.65pt;height:18.55pt" o:ole="">
            <v:imagedata r:id="rId1843" o:title=""/>
          </v:shape>
          <o:OLEObject Type="Embed" ProgID="Equation.DSMT4" ShapeID="_x0000_i1924" DrawAspect="Content" ObjectID="_1350756520" r:id="rId1844"/>
        </w:object>
      </w:r>
      <w:r>
        <w:t xml:space="preserve"> (net molar flow rate) are prescribed over the elemental area </w:t>
      </w:r>
      <w:r w:rsidR="00D85C52" w:rsidRPr="00D85C52">
        <w:rPr>
          <w:position w:val="-6"/>
        </w:rPr>
        <w:object w:dxaOrig="320" w:dyaOrig="279" w14:anchorId="0DFF7D64">
          <v:shape id="_x0000_i1925" type="#_x0000_t75" style="width:16.4pt;height:14.25pt" o:ole="">
            <v:imagedata r:id="rId1845" o:title=""/>
          </v:shape>
          <o:OLEObject Type="Embed" ProgID="Equation.DSMT4" ShapeID="_x0000_i1925" DrawAspect="Content" ObjectID="_1350756521" r:id="rId1846"/>
        </w:object>
      </w:r>
      <w:r>
        <w:t xml:space="preserve">, there is no variation in </w:t>
      </w:r>
      <w:r w:rsidR="00D85C52" w:rsidRPr="00D85C52">
        <w:rPr>
          <w:position w:val="-12"/>
        </w:rPr>
        <w:object w:dxaOrig="560" w:dyaOrig="360" w14:anchorId="1D7A2B77">
          <v:shape id="_x0000_i1926" type="#_x0000_t75" style="width:27.8pt;height:18.55pt" o:ole="">
            <v:imagedata r:id="rId1847" o:title=""/>
          </v:shape>
          <o:OLEObject Type="Embed" ProgID="Equation.DSMT4" ShapeID="_x0000_i1926" DrawAspect="Content" ObjectID="_1350756522" r:id="rId1848"/>
        </w:object>
      </w:r>
      <w:r>
        <w:t xml:space="preserve"> and it follows that </w:t>
      </w:r>
      <w:r w:rsidR="00D85C52" w:rsidRPr="00D85C52">
        <w:rPr>
          <w:position w:val="-12"/>
        </w:rPr>
        <w:object w:dxaOrig="1120" w:dyaOrig="360" w14:anchorId="72E2284E">
          <v:shape id="_x0000_i1927" type="#_x0000_t75" style="width:55.6pt;height:18.55pt" o:ole="">
            <v:imagedata r:id="rId1849" o:title=""/>
          </v:shape>
          <o:OLEObject Type="Embed" ProgID="Equation.DSMT4" ShapeID="_x0000_i1927" DrawAspect="Content" ObjectID="_1350756523" r:id="rId1850"/>
        </w:object>
      </w:r>
      <w:r>
        <w:t xml:space="preserve">. Alternatively, in </w:t>
      </w:r>
      <w:r>
        <w:lastRenderedPageBreak/>
        <w:t xml:space="preserve">the case when </w:t>
      </w:r>
      <w:r w:rsidR="00D85C52" w:rsidRPr="00D85C52">
        <w:rPr>
          <w:position w:val="-6"/>
        </w:rPr>
        <w:object w:dxaOrig="160" w:dyaOrig="260" w14:anchorId="69311B64">
          <v:shape id="_x0000_i1928" type="#_x0000_t75" style="width:7.85pt;height:12.1pt" o:ole="">
            <v:imagedata r:id="rId1851" o:title=""/>
          </v:shape>
          <o:OLEObject Type="Embed" ProgID="Equation.DSMT4" ShapeID="_x0000_i1928" DrawAspect="Content" ObjectID="_1350756524" r:id="rId1852"/>
        </w:object>
      </w:r>
      <w:r>
        <w:t xml:space="preserve">, </w:t>
      </w:r>
      <w:r w:rsidR="00D85C52" w:rsidRPr="00D85C52">
        <w:rPr>
          <w:position w:val="-12"/>
        </w:rPr>
        <w:object w:dxaOrig="300" w:dyaOrig="360" w14:anchorId="1BF4AA44">
          <v:shape id="_x0000_i1929" type="#_x0000_t75" style="width:14.95pt;height:18.55pt" o:ole="">
            <v:imagedata r:id="rId1853" o:title=""/>
          </v:shape>
          <o:OLEObject Type="Embed" ProgID="Equation.DSMT4" ShapeID="_x0000_i1929" DrawAspect="Content" ObjectID="_1350756525" r:id="rId1854"/>
        </w:object>
      </w:r>
      <w:r>
        <w:t xml:space="preserve"> or </w:t>
      </w:r>
      <w:r w:rsidR="00D85C52" w:rsidRPr="00D85C52">
        <w:rPr>
          <w:position w:val="-12"/>
        </w:rPr>
        <w:object w:dxaOrig="260" w:dyaOrig="360" w14:anchorId="1434AB80">
          <v:shape id="_x0000_i1930" type="#_x0000_t75" style="width:12.1pt;height:18.55pt" o:ole="">
            <v:imagedata r:id="rId1855" o:title=""/>
          </v:shape>
          <o:OLEObject Type="Embed" ProgID="Equation.DSMT4" ShapeID="_x0000_i1930" DrawAspect="Content" ObjectID="_1350756526" r:id="rId1856"/>
        </w:object>
      </w:r>
      <w:r>
        <w:t xml:space="preserve"> are prescribed, the linearization may be performed by evaluating the integral in the parametric space of the boundary surface </w:t>
      </w:r>
      <w:r w:rsidR="00D85C52" w:rsidRPr="00D85C52">
        <w:rPr>
          <w:position w:val="-6"/>
        </w:rPr>
        <w:object w:dxaOrig="320" w:dyaOrig="279" w14:anchorId="43A41B33">
          <v:shape id="_x0000_i1931" type="#_x0000_t75" style="width:16.4pt;height:14.25pt" o:ole="">
            <v:imagedata r:id="rId1857" o:title=""/>
          </v:shape>
          <o:OLEObject Type="Embed" ProgID="Equation.DSMT4" ShapeID="_x0000_i1931" DrawAspect="Content" ObjectID="_1350756527" r:id="rId1858"/>
        </w:object>
      </w:r>
      <w:r>
        <w:t xml:space="preserve">, with parametric coordinates </w:t>
      </w:r>
      <w:r w:rsidR="00D85C52" w:rsidRPr="00D85C52">
        <w:rPr>
          <w:position w:val="-16"/>
        </w:rPr>
        <w:object w:dxaOrig="800" w:dyaOrig="440" w14:anchorId="09B45B3B">
          <v:shape id="_x0000_i1932" type="#_x0000_t75" style="width:39.9pt;height:22.1pt" o:ole="">
            <v:imagedata r:id="rId1859" o:title=""/>
          </v:shape>
          <o:OLEObject Type="Embed" ProgID="Equation.DSMT4" ShapeID="_x0000_i1932" DrawAspect="Content" ObjectID="_1350756528" r:id="rId1860"/>
        </w:object>
      </w:r>
      <w:r>
        <w:t xml:space="preserve">. Accordingly, for a point </w:t>
      </w:r>
      <w:r w:rsidR="00D85C52" w:rsidRPr="00D85C52">
        <w:rPr>
          <w:position w:val="-16"/>
        </w:rPr>
        <w:object w:dxaOrig="940" w:dyaOrig="440" w14:anchorId="671CA8E5">
          <v:shape id="_x0000_i1933" type="#_x0000_t75" style="width:47.05pt;height:22.1pt" o:ole="">
            <v:imagedata r:id="rId1861" o:title=""/>
          </v:shape>
          <o:OLEObject Type="Embed" ProgID="Equation.DSMT4" ShapeID="_x0000_i1933" DrawAspect="Content" ObjectID="_1350756529" r:id="rId1862"/>
        </w:object>
      </w:r>
      <w:r>
        <w:t xml:space="preserve"> on </w:t>
      </w:r>
      <w:r w:rsidR="00D85C52" w:rsidRPr="00D85C52">
        <w:rPr>
          <w:position w:val="-6"/>
        </w:rPr>
        <w:object w:dxaOrig="320" w:dyaOrig="279" w14:anchorId="51883773">
          <v:shape id="_x0000_i1934" type="#_x0000_t75" style="width:16.4pt;height:14.25pt" o:ole="">
            <v:imagedata r:id="rId1863" o:title=""/>
          </v:shape>
          <o:OLEObject Type="Embed" ProgID="Equation.DSMT4" ShapeID="_x0000_i1934" DrawAspect="Content" ObjectID="_1350756530" r:id="rId1864"/>
        </w:object>
      </w:r>
      <w:r>
        <w:t>, surface tangents (covariant basis vectors) are given by</w:t>
      </w:r>
    </w:p>
    <w:p w14:paraId="1B7C3A85" w14:textId="77777777" w:rsidR="00FB6012" w:rsidRDefault="00FB6012" w:rsidP="00FB6012">
      <w:pPr>
        <w:pStyle w:val="MTDisplayEquation"/>
      </w:pPr>
      <w:r>
        <w:tab/>
      </w:r>
      <w:r w:rsidR="00D85C52" w:rsidRPr="00D85C52">
        <w:rPr>
          <w:position w:val="-28"/>
        </w:rPr>
        <w:object w:dxaOrig="2180" w:dyaOrig="660" w14:anchorId="71C423F2">
          <v:shape id="_x0000_i1935" type="#_x0000_t75" style="width:108.35pt;height:33.5pt" o:ole="">
            <v:imagedata r:id="rId1865" o:title=""/>
          </v:shape>
          <o:OLEObject Type="Embed" ProgID="Equation.DSMT4" ShapeID="_x0000_i1935" DrawAspect="Content" ObjectID="_1350756531" r:id="rId186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90</w:instrText>
        </w:r>
      </w:fldSimple>
      <w:r>
        <w:instrText>)</w:instrText>
      </w:r>
      <w:r>
        <w:fldChar w:fldCharType="end"/>
      </w:r>
    </w:p>
    <w:p w14:paraId="07DDCD6C" w14:textId="77777777" w:rsidR="00FB6012" w:rsidRDefault="00FB6012" w:rsidP="00FB6012">
      <w:proofErr w:type="gramStart"/>
      <w:r>
        <w:t>and</w:t>
      </w:r>
      <w:proofErr w:type="gramEnd"/>
      <w:r>
        <w:t xml:space="preserve"> the outward unit normal is</w:t>
      </w:r>
    </w:p>
    <w:p w14:paraId="631E5830" w14:textId="77777777" w:rsidR="00FB6012" w:rsidRDefault="00FB6012" w:rsidP="00FB6012">
      <w:pPr>
        <w:pStyle w:val="MTDisplayEquation"/>
      </w:pPr>
      <w:r>
        <w:tab/>
      </w:r>
      <w:r w:rsidR="00D85C52" w:rsidRPr="00D85C52">
        <w:rPr>
          <w:position w:val="-32"/>
        </w:rPr>
        <w:object w:dxaOrig="1180" w:dyaOrig="700" w14:anchorId="0CA3EDB5">
          <v:shape id="_x0000_i1936" type="#_x0000_t75" style="width:59.9pt;height:35.65pt" o:ole="">
            <v:imagedata r:id="rId1867" o:title=""/>
          </v:shape>
          <o:OLEObject Type="Embed" ProgID="Equation.DSMT4" ShapeID="_x0000_i1936" DrawAspect="Content" ObjectID="_1350756532" r:id="rId18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91</w:instrText>
        </w:r>
      </w:fldSimple>
      <w:r>
        <w:instrText>)</w:instrText>
      </w:r>
      <w:r>
        <w:fldChar w:fldCharType="end"/>
      </w:r>
    </w:p>
    <w:p w14:paraId="1E2A0CDF" w14:textId="77777777" w:rsidR="00FB6012" w:rsidRDefault="00FB6012" w:rsidP="00FB6012">
      <w:r>
        <w:t xml:space="preserve">The elemental area on </w:t>
      </w:r>
      <w:r w:rsidR="00D85C52" w:rsidRPr="00D85C52">
        <w:rPr>
          <w:position w:val="-6"/>
        </w:rPr>
        <w:object w:dxaOrig="320" w:dyaOrig="279" w14:anchorId="07E2F6B9">
          <v:shape id="_x0000_i1937" type="#_x0000_t75" style="width:16.4pt;height:14.25pt" o:ole="">
            <v:imagedata r:id="rId1869" o:title=""/>
          </v:shape>
          <o:OLEObject Type="Embed" ProgID="Equation.DSMT4" ShapeID="_x0000_i1937" DrawAspect="Content" ObjectID="_1350756533" r:id="rId1870"/>
        </w:object>
      </w:r>
      <w:r>
        <w:t xml:space="preserve"> is </w:t>
      </w:r>
      <w:r w:rsidR="00D85C52" w:rsidRPr="00D85C52">
        <w:rPr>
          <w:position w:val="-14"/>
        </w:rPr>
        <w:object w:dxaOrig="1980" w:dyaOrig="400" w14:anchorId="291FD300">
          <v:shape id="_x0000_i1938" type="#_x0000_t75" style="width:99.1pt;height:19.25pt" o:ole="">
            <v:imagedata r:id="rId1871" o:title=""/>
          </v:shape>
          <o:OLEObject Type="Embed" ProgID="Equation.DSMT4" ShapeID="_x0000_i1938" DrawAspect="Content" ObjectID="_1350756534" r:id="rId1872"/>
        </w:object>
      </w:r>
      <w:r>
        <w:t>. Consequently, the external virtual work integral may be rewritten as</w:t>
      </w:r>
    </w:p>
    <w:p w14:paraId="4E3C7BE9" w14:textId="77777777" w:rsidR="00FB6012" w:rsidRDefault="00FB6012" w:rsidP="00FB6012">
      <w:pPr>
        <w:pStyle w:val="MTDisplayEquation"/>
      </w:pPr>
      <w:r>
        <w:tab/>
      </w:r>
      <w:r w:rsidR="00D85C52" w:rsidRPr="00D85C52">
        <w:rPr>
          <w:position w:val="-18"/>
        </w:rPr>
        <w:object w:dxaOrig="4720" w:dyaOrig="460" w14:anchorId="44EE7EE4">
          <v:shape id="_x0000_i1939" type="#_x0000_t75" style="width:235.25pt;height:23.5pt" o:ole="">
            <v:imagedata r:id="rId1873" o:title=""/>
          </v:shape>
          <o:OLEObject Type="Embed" ProgID="Equation.DSMT4" ShapeID="_x0000_i1939" DrawAspect="Content" ObjectID="_1350756535" r:id="rId18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92</w:instrText>
        </w:r>
      </w:fldSimple>
      <w:r>
        <w:instrText>)</w:instrText>
      </w:r>
      <w:r>
        <w:fldChar w:fldCharType="end"/>
      </w:r>
    </w:p>
    <w:p w14:paraId="016A7CA1" w14:textId="77777777" w:rsidR="00FB6012" w:rsidRDefault="00FB6012" w:rsidP="00FB6012">
      <w:r>
        <w:t xml:space="preserve">The directional derivative of </w:t>
      </w:r>
      <w:r w:rsidR="00D85C52" w:rsidRPr="00D85C52">
        <w:rPr>
          <w:position w:val="-12"/>
        </w:rPr>
        <w:object w:dxaOrig="560" w:dyaOrig="360" w14:anchorId="0C86CD25">
          <v:shape id="_x0000_i1940" type="#_x0000_t75" style="width:27.8pt;height:18.55pt" o:ole="">
            <v:imagedata r:id="rId1875" o:title=""/>
          </v:shape>
          <o:OLEObject Type="Embed" ProgID="Equation.DSMT4" ShapeID="_x0000_i1940" DrawAspect="Content" ObjectID="_1350756536" r:id="rId1876"/>
        </w:object>
      </w:r>
      <w:r>
        <w:t xml:space="preserve"> may then be applied directly to its integrand, since the parametric space is invariant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t>.</w:t>
      </w:r>
    </w:p>
    <w:p w14:paraId="6D3BDDF0" w14:textId="77777777" w:rsidR="00FB6012" w:rsidRDefault="00FB6012" w:rsidP="00FB6012"/>
    <w:p w14:paraId="2CBE3BE6" w14:textId="77777777" w:rsidR="00FB6012" w:rsidRDefault="00FB6012" w:rsidP="00FB6012">
      <w:r>
        <w:t xml:space="preserve">If we restrict traction boundary conditions to the special case of normal tractions, then </w:t>
      </w:r>
      <w:r w:rsidR="00D85C52" w:rsidRPr="00D85C52">
        <w:rPr>
          <w:position w:val="-12"/>
        </w:rPr>
        <w:object w:dxaOrig="680" w:dyaOrig="360" w14:anchorId="2A78AF87">
          <v:shape id="_x0000_i1941" type="#_x0000_t75" style="width:34.2pt;height:18.55pt" o:ole="">
            <v:imagedata r:id="rId1877" o:title=""/>
          </v:shape>
          <o:OLEObject Type="Embed" ProgID="Equation.DSMT4" ShapeID="_x0000_i1941" DrawAspect="Content" ObjectID="_1350756537" r:id="rId1878"/>
        </w:object>
      </w:r>
      <w:r>
        <w:t xml:space="preserve"> where </w:t>
      </w:r>
      <w:r w:rsidR="00D85C52" w:rsidRPr="00D85C52">
        <w:rPr>
          <w:position w:val="-12"/>
        </w:rPr>
        <w:object w:dxaOrig="220" w:dyaOrig="360" w14:anchorId="72F29286">
          <v:shape id="_x0000_i1942" type="#_x0000_t75" style="width:10.7pt;height:18.55pt" o:ole="">
            <v:imagedata r:id="rId1879" o:title=""/>
          </v:shape>
          <o:OLEObject Type="Embed" ProgID="Equation.DSMT4" ShapeID="_x0000_i1942" DrawAspect="Content" ObjectID="_1350756538" r:id="rId1880"/>
        </w:object>
      </w:r>
      <w:r>
        <w:t xml:space="preserve"> is the prescribed normal traction </w:t>
      </w:r>
      <w:proofErr w:type="gramStart"/>
      <w:r>
        <w:t>component.</w:t>
      </w:r>
      <w:proofErr w:type="gramEnd"/>
      <w:r>
        <w:t xml:space="preserve"> Then it can be shown that the linearization of </w:t>
      </w:r>
      <w:r w:rsidR="00D85C52" w:rsidRPr="00D85C52">
        <w:rPr>
          <w:position w:val="-12"/>
        </w:rPr>
        <w:object w:dxaOrig="560" w:dyaOrig="360" w14:anchorId="5EEC1FA1">
          <v:shape id="_x0000_i1943" type="#_x0000_t75" style="width:27.8pt;height:18.55pt" o:ole="">
            <v:imagedata r:id="rId1881" o:title=""/>
          </v:shape>
          <o:OLEObject Type="Embed" ProgID="Equation.DSMT4" ShapeID="_x0000_i1943" DrawAspect="Content" ObjectID="_1350756539" r:id="rId1882"/>
        </w:object>
      </w:r>
      <w:r>
        <w:t xml:space="preserve"> along </w:t>
      </w:r>
      <w:r w:rsidR="00D85C52" w:rsidRPr="00D85C52">
        <w:rPr>
          <w:position w:val="-6"/>
        </w:rPr>
        <w:object w:dxaOrig="360" w:dyaOrig="279" w14:anchorId="2386548F">
          <v:shape id="_x0000_i1944" type="#_x0000_t75" style="width:18.55pt;height:14.25pt" o:ole="">
            <v:imagedata r:id="rId1883" o:title=""/>
          </v:shape>
          <o:OLEObject Type="Embed" ProgID="Equation.DSMT4" ShapeID="_x0000_i1944" DrawAspect="Content" ObjectID="_1350756540" r:id="rId1884"/>
        </w:object>
      </w:r>
      <w:r>
        <w:t xml:space="preserve"> produces</w:t>
      </w:r>
    </w:p>
    <w:p w14:paraId="190CA160" w14:textId="77777777" w:rsidR="00FB6012" w:rsidRDefault="00FB6012" w:rsidP="00FB6012">
      <w:pPr>
        <w:pStyle w:val="MTDisplayEquation"/>
      </w:pPr>
      <w:r>
        <w:tab/>
      </w:r>
      <w:r w:rsidR="00D85C52" w:rsidRPr="00D85C52">
        <w:rPr>
          <w:position w:val="-30"/>
        </w:rPr>
        <w:object w:dxaOrig="7280" w:dyaOrig="720" w14:anchorId="7366A918">
          <v:shape id="_x0000_i1945" type="#_x0000_t75" style="width:363.55pt;height:36.35pt" o:ole="">
            <v:imagedata r:id="rId1885" o:title=""/>
          </v:shape>
          <o:OLEObject Type="Embed" ProgID="Equation.DSMT4" ShapeID="_x0000_i1945" DrawAspect="Content" ObjectID="_1350756541" r:id="rId18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93</w:instrText>
        </w:r>
      </w:fldSimple>
      <w:r>
        <w:instrText>)</w:instrText>
      </w:r>
      <w:r>
        <w:fldChar w:fldCharType="end"/>
      </w:r>
    </w:p>
    <w:p w14:paraId="1497A9E8" w14:textId="77777777" w:rsidR="00FB6012" w:rsidRDefault="00FB6012" w:rsidP="00FB6012">
      <w:r>
        <w:t xml:space="preserve">The linearizations along </w:t>
      </w:r>
      <w:r w:rsidR="00D85C52" w:rsidRPr="00D85C52">
        <w:rPr>
          <w:position w:val="-10"/>
        </w:rPr>
        <w:object w:dxaOrig="340" w:dyaOrig="320" w14:anchorId="4471F1EF">
          <v:shape id="_x0000_i1946" type="#_x0000_t75" style="width:17.1pt;height:16.4pt" o:ole="">
            <v:imagedata r:id="rId1887" o:title=""/>
          </v:shape>
          <o:OLEObject Type="Embed" ProgID="Equation.DSMT4" ShapeID="_x0000_i1946" DrawAspect="Content" ObjectID="_1350756542" r:id="rId1888"/>
        </w:object>
      </w:r>
      <w:r>
        <w:t xml:space="preserve"> and </w:t>
      </w:r>
      <w:r w:rsidR="00D85C52" w:rsidRPr="00D85C52">
        <w:rPr>
          <w:position w:val="-6"/>
        </w:rPr>
        <w:object w:dxaOrig="340" w:dyaOrig="279" w14:anchorId="625B2D2C">
          <v:shape id="_x0000_i1947" type="#_x0000_t75" style="width:17.1pt;height:14.25pt" o:ole="">
            <v:imagedata r:id="rId1889" o:title=""/>
          </v:shape>
          <o:OLEObject Type="Embed" ProgID="Equation.DSMT4" ShapeID="_x0000_i1947" DrawAspect="Content" ObjectID="_1350756543" r:id="rId1890"/>
        </w:object>
      </w:r>
      <w:r>
        <w:t xml:space="preserve"> reduce to zero, </w:t>
      </w:r>
      <w:r w:rsidR="00D85C52" w:rsidRPr="00D85C52">
        <w:rPr>
          <w:position w:val="-14"/>
        </w:rPr>
        <w:object w:dxaOrig="1800" w:dyaOrig="400" w14:anchorId="5EE0D889">
          <v:shape id="_x0000_i1948" type="#_x0000_t75" style="width:90.55pt;height:19.25pt" o:ole="">
            <v:imagedata r:id="rId1891" o:title=""/>
          </v:shape>
          <o:OLEObject Type="Embed" ProgID="Equation.DSMT4" ShapeID="_x0000_i1948" DrawAspect="Content" ObjectID="_1350756544" r:id="rId1892"/>
        </w:object>
      </w:r>
      <w:r>
        <w:t xml:space="preserve"> and </w:t>
      </w:r>
      <w:r w:rsidR="00D85C52" w:rsidRPr="00D85C52">
        <w:rPr>
          <w:position w:val="-14"/>
        </w:rPr>
        <w:object w:dxaOrig="1780" w:dyaOrig="400" w14:anchorId="72DFDAA8">
          <v:shape id="_x0000_i1949" type="#_x0000_t75" style="width:89.1pt;height:19.25pt" o:ole="">
            <v:imagedata r:id="rId1893" o:title=""/>
          </v:shape>
          <o:OLEObject Type="Embed" ProgID="Equation.DSMT4" ShapeID="_x0000_i1949" DrawAspect="Content" ObjectID="_1350756545" r:id="rId1894"/>
        </w:object>
      </w:r>
      <w:r>
        <w:t>.</w:t>
      </w:r>
    </w:p>
    <w:p w14:paraId="195DEE71" w14:textId="77777777" w:rsidR="00FB6012" w:rsidRDefault="00FB6012" w:rsidP="00FB6012"/>
    <w:p w14:paraId="439131A1" w14:textId="77777777" w:rsidR="00FB6012" w:rsidRDefault="00FB6012" w:rsidP="00FB6012">
      <w:pPr>
        <w:pStyle w:val="Heading3"/>
      </w:pPr>
      <w:bookmarkStart w:id="222" w:name="_Toc176704848"/>
      <w:bookmarkStart w:id="223" w:name="_Toc387680156"/>
      <w:r>
        <w:t>Discretization</w:t>
      </w:r>
      <w:bookmarkEnd w:id="222"/>
      <w:bookmarkEnd w:id="223"/>
    </w:p>
    <w:p w14:paraId="3429B964" w14:textId="77777777" w:rsidR="00FB6012" w:rsidRDefault="00FB6012" w:rsidP="00FB6012">
      <w:r>
        <w:t>To discretize the virtual work relations, let</w:t>
      </w:r>
    </w:p>
    <w:p w14:paraId="3FBA0B3E" w14:textId="77777777" w:rsidR="00FB6012" w:rsidRDefault="00FB6012" w:rsidP="00FB6012">
      <w:pPr>
        <w:pStyle w:val="MTDisplayEquation"/>
      </w:pPr>
      <w:r>
        <w:tab/>
      </w:r>
      <w:r w:rsidR="00D85C52" w:rsidRPr="00D85C52">
        <w:rPr>
          <w:position w:val="-202"/>
        </w:rPr>
        <w:object w:dxaOrig="3700" w:dyaOrig="2060" w14:anchorId="10D44589">
          <v:shape id="_x0000_i1950" type="#_x0000_t75" style="width:185.35pt;height:102.65pt" o:ole="">
            <v:imagedata r:id="rId1895" o:title=""/>
          </v:shape>
          <o:OLEObject Type="Embed" ProgID="Equation.DSMT4" ShapeID="_x0000_i1950" DrawAspect="Content" ObjectID="_1350756546" r:id="rId189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94</w:instrText>
        </w:r>
      </w:fldSimple>
      <w:r>
        <w:instrText>)</w:instrText>
      </w:r>
      <w:r>
        <w:fldChar w:fldCharType="end"/>
      </w:r>
    </w:p>
    <w:p w14:paraId="5F4E2229" w14:textId="77777777" w:rsidR="00FB6012" w:rsidRDefault="00FB6012" w:rsidP="00FB6012">
      <w:proofErr w:type="gramStart"/>
      <w:r>
        <w:t>where</w:t>
      </w:r>
      <w:proofErr w:type="gramEnd"/>
      <w:r>
        <w:t xml:space="preserve"> </w:t>
      </w:r>
      <w:r w:rsidR="00D85C52" w:rsidRPr="00D85C52">
        <w:rPr>
          <w:position w:val="-12"/>
        </w:rPr>
        <w:object w:dxaOrig="340" w:dyaOrig="360" w14:anchorId="3A7C5ED4">
          <v:shape id="_x0000_i1951" type="#_x0000_t75" style="width:17.1pt;height:18.55pt" o:ole="">
            <v:imagedata r:id="rId1897" o:title=""/>
          </v:shape>
          <o:OLEObject Type="Embed" ProgID="Equation.DSMT4" ShapeID="_x0000_i1951" DrawAspect="Content" ObjectID="_1350756547" r:id="rId1898"/>
        </w:object>
      </w:r>
      <w:r>
        <w:t xml:space="preserve"> represents the interpolation functions over an element, </w:t>
      </w:r>
      <w:r w:rsidR="00D85C52" w:rsidRPr="00D85C52">
        <w:rPr>
          <w:position w:val="-12"/>
        </w:rPr>
        <w:object w:dxaOrig="440" w:dyaOrig="360" w14:anchorId="504EBE7C">
          <v:shape id="_x0000_i1952" type="#_x0000_t75" style="width:22.1pt;height:18.55pt" o:ole="">
            <v:imagedata r:id="rId1899" o:title=""/>
          </v:shape>
          <o:OLEObject Type="Embed" ProgID="Equation.DSMT4" ShapeID="_x0000_i1952" DrawAspect="Content" ObjectID="_1350756548" r:id="rId1900"/>
        </w:object>
      </w:r>
      <w:r>
        <w:t xml:space="preserve">, </w:t>
      </w:r>
      <w:r w:rsidR="00D85C52" w:rsidRPr="00D85C52">
        <w:rPr>
          <w:position w:val="-12"/>
        </w:rPr>
        <w:object w:dxaOrig="440" w:dyaOrig="360" w14:anchorId="77EE8238">
          <v:shape id="_x0000_i1953" type="#_x0000_t75" style="width:22.1pt;height:18.55pt" o:ole="">
            <v:imagedata r:id="rId1901" o:title=""/>
          </v:shape>
          <o:OLEObject Type="Embed" ProgID="Equation.DSMT4" ShapeID="_x0000_i1953" DrawAspect="Content" ObjectID="_1350756549" r:id="rId1902"/>
        </w:object>
      </w:r>
      <w:r>
        <w:t xml:space="preserve">, </w:t>
      </w:r>
      <w:r w:rsidR="00D85C52" w:rsidRPr="00D85C52">
        <w:rPr>
          <w:position w:val="-12"/>
        </w:rPr>
        <w:object w:dxaOrig="400" w:dyaOrig="360" w14:anchorId="1406A31F">
          <v:shape id="_x0000_i1954" type="#_x0000_t75" style="width:19.25pt;height:18.55pt" o:ole="">
            <v:imagedata r:id="rId1903" o:title=""/>
          </v:shape>
          <o:OLEObject Type="Embed" ProgID="Equation.DSMT4" ShapeID="_x0000_i1954" DrawAspect="Content" ObjectID="_1350756550" r:id="rId1904"/>
        </w:object>
      </w:r>
      <w:r>
        <w:t xml:space="preserve">, </w:t>
      </w:r>
      <w:r w:rsidR="00D85C52" w:rsidRPr="00D85C52">
        <w:rPr>
          <w:position w:val="-12"/>
        </w:rPr>
        <w:object w:dxaOrig="440" w:dyaOrig="360" w14:anchorId="5DAC8AA4">
          <v:shape id="_x0000_i1955" type="#_x0000_t75" style="width:22.1pt;height:18.55pt" o:ole="">
            <v:imagedata r:id="rId1905" o:title=""/>
          </v:shape>
          <o:OLEObject Type="Embed" ProgID="Equation.DSMT4" ShapeID="_x0000_i1955" DrawAspect="Content" ObjectID="_1350756551" r:id="rId1906"/>
        </w:object>
      </w:r>
      <w:r>
        <w:t xml:space="preserve">, </w:t>
      </w:r>
      <w:r w:rsidR="00D85C52" w:rsidRPr="00D85C52">
        <w:rPr>
          <w:position w:val="-12"/>
        </w:rPr>
        <w:object w:dxaOrig="420" w:dyaOrig="360" w14:anchorId="3F4FA020">
          <v:shape id="_x0000_i1956" type="#_x0000_t75" style="width:20.65pt;height:18.55pt" o:ole="">
            <v:imagedata r:id="rId1907" o:title=""/>
          </v:shape>
          <o:OLEObject Type="Embed" ProgID="Equation.DSMT4" ShapeID="_x0000_i1956" DrawAspect="Content" ObjectID="_1350756552" r:id="rId1908"/>
        </w:object>
      </w:r>
      <w:r>
        <w:t xml:space="preserve"> and </w:t>
      </w:r>
      <w:r w:rsidR="00D85C52" w:rsidRPr="00D85C52">
        <w:rPr>
          <w:position w:val="-12"/>
        </w:rPr>
        <w:object w:dxaOrig="400" w:dyaOrig="360" w14:anchorId="6CBED0B3">
          <v:shape id="_x0000_i1957" type="#_x0000_t75" style="width:19.25pt;height:18.55pt" o:ole="">
            <v:imagedata r:id="rId1909" o:title=""/>
          </v:shape>
          <o:OLEObject Type="Embed" ProgID="Equation.DSMT4" ShapeID="_x0000_i1957" DrawAspect="Content" ObjectID="_1350756553" r:id="rId1910"/>
        </w:object>
      </w:r>
      <w:r>
        <w:t xml:space="preserve"> respectively represent the nodal values of </w:t>
      </w:r>
      <w:r w:rsidR="00D85C52" w:rsidRPr="00D85C52">
        <w:rPr>
          <w:position w:val="-6"/>
        </w:rPr>
        <w:object w:dxaOrig="340" w:dyaOrig="279" w14:anchorId="6F596480">
          <v:shape id="_x0000_i1958" type="#_x0000_t75" style="width:17.1pt;height:14.25pt" o:ole="">
            <v:imagedata r:id="rId1911" o:title=""/>
          </v:shape>
          <o:OLEObject Type="Embed" ProgID="Equation.DSMT4" ShapeID="_x0000_i1958" DrawAspect="Content" ObjectID="_1350756554" r:id="rId1912"/>
        </w:object>
      </w:r>
      <w:r>
        <w:t xml:space="preserve">, </w:t>
      </w:r>
      <w:r w:rsidR="00D85C52" w:rsidRPr="00D85C52">
        <w:rPr>
          <w:position w:val="-10"/>
        </w:rPr>
        <w:object w:dxaOrig="380" w:dyaOrig="320" w14:anchorId="53717DE8">
          <v:shape id="_x0000_i1959" type="#_x0000_t75" style="width:18.55pt;height:16.4pt" o:ole="">
            <v:imagedata r:id="rId1913" o:title=""/>
          </v:shape>
          <o:OLEObject Type="Embed" ProgID="Equation.DSMT4" ShapeID="_x0000_i1959" DrawAspect="Content" ObjectID="_1350756555" r:id="rId1914"/>
        </w:object>
      </w:r>
      <w:r>
        <w:t xml:space="preserve">, </w:t>
      </w:r>
      <w:r w:rsidR="00D85C52" w:rsidRPr="00D85C52">
        <w:rPr>
          <w:position w:val="-6"/>
        </w:rPr>
        <w:object w:dxaOrig="320" w:dyaOrig="279" w14:anchorId="43F80D6A">
          <v:shape id="_x0000_i1960" type="#_x0000_t75" style="width:16.4pt;height:14.25pt" o:ole="">
            <v:imagedata r:id="rId1915" o:title=""/>
          </v:shape>
          <o:OLEObject Type="Embed" ProgID="Equation.DSMT4" ShapeID="_x0000_i1960" DrawAspect="Content" ObjectID="_1350756556" r:id="rId1916"/>
        </w:object>
      </w:r>
      <w:r>
        <w:t xml:space="preserve">, </w:t>
      </w:r>
      <w:r w:rsidR="00D85C52" w:rsidRPr="00D85C52">
        <w:rPr>
          <w:position w:val="-6"/>
        </w:rPr>
        <w:object w:dxaOrig="360" w:dyaOrig="279" w14:anchorId="1E277713">
          <v:shape id="_x0000_i1961" type="#_x0000_t75" style="width:18.55pt;height:14.25pt" o:ole="">
            <v:imagedata r:id="rId1917" o:title=""/>
          </v:shape>
          <o:OLEObject Type="Embed" ProgID="Equation.DSMT4" ShapeID="_x0000_i1961" DrawAspect="Content" ObjectID="_1350756557" r:id="rId1918"/>
        </w:object>
      </w:r>
      <w:r>
        <w:t xml:space="preserve">, </w:t>
      </w:r>
      <w:r w:rsidR="00D85C52" w:rsidRPr="00D85C52">
        <w:rPr>
          <w:position w:val="-10"/>
        </w:rPr>
        <w:object w:dxaOrig="340" w:dyaOrig="320" w14:anchorId="6B0FC607">
          <v:shape id="_x0000_i1962" type="#_x0000_t75" style="width:17.1pt;height:16.4pt" o:ole="">
            <v:imagedata r:id="rId1919" o:title=""/>
          </v:shape>
          <o:OLEObject Type="Embed" ProgID="Equation.DSMT4" ShapeID="_x0000_i1962" DrawAspect="Content" ObjectID="_1350756558" r:id="rId1920"/>
        </w:object>
      </w:r>
      <w:r>
        <w:t xml:space="preserve"> and </w:t>
      </w:r>
      <w:r w:rsidR="00D85C52" w:rsidRPr="00D85C52">
        <w:rPr>
          <w:position w:val="-6"/>
        </w:rPr>
        <w:object w:dxaOrig="340" w:dyaOrig="279" w14:anchorId="572CE83D">
          <v:shape id="_x0000_i1963" type="#_x0000_t75" style="width:17.1pt;height:14.25pt" o:ole="">
            <v:imagedata r:id="rId1921" o:title=""/>
          </v:shape>
          <o:OLEObject Type="Embed" ProgID="Equation.DSMT4" ShapeID="_x0000_i1963" DrawAspect="Content" ObjectID="_1350756559" r:id="rId1922"/>
        </w:object>
      </w:r>
      <w:r>
        <w:t xml:space="preserve">; </w:t>
      </w:r>
      <w:r w:rsidR="00D85C52" w:rsidRPr="00D85C52">
        <w:rPr>
          <w:position w:val="-6"/>
        </w:rPr>
        <w:object w:dxaOrig="260" w:dyaOrig="220" w14:anchorId="70D64300">
          <v:shape id="_x0000_i1964" type="#_x0000_t75" style="width:12.1pt;height:10.7pt" o:ole="">
            <v:imagedata r:id="rId1923" o:title=""/>
          </v:shape>
          <o:OLEObject Type="Embed" ProgID="Equation.DSMT4" ShapeID="_x0000_i1964" DrawAspect="Content" ObjectID="_1350756560" r:id="rId1924"/>
        </w:object>
      </w:r>
      <w:r>
        <w:t xml:space="preserve"> is the number of nodes in an element.</w:t>
      </w:r>
    </w:p>
    <w:p w14:paraId="53817A86" w14:textId="77777777" w:rsidR="00FB6012" w:rsidRDefault="00FB6012" w:rsidP="00FB6012"/>
    <w:p w14:paraId="29465BA5" w14:textId="77777777" w:rsidR="00FB6012" w:rsidRDefault="00FB6012" w:rsidP="00FB6012">
      <w:r>
        <w:t xml:space="preserve">The discretized form of </w:t>
      </w:r>
      <w:r w:rsidR="00D85C52" w:rsidRPr="00D85C52">
        <w:rPr>
          <w:position w:val="-12"/>
        </w:rPr>
        <w:object w:dxaOrig="540" w:dyaOrig="360" w14:anchorId="66D544D8">
          <v:shape id="_x0000_i1965" type="#_x0000_t75" style="width:27.1pt;height:18.55pt" o:ole="">
            <v:imagedata r:id="rId1925" o:title=""/>
          </v:shape>
          <o:OLEObject Type="Embed" ProgID="Equation.DSMT4" ShapeID="_x0000_i1965" DrawAspect="Content" ObjectID="_1350756561" r:id="rId1926"/>
        </w:object>
      </w:r>
      <w:r>
        <w:t xml:space="preserve"> in </w:t>
      </w:r>
      <w:r w:rsidR="00605580">
        <w:fldChar w:fldCharType="begin"/>
      </w:r>
      <w:r w:rsidR="00605580">
        <w:instrText xml:space="preserve"> GOTOBUTTON ZEqnNum588916  \* MERGEFORMAT </w:instrText>
      </w:r>
      <w:fldSimple w:instr=" REF ZEqnNum588916 \* Charformat \! \* MERGEFORMAT ">
        <w:r w:rsidR="008D52AD">
          <w:instrText>(3.55)</w:instrText>
        </w:r>
      </w:fldSimple>
      <w:r w:rsidR="00605580">
        <w:fldChar w:fldCharType="end"/>
      </w:r>
      <w:r>
        <w:t xml:space="preserve"> may be written as</w:t>
      </w:r>
    </w:p>
    <w:p w14:paraId="0B36912D" w14:textId="77777777" w:rsidR="00FB6012" w:rsidRDefault="00FB6012" w:rsidP="00FB6012">
      <w:pPr>
        <w:pStyle w:val="MTDisplayEquation"/>
      </w:pPr>
      <w:r>
        <w:lastRenderedPageBreak/>
        <w:tab/>
      </w:r>
      <w:r w:rsidR="00D85C52" w:rsidRPr="00D85C52">
        <w:rPr>
          <w:position w:val="-106"/>
        </w:rPr>
        <w:object w:dxaOrig="4480" w:dyaOrig="1540" w14:anchorId="1EBEF766">
          <v:shape id="_x0000_i1966" type="#_x0000_t75" style="width:223.85pt;height:77pt" o:ole="">
            <v:imagedata r:id="rId1927" o:title=""/>
          </v:shape>
          <o:OLEObject Type="Embed" ProgID="Equation.DSMT4" ShapeID="_x0000_i1966" DrawAspect="Content" ObjectID="_1350756562" r:id="rId192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95</w:instrText>
        </w:r>
      </w:fldSimple>
      <w:r>
        <w:instrText>)</w:instrText>
      </w:r>
      <w:r>
        <w:fldChar w:fldCharType="end"/>
      </w:r>
    </w:p>
    <w:p w14:paraId="476C22B8" w14:textId="77777777" w:rsidR="00FB6012" w:rsidRDefault="00FB6012" w:rsidP="00FB6012">
      <w:proofErr w:type="gramStart"/>
      <w:r>
        <w:t>where</w:t>
      </w:r>
      <w:proofErr w:type="gramEnd"/>
      <w:r>
        <w:t xml:space="preserve"> </w:t>
      </w:r>
      <w:r w:rsidR="00D85C52" w:rsidRPr="00D85C52">
        <w:rPr>
          <w:position w:val="-12"/>
        </w:rPr>
        <w:object w:dxaOrig="260" w:dyaOrig="360" w14:anchorId="1F25D13C">
          <v:shape id="_x0000_i1967" type="#_x0000_t75" style="width:12.1pt;height:18.55pt" o:ole="">
            <v:imagedata r:id="rId1929" o:title=""/>
          </v:shape>
          <o:OLEObject Type="Embed" ProgID="Equation.DSMT4" ShapeID="_x0000_i1967" DrawAspect="Content" ObjectID="_1350756563" r:id="rId1930"/>
        </w:object>
      </w:r>
      <w:r>
        <w:t xml:space="preserve"> is the number of elements in </w:t>
      </w:r>
      <w:r w:rsidR="00D85C52" w:rsidRPr="00D85C52">
        <w:rPr>
          <w:position w:val="-6"/>
        </w:rPr>
        <w:object w:dxaOrig="200" w:dyaOrig="279" w14:anchorId="08D8A1B9">
          <v:shape id="_x0000_i1968" type="#_x0000_t75" style="width:10pt;height:14.25pt" o:ole="">
            <v:imagedata r:id="rId1931" o:title=""/>
          </v:shape>
          <o:OLEObject Type="Embed" ProgID="Equation.DSMT4" ShapeID="_x0000_i1968" DrawAspect="Content" ObjectID="_1350756564" r:id="rId1932"/>
        </w:object>
      </w:r>
      <w:r>
        <w:t xml:space="preserve">, </w:t>
      </w:r>
      <w:r w:rsidR="00D85C52" w:rsidRPr="00D85C52">
        <w:rPr>
          <w:position w:val="-12"/>
        </w:rPr>
        <w:object w:dxaOrig="380" w:dyaOrig="400" w14:anchorId="79C0EF26">
          <v:shape id="_x0000_i1969" type="#_x0000_t75" style="width:18.55pt;height:19.25pt" o:ole="">
            <v:imagedata r:id="rId1933" o:title=""/>
          </v:shape>
          <o:OLEObject Type="Embed" ProgID="Equation.DSMT4" ShapeID="_x0000_i1969" DrawAspect="Content" ObjectID="_1350756565" r:id="rId1934"/>
        </w:object>
      </w:r>
      <w:r>
        <w:t xml:space="preserve"> is the number of integration points in the </w:t>
      </w:r>
      <w:r w:rsidR="00D85C52" w:rsidRPr="00D85C52">
        <w:rPr>
          <w:position w:val="-6"/>
        </w:rPr>
        <w:object w:dxaOrig="360" w:dyaOrig="220" w14:anchorId="79A386CD">
          <v:shape id="_x0000_i1970" type="#_x0000_t75" style="width:18.55pt;height:10.7pt" o:ole="">
            <v:imagedata r:id="rId1935" o:title=""/>
          </v:shape>
          <o:OLEObject Type="Embed" ProgID="Equation.DSMT4" ShapeID="_x0000_i1970" DrawAspect="Content" ObjectID="_1350756566" r:id="rId1936"/>
        </w:object>
      </w:r>
      <w:r>
        <w:t xml:space="preserve">th element, </w:t>
      </w:r>
      <w:r w:rsidR="00D85C52" w:rsidRPr="00D85C52">
        <w:rPr>
          <w:position w:val="-12"/>
        </w:rPr>
        <w:object w:dxaOrig="320" w:dyaOrig="360" w14:anchorId="11776C5F">
          <v:shape id="_x0000_i1971" type="#_x0000_t75" style="width:16.4pt;height:18.55pt" o:ole="">
            <v:imagedata r:id="rId1937" o:title=""/>
          </v:shape>
          <o:OLEObject Type="Embed" ProgID="Equation.DSMT4" ShapeID="_x0000_i1971" DrawAspect="Content" ObjectID="_1350756567" r:id="rId1938"/>
        </w:object>
      </w:r>
      <w:r>
        <w:t xml:space="preserve"> is the quadrature weight associated with the </w:t>
      </w:r>
      <w:r w:rsidR="00D85C52" w:rsidRPr="00D85C52">
        <w:rPr>
          <w:position w:val="-6"/>
        </w:rPr>
        <w:object w:dxaOrig="380" w:dyaOrig="279" w14:anchorId="2D8542C4">
          <v:shape id="_x0000_i1972" type="#_x0000_t75" style="width:18.55pt;height:14.25pt" o:ole="">
            <v:imagedata r:id="rId1939" o:title=""/>
          </v:shape>
          <o:OLEObject Type="Embed" ProgID="Equation.DSMT4" ShapeID="_x0000_i1972" DrawAspect="Content" ObjectID="_1350756568" r:id="rId1940"/>
        </w:object>
      </w:r>
      <w:r>
        <w:t xml:space="preserve">th integration point, and </w:t>
      </w:r>
      <w:r w:rsidR="00D85C52" w:rsidRPr="00D85C52">
        <w:rPr>
          <w:position w:val="-14"/>
        </w:rPr>
        <w:object w:dxaOrig="300" w:dyaOrig="380" w14:anchorId="6C5F3344">
          <v:shape id="_x0000_i1973" type="#_x0000_t75" style="width:14.95pt;height:18.55pt" o:ole="">
            <v:imagedata r:id="rId1941" o:title=""/>
          </v:shape>
          <o:OLEObject Type="Embed" ProgID="Equation.DSMT4" ShapeID="_x0000_i1973" DrawAspect="Content" ObjectID="_1350756569" r:id="rId1942"/>
        </w:object>
      </w:r>
      <w:r>
        <w:t xml:space="preserve"> is the Jacobian of the transformation from the current spatial configuration to the parametric space of the element. In the above expression,</w:t>
      </w:r>
    </w:p>
    <w:p w14:paraId="1A7CCF9A" w14:textId="77777777" w:rsidR="00FB6012" w:rsidRDefault="00FB6012" w:rsidP="00FB6012">
      <w:pPr>
        <w:pStyle w:val="MTDisplayEquation"/>
      </w:pPr>
      <w:r>
        <w:tab/>
      </w:r>
      <w:r w:rsidR="00D85C52" w:rsidRPr="00D85C52">
        <w:rPr>
          <w:position w:val="-88"/>
        </w:rPr>
        <w:object w:dxaOrig="3400" w:dyaOrig="1660" w14:anchorId="1B3E9E48">
          <v:shape id="_x0000_i1974" type="#_x0000_t75" style="width:169.65pt;height:82.7pt" o:ole="">
            <v:imagedata r:id="rId1943" o:title=""/>
          </v:shape>
          <o:OLEObject Type="Embed" ProgID="Equation.DSMT4" ShapeID="_x0000_i1974" DrawAspect="Content" ObjectID="_1350756570" r:id="rId194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96</w:instrText>
        </w:r>
      </w:fldSimple>
      <w:r>
        <w:instrText>)</w:instrText>
      </w:r>
      <w:r>
        <w:fldChar w:fldCharType="end"/>
      </w:r>
    </w:p>
    <w:p w14:paraId="413509DB" w14:textId="77777777" w:rsidR="00FB6012" w:rsidRDefault="00FB6012" w:rsidP="00FB6012">
      <w:proofErr w:type="gramStart"/>
      <w:r>
        <w:t>and</w:t>
      </w:r>
      <w:proofErr w:type="gramEnd"/>
      <w:r>
        <w:t xml:space="preserve"> it is understood that </w:t>
      </w:r>
      <w:r w:rsidR="00D85C52" w:rsidRPr="00D85C52">
        <w:rPr>
          <w:position w:val="-14"/>
        </w:rPr>
        <w:object w:dxaOrig="300" w:dyaOrig="380" w14:anchorId="4C4AFD42">
          <v:shape id="_x0000_i1975" type="#_x0000_t75" style="width:14.95pt;height:18.55pt" o:ole="">
            <v:imagedata r:id="rId1945" o:title=""/>
          </v:shape>
          <o:OLEObject Type="Embed" ProgID="Equation.DSMT4" ShapeID="_x0000_i1975" DrawAspect="Content" ObjectID="_1350756571" r:id="rId1946"/>
        </w:object>
      </w:r>
      <w:r>
        <w:t xml:space="preserve">, </w:t>
      </w:r>
      <w:r w:rsidR="00D85C52" w:rsidRPr="00D85C52">
        <w:rPr>
          <w:position w:val="-12"/>
        </w:rPr>
        <w:object w:dxaOrig="260" w:dyaOrig="380" w14:anchorId="73E2A34B">
          <v:shape id="_x0000_i1976" type="#_x0000_t75" style="width:12.1pt;height:18.55pt" o:ole="">
            <v:imagedata r:id="rId1947" o:title=""/>
          </v:shape>
          <o:OLEObject Type="Embed" ProgID="Equation.DSMT4" ShapeID="_x0000_i1976" DrawAspect="Content" ObjectID="_1350756572" r:id="rId1948"/>
        </w:object>
      </w:r>
      <w:r>
        <w:t xml:space="preserve">, </w:t>
      </w:r>
      <w:r w:rsidR="00D85C52" w:rsidRPr="00D85C52">
        <w:rPr>
          <w:position w:val="-12"/>
        </w:rPr>
        <w:object w:dxaOrig="279" w:dyaOrig="380" w14:anchorId="589F57AD">
          <v:shape id="_x0000_i1977" type="#_x0000_t75" style="width:14.25pt;height:18.55pt" o:ole="">
            <v:imagedata r:id="rId1949" o:title=""/>
          </v:shape>
          <o:OLEObject Type="Embed" ProgID="Equation.DSMT4" ShapeID="_x0000_i1977" DrawAspect="Content" ObjectID="_1350756573" r:id="rId1950"/>
        </w:object>
      </w:r>
      <w:r>
        <w:t xml:space="preserve"> and </w:t>
      </w:r>
      <w:r w:rsidR="00D85C52" w:rsidRPr="00D85C52">
        <w:rPr>
          <w:position w:val="-12"/>
        </w:rPr>
        <w:object w:dxaOrig="260" w:dyaOrig="380" w14:anchorId="73F3632F">
          <v:shape id="_x0000_i1978" type="#_x0000_t75" style="width:12.1pt;height:18.55pt" o:ole="">
            <v:imagedata r:id="rId1951" o:title=""/>
          </v:shape>
          <o:OLEObject Type="Embed" ProgID="Equation.DSMT4" ShapeID="_x0000_i1978" DrawAspect="Content" ObjectID="_1350756574" r:id="rId1952"/>
        </w:object>
      </w:r>
      <w:r>
        <w:t xml:space="preserve"> are evaluated at the parametric coordinates of the </w:t>
      </w:r>
      <w:r w:rsidR="00D85C52" w:rsidRPr="00D85C52">
        <w:rPr>
          <w:position w:val="-6"/>
        </w:rPr>
        <w:object w:dxaOrig="380" w:dyaOrig="279" w14:anchorId="5B30EC06">
          <v:shape id="_x0000_i1979" type="#_x0000_t75" style="width:18.55pt;height:14.25pt" o:ole="">
            <v:imagedata r:id="rId1953" o:title=""/>
          </v:shape>
          <o:OLEObject Type="Embed" ProgID="Equation.DSMT4" ShapeID="_x0000_i1979" DrawAspect="Content" ObjectID="_1350756575" r:id="rId1954"/>
        </w:object>
      </w:r>
      <w:r>
        <w:t>th integration point. Since the parametric space is invariant, time derivatives are evaluated in a material frame</w:t>
      </w:r>
      <w:r w:rsidR="000A0A53">
        <w:t>.</w:t>
      </w:r>
      <w:r>
        <w:t xml:space="preserve"> </w:t>
      </w:r>
      <w:r w:rsidR="000A0A53">
        <w:t>F</w:t>
      </w:r>
      <w:r>
        <w:t xml:space="preserve">or example, the time derivative </w:t>
      </w:r>
      <w:r w:rsidR="00D85C52" w:rsidRPr="00D85C52">
        <w:rPr>
          <w:position w:val="-14"/>
        </w:rPr>
        <w:object w:dxaOrig="1400" w:dyaOrig="400" w14:anchorId="7EDB7605">
          <v:shape id="_x0000_i1980" type="#_x0000_t75" style="width:70.55pt;height:19.25pt" o:ole="">
            <v:imagedata r:id="rId1955" o:title=""/>
          </v:shape>
          <o:OLEObject Type="Embed" ProgID="Equation.DSMT4" ShapeID="_x0000_i1980" DrawAspect="Content" ObjectID="_1350756576" r:id="rId1956"/>
        </w:object>
      </w:r>
      <w:r>
        <w:t xml:space="preserve"> appearing in </w:t>
      </w:r>
      <w:r w:rsidR="00605580">
        <w:fldChar w:fldCharType="begin"/>
      </w:r>
      <w:r w:rsidR="00605580">
        <w:instrText xml:space="preserve"> GOTOBUTTON ZEqnNum588916  \* MERGEFORMAT </w:instrText>
      </w:r>
      <w:fldSimple w:instr=" REF ZEqnNum588916 \* Charformat \! \* MERGEFORMAT ">
        <w:r w:rsidR="008D52AD">
          <w:instrText>(3.55)</w:instrText>
        </w:r>
      </w:fldSimple>
      <w:r w:rsidR="00605580">
        <w:fldChar w:fldCharType="end"/>
      </w:r>
      <w:r>
        <w:t xml:space="preserve"> becomes </w:t>
      </w:r>
      <w:r w:rsidR="00D85C52" w:rsidRPr="00D85C52">
        <w:rPr>
          <w:position w:val="-14"/>
        </w:rPr>
        <w:object w:dxaOrig="1300" w:dyaOrig="400" w14:anchorId="444BA7D6">
          <v:shape id="_x0000_i1981" type="#_x0000_t75" style="width:64.85pt;height:19.25pt" o:ole="">
            <v:imagedata r:id="rId1957" o:title=""/>
          </v:shape>
          <o:OLEObject Type="Embed" ProgID="Equation.DSMT4" ShapeID="_x0000_i1981" DrawAspect="Content" ObjectID="_1350756577" r:id="rId1958"/>
        </w:object>
      </w:r>
      <w:r>
        <w:t xml:space="preserve"> when evaluated at the parametric coordinates </w:t>
      </w:r>
      <w:r w:rsidR="00D85C52" w:rsidRPr="00D85C52">
        <w:rPr>
          <w:position w:val="-16"/>
        </w:rPr>
        <w:object w:dxaOrig="1600" w:dyaOrig="440" w14:anchorId="257286B3">
          <v:shape id="_x0000_i1982" type="#_x0000_t75" style="width:79.85pt;height:22.1pt" o:ole="">
            <v:imagedata r:id="rId1959" o:title=""/>
          </v:shape>
          <o:OLEObject Type="Embed" ProgID="Equation.DSMT4" ShapeID="_x0000_i1982" DrawAspect="Content" ObjectID="_1350756578" r:id="rId1960"/>
        </w:object>
      </w:r>
      <w:r>
        <w:t xml:space="preserve"> of the </w:t>
      </w:r>
      <w:r w:rsidR="00D85C52" w:rsidRPr="00D85C52">
        <w:rPr>
          <w:position w:val="-6"/>
        </w:rPr>
        <w:object w:dxaOrig="380" w:dyaOrig="279" w14:anchorId="35A63F38">
          <v:shape id="_x0000_i1983" type="#_x0000_t75" style="width:18.55pt;height:14.25pt" o:ole="">
            <v:imagedata r:id="rId1961" o:title=""/>
          </v:shape>
          <o:OLEObject Type="Embed" ProgID="Equation.DSMT4" ShapeID="_x0000_i1983" DrawAspect="Content" ObjectID="_1350756579" r:id="rId1962"/>
        </w:object>
      </w:r>
      <w:proofErr w:type="gramStart"/>
      <w:r>
        <w:t>th</w:t>
      </w:r>
      <w:proofErr w:type="gramEnd"/>
      <w:r>
        <w:t xml:space="preserve"> integration point.</w:t>
      </w:r>
    </w:p>
    <w:p w14:paraId="2AC7F844" w14:textId="77777777" w:rsidR="00FB6012" w:rsidRDefault="00FB6012" w:rsidP="00FB6012"/>
    <w:p w14:paraId="548C1D25" w14:textId="77777777" w:rsidR="00FB6012" w:rsidRDefault="00FB6012" w:rsidP="00FB6012">
      <w:r>
        <w:t xml:space="preserve">Similarly, the discretized form of </w:t>
      </w:r>
      <w:r w:rsidR="00D85C52" w:rsidRPr="00D85C52">
        <w:rPr>
          <w:position w:val="-14"/>
        </w:rPr>
        <w:object w:dxaOrig="4780" w:dyaOrig="400" w14:anchorId="45D4180B">
          <v:shape id="_x0000_i1984" type="#_x0000_t75" style="width:238.8pt;height:19.25pt" o:ole="">
            <v:imagedata r:id="rId1963" o:title=""/>
          </v:shape>
          <o:OLEObject Type="Embed" ProgID="Equation.DSMT4" ShapeID="_x0000_i1984" DrawAspect="Content" ObjectID="_1350756580" r:id="rId1964"/>
        </w:object>
      </w:r>
      <w:r>
        <w:t xml:space="preserve"> may be written as</w:t>
      </w:r>
    </w:p>
    <w:p w14:paraId="1E47097B" w14:textId="77777777" w:rsidR="00FB6012" w:rsidRDefault="00FB6012" w:rsidP="00FB6012">
      <w:pPr>
        <w:pStyle w:val="MTDisplayEquation"/>
      </w:pPr>
      <w:r>
        <w:tab/>
      </w:r>
      <w:r w:rsidR="00D85C52" w:rsidRPr="00D85C52">
        <w:rPr>
          <w:position w:val="-106"/>
        </w:rPr>
        <w:object w:dxaOrig="6960" w:dyaOrig="1540" w14:anchorId="74AB2985">
          <v:shape id="_x0000_i1985" type="#_x0000_t75" style="width:348.6pt;height:77pt" o:ole="">
            <v:imagedata r:id="rId1965" o:title=""/>
          </v:shape>
          <o:OLEObject Type="Embed" ProgID="Equation.DSMT4" ShapeID="_x0000_i1985" DrawAspect="Content" ObjectID="_1350756581" r:id="rId1966"/>
        </w:object>
      </w:r>
      <w:r>
        <w:t>,</w:t>
      </w:r>
      <w:r>
        <w:tab/>
      </w:r>
      <w:r>
        <w:fldChar w:fldCharType="begin"/>
      </w:r>
      <w:r>
        <w:instrText xml:space="preserve"> MACROBUTTON MTPlaceRef \* MERGEFORMAT </w:instrText>
      </w:r>
      <w:fldSimple w:instr=" SEQ MTEqn \h \* MERGEFORMAT "/>
      <w:bookmarkStart w:id="224" w:name="ZEqnNum438068"/>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97</w:instrText>
        </w:r>
      </w:fldSimple>
      <w:r>
        <w:instrText>)</w:instrText>
      </w:r>
      <w:bookmarkEnd w:id="224"/>
      <w:r>
        <w:fldChar w:fldCharType="end"/>
      </w:r>
    </w:p>
    <w:p w14:paraId="264382E2" w14:textId="77777777" w:rsidR="00FB6012" w:rsidRDefault="00FB6012" w:rsidP="00FB6012">
      <w:proofErr w:type="gramStart"/>
      <w:r>
        <w:t>where</w:t>
      </w:r>
      <w:proofErr w:type="gramEnd"/>
      <w:r>
        <w:t xml:space="preserve"> the terms in the first column are the discretized form of the linearization along </w:t>
      </w:r>
      <w:r w:rsidR="00D85C52" w:rsidRPr="00D85C52">
        <w:rPr>
          <w:position w:val="-6"/>
        </w:rPr>
        <w:object w:dxaOrig="360" w:dyaOrig="279" w14:anchorId="6564D71D">
          <v:shape id="_x0000_i1986" type="#_x0000_t75" style="width:18.55pt;height:14.25pt" o:ole="">
            <v:imagedata r:id="rId1967" o:title=""/>
          </v:shape>
          <o:OLEObject Type="Embed" ProgID="Equation.DSMT4" ShapeID="_x0000_i1986" DrawAspect="Content" ObjectID="_1350756582" r:id="rId1968"/>
        </w:object>
      </w:r>
      <w:r>
        <w:t>:</w:t>
      </w:r>
    </w:p>
    <w:p w14:paraId="0700F1B8" w14:textId="77777777" w:rsidR="00FB6012" w:rsidRDefault="00FB6012" w:rsidP="00FB6012">
      <w:pPr>
        <w:pStyle w:val="MTDisplayEquation"/>
      </w:pPr>
      <w:r>
        <w:tab/>
      </w:r>
      <w:r w:rsidR="00D85C52" w:rsidRPr="00D85C52">
        <w:rPr>
          <w:position w:val="-14"/>
        </w:rPr>
        <w:object w:dxaOrig="4900" w:dyaOrig="400" w14:anchorId="689D60DA">
          <v:shape id="_x0000_i1987" type="#_x0000_t75" style="width:245.25pt;height:19.25pt" o:ole="">
            <v:imagedata r:id="rId1969" o:title=""/>
          </v:shape>
          <o:OLEObject Type="Embed" ProgID="Equation.DSMT4" ShapeID="_x0000_i1987" DrawAspect="Content" ObjectID="_1350756583" r:id="rId197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98</w:instrText>
        </w:r>
      </w:fldSimple>
      <w:r>
        <w:instrText>)</w:instrText>
      </w:r>
      <w:r>
        <w:fldChar w:fldCharType="end"/>
      </w:r>
    </w:p>
    <w:p w14:paraId="4A45DC9C" w14:textId="77777777" w:rsidR="00FB6012" w:rsidRDefault="00FB6012" w:rsidP="00FB6012">
      <w:pPr>
        <w:pStyle w:val="MTDisplayEquation"/>
      </w:pPr>
      <w:r>
        <w:tab/>
      </w:r>
      <w:r w:rsidR="00D85C52" w:rsidRPr="00D85C52">
        <w:rPr>
          <w:position w:val="-16"/>
        </w:rPr>
        <w:object w:dxaOrig="2880" w:dyaOrig="480" w14:anchorId="78998BEB">
          <v:shape id="_x0000_i1988" type="#_x0000_t75" style="width:2in;height:24.25pt" o:ole="">
            <v:imagedata r:id="rId1971" o:title=""/>
          </v:shape>
          <o:OLEObject Type="Embed" ProgID="Equation.DSMT4" ShapeID="_x0000_i1988" DrawAspect="Content" ObjectID="_1350756584" r:id="rId197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99</w:instrText>
        </w:r>
      </w:fldSimple>
      <w:r>
        <w:instrText>)</w:instrText>
      </w:r>
      <w:r>
        <w:fldChar w:fldCharType="end"/>
      </w:r>
    </w:p>
    <w:p w14:paraId="752D326C" w14:textId="77777777" w:rsidR="00FB6012" w:rsidRDefault="00FB6012" w:rsidP="00FB6012">
      <w:pPr>
        <w:pStyle w:val="MTDisplayEquation"/>
      </w:pPr>
      <w:r>
        <w:tab/>
      </w:r>
      <w:r w:rsidR="00D85C52" w:rsidRPr="00D85C52">
        <w:rPr>
          <w:position w:val="-16"/>
        </w:rPr>
        <w:object w:dxaOrig="2740" w:dyaOrig="480" w14:anchorId="3599B8D2">
          <v:shape id="_x0000_i1989" type="#_x0000_t75" style="width:136.85pt;height:24.25pt" o:ole="">
            <v:imagedata r:id="rId1973" o:title=""/>
          </v:shape>
          <o:OLEObject Type="Embed" ProgID="Equation.DSMT4" ShapeID="_x0000_i1989" DrawAspect="Content" ObjectID="_1350756585" r:id="rId19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100</w:instrText>
        </w:r>
      </w:fldSimple>
      <w:r>
        <w:instrText>)</w:instrText>
      </w:r>
      <w:r>
        <w:fldChar w:fldCharType="end"/>
      </w:r>
    </w:p>
    <w:p w14:paraId="61F44CB2" w14:textId="77777777" w:rsidR="00FB6012" w:rsidRDefault="00FB6012" w:rsidP="00FB6012">
      <w:pPr>
        <w:pStyle w:val="MTDisplayEquation"/>
      </w:pPr>
      <w:r>
        <w:tab/>
      </w:r>
    </w:p>
    <w:p w14:paraId="742F456B" w14:textId="77777777" w:rsidR="00FB6012" w:rsidRDefault="00FB6012" w:rsidP="00FB6012">
      <w:pPr>
        <w:pStyle w:val="MTDisplayEquation"/>
      </w:pPr>
      <w:proofErr w:type="gramStart"/>
      <w:r>
        <w:t>where</w:t>
      </w:r>
      <w:proofErr w:type="gramEnd"/>
    </w:p>
    <w:p w14:paraId="54870445" w14:textId="77777777" w:rsidR="00FB6012" w:rsidRPr="009B4840" w:rsidRDefault="00FB6012" w:rsidP="00FB6012">
      <w:pPr>
        <w:pStyle w:val="MTDisplayEquation"/>
      </w:pPr>
      <w:r>
        <w:tab/>
      </w:r>
      <w:r w:rsidR="00D85C52" w:rsidRPr="00D85C52">
        <w:rPr>
          <w:position w:val="-4"/>
        </w:rPr>
        <w:object w:dxaOrig="180" w:dyaOrig="279" w14:anchorId="65543344">
          <v:shape id="_x0000_i1990" type="#_x0000_t75" style="width:9.25pt;height:14.25pt" o:ole="">
            <v:imagedata r:id="rId1975" o:title=""/>
          </v:shape>
          <o:OLEObject Type="Embed" ProgID="Equation.DSMT4" ShapeID="_x0000_i1990" DrawAspect="Content" ObjectID="_1350756586" r:id="rId197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101</w:instrText>
        </w:r>
      </w:fldSimple>
      <w:r>
        <w:instrText>)</w:instrText>
      </w:r>
      <w:r>
        <w:fldChar w:fldCharType="end"/>
      </w:r>
    </w:p>
    <w:p w14:paraId="5ABBA235" w14:textId="77777777" w:rsidR="00FB6012" w:rsidRDefault="00FB6012" w:rsidP="00FB6012">
      <w:pPr>
        <w:pStyle w:val="MTDisplayEquation"/>
      </w:pPr>
      <w:r>
        <w:tab/>
      </w:r>
      <w:r w:rsidR="00365A88" w:rsidRPr="00D85C52">
        <w:rPr>
          <w:position w:val="-72"/>
        </w:rPr>
        <w:object w:dxaOrig="8720" w:dyaOrig="1560" w14:anchorId="6A3FB5E1">
          <v:shape id="_x0000_i1991" type="#_x0000_t75" style="width:434.85pt;height:78.4pt" o:ole="">
            <v:imagedata r:id="rId1977" o:title=""/>
          </v:shape>
          <o:OLEObject Type="Embed" ProgID="Equation.DSMT4" ShapeID="_x0000_i1991" DrawAspect="Content" ObjectID="_1350756587" r:id="rId1978"/>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102</w:instrText>
        </w:r>
      </w:fldSimple>
      <w:r>
        <w:instrText>)</w:instrText>
      </w:r>
      <w:r>
        <w:fldChar w:fldCharType="end"/>
      </w:r>
    </w:p>
    <w:p w14:paraId="6B4AAE9B" w14:textId="77777777" w:rsidR="00FB6012" w:rsidRDefault="00FB6012" w:rsidP="00FB6012">
      <w:pPr>
        <w:pStyle w:val="MTDisplayEquation"/>
      </w:pPr>
      <w:r>
        <w:lastRenderedPageBreak/>
        <w:tab/>
      </w:r>
      <w:r w:rsidR="00D85C52" w:rsidRPr="00D85C52">
        <w:rPr>
          <w:position w:val="-28"/>
        </w:rPr>
        <w:object w:dxaOrig="4700" w:dyaOrig="680" w14:anchorId="29317472">
          <v:shape id="_x0000_i1992" type="#_x0000_t75" style="width:234.55pt;height:34.2pt" o:ole="">
            <v:imagedata r:id="rId1979" o:title=""/>
          </v:shape>
          <o:OLEObject Type="Embed" ProgID="Equation.DSMT4" ShapeID="_x0000_i1992" DrawAspect="Content" ObjectID="_1350756588" r:id="rId198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103</w:instrText>
        </w:r>
      </w:fldSimple>
      <w:r>
        <w:instrText>)</w:instrText>
      </w:r>
      <w:r>
        <w:fldChar w:fldCharType="end"/>
      </w:r>
    </w:p>
    <w:p w14:paraId="2B196AF8" w14:textId="77777777" w:rsidR="00FB6012" w:rsidRDefault="00FB6012" w:rsidP="00FB6012">
      <w:pPr>
        <w:pStyle w:val="MTDisplayEquation"/>
      </w:pPr>
      <w:r>
        <w:tab/>
      </w:r>
      <w:r w:rsidR="00D85C52" w:rsidRPr="00D85C52">
        <w:rPr>
          <w:position w:val="-38"/>
        </w:rPr>
        <w:object w:dxaOrig="7380" w:dyaOrig="880" w14:anchorId="694D0EFB">
          <v:shape id="_x0000_i1993" type="#_x0000_t75" style="width:369.25pt;height:44.2pt" o:ole="">
            <v:imagedata r:id="rId1981" o:title=""/>
          </v:shape>
          <o:OLEObject Type="Embed" ProgID="Equation.DSMT4" ShapeID="_x0000_i1993" DrawAspect="Content" ObjectID="_1350756589" r:id="rId198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104</w:instrText>
        </w:r>
      </w:fldSimple>
      <w:r>
        <w:instrText>)</w:instrText>
      </w:r>
      <w:r>
        <w:fldChar w:fldCharType="end"/>
      </w:r>
    </w:p>
    <w:p w14:paraId="09296CE9" w14:textId="77777777" w:rsidR="00FB6012" w:rsidRDefault="00FB6012" w:rsidP="00FB6012"/>
    <w:p w14:paraId="1543DEB2" w14:textId="77777777" w:rsidR="00FB6012" w:rsidRDefault="00FB6012" w:rsidP="00FB6012">
      <w:r>
        <w:t xml:space="preserve">The terms in the second column of the stiffness matrix in </w:t>
      </w:r>
      <w:r w:rsidR="00605580">
        <w:fldChar w:fldCharType="begin"/>
      </w:r>
      <w:r w:rsidR="00605580">
        <w:instrText xml:space="preserve"> GOTOBUTTON ZEqnNum438068  \* MERGEFORMAT </w:instrText>
      </w:r>
      <w:fldSimple w:instr=" REF ZEqnNum438068 \* Charformat \! \* MERGEFORMAT ">
        <w:r w:rsidR="008D52AD">
          <w:instrText>(3.97)</w:instrText>
        </w:r>
      </w:fldSimple>
      <w:r w:rsidR="00605580">
        <w:fldChar w:fldCharType="end"/>
      </w:r>
      <w:r>
        <w:t xml:space="preserve"> are the discretized form of the linearization along </w:t>
      </w:r>
      <w:r w:rsidR="00D85C52" w:rsidRPr="00D85C52">
        <w:rPr>
          <w:position w:val="-10"/>
        </w:rPr>
        <w:object w:dxaOrig="340" w:dyaOrig="320" w14:anchorId="4C449DA8">
          <v:shape id="_x0000_i1994" type="#_x0000_t75" style="width:17.1pt;height:16.4pt" o:ole="">
            <v:imagedata r:id="rId1983" o:title=""/>
          </v:shape>
          <o:OLEObject Type="Embed" ProgID="Equation.DSMT4" ShapeID="_x0000_i1994" DrawAspect="Content" ObjectID="_1350756590" r:id="rId1984"/>
        </w:object>
      </w:r>
      <w:r>
        <w:t>:</w:t>
      </w:r>
    </w:p>
    <w:p w14:paraId="67C3010B" w14:textId="77777777" w:rsidR="00FB6012" w:rsidRDefault="00FB6012" w:rsidP="00FB6012">
      <w:pPr>
        <w:pStyle w:val="MTDisplayEquation"/>
      </w:pPr>
      <w:r>
        <w:tab/>
      </w:r>
      <w:r w:rsidR="00D85C52" w:rsidRPr="00D85C52">
        <w:rPr>
          <w:position w:val="-12"/>
        </w:rPr>
        <w:object w:dxaOrig="1800" w:dyaOrig="380" w14:anchorId="7F611423">
          <v:shape id="_x0000_i1995" type="#_x0000_t75" style="width:90.55pt;height:18.55pt" o:ole="">
            <v:imagedata r:id="rId1985" o:title=""/>
          </v:shape>
          <o:OLEObject Type="Embed" ProgID="Equation.DSMT4" ShapeID="_x0000_i1995" DrawAspect="Content" ObjectID="_1350756591" r:id="rId19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105</w:instrText>
        </w:r>
      </w:fldSimple>
      <w:r>
        <w:instrText>)</w:instrText>
      </w:r>
      <w:r>
        <w:fldChar w:fldCharType="end"/>
      </w:r>
    </w:p>
    <w:p w14:paraId="3F0BED8B" w14:textId="77777777" w:rsidR="00FB6012" w:rsidRDefault="00FB6012" w:rsidP="00FB6012">
      <w:pPr>
        <w:pStyle w:val="MTDisplayEquation"/>
      </w:pPr>
      <w:r>
        <w:tab/>
      </w:r>
      <w:r w:rsidR="00D85C52" w:rsidRPr="00D85C52">
        <w:rPr>
          <w:position w:val="-12"/>
        </w:rPr>
        <w:object w:dxaOrig="2620" w:dyaOrig="400" w14:anchorId="4A4E8850">
          <v:shape id="_x0000_i1996" type="#_x0000_t75" style="width:131.9pt;height:19.25pt" o:ole="">
            <v:imagedata r:id="rId1987" o:title=""/>
          </v:shape>
          <o:OLEObject Type="Embed" ProgID="Equation.DSMT4" ShapeID="_x0000_i1996" DrawAspect="Content" ObjectID="_1350756592" r:id="rId198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106</w:instrText>
        </w:r>
      </w:fldSimple>
      <w:r>
        <w:instrText>)</w:instrText>
      </w:r>
      <w:r>
        <w:fldChar w:fldCharType="end"/>
      </w:r>
    </w:p>
    <w:p w14:paraId="47A4D293" w14:textId="77777777" w:rsidR="00FB6012" w:rsidRDefault="00FB6012" w:rsidP="00FB6012">
      <w:pPr>
        <w:pStyle w:val="MTDisplayEquation"/>
      </w:pPr>
      <w:r>
        <w:tab/>
      </w:r>
      <w:r w:rsidR="00D85C52" w:rsidRPr="00D85C52">
        <w:rPr>
          <w:position w:val="-30"/>
        </w:rPr>
        <w:object w:dxaOrig="3180" w:dyaOrig="680" w14:anchorId="41D039CE">
          <v:shape id="_x0000_i1997" type="#_x0000_t75" style="width:159.7pt;height:34.2pt" o:ole="">
            <v:imagedata r:id="rId1989" o:title=""/>
          </v:shape>
          <o:OLEObject Type="Embed" ProgID="Equation.DSMT4" ShapeID="_x0000_i1997" DrawAspect="Content" ObjectID="_1350756593" r:id="rId199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107</w:instrText>
        </w:r>
      </w:fldSimple>
      <w:r>
        <w:instrText>)</w:instrText>
      </w:r>
      <w:r>
        <w:fldChar w:fldCharType="end"/>
      </w:r>
    </w:p>
    <w:p w14:paraId="192F2C85" w14:textId="77777777" w:rsidR="00FB6012" w:rsidRDefault="00FB6012" w:rsidP="00FB6012"/>
    <w:p w14:paraId="41CB98FF" w14:textId="77777777" w:rsidR="00FB6012" w:rsidRDefault="00FB6012" w:rsidP="00FB6012">
      <w:r>
        <w:t xml:space="preserve">The terms in the third column of the stiffness matrix in </w:t>
      </w:r>
      <w:r w:rsidR="00605580">
        <w:fldChar w:fldCharType="begin"/>
      </w:r>
      <w:r w:rsidR="00605580">
        <w:instrText xml:space="preserve"> GOTOBUTTON ZEqnNum438068  \* MERGEFORMAT </w:instrText>
      </w:r>
      <w:fldSimple w:instr=" REF ZEqnNum438068 \* Charformat \! \* MERGEFORMAT ">
        <w:r w:rsidR="008D52AD">
          <w:instrText>(3.97)</w:instrText>
        </w:r>
      </w:fldSimple>
      <w:r w:rsidR="00605580">
        <w:fldChar w:fldCharType="end"/>
      </w:r>
      <w:r>
        <w:t xml:space="preserve"> are the discretized form of the linearization along </w:t>
      </w:r>
      <w:r w:rsidR="00D85C52" w:rsidRPr="00D85C52">
        <w:rPr>
          <w:position w:val="-6"/>
        </w:rPr>
        <w:object w:dxaOrig="340" w:dyaOrig="279" w14:anchorId="6C467E62">
          <v:shape id="_x0000_i1998" type="#_x0000_t75" style="width:17.1pt;height:14.25pt" o:ole="">
            <v:imagedata r:id="rId1991" o:title=""/>
          </v:shape>
          <o:OLEObject Type="Embed" ProgID="Equation.DSMT4" ShapeID="_x0000_i1998" DrawAspect="Content" ObjectID="_1350756594" r:id="rId1992"/>
        </w:object>
      </w:r>
      <w:r>
        <w:t>:</w:t>
      </w:r>
    </w:p>
    <w:p w14:paraId="3AB94EB2" w14:textId="77777777" w:rsidR="00FB6012" w:rsidRDefault="00FB6012" w:rsidP="00FB6012">
      <w:pPr>
        <w:pStyle w:val="MTDisplayEquation"/>
      </w:pPr>
      <w:r>
        <w:tab/>
      </w:r>
      <w:r w:rsidR="00D85C52" w:rsidRPr="00D85C52">
        <w:rPr>
          <w:position w:val="-32"/>
        </w:rPr>
        <w:object w:dxaOrig="4459" w:dyaOrig="760" w14:anchorId="676B5AAE">
          <v:shape id="_x0000_i1999" type="#_x0000_t75" style="width:223.15pt;height:37.8pt" o:ole="">
            <v:imagedata r:id="rId1993" o:title=""/>
          </v:shape>
          <o:OLEObject Type="Embed" ProgID="Equation.DSMT4" ShapeID="_x0000_i1999" DrawAspect="Content" ObjectID="_1350756595" r:id="rId19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108</w:instrText>
        </w:r>
      </w:fldSimple>
      <w:r>
        <w:instrText>)</w:instrText>
      </w:r>
      <w:r>
        <w:fldChar w:fldCharType="end"/>
      </w:r>
    </w:p>
    <w:p w14:paraId="720CD741" w14:textId="77777777" w:rsidR="00FB6012" w:rsidRDefault="00FB6012" w:rsidP="00FB6012">
      <w:pPr>
        <w:pStyle w:val="MTDisplayEquation"/>
      </w:pPr>
      <w:r>
        <w:tab/>
      </w:r>
      <w:r w:rsidR="00D85C52" w:rsidRPr="00D85C52">
        <w:rPr>
          <w:position w:val="-12"/>
        </w:rPr>
        <w:object w:dxaOrig="1740" w:dyaOrig="380" w14:anchorId="1C82A067">
          <v:shape id="_x0000_i2000" type="#_x0000_t75" style="width:87.7pt;height:18.55pt" o:ole="">
            <v:imagedata r:id="rId1995" o:title=""/>
          </v:shape>
          <o:OLEObject Type="Embed" ProgID="Equation.DSMT4" ShapeID="_x0000_i2000" DrawAspect="Content" ObjectID="_1350756596" r:id="rId19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109</w:instrText>
        </w:r>
      </w:fldSimple>
      <w:r>
        <w:instrText>)</w:instrText>
      </w:r>
      <w:r>
        <w:fldChar w:fldCharType="end"/>
      </w:r>
    </w:p>
    <w:p w14:paraId="71AADB96" w14:textId="77777777" w:rsidR="00FB6012" w:rsidRDefault="00FB6012" w:rsidP="00FB6012">
      <w:pPr>
        <w:pStyle w:val="MTDisplayEquation"/>
      </w:pPr>
      <w:r>
        <w:tab/>
      </w:r>
      <w:r w:rsidR="00D85C52" w:rsidRPr="00D85C52">
        <w:rPr>
          <w:position w:val="-12"/>
        </w:rPr>
        <w:object w:dxaOrig="2320" w:dyaOrig="380" w14:anchorId="5A504511">
          <v:shape id="_x0000_i2001" type="#_x0000_t75" style="width:116.2pt;height:18.55pt" o:ole="">
            <v:imagedata r:id="rId1997" o:title=""/>
          </v:shape>
          <o:OLEObject Type="Embed" ProgID="Equation.DSMT4" ShapeID="_x0000_i2001" DrawAspect="Content" ObjectID="_1350756597" r:id="rId19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110</w:instrText>
        </w:r>
      </w:fldSimple>
      <w:r>
        <w:instrText>)</w:instrText>
      </w:r>
      <w:r>
        <w:fldChar w:fldCharType="end"/>
      </w:r>
    </w:p>
    <w:p w14:paraId="42B6F6D0" w14:textId="77777777" w:rsidR="00FB6012" w:rsidRDefault="00FB6012" w:rsidP="00FB6012">
      <w:proofErr w:type="gramStart"/>
      <w:r>
        <w:t>where</w:t>
      </w:r>
      <w:proofErr w:type="gramEnd"/>
    </w:p>
    <w:p w14:paraId="00276401" w14:textId="77777777" w:rsidR="00FB6012" w:rsidRDefault="00FB6012" w:rsidP="00FB6012">
      <w:pPr>
        <w:pStyle w:val="MTDisplayEquation"/>
      </w:pPr>
      <w:r>
        <w:tab/>
      </w:r>
      <w:r w:rsidR="008C64A7" w:rsidRPr="00D85C52">
        <w:rPr>
          <w:position w:val="-74"/>
        </w:rPr>
        <w:object w:dxaOrig="5899" w:dyaOrig="1600" w14:anchorId="5476791D">
          <v:shape id="_x0000_i2002" type="#_x0000_t75" style="width:294.4pt;height:79.85pt" o:ole="">
            <v:imagedata r:id="rId1999" o:title=""/>
          </v:shape>
          <o:OLEObject Type="Embed" ProgID="Equation.DSMT4" ShapeID="_x0000_i2002" DrawAspect="Content" ObjectID="_1350756598" r:id="rId200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111</w:instrText>
        </w:r>
      </w:fldSimple>
      <w:r>
        <w:instrText>)</w:instrText>
      </w:r>
      <w:r>
        <w:fldChar w:fldCharType="end"/>
      </w:r>
    </w:p>
    <w:p w14:paraId="0234370F" w14:textId="77777777" w:rsidR="00FB6012" w:rsidRDefault="00FB6012" w:rsidP="00FB6012">
      <w:pPr>
        <w:pStyle w:val="MTDisplayEquation"/>
      </w:pPr>
      <w:r>
        <w:tab/>
      </w:r>
      <w:r w:rsidR="00D85C52" w:rsidRPr="00D85C52">
        <w:rPr>
          <w:position w:val="-32"/>
        </w:rPr>
        <w:object w:dxaOrig="6920" w:dyaOrig="760" w14:anchorId="60112281">
          <v:shape id="_x0000_i2003" type="#_x0000_t75" style="width:345.75pt;height:37.8pt" o:ole="">
            <v:imagedata r:id="rId2001" o:title=""/>
          </v:shape>
          <o:OLEObject Type="Embed" ProgID="Equation.DSMT4" ShapeID="_x0000_i2003" DrawAspect="Content" ObjectID="_1350756599" r:id="rId200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112</w:instrText>
        </w:r>
      </w:fldSimple>
      <w:r>
        <w:instrText>)</w:instrText>
      </w:r>
      <w:r>
        <w:fldChar w:fldCharType="end"/>
      </w:r>
    </w:p>
    <w:p w14:paraId="2830F2E0" w14:textId="77777777" w:rsidR="00FB6012" w:rsidRDefault="00FB6012" w:rsidP="00FB6012">
      <w:pPr>
        <w:pStyle w:val="MTDisplayEquation"/>
      </w:pPr>
      <w:r>
        <w:tab/>
      </w:r>
      <w:r w:rsidR="009E518B" w:rsidRPr="00D85C52">
        <w:rPr>
          <w:position w:val="-70"/>
        </w:rPr>
        <w:object w:dxaOrig="5100" w:dyaOrig="1520" w14:anchorId="0C6587F5">
          <v:shape id="_x0000_i2004" type="#_x0000_t75" style="width:255.9pt;height:75.55pt" o:ole="">
            <v:imagedata r:id="rId2003" o:title=""/>
          </v:shape>
          <o:OLEObject Type="Embed" ProgID="Equation.DSMT4" ShapeID="_x0000_i2004" DrawAspect="Content" ObjectID="_1350756600" r:id="rId200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113</w:instrText>
        </w:r>
      </w:fldSimple>
      <w:r>
        <w:instrText>)</w:instrText>
      </w:r>
      <w:r>
        <w:fldChar w:fldCharType="end"/>
      </w:r>
    </w:p>
    <w:p w14:paraId="78E2349B" w14:textId="77777777" w:rsidR="00FB6012" w:rsidRDefault="00FB6012" w:rsidP="00FB6012"/>
    <w:p w14:paraId="190915EF" w14:textId="77777777" w:rsidR="00FB6012" w:rsidRDefault="00FB6012" w:rsidP="00FB6012">
      <w:r>
        <w:t xml:space="preserve">The discretization of </w:t>
      </w:r>
      <w:r w:rsidR="00D85C52" w:rsidRPr="00D85C52">
        <w:rPr>
          <w:position w:val="-12"/>
        </w:rPr>
        <w:object w:dxaOrig="560" w:dyaOrig="360" w14:anchorId="2E1D745B">
          <v:shape id="_x0000_i2005" type="#_x0000_t75" style="width:27.8pt;height:18.55pt" o:ole="">
            <v:imagedata r:id="rId2005" o:title=""/>
          </v:shape>
          <o:OLEObject Type="Embed" ProgID="Equation.DSMT4" ShapeID="_x0000_i2005" DrawAspect="Content" ObjectID="_1350756601" r:id="rId2006"/>
        </w:object>
      </w:r>
      <w:r>
        <w:t xml:space="preserve"> in </w:t>
      </w:r>
      <w:r w:rsidR="00605580">
        <w:fldChar w:fldCharType="begin"/>
      </w:r>
      <w:r w:rsidR="00605580">
        <w:instrText xml:space="preserve"> GOTOBUTTON ZEqnNum588916  \* MERGEFORMAT </w:instrText>
      </w:r>
      <w:fldSimple w:instr=" REF ZEqnNum588916 \* Charformat \! \* MERGEFORMAT ">
        <w:r w:rsidR="008D52AD">
          <w:instrText>(3.55)</w:instrText>
        </w:r>
      </w:fldSimple>
      <w:r w:rsidR="00605580">
        <w:fldChar w:fldCharType="end"/>
      </w:r>
      <w:r>
        <w:t xml:space="preserve"> has the form</w:t>
      </w:r>
    </w:p>
    <w:p w14:paraId="0C9B382F" w14:textId="77777777" w:rsidR="00FB6012" w:rsidRDefault="00FB6012" w:rsidP="00FB6012">
      <w:pPr>
        <w:pStyle w:val="MTDisplayEquation"/>
      </w:pPr>
      <w:r>
        <w:tab/>
      </w:r>
      <w:r w:rsidR="00D85C52" w:rsidRPr="00D85C52">
        <w:rPr>
          <w:position w:val="-104"/>
        </w:rPr>
        <w:object w:dxaOrig="4840" w:dyaOrig="1520" w14:anchorId="3B05A34C">
          <v:shape id="_x0000_i2006" type="#_x0000_t75" style="width:241.65pt;height:75.55pt" o:ole="">
            <v:imagedata r:id="rId2007" o:title=""/>
          </v:shape>
          <o:OLEObject Type="Embed" ProgID="Equation.DSMT4" ShapeID="_x0000_i2006" DrawAspect="Content" ObjectID="_1350756602" r:id="rId200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114</w:instrText>
        </w:r>
      </w:fldSimple>
      <w:r>
        <w:instrText>)</w:instrText>
      </w:r>
      <w:r>
        <w:fldChar w:fldCharType="end"/>
      </w:r>
    </w:p>
    <w:p w14:paraId="39C72C0E" w14:textId="77777777" w:rsidR="00FB6012" w:rsidRDefault="00FB6012" w:rsidP="00FB6012">
      <w:proofErr w:type="gramStart"/>
      <w:r>
        <w:lastRenderedPageBreak/>
        <w:t>where</w:t>
      </w:r>
      <w:proofErr w:type="gramEnd"/>
      <w:r>
        <w:t xml:space="preserve"> </w:t>
      </w:r>
      <w:r w:rsidR="00D85C52" w:rsidRPr="00D85C52">
        <w:rPr>
          <w:position w:val="-14"/>
        </w:rPr>
        <w:object w:dxaOrig="1240" w:dyaOrig="400" w14:anchorId="62566516">
          <v:shape id="_x0000_i2007" type="#_x0000_t75" style="width:62pt;height:19.25pt" o:ole="">
            <v:imagedata r:id="rId2009" o:title=""/>
          </v:shape>
          <o:OLEObject Type="Embed" ProgID="Equation.DSMT4" ShapeID="_x0000_i2007" DrawAspect="Content" ObjectID="_1350756603" r:id="rId2010"/>
        </w:object>
      </w:r>
      <w:r>
        <w:t xml:space="preserve">. The summation is performed over all surface elements on which these boundary conditions are prescribed. The discretization of </w:t>
      </w:r>
      <w:r w:rsidR="00D85C52" w:rsidRPr="00D85C52">
        <w:rPr>
          <w:position w:val="-12"/>
        </w:rPr>
        <w:object w:dxaOrig="880" w:dyaOrig="360" w14:anchorId="2770EBF6">
          <v:shape id="_x0000_i2008" type="#_x0000_t75" style="width:44.2pt;height:18.55pt" o:ole="">
            <v:imagedata r:id="rId2011" o:title=""/>
          </v:shape>
          <o:OLEObject Type="Embed" ProgID="Equation.DSMT4" ShapeID="_x0000_i2008" DrawAspect="Content" ObjectID="_1350756604" r:id="rId2012"/>
        </w:object>
      </w:r>
      <w:r>
        <w:t xml:space="preserve"> has the form</w:t>
      </w:r>
    </w:p>
    <w:p w14:paraId="28F1EBC8" w14:textId="77777777" w:rsidR="00FB6012" w:rsidRDefault="00FB6012" w:rsidP="00FB6012">
      <w:pPr>
        <w:pStyle w:val="MTDisplayEquation"/>
      </w:pPr>
      <w:r>
        <w:tab/>
      </w:r>
      <w:r w:rsidR="00D85C52" w:rsidRPr="00D85C52">
        <w:rPr>
          <w:position w:val="-106"/>
        </w:rPr>
        <w:object w:dxaOrig="6680" w:dyaOrig="1540" w14:anchorId="32191695">
          <v:shape id="_x0000_i2009" type="#_x0000_t75" style="width:334.35pt;height:77pt" o:ole="">
            <v:imagedata r:id="rId2013" o:title=""/>
          </v:shape>
          <o:OLEObject Type="Embed" ProgID="Equation.DSMT4" ShapeID="_x0000_i2009" DrawAspect="Content" ObjectID="_1350756605" r:id="rId201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115</w:instrText>
        </w:r>
      </w:fldSimple>
      <w:r>
        <w:instrText>)</w:instrText>
      </w:r>
      <w:r>
        <w:fldChar w:fldCharType="end"/>
      </w:r>
    </w:p>
    <w:p w14:paraId="63EF1133" w14:textId="77777777" w:rsidR="00FB6012" w:rsidRDefault="00FB6012" w:rsidP="00FB6012">
      <w:proofErr w:type="gramStart"/>
      <w:r>
        <w:t>where</w:t>
      </w:r>
      <w:proofErr w:type="gramEnd"/>
    </w:p>
    <w:p w14:paraId="6573BE8C" w14:textId="77777777" w:rsidR="00FB6012" w:rsidRDefault="00FB6012" w:rsidP="00FB6012">
      <w:pPr>
        <w:pStyle w:val="MTDisplayEquation"/>
      </w:pPr>
      <w:r>
        <w:tab/>
      </w:r>
      <w:r w:rsidR="00D85C52" w:rsidRPr="00D85C52">
        <w:rPr>
          <w:position w:val="-106"/>
        </w:rPr>
        <w:object w:dxaOrig="3640" w:dyaOrig="2240" w14:anchorId="07842048">
          <v:shape id="_x0000_i2010" type="#_x0000_t75" style="width:181.8pt;height:111.9pt" o:ole="">
            <v:imagedata r:id="rId2015" o:title=""/>
          </v:shape>
          <o:OLEObject Type="Embed" ProgID="Equation.DSMT4" ShapeID="_x0000_i2010" DrawAspect="Content" ObjectID="_1350756606" r:id="rId201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116</w:instrText>
        </w:r>
      </w:fldSimple>
      <w:r>
        <w:instrText>)</w:instrText>
      </w:r>
      <w:r>
        <w:fldChar w:fldCharType="end"/>
      </w:r>
    </w:p>
    <w:p w14:paraId="2461E5B7" w14:textId="77777777" w:rsidR="00FB6012" w:rsidRPr="00EA2194" w:rsidRDefault="00FB6012" w:rsidP="00FB6012">
      <w:r>
        <w:t xml:space="preserve">In this expression, </w:t>
      </w:r>
      <w:r w:rsidR="00D85C52" w:rsidRPr="00D85C52">
        <w:rPr>
          <w:position w:val="-14"/>
        </w:rPr>
        <w:object w:dxaOrig="639" w:dyaOrig="400" w14:anchorId="72D72EF0">
          <v:shape id="_x0000_i2011" type="#_x0000_t75" style="width:32.1pt;height:19.25pt" o:ole="">
            <v:imagedata r:id="rId2017" o:title=""/>
          </v:shape>
          <o:OLEObject Type="Embed" ProgID="Equation.DSMT4" ShapeID="_x0000_i2011" DrawAspect="Content" ObjectID="_1350756607" r:id="rId2018"/>
        </w:object>
      </w:r>
      <w:r>
        <w:t xml:space="preserve"> is the antisymmetric tensor whose dual vector is </w:t>
      </w:r>
      <w:r w:rsidR="00D85C52" w:rsidRPr="00D85C52">
        <w:rPr>
          <w:position w:val="-6"/>
        </w:rPr>
        <w:object w:dxaOrig="200" w:dyaOrig="220" w14:anchorId="4430A3A6">
          <v:shape id="_x0000_i2012" type="#_x0000_t75" style="width:10pt;height:10.7pt" o:ole="">
            <v:imagedata r:id="rId2019" o:title=""/>
          </v:shape>
          <o:OLEObject Type="Embed" ProgID="Equation.DSMT4" ShapeID="_x0000_i2012" DrawAspect="Content" ObjectID="_1350756608" r:id="rId2020"/>
        </w:object>
      </w:r>
      <w:r>
        <w:t xml:space="preserve"> (such that </w:t>
      </w:r>
      <w:r w:rsidR="00D85C52" w:rsidRPr="00D85C52">
        <w:rPr>
          <w:position w:val="-14"/>
        </w:rPr>
        <w:object w:dxaOrig="1579" w:dyaOrig="400" w14:anchorId="1902F7E4">
          <v:shape id="_x0000_i2013" type="#_x0000_t75" style="width:79.15pt;height:19.25pt" o:ole="">
            <v:imagedata r:id="rId2021" o:title=""/>
          </v:shape>
          <o:OLEObject Type="Embed" ProgID="Equation.DSMT4" ShapeID="_x0000_i2013" DrawAspect="Content" ObjectID="_1350756609" r:id="rId2022"/>
        </w:object>
      </w:r>
      <w:r>
        <w:t xml:space="preserve"> for any vector </w:t>
      </w:r>
      <w:r w:rsidR="00D85C52" w:rsidRPr="00D85C52">
        <w:rPr>
          <w:position w:val="-10"/>
        </w:rPr>
        <w:object w:dxaOrig="200" w:dyaOrig="260" w14:anchorId="21EC9E7A">
          <v:shape id="_x0000_i2014" type="#_x0000_t75" style="width:10pt;height:12.1pt" o:ole="">
            <v:imagedata r:id="rId2023" o:title=""/>
          </v:shape>
          <o:OLEObject Type="Embed" ProgID="Equation.DSMT4" ShapeID="_x0000_i2014" DrawAspect="Content" ObjectID="_1350756610" r:id="rId2024"/>
        </w:object>
      </w:r>
      <w:r>
        <w:t>)</w:t>
      </w:r>
      <w:proofErr w:type="gramStart"/>
      <w:r>
        <w:t>.</w:t>
      </w:r>
      <w:proofErr w:type="gramEnd"/>
    </w:p>
    <w:p w14:paraId="5AB663B0" w14:textId="77777777" w:rsidR="008C7882" w:rsidRPr="005D26B4" w:rsidRDefault="00FB6012" w:rsidP="00FB6012">
      <w:r>
        <w:br w:type="page"/>
      </w:r>
    </w:p>
    <w:p w14:paraId="221B3859" w14:textId="77777777" w:rsidR="004F2125" w:rsidRDefault="004F2125" w:rsidP="008C7882">
      <w:pPr>
        <w:pStyle w:val="Heading2"/>
      </w:pPr>
      <w:bookmarkStart w:id="225" w:name="_Toc387680157"/>
      <w:r>
        <w:lastRenderedPageBreak/>
        <w:t>Weak Formulation for Multiphasic Materials</w:t>
      </w:r>
      <w:bookmarkEnd w:id="225"/>
    </w:p>
    <w:p w14:paraId="094D66E8" w14:textId="77777777" w:rsidR="004F2125" w:rsidRDefault="004F2125" w:rsidP="00CB13D9">
      <w:r w:rsidRPr="004F2125">
        <w:t xml:space="preserve">The virtual work integral for a mixture of intrinsically incompressible constituents combines the balance of momentum for the mixture, the balance of mass for the mixture, and the balance of mass for each of the solutes. In addition, for charged mixtures, the condition of </w:t>
      </w:r>
      <w:r>
        <w:fldChar w:fldCharType="begin"/>
      </w:r>
      <w:r>
        <w:instrText xml:space="preserve"> GOTOBUTTON ZEqnNum351181  \* MERGEFORMAT </w:instrText>
      </w:r>
      <w:fldSimple w:instr=" REF ZEqnNum351181 \* Charformat \! \* MERGEFORMAT ">
        <w:r w:rsidR="008D52AD">
          <w:instrText>(2.122)</w:instrText>
        </w:r>
      </w:fldSimple>
      <w:r>
        <w:fldChar w:fldCharType="end"/>
      </w:r>
      <w:r>
        <w:t xml:space="preserve"> </w:t>
      </w:r>
      <w:r w:rsidRPr="004F2125">
        <w:t>may be enforced as a penalty constraint on each solute mass balance equation:</w:t>
      </w:r>
    </w:p>
    <w:p w14:paraId="79718B13" w14:textId="77777777" w:rsidR="00D822EA" w:rsidRDefault="00D822EA" w:rsidP="00D822EA">
      <w:pPr>
        <w:pStyle w:val="MTDisplayEquation"/>
      </w:pPr>
      <w:r>
        <w:tab/>
      </w:r>
      <w:r w:rsidR="00E11D29" w:rsidRPr="00D85C52">
        <w:rPr>
          <w:position w:val="-98"/>
        </w:rPr>
        <w:object w:dxaOrig="6200" w:dyaOrig="1760" w14:anchorId="0D886E16">
          <v:shape id="_x0000_i2015" type="#_x0000_t75" style="width:310.8pt;height:88.4pt" o:ole="">
            <v:imagedata r:id="rId2025" o:title=""/>
          </v:shape>
          <o:OLEObject Type="Embed" ProgID="Equation.DSMT4" ShapeID="_x0000_i2015" DrawAspect="Content" ObjectID="_1350756611" r:id="rId202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117</w:instrText>
        </w:r>
      </w:fldSimple>
      <w:r>
        <w:instrText>)</w:instrText>
      </w:r>
      <w:r>
        <w:fldChar w:fldCharType="end"/>
      </w:r>
    </w:p>
    <w:p w14:paraId="13F14BF8" w14:textId="77777777" w:rsidR="00D822EA" w:rsidRDefault="004F2125" w:rsidP="004F2125">
      <w:proofErr w:type="gramStart"/>
      <w:r w:rsidRPr="004F2125">
        <w:t>where</w:t>
      </w:r>
      <w:proofErr w:type="gramEnd"/>
      <w:r w:rsidRPr="004F2125">
        <w:t xml:space="preserve"> </w:t>
      </w:r>
      <w:r w:rsidR="00D85C52" w:rsidRPr="00D85C52">
        <w:rPr>
          <w:position w:val="-6"/>
        </w:rPr>
        <w:object w:dxaOrig="340" w:dyaOrig="279" w14:anchorId="45F40B92">
          <v:shape id="_x0000_i2016" type="#_x0000_t75" style="width:17.1pt;height:14.25pt" o:ole="">
            <v:imagedata r:id="rId2027" o:title=""/>
          </v:shape>
          <o:OLEObject Type="Embed" ProgID="Equation.DSMT4" ShapeID="_x0000_i2016" DrawAspect="Content" ObjectID="_1350756612" r:id="rId2028"/>
        </w:object>
      </w:r>
      <w:r w:rsidRPr="004F2125">
        <w:t xml:space="preserve"> is the virtual velocity of the solid, </w:t>
      </w:r>
      <w:r w:rsidR="00D85C52" w:rsidRPr="00D85C52">
        <w:rPr>
          <w:position w:val="-10"/>
        </w:rPr>
        <w:object w:dxaOrig="380" w:dyaOrig="320" w14:anchorId="3E6CC81D">
          <v:shape id="_x0000_i2017" type="#_x0000_t75" style="width:18.55pt;height:16.4pt" o:ole="">
            <v:imagedata r:id="rId2029" o:title=""/>
          </v:shape>
          <o:OLEObject Type="Embed" ProgID="Equation.DSMT4" ShapeID="_x0000_i2017" DrawAspect="Content" ObjectID="_1350756613" r:id="rId2030"/>
        </w:object>
      </w:r>
      <w:r w:rsidRPr="004F2125">
        <w:t xml:space="preserve"> is the virtual effective fluid pressure, and </w:t>
      </w:r>
      <w:r w:rsidR="00D85C52" w:rsidRPr="00D85C52">
        <w:rPr>
          <w:position w:val="-6"/>
        </w:rPr>
        <w:object w:dxaOrig="440" w:dyaOrig="320" w14:anchorId="6E45E5D6">
          <v:shape id="_x0000_i2018" type="#_x0000_t75" style="width:22.1pt;height:16.4pt" o:ole="">
            <v:imagedata r:id="rId2031" o:title=""/>
          </v:shape>
          <o:OLEObject Type="Embed" ProgID="Equation.DSMT4" ShapeID="_x0000_i2018" DrawAspect="Content" ObjectID="_1350756614" r:id="rId2032"/>
        </w:object>
      </w:r>
      <w:r w:rsidRPr="004F2125">
        <w:t xml:space="preserve"> is the virtual molar energy of solute </w:t>
      </w:r>
      <w:r w:rsidR="00D85C52" w:rsidRPr="00D85C52">
        <w:rPr>
          <w:position w:val="-6"/>
        </w:rPr>
        <w:object w:dxaOrig="240" w:dyaOrig="220" w14:anchorId="0A8F32C3">
          <v:shape id="_x0000_i2019" type="#_x0000_t75" style="width:12.1pt;height:10.7pt" o:ole="">
            <v:imagedata r:id="rId2033" o:title=""/>
          </v:shape>
          <o:OLEObject Type="Embed" ProgID="Equation.DSMT4" ShapeID="_x0000_i2019" DrawAspect="Content" ObjectID="_1350756615" r:id="rId2034"/>
        </w:object>
      </w:r>
      <w:r w:rsidRPr="004F2125">
        <w:t xml:space="preserve">. Here, </w:t>
      </w:r>
      <w:r w:rsidR="00D85C52" w:rsidRPr="00D85C52">
        <w:rPr>
          <w:position w:val="-6"/>
        </w:rPr>
        <w:object w:dxaOrig="200" w:dyaOrig="279" w14:anchorId="329B2B99">
          <v:shape id="_x0000_i2020" type="#_x0000_t75" style="width:10pt;height:14.25pt" o:ole="">
            <v:imagedata r:id="rId2035" o:title=""/>
          </v:shape>
          <o:OLEObject Type="Embed" ProgID="Equation.DSMT4" ShapeID="_x0000_i2020" DrawAspect="Content" ObjectID="_1350756616" r:id="rId2036"/>
        </w:object>
      </w:r>
      <w:r w:rsidRPr="004F2125">
        <w:t xml:space="preserve"> represents the mixture domain in the spatial frame and </w:t>
      </w:r>
      <w:r w:rsidR="00D85C52" w:rsidRPr="00D85C52">
        <w:rPr>
          <w:position w:val="-4"/>
        </w:rPr>
        <w:object w:dxaOrig="300" w:dyaOrig="260" w14:anchorId="05E44E5F">
          <v:shape id="_x0000_i2021" type="#_x0000_t75" style="width:14.95pt;height:12.1pt" o:ole="">
            <v:imagedata r:id="rId2037" o:title=""/>
          </v:shape>
          <o:OLEObject Type="Embed" ProgID="Equation.DSMT4" ShapeID="_x0000_i2021" DrawAspect="Content" ObjectID="_1350756617" r:id="rId2038"/>
        </w:object>
      </w:r>
      <w:r w:rsidRPr="004F2125">
        <w:t xml:space="preserve"> is an elemental volume in </w:t>
      </w:r>
      <w:r w:rsidR="00D85C52" w:rsidRPr="00D85C52">
        <w:rPr>
          <w:position w:val="-6"/>
        </w:rPr>
        <w:object w:dxaOrig="200" w:dyaOrig="279" w14:anchorId="229F586C">
          <v:shape id="_x0000_i2022" type="#_x0000_t75" style="width:10pt;height:14.25pt" o:ole="">
            <v:imagedata r:id="rId2039" o:title=""/>
          </v:shape>
          <o:OLEObject Type="Embed" ProgID="Equation.DSMT4" ShapeID="_x0000_i2022" DrawAspect="Content" ObjectID="_1350756618" r:id="rId2040"/>
        </w:object>
      </w:r>
      <w:r w:rsidRPr="004F2125">
        <w:t xml:space="preserve">. Applying the divergence theorem, </w:t>
      </w:r>
      <w:r w:rsidR="00D85C52" w:rsidRPr="00D85C52">
        <w:rPr>
          <w:position w:val="-6"/>
        </w:rPr>
        <w:object w:dxaOrig="420" w:dyaOrig="279" w14:anchorId="560FECC4">
          <v:shape id="_x0000_i2023" type="#_x0000_t75" style="width:20.65pt;height:14.25pt" o:ole="">
            <v:imagedata r:id="rId2041" o:title=""/>
          </v:shape>
          <o:OLEObject Type="Embed" ProgID="Equation.DSMT4" ShapeID="_x0000_i2023" DrawAspect="Content" ObjectID="_1350756619" r:id="rId2042"/>
        </w:object>
      </w:r>
      <w:r w:rsidRPr="004F2125">
        <w:t xml:space="preserve"> may be split into internal and external contributions to the virtual work, </w:t>
      </w:r>
      <w:r w:rsidR="00D85C52" w:rsidRPr="00D85C52">
        <w:rPr>
          <w:position w:val="-12"/>
        </w:rPr>
        <w:object w:dxaOrig="1840" w:dyaOrig="360" w14:anchorId="3BFB0A9F">
          <v:shape id="_x0000_i2024" type="#_x0000_t75" style="width:91.25pt;height:18.55pt" o:ole="">
            <v:imagedata r:id="rId2043" o:title=""/>
          </v:shape>
          <o:OLEObject Type="Embed" ProgID="Equation.DSMT4" ShapeID="_x0000_i2024" DrawAspect="Content" ObjectID="_1350756620" r:id="rId2044"/>
        </w:object>
      </w:r>
      <w:r w:rsidRPr="004F2125">
        <w:t>, where</w:t>
      </w:r>
    </w:p>
    <w:p w14:paraId="2AFC2A82" w14:textId="77777777" w:rsidR="008A38F5" w:rsidRDefault="008A38F5" w:rsidP="00CB13D9">
      <w:pPr>
        <w:pStyle w:val="MTDisplayEquation"/>
      </w:pPr>
      <w:r>
        <w:tab/>
      </w:r>
      <w:r w:rsidR="003373C3" w:rsidRPr="00D85C52">
        <w:rPr>
          <w:position w:val="-92"/>
        </w:rPr>
        <w:object w:dxaOrig="5220" w:dyaOrig="2120" w14:anchorId="28D3536C">
          <v:shape id="_x0000_i2025" type="#_x0000_t75" style="width:261.6pt;height:106.2pt" o:ole="">
            <v:imagedata r:id="rId2045" o:title=""/>
          </v:shape>
          <o:OLEObject Type="Embed" ProgID="Equation.DSMT4" ShapeID="_x0000_i2025" DrawAspect="Content" ObjectID="_1350756621" r:id="rId204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118</w:instrText>
        </w:r>
      </w:fldSimple>
      <w:r>
        <w:instrText>)</w:instrText>
      </w:r>
      <w:r>
        <w:fldChar w:fldCharType="end"/>
      </w:r>
    </w:p>
    <w:p w14:paraId="26F786A8" w14:textId="77777777" w:rsidR="00A94B6B" w:rsidRPr="00A94B6B" w:rsidRDefault="00A94B6B" w:rsidP="00CB13D9">
      <w:proofErr w:type="gramStart"/>
      <w:r>
        <w:t>and</w:t>
      </w:r>
      <w:proofErr w:type="gramEnd"/>
    </w:p>
    <w:p w14:paraId="00F5B52D" w14:textId="77777777" w:rsidR="00A94B6B" w:rsidRPr="00A94B6B" w:rsidRDefault="00A94B6B" w:rsidP="00CB13D9">
      <w:pPr>
        <w:pStyle w:val="MTDisplayEquation"/>
      </w:pPr>
      <w:r>
        <w:tab/>
      </w:r>
      <w:r w:rsidR="00D85C52" w:rsidRPr="00D85C52">
        <w:rPr>
          <w:position w:val="-34"/>
        </w:rPr>
        <w:object w:dxaOrig="5500" w:dyaOrig="800" w14:anchorId="4E343205">
          <v:shape id="_x0000_i2026" type="#_x0000_t75" style="width:274.45pt;height:39.9pt" o:ole="">
            <v:imagedata r:id="rId2047" o:title=""/>
          </v:shape>
          <o:OLEObject Type="Embed" ProgID="Equation.DSMT4" ShapeID="_x0000_i2026" DrawAspect="Content" ObjectID="_1350756622" r:id="rId20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119</w:instrText>
        </w:r>
      </w:fldSimple>
      <w:r>
        <w:instrText>)</w:instrText>
      </w:r>
      <w:r>
        <w:fldChar w:fldCharType="end"/>
      </w:r>
    </w:p>
    <w:p w14:paraId="6D34202A" w14:textId="77777777" w:rsidR="00691C49" w:rsidRDefault="004F2125" w:rsidP="00CB13D9">
      <w:r w:rsidRPr="004F2125">
        <w:t xml:space="preserve">In these expressions, </w:t>
      </w:r>
      <w:r w:rsidR="00D85C52" w:rsidRPr="00D85C52">
        <w:rPr>
          <w:position w:val="-16"/>
        </w:rPr>
        <w:object w:dxaOrig="2820" w:dyaOrig="440" w14:anchorId="436FD736">
          <v:shape id="_x0000_i2027" type="#_x0000_t75" style="width:141.85pt;height:22.1pt" o:ole="">
            <v:imagedata r:id="rId2049" o:title=""/>
          </v:shape>
          <o:OLEObject Type="Embed" ProgID="Equation.DSMT4" ShapeID="_x0000_i2027" DrawAspect="Content" ObjectID="_1350756623" r:id="rId2050"/>
        </w:object>
      </w:r>
      <w:r w:rsidRPr="004F2125">
        <w:t xml:space="preserve">, </w:t>
      </w:r>
      <w:r w:rsidR="00D85C52" w:rsidRPr="00D85C52">
        <w:rPr>
          <w:position w:val="-6"/>
        </w:rPr>
        <w:object w:dxaOrig="320" w:dyaOrig="279" w14:anchorId="34A013F3">
          <v:shape id="_x0000_i2028" type="#_x0000_t75" style="width:16.4pt;height:14.25pt" o:ole="">
            <v:imagedata r:id="rId2051" o:title=""/>
          </v:shape>
          <o:OLEObject Type="Embed" ProgID="Equation.DSMT4" ShapeID="_x0000_i2028" DrawAspect="Content" ObjectID="_1350756624" r:id="rId2052"/>
        </w:object>
      </w:r>
      <w:r w:rsidRPr="004F2125">
        <w:t xml:space="preserve"> is the boundary of </w:t>
      </w:r>
      <w:r w:rsidR="00D85C52" w:rsidRPr="00D85C52">
        <w:rPr>
          <w:position w:val="-6"/>
        </w:rPr>
        <w:object w:dxaOrig="200" w:dyaOrig="279" w14:anchorId="7C2A293D">
          <v:shape id="_x0000_i2029" type="#_x0000_t75" style="width:10pt;height:14.25pt" o:ole="">
            <v:imagedata r:id="rId2053" o:title=""/>
          </v:shape>
          <o:OLEObject Type="Embed" ProgID="Equation.DSMT4" ShapeID="_x0000_i2029" DrawAspect="Content" ObjectID="_1350756625" r:id="rId2054"/>
        </w:object>
      </w:r>
      <w:r w:rsidRPr="004F2125">
        <w:t xml:space="preserve">, and </w:t>
      </w:r>
      <w:r w:rsidR="00691C49">
        <w:t>$</w:t>
      </w:r>
      <w:r w:rsidRPr="004F2125">
        <w:t>da</w:t>
      </w:r>
      <w:r w:rsidR="00691C49">
        <w:t>$</w:t>
      </w:r>
      <w:r w:rsidRPr="004F2125">
        <w:t xml:space="preserve"> is an elemental area on </w:t>
      </w:r>
      <w:r w:rsidR="00D85C52" w:rsidRPr="00D85C52">
        <w:rPr>
          <w:position w:val="-6"/>
        </w:rPr>
        <w:object w:dxaOrig="320" w:dyaOrig="279" w14:anchorId="787D12CD">
          <v:shape id="_x0000_i2030" type="#_x0000_t75" style="width:16.4pt;height:14.25pt" o:ole="">
            <v:imagedata r:id="rId2055" o:title=""/>
          </v:shape>
          <o:OLEObject Type="Embed" ProgID="Equation.DSMT4" ShapeID="_x0000_i2030" DrawAspect="Content" ObjectID="_1350756626" r:id="rId2056"/>
        </w:object>
      </w:r>
      <w:r w:rsidRPr="004F2125">
        <w:t xml:space="preserve">. In this finite element formulation, </w:t>
      </w:r>
      <w:r w:rsidR="00D85C52" w:rsidRPr="00D85C52">
        <w:rPr>
          <w:position w:val="-6"/>
        </w:rPr>
        <w:object w:dxaOrig="200" w:dyaOrig="220" w14:anchorId="7147363C">
          <v:shape id="_x0000_i2031" type="#_x0000_t75" style="width:10pt;height:10.7pt" o:ole="">
            <v:imagedata r:id="rId2057" o:title=""/>
          </v:shape>
          <o:OLEObject Type="Embed" ProgID="Equation.DSMT4" ShapeID="_x0000_i2031" DrawAspect="Content" ObjectID="_1350756627" r:id="rId2058"/>
        </w:object>
      </w:r>
      <w:r w:rsidRPr="004F2125">
        <w:t xml:space="preserve">, </w:t>
      </w:r>
      <w:r w:rsidR="00D85C52" w:rsidRPr="00D85C52">
        <w:rPr>
          <w:position w:val="-10"/>
        </w:rPr>
        <w:object w:dxaOrig="240" w:dyaOrig="320" w14:anchorId="53F88E10">
          <v:shape id="_x0000_i2032" type="#_x0000_t75" style="width:12.1pt;height:16.4pt" o:ole="">
            <v:imagedata r:id="rId2059" o:title=""/>
          </v:shape>
          <o:OLEObject Type="Embed" ProgID="Equation.DSMT4" ShapeID="_x0000_i2032" DrawAspect="Content" ObjectID="_1350756628" r:id="rId2060"/>
        </w:object>
      </w:r>
      <w:r w:rsidRPr="004F2125">
        <w:t xml:space="preserve"> and </w:t>
      </w:r>
      <w:r w:rsidR="00D85C52" w:rsidRPr="00D85C52">
        <w:rPr>
          <w:position w:val="-6"/>
        </w:rPr>
        <w:object w:dxaOrig="300" w:dyaOrig="320" w14:anchorId="016ED5CE">
          <v:shape id="_x0000_i2033" type="#_x0000_t75" style="width:14.95pt;height:16.4pt" o:ole="">
            <v:imagedata r:id="rId2061" o:title=""/>
          </v:shape>
          <o:OLEObject Type="Embed" ProgID="Equation.DSMT4" ShapeID="_x0000_i2033" DrawAspect="Content" ObjectID="_1350756629" r:id="rId2062"/>
        </w:object>
      </w:r>
      <w:r w:rsidRPr="004F2125">
        <w:t xml:space="preserve"> are used as nodal variables, and essential boundary conditions may be prescribed on these variables. Natural boundary conditions are prescribed to the mixture traction, </w:t>
      </w:r>
      <w:r w:rsidR="00D85C52" w:rsidRPr="00D85C52">
        <w:rPr>
          <w:position w:val="-6"/>
        </w:rPr>
        <w:object w:dxaOrig="820" w:dyaOrig="260" w14:anchorId="140CF916">
          <v:shape id="_x0000_i2034" type="#_x0000_t75" style="width:40.65pt;height:12.1pt" o:ole="">
            <v:imagedata r:id="rId2063" o:title=""/>
          </v:shape>
          <o:OLEObject Type="Embed" ProgID="Equation.DSMT4" ShapeID="_x0000_i2034" DrawAspect="Content" ObjectID="_1350756630" r:id="rId2064"/>
        </w:object>
      </w:r>
      <w:r w:rsidRPr="004F2125">
        <w:t xml:space="preserve">, normal fluid flux, </w:t>
      </w:r>
      <w:r w:rsidR="00D85C52" w:rsidRPr="00D85C52">
        <w:rPr>
          <w:position w:val="-12"/>
        </w:rPr>
        <w:object w:dxaOrig="999" w:dyaOrig="360" w14:anchorId="50BC6BC7">
          <v:shape id="_x0000_i2035" type="#_x0000_t75" style="width:49.9pt;height:18.55pt" o:ole="">
            <v:imagedata r:id="rId2065" o:title=""/>
          </v:shape>
          <o:OLEObject Type="Embed" ProgID="Equation.DSMT4" ShapeID="_x0000_i2035" DrawAspect="Content" ObjectID="_1350756631" r:id="rId2066"/>
        </w:object>
      </w:r>
      <w:r w:rsidRPr="004F2125">
        <w:t xml:space="preserve">, and normal solute flux, </w:t>
      </w:r>
      <w:r w:rsidR="00D85C52" w:rsidRPr="00D85C52">
        <w:rPr>
          <w:position w:val="-12"/>
        </w:rPr>
        <w:object w:dxaOrig="1020" w:dyaOrig="380" w14:anchorId="677F8BC4">
          <v:shape id="_x0000_i2036" type="#_x0000_t75" style="width:51.35pt;height:18.55pt" o:ole="">
            <v:imagedata r:id="rId2067" o:title=""/>
          </v:shape>
          <o:OLEObject Type="Embed" ProgID="Equation.DSMT4" ShapeID="_x0000_i2036" DrawAspect="Content" ObjectID="_1350756632" r:id="rId2068"/>
        </w:object>
      </w:r>
      <w:r w:rsidRPr="004F2125">
        <w:t xml:space="preserve">, where </w:t>
      </w:r>
      <w:r w:rsidR="00D85C52" w:rsidRPr="00D85C52">
        <w:rPr>
          <w:position w:val="-4"/>
        </w:rPr>
        <w:object w:dxaOrig="200" w:dyaOrig="200" w14:anchorId="2321D7E4">
          <v:shape id="_x0000_i2037" type="#_x0000_t75" style="width:10pt;height:10pt" o:ole="">
            <v:imagedata r:id="rId2069" o:title=""/>
          </v:shape>
          <o:OLEObject Type="Embed" ProgID="Equation.DSMT4" ShapeID="_x0000_i2037" DrawAspect="Content" ObjectID="_1350756633" r:id="rId2070"/>
        </w:object>
      </w:r>
      <w:r w:rsidRPr="004F2125">
        <w:t xml:space="preserve"> is the outward unit normal to </w:t>
      </w:r>
      <w:r w:rsidR="00D85C52" w:rsidRPr="00D85C52">
        <w:rPr>
          <w:position w:val="-6"/>
        </w:rPr>
        <w:object w:dxaOrig="320" w:dyaOrig="279" w14:anchorId="6463F8B4">
          <v:shape id="_x0000_i2038" type="#_x0000_t75" style="width:16.4pt;height:14.25pt" o:ole="">
            <v:imagedata r:id="rId2071" o:title=""/>
          </v:shape>
          <o:OLEObject Type="Embed" ProgID="Equation.DSMT4" ShapeID="_x0000_i2038" DrawAspect="Content" ObjectID="_1350756634" r:id="rId2072"/>
        </w:object>
      </w:r>
      <w:r w:rsidRPr="004F2125">
        <w:t xml:space="preserve">. To solve the system </w:t>
      </w:r>
      <w:r w:rsidR="00D85C52" w:rsidRPr="00D85C52">
        <w:rPr>
          <w:position w:val="-6"/>
        </w:rPr>
        <w:object w:dxaOrig="780" w:dyaOrig="279" w14:anchorId="6A48F80A">
          <v:shape id="_x0000_i2039" type="#_x0000_t75" style="width:39.2pt;height:14.25pt" o:ole="">
            <v:imagedata r:id="rId2073" o:title=""/>
          </v:shape>
          <o:OLEObject Type="Embed" ProgID="Equation.DSMT4" ShapeID="_x0000_i2039" DrawAspect="Content" ObjectID="_1350756635" r:id="rId2074"/>
        </w:object>
      </w:r>
      <w:r w:rsidRPr="004F2125">
        <w:t xml:space="preserve"> for nodal values </w:t>
      </w:r>
      <w:proofErr w:type="gramStart"/>
      <w:r w:rsidRPr="004F2125">
        <w:t>of</w:t>
      </w:r>
      <w:proofErr w:type="gramEnd"/>
      <w:r w:rsidRPr="004F2125">
        <w:t xml:space="preserve"> </w:t>
      </w:r>
      <w:r w:rsidR="00D85C52" w:rsidRPr="00D85C52">
        <w:rPr>
          <w:position w:val="-6"/>
        </w:rPr>
        <w:object w:dxaOrig="200" w:dyaOrig="220" w14:anchorId="0C6091FF">
          <v:shape id="_x0000_i2040" type="#_x0000_t75" style="width:10pt;height:10.7pt" o:ole="">
            <v:imagedata r:id="rId2075" o:title=""/>
          </v:shape>
          <o:OLEObject Type="Embed" ProgID="Equation.DSMT4" ShapeID="_x0000_i2040" DrawAspect="Content" ObjectID="_1350756636" r:id="rId2076"/>
        </w:object>
      </w:r>
      <w:r w:rsidRPr="004F2125">
        <w:t xml:space="preserve">, </w:t>
      </w:r>
      <w:r w:rsidR="00D85C52" w:rsidRPr="00D85C52">
        <w:rPr>
          <w:position w:val="-10"/>
        </w:rPr>
        <w:object w:dxaOrig="240" w:dyaOrig="320" w14:anchorId="6FCD8880">
          <v:shape id="_x0000_i2041" type="#_x0000_t75" style="width:12.1pt;height:16.4pt" o:ole="">
            <v:imagedata r:id="rId2077" o:title=""/>
          </v:shape>
          <o:OLEObject Type="Embed" ProgID="Equation.DSMT4" ShapeID="_x0000_i2041" DrawAspect="Content" ObjectID="_1350756637" r:id="rId2078"/>
        </w:object>
      </w:r>
      <w:r w:rsidRPr="004F2125">
        <w:t xml:space="preserve"> and </w:t>
      </w:r>
      <w:r w:rsidR="00D85C52" w:rsidRPr="00D85C52">
        <w:rPr>
          <w:position w:val="-6"/>
        </w:rPr>
        <w:object w:dxaOrig="300" w:dyaOrig="320" w14:anchorId="3AFA7E6D">
          <v:shape id="_x0000_i2042" type="#_x0000_t75" style="width:14.95pt;height:16.4pt" o:ole="">
            <v:imagedata r:id="rId2079" o:title=""/>
          </v:shape>
          <o:OLEObject Type="Embed" ProgID="Equation.DSMT4" ShapeID="_x0000_i2042" DrawAspect="Content" ObjectID="_1350756638" r:id="rId2080"/>
        </w:object>
      </w:r>
      <w:r w:rsidRPr="004F2125">
        <w:t xml:space="preserve">, it is necessary to linearize these equations, as shown for example in </w:t>
      </w:r>
      <w:r w:rsidR="001700D6">
        <w:t>Sections </w:t>
      </w:r>
      <w:r w:rsidR="001700D6">
        <w:fldChar w:fldCharType="begin"/>
      </w:r>
      <w:r w:rsidR="001700D6">
        <w:instrText xml:space="preserve"> REF _Ref191695102 \r \h </w:instrText>
      </w:r>
      <w:r w:rsidR="001700D6">
        <w:fldChar w:fldCharType="separate"/>
      </w:r>
      <w:r w:rsidR="008D52AD">
        <w:t>3.3.1</w:t>
      </w:r>
      <w:r w:rsidR="001700D6">
        <w:fldChar w:fldCharType="end"/>
      </w:r>
      <w:r w:rsidR="001700D6">
        <w:t>-</w:t>
      </w:r>
      <w:r w:rsidR="001700D6">
        <w:fldChar w:fldCharType="begin"/>
      </w:r>
      <w:r w:rsidR="001700D6">
        <w:instrText xml:space="preserve"> REF _Ref191695106 \r \h </w:instrText>
      </w:r>
      <w:r w:rsidR="001700D6">
        <w:fldChar w:fldCharType="separate"/>
      </w:r>
      <w:r w:rsidR="008D52AD">
        <w:t>3.3.2</w:t>
      </w:r>
      <w:r w:rsidR="001700D6">
        <w:fldChar w:fldCharType="end"/>
      </w:r>
      <w:r w:rsidR="001700D6">
        <w:t xml:space="preserve"> for biphasic-solute materials</w:t>
      </w:r>
      <w:r w:rsidRPr="004F2125">
        <w:t xml:space="preserve">.  If the mixture is charged, it is also necessary to solve for the electric potential </w:t>
      </w:r>
      <w:r w:rsidR="00D85C52" w:rsidRPr="00D85C52">
        <w:rPr>
          <w:position w:val="-10"/>
        </w:rPr>
        <w:object w:dxaOrig="240" w:dyaOrig="260" w14:anchorId="36D0F30A">
          <v:shape id="_x0000_i2043" type="#_x0000_t75" style="width:12.1pt;height:12.1pt" o:ole="">
            <v:imagedata r:id="rId2081" o:title=""/>
          </v:shape>
          <o:OLEObject Type="Embed" ProgID="Equation.DSMT4" ShapeID="_x0000_i2043" DrawAspect="Content" ObjectID="_1350756639" r:id="rId2082"/>
        </w:object>
      </w:r>
      <w:r w:rsidRPr="004F2125">
        <w:t xml:space="preserve"> by solving the algebraic relation of the electroneutrality condition in</w:t>
      </w:r>
      <w:r w:rsidR="001700D6">
        <w:t xml:space="preserve"> </w:t>
      </w:r>
      <w:r w:rsidR="001700D6">
        <w:fldChar w:fldCharType="begin"/>
      </w:r>
      <w:r w:rsidR="001700D6">
        <w:instrText xml:space="preserve"> GOTOBUTTON ZEqnNum814726  \* MERGEFORMAT </w:instrText>
      </w:r>
      <w:fldSimple w:instr=" REF ZEqnNum814726 \* Charformat \! \* MERGEFORMAT ">
        <w:r w:rsidR="008D52AD">
          <w:instrText>(2.118)</w:instrText>
        </w:r>
      </w:fldSimple>
      <w:r w:rsidR="001700D6">
        <w:fldChar w:fldCharType="end"/>
      </w:r>
      <w:r w:rsidRPr="004F2125">
        <w:t>, which may be rewritten as</w:t>
      </w:r>
    </w:p>
    <w:p w14:paraId="03C2DA88" w14:textId="77777777" w:rsidR="00691C49" w:rsidRDefault="00691C49" w:rsidP="004F2125">
      <w:r>
        <w:t xml:space="preserve"> </w:t>
      </w:r>
    </w:p>
    <w:p w14:paraId="65464861" w14:textId="77777777" w:rsidR="00691C49" w:rsidRDefault="00691C49" w:rsidP="00691C49">
      <w:pPr>
        <w:pStyle w:val="MTDisplayEquation"/>
      </w:pPr>
      <w:r>
        <w:tab/>
      </w:r>
      <w:r w:rsidR="00D85C52" w:rsidRPr="00D85C52">
        <w:rPr>
          <w:position w:val="-30"/>
        </w:rPr>
        <w:object w:dxaOrig="2060" w:dyaOrig="560" w14:anchorId="09089F80">
          <v:shape id="_x0000_i2044" type="#_x0000_t75" style="width:102.65pt;height:27.8pt" o:ole="">
            <v:imagedata r:id="rId2083" o:title=""/>
          </v:shape>
          <o:OLEObject Type="Embed" ProgID="Equation.DSMT4" ShapeID="_x0000_i2044" DrawAspect="Content" ObjectID="_1350756640" r:id="rId20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120</w:instrText>
        </w:r>
      </w:fldSimple>
      <w:r>
        <w:instrText>)</w:instrText>
      </w:r>
      <w:r>
        <w:fldChar w:fldCharType="end"/>
      </w:r>
    </w:p>
    <w:p w14:paraId="54539B30" w14:textId="77777777" w:rsidR="00691C49" w:rsidRDefault="004F2125" w:rsidP="00CB13D9">
      <w:r w:rsidRPr="004F2125">
        <w:t>In the special case of a triphasic mixture, where solutes consist of two counter-ions (</w:t>
      </w:r>
      <w:r w:rsidR="00D85C52" w:rsidRPr="00D85C52">
        <w:rPr>
          <w:position w:val="-10"/>
        </w:rPr>
        <w:object w:dxaOrig="840" w:dyaOrig="279" w14:anchorId="2ADBB550">
          <v:shape id="_x0000_i2045" type="#_x0000_t75" style="width:42.75pt;height:14.25pt" o:ole="">
            <v:imagedata r:id="rId2085" o:title=""/>
          </v:shape>
          <o:OLEObject Type="Embed" ProgID="Equation.DSMT4" ShapeID="_x0000_i2045" DrawAspect="Content" ObjectID="_1350756641" r:id="rId2086"/>
        </w:object>
      </w:r>
      <w:r w:rsidRPr="004F2125">
        <w:t>), this equation may be solved in closed form to produce</w:t>
      </w:r>
    </w:p>
    <w:p w14:paraId="26755422" w14:textId="77777777" w:rsidR="00691C49" w:rsidRDefault="00691C49" w:rsidP="00691C49">
      <w:pPr>
        <w:pStyle w:val="MTDisplayEquation"/>
      </w:pPr>
      <w:r>
        <w:lastRenderedPageBreak/>
        <w:tab/>
      </w:r>
      <w:r w:rsidR="00D85C52" w:rsidRPr="00D85C52">
        <w:rPr>
          <w:position w:val="-52"/>
        </w:rPr>
        <w:object w:dxaOrig="5220" w:dyaOrig="1160" w14:anchorId="49C7804D">
          <v:shape id="_x0000_i2046" type="#_x0000_t75" style="width:261.6pt;height:57.75pt" o:ole="">
            <v:imagedata r:id="rId2087" o:title=""/>
          </v:shape>
          <o:OLEObject Type="Embed" ProgID="Equation.DSMT4" ShapeID="_x0000_i2046" DrawAspect="Content" ObjectID="_1350756642" r:id="rId2088"/>
        </w:object>
      </w:r>
      <w:r>
        <w:t xml:space="preserve">, </w:t>
      </w:r>
      <w:r w:rsidR="00D85C52" w:rsidRPr="00D85C52">
        <w:rPr>
          <w:position w:val="-10"/>
        </w:rPr>
        <w:object w:dxaOrig="840" w:dyaOrig="279" w14:anchorId="0591D355">
          <v:shape id="_x0000_i2047" type="#_x0000_t75" style="width:42.75pt;height:14.25pt" o:ole="">
            <v:imagedata r:id="rId2089" o:title=""/>
          </v:shape>
          <o:OLEObject Type="Embed" ProgID="Equation.DSMT4" ShapeID="_x0000_i2047" DrawAspect="Content" ObjectID="_1350756643" r:id="rId209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121</w:instrText>
        </w:r>
      </w:fldSimple>
      <w:r>
        <w:instrText>)</w:instrText>
      </w:r>
      <w:r>
        <w:fldChar w:fldCharType="end"/>
      </w:r>
    </w:p>
    <w:p w14:paraId="7E297211" w14:textId="77777777" w:rsidR="004F2125" w:rsidRDefault="004F2125" w:rsidP="00CB13D9">
      <w:r w:rsidRPr="004F2125">
        <w:t>Only the positive root is valid in the argument of the logarithm function.</w:t>
      </w:r>
    </w:p>
    <w:p w14:paraId="1709EE97" w14:textId="77777777" w:rsidR="008B3EFC" w:rsidRDefault="008B3EFC" w:rsidP="00F75A04">
      <w:pPr>
        <w:pStyle w:val="Heading3"/>
      </w:pPr>
      <w:bookmarkStart w:id="226" w:name="_Toc387680158"/>
      <w:r>
        <w:t>Chemical Reactions</w:t>
      </w:r>
      <w:bookmarkEnd w:id="226"/>
    </w:p>
    <w:p w14:paraId="7312C66F" w14:textId="77777777" w:rsidR="008B3EFC" w:rsidRPr="008B3EFC" w:rsidRDefault="008B3EFC">
      <w:pPr>
        <w:jc w:val="left"/>
      </w:pPr>
      <w:r>
        <w:t xml:space="preserve">The contribution to </w:t>
      </w:r>
      <w:r w:rsidRPr="00490078">
        <w:rPr>
          <w:position w:val="-6"/>
        </w:rPr>
        <w:object w:dxaOrig="420" w:dyaOrig="279" w14:anchorId="466510B0">
          <v:shape id="_x0000_i2048" type="#_x0000_t75" style="width:20.65pt;height:14.25pt" o:ole="">
            <v:imagedata r:id="rId2091" o:title=""/>
          </v:shape>
          <o:OLEObject Type="Embed" ProgID="Equation.DSMT4" ShapeID="_x0000_i2048" DrawAspect="Content" ObjectID="_1350756644" r:id="rId2092"/>
        </w:object>
      </w:r>
      <w:r>
        <w:t xml:space="preserve"> due to chemical reactions is given by </w:t>
      </w:r>
      <w:r w:rsidRPr="008B3EFC">
        <w:rPr>
          <w:position w:val="-6"/>
        </w:rPr>
        <w:object w:dxaOrig="380" w:dyaOrig="279" w14:anchorId="2E3DFB3E">
          <v:shape id="_x0000_i2049" type="#_x0000_t75" style="width:18.55pt;height:14.25pt" o:ole="">
            <v:imagedata r:id="rId2093" o:title=""/>
          </v:shape>
          <o:OLEObject Type="Embed" ProgID="Equation.DSMT4" ShapeID="_x0000_i2049" DrawAspect="Content" ObjectID="_1350756645" r:id="rId2094"/>
        </w:object>
      </w:r>
      <w:r>
        <w:t>, where</w:t>
      </w:r>
    </w:p>
    <w:p w14:paraId="32537747" w14:textId="77777777" w:rsidR="008B3EFC" w:rsidRDefault="008B3EFC" w:rsidP="008B3EFC">
      <w:pPr>
        <w:pStyle w:val="MTDisplayEquation"/>
      </w:pPr>
      <w:r>
        <w:tab/>
      </w:r>
      <w:r w:rsidR="00D1791B" w:rsidRPr="008B3EFC">
        <w:rPr>
          <w:position w:val="-28"/>
        </w:rPr>
        <w:object w:dxaOrig="4840" w:dyaOrig="560" w14:anchorId="1ADC420E">
          <v:shape id="_x0000_i2050" type="#_x0000_t75" style="width:242.4pt;height:27.8pt" o:ole="">
            <v:imagedata r:id="rId2095" o:title=""/>
          </v:shape>
          <o:OLEObject Type="Embed" ProgID="Equation.DSMT4" ShapeID="_x0000_i2050" DrawAspect="Content" ObjectID="_1350756646" r:id="rId2096"/>
        </w:object>
      </w:r>
      <w:r w:rsidR="00D1791B">
        <w:t>.</w:t>
      </w:r>
      <w:r>
        <w:tab/>
      </w:r>
      <w:r w:rsidR="008B107E">
        <w:t>(3.122)</w:t>
      </w:r>
    </w:p>
    <w:p w14:paraId="4713A873" w14:textId="77777777" w:rsidR="008B3EFC" w:rsidRPr="008B3EFC" w:rsidRDefault="008B3EFC" w:rsidP="008B3EFC">
      <w:r w:rsidRPr="008B3EFC">
        <w:t>.</w:t>
      </w:r>
    </w:p>
    <w:p w14:paraId="58320C75" w14:textId="77777777" w:rsidR="008C7882" w:rsidRDefault="008C7882" w:rsidP="008C7882">
      <w:pPr>
        <w:pStyle w:val="Heading2"/>
      </w:pPr>
      <w:bookmarkStart w:id="227" w:name="_Toc387680159"/>
      <w:r>
        <w:t xml:space="preserve">Newton-Raphson </w:t>
      </w:r>
      <w:r w:rsidR="0081541F">
        <w:t>M</w:t>
      </w:r>
      <w:r>
        <w:t>ethod</w:t>
      </w:r>
      <w:bookmarkEnd w:id="227"/>
    </w:p>
    <w:p w14:paraId="1314C5B0" w14:textId="77777777" w:rsidR="008C7882" w:rsidRDefault="008C7882" w:rsidP="008C7882">
      <w:r>
        <w:t xml:space="preserve">The Newton-Raphson method (also known as “Newton’s method”, “Full Newton method” or “the Newton method”) is the basis for solving the nonlinear finite element equations. This section will describe the </w:t>
      </w:r>
      <w:r>
        <w:rPr>
          <w:i/>
        </w:rPr>
        <w:t xml:space="preserve">Full Newton </w:t>
      </w:r>
      <w:r w:rsidRPr="00190F11">
        <w:rPr>
          <w:i/>
        </w:rPr>
        <w:t>method</w:t>
      </w:r>
      <w:r>
        <w:t xml:space="preserve"> and the Broyden-Fletcher-Goldfarb-Shanno (BFGS) method </w:t>
      </w:r>
      <w:r>
        <w:fldChar w:fldCharType="begin"/>
      </w:r>
      <w:r w:rsidR="00A56950">
        <w:instrText xml:space="preserve"> ADDIN EN.CITE &lt;EndNote&gt;&lt;Cite&gt;&lt;Author&gt;Matthies&lt;/Author&gt;&lt;Year&gt;1979&lt;/Year&gt;&lt;RecNum&gt;8&lt;/RecNum&gt;&lt;DisplayText&gt;[30]&lt;/DisplayText&gt;&lt;record&gt;&lt;rec-number&gt;8&lt;/rec-number&gt;&lt;foreign-keys&gt;&lt;key app="EN" db-id="xxf0rdw27fzf0ie5dv9xdazn9pr5svpwws09"&gt;8&lt;/key&gt;&lt;/foreign-keys&gt;&lt;ref-type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A56950">
          <w:rPr>
            <w:noProof/>
          </w:rPr>
          <w:t>30</w:t>
        </w:r>
      </w:hyperlink>
      <w:r w:rsidR="00A56950">
        <w:rPr>
          <w:noProof/>
        </w:rPr>
        <w:t>]</w:t>
      </w:r>
      <w:r>
        <w:fldChar w:fldCharType="end"/>
      </w:r>
      <w:r>
        <w:t xml:space="preserve">. The latter variation is actually a </w:t>
      </w:r>
      <w:r w:rsidRPr="00F83378">
        <w:rPr>
          <w:i/>
        </w:rPr>
        <w:t>quasi-Newton method</w:t>
      </w:r>
      <w:r>
        <w:t xml:space="preserve">.  It is important since it provides several advantages over the full Newton method and it is this method that is implemented in FEBio </w:t>
      </w:r>
      <w:r>
        <w:fldChar w:fldCharType="begin"/>
      </w:r>
      <w:r w:rsidR="00A56950">
        <w:instrText xml:space="preserve"> ADDIN EN.CITE &lt;EndNote&gt;&lt;Cite&gt;&lt;Author&gt;Matthies&lt;/Author&gt;&lt;Year&gt;1979&lt;/Year&gt;&lt;RecNum&gt;8&lt;/RecNum&gt;&lt;DisplayText&gt;[30]&lt;/DisplayText&gt;&lt;record&gt;&lt;rec-number&gt;8&lt;/rec-number&gt;&lt;foreign-keys&gt;&lt;key app="EN" db-id="xxf0rdw27fzf0ie5dv9xdazn9pr5svpwws09"&gt;8&lt;/key&gt;&lt;/foreign-keys&gt;&lt;ref-type name="Journal Article"&gt;17&lt;/ref-type&gt;&lt;contributors&gt;&lt;authors&gt;&lt;author&gt;Matthies, H.&lt;/author&gt;&lt;author&gt;Strang, G.&lt;/author&gt;&lt;/authors&gt;&lt;/contributors&gt;&lt;titles&gt;&lt;title&gt;The solution of nonlinear finite element equations&lt;/title&gt;&lt;secondary-title&gt;Intl J Num Meth Eng&lt;/secondary-title&gt;&lt;alt-title&gt;Int J Numer Methods Eng&lt;/alt-title&gt;&lt;short-title&gt;Int J Numer Methods Eng&lt;/short-title&gt;&lt;/titles&gt;&lt;pages&gt;1613-26&lt;/pages&gt;&lt;volume&gt;14&lt;/volume&gt;&lt;dates&gt;&lt;year&gt;1979&lt;/year&gt;&lt;/dates&gt;&lt;urls&gt;&lt;/urls&gt;&lt;/record&gt;&lt;/Cite&gt;&lt;/EndNote&gt;</w:instrText>
      </w:r>
      <w:r>
        <w:fldChar w:fldCharType="separate"/>
      </w:r>
      <w:r w:rsidR="00A56950">
        <w:rPr>
          <w:noProof/>
        </w:rPr>
        <w:t>[</w:t>
      </w:r>
      <w:hyperlink w:anchor="_ENREF_30" w:tooltip="Matthies, 1979 #8" w:history="1">
        <w:r w:rsidR="00A56950">
          <w:rPr>
            <w:noProof/>
          </w:rPr>
          <w:t>30</w:t>
        </w:r>
      </w:hyperlink>
      <w:r w:rsidR="00A56950">
        <w:rPr>
          <w:noProof/>
        </w:rPr>
        <w:t>]</w:t>
      </w:r>
      <w:r>
        <w:fldChar w:fldCharType="end"/>
      </w:r>
      <w:r>
        <w:t>.</w:t>
      </w:r>
    </w:p>
    <w:p w14:paraId="1EF0BAF8" w14:textId="77777777" w:rsidR="008C7882" w:rsidRDefault="008C7882" w:rsidP="008C7882"/>
    <w:p w14:paraId="14418141" w14:textId="77777777" w:rsidR="008C7882" w:rsidRDefault="008C7882" w:rsidP="008C7882">
      <w:pPr>
        <w:pStyle w:val="Heading3"/>
      </w:pPr>
      <w:bookmarkStart w:id="228" w:name="_Toc387680160"/>
      <w:r>
        <w:t>Full Newton Method</w:t>
      </w:r>
      <w:bookmarkEnd w:id="228"/>
    </w:p>
    <w:p w14:paraId="30086731" w14:textId="77777777" w:rsidR="008C7882" w:rsidRDefault="008C7882" w:rsidP="008C7882">
      <w:r>
        <w:t xml:space="preserve">The Newton-Raphson equation </w:t>
      </w:r>
      <w:r>
        <w:fldChar w:fldCharType="begin"/>
      </w:r>
      <w:r>
        <w:instrText xml:space="preserve"> GOTOBUTTON ZEqnNum927486  \* MERGEFORMAT </w:instrText>
      </w:r>
      <w:fldSimple w:instr=" REF ZEqnNum927486 \! \* MERGEFORMAT ">
        <w:r w:rsidR="008D52AD">
          <w:instrText>(3.3)</w:instrText>
        </w:r>
      </w:fldSimple>
      <w:r>
        <w:fldChar w:fldCharType="end"/>
      </w:r>
      <w:r>
        <w:t xml:space="preserve"> can be written in terms of the discretized equilibrium equations that were derived in the previous section as follows:</w:t>
      </w:r>
    </w:p>
    <w:p w14:paraId="4D6B8EB4" w14:textId="77777777" w:rsidR="008C7882" w:rsidRDefault="008C7882" w:rsidP="008C7882">
      <w:pPr>
        <w:pStyle w:val="MTDisplayEquation"/>
      </w:pPr>
      <w:r>
        <w:tab/>
      </w:r>
      <w:r w:rsidR="00D85C52" w:rsidRPr="00D85C52">
        <w:rPr>
          <w:position w:val="-6"/>
        </w:rPr>
        <w:object w:dxaOrig="2100" w:dyaOrig="320" w14:anchorId="0EDEE656">
          <v:shape id="_x0000_i2051" type="#_x0000_t75" style="width:104.8pt;height:16.4pt" o:ole="">
            <v:imagedata r:id="rId2097" o:title=""/>
          </v:shape>
          <o:OLEObject Type="Embed" ProgID="Equation.DSMT4" ShapeID="_x0000_i2051" DrawAspect="Content" ObjectID="_1350756647" r:id="rId209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122</w:instrText>
        </w:r>
      </w:fldSimple>
      <w:r>
        <w:instrText>)</w:instrText>
      </w:r>
      <w:r>
        <w:fldChar w:fldCharType="end"/>
      </w:r>
    </w:p>
    <w:p w14:paraId="324E694E" w14:textId="77777777" w:rsidR="008C7882" w:rsidRDefault="008C7882" w:rsidP="008C7882">
      <w:r>
        <w:t xml:space="preserve">Since the virtual velocities </w:t>
      </w:r>
      <w:r w:rsidR="00D85C52" w:rsidRPr="00D85C52">
        <w:rPr>
          <w:position w:val="-6"/>
        </w:rPr>
        <w:object w:dxaOrig="340" w:dyaOrig="279" w14:anchorId="18371D27">
          <v:shape id="_x0000_i2052" type="#_x0000_t75" style="width:17.1pt;height:14.25pt" o:ole="">
            <v:imagedata r:id="rId2099" o:title=""/>
          </v:shape>
          <o:OLEObject Type="Embed" ProgID="Equation.DSMT4" ShapeID="_x0000_i2052" DrawAspect="Content" ObjectID="_1350756648" r:id="rId2100"/>
        </w:object>
      </w:r>
      <w:r>
        <w:t>are arbitrary, a discretized Newton-Raphson scheme can be formulated as follows:</w:t>
      </w:r>
    </w:p>
    <w:p w14:paraId="052AADFB" w14:textId="77777777" w:rsidR="008C7882" w:rsidRDefault="008C7882" w:rsidP="008C7882">
      <w:pPr>
        <w:pStyle w:val="MTDisplayEquation"/>
      </w:pPr>
      <w:r>
        <w:tab/>
      </w:r>
      <w:r w:rsidR="00D85C52" w:rsidRPr="00D85C52">
        <w:rPr>
          <w:position w:val="-14"/>
        </w:rPr>
        <w:object w:dxaOrig="3460" w:dyaOrig="400" w14:anchorId="15662595">
          <v:shape id="_x0000_i2053" type="#_x0000_t75" style="width:173.25pt;height:19.25pt" o:ole="">
            <v:imagedata r:id="rId2101" o:title=""/>
          </v:shape>
          <o:OLEObject Type="Embed" ProgID="Equation.DSMT4" ShapeID="_x0000_i2053" DrawAspect="Content" ObjectID="_1350756649" r:id="rId2102"/>
        </w:object>
      </w:r>
      <w:r>
        <w:t>.</w:t>
      </w:r>
      <w:r>
        <w:tab/>
      </w:r>
      <w:r>
        <w:fldChar w:fldCharType="begin"/>
      </w:r>
      <w:r>
        <w:instrText xml:space="preserve"> MACROBUTTON MTPlaceRef \* MERGEFORMAT </w:instrText>
      </w:r>
      <w:fldSimple w:instr=" SEQ MTEqn \h \* MERGEFORMAT "/>
      <w:bookmarkStart w:id="229" w:name="ZEqnNum957438"/>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123</w:instrText>
        </w:r>
      </w:fldSimple>
      <w:r>
        <w:instrText>)</w:instrText>
      </w:r>
      <w:bookmarkEnd w:id="229"/>
      <w:r>
        <w:fldChar w:fldCharType="end"/>
      </w:r>
    </w:p>
    <w:p w14:paraId="51612517" w14:textId="77777777" w:rsidR="008C7882" w:rsidRDefault="008C7882" w:rsidP="008C7882">
      <w:r>
        <w:t xml:space="preserve">This is the basis of the Newton-Raphson method. For each iteration </w:t>
      </w:r>
      <w:r w:rsidRPr="00F83378">
        <w:rPr>
          <w:i/>
        </w:rPr>
        <w:t>k</w:t>
      </w:r>
      <w:r>
        <w:t xml:space="preserve">, both the stiffness matrix and the residual vector are re-evaluated and a displacement increment </w:t>
      </w:r>
      <w:r>
        <w:rPr>
          <w:b/>
        </w:rPr>
        <w:t xml:space="preserve">u </w:t>
      </w:r>
      <w:r>
        <w:t xml:space="preserve">is calculated by pre-multiplying both sides of the above equation by </w:t>
      </w:r>
      <w:r w:rsidR="00D85C52" w:rsidRPr="00D85C52">
        <w:rPr>
          <w:position w:val="-4"/>
        </w:rPr>
        <w:object w:dxaOrig="420" w:dyaOrig="300" w14:anchorId="0ABC7264">
          <v:shape id="_x0000_i2054" type="#_x0000_t75" style="width:20.65pt;height:14.95pt" o:ole="">
            <v:imagedata r:id="rId2103" o:title=""/>
          </v:shape>
          <o:OLEObject Type="Embed" ProgID="Equation.DSMT4" ShapeID="_x0000_i2054" DrawAspect="Content" ObjectID="_1350756650" r:id="rId2104"/>
        </w:object>
      </w:r>
      <w:r>
        <w:t xml:space="preserve">. This procedure is repeated until some convergence criteria are satisfied. </w:t>
      </w:r>
    </w:p>
    <w:p w14:paraId="16D8B1F5" w14:textId="77777777" w:rsidR="008C7882" w:rsidRDefault="008C7882" w:rsidP="008C7882"/>
    <w:p w14:paraId="122FCC3D" w14:textId="77777777" w:rsidR="008C7882" w:rsidRPr="00332769" w:rsidRDefault="008C7882" w:rsidP="008C7882">
      <w:r>
        <w:t xml:space="preserve">The formation of the stiffness matrix and, especially, calculation of its inverse, are computationally expensive. Quasi-Newton methods do not require the reevaluation of the stiffness matrix </w:t>
      </w:r>
      <w:proofErr w:type="gramStart"/>
      <w:r>
        <w:t>for every iteration</w:t>
      </w:r>
      <w:proofErr w:type="gramEnd"/>
      <w:r>
        <w:t>. Instead, a quick update is calculated. One particular method that has been quite successful in the field of computational solid mechanics is the BFGS method, which is described in the next section.</w:t>
      </w:r>
    </w:p>
    <w:p w14:paraId="4EBAF788" w14:textId="77777777" w:rsidR="008C7882" w:rsidRDefault="008C7882" w:rsidP="008C7882"/>
    <w:p w14:paraId="75B6FF29" w14:textId="77777777" w:rsidR="008C7882" w:rsidRDefault="008C7882" w:rsidP="008C7882">
      <w:pPr>
        <w:pStyle w:val="Heading3"/>
      </w:pPr>
      <w:bookmarkStart w:id="230" w:name="_Toc387680161"/>
      <w:r>
        <w:t>BFGS Method</w:t>
      </w:r>
      <w:bookmarkEnd w:id="230"/>
    </w:p>
    <w:p w14:paraId="0867B12C" w14:textId="77777777" w:rsidR="008C7882" w:rsidRDefault="008C7882" w:rsidP="008C7882">
      <w:r>
        <w:t>The BFGS method updates the stiffness matrix (or rather its inverse) to provide an approximation to the exact matrix. A displacement increment is defined as</w:t>
      </w:r>
    </w:p>
    <w:p w14:paraId="0D04A068" w14:textId="77777777" w:rsidR="008C7882" w:rsidRDefault="008C7882" w:rsidP="008C7882">
      <w:pPr>
        <w:pStyle w:val="MTDisplayEquation"/>
      </w:pPr>
      <w:r>
        <w:lastRenderedPageBreak/>
        <w:tab/>
      </w:r>
      <w:r w:rsidR="00D85C52" w:rsidRPr="00D85C52">
        <w:rPr>
          <w:position w:val="-12"/>
        </w:rPr>
        <w:object w:dxaOrig="1340" w:dyaOrig="360" w14:anchorId="7A7D0EB6">
          <v:shape id="_x0000_i2055" type="#_x0000_t75" style="width:67pt;height:18.55pt" o:ole="">
            <v:imagedata r:id="rId2105" o:title=""/>
          </v:shape>
          <o:OLEObject Type="Embed" ProgID="Equation.DSMT4" ShapeID="_x0000_i2055" DrawAspect="Content" ObjectID="_1350756651" r:id="rId2106"/>
        </w:object>
      </w:r>
      <w:r>
        <w:t>,</w:t>
      </w:r>
      <w:r>
        <w:tab/>
      </w:r>
      <w:r>
        <w:fldChar w:fldCharType="begin"/>
      </w:r>
      <w:r>
        <w:instrText xml:space="preserve"> MACROBUTTON MTPlaceRef \* MERGEFORMAT </w:instrText>
      </w:r>
      <w:fldSimple w:instr=" SEQ MTEqn \h \* MERGEFORMAT "/>
      <w:bookmarkStart w:id="231" w:name="ZEqnNum814327"/>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124</w:instrText>
        </w:r>
      </w:fldSimple>
      <w:r>
        <w:instrText>)</w:instrText>
      </w:r>
      <w:bookmarkEnd w:id="231"/>
      <w:r>
        <w:fldChar w:fldCharType="end"/>
      </w:r>
    </w:p>
    <w:p w14:paraId="058A6AD6" w14:textId="77777777" w:rsidR="008C7882" w:rsidRDefault="008C7882" w:rsidP="008C7882">
      <w:proofErr w:type="gramStart"/>
      <w:r>
        <w:t>and</w:t>
      </w:r>
      <w:proofErr w:type="gramEnd"/>
      <w:r>
        <w:t xml:space="preserve"> an increment in the residual is defined as</w:t>
      </w:r>
    </w:p>
    <w:p w14:paraId="2A3137EF" w14:textId="77777777" w:rsidR="008C7882" w:rsidRDefault="008C7882" w:rsidP="008C7882">
      <w:pPr>
        <w:pStyle w:val="MTDisplayEquation"/>
      </w:pPr>
      <w:r>
        <w:tab/>
      </w:r>
      <w:r w:rsidR="00D85C52" w:rsidRPr="00D85C52">
        <w:rPr>
          <w:position w:val="-12"/>
        </w:rPr>
        <w:object w:dxaOrig="1520" w:dyaOrig="360" w14:anchorId="2AAA58A6">
          <v:shape id="_x0000_i2056" type="#_x0000_t75" style="width:75.55pt;height:18.55pt" o:ole="">
            <v:imagedata r:id="rId2107" o:title=""/>
          </v:shape>
          <o:OLEObject Type="Embed" ProgID="Equation.DSMT4" ShapeID="_x0000_i2056" DrawAspect="Content" ObjectID="_1350756652" r:id="rId2108"/>
        </w:object>
      </w:r>
      <w:r>
        <w:t>.</w:t>
      </w:r>
      <w:r>
        <w:tab/>
      </w:r>
      <w:r>
        <w:fldChar w:fldCharType="begin"/>
      </w:r>
      <w:r>
        <w:instrText xml:space="preserve"> MACROBUTTON MTPlaceRef \* MERGEFORMAT </w:instrText>
      </w:r>
      <w:fldSimple w:instr=" SEQ MTEqn \h \* MERGEFORMAT "/>
      <w:bookmarkStart w:id="232" w:name="ZEqnNum799904"/>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125</w:instrText>
        </w:r>
      </w:fldSimple>
      <w:r>
        <w:instrText>)</w:instrText>
      </w:r>
      <w:bookmarkEnd w:id="232"/>
      <w:r>
        <w:fldChar w:fldCharType="end"/>
      </w:r>
    </w:p>
    <w:p w14:paraId="3D3B9B66" w14:textId="77777777" w:rsidR="008C7882" w:rsidRDefault="008C7882" w:rsidP="008C7882">
      <w:r>
        <w:t xml:space="preserve">The updated matrix </w:t>
      </w:r>
      <w:r w:rsidR="00D85C52" w:rsidRPr="00D85C52">
        <w:rPr>
          <w:position w:val="-12"/>
        </w:rPr>
        <w:object w:dxaOrig="360" w:dyaOrig="360" w14:anchorId="6417ADF2">
          <v:shape id="_x0000_i2057" type="#_x0000_t75" style="width:18.55pt;height:18.55pt" o:ole="">
            <v:imagedata r:id="rId2109" o:title=""/>
          </v:shape>
          <o:OLEObject Type="Embed" ProgID="Equation.DSMT4" ShapeID="_x0000_i2057" DrawAspect="Content" ObjectID="_1350756653" r:id="rId2110"/>
        </w:object>
      </w:r>
      <w:r>
        <w:t>should satisfy the quasi-Newton equation:</w:t>
      </w:r>
    </w:p>
    <w:p w14:paraId="32C56E26" w14:textId="77777777" w:rsidR="008C7882" w:rsidRDefault="008C7882" w:rsidP="008C7882">
      <w:pPr>
        <w:pStyle w:val="MTDisplayEquation"/>
      </w:pPr>
      <w:r>
        <w:tab/>
      </w:r>
      <w:r w:rsidR="00D85C52" w:rsidRPr="00D85C52">
        <w:rPr>
          <w:position w:val="-12"/>
        </w:rPr>
        <w:object w:dxaOrig="1120" w:dyaOrig="360" w14:anchorId="7B790E5A">
          <v:shape id="_x0000_i2058" type="#_x0000_t75" style="width:55.6pt;height:18.55pt" o:ole="">
            <v:imagedata r:id="rId2111" o:title=""/>
          </v:shape>
          <o:OLEObject Type="Embed" ProgID="Equation.DSMT4" ShapeID="_x0000_i2058" DrawAspect="Content" ObjectID="_1350756654" r:id="rId21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126</w:instrText>
        </w:r>
      </w:fldSimple>
      <w:r>
        <w:instrText>)</w:instrText>
      </w:r>
      <w:r>
        <w:fldChar w:fldCharType="end"/>
      </w:r>
    </w:p>
    <w:p w14:paraId="5B1F7654" w14:textId="77777777" w:rsidR="008C7882" w:rsidRDefault="008C7882" w:rsidP="008C7882">
      <w:r>
        <w:t>In order to calculate this update, as displacement increment is first calculated:</w:t>
      </w:r>
    </w:p>
    <w:p w14:paraId="610B5C24" w14:textId="77777777" w:rsidR="008C7882" w:rsidRDefault="008C7882" w:rsidP="008C7882">
      <w:pPr>
        <w:pStyle w:val="MTDisplayEquation"/>
      </w:pPr>
      <w:r>
        <w:tab/>
      </w:r>
      <w:r w:rsidR="00D85C52" w:rsidRPr="00D85C52">
        <w:rPr>
          <w:position w:val="-12"/>
        </w:rPr>
        <w:object w:dxaOrig="1280" w:dyaOrig="380" w14:anchorId="6E28930C">
          <v:shape id="_x0000_i2059" type="#_x0000_t75" style="width:64.15pt;height:18.55pt" o:ole="">
            <v:imagedata r:id="rId2113" o:title=""/>
          </v:shape>
          <o:OLEObject Type="Embed" ProgID="Equation.DSMT4" ShapeID="_x0000_i2059" DrawAspect="Content" ObjectID="_1350756655" r:id="rId2114"/>
        </w:object>
      </w:r>
      <w:r>
        <w:t>.</w:t>
      </w:r>
      <w:r>
        <w:tab/>
      </w:r>
      <w:r>
        <w:fldChar w:fldCharType="begin"/>
      </w:r>
      <w:r>
        <w:instrText xml:space="preserve"> MACROBUTTON MTPlaceRef \* MERGEFORMAT </w:instrText>
      </w:r>
      <w:fldSimple w:instr=" SEQ MTEqn \h \* MERGEFORMAT "/>
      <w:bookmarkStart w:id="233" w:name="ZEqnNum548850"/>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127</w:instrText>
        </w:r>
      </w:fldSimple>
      <w:r>
        <w:instrText>)</w:instrText>
      </w:r>
      <w:bookmarkEnd w:id="233"/>
      <w:r>
        <w:fldChar w:fldCharType="end"/>
      </w:r>
    </w:p>
    <w:p w14:paraId="0BDAB2F0" w14:textId="77777777" w:rsidR="008C7882" w:rsidRDefault="008C7882" w:rsidP="008C7882">
      <w:r>
        <w:t>This displacement vector defines a “direction” for the actual displacement increment. A line search (see next section) can now be applied to determine the optimal displacement increment:</w:t>
      </w:r>
    </w:p>
    <w:p w14:paraId="600F5D34" w14:textId="77777777" w:rsidR="008C7882" w:rsidRDefault="008C7882" w:rsidP="008C7882">
      <w:pPr>
        <w:pStyle w:val="MTDisplayEquation"/>
      </w:pPr>
      <w:r>
        <w:tab/>
      </w:r>
      <w:r w:rsidR="00D85C52" w:rsidRPr="00D85C52">
        <w:rPr>
          <w:position w:val="-12"/>
        </w:rPr>
        <w:object w:dxaOrig="1359" w:dyaOrig="360" w14:anchorId="259E130B">
          <v:shape id="_x0000_i2060" type="#_x0000_t75" style="width:68.45pt;height:18.55pt" o:ole="">
            <v:imagedata r:id="rId2115" o:title=""/>
          </v:shape>
          <o:OLEObject Type="Embed" ProgID="Equation.DSMT4" ShapeID="_x0000_i2060" DrawAspect="Content" ObjectID="_1350756656" r:id="rId211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128</w:instrText>
        </w:r>
      </w:fldSimple>
      <w:r>
        <w:instrText>)</w:instrText>
      </w:r>
      <w:r>
        <w:fldChar w:fldCharType="end"/>
      </w:r>
    </w:p>
    <w:p w14:paraId="487780B0" w14:textId="77777777" w:rsidR="008C7882" w:rsidRDefault="008C7882" w:rsidP="008C7882">
      <w:proofErr w:type="gramStart"/>
      <w:r>
        <w:t>where</w:t>
      </w:r>
      <w:proofErr w:type="gramEnd"/>
      <w:r>
        <w:t xml:space="preserve"> </w:t>
      </w:r>
      <w:r>
        <w:rPr>
          <w:i/>
        </w:rPr>
        <w:t xml:space="preserve">s </w:t>
      </w:r>
      <w:r>
        <w:t xml:space="preserve">is determined from the line search. With the updated position calculated, </w:t>
      </w:r>
      <w:r w:rsidR="00D85C52" w:rsidRPr="00D85C52">
        <w:rPr>
          <w:position w:val="-12"/>
        </w:rPr>
        <w:object w:dxaOrig="340" w:dyaOrig="360" w14:anchorId="3C4D6530">
          <v:shape id="_x0000_i2061" type="#_x0000_t75" style="width:17.1pt;height:18.55pt" o:ole="">
            <v:imagedata r:id="rId2117" o:title=""/>
          </v:shape>
          <o:OLEObject Type="Embed" ProgID="Equation.DSMT4" ShapeID="_x0000_i2061" DrawAspect="Content" ObjectID="_1350756657" r:id="rId2118"/>
        </w:object>
      </w:r>
      <w:r>
        <w:t xml:space="preserve">can be evaluated.  Also, using equations </w:t>
      </w:r>
      <w:r>
        <w:fldChar w:fldCharType="begin"/>
      </w:r>
      <w:r>
        <w:instrText xml:space="preserve"> GOTOBUTTON ZEqnNum814327  \* MERGEFORMAT </w:instrText>
      </w:r>
      <w:fldSimple w:instr=" REF ZEqnNum814327 \! \* MERGEFORMAT ">
        <w:r w:rsidR="008D52AD">
          <w:instrText>(3.124)</w:instrText>
        </w:r>
      </w:fldSimple>
      <w:r>
        <w:fldChar w:fldCharType="end"/>
      </w:r>
      <w:r>
        <w:t xml:space="preserve"> and </w:t>
      </w:r>
      <w:r>
        <w:fldChar w:fldCharType="begin"/>
      </w:r>
      <w:r>
        <w:instrText xml:space="preserve"> GOTOBUTTON ZEqnNum799904  \* MERGEFORMAT </w:instrText>
      </w:r>
      <w:fldSimple w:instr=" REF ZEqnNum799904 \! \* MERGEFORMAT ">
        <w:r w:rsidR="008D52AD">
          <w:instrText>(3.125)</w:instrText>
        </w:r>
      </w:fldSimple>
      <w:r>
        <w:fldChar w:fldCharType="end"/>
      </w:r>
      <w:r>
        <w:t xml:space="preserve">, </w:t>
      </w:r>
      <w:r w:rsidR="00D85C52" w:rsidRPr="00D85C52">
        <w:rPr>
          <w:position w:val="-12"/>
        </w:rPr>
        <w:object w:dxaOrig="279" w:dyaOrig="360" w14:anchorId="002FB443">
          <v:shape id="_x0000_i2062" type="#_x0000_t75" style="width:14.25pt;height:18.55pt" o:ole="">
            <v:imagedata r:id="rId2119" o:title=""/>
          </v:shape>
          <o:OLEObject Type="Embed" ProgID="Equation.DSMT4" ShapeID="_x0000_i2062" DrawAspect="Content" ObjectID="_1350756658" r:id="rId2120"/>
        </w:object>
      </w:r>
      <w:r>
        <w:t xml:space="preserve">and </w:t>
      </w:r>
      <w:r w:rsidR="00D85C52" w:rsidRPr="00D85C52">
        <w:rPr>
          <w:position w:val="-12"/>
        </w:rPr>
        <w:object w:dxaOrig="340" w:dyaOrig="360" w14:anchorId="41232F4E">
          <v:shape id="_x0000_i2063" type="#_x0000_t75" style="width:17.1pt;height:18.55pt" o:ole="">
            <v:imagedata r:id="rId2121" o:title=""/>
          </v:shape>
          <o:OLEObject Type="Embed" ProgID="Equation.DSMT4" ShapeID="_x0000_i2063" DrawAspect="Content" ObjectID="_1350756659" r:id="rId2122"/>
        </w:object>
      </w:r>
      <w:r>
        <w:t xml:space="preserve"> can be evaluted. The stiffness update can now be expressed as</w:t>
      </w:r>
    </w:p>
    <w:p w14:paraId="2B90AFE3" w14:textId="77777777" w:rsidR="008C7882" w:rsidRDefault="008C7882" w:rsidP="008C7882">
      <w:pPr>
        <w:pStyle w:val="MTDisplayEquation"/>
      </w:pPr>
      <w:r>
        <w:tab/>
      </w:r>
      <w:r w:rsidR="00D85C52" w:rsidRPr="00D85C52">
        <w:rPr>
          <w:position w:val="-12"/>
        </w:rPr>
        <w:object w:dxaOrig="1660" w:dyaOrig="380" w14:anchorId="7DDA8951">
          <v:shape id="_x0000_i2064" type="#_x0000_t75" style="width:82.7pt;height:18.55pt" o:ole="">
            <v:imagedata r:id="rId2123" o:title=""/>
          </v:shape>
          <o:OLEObject Type="Embed" ProgID="Equation.DSMT4" ShapeID="_x0000_i2064" DrawAspect="Content" ObjectID="_1350756660" r:id="rId21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129</w:instrText>
        </w:r>
      </w:fldSimple>
      <w:r>
        <w:instrText>)</w:instrText>
      </w:r>
      <w:r>
        <w:fldChar w:fldCharType="end"/>
      </w:r>
    </w:p>
    <w:p w14:paraId="68B86A09" w14:textId="77777777" w:rsidR="008C7882" w:rsidRDefault="008C7882" w:rsidP="008C7882">
      <w:proofErr w:type="gramStart"/>
      <w:r>
        <w:t>where</w:t>
      </w:r>
      <w:proofErr w:type="gramEnd"/>
      <w:r>
        <w:t xml:space="preserve"> the matrix </w:t>
      </w:r>
      <w:r>
        <w:rPr>
          <w:b/>
        </w:rPr>
        <w:t>A</w:t>
      </w:r>
      <w:r>
        <w:t xml:space="preserve"> is an </w:t>
      </w:r>
      <w:r w:rsidR="00D85C52" w:rsidRPr="00D85C52">
        <w:rPr>
          <w:position w:val="-6"/>
        </w:rPr>
        <w:object w:dxaOrig="499" w:dyaOrig="220" w14:anchorId="43D2E9AD">
          <v:shape id="_x0000_i2065" type="#_x0000_t75" style="width:24.95pt;height:10.7pt" o:ole="">
            <v:imagedata r:id="rId2125" o:title=""/>
          </v:shape>
          <o:OLEObject Type="Embed" ProgID="Equation.DSMT4" ShapeID="_x0000_i2065" DrawAspect="Content" ObjectID="_1350756661" r:id="rId2126"/>
        </w:object>
      </w:r>
      <w:r>
        <w:t xml:space="preserve"> matrix of the simple form:</w:t>
      </w:r>
    </w:p>
    <w:p w14:paraId="05C8BB8E" w14:textId="77777777" w:rsidR="008C7882" w:rsidRDefault="008C7882" w:rsidP="008C7882">
      <w:pPr>
        <w:pStyle w:val="MTDisplayEquation"/>
      </w:pPr>
      <w:r>
        <w:tab/>
      </w:r>
      <w:r w:rsidR="00D85C52" w:rsidRPr="00D85C52">
        <w:rPr>
          <w:position w:val="-12"/>
        </w:rPr>
        <w:object w:dxaOrig="1420" w:dyaOrig="380" w14:anchorId="0D5B786E">
          <v:shape id="_x0000_i2066" type="#_x0000_t75" style="width:71.3pt;height:18.55pt" o:ole="">
            <v:imagedata r:id="rId2127" o:title=""/>
          </v:shape>
          <o:OLEObject Type="Embed" ProgID="Equation.DSMT4" ShapeID="_x0000_i2066" DrawAspect="Content" ObjectID="_1350756662" r:id="rId212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130</w:instrText>
        </w:r>
      </w:fldSimple>
      <w:r>
        <w:instrText>)</w:instrText>
      </w:r>
      <w:r>
        <w:fldChar w:fldCharType="end"/>
      </w:r>
    </w:p>
    <w:p w14:paraId="00CFF9BA" w14:textId="77777777" w:rsidR="008C7882" w:rsidRDefault="008C7882" w:rsidP="008C7882">
      <w:r>
        <w:t xml:space="preserve">The vectors </w:t>
      </w:r>
      <w:r>
        <w:rPr>
          <w:b/>
        </w:rPr>
        <w:t xml:space="preserve">v </w:t>
      </w:r>
      <w:r>
        <w:t xml:space="preserve">and </w:t>
      </w:r>
      <w:r>
        <w:rPr>
          <w:b/>
        </w:rPr>
        <w:t>w</w:t>
      </w:r>
      <w:r>
        <w:t xml:space="preserve"> are given by</w:t>
      </w:r>
    </w:p>
    <w:p w14:paraId="45ABFE75" w14:textId="77777777" w:rsidR="008C7882" w:rsidRDefault="008C7882" w:rsidP="008C7882">
      <w:pPr>
        <w:pStyle w:val="MTDisplayEquation"/>
      </w:pPr>
      <w:r>
        <w:tab/>
      </w:r>
      <w:r w:rsidR="00D85C52" w:rsidRPr="00D85C52">
        <w:rPr>
          <w:position w:val="-32"/>
        </w:rPr>
        <w:object w:dxaOrig="3280" w:dyaOrig="800" w14:anchorId="0927BAA1">
          <v:shape id="_x0000_i2067" type="#_x0000_t75" style="width:163.25pt;height:39.9pt" o:ole="">
            <v:imagedata r:id="rId2129" o:title=""/>
          </v:shape>
          <o:OLEObject Type="Embed" ProgID="Equation.DSMT4" ShapeID="_x0000_i2067" DrawAspect="Content" ObjectID="_1350756663" r:id="rId213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131</w:instrText>
        </w:r>
      </w:fldSimple>
      <w:r>
        <w:instrText>)</w:instrText>
      </w:r>
      <w:r>
        <w:fldChar w:fldCharType="end"/>
      </w:r>
    </w:p>
    <w:p w14:paraId="724D9695" w14:textId="77777777" w:rsidR="008C7882" w:rsidRDefault="008C7882" w:rsidP="008C7882">
      <w:pPr>
        <w:pStyle w:val="MTDisplayEquation"/>
      </w:pPr>
      <w:r>
        <w:tab/>
      </w:r>
      <w:r w:rsidR="00D85C52" w:rsidRPr="00D85C52">
        <w:rPr>
          <w:position w:val="-30"/>
        </w:rPr>
        <w:object w:dxaOrig="1180" w:dyaOrig="680" w14:anchorId="542F5B79">
          <v:shape id="_x0000_i2068" type="#_x0000_t75" style="width:59.9pt;height:34.2pt" o:ole="">
            <v:imagedata r:id="rId2131" o:title=""/>
          </v:shape>
          <o:OLEObject Type="Embed" ProgID="Equation.DSMT4" ShapeID="_x0000_i2068" DrawAspect="Content" ObjectID="_1350756664" r:id="rId21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132</w:instrText>
        </w:r>
      </w:fldSimple>
      <w:r>
        <w:instrText>)</w:instrText>
      </w:r>
      <w:r>
        <w:fldChar w:fldCharType="end"/>
      </w:r>
    </w:p>
    <w:p w14:paraId="2596D3C2" w14:textId="77777777" w:rsidR="008C7882" w:rsidRDefault="008C7882" w:rsidP="008C7882">
      <w:r>
        <w:t xml:space="preserve">The vector </w:t>
      </w:r>
      <w:r w:rsidR="00D85C52" w:rsidRPr="00D85C52">
        <w:rPr>
          <w:position w:val="-12"/>
        </w:rPr>
        <w:object w:dxaOrig="720" w:dyaOrig="360" w14:anchorId="37D51882">
          <v:shape id="_x0000_i2069" type="#_x0000_t75" style="width:36.35pt;height:18.55pt" o:ole="">
            <v:imagedata r:id="rId2133" o:title=""/>
          </v:shape>
          <o:OLEObject Type="Embed" ProgID="Equation.DSMT4" ShapeID="_x0000_i2069" DrawAspect="Content" ObjectID="_1350756665" r:id="rId2134"/>
        </w:object>
      </w:r>
      <w:r>
        <w:t xml:space="preserve">is equal to </w:t>
      </w:r>
      <w:r w:rsidR="00D85C52" w:rsidRPr="00D85C52">
        <w:rPr>
          <w:position w:val="-12"/>
        </w:rPr>
        <w:object w:dxaOrig="580" w:dyaOrig="360" w14:anchorId="051A0E1E">
          <v:shape id="_x0000_i2070" type="#_x0000_t75" style="width:29.25pt;height:18.55pt" o:ole="">
            <v:imagedata r:id="rId2135" o:title=""/>
          </v:shape>
          <o:OLEObject Type="Embed" ProgID="Equation.DSMT4" ShapeID="_x0000_i2070" DrawAspect="Content" ObjectID="_1350756666" r:id="rId2136"/>
        </w:object>
      </w:r>
      <w:r>
        <w:t xml:space="preserve">and has already been calculated. </w:t>
      </w:r>
    </w:p>
    <w:p w14:paraId="2646763F" w14:textId="77777777" w:rsidR="008C7882" w:rsidRDefault="008C7882" w:rsidP="008C7882"/>
    <w:p w14:paraId="78330E46" w14:textId="77777777" w:rsidR="008C7882" w:rsidRDefault="008C7882" w:rsidP="008C7882">
      <w:r>
        <w:t xml:space="preserve">To avoid numerically dangerous updates, the condition number </w:t>
      </w:r>
      <w:r>
        <w:rPr>
          <w:i/>
        </w:rPr>
        <w:t>c</w:t>
      </w:r>
      <w:r>
        <w:t xml:space="preserve"> of the updating matrix </w:t>
      </w:r>
      <w:r>
        <w:rPr>
          <w:b/>
        </w:rPr>
        <w:t>A</w:t>
      </w:r>
      <w:r>
        <w:t xml:space="preserve"> is calculated:</w:t>
      </w:r>
    </w:p>
    <w:p w14:paraId="59B786E5" w14:textId="77777777" w:rsidR="008C7882" w:rsidRDefault="008C7882" w:rsidP="008C7882">
      <w:pPr>
        <w:pStyle w:val="MTDisplayEquation"/>
      </w:pPr>
      <w:r>
        <w:tab/>
      </w:r>
      <w:r w:rsidR="00D85C52" w:rsidRPr="00D85C52">
        <w:rPr>
          <w:position w:val="-32"/>
        </w:rPr>
        <w:object w:dxaOrig="1780" w:dyaOrig="800" w14:anchorId="539C5509">
          <v:shape id="_x0000_i2071" type="#_x0000_t75" style="width:89.1pt;height:39.9pt" o:ole="">
            <v:imagedata r:id="rId2137" o:title=""/>
          </v:shape>
          <o:OLEObject Type="Embed" ProgID="Equation.DSMT4" ShapeID="_x0000_i2071" DrawAspect="Content" ObjectID="_1350756667" r:id="rId213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133</w:instrText>
        </w:r>
      </w:fldSimple>
      <w:r>
        <w:instrText>)</w:instrText>
      </w:r>
      <w:r>
        <w:fldChar w:fldCharType="end"/>
      </w:r>
    </w:p>
    <w:p w14:paraId="70BED595" w14:textId="77777777" w:rsidR="008C7882" w:rsidRDefault="008C7882" w:rsidP="008C7882">
      <w:r>
        <w:t>The update is not performed when this number exceeds a preset tolerance.</w:t>
      </w:r>
    </w:p>
    <w:p w14:paraId="64149F86" w14:textId="77777777" w:rsidR="008C7882" w:rsidRDefault="008C7882" w:rsidP="008C7882"/>
    <w:p w14:paraId="0638D530" w14:textId="77777777" w:rsidR="008C7882" w:rsidRDefault="008C7882" w:rsidP="008C7882">
      <w:r>
        <w:t xml:space="preserve">Considering the actual computations involved, it should be noted that using the matrix updates defined above, the calculation of the search direction in </w:t>
      </w:r>
      <w:r>
        <w:fldChar w:fldCharType="begin"/>
      </w:r>
      <w:r>
        <w:instrText xml:space="preserve"> GOTOBUTTON ZEqnNum548850  \* MERGEFORMAT </w:instrText>
      </w:r>
      <w:fldSimple w:instr=" REF ZEqnNum548850 \! \* MERGEFORMAT ">
        <w:r w:rsidR="008D52AD">
          <w:instrText>(3.127)</w:instrText>
        </w:r>
      </w:fldSimple>
      <w:r>
        <w:fldChar w:fldCharType="end"/>
      </w:r>
      <w:r>
        <w:t xml:space="preserve"> </w:t>
      </w:r>
      <w:proofErr w:type="gramStart"/>
      <w:r>
        <w:t>can</w:t>
      </w:r>
      <w:proofErr w:type="gramEnd"/>
      <w:r>
        <w:t xml:space="preserve"> be rewritten as,</w:t>
      </w:r>
    </w:p>
    <w:p w14:paraId="4D574F6E" w14:textId="77777777" w:rsidR="008C7882" w:rsidRDefault="008C7882" w:rsidP="008C7882">
      <w:pPr>
        <w:pStyle w:val="MTDisplayEquation"/>
      </w:pPr>
      <w:r>
        <w:tab/>
      </w:r>
      <w:r w:rsidR="00D85C52" w:rsidRPr="00D85C52">
        <w:rPr>
          <w:position w:val="-16"/>
        </w:rPr>
        <w:object w:dxaOrig="6380" w:dyaOrig="440" w14:anchorId="2F7726B1">
          <v:shape id="_x0000_i2072" type="#_x0000_t75" style="width:318.65pt;height:22.1pt" o:ole="">
            <v:imagedata r:id="rId2139" o:title=""/>
          </v:shape>
          <o:OLEObject Type="Embed" ProgID="Equation.DSMT4" ShapeID="_x0000_i2072" DrawAspect="Content" ObjectID="_1350756668" r:id="rId21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134</w:instrText>
        </w:r>
      </w:fldSimple>
      <w:r>
        <w:instrText>)</w:instrText>
      </w:r>
      <w:r>
        <w:fldChar w:fldCharType="end"/>
      </w:r>
    </w:p>
    <w:p w14:paraId="298F0342" w14:textId="77777777" w:rsidR="008C7882" w:rsidRDefault="008C7882" w:rsidP="008C7882">
      <w:r>
        <w:t>Hence, the search direction can be computed without explicitly calculating the updated matrices or performing any additional costly matrix factorizations as required in the full Newton-Raphson method.</w:t>
      </w:r>
    </w:p>
    <w:p w14:paraId="6E7CBBB6" w14:textId="77777777" w:rsidR="008C7882" w:rsidRDefault="008C7882" w:rsidP="008C7882"/>
    <w:p w14:paraId="423A32EC" w14:textId="77777777" w:rsidR="008C7882" w:rsidRDefault="008C7882" w:rsidP="008C7882">
      <w:pPr>
        <w:pStyle w:val="Heading3"/>
      </w:pPr>
      <w:bookmarkStart w:id="234" w:name="_Toc387680162"/>
      <w:r>
        <w:lastRenderedPageBreak/>
        <w:t>Line Search Method</w:t>
      </w:r>
      <w:bookmarkEnd w:id="234"/>
    </w:p>
    <w:p w14:paraId="4DC060AC" w14:textId="77777777" w:rsidR="008C7882" w:rsidRDefault="008C7882" w:rsidP="008C7882">
      <w:r>
        <w:t xml:space="preserve">A powerful technique often used to improve the convergence rate of Newton based methods is the </w:t>
      </w:r>
      <w:r>
        <w:rPr>
          <w:i/>
        </w:rPr>
        <w:t>line search method</w:t>
      </w:r>
      <w:r>
        <w:t xml:space="preserve">. In this method, the direction of the displacement vector </w:t>
      </w:r>
      <w:r>
        <w:rPr>
          <w:b/>
        </w:rPr>
        <w:t xml:space="preserve">u </w:t>
      </w:r>
      <w:r>
        <w:t xml:space="preserve">is considered as optimal, but the magnitude is controlled by a parameter </w:t>
      </w:r>
      <w:r>
        <w:rPr>
          <w:i/>
        </w:rPr>
        <w:t>s</w:t>
      </w:r>
      <w:r>
        <w:t xml:space="preserve">: </w:t>
      </w:r>
    </w:p>
    <w:p w14:paraId="684997A0" w14:textId="77777777" w:rsidR="008C7882" w:rsidRDefault="008C7882" w:rsidP="008C7882">
      <w:pPr>
        <w:pStyle w:val="MTDisplayEquation"/>
      </w:pPr>
      <w:r>
        <w:tab/>
      </w:r>
      <w:r w:rsidR="00D85C52" w:rsidRPr="00D85C52">
        <w:rPr>
          <w:position w:val="-12"/>
        </w:rPr>
        <w:object w:dxaOrig="1359" w:dyaOrig="360" w14:anchorId="091427C6">
          <v:shape id="_x0000_i2073" type="#_x0000_t75" style="width:68.45pt;height:18.55pt" o:ole="">
            <v:imagedata r:id="rId2141" o:title=""/>
          </v:shape>
          <o:OLEObject Type="Embed" ProgID="Equation.DSMT4" ShapeID="_x0000_i2073" DrawAspect="Content" ObjectID="_1350756669" r:id="rId214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135</w:instrText>
        </w:r>
      </w:fldSimple>
      <w:r>
        <w:instrText>)</w:instrText>
      </w:r>
      <w:r>
        <w:fldChar w:fldCharType="end"/>
      </w:r>
    </w:p>
    <w:p w14:paraId="6A4AB99A" w14:textId="77777777" w:rsidR="008C7882" w:rsidRDefault="008C7882" w:rsidP="008C7882">
      <w:r>
        <w:t xml:space="preserve">The value of </w:t>
      </w:r>
      <w:r>
        <w:rPr>
          <w:i/>
        </w:rPr>
        <w:t xml:space="preserve">s </w:t>
      </w:r>
      <w:r>
        <w:t xml:space="preserve">is usually chosen so that the total potential energy </w:t>
      </w:r>
      <w:r w:rsidR="00D85C52" w:rsidRPr="00D85C52">
        <w:rPr>
          <w:position w:val="-14"/>
        </w:rPr>
        <w:object w:dxaOrig="1960" w:dyaOrig="400" w14:anchorId="654697BE">
          <v:shape id="_x0000_i2074" type="#_x0000_t75" style="width:97.65pt;height:19.25pt" o:ole="">
            <v:imagedata r:id="rId2143" o:title=""/>
          </v:shape>
          <o:OLEObject Type="Embed" ProgID="Equation.DSMT4" ShapeID="_x0000_i2074" DrawAspect="Content" ObjectID="_1350756670" r:id="rId2144"/>
        </w:object>
      </w:r>
      <w:r>
        <w:t xml:space="preserve">at the end of the iteration is minimized in the direction of </w:t>
      </w:r>
      <w:r>
        <w:rPr>
          <w:b/>
        </w:rPr>
        <w:t>u</w:t>
      </w:r>
      <w:r>
        <w:t xml:space="preserve">. This is equivalent to the requirement that the residual force </w:t>
      </w:r>
      <w:r w:rsidR="00D85C52" w:rsidRPr="00D85C52">
        <w:rPr>
          <w:position w:val="-14"/>
        </w:rPr>
        <w:object w:dxaOrig="1160" w:dyaOrig="400" w14:anchorId="6038326E">
          <v:shape id="_x0000_i2075" type="#_x0000_t75" style="width:57.75pt;height:19.25pt" o:ole="">
            <v:imagedata r:id="rId2145" o:title=""/>
          </v:shape>
          <o:OLEObject Type="Embed" ProgID="Equation.DSMT4" ShapeID="_x0000_i2075" DrawAspect="Content" ObjectID="_1350756671" r:id="rId2146"/>
        </w:object>
      </w:r>
      <w:r>
        <w:t xml:space="preserve">at the end of the iteration is orthogonal to </w:t>
      </w:r>
      <w:r>
        <w:rPr>
          <w:b/>
        </w:rPr>
        <w:t>u</w:t>
      </w:r>
      <w:r>
        <w:t>:</w:t>
      </w:r>
    </w:p>
    <w:p w14:paraId="4FBF390A" w14:textId="77777777" w:rsidR="008C7882" w:rsidRDefault="008C7882" w:rsidP="008C7882">
      <w:pPr>
        <w:pStyle w:val="MTDisplayEquation"/>
      </w:pPr>
      <w:r>
        <w:tab/>
      </w:r>
      <w:r w:rsidR="00D85C52" w:rsidRPr="00D85C52">
        <w:rPr>
          <w:position w:val="-14"/>
        </w:rPr>
        <w:object w:dxaOrig="2460" w:dyaOrig="400" w14:anchorId="66F3A111">
          <v:shape id="_x0000_i2076" type="#_x0000_t75" style="width:123.35pt;height:19.25pt" o:ole="">
            <v:imagedata r:id="rId2147" o:title=""/>
          </v:shape>
          <o:OLEObject Type="Embed" ProgID="Equation.DSMT4" ShapeID="_x0000_i2076" DrawAspect="Content" ObjectID="_1350756672" r:id="rId214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136</w:instrText>
        </w:r>
      </w:fldSimple>
      <w:r>
        <w:instrText>)</w:instrText>
      </w:r>
      <w:r>
        <w:fldChar w:fldCharType="end"/>
      </w:r>
    </w:p>
    <w:p w14:paraId="75FC0447" w14:textId="77777777" w:rsidR="008C7882" w:rsidRDefault="008C7882" w:rsidP="008C7882">
      <w:r>
        <w:t xml:space="preserve">However, in practice it is sufficient to obtain a value of </w:t>
      </w:r>
      <w:r>
        <w:rPr>
          <w:i/>
        </w:rPr>
        <w:t xml:space="preserve">s </w:t>
      </w:r>
      <w:r>
        <w:t>such that,</w:t>
      </w:r>
    </w:p>
    <w:p w14:paraId="603D1B37" w14:textId="77777777" w:rsidR="008C7882" w:rsidRDefault="008C7882" w:rsidP="008C7882">
      <w:pPr>
        <w:pStyle w:val="MTDisplayEquation"/>
      </w:pPr>
      <w:r>
        <w:tab/>
      </w:r>
      <w:r w:rsidR="00D85C52" w:rsidRPr="00D85C52">
        <w:rPr>
          <w:position w:val="-16"/>
        </w:rPr>
        <w:object w:dxaOrig="1620" w:dyaOrig="440" w14:anchorId="2B76F3BA">
          <v:shape id="_x0000_i2077" type="#_x0000_t75" style="width:82pt;height:22.1pt" o:ole="">
            <v:imagedata r:id="rId2149" o:title=""/>
          </v:shape>
          <o:OLEObject Type="Embed" ProgID="Equation.DSMT4" ShapeID="_x0000_i2077" DrawAspect="Content" ObjectID="_1350756673" r:id="rId2150"/>
        </w:object>
      </w:r>
      <w:r>
        <w:t>,</w:t>
      </w:r>
      <w:r>
        <w:tab/>
      </w:r>
      <w:r>
        <w:fldChar w:fldCharType="begin"/>
      </w:r>
      <w:r>
        <w:instrText xml:space="preserve"> MACROBUTTON MTPlaceRef \* MERGEFORMAT </w:instrText>
      </w:r>
      <w:fldSimple w:instr=" SEQ MTEqn \h \* MERGEFORMAT "/>
      <w:bookmarkStart w:id="235" w:name="ZEqnNum769174"/>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137</w:instrText>
        </w:r>
      </w:fldSimple>
      <w:r>
        <w:instrText>)</w:instrText>
      </w:r>
      <w:bookmarkEnd w:id="235"/>
      <w:r>
        <w:fldChar w:fldCharType="end"/>
      </w:r>
    </w:p>
    <w:p w14:paraId="2349FDE6" w14:textId="77777777" w:rsidR="008C7882" w:rsidRDefault="008C7882" w:rsidP="008C7882">
      <w:proofErr w:type="gramStart"/>
      <w:r>
        <w:t>where</w:t>
      </w:r>
      <w:proofErr w:type="gramEnd"/>
      <w:r>
        <w:t xml:space="preserve"> typically a value of </w:t>
      </w:r>
      <w:r w:rsidR="00D85C52" w:rsidRPr="00D85C52">
        <w:rPr>
          <w:position w:val="-10"/>
        </w:rPr>
        <w:object w:dxaOrig="780" w:dyaOrig="320" w14:anchorId="0D70E54A">
          <v:shape id="_x0000_i2078" type="#_x0000_t75" style="width:39.2pt;height:16.4pt" o:ole="">
            <v:imagedata r:id="rId2151" o:title=""/>
          </v:shape>
          <o:OLEObject Type="Embed" ProgID="Equation.DSMT4" ShapeID="_x0000_i2078" DrawAspect="Content" ObjectID="_1350756674" r:id="rId2152"/>
        </w:object>
      </w:r>
      <w:r>
        <w:t xml:space="preserve">is used. Under normal conditions the value </w:t>
      </w:r>
      <w:r w:rsidR="00D85C52" w:rsidRPr="00D85C52">
        <w:rPr>
          <w:position w:val="-6"/>
        </w:rPr>
        <w:object w:dxaOrig="499" w:dyaOrig="279" w14:anchorId="3F18FCA2">
          <v:shape id="_x0000_i2079" type="#_x0000_t75" style="width:24.95pt;height:14.25pt" o:ole="">
            <v:imagedata r:id="rId2153" o:title=""/>
          </v:shape>
          <o:OLEObject Type="Embed" ProgID="Equation.DSMT4" ShapeID="_x0000_i2079" DrawAspect="Content" ObjectID="_1350756675" r:id="rId2154"/>
        </w:object>
      </w:r>
      <w:r>
        <w:t xml:space="preserve"> automatically satisfies equation </w:t>
      </w:r>
      <w:r>
        <w:fldChar w:fldCharType="begin"/>
      </w:r>
      <w:r>
        <w:instrText xml:space="preserve"> GOTOBUTTON ZEqnNum769174  \* MERGEFORMAT </w:instrText>
      </w:r>
      <w:fldSimple w:instr=" REF ZEqnNum769174 \! \* MERGEFORMAT ">
        <w:r w:rsidR="008D52AD">
          <w:instrText>(3.137)</w:instrText>
        </w:r>
      </w:fldSimple>
      <w:r>
        <w:fldChar w:fldCharType="end"/>
      </w:r>
      <w:r>
        <w:t xml:space="preserve"> and therefore few extra operations are involved. However, when this is not the case, a more suitable value for </w:t>
      </w:r>
      <w:r>
        <w:rPr>
          <w:i/>
        </w:rPr>
        <w:t xml:space="preserve">s </w:t>
      </w:r>
      <w:r>
        <w:t xml:space="preserve">needs to be obtained. For this reason it is convenient to approximate </w:t>
      </w:r>
      <w:r w:rsidR="00D85C52" w:rsidRPr="00D85C52">
        <w:rPr>
          <w:position w:val="-14"/>
        </w:rPr>
        <w:object w:dxaOrig="560" w:dyaOrig="400" w14:anchorId="3CA0A7E5">
          <v:shape id="_x0000_i2080" type="#_x0000_t75" style="width:27.8pt;height:19.25pt" o:ole="">
            <v:imagedata r:id="rId2155" o:title=""/>
          </v:shape>
          <o:OLEObject Type="Embed" ProgID="Equation.DSMT4" ShapeID="_x0000_i2080" DrawAspect="Content" ObjectID="_1350756676" r:id="rId2156"/>
        </w:object>
      </w:r>
      <w:r>
        <w:t xml:space="preserve">as a quadratic in </w:t>
      </w:r>
      <w:r>
        <w:rPr>
          <w:i/>
        </w:rPr>
        <w:t>s</w:t>
      </w:r>
      <w:r>
        <w:t>:</w:t>
      </w:r>
    </w:p>
    <w:p w14:paraId="689E3020" w14:textId="77777777" w:rsidR="008C7882" w:rsidRDefault="008C7882" w:rsidP="008C7882">
      <w:pPr>
        <w:pStyle w:val="MTDisplayEquation"/>
      </w:pPr>
      <w:r>
        <w:tab/>
      </w:r>
      <w:r w:rsidR="00D85C52" w:rsidRPr="00D85C52">
        <w:rPr>
          <w:position w:val="-14"/>
        </w:rPr>
        <w:object w:dxaOrig="3140" w:dyaOrig="400" w14:anchorId="7A55DC3F">
          <v:shape id="_x0000_i2081" type="#_x0000_t75" style="width:156.1pt;height:19.25pt" o:ole="">
            <v:imagedata r:id="rId2157" o:title=""/>
          </v:shape>
          <o:OLEObject Type="Embed" ProgID="Equation.DSMT4" ShapeID="_x0000_i2081" DrawAspect="Content" ObjectID="_1350756677" r:id="rId215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138</w:instrText>
        </w:r>
      </w:fldSimple>
      <w:r>
        <w:instrText>)</w:instrText>
      </w:r>
      <w:r>
        <w:fldChar w:fldCharType="end"/>
      </w:r>
    </w:p>
    <w:p w14:paraId="17A93815" w14:textId="77777777" w:rsidR="008C7882" w:rsidRDefault="008C7882" w:rsidP="008C7882">
      <w:proofErr w:type="gramStart"/>
      <w:r>
        <w:t>which</w:t>
      </w:r>
      <w:proofErr w:type="gramEnd"/>
      <w:r>
        <w:t xml:space="preserve"> yields a value for </w:t>
      </w:r>
      <w:r>
        <w:rPr>
          <w:i/>
        </w:rPr>
        <w:t xml:space="preserve">s </w:t>
      </w:r>
      <w:r>
        <w:t>as</w:t>
      </w:r>
    </w:p>
    <w:p w14:paraId="51D94C27" w14:textId="77777777" w:rsidR="008C7882" w:rsidRDefault="008C7882" w:rsidP="008C7882">
      <w:pPr>
        <w:pStyle w:val="MTDisplayEquation"/>
      </w:pPr>
      <w:r>
        <w:tab/>
      </w:r>
      <w:r w:rsidR="00D85C52" w:rsidRPr="00D85C52">
        <w:rPr>
          <w:position w:val="-32"/>
        </w:rPr>
        <w:object w:dxaOrig="2960" w:dyaOrig="820" w14:anchorId="4AEF57D8">
          <v:shape id="_x0000_i2082" type="#_x0000_t75" style="width:147.55pt;height:40.65pt" o:ole="">
            <v:imagedata r:id="rId2159" o:title=""/>
          </v:shape>
          <o:OLEObject Type="Embed" ProgID="Equation.DSMT4" ShapeID="_x0000_i2082" DrawAspect="Content" ObjectID="_1350756678" r:id="rId21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139</w:instrText>
        </w:r>
      </w:fldSimple>
      <w:r>
        <w:instrText>)</w:instrText>
      </w:r>
      <w:r>
        <w:fldChar w:fldCharType="end"/>
      </w:r>
    </w:p>
    <w:p w14:paraId="184B5BCC" w14:textId="77777777" w:rsidR="008C7882" w:rsidRDefault="008C7882" w:rsidP="008C7882">
      <w:r>
        <w:t xml:space="preserve">If </w:t>
      </w:r>
      <w:r w:rsidR="00D85C52" w:rsidRPr="00D85C52">
        <w:rPr>
          <w:position w:val="-6"/>
        </w:rPr>
        <w:object w:dxaOrig="540" w:dyaOrig="279" w14:anchorId="5B09D627">
          <v:shape id="_x0000_i2083" type="#_x0000_t75" style="width:27.1pt;height:14.25pt" o:ole="">
            <v:imagedata r:id="rId2161" o:title=""/>
          </v:shape>
          <o:OLEObject Type="Embed" ProgID="Equation.DSMT4" ShapeID="_x0000_i2083" DrawAspect="Content" ObjectID="_1350756679" r:id="rId2162"/>
        </w:object>
      </w:r>
      <w:r>
        <w:t xml:space="preserve">, the square root is positive and a first improved value for </w:t>
      </w:r>
      <w:r>
        <w:rPr>
          <w:i/>
        </w:rPr>
        <w:t xml:space="preserve">s </w:t>
      </w:r>
      <w:r>
        <w:t>is obtained:</w:t>
      </w:r>
    </w:p>
    <w:p w14:paraId="1E0D5C9B" w14:textId="77777777" w:rsidR="008C7882" w:rsidRDefault="008C7882" w:rsidP="008C7882">
      <w:pPr>
        <w:pStyle w:val="MTDisplayEquation"/>
      </w:pPr>
      <w:r>
        <w:tab/>
      </w:r>
      <w:r w:rsidR="00D85C52" w:rsidRPr="00D85C52">
        <w:rPr>
          <w:position w:val="-30"/>
        </w:rPr>
        <w:object w:dxaOrig="1860" w:dyaOrig="800" w14:anchorId="23698A75">
          <v:shape id="_x0000_i2084" type="#_x0000_t75" style="width:92.65pt;height:39.9pt" o:ole="">
            <v:imagedata r:id="rId2163" o:title=""/>
          </v:shape>
          <o:OLEObject Type="Embed" ProgID="Equation.DSMT4" ShapeID="_x0000_i2084" DrawAspect="Content" ObjectID="_1350756680" r:id="rId216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3</w:instrText>
        </w:r>
      </w:fldSimple>
      <w:r>
        <w:instrText>.</w:instrText>
      </w:r>
      <w:fldSimple w:instr=" SEQ MTEqn \c \* Arabic \* MERGEFORMAT ">
        <w:r w:rsidR="008D52AD">
          <w:rPr>
            <w:noProof/>
          </w:rPr>
          <w:instrText>140</w:instrText>
        </w:r>
      </w:fldSimple>
      <w:r>
        <w:instrText>)</w:instrText>
      </w:r>
      <w:r>
        <w:fldChar w:fldCharType="end"/>
      </w:r>
    </w:p>
    <w:p w14:paraId="01A66255" w14:textId="77777777" w:rsidR="008C7882" w:rsidRPr="00C02F9F" w:rsidRDefault="008C7882" w:rsidP="008C7882">
      <w:r>
        <w:t xml:space="preserve">If </w:t>
      </w:r>
      <w:r w:rsidR="00D85C52" w:rsidRPr="00D85C52">
        <w:rPr>
          <w:position w:val="-6"/>
        </w:rPr>
        <w:object w:dxaOrig="540" w:dyaOrig="279" w14:anchorId="22F180C0">
          <v:shape id="_x0000_i2085" type="#_x0000_t75" style="width:27.1pt;height:14.25pt" o:ole="">
            <v:imagedata r:id="rId2165" o:title=""/>
          </v:shape>
          <o:OLEObject Type="Embed" ProgID="Equation.DSMT4" ShapeID="_x0000_i2085" DrawAspect="Content" ObjectID="_1350756681" r:id="rId2166"/>
        </w:object>
      </w:r>
      <w:r>
        <w:t xml:space="preserve"> the </w:t>
      </w:r>
      <w:r>
        <w:rPr>
          <w:i/>
        </w:rPr>
        <w:t xml:space="preserve">s </w:t>
      </w:r>
      <w:r>
        <w:t xml:space="preserve">can be obtained by using the value that minimizes the quadratic function, that is, </w:t>
      </w:r>
      <w:r w:rsidR="00D85C52" w:rsidRPr="00D85C52">
        <w:rPr>
          <w:position w:val="-12"/>
        </w:rPr>
        <w:object w:dxaOrig="859" w:dyaOrig="360" w14:anchorId="25E4FBDA">
          <v:shape id="_x0000_i2086" type="#_x0000_t75" style="width:42.75pt;height:18.55pt" o:ole="">
            <v:imagedata r:id="rId2167" o:title=""/>
          </v:shape>
          <o:OLEObject Type="Embed" ProgID="Equation.DSMT4" ShapeID="_x0000_i2086" DrawAspect="Content" ObjectID="_1350756682" r:id="rId2168"/>
        </w:object>
      </w:r>
      <w:r>
        <w:t xml:space="preserve">. This procedure is now repeated with </w:t>
      </w:r>
      <w:r w:rsidR="00D85C52" w:rsidRPr="00D85C52">
        <w:rPr>
          <w:position w:val="-14"/>
        </w:rPr>
        <w:object w:dxaOrig="520" w:dyaOrig="400" w14:anchorId="5C9E9337">
          <v:shape id="_x0000_i2087" type="#_x0000_t75" style="width:25.65pt;height:19.25pt" o:ole="">
            <v:imagedata r:id="rId2169" o:title=""/>
          </v:shape>
          <o:OLEObject Type="Embed" ProgID="Equation.DSMT4" ShapeID="_x0000_i2087" DrawAspect="Content" ObjectID="_1350756683" r:id="rId2170"/>
        </w:object>
      </w:r>
      <w:r>
        <w:t xml:space="preserve"> replaced by </w:t>
      </w:r>
      <w:r w:rsidR="00D85C52" w:rsidRPr="00D85C52">
        <w:rPr>
          <w:position w:val="-14"/>
        </w:rPr>
        <w:object w:dxaOrig="620" w:dyaOrig="400" w14:anchorId="4A828796">
          <v:shape id="_x0000_i2088" type="#_x0000_t75" style="width:30.65pt;height:19.25pt" o:ole="">
            <v:imagedata r:id="rId2171" o:title=""/>
          </v:shape>
          <o:OLEObject Type="Embed" ProgID="Equation.DSMT4" ShapeID="_x0000_i2088" DrawAspect="Content" ObjectID="_1350756684" r:id="rId2172"/>
        </w:object>
      </w:r>
      <w:r>
        <w:t xml:space="preserve"> until equation </w:t>
      </w:r>
      <w:r>
        <w:fldChar w:fldCharType="begin"/>
      </w:r>
      <w:r>
        <w:instrText xml:space="preserve"> GOTOBUTTON ZEqnNum769174  \* MERGEFORMAT </w:instrText>
      </w:r>
      <w:fldSimple w:instr=" REF ZEqnNum769174 \! \* MERGEFORMAT ">
        <w:r w:rsidR="008D52AD">
          <w:instrText>(3.137)</w:instrText>
        </w:r>
      </w:fldSimple>
      <w:r>
        <w:fldChar w:fldCharType="end"/>
      </w:r>
      <w:r>
        <w:t xml:space="preserve"> is satisfied.</w:t>
      </w:r>
    </w:p>
    <w:p w14:paraId="6716F6F2" w14:textId="77777777" w:rsidR="008C7882" w:rsidRPr="00FF287E" w:rsidRDefault="008C7882" w:rsidP="008C7882">
      <w:r>
        <w:t xml:space="preserve"> </w:t>
      </w:r>
    </w:p>
    <w:p w14:paraId="770C9839" w14:textId="77777777" w:rsidR="008C7882" w:rsidRDefault="008C7882" w:rsidP="008C7882">
      <w:pPr>
        <w:pStyle w:val="Heading1"/>
      </w:pPr>
      <w:r>
        <w:br w:type="page"/>
      </w:r>
      <w:bookmarkStart w:id="236" w:name="_Ref300825953"/>
      <w:bookmarkStart w:id="237" w:name="_Toc387680163"/>
      <w:r>
        <w:lastRenderedPageBreak/>
        <w:t>Element Library</w:t>
      </w:r>
      <w:bookmarkEnd w:id="236"/>
      <w:bookmarkEnd w:id="237"/>
    </w:p>
    <w:p w14:paraId="3938C71B" w14:textId="77777777" w:rsidR="008C7882" w:rsidRDefault="008C7882" w:rsidP="008C7882">
      <w:r>
        <w:t>FEBio provides several element types for finite element discretization. This chapter describes these elements in more detail.</w:t>
      </w:r>
    </w:p>
    <w:p w14:paraId="523B2F26" w14:textId="77777777" w:rsidR="008C7882" w:rsidRPr="00206084" w:rsidRDefault="008C7882" w:rsidP="008C7882">
      <w:pPr>
        <w:rPr>
          <w:sz w:val="20"/>
          <w:szCs w:val="20"/>
        </w:rPr>
      </w:pPr>
      <w:r w:rsidRPr="00206084">
        <w:rPr>
          <w:sz w:val="20"/>
          <w:szCs w:val="20"/>
        </w:rPr>
        <w:fldChar w:fldCharType="begin"/>
      </w:r>
      <w:r w:rsidRPr="00206084">
        <w:rPr>
          <w:sz w:val="20"/>
          <w:szCs w:val="20"/>
        </w:rPr>
        <w:instrText xml:space="preserve"> MACROBUTTON MTEditEquationSection2 </w:instrText>
      </w:r>
      <w:r w:rsidRPr="00206084">
        <w:rPr>
          <w:rStyle w:val="MTEquationSection"/>
          <w:sz w:val="20"/>
          <w:szCs w:val="20"/>
        </w:rPr>
        <w:instrText>Equation Section (Next)</w:instrText>
      </w:r>
      <w:r w:rsidRPr="00206084">
        <w:rPr>
          <w:sz w:val="20"/>
          <w:szCs w:val="20"/>
        </w:rPr>
        <w:fldChar w:fldCharType="end"/>
      </w:r>
    </w:p>
    <w:p w14:paraId="438CA490" w14:textId="77777777" w:rsidR="008C7882" w:rsidRDefault="008C7882" w:rsidP="008C7882">
      <w:pPr>
        <w:pStyle w:val="Heading2"/>
      </w:pPr>
      <w:bookmarkStart w:id="238" w:name="_Toc387680164"/>
      <w:r>
        <w:t>Solid Elements</w:t>
      </w:r>
      <w:bookmarkEnd w:id="238"/>
    </w:p>
    <w:p w14:paraId="05920767" w14:textId="77777777" w:rsidR="008C7882" w:rsidRDefault="008C7882" w:rsidP="008C7882">
      <w:r>
        <w:t xml:space="preserve">The 3D solid elements available in FEBio are </w:t>
      </w:r>
      <w:r>
        <w:rPr>
          <w:i/>
        </w:rPr>
        <w:t>isoparametric elements</w:t>
      </w:r>
      <w:r>
        <w:t xml:space="preserve">. All of the solid elements are formulated in a global Cartesian coordinate system. For all these elements, a local coordinate system (so-called </w:t>
      </w:r>
      <w:r w:rsidRPr="009D7F9B">
        <w:rPr>
          <w:i/>
        </w:rPr>
        <w:t>isoparametric coordinates</w:t>
      </w:r>
      <w:r>
        <w:t xml:space="preserve">) is defined as well. The global position vector </w:t>
      </w:r>
      <w:r>
        <w:rPr>
          <w:b/>
        </w:rPr>
        <w:t>x</w:t>
      </w:r>
      <w:r>
        <w:t xml:space="preserve"> can be written as a function of the isoparametric coordinates in the following sense:</w:t>
      </w:r>
    </w:p>
    <w:p w14:paraId="4E329AC9" w14:textId="77777777" w:rsidR="008C7882" w:rsidRDefault="008C7882" w:rsidP="008C7882">
      <w:pPr>
        <w:pStyle w:val="MTDisplayEquation"/>
      </w:pPr>
      <w:r>
        <w:tab/>
      </w:r>
      <w:r w:rsidR="00D85C52" w:rsidRPr="00D85C52">
        <w:rPr>
          <w:position w:val="-28"/>
        </w:rPr>
        <w:object w:dxaOrig="2480" w:dyaOrig="680" w14:anchorId="0C9860D5">
          <v:shape id="_x0000_i2089" type="#_x0000_t75" style="width:124.75pt;height:34.2pt" o:ole="">
            <v:imagedata r:id="rId2173" o:title=""/>
          </v:shape>
          <o:OLEObject Type="Embed" ProgID="Equation.DSMT4" ShapeID="_x0000_i2089" DrawAspect="Content" ObjectID="_1350756685" r:id="rId2174"/>
        </w:object>
      </w:r>
      <w:r>
        <w:t>.</w:t>
      </w:r>
      <w:r>
        <w:tab/>
      </w:r>
      <w:r w:rsidR="004F1C97">
        <w:fldChar w:fldCharType="begin"/>
      </w:r>
      <w:r w:rsidR="004F1C97">
        <w:instrText xml:space="preserve"> MACROBUTTON MTEditEquationSection2 </w:instrText>
      </w:r>
      <w:r w:rsidR="004F1C97" w:rsidRPr="001A6C6A">
        <w:rPr>
          <w:rStyle w:val="MTEquationSection"/>
        </w:rPr>
        <w:instrText>Equation Section 4</w:instrText>
      </w:r>
      <w:fldSimple w:instr=" SEQ MTEqn \r \h \* MERGEFORMAT "/>
      <w:fldSimple w:instr=" SEQ MTSec \r 4 \h \* MERGEFORMAT "/>
      <w:r w:rsidR="004F1C97">
        <w:fldChar w:fldCharType="end"/>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1</w:instrText>
        </w:r>
      </w:fldSimple>
      <w:r w:rsidR="004F1C97">
        <w:instrText>)</w:instrText>
      </w:r>
      <w:r w:rsidR="004F1C97">
        <w:fldChar w:fldCharType="end"/>
      </w:r>
    </w:p>
    <w:p w14:paraId="0668FCD8" w14:textId="77777777" w:rsidR="008C7882" w:rsidRDefault="008C7882" w:rsidP="008C7882">
      <w:r>
        <w:t xml:space="preserve">Here, </w:t>
      </w:r>
      <w:r w:rsidRPr="00206084">
        <w:rPr>
          <w:i/>
        </w:rPr>
        <w:t>n</w:t>
      </w:r>
      <w:r>
        <w:t xml:space="preserve"> is the number of </w:t>
      </w:r>
      <w:proofErr w:type="gramStart"/>
      <w:r>
        <w:t>nodes,</w:t>
      </w:r>
      <w:proofErr w:type="gramEnd"/>
      <w:r>
        <w:t xml:space="preserve"> </w:t>
      </w:r>
      <w:r w:rsidRPr="00206084">
        <w:rPr>
          <w:i/>
        </w:rPr>
        <w:t>r</w:t>
      </w:r>
      <w:r>
        <w:t xml:space="preserve">, </w:t>
      </w:r>
      <w:r>
        <w:rPr>
          <w:i/>
        </w:rPr>
        <w:t>s</w:t>
      </w:r>
      <w:r>
        <w:t xml:space="preserve"> and </w:t>
      </w:r>
      <w:r>
        <w:rPr>
          <w:i/>
        </w:rPr>
        <w:t>t</w:t>
      </w:r>
      <w:r>
        <w:t xml:space="preserve"> are the isoparametric coordinates, </w:t>
      </w:r>
      <w:r w:rsidR="00D85C52" w:rsidRPr="00D85C52">
        <w:rPr>
          <w:position w:val="-12"/>
        </w:rPr>
        <w:object w:dxaOrig="300" w:dyaOrig="360" w14:anchorId="4CC78EF7">
          <v:shape id="_x0000_i2090" type="#_x0000_t75" style="width:14.95pt;height:18.55pt" o:ole="">
            <v:imagedata r:id="rId2175" o:title=""/>
          </v:shape>
          <o:OLEObject Type="Embed" ProgID="Equation.DSMT4" ShapeID="_x0000_i2090" DrawAspect="Content" ObjectID="_1350756686" r:id="rId2176"/>
        </w:object>
      </w:r>
      <w:r>
        <w:t xml:space="preserve"> are the element shape functions and </w:t>
      </w:r>
      <w:r w:rsidR="00D85C52" w:rsidRPr="00D85C52">
        <w:rPr>
          <w:position w:val="-12"/>
        </w:rPr>
        <w:object w:dxaOrig="240" w:dyaOrig="360" w14:anchorId="1EC46D6D">
          <v:shape id="_x0000_i2091" type="#_x0000_t75" style="width:12.1pt;height:18.55pt" o:ole="">
            <v:imagedata r:id="rId2177" o:title=""/>
          </v:shape>
          <o:OLEObject Type="Embed" ProgID="Equation.DSMT4" ShapeID="_x0000_i2091" DrawAspect="Content" ObjectID="_1350756687" r:id="rId2178"/>
        </w:object>
      </w:r>
      <w:r>
        <w:t xml:space="preserve"> are the spatial coordinates of the element nodes. The same parametric interpolation is used for the interpolation of other scalar and vector quantities.</w:t>
      </w:r>
    </w:p>
    <w:p w14:paraId="04B8AC8F" w14:textId="77777777" w:rsidR="008C7882" w:rsidRDefault="008C7882" w:rsidP="008C7882"/>
    <w:p w14:paraId="3BC0A55E" w14:textId="77777777" w:rsidR="008C7882" w:rsidRDefault="008C7882" w:rsidP="008C7882">
      <w:r>
        <w:t xml:space="preserve">All elements in FEBio are integrated numerically. This implies that integrals over the volume of the element </w:t>
      </w:r>
      <w:r w:rsidRPr="009D7F9B">
        <w:rPr>
          <w:i/>
        </w:rPr>
        <w:t>v</w:t>
      </w:r>
      <w:r w:rsidRPr="009D7F9B">
        <w:rPr>
          <w:i/>
          <w:vertAlign w:val="superscript"/>
        </w:rPr>
        <w:t>e</w:t>
      </w:r>
      <w:r>
        <w:t xml:space="preserve"> are approximated by a sum:</w:t>
      </w:r>
    </w:p>
    <w:p w14:paraId="6894E28F" w14:textId="77777777" w:rsidR="008C7882" w:rsidRDefault="008C7882" w:rsidP="008C7882">
      <w:pPr>
        <w:pStyle w:val="MTDisplayEquation"/>
      </w:pPr>
      <w:r>
        <w:tab/>
      </w:r>
      <w:r w:rsidR="00DC6A9C" w:rsidRPr="00D85C52">
        <w:rPr>
          <w:position w:val="-32"/>
        </w:rPr>
        <w:object w:dxaOrig="4180" w:dyaOrig="720" w14:anchorId="70A6C450">
          <v:shape id="_x0000_i2092" type="#_x0000_t75" style="width:208.85pt;height:36.35pt" o:ole="">
            <v:imagedata r:id="rId2179" o:title=""/>
          </v:shape>
          <o:OLEObject Type="Embed" ProgID="Equation.DSMT4" ShapeID="_x0000_i2092" DrawAspect="Content" ObjectID="_1350756688" r:id="rId2180"/>
        </w:object>
      </w:r>
      <w:r w:rsidR="00DC6A9C">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2</w:instrText>
        </w:r>
      </w:fldSimple>
      <w:r w:rsidR="004F1C97">
        <w:instrText>)</w:instrText>
      </w:r>
      <w:r w:rsidR="004F1C97">
        <w:fldChar w:fldCharType="end"/>
      </w:r>
    </w:p>
    <w:p w14:paraId="32C478DE" w14:textId="77777777" w:rsidR="008C7882" w:rsidRPr="00206084" w:rsidRDefault="008C7882" w:rsidP="008C7882">
      <w:r>
        <w:t xml:space="preserve">Here, </w:t>
      </w:r>
      <w:r w:rsidR="00D85C52" w:rsidRPr="00D85C52">
        <w:rPr>
          <w:position w:val="-4"/>
        </w:rPr>
        <w:object w:dxaOrig="200" w:dyaOrig="200" w14:anchorId="48C62979">
          <v:shape id="_x0000_i2093" type="#_x0000_t75" style="width:10pt;height:10pt" o:ole="">
            <v:imagedata r:id="rId2181" o:title=""/>
          </v:shape>
          <o:OLEObject Type="Embed" ProgID="Equation.DSMT4" ShapeID="_x0000_i2093" DrawAspect="Content" ObjectID="_1350756689" r:id="rId2182"/>
        </w:object>
      </w:r>
      <w:r w:rsidR="000A0A53">
        <w:t xml:space="preserve"> </w:t>
      </w:r>
      <w:r>
        <w:t xml:space="preserve">is the biunit cube, </w:t>
      </w:r>
      <w:r>
        <w:rPr>
          <w:i/>
        </w:rPr>
        <w:t>m</w:t>
      </w:r>
      <w:r>
        <w:t xml:space="preserve"> is the number of integration points, </w:t>
      </w:r>
      <w:r w:rsidR="00D85C52" w:rsidRPr="00D85C52">
        <w:rPr>
          <w:position w:val="-12"/>
        </w:rPr>
        <w:object w:dxaOrig="200" w:dyaOrig="360" w14:anchorId="7531DCE6">
          <v:shape id="_x0000_i2094" type="#_x0000_t75" style="width:10pt;height:18.55pt" o:ole="">
            <v:imagedata r:id="rId2183" o:title=""/>
          </v:shape>
          <o:OLEObject Type="Embed" ProgID="Equation.DSMT4" ShapeID="_x0000_i2094" DrawAspect="Content" ObjectID="_1350756690" r:id="rId2184"/>
        </w:object>
      </w:r>
      <w:r>
        <w:t xml:space="preserve">are the location of the integration points in isoparametric coordinates, </w:t>
      </w:r>
      <w:r>
        <w:rPr>
          <w:i/>
        </w:rPr>
        <w:t>J</w:t>
      </w:r>
      <w:r>
        <w:t xml:space="preserve"> is the Jacobian of the transformation </w:t>
      </w:r>
      <w:r w:rsidR="00D85C52" w:rsidRPr="00D85C52">
        <w:rPr>
          <w:position w:val="-14"/>
        </w:rPr>
        <w:object w:dxaOrig="1240" w:dyaOrig="400" w14:anchorId="14F44A82">
          <v:shape id="_x0000_i2095" type="#_x0000_t75" style="width:62pt;height:19.25pt" o:ole="">
            <v:imagedata r:id="rId2185" o:title=""/>
          </v:shape>
          <o:OLEObject Type="Embed" ProgID="Equation.DSMT4" ShapeID="_x0000_i2095" DrawAspect="Content" ObjectID="_1350756691" r:id="rId2186"/>
        </w:object>
      </w:r>
      <w:r>
        <w:t xml:space="preserve">, and </w:t>
      </w:r>
      <w:r w:rsidR="00D85C52" w:rsidRPr="00D85C52">
        <w:rPr>
          <w:position w:val="-12"/>
        </w:rPr>
        <w:object w:dxaOrig="279" w:dyaOrig="360" w14:anchorId="7ADB26E1">
          <v:shape id="_x0000_i2096" type="#_x0000_t75" style="width:14.25pt;height:18.55pt" o:ole="">
            <v:imagedata r:id="rId2187" o:title=""/>
          </v:shape>
          <o:OLEObject Type="Embed" ProgID="Equation.DSMT4" ShapeID="_x0000_i2096" DrawAspect="Content" ObjectID="_1350756692" r:id="rId2188"/>
        </w:object>
      </w:r>
      <w:r>
        <w:t>is a weight associated with the integration point. The integration is performed over the element’s volume in the natural coordinate system.</w:t>
      </w:r>
    </w:p>
    <w:p w14:paraId="365DAC39" w14:textId="77777777" w:rsidR="008C7882" w:rsidRDefault="008C7882" w:rsidP="008C7882"/>
    <w:p w14:paraId="42A4DCCD" w14:textId="77777777" w:rsidR="008C7882" w:rsidRDefault="008C7882" w:rsidP="008C7882">
      <w:r>
        <w:t xml:space="preserve">Most fully integrated solid elements are unsuitable for the analysis of (nearly-) incompressible material behavior. To deal with this type of deformation, a three-field element implementation is available in </w:t>
      </w:r>
      <w:proofErr w:type="gramStart"/>
      <w:r>
        <w:t xml:space="preserve">FEBio  </w:t>
      </w:r>
      <w:proofErr w:type="gramEnd"/>
      <w:r>
        <w:fldChar w:fldCharType="begin"/>
      </w:r>
      <w:r w:rsidR="00A56950">
        <w:instrText xml:space="preserve"> ADDIN EN.CITE &lt;EndNote&gt;&lt;Cite&gt;&lt;Author&gt;Simo&lt;/Author&gt;&lt;Year&gt;1991&lt;/Year&gt;&lt;RecNum&gt;11&lt;/RecNum&gt;&lt;DisplayText&gt;[31]&lt;/DisplayText&gt;&lt;record&gt;&lt;rec-number&gt;11&lt;/rec-number&gt;&lt;foreign-keys&gt;&lt;key app="EN" db-id="xxf0rdw27fzf0ie5dv9xdazn9pr5svpwws09"&gt;11&lt;/key&gt;&lt;/foreign-keys&gt;&lt;ref-type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A56950">
          <w:rPr>
            <w:noProof/>
          </w:rPr>
          <w:t>31</w:t>
        </w:r>
      </w:hyperlink>
      <w:r w:rsidR="00A56950">
        <w:rPr>
          <w:noProof/>
        </w:rPr>
        <w:t>]</w:t>
      </w:r>
      <w:r>
        <w:fldChar w:fldCharType="end"/>
      </w:r>
      <w:r>
        <w:t>.</w:t>
      </w:r>
    </w:p>
    <w:p w14:paraId="49B772FF" w14:textId="77777777" w:rsidR="008C7882" w:rsidRDefault="008C7882" w:rsidP="008C7882"/>
    <w:p w14:paraId="1DC38844" w14:textId="77777777" w:rsidR="008C7882" w:rsidRDefault="008C7882" w:rsidP="008C7882">
      <w:pPr>
        <w:pStyle w:val="Heading3"/>
      </w:pPr>
      <w:bookmarkStart w:id="239" w:name="_Toc387680165"/>
      <w:r>
        <w:t xml:space="preserve">Hexahedral </w:t>
      </w:r>
      <w:r w:rsidR="0081541F">
        <w:t>E</w:t>
      </w:r>
      <w:r>
        <w:t>lements</w:t>
      </w:r>
      <w:bookmarkEnd w:id="239"/>
    </w:p>
    <w:p w14:paraId="714F5432" w14:textId="77777777" w:rsidR="008C7882" w:rsidRDefault="008C7882" w:rsidP="008C7882">
      <w:r>
        <w:t xml:space="preserve">FEBio implements an 8-node trilinear hexahedral element. This element is also known as a </w:t>
      </w:r>
      <w:r>
        <w:rPr>
          <w:i/>
        </w:rPr>
        <w:t xml:space="preserve">brick </w:t>
      </w:r>
      <w:r>
        <w:t xml:space="preserve">element. The shape functions for these elements are defined in function of the isoparametric coordinates </w:t>
      </w:r>
      <w:r w:rsidRPr="000E67ED">
        <w:rPr>
          <w:i/>
        </w:rPr>
        <w:t>r</w:t>
      </w:r>
      <w:r>
        <w:t xml:space="preserve">, </w:t>
      </w:r>
      <w:r w:rsidRPr="000E67ED">
        <w:rPr>
          <w:i/>
        </w:rPr>
        <w:t>s</w:t>
      </w:r>
      <w:r>
        <w:t xml:space="preserve"> and </w:t>
      </w:r>
      <w:r w:rsidRPr="000E67ED">
        <w:rPr>
          <w:i/>
        </w:rPr>
        <w:t>t</w:t>
      </w:r>
      <w:r>
        <w:rPr>
          <w:i/>
        </w:rPr>
        <w:t>,</w:t>
      </w:r>
      <w:r>
        <w:t xml:space="preserve"> and are given below.</w:t>
      </w:r>
    </w:p>
    <w:p w14:paraId="0B5DE48C" w14:textId="77777777" w:rsidR="008C7882" w:rsidRDefault="008C7882" w:rsidP="008C7882">
      <w:pPr>
        <w:pStyle w:val="MTDisplayEquation"/>
      </w:pPr>
      <w:r>
        <w:lastRenderedPageBreak/>
        <w:tab/>
      </w:r>
      <w:r w:rsidR="006D7619" w:rsidRPr="00D85C52">
        <w:rPr>
          <w:position w:val="-252"/>
        </w:rPr>
        <w:object w:dxaOrig="2600" w:dyaOrig="5160" w14:anchorId="446F74C8">
          <v:shape id="_x0000_i2097" type="#_x0000_t75" style="width:129.75pt;height:258.75pt" o:ole="">
            <v:imagedata r:id="rId2189" o:title=""/>
          </v:shape>
          <o:OLEObject Type="Embed" ProgID="Equation.DSMT4" ShapeID="_x0000_i2097" DrawAspect="Content" ObjectID="_1350756693" r:id="rId2190"/>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3</w:instrText>
        </w:r>
      </w:fldSimple>
      <w:r w:rsidR="004F1C97">
        <w:instrText>)</w:instrText>
      </w:r>
      <w:r w:rsidR="004F1C97">
        <w:fldChar w:fldCharType="end"/>
      </w:r>
    </w:p>
    <w:p w14:paraId="2C15955E" w14:textId="77777777" w:rsidR="008C7882" w:rsidRDefault="00A5384D" w:rsidP="008C7882">
      <w:r>
        <w:t>The following integration rule is implemented for this element type.</w:t>
      </w:r>
    </w:p>
    <w:p w14:paraId="53100E10" w14:textId="77777777" w:rsidR="00A5384D" w:rsidRDefault="00A5384D" w:rsidP="008C7882"/>
    <w:p w14:paraId="29F870A1" w14:textId="77777777" w:rsidR="00A5384D" w:rsidRPr="00A5384D" w:rsidRDefault="00A5384D" w:rsidP="008C7882">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A5384D" w14:paraId="0579FAEF" w14:textId="77777777" w:rsidTr="002A17FC">
        <w:tc>
          <w:tcPr>
            <w:tcW w:w="2394" w:type="dxa"/>
            <w:shd w:val="clear" w:color="auto" w:fill="EEECE1"/>
          </w:tcPr>
          <w:p w14:paraId="3B058AC8" w14:textId="77777777" w:rsidR="00A5384D" w:rsidRPr="002A17FC" w:rsidRDefault="00A5384D" w:rsidP="008C7882">
            <w:pPr>
              <w:rPr>
                <w:b/>
              </w:rPr>
            </w:pPr>
            <w:proofErr w:type="gramStart"/>
            <w:r w:rsidRPr="002A17FC">
              <w:rPr>
                <w:b/>
              </w:rPr>
              <w:t>r</w:t>
            </w:r>
            <w:proofErr w:type="gramEnd"/>
          </w:p>
        </w:tc>
        <w:tc>
          <w:tcPr>
            <w:tcW w:w="2394" w:type="dxa"/>
            <w:shd w:val="clear" w:color="auto" w:fill="EEECE1"/>
          </w:tcPr>
          <w:p w14:paraId="5EAA00A2" w14:textId="77777777" w:rsidR="00A5384D" w:rsidRPr="002A17FC" w:rsidRDefault="00A5384D" w:rsidP="008C7882">
            <w:pPr>
              <w:rPr>
                <w:b/>
              </w:rPr>
            </w:pPr>
            <w:proofErr w:type="gramStart"/>
            <w:r w:rsidRPr="002A17FC">
              <w:rPr>
                <w:b/>
              </w:rPr>
              <w:t>s</w:t>
            </w:r>
            <w:proofErr w:type="gramEnd"/>
          </w:p>
        </w:tc>
        <w:tc>
          <w:tcPr>
            <w:tcW w:w="2394" w:type="dxa"/>
            <w:shd w:val="clear" w:color="auto" w:fill="EEECE1"/>
          </w:tcPr>
          <w:p w14:paraId="3AE728DC" w14:textId="77777777" w:rsidR="00A5384D" w:rsidRPr="002A17FC" w:rsidRDefault="00A5384D" w:rsidP="008C7882">
            <w:pPr>
              <w:rPr>
                <w:b/>
              </w:rPr>
            </w:pPr>
            <w:proofErr w:type="gramStart"/>
            <w:r w:rsidRPr="002A17FC">
              <w:rPr>
                <w:b/>
              </w:rPr>
              <w:t>t</w:t>
            </w:r>
            <w:proofErr w:type="gramEnd"/>
          </w:p>
        </w:tc>
        <w:tc>
          <w:tcPr>
            <w:tcW w:w="2394" w:type="dxa"/>
            <w:shd w:val="clear" w:color="auto" w:fill="EEECE1"/>
          </w:tcPr>
          <w:p w14:paraId="511749E0" w14:textId="77777777" w:rsidR="00A5384D" w:rsidRPr="002A17FC" w:rsidRDefault="00A5384D" w:rsidP="008C7882">
            <w:pPr>
              <w:rPr>
                <w:b/>
              </w:rPr>
            </w:pPr>
            <w:proofErr w:type="gramStart"/>
            <w:r w:rsidRPr="002A17FC">
              <w:rPr>
                <w:b/>
              </w:rPr>
              <w:t>w</w:t>
            </w:r>
            <w:proofErr w:type="gramEnd"/>
          </w:p>
        </w:tc>
      </w:tr>
      <w:tr w:rsidR="00A5384D" w14:paraId="29291B8C" w14:textId="77777777" w:rsidTr="002A17FC">
        <w:tc>
          <w:tcPr>
            <w:tcW w:w="2394" w:type="dxa"/>
            <w:shd w:val="clear" w:color="auto" w:fill="auto"/>
          </w:tcPr>
          <w:p w14:paraId="339C4D29" w14:textId="77777777" w:rsidR="00A5384D" w:rsidRDefault="00A5384D" w:rsidP="008C7882">
            <w:r>
              <w:t>-</w:t>
            </w:r>
            <w:r w:rsidRPr="00A5384D">
              <w:t>0.577350269</w:t>
            </w:r>
          </w:p>
        </w:tc>
        <w:tc>
          <w:tcPr>
            <w:tcW w:w="2394" w:type="dxa"/>
            <w:shd w:val="clear" w:color="auto" w:fill="auto"/>
          </w:tcPr>
          <w:p w14:paraId="0E48E96D" w14:textId="77777777" w:rsidR="00A5384D" w:rsidRDefault="00A5384D" w:rsidP="008C7882">
            <w:r>
              <w:t>-</w:t>
            </w:r>
            <w:r w:rsidRPr="00A5384D">
              <w:t>0.577350269</w:t>
            </w:r>
          </w:p>
        </w:tc>
        <w:tc>
          <w:tcPr>
            <w:tcW w:w="2394" w:type="dxa"/>
            <w:shd w:val="clear" w:color="auto" w:fill="auto"/>
          </w:tcPr>
          <w:p w14:paraId="1E2FB1AC" w14:textId="77777777" w:rsidR="00A5384D" w:rsidRDefault="00A5384D" w:rsidP="008C7882">
            <w:r>
              <w:t>-</w:t>
            </w:r>
            <w:r w:rsidRPr="00A5384D">
              <w:t>0.577350269</w:t>
            </w:r>
          </w:p>
        </w:tc>
        <w:tc>
          <w:tcPr>
            <w:tcW w:w="2394" w:type="dxa"/>
            <w:shd w:val="clear" w:color="auto" w:fill="auto"/>
          </w:tcPr>
          <w:p w14:paraId="26BFDA5E" w14:textId="77777777" w:rsidR="00A5384D" w:rsidRDefault="00A5384D" w:rsidP="008C7882">
            <w:r>
              <w:t>1</w:t>
            </w:r>
          </w:p>
        </w:tc>
      </w:tr>
      <w:tr w:rsidR="00A5384D" w14:paraId="3201BE46" w14:textId="77777777" w:rsidTr="002A17FC">
        <w:tc>
          <w:tcPr>
            <w:tcW w:w="2394" w:type="dxa"/>
            <w:shd w:val="clear" w:color="auto" w:fill="auto"/>
          </w:tcPr>
          <w:p w14:paraId="291283B5" w14:textId="77777777" w:rsidR="00A5384D" w:rsidRDefault="00A5384D" w:rsidP="008C7882">
            <w:r w:rsidRPr="00A5384D">
              <w:t>0.577350269</w:t>
            </w:r>
          </w:p>
        </w:tc>
        <w:tc>
          <w:tcPr>
            <w:tcW w:w="2394" w:type="dxa"/>
            <w:shd w:val="clear" w:color="auto" w:fill="auto"/>
          </w:tcPr>
          <w:p w14:paraId="465372EC" w14:textId="77777777" w:rsidR="00A5384D" w:rsidRDefault="00A5384D" w:rsidP="008C7882">
            <w:r>
              <w:t>-</w:t>
            </w:r>
            <w:r w:rsidRPr="00A5384D">
              <w:t>0.577350269</w:t>
            </w:r>
          </w:p>
        </w:tc>
        <w:tc>
          <w:tcPr>
            <w:tcW w:w="2394" w:type="dxa"/>
            <w:shd w:val="clear" w:color="auto" w:fill="auto"/>
          </w:tcPr>
          <w:p w14:paraId="0A6C9C1B" w14:textId="77777777" w:rsidR="00A5384D" w:rsidRDefault="00A5384D" w:rsidP="008C7882">
            <w:r>
              <w:t>-</w:t>
            </w:r>
            <w:r w:rsidRPr="00A5384D">
              <w:t>0.577350269</w:t>
            </w:r>
          </w:p>
        </w:tc>
        <w:tc>
          <w:tcPr>
            <w:tcW w:w="2394" w:type="dxa"/>
            <w:shd w:val="clear" w:color="auto" w:fill="auto"/>
          </w:tcPr>
          <w:p w14:paraId="03AD7F85" w14:textId="77777777" w:rsidR="00A5384D" w:rsidRDefault="00A5384D" w:rsidP="008C7882">
            <w:r>
              <w:t>1</w:t>
            </w:r>
          </w:p>
        </w:tc>
      </w:tr>
      <w:tr w:rsidR="00A5384D" w14:paraId="27BD7C14" w14:textId="77777777" w:rsidTr="002A17FC">
        <w:tc>
          <w:tcPr>
            <w:tcW w:w="2394" w:type="dxa"/>
            <w:shd w:val="clear" w:color="auto" w:fill="auto"/>
          </w:tcPr>
          <w:p w14:paraId="07ED5CAC" w14:textId="77777777" w:rsidR="00A5384D" w:rsidRPr="00A5384D" w:rsidRDefault="00A5384D" w:rsidP="008C7882">
            <w:r w:rsidRPr="00A5384D">
              <w:t>0.577350269</w:t>
            </w:r>
          </w:p>
        </w:tc>
        <w:tc>
          <w:tcPr>
            <w:tcW w:w="2394" w:type="dxa"/>
            <w:shd w:val="clear" w:color="auto" w:fill="auto"/>
          </w:tcPr>
          <w:p w14:paraId="3808F2C6" w14:textId="77777777" w:rsidR="00A5384D" w:rsidRDefault="00A5384D" w:rsidP="008C7882">
            <w:r w:rsidRPr="00A5384D">
              <w:t>0.577350269</w:t>
            </w:r>
          </w:p>
        </w:tc>
        <w:tc>
          <w:tcPr>
            <w:tcW w:w="2394" w:type="dxa"/>
            <w:shd w:val="clear" w:color="auto" w:fill="auto"/>
          </w:tcPr>
          <w:p w14:paraId="4A5669ED" w14:textId="77777777" w:rsidR="00A5384D" w:rsidRDefault="00A5384D" w:rsidP="008C7882">
            <w:r>
              <w:t>-</w:t>
            </w:r>
            <w:r w:rsidRPr="00A5384D">
              <w:t>0.577350269</w:t>
            </w:r>
          </w:p>
        </w:tc>
        <w:tc>
          <w:tcPr>
            <w:tcW w:w="2394" w:type="dxa"/>
            <w:shd w:val="clear" w:color="auto" w:fill="auto"/>
          </w:tcPr>
          <w:p w14:paraId="702A7453" w14:textId="77777777" w:rsidR="00A5384D" w:rsidRDefault="00A5384D" w:rsidP="008C7882">
            <w:r>
              <w:t>1</w:t>
            </w:r>
          </w:p>
        </w:tc>
      </w:tr>
      <w:tr w:rsidR="00A5384D" w14:paraId="36DF4AEF" w14:textId="77777777" w:rsidTr="002A17FC">
        <w:tc>
          <w:tcPr>
            <w:tcW w:w="2394" w:type="dxa"/>
            <w:shd w:val="clear" w:color="auto" w:fill="auto"/>
          </w:tcPr>
          <w:p w14:paraId="2B4DE2B5" w14:textId="77777777" w:rsidR="00A5384D" w:rsidRPr="00A5384D" w:rsidRDefault="00A5384D" w:rsidP="008C7882">
            <w:r>
              <w:t>-</w:t>
            </w:r>
            <w:r w:rsidRPr="00A5384D">
              <w:t>0.577350269</w:t>
            </w:r>
          </w:p>
        </w:tc>
        <w:tc>
          <w:tcPr>
            <w:tcW w:w="2394" w:type="dxa"/>
            <w:shd w:val="clear" w:color="auto" w:fill="auto"/>
          </w:tcPr>
          <w:p w14:paraId="65FF129E" w14:textId="77777777" w:rsidR="00A5384D" w:rsidRPr="00A5384D" w:rsidRDefault="00A5384D" w:rsidP="008C7882">
            <w:r w:rsidRPr="00A5384D">
              <w:t>0.577350269</w:t>
            </w:r>
          </w:p>
        </w:tc>
        <w:tc>
          <w:tcPr>
            <w:tcW w:w="2394" w:type="dxa"/>
            <w:shd w:val="clear" w:color="auto" w:fill="auto"/>
          </w:tcPr>
          <w:p w14:paraId="057A2193" w14:textId="77777777" w:rsidR="00A5384D" w:rsidRDefault="00A5384D" w:rsidP="008C7882">
            <w:r>
              <w:t>-</w:t>
            </w:r>
            <w:r w:rsidRPr="00A5384D">
              <w:t>0.577350269</w:t>
            </w:r>
          </w:p>
        </w:tc>
        <w:tc>
          <w:tcPr>
            <w:tcW w:w="2394" w:type="dxa"/>
            <w:shd w:val="clear" w:color="auto" w:fill="auto"/>
          </w:tcPr>
          <w:p w14:paraId="3966C6A4" w14:textId="77777777" w:rsidR="00A5384D" w:rsidRDefault="00A5384D" w:rsidP="008C7882">
            <w:r>
              <w:t>1</w:t>
            </w:r>
          </w:p>
        </w:tc>
      </w:tr>
      <w:tr w:rsidR="00A5384D" w14:paraId="471EABB9" w14:textId="77777777" w:rsidTr="002A17FC">
        <w:tc>
          <w:tcPr>
            <w:tcW w:w="2394" w:type="dxa"/>
            <w:shd w:val="clear" w:color="auto" w:fill="auto"/>
          </w:tcPr>
          <w:p w14:paraId="2F4A85FF" w14:textId="77777777" w:rsidR="00A5384D" w:rsidRDefault="00A5384D" w:rsidP="008C7882">
            <w:r>
              <w:t>-</w:t>
            </w:r>
            <w:r w:rsidRPr="00A5384D">
              <w:t>0.577350269</w:t>
            </w:r>
          </w:p>
        </w:tc>
        <w:tc>
          <w:tcPr>
            <w:tcW w:w="2394" w:type="dxa"/>
            <w:shd w:val="clear" w:color="auto" w:fill="auto"/>
          </w:tcPr>
          <w:p w14:paraId="590352F0" w14:textId="77777777" w:rsidR="00A5384D" w:rsidRPr="00A5384D" w:rsidRDefault="00A5384D" w:rsidP="008C7882">
            <w:r>
              <w:t>-</w:t>
            </w:r>
            <w:r w:rsidRPr="00A5384D">
              <w:t>0.577350269</w:t>
            </w:r>
          </w:p>
        </w:tc>
        <w:tc>
          <w:tcPr>
            <w:tcW w:w="2394" w:type="dxa"/>
            <w:shd w:val="clear" w:color="auto" w:fill="auto"/>
          </w:tcPr>
          <w:p w14:paraId="6F91B014" w14:textId="77777777" w:rsidR="00A5384D" w:rsidRDefault="00A5384D" w:rsidP="008C7882">
            <w:r w:rsidRPr="00A5384D">
              <w:t>0.577350269</w:t>
            </w:r>
          </w:p>
        </w:tc>
        <w:tc>
          <w:tcPr>
            <w:tcW w:w="2394" w:type="dxa"/>
            <w:shd w:val="clear" w:color="auto" w:fill="auto"/>
          </w:tcPr>
          <w:p w14:paraId="431CE8E0" w14:textId="77777777" w:rsidR="00A5384D" w:rsidRDefault="00A5384D" w:rsidP="008C7882">
            <w:r>
              <w:t>1</w:t>
            </w:r>
          </w:p>
        </w:tc>
      </w:tr>
      <w:tr w:rsidR="00A5384D" w14:paraId="2D1A8A2C" w14:textId="77777777" w:rsidTr="002A17FC">
        <w:tc>
          <w:tcPr>
            <w:tcW w:w="2394" w:type="dxa"/>
            <w:shd w:val="clear" w:color="auto" w:fill="auto"/>
          </w:tcPr>
          <w:p w14:paraId="7EAEA395" w14:textId="77777777" w:rsidR="00A5384D" w:rsidRDefault="00A5384D" w:rsidP="008C7882">
            <w:r w:rsidRPr="00A5384D">
              <w:t>0.577350269</w:t>
            </w:r>
          </w:p>
        </w:tc>
        <w:tc>
          <w:tcPr>
            <w:tcW w:w="2394" w:type="dxa"/>
            <w:shd w:val="clear" w:color="auto" w:fill="auto"/>
          </w:tcPr>
          <w:p w14:paraId="0CC680FF" w14:textId="77777777" w:rsidR="00A5384D" w:rsidRDefault="00A5384D" w:rsidP="008C7882">
            <w:r>
              <w:t>-</w:t>
            </w:r>
            <w:r w:rsidRPr="00A5384D">
              <w:t>0.577350269</w:t>
            </w:r>
          </w:p>
        </w:tc>
        <w:tc>
          <w:tcPr>
            <w:tcW w:w="2394" w:type="dxa"/>
            <w:shd w:val="clear" w:color="auto" w:fill="auto"/>
          </w:tcPr>
          <w:p w14:paraId="364F5F79" w14:textId="77777777" w:rsidR="00A5384D" w:rsidRPr="00A5384D" w:rsidRDefault="00A5384D" w:rsidP="008C7882">
            <w:r w:rsidRPr="00A5384D">
              <w:t>0.577350269</w:t>
            </w:r>
          </w:p>
        </w:tc>
        <w:tc>
          <w:tcPr>
            <w:tcW w:w="2394" w:type="dxa"/>
            <w:shd w:val="clear" w:color="auto" w:fill="auto"/>
          </w:tcPr>
          <w:p w14:paraId="1E0E7E93" w14:textId="77777777" w:rsidR="00A5384D" w:rsidRDefault="00A5384D" w:rsidP="008C7882">
            <w:r>
              <w:t>1</w:t>
            </w:r>
          </w:p>
        </w:tc>
      </w:tr>
      <w:tr w:rsidR="00A5384D" w14:paraId="4F475398" w14:textId="77777777" w:rsidTr="002A17FC">
        <w:tc>
          <w:tcPr>
            <w:tcW w:w="2394" w:type="dxa"/>
            <w:shd w:val="clear" w:color="auto" w:fill="auto"/>
          </w:tcPr>
          <w:p w14:paraId="6E33795F" w14:textId="77777777" w:rsidR="00A5384D" w:rsidRPr="00A5384D" w:rsidRDefault="00A5384D" w:rsidP="008C7882">
            <w:r w:rsidRPr="00A5384D">
              <w:t>0.577350269</w:t>
            </w:r>
          </w:p>
        </w:tc>
        <w:tc>
          <w:tcPr>
            <w:tcW w:w="2394" w:type="dxa"/>
            <w:shd w:val="clear" w:color="auto" w:fill="auto"/>
          </w:tcPr>
          <w:p w14:paraId="47C424FA" w14:textId="77777777" w:rsidR="00A5384D" w:rsidRDefault="00A5384D" w:rsidP="008C7882">
            <w:r w:rsidRPr="00A5384D">
              <w:t>0.577350269</w:t>
            </w:r>
          </w:p>
        </w:tc>
        <w:tc>
          <w:tcPr>
            <w:tcW w:w="2394" w:type="dxa"/>
            <w:shd w:val="clear" w:color="auto" w:fill="auto"/>
          </w:tcPr>
          <w:p w14:paraId="4ACB6136" w14:textId="77777777" w:rsidR="00A5384D" w:rsidRPr="00A5384D" w:rsidRDefault="00A5384D" w:rsidP="008C7882">
            <w:r w:rsidRPr="00A5384D">
              <w:t>0.577350269</w:t>
            </w:r>
          </w:p>
        </w:tc>
        <w:tc>
          <w:tcPr>
            <w:tcW w:w="2394" w:type="dxa"/>
            <w:shd w:val="clear" w:color="auto" w:fill="auto"/>
          </w:tcPr>
          <w:p w14:paraId="775D3F03" w14:textId="77777777" w:rsidR="00A5384D" w:rsidRDefault="00A5384D" w:rsidP="008C7882">
            <w:r>
              <w:t>1</w:t>
            </w:r>
          </w:p>
        </w:tc>
      </w:tr>
      <w:tr w:rsidR="00A5384D" w14:paraId="0C8C2EF6" w14:textId="77777777" w:rsidTr="002A17FC">
        <w:tc>
          <w:tcPr>
            <w:tcW w:w="2394" w:type="dxa"/>
            <w:shd w:val="clear" w:color="auto" w:fill="auto"/>
          </w:tcPr>
          <w:p w14:paraId="7E5ED1A5" w14:textId="77777777" w:rsidR="00A5384D" w:rsidRPr="00A5384D" w:rsidRDefault="00A5384D" w:rsidP="008C7882">
            <w:r>
              <w:t>-</w:t>
            </w:r>
            <w:r w:rsidRPr="00A5384D">
              <w:t>0.577350269</w:t>
            </w:r>
          </w:p>
        </w:tc>
        <w:tc>
          <w:tcPr>
            <w:tcW w:w="2394" w:type="dxa"/>
            <w:shd w:val="clear" w:color="auto" w:fill="auto"/>
          </w:tcPr>
          <w:p w14:paraId="169DA892" w14:textId="77777777" w:rsidR="00A5384D" w:rsidRPr="00A5384D" w:rsidRDefault="00A5384D" w:rsidP="008C7882">
            <w:r w:rsidRPr="00A5384D">
              <w:t>0.577350269</w:t>
            </w:r>
          </w:p>
        </w:tc>
        <w:tc>
          <w:tcPr>
            <w:tcW w:w="2394" w:type="dxa"/>
            <w:shd w:val="clear" w:color="auto" w:fill="auto"/>
          </w:tcPr>
          <w:p w14:paraId="3958A5CF" w14:textId="77777777" w:rsidR="00A5384D" w:rsidRPr="00A5384D" w:rsidRDefault="00A5384D" w:rsidP="008C7882">
            <w:r w:rsidRPr="00A5384D">
              <w:t>0.577350269</w:t>
            </w:r>
          </w:p>
        </w:tc>
        <w:tc>
          <w:tcPr>
            <w:tcW w:w="2394" w:type="dxa"/>
            <w:shd w:val="clear" w:color="auto" w:fill="auto"/>
          </w:tcPr>
          <w:p w14:paraId="18DDB597" w14:textId="77777777" w:rsidR="00A5384D" w:rsidRDefault="00A5384D" w:rsidP="008C7882">
            <w:r>
              <w:t>1</w:t>
            </w:r>
          </w:p>
        </w:tc>
      </w:tr>
    </w:tbl>
    <w:p w14:paraId="78F24351" w14:textId="77777777" w:rsidR="00A5384D" w:rsidRDefault="00A5384D" w:rsidP="008C7882"/>
    <w:p w14:paraId="010D8439" w14:textId="77777777" w:rsidR="008C7882" w:rsidRDefault="008C7882" w:rsidP="008C7882">
      <w:pPr>
        <w:pStyle w:val="Heading3"/>
      </w:pPr>
      <w:bookmarkStart w:id="240" w:name="_Toc387680166"/>
      <w:r>
        <w:t>Pentahedral Elements</w:t>
      </w:r>
      <w:bookmarkEnd w:id="240"/>
    </w:p>
    <w:p w14:paraId="7E9633AE" w14:textId="77777777" w:rsidR="008C7882" w:rsidRDefault="008C7882" w:rsidP="008C7882">
      <w:r>
        <w:t xml:space="preserve">Pentahedral elements (also knows as “wedge” elements) consist of six nodes and five faces. Their </w:t>
      </w:r>
      <w:proofErr w:type="gramStart"/>
      <w:r>
        <w:t>shape</w:t>
      </w:r>
      <w:proofErr w:type="gramEnd"/>
      <w:r>
        <w:t xml:space="preserv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and are </w:t>
      </w:r>
      <w:r w:rsidRPr="000E67ED">
        <w:t>given</w:t>
      </w:r>
      <w:r>
        <w:t xml:space="preserve"> as follows.</w:t>
      </w:r>
    </w:p>
    <w:p w14:paraId="63498429" w14:textId="77777777" w:rsidR="008C7882" w:rsidRDefault="008C7882" w:rsidP="008C7882">
      <w:pPr>
        <w:pStyle w:val="MTDisplayEquation"/>
      </w:pPr>
      <w:r>
        <w:lastRenderedPageBreak/>
        <w:tab/>
      </w:r>
      <w:r w:rsidR="003373C3" w:rsidRPr="00D85C52">
        <w:rPr>
          <w:position w:val="-186"/>
        </w:rPr>
        <w:object w:dxaOrig="2260" w:dyaOrig="3840" w14:anchorId="02DFFDFE">
          <v:shape id="_x0000_i2098" type="#_x0000_t75" style="width:113.35pt;height:191.75pt" o:ole="">
            <v:imagedata r:id="rId2191" o:title=""/>
          </v:shape>
          <o:OLEObject Type="Embed" ProgID="Equation.DSMT4" ShapeID="_x0000_i2098" DrawAspect="Content" ObjectID="_1350756694" r:id="rId2192"/>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4</w:instrText>
        </w:r>
      </w:fldSimple>
      <w:r w:rsidR="004F1C97">
        <w:instrText>)</w:instrText>
      </w:r>
      <w:r w:rsidR="004F1C97">
        <w:fldChar w:fldCharType="end"/>
      </w:r>
    </w:p>
    <w:p w14:paraId="165FF822" w14:textId="77777777" w:rsidR="00912318" w:rsidRDefault="00912318" w:rsidP="008C7882"/>
    <w:p w14:paraId="7ABEDEA7" w14:textId="77777777" w:rsidR="008C7882" w:rsidRDefault="00912318" w:rsidP="008C7882">
      <w:r>
        <w:t>The following integration rule is implemented for this element type.</w:t>
      </w:r>
    </w:p>
    <w:p w14:paraId="0770B69D" w14:textId="77777777" w:rsidR="00912318" w:rsidRDefault="00912318" w:rsidP="008C7882"/>
    <w:p w14:paraId="0A1A67F3" w14:textId="77777777" w:rsidR="00912318" w:rsidRDefault="00912318" w:rsidP="008C7882">
      <w:r>
        <w:rPr>
          <w:b/>
        </w:rPr>
        <w:t>6-point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3F13F102" w14:textId="77777777" w:rsidTr="002A17FC">
        <w:tc>
          <w:tcPr>
            <w:tcW w:w="2394" w:type="dxa"/>
            <w:shd w:val="clear" w:color="auto" w:fill="EEECE1"/>
          </w:tcPr>
          <w:p w14:paraId="3212909F" w14:textId="77777777" w:rsidR="00912318" w:rsidRPr="002A17FC" w:rsidRDefault="00912318" w:rsidP="008C7882">
            <w:pPr>
              <w:rPr>
                <w:b/>
              </w:rPr>
            </w:pPr>
            <w:proofErr w:type="gramStart"/>
            <w:r w:rsidRPr="002A17FC">
              <w:rPr>
                <w:b/>
              </w:rPr>
              <w:t>r</w:t>
            </w:r>
            <w:proofErr w:type="gramEnd"/>
          </w:p>
        </w:tc>
        <w:tc>
          <w:tcPr>
            <w:tcW w:w="2394" w:type="dxa"/>
            <w:shd w:val="clear" w:color="auto" w:fill="EEECE1"/>
          </w:tcPr>
          <w:p w14:paraId="0D42F836" w14:textId="77777777" w:rsidR="00912318" w:rsidRPr="002A17FC" w:rsidRDefault="00912318" w:rsidP="008C7882">
            <w:pPr>
              <w:rPr>
                <w:b/>
              </w:rPr>
            </w:pPr>
            <w:proofErr w:type="gramStart"/>
            <w:r w:rsidRPr="002A17FC">
              <w:rPr>
                <w:b/>
              </w:rPr>
              <w:t>s</w:t>
            </w:r>
            <w:proofErr w:type="gramEnd"/>
          </w:p>
        </w:tc>
        <w:tc>
          <w:tcPr>
            <w:tcW w:w="2394" w:type="dxa"/>
            <w:shd w:val="clear" w:color="auto" w:fill="EEECE1"/>
          </w:tcPr>
          <w:p w14:paraId="5D38D7ED" w14:textId="77777777" w:rsidR="00912318" w:rsidRPr="002A17FC" w:rsidRDefault="00912318" w:rsidP="008C7882">
            <w:pPr>
              <w:rPr>
                <w:b/>
              </w:rPr>
            </w:pPr>
            <w:proofErr w:type="gramStart"/>
            <w:r w:rsidRPr="002A17FC">
              <w:rPr>
                <w:b/>
              </w:rPr>
              <w:t>t</w:t>
            </w:r>
            <w:proofErr w:type="gramEnd"/>
          </w:p>
        </w:tc>
        <w:tc>
          <w:tcPr>
            <w:tcW w:w="2394" w:type="dxa"/>
            <w:shd w:val="clear" w:color="auto" w:fill="EEECE1"/>
          </w:tcPr>
          <w:p w14:paraId="68C094A8" w14:textId="77777777" w:rsidR="00912318" w:rsidRPr="002A17FC" w:rsidRDefault="00912318" w:rsidP="008C7882">
            <w:pPr>
              <w:rPr>
                <w:b/>
              </w:rPr>
            </w:pPr>
            <w:proofErr w:type="gramStart"/>
            <w:r w:rsidRPr="002A17FC">
              <w:rPr>
                <w:b/>
              </w:rPr>
              <w:t>w</w:t>
            </w:r>
            <w:proofErr w:type="gramEnd"/>
          </w:p>
        </w:tc>
      </w:tr>
      <w:tr w:rsidR="00912318" w14:paraId="1E1F447D" w14:textId="77777777" w:rsidTr="002A17FC">
        <w:tc>
          <w:tcPr>
            <w:tcW w:w="2394" w:type="dxa"/>
            <w:shd w:val="clear" w:color="auto" w:fill="auto"/>
          </w:tcPr>
          <w:p w14:paraId="7B11BCDA" w14:textId="77777777" w:rsidR="00912318" w:rsidRDefault="00912318" w:rsidP="008C7882">
            <w:r w:rsidRPr="00912318">
              <w:t>0.166666667</w:t>
            </w:r>
          </w:p>
        </w:tc>
        <w:tc>
          <w:tcPr>
            <w:tcW w:w="2394" w:type="dxa"/>
            <w:shd w:val="clear" w:color="auto" w:fill="auto"/>
          </w:tcPr>
          <w:p w14:paraId="7287034F" w14:textId="77777777" w:rsidR="00912318" w:rsidRDefault="00912318" w:rsidP="008C7882">
            <w:r w:rsidRPr="00912318">
              <w:t>0.166666667</w:t>
            </w:r>
          </w:p>
        </w:tc>
        <w:tc>
          <w:tcPr>
            <w:tcW w:w="2394" w:type="dxa"/>
            <w:shd w:val="clear" w:color="auto" w:fill="auto"/>
          </w:tcPr>
          <w:p w14:paraId="4096E150" w14:textId="77777777" w:rsidR="00912318" w:rsidRDefault="00912318" w:rsidP="008C7882">
            <w:r>
              <w:t>-</w:t>
            </w:r>
            <w:r w:rsidRPr="00912318">
              <w:t>0.577350269</w:t>
            </w:r>
          </w:p>
        </w:tc>
        <w:tc>
          <w:tcPr>
            <w:tcW w:w="2394" w:type="dxa"/>
            <w:shd w:val="clear" w:color="auto" w:fill="auto"/>
          </w:tcPr>
          <w:p w14:paraId="774E9E63" w14:textId="77777777" w:rsidR="00912318" w:rsidRDefault="00912318" w:rsidP="008C7882">
            <w:r w:rsidRPr="00912318">
              <w:t>0.166666667</w:t>
            </w:r>
          </w:p>
        </w:tc>
      </w:tr>
      <w:tr w:rsidR="00912318" w14:paraId="7248EE2A" w14:textId="77777777" w:rsidTr="002A17FC">
        <w:tc>
          <w:tcPr>
            <w:tcW w:w="2394" w:type="dxa"/>
            <w:shd w:val="clear" w:color="auto" w:fill="auto"/>
          </w:tcPr>
          <w:p w14:paraId="30932117" w14:textId="77777777" w:rsidR="00912318" w:rsidRDefault="00912318" w:rsidP="008C7882">
            <w:r w:rsidRPr="00912318">
              <w:t>0.666666667</w:t>
            </w:r>
          </w:p>
        </w:tc>
        <w:tc>
          <w:tcPr>
            <w:tcW w:w="2394" w:type="dxa"/>
            <w:shd w:val="clear" w:color="auto" w:fill="auto"/>
          </w:tcPr>
          <w:p w14:paraId="1769333E" w14:textId="77777777" w:rsidR="00912318" w:rsidRDefault="00912318" w:rsidP="008C7882">
            <w:r w:rsidRPr="00912318">
              <w:t>0.166666667</w:t>
            </w:r>
          </w:p>
        </w:tc>
        <w:tc>
          <w:tcPr>
            <w:tcW w:w="2394" w:type="dxa"/>
            <w:shd w:val="clear" w:color="auto" w:fill="auto"/>
          </w:tcPr>
          <w:p w14:paraId="39DF9ABB" w14:textId="77777777" w:rsidR="00912318" w:rsidRDefault="00912318" w:rsidP="008C7882">
            <w:r>
              <w:t>-</w:t>
            </w:r>
            <w:r w:rsidRPr="00912318">
              <w:t>0.577350269</w:t>
            </w:r>
          </w:p>
        </w:tc>
        <w:tc>
          <w:tcPr>
            <w:tcW w:w="2394" w:type="dxa"/>
            <w:shd w:val="clear" w:color="auto" w:fill="auto"/>
          </w:tcPr>
          <w:p w14:paraId="523FBD2B" w14:textId="77777777" w:rsidR="00912318" w:rsidRDefault="00912318" w:rsidP="008C7882">
            <w:r w:rsidRPr="00912318">
              <w:t>0.166666667</w:t>
            </w:r>
          </w:p>
        </w:tc>
      </w:tr>
      <w:tr w:rsidR="00912318" w14:paraId="0FF4E447" w14:textId="77777777" w:rsidTr="002A17FC">
        <w:tc>
          <w:tcPr>
            <w:tcW w:w="2394" w:type="dxa"/>
            <w:shd w:val="clear" w:color="auto" w:fill="auto"/>
          </w:tcPr>
          <w:p w14:paraId="72E5AF66" w14:textId="77777777" w:rsidR="00912318" w:rsidRDefault="00912318" w:rsidP="008C7882">
            <w:r w:rsidRPr="00912318">
              <w:t>0.166666667</w:t>
            </w:r>
          </w:p>
        </w:tc>
        <w:tc>
          <w:tcPr>
            <w:tcW w:w="2394" w:type="dxa"/>
            <w:shd w:val="clear" w:color="auto" w:fill="auto"/>
          </w:tcPr>
          <w:p w14:paraId="7086DCDB" w14:textId="77777777" w:rsidR="00912318" w:rsidRDefault="00912318" w:rsidP="008C7882">
            <w:r w:rsidRPr="00912318">
              <w:t>0.666666667</w:t>
            </w:r>
          </w:p>
        </w:tc>
        <w:tc>
          <w:tcPr>
            <w:tcW w:w="2394" w:type="dxa"/>
            <w:shd w:val="clear" w:color="auto" w:fill="auto"/>
          </w:tcPr>
          <w:p w14:paraId="00D3A0B1" w14:textId="77777777" w:rsidR="00912318" w:rsidRDefault="00912318" w:rsidP="008C7882">
            <w:r>
              <w:t>-</w:t>
            </w:r>
            <w:r w:rsidRPr="00912318">
              <w:t>0.577350269</w:t>
            </w:r>
          </w:p>
        </w:tc>
        <w:tc>
          <w:tcPr>
            <w:tcW w:w="2394" w:type="dxa"/>
            <w:shd w:val="clear" w:color="auto" w:fill="auto"/>
          </w:tcPr>
          <w:p w14:paraId="51C865C4" w14:textId="77777777" w:rsidR="00912318" w:rsidRDefault="00912318" w:rsidP="008C7882">
            <w:r w:rsidRPr="00912318">
              <w:t>0.166666667</w:t>
            </w:r>
          </w:p>
        </w:tc>
      </w:tr>
      <w:tr w:rsidR="00912318" w14:paraId="0CD14CDA" w14:textId="77777777" w:rsidTr="002A17FC">
        <w:tc>
          <w:tcPr>
            <w:tcW w:w="2394" w:type="dxa"/>
            <w:shd w:val="clear" w:color="auto" w:fill="auto"/>
          </w:tcPr>
          <w:p w14:paraId="40E62F17" w14:textId="77777777" w:rsidR="00912318" w:rsidRDefault="00912318" w:rsidP="008C7882">
            <w:r w:rsidRPr="00912318">
              <w:t>0.166666667</w:t>
            </w:r>
          </w:p>
        </w:tc>
        <w:tc>
          <w:tcPr>
            <w:tcW w:w="2394" w:type="dxa"/>
            <w:shd w:val="clear" w:color="auto" w:fill="auto"/>
          </w:tcPr>
          <w:p w14:paraId="59A96124" w14:textId="77777777" w:rsidR="00912318" w:rsidRDefault="00912318" w:rsidP="008C7882">
            <w:r w:rsidRPr="00912318">
              <w:t>0.166666667</w:t>
            </w:r>
          </w:p>
        </w:tc>
        <w:tc>
          <w:tcPr>
            <w:tcW w:w="2394" w:type="dxa"/>
            <w:shd w:val="clear" w:color="auto" w:fill="auto"/>
          </w:tcPr>
          <w:p w14:paraId="52008F79" w14:textId="77777777" w:rsidR="00912318" w:rsidRDefault="00912318" w:rsidP="008C7882">
            <w:r w:rsidRPr="00912318">
              <w:t>0.577350269</w:t>
            </w:r>
          </w:p>
        </w:tc>
        <w:tc>
          <w:tcPr>
            <w:tcW w:w="2394" w:type="dxa"/>
            <w:shd w:val="clear" w:color="auto" w:fill="auto"/>
          </w:tcPr>
          <w:p w14:paraId="7A8CF649" w14:textId="77777777" w:rsidR="00912318" w:rsidRDefault="00912318" w:rsidP="008C7882">
            <w:r w:rsidRPr="00912318">
              <w:t>0.166666667</w:t>
            </w:r>
          </w:p>
        </w:tc>
      </w:tr>
      <w:tr w:rsidR="00912318" w14:paraId="66F4E3DA" w14:textId="77777777" w:rsidTr="002A17FC">
        <w:tc>
          <w:tcPr>
            <w:tcW w:w="2394" w:type="dxa"/>
            <w:shd w:val="clear" w:color="auto" w:fill="auto"/>
          </w:tcPr>
          <w:p w14:paraId="547E0443" w14:textId="77777777" w:rsidR="00912318" w:rsidRDefault="00912318" w:rsidP="008C7882">
            <w:r w:rsidRPr="00912318">
              <w:t>0.666666667</w:t>
            </w:r>
          </w:p>
        </w:tc>
        <w:tc>
          <w:tcPr>
            <w:tcW w:w="2394" w:type="dxa"/>
            <w:shd w:val="clear" w:color="auto" w:fill="auto"/>
          </w:tcPr>
          <w:p w14:paraId="0176599B" w14:textId="77777777" w:rsidR="00912318" w:rsidRDefault="00912318" w:rsidP="008C7882">
            <w:r w:rsidRPr="00912318">
              <w:t>0.166666667</w:t>
            </w:r>
          </w:p>
        </w:tc>
        <w:tc>
          <w:tcPr>
            <w:tcW w:w="2394" w:type="dxa"/>
            <w:shd w:val="clear" w:color="auto" w:fill="auto"/>
          </w:tcPr>
          <w:p w14:paraId="34584BED" w14:textId="77777777" w:rsidR="00912318" w:rsidRDefault="00912318" w:rsidP="008C7882">
            <w:r w:rsidRPr="00912318">
              <w:t>0.577350269</w:t>
            </w:r>
          </w:p>
        </w:tc>
        <w:tc>
          <w:tcPr>
            <w:tcW w:w="2394" w:type="dxa"/>
            <w:shd w:val="clear" w:color="auto" w:fill="auto"/>
          </w:tcPr>
          <w:p w14:paraId="3A659AEA" w14:textId="77777777" w:rsidR="00912318" w:rsidRDefault="00912318" w:rsidP="008C7882">
            <w:r w:rsidRPr="00912318">
              <w:t>0.166666667</w:t>
            </w:r>
          </w:p>
        </w:tc>
      </w:tr>
      <w:tr w:rsidR="00912318" w14:paraId="2963A156" w14:textId="77777777" w:rsidTr="002A17FC">
        <w:tc>
          <w:tcPr>
            <w:tcW w:w="2394" w:type="dxa"/>
            <w:shd w:val="clear" w:color="auto" w:fill="auto"/>
          </w:tcPr>
          <w:p w14:paraId="5BD60673" w14:textId="77777777" w:rsidR="00912318" w:rsidRDefault="00912318" w:rsidP="008C7882">
            <w:r w:rsidRPr="00912318">
              <w:t>0.166666667</w:t>
            </w:r>
          </w:p>
        </w:tc>
        <w:tc>
          <w:tcPr>
            <w:tcW w:w="2394" w:type="dxa"/>
            <w:shd w:val="clear" w:color="auto" w:fill="auto"/>
          </w:tcPr>
          <w:p w14:paraId="3CC244F7" w14:textId="77777777" w:rsidR="00912318" w:rsidRDefault="00912318" w:rsidP="008C7882">
            <w:r w:rsidRPr="00912318">
              <w:t>0.666666667</w:t>
            </w:r>
          </w:p>
        </w:tc>
        <w:tc>
          <w:tcPr>
            <w:tcW w:w="2394" w:type="dxa"/>
            <w:shd w:val="clear" w:color="auto" w:fill="auto"/>
          </w:tcPr>
          <w:p w14:paraId="03DC93BF" w14:textId="77777777" w:rsidR="00912318" w:rsidRDefault="00912318" w:rsidP="008C7882">
            <w:r w:rsidRPr="00912318">
              <w:t>0.577350269</w:t>
            </w:r>
          </w:p>
        </w:tc>
        <w:tc>
          <w:tcPr>
            <w:tcW w:w="2394" w:type="dxa"/>
            <w:shd w:val="clear" w:color="auto" w:fill="auto"/>
          </w:tcPr>
          <w:p w14:paraId="401CBBF6" w14:textId="77777777" w:rsidR="00912318" w:rsidRDefault="00912318" w:rsidP="008C7882">
            <w:r w:rsidRPr="00912318">
              <w:t>0.166666667</w:t>
            </w:r>
          </w:p>
        </w:tc>
      </w:tr>
    </w:tbl>
    <w:p w14:paraId="6E313954" w14:textId="77777777" w:rsidR="00912318" w:rsidRPr="00912318" w:rsidRDefault="00912318" w:rsidP="008C7882"/>
    <w:p w14:paraId="71714A97" w14:textId="77777777" w:rsidR="008C7882" w:rsidRDefault="008C7882" w:rsidP="008C7882">
      <w:pPr>
        <w:pStyle w:val="Heading3"/>
      </w:pPr>
      <w:bookmarkStart w:id="241" w:name="_Toc387680167"/>
      <w:r>
        <w:t>Tetrahedral Elements</w:t>
      </w:r>
      <w:bookmarkEnd w:id="241"/>
    </w:p>
    <w:p w14:paraId="22478575" w14:textId="77777777" w:rsidR="008C7882" w:rsidRDefault="008C7882" w:rsidP="008C7882">
      <w:r>
        <w:t xml:space="preserve">Linear 4-node tetrahedral elements are also available in FEBio. Their shape functions are defined in function of the isoparametric coordinates </w:t>
      </w:r>
      <w:r w:rsidRPr="000E67ED">
        <w:rPr>
          <w:i/>
        </w:rPr>
        <w:t>r</w:t>
      </w:r>
      <w:r>
        <w:t xml:space="preserve">, </w:t>
      </w:r>
      <w:r w:rsidRPr="000E67ED">
        <w:rPr>
          <w:i/>
        </w:rPr>
        <w:t>s</w:t>
      </w:r>
      <w:r>
        <w:t xml:space="preserve"> and </w:t>
      </w:r>
      <w:r w:rsidRPr="000E67ED">
        <w:rPr>
          <w:i/>
        </w:rPr>
        <w:t>t</w:t>
      </w:r>
      <w:r>
        <w:t xml:space="preserve">. </w:t>
      </w:r>
    </w:p>
    <w:p w14:paraId="2CD7A40F" w14:textId="77777777" w:rsidR="008C7882" w:rsidRDefault="008C7882" w:rsidP="008C7882">
      <w:pPr>
        <w:pStyle w:val="MTDisplayEquation"/>
      </w:pPr>
      <w:r>
        <w:tab/>
      </w:r>
      <w:r w:rsidR="003373C3" w:rsidRPr="00D85C52">
        <w:rPr>
          <w:position w:val="-66"/>
        </w:rPr>
        <w:object w:dxaOrig="1560" w:dyaOrig="1440" w14:anchorId="661FAAE0">
          <v:shape id="_x0000_i2099" type="#_x0000_t75" style="width:78.4pt;height:1in" o:ole="">
            <v:imagedata r:id="rId2193" o:title=""/>
          </v:shape>
          <o:OLEObject Type="Embed" ProgID="Equation.DSMT4" ShapeID="_x0000_i2099" DrawAspect="Content" ObjectID="_1350756695" r:id="rId219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5</w:instrText>
        </w:r>
      </w:fldSimple>
      <w:r w:rsidR="004F1C97">
        <w:instrText>)</w:instrText>
      </w:r>
      <w:r w:rsidR="004F1C97">
        <w:fldChar w:fldCharType="end"/>
      </w:r>
    </w:p>
    <w:p w14:paraId="67BDA305" w14:textId="77777777" w:rsidR="00A5384D" w:rsidRDefault="00A5384D" w:rsidP="00A5384D"/>
    <w:p w14:paraId="7123F345" w14:textId="77777777" w:rsidR="00A5384D" w:rsidRDefault="00A5384D" w:rsidP="00A5384D">
      <w:r>
        <w:t>The following integration rules are implemented for this element type.</w:t>
      </w:r>
    </w:p>
    <w:p w14:paraId="0B3892F5" w14:textId="77777777" w:rsidR="00A5384D" w:rsidRDefault="00A5384D" w:rsidP="00A5384D"/>
    <w:p w14:paraId="146A8245" w14:textId="77777777" w:rsidR="00A5384D" w:rsidRDefault="00A5384D" w:rsidP="00A5384D">
      <w:r>
        <w:rPr>
          <w:b/>
        </w:rPr>
        <w:t>1-point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14:paraId="618E35A9" w14:textId="77777777" w:rsidTr="002A17FC">
        <w:tc>
          <w:tcPr>
            <w:tcW w:w="2394" w:type="dxa"/>
            <w:shd w:val="clear" w:color="auto" w:fill="EEECE1"/>
          </w:tcPr>
          <w:p w14:paraId="55144C8F" w14:textId="77777777" w:rsidR="00912318" w:rsidRPr="002A17FC" w:rsidRDefault="00912318" w:rsidP="00A5384D">
            <w:pPr>
              <w:rPr>
                <w:b/>
              </w:rPr>
            </w:pPr>
            <w:proofErr w:type="gramStart"/>
            <w:r w:rsidRPr="002A17FC">
              <w:rPr>
                <w:b/>
              </w:rPr>
              <w:t>r</w:t>
            </w:r>
            <w:proofErr w:type="gramEnd"/>
          </w:p>
        </w:tc>
        <w:tc>
          <w:tcPr>
            <w:tcW w:w="2394" w:type="dxa"/>
            <w:shd w:val="clear" w:color="auto" w:fill="EEECE1"/>
          </w:tcPr>
          <w:p w14:paraId="06C9EC55" w14:textId="77777777" w:rsidR="00912318" w:rsidRPr="002A17FC" w:rsidRDefault="00912318" w:rsidP="00A5384D">
            <w:pPr>
              <w:rPr>
                <w:b/>
              </w:rPr>
            </w:pPr>
            <w:proofErr w:type="gramStart"/>
            <w:r w:rsidRPr="002A17FC">
              <w:rPr>
                <w:b/>
              </w:rPr>
              <w:t>s</w:t>
            </w:r>
            <w:proofErr w:type="gramEnd"/>
          </w:p>
        </w:tc>
        <w:tc>
          <w:tcPr>
            <w:tcW w:w="2394" w:type="dxa"/>
            <w:shd w:val="clear" w:color="auto" w:fill="EEECE1"/>
          </w:tcPr>
          <w:p w14:paraId="0B7C3F51" w14:textId="77777777" w:rsidR="00912318" w:rsidRPr="002A17FC" w:rsidRDefault="00912318" w:rsidP="00A5384D">
            <w:pPr>
              <w:rPr>
                <w:b/>
              </w:rPr>
            </w:pPr>
            <w:proofErr w:type="gramStart"/>
            <w:r w:rsidRPr="002A17FC">
              <w:rPr>
                <w:b/>
              </w:rPr>
              <w:t>t</w:t>
            </w:r>
            <w:proofErr w:type="gramEnd"/>
          </w:p>
        </w:tc>
        <w:tc>
          <w:tcPr>
            <w:tcW w:w="2394" w:type="dxa"/>
            <w:shd w:val="clear" w:color="auto" w:fill="EEECE1"/>
          </w:tcPr>
          <w:p w14:paraId="3895B003" w14:textId="77777777" w:rsidR="00912318" w:rsidRPr="002A17FC" w:rsidRDefault="00912318" w:rsidP="00A5384D">
            <w:pPr>
              <w:rPr>
                <w:b/>
              </w:rPr>
            </w:pPr>
            <w:proofErr w:type="gramStart"/>
            <w:r w:rsidRPr="002A17FC">
              <w:rPr>
                <w:b/>
              </w:rPr>
              <w:t>w</w:t>
            </w:r>
            <w:proofErr w:type="gramEnd"/>
          </w:p>
        </w:tc>
      </w:tr>
      <w:tr w:rsidR="00912318" w14:paraId="0BCDCB92" w14:textId="77777777" w:rsidTr="002A17FC">
        <w:tc>
          <w:tcPr>
            <w:tcW w:w="2394" w:type="dxa"/>
            <w:shd w:val="clear" w:color="auto" w:fill="auto"/>
          </w:tcPr>
          <w:p w14:paraId="27AD74AE" w14:textId="77777777" w:rsidR="00912318" w:rsidRDefault="00912318" w:rsidP="00A5384D">
            <w:r>
              <w:t>0.25</w:t>
            </w:r>
          </w:p>
        </w:tc>
        <w:tc>
          <w:tcPr>
            <w:tcW w:w="2394" w:type="dxa"/>
            <w:shd w:val="clear" w:color="auto" w:fill="auto"/>
          </w:tcPr>
          <w:p w14:paraId="4461FA59" w14:textId="77777777" w:rsidR="00912318" w:rsidRDefault="00912318" w:rsidP="00A5384D">
            <w:r>
              <w:t>0.25</w:t>
            </w:r>
          </w:p>
        </w:tc>
        <w:tc>
          <w:tcPr>
            <w:tcW w:w="2394" w:type="dxa"/>
            <w:shd w:val="clear" w:color="auto" w:fill="auto"/>
          </w:tcPr>
          <w:p w14:paraId="7DCDF894" w14:textId="77777777" w:rsidR="00912318" w:rsidRDefault="00912318" w:rsidP="00A5384D">
            <w:r>
              <w:t>0.25</w:t>
            </w:r>
          </w:p>
        </w:tc>
        <w:tc>
          <w:tcPr>
            <w:tcW w:w="2394" w:type="dxa"/>
            <w:shd w:val="clear" w:color="auto" w:fill="auto"/>
          </w:tcPr>
          <w:p w14:paraId="61C63435" w14:textId="77777777" w:rsidR="00912318" w:rsidRDefault="00912318" w:rsidP="00A5384D">
            <w:r w:rsidRPr="00912318">
              <w:t>0.166666667</w:t>
            </w:r>
          </w:p>
        </w:tc>
      </w:tr>
    </w:tbl>
    <w:p w14:paraId="71074C3E" w14:textId="77777777" w:rsidR="00A5384D" w:rsidRDefault="00A5384D" w:rsidP="00A5384D"/>
    <w:p w14:paraId="4004ED2B" w14:textId="77777777" w:rsidR="00912318" w:rsidRDefault="00912318" w:rsidP="00A5384D"/>
    <w:p w14:paraId="180B7433" w14:textId="77777777" w:rsidR="00912318" w:rsidRDefault="00912318" w:rsidP="00A5384D"/>
    <w:p w14:paraId="0A757962" w14:textId="77777777" w:rsidR="00912318" w:rsidRDefault="00912318" w:rsidP="00A5384D"/>
    <w:p w14:paraId="57BE688F" w14:textId="77777777" w:rsidR="00912318" w:rsidRDefault="00912318" w:rsidP="00A5384D"/>
    <w:p w14:paraId="3EBE2C7C" w14:textId="77777777" w:rsidR="00912318" w:rsidRDefault="00912318" w:rsidP="00A5384D">
      <w:pPr>
        <w:rPr>
          <w:b/>
        </w:rPr>
      </w:pPr>
      <w:r>
        <w:rPr>
          <w:b/>
        </w:rPr>
        <w:lastRenderedPageBreak/>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912318" w:rsidRPr="002A17FC" w14:paraId="5D330454" w14:textId="77777777" w:rsidTr="002A17FC">
        <w:tc>
          <w:tcPr>
            <w:tcW w:w="2394" w:type="dxa"/>
            <w:shd w:val="clear" w:color="auto" w:fill="EEECE1"/>
          </w:tcPr>
          <w:p w14:paraId="20BD7886" w14:textId="77777777" w:rsidR="00912318" w:rsidRPr="002A17FC" w:rsidRDefault="00912318" w:rsidP="00A5384D">
            <w:pPr>
              <w:rPr>
                <w:b/>
              </w:rPr>
            </w:pPr>
            <w:proofErr w:type="gramStart"/>
            <w:r w:rsidRPr="002A17FC">
              <w:rPr>
                <w:b/>
              </w:rPr>
              <w:t>r</w:t>
            </w:r>
            <w:proofErr w:type="gramEnd"/>
          </w:p>
        </w:tc>
        <w:tc>
          <w:tcPr>
            <w:tcW w:w="2394" w:type="dxa"/>
            <w:shd w:val="clear" w:color="auto" w:fill="EEECE1"/>
          </w:tcPr>
          <w:p w14:paraId="1FC5809A" w14:textId="77777777" w:rsidR="00912318" w:rsidRPr="002A17FC" w:rsidRDefault="00912318" w:rsidP="00A5384D">
            <w:pPr>
              <w:rPr>
                <w:b/>
              </w:rPr>
            </w:pPr>
            <w:proofErr w:type="gramStart"/>
            <w:r w:rsidRPr="002A17FC">
              <w:rPr>
                <w:b/>
              </w:rPr>
              <w:t>s</w:t>
            </w:r>
            <w:proofErr w:type="gramEnd"/>
          </w:p>
        </w:tc>
        <w:tc>
          <w:tcPr>
            <w:tcW w:w="2394" w:type="dxa"/>
            <w:shd w:val="clear" w:color="auto" w:fill="EEECE1"/>
          </w:tcPr>
          <w:p w14:paraId="76E35834" w14:textId="77777777" w:rsidR="00912318" w:rsidRPr="002A17FC" w:rsidRDefault="00912318" w:rsidP="00A5384D">
            <w:pPr>
              <w:rPr>
                <w:b/>
              </w:rPr>
            </w:pPr>
            <w:proofErr w:type="gramStart"/>
            <w:r w:rsidRPr="002A17FC">
              <w:rPr>
                <w:b/>
              </w:rPr>
              <w:t>t</w:t>
            </w:r>
            <w:proofErr w:type="gramEnd"/>
          </w:p>
        </w:tc>
        <w:tc>
          <w:tcPr>
            <w:tcW w:w="2394" w:type="dxa"/>
            <w:shd w:val="clear" w:color="auto" w:fill="EEECE1"/>
          </w:tcPr>
          <w:p w14:paraId="0ABBAEF1" w14:textId="77777777" w:rsidR="00912318" w:rsidRPr="002A17FC" w:rsidRDefault="00912318" w:rsidP="00A5384D">
            <w:pPr>
              <w:rPr>
                <w:b/>
              </w:rPr>
            </w:pPr>
            <w:proofErr w:type="gramStart"/>
            <w:r w:rsidRPr="002A17FC">
              <w:rPr>
                <w:b/>
              </w:rPr>
              <w:t>w</w:t>
            </w:r>
            <w:proofErr w:type="gramEnd"/>
          </w:p>
        </w:tc>
      </w:tr>
      <w:tr w:rsidR="00912318" w:rsidRPr="002A17FC" w14:paraId="7E2331DA" w14:textId="77777777" w:rsidTr="002A17FC">
        <w:tc>
          <w:tcPr>
            <w:tcW w:w="2394" w:type="dxa"/>
            <w:shd w:val="clear" w:color="auto" w:fill="auto"/>
          </w:tcPr>
          <w:p w14:paraId="0939EDE0" w14:textId="77777777" w:rsidR="00912318" w:rsidRPr="00912318" w:rsidRDefault="00912318" w:rsidP="00A5384D">
            <w:r w:rsidRPr="00912318">
              <w:t>0.13819660</w:t>
            </w:r>
          </w:p>
        </w:tc>
        <w:tc>
          <w:tcPr>
            <w:tcW w:w="2394" w:type="dxa"/>
            <w:shd w:val="clear" w:color="auto" w:fill="auto"/>
          </w:tcPr>
          <w:p w14:paraId="0E67584F" w14:textId="77777777" w:rsidR="00912318" w:rsidRPr="002A17FC" w:rsidRDefault="00912318" w:rsidP="00A5384D">
            <w:pPr>
              <w:rPr>
                <w:b/>
              </w:rPr>
            </w:pPr>
            <w:r w:rsidRPr="00912318">
              <w:t>0.13819660</w:t>
            </w:r>
          </w:p>
        </w:tc>
        <w:tc>
          <w:tcPr>
            <w:tcW w:w="2394" w:type="dxa"/>
            <w:shd w:val="clear" w:color="auto" w:fill="auto"/>
          </w:tcPr>
          <w:p w14:paraId="2DB38F70" w14:textId="77777777" w:rsidR="00912318" w:rsidRPr="002A17FC" w:rsidRDefault="00912318" w:rsidP="00A5384D">
            <w:pPr>
              <w:rPr>
                <w:b/>
              </w:rPr>
            </w:pPr>
            <w:r w:rsidRPr="00912318">
              <w:t>0.13819660</w:t>
            </w:r>
          </w:p>
        </w:tc>
        <w:tc>
          <w:tcPr>
            <w:tcW w:w="2394" w:type="dxa"/>
            <w:shd w:val="clear" w:color="auto" w:fill="auto"/>
          </w:tcPr>
          <w:p w14:paraId="5C929321" w14:textId="77777777" w:rsidR="00912318" w:rsidRPr="00912318" w:rsidRDefault="00912318" w:rsidP="00A5384D">
            <w:r w:rsidRPr="00912318">
              <w:t>0.041666667</w:t>
            </w:r>
          </w:p>
        </w:tc>
      </w:tr>
      <w:tr w:rsidR="00912318" w:rsidRPr="002A17FC" w14:paraId="33789DC4" w14:textId="77777777" w:rsidTr="002A17FC">
        <w:tc>
          <w:tcPr>
            <w:tcW w:w="2394" w:type="dxa"/>
            <w:shd w:val="clear" w:color="auto" w:fill="auto"/>
          </w:tcPr>
          <w:p w14:paraId="273C625F" w14:textId="77777777" w:rsidR="00912318" w:rsidRPr="002A17FC" w:rsidRDefault="00912318" w:rsidP="00A5384D">
            <w:pPr>
              <w:rPr>
                <w:b/>
              </w:rPr>
            </w:pPr>
            <w:r w:rsidRPr="00912318">
              <w:t>0.58541020</w:t>
            </w:r>
          </w:p>
        </w:tc>
        <w:tc>
          <w:tcPr>
            <w:tcW w:w="2394" w:type="dxa"/>
            <w:shd w:val="clear" w:color="auto" w:fill="auto"/>
          </w:tcPr>
          <w:p w14:paraId="529698D3" w14:textId="77777777" w:rsidR="00912318" w:rsidRPr="002A17FC" w:rsidRDefault="00912318" w:rsidP="00A5384D">
            <w:pPr>
              <w:rPr>
                <w:b/>
              </w:rPr>
            </w:pPr>
            <w:r w:rsidRPr="00912318">
              <w:t>0.13819660</w:t>
            </w:r>
          </w:p>
        </w:tc>
        <w:tc>
          <w:tcPr>
            <w:tcW w:w="2394" w:type="dxa"/>
            <w:shd w:val="clear" w:color="auto" w:fill="auto"/>
          </w:tcPr>
          <w:p w14:paraId="7671A6F9" w14:textId="77777777" w:rsidR="00912318" w:rsidRPr="002A17FC" w:rsidRDefault="00912318" w:rsidP="00A5384D">
            <w:pPr>
              <w:rPr>
                <w:b/>
              </w:rPr>
            </w:pPr>
            <w:r w:rsidRPr="00912318">
              <w:t>0.13819660</w:t>
            </w:r>
          </w:p>
        </w:tc>
        <w:tc>
          <w:tcPr>
            <w:tcW w:w="2394" w:type="dxa"/>
            <w:shd w:val="clear" w:color="auto" w:fill="auto"/>
          </w:tcPr>
          <w:p w14:paraId="011F93E0" w14:textId="77777777" w:rsidR="00912318" w:rsidRPr="002A17FC" w:rsidRDefault="00912318" w:rsidP="00A5384D">
            <w:pPr>
              <w:rPr>
                <w:b/>
              </w:rPr>
            </w:pPr>
            <w:r w:rsidRPr="00912318">
              <w:t>0.041666667</w:t>
            </w:r>
          </w:p>
        </w:tc>
      </w:tr>
      <w:tr w:rsidR="00912318" w:rsidRPr="002A17FC" w14:paraId="599AAA9A" w14:textId="77777777" w:rsidTr="002A17FC">
        <w:tc>
          <w:tcPr>
            <w:tcW w:w="2394" w:type="dxa"/>
            <w:shd w:val="clear" w:color="auto" w:fill="auto"/>
          </w:tcPr>
          <w:p w14:paraId="3549342F" w14:textId="77777777" w:rsidR="00912318" w:rsidRPr="002A17FC" w:rsidRDefault="00912318" w:rsidP="00A5384D">
            <w:pPr>
              <w:rPr>
                <w:b/>
              </w:rPr>
            </w:pPr>
            <w:r w:rsidRPr="00912318">
              <w:t>0.13819660</w:t>
            </w:r>
          </w:p>
        </w:tc>
        <w:tc>
          <w:tcPr>
            <w:tcW w:w="2394" w:type="dxa"/>
            <w:shd w:val="clear" w:color="auto" w:fill="auto"/>
          </w:tcPr>
          <w:p w14:paraId="5463B518" w14:textId="77777777" w:rsidR="00912318" w:rsidRPr="002A17FC" w:rsidRDefault="00912318" w:rsidP="00A5384D">
            <w:pPr>
              <w:rPr>
                <w:b/>
              </w:rPr>
            </w:pPr>
            <w:r w:rsidRPr="00912318">
              <w:t>0.58541020</w:t>
            </w:r>
          </w:p>
        </w:tc>
        <w:tc>
          <w:tcPr>
            <w:tcW w:w="2394" w:type="dxa"/>
            <w:shd w:val="clear" w:color="auto" w:fill="auto"/>
          </w:tcPr>
          <w:p w14:paraId="10273CE4" w14:textId="77777777" w:rsidR="00912318" w:rsidRPr="002A17FC" w:rsidRDefault="00912318" w:rsidP="00A5384D">
            <w:pPr>
              <w:rPr>
                <w:b/>
              </w:rPr>
            </w:pPr>
            <w:r w:rsidRPr="00912318">
              <w:t>0.13819660</w:t>
            </w:r>
          </w:p>
        </w:tc>
        <w:tc>
          <w:tcPr>
            <w:tcW w:w="2394" w:type="dxa"/>
            <w:shd w:val="clear" w:color="auto" w:fill="auto"/>
          </w:tcPr>
          <w:p w14:paraId="4C57A67B" w14:textId="77777777" w:rsidR="00912318" w:rsidRPr="002A17FC" w:rsidRDefault="00912318" w:rsidP="00A5384D">
            <w:pPr>
              <w:rPr>
                <w:b/>
              </w:rPr>
            </w:pPr>
            <w:r w:rsidRPr="00912318">
              <w:t>0.041666667</w:t>
            </w:r>
          </w:p>
        </w:tc>
      </w:tr>
      <w:tr w:rsidR="00912318" w:rsidRPr="002A17FC" w14:paraId="7825C1FB" w14:textId="77777777" w:rsidTr="002A17FC">
        <w:tc>
          <w:tcPr>
            <w:tcW w:w="2394" w:type="dxa"/>
            <w:shd w:val="clear" w:color="auto" w:fill="auto"/>
          </w:tcPr>
          <w:p w14:paraId="1D8FC1B2" w14:textId="77777777" w:rsidR="00912318" w:rsidRPr="002A17FC" w:rsidRDefault="00912318" w:rsidP="00A5384D">
            <w:pPr>
              <w:rPr>
                <w:b/>
              </w:rPr>
            </w:pPr>
            <w:r w:rsidRPr="00912318">
              <w:t>0.13819660</w:t>
            </w:r>
          </w:p>
        </w:tc>
        <w:tc>
          <w:tcPr>
            <w:tcW w:w="2394" w:type="dxa"/>
            <w:shd w:val="clear" w:color="auto" w:fill="auto"/>
          </w:tcPr>
          <w:p w14:paraId="2F0684C9" w14:textId="77777777" w:rsidR="00912318" w:rsidRPr="002A17FC" w:rsidRDefault="00912318" w:rsidP="00A5384D">
            <w:pPr>
              <w:rPr>
                <w:b/>
              </w:rPr>
            </w:pPr>
            <w:r w:rsidRPr="00912318">
              <w:t>0.13819660</w:t>
            </w:r>
          </w:p>
        </w:tc>
        <w:tc>
          <w:tcPr>
            <w:tcW w:w="2394" w:type="dxa"/>
            <w:shd w:val="clear" w:color="auto" w:fill="auto"/>
          </w:tcPr>
          <w:p w14:paraId="2820D28F" w14:textId="77777777" w:rsidR="00912318" w:rsidRPr="002A17FC" w:rsidRDefault="00912318" w:rsidP="00A5384D">
            <w:pPr>
              <w:rPr>
                <w:b/>
              </w:rPr>
            </w:pPr>
            <w:r w:rsidRPr="00912318">
              <w:t>0.58541020</w:t>
            </w:r>
          </w:p>
        </w:tc>
        <w:tc>
          <w:tcPr>
            <w:tcW w:w="2394" w:type="dxa"/>
            <w:shd w:val="clear" w:color="auto" w:fill="auto"/>
          </w:tcPr>
          <w:p w14:paraId="0E3A92FE" w14:textId="77777777" w:rsidR="00912318" w:rsidRPr="002A17FC" w:rsidRDefault="00912318" w:rsidP="00A5384D">
            <w:pPr>
              <w:rPr>
                <w:b/>
              </w:rPr>
            </w:pPr>
            <w:r w:rsidRPr="00912318">
              <w:t>0.041666667</w:t>
            </w:r>
          </w:p>
        </w:tc>
      </w:tr>
    </w:tbl>
    <w:p w14:paraId="5B8FC4BA" w14:textId="77777777" w:rsidR="00912318" w:rsidRPr="00912318" w:rsidRDefault="00912318" w:rsidP="00A5384D">
      <w:pPr>
        <w:rPr>
          <w:b/>
        </w:rPr>
      </w:pPr>
    </w:p>
    <w:p w14:paraId="357AE7DE" w14:textId="77777777" w:rsidR="008C7882" w:rsidRDefault="0087434A" w:rsidP="008C7882">
      <w:pPr>
        <w:keepNext/>
        <w:jc w:val="center"/>
      </w:pPr>
      <w:r>
        <w:rPr>
          <w:noProof/>
        </w:rPr>
        <w:drawing>
          <wp:inline distT="0" distB="0" distL="0" distR="0" wp14:anchorId="67EB36A8" wp14:editId="459CAF5C">
            <wp:extent cx="5368925" cy="3147695"/>
            <wp:effectExtent l="0" t="0" r="317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95">
                      <a:extLst>
                        <a:ext uri="{28A0092B-C50C-407E-A947-70E740481C1C}">
                          <a14:useLocalDpi xmlns:a14="http://schemas.microsoft.com/office/drawing/2010/main" val="0"/>
                        </a:ext>
                      </a:extLst>
                    </a:blip>
                    <a:srcRect/>
                    <a:stretch>
                      <a:fillRect/>
                    </a:stretch>
                  </pic:blipFill>
                  <pic:spPr bwMode="auto">
                    <a:xfrm>
                      <a:off x="0" y="0"/>
                      <a:ext cx="5368925" cy="3147695"/>
                    </a:xfrm>
                    <a:prstGeom prst="rect">
                      <a:avLst/>
                    </a:prstGeom>
                    <a:noFill/>
                    <a:ln>
                      <a:noFill/>
                    </a:ln>
                  </pic:spPr>
                </pic:pic>
              </a:graphicData>
            </a:graphic>
          </wp:inline>
        </w:drawing>
      </w:r>
    </w:p>
    <w:p w14:paraId="471DF063" w14:textId="77777777" w:rsidR="008C7882" w:rsidRDefault="008C7882" w:rsidP="00FD7660">
      <w:pPr>
        <w:pStyle w:val="Caption"/>
        <w:jc w:val="center"/>
      </w:pPr>
      <w:r>
        <w:t xml:space="preserve">Figure </w:t>
      </w:r>
      <w:fldSimple w:instr=" STYLEREF 1 \s ">
        <w:r w:rsidR="008D52AD">
          <w:rPr>
            <w:noProof/>
          </w:rPr>
          <w:t>4</w:t>
        </w:r>
      </w:fldSimple>
      <w:r>
        <w:noBreakHyphen/>
      </w:r>
      <w:fldSimple w:instr=" SEQ Figure \* ARABIC \s 1 ">
        <w:r w:rsidR="008D52AD">
          <w:rPr>
            <w:noProof/>
          </w:rPr>
          <w:t>1</w:t>
        </w:r>
      </w:fldSimple>
      <w:r>
        <w:t xml:space="preserve">. </w:t>
      </w:r>
      <w:proofErr w:type="gramStart"/>
      <w:r>
        <w:t>Different solid element types that are available in FEBio.</w:t>
      </w:r>
      <w:proofErr w:type="gramEnd"/>
    </w:p>
    <w:p w14:paraId="629BDD68" w14:textId="77777777" w:rsidR="008C7882" w:rsidRDefault="008C7882" w:rsidP="008C7882"/>
    <w:p w14:paraId="1089B7A6" w14:textId="77777777" w:rsidR="008517DD" w:rsidRDefault="008517DD" w:rsidP="008517DD">
      <w:pPr>
        <w:pStyle w:val="Heading3"/>
      </w:pPr>
      <w:bookmarkStart w:id="242" w:name="_Toc387680168"/>
      <w:r>
        <w:t xml:space="preserve">Quadratic </w:t>
      </w:r>
      <w:r w:rsidR="0081541F">
        <w:t>T</w:t>
      </w:r>
      <w:r>
        <w:t xml:space="preserve">etrahedral </w:t>
      </w:r>
      <w:r w:rsidR="0081541F">
        <w:t>E</w:t>
      </w:r>
      <w:r>
        <w:t>lements</w:t>
      </w:r>
      <w:bookmarkEnd w:id="242"/>
    </w:p>
    <w:p w14:paraId="0E571F1E" w14:textId="77777777" w:rsidR="008517DD" w:rsidRDefault="008517DD" w:rsidP="008517DD">
      <w:r>
        <w:t>FEBio implements a 10-node quadratic tetrahedral element. It has four corner nodes and six nodes located at the midpoint of the edges. The shape functions in terms area coordinates are given below. The area coordinates relate to the isoparametric coordinates as follows.</w:t>
      </w:r>
    </w:p>
    <w:p w14:paraId="3F518423" w14:textId="77777777" w:rsidR="008517DD" w:rsidRDefault="008517DD" w:rsidP="008517DD"/>
    <w:p w14:paraId="3546FC12" w14:textId="77777777" w:rsidR="008517DD" w:rsidRDefault="008517DD" w:rsidP="008517DD">
      <w:pPr>
        <w:pStyle w:val="MTDisplayEquation"/>
      </w:pPr>
      <w:r>
        <w:tab/>
      </w:r>
      <w:r w:rsidR="003373C3" w:rsidRPr="008517DD">
        <w:rPr>
          <w:position w:val="-66"/>
        </w:rPr>
        <w:object w:dxaOrig="1440" w:dyaOrig="1440" w14:anchorId="27003E94">
          <v:shape id="_x0000_i2100" type="#_x0000_t75" style="width:1in;height:1in" o:ole="">
            <v:imagedata r:id="rId2196" o:title=""/>
          </v:shape>
          <o:OLEObject Type="Embed" ProgID="Equation.DSMT4" ShapeID="_x0000_i2100" DrawAspect="Content" ObjectID="_1350756696" r:id="rId2197"/>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6</w:instrText>
        </w:r>
      </w:fldSimple>
      <w:r w:rsidR="004F1C97">
        <w:instrText>)</w:instrText>
      </w:r>
      <w:r w:rsidR="004F1C97">
        <w:fldChar w:fldCharType="end"/>
      </w:r>
    </w:p>
    <w:p w14:paraId="7F4111B5" w14:textId="77777777" w:rsidR="008517DD" w:rsidRDefault="008517DD" w:rsidP="008517DD">
      <w:r>
        <w:t>The shape functions follow.</w:t>
      </w:r>
    </w:p>
    <w:p w14:paraId="7E513E6B" w14:textId="77777777" w:rsidR="008517DD" w:rsidRDefault="008517DD" w:rsidP="008517DD"/>
    <w:p w14:paraId="0DD47DD8" w14:textId="77777777" w:rsidR="008517DD" w:rsidRDefault="00907E2E" w:rsidP="00907E2E">
      <w:pPr>
        <w:pStyle w:val="MTDisplayEquation"/>
      </w:pPr>
      <w:r>
        <w:lastRenderedPageBreak/>
        <w:tab/>
      </w:r>
      <w:r w:rsidR="003373C3" w:rsidRPr="00907E2E">
        <w:rPr>
          <w:position w:val="-122"/>
        </w:rPr>
        <w:object w:dxaOrig="3019" w:dyaOrig="2600" w14:anchorId="4F6D8BA8">
          <v:shape id="_x0000_i2101" type="#_x0000_t75" style="width:151.15pt;height:129.75pt" o:ole="">
            <v:imagedata r:id="rId2198" o:title=""/>
          </v:shape>
          <o:OLEObject Type="Embed" ProgID="Equation.DSMT4" ShapeID="_x0000_i2101" DrawAspect="Content" ObjectID="_1350756697" r:id="rId2199"/>
        </w:object>
      </w:r>
      <w:r>
        <w:t xml:space="preserve"> </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7</w:instrText>
        </w:r>
      </w:fldSimple>
      <w:r w:rsidR="004F1C97">
        <w:instrText>)</w:instrText>
      </w:r>
      <w:r w:rsidR="004F1C97">
        <w:fldChar w:fldCharType="end"/>
      </w:r>
    </w:p>
    <w:p w14:paraId="2BEC7B65" w14:textId="77777777" w:rsidR="00717EF7" w:rsidRDefault="00717EF7" w:rsidP="00717EF7"/>
    <w:p w14:paraId="2A46A6D0" w14:textId="77777777" w:rsidR="00717EF7" w:rsidRDefault="00717EF7" w:rsidP="00717EF7">
      <w:r>
        <w:t>The following integration rules are implemented for this element type.</w:t>
      </w:r>
    </w:p>
    <w:p w14:paraId="737A3A39" w14:textId="77777777" w:rsidR="00717EF7" w:rsidRDefault="00717EF7" w:rsidP="00717EF7"/>
    <w:p w14:paraId="3318938B" w14:textId="77777777" w:rsidR="00717EF7" w:rsidRDefault="00717EF7" w:rsidP="00717EF7">
      <w:r>
        <w:rPr>
          <w:b/>
        </w:rPr>
        <w:t>4-point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41115825" w14:textId="77777777" w:rsidTr="002A17FC">
        <w:tc>
          <w:tcPr>
            <w:tcW w:w="2394" w:type="dxa"/>
            <w:shd w:val="clear" w:color="auto" w:fill="EEECE1"/>
          </w:tcPr>
          <w:p w14:paraId="50E118A2" w14:textId="77777777" w:rsidR="00717EF7" w:rsidRPr="002A17FC" w:rsidRDefault="00717EF7" w:rsidP="00717EF7">
            <w:pPr>
              <w:rPr>
                <w:b/>
              </w:rPr>
            </w:pPr>
            <w:proofErr w:type="gramStart"/>
            <w:r w:rsidRPr="002A17FC">
              <w:rPr>
                <w:b/>
              </w:rPr>
              <w:t>r</w:t>
            </w:r>
            <w:proofErr w:type="gramEnd"/>
          </w:p>
        </w:tc>
        <w:tc>
          <w:tcPr>
            <w:tcW w:w="2394" w:type="dxa"/>
            <w:shd w:val="clear" w:color="auto" w:fill="EEECE1"/>
          </w:tcPr>
          <w:p w14:paraId="667AD039" w14:textId="77777777" w:rsidR="00717EF7" w:rsidRPr="002A17FC" w:rsidRDefault="00717EF7" w:rsidP="00717EF7">
            <w:pPr>
              <w:rPr>
                <w:b/>
              </w:rPr>
            </w:pPr>
            <w:proofErr w:type="gramStart"/>
            <w:r w:rsidRPr="002A17FC">
              <w:rPr>
                <w:b/>
              </w:rPr>
              <w:t>s</w:t>
            </w:r>
            <w:proofErr w:type="gramEnd"/>
          </w:p>
        </w:tc>
        <w:tc>
          <w:tcPr>
            <w:tcW w:w="2394" w:type="dxa"/>
            <w:shd w:val="clear" w:color="auto" w:fill="EEECE1"/>
          </w:tcPr>
          <w:p w14:paraId="1092FE97" w14:textId="77777777" w:rsidR="00717EF7" w:rsidRPr="002A17FC" w:rsidRDefault="00717EF7" w:rsidP="00717EF7">
            <w:pPr>
              <w:rPr>
                <w:b/>
              </w:rPr>
            </w:pPr>
            <w:proofErr w:type="gramStart"/>
            <w:r w:rsidRPr="002A17FC">
              <w:rPr>
                <w:b/>
              </w:rPr>
              <w:t>t</w:t>
            </w:r>
            <w:proofErr w:type="gramEnd"/>
          </w:p>
        </w:tc>
        <w:tc>
          <w:tcPr>
            <w:tcW w:w="2394" w:type="dxa"/>
            <w:shd w:val="clear" w:color="auto" w:fill="EEECE1"/>
          </w:tcPr>
          <w:p w14:paraId="723D9F33" w14:textId="77777777" w:rsidR="00717EF7" w:rsidRPr="002A17FC" w:rsidRDefault="00717EF7" w:rsidP="00717EF7">
            <w:pPr>
              <w:rPr>
                <w:b/>
              </w:rPr>
            </w:pPr>
            <w:proofErr w:type="gramStart"/>
            <w:r w:rsidRPr="002A17FC">
              <w:rPr>
                <w:b/>
              </w:rPr>
              <w:t>w</w:t>
            </w:r>
            <w:proofErr w:type="gramEnd"/>
          </w:p>
        </w:tc>
      </w:tr>
      <w:tr w:rsidR="00717EF7" w14:paraId="124ACBF5" w14:textId="77777777" w:rsidTr="002A17FC">
        <w:tc>
          <w:tcPr>
            <w:tcW w:w="2394" w:type="dxa"/>
            <w:shd w:val="clear" w:color="auto" w:fill="auto"/>
          </w:tcPr>
          <w:p w14:paraId="516F5D94" w14:textId="77777777" w:rsidR="00717EF7" w:rsidRDefault="00717EF7" w:rsidP="00717EF7">
            <w:r w:rsidRPr="00717EF7">
              <w:t>0.58541020</w:t>
            </w:r>
          </w:p>
        </w:tc>
        <w:tc>
          <w:tcPr>
            <w:tcW w:w="2394" w:type="dxa"/>
            <w:shd w:val="clear" w:color="auto" w:fill="auto"/>
          </w:tcPr>
          <w:p w14:paraId="3865E450" w14:textId="77777777" w:rsidR="00717EF7" w:rsidRDefault="00717EF7" w:rsidP="00717EF7">
            <w:r w:rsidRPr="00717EF7">
              <w:t>0.13819660</w:t>
            </w:r>
          </w:p>
        </w:tc>
        <w:tc>
          <w:tcPr>
            <w:tcW w:w="2394" w:type="dxa"/>
            <w:shd w:val="clear" w:color="auto" w:fill="auto"/>
          </w:tcPr>
          <w:p w14:paraId="37F499F8" w14:textId="77777777" w:rsidR="00717EF7" w:rsidRDefault="00717EF7" w:rsidP="00717EF7">
            <w:r w:rsidRPr="00717EF7">
              <w:t>0.13819660</w:t>
            </w:r>
          </w:p>
        </w:tc>
        <w:tc>
          <w:tcPr>
            <w:tcW w:w="2394" w:type="dxa"/>
            <w:shd w:val="clear" w:color="auto" w:fill="auto"/>
          </w:tcPr>
          <w:p w14:paraId="3DC38ED1" w14:textId="77777777" w:rsidR="00717EF7" w:rsidRDefault="00717EF7" w:rsidP="00717EF7">
            <w:r>
              <w:t>0.041666667</w:t>
            </w:r>
          </w:p>
        </w:tc>
      </w:tr>
      <w:tr w:rsidR="00717EF7" w14:paraId="2068D2BC" w14:textId="77777777" w:rsidTr="002A17FC">
        <w:tc>
          <w:tcPr>
            <w:tcW w:w="2394" w:type="dxa"/>
            <w:shd w:val="clear" w:color="auto" w:fill="auto"/>
          </w:tcPr>
          <w:p w14:paraId="5A7F3C49" w14:textId="77777777" w:rsidR="00717EF7" w:rsidRDefault="00717EF7" w:rsidP="00717EF7">
            <w:r w:rsidRPr="00717EF7">
              <w:t>0.13819660</w:t>
            </w:r>
          </w:p>
        </w:tc>
        <w:tc>
          <w:tcPr>
            <w:tcW w:w="2394" w:type="dxa"/>
            <w:shd w:val="clear" w:color="auto" w:fill="auto"/>
          </w:tcPr>
          <w:p w14:paraId="5E38A4E5" w14:textId="77777777" w:rsidR="00717EF7" w:rsidRDefault="00717EF7" w:rsidP="00717EF7">
            <w:r w:rsidRPr="00717EF7">
              <w:t>0.58541020</w:t>
            </w:r>
          </w:p>
        </w:tc>
        <w:tc>
          <w:tcPr>
            <w:tcW w:w="2394" w:type="dxa"/>
            <w:shd w:val="clear" w:color="auto" w:fill="auto"/>
          </w:tcPr>
          <w:p w14:paraId="3E1AC001" w14:textId="77777777" w:rsidR="00717EF7" w:rsidRDefault="00717EF7" w:rsidP="00717EF7">
            <w:r w:rsidRPr="00717EF7">
              <w:t>0.13819660</w:t>
            </w:r>
          </w:p>
        </w:tc>
        <w:tc>
          <w:tcPr>
            <w:tcW w:w="2394" w:type="dxa"/>
            <w:shd w:val="clear" w:color="auto" w:fill="auto"/>
          </w:tcPr>
          <w:p w14:paraId="2344C5E6" w14:textId="77777777" w:rsidR="00717EF7" w:rsidRDefault="00717EF7" w:rsidP="002A17FC">
            <w:r>
              <w:t>0.041666667</w:t>
            </w:r>
          </w:p>
        </w:tc>
      </w:tr>
      <w:tr w:rsidR="00717EF7" w14:paraId="4EE11910" w14:textId="77777777" w:rsidTr="002A17FC">
        <w:tc>
          <w:tcPr>
            <w:tcW w:w="2394" w:type="dxa"/>
            <w:shd w:val="clear" w:color="auto" w:fill="auto"/>
          </w:tcPr>
          <w:p w14:paraId="70694964" w14:textId="77777777" w:rsidR="00717EF7" w:rsidRDefault="00717EF7" w:rsidP="00717EF7">
            <w:r w:rsidRPr="00717EF7">
              <w:t>0.13819660</w:t>
            </w:r>
          </w:p>
        </w:tc>
        <w:tc>
          <w:tcPr>
            <w:tcW w:w="2394" w:type="dxa"/>
            <w:shd w:val="clear" w:color="auto" w:fill="auto"/>
          </w:tcPr>
          <w:p w14:paraId="12316C07" w14:textId="77777777" w:rsidR="00717EF7" w:rsidRDefault="00717EF7" w:rsidP="00717EF7">
            <w:r w:rsidRPr="00717EF7">
              <w:t>0.13819660</w:t>
            </w:r>
          </w:p>
        </w:tc>
        <w:tc>
          <w:tcPr>
            <w:tcW w:w="2394" w:type="dxa"/>
            <w:shd w:val="clear" w:color="auto" w:fill="auto"/>
          </w:tcPr>
          <w:p w14:paraId="0D0A1533" w14:textId="77777777" w:rsidR="00717EF7" w:rsidRDefault="00717EF7" w:rsidP="00717EF7">
            <w:r w:rsidRPr="00717EF7">
              <w:t>0.58541020</w:t>
            </w:r>
          </w:p>
        </w:tc>
        <w:tc>
          <w:tcPr>
            <w:tcW w:w="2394" w:type="dxa"/>
            <w:shd w:val="clear" w:color="auto" w:fill="auto"/>
          </w:tcPr>
          <w:p w14:paraId="56DBF209" w14:textId="77777777" w:rsidR="00717EF7" w:rsidRDefault="00717EF7" w:rsidP="002A17FC">
            <w:r>
              <w:t>0.041666667</w:t>
            </w:r>
          </w:p>
        </w:tc>
      </w:tr>
      <w:tr w:rsidR="00717EF7" w14:paraId="54A01AB8" w14:textId="77777777" w:rsidTr="002A17FC">
        <w:tc>
          <w:tcPr>
            <w:tcW w:w="2394" w:type="dxa"/>
            <w:shd w:val="clear" w:color="auto" w:fill="auto"/>
          </w:tcPr>
          <w:p w14:paraId="2C8B53D4" w14:textId="77777777" w:rsidR="00717EF7" w:rsidRDefault="00717EF7" w:rsidP="00717EF7">
            <w:r w:rsidRPr="00717EF7">
              <w:t>0.13819660</w:t>
            </w:r>
          </w:p>
        </w:tc>
        <w:tc>
          <w:tcPr>
            <w:tcW w:w="2394" w:type="dxa"/>
            <w:shd w:val="clear" w:color="auto" w:fill="auto"/>
          </w:tcPr>
          <w:p w14:paraId="781BBDC2" w14:textId="77777777" w:rsidR="00717EF7" w:rsidRDefault="00717EF7" w:rsidP="00717EF7">
            <w:r w:rsidRPr="00717EF7">
              <w:t>0.13819660</w:t>
            </w:r>
          </w:p>
        </w:tc>
        <w:tc>
          <w:tcPr>
            <w:tcW w:w="2394" w:type="dxa"/>
            <w:shd w:val="clear" w:color="auto" w:fill="auto"/>
          </w:tcPr>
          <w:p w14:paraId="5B4BC232" w14:textId="77777777" w:rsidR="00717EF7" w:rsidRDefault="00717EF7" w:rsidP="00717EF7">
            <w:r w:rsidRPr="00717EF7">
              <w:t>0.13819660</w:t>
            </w:r>
          </w:p>
        </w:tc>
        <w:tc>
          <w:tcPr>
            <w:tcW w:w="2394" w:type="dxa"/>
            <w:shd w:val="clear" w:color="auto" w:fill="auto"/>
          </w:tcPr>
          <w:p w14:paraId="0465E8C9" w14:textId="77777777" w:rsidR="00717EF7" w:rsidRDefault="00717EF7" w:rsidP="002A17FC">
            <w:r>
              <w:t>0.041666667</w:t>
            </w:r>
          </w:p>
        </w:tc>
      </w:tr>
    </w:tbl>
    <w:p w14:paraId="1D2DEB6C" w14:textId="77777777" w:rsidR="00717EF7" w:rsidRDefault="00717EF7" w:rsidP="00717EF7"/>
    <w:p w14:paraId="05AD5B44" w14:textId="77777777" w:rsidR="00717EF7" w:rsidRDefault="00717EF7" w:rsidP="00717EF7">
      <w:pPr>
        <w:rPr>
          <w:b/>
        </w:rPr>
      </w:pPr>
      <w:r>
        <w:rPr>
          <w:b/>
        </w:rPr>
        <w:t>8-point Gauss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717EF7" w14:paraId="2AEE9198" w14:textId="77777777" w:rsidTr="002A17FC">
        <w:tc>
          <w:tcPr>
            <w:tcW w:w="2394" w:type="dxa"/>
            <w:shd w:val="clear" w:color="auto" w:fill="EEECE1"/>
          </w:tcPr>
          <w:p w14:paraId="6692E8B0" w14:textId="77777777" w:rsidR="00717EF7" w:rsidRPr="002A17FC" w:rsidRDefault="00717EF7" w:rsidP="00717EF7">
            <w:pPr>
              <w:rPr>
                <w:b/>
              </w:rPr>
            </w:pPr>
            <w:proofErr w:type="gramStart"/>
            <w:r w:rsidRPr="002A17FC">
              <w:rPr>
                <w:b/>
              </w:rPr>
              <w:t>r</w:t>
            </w:r>
            <w:proofErr w:type="gramEnd"/>
          </w:p>
        </w:tc>
        <w:tc>
          <w:tcPr>
            <w:tcW w:w="2394" w:type="dxa"/>
            <w:shd w:val="clear" w:color="auto" w:fill="EEECE1"/>
          </w:tcPr>
          <w:p w14:paraId="2CF58F7D" w14:textId="77777777" w:rsidR="00717EF7" w:rsidRPr="002A17FC" w:rsidRDefault="00717EF7" w:rsidP="00717EF7">
            <w:pPr>
              <w:rPr>
                <w:b/>
              </w:rPr>
            </w:pPr>
            <w:proofErr w:type="gramStart"/>
            <w:r w:rsidRPr="002A17FC">
              <w:rPr>
                <w:b/>
              </w:rPr>
              <w:t>s</w:t>
            </w:r>
            <w:proofErr w:type="gramEnd"/>
          </w:p>
        </w:tc>
        <w:tc>
          <w:tcPr>
            <w:tcW w:w="2394" w:type="dxa"/>
            <w:shd w:val="clear" w:color="auto" w:fill="EEECE1"/>
          </w:tcPr>
          <w:p w14:paraId="638E894C" w14:textId="77777777" w:rsidR="00717EF7" w:rsidRPr="002A17FC" w:rsidRDefault="00717EF7" w:rsidP="00717EF7">
            <w:pPr>
              <w:rPr>
                <w:b/>
              </w:rPr>
            </w:pPr>
            <w:proofErr w:type="gramStart"/>
            <w:r w:rsidRPr="002A17FC">
              <w:rPr>
                <w:b/>
              </w:rPr>
              <w:t>t</w:t>
            </w:r>
            <w:proofErr w:type="gramEnd"/>
          </w:p>
        </w:tc>
        <w:tc>
          <w:tcPr>
            <w:tcW w:w="2394" w:type="dxa"/>
            <w:shd w:val="clear" w:color="auto" w:fill="EEECE1"/>
          </w:tcPr>
          <w:p w14:paraId="6E360F1C" w14:textId="77777777" w:rsidR="00717EF7" w:rsidRPr="002A17FC" w:rsidRDefault="00717EF7" w:rsidP="00717EF7">
            <w:pPr>
              <w:rPr>
                <w:b/>
              </w:rPr>
            </w:pPr>
            <w:proofErr w:type="gramStart"/>
            <w:r w:rsidRPr="002A17FC">
              <w:rPr>
                <w:b/>
              </w:rPr>
              <w:t>w</w:t>
            </w:r>
            <w:proofErr w:type="gramEnd"/>
          </w:p>
        </w:tc>
      </w:tr>
      <w:tr w:rsidR="00717EF7" w14:paraId="022966F4" w14:textId="77777777" w:rsidTr="002A17FC">
        <w:tc>
          <w:tcPr>
            <w:tcW w:w="2394" w:type="dxa"/>
            <w:shd w:val="clear" w:color="auto" w:fill="auto"/>
          </w:tcPr>
          <w:p w14:paraId="1D5447C4" w14:textId="77777777" w:rsidR="00717EF7" w:rsidRDefault="00717EF7" w:rsidP="00717EF7">
            <w:r w:rsidRPr="00717EF7">
              <w:t>0.01583591</w:t>
            </w:r>
          </w:p>
        </w:tc>
        <w:tc>
          <w:tcPr>
            <w:tcW w:w="2394" w:type="dxa"/>
            <w:shd w:val="clear" w:color="auto" w:fill="auto"/>
          </w:tcPr>
          <w:p w14:paraId="4551F1FC" w14:textId="77777777" w:rsidR="00717EF7" w:rsidRDefault="00717EF7" w:rsidP="00717EF7">
            <w:r w:rsidRPr="00717EF7">
              <w:t>0.328054697</w:t>
            </w:r>
          </w:p>
        </w:tc>
        <w:tc>
          <w:tcPr>
            <w:tcW w:w="2394" w:type="dxa"/>
            <w:shd w:val="clear" w:color="auto" w:fill="auto"/>
          </w:tcPr>
          <w:p w14:paraId="73BD2AD5" w14:textId="77777777" w:rsidR="00717EF7" w:rsidRDefault="006F2CC9" w:rsidP="00717EF7">
            <w:r w:rsidRPr="006F2CC9">
              <w:t>0.328054697</w:t>
            </w:r>
          </w:p>
        </w:tc>
        <w:tc>
          <w:tcPr>
            <w:tcW w:w="2394" w:type="dxa"/>
            <w:shd w:val="clear" w:color="auto" w:fill="auto"/>
          </w:tcPr>
          <w:p w14:paraId="3B2128DD" w14:textId="77777777" w:rsidR="00717EF7" w:rsidRDefault="006F2CC9" w:rsidP="00717EF7">
            <w:r w:rsidRPr="006F2CC9">
              <w:t>0.023087995</w:t>
            </w:r>
          </w:p>
        </w:tc>
      </w:tr>
      <w:tr w:rsidR="00717EF7" w14:paraId="380FCD3F" w14:textId="77777777" w:rsidTr="002A17FC">
        <w:tc>
          <w:tcPr>
            <w:tcW w:w="2394" w:type="dxa"/>
            <w:shd w:val="clear" w:color="auto" w:fill="auto"/>
          </w:tcPr>
          <w:p w14:paraId="095F48C1" w14:textId="77777777" w:rsidR="00717EF7" w:rsidRDefault="00717EF7" w:rsidP="00717EF7">
            <w:r w:rsidRPr="00717EF7">
              <w:t>0.328054697</w:t>
            </w:r>
          </w:p>
        </w:tc>
        <w:tc>
          <w:tcPr>
            <w:tcW w:w="2394" w:type="dxa"/>
            <w:shd w:val="clear" w:color="auto" w:fill="auto"/>
          </w:tcPr>
          <w:p w14:paraId="2776CABD" w14:textId="77777777" w:rsidR="00717EF7" w:rsidRDefault="006F2CC9" w:rsidP="00717EF7">
            <w:r w:rsidRPr="006F2CC9">
              <w:t>0.01583591</w:t>
            </w:r>
          </w:p>
        </w:tc>
        <w:tc>
          <w:tcPr>
            <w:tcW w:w="2394" w:type="dxa"/>
            <w:shd w:val="clear" w:color="auto" w:fill="auto"/>
          </w:tcPr>
          <w:p w14:paraId="134C8F18" w14:textId="77777777" w:rsidR="00717EF7" w:rsidRDefault="006F2CC9" w:rsidP="00717EF7">
            <w:r w:rsidRPr="006F2CC9">
              <w:t>0.328054697</w:t>
            </w:r>
          </w:p>
        </w:tc>
        <w:tc>
          <w:tcPr>
            <w:tcW w:w="2394" w:type="dxa"/>
            <w:shd w:val="clear" w:color="auto" w:fill="auto"/>
          </w:tcPr>
          <w:p w14:paraId="7B1A3929" w14:textId="77777777" w:rsidR="00717EF7" w:rsidRDefault="006F2CC9" w:rsidP="00717EF7">
            <w:r w:rsidRPr="006F2CC9">
              <w:t>0.023087995</w:t>
            </w:r>
          </w:p>
        </w:tc>
      </w:tr>
      <w:tr w:rsidR="00717EF7" w14:paraId="00FFD362" w14:textId="77777777" w:rsidTr="002A17FC">
        <w:tc>
          <w:tcPr>
            <w:tcW w:w="2394" w:type="dxa"/>
            <w:shd w:val="clear" w:color="auto" w:fill="auto"/>
          </w:tcPr>
          <w:p w14:paraId="5141C8F8" w14:textId="77777777" w:rsidR="00717EF7" w:rsidRDefault="00717EF7" w:rsidP="00717EF7">
            <w:r w:rsidRPr="00717EF7">
              <w:t>0.328054697</w:t>
            </w:r>
          </w:p>
        </w:tc>
        <w:tc>
          <w:tcPr>
            <w:tcW w:w="2394" w:type="dxa"/>
            <w:shd w:val="clear" w:color="auto" w:fill="auto"/>
          </w:tcPr>
          <w:p w14:paraId="63C7BF30" w14:textId="77777777" w:rsidR="00717EF7" w:rsidRDefault="00717EF7" w:rsidP="00717EF7">
            <w:r w:rsidRPr="00717EF7">
              <w:t>0.328054697</w:t>
            </w:r>
          </w:p>
        </w:tc>
        <w:tc>
          <w:tcPr>
            <w:tcW w:w="2394" w:type="dxa"/>
            <w:shd w:val="clear" w:color="auto" w:fill="auto"/>
          </w:tcPr>
          <w:p w14:paraId="00FE8043" w14:textId="77777777" w:rsidR="00717EF7" w:rsidRDefault="006F2CC9" w:rsidP="00717EF7">
            <w:r w:rsidRPr="006F2CC9">
              <w:t>0.01583591</w:t>
            </w:r>
          </w:p>
        </w:tc>
        <w:tc>
          <w:tcPr>
            <w:tcW w:w="2394" w:type="dxa"/>
            <w:shd w:val="clear" w:color="auto" w:fill="auto"/>
          </w:tcPr>
          <w:p w14:paraId="3E8B4C6D" w14:textId="77777777" w:rsidR="00717EF7" w:rsidRDefault="006F2CC9" w:rsidP="00717EF7">
            <w:r w:rsidRPr="006F2CC9">
              <w:t>0.023087995</w:t>
            </w:r>
          </w:p>
        </w:tc>
      </w:tr>
      <w:tr w:rsidR="00717EF7" w14:paraId="2085AA65" w14:textId="77777777" w:rsidTr="002A17FC">
        <w:tc>
          <w:tcPr>
            <w:tcW w:w="2394" w:type="dxa"/>
            <w:shd w:val="clear" w:color="auto" w:fill="auto"/>
          </w:tcPr>
          <w:p w14:paraId="715D171D" w14:textId="77777777" w:rsidR="00717EF7" w:rsidRDefault="00717EF7" w:rsidP="00717EF7">
            <w:r w:rsidRPr="00717EF7">
              <w:t>0.328054697</w:t>
            </w:r>
          </w:p>
        </w:tc>
        <w:tc>
          <w:tcPr>
            <w:tcW w:w="2394" w:type="dxa"/>
            <w:shd w:val="clear" w:color="auto" w:fill="auto"/>
          </w:tcPr>
          <w:p w14:paraId="1B4C9C70" w14:textId="77777777" w:rsidR="00717EF7" w:rsidRDefault="006F2CC9" w:rsidP="00717EF7">
            <w:r w:rsidRPr="006F2CC9">
              <w:t>0.328054697</w:t>
            </w:r>
          </w:p>
        </w:tc>
        <w:tc>
          <w:tcPr>
            <w:tcW w:w="2394" w:type="dxa"/>
            <w:shd w:val="clear" w:color="auto" w:fill="auto"/>
          </w:tcPr>
          <w:p w14:paraId="651A3F17" w14:textId="77777777" w:rsidR="00717EF7" w:rsidRDefault="006F2CC9" w:rsidP="00717EF7">
            <w:r w:rsidRPr="006F2CC9">
              <w:t>0.328054697</w:t>
            </w:r>
          </w:p>
        </w:tc>
        <w:tc>
          <w:tcPr>
            <w:tcW w:w="2394" w:type="dxa"/>
            <w:shd w:val="clear" w:color="auto" w:fill="auto"/>
          </w:tcPr>
          <w:p w14:paraId="3AF33D5B" w14:textId="77777777" w:rsidR="00717EF7" w:rsidRDefault="006F2CC9" w:rsidP="00717EF7">
            <w:r w:rsidRPr="006F2CC9">
              <w:t>0.023087995</w:t>
            </w:r>
          </w:p>
        </w:tc>
      </w:tr>
      <w:tr w:rsidR="00717EF7" w14:paraId="3F372152" w14:textId="77777777" w:rsidTr="002A17FC">
        <w:tc>
          <w:tcPr>
            <w:tcW w:w="2394" w:type="dxa"/>
            <w:shd w:val="clear" w:color="auto" w:fill="auto"/>
          </w:tcPr>
          <w:p w14:paraId="42E6B278" w14:textId="77777777" w:rsidR="00717EF7" w:rsidRDefault="00717EF7" w:rsidP="00717EF7">
            <w:r w:rsidRPr="00717EF7">
              <w:t>0.679143178</w:t>
            </w:r>
          </w:p>
        </w:tc>
        <w:tc>
          <w:tcPr>
            <w:tcW w:w="2394" w:type="dxa"/>
            <w:shd w:val="clear" w:color="auto" w:fill="auto"/>
          </w:tcPr>
          <w:p w14:paraId="27596DE7" w14:textId="77777777" w:rsidR="00717EF7" w:rsidRDefault="006F2CC9" w:rsidP="00717EF7">
            <w:r w:rsidRPr="006F2CC9">
              <w:t>0.106952274</w:t>
            </w:r>
          </w:p>
        </w:tc>
        <w:tc>
          <w:tcPr>
            <w:tcW w:w="2394" w:type="dxa"/>
            <w:shd w:val="clear" w:color="auto" w:fill="auto"/>
          </w:tcPr>
          <w:p w14:paraId="2CD9F543" w14:textId="77777777" w:rsidR="00717EF7" w:rsidRDefault="006F2CC9" w:rsidP="00717EF7">
            <w:r w:rsidRPr="006F2CC9">
              <w:t>0.106952274</w:t>
            </w:r>
          </w:p>
        </w:tc>
        <w:tc>
          <w:tcPr>
            <w:tcW w:w="2394" w:type="dxa"/>
            <w:shd w:val="clear" w:color="auto" w:fill="auto"/>
          </w:tcPr>
          <w:p w14:paraId="40A2C39C" w14:textId="77777777" w:rsidR="00717EF7" w:rsidRDefault="006F2CC9" w:rsidP="00717EF7">
            <w:r w:rsidRPr="006F2CC9">
              <w:t>0.018578672</w:t>
            </w:r>
          </w:p>
        </w:tc>
      </w:tr>
      <w:tr w:rsidR="00717EF7" w14:paraId="2A86848B" w14:textId="77777777" w:rsidTr="002A17FC">
        <w:tc>
          <w:tcPr>
            <w:tcW w:w="2394" w:type="dxa"/>
            <w:shd w:val="clear" w:color="auto" w:fill="auto"/>
          </w:tcPr>
          <w:p w14:paraId="410624F9" w14:textId="77777777" w:rsidR="00717EF7" w:rsidRDefault="00717EF7" w:rsidP="00717EF7">
            <w:r w:rsidRPr="00717EF7">
              <w:t>0.106952274</w:t>
            </w:r>
          </w:p>
        </w:tc>
        <w:tc>
          <w:tcPr>
            <w:tcW w:w="2394" w:type="dxa"/>
            <w:shd w:val="clear" w:color="auto" w:fill="auto"/>
          </w:tcPr>
          <w:p w14:paraId="23C54AA9" w14:textId="77777777" w:rsidR="00717EF7" w:rsidRDefault="006F2CC9" w:rsidP="00717EF7">
            <w:r w:rsidRPr="006F2CC9">
              <w:t>0.679143178</w:t>
            </w:r>
          </w:p>
        </w:tc>
        <w:tc>
          <w:tcPr>
            <w:tcW w:w="2394" w:type="dxa"/>
            <w:shd w:val="clear" w:color="auto" w:fill="auto"/>
          </w:tcPr>
          <w:p w14:paraId="62CE05F1" w14:textId="77777777" w:rsidR="00717EF7" w:rsidRDefault="006F2CC9" w:rsidP="00717EF7">
            <w:r w:rsidRPr="006F2CC9">
              <w:t>0.106952274</w:t>
            </w:r>
          </w:p>
        </w:tc>
        <w:tc>
          <w:tcPr>
            <w:tcW w:w="2394" w:type="dxa"/>
            <w:shd w:val="clear" w:color="auto" w:fill="auto"/>
          </w:tcPr>
          <w:p w14:paraId="14C6D282" w14:textId="77777777" w:rsidR="00717EF7" w:rsidRDefault="006F2CC9" w:rsidP="00717EF7">
            <w:r w:rsidRPr="006F2CC9">
              <w:t>0.018578672</w:t>
            </w:r>
          </w:p>
        </w:tc>
      </w:tr>
      <w:tr w:rsidR="00717EF7" w14:paraId="69F32EDC" w14:textId="77777777" w:rsidTr="002A17FC">
        <w:tc>
          <w:tcPr>
            <w:tcW w:w="2394" w:type="dxa"/>
            <w:shd w:val="clear" w:color="auto" w:fill="auto"/>
          </w:tcPr>
          <w:p w14:paraId="05978EA2" w14:textId="77777777" w:rsidR="00717EF7" w:rsidRDefault="00717EF7" w:rsidP="00717EF7">
            <w:r w:rsidRPr="00717EF7">
              <w:t>0.106952274</w:t>
            </w:r>
          </w:p>
        </w:tc>
        <w:tc>
          <w:tcPr>
            <w:tcW w:w="2394" w:type="dxa"/>
            <w:shd w:val="clear" w:color="auto" w:fill="auto"/>
          </w:tcPr>
          <w:p w14:paraId="224790EE" w14:textId="77777777" w:rsidR="00717EF7" w:rsidRDefault="006F2CC9" w:rsidP="00717EF7">
            <w:r w:rsidRPr="006F2CC9">
              <w:t>0.106952274</w:t>
            </w:r>
          </w:p>
        </w:tc>
        <w:tc>
          <w:tcPr>
            <w:tcW w:w="2394" w:type="dxa"/>
            <w:shd w:val="clear" w:color="auto" w:fill="auto"/>
          </w:tcPr>
          <w:p w14:paraId="2E8FB727" w14:textId="77777777" w:rsidR="00717EF7" w:rsidRDefault="006F2CC9" w:rsidP="00717EF7">
            <w:r w:rsidRPr="006F2CC9">
              <w:t>0.679143178</w:t>
            </w:r>
          </w:p>
        </w:tc>
        <w:tc>
          <w:tcPr>
            <w:tcW w:w="2394" w:type="dxa"/>
            <w:shd w:val="clear" w:color="auto" w:fill="auto"/>
          </w:tcPr>
          <w:p w14:paraId="5A7231F3" w14:textId="77777777" w:rsidR="00717EF7" w:rsidRDefault="006F2CC9" w:rsidP="00717EF7">
            <w:r w:rsidRPr="006F2CC9">
              <w:t>0.018578672</w:t>
            </w:r>
          </w:p>
        </w:tc>
      </w:tr>
      <w:tr w:rsidR="00717EF7" w14:paraId="7AEE97A2" w14:textId="77777777" w:rsidTr="002A17FC">
        <w:tc>
          <w:tcPr>
            <w:tcW w:w="2394" w:type="dxa"/>
            <w:shd w:val="clear" w:color="auto" w:fill="auto"/>
          </w:tcPr>
          <w:p w14:paraId="3159AA3B" w14:textId="77777777" w:rsidR="00717EF7" w:rsidRDefault="00717EF7" w:rsidP="00717EF7">
            <w:r w:rsidRPr="00717EF7">
              <w:t>0.106952274</w:t>
            </w:r>
          </w:p>
        </w:tc>
        <w:tc>
          <w:tcPr>
            <w:tcW w:w="2394" w:type="dxa"/>
            <w:shd w:val="clear" w:color="auto" w:fill="auto"/>
          </w:tcPr>
          <w:p w14:paraId="57E45A05" w14:textId="77777777" w:rsidR="00717EF7" w:rsidRDefault="006F2CC9" w:rsidP="00717EF7">
            <w:r w:rsidRPr="006F2CC9">
              <w:t>0.106952274</w:t>
            </w:r>
          </w:p>
        </w:tc>
        <w:tc>
          <w:tcPr>
            <w:tcW w:w="2394" w:type="dxa"/>
            <w:shd w:val="clear" w:color="auto" w:fill="auto"/>
          </w:tcPr>
          <w:p w14:paraId="6E5E61AF" w14:textId="77777777" w:rsidR="00717EF7" w:rsidRDefault="006F2CC9" w:rsidP="00717EF7">
            <w:r w:rsidRPr="006F2CC9">
              <w:t>0.106952274</w:t>
            </w:r>
          </w:p>
        </w:tc>
        <w:tc>
          <w:tcPr>
            <w:tcW w:w="2394" w:type="dxa"/>
            <w:shd w:val="clear" w:color="auto" w:fill="auto"/>
          </w:tcPr>
          <w:p w14:paraId="35D657AF" w14:textId="77777777" w:rsidR="00717EF7" w:rsidRDefault="006F2CC9" w:rsidP="00717EF7">
            <w:r w:rsidRPr="006F2CC9">
              <w:t>0.018578672</w:t>
            </w:r>
          </w:p>
        </w:tc>
      </w:tr>
    </w:tbl>
    <w:p w14:paraId="2E3C117F" w14:textId="77777777" w:rsidR="00717EF7" w:rsidRDefault="00717EF7" w:rsidP="00717EF7"/>
    <w:p w14:paraId="5178017D" w14:textId="77777777" w:rsidR="006F2CC9" w:rsidRDefault="006F2CC9" w:rsidP="00717EF7">
      <w:pPr>
        <w:rPr>
          <w:b/>
        </w:rPr>
      </w:pPr>
      <w:r>
        <w:rPr>
          <w:b/>
        </w:rPr>
        <w:t>11-point Gauss-Lobatto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F2CC9" w14:paraId="34865F5E" w14:textId="77777777" w:rsidTr="002A17FC">
        <w:tc>
          <w:tcPr>
            <w:tcW w:w="2394" w:type="dxa"/>
            <w:shd w:val="clear" w:color="auto" w:fill="EEECE1"/>
          </w:tcPr>
          <w:p w14:paraId="03DDF5C6" w14:textId="77777777" w:rsidR="006F2CC9" w:rsidRPr="002A17FC" w:rsidRDefault="006F2CC9" w:rsidP="00717EF7">
            <w:pPr>
              <w:rPr>
                <w:b/>
              </w:rPr>
            </w:pPr>
            <w:proofErr w:type="gramStart"/>
            <w:r w:rsidRPr="002A17FC">
              <w:rPr>
                <w:b/>
              </w:rPr>
              <w:t>r</w:t>
            </w:r>
            <w:proofErr w:type="gramEnd"/>
          </w:p>
        </w:tc>
        <w:tc>
          <w:tcPr>
            <w:tcW w:w="2394" w:type="dxa"/>
            <w:shd w:val="clear" w:color="auto" w:fill="EEECE1"/>
          </w:tcPr>
          <w:p w14:paraId="752A6CD7" w14:textId="77777777" w:rsidR="006F2CC9" w:rsidRPr="002A17FC" w:rsidRDefault="006F2CC9" w:rsidP="00717EF7">
            <w:pPr>
              <w:rPr>
                <w:b/>
              </w:rPr>
            </w:pPr>
            <w:proofErr w:type="gramStart"/>
            <w:r w:rsidRPr="002A17FC">
              <w:rPr>
                <w:b/>
              </w:rPr>
              <w:t>s</w:t>
            </w:r>
            <w:proofErr w:type="gramEnd"/>
          </w:p>
        </w:tc>
        <w:tc>
          <w:tcPr>
            <w:tcW w:w="2394" w:type="dxa"/>
            <w:shd w:val="clear" w:color="auto" w:fill="EEECE1"/>
          </w:tcPr>
          <w:p w14:paraId="779E71FB" w14:textId="77777777" w:rsidR="006F2CC9" w:rsidRPr="002A17FC" w:rsidRDefault="006F2CC9" w:rsidP="00717EF7">
            <w:pPr>
              <w:rPr>
                <w:b/>
              </w:rPr>
            </w:pPr>
            <w:proofErr w:type="gramStart"/>
            <w:r w:rsidRPr="002A17FC">
              <w:rPr>
                <w:b/>
              </w:rPr>
              <w:t>t</w:t>
            </w:r>
            <w:proofErr w:type="gramEnd"/>
          </w:p>
        </w:tc>
        <w:tc>
          <w:tcPr>
            <w:tcW w:w="2394" w:type="dxa"/>
            <w:shd w:val="clear" w:color="auto" w:fill="EEECE1"/>
          </w:tcPr>
          <w:p w14:paraId="1487B062" w14:textId="77777777" w:rsidR="006F2CC9" w:rsidRPr="002A17FC" w:rsidRDefault="006F2CC9" w:rsidP="00717EF7">
            <w:pPr>
              <w:rPr>
                <w:b/>
              </w:rPr>
            </w:pPr>
            <w:proofErr w:type="gramStart"/>
            <w:r w:rsidRPr="002A17FC">
              <w:rPr>
                <w:b/>
              </w:rPr>
              <w:t>w</w:t>
            </w:r>
            <w:proofErr w:type="gramEnd"/>
          </w:p>
        </w:tc>
      </w:tr>
      <w:tr w:rsidR="006F2CC9" w14:paraId="0FD46B2E" w14:textId="77777777" w:rsidTr="002A17FC">
        <w:tc>
          <w:tcPr>
            <w:tcW w:w="2394" w:type="dxa"/>
            <w:shd w:val="clear" w:color="auto" w:fill="auto"/>
          </w:tcPr>
          <w:p w14:paraId="220562BB" w14:textId="77777777" w:rsidR="006F2CC9" w:rsidRDefault="006F2CC9" w:rsidP="00717EF7">
            <w:r>
              <w:t>0</w:t>
            </w:r>
          </w:p>
        </w:tc>
        <w:tc>
          <w:tcPr>
            <w:tcW w:w="2394" w:type="dxa"/>
            <w:shd w:val="clear" w:color="auto" w:fill="auto"/>
          </w:tcPr>
          <w:p w14:paraId="43A961A5" w14:textId="77777777" w:rsidR="006F2CC9" w:rsidRDefault="006F2CC9" w:rsidP="00717EF7">
            <w:r>
              <w:t>0</w:t>
            </w:r>
          </w:p>
        </w:tc>
        <w:tc>
          <w:tcPr>
            <w:tcW w:w="2394" w:type="dxa"/>
            <w:shd w:val="clear" w:color="auto" w:fill="auto"/>
          </w:tcPr>
          <w:p w14:paraId="5413DC3E" w14:textId="77777777" w:rsidR="006F2CC9" w:rsidRDefault="006F2CC9" w:rsidP="00717EF7">
            <w:r>
              <w:t>0</w:t>
            </w:r>
          </w:p>
        </w:tc>
        <w:tc>
          <w:tcPr>
            <w:tcW w:w="2394" w:type="dxa"/>
            <w:shd w:val="clear" w:color="auto" w:fill="auto"/>
          </w:tcPr>
          <w:p w14:paraId="18F5268B" w14:textId="77777777" w:rsidR="006F2CC9" w:rsidRDefault="006F2CC9" w:rsidP="00717EF7">
            <w:r w:rsidRPr="006F2CC9">
              <w:t>0.002777778</w:t>
            </w:r>
          </w:p>
        </w:tc>
      </w:tr>
      <w:tr w:rsidR="006F2CC9" w14:paraId="255F3EEB" w14:textId="77777777" w:rsidTr="002A17FC">
        <w:tc>
          <w:tcPr>
            <w:tcW w:w="2394" w:type="dxa"/>
            <w:shd w:val="clear" w:color="auto" w:fill="auto"/>
          </w:tcPr>
          <w:p w14:paraId="63207E87" w14:textId="77777777" w:rsidR="006F2CC9" w:rsidRDefault="006F2CC9" w:rsidP="00717EF7">
            <w:r>
              <w:t>1</w:t>
            </w:r>
          </w:p>
        </w:tc>
        <w:tc>
          <w:tcPr>
            <w:tcW w:w="2394" w:type="dxa"/>
            <w:shd w:val="clear" w:color="auto" w:fill="auto"/>
          </w:tcPr>
          <w:p w14:paraId="70A2F16F" w14:textId="77777777" w:rsidR="006F2CC9" w:rsidRDefault="006F2CC9" w:rsidP="00717EF7">
            <w:r>
              <w:t>0</w:t>
            </w:r>
          </w:p>
        </w:tc>
        <w:tc>
          <w:tcPr>
            <w:tcW w:w="2394" w:type="dxa"/>
            <w:shd w:val="clear" w:color="auto" w:fill="auto"/>
          </w:tcPr>
          <w:p w14:paraId="36151AD9" w14:textId="77777777" w:rsidR="006F2CC9" w:rsidRDefault="006F2CC9" w:rsidP="00717EF7">
            <w:r>
              <w:t>0</w:t>
            </w:r>
          </w:p>
        </w:tc>
        <w:tc>
          <w:tcPr>
            <w:tcW w:w="2394" w:type="dxa"/>
            <w:shd w:val="clear" w:color="auto" w:fill="auto"/>
          </w:tcPr>
          <w:p w14:paraId="62B3C37B" w14:textId="77777777" w:rsidR="006F2CC9" w:rsidRPr="006F2CC9" w:rsidRDefault="006F2CC9" w:rsidP="00717EF7">
            <w:r w:rsidRPr="006F2CC9">
              <w:t>0.002777778</w:t>
            </w:r>
          </w:p>
        </w:tc>
      </w:tr>
      <w:tr w:rsidR="006F2CC9" w14:paraId="44060DDC" w14:textId="77777777" w:rsidTr="002A17FC">
        <w:tc>
          <w:tcPr>
            <w:tcW w:w="2394" w:type="dxa"/>
            <w:shd w:val="clear" w:color="auto" w:fill="auto"/>
          </w:tcPr>
          <w:p w14:paraId="51FD932A" w14:textId="77777777" w:rsidR="006F2CC9" w:rsidRDefault="006F2CC9" w:rsidP="00717EF7">
            <w:r>
              <w:t>0</w:t>
            </w:r>
          </w:p>
        </w:tc>
        <w:tc>
          <w:tcPr>
            <w:tcW w:w="2394" w:type="dxa"/>
            <w:shd w:val="clear" w:color="auto" w:fill="auto"/>
          </w:tcPr>
          <w:p w14:paraId="08038B47" w14:textId="77777777" w:rsidR="006F2CC9" w:rsidRDefault="006F2CC9" w:rsidP="00717EF7">
            <w:r>
              <w:t>1</w:t>
            </w:r>
          </w:p>
        </w:tc>
        <w:tc>
          <w:tcPr>
            <w:tcW w:w="2394" w:type="dxa"/>
            <w:shd w:val="clear" w:color="auto" w:fill="auto"/>
          </w:tcPr>
          <w:p w14:paraId="0B02CE2E" w14:textId="77777777" w:rsidR="006F2CC9" w:rsidRDefault="006F2CC9" w:rsidP="00717EF7">
            <w:r>
              <w:t>0</w:t>
            </w:r>
          </w:p>
        </w:tc>
        <w:tc>
          <w:tcPr>
            <w:tcW w:w="2394" w:type="dxa"/>
            <w:shd w:val="clear" w:color="auto" w:fill="auto"/>
          </w:tcPr>
          <w:p w14:paraId="05AC74B6" w14:textId="77777777" w:rsidR="006F2CC9" w:rsidRPr="006F2CC9" w:rsidRDefault="006F2CC9" w:rsidP="00717EF7">
            <w:r w:rsidRPr="006F2CC9">
              <w:t>0.002777778</w:t>
            </w:r>
          </w:p>
        </w:tc>
      </w:tr>
      <w:tr w:rsidR="006F2CC9" w14:paraId="262E185F" w14:textId="77777777" w:rsidTr="002A17FC">
        <w:tc>
          <w:tcPr>
            <w:tcW w:w="2394" w:type="dxa"/>
            <w:shd w:val="clear" w:color="auto" w:fill="auto"/>
          </w:tcPr>
          <w:p w14:paraId="374E7D0D" w14:textId="77777777" w:rsidR="006F2CC9" w:rsidRDefault="006F2CC9" w:rsidP="00717EF7">
            <w:r>
              <w:t>0</w:t>
            </w:r>
          </w:p>
        </w:tc>
        <w:tc>
          <w:tcPr>
            <w:tcW w:w="2394" w:type="dxa"/>
            <w:shd w:val="clear" w:color="auto" w:fill="auto"/>
          </w:tcPr>
          <w:p w14:paraId="5920242D" w14:textId="77777777" w:rsidR="006F2CC9" w:rsidRDefault="006F2CC9" w:rsidP="00717EF7">
            <w:r>
              <w:t>0</w:t>
            </w:r>
          </w:p>
        </w:tc>
        <w:tc>
          <w:tcPr>
            <w:tcW w:w="2394" w:type="dxa"/>
            <w:shd w:val="clear" w:color="auto" w:fill="auto"/>
          </w:tcPr>
          <w:p w14:paraId="4118C4FD" w14:textId="77777777" w:rsidR="006F2CC9" w:rsidRDefault="006F2CC9" w:rsidP="00717EF7">
            <w:r>
              <w:t>1</w:t>
            </w:r>
          </w:p>
        </w:tc>
        <w:tc>
          <w:tcPr>
            <w:tcW w:w="2394" w:type="dxa"/>
            <w:shd w:val="clear" w:color="auto" w:fill="auto"/>
          </w:tcPr>
          <w:p w14:paraId="6E49F44D" w14:textId="77777777" w:rsidR="006F2CC9" w:rsidRPr="006F2CC9" w:rsidRDefault="006F2CC9" w:rsidP="00717EF7">
            <w:r w:rsidRPr="006F2CC9">
              <w:t>0.002777778</w:t>
            </w:r>
          </w:p>
        </w:tc>
      </w:tr>
      <w:tr w:rsidR="006F2CC9" w14:paraId="235DB2E5" w14:textId="77777777" w:rsidTr="002A17FC">
        <w:tc>
          <w:tcPr>
            <w:tcW w:w="2394" w:type="dxa"/>
            <w:shd w:val="clear" w:color="auto" w:fill="auto"/>
          </w:tcPr>
          <w:p w14:paraId="5169CBA7" w14:textId="77777777" w:rsidR="006F2CC9" w:rsidRDefault="000D279B" w:rsidP="00717EF7">
            <w:r>
              <w:t>0.5</w:t>
            </w:r>
          </w:p>
        </w:tc>
        <w:tc>
          <w:tcPr>
            <w:tcW w:w="2394" w:type="dxa"/>
            <w:shd w:val="clear" w:color="auto" w:fill="auto"/>
          </w:tcPr>
          <w:p w14:paraId="62B6A905" w14:textId="77777777" w:rsidR="006F2CC9" w:rsidRDefault="000D279B" w:rsidP="00717EF7">
            <w:r>
              <w:t>0</w:t>
            </w:r>
          </w:p>
        </w:tc>
        <w:tc>
          <w:tcPr>
            <w:tcW w:w="2394" w:type="dxa"/>
            <w:shd w:val="clear" w:color="auto" w:fill="auto"/>
          </w:tcPr>
          <w:p w14:paraId="147F1F7A" w14:textId="77777777" w:rsidR="006F2CC9" w:rsidRDefault="000D279B" w:rsidP="00717EF7">
            <w:r>
              <w:t>0</w:t>
            </w:r>
          </w:p>
        </w:tc>
        <w:tc>
          <w:tcPr>
            <w:tcW w:w="2394" w:type="dxa"/>
            <w:shd w:val="clear" w:color="auto" w:fill="auto"/>
          </w:tcPr>
          <w:p w14:paraId="6BE74C0E" w14:textId="77777777" w:rsidR="006F2CC9" w:rsidRPr="006F2CC9" w:rsidRDefault="000D279B" w:rsidP="00717EF7">
            <w:r w:rsidRPr="000D279B">
              <w:t>0.011111111</w:t>
            </w:r>
          </w:p>
        </w:tc>
      </w:tr>
      <w:tr w:rsidR="000D279B" w14:paraId="68639CE0" w14:textId="77777777" w:rsidTr="002A17FC">
        <w:tc>
          <w:tcPr>
            <w:tcW w:w="2394" w:type="dxa"/>
            <w:shd w:val="clear" w:color="auto" w:fill="auto"/>
          </w:tcPr>
          <w:p w14:paraId="5CA4ADC4" w14:textId="77777777" w:rsidR="000D279B" w:rsidRDefault="000D279B" w:rsidP="00717EF7">
            <w:r>
              <w:t>0.5</w:t>
            </w:r>
          </w:p>
        </w:tc>
        <w:tc>
          <w:tcPr>
            <w:tcW w:w="2394" w:type="dxa"/>
            <w:shd w:val="clear" w:color="auto" w:fill="auto"/>
          </w:tcPr>
          <w:p w14:paraId="34AB2959" w14:textId="77777777" w:rsidR="000D279B" w:rsidRDefault="000D279B" w:rsidP="00717EF7">
            <w:r>
              <w:t>0.5</w:t>
            </w:r>
          </w:p>
        </w:tc>
        <w:tc>
          <w:tcPr>
            <w:tcW w:w="2394" w:type="dxa"/>
            <w:shd w:val="clear" w:color="auto" w:fill="auto"/>
          </w:tcPr>
          <w:p w14:paraId="255DF973" w14:textId="77777777" w:rsidR="000D279B" w:rsidRDefault="000D279B" w:rsidP="00717EF7">
            <w:r>
              <w:t>0</w:t>
            </w:r>
          </w:p>
        </w:tc>
        <w:tc>
          <w:tcPr>
            <w:tcW w:w="2394" w:type="dxa"/>
            <w:shd w:val="clear" w:color="auto" w:fill="auto"/>
          </w:tcPr>
          <w:p w14:paraId="21377A82" w14:textId="77777777" w:rsidR="000D279B" w:rsidRPr="000D279B" w:rsidRDefault="000D279B" w:rsidP="00717EF7">
            <w:r w:rsidRPr="000D279B">
              <w:t>0.011111111</w:t>
            </w:r>
          </w:p>
        </w:tc>
      </w:tr>
      <w:tr w:rsidR="000D279B" w14:paraId="1888908B" w14:textId="77777777" w:rsidTr="002A17FC">
        <w:tc>
          <w:tcPr>
            <w:tcW w:w="2394" w:type="dxa"/>
            <w:shd w:val="clear" w:color="auto" w:fill="auto"/>
          </w:tcPr>
          <w:p w14:paraId="50861A6F" w14:textId="77777777" w:rsidR="000D279B" w:rsidRDefault="000D279B" w:rsidP="00717EF7">
            <w:r>
              <w:t>0</w:t>
            </w:r>
          </w:p>
        </w:tc>
        <w:tc>
          <w:tcPr>
            <w:tcW w:w="2394" w:type="dxa"/>
            <w:shd w:val="clear" w:color="auto" w:fill="auto"/>
          </w:tcPr>
          <w:p w14:paraId="43B10517" w14:textId="77777777" w:rsidR="000D279B" w:rsidRDefault="000D279B" w:rsidP="00717EF7">
            <w:r>
              <w:t>0.5</w:t>
            </w:r>
          </w:p>
        </w:tc>
        <w:tc>
          <w:tcPr>
            <w:tcW w:w="2394" w:type="dxa"/>
            <w:shd w:val="clear" w:color="auto" w:fill="auto"/>
          </w:tcPr>
          <w:p w14:paraId="791D2B5A" w14:textId="77777777" w:rsidR="000D279B" w:rsidRDefault="000D279B" w:rsidP="00717EF7">
            <w:r>
              <w:t>0</w:t>
            </w:r>
          </w:p>
        </w:tc>
        <w:tc>
          <w:tcPr>
            <w:tcW w:w="2394" w:type="dxa"/>
            <w:shd w:val="clear" w:color="auto" w:fill="auto"/>
          </w:tcPr>
          <w:p w14:paraId="6F152064" w14:textId="77777777" w:rsidR="000D279B" w:rsidRPr="000D279B" w:rsidRDefault="000D279B" w:rsidP="00717EF7">
            <w:r w:rsidRPr="000D279B">
              <w:t>0.011111111</w:t>
            </w:r>
          </w:p>
        </w:tc>
      </w:tr>
      <w:tr w:rsidR="000D279B" w14:paraId="19F2A51F" w14:textId="77777777" w:rsidTr="002A17FC">
        <w:tc>
          <w:tcPr>
            <w:tcW w:w="2394" w:type="dxa"/>
            <w:shd w:val="clear" w:color="auto" w:fill="auto"/>
          </w:tcPr>
          <w:p w14:paraId="4A1DF3D8" w14:textId="77777777" w:rsidR="000D279B" w:rsidRDefault="000D279B" w:rsidP="00717EF7">
            <w:r>
              <w:t>0</w:t>
            </w:r>
          </w:p>
        </w:tc>
        <w:tc>
          <w:tcPr>
            <w:tcW w:w="2394" w:type="dxa"/>
            <w:shd w:val="clear" w:color="auto" w:fill="auto"/>
          </w:tcPr>
          <w:p w14:paraId="7A208D04" w14:textId="77777777" w:rsidR="000D279B" w:rsidRDefault="000D279B" w:rsidP="00717EF7">
            <w:r>
              <w:t>0</w:t>
            </w:r>
          </w:p>
        </w:tc>
        <w:tc>
          <w:tcPr>
            <w:tcW w:w="2394" w:type="dxa"/>
            <w:shd w:val="clear" w:color="auto" w:fill="auto"/>
          </w:tcPr>
          <w:p w14:paraId="4DCED3B4" w14:textId="77777777" w:rsidR="000D279B" w:rsidRDefault="000D279B" w:rsidP="00717EF7">
            <w:r>
              <w:t>0.5</w:t>
            </w:r>
          </w:p>
        </w:tc>
        <w:tc>
          <w:tcPr>
            <w:tcW w:w="2394" w:type="dxa"/>
            <w:shd w:val="clear" w:color="auto" w:fill="auto"/>
          </w:tcPr>
          <w:p w14:paraId="129C86F8" w14:textId="77777777" w:rsidR="000D279B" w:rsidRPr="000D279B" w:rsidRDefault="000D279B" w:rsidP="00717EF7">
            <w:r w:rsidRPr="000D279B">
              <w:t>0.011111111</w:t>
            </w:r>
          </w:p>
        </w:tc>
      </w:tr>
      <w:tr w:rsidR="000D279B" w14:paraId="60D98243" w14:textId="77777777" w:rsidTr="002A17FC">
        <w:tc>
          <w:tcPr>
            <w:tcW w:w="2394" w:type="dxa"/>
            <w:shd w:val="clear" w:color="auto" w:fill="auto"/>
          </w:tcPr>
          <w:p w14:paraId="0CB5659D" w14:textId="77777777" w:rsidR="000D279B" w:rsidRDefault="000D279B" w:rsidP="00717EF7">
            <w:r>
              <w:t>0.5</w:t>
            </w:r>
          </w:p>
        </w:tc>
        <w:tc>
          <w:tcPr>
            <w:tcW w:w="2394" w:type="dxa"/>
            <w:shd w:val="clear" w:color="auto" w:fill="auto"/>
          </w:tcPr>
          <w:p w14:paraId="2607F93A" w14:textId="77777777" w:rsidR="000D279B" w:rsidRDefault="000D279B" w:rsidP="00717EF7">
            <w:r>
              <w:t>0</w:t>
            </w:r>
          </w:p>
        </w:tc>
        <w:tc>
          <w:tcPr>
            <w:tcW w:w="2394" w:type="dxa"/>
            <w:shd w:val="clear" w:color="auto" w:fill="auto"/>
          </w:tcPr>
          <w:p w14:paraId="1AF0DA99" w14:textId="77777777" w:rsidR="000D279B" w:rsidRDefault="000D279B" w:rsidP="00717EF7">
            <w:r>
              <w:t>0.5</w:t>
            </w:r>
          </w:p>
        </w:tc>
        <w:tc>
          <w:tcPr>
            <w:tcW w:w="2394" w:type="dxa"/>
            <w:shd w:val="clear" w:color="auto" w:fill="auto"/>
          </w:tcPr>
          <w:p w14:paraId="24FEDFB9" w14:textId="77777777" w:rsidR="000D279B" w:rsidRPr="000D279B" w:rsidRDefault="000D279B" w:rsidP="00717EF7">
            <w:r w:rsidRPr="000D279B">
              <w:t>0.011111111</w:t>
            </w:r>
          </w:p>
        </w:tc>
      </w:tr>
      <w:tr w:rsidR="000D279B" w14:paraId="2FAFAED1" w14:textId="77777777" w:rsidTr="002A17FC">
        <w:tc>
          <w:tcPr>
            <w:tcW w:w="2394" w:type="dxa"/>
            <w:shd w:val="clear" w:color="auto" w:fill="auto"/>
          </w:tcPr>
          <w:p w14:paraId="13673E2D" w14:textId="77777777" w:rsidR="000D279B" w:rsidRDefault="000D279B" w:rsidP="00717EF7">
            <w:r>
              <w:t>0</w:t>
            </w:r>
          </w:p>
        </w:tc>
        <w:tc>
          <w:tcPr>
            <w:tcW w:w="2394" w:type="dxa"/>
            <w:shd w:val="clear" w:color="auto" w:fill="auto"/>
          </w:tcPr>
          <w:p w14:paraId="7AC90528" w14:textId="77777777" w:rsidR="000D279B" w:rsidRDefault="000D279B" w:rsidP="00717EF7">
            <w:r>
              <w:t>0.5</w:t>
            </w:r>
          </w:p>
        </w:tc>
        <w:tc>
          <w:tcPr>
            <w:tcW w:w="2394" w:type="dxa"/>
            <w:shd w:val="clear" w:color="auto" w:fill="auto"/>
          </w:tcPr>
          <w:p w14:paraId="0CD7D44F" w14:textId="77777777" w:rsidR="000D279B" w:rsidRDefault="000D279B" w:rsidP="00717EF7">
            <w:r>
              <w:t>0.5</w:t>
            </w:r>
          </w:p>
        </w:tc>
        <w:tc>
          <w:tcPr>
            <w:tcW w:w="2394" w:type="dxa"/>
            <w:shd w:val="clear" w:color="auto" w:fill="auto"/>
          </w:tcPr>
          <w:p w14:paraId="4EF88914" w14:textId="77777777" w:rsidR="000D279B" w:rsidRPr="000D279B" w:rsidRDefault="000D279B" w:rsidP="00717EF7">
            <w:r w:rsidRPr="000D279B">
              <w:t>0.011111111</w:t>
            </w:r>
          </w:p>
        </w:tc>
      </w:tr>
      <w:tr w:rsidR="000D279B" w14:paraId="60EDE882" w14:textId="77777777" w:rsidTr="002A17FC">
        <w:tc>
          <w:tcPr>
            <w:tcW w:w="2394" w:type="dxa"/>
            <w:shd w:val="clear" w:color="auto" w:fill="auto"/>
          </w:tcPr>
          <w:p w14:paraId="01D246A5" w14:textId="77777777" w:rsidR="000D279B" w:rsidRDefault="000D279B" w:rsidP="00717EF7">
            <w:r>
              <w:t>0.25</w:t>
            </w:r>
          </w:p>
        </w:tc>
        <w:tc>
          <w:tcPr>
            <w:tcW w:w="2394" w:type="dxa"/>
            <w:shd w:val="clear" w:color="auto" w:fill="auto"/>
          </w:tcPr>
          <w:p w14:paraId="7AECDCB0" w14:textId="77777777" w:rsidR="000D279B" w:rsidRDefault="000D279B" w:rsidP="00717EF7">
            <w:r>
              <w:t>0.25</w:t>
            </w:r>
          </w:p>
        </w:tc>
        <w:tc>
          <w:tcPr>
            <w:tcW w:w="2394" w:type="dxa"/>
            <w:shd w:val="clear" w:color="auto" w:fill="auto"/>
          </w:tcPr>
          <w:p w14:paraId="6BDB4758" w14:textId="77777777" w:rsidR="000D279B" w:rsidRDefault="000D279B" w:rsidP="00717EF7">
            <w:r>
              <w:t>0.25</w:t>
            </w:r>
          </w:p>
        </w:tc>
        <w:tc>
          <w:tcPr>
            <w:tcW w:w="2394" w:type="dxa"/>
            <w:shd w:val="clear" w:color="auto" w:fill="auto"/>
          </w:tcPr>
          <w:p w14:paraId="564CF207" w14:textId="77777777" w:rsidR="000D279B" w:rsidRPr="000D279B" w:rsidRDefault="000D279B" w:rsidP="00717EF7">
            <w:r w:rsidRPr="000D279B">
              <w:t>0.088888889</w:t>
            </w:r>
          </w:p>
        </w:tc>
      </w:tr>
    </w:tbl>
    <w:p w14:paraId="21FDA7A2" w14:textId="77777777" w:rsidR="006F2CC9" w:rsidRPr="006F2CC9" w:rsidRDefault="006F2CC9" w:rsidP="00717EF7"/>
    <w:p w14:paraId="1B14B49E" w14:textId="77777777" w:rsidR="008C7882" w:rsidRDefault="008C7882" w:rsidP="008C7882">
      <w:pPr>
        <w:pStyle w:val="Heading2"/>
      </w:pPr>
      <w:bookmarkStart w:id="243" w:name="_Toc387680169"/>
      <w:r>
        <w:lastRenderedPageBreak/>
        <w:t>Shell Elements</w:t>
      </w:r>
      <w:bookmarkEnd w:id="243"/>
    </w:p>
    <w:p w14:paraId="0461BECF" w14:textId="77777777" w:rsidR="008C7882" w:rsidRDefault="008C7882" w:rsidP="008C7882">
      <w:pPr>
        <w:pStyle w:val="MTDisplayEquation"/>
      </w:pPr>
      <w:r>
        <w:t xml:space="preserve">Historically, shells have been formulated using two different approaches </w:t>
      </w:r>
      <w:r>
        <w:fldChar w:fldCharType="begin"/>
      </w:r>
      <w:r w:rsidR="00A56950">
        <w:instrText xml:space="preserve"> ADDIN EN.CITE &lt;EndNote&gt;&lt;Cite&gt;&lt;Author&gt;Hughes&lt;/Author&gt;&lt;Year&gt;1980&lt;/Year&gt;&lt;RecNum&gt;30&lt;/RecNum&gt;&lt;DisplayText&gt;[32]&lt;/DisplayText&gt;&lt;record&gt;&lt;rec-number&gt;30&lt;/rec-number&gt;&lt;foreign-keys&gt;&lt;key app="EN" db-id="xxf0rdw27fzf0ie5dv9xdazn9pr5svpwws09"&gt;30&lt;/key&gt;&lt;/foreign-keys&gt;&lt;ref-type name="Journal Article"&gt;17&lt;/ref-type&gt;&lt;contributors&gt;&lt;authors&gt;&lt;author&gt;Hughes, J.R.&lt;/author&gt;&lt;author&gt;Liu, Wing Kam&lt;/author&gt;&lt;/authors&gt;&lt;/contributors&gt;&lt;titles&gt;&lt;title&gt;Nonlinear Finite Element Analysis of Shells: Part I. Three-dimensional Shells&lt;/title&gt;&lt;secondary-title&gt;Computer Methods in Applied Mechanics and Engineering&lt;/secondary-title&gt;&lt;/titles&gt;&lt;pages&gt;331-362&lt;/pages&gt;&lt;volume&gt;26&lt;/volume&gt;&lt;dates&gt;&lt;year&gt;1980&lt;/year&gt;&lt;/dates&gt;&lt;urls&gt;&lt;/urls&gt;&lt;/record&gt;&lt;/Cite&gt;&lt;/EndNote&gt;</w:instrText>
      </w:r>
      <w:r>
        <w:fldChar w:fldCharType="separate"/>
      </w:r>
      <w:r w:rsidR="00A56950">
        <w:rPr>
          <w:noProof/>
        </w:rPr>
        <w:t>[</w:t>
      </w:r>
      <w:hyperlink w:anchor="_ENREF_32" w:tooltip="Hughes, 1980 #30" w:history="1">
        <w:r w:rsidR="00A56950">
          <w:rPr>
            <w:noProof/>
          </w:rPr>
          <w:t>32</w:t>
        </w:r>
      </w:hyperlink>
      <w:r w:rsidR="00A56950">
        <w:rPr>
          <w:noProof/>
        </w:rPr>
        <w:t>]</w:t>
      </w:r>
      <w:r>
        <w:fldChar w:fldCharType="end"/>
      </w:r>
      <w:r>
        <w:t xml:space="preserve">. The difference between these approaches lies in the way the rotational degrees of freedom are defined. In the first approach, the rotational degrees of freedom are defined as angles. In addition, the plane stress condition needs to be enforced to take thickness variations into account. This approach is very useful for infinitesimal strains, but becomes very difficult to pursue in finite deformation due to the fact that finite rotations do not commute. Another disadvantage of this approach is that it requires a modification to the material formulation to enforce the plane stress condition. For complex materials this modification is very difficult or even impossible to obtain. </w:t>
      </w:r>
    </w:p>
    <w:p w14:paraId="34E1C186" w14:textId="77777777" w:rsidR="008C7882" w:rsidRPr="009D7F9B" w:rsidRDefault="008C7882" w:rsidP="008C7882"/>
    <w:p w14:paraId="53C9FF9B" w14:textId="77777777" w:rsidR="008C7882" w:rsidRDefault="008C7882" w:rsidP="008C7882">
      <w:pPr>
        <w:pStyle w:val="MTDisplayEquation"/>
      </w:pPr>
      <w:r>
        <w:t xml:space="preserve">The alternative approach is to use an </w:t>
      </w:r>
      <w:r>
        <w:rPr>
          <w:i/>
        </w:rPr>
        <w:t xml:space="preserve">extensible director </w:t>
      </w:r>
      <w:r>
        <w:t xml:space="preserve">to describe the rotational degrees of freedom. With this approach it is not necessary to enforce the plane-stress condition and the full 3D constitutive relations can be employed. This approach is used in FEBio. A disadvantage of this approach is that it becomes difficult to enforce the unit length of the director throughout the entire element. </w:t>
      </w:r>
    </w:p>
    <w:p w14:paraId="075FB38E" w14:textId="77777777" w:rsidR="008C7882" w:rsidRDefault="008C7882" w:rsidP="008C7882">
      <w:pPr>
        <w:pStyle w:val="MTDisplayEquation"/>
      </w:pPr>
    </w:p>
    <w:p w14:paraId="7D7804AE" w14:textId="77777777" w:rsidR="008C7882" w:rsidRDefault="008C7882" w:rsidP="008C7882">
      <w:pPr>
        <w:pStyle w:val="MTDisplayEquation"/>
      </w:pPr>
      <w:r>
        <w:t xml:space="preserve">The shell formulation implemented in FEBio is still a work in progress. The goal is to implement an extensible director formulation with strain enhancements to deal with the well-known locking effect in incompressible and bending problems </w:t>
      </w:r>
      <w:r>
        <w:fldChar w:fldCharType="begin"/>
      </w:r>
      <w:r w:rsidR="00A56950">
        <w:instrText xml:space="preserve"> ADDIN EN.CITE &lt;EndNote&gt;&lt;Cite&gt;&lt;Author&gt;Betsch&lt;/Author&gt;&lt;Year&gt;1996&lt;/Year&gt;&lt;RecNum&gt;31&lt;/RecNum&gt;&lt;DisplayText&gt;[33]&lt;/DisplayText&gt;&lt;record&gt;&lt;rec-number&gt;31&lt;/rec-number&gt;&lt;foreign-keys&gt;&lt;key app="EN" db-id="xxf0rdw27fzf0ie5dv9xdazn9pr5svpwws09"&gt;31&lt;/key&gt;&lt;/foreign-keys&gt;&lt;ref-type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A56950">
          <w:rPr>
            <w:noProof/>
          </w:rPr>
          <w:t>33</w:t>
        </w:r>
      </w:hyperlink>
      <w:r w:rsidR="00A56950">
        <w:rPr>
          <w:noProof/>
        </w:rPr>
        <w:t>]</w:t>
      </w:r>
      <w:r>
        <w:fldChar w:fldCharType="end"/>
      </w:r>
      <w:r>
        <w:t>. With the current state of the implementation, it is advised to use a fine mesh in such problems.</w:t>
      </w:r>
    </w:p>
    <w:p w14:paraId="00588CF6" w14:textId="77777777" w:rsidR="008C7882" w:rsidRDefault="008C7882" w:rsidP="008C7882">
      <w:pPr>
        <w:pStyle w:val="MTDisplayEquation"/>
      </w:pPr>
    </w:p>
    <w:p w14:paraId="602475AF" w14:textId="77777777" w:rsidR="008C7882" w:rsidRDefault="008C7882" w:rsidP="008C7882">
      <w:pPr>
        <w:pStyle w:val="Heading3"/>
      </w:pPr>
      <w:bookmarkStart w:id="244" w:name="_Toc387680170"/>
      <w:r>
        <w:t>Shell formulation</w:t>
      </w:r>
      <w:bookmarkEnd w:id="244"/>
    </w:p>
    <w:p w14:paraId="71C39CE1" w14:textId="77777777" w:rsidR="008C7882" w:rsidRDefault="008C7882" w:rsidP="008C7882">
      <w:r>
        <w:t xml:space="preserve">In FEBio an extensible director formulation is implemented </w:t>
      </w:r>
      <w:r>
        <w:fldChar w:fldCharType="begin"/>
      </w:r>
      <w:r w:rsidR="00A56950">
        <w:instrText xml:space="preserve"> ADDIN EN.CITE &lt;EndNote&gt;&lt;Cite&gt;&lt;Author&gt;Betsch&lt;/Author&gt;&lt;Year&gt;1996&lt;/Year&gt;&lt;RecNum&gt;31&lt;/RecNum&gt;&lt;DisplayText&gt;[33]&lt;/DisplayText&gt;&lt;record&gt;&lt;rec-number&gt;31&lt;/rec-number&gt;&lt;foreign-keys&gt;&lt;key app="EN" db-id="xxf0rdw27fzf0ie5dv9xdazn9pr5svpwws09"&gt;31&lt;/key&gt;&lt;/foreign-keys&gt;&lt;ref-type name="Journal Article"&gt;17&lt;/ref-type&gt;&lt;contributors&gt;&lt;authors&gt;&lt;author&gt;Betsch, P.&lt;/author&gt;&lt;author&gt;Gruttmann, F.&lt;/author&gt;&lt;author&gt;Stein E.&lt;/author&gt;&lt;/authors&gt;&lt;/contributors&gt;&lt;titles&gt;&lt;title&gt;A 4-node finite shell element for the implementation of general hyperelastic 3D-elasticity at finite strains&lt;/title&gt;&lt;secondary-title&gt;Comput. Methods Appl. Mech. Engrg&lt;/secondary-title&gt;&lt;/titles&gt;&lt;pages&gt;57-79&lt;/pages&gt;&lt;volume&gt;130&lt;/volume&gt;&lt;dates&gt;&lt;year&gt;1996&lt;/year&gt;&lt;/dates&gt;&lt;urls&gt;&lt;/urls&gt;&lt;/record&gt;&lt;/Cite&gt;&lt;/EndNote&gt;</w:instrText>
      </w:r>
      <w:r>
        <w:fldChar w:fldCharType="separate"/>
      </w:r>
      <w:r w:rsidR="00A56950">
        <w:rPr>
          <w:noProof/>
        </w:rPr>
        <w:t>[</w:t>
      </w:r>
      <w:hyperlink w:anchor="_ENREF_33" w:tooltip="Betsch, 1996 #31" w:history="1">
        <w:r w:rsidR="00A56950">
          <w:rPr>
            <w:noProof/>
          </w:rPr>
          <w:t>33</w:t>
        </w:r>
      </w:hyperlink>
      <w:r w:rsidR="00A56950">
        <w:rPr>
          <w:noProof/>
        </w:rPr>
        <w:t>]</w:t>
      </w:r>
      <w:r>
        <w:fldChar w:fldCharType="end"/>
      </w:r>
      <w:r>
        <w:t>. Six degrees of freedom are assigned to each shell node: three displacement degrees of freedom and three director degrees of freedom. The position of any point in the shell can be written as:</w:t>
      </w:r>
    </w:p>
    <w:p w14:paraId="786657F3" w14:textId="77777777" w:rsidR="008C7882" w:rsidRDefault="008C7882" w:rsidP="008C7882">
      <w:pPr>
        <w:pStyle w:val="MTDisplayEquation"/>
      </w:pPr>
      <w:r>
        <w:tab/>
      </w:r>
      <w:r w:rsidR="00D85C52" w:rsidRPr="00D85C52">
        <w:rPr>
          <w:position w:val="-122"/>
        </w:rPr>
        <w:object w:dxaOrig="4040" w:dyaOrig="2560" w14:anchorId="38938858">
          <v:shape id="_x0000_i2102" type="#_x0000_t75" style="width:201.75pt;height:127.6pt" o:ole="">
            <v:imagedata r:id="rId2200" o:title=""/>
          </v:shape>
          <o:OLEObject Type="Embed" ProgID="Equation.DSMT4" ShapeID="_x0000_i2102" DrawAspect="Content" ObjectID="_1350756698" r:id="rId220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8</w:instrText>
        </w:r>
      </w:fldSimple>
      <w:r w:rsidR="004F1C97">
        <w:instrText>)</w:instrText>
      </w:r>
      <w:r w:rsidR="004F1C97">
        <w:fldChar w:fldCharType="end"/>
      </w:r>
    </w:p>
    <w:p w14:paraId="0948FAFE" w14:textId="77777777" w:rsidR="008C7882" w:rsidRPr="005B6F5B" w:rsidRDefault="008C7882" w:rsidP="008C7882"/>
    <w:p w14:paraId="4FD1A389" w14:textId="77777777" w:rsidR="008C7882" w:rsidRPr="0082527F" w:rsidRDefault="008C7882" w:rsidP="008C7882">
      <w:r>
        <w:t xml:space="preserve">It is assumed that Latin indices range from 1 to 3 and that Greek indices range from 1 to 2. The vector </w:t>
      </w:r>
      <w:r>
        <w:rPr>
          <w:b/>
        </w:rPr>
        <w:t xml:space="preserve">D </w:t>
      </w:r>
      <w:r>
        <w:t xml:space="preserve">is called the </w:t>
      </w:r>
      <w:r>
        <w:rPr>
          <w:i/>
        </w:rPr>
        <w:t xml:space="preserve">director </w:t>
      </w:r>
      <w:r>
        <w:t xml:space="preserve">and it is assumed that </w:t>
      </w:r>
      <w:r w:rsidR="00D85C52" w:rsidRPr="00D85C52">
        <w:rPr>
          <w:position w:val="-14"/>
        </w:rPr>
        <w:object w:dxaOrig="800" w:dyaOrig="400" w14:anchorId="0EE2696B">
          <v:shape id="_x0000_i2103" type="#_x0000_t75" style="width:39.9pt;height:19.25pt" o:ole="">
            <v:imagedata r:id="rId2202" o:title=""/>
          </v:shape>
          <o:OLEObject Type="Embed" ProgID="Equation.DSMT4" ShapeID="_x0000_i2103" DrawAspect="Content" ObjectID="_1350756699" r:id="rId2203"/>
        </w:object>
      </w:r>
      <w:r>
        <w:t xml:space="preserve">. (Note that this does not necessarily imply that </w:t>
      </w:r>
      <w:r w:rsidR="00D85C52" w:rsidRPr="00D85C52">
        <w:rPr>
          <w:position w:val="-14"/>
        </w:rPr>
        <w:object w:dxaOrig="700" w:dyaOrig="400" w14:anchorId="1EF2F25C">
          <v:shape id="_x0000_i2104" type="#_x0000_t75" style="width:35.65pt;height:19.25pt" o:ole="">
            <v:imagedata r:id="rId2204" o:title=""/>
          </v:shape>
          <o:OLEObject Type="Embed" ProgID="Equation.DSMT4" ShapeID="_x0000_i2104" DrawAspect="Content" ObjectID="_1350756700" r:id="rId2205"/>
        </w:object>
      </w:r>
      <w:r>
        <w:t xml:space="preserve"> throughout the entire shell.) The function </w:t>
      </w:r>
      <w:r w:rsidR="00D85C52" w:rsidRPr="00D85C52">
        <w:rPr>
          <w:position w:val="-12"/>
        </w:rPr>
        <w:object w:dxaOrig="260" w:dyaOrig="360" w14:anchorId="694867A5">
          <v:shape id="_x0000_i2105" type="#_x0000_t75" style="width:12.1pt;height:18.55pt" o:ole="">
            <v:imagedata r:id="rId2206" o:title=""/>
          </v:shape>
          <o:OLEObject Type="Embed" ProgID="Equation.DSMT4" ShapeID="_x0000_i2105" DrawAspect="Content" ObjectID="_1350756701" r:id="rId2207"/>
        </w:object>
      </w:r>
      <w:r>
        <w:t xml:space="preserve">is the </w:t>
      </w:r>
      <w:r>
        <w:rPr>
          <w:i/>
        </w:rPr>
        <w:t xml:space="preserve">thickness function </w:t>
      </w:r>
      <w:r>
        <w:t xml:space="preserve">and evaluates the initial thickness of the shell, which at node </w:t>
      </w:r>
      <w:proofErr w:type="gramStart"/>
      <w:r>
        <w:rPr>
          <w:i/>
        </w:rPr>
        <w:t xml:space="preserve">a </w:t>
      </w:r>
      <w:r>
        <w:t>is</w:t>
      </w:r>
      <w:proofErr w:type="gramEnd"/>
      <w:r>
        <w:t xml:space="preserve"> given by </w:t>
      </w:r>
      <w:r w:rsidR="00D85C52" w:rsidRPr="00D85C52">
        <w:rPr>
          <w:position w:val="-12"/>
        </w:rPr>
        <w:object w:dxaOrig="279" w:dyaOrig="380" w14:anchorId="19BD15F0">
          <v:shape id="_x0000_i2106" type="#_x0000_t75" style="width:14.25pt;height:18.55pt" o:ole="">
            <v:imagedata r:id="rId2208" o:title=""/>
          </v:shape>
          <o:OLEObject Type="Embed" ProgID="Equation.DSMT4" ShapeID="_x0000_i2106" DrawAspect="Content" ObjectID="_1350756702" r:id="rId2209"/>
        </w:object>
      </w:r>
      <w:r>
        <w:t xml:space="preserve">. </w:t>
      </w:r>
    </w:p>
    <w:p w14:paraId="387BA0A0" w14:textId="77777777" w:rsidR="008C7882" w:rsidRDefault="008C7882" w:rsidP="008C7882"/>
    <w:p w14:paraId="79CDFC81" w14:textId="77777777" w:rsidR="008C7882" w:rsidRDefault="008C7882" w:rsidP="00FD7660">
      <w:r>
        <w:t>Similarly, the displacement is given by</w:t>
      </w:r>
    </w:p>
    <w:p w14:paraId="6E5CCDA8" w14:textId="77777777" w:rsidR="008C7882" w:rsidRDefault="008C7882" w:rsidP="008C7882"/>
    <w:p w14:paraId="794A9C57" w14:textId="77777777" w:rsidR="008C7882" w:rsidRDefault="008C7882" w:rsidP="008C7882">
      <w:pPr>
        <w:pStyle w:val="MTDisplayEquation"/>
      </w:pPr>
      <w:r>
        <w:lastRenderedPageBreak/>
        <w:tab/>
      </w:r>
      <w:r w:rsidR="00D85C52" w:rsidRPr="00D85C52">
        <w:rPr>
          <w:position w:val="-98"/>
        </w:rPr>
        <w:object w:dxaOrig="2780" w:dyaOrig="1780" w14:anchorId="05FF485F">
          <v:shape id="_x0000_i2107" type="#_x0000_t75" style="width:138.3pt;height:89.1pt" o:ole="">
            <v:imagedata r:id="rId2210" o:title=""/>
          </v:shape>
          <o:OLEObject Type="Embed" ProgID="Equation.DSMT4" ShapeID="_x0000_i2107" DrawAspect="Content" ObjectID="_1350756703" r:id="rId221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9</w:instrText>
        </w:r>
      </w:fldSimple>
      <w:r w:rsidR="004F1C97">
        <w:instrText>)</w:instrText>
      </w:r>
      <w:r w:rsidR="004F1C97">
        <w:fldChar w:fldCharType="end"/>
      </w:r>
    </w:p>
    <w:p w14:paraId="3E5CAE9D" w14:textId="77777777" w:rsidR="008C7882" w:rsidRDefault="008C7882" w:rsidP="008C7882"/>
    <w:p w14:paraId="04A3A45D" w14:textId="77777777" w:rsidR="008C7882" w:rsidRDefault="008C7882" w:rsidP="00FD7660">
      <w:r>
        <w:t>The current configuration is then determined by</w:t>
      </w:r>
    </w:p>
    <w:p w14:paraId="14E549C5" w14:textId="77777777" w:rsidR="008C7882" w:rsidRDefault="008C7882" w:rsidP="008C7882"/>
    <w:p w14:paraId="3B4BD712" w14:textId="77777777" w:rsidR="008C7882" w:rsidRDefault="008C7882" w:rsidP="008C7882">
      <w:pPr>
        <w:pStyle w:val="MTDisplayEquation"/>
      </w:pPr>
      <w:r>
        <w:tab/>
      </w:r>
      <w:r w:rsidR="00D85C52" w:rsidRPr="00D85C52">
        <w:rPr>
          <w:position w:val="-90"/>
        </w:rPr>
        <w:object w:dxaOrig="2460" w:dyaOrig="1980" w14:anchorId="2D88101F">
          <v:shape id="_x0000_i2108" type="#_x0000_t75" style="width:123.35pt;height:99.1pt" o:ole="">
            <v:imagedata r:id="rId2212" o:title=""/>
          </v:shape>
          <o:OLEObject Type="Embed" ProgID="Equation.DSMT4" ShapeID="_x0000_i2108" DrawAspect="Content" ObjectID="_1350756704" r:id="rId221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10</w:instrText>
        </w:r>
      </w:fldSimple>
      <w:r w:rsidR="004F1C97">
        <w:instrText>)</w:instrText>
      </w:r>
      <w:r w:rsidR="004F1C97">
        <w:fldChar w:fldCharType="end"/>
      </w:r>
    </w:p>
    <w:p w14:paraId="67869279" w14:textId="77777777" w:rsidR="008C7882" w:rsidRPr="00B26585" w:rsidRDefault="008C7882" w:rsidP="008C7882"/>
    <w:p w14:paraId="30AE09FE" w14:textId="77777777" w:rsidR="008C7882" w:rsidRDefault="008C7882" w:rsidP="00FD7660">
      <w:r>
        <w:t xml:space="preserve">To take thickness variations into account, it is not required that </w:t>
      </w:r>
      <w:r w:rsidR="00D85C52" w:rsidRPr="00D85C52">
        <w:rPr>
          <w:position w:val="-12"/>
        </w:rPr>
        <w:object w:dxaOrig="279" w:dyaOrig="360" w14:anchorId="57DF4429">
          <v:shape id="_x0000_i2109" type="#_x0000_t75" style="width:14.25pt;height:18.55pt" o:ole="">
            <v:imagedata r:id="rId2214" o:title=""/>
          </v:shape>
          <o:OLEObject Type="Embed" ProgID="Equation.DSMT4" ShapeID="_x0000_i2109" DrawAspect="Content" ObjectID="_1350756705" r:id="rId2215"/>
        </w:object>
      </w:r>
      <w:r>
        <w:t>is of unit length.</w:t>
      </w:r>
    </w:p>
    <w:p w14:paraId="1FC22D8B" w14:textId="77777777" w:rsidR="008C7882" w:rsidRDefault="008C7882" w:rsidP="008C7882"/>
    <w:p w14:paraId="7759DFEB" w14:textId="77777777" w:rsidR="008C7882" w:rsidRDefault="008C7882" w:rsidP="008C7882">
      <w:r>
        <w:t>It is assumed that the virtual displacements have a similar interpolation than the actual displacements:</w:t>
      </w:r>
    </w:p>
    <w:p w14:paraId="4DF043F0" w14:textId="77777777" w:rsidR="008C7882" w:rsidRDefault="008C7882" w:rsidP="008C7882"/>
    <w:p w14:paraId="156B3AE9" w14:textId="77777777" w:rsidR="008C7882" w:rsidRDefault="008C7882" w:rsidP="008C7882">
      <w:pPr>
        <w:pStyle w:val="MTDisplayEquation"/>
      </w:pPr>
      <w:r>
        <w:tab/>
      </w:r>
      <w:r w:rsidR="00D85C52" w:rsidRPr="00D85C52">
        <w:rPr>
          <w:position w:val="-28"/>
        </w:rPr>
        <w:object w:dxaOrig="4640" w:dyaOrig="680" w14:anchorId="2B46BD00">
          <v:shape id="_x0000_i2110" type="#_x0000_t75" style="width:232.4pt;height:34.2pt" o:ole="">
            <v:imagedata r:id="rId2216" o:title=""/>
          </v:shape>
          <o:OLEObject Type="Embed" ProgID="Equation.DSMT4" ShapeID="_x0000_i2110" DrawAspect="Content" ObjectID="_1350756706" r:id="rId2217"/>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11</w:instrText>
        </w:r>
      </w:fldSimple>
      <w:r w:rsidR="004F1C97">
        <w:instrText>)</w:instrText>
      </w:r>
      <w:r w:rsidR="004F1C97">
        <w:fldChar w:fldCharType="end"/>
      </w:r>
    </w:p>
    <w:p w14:paraId="4DBFC5A0" w14:textId="77777777" w:rsidR="008C7882" w:rsidRDefault="008C7882" w:rsidP="008C7882"/>
    <w:p w14:paraId="510D61D1" w14:textId="77777777" w:rsidR="008C7882" w:rsidRDefault="008C7882" w:rsidP="00FD7660">
      <w:r>
        <w:t xml:space="preserve">The gradient of </w:t>
      </w:r>
      <w:r>
        <w:rPr>
          <w:b/>
        </w:rPr>
        <w:t xml:space="preserve">u </w:t>
      </w:r>
      <w:r>
        <w:t>is given by</w:t>
      </w:r>
    </w:p>
    <w:p w14:paraId="096E6ED6" w14:textId="77777777" w:rsidR="008C7882" w:rsidRDefault="008C7882" w:rsidP="008C7882">
      <w:pPr>
        <w:pStyle w:val="MTDisplayEquation"/>
      </w:pPr>
      <w:r>
        <w:tab/>
      </w:r>
    </w:p>
    <w:p w14:paraId="6C9ECE66" w14:textId="77777777" w:rsidR="008C7882" w:rsidRDefault="008C7882" w:rsidP="008C7882">
      <w:pPr>
        <w:pStyle w:val="MTDisplayEquation"/>
      </w:pPr>
      <w:r>
        <w:tab/>
      </w:r>
      <w:r w:rsidR="00D85C52" w:rsidRPr="00D85C52">
        <w:rPr>
          <w:position w:val="-28"/>
        </w:rPr>
        <w:object w:dxaOrig="2740" w:dyaOrig="680" w14:anchorId="53CD7640">
          <v:shape id="_x0000_i2111" type="#_x0000_t75" style="width:136.85pt;height:34.2pt" o:ole="">
            <v:imagedata r:id="rId2218" o:title=""/>
          </v:shape>
          <o:OLEObject Type="Embed" ProgID="Equation.DSMT4" ShapeID="_x0000_i2111" DrawAspect="Content" ObjectID="_1350756707" r:id="rId2219"/>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12</w:instrText>
        </w:r>
      </w:fldSimple>
      <w:r w:rsidR="004F1C97">
        <w:instrText>)</w:instrText>
      </w:r>
      <w:r w:rsidR="004F1C97">
        <w:fldChar w:fldCharType="end"/>
      </w:r>
    </w:p>
    <w:p w14:paraId="236103E9" w14:textId="77777777" w:rsidR="008C7882" w:rsidRDefault="008C7882" w:rsidP="008C7882"/>
    <w:p w14:paraId="5BDFC800" w14:textId="77777777" w:rsidR="008C7882" w:rsidRDefault="008C7882" w:rsidP="008C7882">
      <w:proofErr w:type="gramStart"/>
      <w:r>
        <w:t>where</w:t>
      </w:r>
      <w:proofErr w:type="gramEnd"/>
      <w:r>
        <w:t xml:space="preserve"> we have defined </w:t>
      </w:r>
      <w:r w:rsidR="00D85C52" w:rsidRPr="00D85C52">
        <w:rPr>
          <w:position w:val="-14"/>
        </w:rPr>
        <w:object w:dxaOrig="2420" w:dyaOrig="400" w14:anchorId="0C3E5982">
          <v:shape id="_x0000_i2112" type="#_x0000_t75" style="width:120.5pt;height:19.25pt" o:ole="">
            <v:imagedata r:id="rId2220" o:title=""/>
          </v:shape>
          <o:OLEObject Type="Embed" ProgID="Equation.DSMT4" ShapeID="_x0000_i2112" DrawAspect="Content" ObjectID="_1350756708" r:id="rId2221"/>
        </w:object>
      </w:r>
      <w:r>
        <w:t>. And similarly for the gradient of the virtual displacement,</w:t>
      </w:r>
    </w:p>
    <w:p w14:paraId="33089758" w14:textId="77777777" w:rsidR="008C7882" w:rsidRDefault="008C7882" w:rsidP="008C7882">
      <w:pPr>
        <w:pStyle w:val="MTDisplayEquation"/>
      </w:pPr>
      <w:r>
        <w:tab/>
      </w:r>
      <w:r w:rsidR="00D85C52" w:rsidRPr="00D85C52">
        <w:rPr>
          <w:position w:val="-28"/>
        </w:rPr>
        <w:object w:dxaOrig="3159" w:dyaOrig="680" w14:anchorId="4EFC850D">
          <v:shape id="_x0000_i2113" type="#_x0000_t75" style="width:158.25pt;height:34.2pt" o:ole="">
            <v:imagedata r:id="rId2222" o:title=""/>
          </v:shape>
          <o:OLEObject Type="Embed" ProgID="Equation.DSMT4" ShapeID="_x0000_i2113" DrawAspect="Content" ObjectID="_1350756709" r:id="rId2223"/>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13</w:instrText>
        </w:r>
      </w:fldSimple>
      <w:r w:rsidR="004F1C97">
        <w:instrText>)</w:instrText>
      </w:r>
      <w:r w:rsidR="004F1C97">
        <w:fldChar w:fldCharType="end"/>
      </w:r>
    </w:p>
    <w:p w14:paraId="6BA2E1A9" w14:textId="77777777" w:rsidR="008C7882" w:rsidRPr="00BE3058" w:rsidRDefault="008C7882" w:rsidP="008C7882"/>
    <w:p w14:paraId="62B7F04D" w14:textId="77777777" w:rsidR="008C7882" w:rsidRDefault="008C7882" w:rsidP="00FD7660">
      <w:r>
        <w:t>The internal virtual work is now given by</w:t>
      </w:r>
    </w:p>
    <w:p w14:paraId="458AA6FE" w14:textId="77777777" w:rsidR="008C7882" w:rsidRDefault="008C7882" w:rsidP="008C7882"/>
    <w:p w14:paraId="73354320" w14:textId="77777777" w:rsidR="008C7882" w:rsidRDefault="008C7882" w:rsidP="008C7882">
      <w:pPr>
        <w:pStyle w:val="MTDisplayEquation"/>
      </w:pPr>
      <w:r>
        <w:tab/>
      </w:r>
      <w:r w:rsidR="003373C3" w:rsidRPr="00D85C52">
        <w:rPr>
          <w:position w:val="-62"/>
        </w:rPr>
        <w:object w:dxaOrig="4060" w:dyaOrig="1359" w14:anchorId="48891FBC">
          <v:shape id="_x0000_i2114" type="#_x0000_t75" style="width:202.45pt;height:68.45pt" o:ole="">
            <v:imagedata r:id="rId2224" o:title=""/>
          </v:shape>
          <o:OLEObject Type="Embed" ProgID="Equation.DSMT4" ShapeID="_x0000_i2114" DrawAspect="Content" ObjectID="_1350756710" r:id="rId2225"/>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14</w:instrText>
        </w:r>
      </w:fldSimple>
      <w:r w:rsidR="004F1C97">
        <w:instrText>)</w:instrText>
      </w:r>
      <w:r w:rsidR="004F1C97">
        <w:fldChar w:fldCharType="end"/>
      </w:r>
    </w:p>
    <w:p w14:paraId="5D5D0F32" w14:textId="77777777" w:rsidR="008C7882" w:rsidRDefault="008C7882" w:rsidP="008C7882">
      <w:r>
        <w:t>The shell geometry suggests an integration of the following type:</w:t>
      </w:r>
    </w:p>
    <w:p w14:paraId="561CD2A5" w14:textId="77777777" w:rsidR="008C7882" w:rsidRDefault="008C7882" w:rsidP="008C7882"/>
    <w:p w14:paraId="2AC9E9D8" w14:textId="77777777" w:rsidR="008C7882" w:rsidRDefault="008C7882" w:rsidP="008C7882">
      <w:pPr>
        <w:pStyle w:val="MTDisplayEquation"/>
      </w:pPr>
      <w:r>
        <w:lastRenderedPageBreak/>
        <w:tab/>
      </w:r>
      <w:r w:rsidR="00D85C52" w:rsidRPr="00D85C52">
        <w:rPr>
          <w:position w:val="-32"/>
        </w:rPr>
        <w:object w:dxaOrig="2980" w:dyaOrig="760" w14:anchorId="4F934B3C">
          <v:shape id="_x0000_i2115" type="#_x0000_t75" style="width:149pt;height:37.8pt" o:ole="">
            <v:imagedata r:id="rId2226" o:title=""/>
          </v:shape>
          <o:OLEObject Type="Embed" ProgID="Equation.DSMT4" ShapeID="_x0000_i2115" DrawAspect="Content" ObjectID="_1350756711" r:id="rId2227"/>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15</w:instrText>
        </w:r>
      </w:fldSimple>
      <w:r w:rsidR="004F1C97">
        <w:instrText>)</w:instrText>
      </w:r>
      <w:r w:rsidR="004F1C97">
        <w:fldChar w:fldCharType="end"/>
      </w:r>
    </w:p>
    <w:p w14:paraId="1F1CDE82" w14:textId="77777777" w:rsidR="008C7882" w:rsidRDefault="008C7882" w:rsidP="008C7882">
      <w:proofErr w:type="gramStart"/>
      <w:r>
        <w:t>where</w:t>
      </w:r>
      <w:proofErr w:type="gramEnd"/>
      <w:r>
        <w:t xml:space="preserve"> </w:t>
      </w:r>
      <w:r w:rsidR="00D85C52" w:rsidRPr="00D85C52">
        <w:rPr>
          <w:position w:val="-28"/>
        </w:rPr>
        <w:object w:dxaOrig="1040" w:dyaOrig="660" w14:anchorId="60BA11C4">
          <v:shape id="_x0000_i2116" type="#_x0000_t75" style="width:52.75pt;height:33.5pt" o:ole="">
            <v:imagedata r:id="rId2228" o:title=""/>
          </v:shape>
          <o:OLEObject Type="Embed" ProgID="Equation.DSMT4" ShapeID="_x0000_i2116" DrawAspect="Content" ObjectID="_1350756712" r:id="rId2229"/>
        </w:object>
      </w:r>
      <w:r>
        <w:rPr>
          <w:i/>
        </w:rPr>
        <w:t xml:space="preserve"> </w:t>
      </w:r>
      <w:r>
        <w:t>is the Jacobian of the transformation. In FEBio a 3-point Gaussian quadrature rule is used for the through-the-thickness integration.</w:t>
      </w:r>
    </w:p>
    <w:p w14:paraId="3190EF4E" w14:textId="77777777" w:rsidR="008C7882" w:rsidRDefault="008C7882" w:rsidP="008C7882"/>
    <w:p w14:paraId="20394127" w14:textId="77777777" w:rsidR="008C7882" w:rsidRPr="00B03BA8" w:rsidRDefault="008C7882" w:rsidP="008C7882">
      <w:r>
        <w:t xml:space="preserve">FEBio currently supports four node quadrilateral and three-node triangular shell elements.   </w:t>
      </w:r>
    </w:p>
    <w:p w14:paraId="4F854963" w14:textId="77777777" w:rsidR="008C7882" w:rsidRDefault="008C7882" w:rsidP="008C7882">
      <w:pPr>
        <w:pStyle w:val="Heading3"/>
      </w:pPr>
      <w:bookmarkStart w:id="245" w:name="_Toc387680171"/>
      <w:r>
        <w:t>Quadrilateral shells</w:t>
      </w:r>
      <w:bookmarkEnd w:id="245"/>
    </w:p>
    <w:p w14:paraId="475D3B19" w14:textId="77777777" w:rsidR="008C7882" w:rsidRDefault="008C7882" w:rsidP="008C7882">
      <w:r>
        <w:t>For quadrilateral shells, the shape functions are given by</w:t>
      </w:r>
    </w:p>
    <w:p w14:paraId="5EB109A5" w14:textId="77777777" w:rsidR="008C7882" w:rsidRDefault="008C7882" w:rsidP="008C7882">
      <w:pPr>
        <w:pStyle w:val="MTDisplayEquation"/>
      </w:pPr>
      <w:r>
        <w:tab/>
      </w:r>
      <w:r w:rsidR="00681424" w:rsidRPr="00D85C52">
        <w:rPr>
          <w:position w:val="-122"/>
        </w:rPr>
        <w:object w:dxaOrig="2060" w:dyaOrig="2560" w14:anchorId="5D48654B">
          <v:shape id="_x0000_i2117" type="#_x0000_t75" style="width:102.65pt;height:127.6pt" o:ole="">
            <v:imagedata r:id="rId2230" o:title=""/>
          </v:shape>
          <o:OLEObject Type="Embed" ProgID="Equation.DSMT4" ShapeID="_x0000_i2117" DrawAspect="Content" ObjectID="_1350756713" r:id="rId2231"/>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16</w:instrText>
        </w:r>
      </w:fldSimple>
      <w:r w:rsidR="004F1C97">
        <w:instrText>)</w:instrText>
      </w:r>
      <w:r w:rsidR="004F1C97">
        <w:fldChar w:fldCharType="end"/>
      </w:r>
    </w:p>
    <w:p w14:paraId="48CBD76E" w14:textId="77777777" w:rsidR="008C7882" w:rsidRDefault="008C7882" w:rsidP="008C7882">
      <w:pPr>
        <w:pStyle w:val="Heading3"/>
      </w:pPr>
      <w:bookmarkStart w:id="246" w:name="_Toc387680172"/>
      <w:r>
        <w:t>Triangular shells</w:t>
      </w:r>
      <w:bookmarkEnd w:id="246"/>
    </w:p>
    <w:p w14:paraId="4F1484A8" w14:textId="77777777" w:rsidR="008C7882" w:rsidRDefault="008C7882" w:rsidP="008C7882">
      <w:r>
        <w:t>For triangular shell elements, the shape functions are given by</w:t>
      </w:r>
    </w:p>
    <w:p w14:paraId="6131F7DF" w14:textId="77777777" w:rsidR="008C7882" w:rsidRDefault="008C7882" w:rsidP="008C7882">
      <w:pPr>
        <w:pStyle w:val="MTDisplayEquation"/>
      </w:pPr>
      <w:r>
        <w:tab/>
      </w:r>
      <w:r w:rsidR="00681424" w:rsidRPr="00D85C52">
        <w:rPr>
          <w:position w:val="-48"/>
        </w:rPr>
        <w:object w:dxaOrig="1280" w:dyaOrig="1080" w14:anchorId="3D62C6F6">
          <v:shape id="_x0000_i2118" type="#_x0000_t75" style="width:64.15pt;height:54.2pt" o:ole="">
            <v:imagedata r:id="rId2232" o:title=""/>
          </v:shape>
          <o:OLEObject Type="Embed" ProgID="Equation.DSMT4" ShapeID="_x0000_i2118" DrawAspect="Content" ObjectID="_1350756714" r:id="rId2233"/>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4</w:instrText>
        </w:r>
      </w:fldSimple>
      <w:r w:rsidR="004F1C97">
        <w:instrText>.</w:instrText>
      </w:r>
      <w:fldSimple w:instr=" SEQ MTEqn \c \* Arabic \* MERGEFORMAT ">
        <w:r w:rsidR="008D52AD">
          <w:rPr>
            <w:noProof/>
          </w:rPr>
          <w:instrText>17</w:instrText>
        </w:r>
      </w:fldSimple>
      <w:r w:rsidR="004F1C97">
        <w:instrText>)</w:instrText>
      </w:r>
      <w:r w:rsidR="004F1C97">
        <w:fldChar w:fldCharType="end"/>
      </w:r>
    </w:p>
    <w:p w14:paraId="54FF13DB" w14:textId="77777777" w:rsidR="008C7882" w:rsidRDefault="008C7882" w:rsidP="008C7882"/>
    <w:p w14:paraId="58A99D56" w14:textId="77777777" w:rsidR="008C7882" w:rsidRPr="005B2032" w:rsidRDefault="008C7882" w:rsidP="008C7882"/>
    <w:p w14:paraId="7E05D1D7" w14:textId="77777777" w:rsidR="008C7882" w:rsidRDefault="0087434A" w:rsidP="008C7882">
      <w:pPr>
        <w:pStyle w:val="Caption"/>
        <w:jc w:val="center"/>
      </w:pPr>
      <w:r>
        <w:rPr>
          <w:noProof/>
        </w:rPr>
        <w:drawing>
          <wp:inline distT="0" distB="0" distL="0" distR="0" wp14:anchorId="1177A79B" wp14:editId="3665AFCA">
            <wp:extent cx="5527675" cy="209867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2234">
                      <a:extLst>
                        <a:ext uri="{28A0092B-C50C-407E-A947-70E740481C1C}">
                          <a14:useLocalDpi xmlns:a14="http://schemas.microsoft.com/office/drawing/2010/main" val="0"/>
                        </a:ext>
                      </a:extLst>
                    </a:blip>
                    <a:srcRect/>
                    <a:stretch>
                      <a:fillRect/>
                    </a:stretch>
                  </pic:blipFill>
                  <pic:spPr bwMode="auto">
                    <a:xfrm>
                      <a:off x="0" y="0"/>
                      <a:ext cx="5527675" cy="2098675"/>
                    </a:xfrm>
                    <a:prstGeom prst="rect">
                      <a:avLst/>
                    </a:prstGeom>
                    <a:noFill/>
                    <a:ln>
                      <a:noFill/>
                    </a:ln>
                  </pic:spPr>
                </pic:pic>
              </a:graphicData>
            </a:graphic>
          </wp:inline>
        </w:drawing>
      </w:r>
    </w:p>
    <w:p w14:paraId="405030FF" w14:textId="77777777" w:rsidR="008C7882" w:rsidRPr="00C97806" w:rsidRDefault="008C7882" w:rsidP="00FD7660">
      <w:pPr>
        <w:pStyle w:val="Caption"/>
        <w:jc w:val="center"/>
      </w:pPr>
      <w:r>
        <w:t xml:space="preserve">Figure </w:t>
      </w:r>
      <w:fldSimple w:instr=" STYLEREF 1 \s ">
        <w:r w:rsidR="008D52AD">
          <w:rPr>
            <w:noProof/>
          </w:rPr>
          <w:t>4</w:t>
        </w:r>
      </w:fldSimple>
      <w:r>
        <w:noBreakHyphen/>
      </w:r>
      <w:fldSimple w:instr=" SEQ Figure \* ARABIC \s 1 ">
        <w:r w:rsidR="008D52AD">
          <w:rPr>
            <w:noProof/>
          </w:rPr>
          <w:t>2</w:t>
        </w:r>
      </w:fldSimple>
      <w:r>
        <w:t>. Different shell elements available in FEBio</w:t>
      </w:r>
    </w:p>
    <w:p w14:paraId="5F748545" w14:textId="77777777" w:rsidR="008C7882" w:rsidRPr="00C97806" w:rsidRDefault="008C7882" w:rsidP="008C7882"/>
    <w:p w14:paraId="142991B8" w14:textId="77777777" w:rsidR="008C7882" w:rsidRPr="00C97806" w:rsidRDefault="008C7882" w:rsidP="008C7882"/>
    <w:p w14:paraId="19C7F7AB" w14:textId="77777777" w:rsidR="008C7882" w:rsidRDefault="008C7882" w:rsidP="008C7882"/>
    <w:p w14:paraId="27751AF6" w14:textId="77777777" w:rsidR="008C7882" w:rsidRDefault="008C7882" w:rsidP="008C7882">
      <w:pPr>
        <w:pStyle w:val="Heading1"/>
      </w:pPr>
      <w:r>
        <w:br w:type="page"/>
      </w:r>
      <w:bookmarkStart w:id="247" w:name="_Ref172970092"/>
      <w:bookmarkStart w:id="248" w:name="_Toc387680173"/>
      <w:r>
        <w:lastRenderedPageBreak/>
        <w:t>Constitutive Models</w:t>
      </w:r>
      <w:bookmarkEnd w:id="247"/>
      <w:bookmarkEnd w:id="248"/>
    </w:p>
    <w:p w14:paraId="52981FEA" w14:textId="77777777" w:rsidR="008C7882" w:rsidRPr="00D85B2B" w:rsidRDefault="004F1C97" w:rsidP="008C7882">
      <w:r>
        <w:fldChar w:fldCharType="begin"/>
      </w:r>
      <w:r>
        <w:instrText xml:space="preserve"> MACROBUTTON MTEditEquationSection2 </w:instrText>
      </w:r>
      <w:r w:rsidRPr="004F1C97">
        <w:rPr>
          <w:rStyle w:val="MTEquationSection"/>
        </w:rPr>
        <w:instrText>Equation Section 5</w:instrText>
      </w:r>
      <w:fldSimple w:instr=" SEQ MTEqn \r \h \* MERGEFORMAT "/>
      <w:fldSimple w:instr=" SEQ MTSec \r 5 \h \* MERGEFORMAT "/>
      <w:r>
        <w:fldChar w:fldCharType="end"/>
      </w:r>
      <w:r w:rsidR="008C7882">
        <w:t xml:space="preserve">This chapter describes the theoretical background behind the constitutive models that are available in FEBio. Most materials are derived from a hyperelastic strain-energy function. Please consult section </w:t>
      </w:r>
      <w:r w:rsidR="008C7882">
        <w:fldChar w:fldCharType="begin"/>
      </w:r>
      <w:r w:rsidR="008C7882">
        <w:instrText xml:space="preserve"> REF _Ref174423034 \r \h </w:instrText>
      </w:r>
      <w:r w:rsidR="008C7882">
        <w:fldChar w:fldCharType="separate"/>
      </w:r>
      <w:r w:rsidR="008D52AD">
        <w:t>2.4</w:t>
      </w:r>
      <w:r w:rsidR="008C7882">
        <w:fldChar w:fldCharType="end"/>
      </w:r>
      <w:r w:rsidR="008C7882">
        <w:t xml:space="preserve"> for more background information on this </w:t>
      </w:r>
      <w:r w:rsidR="007A0C8E">
        <w:t xml:space="preserve">class </w:t>
      </w:r>
      <w:r w:rsidR="008C7882">
        <w:t>of material</w:t>
      </w:r>
      <w:r w:rsidR="007A0C8E">
        <w:t>s</w:t>
      </w:r>
      <w:r w:rsidR="008C7882">
        <w:t xml:space="preserve">. </w:t>
      </w:r>
    </w:p>
    <w:p w14:paraId="310D37F7" w14:textId="77777777" w:rsidR="008C7882" w:rsidRDefault="008C7882" w:rsidP="008C7882">
      <w:pPr>
        <w:pStyle w:val="Heading2"/>
      </w:pPr>
      <w:bookmarkStart w:id="249" w:name="_Ref172102939"/>
      <w:bookmarkStart w:id="250" w:name="_Toc387680174"/>
      <w:r>
        <w:t>Linear Elasticity</w:t>
      </w:r>
      <w:bookmarkEnd w:id="249"/>
      <w:bookmarkEnd w:id="250"/>
    </w:p>
    <w:p w14:paraId="6328BE0B" w14:textId="77777777" w:rsidR="008C7882" w:rsidRDefault="008C7882" w:rsidP="008C7882">
      <w:r>
        <w:t xml:space="preserve">In the theory of linear elasticity the Cauchy stress tensor is a linear function of the small strain tensor </w:t>
      </w:r>
      <w:r w:rsidR="00D85C52" w:rsidRPr="00D85C52">
        <w:rPr>
          <w:position w:val="-6"/>
        </w:rPr>
        <w:object w:dxaOrig="180" w:dyaOrig="220" w14:anchorId="7615A0FC">
          <v:shape id="_x0000_i2119" type="#_x0000_t75" style="width:9.25pt;height:10.7pt" o:ole="">
            <v:imagedata r:id="rId2235" o:title=""/>
          </v:shape>
          <o:OLEObject Type="Embed" ProgID="Equation.DSMT4" ShapeID="_x0000_i2119" DrawAspect="Content" ObjectID="_1350756715" r:id="rId2236"/>
        </w:object>
      </w:r>
      <w:r>
        <w:t>:</w:t>
      </w:r>
    </w:p>
    <w:p w14:paraId="2D0F987E" w14:textId="77777777" w:rsidR="008C7882" w:rsidRDefault="008C7882" w:rsidP="008C7882">
      <w:pPr>
        <w:pStyle w:val="MTDisplayEquation"/>
      </w:pPr>
      <w:r>
        <w:tab/>
      </w:r>
      <w:r w:rsidR="00D85C52" w:rsidRPr="00D85C52">
        <w:rPr>
          <w:position w:val="-6"/>
        </w:rPr>
        <w:object w:dxaOrig="840" w:dyaOrig="220" w14:anchorId="36CDE420">
          <v:shape id="_x0000_i2120" type="#_x0000_t75" style="width:42.75pt;height:10.7pt" o:ole="">
            <v:imagedata r:id="rId2237" o:title=""/>
          </v:shape>
          <o:OLEObject Type="Embed" ProgID="Equation.DSMT4" ShapeID="_x0000_i2120" DrawAspect="Content" ObjectID="_1350756716" r:id="rId2238"/>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r w:rsidR="008D52AD">
          <w:rPr>
            <w:noProof/>
          </w:rPr>
          <w:instrText>1</w:instrText>
        </w:r>
      </w:fldSimple>
      <w:r w:rsidR="004F1C97">
        <w:instrText>)</w:instrText>
      </w:r>
      <w:r w:rsidR="004F1C97">
        <w:fldChar w:fldCharType="end"/>
      </w:r>
    </w:p>
    <w:p w14:paraId="4A59F436" w14:textId="77777777" w:rsidR="008C7882" w:rsidRDefault="008C7882" w:rsidP="008C7882">
      <w:pPr>
        <w:pStyle w:val="MTDisplayEquation"/>
      </w:pPr>
      <w:r>
        <w:t>Here,</w:t>
      </w:r>
      <w:r w:rsidR="00D85C52" w:rsidRPr="00D85C52">
        <w:rPr>
          <w:position w:val="-4"/>
        </w:rPr>
        <w:object w:dxaOrig="200" w:dyaOrig="200" w14:anchorId="13B56DC7">
          <v:shape id="_x0000_i2121" type="#_x0000_t75" style="width:10pt;height:10pt" o:ole="">
            <v:imagedata r:id="rId2239" o:title=""/>
          </v:shape>
          <o:OLEObject Type="Embed" ProgID="Equation.DSMT4" ShapeID="_x0000_i2121" DrawAspect="Content" ObjectID="_1350756717" r:id="rId2240"/>
        </w:object>
      </w:r>
      <w:r w:rsidR="00DC47AD">
        <w:t xml:space="preserve"> </w:t>
      </w:r>
      <w:r>
        <w:t>is the fourth-order elasticity tensor that contains the material properties. In the most general case this tensor has 21 independent parameters. However, in the presence of material symmetry the number of independent parameters is greatly reduced. For example, in the case of isotropic linear elasticity only two independent parameters remain. In this case, the elasticity tensor is given by</w:t>
      </w:r>
      <w:r w:rsidR="00DC47AD">
        <w:t xml:space="preserve"> </w:t>
      </w:r>
      <w:r w:rsidR="00D85C52" w:rsidRPr="00D85C52">
        <w:rPr>
          <w:position w:val="-10"/>
        </w:rPr>
        <w:object w:dxaOrig="1980" w:dyaOrig="360" w14:anchorId="32413014">
          <v:shape id="_x0000_i2122" type="#_x0000_t75" style="width:99.1pt;height:18.55pt" o:ole="">
            <v:imagedata r:id="rId2241" o:title=""/>
          </v:shape>
          <o:OLEObject Type="Embed" ProgID="Equation.DSMT4" ShapeID="_x0000_i2122" DrawAspect="Content" ObjectID="_1350756718" r:id="rId2242"/>
        </w:object>
      </w:r>
      <w:r w:rsidR="00DC47AD">
        <w:t>, or equivalently,</w:t>
      </w:r>
    </w:p>
    <w:p w14:paraId="77FA9EAB" w14:textId="77777777" w:rsidR="008C7882" w:rsidRDefault="008C7882" w:rsidP="008C7882">
      <w:pPr>
        <w:pStyle w:val="MTDisplayEquation"/>
      </w:pPr>
      <w:r>
        <w:tab/>
      </w:r>
      <w:r w:rsidR="00D85C52" w:rsidRPr="00D85C52">
        <w:rPr>
          <w:position w:val="-16"/>
        </w:rPr>
        <w:object w:dxaOrig="3040" w:dyaOrig="440" w14:anchorId="09DE3F5E">
          <v:shape id="_x0000_i2123" type="#_x0000_t75" style="width:151.85pt;height:22.1pt" o:ole="">
            <v:imagedata r:id="rId2243" o:title=""/>
          </v:shape>
          <o:OLEObject Type="Embed" ProgID="Equation.DSMT4" ShapeID="_x0000_i2123" DrawAspect="Content" ObjectID="_1350756719" r:id="rId2244"/>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r w:rsidR="008D52AD">
          <w:rPr>
            <w:noProof/>
          </w:rPr>
          <w:instrText>2</w:instrText>
        </w:r>
      </w:fldSimple>
      <w:r w:rsidR="004F1C97">
        <w:instrText>)</w:instrText>
      </w:r>
      <w:r w:rsidR="004F1C97">
        <w:fldChar w:fldCharType="end"/>
      </w:r>
    </w:p>
    <w:p w14:paraId="64A60B44" w14:textId="77777777" w:rsidR="008C7882" w:rsidRDefault="008C7882" w:rsidP="008C7882">
      <w:r>
        <w:t xml:space="preserve">The material coefficients </w:t>
      </w:r>
      <w:r w:rsidR="00D85C52" w:rsidRPr="00D85C52">
        <w:rPr>
          <w:position w:val="-6"/>
        </w:rPr>
        <w:object w:dxaOrig="220" w:dyaOrig="279" w14:anchorId="2E31B34B">
          <v:shape id="_x0000_i2124" type="#_x0000_t75" style="width:10.7pt;height:14.25pt" o:ole="">
            <v:imagedata r:id="rId2245" o:title=""/>
          </v:shape>
          <o:OLEObject Type="Embed" ProgID="Equation.DSMT4" ShapeID="_x0000_i2124" DrawAspect="Content" ObjectID="_1350756720" r:id="rId2246"/>
        </w:object>
      </w:r>
      <w:r w:rsidR="00190B2E">
        <w:t xml:space="preserve"> </w:t>
      </w:r>
      <w:r>
        <w:t xml:space="preserve">and </w:t>
      </w:r>
      <w:r w:rsidR="00D85C52" w:rsidRPr="00D85C52">
        <w:rPr>
          <w:position w:val="-10"/>
        </w:rPr>
        <w:object w:dxaOrig="240" w:dyaOrig="260" w14:anchorId="43B81C49">
          <v:shape id="_x0000_i2125" type="#_x0000_t75" style="width:12.1pt;height:12.1pt" o:ole="">
            <v:imagedata r:id="rId2247" o:title=""/>
          </v:shape>
          <o:OLEObject Type="Embed" ProgID="Equation.DSMT4" ShapeID="_x0000_i2125" DrawAspect="Content" ObjectID="_1350756721" r:id="rId2248"/>
        </w:object>
      </w:r>
      <w:r>
        <w:t>are known as the Lamé parameters. Using this equation, the stress-strain relationship can be written as</w:t>
      </w:r>
    </w:p>
    <w:p w14:paraId="510B275D" w14:textId="77777777" w:rsidR="008C7882" w:rsidRDefault="008C7882" w:rsidP="008C7882">
      <w:pPr>
        <w:pStyle w:val="MTDisplayEquation"/>
      </w:pPr>
      <w:r>
        <w:tab/>
      </w:r>
      <w:r w:rsidR="00D85C52" w:rsidRPr="00D85C52">
        <w:rPr>
          <w:position w:val="-14"/>
        </w:rPr>
        <w:object w:dxaOrig="1900" w:dyaOrig="380" w14:anchorId="092206C6">
          <v:shape id="_x0000_i2126" type="#_x0000_t75" style="width:95.5pt;height:18.55pt" o:ole="">
            <v:imagedata r:id="rId2249" o:title=""/>
          </v:shape>
          <o:OLEObject Type="Embed" ProgID="Equation.DSMT4" ShapeID="_x0000_i2126" DrawAspect="Content" ObjectID="_1350756722" r:id="rId2250"/>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r w:rsidR="008D52AD">
          <w:rPr>
            <w:noProof/>
          </w:rPr>
          <w:instrText>3</w:instrText>
        </w:r>
      </w:fldSimple>
      <w:r w:rsidR="004F1C97">
        <w:instrText>)</w:instrText>
      </w:r>
      <w:r w:rsidR="004F1C97">
        <w:fldChar w:fldCharType="end"/>
      </w:r>
    </w:p>
    <w:p w14:paraId="33F1F7B3" w14:textId="77777777" w:rsidR="008C7882" w:rsidRDefault="008C7882" w:rsidP="008C7882">
      <w:pPr>
        <w:pStyle w:val="MTDisplayEquation"/>
      </w:pPr>
      <w:r>
        <w:t xml:space="preserve">If the stress and strain are represented </w:t>
      </w:r>
      <w:r w:rsidR="00A574BE">
        <w:t>in</w:t>
      </w:r>
      <w:r>
        <w:t xml:space="preserve">Voigt </w:t>
      </w:r>
      <w:r w:rsidR="00A574BE">
        <w:t>notation</w:t>
      </w:r>
      <w:r>
        <w:t>, the constitutive equation can be rewritten in matrix form as</w:t>
      </w:r>
    </w:p>
    <w:p w14:paraId="64B84A7E" w14:textId="77777777" w:rsidR="008C7882" w:rsidRDefault="008C7882" w:rsidP="008C7882"/>
    <w:p w14:paraId="0D0EB405" w14:textId="77777777" w:rsidR="008C7882" w:rsidRDefault="008C7882" w:rsidP="008C7882">
      <w:pPr>
        <w:pStyle w:val="MTDisplayEquation"/>
      </w:pPr>
      <w:r>
        <w:tab/>
      </w:r>
      <w:r w:rsidR="00D85C52" w:rsidRPr="00D85C52">
        <w:rPr>
          <w:position w:val="-212"/>
        </w:rPr>
        <w:object w:dxaOrig="5140" w:dyaOrig="2380" w14:anchorId="796A7CC5">
          <v:shape id="_x0000_i2127" type="#_x0000_t75" style="width:256.65pt;height:119.05pt" o:ole="">
            <v:imagedata r:id="rId2251" o:title=""/>
          </v:shape>
          <o:OLEObject Type="Embed" ProgID="Equation.DSMT4" ShapeID="_x0000_i2127" DrawAspect="Content" ObjectID="_1350756723" r:id="rId2252"/>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r w:rsidR="008D52AD">
          <w:rPr>
            <w:noProof/>
          </w:rPr>
          <w:instrText>4</w:instrText>
        </w:r>
      </w:fldSimple>
      <w:r w:rsidR="004F1C97">
        <w:instrText>)</w:instrText>
      </w:r>
      <w:r w:rsidR="004F1C97">
        <w:fldChar w:fldCharType="end"/>
      </w:r>
    </w:p>
    <w:p w14:paraId="081CDB0B" w14:textId="77777777" w:rsidR="008C7882" w:rsidRDefault="008C7882" w:rsidP="008C7882"/>
    <w:p w14:paraId="560BE373" w14:textId="77777777" w:rsidR="008C7882" w:rsidRDefault="008C7882" w:rsidP="00FD7660">
      <w:r>
        <w:t xml:space="preserve">The </w:t>
      </w:r>
      <w:r w:rsidR="00190B2E">
        <w:t xml:space="preserve">shear </w:t>
      </w:r>
      <w:r>
        <w:t xml:space="preserve">strain measures </w:t>
      </w:r>
      <w:r w:rsidR="00D85C52" w:rsidRPr="00D85C52">
        <w:rPr>
          <w:position w:val="-14"/>
        </w:rPr>
        <w:object w:dxaOrig="859" w:dyaOrig="380" w14:anchorId="05417D2B">
          <v:shape id="_x0000_i2128" type="#_x0000_t75" style="width:42.75pt;height:18.55pt" o:ole="">
            <v:imagedata r:id="rId2253" o:title=""/>
          </v:shape>
          <o:OLEObject Type="Embed" ProgID="Equation.DSMT4" ShapeID="_x0000_i2128" DrawAspect="Content" ObjectID="_1350756724" r:id="rId2254"/>
        </w:object>
      </w:r>
      <w:r w:rsidR="00190B2E">
        <w:t xml:space="preserve"> </w:t>
      </w:r>
      <w:r>
        <w:t xml:space="preserve">are </w:t>
      </w:r>
      <w:r w:rsidR="00A574BE">
        <w:t xml:space="preserve">called </w:t>
      </w:r>
      <w:r>
        <w:t xml:space="preserve">the </w:t>
      </w:r>
      <w:r>
        <w:rPr>
          <w:i/>
        </w:rPr>
        <w:t>engineering strains</w:t>
      </w:r>
      <w:r>
        <w:t xml:space="preserve">. </w:t>
      </w:r>
    </w:p>
    <w:p w14:paraId="2121A44C" w14:textId="77777777" w:rsidR="008C7882" w:rsidRDefault="008C7882" w:rsidP="008C7882"/>
    <w:p w14:paraId="22A8B235" w14:textId="77777777" w:rsidR="008C7882" w:rsidRDefault="008C7882" w:rsidP="008C7882">
      <w:r>
        <w:t>The following table relates the Lam</w:t>
      </w:r>
      <w:r w:rsidR="00A574BE">
        <w:t>é</w:t>
      </w:r>
      <w:r>
        <w:t xml:space="preserve"> parameters to the more familiar Young’s modulus </w:t>
      </w:r>
      <w:r>
        <w:rPr>
          <w:i/>
        </w:rPr>
        <w:t>E</w:t>
      </w:r>
      <w:r>
        <w:t xml:space="preserve"> and Poisson’s ratio </w:t>
      </w:r>
      <w:r w:rsidR="00D85C52" w:rsidRPr="00D85C52">
        <w:rPr>
          <w:position w:val="-6"/>
        </w:rPr>
        <w:object w:dxaOrig="200" w:dyaOrig="220" w14:anchorId="3C6B87CE">
          <v:shape id="_x0000_i2129" type="#_x0000_t75" style="width:10pt;height:10.7pt" o:ole="">
            <v:imagedata r:id="rId2255" o:title=""/>
          </v:shape>
          <o:OLEObject Type="Embed" ProgID="Equation.DSMT4" ShapeID="_x0000_i2129" DrawAspect="Content" ObjectID="_1350756725" r:id="rId2256"/>
        </w:object>
      </w:r>
      <w:r>
        <w:t xml:space="preserve">or to the bulk modulus </w:t>
      </w:r>
      <w:r>
        <w:rPr>
          <w:i/>
        </w:rPr>
        <w:t xml:space="preserve">K </w:t>
      </w:r>
      <w:r>
        <w:t xml:space="preserve">and shear modulus </w:t>
      </w:r>
      <w:r>
        <w:rPr>
          <w:i/>
        </w:rPr>
        <w:t>G</w:t>
      </w:r>
      <w:r>
        <w:t>.</w:t>
      </w:r>
    </w:p>
    <w:p w14:paraId="3CC95061" w14:textId="77777777" w:rsidR="008C7882" w:rsidRDefault="008C7882" w:rsidP="008C7882"/>
    <w:p w14:paraId="121D6AC3" w14:textId="77777777" w:rsidR="008C7882" w:rsidRDefault="008C7882" w:rsidP="008C7882"/>
    <w:p w14:paraId="0D95864C" w14:textId="77777777" w:rsidR="008C7882" w:rsidRDefault="008C7882" w:rsidP="008C7882"/>
    <w:p w14:paraId="3C4DC1B7" w14:textId="77777777" w:rsidR="008C7882" w:rsidRDefault="008C7882" w:rsidP="008C7882"/>
    <w:p w14:paraId="0E0D547D" w14:textId="77777777" w:rsidR="008C7882" w:rsidRDefault="008C7882" w:rsidP="008C7882"/>
    <w:p w14:paraId="306EEC12" w14:textId="77777777" w:rsidR="008C7882" w:rsidRDefault="008C7882" w:rsidP="008C7882"/>
    <w:p w14:paraId="2A632BE8" w14:textId="77777777" w:rsidR="008C7882" w:rsidRDefault="008C7882" w:rsidP="008C7882"/>
    <w:p w14:paraId="3998340E" w14:textId="77777777" w:rsidR="008C7882" w:rsidRDefault="008C7882" w:rsidP="008C7882"/>
    <w:p w14:paraId="1F11CF96" w14:textId="77777777" w:rsidR="008C7882" w:rsidRDefault="008C7882" w:rsidP="008C788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C7882" w14:paraId="45A65D95" w14:textId="77777777" w:rsidTr="00FE38CD">
        <w:tc>
          <w:tcPr>
            <w:tcW w:w="2214" w:type="dxa"/>
            <w:shd w:val="clear" w:color="auto" w:fill="auto"/>
          </w:tcPr>
          <w:p w14:paraId="09556072" w14:textId="77777777" w:rsidR="008C7882" w:rsidRDefault="008C7882" w:rsidP="008C7882"/>
        </w:tc>
        <w:tc>
          <w:tcPr>
            <w:tcW w:w="2214" w:type="dxa"/>
            <w:shd w:val="clear" w:color="auto" w:fill="auto"/>
          </w:tcPr>
          <w:p w14:paraId="2B61BCAC" w14:textId="77777777" w:rsidR="008C7882" w:rsidRDefault="00D85C52" w:rsidP="008C7882">
            <w:r w:rsidRPr="00D85C52">
              <w:rPr>
                <w:position w:val="-10"/>
              </w:rPr>
              <w:object w:dxaOrig="460" w:dyaOrig="320" w14:anchorId="0445B19F">
                <v:shape id="_x0000_i2130" type="#_x0000_t75" style="width:23.5pt;height:16.4pt" o:ole="">
                  <v:imagedata r:id="rId2257" o:title=""/>
                </v:shape>
                <o:OLEObject Type="Embed" ProgID="Equation.DSMT4" ShapeID="_x0000_i2130" DrawAspect="Content" ObjectID="_1350756726" r:id="rId2258"/>
              </w:object>
            </w:r>
          </w:p>
        </w:tc>
        <w:tc>
          <w:tcPr>
            <w:tcW w:w="2214" w:type="dxa"/>
            <w:shd w:val="clear" w:color="auto" w:fill="auto"/>
          </w:tcPr>
          <w:p w14:paraId="5F8FE25B" w14:textId="77777777" w:rsidR="008C7882" w:rsidRDefault="00D85C52" w:rsidP="008C7882">
            <w:r w:rsidRPr="00D85C52">
              <w:rPr>
                <w:position w:val="-10"/>
              </w:rPr>
              <w:object w:dxaOrig="460" w:dyaOrig="320" w14:anchorId="00BBD4B1">
                <v:shape id="_x0000_i2131" type="#_x0000_t75" style="width:23.5pt;height:16.4pt" o:ole="">
                  <v:imagedata r:id="rId2259" o:title=""/>
                </v:shape>
                <o:OLEObject Type="Embed" ProgID="Equation.DSMT4" ShapeID="_x0000_i2131" DrawAspect="Content" ObjectID="_1350756727" r:id="rId2260"/>
              </w:object>
            </w:r>
          </w:p>
        </w:tc>
        <w:tc>
          <w:tcPr>
            <w:tcW w:w="2214" w:type="dxa"/>
            <w:shd w:val="clear" w:color="auto" w:fill="auto"/>
          </w:tcPr>
          <w:p w14:paraId="2DEBAF07" w14:textId="77777777" w:rsidR="008C7882" w:rsidRDefault="00D85C52" w:rsidP="008C7882">
            <w:r w:rsidRPr="00D85C52">
              <w:rPr>
                <w:position w:val="-10"/>
              </w:rPr>
              <w:object w:dxaOrig="540" w:dyaOrig="320" w14:anchorId="40DB390E">
                <v:shape id="_x0000_i2132" type="#_x0000_t75" style="width:27.1pt;height:16.4pt" o:ole="">
                  <v:imagedata r:id="rId2261" o:title=""/>
                </v:shape>
                <o:OLEObject Type="Embed" ProgID="Equation.DSMT4" ShapeID="_x0000_i2132" DrawAspect="Content" ObjectID="_1350756728" r:id="rId2262"/>
              </w:object>
            </w:r>
          </w:p>
        </w:tc>
      </w:tr>
      <w:tr w:rsidR="008C7882" w14:paraId="10075672" w14:textId="77777777" w:rsidTr="00FE38CD">
        <w:tc>
          <w:tcPr>
            <w:tcW w:w="2214" w:type="dxa"/>
            <w:shd w:val="clear" w:color="auto" w:fill="auto"/>
          </w:tcPr>
          <w:p w14:paraId="1A610642" w14:textId="77777777" w:rsidR="008C7882" w:rsidRDefault="00D85C52" w:rsidP="008C7882">
            <w:r w:rsidRPr="00D85C52">
              <w:rPr>
                <w:position w:val="-10"/>
              </w:rPr>
              <w:object w:dxaOrig="460" w:dyaOrig="320" w14:anchorId="3528B51D">
                <v:shape id="_x0000_i2133" type="#_x0000_t75" style="width:23.5pt;height:16.4pt" o:ole="">
                  <v:imagedata r:id="rId2263" o:title=""/>
                </v:shape>
                <o:OLEObject Type="Embed" ProgID="Equation.DSMT4" ShapeID="_x0000_i2133" DrawAspect="Content" ObjectID="_1350756729" r:id="rId2264"/>
              </w:object>
            </w:r>
          </w:p>
        </w:tc>
        <w:tc>
          <w:tcPr>
            <w:tcW w:w="2214" w:type="dxa"/>
            <w:shd w:val="clear" w:color="auto" w:fill="auto"/>
          </w:tcPr>
          <w:p w14:paraId="1739BF63" w14:textId="77777777" w:rsidR="008C7882" w:rsidRDefault="008C7882" w:rsidP="008C7882"/>
        </w:tc>
        <w:tc>
          <w:tcPr>
            <w:tcW w:w="2214" w:type="dxa"/>
            <w:shd w:val="clear" w:color="auto" w:fill="auto"/>
          </w:tcPr>
          <w:p w14:paraId="1D6FEF4A" w14:textId="77777777" w:rsidR="008C7882" w:rsidRDefault="00D85C52" w:rsidP="008C7882">
            <w:r w:rsidRPr="00D85C52">
              <w:rPr>
                <w:position w:val="-64"/>
              </w:rPr>
              <w:object w:dxaOrig="2000" w:dyaOrig="1400" w14:anchorId="75B8F578">
                <v:shape id="_x0000_i2134" type="#_x0000_t75" style="width:99.8pt;height:70.55pt" o:ole="">
                  <v:imagedata r:id="rId2265" o:title=""/>
                </v:shape>
                <o:OLEObject Type="Embed" ProgID="Equation.DSMT4" ShapeID="_x0000_i2134" DrawAspect="Content" ObjectID="_1350756730" r:id="rId2266"/>
              </w:object>
            </w:r>
          </w:p>
        </w:tc>
        <w:tc>
          <w:tcPr>
            <w:tcW w:w="2214" w:type="dxa"/>
            <w:shd w:val="clear" w:color="auto" w:fill="auto"/>
          </w:tcPr>
          <w:p w14:paraId="6A3BB7CE" w14:textId="77777777" w:rsidR="008C7882" w:rsidRDefault="00D85C52" w:rsidP="008C7882">
            <w:r w:rsidRPr="00D85C52">
              <w:rPr>
                <w:position w:val="-58"/>
              </w:rPr>
              <w:object w:dxaOrig="1300" w:dyaOrig="1280" w14:anchorId="53ADF7ED">
                <v:shape id="_x0000_i2135" type="#_x0000_t75" style="width:64.85pt;height:64.15pt" o:ole="">
                  <v:imagedata r:id="rId2267" o:title=""/>
                </v:shape>
                <o:OLEObject Type="Embed" ProgID="Equation.DSMT4" ShapeID="_x0000_i2135" DrawAspect="Content" ObjectID="_1350756731" r:id="rId2268"/>
              </w:object>
            </w:r>
          </w:p>
        </w:tc>
      </w:tr>
      <w:tr w:rsidR="008C7882" w14:paraId="43E91CD4" w14:textId="77777777" w:rsidTr="00FE38CD">
        <w:tc>
          <w:tcPr>
            <w:tcW w:w="2214" w:type="dxa"/>
            <w:shd w:val="clear" w:color="auto" w:fill="auto"/>
          </w:tcPr>
          <w:p w14:paraId="048C0984" w14:textId="77777777" w:rsidR="008C7882" w:rsidRDefault="00D85C52" w:rsidP="008C7882">
            <w:r w:rsidRPr="00D85C52">
              <w:rPr>
                <w:position w:val="-10"/>
              </w:rPr>
              <w:object w:dxaOrig="460" w:dyaOrig="320" w14:anchorId="540D1856">
                <v:shape id="_x0000_i2136" type="#_x0000_t75" style="width:23.5pt;height:16.4pt" o:ole="">
                  <v:imagedata r:id="rId2269" o:title=""/>
                </v:shape>
                <o:OLEObject Type="Embed" ProgID="Equation.DSMT4" ShapeID="_x0000_i2136" DrawAspect="Content" ObjectID="_1350756732" r:id="rId2270"/>
              </w:object>
            </w:r>
          </w:p>
        </w:tc>
        <w:tc>
          <w:tcPr>
            <w:tcW w:w="2214" w:type="dxa"/>
            <w:shd w:val="clear" w:color="auto" w:fill="auto"/>
          </w:tcPr>
          <w:p w14:paraId="0B55C5FA" w14:textId="77777777" w:rsidR="008C7882" w:rsidRDefault="00D85C52" w:rsidP="008C7882">
            <w:r w:rsidRPr="00D85C52">
              <w:rPr>
                <w:position w:val="-66"/>
              </w:rPr>
              <w:object w:dxaOrig="1840" w:dyaOrig="1440" w14:anchorId="156B81E6">
                <v:shape id="_x0000_i2137" type="#_x0000_t75" style="width:91.25pt;height:1in" o:ole="">
                  <v:imagedata r:id="rId2271" o:title=""/>
                </v:shape>
                <o:OLEObject Type="Embed" ProgID="Equation.DSMT4" ShapeID="_x0000_i2137" DrawAspect="Content" ObjectID="_1350756733" r:id="rId2272"/>
              </w:object>
            </w:r>
          </w:p>
        </w:tc>
        <w:tc>
          <w:tcPr>
            <w:tcW w:w="2214" w:type="dxa"/>
            <w:shd w:val="clear" w:color="auto" w:fill="auto"/>
          </w:tcPr>
          <w:p w14:paraId="7498C40F" w14:textId="77777777" w:rsidR="008C7882" w:rsidRDefault="008C7882" w:rsidP="008C7882"/>
        </w:tc>
        <w:tc>
          <w:tcPr>
            <w:tcW w:w="2214" w:type="dxa"/>
            <w:shd w:val="clear" w:color="auto" w:fill="auto"/>
          </w:tcPr>
          <w:p w14:paraId="23A67527" w14:textId="77777777" w:rsidR="008C7882" w:rsidRDefault="00D85C52" w:rsidP="008C7882">
            <w:r w:rsidRPr="00D85C52">
              <w:rPr>
                <w:position w:val="-42"/>
              </w:rPr>
              <w:object w:dxaOrig="1219" w:dyaOrig="960" w14:anchorId="5863022F">
                <v:shape id="_x0000_i2138" type="#_x0000_t75" style="width:61.3pt;height:47.75pt" o:ole="">
                  <v:imagedata r:id="rId2273" o:title=""/>
                </v:shape>
                <o:OLEObject Type="Embed" ProgID="Equation.DSMT4" ShapeID="_x0000_i2138" DrawAspect="Content" ObjectID="_1350756734" r:id="rId2274"/>
              </w:object>
            </w:r>
          </w:p>
        </w:tc>
      </w:tr>
      <w:tr w:rsidR="008C7882" w14:paraId="74D4498C" w14:textId="77777777" w:rsidTr="00FE38CD">
        <w:tc>
          <w:tcPr>
            <w:tcW w:w="2214" w:type="dxa"/>
            <w:shd w:val="clear" w:color="auto" w:fill="auto"/>
          </w:tcPr>
          <w:p w14:paraId="6103CBAD" w14:textId="77777777" w:rsidR="008C7882" w:rsidRDefault="00D85C52" w:rsidP="008C7882">
            <w:r w:rsidRPr="00D85C52">
              <w:rPr>
                <w:position w:val="-10"/>
              </w:rPr>
              <w:object w:dxaOrig="540" w:dyaOrig="320" w14:anchorId="6957B6AA">
                <v:shape id="_x0000_i2139" type="#_x0000_t75" style="width:27.1pt;height:16.4pt" o:ole="">
                  <v:imagedata r:id="rId2275" o:title=""/>
                </v:shape>
                <o:OLEObject Type="Embed" ProgID="Equation.DSMT4" ShapeID="_x0000_i2139" DrawAspect="Content" ObjectID="_1350756735" r:id="rId2276"/>
              </w:object>
            </w:r>
          </w:p>
        </w:tc>
        <w:tc>
          <w:tcPr>
            <w:tcW w:w="2214" w:type="dxa"/>
            <w:shd w:val="clear" w:color="auto" w:fill="auto"/>
          </w:tcPr>
          <w:p w14:paraId="69A9A3CE" w14:textId="77777777" w:rsidR="008C7882" w:rsidRDefault="00D85C52" w:rsidP="008C7882">
            <w:r w:rsidRPr="00D85C52">
              <w:rPr>
                <w:position w:val="-66"/>
              </w:rPr>
              <w:object w:dxaOrig="1380" w:dyaOrig="1440" w14:anchorId="65077FAE">
                <v:shape id="_x0000_i2140" type="#_x0000_t75" style="width:69.85pt;height:1in" o:ole="">
                  <v:imagedata r:id="rId2277" o:title=""/>
                </v:shape>
                <o:OLEObject Type="Embed" ProgID="Equation.DSMT4" ShapeID="_x0000_i2140" DrawAspect="Content" ObjectID="_1350756736" r:id="rId2278"/>
              </w:object>
            </w:r>
          </w:p>
        </w:tc>
        <w:tc>
          <w:tcPr>
            <w:tcW w:w="2214" w:type="dxa"/>
            <w:shd w:val="clear" w:color="auto" w:fill="auto"/>
          </w:tcPr>
          <w:p w14:paraId="2BFE0E9F" w14:textId="77777777" w:rsidR="008C7882" w:rsidRDefault="00D85C52" w:rsidP="008C7882">
            <w:r w:rsidRPr="00D85C52">
              <w:rPr>
                <w:position w:val="-42"/>
              </w:rPr>
              <w:object w:dxaOrig="1219" w:dyaOrig="960" w14:anchorId="6BBA33F0">
                <v:shape id="_x0000_i2141" type="#_x0000_t75" style="width:61.3pt;height:47.75pt" o:ole="">
                  <v:imagedata r:id="rId2279" o:title=""/>
                </v:shape>
                <o:OLEObject Type="Embed" ProgID="Equation.DSMT4" ShapeID="_x0000_i2141" DrawAspect="Content" ObjectID="_1350756737" r:id="rId2280"/>
              </w:object>
            </w:r>
          </w:p>
        </w:tc>
        <w:tc>
          <w:tcPr>
            <w:tcW w:w="2214" w:type="dxa"/>
            <w:shd w:val="clear" w:color="auto" w:fill="auto"/>
          </w:tcPr>
          <w:p w14:paraId="4C83BC1C" w14:textId="77777777" w:rsidR="008C7882" w:rsidRDefault="008C7882" w:rsidP="008C7882"/>
        </w:tc>
      </w:tr>
    </w:tbl>
    <w:p w14:paraId="0F1675BA" w14:textId="77777777" w:rsidR="008C7882" w:rsidRDefault="008C7882" w:rsidP="008C7882"/>
    <w:p w14:paraId="6BAF0967" w14:textId="77777777" w:rsidR="008C7882" w:rsidRPr="00A20A31" w:rsidRDefault="008C7882" w:rsidP="008C7882"/>
    <w:p w14:paraId="3508B465" w14:textId="77777777" w:rsidR="00536D05" w:rsidRDefault="00536D05" w:rsidP="008C7882">
      <w:r>
        <w:t>T</w:t>
      </w:r>
      <w:r w:rsidR="008C7882">
        <w:t xml:space="preserve">he theoretical range of the </w:t>
      </w:r>
      <w:r>
        <w:t xml:space="preserve">Young’s modulus and </w:t>
      </w:r>
      <w:r w:rsidR="008C7882">
        <w:t xml:space="preserve">Poisson’s ratio for an isotropic material </w:t>
      </w:r>
      <w:r w:rsidR="000A0A53">
        <w:t>have the ranges</w:t>
      </w:r>
    </w:p>
    <w:p w14:paraId="29FD69D3" w14:textId="77777777" w:rsidR="00C420FD" w:rsidRDefault="00C420FD" w:rsidP="00C420FD">
      <w:pPr>
        <w:pStyle w:val="MTDisplayEquation"/>
      </w:pPr>
      <w:r>
        <w:tab/>
      </w:r>
      <w:r w:rsidR="00D85C52" w:rsidRPr="00D85C52">
        <w:rPr>
          <w:position w:val="-6"/>
        </w:rPr>
        <w:object w:dxaOrig="999" w:dyaOrig="279" w14:anchorId="61677672">
          <v:shape id="_x0000_i2142" type="#_x0000_t75" style="width:49.9pt;height:14.25pt" o:ole="">
            <v:imagedata r:id="rId2281" o:title=""/>
          </v:shape>
          <o:OLEObject Type="Embed" ProgID="Equation.DSMT4" ShapeID="_x0000_i2142" DrawAspect="Content" ObjectID="_1350756738" r:id="rId2282"/>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r w:rsidR="008D52AD">
          <w:rPr>
            <w:noProof/>
          </w:rPr>
          <w:instrText>5</w:instrText>
        </w:r>
      </w:fldSimple>
      <w:r w:rsidR="004F1C97">
        <w:instrText>)</w:instrText>
      </w:r>
      <w:r w:rsidR="004F1C97">
        <w:fldChar w:fldCharType="end"/>
      </w:r>
    </w:p>
    <w:p w14:paraId="79D1830A" w14:textId="77777777" w:rsidR="00C420FD" w:rsidRPr="00C420FD" w:rsidRDefault="00C420FD" w:rsidP="00C420FD">
      <w:pPr>
        <w:pStyle w:val="MTDisplayEquation"/>
      </w:pPr>
      <w:r>
        <w:tab/>
      </w:r>
      <w:r w:rsidR="00D85C52" w:rsidRPr="00D85C52">
        <w:rPr>
          <w:position w:val="-6"/>
        </w:rPr>
        <w:object w:dxaOrig="1200" w:dyaOrig="279" w14:anchorId="5937E1C8">
          <v:shape id="_x0000_i2143" type="#_x0000_t75" style="width:59.9pt;height:14.25pt" o:ole="">
            <v:imagedata r:id="rId2283" o:title=""/>
          </v:shape>
          <o:OLEObject Type="Embed" ProgID="Equation.DSMT4" ShapeID="_x0000_i2143" DrawAspect="Content" ObjectID="_1350756739" r:id="rId2284"/>
        </w:object>
      </w:r>
      <w:r w:rsidR="000A0A53">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r w:rsidR="008D52AD">
          <w:rPr>
            <w:noProof/>
          </w:rPr>
          <w:instrText>6</w:instrText>
        </w:r>
      </w:fldSimple>
      <w:r w:rsidR="004F1C97">
        <w:instrText>)</w:instrText>
      </w:r>
      <w:r w:rsidR="004F1C97">
        <w:fldChar w:fldCharType="end"/>
      </w:r>
    </w:p>
    <w:p w14:paraId="759D0A18" w14:textId="77777777" w:rsidR="008C7882" w:rsidRDefault="008C7882" w:rsidP="008C7882">
      <w:r>
        <w:t>Materials with Poisson’s ratio (close to) 0.5 are known as (nearly-) incompressible materials. For these materials, the bulk modulus approaches infinity. Most materials have a positive Poisson’s ratio</w:t>
      </w:r>
      <w:r w:rsidR="000A0A53">
        <w:t>.  H</w:t>
      </w:r>
      <w:r w:rsidR="00A574BE">
        <w:t xml:space="preserve">owever </w:t>
      </w:r>
      <w:r>
        <w:t xml:space="preserve">there do exist some materials with a negative ratio. These materials are known as </w:t>
      </w:r>
      <w:r w:rsidRPr="002B361D">
        <w:rPr>
          <w:i/>
        </w:rPr>
        <w:t>auxetic</w:t>
      </w:r>
      <w:r>
        <w:t xml:space="preserve"> materials and they have the remarkable property that they expand under tension.</w:t>
      </w:r>
    </w:p>
    <w:p w14:paraId="2499377A" w14:textId="77777777" w:rsidR="008C7882" w:rsidRDefault="008C7882" w:rsidP="008C7882"/>
    <w:p w14:paraId="24F2076F" w14:textId="77777777" w:rsidR="008C7882" w:rsidRDefault="008C7882" w:rsidP="008C7882">
      <w:r>
        <w:t>The linear stress-strain relationship can also be derived from a strain-energy function such as in the case of hyperelastic materials. In this case the linear strain-energy is given by</w:t>
      </w:r>
    </w:p>
    <w:p w14:paraId="7413E511" w14:textId="77777777" w:rsidR="008C7882" w:rsidRDefault="008C7882" w:rsidP="008C7882">
      <w:pPr>
        <w:pStyle w:val="MTDisplayEquation"/>
      </w:pPr>
      <w:r>
        <w:tab/>
      </w:r>
      <w:r w:rsidR="00D85C52" w:rsidRPr="00D85C52">
        <w:rPr>
          <w:position w:val="-24"/>
        </w:rPr>
        <w:object w:dxaOrig="1340" w:dyaOrig="620" w14:anchorId="4FDDA4D9">
          <v:shape id="_x0000_i2144" type="#_x0000_t75" style="width:67pt;height:30.65pt" o:ole="">
            <v:imagedata r:id="rId2285" o:title=""/>
          </v:shape>
          <o:OLEObject Type="Embed" ProgID="Equation.DSMT4" ShapeID="_x0000_i2144" DrawAspect="Content" ObjectID="_1350756740" r:id="rId2286"/>
        </w:object>
      </w:r>
      <w:r>
        <w:t>.</w:t>
      </w:r>
      <w:r>
        <w:tab/>
      </w:r>
      <w:r w:rsidR="004F1C97">
        <w:fldChar w:fldCharType="begin"/>
      </w:r>
      <w:r w:rsidR="004F1C97">
        <w:instrText xml:space="preserve"> MACROBUTTON MTPlaceRef \* MERGEFORMAT </w:instrText>
      </w:r>
      <w:fldSimple w:instr=" SEQ MTEqn \h \* MERGEFORMAT "/>
      <w:bookmarkStart w:id="251" w:name="ZEqnNum907167"/>
      <w:r w:rsidR="004F1C97">
        <w:instrText>(</w:instrText>
      </w:r>
      <w:fldSimple w:instr=" SEQ MTSec \c \* Arabic \* MERGEFORMAT ">
        <w:r w:rsidR="008D52AD">
          <w:rPr>
            <w:noProof/>
          </w:rPr>
          <w:instrText>5</w:instrText>
        </w:r>
      </w:fldSimple>
      <w:r w:rsidR="004F1C97">
        <w:instrText>.</w:instrText>
      </w:r>
      <w:fldSimple w:instr=" SEQ MTEqn \c \* Arabic \* MERGEFORMAT ">
        <w:r w:rsidR="008D52AD">
          <w:rPr>
            <w:noProof/>
          </w:rPr>
          <w:instrText>7</w:instrText>
        </w:r>
      </w:fldSimple>
      <w:r w:rsidR="004F1C97">
        <w:instrText>)</w:instrText>
      </w:r>
      <w:bookmarkEnd w:id="251"/>
      <w:r w:rsidR="004F1C97">
        <w:fldChar w:fldCharType="end"/>
      </w:r>
    </w:p>
    <w:p w14:paraId="3A47C2C6" w14:textId="77777777" w:rsidR="008C7882" w:rsidRDefault="008C7882" w:rsidP="008C7882">
      <w:r>
        <w:t xml:space="preserve">The stress is then similarly derived from </w:t>
      </w:r>
      <w:r w:rsidR="00D85C52" w:rsidRPr="00D85C52">
        <w:rPr>
          <w:position w:val="-24"/>
        </w:rPr>
        <w:object w:dxaOrig="840" w:dyaOrig="620" w14:anchorId="050A07F4">
          <v:shape id="_x0000_i2145" type="#_x0000_t75" style="width:42.75pt;height:30.65pt" o:ole="">
            <v:imagedata r:id="rId2287" o:title=""/>
          </v:shape>
          <o:OLEObject Type="Embed" ProgID="Equation.DSMT4" ShapeID="_x0000_i2145" DrawAspect="Content" ObjectID="_1350756741" r:id="rId2288"/>
        </w:object>
      </w:r>
      <w:r>
        <w:t xml:space="preserve">. In the case of isotropic elasticity, </w:t>
      </w:r>
      <w:r w:rsidR="004F1C97">
        <w:fldChar w:fldCharType="begin"/>
      </w:r>
      <w:r w:rsidR="004F1C97">
        <w:instrText xml:space="preserve"> GOTOBUTTON ZEqnNum907167  \* MERGEFORMAT </w:instrText>
      </w:r>
      <w:fldSimple w:instr=" REF ZEqnNum907167 \* Charformat \! \* MERGEFORMAT ">
        <w:r w:rsidR="008D52AD">
          <w:instrText>(5.7)</w:instrText>
        </w:r>
      </w:fldSimple>
      <w:r w:rsidR="004F1C97">
        <w:fldChar w:fldCharType="end"/>
      </w:r>
      <w:r w:rsidR="004F1C97">
        <w:t xml:space="preserve"> </w:t>
      </w:r>
      <w:r>
        <w:t>can be simplified:</w:t>
      </w:r>
    </w:p>
    <w:p w14:paraId="6E07FAAC" w14:textId="77777777" w:rsidR="008C7882" w:rsidRDefault="008C7882" w:rsidP="008C7882">
      <w:pPr>
        <w:pStyle w:val="MTDisplayEquation"/>
      </w:pPr>
      <w:r>
        <w:tab/>
      </w:r>
      <w:r w:rsidR="00D85C52" w:rsidRPr="00D85C52">
        <w:rPr>
          <w:position w:val="-24"/>
        </w:rPr>
        <w:object w:dxaOrig="2180" w:dyaOrig="620" w14:anchorId="6CDFDD6D">
          <v:shape id="_x0000_i2146" type="#_x0000_t75" style="width:108.35pt;height:30.65pt" o:ole="">
            <v:imagedata r:id="rId2289" o:title=""/>
          </v:shape>
          <o:OLEObject Type="Embed" ProgID="Equation.DSMT4" ShapeID="_x0000_i2146" DrawAspect="Content" ObjectID="_1350756742" r:id="rId229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r w:rsidR="008D52AD">
          <w:rPr>
            <w:noProof/>
          </w:rPr>
          <w:instrText>8</w:instrText>
        </w:r>
      </w:fldSimple>
      <w:r>
        <w:instrText>)</w:instrText>
      </w:r>
      <w:r>
        <w:fldChar w:fldCharType="end"/>
      </w:r>
    </w:p>
    <w:p w14:paraId="43288308" w14:textId="77777777" w:rsidR="008C7882" w:rsidRDefault="008C7882" w:rsidP="00FD7660">
      <w:r>
        <w:t>The Cauchy stress is now given</w:t>
      </w:r>
      <w:r w:rsidR="00A574BE">
        <w:t xml:space="preserve"> in tensor form</w:t>
      </w:r>
      <w:r>
        <w:t xml:space="preserve"> by</w:t>
      </w:r>
    </w:p>
    <w:p w14:paraId="0437AF23" w14:textId="77777777" w:rsidR="008C7882" w:rsidRDefault="008C7882" w:rsidP="008C7882">
      <w:pPr>
        <w:pStyle w:val="MTDisplayEquation"/>
      </w:pPr>
      <w:r>
        <w:tab/>
      </w:r>
      <w:r w:rsidR="00D85C52" w:rsidRPr="00D85C52">
        <w:rPr>
          <w:position w:val="-14"/>
        </w:rPr>
        <w:object w:dxaOrig="1840" w:dyaOrig="400" w14:anchorId="633E8ADE">
          <v:shape id="_x0000_i2147" type="#_x0000_t75" style="width:91.25pt;height:19.25pt" o:ole="">
            <v:imagedata r:id="rId2291" o:title=""/>
          </v:shape>
          <o:OLEObject Type="Embed" ProgID="Equation.DSMT4" ShapeID="_x0000_i2147" DrawAspect="Content" ObjectID="_1350756743" r:id="rId22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r w:rsidR="008D52AD">
          <w:rPr>
            <w:noProof/>
          </w:rPr>
          <w:instrText>9</w:instrText>
        </w:r>
      </w:fldSimple>
      <w:r>
        <w:instrText>)</w:instrText>
      </w:r>
      <w:r>
        <w:fldChar w:fldCharType="end"/>
      </w:r>
    </w:p>
    <w:p w14:paraId="67469466" w14:textId="77777777" w:rsidR="008C7882" w:rsidRPr="008B003E" w:rsidRDefault="008C7882" w:rsidP="008C7882"/>
    <w:p w14:paraId="19B80039" w14:textId="77777777" w:rsidR="008C7882" w:rsidRDefault="008C7882" w:rsidP="008C7882"/>
    <w:p w14:paraId="42ED4527" w14:textId="77777777" w:rsidR="00C5691A" w:rsidRDefault="008C7882" w:rsidP="008C7882">
      <w:pPr>
        <w:pStyle w:val="Heading2"/>
      </w:pPr>
      <w:r>
        <w:br w:type="page"/>
      </w:r>
      <w:bookmarkStart w:id="252" w:name="_Toc387680175"/>
      <w:bookmarkStart w:id="253" w:name="_Ref160500499"/>
      <w:r w:rsidR="00C5691A">
        <w:lastRenderedPageBreak/>
        <w:t>Compressible Materials</w:t>
      </w:r>
      <w:bookmarkEnd w:id="252"/>
    </w:p>
    <w:p w14:paraId="2382B6B9" w14:textId="77777777" w:rsidR="008C7882" w:rsidRDefault="008C7882" w:rsidP="008F4203">
      <w:pPr>
        <w:pStyle w:val="Heading3"/>
      </w:pPr>
      <w:bookmarkStart w:id="254" w:name="_Toc387680176"/>
      <w:r>
        <w:t>Isotropic Elasticity</w:t>
      </w:r>
      <w:bookmarkEnd w:id="253"/>
      <w:bookmarkEnd w:id="254"/>
    </w:p>
    <w:p w14:paraId="68A88A9B" w14:textId="77777777" w:rsidR="008C7882" w:rsidRDefault="008C7882" w:rsidP="008C7882">
      <w:r>
        <w:t xml:space="preserve">The linear elastic material model as described in section </w:t>
      </w:r>
      <w:r>
        <w:fldChar w:fldCharType="begin"/>
      </w:r>
      <w:r>
        <w:instrText xml:space="preserve"> REF _Ref172102939 \r \h </w:instrText>
      </w:r>
      <w:r>
        <w:fldChar w:fldCharType="separate"/>
      </w:r>
      <w:r w:rsidR="008D52AD">
        <w:t>5.1</w:t>
      </w:r>
      <w:r>
        <w:fldChar w:fldCharType="end"/>
      </w:r>
      <w:r>
        <w:t xml:space="preserve"> is only valid for small strains and small rotations. A first modification to this model to the range of nonlinear deformations is given by the St. Venant-Kirchhoff model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t xml:space="preserve">, which in FEBio is referred to as </w:t>
      </w:r>
      <w:r>
        <w:rPr>
          <w:i/>
        </w:rPr>
        <w:t>isotropic elasticity</w:t>
      </w:r>
      <w:r>
        <w:t>. This model is objective for large strains and rotations. For the isotropic case it can be derived from the following hyperelastic strain-energy function:</w:t>
      </w:r>
    </w:p>
    <w:p w14:paraId="24DA4D61" w14:textId="77777777" w:rsidR="008C7882" w:rsidRDefault="008C7882" w:rsidP="008C7882">
      <w:pPr>
        <w:pStyle w:val="MTDisplayEquation"/>
      </w:pPr>
      <w:r>
        <w:tab/>
      </w:r>
      <w:r w:rsidR="00D85C52" w:rsidRPr="00D85C52">
        <w:rPr>
          <w:position w:val="-24"/>
        </w:rPr>
        <w:object w:dxaOrig="2360" w:dyaOrig="620" w14:anchorId="7162529E">
          <v:shape id="_x0000_i2148" type="#_x0000_t75" style="width:118.35pt;height:30.65pt" o:ole="">
            <v:imagedata r:id="rId2293" o:title=""/>
          </v:shape>
          <o:OLEObject Type="Embed" ProgID="Equation.DSMT4" ShapeID="_x0000_i2148" DrawAspect="Content" ObjectID="_1350756744" r:id="rId229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r w:rsidR="008D52AD">
          <w:rPr>
            <w:noProof/>
          </w:rPr>
          <w:instrText>10</w:instrText>
        </w:r>
      </w:fldSimple>
      <w:r>
        <w:instrText>)</w:instrText>
      </w:r>
      <w:r>
        <w:fldChar w:fldCharType="end"/>
      </w:r>
    </w:p>
    <w:p w14:paraId="65D73962" w14:textId="77777777" w:rsidR="008C7882" w:rsidRDefault="008C7882" w:rsidP="008C7882">
      <w:r>
        <w:t>The second Piola-Kirchhoff stress can be derived from this:</w:t>
      </w:r>
    </w:p>
    <w:p w14:paraId="0CC158D2" w14:textId="77777777" w:rsidR="008C7882" w:rsidRDefault="008C7882" w:rsidP="008C7882">
      <w:pPr>
        <w:pStyle w:val="MTDisplayEquation"/>
      </w:pPr>
      <w:r>
        <w:tab/>
      </w:r>
      <w:r w:rsidR="00D85C52" w:rsidRPr="00D85C52">
        <w:rPr>
          <w:position w:val="-24"/>
        </w:rPr>
        <w:object w:dxaOrig="2560" w:dyaOrig="620" w14:anchorId="64086DC9">
          <v:shape id="_x0000_i2149" type="#_x0000_t75" style="width:127.6pt;height:30.65pt" o:ole="">
            <v:imagedata r:id="rId2295" o:title=""/>
          </v:shape>
          <o:OLEObject Type="Embed" ProgID="Equation.DSMT4" ShapeID="_x0000_i2149" DrawAspect="Content" ObjectID="_1350756745" r:id="rId229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r w:rsidR="008D52AD">
          <w:rPr>
            <w:noProof/>
          </w:rPr>
          <w:instrText>11</w:instrText>
        </w:r>
      </w:fldSimple>
      <w:r>
        <w:instrText>)</w:instrText>
      </w:r>
      <w:r>
        <w:fldChar w:fldCharType="end"/>
      </w:r>
    </w:p>
    <w:p w14:paraId="70791933" w14:textId="77777777" w:rsidR="00CA0005" w:rsidRDefault="008C7882" w:rsidP="008C7882">
      <w:r>
        <w:t xml:space="preserve">Note that these equations are similar to the corresponding equations in the linear elastic case, </w:t>
      </w:r>
      <w:r w:rsidR="00A574BE">
        <w:t xml:space="preserve">except that </w:t>
      </w:r>
      <w:r>
        <w:t xml:space="preserve">the small strain tensor is replaced by the </w:t>
      </w:r>
      <w:r w:rsidR="00A574BE">
        <w:t>Green-</w:t>
      </w:r>
      <w:r>
        <w:t>Lagrang</w:t>
      </w:r>
      <w:r w:rsidR="00A574BE">
        <w:t>e</w:t>
      </w:r>
      <w:r>
        <w:t xml:space="preserve"> elasticity tensor </w:t>
      </w:r>
      <w:r>
        <w:rPr>
          <w:b/>
        </w:rPr>
        <w:t>E</w:t>
      </w:r>
      <w:r>
        <w:t>.</w:t>
      </w:r>
      <w:r w:rsidR="00714C24">
        <w:t xml:space="preserve"> The material elasticity tensor is then given by,</w:t>
      </w:r>
    </w:p>
    <w:p w14:paraId="70C89A1B" w14:textId="77777777" w:rsidR="004F6FB0" w:rsidRDefault="004F6FB0" w:rsidP="004F6FB0">
      <w:pPr>
        <w:pStyle w:val="MTDisplayEquation"/>
      </w:pPr>
      <w:r>
        <w:tab/>
      </w:r>
      <w:r w:rsidR="00D85C52" w:rsidRPr="00D85C52">
        <w:rPr>
          <w:position w:val="-24"/>
        </w:rPr>
        <w:object w:dxaOrig="2560" w:dyaOrig="620" w14:anchorId="3268918F">
          <v:shape id="_x0000_i2150" type="#_x0000_t75" style="width:127.6pt;height:30.65pt" o:ole="">
            <v:imagedata r:id="rId2297" o:title=""/>
          </v:shape>
          <o:OLEObject Type="Embed" ProgID="Equation.DSMT4" ShapeID="_x0000_i2150" DrawAspect="Content" ObjectID="_1350756746" r:id="rId2298"/>
        </w:object>
      </w:r>
      <w:r w:rsidR="006D7619">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r w:rsidR="008D52AD">
          <w:rPr>
            <w:noProof/>
          </w:rPr>
          <w:instrText>12</w:instrText>
        </w:r>
      </w:fldSimple>
      <w:r>
        <w:instrText>)</w:instrText>
      </w:r>
      <w:r>
        <w:fldChar w:fldCharType="end"/>
      </w:r>
    </w:p>
    <w:p w14:paraId="5ACD0341" w14:textId="77777777" w:rsidR="00A447B3" w:rsidRDefault="008C7882" w:rsidP="008C7882">
      <w:pPr>
        <w:rPr>
          <w:ins w:id="255" w:author="Gerard" w:date="2014-08-27T22:11:00Z"/>
        </w:rPr>
      </w:pPr>
      <w:r>
        <w:t xml:space="preserve">It is important to note that </w:t>
      </w:r>
      <w:r w:rsidR="000A0A53">
        <w:t xml:space="preserve">although </w:t>
      </w:r>
      <w:r>
        <w:t>this model is objective,</w:t>
      </w:r>
      <w:r w:rsidR="000A0A53">
        <w:t xml:space="preserve"> it</w:t>
      </w:r>
      <w:r>
        <w:t xml:space="preserve">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256" w:author="Gerard" w:date="2014-08-27T22:11:00Z">
        <w:r w:rsidR="00A447B3">
          <w:t xml:space="preserve"> The Cauchy stress is</w:t>
        </w:r>
      </w:ins>
    </w:p>
    <w:p w14:paraId="0602C1CA" w14:textId="77777777" w:rsidR="00A447B3" w:rsidRDefault="00A447B3">
      <w:pPr>
        <w:pStyle w:val="MTDisplayEquation"/>
        <w:pPrChange w:id="257" w:author="Gerard" w:date="2014-08-27T22:11:00Z">
          <w:pPr/>
        </w:pPrChange>
      </w:pPr>
      <w:ins w:id="258" w:author="Gerard" w:date="2014-08-27T22:11:00Z">
        <w:r>
          <w:tab/>
        </w:r>
      </w:ins>
      <w:ins w:id="259" w:author="Gerard" w:date="2014-08-27T22:11:00Z">
        <w:r w:rsidR="00195BE3" w:rsidRPr="00195BE3">
          <w:rPr>
            <w:position w:val="-24"/>
          </w:rPr>
          <w:object w:dxaOrig="2640" w:dyaOrig="620" w14:anchorId="70A4F71C">
            <v:shape id="_x0000_i2151" type="#_x0000_t75" style="width:131.9pt;height:30.65pt" o:ole="">
              <v:imagedata r:id="rId2299" o:title=""/>
            </v:shape>
            <o:OLEObject Type="Embed" ProgID="Equation.DSMT4" ShapeID="_x0000_i2151" DrawAspect="Content" ObjectID="_1350756747" r:id="rId2300"/>
          </w:object>
        </w:r>
      </w:ins>
      <w:ins w:id="260" w:author="Gerard" w:date="2014-08-27T22:11:00Z">
        <w:r>
          <w:t xml:space="preserve"> </w:t>
        </w:r>
        <w:r>
          <w:tab/>
        </w:r>
        <w:r>
          <w:fldChar w:fldCharType="begin"/>
        </w:r>
        <w:r>
          <w:instrText xml:space="preserve"> MACROBUTTON MTPlaceRef \* MERGEFORMAT </w:instrText>
        </w:r>
        <w:r>
          <w:fldChar w:fldCharType="begin"/>
        </w:r>
        <w:r>
          <w:instrText xml:space="preserve"> SEQ MTEqn \h \* MERGEFORMAT </w:instrText>
        </w:r>
      </w:ins>
      <w:del w:id="261" w:author="Gerard" w:date="2014-08-27T22:11:00Z">
        <w:r>
          <w:fldChar w:fldCharType="end"/>
        </w:r>
      </w:del>
      <w:ins w:id="262" w:author="Gerard" w:date="2014-08-27T22:11:00Z">
        <w:r>
          <w:instrText>(</w:instrText>
        </w:r>
        <w:r>
          <w:fldChar w:fldCharType="begin"/>
        </w:r>
        <w:r>
          <w:instrText xml:space="preserve"> SEQ MTSec \c \* Arabic \* MERGEFORMAT </w:instrText>
        </w:r>
      </w:ins>
      <w:r>
        <w:fldChar w:fldCharType="separate"/>
      </w:r>
      <w:ins w:id="263" w:author="Gerard" w:date="2014-08-27T22:48:00Z">
        <w:r w:rsidR="008D52AD">
          <w:rPr>
            <w:noProof/>
          </w:rPr>
          <w:instrText>5</w:instrText>
        </w:r>
      </w:ins>
      <w:ins w:id="264" w:author="Gerard" w:date="2014-08-27T22:11:00Z">
        <w:r>
          <w:fldChar w:fldCharType="end"/>
        </w:r>
        <w:r>
          <w:instrText>.</w:instrText>
        </w:r>
        <w:r>
          <w:fldChar w:fldCharType="begin"/>
        </w:r>
        <w:r>
          <w:instrText xml:space="preserve"> SEQ MTEqn \c \* Arabic \* MERGEFORMAT </w:instrText>
        </w:r>
      </w:ins>
      <w:r>
        <w:fldChar w:fldCharType="separate"/>
      </w:r>
      <w:ins w:id="265" w:author="Gerard" w:date="2014-08-27T22:48:00Z">
        <w:r w:rsidR="008D52AD">
          <w:rPr>
            <w:noProof/>
          </w:rPr>
          <w:instrText>13</w:instrText>
        </w:r>
      </w:ins>
      <w:ins w:id="266" w:author="Gerard" w:date="2014-08-27T22:11:00Z">
        <w:r>
          <w:fldChar w:fldCharType="end"/>
        </w:r>
        <w:r>
          <w:instrText>)</w:instrText>
        </w:r>
        <w:r>
          <w:fldChar w:fldCharType="end"/>
        </w:r>
      </w:ins>
    </w:p>
    <w:p w14:paraId="32D10873" w14:textId="77777777" w:rsidR="008C7882" w:rsidRDefault="00A447B3" w:rsidP="008C7882">
      <w:pPr>
        <w:rPr>
          <w:ins w:id="267" w:author="Gerard" w:date="2014-08-27T22:16:00Z"/>
        </w:rPr>
      </w:pPr>
      <w:proofErr w:type="gramStart"/>
      <w:ins w:id="268" w:author="Gerard" w:date="2014-08-27T22:15:00Z">
        <w:r>
          <w:t>where</w:t>
        </w:r>
        <w:proofErr w:type="gramEnd"/>
        <w:r>
          <w:t xml:space="preserve"> </w:t>
        </w:r>
      </w:ins>
      <w:ins w:id="269" w:author="Gerard" w:date="2014-08-27T22:15:00Z">
        <w:r w:rsidRPr="001C1E70">
          <w:rPr>
            <w:position w:val="-12"/>
          </w:rPr>
          <w:object w:dxaOrig="1720" w:dyaOrig="360" w14:anchorId="03A8D70D">
            <v:shape id="_x0000_i2152" type="#_x0000_t75" style="width:86.25pt;height:17.8pt" o:ole="">
              <v:imagedata r:id="rId2301" o:title=""/>
            </v:shape>
            <o:OLEObject Type="Embed" ProgID="Equation.DSMT4" ShapeID="_x0000_i2152" DrawAspect="Content" ObjectID="_1350756748" r:id="rId2302"/>
          </w:object>
        </w:r>
      </w:ins>
      <w:ins w:id="270" w:author="Gerard" w:date="2014-08-27T22:15:00Z">
        <w:r>
          <w:t xml:space="preserve"> , whereas the spatial elasticity tensor is</w:t>
        </w:r>
      </w:ins>
    </w:p>
    <w:p w14:paraId="183DE1BF" w14:textId="77777777" w:rsidR="00A447B3" w:rsidRDefault="00A447B3">
      <w:pPr>
        <w:pStyle w:val="MTDisplayEquation"/>
        <w:pPrChange w:id="271" w:author="Gerard" w:date="2014-08-27T22:16:00Z">
          <w:pPr/>
        </w:pPrChange>
      </w:pPr>
      <w:ins w:id="272" w:author="Gerard" w:date="2014-08-27T22:16:00Z">
        <w:r>
          <w:tab/>
        </w:r>
      </w:ins>
      <w:ins w:id="273" w:author="Gerard" w:date="2014-08-27T22:16:00Z">
        <w:r w:rsidR="006B4CAD" w:rsidRPr="00195BE3">
          <w:rPr>
            <w:position w:val="-24"/>
          </w:rPr>
          <w:object w:dxaOrig="2300" w:dyaOrig="660" w14:anchorId="7F4EB428">
            <v:shape id="_x0000_i2153" type="#_x0000_t75" style="width:114.75pt;height:32.8pt" o:ole="">
              <v:imagedata r:id="rId2303" o:title=""/>
            </v:shape>
            <o:OLEObject Type="Embed" ProgID="Equation.DSMT4" ShapeID="_x0000_i2153" DrawAspect="Content" ObjectID="_1350756749" r:id="rId2304"/>
          </w:object>
        </w:r>
      </w:ins>
      <w:ins w:id="274" w:author="Gerard" w:date="2014-08-27T22:16:00Z">
        <w:r>
          <w:t xml:space="preserve"> </w:t>
        </w:r>
        <w:r>
          <w:tab/>
        </w:r>
        <w:r>
          <w:fldChar w:fldCharType="begin"/>
        </w:r>
        <w:r>
          <w:instrText xml:space="preserve"> MACROBUTTON MTPlaceRef \* MERGEFORMAT </w:instrText>
        </w:r>
        <w:r>
          <w:fldChar w:fldCharType="begin"/>
        </w:r>
        <w:r>
          <w:instrText xml:space="preserve"> SEQ MTEqn \h \* MERGEFORMAT </w:instrText>
        </w:r>
      </w:ins>
      <w:del w:id="275" w:author="Gerard" w:date="2014-08-27T22:16:00Z">
        <w:r>
          <w:fldChar w:fldCharType="end"/>
        </w:r>
      </w:del>
      <w:ins w:id="276" w:author="Gerard" w:date="2014-08-27T22:16:00Z">
        <w:r>
          <w:instrText>(</w:instrText>
        </w:r>
        <w:r>
          <w:fldChar w:fldCharType="begin"/>
        </w:r>
        <w:r>
          <w:instrText xml:space="preserve"> SEQ MTSec \c \* Arabic \* MERGEFORMAT </w:instrText>
        </w:r>
      </w:ins>
      <w:r>
        <w:fldChar w:fldCharType="separate"/>
      </w:r>
      <w:ins w:id="277" w:author="Gerard" w:date="2014-08-27T22:48:00Z">
        <w:r w:rsidR="008D52AD">
          <w:rPr>
            <w:noProof/>
          </w:rPr>
          <w:instrText>5</w:instrText>
        </w:r>
      </w:ins>
      <w:ins w:id="278" w:author="Gerard" w:date="2014-08-27T22:16:00Z">
        <w:r>
          <w:fldChar w:fldCharType="end"/>
        </w:r>
        <w:r>
          <w:instrText>.</w:instrText>
        </w:r>
        <w:r>
          <w:fldChar w:fldCharType="begin"/>
        </w:r>
        <w:r>
          <w:instrText xml:space="preserve"> SEQ MTEqn \c \* Arabic \* MERGEFORMAT </w:instrText>
        </w:r>
      </w:ins>
      <w:r>
        <w:fldChar w:fldCharType="separate"/>
      </w:r>
      <w:ins w:id="279" w:author="Gerard" w:date="2014-08-27T22:48:00Z">
        <w:r w:rsidR="008D52AD">
          <w:rPr>
            <w:noProof/>
          </w:rPr>
          <w:instrText>14</w:instrText>
        </w:r>
      </w:ins>
      <w:ins w:id="280" w:author="Gerard" w:date="2014-08-27T22:16:00Z">
        <w:r>
          <w:fldChar w:fldCharType="end"/>
        </w:r>
        <w:r>
          <w:instrText>)</w:instrText>
        </w:r>
        <w:r>
          <w:fldChar w:fldCharType="end"/>
        </w:r>
      </w:ins>
    </w:p>
    <w:p w14:paraId="190A182F" w14:textId="77777777" w:rsidR="004979AD" w:rsidRDefault="004979AD" w:rsidP="004979AD">
      <w:pPr>
        <w:pStyle w:val="Heading3"/>
      </w:pPr>
      <w:bookmarkStart w:id="281" w:name="_Toc387680177"/>
      <w:r>
        <w:t>Orthotropic Elasticity</w:t>
      </w:r>
      <w:bookmarkEnd w:id="281"/>
    </w:p>
    <w:p w14:paraId="334E749A" w14:textId="77777777" w:rsidR="004979AD" w:rsidRDefault="004979AD" w:rsidP="004979AD">
      <w:r>
        <w:t xml:space="preserve">An extension of the St. Venant-Kirchhoff model </w:t>
      </w:r>
      <w:r>
        <w:fldChar w:fldCharType="begin"/>
      </w:r>
      <w:r>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Pr>
          <w:noProof/>
        </w:rPr>
        <w:t>[</w:t>
      </w:r>
      <w:hyperlink w:anchor="_ENREF_1" w:tooltip="Bonet, 1997 #21" w:history="1">
        <w:r>
          <w:rPr>
            <w:noProof/>
          </w:rPr>
          <w:t>1</w:t>
        </w:r>
      </w:hyperlink>
      <w:r>
        <w:rPr>
          <w:noProof/>
        </w:rPr>
        <w:t>]</w:t>
      </w:r>
      <w:r>
        <w:fldChar w:fldCharType="end"/>
      </w:r>
      <w:r>
        <w:t xml:space="preserve"> to orthotropic symmetry is provided in FEBio, referred to as </w:t>
      </w:r>
      <w:r>
        <w:rPr>
          <w:i/>
        </w:rPr>
        <w:t>orthotropic elasticity</w:t>
      </w:r>
      <w:r>
        <w:t>. This model is objective for large strains and rotations. It can be derived from the following hyperelastic strain-energy function:</w:t>
      </w:r>
    </w:p>
    <w:p w14:paraId="63DC1441" w14:textId="77777777" w:rsidR="004979AD" w:rsidRDefault="004979AD" w:rsidP="004979AD">
      <w:pPr>
        <w:pStyle w:val="MTDisplayEquation"/>
      </w:pPr>
      <w:r>
        <w:tab/>
      </w:r>
      <w:r w:rsidR="00D85C52" w:rsidRPr="00D85C52">
        <w:rPr>
          <w:position w:val="-28"/>
        </w:rPr>
        <w:object w:dxaOrig="4320" w:dyaOrig="680" w14:anchorId="096269B5">
          <v:shape id="_x0000_i2154" type="#_x0000_t75" style="width:3in;height:34.2pt" o:ole="">
            <v:imagedata r:id="rId2305" o:title=""/>
          </v:shape>
          <o:OLEObject Type="Embed" ProgID="Equation.DSMT4" ShapeID="_x0000_i2154" DrawAspect="Content" ObjectID="_1350756750" r:id="rId2306"/>
        </w:object>
      </w:r>
      <w:r w:rsidR="00E903D4">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282" w:author="Gerard" w:date="2014-08-27T22:48:00Z">
          <w:r w:rsidR="008D52AD">
            <w:rPr>
              <w:noProof/>
            </w:rPr>
            <w:instrText>15</w:instrText>
          </w:r>
        </w:ins>
        <w:del w:id="283" w:author="Gerard" w:date="2014-08-27T22:18:00Z">
          <w:r w:rsidR="00567B45" w:rsidDel="00195BE3">
            <w:rPr>
              <w:noProof/>
            </w:rPr>
            <w:delInstrText>13</w:delInstrText>
          </w:r>
        </w:del>
      </w:fldSimple>
      <w:r>
        <w:instrText>)</w:instrText>
      </w:r>
      <w:r>
        <w:fldChar w:fldCharType="end"/>
      </w:r>
    </w:p>
    <w:p w14:paraId="0D01F96D" w14:textId="77777777" w:rsidR="00067FF4" w:rsidRDefault="00E903D4" w:rsidP="004979AD">
      <w:proofErr w:type="gramStart"/>
      <w:r>
        <w:t>where</w:t>
      </w:r>
      <w:proofErr w:type="gramEnd"/>
      <w:r>
        <w:t xml:space="preserve"> </w:t>
      </w:r>
      <w:r w:rsidR="00D85C52" w:rsidRPr="00D85C52">
        <w:rPr>
          <w:position w:val="-12"/>
        </w:rPr>
        <w:object w:dxaOrig="1280" w:dyaOrig="380" w14:anchorId="1F7DEBF2">
          <v:shape id="_x0000_i2155" type="#_x0000_t75" style="width:64.15pt;height:18.55pt" o:ole="">
            <v:imagedata r:id="rId2307" o:title=""/>
          </v:shape>
          <o:OLEObject Type="Embed" ProgID="Equation.DSMT4" ShapeID="_x0000_i2155" DrawAspect="Content" ObjectID="_1350756751" r:id="rId2308"/>
        </w:object>
      </w:r>
      <w:r>
        <w:t xml:space="preserve"> is the structural tensor corresponding to one of the three mutually orthogonal planes of symmetry whose unit outward normal is </w:t>
      </w:r>
      <w:r w:rsidR="00D85C52" w:rsidRPr="00D85C52">
        <w:rPr>
          <w:position w:val="-12"/>
        </w:rPr>
        <w:object w:dxaOrig="279" w:dyaOrig="380" w14:anchorId="3CD15651">
          <v:shape id="_x0000_i2156" type="#_x0000_t75" style="width:14.25pt;height:18.55pt" o:ole="">
            <v:imagedata r:id="rId2309" o:title=""/>
          </v:shape>
          <o:OLEObject Type="Embed" ProgID="Equation.DSMT4" ShapeID="_x0000_i2156" DrawAspect="Content" ObjectID="_1350756752" r:id="rId2310"/>
        </w:object>
      </w:r>
      <w:r>
        <w:t xml:space="preserve"> (</w:t>
      </w:r>
      <w:r w:rsidR="00D85C52" w:rsidRPr="00D85C52">
        <w:rPr>
          <w:position w:val="-12"/>
        </w:rPr>
        <w:object w:dxaOrig="1140" w:dyaOrig="380" w14:anchorId="45E92C21">
          <v:shape id="_x0000_i2157" type="#_x0000_t75" style="width:57.05pt;height:18.55pt" o:ole="">
            <v:imagedata r:id="rId2311" o:title=""/>
          </v:shape>
          <o:OLEObject Type="Embed" ProgID="Equation.DSMT4" ShapeID="_x0000_i2157" DrawAspect="Content" ObjectID="_1350756753" r:id="rId2312"/>
        </w:object>
      </w:r>
      <w:r>
        <w:t xml:space="preserve">). The material constants are the three shear moduli </w:t>
      </w:r>
      <w:r w:rsidR="00D85C52" w:rsidRPr="00D85C52">
        <w:rPr>
          <w:position w:val="-12"/>
        </w:rPr>
        <w:object w:dxaOrig="300" w:dyaOrig="360" w14:anchorId="1D4ECB80">
          <v:shape id="_x0000_i2158" type="#_x0000_t75" style="width:14.95pt;height:18.55pt" o:ole="">
            <v:imagedata r:id="rId2313" o:title=""/>
          </v:shape>
          <o:OLEObject Type="Embed" ProgID="Equation.DSMT4" ShapeID="_x0000_i2158" DrawAspect="Content" ObjectID="_1350756754" r:id="rId2314"/>
        </w:object>
      </w:r>
      <w:r w:rsidR="00067FF4">
        <w:t xml:space="preserve"> and six moduli </w:t>
      </w:r>
      <w:r w:rsidR="00D85C52" w:rsidRPr="00D85C52">
        <w:rPr>
          <w:position w:val="-12"/>
        </w:rPr>
        <w:object w:dxaOrig="340" w:dyaOrig="360" w14:anchorId="72E1BB59">
          <v:shape id="_x0000_i2159" type="#_x0000_t75" style="width:17.1pt;height:18.55pt" o:ole="">
            <v:imagedata r:id="rId2315" o:title=""/>
          </v:shape>
          <o:OLEObject Type="Embed" ProgID="Equation.DSMT4" ShapeID="_x0000_i2159" DrawAspect="Content" ObjectID="_1350756755" r:id="rId2316"/>
        </w:object>
      </w:r>
      <w:r w:rsidR="00067FF4">
        <w:t xml:space="preserve">, where </w:t>
      </w:r>
      <w:r w:rsidR="00D85C52" w:rsidRPr="00D85C52">
        <w:rPr>
          <w:position w:val="-12"/>
        </w:rPr>
        <w:object w:dxaOrig="880" w:dyaOrig="360" w14:anchorId="58DD3AF8">
          <v:shape id="_x0000_i2160" type="#_x0000_t75" style="width:44.2pt;height:18.55pt" o:ole="">
            <v:imagedata r:id="rId2317" o:title=""/>
          </v:shape>
          <o:OLEObject Type="Embed" ProgID="Equation.DSMT4" ShapeID="_x0000_i2160" DrawAspect="Content" ObjectID="_1350756756" r:id="rId2318"/>
        </w:object>
      </w:r>
      <w:r w:rsidR="00067FF4">
        <w:t xml:space="preserve">.  They may be related to the Young’s moduli </w:t>
      </w:r>
      <w:r w:rsidR="00D85C52" w:rsidRPr="00D85C52">
        <w:rPr>
          <w:position w:val="-12"/>
        </w:rPr>
        <w:object w:dxaOrig="300" w:dyaOrig="360" w14:anchorId="3A2C1CD4">
          <v:shape id="_x0000_i2161" type="#_x0000_t75" style="width:14.95pt;height:18.55pt" o:ole="">
            <v:imagedata r:id="rId2319" o:title=""/>
          </v:shape>
          <o:OLEObject Type="Embed" ProgID="Equation.DSMT4" ShapeID="_x0000_i2161" DrawAspect="Content" ObjectID="_1350756757" r:id="rId2320"/>
        </w:object>
      </w:r>
      <w:r w:rsidR="00067FF4">
        <w:t xml:space="preserve">, shear moduli </w:t>
      </w:r>
      <w:r w:rsidR="00D85C52" w:rsidRPr="00D85C52">
        <w:rPr>
          <w:position w:val="-12"/>
        </w:rPr>
        <w:object w:dxaOrig="380" w:dyaOrig="360" w14:anchorId="495AB799">
          <v:shape id="_x0000_i2162" type="#_x0000_t75" style="width:18.55pt;height:18.55pt" o:ole="">
            <v:imagedata r:id="rId2321" o:title=""/>
          </v:shape>
          <o:OLEObject Type="Embed" ProgID="Equation.DSMT4" ShapeID="_x0000_i2162" DrawAspect="Content" ObjectID="_1350756758" r:id="rId2322"/>
        </w:object>
      </w:r>
      <w:r w:rsidR="00067FF4">
        <w:t xml:space="preserve"> and Poisson’s ratios </w:t>
      </w:r>
      <w:r w:rsidR="00D85C52" w:rsidRPr="00D85C52">
        <w:rPr>
          <w:position w:val="-12"/>
        </w:rPr>
        <w:object w:dxaOrig="340" w:dyaOrig="360" w14:anchorId="38424678">
          <v:shape id="_x0000_i2163" type="#_x0000_t75" style="width:17.1pt;height:18.55pt" o:ole="">
            <v:imagedata r:id="rId2323" o:title=""/>
          </v:shape>
          <o:OLEObject Type="Embed" ProgID="Equation.DSMT4" ShapeID="_x0000_i2163" DrawAspect="Content" ObjectID="_1350756759" r:id="rId2324"/>
        </w:object>
      </w:r>
      <w:r w:rsidR="00067FF4">
        <w:t xml:space="preserve"> via</w:t>
      </w:r>
    </w:p>
    <w:p w14:paraId="1FCA8F16" w14:textId="77777777" w:rsidR="00067FF4" w:rsidRDefault="00067FF4" w:rsidP="00CB13D9">
      <w:pPr>
        <w:pStyle w:val="MTDisplayEquation"/>
      </w:pPr>
      <w:r>
        <w:lastRenderedPageBreak/>
        <w:tab/>
      </w:r>
      <w:r w:rsidR="00681424" w:rsidRPr="00D85C52">
        <w:rPr>
          <w:position w:val="-236"/>
        </w:rPr>
        <w:object w:dxaOrig="7640" w:dyaOrig="4840" w14:anchorId="619633EC">
          <v:shape id="_x0000_i2164" type="#_x0000_t75" style="width:382.1pt;height:241.65pt" o:ole="">
            <v:imagedata r:id="rId2325" o:title=""/>
          </v:shape>
          <o:OLEObject Type="Embed" ProgID="Equation.DSMT4" ShapeID="_x0000_i2164" DrawAspect="Content" ObjectID="_1350756760" r:id="rId2326"/>
        </w:object>
      </w:r>
      <w:r>
        <w:t xml:space="preserve"> </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284" w:author="Gerard" w:date="2014-08-27T22:48:00Z">
          <w:r w:rsidR="008D52AD">
            <w:rPr>
              <w:noProof/>
            </w:rPr>
            <w:instrText>16</w:instrText>
          </w:r>
        </w:ins>
        <w:del w:id="285" w:author="Gerard" w:date="2014-08-27T22:18:00Z">
          <w:r w:rsidR="00567B45" w:rsidDel="00195BE3">
            <w:rPr>
              <w:noProof/>
            </w:rPr>
            <w:delInstrText>14</w:delInstrText>
          </w:r>
        </w:del>
      </w:fldSimple>
      <w:r>
        <w:instrText>)</w:instrText>
      </w:r>
      <w:r>
        <w:fldChar w:fldCharType="end"/>
      </w:r>
    </w:p>
    <w:p w14:paraId="38DFF338" w14:textId="77777777" w:rsidR="004979AD" w:rsidRDefault="004979AD" w:rsidP="004979AD">
      <w:r>
        <w:t>The second Piola-Kirchhoff stress can be derived from this</w:t>
      </w:r>
      <w:r w:rsidR="00DB568B">
        <w:t xml:space="preserve"> strain energy density function</w:t>
      </w:r>
      <w:r>
        <w:t>:</w:t>
      </w:r>
    </w:p>
    <w:p w14:paraId="028275FA" w14:textId="77777777" w:rsidR="004979AD" w:rsidRDefault="004979AD" w:rsidP="004979AD">
      <w:pPr>
        <w:pStyle w:val="MTDisplayEquation"/>
      </w:pPr>
      <w:r>
        <w:tab/>
      </w:r>
      <w:r w:rsidR="00D41B2F" w:rsidRPr="00D41B2F">
        <w:rPr>
          <w:position w:val="-64"/>
        </w:rPr>
        <w:object w:dxaOrig="3880" w:dyaOrig="1420" w14:anchorId="5A52C5C4">
          <v:shape id="_x0000_i2165" type="#_x0000_t75" style="width:193.9pt;height:71.3pt" o:ole="">
            <v:imagedata r:id="rId2327" o:title=""/>
          </v:shape>
          <o:OLEObject Type="Embed" ProgID="Equation.DSMT4" ShapeID="_x0000_i2165" DrawAspect="Content" ObjectID="_1350756761" r:id="rId2328"/>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286" w:author="Gerard" w:date="2014-08-27T22:48:00Z">
          <w:r w:rsidR="008D52AD">
            <w:rPr>
              <w:noProof/>
            </w:rPr>
            <w:instrText>17</w:instrText>
          </w:r>
        </w:ins>
        <w:del w:id="287" w:author="Gerard" w:date="2014-08-27T22:18:00Z">
          <w:r w:rsidR="00567B45" w:rsidDel="00195BE3">
            <w:rPr>
              <w:noProof/>
            </w:rPr>
            <w:delInstrText>15</w:delInstrText>
          </w:r>
        </w:del>
      </w:fldSimple>
      <w:r>
        <w:instrText>)</w:instrText>
      </w:r>
      <w:r>
        <w:fldChar w:fldCharType="end"/>
      </w:r>
    </w:p>
    <w:p w14:paraId="61F4A7FF" w14:textId="77777777" w:rsidR="004979AD" w:rsidRDefault="004979AD" w:rsidP="004979AD">
      <w:r>
        <w:t xml:space="preserve">Note that these equations are similar to the corresponding equations in the linear </w:t>
      </w:r>
      <w:r w:rsidR="000311A6">
        <w:t xml:space="preserve">orthotropic </w:t>
      </w:r>
      <w:r>
        <w:t>elastic case, except that the small strain tensor is replaced by the Green-Lagrange elasticity tensor</w:t>
      </w:r>
      <w:r w:rsidR="00E903D4">
        <w:t xml:space="preserve"> </w:t>
      </w:r>
      <w:r w:rsidR="00D85C52" w:rsidRPr="00D85C52">
        <w:rPr>
          <w:position w:val="-4"/>
        </w:rPr>
        <w:object w:dxaOrig="240" w:dyaOrig="260" w14:anchorId="3479D2A9">
          <v:shape id="_x0000_i2166" type="#_x0000_t75" style="width:12.1pt;height:12.1pt" o:ole="">
            <v:imagedata r:id="rId2329" o:title=""/>
          </v:shape>
          <o:OLEObject Type="Embed" ProgID="Equation.DSMT4" ShapeID="_x0000_i2166" DrawAspect="Content" ObjectID="_1350756762" r:id="rId2330"/>
        </w:object>
      </w:r>
      <w:r>
        <w:t>. The material elasticity tensor is then given by,</w:t>
      </w:r>
    </w:p>
    <w:p w14:paraId="01DDD9FA" w14:textId="50ED1749" w:rsidR="004979AD" w:rsidRPr="006B4CAD" w:rsidRDefault="004979AD" w:rsidP="004979AD">
      <w:pPr>
        <w:pStyle w:val="MTDisplayEquation"/>
        <w:rPr>
          <w:position w:val="-28"/>
          <w:rPrChange w:id="288" w:author="Gerard" w:date="2014-08-27T22:47:00Z">
            <w:rPr/>
          </w:rPrChange>
        </w:rPr>
      </w:pPr>
      <w:r>
        <w:tab/>
      </w:r>
      <w:del w:id="289" w:author="Gerard" w:date="2014-08-27T22:47:00Z">
        <w:r w:rsidR="006B4CAD" w:rsidRPr="00D85C52" w:rsidDel="006B4CAD">
          <w:rPr>
            <w:position w:val="-28"/>
          </w:rPr>
          <w:object w:dxaOrig="6280" w:dyaOrig="700" w14:anchorId="40936ACC">
            <v:shape id="_x0000_i2167" type="#_x0000_t75" style="width:313.65pt;height:35.65pt" o:ole="">
              <v:imagedata r:id="rId2331" o:title=""/>
            </v:shape>
            <o:OLEObject Type="Embed" ProgID="Equation.DSMT4" ShapeID="_x0000_i2167" DrawAspect="Content" ObjectID="_1350756763" r:id="rId2332"/>
          </w:object>
        </w:r>
        <w:r w:rsidR="006E0743" w:rsidDel="006B4CAD">
          <w:delText>.</w:delText>
        </w:r>
      </w:del>
      <w:ins w:id="290" w:author="Gerard" w:date="2014-08-27T22:47:00Z">
        <w:r w:rsidR="006B4CAD">
          <w:t>.</w:t>
        </w:r>
      </w:ins>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291" w:author="Gerard" w:date="2014-08-27T22:48:00Z">
          <w:r w:rsidR="008D52AD">
            <w:rPr>
              <w:noProof/>
            </w:rPr>
            <w:instrText>18</w:instrText>
          </w:r>
        </w:ins>
        <w:del w:id="292" w:author="Gerard" w:date="2014-08-27T22:18:00Z">
          <w:r w:rsidR="00567B45" w:rsidDel="00195BE3">
            <w:rPr>
              <w:noProof/>
            </w:rPr>
            <w:delInstrText>16</w:delInstrText>
          </w:r>
        </w:del>
      </w:fldSimple>
      <w:r>
        <w:instrText>)</w:instrText>
      </w:r>
      <w:r>
        <w:fldChar w:fldCharType="end"/>
      </w:r>
    </w:p>
    <w:p w14:paraId="37000B5C" w14:textId="6A43AB4E" w:rsidR="004979AD" w:rsidRDefault="004979AD" w:rsidP="004979AD">
      <w:pPr>
        <w:rPr>
          <w:ins w:id="293" w:author="Gerard" w:date="2014-08-27T22:32:00Z"/>
        </w:rPr>
      </w:pPr>
      <w:r>
        <w:t>It is important to note that although this model is objective, it should only be used for small strains. For large strains, the response can be somewhat strange if not completely unrealistic. For example, it can be shown that under uni-axial tension the stress becomes infinite and the volume tends to zero for finite strains. Therefore, for large strains it is highly recommended to avoid this material and instead use one of the other non-linear material models described below.</w:t>
      </w:r>
      <w:ins w:id="294" w:author="Gerard" w:date="2014-08-27T22:32:00Z">
        <w:r w:rsidR="00D41B2F">
          <w:t xml:space="preserve"> The Cauchy stress is</w:t>
        </w:r>
      </w:ins>
    </w:p>
    <w:p w14:paraId="410FAECB" w14:textId="0FA90489" w:rsidR="00D41B2F" w:rsidRDefault="00D41B2F">
      <w:pPr>
        <w:pStyle w:val="MTDisplayEquation"/>
        <w:rPr>
          <w:ins w:id="295" w:author="Gerard" w:date="2014-08-27T22:43:00Z"/>
        </w:rPr>
        <w:pPrChange w:id="296" w:author="Gerard" w:date="2014-08-27T22:32:00Z">
          <w:pPr/>
        </w:pPrChange>
      </w:pPr>
      <w:ins w:id="297" w:author="Gerard" w:date="2014-08-27T22:32:00Z">
        <w:r>
          <w:tab/>
        </w:r>
      </w:ins>
      <w:ins w:id="298" w:author="Gerard" w:date="2014-08-27T22:32:00Z">
        <w:r w:rsidR="00C67E37" w:rsidRPr="00C67E37">
          <w:rPr>
            <w:position w:val="-64"/>
          </w:rPr>
          <w:object w:dxaOrig="4440" w:dyaOrig="1420" w14:anchorId="633AA001">
            <v:shape id="_x0000_i2168" type="#_x0000_t75" style="width:221.7pt;height:71.3pt" o:ole="">
              <v:imagedata r:id="rId2333" o:title=""/>
            </v:shape>
            <o:OLEObject Type="Embed" ProgID="Equation.DSMT4" ShapeID="_x0000_i2168" DrawAspect="Content" ObjectID="_1350756764" r:id="rId2334"/>
          </w:object>
        </w:r>
      </w:ins>
      <w:ins w:id="299" w:author="Gerard" w:date="2014-08-27T22:32:00Z">
        <w:r>
          <w:t xml:space="preserve"> </w:t>
        </w:r>
        <w:r>
          <w:tab/>
        </w:r>
        <w:r>
          <w:fldChar w:fldCharType="begin"/>
        </w:r>
        <w:r>
          <w:instrText xml:space="preserve"> MACROBUTTON MTPlaceRef \* MERGEFORMAT </w:instrText>
        </w:r>
        <w:r>
          <w:fldChar w:fldCharType="begin"/>
        </w:r>
        <w:r>
          <w:instrText xml:space="preserve"> SEQ MTEqn \h \* MERGEFORMAT </w:instrText>
        </w:r>
      </w:ins>
      <w:del w:id="300" w:author="Gerard" w:date="2014-08-27T22:32:00Z">
        <w:r>
          <w:fldChar w:fldCharType="end"/>
        </w:r>
      </w:del>
      <w:ins w:id="301" w:author="Gerard" w:date="2014-08-27T22:32:00Z">
        <w:r>
          <w:instrText>(</w:instrText>
        </w:r>
        <w:r>
          <w:fldChar w:fldCharType="begin"/>
        </w:r>
        <w:r>
          <w:instrText xml:space="preserve"> SEQ MTSec \c \* Arabic \* MERGEFORMAT </w:instrText>
        </w:r>
      </w:ins>
      <w:r>
        <w:fldChar w:fldCharType="separate"/>
      </w:r>
      <w:ins w:id="302" w:author="Gerard" w:date="2014-08-27T22:48:00Z">
        <w:r w:rsidR="008D52AD">
          <w:rPr>
            <w:noProof/>
          </w:rPr>
          <w:instrText>5</w:instrText>
        </w:r>
      </w:ins>
      <w:ins w:id="303" w:author="Gerard" w:date="2014-08-27T22:32:00Z">
        <w:r>
          <w:fldChar w:fldCharType="end"/>
        </w:r>
        <w:r>
          <w:instrText>.</w:instrText>
        </w:r>
        <w:r>
          <w:fldChar w:fldCharType="begin"/>
        </w:r>
        <w:r>
          <w:instrText xml:space="preserve"> SEQ MTEqn \c \* Arabic \* MERGEFORMAT </w:instrText>
        </w:r>
      </w:ins>
      <w:r>
        <w:fldChar w:fldCharType="separate"/>
      </w:r>
      <w:ins w:id="304" w:author="Gerard" w:date="2014-08-27T22:48:00Z">
        <w:r w:rsidR="008D52AD">
          <w:rPr>
            <w:noProof/>
          </w:rPr>
          <w:instrText>19</w:instrText>
        </w:r>
      </w:ins>
      <w:ins w:id="305" w:author="Gerard" w:date="2014-08-27T22:32:00Z">
        <w:r>
          <w:fldChar w:fldCharType="end"/>
        </w:r>
        <w:r>
          <w:instrText>)</w:instrText>
        </w:r>
        <w:r>
          <w:fldChar w:fldCharType="end"/>
        </w:r>
      </w:ins>
    </w:p>
    <w:p w14:paraId="11D04B39" w14:textId="6D9D39D6" w:rsidR="00C67E37" w:rsidRDefault="00C67E37" w:rsidP="00C67E37">
      <w:pPr>
        <w:rPr>
          <w:ins w:id="306" w:author="Gerard" w:date="2014-08-27T22:45:00Z"/>
        </w:rPr>
      </w:pPr>
      <w:proofErr w:type="gramStart"/>
      <w:ins w:id="307" w:author="Gerard" w:date="2014-08-27T22:43:00Z">
        <w:r>
          <w:t>where</w:t>
        </w:r>
        <w:proofErr w:type="gramEnd"/>
        <w:r>
          <w:t xml:space="preserve"> </w:t>
        </w:r>
      </w:ins>
      <w:ins w:id="308" w:author="Gerard" w:date="2014-08-27T22:44:00Z">
        <w:r w:rsidRPr="001C1E70">
          <w:rPr>
            <w:position w:val="-12"/>
          </w:rPr>
          <w:object w:dxaOrig="1520" w:dyaOrig="400" w14:anchorId="521FE34A">
            <v:shape id="_x0000_i2169" type="#_x0000_t75" style="width:76.3pt;height:19.95pt" o:ole="">
              <v:imagedata r:id="rId2335" o:title=""/>
            </v:shape>
            <o:OLEObject Type="Embed" ProgID="Equation.DSMT4" ShapeID="_x0000_i2169" DrawAspect="Content" ObjectID="_1350756765" r:id="rId2336"/>
          </w:object>
        </w:r>
      </w:ins>
      <w:ins w:id="309" w:author="Gerard" w:date="2014-08-27T22:44:00Z">
        <w:r>
          <w:t xml:space="preserve"> </w:t>
        </w:r>
        <w:r w:rsidR="006B4CAD">
          <w:t xml:space="preserve"> and the spatial elasticity tensor is</w:t>
        </w:r>
      </w:ins>
    </w:p>
    <w:p w14:paraId="43C0C871" w14:textId="28145970" w:rsidR="006B4CAD" w:rsidRPr="00C67E37" w:rsidRDefault="006B4CAD">
      <w:pPr>
        <w:pStyle w:val="MTDisplayEquation"/>
        <w:pPrChange w:id="310" w:author="Gerard" w:date="2014-08-27T22:45:00Z">
          <w:pPr/>
        </w:pPrChange>
      </w:pPr>
      <w:ins w:id="311" w:author="Gerard" w:date="2014-08-27T22:45:00Z">
        <w:r>
          <w:tab/>
        </w:r>
      </w:ins>
      <w:ins w:id="312" w:author="Gerard" w:date="2014-08-27T22:45:00Z">
        <w:r w:rsidRPr="006B4CAD">
          <w:rPr>
            <w:position w:val="-28"/>
            <w:rPrChange w:id="313" w:author="Gerard" w:date="2014-08-27T22:47:00Z">
              <w:rPr>
                <w:position w:val="-28"/>
              </w:rPr>
            </w:rPrChange>
          </w:rPr>
          <w:object w:dxaOrig="5880" w:dyaOrig="700" w14:anchorId="21229091">
            <v:shape id="_x0000_i2170" type="#_x0000_t75" style="width:293.7pt;height:34.95pt" o:ole="">
              <v:imagedata r:id="rId2337" o:title=""/>
            </v:shape>
            <o:OLEObject Type="Embed" ProgID="Equation.DSMT4" ShapeID="_x0000_i2170" DrawAspect="Content" ObjectID="_1350756766" r:id="rId2338"/>
          </w:object>
        </w:r>
      </w:ins>
      <w:ins w:id="314" w:author="Gerard" w:date="2014-08-27T22:45:00Z">
        <w:r>
          <w:t xml:space="preserve"> </w:t>
        </w:r>
        <w:r>
          <w:tab/>
        </w:r>
        <w:r>
          <w:fldChar w:fldCharType="begin"/>
        </w:r>
        <w:r>
          <w:instrText xml:space="preserve"> MACROBUTTON MTPlaceRef \* MERGEFORMAT </w:instrText>
        </w:r>
        <w:r>
          <w:fldChar w:fldCharType="begin"/>
        </w:r>
        <w:r>
          <w:instrText xml:space="preserve"> SEQ MTEqn \h \* MERGEFORMAT </w:instrText>
        </w:r>
      </w:ins>
      <w:del w:id="315" w:author="Gerard" w:date="2014-08-27T22:45:00Z">
        <w:r>
          <w:fldChar w:fldCharType="end"/>
        </w:r>
      </w:del>
      <w:ins w:id="316" w:author="Gerard" w:date="2014-08-27T22:45:00Z">
        <w:r>
          <w:instrText>(</w:instrText>
        </w:r>
        <w:r>
          <w:fldChar w:fldCharType="begin"/>
        </w:r>
        <w:r>
          <w:instrText xml:space="preserve"> SEQ MTSec \c \* Arabic \* MERGEFORMAT </w:instrText>
        </w:r>
      </w:ins>
      <w:r>
        <w:fldChar w:fldCharType="separate"/>
      </w:r>
      <w:ins w:id="317" w:author="Gerard" w:date="2014-08-27T22:48:00Z">
        <w:r w:rsidR="008D52AD">
          <w:rPr>
            <w:noProof/>
          </w:rPr>
          <w:instrText>5</w:instrText>
        </w:r>
      </w:ins>
      <w:ins w:id="318" w:author="Gerard" w:date="2014-08-27T22:45:00Z">
        <w:r>
          <w:fldChar w:fldCharType="end"/>
        </w:r>
        <w:r>
          <w:instrText>.</w:instrText>
        </w:r>
        <w:r>
          <w:fldChar w:fldCharType="begin"/>
        </w:r>
        <w:r>
          <w:instrText xml:space="preserve"> SEQ MTEqn \c \* Arabic \* MERGEFORMAT </w:instrText>
        </w:r>
      </w:ins>
      <w:r>
        <w:fldChar w:fldCharType="separate"/>
      </w:r>
      <w:ins w:id="319" w:author="Gerard" w:date="2014-08-27T22:48:00Z">
        <w:r w:rsidR="008D52AD">
          <w:rPr>
            <w:noProof/>
          </w:rPr>
          <w:instrText>20</w:instrText>
        </w:r>
      </w:ins>
      <w:ins w:id="320" w:author="Gerard" w:date="2014-08-27T22:45:00Z">
        <w:r>
          <w:fldChar w:fldCharType="end"/>
        </w:r>
        <w:r>
          <w:instrText>)</w:instrText>
        </w:r>
        <w:r>
          <w:fldChar w:fldCharType="end"/>
        </w:r>
      </w:ins>
    </w:p>
    <w:p w14:paraId="17C0A377" w14:textId="77777777" w:rsidR="004979AD" w:rsidRDefault="004979AD" w:rsidP="004979AD"/>
    <w:p w14:paraId="544BCAF2" w14:textId="77777777" w:rsidR="008C7882" w:rsidRDefault="008C7882" w:rsidP="008F4203">
      <w:pPr>
        <w:pStyle w:val="Heading3"/>
      </w:pPr>
      <w:bookmarkStart w:id="321" w:name="_Toc387680178"/>
      <w:r>
        <w:lastRenderedPageBreak/>
        <w:t>Neo-Hookean Hyperelasticity</w:t>
      </w:r>
      <w:bookmarkEnd w:id="321"/>
    </w:p>
    <w:p w14:paraId="7AB58106" w14:textId="77777777" w:rsidR="008C7882" w:rsidRDefault="008C7882" w:rsidP="008C7882">
      <w:r>
        <w:t xml:space="preserve">This is a compressible neo-Hookean material. It is derived from the following hyperelastic strain energy function </w:t>
      </w:r>
      <w:r>
        <w:fldChar w:fldCharType="begin"/>
      </w:r>
      <w:r w:rsidR="00A56950">
        <w:instrText xml:space="preserve"> ADDIN EN.CITE &lt;EndNote&gt;&lt;Cite&gt;&lt;Author&gt;Bonet&lt;/Author&gt;&lt;Year&gt;1997&lt;/Year&gt;&lt;RecNum&gt;21&lt;/RecNum&gt;&lt;DisplayText&gt;[1]&lt;/DisplayText&gt;&lt;record&gt;&lt;rec-number&gt;21&lt;/rec-number&gt;&lt;foreign-keys&gt;&lt;key app="EN" db-id="xxf0rdw27fzf0ie5dv9xdazn9pr5svpwws09"&gt;21&lt;/key&gt;&lt;/foreign-keys&gt;&lt;ref-type name="Book"&gt;6&lt;/ref-type&gt;&lt;contributors&gt;&lt;authors&gt;&lt;author&gt;Javier Bonet&lt;/author&gt;&lt;author&gt;Richard D. Wood&lt;/author&gt;&lt;/authors&gt;&lt;/contributors&gt;&lt;titles&gt;&lt;title&gt;Nonlinear continuum mechanics for finite element analysis&lt;/title&gt;&lt;/titles&gt;&lt;dates&gt;&lt;year&gt;1997&lt;/year&gt;&lt;/dates&gt;&lt;publisher&gt;Cambridge University Press&lt;/publisher&gt;&lt;isbn&gt;0-521-57272-X&lt;/isbn&gt;&lt;urls&gt;&lt;/urls&gt;&lt;/record&gt;&lt;/Cite&gt;&lt;/EndNote&gt;</w:instrText>
      </w:r>
      <w:r>
        <w:fldChar w:fldCharType="separate"/>
      </w:r>
      <w:r w:rsidR="00A56950">
        <w:rPr>
          <w:noProof/>
        </w:rPr>
        <w:t>[</w:t>
      </w:r>
      <w:hyperlink w:anchor="_ENREF_1" w:tooltip="Bonet, 1997 #21" w:history="1">
        <w:r w:rsidR="00A56950">
          <w:rPr>
            <w:noProof/>
          </w:rPr>
          <w:t>1</w:t>
        </w:r>
      </w:hyperlink>
      <w:r w:rsidR="00A56950">
        <w:rPr>
          <w:noProof/>
        </w:rPr>
        <w:t>]</w:t>
      </w:r>
      <w:r>
        <w:fldChar w:fldCharType="end"/>
      </w:r>
      <w:r>
        <w:t>:</w:t>
      </w:r>
    </w:p>
    <w:p w14:paraId="2023BE97" w14:textId="77777777" w:rsidR="004F6FB0" w:rsidRDefault="004F6FB0" w:rsidP="004F6FB0">
      <w:pPr>
        <w:pStyle w:val="MTDisplayEquation"/>
      </w:pPr>
      <w:r>
        <w:tab/>
      </w:r>
      <w:r w:rsidR="00D85C52" w:rsidRPr="00D85C52">
        <w:rPr>
          <w:position w:val="-24"/>
        </w:rPr>
        <w:object w:dxaOrig="3260" w:dyaOrig="620" w14:anchorId="7274DFEF">
          <v:shape id="_x0000_i2171" type="#_x0000_t75" style="width:162.55pt;height:30.65pt" o:ole="">
            <v:imagedata r:id="rId2339" o:title=""/>
          </v:shape>
          <o:OLEObject Type="Embed" ProgID="Equation.DSMT4" ShapeID="_x0000_i2171" DrawAspect="Content" ObjectID="_1350756767" r:id="rId2340"/>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22" w:author="Gerard" w:date="2014-08-27T22:48:00Z">
          <w:r w:rsidR="008D52AD">
            <w:rPr>
              <w:noProof/>
            </w:rPr>
            <w:instrText>21</w:instrText>
          </w:r>
        </w:ins>
        <w:del w:id="323" w:author="Gerard" w:date="2014-08-27T22:18:00Z">
          <w:r w:rsidR="00567B45" w:rsidDel="00195BE3">
            <w:rPr>
              <w:noProof/>
            </w:rPr>
            <w:delInstrText>17</w:delInstrText>
          </w:r>
        </w:del>
      </w:fldSimple>
      <w:r>
        <w:instrText>)</w:instrText>
      </w:r>
      <w:r>
        <w:fldChar w:fldCharType="end"/>
      </w:r>
    </w:p>
    <w:p w14:paraId="165360A1" w14:textId="77777777" w:rsidR="008C7882" w:rsidRDefault="008C7882" w:rsidP="008C7882">
      <w:pPr>
        <w:pStyle w:val="MTDisplayEquation"/>
      </w:pPr>
      <w:r>
        <w:t xml:space="preserve">The parameters </w:t>
      </w:r>
      <w:r w:rsidR="00D85C52" w:rsidRPr="00D85C52">
        <w:rPr>
          <w:position w:val="-10"/>
        </w:rPr>
        <w:object w:dxaOrig="240" w:dyaOrig="260" w14:anchorId="08BFCD23">
          <v:shape id="_x0000_i2172" type="#_x0000_t75" style="width:12.1pt;height:12.1pt" o:ole="">
            <v:imagedata r:id="rId2341" o:title=""/>
          </v:shape>
          <o:OLEObject Type="Embed" ProgID="Equation.DSMT4" ShapeID="_x0000_i2172" DrawAspect="Content" ObjectID="_1350756768" r:id="rId2342"/>
        </w:object>
      </w:r>
      <w:r>
        <w:t xml:space="preserve"> and </w:t>
      </w:r>
      <w:r w:rsidR="00D85C52" w:rsidRPr="00D85C52">
        <w:rPr>
          <w:position w:val="-6"/>
        </w:rPr>
        <w:object w:dxaOrig="220" w:dyaOrig="279" w14:anchorId="412D6E30">
          <v:shape id="_x0000_i2173" type="#_x0000_t75" style="width:10.7pt;height:14.25pt" o:ole="">
            <v:imagedata r:id="rId2343" o:title=""/>
          </v:shape>
          <o:OLEObject Type="Embed" ProgID="Equation.DSMT4" ShapeID="_x0000_i2173" DrawAspect="Content" ObjectID="_1350756769" r:id="rId2344"/>
        </w:object>
      </w:r>
      <w:r>
        <w:t xml:space="preserve"> are the Lamé parameters from linear elasticity. This model reduces to the isotropic linear elastic model for small strains and rotations.</w:t>
      </w:r>
    </w:p>
    <w:p w14:paraId="17AEB5B1" w14:textId="77777777" w:rsidR="003A422F" w:rsidRDefault="003A422F" w:rsidP="008F4203"/>
    <w:p w14:paraId="247CF96E" w14:textId="77777777" w:rsidR="003A422F" w:rsidRDefault="003A422F" w:rsidP="008F4203">
      <w:r>
        <w:t>The Cauchy stress is given by,</w:t>
      </w:r>
    </w:p>
    <w:p w14:paraId="6979B84A" w14:textId="77777777" w:rsidR="003A422F" w:rsidRPr="003A422F" w:rsidRDefault="003A422F" w:rsidP="003A422F">
      <w:pPr>
        <w:pStyle w:val="MTDisplayEquation"/>
      </w:pPr>
      <w:r>
        <w:tab/>
      </w:r>
      <w:r w:rsidR="00D85C52" w:rsidRPr="00D85C52">
        <w:rPr>
          <w:position w:val="-24"/>
        </w:rPr>
        <w:object w:dxaOrig="2420" w:dyaOrig="620" w14:anchorId="06E9034E">
          <v:shape id="_x0000_i2174" type="#_x0000_t75" style="width:120.5pt;height:30.65pt" o:ole="">
            <v:imagedata r:id="rId2345" o:title=""/>
          </v:shape>
          <o:OLEObject Type="Embed" ProgID="Equation.DSMT4" ShapeID="_x0000_i2174" DrawAspect="Content" ObjectID="_1350756770" r:id="rId2346"/>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24" w:author="Gerard" w:date="2014-08-27T22:48:00Z">
          <w:r w:rsidR="008D52AD">
            <w:rPr>
              <w:noProof/>
            </w:rPr>
            <w:instrText>22</w:instrText>
          </w:r>
        </w:ins>
        <w:del w:id="325" w:author="Gerard" w:date="2014-08-27T22:18:00Z">
          <w:r w:rsidR="00567B45" w:rsidDel="00195BE3">
            <w:rPr>
              <w:noProof/>
            </w:rPr>
            <w:delInstrText>18</w:delInstrText>
          </w:r>
        </w:del>
      </w:fldSimple>
      <w:r>
        <w:instrText>)</w:instrText>
      </w:r>
      <w:r>
        <w:fldChar w:fldCharType="end"/>
      </w:r>
    </w:p>
    <w:p w14:paraId="7D9FEC16" w14:textId="77777777" w:rsidR="00A12EF4" w:rsidRDefault="00A12EF4" w:rsidP="008C7882"/>
    <w:p w14:paraId="7B30F5D5" w14:textId="77777777" w:rsidR="008C7882" w:rsidRDefault="003A422F" w:rsidP="008C7882">
      <w:proofErr w:type="gramStart"/>
      <w:r>
        <w:t>and</w:t>
      </w:r>
      <w:proofErr w:type="gramEnd"/>
      <w:r>
        <w:t xml:space="preserve"> the spatial elasticity tensor</w:t>
      </w:r>
      <w:r w:rsidR="00A12EF4">
        <w:t xml:space="preserve"> </w:t>
      </w:r>
      <w:r w:rsidR="009F1978">
        <w:t xml:space="preserve">is given </w:t>
      </w:r>
      <w:r>
        <w:t>by,</w:t>
      </w:r>
    </w:p>
    <w:p w14:paraId="2053F7AC" w14:textId="77777777" w:rsidR="003A422F" w:rsidRDefault="003A422F" w:rsidP="008C7882"/>
    <w:p w14:paraId="50514EBC" w14:textId="77777777" w:rsidR="003A422F" w:rsidRDefault="00246FDD" w:rsidP="00246FDD">
      <w:pPr>
        <w:pStyle w:val="MTDisplayEquation"/>
      </w:pPr>
      <w:r>
        <w:tab/>
      </w:r>
      <w:r w:rsidR="00A447B3" w:rsidRPr="00D85C52">
        <w:rPr>
          <w:position w:val="-24"/>
        </w:rPr>
        <w:object w:dxaOrig="3060" w:dyaOrig="660" w14:anchorId="34306EF9">
          <v:shape id="_x0000_i2175" type="#_x0000_t75" style="width:152.55pt;height:32.8pt" o:ole="">
            <v:imagedata r:id="rId2347" o:title=""/>
          </v:shape>
          <o:OLEObject Type="Embed" ProgID="Equation.DSMT4" ShapeID="_x0000_i2175" DrawAspect="Content" ObjectID="_1350756771" r:id="rId2348"/>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26" w:author="Gerard" w:date="2014-08-27T22:48:00Z">
          <w:r w:rsidR="008D52AD">
            <w:rPr>
              <w:noProof/>
            </w:rPr>
            <w:instrText>23</w:instrText>
          </w:r>
        </w:ins>
        <w:del w:id="327" w:author="Gerard" w:date="2014-08-27T22:18:00Z">
          <w:r w:rsidR="00567B45" w:rsidDel="00195BE3">
            <w:rPr>
              <w:noProof/>
            </w:rPr>
            <w:delInstrText>19</w:delInstrText>
          </w:r>
        </w:del>
      </w:fldSimple>
      <w:r>
        <w:instrText>)</w:instrText>
      </w:r>
      <w:r>
        <w:fldChar w:fldCharType="end"/>
      </w:r>
    </w:p>
    <w:p w14:paraId="5A46668D" w14:textId="77777777" w:rsidR="008C7882" w:rsidRPr="002A1AE5" w:rsidRDefault="008C7882" w:rsidP="008C7882">
      <w:r>
        <w:t xml:space="preserve">The neo-Hookean material is an extension of Hooke’s law for the case of large deformations. It is useable for </w:t>
      </w:r>
      <w:r w:rsidR="00A574BE">
        <w:t xml:space="preserve">certain </w:t>
      </w:r>
      <w:r>
        <w:t xml:space="preserve">plastics and rubber-like substances. A generalization of this model is the Mooney-Rivlin material, which is often used to describe the elastic response of biological tissue. </w:t>
      </w:r>
    </w:p>
    <w:p w14:paraId="59D90A69" w14:textId="77777777" w:rsidR="008C7882" w:rsidRPr="004C73D4" w:rsidRDefault="008C7882" w:rsidP="008C7882"/>
    <w:p w14:paraId="76713A27" w14:textId="77777777" w:rsidR="008C7882" w:rsidRDefault="008C7882" w:rsidP="008C7882">
      <w:r>
        <w:t>In FEBio t</w:t>
      </w:r>
      <w:r w:rsidRPr="008234BB">
        <w:t xml:space="preserve">his </w:t>
      </w:r>
      <w:r>
        <w:t xml:space="preserve">constitutive </w:t>
      </w:r>
      <w:r w:rsidRPr="008234BB">
        <w:t>model uses a standard displacement-based element formulation</w:t>
      </w:r>
      <w:r>
        <w:t xml:space="preserve"> </w:t>
      </w:r>
      <w:proofErr w:type="gramStart"/>
      <w:r>
        <w:t>and a "</w:t>
      </w:r>
      <w:proofErr w:type="gramEnd"/>
      <w:r>
        <w:t>coupled" strain energy</w:t>
      </w:r>
      <w:r w:rsidRPr="008234BB">
        <w:t xml:space="preserve">, so care must be taken when modeling materials with nearly-incompressible material behavior to avoid element locking.  </w:t>
      </w:r>
    </w:p>
    <w:p w14:paraId="70D0EC77" w14:textId="77777777" w:rsidR="00C5691A" w:rsidRDefault="00C5691A" w:rsidP="008F4203">
      <w:pPr>
        <w:pStyle w:val="Heading3"/>
      </w:pPr>
      <w:bookmarkStart w:id="328" w:name="_Toc387680179"/>
      <w:r>
        <w:t>Ogden Unconstrained</w:t>
      </w:r>
      <w:bookmarkEnd w:id="328"/>
    </w:p>
    <w:p w14:paraId="1A0C8CA4" w14:textId="77777777" w:rsidR="00C5691A" w:rsidRDefault="00C5691A" w:rsidP="00C5691A">
      <w:r>
        <w:t>The Ogden unconstrained material is defined using the following hyperelastic strain energy function:</w:t>
      </w:r>
    </w:p>
    <w:p w14:paraId="6E7C2958" w14:textId="77777777" w:rsidR="00C5691A" w:rsidRDefault="00C5691A" w:rsidP="00C5691A">
      <w:pPr>
        <w:pStyle w:val="MTDisplayEquation"/>
      </w:pPr>
      <w:r>
        <w:tab/>
      </w:r>
      <w:r w:rsidR="00D85C52" w:rsidRPr="00D85C52">
        <w:rPr>
          <w:position w:val="-30"/>
        </w:rPr>
        <w:object w:dxaOrig="6380" w:dyaOrig="700" w14:anchorId="411E23AB">
          <v:shape id="_x0000_i2176" type="#_x0000_t75" style="width:318.65pt;height:35.65pt" o:ole="">
            <v:imagedata r:id="rId2349" o:title=""/>
          </v:shape>
          <o:OLEObject Type="Embed" ProgID="Equation.DSMT4" ShapeID="_x0000_i2176" DrawAspect="Content" ObjectID="_1350756772" r:id="rId235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29" w:author="Gerard" w:date="2014-08-27T22:48:00Z">
          <w:r w:rsidR="008D52AD">
            <w:rPr>
              <w:noProof/>
            </w:rPr>
            <w:instrText>24</w:instrText>
          </w:r>
        </w:ins>
        <w:del w:id="330" w:author="Gerard" w:date="2014-08-27T22:18:00Z">
          <w:r w:rsidR="00567B45" w:rsidDel="00195BE3">
            <w:rPr>
              <w:noProof/>
            </w:rPr>
            <w:delInstrText>20</w:delInstrText>
          </w:r>
        </w:del>
      </w:fldSimple>
      <w:r>
        <w:instrText>)</w:instrText>
      </w:r>
      <w:r>
        <w:fldChar w:fldCharType="end"/>
      </w:r>
    </w:p>
    <w:p w14:paraId="2C4B16E5" w14:textId="77777777" w:rsidR="00C5691A" w:rsidRDefault="00C5691A" w:rsidP="00C5691A">
      <w:r>
        <w:t xml:space="preserve">Here, </w:t>
      </w:r>
      <w:r w:rsidR="00D85C52" w:rsidRPr="00D85C52">
        <w:rPr>
          <w:position w:val="-12"/>
        </w:rPr>
        <w:object w:dxaOrig="240" w:dyaOrig="360" w14:anchorId="3C4B2F76">
          <v:shape id="_x0000_i2177" type="#_x0000_t75" style="width:12.1pt;height:18.55pt" o:ole="">
            <v:imagedata r:id="rId2351" o:title=""/>
          </v:shape>
          <o:OLEObject Type="Embed" ProgID="Equation.DSMT4" ShapeID="_x0000_i2177" DrawAspect="Content" ObjectID="_1350756773" r:id="rId2352"/>
        </w:object>
      </w:r>
      <w:r w:rsidR="00863541">
        <w:t xml:space="preserve"> </w:t>
      </w:r>
      <w:r>
        <w:t xml:space="preserve">are the principal stretches and </w:t>
      </w:r>
      <w:r w:rsidR="00D85C52" w:rsidRPr="00D85C52">
        <w:rPr>
          <w:position w:val="-14"/>
        </w:rPr>
        <w:object w:dxaOrig="279" w:dyaOrig="380" w14:anchorId="2B68A1A1">
          <v:shape id="_x0000_i2178" type="#_x0000_t75" style="width:14.25pt;height:18.55pt" o:ole="">
            <v:imagedata r:id="rId2353" o:title=""/>
          </v:shape>
          <o:OLEObject Type="Embed" ProgID="Equation.DSMT4" ShapeID="_x0000_i2178" DrawAspect="Content" ObjectID="_1350756774" r:id="rId2354"/>
        </w:object>
      </w:r>
      <w:r>
        <w:t xml:space="preserve">, </w:t>
      </w:r>
      <w:r w:rsidR="00D85C52" w:rsidRPr="00D85C52">
        <w:rPr>
          <w:position w:val="-12"/>
        </w:rPr>
        <w:object w:dxaOrig="260" w:dyaOrig="360" w14:anchorId="680D5635">
          <v:shape id="_x0000_i2179" type="#_x0000_t75" style="width:12.1pt;height:18.55pt" o:ole="">
            <v:imagedata r:id="rId2355" o:title=""/>
          </v:shape>
          <o:OLEObject Type="Embed" ProgID="Equation.DSMT4" ShapeID="_x0000_i2179" DrawAspect="Content" ObjectID="_1350756775" r:id="rId2356"/>
        </w:object>
      </w:r>
      <w:r>
        <w:t xml:space="preserve">and </w:t>
      </w:r>
      <w:r w:rsidR="00D85C52" w:rsidRPr="00D85C52">
        <w:rPr>
          <w:position w:val="-12"/>
        </w:rPr>
        <w:object w:dxaOrig="320" w:dyaOrig="360" w14:anchorId="62B11C59">
          <v:shape id="_x0000_i2180" type="#_x0000_t75" style="width:16.4pt;height:18.55pt" o:ole="">
            <v:imagedata r:id="rId2357" o:title=""/>
          </v:shape>
          <o:OLEObject Type="Embed" ProgID="Equation.DSMT4" ShapeID="_x0000_i2180" DrawAspect="Content" ObjectID="_1350756776" r:id="rId2358"/>
        </w:object>
      </w:r>
      <w:r>
        <w:t xml:space="preserve"> are material parameters.</w:t>
      </w:r>
    </w:p>
    <w:p w14:paraId="57BA27D5" w14:textId="77777777" w:rsidR="00C5691A" w:rsidRDefault="00C5691A" w:rsidP="00C5691A"/>
    <w:p w14:paraId="1B96EBA6" w14:textId="77777777" w:rsidR="00C5691A" w:rsidRDefault="00C5691A" w:rsidP="00C5691A">
      <w:r>
        <w:t xml:space="preserve">The Cauchy stress tensor for this material may be obtained using the general formula for isotropic elasticity in principal directions given in </w:t>
      </w:r>
      <w:r>
        <w:fldChar w:fldCharType="begin"/>
      </w:r>
      <w:r>
        <w:instrText xml:space="preserve"> GOTOBUTTON ZEqnNum891122  \* MERGEFORMAT </w:instrText>
      </w:r>
      <w:fldSimple w:instr=" REF ZEqnNum891122 \! \* MERGEFORMAT ">
        <w:ins w:id="331" w:author="Gerard" w:date="2014-08-27T22:48:00Z">
          <w:r w:rsidR="008D52AD" w:rsidRPr="00C1257B">
            <w:instrText>(</w:instrText>
          </w:r>
          <w:r w:rsidR="008D52AD">
            <w:instrText>2</w:instrText>
          </w:r>
          <w:r w:rsidR="008D52AD" w:rsidRPr="00C1257B">
            <w:instrText>.</w:instrText>
          </w:r>
          <w:r w:rsidR="008D52AD">
            <w:instrText>74</w:instrText>
          </w:r>
          <w:r w:rsidR="008D52AD" w:rsidRPr="00C1257B">
            <w:instrText>)</w:instrText>
          </w:r>
        </w:ins>
        <w:ins w:id="332" w:author="Kingsley" w:date="2014-05-24T14:28:00Z">
          <w:del w:id="333" w:author="Gerard" w:date="2014-08-27T22:18:00Z">
            <w:r w:rsidR="00567B45" w:rsidRPr="00C1257B" w:rsidDel="00195BE3">
              <w:delInstrText>(</w:delInstrText>
            </w:r>
            <w:r w:rsidR="00567B45" w:rsidDel="00195BE3">
              <w:delInstrText>2</w:delInstrText>
            </w:r>
            <w:r w:rsidR="00567B45" w:rsidRPr="00C1257B" w:rsidDel="00195BE3">
              <w:delInstrText>.</w:delInstrText>
            </w:r>
            <w:r w:rsidR="00567B45" w:rsidDel="00195BE3">
              <w:delInstrText>74</w:delInstrText>
            </w:r>
            <w:r w:rsidR="00567B45" w:rsidRPr="00C1257B" w:rsidDel="00195BE3">
              <w:delInstrText>)</w:delInstrText>
            </w:r>
          </w:del>
        </w:ins>
        <w:del w:id="334" w:author="Gerard" w:date="2014-08-27T22:18:00Z">
          <w:r w:rsidR="004F1C97" w:rsidRPr="00C1257B" w:rsidDel="00195BE3">
            <w:delInstrText>(</w:delInstrText>
          </w:r>
          <w:r w:rsidR="004F1C97" w:rsidDel="00195BE3">
            <w:delInstrText>2</w:delInstrText>
          </w:r>
          <w:r w:rsidR="004F1C97" w:rsidRPr="00C1257B" w:rsidDel="00195BE3">
            <w:delInstrText>.</w:delInstrText>
          </w:r>
          <w:r w:rsidR="004F1C97" w:rsidDel="00195BE3">
            <w:delInstrText>74</w:delInstrText>
          </w:r>
          <w:r w:rsidR="004F1C97" w:rsidRPr="00C1257B" w:rsidDel="00195BE3">
            <w:delInstrText>)</w:delInstrText>
          </w:r>
        </w:del>
      </w:fldSimple>
      <w:r>
        <w:fldChar w:fldCharType="end"/>
      </w:r>
      <w:r>
        <w:t>, with</w:t>
      </w:r>
    </w:p>
    <w:p w14:paraId="07DB0DE9" w14:textId="77777777" w:rsidR="00C5691A" w:rsidRDefault="00C5691A" w:rsidP="00C5691A">
      <w:pPr>
        <w:pStyle w:val="MTDisplayEquation"/>
      </w:pPr>
      <w:r>
        <w:tab/>
      </w:r>
      <w:r w:rsidR="00D85C52" w:rsidRPr="00D85C52">
        <w:rPr>
          <w:position w:val="-30"/>
        </w:rPr>
        <w:object w:dxaOrig="3260" w:dyaOrig="700" w14:anchorId="3F996E27">
          <v:shape id="_x0000_i2181" type="#_x0000_t75" style="width:162.55pt;height:35.65pt" o:ole="">
            <v:imagedata r:id="rId2359" o:title=""/>
          </v:shape>
          <o:OLEObject Type="Embed" ProgID="Equation.DSMT4" ShapeID="_x0000_i2181" DrawAspect="Content" ObjectID="_1350756777" r:id="rId236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35" w:author="Gerard" w:date="2014-08-27T22:48:00Z">
          <w:r w:rsidR="008D52AD">
            <w:rPr>
              <w:noProof/>
            </w:rPr>
            <w:instrText>25</w:instrText>
          </w:r>
        </w:ins>
        <w:del w:id="336" w:author="Gerard" w:date="2014-08-27T22:18:00Z">
          <w:r w:rsidR="00567B45" w:rsidDel="00195BE3">
            <w:rPr>
              <w:noProof/>
            </w:rPr>
            <w:delInstrText>21</w:delInstrText>
          </w:r>
        </w:del>
      </w:fldSimple>
      <w:r>
        <w:instrText>)</w:instrText>
      </w:r>
      <w:r>
        <w:fldChar w:fldCharType="end"/>
      </w:r>
    </w:p>
    <w:p w14:paraId="79B14582" w14:textId="77777777" w:rsidR="00C5691A" w:rsidRPr="00927C02" w:rsidRDefault="00C5691A" w:rsidP="00C5691A">
      <w:r w:rsidRPr="00927C02">
        <w:t>Similarly, the spatial elasticity tensor is given by</w:t>
      </w:r>
    </w:p>
    <w:p w14:paraId="20C49054" w14:textId="77777777" w:rsidR="00C5691A" w:rsidRPr="00927C02" w:rsidRDefault="00C5691A" w:rsidP="00C5691A">
      <w:pPr>
        <w:pStyle w:val="MTDisplayEquation"/>
      </w:pPr>
      <w:r w:rsidRPr="00927C02">
        <w:lastRenderedPageBreak/>
        <w:tab/>
      </w:r>
      <w:r w:rsidR="002358BD" w:rsidRPr="00D85C52">
        <w:rPr>
          <w:position w:val="-110"/>
        </w:rPr>
        <w:object w:dxaOrig="4620" w:dyaOrig="2280" w14:anchorId="7C23B69D">
          <v:shape id="_x0000_i2182" type="#_x0000_t75" style="width:230.25pt;height:114.75pt" o:ole="">
            <v:imagedata r:id="rId2361" o:title=""/>
          </v:shape>
          <o:OLEObject Type="Embed" ProgID="Equation.DSMT4" ShapeID="_x0000_i2182" DrawAspect="Content" ObjectID="_1350756778" r:id="rId2362"/>
        </w:objec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8D52AD">
          <w:rPr>
            <w:noProof/>
          </w:rPr>
          <w:instrText>5</w:instrText>
        </w:r>
      </w:fldSimple>
      <w:r w:rsidRPr="00927C02">
        <w:instrText>.</w:instrText>
      </w:r>
      <w:fldSimple w:instr=" SEQ MTEqn \c \* Arabic \* MERGEFORMAT ">
        <w:ins w:id="337" w:author="Gerard" w:date="2014-08-27T22:48:00Z">
          <w:r w:rsidR="008D52AD">
            <w:rPr>
              <w:noProof/>
            </w:rPr>
            <w:instrText>26</w:instrText>
          </w:r>
        </w:ins>
        <w:del w:id="338" w:author="Gerard" w:date="2014-08-27T22:18:00Z">
          <w:r w:rsidR="00567B45" w:rsidDel="00195BE3">
            <w:rPr>
              <w:noProof/>
            </w:rPr>
            <w:delInstrText>22</w:delInstrText>
          </w:r>
        </w:del>
      </w:fldSimple>
      <w:r w:rsidRPr="00927C02">
        <w:instrText>)</w:instrText>
      </w:r>
      <w:r w:rsidRPr="00927C02">
        <w:fldChar w:fldCharType="end"/>
      </w:r>
    </w:p>
    <w:p w14:paraId="2FE1A2FC" w14:textId="77777777" w:rsidR="00C5691A" w:rsidRPr="00927C02" w:rsidRDefault="00C5691A" w:rsidP="00C5691A">
      <w:proofErr w:type="gramStart"/>
      <w:r w:rsidRPr="00927C02">
        <w:t>where</w:t>
      </w:r>
      <w:proofErr w:type="gramEnd"/>
      <w:r w:rsidRPr="00927C02">
        <w:t xml:space="preserve"> </w:t>
      </w:r>
      <w:r w:rsidR="00D85C52" w:rsidRPr="00D85C52">
        <w:rPr>
          <w:position w:val="-12"/>
        </w:rPr>
        <w:object w:dxaOrig="1140" w:dyaOrig="360" w14:anchorId="0121AD2F">
          <v:shape id="_x0000_i2183" type="#_x0000_t75" style="width:57.05pt;height:18.55pt" o:ole="">
            <v:imagedata r:id="rId2363" o:title=""/>
          </v:shape>
          <o:OLEObject Type="Embed" ProgID="Equation.DSMT4" ShapeID="_x0000_i2183" DrawAspect="Content" ObjectID="_1350756779" r:id="rId2364"/>
        </w:object>
      </w:r>
      <w:r w:rsidRPr="00927C02">
        <w:t xml:space="preserve"> and </w:t>
      </w:r>
      <w:r w:rsidR="00D85C52" w:rsidRPr="00D85C52">
        <w:rPr>
          <w:position w:val="-12"/>
        </w:rPr>
        <w:object w:dxaOrig="260" w:dyaOrig="360" w14:anchorId="03FD9934">
          <v:shape id="_x0000_i2184" type="#_x0000_t75" style="width:12.1pt;height:18.55pt" o:ole="">
            <v:imagedata r:id="rId2365" o:title=""/>
          </v:shape>
          <o:OLEObject Type="Embed" ProgID="Equation.DSMT4" ShapeID="_x0000_i2184" DrawAspect="Content" ObjectID="_1350756780" r:id="rId2366"/>
        </w:object>
      </w:r>
      <w:r w:rsidRPr="00927C02">
        <w:t xml:space="preserve"> are the eigenvectors of </w:t>
      </w:r>
      <w:r w:rsidR="00D85C52" w:rsidRPr="00D85C52">
        <w:rPr>
          <w:position w:val="-6"/>
        </w:rPr>
        <w:object w:dxaOrig="200" w:dyaOrig="279" w14:anchorId="32EB0B0D">
          <v:shape id="_x0000_i2185" type="#_x0000_t75" style="width:10pt;height:14.25pt" o:ole="">
            <v:imagedata r:id="rId2367" o:title=""/>
          </v:shape>
          <o:OLEObject Type="Embed" ProgID="Equation.DSMT4" ShapeID="_x0000_i2185" DrawAspect="Content" ObjectID="_1350756781" r:id="rId2368"/>
        </w:object>
      </w:r>
      <w:r w:rsidRPr="00927C02">
        <w:t>.  In the limit when eigenvalues coincide,</w:t>
      </w:r>
    </w:p>
    <w:p w14:paraId="7E36676C" w14:textId="77777777" w:rsidR="00C5691A" w:rsidRPr="00927C02" w:rsidRDefault="00C5691A" w:rsidP="00C5691A">
      <w:pPr>
        <w:pStyle w:val="MTDisplayEquation"/>
      </w:pPr>
      <w:r w:rsidRPr="00927C02">
        <w:tab/>
      </w:r>
      <w:r w:rsidR="00D85C52" w:rsidRPr="00D85C52">
        <w:rPr>
          <w:position w:val="-32"/>
        </w:rPr>
        <w:object w:dxaOrig="5840" w:dyaOrig="760" w14:anchorId="7E13C8AB">
          <v:shape id="_x0000_i2186" type="#_x0000_t75" style="width:291.55pt;height:37.8pt" o:ole="">
            <v:imagedata r:id="rId2369" o:title=""/>
          </v:shape>
          <o:OLEObject Type="Embed" ProgID="Equation.DSMT4" ShapeID="_x0000_i2186" DrawAspect="Content" ObjectID="_1350756782" r:id="rId2370"/>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8D52AD">
          <w:rPr>
            <w:noProof/>
          </w:rPr>
          <w:instrText>5</w:instrText>
        </w:r>
      </w:fldSimple>
      <w:r w:rsidRPr="00927C02">
        <w:instrText>.</w:instrText>
      </w:r>
      <w:fldSimple w:instr=" SEQ MTEqn \c \* Arabic \* MERGEFORMAT ">
        <w:ins w:id="339" w:author="Gerard" w:date="2014-08-27T22:48:00Z">
          <w:r w:rsidR="008D52AD">
            <w:rPr>
              <w:noProof/>
            </w:rPr>
            <w:instrText>27</w:instrText>
          </w:r>
        </w:ins>
        <w:del w:id="340" w:author="Gerard" w:date="2014-08-27T22:18:00Z">
          <w:r w:rsidR="00567B45" w:rsidDel="00195BE3">
            <w:rPr>
              <w:noProof/>
            </w:rPr>
            <w:delInstrText>23</w:delInstrText>
          </w:r>
        </w:del>
      </w:fldSimple>
      <w:r w:rsidRPr="00927C02">
        <w:instrText>)</w:instrText>
      </w:r>
      <w:r w:rsidRPr="00927C02">
        <w:fldChar w:fldCharType="end"/>
      </w:r>
    </w:p>
    <w:p w14:paraId="082A9E30" w14:textId="77777777" w:rsidR="00C5691A" w:rsidRPr="00927C02" w:rsidRDefault="000A0A53" w:rsidP="00C5691A">
      <w:r>
        <w:t xml:space="preserve">In the reference configuration, </w:t>
      </w:r>
      <w:r w:rsidR="00C5691A" w:rsidRPr="00927C02">
        <w:t>the elasticity tensor reduces to</w:t>
      </w:r>
    </w:p>
    <w:p w14:paraId="660345F7" w14:textId="77777777" w:rsidR="00C5691A" w:rsidRPr="00927C02" w:rsidRDefault="00C5691A" w:rsidP="00C5691A">
      <w:pPr>
        <w:pStyle w:val="MTDisplayEquation"/>
      </w:pPr>
      <w:r w:rsidRPr="00927C02">
        <w:tab/>
      </w:r>
      <w:r w:rsidR="00D85C52" w:rsidRPr="00D85C52">
        <w:rPr>
          <w:position w:val="-30"/>
        </w:rPr>
        <w:object w:dxaOrig="2820" w:dyaOrig="720" w14:anchorId="58064BF5">
          <v:shape id="_x0000_i2187" type="#_x0000_t75" style="width:141.85pt;height:36.35pt" o:ole="">
            <v:imagedata r:id="rId2371" o:title=""/>
          </v:shape>
          <o:OLEObject Type="Embed" ProgID="Equation.DSMT4" ShapeID="_x0000_i2187" DrawAspect="Content" ObjectID="_1350756783" r:id="rId2372"/>
        </w:object>
      </w:r>
      <w:r w:rsidRPr="00927C02">
        <w:t>,</w:t>
      </w:r>
      <w:r w:rsidRPr="00927C02">
        <w:tab/>
      </w:r>
      <w:r w:rsidRPr="00927C02">
        <w:fldChar w:fldCharType="begin"/>
      </w:r>
      <w:r w:rsidRPr="00927C02">
        <w:instrText xml:space="preserve"> MACROBUTTON MTPlaceRef \* MERGEFORMAT </w:instrText>
      </w:r>
      <w:fldSimple w:instr=" SEQ MTEqn \h \* MERGEFORMAT "/>
      <w:r w:rsidRPr="00927C02">
        <w:instrText>(</w:instrText>
      </w:r>
      <w:fldSimple w:instr=" SEQ MTSec \c \* Arabic \* MERGEFORMAT ">
        <w:r w:rsidR="008D52AD">
          <w:rPr>
            <w:noProof/>
          </w:rPr>
          <w:instrText>5</w:instrText>
        </w:r>
      </w:fldSimple>
      <w:r w:rsidRPr="00927C02">
        <w:instrText>.</w:instrText>
      </w:r>
      <w:fldSimple w:instr=" SEQ MTEqn \c \* Arabic \* MERGEFORMAT ">
        <w:ins w:id="341" w:author="Gerard" w:date="2014-08-27T22:48:00Z">
          <w:r w:rsidR="008D52AD">
            <w:rPr>
              <w:noProof/>
            </w:rPr>
            <w:instrText>28</w:instrText>
          </w:r>
        </w:ins>
        <w:del w:id="342" w:author="Gerard" w:date="2014-08-27T22:18:00Z">
          <w:r w:rsidR="00567B45" w:rsidDel="00195BE3">
            <w:rPr>
              <w:noProof/>
            </w:rPr>
            <w:delInstrText>24</w:delInstrText>
          </w:r>
        </w:del>
      </w:fldSimple>
      <w:r w:rsidRPr="00927C02">
        <w:instrText>)</w:instrText>
      </w:r>
      <w:r w:rsidRPr="00927C02">
        <w:fldChar w:fldCharType="end"/>
      </w:r>
    </w:p>
    <w:p w14:paraId="26A00D38" w14:textId="77777777" w:rsidR="00C5691A" w:rsidRDefault="00C5691A" w:rsidP="00C5691A">
      <w:proofErr w:type="gramStart"/>
      <w:r w:rsidRPr="00033649">
        <w:t>which</w:t>
      </w:r>
      <w:proofErr w:type="gramEnd"/>
      <w:r w:rsidRPr="00033649">
        <w:t xml:space="preserve"> has the form of Hooke’s law for infinitesimal isotropic elasticity (see Section </w:t>
      </w:r>
      <w:r w:rsidRPr="00033649">
        <w:fldChar w:fldCharType="begin"/>
      </w:r>
      <w:r w:rsidRPr="00033649">
        <w:instrText xml:space="preserve"> REF _Ref172102939 \r \h </w:instrText>
      </w:r>
      <w:r w:rsidRPr="00033649">
        <w:fldChar w:fldCharType="separate"/>
      </w:r>
      <w:r w:rsidR="008D52AD">
        <w:t>5.1</w:t>
      </w:r>
      <w:r w:rsidRPr="00033649">
        <w:fldChar w:fldCharType="end"/>
      </w:r>
      <w:r w:rsidRPr="00033649">
        <w:t xml:space="preserve">), with equivalent Lamé coefficients </w:t>
      </w:r>
      <w:r w:rsidR="00D85C52" w:rsidRPr="00D85C52">
        <w:rPr>
          <w:position w:val="-14"/>
        </w:rPr>
        <w:object w:dxaOrig="680" w:dyaOrig="380" w14:anchorId="049CD398">
          <v:shape id="_x0000_i2188" type="#_x0000_t75" style="width:34.2pt;height:18.55pt" o:ole="">
            <v:imagedata r:id="rId2373" o:title=""/>
          </v:shape>
          <o:OLEObject Type="Embed" ProgID="Equation.DSMT4" ShapeID="_x0000_i2188" DrawAspect="Content" ObjectID="_1350756784" r:id="rId2374"/>
        </w:object>
      </w:r>
      <w:r w:rsidRPr="00033649">
        <w:t xml:space="preserve"> and </w:t>
      </w:r>
      <w:r w:rsidR="00D85C52" w:rsidRPr="00D85C52">
        <w:rPr>
          <w:position w:val="-16"/>
        </w:rPr>
        <w:object w:dxaOrig="1320" w:dyaOrig="460" w14:anchorId="0F6E1CAD">
          <v:shape id="_x0000_i2189" type="#_x0000_t75" style="width:65.6pt;height:23.5pt" o:ole="">
            <v:imagedata r:id="rId2375" o:title=""/>
          </v:shape>
          <o:OLEObject Type="Embed" ProgID="Equation.DSMT4" ShapeID="_x0000_i2189" DrawAspect="Content" ObjectID="_1350756785" r:id="rId2376"/>
        </w:object>
      </w:r>
      <w:r w:rsidRPr="00033649">
        <w:t>.</w:t>
      </w:r>
    </w:p>
    <w:p w14:paraId="6527D3D1" w14:textId="77777777" w:rsidR="00122416" w:rsidRDefault="00122416" w:rsidP="00C5691A"/>
    <w:p w14:paraId="43F5D4CA" w14:textId="77777777" w:rsidR="00122416" w:rsidRDefault="00122416" w:rsidP="00122416">
      <w:pPr>
        <w:pStyle w:val="Heading3"/>
      </w:pPr>
      <w:bookmarkStart w:id="343" w:name="_Toc387680180"/>
      <w:r>
        <w:t>Holmes-Mow</w:t>
      </w:r>
      <w:bookmarkEnd w:id="343"/>
    </w:p>
    <w:p w14:paraId="48F11762" w14:textId="77777777" w:rsidR="00122416" w:rsidRDefault="00122416" w:rsidP="00122416">
      <w:r>
        <w:t>The coupled hyperelastic strain-energy function for this material is given by</w:t>
      </w:r>
      <w:r w:rsidR="007412C6">
        <w:t xml:space="preserve"> </w:t>
      </w:r>
      <w:r w:rsidR="007412C6">
        <w:fldChar w:fldCharType="begin"/>
      </w:r>
      <w:r w:rsidR="00A56950">
        <w:instrText xml:space="preserve"> ADDIN EN.CITE &lt;EndNote&gt;&lt;Cite&gt;&lt;Author&gt;Holmes&lt;/Author&gt;&lt;Year&gt;1990&lt;/Year&gt;&lt;RecNum&gt;41&lt;/RecNum&gt;&lt;DisplayText&gt;[34]&lt;/DisplayText&gt;&lt;record&gt;&lt;rec-number&gt;41&lt;/rec-number&gt;&lt;foreign-keys&gt;&lt;key app="EN" db-id="xxf0rdw27fzf0ie5dv9xdazn9pr5svpwws09"&gt;41&lt;/key&gt;&lt;/foreign-keys&gt;&lt;ref-type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7412C6">
        <w:fldChar w:fldCharType="separate"/>
      </w:r>
      <w:r w:rsidR="00A56950">
        <w:rPr>
          <w:noProof/>
        </w:rPr>
        <w:t>[</w:t>
      </w:r>
      <w:hyperlink w:anchor="_ENREF_34" w:tooltip="Holmes, 1990 #41" w:history="1">
        <w:r w:rsidR="00A56950">
          <w:rPr>
            <w:noProof/>
          </w:rPr>
          <w:t>34</w:t>
        </w:r>
      </w:hyperlink>
      <w:r w:rsidR="00A56950">
        <w:rPr>
          <w:noProof/>
        </w:rPr>
        <w:t>]</w:t>
      </w:r>
      <w:r w:rsidR="007412C6">
        <w:fldChar w:fldCharType="end"/>
      </w:r>
      <w:r>
        <w:t>,</w:t>
      </w:r>
    </w:p>
    <w:p w14:paraId="641AE7CF" w14:textId="77777777" w:rsidR="00122416" w:rsidRDefault="00122416" w:rsidP="00122416">
      <w:pPr>
        <w:pStyle w:val="MTDisplayEquation"/>
      </w:pPr>
      <w:r>
        <w:tab/>
      </w:r>
      <w:r w:rsidR="00D85C52" w:rsidRPr="00D85C52">
        <w:rPr>
          <w:position w:val="-24"/>
        </w:rPr>
        <w:object w:dxaOrig="2460" w:dyaOrig="620" w14:anchorId="0E4EE401">
          <v:shape id="_x0000_i2190" type="#_x0000_t75" style="width:123.35pt;height:30.65pt" o:ole="">
            <v:imagedata r:id="rId2377" o:title=""/>
          </v:shape>
          <o:OLEObject Type="Embed" ProgID="Equation.DSMT4" ShapeID="_x0000_i2190" DrawAspect="Content" ObjectID="_1350756786" r:id="rId2378"/>
        </w:object>
      </w:r>
      <w:r w:rsidR="000A0A53">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44" w:author="Gerard" w:date="2014-08-27T22:48:00Z">
          <w:r w:rsidR="008D52AD">
            <w:rPr>
              <w:noProof/>
            </w:rPr>
            <w:instrText>29</w:instrText>
          </w:r>
        </w:ins>
        <w:del w:id="345" w:author="Gerard" w:date="2014-08-27T22:18:00Z">
          <w:r w:rsidR="00567B45" w:rsidDel="00195BE3">
            <w:rPr>
              <w:noProof/>
            </w:rPr>
            <w:delInstrText>25</w:delInstrText>
          </w:r>
        </w:del>
      </w:fldSimple>
      <w:r>
        <w:instrText>)</w:instrText>
      </w:r>
      <w:r>
        <w:fldChar w:fldCharType="end"/>
      </w:r>
    </w:p>
    <w:p w14:paraId="773BEEE6" w14:textId="77777777" w:rsidR="00122416" w:rsidRDefault="00122416" w:rsidP="00122416">
      <w:proofErr w:type="gramStart"/>
      <w:r>
        <w:t>where</w:t>
      </w:r>
      <w:proofErr w:type="gramEnd"/>
      <w:r>
        <w:t xml:space="preserve"> </w:t>
      </w:r>
      <w:r w:rsidR="00D85C52" w:rsidRPr="00D85C52">
        <w:rPr>
          <w:position w:val="-12"/>
        </w:rPr>
        <w:object w:dxaOrig="220" w:dyaOrig="360" w14:anchorId="038DB4F6">
          <v:shape id="_x0000_i2191" type="#_x0000_t75" style="width:10.7pt;height:18.55pt" o:ole="">
            <v:imagedata r:id="rId2379" o:title=""/>
          </v:shape>
          <o:OLEObject Type="Embed" ProgID="Equation.DSMT4" ShapeID="_x0000_i2191" DrawAspect="Content" ObjectID="_1350756787" r:id="rId2380"/>
        </w:object>
      </w:r>
      <w:r>
        <w:t xml:space="preserve">and </w:t>
      </w:r>
      <w:r w:rsidR="00D85C52" w:rsidRPr="00D85C52">
        <w:rPr>
          <w:position w:val="-12"/>
        </w:rPr>
        <w:object w:dxaOrig="240" w:dyaOrig="360" w14:anchorId="6E63F67D">
          <v:shape id="_x0000_i2192" type="#_x0000_t75" style="width:12.1pt;height:18.55pt" o:ole="">
            <v:imagedata r:id="rId2381" o:title=""/>
          </v:shape>
          <o:OLEObject Type="Embed" ProgID="Equation.DSMT4" ShapeID="_x0000_i2192" DrawAspect="Content" ObjectID="_1350756788" r:id="rId2382"/>
        </w:object>
      </w:r>
      <w:r>
        <w:t xml:space="preserve">are the first and second invariants of the right Cauchy-Green tensor and </w:t>
      </w:r>
      <w:r>
        <w:rPr>
          <w:i/>
        </w:rPr>
        <w:t xml:space="preserve">J </w:t>
      </w:r>
      <w:r>
        <w:t>the jacobian of the deformation. Furthermore,</w:t>
      </w:r>
    </w:p>
    <w:p w14:paraId="5148F3AD" w14:textId="77777777" w:rsidR="00122416" w:rsidRDefault="00122416" w:rsidP="00122416"/>
    <w:p w14:paraId="76B91314" w14:textId="77777777" w:rsidR="00122416" w:rsidRDefault="00122416" w:rsidP="00122416">
      <w:pPr>
        <w:pStyle w:val="MTDisplayEquation"/>
      </w:pPr>
      <w:r>
        <w:tab/>
      </w:r>
      <w:r w:rsidR="00742950" w:rsidRPr="00D85C52">
        <w:rPr>
          <w:position w:val="-62"/>
        </w:rPr>
        <w:object w:dxaOrig="5679" w:dyaOrig="1359" w14:anchorId="0BF4114D">
          <v:shape id="_x0000_i2193" type="#_x0000_t75" style="width:283.7pt;height:68.45pt" o:ole="">
            <v:imagedata r:id="rId2383" o:title=""/>
          </v:shape>
          <o:OLEObject Type="Embed" ProgID="Equation.DSMT4" ShapeID="_x0000_i2193" DrawAspect="Content" ObjectID="_1350756789" r:id="rId238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46" w:author="Gerard" w:date="2014-08-27T22:48:00Z">
          <w:r w:rsidR="008D52AD">
            <w:rPr>
              <w:noProof/>
            </w:rPr>
            <w:instrText>30</w:instrText>
          </w:r>
        </w:ins>
        <w:del w:id="347" w:author="Gerard" w:date="2014-08-27T22:18:00Z">
          <w:r w:rsidR="00567B45" w:rsidDel="00195BE3">
            <w:rPr>
              <w:noProof/>
            </w:rPr>
            <w:delInstrText>26</w:delInstrText>
          </w:r>
        </w:del>
      </w:fldSimple>
      <w:r>
        <w:instrText>)</w:instrText>
      </w:r>
      <w:r>
        <w:fldChar w:fldCharType="end"/>
      </w:r>
    </w:p>
    <w:p w14:paraId="351DE14D" w14:textId="77777777" w:rsidR="00122416" w:rsidRDefault="00122416" w:rsidP="00122416">
      <w:proofErr w:type="gramStart"/>
      <w:r>
        <w:t>and</w:t>
      </w:r>
      <w:proofErr w:type="gramEnd"/>
      <w:r>
        <w:t xml:space="preserve"> </w:t>
      </w:r>
      <w:r w:rsidR="00D85C52" w:rsidRPr="00D85C52">
        <w:rPr>
          <w:position w:val="-6"/>
        </w:rPr>
        <w:object w:dxaOrig="220" w:dyaOrig="279" w14:anchorId="2D485C10">
          <v:shape id="_x0000_i2194" type="#_x0000_t75" style="width:10.7pt;height:14.25pt" o:ole="">
            <v:imagedata r:id="rId2385" o:title=""/>
          </v:shape>
          <o:OLEObject Type="Embed" ProgID="Equation.DSMT4" ShapeID="_x0000_i2194" DrawAspect="Content" ObjectID="_1350756790" r:id="rId2386"/>
        </w:object>
      </w:r>
      <w:r>
        <w:t xml:space="preserve">and </w:t>
      </w:r>
      <w:r w:rsidR="00D85C52" w:rsidRPr="00D85C52">
        <w:rPr>
          <w:position w:val="-10"/>
        </w:rPr>
        <w:object w:dxaOrig="240" w:dyaOrig="260" w14:anchorId="4C00A848">
          <v:shape id="_x0000_i2195" type="#_x0000_t75" style="width:12.1pt;height:12.1pt" o:ole="">
            <v:imagedata r:id="rId2387" o:title=""/>
          </v:shape>
          <o:OLEObject Type="Embed" ProgID="Equation.DSMT4" ShapeID="_x0000_i2195" DrawAspect="Content" ObjectID="_1350756791" r:id="rId2388"/>
        </w:object>
      </w:r>
      <w:r w:rsidR="0055288F">
        <w:t xml:space="preserve"> </w:t>
      </w:r>
      <w:r>
        <w:t>are the Lamé parameters.</w:t>
      </w:r>
      <w:r w:rsidR="0055288F">
        <w:t xml:space="preserve"> The corresponding Cauchy stress tensor is</w:t>
      </w:r>
    </w:p>
    <w:p w14:paraId="56590457" w14:textId="77777777" w:rsidR="0055288F" w:rsidRDefault="0055288F" w:rsidP="0051289D">
      <w:pPr>
        <w:pStyle w:val="MTDisplayEquation"/>
      </w:pPr>
      <w:r>
        <w:tab/>
      </w:r>
      <w:r w:rsidR="00D85C52" w:rsidRPr="00D85C52">
        <w:rPr>
          <w:position w:val="-24"/>
        </w:rPr>
        <w:object w:dxaOrig="4740" w:dyaOrig="620" w14:anchorId="50449D29">
          <v:shape id="_x0000_i2196" type="#_x0000_t75" style="width:237.4pt;height:30.65pt" o:ole="">
            <v:imagedata r:id="rId2389" o:title=""/>
          </v:shape>
          <o:OLEObject Type="Embed" ProgID="Equation.DSMT4" ShapeID="_x0000_i2196" DrawAspect="Content" ObjectID="_1350756792" r:id="rId239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48" w:author="Gerard" w:date="2014-08-27T22:48:00Z">
          <w:r w:rsidR="008D52AD">
            <w:rPr>
              <w:noProof/>
            </w:rPr>
            <w:instrText>31</w:instrText>
          </w:r>
        </w:ins>
        <w:del w:id="349" w:author="Gerard" w:date="2014-08-27T22:18:00Z">
          <w:r w:rsidR="00567B45" w:rsidDel="00195BE3">
            <w:rPr>
              <w:noProof/>
            </w:rPr>
            <w:delInstrText>27</w:delInstrText>
          </w:r>
        </w:del>
      </w:fldSimple>
      <w:r>
        <w:instrText>)</w:instrText>
      </w:r>
      <w:r>
        <w:fldChar w:fldCharType="end"/>
      </w:r>
    </w:p>
    <w:p w14:paraId="30084E61" w14:textId="77777777" w:rsidR="00715ECB" w:rsidRDefault="0055288F" w:rsidP="00C5691A">
      <w:proofErr w:type="gramStart"/>
      <w:r>
        <w:t>and</w:t>
      </w:r>
      <w:proofErr w:type="gramEnd"/>
      <w:r>
        <w:t xml:space="preserve"> the spatial elasticity tensor is</w:t>
      </w:r>
    </w:p>
    <w:p w14:paraId="49B3B1BC" w14:textId="77777777" w:rsidR="0055288F" w:rsidRDefault="0055288F" w:rsidP="0051289D">
      <w:pPr>
        <w:pStyle w:val="MTDisplayEquation"/>
      </w:pPr>
      <w:r>
        <w:tab/>
      </w:r>
      <w:r w:rsidR="00D85C52" w:rsidRPr="00D85C52">
        <w:rPr>
          <w:position w:val="-28"/>
        </w:rPr>
        <w:object w:dxaOrig="6259" w:dyaOrig="660" w14:anchorId="734E00EA">
          <v:shape id="_x0000_i2197" type="#_x0000_t75" style="width:312.95pt;height:33.5pt" o:ole="">
            <v:imagedata r:id="rId2391" o:title=""/>
          </v:shape>
          <o:OLEObject Type="Embed" ProgID="Equation.DSMT4" ShapeID="_x0000_i2197" DrawAspect="Content" ObjectID="_1350756793" r:id="rId239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50" w:author="Gerard" w:date="2014-08-27T22:48:00Z">
          <w:r w:rsidR="008D52AD">
            <w:rPr>
              <w:noProof/>
            </w:rPr>
            <w:instrText>32</w:instrText>
          </w:r>
        </w:ins>
        <w:del w:id="351" w:author="Gerard" w:date="2014-08-27T22:18:00Z">
          <w:r w:rsidR="00567B45" w:rsidDel="00195BE3">
            <w:rPr>
              <w:noProof/>
            </w:rPr>
            <w:delInstrText>28</w:delInstrText>
          </w:r>
        </w:del>
      </w:fldSimple>
      <w:r>
        <w:instrText>)</w:instrText>
      </w:r>
      <w:r>
        <w:fldChar w:fldCharType="end"/>
      </w:r>
    </w:p>
    <w:p w14:paraId="0DB6529D" w14:textId="77777777" w:rsidR="00715ECB" w:rsidRDefault="00715ECB" w:rsidP="008F4203">
      <w:pPr>
        <w:pStyle w:val="Heading3"/>
      </w:pPr>
      <w:bookmarkStart w:id="352" w:name="_Toc387680181"/>
      <w:r>
        <w:t>Donnan Equilibrium Swelling</w:t>
      </w:r>
      <w:bookmarkEnd w:id="352"/>
    </w:p>
    <w:p w14:paraId="268C184B" w14:textId="77777777" w:rsidR="00715ECB" w:rsidRDefault="00715ECB" w:rsidP="00715ECB">
      <w:r>
        <w:t xml:space="preserve">The swelling pressure is described by the equations for ideal Donnan equilibrium, assuming that the material is porous, with a charged solid matrix, and the external bathing environment consists of a salt solution of monovalent counter-ions. Since </w:t>
      </w:r>
      <w:proofErr w:type="gramStart"/>
      <w:r>
        <w:t xml:space="preserve">osmotic swelling must be resisted by a solid </w:t>
      </w:r>
      <w:r>
        <w:lastRenderedPageBreak/>
        <w:t>material</w:t>
      </w:r>
      <w:proofErr w:type="gramEnd"/>
      <w:r>
        <w:t xml:space="preserve">, this material is not stable on its own. It must be combined with an elastic material that resists the swelling. </w:t>
      </w:r>
    </w:p>
    <w:p w14:paraId="678CC51E" w14:textId="77777777" w:rsidR="00715ECB" w:rsidRDefault="00715ECB" w:rsidP="00715ECB"/>
    <w:p w14:paraId="1E7301DE" w14:textId="77777777" w:rsidR="00715ECB" w:rsidRDefault="00715ECB" w:rsidP="00715ECB">
      <w:r>
        <w:t>The Cauchy stress for this material is the stress from the Donnan equilibrium response</w:t>
      </w:r>
      <w:r w:rsidR="007412C6">
        <w:t xml:space="preserve"> </w:t>
      </w:r>
      <w:r w:rsidR="007412C6">
        <w:fldChar w:fldCharType="begin"/>
      </w:r>
      <w:r w:rsidR="00A56950">
        <w:instrText xml:space="preserve"> ADDIN EN.CITE &lt;EndNote&gt;&lt;Cite&gt;&lt;Author&gt;Ateshian&lt;/Author&gt;&lt;Year&gt;2009&lt;/Year&gt;&lt;RecNum&gt;46&lt;/RecNum&gt;&lt;DisplayText&gt;[35]&lt;/DisplayText&gt;&lt;record&gt;&lt;rec-number&gt;46&lt;/rec-number&gt;&lt;foreign-keys&gt;&lt;key app="EN" db-id="xxf0rdw27fzf0ie5dv9xdazn9pr5svpwws09"&gt;46&lt;/key&gt;&lt;/foreign-keys&gt;&lt;ref-type name="Journal Article"&gt;17&lt;/ref-type&gt;&lt;contributors&gt;&lt;authors&gt;&lt;author&gt;Ateshian, G. A.&lt;/author&gt;&lt;author&gt;Rajan, V.&lt;/author&gt;&lt;author&gt;Chahine, N. O.&lt;/author&gt;&lt;author&gt;Canal, C. E.&lt;/author&gt;&lt;author&gt;Hung, C. T.&lt;/author&gt;&lt;/authors&gt;&lt;/contributors&gt;&lt;auth-address&gt;Department of Mechanical Engineering, Columbia University, New York, NY 10027, USA. ateshian@columbia.edu&lt;/auth-address&gt;&lt;titles&gt;&lt;title&gt;Modeling the matrix of articular cartilage using a continuous fiber angular distribution predicts many observed phenomena&lt;/title&gt;&lt;secondary-title&gt;J Biomech Eng&lt;/secondary-title&gt;&lt;/titles&gt;&lt;periodical&gt;&lt;full-title&gt;J Biomech Eng&lt;/full-title&gt;&lt;abbr-1&gt;Journal of biomechanical engineering&lt;/abbr-1&gt;&lt;/periodical&gt;&lt;pages&gt;061003&lt;/pages&gt;&lt;volume&gt;131&lt;/volume&gt;&lt;number&gt;6&lt;/number&gt;&lt;edition&gt;2009/05/20&lt;/edition&gt;&lt;keywords&gt;&lt;keyword&gt;Animals&lt;/keyword&gt;&lt;keyword&gt;Anisotropy&lt;/keyword&gt;&lt;keyword&gt;Biomechanics&lt;/keyword&gt;&lt;keyword&gt;Cartilage, Articular/*chemistry&lt;/keyword&gt;&lt;keyword&gt;Compressive Strength&lt;/keyword&gt;&lt;keyword&gt;*Elasticity&lt;/keyword&gt;&lt;keyword&gt;Fibrillar Collagens/*chemistry&lt;/keyword&gt;&lt;keyword&gt;Humans&lt;/keyword&gt;&lt;keyword&gt;*Models, Biological&lt;/keyword&gt;&lt;keyword&gt;Porosity&lt;/keyword&gt;&lt;keyword&gt;Proteoglycans/*chemistry&lt;/keyword&gt;&lt;/keywords&gt;&lt;dates&gt;&lt;year&gt;2009&lt;/year&gt;&lt;pub-dates&gt;&lt;date&gt;Jun&lt;/date&gt;&lt;/pub-dates&gt;&lt;/dates&gt;&lt;isbn&gt;0148-0731 (Print)&amp;#xD;0148-0731 (Linking)&lt;/isbn&gt;&lt;accession-num&gt;19449957&lt;/accession-num&gt;&lt;urls&gt;&lt;related-urls&gt;&lt;url&gt;http://www.ncbi.nlm.nih.gov/entrez/query.fcgi?cmd=Retrieve&amp;amp;db=PubMed&amp;amp;dopt=Citation&amp;amp;list_uids=19449957&lt;/url&gt;&lt;/related-urls&gt;&lt;/urls&gt;&lt;electronic-resource-num&gt;10.1115/1.3118773&lt;/electronic-resource-num&gt;&lt;language&gt;eng&lt;/language&gt;&lt;/record&gt;&lt;/Cite&gt;&lt;/EndNote&gt;</w:instrText>
      </w:r>
      <w:r w:rsidR="007412C6">
        <w:fldChar w:fldCharType="separate"/>
      </w:r>
      <w:r w:rsidR="00A56950">
        <w:rPr>
          <w:noProof/>
        </w:rPr>
        <w:t>[</w:t>
      </w:r>
      <w:hyperlink w:anchor="_ENREF_35" w:tooltip="Ateshian, 2009 #46" w:history="1">
        <w:r w:rsidR="00A56950">
          <w:rPr>
            <w:noProof/>
          </w:rPr>
          <w:t>35</w:t>
        </w:r>
      </w:hyperlink>
      <w:r w:rsidR="00A56950">
        <w:rPr>
          <w:noProof/>
        </w:rPr>
        <w:t>]</w:t>
      </w:r>
      <w:r w:rsidR="007412C6">
        <w:fldChar w:fldCharType="end"/>
      </w:r>
      <w:r w:rsidR="00FB3B8D">
        <w:t>:</w:t>
      </w:r>
    </w:p>
    <w:p w14:paraId="3D1B5FB1" w14:textId="77777777" w:rsidR="00715ECB" w:rsidRDefault="000748EF" w:rsidP="000748EF">
      <w:pPr>
        <w:pStyle w:val="MTDisplayEquation"/>
      </w:pPr>
      <w:r>
        <w:tab/>
      </w:r>
      <w:r w:rsidR="00D85C52" w:rsidRPr="00D85C52">
        <w:rPr>
          <w:position w:val="-10"/>
        </w:rPr>
        <w:object w:dxaOrig="880" w:dyaOrig="320" w14:anchorId="1285F4BE">
          <v:shape id="_x0000_i2198" type="#_x0000_t75" style="width:44.2pt;height:16.4pt" o:ole="">
            <v:imagedata r:id="rId2393" o:title=""/>
          </v:shape>
          <o:OLEObject Type="Embed" ProgID="Equation.DSMT4" ShapeID="_x0000_i2198" DrawAspect="Content" ObjectID="_1350756794" r:id="rId239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53" w:author="Gerard" w:date="2014-08-27T22:48:00Z">
          <w:r w:rsidR="008D52AD">
            <w:rPr>
              <w:noProof/>
            </w:rPr>
            <w:instrText>33</w:instrText>
          </w:r>
        </w:ins>
        <w:del w:id="354" w:author="Gerard" w:date="2014-08-27T22:18:00Z">
          <w:r w:rsidR="00567B45" w:rsidDel="00195BE3">
            <w:rPr>
              <w:noProof/>
            </w:rPr>
            <w:delInstrText>29</w:delInstrText>
          </w:r>
        </w:del>
      </w:fldSimple>
      <w:r>
        <w:instrText>)</w:instrText>
      </w:r>
      <w:r>
        <w:fldChar w:fldCharType="end"/>
      </w:r>
    </w:p>
    <w:p w14:paraId="5E32CC0F" w14:textId="77777777" w:rsidR="00715ECB" w:rsidRDefault="00715ECB" w:rsidP="00715ECB">
      <w:proofErr w:type="gramStart"/>
      <w:r>
        <w:t>where</w:t>
      </w:r>
      <w:proofErr w:type="gramEnd"/>
      <w:r>
        <w:t xml:space="preserve"> </w:t>
      </w:r>
      <w:r w:rsidR="00D85C52" w:rsidRPr="00D85C52">
        <w:rPr>
          <w:position w:val="-6"/>
        </w:rPr>
        <w:object w:dxaOrig="220" w:dyaOrig="220" w14:anchorId="380AC782">
          <v:shape id="_x0000_i2199" type="#_x0000_t75" style="width:10.7pt;height:10.7pt" o:ole="">
            <v:imagedata r:id="rId2395" o:title=""/>
          </v:shape>
          <o:OLEObject Type="Embed" ProgID="Equation.DSMT4" ShapeID="_x0000_i2199" DrawAspect="Content" ObjectID="_1350756795" r:id="rId2396"/>
        </w:object>
      </w:r>
      <w:r w:rsidR="00644EF7">
        <w:t xml:space="preserve"> </w:t>
      </w:r>
      <w:r>
        <w:t>is the osmotic pressure, given by</w:t>
      </w:r>
    </w:p>
    <w:p w14:paraId="5DCB5595" w14:textId="77777777" w:rsidR="000748EF" w:rsidRDefault="000748EF" w:rsidP="000748EF">
      <w:pPr>
        <w:pStyle w:val="MTDisplayEquation"/>
      </w:pPr>
      <w:r>
        <w:tab/>
      </w:r>
      <w:r w:rsidR="00D85C52" w:rsidRPr="00D85C52">
        <w:rPr>
          <w:position w:val="-28"/>
        </w:rPr>
        <w:object w:dxaOrig="2880" w:dyaOrig="680" w14:anchorId="10949FB2">
          <v:shape id="_x0000_i2200" type="#_x0000_t75" style="width:2in;height:34.2pt" o:ole="">
            <v:imagedata r:id="rId2397" o:title=""/>
          </v:shape>
          <o:OLEObject Type="Embed" ProgID="Equation.DSMT4" ShapeID="_x0000_i2200" DrawAspect="Content" ObjectID="_1350756796" r:id="rId239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55" w:author="Gerard" w:date="2014-08-27T22:48:00Z">
          <w:r w:rsidR="008D52AD">
            <w:rPr>
              <w:noProof/>
            </w:rPr>
            <w:instrText>34</w:instrText>
          </w:r>
        </w:ins>
        <w:del w:id="356" w:author="Gerard" w:date="2014-08-27T22:18:00Z">
          <w:r w:rsidR="00567B45" w:rsidDel="00195BE3">
            <w:rPr>
              <w:noProof/>
            </w:rPr>
            <w:delInstrText>30</w:delInstrText>
          </w:r>
        </w:del>
      </w:fldSimple>
      <w:r>
        <w:instrText>)</w:instrText>
      </w:r>
      <w:r>
        <w:fldChar w:fldCharType="end"/>
      </w:r>
    </w:p>
    <w:p w14:paraId="5C9F11D0" w14:textId="77777777" w:rsidR="00715ECB" w:rsidRDefault="00715ECB" w:rsidP="00715ECB">
      <w:proofErr w:type="gramStart"/>
      <w:r>
        <w:t>and</w:t>
      </w:r>
      <w:proofErr w:type="gramEnd"/>
      <w:r>
        <w:t xml:space="preserve"> </w:t>
      </w:r>
      <w:r w:rsidR="00D85C52" w:rsidRPr="00D85C52">
        <w:rPr>
          <w:position w:val="-6"/>
        </w:rPr>
        <w:object w:dxaOrig="300" w:dyaOrig="320" w14:anchorId="30BF1E7F">
          <v:shape id="_x0000_i2201" type="#_x0000_t75" style="width:14.95pt;height:16.4pt" o:ole="">
            <v:imagedata r:id="rId2399" o:title=""/>
          </v:shape>
          <o:OLEObject Type="Embed" ProgID="Equation.DSMT4" ShapeID="_x0000_i2201" DrawAspect="Content" ObjectID="_1350756797" r:id="rId2400"/>
        </w:object>
      </w:r>
      <w:r w:rsidR="00644EF7">
        <w:t xml:space="preserve"> </w:t>
      </w:r>
      <w:r>
        <w:t>is the fixed charge density in the current configuration, related to the reference configuration via,</w:t>
      </w:r>
    </w:p>
    <w:p w14:paraId="5D7B4CDA" w14:textId="77777777" w:rsidR="000748EF" w:rsidRDefault="000748EF" w:rsidP="000748EF">
      <w:pPr>
        <w:pStyle w:val="MTDisplayEquation"/>
      </w:pPr>
      <w:r>
        <w:tab/>
      </w:r>
      <w:r w:rsidR="00D85C52" w:rsidRPr="00D85C52">
        <w:rPr>
          <w:position w:val="-30"/>
        </w:rPr>
        <w:object w:dxaOrig="1780" w:dyaOrig="720" w14:anchorId="2F01B5C5">
          <v:shape id="_x0000_i2202" type="#_x0000_t75" style="width:89.1pt;height:36.35pt" o:ole="">
            <v:imagedata r:id="rId2401" o:title=""/>
          </v:shape>
          <o:OLEObject Type="Embed" ProgID="Equation.DSMT4" ShapeID="_x0000_i2202" DrawAspect="Content" ObjectID="_1350756798" r:id="rId240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57" w:author="Gerard" w:date="2014-08-27T22:48:00Z">
          <w:r w:rsidR="008D52AD">
            <w:rPr>
              <w:noProof/>
            </w:rPr>
            <w:instrText>35</w:instrText>
          </w:r>
        </w:ins>
        <w:del w:id="358" w:author="Gerard" w:date="2014-08-27T22:18:00Z">
          <w:r w:rsidR="00567B45" w:rsidDel="00195BE3">
            <w:rPr>
              <w:noProof/>
            </w:rPr>
            <w:delInstrText>31</w:delInstrText>
          </w:r>
        </w:del>
      </w:fldSimple>
      <w:r>
        <w:instrText>)</w:instrText>
      </w:r>
      <w:r>
        <w:fldChar w:fldCharType="end"/>
      </w:r>
    </w:p>
    <w:p w14:paraId="5E401D70" w14:textId="77777777" w:rsidR="00C5691A" w:rsidRDefault="00715ECB" w:rsidP="008C7882">
      <w:proofErr w:type="gramStart"/>
      <w:r>
        <w:t>where</w:t>
      </w:r>
      <w:proofErr w:type="gramEnd"/>
      <w:r>
        <w:t xml:space="preserve"> </w:t>
      </w:r>
      <w:r w:rsidR="00D85C52" w:rsidRPr="00D85C52">
        <w:rPr>
          <w:position w:val="-6"/>
        </w:rPr>
        <w:object w:dxaOrig="940" w:dyaOrig="279" w14:anchorId="6FA712EA">
          <v:shape id="_x0000_i2203" type="#_x0000_t75" style="width:47.05pt;height:14.25pt" o:ole="">
            <v:imagedata r:id="rId2403" o:title=""/>
          </v:shape>
          <o:OLEObject Type="Embed" ProgID="Equation.DSMT4" ShapeID="_x0000_i2203" DrawAspect="Content" ObjectID="_1350756799" r:id="rId2404"/>
        </w:object>
      </w:r>
      <w:r w:rsidR="00644EF7">
        <w:t xml:space="preserve"> </w:t>
      </w:r>
      <w:r w:rsidR="00122416">
        <w:t>is the relative volume,</w:t>
      </w:r>
      <w:r w:rsidR="00B21CEB">
        <w:t xml:space="preserve"> </w:t>
      </w:r>
      <w:r w:rsidR="00D85C52" w:rsidRPr="00D85C52">
        <w:rPr>
          <w:position w:val="-4"/>
        </w:rPr>
        <w:object w:dxaOrig="240" w:dyaOrig="260" w14:anchorId="778D9EBB">
          <v:shape id="_x0000_i2204" type="#_x0000_t75" style="width:12.1pt;height:12.1pt" o:ole="">
            <v:imagedata r:id="rId2405" o:title=""/>
          </v:shape>
          <o:OLEObject Type="Embed" ProgID="Equation.DSMT4" ShapeID="_x0000_i2204" DrawAspect="Content" ObjectID="_1350756800" r:id="rId2406"/>
        </w:object>
      </w:r>
      <w:r w:rsidR="00122416">
        <w:rPr>
          <w:i/>
        </w:rPr>
        <w:t xml:space="preserve"> </w:t>
      </w:r>
      <w:r w:rsidR="00122416">
        <w:t>is the universal gas constant and</w:t>
      </w:r>
      <w:r w:rsidR="00644EF7">
        <w:t xml:space="preserve"> </w:t>
      </w:r>
      <w:r w:rsidR="00D85C52" w:rsidRPr="00D85C52">
        <w:rPr>
          <w:position w:val="-6"/>
        </w:rPr>
        <w:object w:dxaOrig="200" w:dyaOrig="279" w14:anchorId="0F0F525D">
          <v:shape id="_x0000_i2205" type="#_x0000_t75" style="width:10pt;height:14.25pt" o:ole="">
            <v:imagedata r:id="rId2407" o:title=""/>
          </v:shape>
          <o:OLEObject Type="Embed" ProgID="Equation.DSMT4" ShapeID="_x0000_i2205" DrawAspect="Content" ObjectID="_1350756801" r:id="rId2408"/>
        </w:object>
      </w:r>
      <w:r w:rsidR="00122416">
        <w:t xml:space="preserve"> is the absolute temperature. </w:t>
      </w:r>
    </w:p>
    <w:p w14:paraId="5CB62E26" w14:textId="77777777" w:rsidR="00122416" w:rsidRDefault="00122416" w:rsidP="008C7882"/>
    <w:p w14:paraId="54154730" w14:textId="77777777" w:rsidR="00644EF7" w:rsidRDefault="00122416" w:rsidP="008C7882">
      <w:proofErr w:type="gramStart"/>
      <w:r>
        <w:t xml:space="preserve">Note that </w:t>
      </w:r>
      <w:r w:rsidR="00D85C52" w:rsidRPr="00D85C52">
        <w:rPr>
          <w:position w:val="-12"/>
        </w:rPr>
        <w:object w:dxaOrig="300" w:dyaOrig="380" w14:anchorId="59D778F3">
          <v:shape id="_x0000_i2206" type="#_x0000_t75" style="width:14.95pt;height:18.55pt" o:ole="">
            <v:imagedata r:id="rId2409" o:title=""/>
          </v:shape>
          <o:OLEObject Type="Embed" ProgID="Equation.DSMT4" ShapeID="_x0000_i2206" DrawAspect="Content" ObjectID="_1350756802" r:id="rId2410"/>
        </w:object>
      </w:r>
      <w:r w:rsidR="00644EF7">
        <w:t xml:space="preserve"> </w:t>
      </w:r>
      <w:r>
        <w:t>may be negative or positive</w:t>
      </w:r>
      <w:r w:rsidR="00FB3B8D">
        <w:t>.</w:t>
      </w:r>
      <w:proofErr w:type="gramEnd"/>
      <w:r>
        <w:t xml:space="preserve"> </w:t>
      </w:r>
      <w:r w:rsidR="00FB3B8D">
        <w:t>T</w:t>
      </w:r>
      <w:r>
        <w:t xml:space="preserve">he gel porosity </w:t>
      </w:r>
      <w:r w:rsidR="00D85C52" w:rsidRPr="00D85C52">
        <w:rPr>
          <w:position w:val="-12"/>
        </w:rPr>
        <w:object w:dxaOrig="320" w:dyaOrig="380" w14:anchorId="3A47E0D6">
          <v:shape id="_x0000_i2207" type="#_x0000_t75" style="width:16.4pt;height:18.55pt" o:ole="">
            <v:imagedata r:id="rId2411" o:title=""/>
          </v:shape>
          <o:OLEObject Type="Embed" ProgID="Equation.DSMT4" ShapeID="_x0000_i2207" DrawAspect="Content" ObjectID="_1350756803" r:id="rId2412"/>
        </w:object>
      </w:r>
      <w:r>
        <w:t xml:space="preserve">is unitless and must be in the range </w:t>
      </w:r>
      <w:r w:rsidR="00D85C52" w:rsidRPr="00D85C52">
        <w:rPr>
          <w:position w:val="-12"/>
        </w:rPr>
        <w:object w:dxaOrig="1020" w:dyaOrig="380" w14:anchorId="7289546C">
          <v:shape id="_x0000_i2208" type="#_x0000_t75" style="width:51.35pt;height:18.55pt" o:ole="">
            <v:imagedata r:id="rId2413" o:title=""/>
          </v:shape>
          <o:OLEObject Type="Embed" ProgID="Equation.DSMT4" ShapeID="_x0000_i2208" DrawAspect="Content" ObjectID="_1350756804" r:id="rId2414"/>
        </w:object>
      </w:r>
      <w:r>
        <w:t xml:space="preserve">. </w:t>
      </w:r>
      <w:r w:rsidR="00644EF7">
        <w:t>The corresponding spatial elasticity tensor is</w:t>
      </w:r>
      <w:r w:rsidR="00EB2008">
        <w:t xml:space="preserve"> </w: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 </w:instrText>
      </w:r>
      <w:r w:rsidR="00A56950">
        <w:fldChar w:fldCharType="begin">
          <w:fldData xml:space="preserve">PEVuZE5vdGU+PENpdGU+PEF1dGhvcj5BemVsb2dsdTwvQXV0aG9yPjxZZWFyPjIwMDg8L1llYXI+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</w:fldData>
        </w:fldChar>
      </w:r>
      <w:r w:rsidR="00A56950">
        <w:instrText xml:space="preserve"> ADDIN EN.CITE.DATA </w:instrText>
      </w:r>
      <w:r w:rsidR="00A56950">
        <w:fldChar w:fldCharType="end"/>
      </w:r>
      <w:r w:rsidR="00A56950">
        <w:fldChar w:fldCharType="separate"/>
      </w:r>
      <w:r w:rsidR="00A56950">
        <w:rPr>
          <w:noProof/>
        </w:rPr>
        <w:t>[</w:t>
      </w:r>
      <w:hyperlink w:anchor="_ENREF_36" w:tooltip="Azeloglu, 2008 #71" w:history="1">
        <w:r w:rsidR="00A56950">
          <w:rPr>
            <w:noProof/>
          </w:rPr>
          <w:t>36</w:t>
        </w:r>
      </w:hyperlink>
      <w:r w:rsidR="00A56950">
        <w:rPr>
          <w:noProof/>
        </w:rPr>
        <w:t>]</w:t>
      </w:r>
      <w:r w:rsidR="00A56950">
        <w:fldChar w:fldCharType="end"/>
      </w:r>
    </w:p>
    <w:p w14:paraId="4F58DF0B" w14:textId="77777777" w:rsidR="00644EF7" w:rsidRDefault="00644EF7" w:rsidP="009773FE">
      <w:pPr>
        <w:pStyle w:val="MTDisplayEquation"/>
      </w:pPr>
      <w:r>
        <w:tab/>
      </w:r>
      <w:r w:rsidR="007742F0" w:rsidRPr="00D85C52">
        <w:rPr>
          <w:position w:val="-80"/>
        </w:rPr>
        <w:object w:dxaOrig="4380" w:dyaOrig="1719" w14:anchorId="1978958B">
          <v:shape id="_x0000_i2209" type="#_x0000_t75" style="width:219.55pt;height:86.25pt" o:ole="">
            <v:imagedata r:id="rId2415" o:title=""/>
          </v:shape>
          <o:OLEObject Type="Embed" ProgID="Equation.DSMT4" ShapeID="_x0000_i2209" DrawAspect="Content" ObjectID="_1350756805" r:id="rId241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59" w:author="Gerard" w:date="2014-08-27T22:48:00Z">
          <w:r w:rsidR="008D52AD">
            <w:rPr>
              <w:noProof/>
            </w:rPr>
            <w:instrText>36</w:instrText>
          </w:r>
        </w:ins>
        <w:del w:id="360" w:author="Gerard" w:date="2014-08-27T22:18:00Z">
          <w:r w:rsidR="00567B45" w:rsidDel="00195BE3">
            <w:rPr>
              <w:noProof/>
            </w:rPr>
            <w:delInstrText>32</w:delInstrText>
          </w:r>
        </w:del>
      </w:fldSimple>
      <w:r>
        <w:instrText>)</w:instrText>
      </w:r>
      <w:r>
        <w:fldChar w:fldCharType="end"/>
      </w:r>
    </w:p>
    <w:p w14:paraId="1F718456" w14:textId="77777777" w:rsidR="00122416" w:rsidRDefault="00122416" w:rsidP="008C7882"/>
    <w:p w14:paraId="60EE9AD3" w14:textId="77777777" w:rsidR="00122416" w:rsidRDefault="00122416" w:rsidP="008F4203">
      <w:pPr>
        <w:pStyle w:val="Heading3"/>
      </w:pPr>
      <w:bookmarkStart w:id="361" w:name="_Toc387680182"/>
      <w:r>
        <w:t>Perfect Osmometer Equilibrium Osmotic Pressure</w:t>
      </w:r>
      <w:bookmarkEnd w:id="361"/>
    </w:p>
    <w:p w14:paraId="3CB68AB6" w14:textId="77777777" w:rsidR="00122416" w:rsidRDefault="00122416" w:rsidP="00122416">
      <w:r>
        <w:t>The swelling pressure is described by the equations for a perfect osmometer, assuming that the material is porous, containing an interstitial solution whose solutes cannot be exchanged with the external bathing environment</w:t>
      </w:r>
      <w:r w:rsidR="00FB3B8D">
        <w:t>.</w:t>
      </w:r>
      <w:r>
        <w:t xml:space="preserve"> </w:t>
      </w:r>
      <w:r w:rsidR="00FB3B8D">
        <w:t>S</w:t>
      </w:r>
      <w:r>
        <w:t xml:space="preserve">imilarly, solutes in the external bathing solution cannot be exchanged with the interstitial fluid of the porous material. Therefore, osmotic pressurization occurs when there is an imbalance between the interstitial and bathing solution osmolarities. Since </w:t>
      </w:r>
      <w:proofErr w:type="gramStart"/>
      <w:r>
        <w:t>osmotic swelling must be resisted by a solid matrix</w:t>
      </w:r>
      <w:proofErr w:type="gramEnd"/>
      <w:r>
        <w:t xml:space="preserve">, this material is not stable on its own. It must be combined with an elastic material that resists the swelling. </w:t>
      </w:r>
    </w:p>
    <w:p w14:paraId="41F43DD6" w14:textId="77777777" w:rsidR="00122416" w:rsidRDefault="00122416" w:rsidP="00122416"/>
    <w:p w14:paraId="51F50CCA" w14:textId="77777777" w:rsidR="00122416" w:rsidRDefault="00122416" w:rsidP="00122416">
      <w:r>
        <w:t>The Cauchy stress for this material is the stress from the perfect osmometer equilibrium response</w:t>
      </w:r>
      <w:r w:rsidR="00B21CEB">
        <w:t xml:space="preserve"> </w:t>
      </w:r>
      <w:r w:rsidR="00A56950">
        <w:fldChar w:fldCharType="begin"/>
      </w:r>
      <w:r w:rsidR="00A56950">
        <w:instrText xml:space="preserve"> ADDIN EN.CITE &lt;EndNote&gt;&lt;Cite&gt;&lt;Author&gt;Ateshian&lt;/Author&gt;&lt;Year&gt;2006&lt;/Year&gt;&lt;RecNum&gt;55&lt;/RecNum&gt;&lt;DisplayText&gt;[14]&lt;/DisplayText&gt;&lt;record&gt;&lt;rec-number&gt;55&lt;/rec-number&gt;&lt;foreign-keys&gt;&lt;key app="EN" db-id="xxf0rdw27fzf0ie5dv9xdazn9pr5svpwws09"&gt;55&lt;/key&gt;&lt;/foreign-keys&gt;&lt;ref-type name="Journal Article"&gt;17&lt;/ref-type&gt;&lt;contributors&gt;&lt;authors&gt;&lt;author&gt;Ateshian, G. A.&lt;/author&gt;&lt;author&gt;Likhitpanichkul, M.&lt;/author&gt;&lt;author&gt;Hung, C. T.&lt;/author&gt;&lt;/authors&gt;&lt;/contributors&gt;&lt;auth-address&gt;Departments of Mechanical Engineering and Biomedical Engineering, Columbia University, 500 West 120th St, MC4703 New York, NY 10027, USA. ateshian@columbia.edu&lt;/auth-address&gt;&lt;titles&gt;&lt;title&gt;A mixture theory analysis for passive transport in osmotic loading of cells&lt;/title&gt;&lt;secondary-title&gt;J Biomech&lt;/secondary-title&gt;&lt;alt-title&gt;Journal of biomechanics&lt;/alt-title&gt;&lt;/titles&gt;&lt;periodical&gt;&lt;full-title&gt;J Biomech&lt;/full-title&gt;&lt;abbr-1&gt;Journal of biomechanics&lt;/abbr-1&gt;&lt;/periodical&gt;&lt;alt-periodical&gt;&lt;full-title&gt;J Biomech&lt;/full-title&gt;&lt;abbr-1&gt;Journal of biomechanics&lt;/abbr-1&gt;&lt;/alt-periodical&gt;&lt;pages&gt;464-75&lt;/pages&gt;&lt;volume&gt;39&lt;/volume&gt;&lt;number&gt;3&lt;/number&gt;&lt;keywords&gt;&lt;keyword&gt;Biological Transport&lt;/keyword&gt;&lt;keyword&gt;Cell Membrane/physiology&lt;/keyword&gt;&lt;keyword&gt;*Models, Theoretical&lt;/keyword&gt;&lt;keyword&gt;*Osmosis&lt;/keyword&gt;&lt;keyword&gt;Surface Tension&lt;/keyword&gt;&lt;/keywords&gt;&lt;dates&gt;&lt;year&gt;2006&lt;/year&gt;&lt;/dates&gt;&lt;isbn&gt;0021-9290 (Print)&lt;/isbn&gt;&lt;accession-num&gt;16389086&lt;/accession-num&gt;&lt;urls&gt;&lt;related-urls&gt;&lt;url&gt;http://www.ncbi.nlm.nih.gov/entrez/query.fcgi?cmd=Retrieve&amp;amp;db=PubMed&amp;amp;dopt=Citation&amp;amp;list_uids=16389086 &lt;/url&gt;&lt;/related-urls&gt;&lt;/urls&gt;&lt;research-notes&gt; R01 ar46532/ar/niams&amp;#xD;R21 ar48791/ar/niams&amp;#xD;Journal Article&amp;#xD;Research Support, N.I.H., Extramural&amp;#xD;United States&lt;/research-notes&gt;&lt;language&gt;eng&lt;/language&gt;&lt;/record&gt;&lt;/Cite&gt;&lt;/EndNote&gt;</w:instrText>
      </w:r>
      <w:r w:rsidR="00A56950">
        <w:fldChar w:fldCharType="separate"/>
      </w:r>
      <w:r w:rsidR="00A56950">
        <w:rPr>
          <w:noProof/>
        </w:rPr>
        <w:t>[</w:t>
      </w:r>
      <w:hyperlink w:anchor="_ENREF_14" w:tooltip="Ateshian, 2006 #55" w:history="1">
        <w:r w:rsidR="00A56950">
          <w:rPr>
            <w:noProof/>
          </w:rPr>
          <w:t>14</w:t>
        </w:r>
      </w:hyperlink>
      <w:r w:rsidR="00A56950">
        <w:rPr>
          <w:noProof/>
        </w:rPr>
        <w:t>]</w:t>
      </w:r>
      <w:r w:rsidR="00A56950">
        <w:fldChar w:fldCharType="end"/>
      </w:r>
      <w:r w:rsidR="00FB3B8D">
        <w:t>:</w:t>
      </w:r>
    </w:p>
    <w:p w14:paraId="40F87740" w14:textId="77777777" w:rsidR="000748EF" w:rsidRDefault="000748EF" w:rsidP="000748EF">
      <w:pPr>
        <w:pStyle w:val="MTDisplayEquation"/>
      </w:pPr>
      <w:r>
        <w:tab/>
      </w:r>
      <w:r w:rsidR="00D85C52" w:rsidRPr="00D85C52">
        <w:rPr>
          <w:position w:val="-10"/>
        </w:rPr>
        <w:object w:dxaOrig="900" w:dyaOrig="320" w14:anchorId="420DB4F6">
          <v:shape id="_x0000_i2210" type="#_x0000_t75" style="width:45.6pt;height:16.4pt" o:ole="">
            <v:imagedata r:id="rId2417" o:title=""/>
          </v:shape>
          <o:OLEObject Type="Embed" ProgID="Equation.DSMT4" ShapeID="_x0000_i2210" DrawAspect="Content" ObjectID="_1350756806" r:id="rId241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62" w:author="Gerard" w:date="2014-08-27T22:48:00Z">
          <w:r w:rsidR="008D52AD">
            <w:rPr>
              <w:noProof/>
            </w:rPr>
            <w:instrText>37</w:instrText>
          </w:r>
        </w:ins>
        <w:del w:id="363" w:author="Gerard" w:date="2014-08-27T22:18:00Z">
          <w:r w:rsidR="00567B45" w:rsidDel="00195BE3">
            <w:rPr>
              <w:noProof/>
            </w:rPr>
            <w:delInstrText>33</w:delInstrText>
          </w:r>
        </w:del>
      </w:fldSimple>
      <w:r>
        <w:instrText>)</w:instrText>
      </w:r>
      <w:r>
        <w:fldChar w:fldCharType="end"/>
      </w:r>
    </w:p>
    <w:p w14:paraId="1703B23C" w14:textId="77777777" w:rsidR="00122416" w:rsidRDefault="00122416" w:rsidP="008C7882">
      <w:proofErr w:type="gramStart"/>
      <w:r>
        <w:t>where</w:t>
      </w:r>
      <w:proofErr w:type="gramEnd"/>
      <w:r>
        <w:t xml:space="preserve"> </w:t>
      </w:r>
      <w:r w:rsidR="00D85C52" w:rsidRPr="00D85C52">
        <w:rPr>
          <w:position w:val="-6"/>
        </w:rPr>
        <w:object w:dxaOrig="220" w:dyaOrig="220" w14:anchorId="22E41570">
          <v:shape id="_x0000_i2211" type="#_x0000_t75" style="width:10.7pt;height:10.7pt" o:ole="">
            <v:imagedata r:id="rId2419" o:title=""/>
          </v:shape>
          <o:OLEObject Type="Embed" ProgID="Equation.DSMT4" ShapeID="_x0000_i2211" DrawAspect="Content" ObjectID="_1350756807" r:id="rId2420"/>
        </w:object>
      </w:r>
      <w:r w:rsidR="00EB2008">
        <w:t xml:space="preserve"> </w:t>
      </w:r>
      <w:r>
        <w:t>is the osmotic pressure, given by</w:t>
      </w:r>
    </w:p>
    <w:p w14:paraId="03D9756D" w14:textId="77777777" w:rsidR="000748EF" w:rsidRDefault="000748EF" w:rsidP="000748EF">
      <w:pPr>
        <w:pStyle w:val="MTDisplayEquation"/>
      </w:pPr>
      <w:r>
        <w:tab/>
      </w:r>
      <w:r w:rsidR="00D85C52" w:rsidRPr="00D85C52">
        <w:rPr>
          <w:position w:val="-16"/>
        </w:rPr>
        <w:object w:dxaOrig="1540" w:dyaOrig="440" w14:anchorId="23173BE3">
          <v:shape id="_x0000_i2212" type="#_x0000_t75" style="width:77pt;height:22.1pt" o:ole="">
            <v:imagedata r:id="rId2421" o:title=""/>
          </v:shape>
          <o:OLEObject Type="Embed" ProgID="Equation.DSMT4" ShapeID="_x0000_i2212" DrawAspect="Content" ObjectID="_1350756808" r:id="rId242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64" w:author="Gerard" w:date="2014-08-27T22:48:00Z">
          <w:r w:rsidR="008D52AD">
            <w:rPr>
              <w:noProof/>
            </w:rPr>
            <w:instrText>38</w:instrText>
          </w:r>
        </w:ins>
        <w:del w:id="365" w:author="Gerard" w:date="2014-08-27T22:18:00Z">
          <w:r w:rsidR="00567B45" w:rsidDel="00195BE3">
            <w:rPr>
              <w:noProof/>
            </w:rPr>
            <w:delInstrText>34</w:delInstrText>
          </w:r>
        </w:del>
      </w:fldSimple>
      <w:r>
        <w:instrText>)</w:instrText>
      </w:r>
      <w:r>
        <w:fldChar w:fldCharType="end"/>
      </w:r>
    </w:p>
    <w:p w14:paraId="487A90F7" w14:textId="77777777" w:rsidR="002E4E77" w:rsidRDefault="00D85C52" w:rsidP="00122416">
      <w:r w:rsidRPr="00D85C52">
        <w:rPr>
          <w:position w:val="-6"/>
        </w:rPr>
        <w:object w:dxaOrig="220" w:dyaOrig="260" w14:anchorId="4D6130E8">
          <v:shape id="_x0000_i2213" type="#_x0000_t75" style="width:10.7pt;height:12.1pt" o:ole="">
            <v:imagedata r:id="rId2423" o:title=""/>
          </v:shape>
          <o:OLEObject Type="Embed" ProgID="Equation.DSMT4" ShapeID="_x0000_i2213" DrawAspect="Content" ObjectID="_1350756809" r:id="rId2424"/>
        </w:object>
      </w:r>
      <w:r w:rsidR="00EB2008">
        <w:t xml:space="preserve"> </w:t>
      </w:r>
      <w:proofErr w:type="gramStart"/>
      <w:r w:rsidR="002E4E77">
        <w:t>is</w:t>
      </w:r>
      <w:proofErr w:type="gramEnd"/>
      <w:r w:rsidR="002E4E77">
        <w:t xml:space="preserve"> the interstitial fluid in the current configuration, related to the reference configuration via,</w:t>
      </w:r>
    </w:p>
    <w:p w14:paraId="211840AE" w14:textId="77777777" w:rsidR="000748EF" w:rsidRDefault="000748EF" w:rsidP="000748EF">
      <w:pPr>
        <w:pStyle w:val="MTDisplayEquation"/>
      </w:pPr>
      <w:r>
        <w:tab/>
      </w:r>
      <w:r w:rsidR="00D85C52" w:rsidRPr="00D85C52">
        <w:rPr>
          <w:position w:val="-30"/>
        </w:rPr>
        <w:object w:dxaOrig="1620" w:dyaOrig="720" w14:anchorId="249E0C06">
          <v:shape id="_x0000_i2214" type="#_x0000_t75" style="width:82pt;height:36.35pt" o:ole="">
            <v:imagedata r:id="rId2425" o:title=""/>
          </v:shape>
          <o:OLEObject Type="Embed" ProgID="Equation.DSMT4" ShapeID="_x0000_i2214" DrawAspect="Content" ObjectID="_1350756810" r:id="rId242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66" w:author="Gerard" w:date="2014-08-27T22:48:00Z">
          <w:r w:rsidR="008D52AD">
            <w:rPr>
              <w:noProof/>
            </w:rPr>
            <w:instrText>39</w:instrText>
          </w:r>
        </w:ins>
        <w:del w:id="367" w:author="Gerard" w:date="2014-08-27T22:18:00Z">
          <w:r w:rsidR="00567B45" w:rsidDel="00195BE3">
            <w:rPr>
              <w:noProof/>
            </w:rPr>
            <w:delInstrText>35</w:delInstrText>
          </w:r>
        </w:del>
      </w:fldSimple>
      <w:r>
        <w:instrText>)</w:instrText>
      </w:r>
      <w:r>
        <w:fldChar w:fldCharType="end"/>
      </w:r>
    </w:p>
    <w:p w14:paraId="3A760ABC" w14:textId="77777777" w:rsidR="00122416" w:rsidRDefault="002E4E77" w:rsidP="00122416">
      <w:proofErr w:type="gramStart"/>
      <w:r>
        <w:lastRenderedPageBreak/>
        <w:t>where</w:t>
      </w:r>
      <w:proofErr w:type="gramEnd"/>
      <w:r w:rsidR="00EB2008">
        <w:t xml:space="preserve"> </w:t>
      </w:r>
      <w:r w:rsidR="00D85C52" w:rsidRPr="00D85C52">
        <w:rPr>
          <w:position w:val="-4"/>
        </w:rPr>
        <w:object w:dxaOrig="240" w:dyaOrig="260" w14:anchorId="5E40108E">
          <v:shape id="_x0000_i2215" type="#_x0000_t75" style="width:12.1pt;height:12.1pt" o:ole="">
            <v:imagedata r:id="rId2427" o:title=""/>
          </v:shape>
          <o:OLEObject Type="Embed" ProgID="Equation.DSMT4" ShapeID="_x0000_i2215" DrawAspect="Content" ObjectID="_1350756811" r:id="rId2428"/>
        </w:object>
      </w:r>
      <w:r>
        <w:rPr>
          <w:i/>
        </w:rPr>
        <w:t xml:space="preserve"> </w:t>
      </w:r>
      <w:r>
        <w:t>is the universal gas constant and</w:t>
      </w:r>
      <w:r w:rsidR="00EB2008">
        <w:t xml:space="preserve"> </w:t>
      </w:r>
      <w:r w:rsidR="00D85C52" w:rsidRPr="00D85C52">
        <w:rPr>
          <w:position w:val="-6"/>
        </w:rPr>
        <w:object w:dxaOrig="200" w:dyaOrig="279" w14:anchorId="5AC7F146">
          <v:shape id="_x0000_i2216" type="#_x0000_t75" style="width:10pt;height:14.25pt" o:ole="">
            <v:imagedata r:id="rId2429" o:title=""/>
          </v:shape>
          <o:OLEObject Type="Embed" ProgID="Equation.DSMT4" ShapeID="_x0000_i2216" DrawAspect="Content" ObjectID="_1350756812" r:id="rId2430"/>
        </w:object>
      </w:r>
      <w:r>
        <w:t xml:space="preserve"> is the absolute temperature.</w:t>
      </w:r>
    </w:p>
    <w:p w14:paraId="5D8698A0" w14:textId="77777777" w:rsidR="002E4E77" w:rsidRDefault="002E4E77" w:rsidP="00122416"/>
    <w:p w14:paraId="0F9A1329" w14:textId="77777777" w:rsidR="002E4E77" w:rsidRDefault="002E4E77" w:rsidP="00122416">
      <w:r>
        <w:t xml:space="preserve">Though this material is porous, this is not a full-fledged poroelastic material. The behavior described by this material is strictly valid only after the transient response of interstitial fluid and solute fluxes as subsided. </w:t>
      </w:r>
      <w:r w:rsidR="00B21CEB">
        <w:t xml:space="preserve"> The corresponding spatial elasticity tensor is</w:t>
      </w:r>
    </w:p>
    <w:p w14:paraId="24DDC7FD" w14:textId="77777777" w:rsidR="00B21CEB" w:rsidRPr="00122416" w:rsidRDefault="00B21CEB" w:rsidP="009773FE">
      <w:pPr>
        <w:pStyle w:val="MTDisplayEquation"/>
      </w:pPr>
      <w:r>
        <w:tab/>
      </w:r>
      <w:r w:rsidR="00D85C52" w:rsidRPr="00D85C52">
        <w:rPr>
          <w:position w:val="-32"/>
        </w:rPr>
        <w:object w:dxaOrig="4819" w:dyaOrig="760" w14:anchorId="437FF487">
          <v:shape id="_x0000_i2217" type="#_x0000_t75" style="width:240.95pt;height:37.8pt" o:ole="">
            <v:imagedata r:id="rId2431" o:title=""/>
          </v:shape>
          <o:OLEObject Type="Embed" ProgID="Equation.DSMT4" ShapeID="_x0000_i2217" DrawAspect="Content" ObjectID="_1350756813" r:id="rId2432"/>
        </w:object>
      </w:r>
      <w:r w:rsidR="0074295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68" w:author="Gerard" w:date="2014-08-27T22:48:00Z">
          <w:r w:rsidR="008D52AD">
            <w:rPr>
              <w:noProof/>
            </w:rPr>
            <w:instrText>40</w:instrText>
          </w:r>
        </w:ins>
        <w:del w:id="369" w:author="Gerard" w:date="2014-08-27T22:18:00Z">
          <w:r w:rsidR="00567B45" w:rsidDel="00195BE3">
            <w:rPr>
              <w:noProof/>
            </w:rPr>
            <w:delInstrText>36</w:delInstrText>
          </w:r>
        </w:del>
      </w:fldSimple>
      <w:r>
        <w:instrText>)</w:instrText>
      </w:r>
      <w:r>
        <w:fldChar w:fldCharType="end"/>
      </w:r>
    </w:p>
    <w:p w14:paraId="6B4E024F" w14:textId="77777777" w:rsidR="00122416" w:rsidRPr="00122416" w:rsidRDefault="00122416" w:rsidP="00122416"/>
    <w:p w14:paraId="2ABB82E4" w14:textId="77777777" w:rsidR="00C5691A" w:rsidRDefault="00C5691A" w:rsidP="008C7882">
      <w:pPr>
        <w:pStyle w:val="Heading2"/>
      </w:pPr>
      <w:bookmarkStart w:id="370" w:name="_Toc387680183"/>
      <w:r>
        <w:t>Nearly-Incompressible Materials</w:t>
      </w:r>
      <w:bookmarkEnd w:id="370"/>
    </w:p>
    <w:p w14:paraId="769937C5" w14:textId="77777777" w:rsidR="008C7882" w:rsidRDefault="008C7882" w:rsidP="008F4203">
      <w:pPr>
        <w:pStyle w:val="Heading3"/>
      </w:pPr>
      <w:bookmarkStart w:id="371" w:name="_Toc387680184"/>
      <w:r>
        <w:t>Mooney-Rivlin Hyperelasticity</w:t>
      </w:r>
      <w:bookmarkEnd w:id="371"/>
    </w:p>
    <w:p w14:paraId="6EFD83B0" w14:textId="77777777" w:rsidR="008C7882" w:rsidRDefault="008C7882" w:rsidP="008C7882">
      <w:r>
        <w:t>This material model is a hyperelastic Mooney-Rivlin type with uncoupled deviatoric and volumetric behavior. The uncoupled strain energy W is given by:</w:t>
      </w:r>
    </w:p>
    <w:p w14:paraId="0EB1F259" w14:textId="77777777" w:rsidR="00594984" w:rsidRDefault="00594984" w:rsidP="00594984">
      <w:pPr>
        <w:pStyle w:val="MTDisplayEquation"/>
      </w:pPr>
      <w:r>
        <w:tab/>
      </w:r>
      <w:r w:rsidR="00D85C52" w:rsidRPr="00D85C52">
        <w:rPr>
          <w:position w:val="-24"/>
        </w:rPr>
        <w:object w:dxaOrig="3800" w:dyaOrig="620" w14:anchorId="1ED4C0AD">
          <v:shape id="_x0000_i2218" type="#_x0000_t75" style="width:190.35pt;height:30.65pt" o:ole="">
            <v:imagedata r:id="rId2433" o:title=""/>
          </v:shape>
          <o:OLEObject Type="Embed" ProgID="Equation.DSMT4" ShapeID="_x0000_i2218" DrawAspect="Content" ObjectID="_1350756814" r:id="rId243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72" w:author="Gerard" w:date="2014-08-27T22:48:00Z">
          <w:r w:rsidR="008D52AD">
            <w:rPr>
              <w:noProof/>
            </w:rPr>
            <w:instrText>41</w:instrText>
          </w:r>
        </w:ins>
        <w:del w:id="373" w:author="Gerard" w:date="2014-08-27T22:18:00Z">
          <w:r w:rsidR="00567B45" w:rsidDel="00195BE3">
            <w:rPr>
              <w:noProof/>
            </w:rPr>
            <w:delInstrText>37</w:delInstrText>
          </w:r>
        </w:del>
      </w:fldSimple>
      <w:r>
        <w:instrText>)</w:instrText>
      </w:r>
      <w:r>
        <w:fldChar w:fldCharType="end"/>
      </w:r>
    </w:p>
    <w:p w14:paraId="5BAAFA1A" w14:textId="77777777" w:rsidR="00E16837" w:rsidRDefault="00594984" w:rsidP="008C7882">
      <w:pPr>
        <w:pStyle w:val="MTDisplayEquation"/>
      </w:pPr>
      <w:r>
        <w:t>Here,</w:t>
      </w:r>
      <w:r w:rsidR="009773FE">
        <w:t xml:space="preserve"> </w:t>
      </w:r>
      <w:r w:rsidR="00D85C52" w:rsidRPr="00D85C52">
        <w:rPr>
          <w:position w:val="-12"/>
        </w:rPr>
        <w:object w:dxaOrig="220" w:dyaOrig="360" w14:anchorId="62F07A52">
          <v:shape id="_x0000_i2219" type="#_x0000_t75" style="width:10.7pt;height:18.55pt" o:ole="">
            <v:imagedata r:id="rId2435" o:title=""/>
          </v:shape>
          <o:OLEObject Type="Embed" ProgID="Equation.DSMT4" ShapeID="_x0000_i2219" DrawAspect="Content" ObjectID="_1350756815" r:id="rId2436"/>
        </w:object>
      </w:r>
      <w:r w:rsidR="009773FE">
        <w:t xml:space="preserve"> </w:t>
      </w:r>
      <w:r w:rsidR="008C7882">
        <w:t>and</w:t>
      </w:r>
      <w:r w:rsidR="009773FE">
        <w:t xml:space="preserve"> </w:t>
      </w:r>
      <w:r w:rsidR="00D85C52" w:rsidRPr="00D85C52">
        <w:rPr>
          <w:position w:val="-12"/>
        </w:rPr>
        <w:object w:dxaOrig="240" w:dyaOrig="360" w14:anchorId="3E9194F3">
          <v:shape id="_x0000_i2220" type="#_x0000_t75" style="width:12.1pt;height:18.55pt" o:ole="">
            <v:imagedata r:id="rId2437" o:title=""/>
          </v:shape>
          <o:OLEObject Type="Embed" ProgID="Equation.DSMT4" ShapeID="_x0000_i2220" DrawAspect="Content" ObjectID="_1350756816" r:id="rId2438"/>
        </w:object>
      </w:r>
      <w:r w:rsidR="009773FE">
        <w:t xml:space="preserve"> </w:t>
      </w:r>
      <w:r w:rsidR="008C7882">
        <w:t xml:space="preserve">are the Mooney-Rivlin material coefficients, </w:t>
      </w:r>
      <w:r w:rsidR="00D85C52" w:rsidRPr="00D85C52">
        <w:rPr>
          <w:position w:val="-12"/>
        </w:rPr>
        <w:object w:dxaOrig="220" w:dyaOrig="380" w14:anchorId="720BFD19">
          <v:shape id="_x0000_i2221" type="#_x0000_t75" style="width:10.7pt;height:18.55pt" o:ole="">
            <v:imagedata r:id="rId2439" o:title=""/>
          </v:shape>
          <o:OLEObject Type="Embed" ProgID="Equation.DSMT4" ShapeID="_x0000_i2221" DrawAspect="Content" ObjectID="_1350756817" r:id="rId2440"/>
        </w:object>
      </w:r>
      <w:r w:rsidR="009773FE">
        <w:t xml:space="preserve"> </w:t>
      </w:r>
      <w:r w:rsidR="008C7882">
        <w:t xml:space="preserve">and </w:t>
      </w:r>
      <w:r w:rsidR="00D85C52" w:rsidRPr="00D85C52">
        <w:rPr>
          <w:position w:val="-12"/>
        </w:rPr>
        <w:object w:dxaOrig="260" w:dyaOrig="380" w14:anchorId="50F9AB95">
          <v:shape id="_x0000_i2222" type="#_x0000_t75" style="width:12.1pt;height:18.55pt" o:ole="">
            <v:imagedata r:id="rId2441" o:title=""/>
          </v:shape>
          <o:OLEObject Type="Embed" ProgID="Equation.DSMT4" ShapeID="_x0000_i2222" DrawAspect="Content" ObjectID="_1350756818" r:id="rId2442"/>
        </w:object>
      </w:r>
      <w:r w:rsidR="009773FE">
        <w:t xml:space="preserve"> </w:t>
      </w:r>
      <w:r w:rsidR="008C7882">
        <w:t xml:space="preserve">are the invariants of the deviatoric part of the right Cauchy-Green deformation tensor, </w:t>
      </w:r>
      <w:r w:rsidR="00D85C52" w:rsidRPr="00D85C52">
        <w:rPr>
          <w:position w:val="-6"/>
        </w:rPr>
        <w:object w:dxaOrig="920" w:dyaOrig="320" w14:anchorId="15384494">
          <v:shape id="_x0000_i2223" type="#_x0000_t75" style="width:46.35pt;height:16.4pt" o:ole="">
            <v:imagedata r:id="rId2443" o:title=""/>
          </v:shape>
          <o:OLEObject Type="Embed" ProgID="Equation.DSMT4" ShapeID="_x0000_i2223" DrawAspect="Content" ObjectID="_1350756819" r:id="rId2444"/>
        </w:object>
      </w:r>
      <w:r w:rsidR="008C7882">
        <w:t xml:space="preserve">, where </w:t>
      </w:r>
      <w:r w:rsidR="00D85C52" w:rsidRPr="00D85C52">
        <w:rPr>
          <w:position w:val="-6"/>
        </w:rPr>
        <w:object w:dxaOrig="1140" w:dyaOrig="300" w14:anchorId="2AABA640">
          <v:shape id="_x0000_i2224" type="#_x0000_t75" style="width:57.05pt;height:14.95pt" o:ole="">
            <v:imagedata r:id="rId2445" o:title=""/>
          </v:shape>
          <o:OLEObject Type="Embed" ProgID="Equation.DSMT4" ShapeID="_x0000_i2224" DrawAspect="Content" ObjectID="_1350756820" r:id="rId2446"/>
        </w:object>
      </w:r>
      <w:r w:rsidR="008C7882">
        <w:t xml:space="preserve">, </w:t>
      </w:r>
      <w:r w:rsidR="008C7882" w:rsidRPr="008234BB">
        <w:rPr>
          <w:b/>
          <w:i/>
        </w:rPr>
        <w:t>F</w:t>
      </w:r>
      <w:r w:rsidR="008C7882">
        <w:t xml:space="preserve"> is the deformation gradient and </w:t>
      </w:r>
      <w:r w:rsidR="00D85C52" w:rsidRPr="00D85C52">
        <w:rPr>
          <w:position w:val="-12"/>
        </w:rPr>
        <w:object w:dxaOrig="1080" w:dyaOrig="360" w14:anchorId="1615BFD7">
          <v:shape id="_x0000_i2225" type="#_x0000_t75" style="width:54.2pt;height:18.55pt" o:ole="">
            <v:imagedata r:id="rId2447" o:title=""/>
          </v:shape>
          <o:OLEObject Type="Embed" ProgID="Equation.DSMT4" ShapeID="_x0000_i2225" DrawAspect="Content" ObjectID="_1350756821" r:id="rId2448"/>
        </w:object>
      </w:r>
      <w:r w:rsidR="009773FE">
        <w:t xml:space="preserve"> </w:t>
      </w:r>
      <w:r w:rsidR="008C7882">
        <w:t xml:space="preserve">is the Jacobian of the deformation. When </w:t>
      </w:r>
      <w:r w:rsidR="00D85C52" w:rsidRPr="00D85C52">
        <w:rPr>
          <w:position w:val="-12"/>
        </w:rPr>
        <w:object w:dxaOrig="620" w:dyaOrig="360" w14:anchorId="5B6D65BC">
          <v:shape id="_x0000_i2226" type="#_x0000_t75" style="width:30.65pt;height:18.55pt" o:ole="">
            <v:imagedata r:id="rId2449" o:title=""/>
          </v:shape>
          <o:OLEObject Type="Embed" ProgID="Equation.DSMT4" ShapeID="_x0000_i2226" DrawAspect="Content" ObjectID="_1350756822" r:id="rId2450"/>
        </w:object>
      </w:r>
      <w:r w:rsidR="008C7882">
        <w:t xml:space="preserve">, this model reduces to an uncoupled version of the incompressible neo-Hookean constitutive model. </w:t>
      </w:r>
    </w:p>
    <w:p w14:paraId="49499302" w14:textId="77777777" w:rsidR="00E16837" w:rsidRDefault="00E16837" w:rsidP="008F4203"/>
    <w:p w14:paraId="26998C38" w14:textId="77777777" w:rsidR="00E16837" w:rsidRDefault="00E16837" w:rsidP="008F4203">
      <w:r>
        <w:t>The Cauchy stress is given by</w:t>
      </w:r>
    </w:p>
    <w:p w14:paraId="6BA507AC" w14:textId="77777777" w:rsidR="00E16837" w:rsidRPr="00E16837" w:rsidRDefault="00E16837" w:rsidP="00E16837">
      <w:pPr>
        <w:pStyle w:val="MTDisplayEquation"/>
      </w:pPr>
      <w:r>
        <w:tab/>
      </w:r>
      <w:r w:rsidR="00D85C52" w:rsidRPr="00D85C52">
        <w:rPr>
          <w:position w:val="-28"/>
        </w:rPr>
        <w:object w:dxaOrig="4800" w:dyaOrig="680" w14:anchorId="0EE4B3D8">
          <v:shape id="_x0000_i2227" type="#_x0000_t75" style="width:240.25pt;height:34.2pt" o:ole="">
            <v:imagedata r:id="rId2451" o:title=""/>
          </v:shape>
          <o:OLEObject Type="Embed" ProgID="Equation.DSMT4" ShapeID="_x0000_i2227" DrawAspect="Content" ObjectID="_1350756823" r:id="rId245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74" w:author="Gerard" w:date="2014-08-27T22:48:00Z">
          <w:r w:rsidR="008D52AD">
            <w:rPr>
              <w:noProof/>
            </w:rPr>
            <w:instrText>42</w:instrText>
          </w:r>
        </w:ins>
        <w:del w:id="375" w:author="Gerard" w:date="2014-08-27T22:18:00Z">
          <w:r w:rsidR="00567B45" w:rsidDel="00195BE3">
            <w:rPr>
              <w:noProof/>
            </w:rPr>
            <w:delInstrText>38</w:delInstrText>
          </w:r>
        </w:del>
      </w:fldSimple>
      <w:r>
        <w:instrText>)</w:instrText>
      </w:r>
      <w:r>
        <w:fldChar w:fldCharType="end"/>
      </w:r>
    </w:p>
    <w:p w14:paraId="35244EB1" w14:textId="77777777" w:rsidR="00E16837" w:rsidRDefault="00E16837" w:rsidP="008F4203">
      <w:r>
        <w:t>The spatial elasticity tensor is given by</w:t>
      </w:r>
    </w:p>
    <w:p w14:paraId="4CEBA3DB" w14:textId="77777777" w:rsidR="00E16837" w:rsidRPr="00E16837" w:rsidRDefault="00E16837" w:rsidP="00E16837">
      <w:pPr>
        <w:pStyle w:val="MTDisplayEquation"/>
      </w:pPr>
      <w:r>
        <w:tab/>
      </w:r>
      <w:r w:rsidR="00D85C52" w:rsidRPr="00D85C52">
        <w:rPr>
          <w:position w:val="-24"/>
        </w:rPr>
        <w:object w:dxaOrig="5020" w:dyaOrig="620" w14:anchorId="76D41113">
          <v:shape id="_x0000_i2228" type="#_x0000_t75" style="width:251.65pt;height:30.65pt" o:ole="">
            <v:imagedata r:id="rId2453" o:title=""/>
          </v:shape>
          <o:OLEObject Type="Embed" ProgID="Equation.DSMT4" ShapeID="_x0000_i2228" DrawAspect="Content" ObjectID="_1350756824" r:id="rId245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76" w:author="Gerard" w:date="2014-08-27T22:48:00Z">
          <w:r w:rsidR="008D52AD">
            <w:rPr>
              <w:noProof/>
            </w:rPr>
            <w:instrText>43</w:instrText>
          </w:r>
        </w:ins>
        <w:del w:id="377" w:author="Gerard" w:date="2014-08-27T22:18:00Z">
          <w:r w:rsidR="00567B45" w:rsidDel="00195BE3">
            <w:rPr>
              <w:noProof/>
            </w:rPr>
            <w:delInstrText>39</w:delInstrText>
          </w:r>
        </w:del>
      </w:fldSimple>
      <w:r>
        <w:instrText>)</w:instrText>
      </w:r>
      <w:r>
        <w:fldChar w:fldCharType="end"/>
      </w:r>
    </w:p>
    <w:p w14:paraId="06F9F44F" w14:textId="77777777" w:rsidR="00E16837" w:rsidRDefault="00E16837" w:rsidP="008F4203">
      <w:proofErr w:type="gramStart"/>
      <w:r>
        <w:t>where</w:t>
      </w:r>
      <w:proofErr w:type="gramEnd"/>
      <w:r>
        <w:t>,</w:t>
      </w:r>
    </w:p>
    <w:p w14:paraId="3E1E35D1" w14:textId="77777777" w:rsidR="00E16837" w:rsidRDefault="00E16837" w:rsidP="00E16837">
      <w:pPr>
        <w:pStyle w:val="MTDisplayEquation"/>
      </w:pPr>
      <w:r>
        <w:tab/>
      </w:r>
      <w:r w:rsidR="002C2DC2" w:rsidRPr="00D85C52">
        <w:rPr>
          <w:position w:val="-62"/>
        </w:rPr>
        <w:object w:dxaOrig="5679" w:dyaOrig="1359" w14:anchorId="409FFB2A">
          <v:shape id="_x0000_i2229" type="#_x0000_t75" style="width:284.45pt;height:68.45pt" o:ole="">
            <v:imagedata r:id="rId2455" o:title=""/>
          </v:shape>
          <o:OLEObject Type="Embed" ProgID="Equation.DSMT4" ShapeID="_x0000_i2229" DrawAspect="Content" ObjectID="_1350756825" r:id="rId245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78" w:author="Gerard" w:date="2014-08-27T22:48:00Z">
          <w:r w:rsidR="008D52AD">
            <w:rPr>
              <w:noProof/>
            </w:rPr>
            <w:instrText>44</w:instrText>
          </w:r>
        </w:ins>
        <w:del w:id="379" w:author="Gerard" w:date="2014-08-27T22:18:00Z">
          <w:r w:rsidR="00567B45" w:rsidDel="00195BE3">
            <w:rPr>
              <w:noProof/>
            </w:rPr>
            <w:delInstrText>40</w:delInstrText>
          </w:r>
        </w:del>
      </w:fldSimple>
      <w:r>
        <w:instrText>)</w:instrText>
      </w:r>
      <w:r>
        <w:fldChar w:fldCharType="end"/>
      </w:r>
    </w:p>
    <w:p w14:paraId="280378D4" w14:textId="77777777" w:rsidR="00E16837" w:rsidRPr="00E16837" w:rsidRDefault="00E16837" w:rsidP="008F4203"/>
    <w:p w14:paraId="283F380E" w14:textId="77777777" w:rsidR="008C7882" w:rsidRDefault="008C7882" w:rsidP="008C7882">
      <w:pPr>
        <w:pStyle w:val="MTDisplayEquation"/>
      </w:pPr>
      <w:r>
        <w:t xml:space="preserve">This material model uses a three-field element formulation, interpolating displacements as linear field variables and pressure and volume ratio as piecewise constant in each element </w:t>
      </w:r>
      <w:r>
        <w:fldChar w:fldCharType="begin"/>
      </w:r>
      <w:r w:rsidR="00A56950">
        <w:instrText xml:space="preserve"> ADDIN EN.CITE &lt;EndNote&gt;&lt;Cite&gt;&lt;Author&gt;Simo&lt;/Author&gt;&lt;Year&gt;1991&lt;/Year&gt;&lt;RecNum&gt;11&lt;/RecNum&gt;&lt;DisplayText&gt;[31]&lt;/DisplayText&gt;&lt;record&gt;&lt;rec-number&gt;11&lt;/rec-number&gt;&lt;foreign-keys&gt;&lt;key app="EN" db-id="xxf0rdw27fzf0ie5dv9xdazn9pr5svpwws09"&gt;11&lt;/key&gt;&lt;/foreign-keys&gt;&lt;ref-type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A56950">
          <w:rPr>
            <w:noProof/>
          </w:rPr>
          <w:t>31</w:t>
        </w:r>
      </w:hyperlink>
      <w:r w:rsidR="00A56950">
        <w:rPr>
          <w:noProof/>
        </w:rPr>
        <w:t>]</w:t>
      </w:r>
      <w:r>
        <w:fldChar w:fldCharType="end"/>
      </w:r>
      <w:r>
        <w:t>.</w:t>
      </w:r>
    </w:p>
    <w:p w14:paraId="1C563F2A" w14:textId="77777777" w:rsidR="008C7882" w:rsidRDefault="008C7882" w:rsidP="008C7882"/>
    <w:p w14:paraId="33C1EC13" w14:textId="77777777" w:rsidR="008C7882" w:rsidRDefault="008C7882" w:rsidP="008F4203">
      <w:pPr>
        <w:pStyle w:val="Heading3"/>
      </w:pPr>
      <w:bookmarkStart w:id="380" w:name="_Toc387680185"/>
      <w:commentRangeStart w:id="381"/>
      <w:r>
        <w:t>Ogden Hyperelastic</w:t>
      </w:r>
      <w:commentRangeEnd w:id="381"/>
      <w:r w:rsidR="00FB3B8D">
        <w:rPr>
          <w:rStyle w:val="CommentReference"/>
          <w:rFonts w:cs="Times New Roman"/>
          <w:b w:val="0"/>
          <w:bCs w:val="0"/>
        </w:rPr>
        <w:commentReference w:id="381"/>
      </w:r>
      <w:bookmarkEnd w:id="380"/>
    </w:p>
    <w:p w14:paraId="318A691F" w14:textId="77777777" w:rsidR="008C7882" w:rsidRDefault="008C7882" w:rsidP="008C7882">
      <w:r>
        <w:t>The Ogden material is defined using the following hyperelastic strain energy function:</w:t>
      </w:r>
    </w:p>
    <w:p w14:paraId="25EFAA66" w14:textId="77777777" w:rsidR="008C7882" w:rsidRDefault="008C7882" w:rsidP="008C7882">
      <w:pPr>
        <w:pStyle w:val="MTDisplayEquation"/>
      </w:pPr>
      <w:r>
        <w:tab/>
      </w:r>
      <w:r w:rsidR="00D85C52" w:rsidRPr="00D85C52">
        <w:rPr>
          <w:position w:val="-30"/>
        </w:rPr>
        <w:object w:dxaOrig="5060" w:dyaOrig="700" w14:anchorId="54735E70">
          <v:shape id="_x0000_i2230" type="#_x0000_t75" style="width:252.35pt;height:35.65pt" o:ole="">
            <v:imagedata r:id="rId2457" o:title=""/>
          </v:shape>
          <o:OLEObject Type="Embed" ProgID="Equation.DSMT4" ShapeID="_x0000_i2230" DrawAspect="Content" ObjectID="_1350756826" r:id="rId245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82" w:author="Gerard" w:date="2014-08-27T22:48:00Z">
          <w:r w:rsidR="008D52AD">
            <w:rPr>
              <w:noProof/>
            </w:rPr>
            <w:instrText>45</w:instrText>
          </w:r>
        </w:ins>
        <w:del w:id="383" w:author="Gerard" w:date="2014-08-27T22:18:00Z">
          <w:r w:rsidR="00567B45" w:rsidDel="00195BE3">
            <w:rPr>
              <w:noProof/>
            </w:rPr>
            <w:delInstrText>41</w:delInstrText>
          </w:r>
        </w:del>
      </w:fldSimple>
      <w:r>
        <w:instrText>)</w:instrText>
      </w:r>
      <w:r>
        <w:fldChar w:fldCharType="end"/>
      </w:r>
    </w:p>
    <w:p w14:paraId="7668C040" w14:textId="77777777" w:rsidR="008C7882" w:rsidRDefault="008C7882" w:rsidP="008C7882">
      <w:r>
        <w:lastRenderedPageBreak/>
        <w:t xml:space="preserve">Here, </w:t>
      </w:r>
      <w:r w:rsidR="00D85C52" w:rsidRPr="00D85C52">
        <w:rPr>
          <w:position w:val="-12"/>
        </w:rPr>
        <w:object w:dxaOrig="240" w:dyaOrig="400" w14:anchorId="68FAC2E8">
          <v:shape id="_x0000_i2231" type="#_x0000_t75" style="width:12.1pt;height:19.25pt" o:ole="">
            <v:imagedata r:id="rId2459" o:title=""/>
          </v:shape>
          <o:OLEObject Type="Embed" ProgID="Equation.DSMT4" ShapeID="_x0000_i2231" DrawAspect="Content" ObjectID="_1350756827" r:id="rId2460"/>
        </w:object>
      </w:r>
      <w:r w:rsidR="00C2754B">
        <w:t xml:space="preserve"> </w:t>
      </w:r>
      <w:r>
        <w:t xml:space="preserve">are the deviatoric principal stretches and </w:t>
      </w:r>
      <w:r w:rsidR="00D85C52" w:rsidRPr="00D85C52">
        <w:rPr>
          <w:position w:val="-12"/>
        </w:rPr>
        <w:object w:dxaOrig="220" w:dyaOrig="360" w14:anchorId="77141E69">
          <v:shape id="_x0000_i2232" type="#_x0000_t75" style="width:10.7pt;height:18.55pt" o:ole="">
            <v:imagedata r:id="rId2461" o:title=""/>
          </v:shape>
          <o:OLEObject Type="Embed" ProgID="Equation.DSMT4" ShapeID="_x0000_i2232" DrawAspect="Content" ObjectID="_1350756828" r:id="rId2462"/>
        </w:object>
      </w:r>
      <w:r w:rsidR="00C2754B">
        <w:t xml:space="preserve"> </w:t>
      </w:r>
      <w:r>
        <w:t xml:space="preserve">and </w:t>
      </w:r>
      <w:r w:rsidR="00D85C52" w:rsidRPr="00D85C52">
        <w:rPr>
          <w:position w:val="-12"/>
        </w:rPr>
        <w:object w:dxaOrig="279" w:dyaOrig="360" w14:anchorId="59DFA412">
          <v:shape id="_x0000_i2233" type="#_x0000_t75" style="width:14.25pt;height:18.55pt" o:ole="">
            <v:imagedata r:id="rId2463" o:title=""/>
          </v:shape>
          <o:OLEObject Type="Embed" ProgID="Equation.DSMT4" ShapeID="_x0000_i2233" DrawAspect="Content" ObjectID="_1350756829" r:id="rId2464"/>
        </w:object>
      </w:r>
      <w:r>
        <w:t xml:space="preserve"> are material parameters. The term </w:t>
      </w:r>
      <w:r w:rsidR="00D85C52" w:rsidRPr="00D85C52">
        <w:rPr>
          <w:position w:val="-14"/>
        </w:rPr>
        <w:object w:dxaOrig="620" w:dyaOrig="400" w14:anchorId="73A61F2D">
          <v:shape id="_x0000_i2234" type="#_x0000_t75" style="width:30.65pt;height:19.25pt" o:ole="">
            <v:imagedata r:id="rId2465" o:title=""/>
          </v:shape>
          <o:OLEObject Type="Embed" ProgID="Equation.DSMT4" ShapeID="_x0000_i2234" DrawAspect="Content" ObjectID="_1350756830" r:id="rId2466"/>
        </w:object>
      </w:r>
      <w:r>
        <w:t xml:space="preserve">is the volumetric component and </w:t>
      </w:r>
      <w:r>
        <w:rPr>
          <w:i/>
        </w:rPr>
        <w:t>J</w:t>
      </w:r>
      <w:r>
        <w:t xml:space="preserve"> is the determinant of the deformation gradient.</w:t>
      </w:r>
    </w:p>
    <w:p w14:paraId="2BA4561B" w14:textId="77777777" w:rsidR="008C7882" w:rsidRDefault="008C7882" w:rsidP="008C7882"/>
    <w:p w14:paraId="5A881137" w14:textId="77777777" w:rsidR="008C7882" w:rsidRDefault="008C7882" w:rsidP="008C7882">
      <w:r>
        <w:t xml:space="preserve">Note that the neo-Hookean and Mooney-Rivlin models can also be obtained from the general Ogden strain energy function using special choices for </w:t>
      </w:r>
      <w:r w:rsidR="00D85C52" w:rsidRPr="00D85C52">
        <w:rPr>
          <w:position w:val="-12"/>
        </w:rPr>
        <w:object w:dxaOrig="220" w:dyaOrig="360" w14:anchorId="4706FCFB">
          <v:shape id="_x0000_i2235" type="#_x0000_t75" style="width:10.7pt;height:18.55pt" o:ole="">
            <v:imagedata r:id="rId2467" o:title=""/>
          </v:shape>
          <o:OLEObject Type="Embed" ProgID="Equation.DSMT4" ShapeID="_x0000_i2235" DrawAspect="Content" ObjectID="_1350756831" r:id="rId2468"/>
        </w:object>
      </w:r>
      <w:r w:rsidR="00C2754B">
        <w:t xml:space="preserve"> </w:t>
      </w:r>
      <w:r>
        <w:t xml:space="preserve">and </w:t>
      </w:r>
      <w:r w:rsidR="00D85C52" w:rsidRPr="00D85C52">
        <w:rPr>
          <w:position w:val="-12"/>
        </w:rPr>
        <w:object w:dxaOrig="279" w:dyaOrig="360" w14:anchorId="7223F7EE">
          <v:shape id="_x0000_i2236" type="#_x0000_t75" style="width:14.25pt;height:18.55pt" o:ole="">
            <v:imagedata r:id="rId2469" o:title=""/>
          </v:shape>
          <o:OLEObject Type="Embed" ProgID="Equation.DSMT4" ShapeID="_x0000_i2236" DrawAspect="Content" ObjectID="_1350756832" r:id="rId2470"/>
        </w:object>
      </w:r>
      <w:r>
        <w:t>.</w:t>
      </w:r>
    </w:p>
    <w:p w14:paraId="310948CB" w14:textId="77777777" w:rsidR="008C7882" w:rsidRDefault="008C7882" w:rsidP="008F4203">
      <w:pPr>
        <w:pStyle w:val="Heading3"/>
      </w:pPr>
      <w:bookmarkStart w:id="384" w:name="_Toc302481274"/>
      <w:bookmarkStart w:id="385" w:name="_Toc302490328"/>
      <w:bookmarkStart w:id="386" w:name="_Toc302491862"/>
      <w:bookmarkStart w:id="387" w:name="_Toc302492231"/>
      <w:bookmarkStart w:id="388" w:name="_Toc387680186"/>
      <w:bookmarkEnd w:id="384"/>
      <w:bookmarkEnd w:id="385"/>
      <w:bookmarkEnd w:id="386"/>
      <w:bookmarkEnd w:id="387"/>
      <w:r>
        <w:t>Veronda-Westmann Hyperelasticity</w:t>
      </w:r>
      <w:bookmarkEnd w:id="388"/>
    </w:p>
    <w:p w14:paraId="4C3A571B" w14:textId="77777777" w:rsidR="008C7882" w:rsidRDefault="008C7882" w:rsidP="008C7882">
      <w:r>
        <w:t xml:space="preserve">This model is similar to the Mooney-Rivlin model in that it also uses </w:t>
      </w:r>
      <w:proofErr w:type="gramStart"/>
      <w:r>
        <w:t>an uncoupled</w:t>
      </w:r>
      <w:proofErr w:type="gramEnd"/>
      <w:r>
        <w:t xml:space="preserve"> strain energy.  However, in this case </w:t>
      </w:r>
      <w:proofErr w:type="gramStart"/>
      <w:r>
        <w:t>the strain energy is given by an exponential form</w:t>
      </w:r>
      <w:proofErr w:type="gramEnd"/>
      <w:r>
        <w:t>:</w:t>
      </w:r>
    </w:p>
    <w:p w14:paraId="752C8BF5" w14:textId="77777777" w:rsidR="008C7882" w:rsidRDefault="008C7882" w:rsidP="008C7882">
      <w:pPr>
        <w:pStyle w:val="MTDisplayEquation"/>
      </w:pPr>
      <w:r>
        <w:tab/>
      </w:r>
      <w:r w:rsidR="00D85C52" w:rsidRPr="00D85C52">
        <w:rPr>
          <w:position w:val="-26"/>
        </w:rPr>
        <w:object w:dxaOrig="4239" w:dyaOrig="639" w14:anchorId="68EB61FD">
          <v:shape id="_x0000_i2237" type="#_x0000_t75" style="width:212.45pt;height:32.1pt" o:ole="">
            <v:imagedata r:id="rId2471" o:title=""/>
          </v:shape>
          <o:OLEObject Type="Embed" ProgID="Equation.DSMT4" ShapeID="_x0000_i2237" DrawAspect="Content" ObjectID="_1350756833" r:id="rId247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89" w:author="Gerard" w:date="2014-08-27T22:48:00Z">
          <w:r w:rsidR="008D52AD">
            <w:rPr>
              <w:noProof/>
            </w:rPr>
            <w:instrText>46</w:instrText>
          </w:r>
        </w:ins>
        <w:del w:id="390" w:author="Gerard" w:date="2014-08-27T22:18:00Z">
          <w:r w:rsidR="00567B45" w:rsidDel="00195BE3">
            <w:rPr>
              <w:noProof/>
            </w:rPr>
            <w:delInstrText>42</w:delInstrText>
          </w:r>
        </w:del>
      </w:fldSimple>
      <w:r>
        <w:instrText>)</w:instrText>
      </w:r>
      <w:r>
        <w:fldChar w:fldCharType="end"/>
      </w:r>
    </w:p>
    <w:p w14:paraId="49023E73" w14:textId="77777777" w:rsidR="008C7882" w:rsidRDefault="008C7882" w:rsidP="008C7882">
      <w:r>
        <w:t xml:space="preserve">The dilatational term </w:t>
      </w:r>
      <w:r>
        <w:rPr>
          <w:i/>
        </w:rPr>
        <w:t>U</w:t>
      </w:r>
      <w:r>
        <w:t xml:space="preserve"> is identical to the Mooney-Rivlin model.</w:t>
      </w:r>
    </w:p>
    <w:p w14:paraId="762292C6" w14:textId="77777777" w:rsidR="008C7882" w:rsidRDefault="008C7882" w:rsidP="008C7882"/>
    <w:p w14:paraId="27659D55" w14:textId="77777777" w:rsidR="00AC4592" w:rsidRDefault="00AC4592" w:rsidP="008C7882">
      <w:r>
        <w:t xml:space="preserve">The Cauchy stress </w:t>
      </w:r>
      <w:r w:rsidR="00D85C52" w:rsidRPr="00D85C52">
        <w:rPr>
          <w:position w:val="-6"/>
        </w:rPr>
        <w:object w:dxaOrig="200" w:dyaOrig="220" w14:anchorId="291B22EB">
          <v:shape id="_x0000_i2238" type="#_x0000_t75" style="width:10pt;height:10.7pt" o:ole="">
            <v:imagedata r:id="rId2473" o:title=""/>
          </v:shape>
          <o:OLEObject Type="Embed" ProgID="Equation.DSMT4" ShapeID="_x0000_i2238" DrawAspect="Content" ObjectID="_1350756834" r:id="rId2474"/>
        </w:object>
      </w:r>
      <w:r w:rsidR="00C2754B">
        <w:t xml:space="preserve"> </w:t>
      </w:r>
      <w:r>
        <w:t>is found from</w:t>
      </w:r>
    </w:p>
    <w:p w14:paraId="005192D6" w14:textId="77777777" w:rsidR="00AC4592" w:rsidRDefault="00AC4592" w:rsidP="00AC4592">
      <w:pPr>
        <w:pStyle w:val="MTDisplayEquation"/>
      </w:pPr>
      <w:r>
        <w:tab/>
      </w:r>
      <w:r w:rsidR="003735AA" w:rsidRPr="00D85C52">
        <w:rPr>
          <w:position w:val="-10"/>
        </w:rPr>
        <w:object w:dxaOrig="1460" w:dyaOrig="380" w14:anchorId="11175C74">
          <v:shape id="_x0000_i2239" type="#_x0000_t75" style="width:72.7pt;height:19.95pt" o:ole="">
            <v:imagedata r:id="rId2475" o:title=""/>
          </v:shape>
          <o:OLEObject Type="Embed" ProgID="Equation.DSMT4" ShapeID="_x0000_i2239" DrawAspect="Content" ObjectID="_1350756835" r:id="rId2476"/>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91" w:author="Gerard" w:date="2014-08-27T22:48:00Z">
          <w:r w:rsidR="008D52AD">
            <w:rPr>
              <w:noProof/>
            </w:rPr>
            <w:instrText>47</w:instrText>
          </w:r>
        </w:ins>
        <w:del w:id="392" w:author="Gerard" w:date="2014-08-27T22:18:00Z">
          <w:r w:rsidR="00567B45" w:rsidDel="00195BE3">
            <w:rPr>
              <w:noProof/>
            </w:rPr>
            <w:delInstrText>43</w:delInstrText>
          </w:r>
        </w:del>
      </w:fldSimple>
      <w:r>
        <w:instrText>)</w:instrText>
      </w:r>
      <w:r>
        <w:fldChar w:fldCharType="end"/>
      </w:r>
    </w:p>
    <w:p w14:paraId="547ABDC2" w14:textId="77777777" w:rsidR="00AC4592" w:rsidRDefault="00AC4592" w:rsidP="00AC4592">
      <w:proofErr w:type="gramStart"/>
      <w:r>
        <w:t>where</w:t>
      </w:r>
      <w:proofErr w:type="gramEnd"/>
    </w:p>
    <w:p w14:paraId="03CEA727" w14:textId="77777777" w:rsidR="00AC4592" w:rsidRDefault="00AC4592" w:rsidP="00AC4592">
      <w:pPr>
        <w:pStyle w:val="MTDisplayEquation"/>
      </w:pPr>
      <w:r>
        <w:tab/>
      </w:r>
      <w:r w:rsidR="003735AA" w:rsidRPr="00D85C52">
        <w:rPr>
          <w:position w:val="-24"/>
        </w:rPr>
        <w:object w:dxaOrig="2820" w:dyaOrig="620" w14:anchorId="484281C4">
          <v:shape id="_x0000_i2240" type="#_x0000_t75" style="width:141.85pt;height:30.65pt" o:ole="">
            <v:imagedata r:id="rId2477" o:title=""/>
          </v:shape>
          <o:OLEObject Type="Embed" ProgID="Equation.DSMT4" ShapeID="_x0000_i2240" DrawAspect="Content" ObjectID="_1350756836" r:id="rId247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93" w:author="Gerard" w:date="2014-08-27T22:48:00Z">
          <w:r w:rsidR="008D52AD">
            <w:rPr>
              <w:noProof/>
            </w:rPr>
            <w:instrText>48</w:instrText>
          </w:r>
        </w:ins>
        <w:del w:id="394" w:author="Gerard" w:date="2014-08-27T22:18:00Z">
          <w:r w:rsidR="00567B45" w:rsidDel="00195BE3">
            <w:rPr>
              <w:noProof/>
            </w:rPr>
            <w:delInstrText>44</w:delInstrText>
          </w:r>
        </w:del>
      </w:fldSimple>
      <w:r>
        <w:instrText>)</w:instrText>
      </w:r>
      <w:r>
        <w:fldChar w:fldCharType="end"/>
      </w:r>
    </w:p>
    <w:p w14:paraId="29EF45B5" w14:textId="77777777" w:rsidR="00AC4592" w:rsidRDefault="00AC4592" w:rsidP="00AC4592">
      <w:r>
        <w:t xml:space="preserve">The strain </w:t>
      </w:r>
      <w:r w:rsidR="00FB3B8D">
        <w:t xml:space="preserve">energy </w:t>
      </w:r>
      <w:r>
        <w:t>derivatives are given by</w:t>
      </w:r>
    </w:p>
    <w:p w14:paraId="5B51EF9E" w14:textId="77777777" w:rsidR="00AC4592" w:rsidRDefault="00AC4592" w:rsidP="00AC4592">
      <w:pPr>
        <w:pStyle w:val="MTDisplayEquation"/>
      </w:pPr>
      <w:r>
        <w:tab/>
      </w:r>
      <w:r w:rsidR="00D57045" w:rsidRPr="00D85C52">
        <w:rPr>
          <w:position w:val="-12"/>
        </w:rPr>
        <w:object w:dxaOrig="1640" w:dyaOrig="400" w14:anchorId="3A791BD0">
          <v:shape id="_x0000_i2241" type="#_x0000_t75" style="width:82pt;height:19.25pt" o:ole="">
            <v:imagedata r:id="rId2479" o:title=""/>
          </v:shape>
          <o:OLEObject Type="Embed" ProgID="Equation.DSMT4" ShapeID="_x0000_i2241" DrawAspect="Content" ObjectID="_1350756837" r:id="rId2480"/>
        </w:object>
      </w:r>
      <w:r w:rsidR="00D57045">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95" w:author="Gerard" w:date="2014-08-27T22:48:00Z">
          <w:r w:rsidR="008D52AD">
            <w:rPr>
              <w:noProof/>
            </w:rPr>
            <w:instrText>49</w:instrText>
          </w:r>
        </w:ins>
        <w:del w:id="396" w:author="Gerard" w:date="2014-08-27T22:18:00Z">
          <w:r w:rsidR="00567B45" w:rsidDel="00195BE3">
            <w:rPr>
              <w:noProof/>
            </w:rPr>
            <w:delInstrText>45</w:delInstrText>
          </w:r>
        </w:del>
      </w:fldSimple>
      <w:r>
        <w:instrText>)</w:instrText>
      </w:r>
      <w:r>
        <w:fldChar w:fldCharType="end"/>
      </w:r>
    </w:p>
    <w:p w14:paraId="71626972" w14:textId="77777777" w:rsidR="00AC4592" w:rsidRDefault="00AC4592" w:rsidP="00AC4592">
      <w:pPr>
        <w:pStyle w:val="MTDisplayEquation"/>
      </w:pPr>
      <w:r>
        <w:tab/>
      </w:r>
      <w:r w:rsidR="00B23CF2" w:rsidRPr="00D85C52">
        <w:rPr>
          <w:position w:val="-24"/>
        </w:rPr>
        <w:object w:dxaOrig="1240" w:dyaOrig="620" w14:anchorId="532CCBB6">
          <v:shape id="_x0000_i2242" type="#_x0000_t75" style="width:62pt;height:30.65pt" o:ole="">
            <v:imagedata r:id="rId2481" o:title=""/>
          </v:shape>
          <o:OLEObject Type="Embed" ProgID="Equation.DSMT4" ShapeID="_x0000_i2242" DrawAspect="Content" ObjectID="_1350756838" r:id="rId2482"/>
        </w:object>
      </w:r>
      <w:r w:rsidR="00B23CF2">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397" w:author="Gerard" w:date="2014-08-27T22:48:00Z">
          <w:r w:rsidR="008D52AD">
            <w:rPr>
              <w:noProof/>
            </w:rPr>
            <w:instrText>50</w:instrText>
          </w:r>
        </w:ins>
        <w:del w:id="398" w:author="Gerard" w:date="2014-08-27T22:18:00Z">
          <w:r w:rsidR="00567B45" w:rsidDel="00195BE3">
            <w:rPr>
              <w:noProof/>
            </w:rPr>
            <w:delInstrText>46</w:delInstrText>
          </w:r>
        </w:del>
      </w:fldSimple>
      <w:r>
        <w:instrText>)</w:instrText>
      </w:r>
      <w:r>
        <w:fldChar w:fldCharType="end"/>
      </w:r>
    </w:p>
    <w:p w14:paraId="67742D94" w14:textId="77777777" w:rsidR="008C7882" w:rsidRDefault="008C7882" w:rsidP="008C7882">
      <w:r>
        <w:t xml:space="preserve">This material model was the result from the research of the elastic response of skin tissue </w:t>
      </w:r>
      <w:r>
        <w:fldChar w:fldCharType="begin"/>
      </w:r>
      <w:r w:rsidR="00A56950">
        <w:instrText xml:space="preserve"> ADDIN EN.CITE &lt;EndNote&gt;&lt;Cite&gt;&lt;Author&gt;Veronda&lt;/Author&gt;&lt;Year&gt;1970&lt;/Year&gt;&lt;RecNum&gt;23&lt;/RecNum&gt;&lt;DisplayText&gt;[37]&lt;/DisplayText&gt;&lt;record&gt;&lt;rec-number&gt;23&lt;/rec-number&gt;&lt;foreign-keys&gt;&lt;key app="EN" db-id="xxf0rdw27fzf0ie5dv9xdazn9pr5svpwws09"&gt;23&lt;/key&gt;&lt;/foreign-keys&gt;&lt;ref-type name="Journal Article"&gt;17&lt;/ref-type&gt;&lt;contributors&gt;&lt;authors&gt;&lt;author&gt;Veronda,D.R.&lt;/author&gt;&lt;author&gt;Westmann,R.A.&lt;/author&gt;&lt;/authors&gt;&lt;/contributors&gt;&lt;titles&gt;&lt;title&gt;Mechanical Characterization of Skin - Finite Deformations&lt;/title&gt;&lt;secondary-title&gt;J. Biomechanics&lt;/secondary-title&gt;&lt;/titles&gt;&lt;pages&gt;111-124&lt;/pages&gt;&lt;volume&gt;Vol. 3&lt;/volume&gt;&lt;dates&gt;&lt;year&gt;1970&lt;/year&gt;&lt;/dates&gt;&lt;urls&gt;&lt;/urls&gt;&lt;/record&gt;&lt;/Cite&gt;&lt;/EndNote&gt;</w:instrText>
      </w:r>
      <w:r>
        <w:fldChar w:fldCharType="separate"/>
      </w:r>
      <w:r w:rsidR="00A56950">
        <w:rPr>
          <w:noProof/>
        </w:rPr>
        <w:t>[</w:t>
      </w:r>
      <w:hyperlink w:anchor="_ENREF_37" w:tooltip="Veronda, 1970 #23" w:history="1">
        <w:r w:rsidR="00A56950">
          <w:rPr>
            <w:noProof/>
          </w:rPr>
          <w:t>37</w:t>
        </w:r>
      </w:hyperlink>
      <w:r w:rsidR="00A56950">
        <w:rPr>
          <w:noProof/>
        </w:rPr>
        <w:t>]</w:t>
      </w:r>
      <w:r>
        <w:fldChar w:fldCharType="end"/>
      </w:r>
      <w:r>
        <w:t xml:space="preserve">. </w:t>
      </w:r>
    </w:p>
    <w:p w14:paraId="6F0567A5" w14:textId="77777777" w:rsidR="008C7882" w:rsidRDefault="008C7882" w:rsidP="008C7882"/>
    <w:p w14:paraId="3D661FD3" w14:textId="77777777" w:rsidR="000D0326" w:rsidRDefault="000D0326" w:rsidP="008F4203">
      <w:pPr>
        <w:pStyle w:val="Heading3"/>
      </w:pPr>
      <w:bookmarkStart w:id="399" w:name="_Toc387680187"/>
      <w:commentRangeStart w:id="400"/>
      <w:r>
        <w:t>Arruda-Boyce Hyperelasticity</w:t>
      </w:r>
      <w:commentRangeEnd w:id="400"/>
      <w:r w:rsidR="00FB3B8D">
        <w:rPr>
          <w:rStyle w:val="CommentReference"/>
          <w:rFonts w:cs="Times New Roman"/>
          <w:b w:val="0"/>
          <w:bCs w:val="0"/>
        </w:rPr>
        <w:commentReference w:id="400"/>
      </w:r>
      <w:bookmarkEnd w:id="399"/>
    </w:p>
    <w:p w14:paraId="11DFB74C" w14:textId="77777777" w:rsidR="000D0326" w:rsidRPr="00A11939" w:rsidRDefault="00040AFE" w:rsidP="007B2D9E">
      <w:r>
        <w:t>Arruda and Boyce proposed a model for the deformation of rubber materials</w:t>
      </w:r>
      <w:r w:rsidR="00F53B52">
        <w:t xml:space="preserve"> </w:t>
      </w:r>
      <w:r w:rsidR="00F53B52">
        <w:fldChar w:fldCharType="begin"/>
      </w:r>
      <w:r w:rsidR="00A56950">
        <w:instrText xml:space="preserve"> ADDIN EN.CITE &lt;EndNote&gt;&lt;Cite&gt;&lt;Author&gt;Arruda&lt;/Author&gt;&lt;Year&gt;1993&lt;/Year&gt;&lt;RecNum&gt;36&lt;/RecNum&gt;&lt;DisplayText&gt;[38]&lt;/DisplayText&gt;&lt;record&gt;&lt;rec-number&gt;36&lt;/rec-number&gt;&lt;foreign-keys&gt;&lt;key app="EN" db-id="xxf0rdw27fzf0ie5dv9xdazn9pr5svpwws09"&gt;36&lt;/key&gt;&lt;/foreign-keys&gt;&lt;ref-type name="Journal Article"&gt;17&lt;/ref-type&gt;&lt;contributors&gt;&lt;authors&gt;&lt;author&gt;Arruda, E.M.&lt;/author&gt;&lt;author&gt;Boyce, M.C.&lt;/author&gt;&lt;/authors&gt;&lt;/contributors&gt;&lt;titles&gt;&lt;title&gt;A Three-Dimensional Constitutive Model for the Large Stretch Behavior of Rubber Elastic Materials&lt;/title&gt;&lt;secondary-title&gt;J. Mech. Phys. Solids&lt;/secondary-title&gt;&lt;/titles&gt;&lt;pages&gt;389-412&lt;/pages&gt;&lt;volume&gt;41&lt;/volume&gt;&lt;number&gt;2&lt;/number&gt;&lt;dates&gt;&lt;year&gt;1993&lt;/year&gt;&lt;/dates&gt;&lt;urls&gt;&lt;/urls&gt;&lt;/record&gt;&lt;/Cite&gt;&lt;/EndNote&gt;</w:instrText>
      </w:r>
      <w:r w:rsidR="00F53B52">
        <w:fldChar w:fldCharType="separate"/>
      </w:r>
      <w:r w:rsidR="00A56950">
        <w:rPr>
          <w:noProof/>
        </w:rPr>
        <w:t>[</w:t>
      </w:r>
      <w:hyperlink w:anchor="_ENREF_38" w:tooltip="Arruda, 1993 #36" w:history="1">
        <w:r w:rsidR="00A56950">
          <w:rPr>
            <w:noProof/>
          </w:rPr>
          <w:t>38</w:t>
        </w:r>
      </w:hyperlink>
      <w:r w:rsidR="00A56950">
        <w:rPr>
          <w:noProof/>
        </w:rPr>
        <w:t>]</w:t>
      </w:r>
      <w:r w:rsidR="00F53B52">
        <w:fldChar w:fldCharType="end"/>
      </w:r>
      <w:r>
        <w:t>. Their main motivation was to develop a model that accurately captures the behavior of rubbers in different loading scenarios and that can be described with a limited number of physically motivated parameters. Their model is based on the Langevin chain statistics</w:t>
      </w:r>
      <w:r w:rsidR="00FB3B8D">
        <w:t>,</w:t>
      </w:r>
      <w:r>
        <w:t xml:space="preserve"> which models a rubber chain segment between chemical crosslinks as a number</w:t>
      </w:r>
      <w:r w:rsidR="007B2D9E">
        <w:t xml:space="preserve"> </w:t>
      </w:r>
      <w:r w:rsidR="00D85C52" w:rsidRPr="00D85C52">
        <w:rPr>
          <w:position w:val="-6"/>
        </w:rPr>
        <w:object w:dxaOrig="279" w:dyaOrig="279" w14:anchorId="788FD417">
          <v:shape id="_x0000_i2243" type="#_x0000_t75" style="width:14.25pt;height:14.25pt" o:ole="">
            <v:imagedata r:id="rId2483" o:title=""/>
          </v:shape>
          <o:OLEObject Type="Embed" ProgID="Equation.DSMT4" ShapeID="_x0000_i2243" DrawAspect="Content" ObjectID="_1350756839" r:id="rId2484"/>
        </w:object>
      </w:r>
      <w:r w:rsidRPr="007B2D9E">
        <w:t xml:space="preserve"> </w:t>
      </w:r>
      <w:r>
        <w:t>of rigid links of equal length</w:t>
      </w:r>
      <w:r w:rsidR="007B2D9E">
        <w:t xml:space="preserve"> </w:t>
      </w:r>
      <w:r w:rsidR="00D85C52" w:rsidRPr="00D85C52">
        <w:rPr>
          <w:position w:val="-6"/>
        </w:rPr>
        <w:object w:dxaOrig="139" w:dyaOrig="279" w14:anchorId="40C8616E">
          <v:shape id="_x0000_i2244" type="#_x0000_t75" style="width:7.15pt;height:14.25pt" o:ole="">
            <v:imagedata r:id="rId2485" o:title=""/>
          </v:shape>
          <o:OLEObject Type="Embed" ProgID="Equation.DSMT4" ShapeID="_x0000_i2244" DrawAspect="Content" ObjectID="_1350756840" r:id="rId2486"/>
        </w:object>
      </w:r>
      <w:r>
        <w:t xml:space="preserve">. </w:t>
      </w:r>
      <w:r w:rsidR="00A11939">
        <w:t>The parameter</w:t>
      </w:r>
      <w:r w:rsidR="007B2D9E">
        <w:t xml:space="preserve"> </w:t>
      </w:r>
      <w:r w:rsidR="00D85C52" w:rsidRPr="00D85C52">
        <w:rPr>
          <w:position w:val="-6"/>
        </w:rPr>
        <w:object w:dxaOrig="279" w:dyaOrig="279" w14:anchorId="624E822A">
          <v:shape id="_x0000_i2245" type="#_x0000_t75" style="width:14.25pt;height:14.25pt" o:ole="">
            <v:imagedata r:id="rId2487" o:title=""/>
          </v:shape>
          <o:OLEObject Type="Embed" ProgID="Equation.DSMT4" ShapeID="_x0000_i2245" DrawAspect="Content" ObjectID="_1350756841" r:id="rId2488"/>
        </w:object>
      </w:r>
      <w:r w:rsidR="007B2D9E" w:rsidRPr="007B2D9E">
        <w:t xml:space="preserve"> </w:t>
      </w:r>
      <w:r w:rsidR="00A11939">
        <w:t xml:space="preserve">is related to the locking stretch </w:t>
      </w:r>
      <w:r w:rsidR="00D85C52" w:rsidRPr="00D85C52">
        <w:rPr>
          <w:position w:val="-12"/>
        </w:rPr>
        <w:object w:dxaOrig="279" w:dyaOrig="360" w14:anchorId="78E470DA">
          <v:shape id="_x0000_i2246" type="#_x0000_t75" style="width:14.25pt;height:18.55pt" o:ole="">
            <v:imagedata r:id="rId2489" o:title=""/>
          </v:shape>
          <o:OLEObject Type="Embed" ProgID="Equation.DSMT4" ShapeID="_x0000_i2246" DrawAspect="Content" ObjectID="_1350756842" r:id="rId2490"/>
        </w:object>
      </w:r>
      <w:r w:rsidR="00A11939">
        <w:t xml:space="preserve">, the stretch at which the chains reach their </w:t>
      </w:r>
      <w:proofErr w:type="gramStart"/>
      <w:r w:rsidR="00A11939">
        <w:t>full extended</w:t>
      </w:r>
      <w:proofErr w:type="gramEnd"/>
      <w:r w:rsidR="00A11939">
        <w:t xml:space="preserve"> state, </w:t>
      </w:r>
      <w:r w:rsidR="00D85C52" w:rsidRPr="00D85C52">
        <w:rPr>
          <w:position w:val="-12"/>
        </w:rPr>
        <w:object w:dxaOrig="920" w:dyaOrig="400" w14:anchorId="6ECA551A">
          <v:shape id="_x0000_i2247" type="#_x0000_t75" style="width:46.35pt;height:19.25pt" o:ole="">
            <v:imagedata r:id="rId2491" o:title=""/>
          </v:shape>
          <o:OLEObject Type="Embed" ProgID="Equation.DSMT4" ShapeID="_x0000_i2247" DrawAspect="Content" ObjectID="_1350756843" r:id="rId2492"/>
        </w:object>
      </w:r>
      <w:r w:rsidR="00A11939">
        <w:t>.</w:t>
      </w:r>
    </w:p>
    <w:p w14:paraId="4E87A9B0" w14:textId="77777777" w:rsidR="00040AFE" w:rsidRDefault="00040AFE" w:rsidP="000D0326"/>
    <w:p w14:paraId="45859EED" w14:textId="77777777" w:rsidR="00040AFE" w:rsidRDefault="00040AFE" w:rsidP="000D0326">
      <w:r>
        <w:t xml:space="preserve">Their proposed strain-energy </w:t>
      </w:r>
      <w:r w:rsidR="00A11939">
        <w:t xml:space="preserve">is a truncated Taylor series of the inverse Langevin </w:t>
      </w:r>
      <w:r>
        <w:t>function</w:t>
      </w:r>
      <w:r w:rsidR="00A11939">
        <w:t xml:space="preserve">. A formulation that retains the first five terms of this function </w:t>
      </w:r>
      <w:r>
        <w:t>takes on the following form</w:t>
      </w:r>
      <w:r w:rsidR="00FB3B8D">
        <w:t>:</w:t>
      </w:r>
    </w:p>
    <w:p w14:paraId="322EC9B5" w14:textId="77777777" w:rsidR="00585D63" w:rsidRDefault="00585D63" w:rsidP="00585D63">
      <w:pPr>
        <w:pStyle w:val="MTDisplayEquation"/>
      </w:pPr>
      <w:r>
        <w:tab/>
      </w:r>
      <w:r w:rsidR="00D85C52" w:rsidRPr="00D85C52">
        <w:rPr>
          <w:position w:val="-28"/>
        </w:rPr>
        <w:object w:dxaOrig="2980" w:dyaOrig="680" w14:anchorId="632FB4AA">
          <v:shape id="_x0000_i2248" type="#_x0000_t75" style="width:149pt;height:34.2pt" o:ole="">
            <v:imagedata r:id="rId2493" o:title=""/>
          </v:shape>
          <o:OLEObject Type="Embed" ProgID="Equation.DSMT4" ShapeID="_x0000_i2248" DrawAspect="Content" ObjectID="_1350756844" r:id="rId249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01" w:author="Gerard" w:date="2014-08-27T22:48:00Z">
          <w:r w:rsidR="008D52AD">
            <w:rPr>
              <w:noProof/>
            </w:rPr>
            <w:instrText>51</w:instrText>
          </w:r>
        </w:ins>
        <w:del w:id="402" w:author="Gerard" w:date="2014-08-27T22:18:00Z">
          <w:r w:rsidR="00567B45" w:rsidDel="00195BE3">
            <w:rPr>
              <w:noProof/>
            </w:rPr>
            <w:delInstrText>47</w:delInstrText>
          </w:r>
        </w:del>
      </w:fldSimple>
      <w:r>
        <w:instrText>)</w:instrText>
      </w:r>
      <w:r>
        <w:fldChar w:fldCharType="end"/>
      </w:r>
    </w:p>
    <w:p w14:paraId="47FCF5E7" w14:textId="77777777" w:rsidR="002354DE" w:rsidRDefault="002354DE" w:rsidP="008F4203">
      <w:pPr>
        <w:jc w:val="left"/>
      </w:pPr>
      <w:proofErr w:type="gramStart"/>
      <w:r>
        <w:t>where</w:t>
      </w:r>
      <w:proofErr w:type="gramEnd"/>
      <w:r>
        <w:t xml:space="preserve"> </w:t>
      </w:r>
      <w:r w:rsidR="00D85C52" w:rsidRPr="00D85C52">
        <w:rPr>
          <w:position w:val="-10"/>
        </w:rPr>
        <w:object w:dxaOrig="240" w:dyaOrig="260" w14:anchorId="3832BF17">
          <v:shape id="_x0000_i2249" type="#_x0000_t75" style="width:12.1pt;height:12.1pt" o:ole="">
            <v:imagedata r:id="rId2495" o:title=""/>
          </v:shape>
          <o:OLEObject Type="Embed" ProgID="Equation.DSMT4" ShapeID="_x0000_i2249" DrawAspect="Content" ObjectID="_1350756845" r:id="rId2496"/>
        </w:object>
      </w:r>
      <w:r w:rsidR="007B2D9E">
        <w:t xml:space="preserve"> </w:t>
      </w:r>
      <w:r>
        <w:t xml:space="preserve">is a shear-modulus like parameter and the </w:t>
      </w:r>
      <w:r w:rsidR="00F53B52">
        <w:t>coefficients</w:t>
      </w:r>
      <w:r w:rsidR="007B2D9E">
        <w:t xml:space="preserve"> </w:t>
      </w:r>
      <w:r w:rsidR="00D85C52" w:rsidRPr="00D85C52">
        <w:rPr>
          <w:position w:val="-12"/>
        </w:rPr>
        <w:object w:dxaOrig="260" w:dyaOrig="360" w14:anchorId="0DD9AD53">
          <v:shape id="_x0000_i2250" type="#_x0000_t75" style="width:12.1pt;height:18.55pt" o:ole="">
            <v:imagedata r:id="rId2497" o:title=""/>
          </v:shape>
          <o:OLEObject Type="Embed" ProgID="Equation.DSMT4" ShapeID="_x0000_i2250" DrawAspect="Content" ObjectID="_1350756846" r:id="rId2498"/>
        </w:object>
      </w:r>
      <w:r w:rsidR="007B2D9E">
        <w:t xml:space="preserve"> </w:t>
      </w:r>
      <w:r>
        <w:t>are</w:t>
      </w:r>
    </w:p>
    <w:p w14:paraId="4E726DE4" w14:textId="77777777" w:rsidR="00585D63" w:rsidRDefault="00585D63" w:rsidP="00585D63">
      <w:pPr>
        <w:pStyle w:val="MTDisplayEquation"/>
      </w:pPr>
      <w:r>
        <w:tab/>
      </w:r>
      <w:r w:rsidR="00822AD6" w:rsidRPr="00D85C52">
        <w:rPr>
          <w:position w:val="-24"/>
        </w:rPr>
        <w:object w:dxaOrig="5960" w:dyaOrig="620" w14:anchorId="72DB0611">
          <v:shape id="_x0000_i2251" type="#_x0000_t75" style="width:298.7pt;height:30.65pt" o:ole="">
            <v:imagedata r:id="rId2499" o:title=""/>
          </v:shape>
          <o:OLEObject Type="Embed" ProgID="Equation.DSMT4" ShapeID="_x0000_i2251" DrawAspect="Content" ObjectID="_1350756847" r:id="rId250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03" w:author="Gerard" w:date="2014-08-27T22:48:00Z">
          <w:r w:rsidR="008D52AD">
            <w:rPr>
              <w:noProof/>
            </w:rPr>
            <w:instrText>52</w:instrText>
          </w:r>
        </w:ins>
        <w:del w:id="404" w:author="Gerard" w:date="2014-08-27T22:18:00Z">
          <w:r w:rsidR="00567B45" w:rsidDel="00195BE3">
            <w:rPr>
              <w:noProof/>
            </w:rPr>
            <w:delInstrText>48</w:delInstrText>
          </w:r>
        </w:del>
      </w:fldSimple>
      <w:r>
        <w:instrText>)</w:instrText>
      </w:r>
      <w:r>
        <w:fldChar w:fldCharType="end"/>
      </w:r>
    </w:p>
    <w:p w14:paraId="16EEAEE7" w14:textId="77777777" w:rsidR="00BB3827" w:rsidRDefault="00BB3827" w:rsidP="00A54D3B">
      <w:r>
        <w:lastRenderedPageBreak/>
        <w:t xml:space="preserve">The Cauchy stress is given </w:t>
      </w:r>
      <w:r w:rsidR="00585D63">
        <w:t>by</w:t>
      </w:r>
    </w:p>
    <w:p w14:paraId="5DB89D0C" w14:textId="77777777" w:rsidR="00585D63" w:rsidRDefault="00585D63" w:rsidP="00585D63">
      <w:pPr>
        <w:pStyle w:val="MTDisplayEquation"/>
      </w:pPr>
      <w:r>
        <w:tab/>
      </w:r>
      <w:r w:rsidR="00D85C52" w:rsidRPr="00D85C52">
        <w:rPr>
          <w:position w:val="-28"/>
        </w:rPr>
        <w:object w:dxaOrig="4200" w:dyaOrig="680" w14:anchorId="5784ADDD">
          <v:shape id="_x0000_i2252" type="#_x0000_t75" style="width:209.6pt;height:34.2pt" o:ole="">
            <v:imagedata r:id="rId2501" o:title=""/>
          </v:shape>
          <o:OLEObject Type="Embed" ProgID="Equation.DSMT4" ShapeID="_x0000_i2252" DrawAspect="Content" ObjectID="_1350756848" r:id="rId2502"/>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05" w:author="Gerard" w:date="2014-08-27T22:48:00Z">
          <w:r w:rsidR="008D52AD">
            <w:rPr>
              <w:noProof/>
            </w:rPr>
            <w:instrText>53</w:instrText>
          </w:r>
        </w:ins>
        <w:del w:id="406" w:author="Gerard" w:date="2014-08-27T22:18:00Z">
          <w:r w:rsidR="00567B45" w:rsidDel="00195BE3">
            <w:rPr>
              <w:noProof/>
            </w:rPr>
            <w:delInstrText>49</w:delInstrText>
          </w:r>
        </w:del>
      </w:fldSimple>
      <w:r>
        <w:instrText>)</w:instrText>
      </w:r>
      <w:r>
        <w:fldChar w:fldCharType="end"/>
      </w:r>
    </w:p>
    <w:p w14:paraId="0E6DB9FE" w14:textId="77777777" w:rsidR="004B5CB6" w:rsidRDefault="004B5CB6" w:rsidP="004B5CB6">
      <w:proofErr w:type="gramStart"/>
      <w:r>
        <w:t>where</w:t>
      </w:r>
      <w:proofErr w:type="gramEnd"/>
      <w:r>
        <w:t>,</w:t>
      </w:r>
    </w:p>
    <w:p w14:paraId="2284F694" w14:textId="77777777" w:rsidR="00585D63" w:rsidRDefault="00585D63" w:rsidP="00585D63">
      <w:pPr>
        <w:pStyle w:val="MTDisplayEquation"/>
      </w:pPr>
      <w:r>
        <w:tab/>
      </w:r>
      <w:r w:rsidR="00D85C52" w:rsidRPr="00D85C52">
        <w:rPr>
          <w:position w:val="-32"/>
        </w:rPr>
        <w:object w:dxaOrig="2600" w:dyaOrig="800" w14:anchorId="180EE283">
          <v:shape id="_x0000_i2253" type="#_x0000_t75" style="width:129.75pt;height:39.9pt" o:ole="">
            <v:imagedata r:id="rId2503" o:title=""/>
          </v:shape>
          <o:OLEObject Type="Embed" ProgID="Equation.DSMT4" ShapeID="_x0000_i2253" DrawAspect="Content" ObjectID="_1350756849" r:id="rId250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07" w:author="Gerard" w:date="2014-08-27T22:48:00Z">
          <w:r w:rsidR="008D52AD">
            <w:rPr>
              <w:noProof/>
            </w:rPr>
            <w:instrText>54</w:instrText>
          </w:r>
        </w:ins>
        <w:del w:id="408" w:author="Gerard" w:date="2014-08-27T22:18:00Z">
          <w:r w:rsidR="00567B45" w:rsidDel="00195BE3">
            <w:rPr>
              <w:noProof/>
            </w:rPr>
            <w:delInstrText>50</w:delInstrText>
          </w:r>
        </w:del>
      </w:fldSimple>
      <w:r>
        <w:instrText>)</w:instrText>
      </w:r>
      <w:r>
        <w:fldChar w:fldCharType="end"/>
      </w:r>
    </w:p>
    <w:p w14:paraId="61F4532C" w14:textId="77777777" w:rsidR="008C7882" w:rsidRDefault="008C7882" w:rsidP="008F4203">
      <w:pPr>
        <w:pStyle w:val="Heading3"/>
      </w:pPr>
      <w:bookmarkStart w:id="409" w:name="_Toc387680188"/>
      <w:commentRangeStart w:id="410"/>
      <w:r>
        <w:t>Transversely Isotropic Hyperelastic</w:t>
      </w:r>
      <w:commentRangeEnd w:id="410"/>
      <w:r w:rsidR="00FB3B8D">
        <w:rPr>
          <w:rStyle w:val="CommentReference"/>
          <w:rFonts w:cs="Times New Roman"/>
          <w:b w:val="0"/>
          <w:bCs w:val="0"/>
        </w:rPr>
        <w:commentReference w:id="410"/>
      </w:r>
      <w:bookmarkEnd w:id="409"/>
    </w:p>
    <w:p w14:paraId="75279CCB" w14:textId="77777777" w:rsidR="008C7882" w:rsidRDefault="008C7882" w:rsidP="008C7882">
      <w:r>
        <w:t xml:space="preserve">This constitutive model can be used to represent a material that has a single preferred fiber direction and was developed for application to biological soft tissues </w:t>
      </w:r>
      <w:r>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ZGItaWQ9Inh4ZjByZHcyN2Z6ZjBpZTVkdjl4ZGF6bjlwcjVzdnB3d3MwOSI+OTwva2V5PjwvZm9y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</w:fldData>
        </w:fldChar>
      </w:r>
      <w:r w:rsidR="00A56950">
        <w:instrText xml:space="preserve"> ADDIN EN.CITE </w:instrText>
      </w:r>
      <w:r w:rsidR="00A56950">
        <w:fldChar w:fldCharType="begin">
          <w:fldData xml:space="preserve">PEVuZE5vdGU+PENpdGU+PEF1dGhvcj5QdXNvPC9BdXRob3I+PFllYXI+MTk5ODwvWWVhcj48UmVj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</w:fldData>
        </w:fldChar>
      </w:r>
      <w:r w:rsidR="00A56950">
        <w:instrText xml:space="preserve"> ADDIN EN.CITE.DATA </w:instrText>
      </w:r>
      <w:r w:rsidR="00A56950">
        <w:fldChar w:fldCharType="end"/>
      </w:r>
      <w:r>
        <w:fldChar w:fldCharType="separate"/>
      </w:r>
      <w:r w:rsidR="00A56950">
        <w:rPr>
          <w:noProof/>
        </w:rPr>
        <w:t>[</w:t>
      </w:r>
      <w:hyperlink w:anchor="_ENREF_5" w:tooltip="Weiss, 1996 #14" w:history="1">
        <w:r w:rsidR="00A56950">
          <w:rPr>
            <w:noProof/>
          </w:rPr>
          <w:t>5</w:t>
        </w:r>
      </w:hyperlink>
      <w:r w:rsidR="00A56950">
        <w:rPr>
          <w:noProof/>
        </w:rPr>
        <w:t xml:space="preserve">, </w:t>
      </w:r>
      <w:hyperlink w:anchor="_ENREF_39" w:tooltip="Puso, 1998 #9" w:history="1">
        <w:r w:rsidR="00A56950">
          <w:rPr>
            <w:noProof/>
          </w:rPr>
          <w:t>39</w:t>
        </w:r>
      </w:hyperlink>
      <w:r w:rsidR="00A56950">
        <w:rPr>
          <w:noProof/>
        </w:rPr>
        <w:t xml:space="preserve">, </w:t>
      </w:r>
      <w:hyperlink w:anchor="_ENREF_40" w:tooltip="Quapp, 1998 #10" w:history="1">
        <w:r w:rsidR="00A56950">
          <w:rPr>
            <w:noProof/>
          </w:rPr>
          <w:t>40</w:t>
        </w:r>
      </w:hyperlink>
      <w:r w:rsidR="00A56950">
        <w:rPr>
          <w:noProof/>
        </w:rPr>
        <w:t>]</w:t>
      </w:r>
      <w:r>
        <w:fldChar w:fldCharType="end"/>
      </w:r>
      <w:r>
        <w:t xml:space="preserve">. It can be used to model tissues such as tendons, ligaments and muscle. The elastic response of the tissue is assumed to arise from the resistance of the fiber family and an isotropic matrix. It is assumed that the strain energy function can be written as follows: </w:t>
      </w:r>
    </w:p>
    <w:p w14:paraId="0BB70179" w14:textId="77777777" w:rsidR="008C7882" w:rsidRDefault="008C7882" w:rsidP="008C7882">
      <w:pPr>
        <w:pStyle w:val="MTDisplayEquation"/>
      </w:pPr>
      <w:r>
        <w:tab/>
      </w:r>
      <w:r w:rsidR="00D85C52" w:rsidRPr="00D85C52">
        <w:rPr>
          <w:position w:val="-24"/>
        </w:rPr>
        <w:object w:dxaOrig="3540" w:dyaOrig="620" w14:anchorId="0E146C4C">
          <v:shape id="_x0000_i2254" type="#_x0000_t75" style="width:176.8pt;height:30.65pt" o:ole="">
            <v:imagedata r:id="rId2505" o:title=""/>
          </v:shape>
          <o:OLEObject Type="Embed" ProgID="Equation.DSMT4" ShapeID="_x0000_i2254" DrawAspect="Content" ObjectID="_1350756850" r:id="rId25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11" w:author="Gerard" w:date="2014-08-27T22:48:00Z">
          <w:r w:rsidR="008D52AD">
            <w:rPr>
              <w:noProof/>
            </w:rPr>
            <w:instrText>55</w:instrText>
          </w:r>
        </w:ins>
        <w:del w:id="412" w:author="Gerard" w:date="2014-08-27T22:18:00Z">
          <w:r w:rsidR="00567B45" w:rsidDel="00195BE3">
            <w:rPr>
              <w:noProof/>
            </w:rPr>
            <w:delInstrText>51</w:delInstrText>
          </w:r>
        </w:del>
      </w:fldSimple>
      <w:r>
        <w:instrText>)</w:instrText>
      </w:r>
      <w:r>
        <w:fldChar w:fldCharType="end"/>
      </w:r>
    </w:p>
    <w:p w14:paraId="06C03DD3" w14:textId="77777777" w:rsidR="008C7882" w:rsidRDefault="008C7882" w:rsidP="008C7882">
      <w:r>
        <w:t>Here</w:t>
      </w:r>
      <w:r w:rsidR="00D85C52" w:rsidRPr="00D85C52">
        <w:rPr>
          <w:position w:val="-12"/>
        </w:rPr>
        <w:object w:dxaOrig="220" w:dyaOrig="380" w14:anchorId="408B55A2">
          <v:shape id="_x0000_i2255" type="#_x0000_t75" style="width:10.7pt;height:18.55pt" o:ole="">
            <v:imagedata r:id="rId2507" o:title=""/>
          </v:shape>
          <o:OLEObject Type="Embed" ProgID="Equation.DSMT4" ShapeID="_x0000_i2255" DrawAspect="Content" ObjectID="_1350756851" r:id="rId2508"/>
        </w:object>
      </w:r>
      <w:r w:rsidR="007B2D9E">
        <w:t xml:space="preserve"> </w:t>
      </w:r>
      <w:r>
        <w:t>and</w:t>
      </w:r>
      <w:r w:rsidR="007B2D9E">
        <w:t xml:space="preserve"> </w:t>
      </w:r>
      <w:r w:rsidR="00D85C52" w:rsidRPr="00D85C52">
        <w:rPr>
          <w:position w:val="-12"/>
        </w:rPr>
        <w:object w:dxaOrig="260" w:dyaOrig="380" w14:anchorId="3C610044">
          <v:shape id="_x0000_i2256" type="#_x0000_t75" style="width:12.1pt;height:18.55pt" o:ole="">
            <v:imagedata r:id="rId2509" o:title=""/>
          </v:shape>
          <o:OLEObject Type="Embed" ProgID="Equation.DSMT4" ShapeID="_x0000_i2256" DrawAspect="Content" ObjectID="_1350756852" r:id="rId2510"/>
        </w:object>
      </w:r>
      <w:r w:rsidR="007B2D9E">
        <w:t xml:space="preserve"> </w:t>
      </w:r>
      <w:r>
        <w:t xml:space="preserve">are the first and second invariants of the deviatoric version of the right Cauchy Green deformation tensor </w:t>
      </w:r>
      <w:r w:rsidR="00D85C52" w:rsidRPr="00D85C52">
        <w:rPr>
          <w:position w:val="-6"/>
        </w:rPr>
        <w:object w:dxaOrig="220" w:dyaOrig="320" w14:anchorId="7054176D">
          <v:shape id="_x0000_i2257" type="#_x0000_t75" style="width:10.7pt;height:16.4pt" o:ole="">
            <v:imagedata r:id="rId2511" o:title=""/>
          </v:shape>
          <o:OLEObject Type="Embed" ProgID="Equation.DSMT4" ShapeID="_x0000_i2257" DrawAspect="Content" ObjectID="_1350756853" r:id="rId2512"/>
        </w:object>
      </w:r>
      <w:r>
        <w:rPr>
          <w:b/>
        </w:rPr>
        <w:t xml:space="preserve"> </w:t>
      </w:r>
      <w:r>
        <w:t xml:space="preserve">and </w:t>
      </w:r>
      <w:r w:rsidR="00D85C52" w:rsidRPr="00D85C52">
        <w:rPr>
          <w:position w:val="-6"/>
        </w:rPr>
        <w:object w:dxaOrig="220" w:dyaOrig="340" w14:anchorId="6513B1EC">
          <v:shape id="_x0000_i2258" type="#_x0000_t75" style="width:10.7pt;height:17.1pt" o:ole="">
            <v:imagedata r:id="rId2513" o:title=""/>
          </v:shape>
          <o:OLEObject Type="Embed" ProgID="Equation.DSMT4" ShapeID="_x0000_i2258" DrawAspect="Content" ObjectID="_1350756854" r:id="rId2514"/>
        </w:object>
      </w:r>
      <w:r>
        <w:t xml:space="preserve"> is the deviatoric part of the stretch along the fiber direction (</w:t>
      </w:r>
      <w:r w:rsidR="00D85C52" w:rsidRPr="00D85C52">
        <w:rPr>
          <w:position w:val="-6"/>
        </w:rPr>
        <w:object w:dxaOrig="1320" w:dyaOrig="340" w14:anchorId="3F9D985B">
          <v:shape id="_x0000_i2259" type="#_x0000_t75" style="width:65.6pt;height:17.1pt" o:ole="">
            <v:imagedata r:id="rId2515" o:title=""/>
          </v:shape>
          <o:OLEObject Type="Embed" ProgID="Equation.DSMT4" ShapeID="_x0000_i2259" DrawAspect="Content" ObjectID="_1350756855" r:id="rId2516"/>
        </w:object>
      </w:r>
      <w:r>
        <w:t xml:space="preserve">, where </w:t>
      </w:r>
      <w:r w:rsidR="00D85C52" w:rsidRPr="00D85C52">
        <w:rPr>
          <w:position w:val="-4"/>
        </w:rPr>
        <w:object w:dxaOrig="260" w:dyaOrig="260" w14:anchorId="1BEAAAEF">
          <v:shape id="_x0000_i2260" type="#_x0000_t75" style="width:12.1pt;height:12.1pt" o:ole="">
            <v:imagedata r:id="rId2517" o:title=""/>
          </v:shape>
          <o:OLEObject Type="Embed" ProgID="Equation.DSMT4" ShapeID="_x0000_i2260" DrawAspect="Content" ObjectID="_1350756856" r:id="rId2518"/>
        </w:object>
      </w:r>
      <w:r w:rsidR="007B2D9E">
        <w:t xml:space="preserve"> </w:t>
      </w:r>
      <w:r>
        <w:t xml:space="preserve">is the initial fiber direction). The function </w:t>
      </w:r>
      <w:r w:rsidR="00D85C52" w:rsidRPr="00D85C52">
        <w:rPr>
          <w:position w:val="-12"/>
        </w:rPr>
        <w:object w:dxaOrig="260" w:dyaOrig="360" w14:anchorId="14AC5E6E">
          <v:shape id="_x0000_i2261" type="#_x0000_t75" style="width:12.1pt;height:18.55pt" o:ole="">
            <v:imagedata r:id="rId2519" o:title=""/>
          </v:shape>
          <o:OLEObject Type="Embed" ProgID="Equation.DSMT4" ShapeID="_x0000_i2261" DrawAspect="Content" ObjectID="_1350756857" r:id="rId2520"/>
        </w:object>
      </w:r>
      <w:r>
        <w:t xml:space="preserve"> represents the material response of the isotropic ground substance matrix, while </w:t>
      </w:r>
      <w:r w:rsidR="00D85C52" w:rsidRPr="00D85C52">
        <w:rPr>
          <w:position w:val="-12"/>
        </w:rPr>
        <w:object w:dxaOrig="279" w:dyaOrig="360" w14:anchorId="33AF6001">
          <v:shape id="_x0000_i2262" type="#_x0000_t75" style="width:14.25pt;height:18.55pt" o:ole="">
            <v:imagedata r:id="rId2521" o:title=""/>
          </v:shape>
          <o:OLEObject Type="Embed" ProgID="Equation.DSMT4" ShapeID="_x0000_i2262" DrawAspect="Content" ObjectID="_1350756858" r:id="rId2522"/>
        </w:object>
      </w:r>
      <w:r>
        <w:t>represents the contribution from the fiber family. The strain energy of the fiber family is as follows:</w:t>
      </w:r>
    </w:p>
    <w:p w14:paraId="18108A57" w14:textId="77777777" w:rsidR="008C7882" w:rsidRDefault="008C7882" w:rsidP="008C7882">
      <w:pPr>
        <w:pStyle w:val="MTDisplayEquation"/>
      </w:pPr>
      <w:r>
        <w:tab/>
      </w:r>
      <w:r w:rsidR="00D85C52" w:rsidRPr="00D85C52">
        <w:rPr>
          <w:position w:val="-90"/>
        </w:rPr>
        <w:object w:dxaOrig="3660" w:dyaOrig="1939" w14:anchorId="6A02C91F">
          <v:shape id="_x0000_i2263" type="#_x0000_t75" style="width:183.2pt;height:96.95pt" o:ole="">
            <v:imagedata r:id="rId2523" o:title=""/>
          </v:shape>
          <o:OLEObject Type="Embed" ProgID="Equation.DSMT4" ShapeID="_x0000_i2263" DrawAspect="Content" ObjectID="_1350756859" r:id="rId252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13" w:author="Gerard" w:date="2014-08-27T22:48:00Z">
          <w:r w:rsidR="008D52AD">
            <w:rPr>
              <w:noProof/>
            </w:rPr>
            <w:instrText>56</w:instrText>
          </w:r>
        </w:ins>
        <w:del w:id="414" w:author="Gerard" w:date="2014-08-27T22:18:00Z">
          <w:r w:rsidR="00567B45" w:rsidDel="00195BE3">
            <w:rPr>
              <w:noProof/>
            </w:rPr>
            <w:delInstrText>52</w:delInstrText>
          </w:r>
        </w:del>
      </w:fldSimple>
      <w:r>
        <w:instrText>)</w:instrText>
      </w:r>
      <w:r>
        <w:fldChar w:fldCharType="end"/>
      </w:r>
    </w:p>
    <w:p w14:paraId="4D97F868" w14:textId="77777777" w:rsidR="008C7882" w:rsidRDefault="008C7882" w:rsidP="008C7882">
      <w:r>
        <w:t xml:space="preserve">Here, </w:t>
      </w:r>
      <w:r w:rsidR="00D85C52" w:rsidRPr="00D85C52">
        <w:rPr>
          <w:position w:val="-12"/>
        </w:rPr>
        <w:object w:dxaOrig="300" w:dyaOrig="360" w14:anchorId="07EAA466">
          <v:shape id="_x0000_i2264" type="#_x0000_t75" style="width:14.95pt;height:18.55pt" o:ole="">
            <v:imagedata r:id="rId2525" o:title=""/>
          </v:shape>
          <o:OLEObject Type="Embed" ProgID="Equation.DSMT4" ShapeID="_x0000_i2264" DrawAspect="Content" ObjectID="_1350756860" r:id="rId2526"/>
        </w:object>
      </w:r>
      <w:r w:rsidR="007B2D9E">
        <w:t xml:space="preserve"> </w:t>
      </w:r>
      <w:r>
        <w:t xml:space="preserve">is the stretch at which the fibers are straightened, </w:t>
      </w:r>
      <w:r w:rsidR="00D85C52" w:rsidRPr="00D85C52">
        <w:rPr>
          <w:position w:val="-12"/>
        </w:rPr>
        <w:object w:dxaOrig="300" w:dyaOrig="360" w14:anchorId="4FB19361">
          <v:shape id="_x0000_i2265" type="#_x0000_t75" style="width:14.95pt;height:18.55pt" o:ole="">
            <v:imagedata r:id="rId2527" o:title=""/>
          </v:shape>
          <o:OLEObject Type="Embed" ProgID="Equation.DSMT4" ShapeID="_x0000_i2265" DrawAspect="Content" ObjectID="_1350756861" r:id="rId2528"/>
        </w:object>
      </w:r>
      <w:r w:rsidR="007B2D9E">
        <w:t xml:space="preserve"> </w:t>
      </w:r>
      <w:r>
        <w:t xml:space="preserve">scales the exponential stresses, </w:t>
      </w:r>
      <w:r w:rsidR="00D85C52" w:rsidRPr="00D85C52">
        <w:rPr>
          <w:position w:val="-12"/>
        </w:rPr>
        <w:object w:dxaOrig="300" w:dyaOrig="360" w14:anchorId="6A6FBE29">
          <v:shape id="_x0000_i2266" type="#_x0000_t75" style="width:14.95pt;height:18.55pt" o:ole="">
            <v:imagedata r:id="rId2529" o:title=""/>
          </v:shape>
          <o:OLEObject Type="Embed" ProgID="Equation.DSMT4" ShapeID="_x0000_i2266" DrawAspect="Content" ObjectID="_1350756862" r:id="rId2530"/>
        </w:object>
      </w:r>
      <w:r w:rsidR="007B2D9E">
        <w:t xml:space="preserve"> </w:t>
      </w:r>
      <w:r>
        <w:t xml:space="preserve">is the rate of uncrimping of the fibers, and </w:t>
      </w:r>
      <w:r w:rsidR="00D85C52" w:rsidRPr="00D85C52">
        <w:rPr>
          <w:position w:val="-12"/>
        </w:rPr>
        <w:object w:dxaOrig="300" w:dyaOrig="360" w14:anchorId="5BDF2780">
          <v:shape id="_x0000_i2267" type="#_x0000_t75" style="width:14.95pt;height:18.55pt" o:ole="">
            <v:imagedata r:id="rId2531" o:title=""/>
          </v:shape>
          <o:OLEObject Type="Embed" ProgID="Equation.DSMT4" ShapeID="_x0000_i2267" DrawAspect="Content" ObjectID="_1350756863" r:id="rId2532"/>
        </w:object>
      </w:r>
      <w:r w:rsidR="007B2D9E">
        <w:t xml:space="preserve"> </w:t>
      </w:r>
      <w:r>
        <w:t xml:space="preserve">is the modulus of the straightened fibers. </w:t>
      </w:r>
      <w:r w:rsidR="00D85C52" w:rsidRPr="00D85C52">
        <w:rPr>
          <w:position w:val="-12"/>
        </w:rPr>
        <w:object w:dxaOrig="300" w:dyaOrig="360" w14:anchorId="1AFB35F7">
          <v:shape id="_x0000_i2268" type="#_x0000_t75" style="width:14.95pt;height:18.55pt" o:ole="">
            <v:imagedata r:id="rId2533" o:title=""/>
          </v:shape>
          <o:OLEObject Type="Embed" ProgID="Equation.DSMT4" ShapeID="_x0000_i2268" DrawAspect="Content" ObjectID="_1350756864" r:id="rId2534"/>
        </w:object>
      </w:r>
      <w:r w:rsidR="007B2D9E">
        <w:t xml:space="preserve"> </w:t>
      </w:r>
      <w:proofErr w:type="gramStart"/>
      <w:r>
        <w:t>is</w:t>
      </w:r>
      <w:proofErr w:type="gramEnd"/>
      <w:r>
        <w:t xml:space="preserve"> determined from the requirement that the stress is continuous at </w:t>
      </w:r>
      <w:r w:rsidR="00D85C52" w:rsidRPr="00D85C52">
        <w:rPr>
          <w:position w:val="-12"/>
        </w:rPr>
        <w:object w:dxaOrig="300" w:dyaOrig="360" w14:anchorId="3251FDC1">
          <v:shape id="_x0000_i2269" type="#_x0000_t75" style="width:14.95pt;height:18.55pt" o:ole="">
            <v:imagedata r:id="rId2535" o:title=""/>
          </v:shape>
          <o:OLEObject Type="Embed" ProgID="Equation.DSMT4" ShapeID="_x0000_i2269" DrawAspect="Content" ObjectID="_1350756865" r:id="rId2536"/>
        </w:object>
      </w:r>
      <w:r>
        <w:t>.</w:t>
      </w:r>
    </w:p>
    <w:p w14:paraId="5A218E96" w14:textId="77777777" w:rsidR="008C7882" w:rsidRPr="00D616EF" w:rsidRDefault="008C7882" w:rsidP="008C7882"/>
    <w:p w14:paraId="54680468" w14:textId="77777777" w:rsidR="008C7882" w:rsidRDefault="008C7882" w:rsidP="008C7882">
      <w:r>
        <w:t xml:space="preserve">This material model uses a three-field element formulation, interpolating displacements as linear field variables and pressure and volume ratio as piecewise constant on each element </w:t>
      </w:r>
      <w:r>
        <w:fldChar w:fldCharType="begin"/>
      </w:r>
      <w:r w:rsidR="00A56950">
        <w:instrText xml:space="preserve"> ADDIN EN.CITE &lt;EndNote&gt;&lt;Cite&gt;&lt;Author&gt;Simo&lt;/Author&gt;&lt;Year&gt;1991&lt;/Year&gt;&lt;RecNum&gt;11&lt;/RecNum&gt;&lt;DisplayText&gt;[31]&lt;/DisplayText&gt;&lt;record&gt;&lt;rec-number&gt;11&lt;/rec-number&gt;&lt;foreign-keys&gt;&lt;key app="EN" db-id="xxf0rdw27fzf0ie5dv9xdazn9pr5svpwws09"&gt;11&lt;/key&gt;&lt;/foreign-keys&gt;&lt;ref-type name="Journal Article"&gt;17&lt;/ref-type&gt;&lt;contributors&gt;&lt;authors&gt;&lt;author&gt;Simo, J.C. &lt;/author&gt;&lt;author&gt;Taylor, R.L.&lt;/author&gt;&lt;/authors&gt;&lt;/contributors&gt;&lt;titles&gt;&lt;title&gt;Quasi-incompressible finite elasticity in principal stretches: Continuum basis and numerical algorithms&lt;/title&gt;&lt;secondary-title&gt;Computer Methods in Applied Mechanics and Engineering&lt;/secondary-title&gt;&lt;alt-title&gt;Comp Meth Appl Mech Engng&lt;/alt-title&gt;&lt;/titles&gt;&lt;pages&gt;273-310&lt;/pages&gt;&lt;volume&gt;85&lt;/volume&gt;&lt;dates&gt;&lt;year&gt;1991&lt;/year&gt;&lt;/dates&gt;&lt;urls&gt;&lt;/urls&gt;&lt;/record&gt;&lt;/Cite&gt;&lt;/EndNote&gt;</w:instrText>
      </w:r>
      <w:r>
        <w:fldChar w:fldCharType="separate"/>
      </w:r>
      <w:r w:rsidR="00A56950">
        <w:rPr>
          <w:noProof/>
        </w:rPr>
        <w:t>[</w:t>
      </w:r>
      <w:hyperlink w:anchor="_ENREF_31" w:tooltip="Simo, 1991 #11" w:history="1">
        <w:r w:rsidR="00A56950">
          <w:rPr>
            <w:noProof/>
          </w:rPr>
          <w:t>31</w:t>
        </w:r>
      </w:hyperlink>
      <w:r w:rsidR="00A56950">
        <w:rPr>
          <w:noProof/>
        </w:rPr>
        <w:t>]</w:t>
      </w:r>
      <w:r>
        <w:fldChar w:fldCharType="end"/>
      </w:r>
      <w:r>
        <w:t>.</w:t>
      </w:r>
    </w:p>
    <w:p w14:paraId="357DE38C" w14:textId="77777777" w:rsidR="00C5691A" w:rsidRDefault="00C5691A" w:rsidP="008C7882"/>
    <w:p w14:paraId="398F3C90" w14:textId="77777777" w:rsidR="00C5691A" w:rsidRDefault="00C5691A" w:rsidP="008F4203">
      <w:pPr>
        <w:pStyle w:val="Heading3"/>
      </w:pPr>
      <w:bookmarkStart w:id="415" w:name="_Toc387680189"/>
      <w:r>
        <w:t>Ellipsoidal Fiber Distribution</w:t>
      </w:r>
      <w:bookmarkEnd w:id="415"/>
    </w:p>
    <w:p w14:paraId="47133DD3" w14:textId="77777777" w:rsidR="00C5691A" w:rsidRDefault="00C5691A" w:rsidP="00C5691A">
      <w:r>
        <w:t xml:space="preserve">This constitutive model describes a material that is composed of an ellipsoidal continuous fiber distribution in an uncoupled formulation. The </w:t>
      </w:r>
      <w:r w:rsidR="00437785">
        <w:t xml:space="preserve">deviatoric part of the </w:t>
      </w:r>
      <w:r>
        <w:t>stress is given by</w:t>
      </w:r>
      <w:r w:rsidR="007412C6">
        <w:t xml:space="preserve"> </w:t>
      </w:r>
      <w:r w:rsidR="007412C6">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cD0iRU4iIGRiLWlkPSJ4eGYwcmR3MjdmemYwaWU1ZHY5eGRhem45cHI1c3Zwd3dzMDkiPjQ3PC9r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</w:fldData>
        </w:fldChar>
      </w:r>
      <w:r w:rsidR="00A56950">
        <w:instrText xml:space="preserve"> ADDIN EN.CITE </w:instrText>
      </w:r>
      <w:r w:rsidR="00A56950">
        <w:fldChar w:fldCharType="begin">
          <w:fldData xml:space="preserve">PEVuZE5vdGU+PENpdGU+PEF1dGhvcj5BdGVzaGlhbjwvQXV0aG9yPjxZZWFyPjIwMDc8L1llYXI+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</w:fldData>
        </w:fldChar>
      </w:r>
      <w:r w:rsidR="00A56950">
        <w:instrText xml:space="preserve"> ADDIN EN.CITE.DATA </w:instrText>
      </w:r>
      <w:r w:rsidR="00A56950">
        <w:fldChar w:fldCharType="end"/>
      </w:r>
      <w:r w:rsidR="007412C6">
        <w:fldChar w:fldCharType="separate"/>
      </w:r>
      <w:r w:rsidR="00A56950">
        <w:rPr>
          <w:noProof/>
        </w:rPr>
        <w:t>[</w:t>
      </w:r>
      <w:hyperlink w:anchor="_ENREF_35" w:tooltip="Ateshian, 2009 #46" w:history="1">
        <w:r w:rsidR="00A56950">
          <w:rPr>
            <w:noProof/>
          </w:rPr>
          <w:t>35</w:t>
        </w:r>
      </w:hyperlink>
      <w:r w:rsidR="00A56950">
        <w:rPr>
          <w:noProof/>
        </w:rPr>
        <w:t xml:space="preserve">, </w:t>
      </w:r>
      <w:hyperlink w:anchor="_ENREF_41" w:tooltip="Ateshian, 2007 #47" w:history="1">
        <w:r w:rsidR="00A56950">
          <w:rPr>
            <w:noProof/>
          </w:rPr>
          <w:t>41</w:t>
        </w:r>
      </w:hyperlink>
      <w:r w:rsidR="00A56950">
        <w:rPr>
          <w:noProof/>
        </w:rPr>
        <w:t xml:space="preserve">, </w:t>
      </w:r>
      <w:hyperlink w:anchor="_ENREF_42" w:tooltip="Lanir, 1983 #48" w:history="1">
        <w:r w:rsidR="00A56950">
          <w:rPr>
            <w:noProof/>
          </w:rPr>
          <w:t>42</w:t>
        </w:r>
      </w:hyperlink>
      <w:r w:rsidR="00A56950">
        <w:rPr>
          <w:noProof/>
        </w:rPr>
        <w:t>]</w:t>
      </w:r>
      <w:r w:rsidR="007412C6">
        <w:fldChar w:fldCharType="end"/>
      </w:r>
      <w:r>
        <w:t>,</w:t>
      </w:r>
    </w:p>
    <w:p w14:paraId="48379581" w14:textId="77777777" w:rsidR="00C5691A" w:rsidRDefault="00D77B42" w:rsidP="00D77B42">
      <w:pPr>
        <w:pStyle w:val="MTDisplayEquation"/>
      </w:pPr>
      <w:r>
        <w:tab/>
      </w:r>
      <w:r w:rsidR="003735AA" w:rsidRPr="00D85C52">
        <w:rPr>
          <w:position w:val="-18"/>
        </w:rPr>
        <w:object w:dxaOrig="3640" w:dyaOrig="520" w14:anchorId="0E80915C">
          <v:shape id="_x0000_i2270" type="#_x0000_t75" style="width:181.8pt;height:25.65pt" o:ole="">
            <v:imagedata r:id="rId2537" o:title=""/>
          </v:shape>
          <o:OLEObject Type="Embed" ProgID="Equation.DSMT4" ShapeID="_x0000_i2270" DrawAspect="Content" ObjectID="_1350756866" r:id="rId2538"/>
        </w:object>
      </w:r>
      <w:r w:rsidR="00863541">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16" w:author="Gerard" w:date="2014-08-27T22:48:00Z">
          <w:r w:rsidR="008D52AD">
            <w:rPr>
              <w:noProof/>
            </w:rPr>
            <w:instrText>57</w:instrText>
          </w:r>
        </w:ins>
        <w:del w:id="417" w:author="Gerard" w:date="2014-08-27T22:18:00Z">
          <w:r w:rsidR="00567B45" w:rsidDel="00195BE3">
            <w:rPr>
              <w:noProof/>
            </w:rPr>
            <w:delInstrText>53</w:delInstrText>
          </w:r>
        </w:del>
      </w:fldSimple>
      <w:r>
        <w:instrText>)</w:instrText>
      </w:r>
      <w:r>
        <w:fldChar w:fldCharType="end"/>
      </w:r>
    </w:p>
    <w:p w14:paraId="176F4524" w14:textId="77777777" w:rsidR="00863541" w:rsidRDefault="00863541" w:rsidP="002C3797">
      <w:proofErr w:type="gramStart"/>
      <w:r>
        <w:t>and</w:t>
      </w:r>
      <w:proofErr w:type="gramEnd"/>
      <w:r>
        <w:t xml:space="preserve"> the</w:t>
      </w:r>
      <w:r w:rsidR="00437785">
        <w:t xml:space="preserve"> corresponding</w:t>
      </w:r>
      <w:r>
        <w:t xml:space="preserve"> elasticity tensor is</w:t>
      </w:r>
    </w:p>
    <w:p w14:paraId="22BC304D" w14:textId="77777777" w:rsidR="00863541" w:rsidRDefault="00863541" w:rsidP="009773FE">
      <w:pPr>
        <w:pStyle w:val="MTDisplayEquation"/>
      </w:pPr>
      <w:r>
        <w:lastRenderedPageBreak/>
        <w:tab/>
      </w:r>
      <w:r w:rsidR="003735AA" w:rsidRPr="00D85C52">
        <w:rPr>
          <w:position w:val="-18"/>
        </w:rPr>
        <w:object w:dxaOrig="3519" w:dyaOrig="520" w14:anchorId="75552B65">
          <v:shape id="_x0000_i2271" type="#_x0000_t75" style="width:176.1pt;height:25.65pt" o:ole="">
            <v:imagedata r:id="rId2539" o:title=""/>
          </v:shape>
          <o:OLEObject Type="Embed" ProgID="Equation.DSMT4" ShapeID="_x0000_i2271" DrawAspect="Content" ObjectID="_1350756867" r:id="rId254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18" w:author="Gerard" w:date="2014-08-27T22:48:00Z">
          <w:r w:rsidR="008D52AD">
            <w:rPr>
              <w:noProof/>
            </w:rPr>
            <w:instrText>58</w:instrText>
          </w:r>
        </w:ins>
        <w:del w:id="419" w:author="Gerard" w:date="2014-08-27T22:18:00Z">
          <w:r w:rsidR="00567B45" w:rsidDel="00195BE3">
            <w:rPr>
              <w:noProof/>
            </w:rPr>
            <w:delInstrText>54</w:delInstrText>
          </w:r>
        </w:del>
      </w:fldSimple>
      <w:r>
        <w:instrText>)</w:instrText>
      </w:r>
      <w:r>
        <w:fldChar w:fldCharType="end"/>
      </w:r>
    </w:p>
    <w:p w14:paraId="2895B29F" w14:textId="77777777" w:rsidR="002C3797" w:rsidRDefault="00D85C52" w:rsidP="002C3797">
      <w:r w:rsidRPr="00D85C52">
        <w:rPr>
          <w:position w:val="-12"/>
        </w:rPr>
        <w:object w:dxaOrig="1760" w:dyaOrig="400" w14:anchorId="5F6EABA3">
          <v:shape id="_x0000_i2272" type="#_x0000_t75" style="width:88.4pt;height:19.25pt" o:ole="">
            <v:imagedata r:id="rId2541" o:title=""/>
          </v:shape>
          <o:OLEObject Type="Embed" ProgID="Equation.DSMT4" ShapeID="_x0000_i2272" DrawAspect="Content" ObjectID="_1350756868" r:id="rId2542"/>
        </w:object>
      </w:r>
      <w:r w:rsidR="00F73358">
        <w:t xml:space="preserve"> </w:t>
      </w:r>
      <w:proofErr w:type="gramStart"/>
      <w:r w:rsidR="002C3797">
        <w:t>is</w:t>
      </w:r>
      <w:proofErr w:type="gramEnd"/>
      <w:r w:rsidR="002C3797">
        <w:t xml:space="preserve"> the square of the fiber stretch </w:t>
      </w:r>
      <w:r w:rsidRPr="00D85C52">
        <w:rPr>
          <w:position w:val="-4"/>
        </w:rPr>
        <w:object w:dxaOrig="220" w:dyaOrig="260" w14:anchorId="33BB866D">
          <v:shape id="_x0000_i2273" type="#_x0000_t75" style="width:10.7pt;height:12.1pt" o:ole="">
            <v:imagedata r:id="rId2543" o:title=""/>
          </v:shape>
          <o:OLEObject Type="Embed" ProgID="Equation.DSMT4" ShapeID="_x0000_i2273" DrawAspect="Content" ObjectID="_1350756869" r:id="rId2544"/>
        </w:object>
      </w:r>
      <w:r w:rsidR="002C3797">
        <w:t xml:space="preserve">, </w:t>
      </w:r>
      <w:r w:rsidRPr="00D85C52">
        <w:rPr>
          <w:position w:val="-6"/>
        </w:rPr>
        <w:object w:dxaOrig="260" w:dyaOrig="279" w14:anchorId="3C20C0E4">
          <v:shape id="_x0000_i2274" type="#_x0000_t75" style="width:12.1pt;height:14.25pt" o:ole="">
            <v:imagedata r:id="rId2545" o:title=""/>
          </v:shape>
          <o:OLEObject Type="Embed" ProgID="Equation.DSMT4" ShapeID="_x0000_i2274" DrawAspect="Content" ObjectID="_1350756870" r:id="rId2546"/>
        </w:object>
      </w:r>
      <w:r w:rsidR="00F73358">
        <w:t xml:space="preserve"> </w:t>
      </w:r>
      <w:r w:rsidR="002C3797">
        <w:t xml:space="preserve">is the unit vector along the fiber direction (in the reference configuration), which in spherical angles is directed along </w:t>
      </w:r>
      <w:r w:rsidRPr="00D85C52">
        <w:rPr>
          <w:position w:val="-14"/>
        </w:rPr>
        <w:object w:dxaOrig="620" w:dyaOrig="400" w14:anchorId="4F94B4A2">
          <v:shape id="_x0000_i2275" type="#_x0000_t75" style="width:30.65pt;height:19.25pt" o:ole="">
            <v:imagedata r:id="rId2547" o:title=""/>
          </v:shape>
          <o:OLEObject Type="Embed" ProgID="Equation.DSMT4" ShapeID="_x0000_i2275" DrawAspect="Content" ObjectID="_1350756871" r:id="rId2548"/>
        </w:object>
      </w:r>
      <w:r w:rsidR="002C3797">
        <w:t xml:space="preserve">, </w:t>
      </w:r>
      <w:r w:rsidRPr="00D85C52">
        <w:rPr>
          <w:position w:val="-12"/>
        </w:rPr>
        <w:object w:dxaOrig="1260" w:dyaOrig="400" w14:anchorId="16E28179">
          <v:shape id="_x0000_i2276" type="#_x0000_t75" style="width:63.45pt;height:19.25pt" o:ole="">
            <v:imagedata r:id="rId2549" o:title=""/>
          </v:shape>
          <o:OLEObject Type="Embed" ProgID="Equation.DSMT4" ShapeID="_x0000_i2276" DrawAspect="Content" ObjectID="_1350756872" r:id="rId2550"/>
        </w:object>
      </w:r>
      <w:r w:rsidR="002C3797">
        <w:t xml:space="preserve"> and </w:t>
      </w:r>
      <w:r w:rsidRPr="00D85C52">
        <w:rPr>
          <w:position w:val="-14"/>
        </w:rPr>
        <w:object w:dxaOrig="600" w:dyaOrig="400" w14:anchorId="0A8DB18A">
          <v:shape id="_x0000_i2277" type="#_x0000_t75" style="width:29.25pt;height:19.25pt" o:ole="">
            <v:imagedata r:id="rId2551" o:title=""/>
          </v:shape>
          <o:OLEObject Type="Embed" ProgID="Equation.DSMT4" ShapeID="_x0000_i2277" DrawAspect="Content" ObjectID="_1350756873" r:id="rId2552"/>
        </w:object>
      </w:r>
      <w:r w:rsidR="002C3797">
        <w:t xml:space="preserve"> is the unit step function that enforces the tension-only contribution. The fiber stress is determined from a fiber strain energy function in the usual manner</w:t>
      </w:r>
      <w:r w:rsidR="00FB3B8D">
        <w:t>:</w:t>
      </w:r>
    </w:p>
    <w:p w14:paraId="11F23D87" w14:textId="77777777" w:rsidR="002C3797" w:rsidRDefault="00D77B42" w:rsidP="00D77B42">
      <w:pPr>
        <w:pStyle w:val="MTDisplayEquation"/>
      </w:pPr>
      <w:r>
        <w:tab/>
      </w:r>
      <w:r w:rsidR="003735AA" w:rsidRPr="00D85C52">
        <w:rPr>
          <w:position w:val="-30"/>
        </w:rPr>
        <w:object w:dxaOrig="2120" w:dyaOrig="720" w14:anchorId="78E09F8B">
          <v:shape id="_x0000_i2278" type="#_x0000_t75" style="width:106.2pt;height:36.35pt" o:ole="">
            <v:imagedata r:id="rId2553" o:title=""/>
          </v:shape>
          <o:OLEObject Type="Embed" ProgID="Equation.DSMT4" ShapeID="_x0000_i2278" DrawAspect="Content" ObjectID="_1350756874" r:id="rId2554"/>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20" w:author="Gerard" w:date="2014-08-27T22:48:00Z">
          <w:r w:rsidR="008D52AD">
            <w:rPr>
              <w:noProof/>
            </w:rPr>
            <w:instrText>59</w:instrText>
          </w:r>
        </w:ins>
        <w:del w:id="421" w:author="Gerard" w:date="2014-08-27T22:18:00Z">
          <w:r w:rsidR="00567B45" w:rsidDel="00195BE3">
            <w:rPr>
              <w:noProof/>
            </w:rPr>
            <w:delInstrText>55</w:delInstrText>
          </w:r>
        </w:del>
      </w:fldSimple>
      <w:r>
        <w:instrText>)</w:instrText>
      </w:r>
      <w:r>
        <w:fldChar w:fldCharType="end"/>
      </w:r>
    </w:p>
    <w:p w14:paraId="152F2DA0" w14:textId="77777777" w:rsidR="00863541" w:rsidRDefault="00863541" w:rsidP="002C3797">
      <w:proofErr w:type="gramStart"/>
      <w:r>
        <w:t>whereas</w:t>
      </w:r>
      <w:proofErr w:type="gramEnd"/>
      <w:r>
        <w:t xml:space="preserve"> the fiber elasticity tensor is</w:t>
      </w:r>
    </w:p>
    <w:p w14:paraId="4DF614D6" w14:textId="77777777" w:rsidR="00863541" w:rsidRDefault="00863541" w:rsidP="00A46710">
      <w:pPr>
        <w:pStyle w:val="MTDisplayEquation"/>
      </w:pPr>
      <w:r>
        <w:tab/>
      </w:r>
      <w:r w:rsidR="003735AA" w:rsidRPr="00D85C52">
        <w:rPr>
          <w:position w:val="-30"/>
        </w:rPr>
        <w:object w:dxaOrig="3000" w:dyaOrig="720" w14:anchorId="5C55A256">
          <v:shape id="_x0000_i2279" type="#_x0000_t75" style="width:150.4pt;height:36.35pt" o:ole="">
            <v:imagedata r:id="rId2555" o:title=""/>
          </v:shape>
          <o:OLEObject Type="Embed" ProgID="Equation.DSMT4" ShapeID="_x0000_i2279" DrawAspect="Content" ObjectID="_1350756875" r:id="rId2556"/>
        </w:object>
      </w:r>
      <w:r w:rsidR="007D2D17">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22" w:author="Gerard" w:date="2014-08-27T22:48:00Z">
          <w:r w:rsidR="008D52AD">
            <w:rPr>
              <w:noProof/>
            </w:rPr>
            <w:instrText>60</w:instrText>
          </w:r>
        </w:ins>
        <w:del w:id="423" w:author="Gerard" w:date="2014-08-27T22:18:00Z">
          <w:r w:rsidR="00567B45" w:rsidDel="00195BE3">
            <w:rPr>
              <w:noProof/>
            </w:rPr>
            <w:delInstrText>56</w:delInstrText>
          </w:r>
        </w:del>
      </w:fldSimple>
      <w:r>
        <w:instrText>)</w:instrText>
      </w:r>
      <w:r>
        <w:fldChar w:fldCharType="end"/>
      </w:r>
    </w:p>
    <w:p w14:paraId="748A3B0B" w14:textId="77777777" w:rsidR="002C3797" w:rsidRDefault="002C3797" w:rsidP="002C3797">
      <w:proofErr w:type="gramStart"/>
      <w:r>
        <w:t>where</w:t>
      </w:r>
      <w:proofErr w:type="gramEnd"/>
      <w:r>
        <w:t xml:space="preserve"> in this material</w:t>
      </w:r>
    </w:p>
    <w:p w14:paraId="76080503" w14:textId="77777777" w:rsidR="002C3797" w:rsidRDefault="00D77B42" w:rsidP="00D77B42">
      <w:pPr>
        <w:pStyle w:val="MTDisplayEquation"/>
      </w:pPr>
      <w:r>
        <w:tab/>
      </w:r>
      <w:r w:rsidR="00D85C52" w:rsidRPr="00D85C52">
        <w:rPr>
          <w:position w:val="-16"/>
        </w:rPr>
        <w:object w:dxaOrig="2620" w:dyaOrig="499" w14:anchorId="5C41AD69">
          <v:shape id="_x0000_i2280" type="#_x0000_t75" style="width:131.9pt;height:24.95pt" o:ole="">
            <v:imagedata r:id="rId2557" o:title=""/>
          </v:shape>
          <o:OLEObject Type="Embed" ProgID="Equation.DSMT4" ShapeID="_x0000_i2280" DrawAspect="Content" ObjectID="_1350756876" r:id="rId2558"/>
        </w:object>
      </w:r>
      <w:r w:rsidR="00FB3B8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24" w:author="Gerard" w:date="2014-08-27T22:48:00Z">
          <w:r w:rsidR="008D52AD">
            <w:rPr>
              <w:noProof/>
            </w:rPr>
            <w:instrText>61</w:instrText>
          </w:r>
        </w:ins>
        <w:del w:id="425" w:author="Gerard" w:date="2014-08-27T22:18:00Z">
          <w:r w:rsidR="00567B45" w:rsidDel="00195BE3">
            <w:rPr>
              <w:noProof/>
            </w:rPr>
            <w:delInstrText>57</w:delInstrText>
          </w:r>
        </w:del>
      </w:fldSimple>
      <w:r>
        <w:instrText>)</w:instrText>
      </w:r>
      <w:r>
        <w:fldChar w:fldCharType="end"/>
      </w:r>
    </w:p>
    <w:p w14:paraId="2CB53336" w14:textId="77777777" w:rsidR="002C3797" w:rsidRDefault="002C3797" w:rsidP="002C3797">
      <w:r>
        <w:t xml:space="preserve">The materials parameters </w:t>
      </w:r>
      <w:r w:rsidR="00D85C52" w:rsidRPr="00D85C52">
        <w:rPr>
          <w:position w:val="-10"/>
        </w:rPr>
        <w:object w:dxaOrig="240" w:dyaOrig="320" w14:anchorId="5EA66BC3">
          <v:shape id="_x0000_i2281" type="#_x0000_t75" style="width:12.1pt;height:16.4pt" o:ole="">
            <v:imagedata r:id="rId2559" o:title=""/>
          </v:shape>
          <o:OLEObject Type="Embed" ProgID="Equation.DSMT4" ShapeID="_x0000_i2281" DrawAspect="Content" ObjectID="_1350756877" r:id="rId2560"/>
        </w:object>
      </w:r>
      <w:r w:rsidR="00F73358">
        <w:t xml:space="preserve"> </w:t>
      </w:r>
      <w:r>
        <w:t xml:space="preserve">and </w:t>
      </w:r>
      <w:r w:rsidR="00D85C52" w:rsidRPr="00D85C52">
        <w:rPr>
          <w:position w:val="-10"/>
        </w:rPr>
        <w:object w:dxaOrig="200" w:dyaOrig="320" w14:anchorId="3180F0C8">
          <v:shape id="_x0000_i2282" type="#_x0000_t75" style="width:10pt;height:16.4pt" o:ole="">
            <v:imagedata r:id="rId2561" o:title=""/>
          </v:shape>
          <o:OLEObject Type="Embed" ProgID="Equation.DSMT4" ShapeID="_x0000_i2282" DrawAspect="Content" ObjectID="_1350756878" r:id="rId2562"/>
        </w:object>
      </w:r>
      <w:r w:rsidR="00F73358">
        <w:t xml:space="preserve"> </w:t>
      </w:r>
      <w:r>
        <w:t>are determined from:</w:t>
      </w:r>
    </w:p>
    <w:p w14:paraId="3E7A607B" w14:textId="77777777" w:rsidR="002C3797" w:rsidRDefault="002C3797" w:rsidP="002C3797"/>
    <w:p w14:paraId="77D41B8F" w14:textId="77777777" w:rsidR="002C3797" w:rsidRDefault="00D77B42" w:rsidP="00D77B42">
      <w:pPr>
        <w:pStyle w:val="MTDisplayEquation"/>
      </w:pPr>
      <w:r>
        <w:tab/>
      </w:r>
      <w:r w:rsidR="00D85C52" w:rsidRPr="00D85C52">
        <w:rPr>
          <w:position w:val="-76"/>
        </w:rPr>
        <w:object w:dxaOrig="4880" w:dyaOrig="1640" w14:anchorId="3AA1F36F">
          <v:shape id="_x0000_i2283" type="#_x0000_t75" style="width:244.5pt;height:82pt" o:ole="">
            <v:imagedata r:id="rId2563" o:title=""/>
          </v:shape>
          <o:OLEObject Type="Embed" ProgID="Equation.DSMT4" ShapeID="_x0000_i2283" DrawAspect="Content" ObjectID="_1350756879" r:id="rId256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26" w:author="Gerard" w:date="2014-08-27T22:48:00Z">
          <w:r w:rsidR="008D52AD">
            <w:rPr>
              <w:noProof/>
            </w:rPr>
            <w:instrText>62</w:instrText>
          </w:r>
        </w:ins>
        <w:del w:id="427" w:author="Gerard" w:date="2014-08-27T22:18:00Z">
          <w:r w:rsidR="00567B45" w:rsidDel="00195BE3">
            <w:rPr>
              <w:noProof/>
            </w:rPr>
            <w:delInstrText>58</w:delInstrText>
          </w:r>
        </w:del>
      </w:fldSimple>
      <w:r>
        <w:instrText>)</w:instrText>
      </w:r>
      <w:r>
        <w:fldChar w:fldCharType="end"/>
      </w:r>
    </w:p>
    <w:p w14:paraId="1F3224BA" w14:textId="77777777" w:rsidR="002C3797" w:rsidRDefault="002C3797" w:rsidP="002C3797">
      <w:r>
        <w:t>Since fibers can only sustain tension, this material is not stable on its own. It must be combined with a material that acts as the ground matrix. The total stress is then given by the sum of the fiber stress and the ground matrix stress</w:t>
      </w:r>
      <w:r w:rsidR="00E93F61">
        <w:t>:</w:t>
      </w:r>
    </w:p>
    <w:p w14:paraId="61B7BD13" w14:textId="77777777" w:rsidR="00B30137" w:rsidRDefault="00D77B42" w:rsidP="00D77B42">
      <w:pPr>
        <w:pStyle w:val="MTDisplayEquation"/>
      </w:pPr>
      <w:r>
        <w:tab/>
      </w:r>
      <w:r w:rsidR="00EF4B20" w:rsidRPr="00EF4B20">
        <w:rPr>
          <w:position w:val="-10"/>
        </w:rPr>
        <w:object w:dxaOrig="1219" w:dyaOrig="380" w14:anchorId="7204CDCD">
          <v:shape id="_x0000_i2284" type="#_x0000_t75" style="width:61.3pt;height:18.55pt" o:ole="">
            <v:imagedata r:id="rId2565" o:title=""/>
          </v:shape>
          <o:OLEObject Type="Embed" ProgID="Equation.DSMT4" ShapeID="_x0000_i2284" DrawAspect="Content" ObjectID="_1350756880" r:id="rId2566"/>
        </w:object>
      </w:r>
      <w:r w:rsidR="00E93F61">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28" w:author="Gerard" w:date="2014-08-27T22:48:00Z">
          <w:r w:rsidR="008D52AD">
            <w:rPr>
              <w:noProof/>
            </w:rPr>
            <w:instrText>63</w:instrText>
          </w:r>
        </w:ins>
        <w:del w:id="429" w:author="Gerard" w:date="2014-08-27T22:18:00Z">
          <w:r w:rsidR="00567B45" w:rsidDel="00195BE3">
            <w:rPr>
              <w:noProof/>
            </w:rPr>
            <w:delInstrText>59</w:delInstrText>
          </w:r>
        </w:del>
      </w:fldSimple>
      <w:r>
        <w:instrText>)</w:instrText>
      </w:r>
      <w:r>
        <w:fldChar w:fldCharType="end"/>
      </w:r>
    </w:p>
    <w:p w14:paraId="60DD6302" w14:textId="77777777" w:rsidR="00B30137" w:rsidRDefault="00C56E50" w:rsidP="008F4203">
      <w:pPr>
        <w:pStyle w:val="Heading3"/>
      </w:pPr>
      <w:bookmarkStart w:id="430" w:name="_Toc387680190"/>
      <w:r>
        <w:t xml:space="preserve">Fiber with </w:t>
      </w:r>
      <w:r w:rsidR="0081541F">
        <w:t>E</w:t>
      </w:r>
      <w:r>
        <w:t>xponential Power law</w:t>
      </w:r>
      <w:bookmarkEnd w:id="430"/>
    </w:p>
    <w:p w14:paraId="282C2D27" w14:textId="77777777" w:rsidR="00C56E50" w:rsidRDefault="00C56E50" w:rsidP="00C56E50">
      <w:r>
        <w:t>This material model describes a constitutive model for fibers, where a single fiber family follows an exponential power law strain energy function.</w:t>
      </w:r>
      <w:r w:rsidR="00E22F0B">
        <w:t xml:space="preserve">  The deviatoric part of the Cauchy stress is given by:</w:t>
      </w:r>
    </w:p>
    <w:p w14:paraId="41CCFA73" w14:textId="77777777" w:rsidR="00C56E50" w:rsidRDefault="00D77B42" w:rsidP="00D77B42">
      <w:pPr>
        <w:pStyle w:val="MTDisplayEquation"/>
      </w:pPr>
      <w:r>
        <w:tab/>
      </w:r>
      <w:r w:rsidR="00EF4B20" w:rsidRPr="00D85C52">
        <w:rPr>
          <w:position w:val="-30"/>
        </w:rPr>
        <w:object w:dxaOrig="2960" w:dyaOrig="720" w14:anchorId="3D582191">
          <v:shape id="_x0000_i2285" type="#_x0000_t75" style="width:147.55pt;height:36.35pt" o:ole="">
            <v:imagedata r:id="rId2567" o:title=""/>
          </v:shape>
          <o:OLEObject Type="Embed" ProgID="Equation.DSMT4" ShapeID="_x0000_i2285" DrawAspect="Content" ObjectID="_1350756881" r:id="rId2568"/>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31" w:author="Gerard" w:date="2014-08-27T22:48:00Z">
          <w:r w:rsidR="008D52AD">
            <w:rPr>
              <w:noProof/>
            </w:rPr>
            <w:instrText>64</w:instrText>
          </w:r>
        </w:ins>
        <w:del w:id="432" w:author="Gerard" w:date="2014-08-27T22:18:00Z">
          <w:r w:rsidR="00567B45" w:rsidDel="00195BE3">
            <w:rPr>
              <w:noProof/>
            </w:rPr>
            <w:delInstrText>60</w:delInstrText>
          </w:r>
        </w:del>
      </w:fldSimple>
      <w:r>
        <w:instrText>)</w:instrText>
      </w:r>
      <w:r>
        <w:fldChar w:fldCharType="end"/>
      </w:r>
    </w:p>
    <w:p w14:paraId="6FB0D9FA" w14:textId="77777777" w:rsidR="00437785" w:rsidRDefault="00437785" w:rsidP="004F2517">
      <w:proofErr w:type="gramStart"/>
      <w:r>
        <w:t>and</w:t>
      </w:r>
      <w:proofErr w:type="gramEnd"/>
      <w:r>
        <w:t xml:space="preserve"> the corresponding spatial elasticity tensor is</w:t>
      </w:r>
    </w:p>
    <w:p w14:paraId="6EA7419B" w14:textId="77777777" w:rsidR="00437785" w:rsidRDefault="00437785" w:rsidP="00A46710">
      <w:pPr>
        <w:pStyle w:val="MTDisplayEquation"/>
      </w:pPr>
      <w:r>
        <w:tab/>
      </w:r>
      <w:r w:rsidR="00EF4B20" w:rsidRPr="00D85C52">
        <w:rPr>
          <w:position w:val="-30"/>
        </w:rPr>
        <w:object w:dxaOrig="3840" w:dyaOrig="720" w14:anchorId="790C8752">
          <v:shape id="_x0000_i2286" type="#_x0000_t75" style="width:191.75pt;height:36.35pt" o:ole="">
            <v:imagedata r:id="rId2569" o:title=""/>
          </v:shape>
          <o:OLEObject Type="Embed" ProgID="Equation.DSMT4" ShapeID="_x0000_i2286" DrawAspect="Content" ObjectID="_1350756882" r:id="rId257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33" w:author="Gerard" w:date="2014-08-27T22:48:00Z">
          <w:r w:rsidR="008D52AD">
            <w:rPr>
              <w:noProof/>
            </w:rPr>
            <w:instrText>65</w:instrText>
          </w:r>
        </w:ins>
        <w:del w:id="434" w:author="Gerard" w:date="2014-08-27T22:18:00Z">
          <w:r w:rsidR="00567B45" w:rsidDel="00195BE3">
            <w:rPr>
              <w:noProof/>
            </w:rPr>
            <w:delInstrText>61</w:delInstrText>
          </w:r>
        </w:del>
      </w:fldSimple>
      <w:r>
        <w:instrText>)</w:instrText>
      </w:r>
      <w:r>
        <w:fldChar w:fldCharType="end"/>
      </w:r>
    </w:p>
    <w:p w14:paraId="218CC5D4" w14:textId="77777777" w:rsidR="004F2517" w:rsidRDefault="004F2517" w:rsidP="004F2517">
      <w:proofErr w:type="gramStart"/>
      <w:r>
        <w:t>where</w:t>
      </w:r>
      <w:proofErr w:type="gramEnd"/>
      <w:r>
        <w:t xml:space="preserve"> </w:t>
      </w:r>
      <w:r w:rsidR="00D85C52" w:rsidRPr="00D85C52">
        <w:rPr>
          <w:position w:val="-12"/>
        </w:rPr>
        <w:object w:dxaOrig="1760" w:dyaOrig="400" w14:anchorId="70B05836">
          <v:shape id="_x0000_i2287" type="#_x0000_t75" style="width:88.4pt;height:19.25pt" o:ole="">
            <v:imagedata r:id="rId2571" o:title=""/>
          </v:shape>
          <o:OLEObject Type="Embed" ProgID="Equation.DSMT4" ShapeID="_x0000_i2287" DrawAspect="Content" ObjectID="_1350756883" r:id="rId2572"/>
        </w:object>
      </w:r>
      <w:r>
        <w:t xml:space="preserve"> is the square of the fiber stretch, </w:t>
      </w:r>
      <w:r w:rsidR="00D85C52" w:rsidRPr="00D85C52">
        <w:rPr>
          <w:position w:val="-6"/>
        </w:rPr>
        <w:object w:dxaOrig="260" w:dyaOrig="279" w14:anchorId="38350089">
          <v:shape id="_x0000_i2288" type="#_x0000_t75" style="width:12.1pt;height:14.25pt" o:ole="">
            <v:imagedata r:id="rId2573" o:title=""/>
          </v:shape>
          <o:OLEObject Type="Embed" ProgID="Equation.DSMT4" ShapeID="_x0000_i2288" DrawAspect="Content" ObjectID="_1350756884" r:id="rId2574"/>
        </w:object>
      </w:r>
      <w:r w:rsidR="00437785">
        <w:t xml:space="preserve"> </w:t>
      </w:r>
      <w:r>
        <w:t>is the fiber orientation in the reference configuration,</w:t>
      </w:r>
    </w:p>
    <w:p w14:paraId="308E2CDC" w14:textId="77777777" w:rsidR="00D77B42" w:rsidRDefault="00D77B42" w:rsidP="00D77B42">
      <w:pPr>
        <w:pStyle w:val="MTDisplayEquation"/>
      </w:pPr>
      <w:r>
        <w:tab/>
      </w:r>
      <w:r w:rsidR="00D85C52" w:rsidRPr="00D85C52">
        <w:rPr>
          <w:position w:val="-12"/>
        </w:rPr>
        <w:object w:dxaOrig="3879" w:dyaOrig="360" w14:anchorId="6462576B">
          <v:shape id="_x0000_i2289" type="#_x0000_t75" style="width:193.9pt;height:18.55pt" o:ole="">
            <v:imagedata r:id="rId2575" o:title=""/>
          </v:shape>
          <o:OLEObject Type="Embed" ProgID="Equation.DSMT4" ShapeID="_x0000_i2289" DrawAspect="Content" ObjectID="_1350756885" r:id="rId257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35" w:author="Gerard" w:date="2014-08-27T22:48:00Z">
          <w:r w:rsidR="008D52AD">
            <w:rPr>
              <w:noProof/>
            </w:rPr>
            <w:instrText>66</w:instrText>
          </w:r>
        </w:ins>
        <w:del w:id="436" w:author="Gerard" w:date="2014-08-27T22:18:00Z">
          <w:r w:rsidR="00567B45" w:rsidDel="00195BE3">
            <w:rPr>
              <w:noProof/>
            </w:rPr>
            <w:delInstrText>62</w:delInstrText>
          </w:r>
        </w:del>
      </w:fldSimple>
      <w:r>
        <w:instrText>)</w:instrText>
      </w:r>
      <w:r>
        <w:fldChar w:fldCharType="end"/>
      </w:r>
    </w:p>
    <w:p w14:paraId="595BBB67" w14:textId="77777777" w:rsidR="004F2517" w:rsidRDefault="004F2517" w:rsidP="004F2517">
      <w:proofErr w:type="gramStart"/>
      <w:r>
        <w:t>and</w:t>
      </w:r>
      <w:proofErr w:type="gramEnd"/>
      <w:r>
        <w:t xml:space="preserve"> </w:t>
      </w:r>
      <w:r w:rsidR="00D85C52" w:rsidRPr="00D85C52">
        <w:rPr>
          <w:position w:val="-12"/>
        </w:rPr>
        <w:object w:dxaOrig="1260" w:dyaOrig="400" w14:anchorId="2BC080EF">
          <v:shape id="_x0000_i2290" type="#_x0000_t75" style="width:63.45pt;height:19.25pt" o:ole="">
            <v:imagedata r:id="rId2577" o:title=""/>
          </v:shape>
          <o:OLEObject Type="Embed" ProgID="Equation.DSMT4" ShapeID="_x0000_i2290" DrawAspect="Content" ObjectID="_1350756886" r:id="rId2578"/>
        </w:object>
      </w:r>
      <w:r>
        <w:t xml:space="preserve"> and </w:t>
      </w:r>
      <w:r w:rsidR="00D85C52" w:rsidRPr="00D85C52">
        <w:rPr>
          <w:position w:val="-14"/>
        </w:rPr>
        <w:object w:dxaOrig="600" w:dyaOrig="400" w14:anchorId="131F1B3B">
          <v:shape id="_x0000_i2291" type="#_x0000_t75" style="width:29.25pt;height:19.25pt" o:ole="">
            <v:imagedata r:id="rId2579" o:title=""/>
          </v:shape>
          <o:OLEObject Type="Embed" ProgID="Equation.DSMT4" ShapeID="_x0000_i2291" DrawAspect="Content" ObjectID="_1350756887" r:id="rId2580"/>
        </w:object>
      </w:r>
      <w:r>
        <w:t xml:space="preserve"> is the unit step function that enforces the tension-only contribution. The fiber strain energy density is given by</w:t>
      </w:r>
    </w:p>
    <w:p w14:paraId="2F314333" w14:textId="77777777" w:rsidR="00D77B42" w:rsidRDefault="00D77B42" w:rsidP="00D77B42">
      <w:pPr>
        <w:pStyle w:val="MTDisplayEquation"/>
      </w:pPr>
      <w:r>
        <w:lastRenderedPageBreak/>
        <w:tab/>
      </w:r>
      <w:r w:rsidR="00D85C52" w:rsidRPr="00D85C52">
        <w:rPr>
          <w:position w:val="-28"/>
        </w:rPr>
        <w:object w:dxaOrig="2940" w:dyaOrig="660" w14:anchorId="2B646813">
          <v:shape id="_x0000_i2292" type="#_x0000_t75" style="width:146.85pt;height:33.5pt" o:ole="">
            <v:imagedata r:id="rId2581" o:title=""/>
          </v:shape>
          <o:OLEObject Type="Embed" ProgID="Equation.DSMT4" ShapeID="_x0000_i2292" DrawAspect="Content" ObjectID="_1350756888" r:id="rId258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37" w:author="Gerard" w:date="2014-08-27T22:48:00Z">
          <w:r w:rsidR="008D52AD">
            <w:rPr>
              <w:noProof/>
            </w:rPr>
            <w:instrText>67</w:instrText>
          </w:r>
        </w:ins>
        <w:del w:id="438" w:author="Gerard" w:date="2014-08-27T22:18:00Z">
          <w:r w:rsidR="00567B45" w:rsidDel="00195BE3">
            <w:rPr>
              <w:noProof/>
            </w:rPr>
            <w:delInstrText>63</w:delInstrText>
          </w:r>
        </w:del>
      </w:fldSimple>
      <w:r>
        <w:instrText>)</w:instrText>
      </w:r>
      <w:r>
        <w:fldChar w:fldCharType="end"/>
      </w:r>
    </w:p>
    <w:p w14:paraId="0FEBBAC5" w14:textId="77777777" w:rsidR="000A7772" w:rsidRDefault="004F2517" w:rsidP="004F2517">
      <w:proofErr w:type="gramStart"/>
      <w:r>
        <w:t>where</w:t>
      </w:r>
      <w:proofErr w:type="gramEnd"/>
      <w:r>
        <w:t xml:space="preserve"> </w:t>
      </w:r>
      <w:r w:rsidR="00D85C52" w:rsidRPr="00D85C52">
        <w:rPr>
          <w:position w:val="-10"/>
        </w:rPr>
        <w:object w:dxaOrig="560" w:dyaOrig="320" w14:anchorId="45F958E0">
          <v:shape id="_x0000_i2293" type="#_x0000_t75" style="width:27.8pt;height:16.4pt" o:ole="">
            <v:imagedata r:id="rId2583" o:title=""/>
          </v:shape>
          <o:OLEObject Type="Embed" ProgID="Equation.DSMT4" ShapeID="_x0000_i2293" DrawAspect="Content" ObjectID="_1350756889" r:id="rId2584"/>
        </w:object>
      </w:r>
      <w:r>
        <w:t xml:space="preserve">, </w:t>
      </w:r>
      <w:r w:rsidR="00D85C52" w:rsidRPr="00D85C52">
        <w:rPr>
          <w:position w:val="-6"/>
        </w:rPr>
        <w:object w:dxaOrig="580" w:dyaOrig="279" w14:anchorId="09D35727">
          <v:shape id="_x0000_i2294" type="#_x0000_t75" style="width:29.25pt;height:14.25pt" o:ole="">
            <v:imagedata r:id="rId2585" o:title=""/>
          </v:shape>
          <o:OLEObject Type="Embed" ProgID="Equation.DSMT4" ShapeID="_x0000_i2294" DrawAspect="Content" ObjectID="_1350756890" r:id="rId2586"/>
        </w:object>
      </w:r>
      <w:r>
        <w:t xml:space="preserve">and </w:t>
      </w:r>
      <w:r w:rsidR="00D85C52" w:rsidRPr="00D85C52">
        <w:rPr>
          <w:position w:val="-10"/>
        </w:rPr>
        <w:object w:dxaOrig="600" w:dyaOrig="320" w14:anchorId="0BC33B7A">
          <v:shape id="_x0000_i2295" type="#_x0000_t75" style="width:29.25pt;height:16.4pt" o:ole="">
            <v:imagedata r:id="rId2587" o:title=""/>
          </v:shape>
          <o:OLEObject Type="Embed" ProgID="Equation.DSMT4" ShapeID="_x0000_i2295" DrawAspect="Content" ObjectID="_1350756891" r:id="rId2588"/>
        </w:object>
      </w:r>
      <w:r>
        <w:t>.</w:t>
      </w:r>
    </w:p>
    <w:p w14:paraId="6168D6BB" w14:textId="77777777" w:rsidR="000A7772" w:rsidRDefault="000A7772" w:rsidP="004F2517"/>
    <w:p w14:paraId="0E02A27F" w14:textId="77777777" w:rsidR="004F2517" w:rsidRDefault="000A7772" w:rsidP="004F2517">
      <w:r>
        <w:t xml:space="preserve">Note: in the limit when </w:t>
      </w:r>
      <w:r w:rsidR="00D85C52" w:rsidRPr="00D85C52">
        <w:rPr>
          <w:position w:val="-6"/>
        </w:rPr>
        <w:object w:dxaOrig="680" w:dyaOrig="279" w14:anchorId="5BCD75A9">
          <v:shape id="_x0000_i2296" type="#_x0000_t75" style="width:34.2pt;height:14.25pt" o:ole="">
            <v:imagedata r:id="rId2589" o:title=""/>
          </v:shape>
          <o:OLEObject Type="Embed" ProgID="Equation.DSMT4" ShapeID="_x0000_i2296" DrawAspect="Content" ObjectID="_1350756892" r:id="rId2590"/>
        </w:object>
      </w:r>
      <w:r>
        <w:t>, this expression produces a power law,</w:t>
      </w:r>
    </w:p>
    <w:p w14:paraId="16209E75" w14:textId="77777777" w:rsidR="00D77B42" w:rsidRDefault="00D77B42" w:rsidP="00D77B42">
      <w:pPr>
        <w:pStyle w:val="MTDisplayEquation"/>
      </w:pPr>
      <w:r>
        <w:tab/>
      </w:r>
      <w:r w:rsidR="00D85C52" w:rsidRPr="00D85C52">
        <w:rPr>
          <w:position w:val="-28"/>
        </w:rPr>
        <w:object w:dxaOrig="1880" w:dyaOrig="660" w14:anchorId="7427B307">
          <v:shape id="_x0000_i2297" type="#_x0000_t75" style="width:94.1pt;height:33.5pt" o:ole="">
            <v:imagedata r:id="rId2591" o:title=""/>
          </v:shape>
          <o:OLEObject Type="Embed" ProgID="Equation.DSMT4" ShapeID="_x0000_i2297" DrawAspect="Content" ObjectID="_1350756893" r:id="rId259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39" w:author="Gerard" w:date="2014-08-27T22:48:00Z">
          <w:r w:rsidR="008D52AD">
            <w:rPr>
              <w:noProof/>
            </w:rPr>
            <w:instrText>68</w:instrText>
          </w:r>
        </w:ins>
        <w:del w:id="440" w:author="Gerard" w:date="2014-08-27T22:18:00Z">
          <w:r w:rsidR="00567B45" w:rsidDel="00195BE3">
            <w:rPr>
              <w:noProof/>
            </w:rPr>
            <w:delInstrText>64</w:delInstrText>
          </w:r>
        </w:del>
      </w:fldSimple>
      <w:r>
        <w:instrText>)</w:instrText>
      </w:r>
      <w:r>
        <w:fldChar w:fldCharType="end"/>
      </w:r>
    </w:p>
    <w:p w14:paraId="7C6BAA71" w14:textId="77777777" w:rsidR="000A7772" w:rsidRDefault="000A7772" w:rsidP="000A7772">
      <w:r>
        <w:t xml:space="preserve">Note: when </w:t>
      </w:r>
      <w:r w:rsidR="00D85C52" w:rsidRPr="00D85C52">
        <w:rPr>
          <w:position w:val="-10"/>
        </w:rPr>
        <w:object w:dxaOrig="600" w:dyaOrig="320" w14:anchorId="320BFD31">
          <v:shape id="_x0000_i2298" type="#_x0000_t75" style="width:29.25pt;height:16.4pt" o:ole="">
            <v:imagedata r:id="rId2593" o:title=""/>
          </v:shape>
          <o:OLEObject Type="Embed" ProgID="Equation.DSMT4" ShapeID="_x0000_i2298" DrawAspect="Content" ObjectID="_1350756894" r:id="rId2594"/>
        </w:object>
      </w:r>
      <w:r>
        <w:t>, the fiber modulus is zero at the strain origin (</w:t>
      </w:r>
      <w:r w:rsidR="00D85C52" w:rsidRPr="00D85C52">
        <w:rPr>
          <w:position w:val="-12"/>
        </w:rPr>
        <w:object w:dxaOrig="580" w:dyaOrig="380" w14:anchorId="10FD1F24">
          <v:shape id="_x0000_i2299" type="#_x0000_t75" style="width:29.25pt;height:18.55pt" o:ole="">
            <v:imagedata r:id="rId2595" o:title=""/>
          </v:shape>
          <o:OLEObject Type="Embed" ProgID="Equation.DSMT4" ShapeID="_x0000_i2299" DrawAspect="Content" ObjectID="_1350756895" r:id="rId2596"/>
        </w:object>
      </w:r>
      <w:r>
        <w:t xml:space="preserve">). Therefore, use </w:t>
      </w:r>
      <w:r w:rsidR="00D85C52" w:rsidRPr="00D85C52">
        <w:rPr>
          <w:position w:val="-10"/>
        </w:rPr>
        <w:object w:dxaOrig="600" w:dyaOrig="320" w14:anchorId="59A04F7D">
          <v:shape id="_x0000_i2300" type="#_x0000_t75" style="width:29.25pt;height:16.4pt" o:ole="">
            <v:imagedata r:id="rId2597" o:title=""/>
          </v:shape>
          <o:OLEObject Type="Embed" ProgID="Equation.DSMT4" ShapeID="_x0000_i2300" DrawAspect="Content" ObjectID="_1350756896" r:id="rId2598"/>
        </w:object>
      </w:r>
      <w:r>
        <w:t>when a smooth transition in the stress is desired from compression to tension.</w:t>
      </w:r>
    </w:p>
    <w:p w14:paraId="4976BD3E" w14:textId="77777777" w:rsidR="00CA4A7F" w:rsidRDefault="00CA4A7F" w:rsidP="000A7772"/>
    <w:p w14:paraId="6B46C7AA" w14:textId="77777777" w:rsidR="00CA4A7F" w:rsidRDefault="00CA4A7F" w:rsidP="008F4203">
      <w:pPr>
        <w:pStyle w:val="Heading3"/>
      </w:pPr>
      <w:bookmarkStart w:id="441" w:name="_Toc387680191"/>
      <w:r>
        <w:t>Fung Orthotropic</w:t>
      </w:r>
      <w:bookmarkEnd w:id="441"/>
    </w:p>
    <w:p w14:paraId="1566C44A" w14:textId="77777777" w:rsidR="00CA4A7F" w:rsidRDefault="00CA4A7F" w:rsidP="00CA4A7F">
      <w:r>
        <w:t>The hyperelastic strain energy function for a Fung Orthotropic material is given by</w:t>
      </w:r>
      <w:r w:rsidR="007412C6">
        <w:t xml:space="preserve"> </w:t>
      </w:r>
      <w:r w:rsidR="007412C6">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Yi1pZD0ieHhmMHJkdzI3ZnpmMGllNWR2OXhkYXpuOXByNXN2cHd3czA5Ij40NDwva2V5PjwvZm9y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cj40MzwvcmVjLW51bWJlcj48Zm9yZWlnbi1rZXlzPjxrZXkgYXBwPSJFTiIgZGItaWQ9Inh4ZjBy
ZHcyN2Z6ZjBpZTVkdjl4ZGF6bjlwcjVzdnB3d3MwOSI+NDM8L2tleT48L2ZvcmVpZ24ta2V5cz48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A56950">
        <w:instrText xml:space="preserve"> ADDIN EN.CITE </w:instrText>
      </w:r>
      <w:r w:rsidR="00A56950">
        <w:fldChar w:fldCharType="begin">
          <w:fldData xml:space="preserve">PEVuZE5vdGU+PENpdGU+PEF1dGhvcj5GdW5nPC9BdXRob3I+PFllYXI+MTk5MzwvWWVhcj48UmVj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</w:fldData>
        </w:fldChar>
      </w:r>
      <w:r w:rsidR="00A56950">
        <w:instrText xml:space="preserve"> ADDIN EN.CITE.DATA </w:instrText>
      </w:r>
      <w:r w:rsidR="00A56950">
        <w:fldChar w:fldCharType="end"/>
      </w:r>
      <w:r w:rsidR="007412C6">
        <w:fldChar w:fldCharType="separate"/>
      </w:r>
      <w:r w:rsidR="00A56950">
        <w:rPr>
          <w:noProof/>
        </w:rPr>
        <w:t>[</w:t>
      </w:r>
      <w:hyperlink w:anchor="_ENREF_43" w:tooltip="Fung, 1993 #44" w:history="1">
        <w:r w:rsidR="00A56950">
          <w:rPr>
            <w:noProof/>
          </w:rPr>
          <w:t>43</w:t>
        </w:r>
      </w:hyperlink>
      <w:r w:rsidR="00A56950">
        <w:rPr>
          <w:noProof/>
        </w:rPr>
        <w:t xml:space="preserve">, </w:t>
      </w:r>
      <w:hyperlink w:anchor="_ENREF_44" w:tooltip="Fung, 1979 #43" w:history="1">
        <w:r w:rsidR="00A56950">
          <w:rPr>
            <w:noProof/>
          </w:rPr>
          <w:t>44</w:t>
        </w:r>
      </w:hyperlink>
      <w:r w:rsidR="00A56950">
        <w:rPr>
          <w:noProof/>
        </w:rPr>
        <w:t>]</w:t>
      </w:r>
      <w:r w:rsidR="007412C6">
        <w:fldChar w:fldCharType="end"/>
      </w:r>
    </w:p>
    <w:p w14:paraId="2285045B" w14:textId="77777777" w:rsidR="00CA4A7F" w:rsidRDefault="00D77B42" w:rsidP="00D77B42">
      <w:pPr>
        <w:pStyle w:val="MTDisplayEquation"/>
      </w:pPr>
      <w:r>
        <w:tab/>
      </w:r>
      <w:r w:rsidR="00D85C52" w:rsidRPr="00D85C52">
        <w:rPr>
          <w:position w:val="-24"/>
        </w:rPr>
        <w:object w:dxaOrig="2299" w:dyaOrig="620" w14:anchorId="76165D14">
          <v:shape id="_x0000_i2301" type="#_x0000_t75" style="width:114.75pt;height:30.65pt" o:ole="">
            <v:imagedata r:id="rId2599" o:title=""/>
          </v:shape>
          <o:OLEObject Type="Embed" ProgID="Equation.DSMT4" ShapeID="_x0000_i2301" DrawAspect="Content" ObjectID="_1350756897" r:id="rId260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42" w:author="Gerard" w:date="2014-08-27T22:48:00Z">
          <w:r w:rsidR="008D52AD">
            <w:rPr>
              <w:noProof/>
            </w:rPr>
            <w:instrText>69</w:instrText>
          </w:r>
        </w:ins>
        <w:del w:id="443" w:author="Gerard" w:date="2014-08-27T22:18:00Z">
          <w:r w:rsidR="00567B45" w:rsidDel="00195BE3">
            <w:rPr>
              <w:noProof/>
            </w:rPr>
            <w:delInstrText>65</w:delInstrText>
          </w:r>
        </w:del>
      </w:fldSimple>
      <w:r>
        <w:instrText>)</w:instrText>
      </w:r>
      <w:r>
        <w:fldChar w:fldCharType="end"/>
      </w:r>
    </w:p>
    <w:p w14:paraId="6404D6BF" w14:textId="77777777" w:rsidR="00CA4A7F" w:rsidRDefault="00CA4A7F" w:rsidP="00CA4A7F">
      <w:proofErr w:type="gramStart"/>
      <w:r>
        <w:t>where</w:t>
      </w:r>
      <w:proofErr w:type="gramEnd"/>
    </w:p>
    <w:p w14:paraId="28AF465D" w14:textId="77777777" w:rsidR="00D77B42" w:rsidRDefault="00D77B42" w:rsidP="00D77B42">
      <w:pPr>
        <w:pStyle w:val="MTDisplayEquation"/>
      </w:pPr>
      <w:r>
        <w:tab/>
      </w:r>
      <w:r w:rsidR="00D85C52" w:rsidRPr="00D85C52">
        <w:rPr>
          <w:position w:val="-30"/>
        </w:rPr>
        <w:object w:dxaOrig="4840" w:dyaOrig="720" w14:anchorId="52FDACF8">
          <v:shape id="_x0000_i2302" type="#_x0000_t75" style="width:241.65pt;height:36.35pt" o:ole="">
            <v:imagedata r:id="rId2601" o:title=""/>
          </v:shape>
          <o:OLEObject Type="Embed" ProgID="Equation.DSMT4" ShapeID="_x0000_i2302" DrawAspect="Content" ObjectID="_1350756898" r:id="rId260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44" w:author="Gerard" w:date="2014-08-27T22:48:00Z">
          <w:r w:rsidR="008D52AD">
            <w:rPr>
              <w:noProof/>
            </w:rPr>
            <w:instrText>70</w:instrText>
          </w:r>
        </w:ins>
        <w:del w:id="445" w:author="Gerard" w:date="2014-08-27T22:18:00Z">
          <w:r w:rsidR="00567B45" w:rsidDel="00195BE3">
            <w:rPr>
              <w:noProof/>
            </w:rPr>
            <w:delInstrText>66</w:delInstrText>
          </w:r>
        </w:del>
      </w:fldSimple>
      <w:r>
        <w:instrText>)</w:instrText>
      </w:r>
      <w:r>
        <w:fldChar w:fldCharType="end"/>
      </w:r>
    </w:p>
    <w:p w14:paraId="672B239E" w14:textId="77777777" w:rsidR="00C34A71" w:rsidRDefault="00CA4A7F" w:rsidP="00CA4A7F">
      <w:r>
        <w:t xml:space="preserve">Here, </w:t>
      </w:r>
      <w:r w:rsidR="00D85C52" w:rsidRPr="00D85C52">
        <w:rPr>
          <w:position w:val="-18"/>
        </w:rPr>
        <w:object w:dxaOrig="1340" w:dyaOrig="480" w14:anchorId="68E184BA">
          <v:shape id="_x0000_i2303" type="#_x0000_t75" style="width:67pt;height:24.25pt" o:ole="">
            <v:imagedata r:id="rId2603" o:title=""/>
          </v:shape>
          <o:OLEObject Type="Embed" ProgID="Equation.DSMT4" ShapeID="_x0000_i2303" DrawAspect="Content" ObjectID="_1350756899" r:id="rId2604"/>
        </w:object>
      </w:r>
      <w:r>
        <w:t xml:space="preserve"> and </w:t>
      </w:r>
      <w:r w:rsidR="00D85C52" w:rsidRPr="00D85C52">
        <w:rPr>
          <w:position w:val="-12"/>
        </w:rPr>
        <w:object w:dxaOrig="1460" w:dyaOrig="360" w14:anchorId="2EADBD38">
          <v:shape id="_x0000_i2304" type="#_x0000_t75" style="width:72.7pt;height:18.55pt" o:ole="">
            <v:imagedata r:id="rId2605" o:title=""/>
          </v:shape>
          <o:OLEObject Type="Embed" ProgID="Equation.DSMT4" ShapeID="_x0000_i2304" DrawAspect="Content" ObjectID="_1350756900" r:id="rId2606"/>
        </w:object>
      </w:r>
      <w:r w:rsidR="00E22F0B">
        <w:t xml:space="preserve">, </w:t>
      </w:r>
      <w:r>
        <w:t xml:space="preserve">where </w:t>
      </w:r>
      <w:r w:rsidR="00D85C52" w:rsidRPr="00D85C52">
        <w:rPr>
          <w:position w:val="-12"/>
        </w:rPr>
        <w:object w:dxaOrig="340" w:dyaOrig="360" w14:anchorId="5A40EB87">
          <v:shape id="_x0000_i2305" type="#_x0000_t75" style="width:17.1pt;height:18.55pt" o:ole="">
            <v:imagedata r:id="rId2607" o:title=""/>
          </v:shape>
          <o:OLEObject Type="Embed" ProgID="Equation.DSMT4" ShapeID="_x0000_i2305" DrawAspect="Content" ObjectID="_1350756901" r:id="rId2608"/>
        </w:object>
      </w:r>
      <w:r w:rsidR="009312C5">
        <w:t xml:space="preserve"> are orthonormal vectors that </w:t>
      </w:r>
      <w:r>
        <w:t xml:space="preserve">define the initial direction of material </w:t>
      </w:r>
      <w:r w:rsidR="009312C5">
        <w:t>axes</w:t>
      </w:r>
      <w:r>
        <w:t xml:space="preserve">. The orthotropic Lamé </w:t>
      </w:r>
      <w:r w:rsidR="00E22F0B">
        <w:t>coefficients</w:t>
      </w:r>
      <w:r>
        <w:t xml:space="preserve"> should be chosen such that the stiffness matrix</w:t>
      </w:r>
      <w:r w:rsidR="00C34A71">
        <w:t>,</w:t>
      </w:r>
    </w:p>
    <w:p w14:paraId="7D024953" w14:textId="77777777" w:rsidR="00C34A71" w:rsidRDefault="00C34A71" w:rsidP="00CB13D9">
      <w:pPr>
        <w:pStyle w:val="MTDisplayEquation"/>
      </w:pPr>
      <w:r>
        <w:tab/>
      </w:r>
      <w:r w:rsidR="00D85C52" w:rsidRPr="00D85C52">
        <w:rPr>
          <w:position w:val="-40"/>
        </w:rPr>
        <w:object w:dxaOrig="7119" w:dyaOrig="3220" w14:anchorId="07988040">
          <v:shape id="_x0000_i2306" type="#_x0000_t75" style="width:355.7pt;height:161.1pt" o:ole="">
            <v:imagedata r:id="rId2609" o:title=""/>
          </v:shape>
          <o:OLEObject Type="Embed" ProgID="Equation.DSMT4" ShapeID="_x0000_i2306" DrawAspect="Content" ObjectID="_1350756902" r:id="rId261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46" w:author="Gerard" w:date="2014-08-27T22:48:00Z">
          <w:r w:rsidR="008D52AD">
            <w:rPr>
              <w:noProof/>
            </w:rPr>
            <w:instrText>71</w:instrText>
          </w:r>
        </w:ins>
        <w:del w:id="447" w:author="Gerard" w:date="2014-08-27T22:18:00Z">
          <w:r w:rsidR="00567B45" w:rsidDel="00195BE3">
            <w:rPr>
              <w:noProof/>
            </w:rPr>
            <w:delInstrText>67</w:delInstrText>
          </w:r>
        </w:del>
      </w:fldSimple>
      <w:r>
        <w:instrText>)</w:instrText>
      </w:r>
      <w:r>
        <w:fldChar w:fldCharType="end"/>
      </w:r>
    </w:p>
    <w:p w14:paraId="5BC3E8B1" w14:textId="77777777" w:rsidR="00CA4A7F" w:rsidRDefault="00CA4A7F" w:rsidP="00CA4A7F">
      <w:proofErr w:type="gramStart"/>
      <w:r>
        <w:t>is</w:t>
      </w:r>
      <w:proofErr w:type="gramEnd"/>
      <w:r>
        <w:t xml:space="preserve"> positive definite.</w:t>
      </w:r>
    </w:p>
    <w:p w14:paraId="05C2ABBE" w14:textId="77777777" w:rsidR="00CA4A7F" w:rsidRDefault="00CA4A7F" w:rsidP="00CA4A7F"/>
    <w:p w14:paraId="1843388C" w14:textId="77777777" w:rsidR="00813691" w:rsidRDefault="00813691" w:rsidP="008F4203">
      <w:pPr>
        <w:pStyle w:val="Heading3"/>
      </w:pPr>
      <w:bookmarkStart w:id="448" w:name="_Toc387680192"/>
      <w:r>
        <w:t>Tension-Compression Nonlinear Orth</w:t>
      </w:r>
      <w:r w:rsidR="00E22F0B">
        <w:t>o</w:t>
      </w:r>
      <w:r>
        <w:t>tropic</w:t>
      </w:r>
      <w:bookmarkEnd w:id="448"/>
    </w:p>
    <w:p w14:paraId="65DCFFE4" w14:textId="77777777" w:rsidR="00813691" w:rsidRDefault="00813691" w:rsidP="00813691">
      <w:r>
        <w:t>This material model is based on the following uncoupled hyperelastic strain energy function</w:t>
      </w:r>
      <w:r w:rsidR="007412C6">
        <w:t xml:space="preserve"> </w:t>
      </w:r>
      <w:r w:rsidR="007412C6">
        <w:fldChar w:fldCharType="begin"/>
      </w:r>
      <w:r w:rsidR="00A56950">
        <w:instrText xml:space="preserve"> ADDIN EN.CITE &lt;EndNote&gt;&lt;Cite&gt;&lt;Author&gt;Ateshian&lt;/Author&gt;&lt;Year&gt;2007&lt;/Year&gt;&lt;RecNum&gt;1&lt;/RecNum&gt;&lt;DisplayText&gt;[45]&lt;/DisplayText&gt;&lt;record&gt;&lt;rec-number&gt;1&lt;/rec-number&gt;&lt;foreign-keys&gt;&lt;key app="EN" db-id="xxf0rdw27fzf0ie5dv9xdazn9pr5svpwws09"&gt;1&lt;/key&gt;&lt;/foreign-keys&gt;&lt;ref-type name="Journal Article"&gt;17&lt;/ref-type&gt;&lt;contributors&gt;&lt;authors&gt;&lt;author&gt;Ateshian, G. A.&lt;/author&gt;&lt;author&gt;Ellis, B. J.&lt;/author&gt;&lt;author&gt;Weiss, J. A.&lt;/author&gt;&lt;/authors&gt;&lt;/contributors&gt;&lt;titles&gt;&lt;title&gt;Equivalence between short-time biphasic and incompressible elastic material response&lt;/title&gt;&lt;secondary-title&gt;J Biomech Eng&lt;/secondary-title&gt;&lt;/titles&gt;&lt;periodical&gt;&lt;full-title&gt;J Biomech Eng&lt;/full-title&gt;&lt;abbr-1&gt;Journal of biomechanical engineering&lt;/abbr-1&gt;&lt;/periodical&gt;&lt;volume&gt;In press&lt;/volume&gt;&lt;dates&gt;&lt;year&gt;2007&lt;/year&gt;&lt;/dates&gt;&lt;urls&gt;&lt;/urls&gt;&lt;/record&gt;&lt;/Cite&gt;&lt;/EndNote&gt;</w:instrText>
      </w:r>
      <w:r w:rsidR="007412C6">
        <w:fldChar w:fldCharType="separate"/>
      </w:r>
      <w:r w:rsidR="00A56950">
        <w:rPr>
          <w:noProof/>
        </w:rPr>
        <w:t>[</w:t>
      </w:r>
      <w:hyperlink w:anchor="_ENREF_45" w:tooltip="Ateshian, 2007 #1" w:history="1">
        <w:r w:rsidR="00A56950">
          <w:rPr>
            <w:noProof/>
          </w:rPr>
          <w:t>45</w:t>
        </w:r>
      </w:hyperlink>
      <w:r w:rsidR="00A56950">
        <w:rPr>
          <w:noProof/>
        </w:rPr>
        <w:t>]</w:t>
      </w:r>
      <w:r w:rsidR="007412C6">
        <w:fldChar w:fldCharType="end"/>
      </w:r>
      <w:r w:rsidR="00E22F0B">
        <w:t>:</w:t>
      </w:r>
    </w:p>
    <w:p w14:paraId="6A51AE09" w14:textId="77777777" w:rsidR="00813691" w:rsidRDefault="00D77B42" w:rsidP="00D77B42">
      <w:pPr>
        <w:pStyle w:val="MTDisplayEquation"/>
      </w:pPr>
      <w:r>
        <w:tab/>
      </w:r>
      <w:r w:rsidR="00D85C52" w:rsidRPr="00D85C52">
        <w:rPr>
          <w:position w:val="-28"/>
        </w:rPr>
        <w:object w:dxaOrig="4620" w:dyaOrig="680" w14:anchorId="007CC170">
          <v:shape id="_x0000_i2307" type="#_x0000_t75" style="width:230.25pt;height:34.2pt" o:ole="">
            <v:imagedata r:id="rId2611" o:title=""/>
          </v:shape>
          <o:OLEObject Type="Embed" ProgID="Equation.DSMT4" ShapeID="_x0000_i2307" DrawAspect="Content" ObjectID="_1350756903" r:id="rId2612"/>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49" w:author="Gerard" w:date="2014-08-27T22:48:00Z">
          <w:r w:rsidR="008D52AD">
            <w:rPr>
              <w:noProof/>
            </w:rPr>
            <w:instrText>72</w:instrText>
          </w:r>
        </w:ins>
        <w:del w:id="450" w:author="Gerard" w:date="2014-08-27T22:18:00Z">
          <w:r w:rsidR="00567B45" w:rsidDel="00195BE3">
            <w:rPr>
              <w:noProof/>
            </w:rPr>
            <w:delInstrText>68</w:delInstrText>
          </w:r>
        </w:del>
      </w:fldSimple>
      <w:r>
        <w:instrText>)</w:instrText>
      </w:r>
      <w:r>
        <w:fldChar w:fldCharType="end"/>
      </w:r>
    </w:p>
    <w:p w14:paraId="5A8E71CD" w14:textId="77777777" w:rsidR="00813691" w:rsidRDefault="00813691" w:rsidP="00813691">
      <w:r>
        <w:lastRenderedPageBreak/>
        <w:t xml:space="preserve">The isotropic strain energy </w:t>
      </w:r>
      <w:r w:rsidR="00D85C52" w:rsidRPr="00D85C52">
        <w:rPr>
          <w:position w:val="-12"/>
        </w:rPr>
        <w:object w:dxaOrig="440" w:dyaOrig="380" w14:anchorId="4D15A347">
          <v:shape id="_x0000_i2308" type="#_x0000_t75" style="width:22.1pt;height:18.55pt" o:ole="">
            <v:imagedata r:id="rId2613" o:title=""/>
          </v:shape>
          <o:OLEObject Type="Embed" ProgID="Equation.DSMT4" ShapeID="_x0000_i2308" DrawAspect="Content" ObjectID="_1350756904" r:id="rId2614"/>
        </w:object>
      </w:r>
      <w:r>
        <w:t xml:space="preserve">and the dilatational energy </w:t>
      </w:r>
      <w:r>
        <w:rPr>
          <w:i/>
        </w:rPr>
        <w:t>U</w:t>
      </w:r>
      <w:r>
        <w:t xml:space="preserve"> are the same as for the Mooney-Rivlin material. The tension-compression term is defined as follows:</w:t>
      </w:r>
    </w:p>
    <w:p w14:paraId="25B099D8" w14:textId="77777777" w:rsidR="00813691" w:rsidRDefault="00813691" w:rsidP="00813691"/>
    <w:p w14:paraId="030ABB2E" w14:textId="77777777" w:rsidR="00813691" w:rsidRDefault="00D77B42" w:rsidP="00D77B42">
      <w:pPr>
        <w:pStyle w:val="MTDisplayEquation"/>
      </w:pPr>
      <w:r>
        <w:tab/>
      </w:r>
      <w:r w:rsidR="00D85C52" w:rsidRPr="00D85C52">
        <w:rPr>
          <w:position w:val="-84"/>
        </w:rPr>
        <w:object w:dxaOrig="6140" w:dyaOrig="1140" w14:anchorId="5225C079">
          <v:shape id="_x0000_i2309" type="#_x0000_t75" style="width:306.55pt;height:57.05pt" o:ole="">
            <v:imagedata r:id="rId2615" o:title=""/>
          </v:shape>
          <o:OLEObject Type="Embed" ProgID="Equation.DSMT4" ShapeID="_x0000_i2309" DrawAspect="Content" ObjectID="_1350756905" r:id="rId261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51" w:author="Gerard" w:date="2014-08-27T22:48:00Z">
          <w:r w:rsidR="008D52AD">
            <w:rPr>
              <w:noProof/>
            </w:rPr>
            <w:instrText>73</w:instrText>
          </w:r>
        </w:ins>
        <w:del w:id="452" w:author="Gerard" w:date="2014-08-27T22:18:00Z">
          <w:r w:rsidR="00567B45" w:rsidDel="00195BE3">
            <w:rPr>
              <w:noProof/>
            </w:rPr>
            <w:delInstrText>69</w:delInstrText>
          </w:r>
        </w:del>
      </w:fldSimple>
      <w:r>
        <w:instrText>)</w:instrText>
      </w:r>
      <w:r>
        <w:fldChar w:fldCharType="end"/>
      </w:r>
    </w:p>
    <w:p w14:paraId="4DBB80AB" w14:textId="77777777" w:rsidR="00813691" w:rsidRDefault="00813691" w:rsidP="00813691">
      <w:r>
        <w:t xml:space="preserve">The </w:t>
      </w:r>
      <w:r w:rsidR="00D85C52" w:rsidRPr="00D85C52">
        <w:rPr>
          <w:position w:val="-12"/>
        </w:rPr>
        <w:object w:dxaOrig="240" w:dyaOrig="400" w14:anchorId="0D55B38F">
          <v:shape id="_x0000_i2310" type="#_x0000_t75" style="width:12.1pt;height:19.25pt" o:ole="">
            <v:imagedata r:id="rId2617" o:title=""/>
          </v:shape>
          <o:OLEObject Type="Embed" ProgID="Equation.DSMT4" ShapeID="_x0000_i2310" DrawAspect="Content" ObjectID="_1350756906" r:id="rId2618"/>
        </w:object>
      </w:r>
      <w:r w:rsidR="001723A9">
        <w:t xml:space="preserve"> </w:t>
      </w:r>
      <w:r>
        <w:t>parameters are the deviatoric fiber stretches of the local material fibers,</w:t>
      </w:r>
    </w:p>
    <w:p w14:paraId="2D43F95D" w14:textId="77777777" w:rsidR="00D77B42" w:rsidRDefault="00D77B42" w:rsidP="00D77B42">
      <w:pPr>
        <w:pStyle w:val="MTDisplayEquation"/>
      </w:pPr>
      <w:r>
        <w:tab/>
      </w:r>
      <w:r w:rsidR="00D85C52" w:rsidRPr="00D85C52">
        <w:rPr>
          <w:position w:val="-18"/>
        </w:rPr>
        <w:object w:dxaOrig="1780" w:dyaOrig="520" w14:anchorId="2BD62102">
          <v:shape id="_x0000_i2311" type="#_x0000_t75" style="width:89.1pt;height:25.65pt" o:ole="">
            <v:imagedata r:id="rId2619" o:title=""/>
          </v:shape>
          <o:OLEObject Type="Embed" ProgID="Equation.DSMT4" ShapeID="_x0000_i2311" DrawAspect="Content" ObjectID="_1350756907" r:id="rId262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53" w:author="Gerard" w:date="2014-08-27T22:48:00Z">
          <w:r w:rsidR="008D52AD">
            <w:rPr>
              <w:noProof/>
            </w:rPr>
            <w:instrText>74</w:instrText>
          </w:r>
        </w:ins>
        <w:del w:id="454" w:author="Gerard" w:date="2014-08-27T22:18:00Z">
          <w:r w:rsidR="00567B45" w:rsidDel="00195BE3">
            <w:rPr>
              <w:noProof/>
            </w:rPr>
            <w:delInstrText>70</w:delInstrText>
          </w:r>
        </w:del>
      </w:fldSimple>
      <w:r>
        <w:instrText>)</w:instrText>
      </w:r>
      <w:r>
        <w:fldChar w:fldCharType="end"/>
      </w:r>
    </w:p>
    <w:p w14:paraId="23C23C14" w14:textId="77777777" w:rsidR="00813691" w:rsidRDefault="00813691" w:rsidP="00813691">
      <w:r>
        <w:t xml:space="preserve">The local material fibers are defined (in the reference frame) as an orthonormal set of vectors </w:t>
      </w:r>
      <w:r w:rsidR="00D85C52" w:rsidRPr="00D85C52">
        <w:rPr>
          <w:position w:val="-12"/>
        </w:rPr>
        <w:object w:dxaOrig="300" w:dyaOrig="360" w14:anchorId="50BD1C12">
          <v:shape id="_x0000_i2312" type="#_x0000_t75" style="width:14.95pt;height:18.55pt" o:ole="">
            <v:imagedata r:id="rId2621" o:title=""/>
          </v:shape>
          <o:OLEObject Type="Embed" ProgID="Equation.DSMT4" ShapeID="_x0000_i2312" DrawAspect="Content" ObjectID="_1350756908" r:id="rId2622"/>
        </w:object>
      </w:r>
      <w:r>
        <w:t>.</w:t>
      </w:r>
      <w:r w:rsidR="001723A9">
        <w:t xml:space="preserve">  The corresponding deviatoric part of the Cauchy stress is</w:t>
      </w:r>
    </w:p>
    <w:p w14:paraId="6D879631" w14:textId="77777777" w:rsidR="00441669" w:rsidRDefault="00441669" w:rsidP="009312C5">
      <w:pPr>
        <w:pStyle w:val="MTDisplayEquation"/>
      </w:pPr>
      <w:r>
        <w:tab/>
      </w:r>
      <w:r w:rsidR="00EF4B20" w:rsidRPr="00D85C52">
        <w:rPr>
          <w:position w:val="-30"/>
        </w:rPr>
        <w:object w:dxaOrig="2340" w:dyaOrig="720" w14:anchorId="01EAD049">
          <v:shape id="_x0000_i2313" type="#_x0000_t75" style="width:116.9pt;height:36.35pt" o:ole="">
            <v:imagedata r:id="rId2623" o:title=""/>
          </v:shape>
          <o:OLEObject Type="Embed" ProgID="Equation.DSMT4" ShapeID="_x0000_i2313" DrawAspect="Content" ObjectID="_1350756909" r:id="rId2624"/>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55" w:author="Gerard" w:date="2014-08-27T22:48:00Z">
          <w:r w:rsidR="008D52AD">
            <w:rPr>
              <w:noProof/>
            </w:rPr>
            <w:instrText>75</w:instrText>
          </w:r>
        </w:ins>
        <w:del w:id="456" w:author="Gerard" w:date="2014-08-27T22:18:00Z">
          <w:r w:rsidR="00567B45" w:rsidDel="00195BE3">
            <w:rPr>
              <w:noProof/>
            </w:rPr>
            <w:delInstrText>71</w:delInstrText>
          </w:r>
        </w:del>
      </w:fldSimple>
      <w:r>
        <w:instrText>)</w:instrText>
      </w:r>
      <w:r>
        <w:fldChar w:fldCharType="end"/>
      </w:r>
    </w:p>
    <w:p w14:paraId="0599C838" w14:textId="77777777" w:rsidR="00441669" w:rsidRDefault="00441669" w:rsidP="00441669">
      <w:proofErr w:type="gramStart"/>
      <w:r>
        <w:t>and</w:t>
      </w:r>
      <w:proofErr w:type="gramEnd"/>
      <w:r>
        <w:t xml:space="preserve"> the spatial elasticity tensor is</w:t>
      </w:r>
    </w:p>
    <w:p w14:paraId="77A2CDE7" w14:textId="77777777" w:rsidR="00441669" w:rsidRDefault="00441669" w:rsidP="009312C5">
      <w:pPr>
        <w:pStyle w:val="MTDisplayEquation"/>
      </w:pPr>
      <w:r>
        <w:tab/>
      </w:r>
      <w:r w:rsidR="00EF4B20" w:rsidRPr="00D85C52">
        <w:rPr>
          <w:position w:val="-32"/>
        </w:rPr>
        <w:object w:dxaOrig="4060" w:dyaOrig="760" w14:anchorId="284529A8">
          <v:shape id="_x0000_i2314" type="#_x0000_t75" style="width:202.45pt;height:37.8pt" o:ole="">
            <v:imagedata r:id="rId2625" o:title=""/>
          </v:shape>
          <o:OLEObject Type="Embed" ProgID="Equation.DSMT4" ShapeID="_x0000_i2314" DrawAspect="Content" ObjectID="_1350756910" r:id="rId262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57" w:author="Gerard" w:date="2014-08-27T22:48:00Z">
          <w:r w:rsidR="008D52AD">
            <w:rPr>
              <w:noProof/>
            </w:rPr>
            <w:instrText>76</w:instrText>
          </w:r>
        </w:ins>
        <w:del w:id="458" w:author="Gerard" w:date="2014-08-27T22:18:00Z">
          <w:r w:rsidR="00567B45" w:rsidDel="00195BE3">
            <w:rPr>
              <w:noProof/>
            </w:rPr>
            <w:delInstrText>72</w:delInstrText>
          </w:r>
        </w:del>
      </w:fldSimple>
      <w:r>
        <w:instrText>)</w:instrText>
      </w:r>
      <w:r>
        <w:fldChar w:fldCharType="end"/>
      </w:r>
    </w:p>
    <w:p w14:paraId="3BC214A6" w14:textId="77777777" w:rsidR="00441669" w:rsidRPr="00441669" w:rsidRDefault="00441669" w:rsidP="00441669">
      <w:proofErr w:type="gramStart"/>
      <w:r>
        <w:t>where</w:t>
      </w:r>
      <w:proofErr w:type="gramEnd"/>
      <w:r>
        <w:t xml:space="preserve"> </w:t>
      </w:r>
      <w:r w:rsidR="00D85C52" w:rsidRPr="00D85C52">
        <w:rPr>
          <w:position w:val="-12"/>
        </w:rPr>
        <w:object w:dxaOrig="999" w:dyaOrig="380" w14:anchorId="005BE129">
          <v:shape id="_x0000_i2315" type="#_x0000_t75" style="width:49.9pt;height:18.55pt" o:ole="">
            <v:imagedata r:id="rId2627" o:title=""/>
          </v:shape>
          <o:OLEObject Type="Embed" ProgID="Equation.DSMT4" ShapeID="_x0000_i2315" DrawAspect="Content" ObjectID="_1350756911" r:id="rId2628"/>
        </w:object>
      </w:r>
      <w:r w:rsidR="006E3FDF">
        <w:t>.</w:t>
      </w:r>
    </w:p>
    <w:p w14:paraId="1F9EF65A" w14:textId="77777777" w:rsidR="002F3DF9" w:rsidRDefault="002F3DF9" w:rsidP="00813691"/>
    <w:p w14:paraId="305DB090" w14:textId="77777777" w:rsidR="002F3DF9" w:rsidRDefault="002F3DF9" w:rsidP="008F4203">
      <w:pPr>
        <w:pStyle w:val="Heading2"/>
      </w:pPr>
      <w:bookmarkStart w:id="459" w:name="_Toc387680193"/>
      <w:commentRangeStart w:id="460"/>
      <w:r>
        <w:t>Viscoelasticity</w:t>
      </w:r>
      <w:commentRangeEnd w:id="460"/>
      <w:r w:rsidR="001E1949">
        <w:rPr>
          <w:rStyle w:val="CommentReference"/>
          <w:rFonts w:cs="Times New Roman"/>
          <w:b w:val="0"/>
          <w:bCs w:val="0"/>
          <w:iCs w:val="0"/>
        </w:rPr>
        <w:commentReference w:id="460"/>
      </w:r>
      <w:bookmarkEnd w:id="459"/>
    </w:p>
    <w:p w14:paraId="154B644C" w14:textId="77777777" w:rsidR="002F3DF9" w:rsidRDefault="002F3DF9" w:rsidP="002F3DF9">
      <w:r>
        <w:t>For a viscoelastic material the second Piola Kirchhoff stress can be written as follows</w:t>
      </w:r>
      <w:r w:rsidR="007412C6">
        <w:t xml:space="preserve"> </w:t>
      </w:r>
      <w:r w:rsidR="007412C6">
        <w:fldChar w:fldCharType="begin"/>
      </w:r>
      <w:r w:rsidR="00A56950">
        <w:instrText xml:space="preserve"> ADDIN EN.CITE &lt;EndNote&gt;&lt;Cite&gt;&lt;Author&gt;Puso&lt;/Author&gt;&lt;Year&gt;1998&lt;/Year&gt;&lt;RecNum&gt;9&lt;/RecNum&gt;&lt;DisplayText&gt;[39]&lt;/DisplayText&gt;&lt;record&gt;&lt;rec-number&gt;9&lt;/rec-number&gt;&lt;foreign-keys&gt;&lt;key app="EN" db-id="xxf0rdw27fzf0ie5dv9xdazn9pr5svpwws09"&gt;9&lt;/key&gt;&lt;/foreign-keys&gt;&lt;ref-type name="Journal Article"&gt;17&lt;/ref-type&gt;&lt;contributors&gt;&lt;authors&gt;&lt;author&gt;Puso, M. A.&lt;/author&gt;&lt;author&gt;Weiss, J. A.&lt;/author&gt;&lt;/authors&gt;&lt;/contributors&gt;&lt;auth-address&gt;Methods Development Group, Lawrence Livermore National Laboratory, CA 94550, USA.&lt;/auth-address&gt;&lt;titles&gt;&lt;title&gt;Finite element implementation of anisotropic quasi-linear viscoelasticity using a discrete spectrum approximation&lt;/title&gt;&lt;secondary-title&gt;J Biomech Eng&lt;/secondary-title&gt;&lt;/titles&gt;&lt;periodical&gt;&lt;full-title&gt;J Biomech Eng&lt;/full-title&gt;&lt;abbr-1&gt;Journal of biomechanical engineering&lt;/abbr-1&gt;&lt;/periodical&gt;&lt;pages&gt;62-70&lt;/pages&gt;&lt;volume&gt;120&lt;/volume&gt;&lt;number&gt;1&lt;/number&gt;&lt;keywords&gt;&lt;keyword&gt;Biomechanics&lt;/keyword&gt;&lt;keyword&gt;*Computer Graphics&lt;/keyword&gt;&lt;keyword&gt;*Computer Simulation&lt;/keyword&gt;&lt;keyword&gt;Elasticity&lt;/keyword&gt;&lt;keyword&gt;Humans&lt;/keyword&gt;&lt;keyword&gt;Image Processing, Computer-Assisted&lt;/keyword&gt;&lt;keyword&gt;Ligaments/*physiology&lt;/keyword&gt;&lt;keyword&gt;Medial Collateral Ligament, Knee/physiology&lt;/keyword&gt;&lt;keyword&gt;Research Support, Non-U.S. Gov&amp;apos;t&lt;/keyword&gt;&lt;keyword&gt;Research Support, U.S. Gov&amp;apos;t, Non-P.H.S.&lt;/keyword&gt;&lt;keyword&gt;Tendons/*physiology&lt;/keyword&gt;&lt;keyword&gt;Tensile Strength&lt;/keyword&gt;&lt;/keywords&gt;&lt;dates&gt;&lt;year&gt;1998&lt;/year&gt;&lt;pub-dates&gt;&lt;date&gt;Feb&lt;/date&gt;&lt;/pub-dates&gt;&lt;/dates&gt;&lt;accession-num&gt;9675682&lt;/accession-num&gt;&lt;urls&gt;&lt;related-urls&gt;&lt;url&gt;http://www.ncbi.nlm.nih.gov/entrez/query.fcgi?cmd=Retrieve&amp;amp;db=PubMed&amp;amp;dopt=Citation&amp;amp;list_uids=9675682&lt;/url&gt;&lt;/related-urls&gt;&lt;/urls&gt;&lt;/record&gt;&lt;/Cite&gt;&lt;/EndNote&gt;</w:instrText>
      </w:r>
      <w:r w:rsidR="007412C6">
        <w:fldChar w:fldCharType="separate"/>
      </w:r>
      <w:r w:rsidR="00A56950">
        <w:rPr>
          <w:noProof/>
        </w:rPr>
        <w:t>[</w:t>
      </w:r>
      <w:hyperlink w:anchor="_ENREF_39" w:tooltip="Puso, 1998 #9" w:history="1">
        <w:r w:rsidR="00A56950">
          <w:rPr>
            <w:noProof/>
          </w:rPr>
          <w:t>39</w:t>
        </w:r>
      </w:hyperlink>
      <w:r w:rsidR="00A56950">
        <w:rPr>
          <w:noProof/>
        </w:rPr>
        <w:t>]</w:t>
      </w:r>
      <w:r w:rsidR="007412C6">
        <w:fldChar w:fldCharType="end"/>
      </w:r>
      <w:r w:rsidR="00E22F0B">
        <w:t>:</w:t>
      </w:r>
    </w:p>
    <w:p w14:paraId="0853853D" w14:textId="77777777" w:rsidR="002F3DF9" w:rsidRDefault="002F3DF9" w:rsidP="002F3DF9">
      <w:pPr>
        <w:pStyle w:val="MTDisplayEquation"/>
      </w:pPr>
      <w:r>
        <w:tab/>
      </w:r>
      <w:r w:rsidR="00D85C52" w:rsidRPr="00D85C52">
        <w:rPr>
          <w:position w:val="-30"/>
        </w:rPr>
        <w:object w:dxaOrig="2400" w:dyaOrig="720" w14:anchorId="5FD9A52E">
          <v:shape id="_x0000_i2316" type="#_x0000_t75" style="width:119.75pt;height:36.35pt" o:ole="">
            <v:imagedata r:id="rId2629" o:title=""/>
          </v:shape>
          <o:OLEObject Type="Embed" ProgID="Equation.DSMT4" ShapeID="_x0000_i2316" DrawAspect="Content" ObjectID="_1350756912" r:id="rId263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61" w:author="Gerard" w:date="2014-08-27T22:48:00Z">
          <w:r w:rsidR="008D52AD">
            <w:rPr>
              <w:noProof/>
            </w:rPr>
            <w:instrText>77</w:instrText>
          </w:r>
        </w:ins>
        <w:del w:id="462" w:author="Gerard" w:date="2014-08-27T22:18:00Z">
          <w:r w:rsidR="00567B45" w:rsidDel="00195BE3">
            <w:rPr>
              <w:noProof/>
            </w:rPr>
            <w:delInstrText>73</w:delInstrText>
          </w:r>
        </w:del>
      </w:fldSimple>
      <w:r>
        <w:instrText>)</w:instrText>
      </w:r>
      <w:r>
        <w:fldChar w:fldCharType="end"/>
      </w:r>
    </w:p>
    <w:p w14:paraId="072B2F88" w14:textId="77777777" w:rsidR="002F3DF9" w:rsidRDefault="002F3DF9" w:rsidP="002F3DF9">
      <w:proofErr w:type="gramStart"/>
      <w:r>
        <w:t>where</w:t>
      </w:r>
      <w:proofErr w:type="gramEnd"/>
      <w:r>
        <w:t xml:space="preserve"> </w:t>
      </w:r>
      <w:r w:rsidR="00D85C52" w:rsidRPr="00D85C52">
        <w:rPr>
          <w:position w:val="-6"/>
        </w:rPr>
        <w:object w:dxaOrig="279" w:dyaOrig="320" w14:anchorId="3BA2B3E6">
          <v:shape id="_x0000_i2317" type="#_x0000_t75" style="width:14.25pt;height:16.4pt" o:ole="">
            <v:imagedata r:id="rId2631" o:title=""/>
          </v:shape>
          <o:OLEObject Type="Embed" ProgID="Equation.DSMT4" ShapeID="_x0000_i2317" DrawAspect="Content" ObjectID="_1350756913" r:id="rId2632"/>
        </w:object>
      </w:r>
      <w:r>
        <w:t xml:space="preserve">is the elastic stress and </w:t>
      </w:r>
      <w:r>
        <w:rPr>
          <w:i/>
        </w:rPr>
        <w:t>G</w:t>
      </w:r>
      <w:r w:rsidR="00E22F0B" w:rsidRPr="00CB13D9">
        <w:t>(</w:t>
      </w:r>
      <w:r w:rsidR="00E22F0B" w:rsidRPr="00E22F0B">
        <w:rPr>
          <w:i/>
        </w:rPr>
        <w:t>t</w:t>
      </w:r>
      <w:r w:rsidR="00E22F0B" w:rsidRPr="00CB13D9">
        <w:t>)</w:t>
      </w:r>
      <w:r>
        <w:t xml:space="preserve"> is the relaxation function. Here we consider the special case where the relaxation function is given by</w:t>
      </w:r>
    </w:p>
    <w:p w14:paraId="1ECB3AFE" w14:textId="77777777" w:rsidR="002F3DF9" w:rsidRDefault="002F3DF9" w:rsidP="002F3DF9">
      <w:pPr>
        <w:pStyle w:val="MTDisplayEquation"/>
      </w:pPr>
      <w:r>
        <w:tab/>
      </w:r>
      <w:r w:rsidR="00D85C52" w:rsidRPr="00D85C52">
        <w:rPr>
          <w:position w:val="-28"/>
        </w:rPr>
        <w:object w:dxaOrig="2799" w:dyaOrig="680" w14:anchorId="6BDC4CC7">
          <v:shape id="_x0000_i2318" type="#_x0000_t75" style="width:140.45pt;height:34.2pt" o:ole="">
            <v:imagedata r:id="rId2633" o:title=""/>
          </v:shape>
          <o:OLEObject Type="Embed" ProgID="Equation.DSMT4" ShapeID="_x0000_i2318" DrawAspect="Content" ObjectID="_1350756914" r:id="rId2634"/>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63" w:author="Gerard" w:date="2014-08-27T22:48:00Z">
          <w:r w:rsidR="008D52AD">
            <w:rPr>
              <w:noProof/>
            </w:rPr>
            <w:instrText>78</w:instrText>
          </w:r>
        </w:ins>
        <w:del w:id="464" w:author="Gerard" w:date="2014-08-27T22:18:00Z">
          <w:r w:rsidR="00567B45" w:rsidDel="00195BE3">
            <w:rPr>
              <w:noProof/>
            </w:rPr>
            <w:delInstrText>74</w:delInstrText>
          </w:r>
        </w:del>
      </w:fldSimple>
      <w:r>
        <w:instrText>)</w:instrText>
      </w:r>
      <w:r>
        <w:fldChar w:fldCharType="end"/>
      </w:r>
    </w:p>
    <w:p w14:paraId="75A2D9CB" w14:textId="77777777" w:rsidR="002F3DF9" w:rsidRDefault="002F3DF9" w:rsidP="002F3DF9">
      <w:r>
        <w:t>With this function chosen for the relaxation function, we can write the total stress as</w:t>
      </w:r>
    </w:p>
    <w:p w14:paraId="038A3171" w14:textId="77777777" w:rsidR="002F3DF9" w:rsidRDefault="002F3DF9" w:rsidP="002F3DF9">
      <w:pPr>
        <w:pStyle w:val="MTDisplayEquation"/>
      </w:pPr>
      <w:r>
        <w:tab/>
      </w:r>
      <w:r w:rsidR="00D85C52" w:rsidRPr="00D85C52">
        <w:rPr>
          <w:position w:val="-32"/>
        </w:rPr>
        <w:object w:dxaOrig="4380" w:dyaOrig="760" w14:anchorId="7D7A6068">
          <v:shape id="_x0000_i2319" type="#_x0000_t75" style="width:219.55pt;height:37.8pt" o:ole="">
            <v:imagedata r:id="rId2635" o:title=""/>
          </v:shape>
          <o:OLEObject Type="Embed" ProgID="Equation.DSMT4" ShapeID="_x0000_i2319" DrawAspect="Content" ObjectID="_1350756915" r:id="rId2636"/>
        </w:object>
      </w:r>
      <w:r w:rsidR="00E22F0B">
        <w:t>.</w:t>
      </w:r>
      <w:r>
        <w:tab/>
      </w:r>
      <w:r>
        <w:fldChar w:fldCharType="begin"/>
      </w:r>
      <w:r>
        <w:instrText xml:space="preserve"> MACROBUTTON MTPlaceRef \* MERGEFORMAT </w:instrText>
      </w:r>
      <w:fldSimple w:instr=" SEQ MTEqn \h \* MERGEFORMAT "/>
      <w:bookmarkStart w:id="465" w:name="ZEqnNum344442"/>
      <w:r>
        <w:instrText>(</w:instrText>
      </w:r>
      <w:fldSimple w:instr=" SEQ MTSec \c \* Arabic \* MERGEFORMAT ">
        <w:r w:rsidR="008D52AD">
          <w:rPr>
            <w:noProof/>
          </w:rPr>
          <w:instrText>5</w:instrText>
        </w:r>
      </w:fldSimple>
      <w:r>
        <w:instrText>.</w:instrText>
      </w:r>
      <w:fldSimple w:instr=" SEQ MTEqn \c \* Arabic \* MERGEFORMAT ">
        <w:ins w:id="466" w:author="Gerard" w:date="2014-08-27T22:48:00Z">
          <w:r w:rsidR="008D52AD">
            <w:rPr>
              <w:noProof/>
            </w:rPr>
            <w:instrText>79</w:instrText>
          </w:r>
        </w:ins>
        <w:del w:id="467" w:author="Gerard" w:date="2014-08-27T22:18:00Z">
          <w:r w:rsidR="00567B45" w:rsidDel="00195BE3">
            <w:rPr>
              <w:noProof/>
            </w:rPr>
            <w:delInstrText>75</w:delInstrText>
          </w:r>
        </w:del>
      </w:fldSimple>
      <w:r>
        <w:instrText>)</w:instrText>
      </w:r>
      <w:bookmarkEnd w:id="465"/>
      <w:r>
        <w:fldChar w:fldCharType="end"/>
      </w:r>
    </w:p>
    <w:p w14:paraId="679776B8" w14:textId="77777777" w:rsidR="002F3DF9" w:rsidRDefault="002F3DF9" w:rsidP="002F3DF9">
      <w:r>
        <w:t>Introducing the internal variables,</w:t>
      </w:r>
    </w:p>
    <w:p w14:paraId="38B2534D" w14:textId="77777777" w:rsidR="002F3DF9" w:rsidRDefault="002F3DF9" w:rsidP="002F3DF9">
      <w:pPr>
        <w:pStyle w:val="MTDisplayEquation"/>
      </w:pPr>
      <w:r>
        <w:tab/>
      </w:r>
      <w:r w:rsidR="00D85C52" w:rsidRPr="00D85C52">
        <w:rPr>
          <w:position w:val="-30"/>
        </w:rPr>
        <w:object w:dxaOrig="3519" w:dyaOrig="720" w14:anchorId="5AD16832">
          <v:shape id="_x0000_i2320" type="#_x0000_t75" style="width:176.1pt;height:36.35pt" o:ole="">
            <v:imagedata r:id="rId2637" o:title=""/>
          </v:shape>
          <o:OLEObject Type="Embed" ProgID="Equation.DSMT4" ShapeID="_x0000_i2320" DrawAspect="Content" ObjectID="_1350756916" r:id="rId2638"/>
        </w:object>
      </w:r>
      <w:r w:rsidR="00E22F0B">
        <w:t>,</w:t>
      </w:r>
      <w:r>
        <w:tab/>
      </w:r>
      <w:r>
        <w:fldChar w:fldCharType="begin"/>
      </w:r>
      <w:r>
        <w:instrText xml:space="preserve"> MACROBUTTON MTPlaceRef \* MERGEFORMAT </w:instrText>
      </w:r>
      <w:fldSimple w:instr=" SEQ MTEqn \h \* MERGEFORMAT "/>
      <w:bookmarkStart w:id="468" w:name="ZEqnNum257742"/>
      <w:r>
        <w:instrText>(</w:instrText>
      </w:r>
      <w:fldSimple w:instr=" SEQ MTSec \c \* Arabic \* MERGEFORMAT ">
        <w:r w:rsidR="008D52AD">
          <w:rPr>
            <w:noProof/>
          </w:rPr>
          <w:instrText>5</w:instrText>
        </w:r>
      </w:fldSimple>
      <w:r>
        <w:instrText>.</w:instrText>
      </w:r>
      <w:fldSimple w:instr=" SEQ MTEqn \c \* Arabic \* MERGEFORMAT ">
        <w:ins w:id="469" w:author="Gerard" w:date="2014-08-27T22:48:00Z">
          <w:r w:rsidR="008D52AD">
            <w:rPr>
              <w:noProof/>
            </w:rPr>
            <w:instrText>80</w:instrText>
          </w:r>
        </w:ins>
        <w:del w:id="470" w:author="Gerard" w:date="2014-08-27T22:18:00Z">
          <w:r w:rsidR="00567B45" w:rsidDel="00195BE3">
            <w:rPr>
              <w:noProof/>
            </w:rPr>
            <w:delInstrText>76</w:delInstrText>
          </w:r>
        </w:del>
      </w:fldSimple>
      <w:r>
        <w:instrText>)</w:instrText>
      </w:r>
      <w:bookmarkEnd w:id="468"/>
      <w:r>
        <w:fldChar w:fldCharType="end"/>
      </w:r>
    </w:p>
    <w:p w14:paraId="2C327E60" w14:textId="77777777" w:rsidR="002F3DF9" w:rsidRDefault="002F3DF9" w:rsidP="002F3DF9">
      <w:proofErr w:type="gramStart"/>
      <w:r>
        <w:t>we</w:t>
      </w:r>
      <w:proofErr w:type="gramEnd"/>
      <w:r>
        <w:t xml:space="preserve"> can rewrite </w:t>
      </w:r>
      <w:r>
        <w:fldChar w:fldCharType="begin"/>
      </w:r>
      <w:r>
        <w:instrText xml:space="preserve"> GOTOBUTTON ZEqnNum344442  \* MERGEFORMAT </w:instrText>
      </w:r>
      <w:fldSimple w:instr=" REF ZEqnNum344442 \! \* MERGEFORMAT ">
        <w:ins w:id="471" w:author="Gerard" w:date="2014-08-27T22:48:00Z">
          <w:r w:rsidR="008D52AD">
            <w:instrText>(5.79)</w:instrText>
          </w:r>
        </w:ins>
        <w:del w:id="472" w:author="Gerard" w:date="2014-08-27T22:18:00Z">
          <w:r w:rsidR="00567B45" w:rsidDel="00195BE3">
            <w:delInstrText>(5.75)</w:delInstrText>
          </w:r>
        </w:del>
      </w:fldSimple>
      <w:r>
        <w:fldChar w:fldCharType="end"/>
      </w:r>
      <w:r>
        <w:t xml:space="preserve"> as follows,</w:t>
      </w:r>
    </w:p>
    <w:p w14:paraId="2826F4B4" w14:textId="77777777" w:rsidR="002F3DF9" w:rsidRDefault="002F3DF9" w:rsidP="002F3DF9">
      <w:pPr>
        <w:pStyle w:val="MTDisplayEquation"/>
      </w:pPr>
      <w:r>
        <w:tab/>
      </w:r>
      <w:r w:rsidR="00D85C52" w:rsidRPr="00D85C52">
        <w:rPr>
          <w:position w:val="-28"/>
        </w:rPr>
        <w:object w:dxaOrig="2780" w:dyaOrig="680" w14:anchorId="2E972E17">
          <v:shape id="_x0000_i2321" type="#_x0000_t75" style="width:138.3pt;height:34.2pt" o:ole="">
            <v:imagedata r:id="rId2639" o:title=""/>
          </v:shape>
          <o:OLEObject Type="Embed" ProgID="Equation.DSMT4" ShapeID="_x0000_i2321" DrawAspect="Content" ObjectID="_1350756917" r:id="rId264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73" w:author="Gerard" w:date="2014-08-27T22:48:00Z">
          <w:r w:rsidR="008D52AD">
            <w:rPr>
              <w:noProof/>
            </w:rPr>
            <w:instrText>81</w:instrText>
          </w:r>
        </w:ins>
        <w:del w:id="474" w:author="Gerard" w:date="2014-08-27T22:18:00Z">
          <w:r w:rsidR="00567B45" w:rsidDel="00195BE3">
            <w:rPr>
              <w:noProof/>
            </w:rPr>
            <w:delInstrText>77</w:delInstrText>
          </w:r>
        </w:del>
      </w:fldSimple>
      <w:r>
        <w:instrText>)</w:instrText>
      </w:r>
      <w:r>
        <w:fldChar w:fldCharType="end"/>
      </w:r>
    </w:p>
    <w:p w14:paraId="79867055" w14:textId="77777777" w:rsidR="002F3DF9" w:rsidRDefault="002F3DF9" w:rsidP="002F3DF9">
      <w:r>
        <w:t xml:space="preserve">In FEBio, </w:t>
      </w:r>
      <w:r w:rsidR="00D85C52" w:rsidRPr="00D85C52">
        <w:rPr>
          <w:position w:val="-12"/>
        </w:rPr>
        <w:object w:dxaOrig="600" w:dyaOrig="360" w14:anchorId="78CFFFB8">
          <v:shape id="_x0000_i2322" type="#_x0000_t75" style="width:29.25pt;height:18.55pt" o:ole="">
            <v:imagedata r:id="rId2641" o:title=""/>
          </v:shape>
          <o:OLEObject Type="Embed" ProgID="Equation.DSMT4" ShapeID="_x0000_i2322" DrawAspect="Content" ObjectID="_1350756918" r:id="rId2642"/>
        </w:object>
      </w:r>
      <w:r w:rsidR="00E22F0B">
        <w:t>, so</w:t>
      </w:r>
      <w:r>
        <w:t xml:space="preserve"> </w:t>
      </w:r>
      <w:r w:rsidR="00D85C52" w:rsidRPr="00D85C52">
        <w:rPr>
          <w:position w:val="-6"/>
        </w:rPr>
        <w:object w:dxaOrig="279" w:dyaOrig="320" w14:anchorId="5E922E1A">
          <v:shape id="_x0000_i2323" type="#_x0000_t75" style="width:14.25pt;height:16.4pt" o:ole="">
            <v:imagedata r:id="rId2643" o:title=""/>
          </v:shape>
          <o:OLEObject Type="Embed" ProgID="Equation.DSMT4" ShapeID="_x0000_i2323" DrawAspect="Content" ObjectID="_1350756919" r:id="rId2644"/>
        </w:object>
      </w:r>
      <w:r w:rsidR="00BA1866">
        <w:t xml:space="preserve"> </w:t>
      </w:r>
      <w:r>
        <w:t xml:space="preserve">is the long-term elastic response of the material. </w:t>
      </w:r>
    </w:p>
    <w:p w14:paraId="35907001" w14:textId="77777777" w:rsidR="002F3DF9" w:rsidRDefault="002F3DF9" w:rsidP="002F3DF9"/>
    <w:p w14:paraId="0125AB69" w14:textId="77777777" w:rsidR="002F3DF9" w:rsidRDefault="002F3DF9" w:rsidP="002F3DF9">
      <w:r>
        <w:lastRenderedPageBreak/>
        <w:t xml:space="preserve">The question now remains how to evaluate the internal variables. From equation </w:t>
      </w:r>
      <w:r>
        <w:fldChar w:fldCharType="begin"/>
      </w:r>
      <w:r>
        <w:instrText xml:space="preserve"> GOTOBUTTON ZEqnNum257742  \* MERGEFORMAT </w:instrText>
      </w:r>
      <w:fldSimple w:instr=" REF ZEqnNum257742 \! \* MERGEFORMAT ">
        <w:ins w:id="475" w:author="Gerard" w:date="2014-08-27T22:48:00Z">
          <w:r w:rsidR="008D52AD">
            <w:instrText>(5.80)</w:instrText>
          </w:r>
        </w:ins>
        <w:del w:id="476" w:author="Gerard" w:date="2014-08-27T22:18:00Z">
          <w:r w:rsidR="00567B45" w:rsidDel="00195BE3">
            <w:delInstrText>(5.76)</w:delInstrText>
          </w:r>
        </w:del>
      </w:fldSimple>
      <w:r>
        <w:fldChar w:fldCharType="end"/>
      </w:r>
      <w:r>
        <w:t xml:space="preserve"> it appears that we have to integrate over the entire time domain. However, we can find a recurrence relationship that will allow us to evaluate the internal variables at a time </w:t>
      </w:r>
      <w:r w:rsidR="00D85C52" w:rsidRPr="00D85C52">
        <w:rPr>
          <w:position w:val="-6"/>
        </w:rPr>
        <w:object w:dxaOrig="600" w:dyaOrig="279" w14:anchorId="28FF89D1">
          <v:shape id="_x0000_i2324" type="#_x0000_t75" style="width:29.25pt;height:14.25pt" o:ole="">
            <v:imagedata r:id="rId2645" o:title=""/>
          </v:shape>
          <o:OLEObject Type="Embed" ProgID="Equation.DSMT4" ShapeID="_x0000_i2324" DrawAspect="Content" ObjectID="_1350756920" r:id="rId2646"/>
        </w:object>
      </w:r>
      <w:r>
        <w:t xml:space="preserve">given the values at time </w:t>
      </w:r>
      <w:r>
        <w:rPr>
          <w:i/>
        </w:rPr>
        <w:t>t</w:t>
      </w:r>
      <w:r>
        <w:t xml:space="preserve">. </w:t>
      </w:r>
    </w:p>
    <w:p w14:paraId="1D2D94D7" w14:textId="77777777" w:rsidR="002F3DF9" w:rsidRDefault="002F3DF9" w:rsidP="002F3DF9">
      <w:pPr>
        <w:pStyle w:val="MTDisplayEquation"/>
      </w:pPr>
      <w:r>
        <w:tab/>
      </w:r>
      <w:r w:rsidR="00004FF3" w:rsidRPr="00D85C52">
        <w:rPr>
          <w:position w:val="-108"/>
        </w:rPr>
        <w:object w:dxaOrig="8520" w:dyaOrig="2260" w14:anchorId="6E56DFC1">
          <v:shape id="_x0000_i2325" type="#_x0000_t75" style="width:425.6pt;height:113.35pt" o:ole="">
            <v:imagedata r:id="rId2647" o:title=""/>
          </v:shape>
          <o:OLEObject Type="Embed" ProgID="Equation.DSMT4" ShapeID="_x0000_i2325" DrawAspect="Content" ObjectID="_1350756921" r:id="rId2648"/>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77" w:author="Gerard" w:date="2014-08-27T22:48:00Z">
          <w:r w:rsidR="008D52AD">
            <w:rPr>
              <w:noProof/>
            </w:rPr>
            <w:instrText>82</w:instrText>
          </w:r>
        </w:ins>
        <w:del w:id="478" w:author="Gerard" w:date="2014-08-27T22:18:00Z">
          <w:r w:rsidR="00567B45" w:rsidDel="00195BE3">
            <w:rPr>
              <w:noProof/>
            </w:rPr>
            <w:delInstrText>78</w:delInstrText>
          </w:r>
        </w:del>
      </w:fldSimple>
      <w:r>
        <w:instrText>)</w:instrText>
      </w:r>
      <w:r>
        <w:fldChar w:fldCharType="end"/>
      </w:r>
    </w:p>
    <w:p w14:paraId="78B3D0B3" w14:textId="77777777" w:rsidR="002F3DF9" w:rsidRDefault="002F3DF9" w:rsidP="002F3DF9">
      <w:r>
        <w:t>The last term can now be simplified using the midpoint rule to approximate the derivate. In that case we find the recurrence relation</w:t>
      </w:r>
      <w:r w:rsidR="00E22F0B">
        <w:t>:</w:t>
      </w:r>
    </w:p>
    <w:p w14:paraId="255A4B24" w14:textId="77777777" w:rsidR="002F3DF9" w:rsidRDefault="002F3DF9" w:rsidP="002F3DF9">
      <w:pPr>
        <w:pStyle w:val="MTDisplayEquation"/>
      </w:pPr>
      <w:r>
        <w:tab/>
      </w:r>
      <w:r w:rsidR="00D85C52" w:rsidRPr="00D85C52">
        <w:rPr>
          <w:position w:val="-30"/>
        </w:rPr>
        <w:object w:dxaOrig="7040" w:dyaOrig="720" w14:anchorId="15D2DE3C">
          <v:shape id="_x0000_i2326" type="#_x0000_t75" style="width:352.15pt;height:36.35pt" o:ole="">
            <v:imagedata r:id="rId2649" o:title=""/>
          </v:shape>
          <o:OLEObject Type="Embed" ProgID="Equation.DSMT4" ShapeID="_x0000_i2326" DrawAspect="Content" ObjectID="_1350756922" r:id="rId2650"/>
        </w:object>
      </w:r>
      <w:r w:rsidR="00E22F0B">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479" w:author="Gerard" w:date="2014-08-27T22:48:00Z">
          <w:r w:rsidR="008D52AD">
            <w:rPr>
              <w:noProof/>
            </w:rPr>
            <w:instrText>83</w:instrText>
          </w:r>
        </w:ins>
        <w:del w:id="480" w:author="Gerard" w:date="2014-08-27T22:18:00Z">
          <w:r w:rsidR="00567B45" w:rsidDel="00195BE3">
            <w:rPr>
              <w:noProof/>
            </w:rPr>
            <w:delInstrText>79</w:delInstrText>
          </w:r>
        </w:del>
      </w:fldSimple>
      <w:r>
        <w:instrText>)</w:instrText>
      </w:r>
      <w:r>
        <w:fldChar w:fldCharType="end"/>
      </w:r>
    </w:p>
    <w:p w14:paraId="140179B9" w14:textId="77777777" w:rsidR="002F3DF9" w:rsidRDefault="002F3DF9" w:rsidP="002F3DF9">
      <w:r>
        <w:t xml:space="preserve">The following procedure can now be applied to calculate the new stress. </w:t>
      </w:r>
      <w:r w:rsidR="001E1949">
        <w:t>G</w:t>
      </w:r>
      <w:r>
        <w:t xml:space="preserve">iven </w:t>
      </w:r>
      <w:r w:rsidR="00D85C52" w:rsidRPr="00D85C52">
        <w:rPr>
          <w:position w:val="-12"/>
        </w:rPr>
        <w:object w:dxaOrig="279" w:dyaOrig="380" w14:anchorId="55A465A8">
          <v:shape id="_x0000_i2327" type="#_x0000_t75" style="width:14.25pt;height:18.55pt" o:ole="">
            <v:imagedata r:id="rId2651" o:title=""/>
          </v:shape>
          <o:OLEObject Type="Embed" ProgID="Equation.DSMT4" ShapeID="_x0000_i2327" DrawAspect="Content" ObjectID="_1350756923" r:id="rId2652"/>
        </w:object>
      </w:r>
      <w:r w:rsidR="00BA1866">
        <w:t xml:space="preserve"> and </w:t>
      </w:r>
      <w:r w:rsidR="00D85C52" w:rsidRPr="00D85C52">
        <w:rPr>
          <w:position w:val="-12"/>
        </w:rPr>
        <w:object w:dxaOrig="420" w:dyaOrig="400" w14:anchorId="1EDCD146">
          <v:shape id="_x0000_i2328" type="#_x0000_t75" style="width:20.65pt;height:19.25pt" o:ole="">
            <v:imagedata r:id="rId2653" o:title=""/>
          </v:shape>
          <o:OLEObject Type="Embed" ProgID="Equation.DSMT4" ShapeID="_x0000_i2328" DrawAspect="Content" ObjectID="_1350756924" r:id="rId2654"/>
        </w:object>
      </w:r>
      <w:r w:rsidR="00BA1866">
        <w:t xml:space="preserve"> </w:t>
      </w:r>
      <w:r>
        <w:t xml:space="preserve">corresponding to time </w:t>
      </w:r>
      <w:r>
        <w:rPr>
          <w:i/>
        </w:rPr>
        <w:t>t</w:t>
      </w:r>
      <w:r>
        <w:t xml:space="preserve">, find </w:t>
      </w:r>
      <w:r w:rsidR="00D85C52" w:rsidRPr="00D85C52">
        <w:rPr>
          <w:position w:val="-12"/>
        </w:rPr>
        <w:object w:dxaOrig="420" w:dyaOrig="380" w14:anchorId="18552BD8">
          <v:shape id="_x0000_i2329" type="#_x0000_t75" style="width:20.65pt;height:18.55pt" o:ole="">
            <v:imagedata r:id="rId2655" o:title=""/>
          </v:shape>
          <o:OLEObject Type="Embed" ProgID="Equation.DSMT4" ShapeID="_x0000_i2329" DrawAspect="Content" ObjectID="_1350756925" r:id="rId2656"/>
        </w:object>
      </w:r>
      <w:r w:rsidR="00BA1866">
        <w:t xml:space="preserve"> and </w:t>
      </w:r>
      <w:r w:rsidR="00D85C52" w:rsidRPr="00D85C52">
        <w:rPr>
          <w:position w:val="-12"/>
        </w:rPr>
        <w:object w:dxaOrig="480" w:dyaOrig="400" w14:anchorId="167FC6E7">
          <v:shape id="_x0000_i2330" type="#_x0000_t75" style="width:24.25pt;height:19.25pt" o:ole="">
            <v:imagedata r:id="rId2657" o:title=""/>
          </v:shape>
          <o:OLEObject Type="Embed" ProgID="Equation.DSMT4" ShapeID="_x0000_i2330" DrawAspect="Content" ObjectID="_1350756926" r:id="rId2658"/>
        </w:object>
      </w:r>
      <w:r w:rsidR="00BA1866">
        <w:t xml:space="preserve"> </w:t>
      </w:r>
      <w:r>
        <w:t xml:space="preserve">corresponding to time </w:t>
      </w:r>
      <w:r w:rsidR="00D85C52" w:rsidRPr="00D85C52">
        <w:rPr>
          <w:position w:val="-6"/>
        </w:rPr>
        <w:object w:dxaOrig="600" w:dyaOrig="279" w14:anchorId="3EFE3FB2">
          <v:shape id="_x0000_i2331" type="#_x0000_t75" style="width:29.25pt;height:14.25pt" o:ole="">
            <v:imagedata r:id="rId2659" o:title=""/>
          </v:shape>
          <o:OLEObject Type="Embed" ProgID="Equation.DSMT4" ShapeID="_x0000_i2331" DrawAspect="Content" ObjectID="_1350756927" r:id="rId2660"/>
        </w:object>
      </w:r>
      <w:r>
        <w:t>:</w:t>
      </w:r>
    </w:p>
    <w:p w14:paraId="17A7794A" w14:textId="77777777" w:rsidR="002F3DF9" w:rsidRDefault="002F3DF9" w:rsidP="002F3DF9">
      <w:pPr>
        <w:numPr>
          <w:ilvl w:val="0"/>
          <w:numId w:val="14"/>
        </w:numPr>
        <w:jc w:val="left"/>
      </w:pPr>
      <w:proofErr w:type="gramStart"/>
      <w:r>
        <w:t>calculate</w:t>
      </w:r>
      <w:proofErr w:type="gramEnd"/>
      <w:r>
        <w:t xml:space="preserve"> elastic stress: </w:t>
      </w:r>
      <w:r w:rsidR="00D85C52" w:rsidRPr="00D85C52">
        <w:rPr>
          <w:position w:val="-30"/>
        </w:rPr>
        <w:object w:dxaOrig="1260" w:dyaOrig="720" w14:anchorId="3ADE56D9">
          <v:shape id="_x0000_i2332" type="#_x0000_t75" style="width:63.45pt;height:36.35pt" o:ole="">
            <v:imagedata r:id="rId2661" o:title=""/>
          </v:shape>
          <o:OLEObject Type="Embed" ProgID="Equation.DSMT4" ShapeID="_x0000_i2332" DrawAspect="Content" ObjectID="_1350756928" r:id="rId2662"/>
        </w:object>
      </w:r>
    </w:p>
    <w:p w14:paraId="0EE4BF83" w14:textId="77777777" w:rsidR="002F3DF9" w:rsidRDefault="002F3DF9" w:rsidP="002F3DF9">
      <w:pPr>
        <w:numPr>
          <w:ilvl w:val="0"/>
          <w:numId w:val="14"/>
        </w:numPr>
        <w:jc w:val="left"/>
      </w:pPr>
      <w:proofErr w:type="gramStart"/>
      <w:r>
        <w:t>evaluate</w:t>
      </w:r>
      <w:proofErr w:type="gramEnd"/>
      <w:r>
        <w:t xml:space="preserve"> internal variables: </w:t>
      </w:r>
      <w:r w:rsidR="00D85C52" w:rsidRPr="00D85C52">
        <w:rPr>
          <w:position w:val="-30"/>
        </w:rPr>
        <w:object w:dxaOrig="5160" w:dyaOrig="720" w14:anchorId="7EB68BBC">
          <v:shape id="_x0000_i2333" type="#_x0000_t75" style="width:258.75pt;height:36.35pt" o:ole="">
            <v:imagedata r:id="rId2663" o:title=""/>
          </v:shape>
          <o:OLEObject Type="Embed" ProgID="Equation.DSMT4" ShapeID="_x0000_i2333" DrawAspect="Content" ObjectID="_1350756929" r:id="rId2664"/>
        </w:object>
      </w:r>
    </w:p>
    <w:p w14:paraId="7893BDD5" w14:textId="77777777" w:rsidR="002F3DF9" w:rsidRDefault="002F3DF9" w:rsidP="002F3DF9">
      <w:pPr>
        <w:numPr>
          <w:ilvl w:val="0"/>
          <w:numId w:val="14"/>
        </w:numPr>
        <w:jc w:val="left"/>
      </w:pPr>
      <w:proofErr w:type="gramStart"/>
      <w:r>
        <w:t>find</w:t>
      </w:r>
      <w:proofErr w:type="gramEnd"/>
      <w:r>
        <w:t xml:space="preserve"> the total stress: </w:t>
      </w:r>
      <w:r w:rsidR="00D85C52" w:rsidRPr="00D85C52">
        <w:rPr>
          <w:position w:val="-28"/>
        </w:rPr>
        <w:object w:dxaOrig="2360" w:dyaOrig="680" w14:anchorId="3C1BA162">
          <v:shape id="_x0000_i2334" type="#_x0000_t75" style="width:118.35pt;height:34.2pt" o:ole="">
            <v:imagedata r:id="rId2665" o:title=""/>
          </v:shape>
          <o:OLEObject Type="Embed" ProgID="Equation.DSMT4" ShapeID="_x0000_i2334" DrawAspect="Content" ObjectID="_1350756930" r:id="rId2666"/>
        </w:object>
      </w:r>
    </w:p>
    <w:p w14:paraId="56E68BE3" w14:textId="77777777" w:rsidR="002F3DF9" w:rsidRPr="002F3DF9" w:rsidRDefault="009D61A1" w:rsidP="002F3DF9">
      <w:r>
        <w:br w:type="page"/>
      </w:r>
    </w:p>
    <w:p w14:paraId="659178E0" w14:textId="77777777" w:rsidR="00FB6012" w:rsidRDefault="00FB6012" w:rsidP="00FB6012">
      <w:pPr>
        <w:pStyle w:val="Heading2"/>
      </w:pPr>
      <w:bookmarkStart w:id="481" w:name="_Toc302490336"/>
      <w:bookmarkStart w:id="482" w:name="_Toc302491870"/>
      <w:bookmarkStart w:id="483" w:name="_Toc302492240"/>
      <w:bookmarkStart w:id="484" w:name="_Toc176704875"/>
      <w:bookmarkStart w:id="485" w:name="_Toc387680194"/>
      <w:bookmarkStart w:id="486" w:name="_Ref167097234"/>
      <w:bookmarkEnd w:id="481"/>
      <w:bookmarkEnd w:id="482"/>
      <w:bookmarkEnd w:id="483"/>
      <w:r>
        <w:lastRenderedPageBreak/>
        <w:t>Hydraulic Permeability</w:t>
      </w:r>
      <w:bookmarkEnd w:id="484"/>
      <w:bookmarkEnd w:id="485"/>
    </w:p>
    <w:p w14:paraId="18D71B6B" w14:textId="77777777" w:rsidR="00FB6012" w:rsidRDefault="00FB6012" w:rsidP="00FB6012">
      <w:r>
        <w:t>Hydraulic permeability is a material function needed for biphasic and biphasic-solute materials.</w:t>
      </w:r>
    </w:p>
    <w:p w14:paraId="0F439CE2" w14:textId="77777777" w:rsidR="008E5B3C" w:rsidRPr="00B27FE9" w:rsidRDefault="008E5B3C" w:rsidP="00FB6012"/>
    <w:p w14:paraId="2FE648BE" w14:textId="77777777" w:rsidR="00FB6012" w:rsidRDefault="00FB6012" w:rsidP="00FB6012">
      <w:pPr>
        <w:pStyle w:val="Heading3"/>
      </w:pPr>
      <w:bookmarkStart w:id="487" w:name="_Ref288636620"/>
      <w:bookmarkStart w:id="488" w:name="_Toc302642746"/>
      <w:bookmarkStart w:id="489" w:name="_Toc176704876"/>
      <w:bookmarkStart w:id="490" w:name="_Toc387680195"/>
      <w:r>
        <w:t>Constant Isotropic Permeability</w:t>
      </w:r>
      <w:bookmarkEnd w:id="487"/>
      <w:bookmarkEnd w:id="488"/>
      <w:bookmarkEnd w:id="489"/>
      <w:bookmarkEnd w:id="490"/>
    </w:p>
    <w:p w14:paraId="3081752B" w14:textId="77777777" w:rsidR="00FB6012" w:rsidRDefault="00FB6012" w:rsidP="00FB6012">
      <w:r>
        <w:t>When the permeability is isotropic,</w:t>
      </w:r>
    </w:p>
    <w:p w14:paraId="7178CBC8" w14:textId="77777777" w:rsidR="00FB6012" w:rsidRDefault="00FB6012" w:rsidP="00FB6012">
      <w:pPr>
        <w:pStyle w:val="MTDisplayEquation"/>
      </w:pPr>
      <w:r>
        <w:tab/>
      </w:r>
      <w:r w:rsidR="00D85C52" w:rsidRPr="00D85C52">
        <w:rPr>
          <w:position w:val="-10"/>
        </w:rPr>
        <w:object w:dxaOrig="720" w:dyaOrig="320" w14:anchorId="0B0B10A2">
          <v:shape id="_x0000_i2335" type="#_x0000_t75" style="width:36.35pt;height:16.4pt" o:ole="">
            <v:imagedata r:id="rId2667" o:title=""/>
          </v:shape>
          <o:OLEObject Type="Embed" ProgID="Equation.DSMT4" ShapeID="_x0000_i2335" DrawAspect="Content" ObjectID="_1350756931" r:id="rId2668"/>
        </w:object>
      </w:r>
      <w:r w:rsidR="001E1949">
        <w:t>.</w:t>
      </w:r>
    </w:p>
    <w:p w14:paraId="422EBDB4" w14:textId="77777777" w:rsidR="00FB6012" w:rsidRDefault="00FB6012" w:rsidP="00FB6012">
      <w:r>
        <w:t xml:space="preserve">For this material model, </w:t>
      </w:r>
      <w:r w:rsidR="00D85C52" w:rsidRPr="00D85C52">
        <w:rPr>
          <w:position w:val="-6"/>
        </w:rPr>
        <w:object w:dxaOrig="200" w:dyaOrig="279" w14:anchorId="4289DD22">
          <v:shape id="_x0000_i2336" type="#_x0000_t75" style="width:10pt;height:14.25pt" o:ole="">
            <v:imagedata r:id="rId2669" o:title=""/>
          </v:shape>
          <o:OLEObject Type="Embed" ProgID="Equation.DSMT4" ShapeID="_x0000_i2336" DrawAspect="Content" ObjectID="_1350756932" r:id="rId2670"/>
        </w:object>
      </w:r>
      <w:r>
        <w:t xml:space="preserve"> is constant.  Generally, this assumption is only reasonable when strains are small.</w:t>
      </w:r>
    </w:p>
    <w:p w14:paraId="16307A96" w14:textId="77777777" w:rsidR="00FB6012" w:rsidRDefault="00FB6012" w:rsidP="00FB6012"/>
    <w:p w14:paraId="5CDB77F3" w14:textId="77777777" w:rsidR="00FB6012" w:rsidRDefault="00FB6012" w:rsidP="00FB6012">
      <w:pPr>
        <w:pStyle w:val="Heading3"/>
      </w:pPr>
      <w:bookmarkStart w:id="491" w:name="_Toc302642747"/>
      <w:bookmarkStart w:id="492" w:name="_Toc176704877"/>
      <w:bookmarkStart w:id="493" w:name="_Toc387680196"/>
      <w:r>
        <w:t>Holmes-Mow</w:t>
      </w:r>
      <w:bookmarkEnd w:id="491"/>
      <w:bookmarkEnd w:id="492"/>
      <w:bookmarkEnd w:id="493"/>
    </w:p>
    <w:p w14:paraId="6A958C9A" w14:textId="77777777" w:rsidR="00FB6012" w:rsidRDefault="00FB6012" w:rsidP="00FB6012">
      <w:r>
        <w:t xml:space="preserve">This isotropic material is similar to the constant isotropic permeability material described above, except that it uses a strain-dependent permeability tensor </w:t>
      </w:r>
      <w:r w:rsidR="00A56950">
        <w:fldChar w:fldCharType="begin"/>
      </w:r>
      <w:r w:rsidR="00A56950">
        <w:instrText xml:space="preserve"> ADDIN EN.CITE &lt;EndNote&gt;&lt;Cite&gt;&lt;Author&gt;Holmes&lt;/Author&gt;&lt;Year&gt;1990&lt;/Year&gt;&lt;RecNum&gt;41&lt;/RecNum&gt;&lt;DisplayText&gt;[34]&lt;/DisplayText&gt;&lt;record&gt;&lt;rec-number&gt;41&lt;/rec-number&gt;&lt;foreign-keys&gt;&lt;key app="EN" db-id="xxf0rdw27fzf0ie5dv9xdazn9pr5svpwws09"&gt;41&lt;/key&gt;&lt;/foreign-keys&gt;&lt;ref-type name="Journal Article"&gt;17&lt;/ref-type&gt;&lt;contributors&gt;&lt;authors&gt;&lt;author&gt;Holmes, M. H.&lt;/author&gt;&lt;author&gt;Mow, V. C.&lt;/author&gt;&lt;/authors&gt;&lt;/contributors&gt;&lt;auth-address&gt;Department of Mathematical Sciences, Rensselaer Polytechnic Institute, Troy, NY 12180.&lt;/auth-address&gt;&lt;titles&gt;&lt;title&gt;The nonlinear characteristics of soft gels and hydrated connective tissues in ultrafiltration&lt;/title&gt;&lt;secondary-title&gt;J Biomech&lt;/secondary-title&gt;&lt;/titles&gt;&lt;periodical&gt;&lt;full-title&gt;J Biomech&lt;/full-title&gt;&lt;abbr-1&gt;Journal of biomechanics&lt;/abbr-1&gt;&lt;/periodical&gt;&lt;pages&gt;1145-56&lt;/pages&gt;&lt;volume&gt;23&lt;/volume&gt;&lt;number&gt;11&lt;/number&gt;&lt;edition&gt;1990/01/01&lt;/edition&gt;&lt;keywords&gt;&lt;keyword&gt;Animals&lt;/keyword&gt;&lt;keyword&gt;Cartilage, Articular/anatomy &amp;amp; histology/metabolism&lt;/keyword&gt;&lt;keyword&gt;Cattle&lt;/keyword&gt;&lt;keyword&gt;Connective Tissue/anatomy &amp;amp; histology/*metabolism&lt;/keyword&gt;&lt;keyword&gt;Elasticity&lt;/keyword&gt;&lt;keyword&gt;Gels/chemistry&lt;/keyword&gt;&lt;keyword&gt;Hydrostatic Pressure&lt;/keyword&gt;&lt;keyword&gt;Mathematics&lt;/keyword&gt;&lt;keyword&gt;*Models, Biological&lt;/keyword&gt;&lt;keyword&gt;Models, Chemical&lt;/keyword&gt;&lt;keyword&gt;Permeability&lt;/keyword&gt;&lt;keyword&gt;Porosity&lt;/keyword&gt;&lt;keyword&gt;Rheology&lt;/keyword&gt;&lt;keyword&gt;Stress, Mechanical&lt;/keyword&gt;&lt;keyword&gt;*Ultrafiltration&lt;/keyword&gt;&lt;keyword&gt;Water&lt;/keyword&gt;&lt;/keywords&gt;&lt;dates&gt;&lt;year&gt;1990&lt;/year&gt;&lt;/dates&gt;&lt;isbn&gt;0021-9290 (Print)&amp;#xD;0021-9290 (Linking)&lt;/isbn&gt;&lt;accession-num&gt;2277049&lt;/accession-num&gt;&lt;urls&gt;&lt;related-urls&gt;&lt;url&gt;http://www.ncbi.nlm.nih.gov/entrez/query.fcgi?cmd=Retrieve&amp;amp;db=PubMed&amp;amp;dopt=Citation&amp;amp;list_uids=2277049&lt;/url&gt;&lt;/related-urls&gt;&lt;/urls&gt;&lt;electronic-resource-num&gt;0021-9290(90)90007-P [pii]&lt;/electronic-resource-num&gt;&lt;language&gt;eng&lt;/language&gt;&lt;/record&gt;&lt;/Cite&gt;&lt;/EndNote&gt;</w:instrText>
      </w:r>
      <w:r w:rsidR="00A56950">
        <w:fldChar w:fldCharType="separate"/>
      </w:r>
      <w:r w:rsidR="00A56950">
        <w:rPr>
          <w:noProof/>
        </w:rPr>
        <w:t>[</w:t>
      </w:r>
      <w:hyperlink w:anchor="_ENREF_34" w:tooltip="Holmes, 1990 #41" w:history="1">
        <w:r w:rsidR="00A56950">
          <w:rPr>
            <w:noProof/>
          </w:rPr>
          <w:t>34</w:t>
        </w:r>
      </w:hyperlink>
      <w:r w:rsidR="00A56950">
        <w:rPr>
          <w:noProof/>
        </w:rPr>
        <w:t>]</w:t>
      </w:r>
      <w:r w:rsidR="00A56950">
        <w:fldChar w:fldCharType="end"/>
      </w:r>
      <w:r>
        <w:t>:</w:t>
      </w:r>
    </w:p>
    <w:p w14:paraId="063FDC4C" w14:textId="77777777" w:rsidR="00FB6012" w:rsidRDefault="00FB6012" w:rsidP="00FB6012">
      <w:pPr>
        <w:pStyle w:val="MTDisplayEquation"/>
      </w:pPr>
      <w:r>
        <w:tab/>
      </w:r>
      <w:r w:rsidR="00D85C52" w:rsidRPr="00D85C52">
        <w:rPr>
          <w:position w:val="-14"/>
        </w:rPr>
        <w:object w:dxaOrig="1080" w:dyaOrig="400" w14:anchorId="3DF549BA">
          <v:shape id="_x0000_i2337" type="#_x0000_t75" style="width:54.2pt;height:19.25pt" o:ole="">
            <v:imagedata r:id="rId2671" o:title=""/>
          </v:shape>
          <o:OLEObject Type="Embed" ProgID="Equation.DSMT4" ShapeID="_x0000_i2337" DrawAspect="Content" ObjectID="_1350756933" r:id="rId2672"/>
        </w:object>
      </w:r>
      <w:r>
        <w:t>,</w:t>
      </w:r>
    </w:p>
    <w:p w14:paraId="5AF2F5BF" w14:textId="77777777" w:rsidR="00FB6012" w:rsidRDefault="00FB6012" w:rsidP="00FB6012">
      <w:proofErr w:type="gramStart"/>
      <w:r>
        <w:t>where</w:t>
      </w:r>
      <w:proofErr w:type="gramEnd"/>
      <w:r>
        <w:t>,</w:t>
      </w:r>
    </w:p>
    <w:p w14:paraId="35CA8BAF" w14:textId="77777777" w:rsidR="00FB6012" w:rsidRDefault="00FB6012" w:rsidP="00FB6012">
      <w:pPr>
        <w:pStyle w:val="MTDisplayEquation"/>
      </w:pPr>
      <w:r>
        <w:tab/>
      </w:r>
      <w:r w:rsidR="00D85C52" w:rsidRPr="00D85C52">
        <w:rPr>
          <w:position w:val="-32"/>
        </w:rPr>
        <w:object w:dxaOrig="2820" w:dyaOrig="800" w14:anchorId="061A3F63">
          <v:shape id="_x0000_i2338" type="#_x0000_t75" style="width:141.85pt;height:39.9pt" o:ole="">
            <v:imagedata r:id="rId2673" o:title=""/>
          </v:shape>
          <o:OLEObject Type="Embed" ProgID="Equation.DSMT4" ShapeID="_x0000_i2338" DrawAspect="Content" ObjectID="_1350756934" r:id="rId2674"/>
        </w:object>
      </w:r>
      <w:r w:rsidR="001E1949">
        <w:t>.</w:t>
      </w:r>
    </w:p>
    <w:p w14:paraId="365D969C" w14:textId="77777777" w:rsidR="008E5B3C" w:rsidRPr="008E5B3C" w:rsidRDefault="008E5B3C" w:rsidP="00CB13D9"/>
    <w:p w14:paraId="3F67B6F0" w14:textId="77777777" w:rsidR="00FB6012" w:rsidRDefault="00FB6012" w:rsidP="00FB6012">
      <w:pPr>
        <w:pStyle w:val="Heading3"/>
      </w:pPr>
      <w:bookmarkStart w:id="494" w:name="_Toc302642748"/>
      <w:bookmarkStart w:id="495" w:name="_Toc176704878"/>
      <w:bookmarkStart w:id="496" w:name="_Toc387680197"/>
      <w:r>
        <w:t>Referentially Isotropic Permeability</w:t>
      </w:r>
      <w:bookmarkEnd w:id="494"/>
      <w:bookmarkEnd w:id="495"/>
      <w:bookmarkEnd w:id="496"/>
    </w:p>
    <w:p w14:paraId="08E1EDFB" w14:textId="77777777" w:rsidR="00FB6012" w:rsidRDefault="00FB6012" w:rsidP="00FB6012">
      <w:r>
        <w:t xml:space="preserve">This material uses a strain-dependent permeability tensor that accommodates strain-induced anisotropy </w:t>
      </w:r>
      <w:r w:rsidR="00A56950">
        <w:fldChar w:fldCharType="begin"/>
      </w:r>
      <w:r w:rsidR="00A56950">
        <w:instrText xml:space="preserve"> ADDIN EN.CITE &lt;EndNote&gt;&lt;Cite&gt;&lt;Author&gt;Ateshian&lt;/Author&gt;&lt;Year&gt;2010&lt;/Year&gt;&lt;RecNum&gt;62&lt;/RecNum&gt;&lt;DisplayText&gt;[21]&lt;/DisplayText&gt;&lt;record&gt;&lt;rec-number&gt;62&lt;/rec-number&gt;&lt;foreign-keys&gt;&lt;key app="EN" db-id="xxf0rdw27fzf0ie5dv9xdazn9pr5svpwws09"&gt;62&lt;/key&gt;&lt;/foreign-keys&gt;&lt;ref-type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A56950">
          <w:rPr>
            <w:noProof/>
          </w:rPr>
          <w:t>21</w:t>
        </w:r>
      </w:hyperlink>
      <w:r w:rsidR="00A56950">
        <w:rPr>
          <w:noProof/>
        </w:rPr>
        <w:t>]</w:t>
      </w:r>
      <w:r w:rsidR="00A56950">
        <w:fldChar w:fldCharType="end"/>
      </w:r>
      <w:r>
        <w:t>:</w:t>
      </w:r>
    </w:p>
    <w:p w14:paraId="5E737306" w14:textId="77777777" w:rsidR="00FB6012" w:rsidRDefault="00FB6012" w:rsidP="00FB6012">
      <w:pPr>
        <w:pStyle w:val="MTDisplayEquation"/>
      </w:pPr>
      <w:r>
        <w:tab/>
      </w:r>
      <w:r w:rsidR="00D85C52" w:rsidRPr="00D85C52">
        <w:rPr>
          <w:position w:val="-32"/>
        </w:rPr>
        <w:object w:dxaOrig="4260" w:dyaOrig="760" w14:anchorId="37FE7223">
          <v:shape id="_x0000_i2339" type="#_x0000_t75" style="width:212.45pt;height:37.8pt" o:ole="">
            <v:imagedata r:id="rId2675" o:title=""/>
          </v:shape>
          <o:OLEObject Type="Embed" ProgID="Equation.DSMT4" ShapeID="_x0000_i2339" DrawAspect="Content" ObjectID="_1350756935" r:id="rId2676"/>
        </w:object>
      </w:r>
      <w:r>
        <w:t>,</w:t>
      </w:r>
    </w:p>
    <w:p w14:paraId="0E1099E7" w14:textId="77777777" w:rsidR="00FB6012" w:rsidRDefault="00FB6012" w:rsidP="00FB6012">
      <w:r>
        <w:t>Note that the permeability in the reference state (</w:t>
      </w:r>
      <w:r w:rsidR="00D85C52" w:rsidRPr="00D85C52">
        <w:rPr>
          <w:position w:val="-4"/>
        </w:rPr>
        <w:object w:dxaOrig="560" w:dyaOrig="260" w14:anchorId="376D72E5">
          <v:shape id="_x0000_i2340" type="#_x0000_t75" style="width:27.8pt;height:12.1pt" o:ole="">
            <v:imagedata r:id="rId2677" o:title=""/>
          </v:shape>
          <o:OLEObject Type="Embed" ProgID="Equation.DSMT4" ShapeID="_x0000_i2340" DrawAspect="Content" ObjectID="_1350756936" r:id="rId2678"/>
        </w:object>
      </w:r>
      <w:r>
        <w:t xml:space="preserve">) is isotropic and given by </w:t>
      </w:r>
      <w:r w:rsidR="00D85C52" w:rsidRPr="00D85C52">
        <w:rPr>
          <w:position w:val="-14"/>
        </w:rPr>
        <w:object w:dxaOrig="2020" w:dyaOrig="400" w14:anchorId="7CDD8E49">
          <v:shape id="_x0000_i2341" type="#_x0000_t75" style="width:101.25pt;height:19.25pt" o:ole="">
            <v:imagedata r:id="rId2679" o:title=""/>
          </v:shape>
          <o:OLEObject Type="Embed" ProgID="Equation.DSMT4" ShapeID="_x0000_i2341" DrawAspect="Content" ObjectID="_1350756937" r:id="rId2680"/>
        </w:object>
      </w:r>
      <w:r>
        <w:t>.</w:t>
      </w:r>
    </w:p>
    <w:p w14:paraId="2DECFBE6" w14:textId="77777777" w:rsidR="00FB6012" w:rsidRPr="0097532C" w:rsidRDefault="00FB6012" w:rsidP="00FB6012"/>
    <w:p w14:paraId="77887D3E" w14:textId="77777777" w:rsidR="00FB6012" w:rsidRDefault="00FB6012" w:rsidP="00FB6012">
      <w:pPr>
        <w:pStyle w:val="Heading3"/>
      </w:pPr>
      <w:bookmarkStart w:id="497" w:name="_Toc302642749"/>
      <w:bookmarkStart w:id="498" w:name="_Toc176704879"/>
      <w:bookmarkStart w:id="499" w:name="_Toc387680198"/>
      <w:r>
        <w:t>Referentially Orthotropic Permeability</w:t>
      </w:r>
      <w:bookmarkEnd w:id="497"/>
      <w:bookmarkEnd w:id="498"/>
      <w:bookmarkEnd w:id="499"/>
    </w:p>
    <w:p w14:paraId="4A39B9CB" w14:textId="77777777" w:rsidR="00FB6012" w:rsidRDefault="00FB6012" w:rsidP="00FB6012">
      <w:r>
        <w:t xml:space="preserve">This material uses a strain-dependent permeability tensor that is orthotropic in the reference configuration, and accommodates strain-induced anisotropy </w:t>
      </w:r>
      <w:r w:rsidR="00A56950">
        <w:fldChar w:fldCharType="begin"/>
      </w:r>
      <w:r w:rsidR="00A56950">
        <w:instrText xml:space="preserve"> ADDIN EN.CITE &lt;EndNote&gt;&lt;Cite&gt;&lt;Author&gt;Ateshian&lt;/Author&gt;&lt;Year&gt;2010&lt;/Year&gt;&lt;RecNum&gt;62&lt;/RecNum&gt;&lt;DisplayText&gt;[21]&lt;/DisplayText&gt;&lt;record&gt;&lt;rec-number&gt;62&lt;/rec-number&gt;&lt;foreign-keys&gt;&lt;key app="EN" db-id="xxf0rdw27fzf0ie5dv9xdazn9pr5svpwws09"&gt;62&lt;/key&gt;&lt;/foreign-keys&gt;&lt;ref-type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A56950">
          <w:rPr>
            <w:noProof/>
          </w:rPr>
          <w:t>21</w:t>
        </w:r>
      </w:hyperlink>
      <w:r w:rsidR="00A56950">
        <w:rPr>
          <w:noProof/>
        </w:rPr>
        <w:t>]</w:t>
      </w:r>
      <w:r w:rsidR="00A56950">
        <w:fldChar w:fldCharType="end"/>
      </w:r>
      <w:r>
        <w:t>:</w:t>
      </w:r>
    </w:p>
    <w:p w14:paraId="23998DC5" w14:textId="77777777" w:rsidR="00FB6012" w:rsidRDefault="00FB6012" w:rsidP="00FB6012">
      <w:pPr>
        <w:pStyle w:val="MTDisplayEquation"/>
      </w:pPr>
      <w:r>
        <w:tab/>
      </w:r>
      <w:r w:rsidR="00D85C52" w:rsidRPr="00D85C52">
        <w:rPr>
          <w:position w:val="-28"/>
        </w:rPr>
        <w:object w:dxaOrig="3760" w:dyaOrig="680" w14:anchorId="5AA87137">
          <v:shape id="_x0000_i2342" type="#_x0000_t75" style="width:188.2pt;height:34.2pt" o:ole="">
            <v:imagedata r:id="rId2681" o:title=""/>
          </v:shape>
          <o:OLEObject Type="Embed" ProgID="Equation.DSMT4" ShapeID="_x0000_i2342" DrawAspect="Content" ObjectID="_1350756938" r:id="rId2682"/>
        </w:object>
      </w:r>
      <w:r>
        <w:t>,</w:t>
      </w:r>
    </w:p>
    <w:p w14:paraId="54E07D0E" w14:textId="77777777" w:rsidR="00FB6012" w:rsidRDefault="00FB6012" w:rsidP="00FB6012">
      <w:proofErr w:type="gramStart"/>
      <w:r>
        <w:t>where</w:t>
      </w:r>
      <w:proofErr w:type="gramEnd"/>
      <w:r>
        <w:t>,</w:t>
      </w:r>
    </w:p>
    <w:p w14:paraId="432A6EA8" w14:textId="77777777" w:rsidR="00FB6012" w:rsidRDefault="00FB6012" w:rsidP="00FB6012">
      <w:pPr>
        <w:pStyle w:val="MTDisplayEquation"/>
      </w:pPr>
      <w:r>
        <w:lastRenderedPageBreak/>
        <w:tab/>
      </w:r>
      <w:r w:rsidR="00D85C52" w:rsidRPr="00D85C52">
        <w:rPr>
          <w:position w:val="-114"/>
        </w:rPr>
        <w:object w:dxaOrig="4160" w:dyaOrig="2439" w14:anchorId="0B0C3E00">
          <v:shape id="_x0000_i2343" type="#_x0000_t75" style="width:208.15pt;height:121.9pt" o:ole="">
            <v:imagedata r:id="rId2683" o:title=""/>
          </v:shape>
          <o:OLEObject Type="Embed" ProgID="Equation.DSMT4" ShapeID="_x0000_i2343" DrawAspect="Content" ObjectID="_1350756939" r:id="rId2684"/>
        </w:object>
      </w:r>
    </w:p>
    <w:p w14:paraId="4DE40470" w14:textId="77777777" w:rsidR="00FB6012" w:rsidRDefault="00D85C52" w:rsidP="00FB6012">
      <w:r w:rsidRPr="00D85C52">
        <w:rPr>
          <w:position w:val="-12"/>
        </w:rPr>
        <w:object w:dxaOrig="360" w:dyaOrig="360" w14:anchorId="6FB33281">
          <v:shape id="_x0000_i2344" type="#_x0000_t75" style="width:18.55pt;height:18.55pt" o:ole="">
            <v:imagedata r:id="rId2685" o:title=""/>
          </v:shape>
          <o:OLEObject Type="Embed" ProgID="Equation.DSMT4" ShapeID="_x0000_i2344" DrawAspect="Content" ObjectID="_1350756940" r:id="rId2686"/>
        </w:object>
      </w:r>
      <w:r w:rsidR="00FB6012">
        <w:t xml:space="preserve"> </w:t>
      </w:r>
      <w:proofErr w:type="gramStart"/>
      <w:r w:rsidR="00FB6012">
        <w:t>are</w:t>
      </w:r>
      <w:proofErr w:type="gramEnd"/>
      <w:r w:rsidR="00FB6012">
        <w:t xml:space="preserve"> second order tensors representing the spatial structural tensors describing the orthogonal planes of symmetry, given by</w:t>
      </w:r>
    </w:p>
    <w:p w14:paraId="3F8B1B9F" w14:textId="77777777" w:rsidR="00FB6012" w:rsidRDefault="00FB6012" w:rsidP="00FB6012">
      <w:pPr>
        <w:pStyle w:val="MTDisplayEquation"/>
      </w:pPr>
      <w:r>
        <w:tab/>
      </w:r>
      <w:r w:rsidR="00D85C52" w:rsidRPr="00D85C52">
        <w:rPr>
          <w:position w:val="-14"/>
        </w:rPr>
        <w:object w:dxaOrig="3260" w:dyaOrig="400" w14:anchorId="48A57B05">
          <v:shape id="_x0000_i2345" type="#_x0000_t75" style="width:162.55pt;height:19.25pt" o:ole="">
            <v:imagedata r:id="rId2687" o:title=""/>
          </v:shape>
          <o:OLEObject Type="Embed" ProgID="Equation.DSMT4" ShapeID="_x0000_i2345" DrawAspect="Content" ObjectID="_1350756941" r:id="rId2688"/>
        </w:object>
      </w:r>
      <w:r>
        <w:t>,</w:t>
      </w:r>
    </w:p>
    <w:p w14:paraId="56AF81EB" w14:textId="77777777" w:rsidR="00FB6012" w:rsidRDefault="00FB6012" w:rsidP="00FB6012">
      <w:proofErr w:type="gramStart"/>
      <w:r>
        <w:t>where</w:t>
      </w:r>
      <w:proofErr w:type="gramEnd"/>
      <w:r>
        <w:t xml:space="preserve"> </w:t>
      </w:r>
      <w:r w:rsidR="00D85C52" w:rsidRPr="00D85C52">
        <w:rPr>
          <w:position w:val="-12"/>
        </w:rPr>
        <w:object w:dxaOrig="320" w:dyaOrig="360" w14:anchorId="0F6D47E9">
          <v:shape id="_x0000_i2346" type="#_x0000_t75" style="width:16.4pt;height:18.55pt" o:ole="">
            <v:imagedata r:id="rId2689" o:title=""/>
          </v:shape>
          <o:OLEObject Type="Embed" ProgID="Equation.DSMT4" ShapeID="_x0000_i2346" DrawAspect="Content" ObjectID="_1350756942" r:id="rId2690"/>
        </w:object>
      </w:r>
      <w:r>
        <w:t xml:space="preserve"> are orthonormal vectors normal to the planes of symmetry.  Note that the permeability in the reference state (</w:t>
      </w:r>
      <w:r w:rsidR="00D85C52" w:rsidRPr="00D85C52">
        <w:rPr>
          <w:position w:val="-4"/>
        </w:rPr>
        <w:object w:dxaOrig="560" w:dyaOrig="260" w14:anchorId="6E6C67FE">
          <v:shape id="_x0000_i2347" type="#_x0000_t75" style="width:27.8pt;height:12.1pt" o:ole="">
            <v:imagedata r:id="rId2691" o:title=""/>
          </v:shape>
          <o:OLEObject Type="Embed" ProgID="Equation.DSMT4" ShapeID="_x0000_i2347" DrawAspect="Content" ObjectID="_1350756943" r:id="rId2692"/>
        </w:object>
      </w:r>
      <w:r>
        <w:t xml:space="preserve">) is given by </w:t>
      </w:r>
      <w:r w:rsidR="00D85C52" w:rsidRPr="00D85C52">
        <w:rPr>
          <w:position w:val="-28"/>
        </w:rPr>
        <w:object w:dxaOrig="3060" w:dyaOrig="680" w14:anchorId="4FDE7DDF">
          <v:shape id="_x0000_i2348" type="#_x0000_t75" style="width:153.25pt;height:34.2pt" o:ole="">
            <v:imagedata r:id="rId2693" o:title=""/>
          </v:shape>
          <o:OLEObject Type="Embed" ProgID="Equation.DSMT4" ShapeID="_x0000_i2348" DrawAspect="Content" ObjectID="_1350756944" r:id="rId2694"/>
        </w:object>
      </w:r>
      <w:r>
        <w:t>.</w:t>
      </w:r>
    </w:p>
    <w:p w14:paraId="26180870" w14:textId="77777777" w:rsidR="00FB6012" w:rsidRPr="0097532C" w:rsidRDefault="00FB6012" w:rsidP="00FB6012"/>
    <w:p w14:paraId="03087207" w14:textId="77777777" w:rsidR="00FB6012" w:rsidRDefault="00FB6012" w:rsidP="00FB6012">
      <w:pPr>
        <w:pStyle w:val="Heading3"/>
      </w:pPr>
      <w:bookmarkStart w:id="500" w:name="_Toc302642750"/>
      <w:bookmarkStart w:id="501" w:name="_Toc176704880"/>
      <w:bookmarkStart w:id="502" w:name="_Toc387680199"/>
      <w:r>
        <w:t>Referentially Transversely Isotropic Permeability</w:t>
      </w:r>
      <w:bookmarkEnd w:id="500"/>
      <w:bookmarkEnd w:id="501"/>
      <w:bookmarkEnd w:id="502"/>
    </w:p>
    <w:p w14:paraId="760B3900" w14:textId="77777777" w:rsidR="00FB6012" w:rsidRDefault="00FB6012" w:rsidP="00FB6012">
      <w:r>
        <w:t>This material uses a strain-dependent permeability tensor</w:t>
      </w:r>
      <w:r w:rsidRPr="00DF5F6E">
        <w:t xml:space="preserve"> </w:t>
      </w:r>
      <w:r>
        <w:t xml:space="preserve">that is transversely isotropic in the reference configuration, and accommodates strain-induced anisotropy </w:t>
      </w:r>
      <w:r w:rsidR="00A56950">
        <w:fldChar w:fldCharType="begin"/>
      </w:r>
      <w:r w:rsidR="00A56950">
        <w:instrText xml:space="preserve"> ADDIN EN.CITE &lt;EndNote&gt;&lt;Cite&gt;&lt;Author&gt;Ateshian&lt;/Author&gt;&lt;Year&gt;2010&lt;/Year&gt;&lt;RecNum&gt;62&lt;/RecNum&gt;&lt;DisplayText&gt;[21]&lt;/DisplayText&gt;&lt;record&gt;&lt;rec-number&gt;62&lt;/rec-number&gt;&lt;foreign-keys&gt;&lt;key app="EN" db-id="xxf0rdw27fzf0ie5dv9xdazn9pr5svpwws09"&gt;62&lt;/key&gt;&lt;/foreign-keys&gt;&lt;ref-type name="Journal Article"&gt;17&lt;/ref-type&gt;&lt;contributors&gt;&lt;authors&gt;&lt;author&gt;Ateshian, G. A.&lt;/author&gt;&lt;author&gt;Weiss, J. A.&lt;/author&gt;&lt;/authors&gt;&lt;/contributors&gt;&lt;auth-address&gt;Department of Mechanical Engineering, Columbia University, New York, NY 10027, USA.&lt;/auth-address&gt;&lt;titles&gt;&lt;title&gt;Anisotropic hydraulic permeability under finite deformation&lt;/title&gt;&lt;secondary-title&gt;Journal of biomechanical engineering&lt;/secondary-title&gt;&lt;alt-title&gt;J Biomech Eng&lt;/alt-title&gt;&lt;/titles&gt;&lt;periodical&gt;&lt;full-title&gt;J Biomech Eng&lt;/full-title&gt;&lt;abbr-1&gt;Journal of biomechanical engineering&lt;/abbr-1&gt;&lt;/periodical&gt;&lt;alt-periodical&gt;&lt;full-title&gt;J Biomech Eng&lt;/full-title&gt;&lt;abbr-1&gt;Journal of biomechanical engineering&lt;/abbr-1&gt;&lt;/alt-periodical&gt;&lt;pages&gt;111004&lt;/pages&gt;&lt;volume&gt;132&lt;/volume&gt;&lt;number&gt;11&lt;/number&gt;&lt;edition&gt;2010/11/03&lt;/edition&gt;&lt;keywords&gt;&lt;keyword&gt;Anisotropy&lt;/keyword&gt;&lt;keyword&gt;Biomechanics&lt;/keyword&gt;&lt;keyword&gt;*Biophysical Phenomena&lt;/keyword&gt;&lt;keyword&gt;Finite Element Analysis&lt;/keyword&gt;&lt;keyword&gt;*Models, Biological&lt;/keyword&gt;&lt;keyword&gt;Permeability&lt;/keyword&gt;&lt;keyword&gt;Stress, Mechanical&lt;/keyword&gt;&lt;/keywords&gt;&lt;dates&gt;&lt;year&gt;2010&lt;/year&gt;&lt;pub-dates&gt;&lt;date&gt;Nov&lt;/date&gt;&lt;/pub-dates&gt;&lt;/dates&gt;&lt;isbn&gt;1528-8951 (Electronic)&amp;#xD;0148-0731 (Linking)&lt;/isbn&gt;&lt;accession-num&gt;21034145&lt;/accession-num&gt;&lt;work-type&gt;Research Support, N.I.H., Extramural&lt;/work-type&gt;&lt;urls&gt;&lt;related-urls&gt;&lt;url&gt;http://www.ncbi.nlm.nih.gov/pubmed/21034145&lt;/url&gt;&lt;/related-urls&gt;&lt;/urls&gt;&lt;electronic-resource-num&gt;10.1115/1.4002588&lt;/electronic-resource-num&gt;&lt;language&gt;eng&lt;/language&gt;&lt;/record&gt;&lt;/Cite&gt;&lt;/EndNote&gt;</w:instrText>
      </w:r>
      <w:r w:rsidR="00A56950">
        <w:fldChar w:fldCharType="separate"/>
      </w:r>
      <w:r w:rsidR="00A56950">
        <w:rPr>
          <w:noProof/>
        </w:rPr>
        <w:t>[</w:t>
      </w:r>
      <w:hyperlink w:anchor="_ENREF_21" w:tooltip="Ateshian, 2010 #62" w:history="1">
        <w:r w:rsidR="00A56950">
          <w:rPr>
            <w:noProof/>
          </w:rPr>
          <w:t>21</w:t>
        </w:r>
      </w:hyperlink>
      <w:r w:rsidR="00A56950">
        <w:rPr>
          <w:noProof/>
        </w:rPr>
        <w:t>]</w:t>
      </w:r>
      <w:r w:rsidR="00A56950">
        <w:fldChar w:fldCharType="end"/>
      </w:r>
      <w:r>
        <w:t>:</w:t>
      </w:r>
    </w:p>
    <w:p w14:paraId="2796B9A1" w14:textId="77777777" w:rsidR="00FB6012" w:rsidRDefault="00FB6012" w:rsidP="00FB6012">
      <w:pPr>
        <w:pStyle w:val="MTDisplayEquation"/>
      </w:pPr>
      <w:r>
        <w:tab/>
      </w:r>
      <w:r w:rsidR="00275D24" w:rsidRPr="00D85C52">
        <w:rPr>
          <w:position w:val="-114"/>
        </w:rPr>
        <w:object w:dxaOrig="6540" w:dyaOrig="2439" w14:anchorId="258FC4EE">
          <v:shape id="_x0000_i2349" type="#_x0000_t75" style="width:327.2pt;height:121.9pt" o:ole="">
            <v:imagedata r:id="rId2695" o:title=""/>
          </v:shape>
          <o:OLEObject Type="Embed" ProgID="Equation.DSMT4" ShapeID="_x0000_i2349" DrawAspect="Content" ObjectID="_1350756945" r:id="rId2696"/>
        </w:object>
      </w:r>
    </w:p>
    <w:p w14:paraId="5C5C0D02" w14:textId="77777777" w:rsidR="00FB6012" w:rsidRDefault="00D85C52" w:rsidP="00FB6012">
      <w:r w:rsidRPr="00D85C52">
        <w:rPr>
          <w:position w:val="-4"/>
        </w:rPr>
        <w:object w:dxaOrig="279" w:dyaOrig="200" w14:anchorId="1782AE0A">
          <v:shape id="_x0000_i2350" type="#_x0000_t75" style="width:14.25pt;height:10pt" o:ole="">
            <v:imagedata r:id="rId2697" o:title=""/>
          </v:shape>
          <o:OLEObject Type="Embed" ProgID="Equation.DSMT4" ShapeID="_x0000_i2350" DrawAspect="Content" ObjectID="_1350756946" r:id="rId2698"/>
        </w:object>
      </w:r>
      <w:r w:rsidR="00FB6012">
        <w:t xml:space="preserve"> </w:t>
      </w:r>
      <w:proofErr w:type="gramStart"/>
      <w:r w:rsidR="00FB6012">
        <w:t>is</w:t>
      </w:r>
      <w:proofErr w:type="gramEnd"/>
      <w:r w:rsidR="00FB6012">
        <w:t xml:space="preserve"> a second order tensor representing the spatial structural tensor describing the axial direction, given by</w:t>
      </w:r>
    </w:p>
    <w:p w14:paraId="526BF66B" w14:textId="77777777" w:rsidR="00FB6012" w:rsidRDefault="00FB6012" w:rsidP="00FB6012">
      <w:pPr>
        <w:pStyle w:val="MTDisplayEquation"/>
      </w:pPr>
      <w:r>
        <w:tab/>
      </w:r>
      <w:r w:rsidR="00D85C52" w:rsidRPr="00D85C52">
        <w:rPr>
          <w:position w:val="-14"/>
        </w:rPr>
        <w:object w:dxaOrig="1939" w:dyaOrig="400" w14:anchorId="0B5B655E">
          <v:shape id="_x0000_i2351" type="#_x0000_t75" style="width:96.95pt;height:19.25pt" o:ole="">
            <v:imagedata r:id="rId2699" o:title=""/>
          </v:shape>
          <o:OLEObject Type="Embed" ProgID="Equation.DSMT4" ShapeID="_x0000_i2351" DrawAspect="Content" ObjectID="_1350756947" r:id="rId2700"/>
        </w:object>
      </w:r>
      <w:r>
        <w:t>,</w:t>
      </w:r>
    </w:p>
    <w:p w14:paraId="12D947E8" w14:textId="77777777" w:rsidR="00FB6012" w:rsidRDefault="00FB6012" w:rsidP="00FB6012">
      <w:proofErr w:type="gramStart"/>
      <w:r>
        <w:t>where</w:t>
      </w:r>
      <w:proofErr w:type="gramEnd"/>
      <w:r>
        <w:t xml:space="preserve"> </w:t>
      </w:r>
      <w:r w:rsidR="00D85C52" w:rsidRPr="00D85C52">
        <w:rPr>
          <w:position w:val="-6"/>
        </w:rPr>
        <w:object w:dxaOrig="260" w:dyaOrig="279" w14:anchorId="4C4C6F4F">
          <v:shape id="_x0000_i2352" type="#_x0000_t75" style="width:12.1pt;height:14.25pt" o:ole="">
            <v:imagedata r:id="rId2701" o:title=""/>
          </v:shape>
          <o:OLEObject Type="Embed" ProgID="Equation.DSMT4" ShapeID="_x0000_i2352" DrawAspect="Content" ObjectID="_1350756948" r:id="rId2702"/>
        </w:object>
      </w:r>
      <w:r>
        <w:t xml:space="preserve"> is a unit vector along the axial direction.  Note that the permeability in the reference state (</w:t>
      </w:r>
      <w:r w:rsidR="00D85C52" w:rsidRPr="00D85C52">
        <w:rPr>
          <w:position w:val="-4"/>
        </w:rPr>
        <w:object w:dxaOrig="560" w:dyaOrig="260" w14:anchorId="2B571154">
          <v:shape id="_x0000_i2353" type="#_x0000_t75" style="width:27.8pt;height:12.1pt" o:ole="">
            <v:imagedata r:id="rId2703" o:title=""/>
          </v:shape>
          <o:OLEObject Type="Embed" ProgID="Equation.DSMT4" ShapeID="_x0000_i2353" DrawAspect="Content" ObjectID="_1350756949" r:id="rId2704"/>
        </w:object>
      </w:r>
      <w:r>
        <w:t xml:space="preserve">) is given by </w:t>
      </w:r>
      <w:r w:rsidR="00D85C52" w:rsidRPr="00D85C52">
        <w:rPr>
          <w:position w:val="-16"/>
        </w:rPr>
        <w:object w:dxaOrig="4959" w:dyaOrig="440" w14:anchorId="46407F02">
          <v:shape id="_x0000_i2354" type="#_x0000_t75" style="width:248.1pt;height:22.1pt" o:ole="">
            <v:imagedata r:id="rId2705" o:title=""/>
          </v:shape>
          <o:OLEObject Type="Embed" ProgID="Equation.DSMT4" ShapeID="_x0000_i2354" DrawAspect="Content" ObjectID="_1350756950" r:id="rId2706"/>
        </w:object>
      </w:r>
      <w:r>
        <w:t>.</w:t>
      </w:r>
    </w:p>
    <w:p w14:paraId="34A84B60" w14:textId="77777777" w:rsidR="00FB6012" w:rsidRDefault="00FB6012" w:rsidP="00FB6012">
      <w:r>
        <w:br w:type="page"/>
      </w:r>
    </w:p>
    <w:p w14:paraId="37606F47" w14:textId="77777777" w:rsidR="00FB6012" w:rsidRPr="0097532C" w:rsidRDefault="00FB6012" w:rsidP="00FB6012">
      <w:pPr>
        <w:pStyle w:val="Heading2"/>
      </w:pPr>
      <w:bookmarkStart w:id="503" w:name="_Ref162420101"/>
      <w:bookmarkStart w:id="504" w:name="_Toc302642753"/>
      <w:bookmarkStart w:id="505" w:name="_Toc176704881"/>
      <w:bookmarkStart w:id="506" w:name="_Toc387680200"/>
      <w:r>
        <w:lastRenderedPageBreak/>
        <w:t xml:space="preserve">Solute </w:t>
      </w:r>
      <w:r w:rsidRPr="0097532C">
        <w:t>Diffusivity</w:t>
      </w:r>
      <w:bookmarkEnd w:id="503"/>
      <w:bookmarkEnd w:id="504"/>
      <w:bookmarkEnd w:id="505"/>
      <w:bookmarkEnd w:id="506"/>
    </w:p>
    <w:p w14:paraId="0999C2A0" w14:textId="77777777" w:rsidR="00FB6012" w:rsidRPr="00B27FE9" w:rsidRDefault="00FB6012" w:rsidP="00FB6012">
      <w:r w:rsidRPr="00B27FE9">
        <w:t xml:space="preserve">Diffusivity materials provide a constitutive relation for the solute diffusivity in a biphasic-solute material.  In general, the diffusivity tensor </w:t>
      </w:r>
      <w:r w:rsidR="00D85C52" w:rsidRPr="00D85C52">
        <w:rPr>
          <w:position w:val="-6"/>
        </w:rPr>
        <w:object w:dxaOrig="200" w:dyaOrig="279" w14:anchorId="3355521C">
          <v:shape id="_x0000_i2355" type="#_x0000_t75" style="width:10pt;height:14.25pt" o:ole="">
            <v:imagedata r:id="rId2707" o:title=""/>
          </v:shape>
          <o:OLEObject Type="Embed" ProgID="Equation.DSMT4" ShapeID="_x0000_i2355" DrawAspect="Content" ObjectID="_1350756951" r:id="rId2708"/>
        </w:object>
      </w:r>
      <w:r w:rsidRPr="00B27FE9">
        <w:t xml:space="preserve"> may be a function of strain and solute concentration.</w:t>
      </w:r>
    </w:p>
    <w:p w14:paraId="6ACC20B4" w14:textId="77777777" w:rsidR="00FB6012" w:rsidRPr="00B27FE9" w:rsidRDefault="00FB6012" w:rsidP="00FB6012">
      <w:pPr>
        <w:pStyle w:val="Heading3"/>
      </w:pPr>
      <w:bookmarkStart w:id="507" w:name="_Toc302642754"/>
      <w:bookmarkStart w:id="508" w:name="_Toc176704882"/>
      <w:bookmarkStart w:id="509" w:name="_Toc387680201"/>
      <w:r w:rsidRPr="00B27FE9">
        <w:t>Constant Isotropic Diffusivity</w:t>
      </w:r>
      <w:bookmarkEnd w:id="507"/>
      <w:bookmarkEnd w:id="508"/>
      <w:bookmarkEnd w:id="509"/>
    </w:p>
    <w:p w14:paraId="340F9C84" w14:textId="77777777" w:rsidR="00FB6012" w:rsidRDefault="00FB6012" w:rsidP="00FB6012">
      <w:r>
        <w:t>When the permeability is isotropic,</w:t>
      </w:r>
    </w:p>
    <w:p w14:paraId="55F448FF" w14:textId="77777777" w:rsidR="00FB6012" w:rsidRDefault="00FB6012" w:rsidP="00FB6012">
      <w:pPr>
        <w:pStyle w:val="MTDisplayEquation"/>
      </w:pPr>
      <w:r>
        <w:tab/>
      </w:r>
      <w:r w:rsidR="00D85C52" w:rsidRPr="00D85C52">
        <w:rPr>
          <w:position w:val="-10"/>
        </w:rPr>
        <w:object w:dxaOrig="720" w:dyaOrig="320" w14:anchorId="6B3BC29A">
          <v:shape id="_x0000_i2356" type="#_x0000_t75" style="width:36.35pt;height:16.4pt" o:ole="">
            <v:imagedata r:id="rId2709" o:title=""/>
          </v:shape>
          <o:OLEObject Type="Embed" ProgID="Equation.DSMT4" ShapeID="_x0000_i2356" DrawAspect="Content" ObjectID="_1350756952" r:id="rId2710"/>
        </w:object>
      </w:r>
      <w:r w:rsidR="008E5B3C">
        <w:t>.</w:t>
      </w:r>
    </w:p>
    <w:p w14:paraId="17A13EB3" w14:textId="77777777" w:rsidR="00FB6012" w:rsidRDefault="00FB6012" w:rsidP="00FB6012">
      <w:r>
        <w:t xml:space="preserve">For this material model, </w:t>
      </w:r>
      <w:r w:rsidR="00D85C52" w:rsidRPr="00D85C52">
        <w:rPr>
          <w:position w:val="-6"/>
        </w:rPr>
        <w:object w:dxaOrig="220" w:dyaOrig="279" w14:anchorId="6EA58441">
          <v:shape id="_x0000_i2357" type="#_x0000_t75" style="width:10.7pt;height:14.25pt" o:ole="">
            <v:imagedata r:id="rId2711" o:title=""/>
          </v:shape>
          <o:OLEObject Type="Embed" ProgID="Equation.DSMT4" ShapeID="_x0000_i2357" DrawAspect="Content" ObjectID="_1350756953" r:id="rId2712"/>
        </w:object>
      </w:r>
      <w:r>
        <w:t xml:space="preserve"> is constant.  This assumption is only true when strains are small.  Note that the user must specify </w:t>
      </w:r>
      <w:r w:rsidR="00D85C52" w:rsidRPr="00D85C52">
        <w:rPr>
          <w:position w:val="-12"/>
        </w:rPr>
        <w:object w:dxaOrig="660" w:dyaOrig="360" w14:anchorId="5ECFAA9F">
          <v:shape id="_x0000_i2358" type="#_x0000_t75" style="width:33.5pt;height:18.55pt" o:ole="">
            <v:imagedata r:id="rId2713" o:title=""/>
          </v:shape>
          <o:OLEObject Type="Embed" ProgID="Equation.DSMT4" ShapeID="_x0000_i2358" DrawAspect="Content" ObjectID="_1350756954" r:id="rId2714"/>
        </w:object>
      </w:r>
      <w:r>
        <w:t xml:space="preserve">, </w:t>
      </w:r>
      <w:r w:rsidR="0091287E">
        <w:t xml:space="preserve">where </w:t>
      </w:r>
      <w:r w:rsidR="00D85C52" w:rsidRPr="00D85C52">
        <w:rPr>
          <w:position w:val="-12"/>
        </w:rPr>
        <w:object w:dxaOrig="279" w:dyaOrig="360" w14:anchorId="5FD17D16">
          <v:shape id="_x0000_i2359" type="#_x0000_t75" style="width:14.25pt;height:18.55pt" o:ole="">
            <v:imagedata r:id="rId2715" o:title=""/>
          </v:shape>
          <o:OLEObject Type="Embed" ProgID="Equation.DSMT4" ShapeID="_x0000_i2359" DrawAspect="Content" ObjectID="_1350756955" r:id="rId2716"/>
        </w:object>
      </w:r>
      <w:r w:rsidR="0091287E">
        <w:t xml:space="preserve"> is the solute diffusivity in free solution, </w:t>
      </w:r>
      <w:r>
        <w:t>since a solute cannot diffuse through the biphasic-solute mixture faster than in free solution.</w:t>
      </w:r>
    </w:p>
    <w:p w14:paraId="1FEF0743" w14:textId="77777777" w:rsidR="00FB6012" w:rsidRDefault="00FB6012" w:rsidP="00FB6012"/>
    <w:p w14:paraId="2FF64B97" w14:textId="77777777" w:rsidR="00FB6012" w:rsidRDefault="00FB6012" w:rsidP="00FB6012">
      <w:pPr>
        <w:pStyle w:val="Heading3"/>
      </w:pPr>
      <w:bookmarkStart w:id="510" w:name="_Toc302642755"/>
      <w:bookmarkStart w:id="511" w:name="_Toc176704883"/>
      <w:bookmarkStart w:id="512" w:name="_Toc387680202"/>
      <w:r>
        <w:t>Constant Orthotropic Diffusivity</w:t>
      </w:r>
      <w:bookmarkEnd w:id="510"/>
      <w:bookmarkEnd w:id="511"/>
      <w:bookmarkEnd w:id="512"/>
    </w:p>
    <w:p w14:paraId="16BEA6D1" w14:textId="77777777" w:rsidR="00FB6012" w:rsidRDefault="00FB6012" w:rsidP="00FB6012">
      <w:r>
        <w:t>When the permeability is orthotropic,</w:t>
      </w:r>
    </w:p>
    <w:p w14:paraId="2B1253ED" w14:textId="77777777" w:rsidR="00FB6012" w:rsidRDefault="00FB6012" w:rsidP="00FB6012">
      <w:pPr>
        <w:pStyle w:val="MTDisplayEquation"/>
      </w:pPr>
      <w:r>
        <w:tab/>
      </w:r>
      <w:r w:rsidR="00D85C52" w:rsidRPr="00D85C52">
        <w:rPr>
          <w:position w:val="-28"/>
        </w:rPr>
        <w:object w:dxaOrig="1740" w:dyaOrig="680" w14:anchorId="02B8A158">
          <v:shape id="_x0000_i2360" type="#_x0000_t75" style="width:87.7pt;height:34.2pt" o:ole="">
            <v:imagedata r:id="rId2717" o:title=""/>
          </v:shape>
          <o:OLEObject Type="Embed" ProgID="Equation.DSMT4" ShapeID="_x0000_i2360" DrawAspect="Content" ObjectID="_1350756956" r:id="rId2718"/>
        </w:object>
      </w:r>
      <w:r w:rsidR="008E5B3C">
        <w:t>,</w:t>
      </w:r>
    </w:p>
    <w:p w14:paraId="792A872E" w14:textId="77777777" w:rsidR="00FB6012" w:rsidRDefault="00FB6012" w:rsidP="00FB6012">
      <w:proofErr w:type="gramStart"/>
      <w:r>
        <w:t>where</w:t>
      </w:r>
      <w:proofErr w:type="gramEnd"/>
      <w:r>
        <w:t xml:space="preserve"> </w:t>
      </w:r>
      <w:r w:rsidR="00D85C52" w:rsidRPr="00D85C52">
        <w:rPr>
          <w:position w:val="-12"/>
        </w:rPr>
        <w:object w:dxaOrig="320" w:dyaOrig="360" w14:anchorId="0012531D">
          <v:shape id="_x0000_i2361" type="#_x0000_t75" style="width:16.4pt;height:18.55pt" o:ole="">
            <v:imagedata r:id="rId2719" o:title=""/>
          </v:shape>
          <o:OLEObject Type="Embed" ProgID="Equation.DSMT4" ShapeID="_x0000_i2361" DrawAspect="Content" ObjectID="_1350756957" r:id="rId2720"/>
        </w:object>
      </w:r>
      <w:r>
        <w:t xml:space="preserve"> are orthonormal vectors normal to the planes of symmetry.  For this material model, </w:t>
      </w:r>
      <w:proofErr w:type="gramStart"/>
      <w:r w:rsidR="008E5B3C">
        <w:t xml:space="preserve">the </w:t>
      </w:r>
      <w:r w:rsidR="00D85C52" w:rsidRPr="00D85C52">
        <w:rPr>
          <w:position w:val="-6"/>
        </w:rPr>
        <w:object w:dxaOrig="300" w:dyaOrig="320" w14:anchorId="5A0B1E1B">
          <v:shape id="_x0000_i2362" type="#_x0000_t75" style="width:14.95pt;height:16.4pt" o:ole="">
            <v:imagedata r:id="rId2721" o:title=""/>
          </v:shape>
          <o:OLEObject Type="Embed" ProgID="Equation.DSMT4" ShapeID="_x0000_i2362" DrawAspect="Content" ObjectID="_1350756958" r:id="rId2722"/>
        </w:object>
      </w:r>
      <w:r>
        <w:t xml:space="preserve"> are</w:t>
      </w:r>
      <w:proofErr w:type="gramEnd"/>
      <w:r>
        <w:t xml:space="preserve"> constant.  Therefore this model should be used only when strains are small.  Note that the user must specify </w:t>
      </w:r>
      <w:r w:rsidR="00D85C52" w:rsidRPr="00D85C52">
        <w:rPr>
          <w:position w:val="-12"/>
        </w:rPr>
        <w:object w:dxaOrig="760" w:dyaOrig="380" w14:anchorId="778EE6D6">
          <v:shape id="_x0000_i2363" type="#_x0000_t75" style="width:37.8pt;height:18.55pt" o:ole="">
            <v:imagedata r:id="rId2723" o:title=""/>
          </v:shape>
          <o:OLEObject Type="Embed" ProgID="Equation.DSMT4" ShapeID="_x0000_i2363" DrawAspect="Content" ObjectID="_1350756959" r:id="rId2724"/>
        </w:object>
      </w:r>
      <w:r>
        <w:t>,</w:t>
      </w:r>
      <w:r w:rsidR="0091287E">
        <w:t xml:space="preserve"> where </w:t>
      </w:r>
      <w:r w:rsidR="00D85C52" w:rsidRPr="00D85C52">
        <w:rPr>
          <w:position w:val="-12"/>
        </w:rPr>
        <w:object w:dxaOrig="279" w:dyaOrig="360" w14:anchorId="403AAABC">
          <v:shape id="_x0000_i2364" type="#_x0000_t75" style="width:14.25pt;height:18.55pt" o:ole="">
            <v:imagedata r:id="rId2725" o:title=""/>
          </v:shape>
          <o:OLEObject Type="Embed" ProgID="Equation.DSMT4" ShapeID="_x0000_i2364" DrawAspect="Content" ObjectID="_1350756960" r:id="rId2726"/>
        </w:object>
      </w:r>
      <w:r w:rsidR="0091287E">
        <w:t xml:space="preserve"> is the solute diffusivity in free solution,</w:t>
      </w:r>
      <w:r>
        <w:t xml:space="preserve"> since a solute cannot diffuse through the biphasic-solute mixture faster than in free solution.</w:t>
      </w:r>
    </w:p>
    <w:p w14:paraId="6F90F8FA" w14:textId="77777777" w:rsidR="00FB6012" w:rsidRDefault="00FB6012" w:rsidP="00FB6012"/>
    <w:p w14:paraId="27AC8608" w14:textId="77777777" w:rsidR="00FB6012" w:rsidRDefault="00FB6012" w:rsidP="00FB6012">
      <w:pPr>
        <w:pStyle w:val="Heading3"/>
      </w:pPr>
      <w:bookmarkStart w:id="513" w:name="_Toc302642756"/>
      <w:bookmarkStart w:id="514" w:name="_Toc176704884"/>
      <w:bookmarkStart w:id="515" w:name="_Toc387680203"/>
      <w:r>
        <w:t>Referentially Isotropic Diffusivity</w:t>
      </w:r>
      <w:bookmarkEnd w:id="513"/>
      <w:bookmarkEnd w:id="514"/>
      <w:bookmarkEnd w:id="515"/>
    </w:p>
    <w:p w14:paraId="209EBA73" w14:textId="77777777" w:rsidR="00FB6012" w:rsidRDefault="00FB6012" w:rsidP="00FB6012">
      <w:r>
        <w:t>This material uses a strain-dependent diffusivity tensor that is isotropic in the reference configuration and accommodates strain-induced anisotropy:</w:t>
      </w:r>
    </w:p>
    <w:p w14:paraId="04638394" w14:textId="77777777" w:rsidR="00FB6012" w:rsidRDefault="00FB6012" w:rsidP="00FB6012">
      <w:pPr>
        <w:pStyle w:val="MTDisplayEquation"/>
      </w:pPr>
      <w:r>
        <w:tab/>
      </w:r>
      <w:r w:rsidR="00D85C52" w:rsidRPr="00D85C52">
        <w:rPr>
          <w:position w:val="-32"/>
        </w:rPr>
        <w:object w:dxaOrig="4300" w:dyaOrig="760" w14:anchorId="25B4C60A">
          <v:shape id="_x0000_i2365" type="#_x0000_t75" style="width:215.3pt;height:37.8pt" o:ole="">
            <v:imagedata r:id="rId2727" o:title=""/>
          </v:shape>
          <o:OLEObject Type="Embed" ProgID="Equation.DSMT4" ShapeID="_x0000_i2365" DrawAspect="Content" ObjectID="_1350756961" r:id="rId2728"/>
        </w:object>
      </w:r>
      <w:r>
        <w:t>,</w:t>
      </w:r>
    </w:p>
    <w:p w14:paraId="78BB8846" w14:textId="77777777" w:rsidR="00FB6012" w:rsidRDefault="00FB6012" w:rsidP="00FB6012">
      <w:proofErr w:type="gramStart"/>
      <w:r>
        <w:t>where</w:t>
      </w:r>
      <w:proofErr w:type="gramEnd"/>
      <w:r>
        <w:t xml:space="preserve"> </w:t>
      </w:r>
      <w:r w:rsidR="00D85C52" w:rsidRPr="00D85C52">
        <w:rPr>
          <w:position w:val="-6"/>
        </w:rPr>
        <w:object w:dxaOrig="220" w:dyaOrig="279" w14:anchorId="231E3C03">
          <v:shape id="_x0000_i2366" type="#_x0000_t75" style="width:10.7pt;height:14.25pt" o:ole="">
            <v:imagedata r:id="rId2729" o:title=""/>
          </v:shape>
          <o:OLEObject Type="Embed" ProgID="Equation.DSMT4" ShapeID="_x0000_i2366" DrawAspect="Content" ObjectID="_1350756962" r:id="rId2730"/>
        </w:object>
      </w:r>
      <w:r>
        <w:rPr>
          <w:i/>
        </w:rPr>
        <w:t xml:space="preserve"> </w:t>
      </w:r>
      <w:r>
        <w:t xml:space="preserve">is the jacobian of the deformation, i.e. </w:t>
      </w:r>
      <w:r w:rsidR="00D85C52" w:rsidRPr="00D85C52">
        <w:rPr>
          <w:position w:val="-6"/>
        </w:rPr>
        <w:object w:dxaOrig="940" w:dyaOrig="279" w14:anchorId="59F0F26A">
          <v:shape id="_x0000_i2367" type="#_x0000_t75" style="width:47.05pt;height:14.25pt" o:ole="">
            <v:imagedata r:id="rId2731" o:title=""/>
          </v:shape>
          <o:OLEObject Type="Embed" ProgID="Equation.DSMT4" ShapeID="_x0000_i2367" DrawAspect="Content" ObjectID="_1350756963" r:id="rId2732"/>
        </w:object>
      </w:r>
      <w:r>
        <w:t xml:space="preserve"> where </w:t>
      </w:r>
      <w:r w:rsidR="00D85C52" w:rsidRPr="00D85C52">
        <w:rPr>
          <w:position w:val="-4"/>
        </w:rPr>
        <w:object w:dxaOrig="220" w:dyaOrig="260" w14:anchorId="0B90B69C">
          <v:shape id="_x0000_i2368" type="#_x0000_t75" style="width:10.7pt;height:12.1pt" o:ole="">
            <v:imagedata r:id="rId2733" o:title=""/>
          </v:shape>
          <o:OLEObject Type="Embed" ProgID="Equation.DSMT4" ShapeID="_x0000_i2368" DrawAspect="Content" ObjectID="_1350756964" r:id="rId2734"/>
        </w:object>
      </w:r>
      <w:r>
        <w:rPr>
          <w:b/>
        </w:rPr>
        <w:t xml:space="preserve"> </w:t>
      </w:r>
      <w:r>
        <w:t xml:space="preserve">is the deformation gradient, and </w:t>
      </w:r>
      <w:r w:rsidR="00D85C52" w:rsidRPr="00D85C52">
        <w:rPr>
          <w:position w:val="-6"/>
        </w:rPr>
        <w:object w:dxaOrig="960" w:dyaOrig="320" w14:anchorId="49BA39F1">
          <v:shape id="_x0000_i2369" type="#_x0000_t75" style="width:47.75pt;height:16.4pt" o:ole="">
            <v:imagedata r:id="rId2735" o:title=""/>
          </v:shape>
          <o:OLEObject Type="Embed" ProgID="Equation.DSMT4" ShapeID="_x0000_i2369" DrawAspect="Content" ObjectID="_1350756965" r:id="rId2736"/>
        </w:object>
      </w:r>
      <w:r>
        <w:t xml:space="preserve"> is the left Cauchy-Green tensor.  Note that the diffusivity in the reference state (</w:t>
      </w:r>
      <w:r w:rsidR="00D85C52" w:rsidRPr="00D85C52">
        <w:rPr>
          <w:position w:val="-4"/>
        </w:rPr>
        <w:object w:dxaOrig="560" w:dyaOrig="260" w14:anchorId="084DA008">
          <v:shape id="_x0000_i2370" type="#_x0000_t75" style="width:27.8pt;height:12.1pt" o:ole="">
            <v:imagedata r:id="rId2737" o:title=""/>
          </v:shape>
          <o:OLEObject Type="Embed" ProgID="Equation.DSMT4" ShapeID="_x0000_i2370" DrawAspect="Content" ObjectID="_1350756966" r:id="rId2738"/>
        </w:object>
      </w:r>
      <w:r>
        <w:t xml:space="preserve">) is isotropic and given by </w:t>
      </w:r>
      <w:r w:rsidR="00D85C52" w:rsidRPr="00D85C52">
        <w:rPr>
          <w:position w:val="-14"/>
        </w:rPr>
        <w:object w:dxaOrig="2060" w:dyaOrig="400" w14:anchorId="2500FF57">
          <v:shape id="_x0000_i2371" type="#_x0000_t75" style="width:102.65pt;height:19.25pt" o:ole="">
            <v:imagedata r:id="rId2739" o:title=""/>
          </v:shape>
          <o:OLEObject Type="Embed" ProgID="Equation.DSMT4" ShapeID="_x0000_i2371" DrawAspect="Content" ObjectID="_1350756967" r:id="rId2740"/>
        </w:object>
      </w:r>
      <w:r>
        <w:t>.</w:t>
      </w:r>
    </w:p>
    <w:p w14:paraId="4D67D885" w14:textId="77777777" w:rsidR="00FB6012" w:rsidRDefault="00FB6012" w:rsidP="00FB6012"/>
    <w:p w14:paraId="23EA4028" w14:textId="77777777" w:rsidR="00FB6012" w:rsidRDefault="00FB6012" w:rsidP="00FB6012">
      <w:pPr>
        <w:pStyle w:val="Heading3"/>
      </w:pPr>
      <w:bookmarkStart w:id="516" w:name="_Toc302642757"/>
      <w:bookmarkStart w:id="517" w:name="_Toc176704885"/>
      <w:bookmarkStart w:id="518" w:name="_Toc387680204"/>
      <w:r>
        <w:t>Referentially Orthotropic Diffusivity</w:t>
      </w:r>
      <w:bookmarkEnd w:id="516"/>
      <w:bookmarkEnd w:id="517"/>
      <w:bookmarkEnd w:id="518"/>
    </w:p>
    <w:p w14:paraId="6CAC1033" w14:textId="77777777" w:rsidR="00FB6012" w:rsidRDefault="00FB6012" w:rsidP="00FB6012">
      <w:r>
        <w:t>This material uses a strain-dependent diffusivity tensor that is orthotropic in the reference configuration and accommodates strain-induced anisotropy:</w:t>
      </w:r>
    </w:p>
    <w:p w14:paraId="1FF67448" w14:textId="77777777" w:rsidR="00FB6012" w:rsidRDefault="00FB6012" w:rsidP="00FB6012">
      <w:pPr>
        <w:pStyle w:val="MTDisplayEquation"/>
      </w:pPr>
      <w:r>
        <w:tab/>
      </w:r>
      <w:r w:rsidR="00D85C52" w:rsidRPr="00D85C52">
        <w:rPr>
          <w:position w:val="-28"/>
        </w:rPr>
        <w:object w:dxaOrig="3800" w:dyaOrig="680" w14:anchorId="32507B6E">
          <v:shape id="_x0000_i2372" type="#_x0000_t75" style="width:190.35pt;height:34.2pt" o:ole="">
            <v:imagedata r:id="rId2741" o:title=""/>
          </v:shape>
          <o:OLEObject Type="Embed" ProgID="Equation.DSMT4" ShapeID="_x0000_i2372" DrawAspect="Content" ObjectID="_1350756968" r:id="rId2742"/>
        </w:object>
      </w:r>
      <w:r>
        <w:t>,</w:t>
      </w:r>
    </w:p>
    <w:p w14:paraId="4CD7BC75" w14:textId="77777777" w:rsidR="00FB6012" w:rsidRDefault="00FB6012" w:rsidP="00FB6012">
      <w:proofErr w:type="gramStart"/>
      <w:r>
        <w:t>where</w:t>
      </w:r>
      <w:proofErr w:type="gramEnd"/>
      <w:r>
        <w:t>,</w:t>
      </w:r>
    </w:p>
    <w:p w14:paraId="0B65A73A" w14:textId="77777777" w:rsidR="00FB6012" w:rsidRDefault="00FB6012" w:rsidP="00FB6012">
      <w:pPr>
        <w:pStyle w:val="MTDisplayEquation"/>
      </w:pPr>
      <w:r>
        <w:lastRenderedPageBreak/>
        <w:tab/>
      </w:r>
      <w:r w:rsidR="00FA595B" w:rsidRPr="00D85C52">
        <w:rPr>
          <w:position w:val="-114"/>
        </w:rPr>
        <w:object w:dxaOrig="4220" w:dyaOrig="2439" w14:anchorId="549C0819">
          <v:shape id="_x0000_i2373" type="#_x0000_t75" style="width:210.3pt;height:121.9pt" o:ole="">
            <v:imagedata r:id="rId2743" o:title=""/>
          </v:shape>
          <o:OLEObject Type="Embed" ProgID="Equation.DSMT4" ShapeID="_x0000_i2373" DrawAspect="Content" ObjectID="_1350756969" r:id="rId2744"/>
        </w:object>
      </w:r>
    </w:p>
    <w:p w14:paraId="55CD23ED" w14:textId="77777777" w:rsidR="00FB6012" w:rsidRDefault="00D85C52" w:rsidP="00FB6012">
      <w:r w:rsidRPr="00D85C52">
        <w:rPr>
          <w:position w:val="-6"/>
        </w:rPr>
        <w:object w:dxaOrig="220" w:dyaOrig="279" w14:anchorId="00EF7875">
          <v:shape id="_x0000_i2374" type="#_x0000_t75" style="width:10.7pt;height:14.25pt" o:ole="">
            <v:imagedata r:id="rId2745" o:title=""/>
          </v:shape>
          <o:OLEObject Type="Embed" ProgID="Equation.DSMT4" ShapeID="_x0000_i2374" DrawAspect="Content" ObjectID="_1350756970" r:id="rId2746"/>
        </w:object>
      </w:r>
      <w:r w:rsidR="00FB6012" w:rsidRPr="00A16AEB">
        <w:t xml:space="preserve"> </w:t>
      </w:r>
      <w:proofErr w:type="gramStart"/>
      <w:r w:rsidR="00FB6012">
        <w:t>is</w:t>
      </w:r>
      <w:proofErr w:type="gramEnd"/>
      <w:r w:rsidR="00FB6012">
        <w:t xml:space="preserve"> the Jacobian of the deformation, i.e. </w:t>
      </w:r>
      <w:r w:rsidRPr="00D85C52">
        <w:rPr>
          <w:position w:val="-6"/>
        </w:rPr>
        <w:object w:dxaOrig="940" w:dyaOrig="279" w14:anchorId="7DECDE04">
          <v:shape id="_x0000_i2375" type="#_x0000_t75" style="width:47.05pt;height:14.25pt" o:ole="">
            <v:imagedata r:id="rId2747" o:title=""/>
          </v:shape>
          <o:OLEObject Type="Embed" ProgID="Equation.DSMT4" ShapeID="_x0000_i2375" DrawAspect="Content" ObjectID="_1350756971" r:id="rId2748"/>
        </w:object>
      </w:r>
      <w:r w:rsidR="00FB6012">
        <w:t xml:space="preserve"> where</w:t>
      </w:r>
      <w:r w:rsidR="00FB6012">
        <w:rPr>
          <w:b/>
        </w:rPr>
        <w:t xml:space="preserve"> </w:t>
      </w:r>
      <w:r w:rsidRPr="00D85C52">
        <w:rPr>
          <w:b/>
          <w:position w:val="-4"/>
        </w:rPr>
        <w:object w:dxaOrig="220" w:dyaOrig="260" w14:anchorId="030E4488">
          <v:shape id="_x0000_i2376" type="#_x0000_t75" style="width:10.7pt;height:12.1pt" o:ole="">
            <v:imagedata r:id="rId2749" o:title=""/>
          </v:shape>
          <o:OLEObject Type="Embed" ProgID="Equation.DSMT4" ShapeID="_x0000_i2376" DrawAspect="Content" ObjectID="_1350756972" r:id="rId2750"/>
        </w:object>
      </w:r>
      <w:r w:rsidR="00FB6012" w:rsidRPr="00A16AEB">
        <w:t xml:space="preserve"> </w:t>
      </w:r>
      <w:r w:rsidR="00FB6012">
        <w:t xml:space="preserve">is the deformation gradient.  </w:t>
      </w:r>
      <w:r w:rsidRPr="00D85C52">
        <w:rPr>
          <w:position w:val="-12"/>
        </w:rPr>
        <w:object w:dxaOrig="360" w:dyaOrig="360" w14:anchorId="5567C4D6">
          <v:shape id="_x0000_i2377" type="#_x0000_t75" style="width:18.55pt;height:18.55pt" o:ole="">
            <v:imagedata r:id="rId2751" o:title=""/>
          </v:shape>
          <o:OLEObject Type="Embed" ProgID="Equation.DSMT4" ShapeID="_x0000_i2377" DrawAspect="Content" ObjectID="_1350756973" r:id="rId2752"/>
        </w:object>
      </w:r>
      <w:r w:rsidR="00FB6012">
        <w:t xml:space="preserve"> </w:t>
      </w:r>
      <w:proofErr w:type="gramStart"/>
      <w:r w:rsidR="00FB6012">
        <w:t>are</w:t>
      </w:r>
      <w:proofErr w:type="gramEnd"/>
      <w:r w:rsidR="00FB6012">
        <w:t xml:space="preserve"> second order tensor representing the spatial structural tensors describing the orthogonal planes of symmetry, given by</w:t>
      </w:r>
    </w:p>
    <w:p w14:paraId="39E81C5B" w14:textId="77777777" w:rsidR="00FB6012" w:rsidRDefault="00FB6012" w:rsidP="00FB6012">
      <w:pPr>
        <w:pStyle w:val="MTDisplayEquation"/>
      </w:pPr>
      <w:r>
        <w:tab/>
      </w:r>
      <w:r w:rsidR="00F02353" w:rsidRPr="00D85C52">
        <w:rPr>
          <w:position w:val="-14"/>
        </w:rPr>
        <w:object w:dxaOrig="3260" w:dyaOrig="400" w14:anchorId="08F71EC3">
          <v:shape id="_x0000_i2378" type="#_x0000_t75" style="width:162.55pt;height:19.25pt" o:ole="">
            <v:imagedata r:id="rId2753" o:title=""/>
          </v:shape>
          <o:OLEObject Type="Embed" ProgID="Equation.DSMT4" ShapeID="_x0000_i2378" DrawAspect="Content" ObjectID="_1350756974" r:id="rId2754"/>
        </w:object>
      </w:r>
      <w:r w:rsidR="00F02353">
        <w:t>,</w:t>
      </w:r>
    </w:p>
    <w:p w14:paraId="1894A00F" w14:textId="77777777" w:rsidR="00FB6012" w:rsidRDefault="00FB6012" w:rsidP="00FB6012">
      <w:proofErr w:type="gramStart"/>
      <w:r>
        <w:t>where</w:t>
      </w:r>
      <w:proofErr w:type="gramEnd"/>
      <w:r>
        <w:t xml:space="preserve"> </w:t>
      </w:r>
      <w:r w:rsidR="00D85C52" w:rsidRPr="00D85C52">
        <w:rPr>
          <w:position w:val="-12"/>
        </w:rPr>
        <w:object w:dxaOrig="320" w:dyaOrig="360" w14:anchorId="0B63E13B">
          <v:shape id="_x0000_i2379" type="#_x0000_t75" style="width:16.4pt;height:18.55pt" o:ole="">
            <v:imagedata r:id="rId2755" o:title=""/>
          </v:shape>
          <o:OLEObject Type="Embed" ProgID="Equation.DSMT4" ShapeID="_x0000_i2379" DrawAspect="Content" ObjectID="_1350756975" r:id="rId2756"/>
        </w:object>
      </w:r>
      <w:r>
        <w:t xml:space="preserve"> are orthonormal vectors normal to the planes of symmetry.  Note that the permeability in the reference state (</w:t>
      </w:r>
      <w:r w:rsidR="00D85C52" w:rsidRPr="00D85C52">
        <w:rPr>
          <w:position w:val="-4"/>
        </w:rPr>
        <w:object w:dxaOrig="560" w:dyaOrig="260" w14:anchorId="11C4455D">
          <v:shape id="_x0000_i2380" type="#_x0000_t75" style="width:27.8pt;height:12.1pt" o:ole="">
            <v:imagedata r:id="rId2757" o:title=""/>
          </v:shape>
          <o:OLEObject Type="Embed" ProgID="Equation.DSMT4" ShapeID="_x0000_i2380" DrawAspect="Content" ObjectID="_1350756976" r:id="rId2758"/>
        </w:object>
      </w:r>
      <w:r>
        <w:t xml:space="preserve">) is given by </w:t>
      </w:r>
      <w:r w:rsidR="00D85C52" w:rsidRPr="00D85C52">
        <w:rPr>
          <w:position w:val="-28"/>
        </w:rPr>
        <w:object w:dxaOrig="3060" w:dyaOrig="680" w14:anchorId="31A5CBB7">
          <v:shape id="_x0000_i2381" type="#_x0000_t75" style="width:153.25pt;height:34.2pt" o:ole="">
            <v:imagedata r:id="rId2759" o:title=""/>
          </v:shape>
          <o:OLEObject Type="Embed" ProgID="Equation.DSMT4" ShapeID="_x0000_i2381" DrawAspect="Content" ObjectID="_1350756977" r:id="rId2760"/>
        </w:object>
      </w:r>
      <w:r>
        <w:t>.</w:t>
      </w:r>
    </w:p>
    <w:p w14:paraId="18CD207D" w14:textId="77777777" w:rsidR="00FB6012" w:rsidRPr="00B27FE9" w:rsidRDefault="00FB6012" w:rsidP="00FB6012">
      <w:r>
        <w:br w:type="page"/>
      </w:r>
    </w:p>
    <w:p w14:paraId="1064285D" w14:textId="77777777" w:rsidR="00FB6012" w:rsidRDefault="00FB6012" w:rsidP="00FB6012">
      <w:pPr>
        <w:pStyle w:val="Heading2"/>
      </w:pPr>
      <w:bookmarkStart w:id="519" w:name="_Ref162420103"/>
      <w:bookmarkStart w:id="520" w:name="_Toc302642758"/>
      <w:bookmarkStart w:id="521" w:name="_Toc176704886"/>
      <w:bookmarkStart w:id="522" w:name="_Toc387680205"/>
      <w:r>
        <w:lastRenderedPageBreak/>
        <w:t xml:space="preserve">Solute </w:t>
      </w:r>
      <w:r w:rsidRPr="00B27FE9">
        <w:t>Solubility</w:t>
      </w:r>
      <w:bookmarkEnd w:id="519"/>
      <w:bookmarkEnd w:id="520"/>
      <w:bookmarkEnd w:id="521"/>
      <w:bookmarkEnd w:id="522"/>
    </w:p>
    <w:p w14:paraId="6D6D402A" w14:textId="77777777" w:rsidR="00FB6012" w:rsidRPr="00586040" w:rsidRDefault="00FB6012" w:rsidP="00FB6012">
      <w:r>
        <w:t>Solubility</w:t>
      </w:r>
      <w:r w:rsidRPr="00B27FE9">
        <w:t xml:space="preserve"> </w:t>
      </w:r>
      <w:r>
        <w:t xml:space="preserve">constitutive equations </w:t>
      </w:r>
      <w:r w:rsidRPr="00B27FE9">
        <w:t xml:space="preserve">provide </w:t>
      </w:r>
      <w:r>
        <w:t xml:space="preserve">a relation for </w:t>
      </w:r>
      <w:r w:rsidR="00D85C52" w:rsidRPr="00D85C52">
        <w:rPr>
          <w:position w:val="-4"/>
        </w:rPr>
        <w:object w:dxaOrig="220" w:dyaOrig="260" w14:anchorId="4084F788">
          <v:shape id="_x0000_i2382" type="#_x0000_t75" style="width:10.7pt;height:12.1pt" o:ole="">
            <v:imagedata r:id="rId2761" o:title=""/>
          </v:shape>
          <o:OLEObject Type="Embed" ProgID="Equation.DSMT4" ShapeID="_x0000_i2382" DrawAspect="Content" ObjectID="_1350756978" r:id="rId2762"/>
        </w:object>
      </w:r>
      <w:r>
        <w:t xml:space="preserve"> as </w:t>
      </w:r>
      <w:r w:rsidRPr="00B27FE9">
        <w:t xml:space="preserve">a function of </w:t>
      </w:r>
      <w:r>
        <w:t xml:space="preserve">solid matrix </w:t>
      </w:r>
      <w:r w:rsidRPr="00B27FE9">
        <w:t xml:space="preserve">strain and </w:t>
      </w:r>
      <w:r w:rsidR="006B0F68">
        <w:t xml:space="preserve">effective </w:t>
      </w:r>
      <w:r w:rsidRPr="00B27FE9">
        <w:t>solute concentration</w:t>
      </w:r>
      <w:r w:rsidR="006B0F68">
        <w:t>s</w:t>
      </w:r>
      <w:r w:rsidRPr="00B27FE9">
        <w:t>.</w:t>
      </w:r>
    </w:p>
    <w:p w14:paraId="134376EF" w14:textId="77777777" w:rsidR="00FB6012" w:rsidRPr="00B27FE9" w:rsidRDefault="00FB6012" w:rsidP="00FB6012">
      <w:pPr>
        <w:pStyle w:val="Heading3"/>
      </w:pPr>
      <w:bookmarkStart w:id="523" w:name="_Toc302642759"/>
      <w:bookmarkStart w:id="524" w:name="_Toc176704887"/>
      <w:bookmarkStart w:id="525" w:name="_Toc387680206"/>
      <w:r w:rsidRPr="00B27FE9">
        <w:t>Constant Solubility</w:t>
      </w:r>
      <w:bookmarkEnd w:id="523"/>
      <w:bookmarkEnd w:id="524"/>
      <w:bookmarkEnd w:id="525"/>
    </w:p>
    <w:p w14:paraId="1E36630D" w14:textId="77777777" w:rsidR="00FB6012" w:rsidRDefault="00FB6012" w:rsidP="00FB6012">
      <w:r>
        <w:t xml:space="preserve">For this material model, </w:t>
      </w:r>
      <w:r w:rsidR="00D85C52" w:rsidRPr="00D85C52">
        <w:rPr>
          <w:position w:val="-4"/>
        </w:rPr>
        <w:object w:dxaOrig="220" w:dyaOrig="260" w14:anchorId="48190442">
          <v:shape id="_x0000_i2383" type="#_x0000_t75" style="width:10.7pt;height:12.1pt" o:ole="">
            <v:imagedata r:id="rId2763" o:title=""/>
          </v:shape>
          <o:OLEObject Type="Embed" ProgID="Equation.DSMT4" ShapeID="_x0000_i2383" DrawAspect="Content" ObjectID="_1350756979" r:id="rId2764"/>
        </w:object>
      </w:r>
      <w:r>
        <w:t xml:space="preserve"> is constant.</w:t>
      </w:r>
    </w:p>
    <w:p w14:paraId="2782B45A" w14:textId="77777777" w:rsidR="00FB6012" w:rsidRPr="00B27FE9" w:rsidRDefault="00FB6012" w:rsidP="00FB6012">
      <w:r>
        <w:br w:type="page"/>
      </w:r>
    </w:p>
    <w:p w14:paraId="5C4DB73C" w14:textId="77777777" w:rsidR="00FB6012" w:rsidRDefault="00FB6012" w:rsidP="00FB6012">
      <w:pPr>
        <w:pStyle w:val="Heading2"/>
      </w:pPr>
      <w:bookmarkStart w:id="526" w:name="_Ref162420105"/>
      <w:bookmarkStart w:id="527" w:name="_Toc302642760"/>
      <w:bookmarkStart w:id="528" w:name="_Toc176704888"/>
      <w:bookmarkStart w:id="529" w:name="_Toc387680207"/>
      <w:r w:rsidRPr="00B27FE9">
        <w:lastRenderedPageBreak/>
        <w:t>Osmotic Coefficient</w:t>
      </w:r>
      <w:bookmarkEnd w:id="526"/>
      <w:bookmarkEnd w:id="527"/>
      <w:bookmarkEnd w:id="528"/>
      <w:bookmarkEnd w:id="529"/>
    </w:p>
    <w:p w14:paraId="2C7B7122" w14:textId="77777777" w:rsidR="00FB6012" w:rsidRPr="00586040" w:rsidRDefault="006B0F68" w:rsidP="00FB6012">
      <w:r>
        <w:t>Osmotic coefficient</w:t>
      </w:r>
      <w:r w:rsidRPr="00B27FE9">
        <w:t xml:space="preserve"> </w:t>
      </w:r>
      <w:r w:rsidR="00FB6012">
        <w:t xml:space="preserve">constitutive equations </w:t>
      </w:r>
      <w:r w:rsidR="00FB6012" w:rsidRPr="00B27FE9">
        <w:t xml:space="preserve">provide </w:t>
      </w:r>
      <w:r w:rsidR="00FB6012">
        <w:t xml:space="preserve">a relation for </w:t>
      </w:r>
      <w:r w:rsidR="00D85C52" w:rsidRPr="00D85C52">
        <w:rPr>
          <w:position w:val="-4"/>
        </w:rPr>
        <w:object w:dxaOrig="260" w:dyaOrig="240" w14:anchorId="02C52861">
          <v:shape id="_x0000_i2384" type="#_x0000_t75" style="width:12.1pt;height:12.1pt" o:ole="">
            <v:imagedata r:id="rId2765" o:title=""/>
          </v:shape>
          <o:OLEObject Type="Embed" ProgID="Equation.DSMT4" ShapeID="_x0000_i2384" DrawAspect="Content" ObjectID="_1350756980" r:id="rId2766"/>
        </w:object>
      </w:r>
      <w:r w:rsidR="00FB6012">
        <w:t xml:space="preserve"> as </w:t>
      </w:r>
      <w:r w:rsidR="00FB6012" w:rsidRPr="00B27FE9">
        <w:t xml:space="preserve">a function of </w:t>
      </w:r>
      <w:r w:rsidR="00FB6012">
        <w:t xml:space="preserve">solid matrix </w:t>
      </w:r>
      <w:r w:rsidR="00FB6012" w:rsidRPr="00B27FE9">
        <w:t xml:space="preserve">strain and </w:t>
      </w:r>
      <w:r>
        <w:t xml:space="preserve">effective </w:t>
      </w:r>
      <w:r w:rsidR="00FB6012" w:rsidRPr="00B27FE9">
        <w:t>solute concentration</w:t>
      </w:r>
      <w:r>
        <w:t>s</w:t>
      </w:r>
      <w:r w:rsidR="00FB6012" w:rsidRPr="00B27FE9">
        <w:t>.</w:t>
      </w:r>
    </w:p>
    <w:p w14:paraId="16AFF441" w14:textId="77777777" w:rsidR="00FB6012" w:rsidRPr="00586040" w:rsidRDefault="00FB6012" w:rsidP="00FB6012"/>
    <w:p w14:paraId="773A1F5A" w14:textId="77777777" w:rsidR="00FB6012" w:rsidRPr="00B27FE9" w:rsidRDefault="00FB6012" w:rsidP="00FB6012">
      <w:pPr>
        <w:pStyle w:val="Heading3"/>
      </w:pPr>
      <w:bookmarkStart w:id="530" w:name="_Toc302642761"/>
      <w:bookmarkStart w:id="531" w:name="_Toc176704889"/>
      <w:bookmarkStart w:id="532" w:name="_Toc387680208"/>
      <w:r w:rsidRPr="00B27FE9">
        <w:t>Constant Osmotic Coefficient</w:t>
      </w:r>
      <w:bookmarkEnd w:id="530"/>
      <w:bookmarkEnd w:id="531"/>
      <w:bookmarkEnd w:id="532"/>
    </w:p>
    <w:p w14:paraId="0BD1B350" w14:textId="77777777" w:rsidR="00FB6012" w:rsidRDefault="00FB6012" w:rsidP="00FB6012">
      <w:r>
        <w:t xml:space="preserve">For this material model, </w:t>
      </w:r>
      <w:r w:rsidR="00D85C52" w:rsidRPr="00D85C52">
        <w:rPr>
          <w:position w:val="-4"/>
        </w:rPr>
        <w:object w:dxaOrig="260" w:dyaOrig="240" w14:anchorId="60AAC0E4">
          <v:shape id="_x0000_i2385" type="#_x0000_t75" style="width:12.1pt;height:12.1pt" o:ole="">
            <v:imagedata r:id="rId2767" o:title=""/>
          </v:shape>
          <o:OLEObject Type="Embed" ProgID="Equation.DSMT4" ShapeID="_x0000_i2385" DrawAspect="Content" ObjectID="_1350756981" r:id="rId2768"/>
        </w:object>
      </w:r>
      <w:r>
        <w:t xml:space="preserve"> is constant.</w:t>
      </w:r>
    </w:p>
    <w:p w14:paraId="06D8C208" w14:textId="77777777" w:rsidR="00FB6012" w:rsidRPr="003D51E1" w:rsidRDefault="00FD5AC9" w:rsidP="00FB6012">
      <w:r>
        <w:br w:type="page"/>
      </w:r>
    </w:p>
    <w:p w14:paraId="449868B3" w14:textId="77777777" w:rsidR="008C7882" w:rsidRDefault="008C7882" w:rsidP="00FD5AC9">
      <w:pPr>
        <w:pStyle w:val="Heading2"/>
      </w:pPr>
      <w:bookmarkStart w:id="533" w:name="_Toc265909889"/>
      <w:bookmarkStart w:id="534" w:name="_Toc265909890"/>
      <w:bookmarkStart w:id="535" w:name="_Toc265909891"/>
      <w:bookmarkStart w:id="536" w:name="_Toc265909892"/>
      <w:bookmarkStart w:id="537" w:name="_Toc265909894"/>
      <w:bookmarkStart w:id="538" w:name="_Toc265909895"/>
      <w:bookmarkStart w:id="539" w:name="_Toc265909896"/>
      <w:bookmarkStart w:id="540" w:name="_Toc265909898"/>
      <w:bookmarkStart w:id="541" w:name="_Toc265909899"/>
      <w:bookmarkStart w:id="542" w:name="_Toc265909900"/>
      <w:bookmarkStart w:id="543" w:name="_Toc265909901"/>
      <w:bookmarkStart w:id="544" w:name="_Toc265909902"/>
      <w:bookmarkStart w:id="545" w:name="_Toc265909903"/>
      <w:bookmarkStart w:id="546" w:name="_Toc265909904"/>
      <w:bookmarkStart w:id="547" w:name="_Toc265909905"/>
      <w:bookmarkStart w:id="548" w:name="_Toc265909906"/>
      <w:bookmarkStart w:id="549" w:name="_Toc265909909"/>
      <w:bookmarkStart w:id="550" w:name="_Toc265909910"/>
      <w:bookmarkStart w:id="551" w:name="_Toc265909911"/>
      <w:bookmarkStart w:id="552" w:name="_Toc265909912"/>
      <w:bookmarkStart w:id="553" w:name="_Toc265909914"/>
      <w:bookmarkStart w:id="554" w:name="_Toc387680209"/>
      <w:bookmarkEnd w:id="486"/>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commentRangeStart w:id="555"/>
      <w:r>
        <w:lastRenderedPageBreak/>
        <w:t>Active Contraction Model</w:t>
      </w:r>
      <w:commentRangeEnd w:id="555"/>
      <w:r w:rsidR="008E5B3C">
        <w:rPr>
          <w:rStyle w:val="CommentReference"/>
          <w:rFonts w:cs="Times New Roman"/>
          <w:b w:val="0"/>
          <w:bCs w:val="0"/>
          <w:iCs w:val="0"/>
        </w:rPr>
        <w:commentReference w:id="555"/>
      </w:r>
      <w:bookmarkEnd w:id="554"/>
    </w:p>
    <w:p w14:paraId="25F572EC" w14:textId="77777777" w:rsidR="008C7882" w:rsidRDefault="008C7882" w:rsidP="008C7882">
      <w:pPr>
        <w:rPr>
          <w:sz w:val="22"/>
        </w:rPr>
      </w:pPr>
      <w:r>
        <w:t xml:space="preserve">A time varying “elastance” active contraction model </w:t>
      </w:r>
      <w:r>
        <w:fldChar w:fldCharType="begin"/>
      </w:r>
      <w:r w:rsidR="00A56950">
        <w:instrText xml:space="preserve"> ADDIN EN.CITE &lt;EndNote&gt;&lt;Cite&gt;&lt;Author&gt;Guccione&lt;/Author&gt;&lt;Year&gt;1993&lt;/Year&gt;&lt;RecNum&gt;24&lt;/RecNum&gt;&lt;DisplayText&gt;[46]&lt;/DisplayText&gt;&lt;record&gt;&lt;rec-number&gt;24&lt;/rec-number&gt;&lt;foreign-keys&gt;&lt;key app="EN" db-id="xxf0rdw27fzf0ie5dv9xdazn9pr5svpwws09"&gt;24&lt;/key&gt;&lt;/foreign-keys&gt;&lt;ref-type name="Journal Article"&gt;17&lt;/ref-type&gt;&lt;contributors&gt;&lt;authors&gt;&lt;author&gt;Guccione,J.M.&lt;/author&gt;&lt;author&gt;McCulloch,A.D.&lt;/author&gt;&lt;/authors&gt;&lt;/contributors&gt;&lt;titles&gt;&lt;title&gt;Mechanics of active contraction in cardiac muscle: part I - constitutive relations for fiber stress that describe deactivation&lt;/title&gt;&lt;secondary-title&gt;J. Biomechanical Engineering&lt;/secondary-title&gt;&lt;/titles&gt;&lt;pages&gt;72-83&lt;/pages&gt;&lt;volume&gt;vol. 115&lt;/volume&gt;&lt;number&gt;no. 1&lt;/number&gt;&lt;dates&gt;&lt;year&gt;1993&lt;/year&gt;&lt;/dates&gt;&lt;urls&gt;&lt;/urls&gt;&lt;/record&gt;&lt;/Cite&gt;&lt;/EndNote&gt;</w:instrText>
      </w:r>
      <w:r>
        <w:fldChar w:fldCharType="separate"/>
      </w:r>
      <w:r w:rsidR="00A56950">
        <w:rPr>
          <w:noProof/>
        </w:rPr>
        <w:t>[</w:t>
      </w:r>
      <w:hyperlink w:anchor="_ENREF_46" w:tooltip="Guccione, 1993 #24" w:history="1">
        <w:r w:rsidR="00A56950">
          <w:rPr>
            <w:noProof/>
          </w:rPr>
          <w:t>46</w:t>
        </w:r>
      </w:hyperlink>
      <w:r w:rsidR="00A56950">
        <w:rPr>
          <w:noProof/>
        </w:rPr>
        <w:t>]</w:t>
      </w:r>
      <w:r>
        <w:fldChar w:fldCharType="end"/>
      </w:r>
      <w:r>
        <w:t xml:space="preserve"> was added to the transversely isotropic materials.  When active contraction is activated, the total Cauchy stress </w:t>
      </w:r>
      <w:r w:rsidR="00D85C52" w:rsidRPr="00D85C52">
        <w:rPr>
          <w:position w:val="-6"/>
        </w:rPr>
        <w:object w:dxaOrig="200" w:dyaOrig="220" w14:anchorId="11B6D8C1">
          <v:shape id="_x0000_i2386" type="#_x0000_t75" style="width:10pt;height:10.7pt" o:ole="">
            <v:imagedata r:id="rId2769" o:title=""/>
          </v:shape>
          <o:OLEObject Type="Embed" ProgID="Equation.DSMT4" ShapeID="_x0000_i2386" DrawAspect="Content" ObjectID="_1350756982" r:id="rId2770"/>
        </w:object>
      </w:r>
      <w:r>
        <w:t xml:space="preserve">is defined as the sum of the active stress tensor </w:t>
      </w:r>
      <w:r w:rsidR="00D85C52" w:rsidRPr="00D85C52">
        <w:rPr>
          <w:position w:val="-6"/>
        </w:rPr>
        <w:object w:dxaOrig="1300" w:dyaOrig="320" w14:anchorId="2EA61A23">
          <v:shape id="_x0000_i2387" type="#_x0000_t75" style="width:64.85pt;height:16.4pt" o:ole="">
            <v:imagedata r:id="rId2771" o:title=""/>
          </v:shape>
          <o:OLEObject Type="Embed" ProgID="Equation.DSMT4" ShapeID="_x0000_i2387" DrawAspect="Content" ObjectID="_1350756983" r:id="rId2772"/>
        </w:object>
      </w:r>
      <w:r>
        <w:t xml:space="preserve"> and the passive stress tensor </w:t>
      </w:r>
      <w:r w:rsidR="00D85C52" w:rsidRPr="00D85C52">
        <w:rPr>
          <w:position w:val="-6"/>
        </w:rPr>
        <w:object w:dxaOrig="320" w:dyaOrig="320" w14:anchorId="35458922">
          <v:shape id="_x0000_i2388" type="#_x0000_t75" style="width:16.4pt;height:16.4pt" o:ole="">
            <v:imagedata r:id="rId2773" o:title=""/>
          </v:shape>
          <o:OLEObject Type="Embed" ProgID="Equation.DSMT4" ShapeID="_x0000_i2388" DrawAspect="Content" ObjectID="_1350756984" r:id="rId2774"/>
        </w:object>
      </w:r>
      <w:r>
        <w:t>:</w:t>
      </w:r>
      <w:r>
        <w:rPr>
          <w:sz w:val="22"/>
        </w:rPr>
        <w:t xml:space="preserve"> </w:t>
      </w:r>
    </w:p>
    <w:p w14:paraId="54467DAF" w14:textId="77777777" w:rsidR="008C7882" w:rsidRDefault="008C7882" w:rsidP="008C7882">
      <w:pPr>
        <w:pStyle w:val="MTDisplayEquation"/>
      </w:pPr>
      <w:r>
        <w:tab/>
      </w:r>
      <w:r w:rsidR="00D85C52" w:rsidRPr="00D85C52">
        <w:rPr>
          <w:position w:val="-6"/>
        </w:rPr>
        <w:object w:dxaOrig="1120" w:dyaOrig="320" w14:anchorId="47AA9DB7">
          <v:shape id="_x0000_i2389" type="#_x0000_t75" style="width:55.6pt;height:16.4pt" o:ole="">
            <v:imagedata r:id="rId2775" o:title=""/>
          </v:shape>
          <o:OLEObject Type="Embed" ProgID="Equation.DSMT4" ShapeID="_x0000_i2389" DrawAspect="Content" ObjectID="_1350756985" r:id="rId27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556" w:author="Gerard" w:date="2014-08-27T22:48:00Z">
          <w:r w:rsidR="008D52AD">
            <w:rPr>
              <w:noProof/>
            </w:rPr>
            <w:instrText>84</w:instrText>
          </w:r>
        </w:ins>
        <w:del w:id="557" w:author="Gerard" w:date="2014-08-27T22:18:00Z">
          <w:r w:rsidR="00567B45" w:rsidDel="00195BE3">
            <w:rPr>
              <w:noProof/>
            </w:rPr>
            <w:delInstrText>80</w:delInstrText>
          </w:r>
        </w:del>
      </w:fldSimple>
      <w:r>
        <w:instrText>)</w:instrText>
      </w:r>
      <w:r>
        <w:fldChar w:fldCharType="end"/>
      </w:r>
    </w:p>
    <w:p w14:paraId="2F507406" w14:textId="77777777" w:rsidR="008C7882" w:rsidRDefault="008C7882" w:rsidP="008C7882">
      <w:proofErr w:type="gramStart"/>
      <w:r>
        <w:rPr>
          <w:color w:val="000000"/>
        </w:rPr>
        <w:t>where</w:t>
      </w:r>
      <w:proofErr w:type="gramEnd"/>
      <w:r>
        <w:rPr>
          <w:color w:val="000000"/>
        </w:rPr>
        <w:t xml:space="preserve"> </w:t>
      </w:r>
      <w:r>
        <w:rPr>
          <w:b/>
          <w:i/>
          <w:color w:val="000000"/>
        </w:rPr>
        <w:t>a</w:t>
      </w:r>
      <w:r>
        <w:rPr>
          <w:color w:val="000000"/>
        </w:rPr>
        <w:t xml:space="preserve"> is the deformed fiber vector (unit length), defined as </w:t>
      </w:r>
      <w:r w:rsidR="00D85C52" w:rsidRPr="00D85C52">
        <w:rPr>
          <w:color w:val="000000"/>
          <w:position w:val="-6"/>
        </w:rPr>
        <w:object w:dxaOrig="960" w:dyaOrig="279" w14:anchorId="77715071">
          <v:shape id="_x0000_i2390" type="#_x0000_t75" style="width:47.75pt;height:14.25pt" o:ole="">
            <v:imagedata r:id="rId2777" o:title=""/>
          </v:shape>
          <o:OLEObject Type="Embed" ProgID="Equation.DSMT4" ShapeID="_x0000_i2390" DrawAspect="Content" ObjectID="_1350756986" r:id="rId2778"/>
        </w:object>
      </w:r>
      <w:r>
        <w:rPr>
          <w:color w:val="000000"/>
        </w:rPr>
        <w:t>.  The time varying</w:t>
      </w:r>
      <w:r>
        <w:t xml:space="preserve"> elastance model is a modification of the standard Hill equation that scales the standard equation by an activation curve </w:t>
      </w:r>
      <w:r w:rsidR="00D85C52" w:rsidRPr="00D85C52">
        <w:rPr>
          <w:position w:val="-14"/>
        </w:rPr>
        <w:object w:dxaOrig="540" w:dyaOrig="400" w14:anchorId="5127EC85">
          <v:shape id="_x0000_i2391" type="#_x0000_t75" style="width:27.1pt;height:19.25pt" o:ole="">
            <v:imagedata r:id="rId2779" o:title=""/>
          </v:shape>
          <o:OLEObject Type="Embed" ProgID="Equation.DSMT4" ShapeID="_x0000_i2391" DrawAspect="Content" ObjectID="_1350756987" r:id="rId2780"/>
        </w:object>
      </w:r>
      <w:r>
        <w:t xml:space="preserve">. The active fiber stress </w:t>
      </w:r>
      <w:r w:rsidR="00D85C52" w:rsidRPr="00D85C52">
        <w:rPr>
          <w:position w:val="-4"/>
        </w:rPr>
        <w:object w:dxaOrig="300" w:dyaOrig="300" w14:anchorId="03A992B2">
          <v:shape id="_x0000_i2392" type="#_x0000_t75" style="width:14.95pt;height:14.95pt" o:ole="">
            <v:imagedata r:id="rId2781" o:title=""/>
          </v:shape>
          <o:OLEObject Type="Embed" ProgID="Equation.DSMT4" ShapeID="_x0000_i2392" DrawAspect="Content" ObjectID="_1350756988" r:id="rId2782"/>
        </w:object>
      </w:r>
      <w:r>
        <w:t xml:space="preserve"> is defined as:</w:t>
      </w:r>
    </w:p>
    <w:p w14:paraId="3C7FCEAA" w14:textId="77777777" w:rsidR="008C7882" w:rsidRDefault="008C7882" w:rsidP="008C7882">
      <w:pPr>
        <w:pStyle w:val="MTDisplayEquation"/>
      </w:pPr>
      <w:r>
        <w:tab/>
      </w:r>
      <w:r w:rsidR="00D85C52" w:rsidRPr="00D85C52">
        <w:rPr>
          <w:position w:val="-30"/>
        </w:rPr>
        <w:object w:dxaOrig="2700" w:dyaOrig="720" w14:anchorId="1B6D6B1E">
          <v:shape id="_x0000_i2393" type="#_x0000_t75" style="width:135.45pt;height:36.35pt" o:ole="">
            <v:imagedata r:id="rId2783" o:title=""/>
          </v:shape>
          <o:OLEObject Type="Embed" ProgID="Equation.DSMT4" ShapeID="_x0000_i2393" DrawAspect="Content" ObjectID="_1350756989" r:id="rId27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558" w:author="Gerard" w:date="2014-08-27T22:48:00Z">
          <w:r w:rsidR="008D52AD">
            <w:rPr>
              <w:noProof/>
            </w:rPr>
            <w:instrText>85</w:instrText>
          </w:r>
        </w:ins>
        <w:del w:id="559" w:author="Gerard" w:date="2014-08-27T22:18:00Z">
          <w:r w:rsidR="00567B45" w:rsidDel="00195BE3">
            <w:rPr>
              <w:noProof/>
            </w:rPr>
            <w:delInstrText>81</w:delInstrText>
          </w:r>
        </w:del>
      </w:fldSimple>
      <w:r>
        <w:instrText>)</w:instrText>
      </w:r>
      <w:r>
        <w:fldChar w:fldCharType="end"/>
      </w:r>
    </w:p>
    <w:p w14:paraId="0E282A59" w14:textId="77777777" w:rsidR="008C7882" w:rsidRDefault="008C7882" w:rsidP="008C7882">
      <w:pPr>
        <w:rPr>
          <w:szCs w:val="22"/>
        </w:rPr>
      </w:pPr>
      <w:proofErr w:type="gramStart"/>
      <w:r>
        <w:t>where</w:t>
      </w:r>
      <w:proofErr w:type="gramEnd"/>
      <w:r>
        <w:t xml:space="preserve"> </w:t>
      </w:r>
      <w:r>
        <w:rPr>
          <w:i/>
        </w:rPr>
        <w:t>T</w:t>
      </w:r>
      <w:r>
        <w:rPr>
          <w:i/>
          <w:vertAlign w:val="subscript"/>
        </w:rPr>
        <w:t>max</w:t>
      </w:r>
      <w:r>
        <w:t xml:space="preserve"> = 135.7 KPa is the isometric tension under maximal activation at the peak intracellular calcium concentration </w:t>
      </w:r>
      <w:r w:rsidRPr="00420975">
        <w:t>of</w:t>
      </w:r>
      <w:r>
        <w:rPr>
          <w:i/>
        </w:rPr>
        <w:t xml:space="preserve"> Ca</w:t>
      </w:r>
      <w:r>
        <w:rPr>
          <w:i/>
          <w:vertAlign w:val="subscript"/>
        </w:rPr>
        <w:t>0</w:t>
      </w:r>
      <w:r>
        <w:t xml:space="preserve"> = 4.35 </w:t>
      </w:r>
      <w:r>
        <w:sym w:font="Symbol" w:char="F06D"/>
      </w:r>
      <w:r>
        <w:t>M.</w:t>
      </w:r>
      <w:r>
        <w:rPr>
          <w:szCs w:val="22"/>
        </w:rPr>
        <w:t xml:space="preserve"> The length dependent calcium sensitivity is governed by the following equation:</w:t>
      </w:r>
    </w:p>
    <w:p w14:paraId="35ED62F6" w14:textId="77777777" w:rsidR="008C7882" w:rsidRDefault="008C7882" w:rsidP="008C7882">
      <w:pPr>
        <w:pStyle w:val="MTDisplayEquation"/>
      </w:pPr>
      <w:r>
        <w:tab/>
      </w:r>
      <w:r w:rsidR="00D85C52" w:rsidRPr="00D85C52">
        <w:rPr>
          <w:position w:val="-38"/>
        </w:rPr>
        <w:object w:dxaOrig="2720" w:dyaOrig="760" w14:anchorId="4FB31711">
          <v:shape id="_x0000_i2394" type="#_x0000_t75" style="width:136.15pt;height:37.8pt" o:ole="">
            <v:imagedata r:id="rId2785" o:title=""/>
          </v:shape>
          <o:OLEObject Type="Embed" ProgID="Equation.DSMT4" ShapeID="_x0000_i2394" DrawAspect="Content" ObjectID="_1350756990" r:id="rId27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5</w:instrText>
        </w:r>
      </w:fldSimple>
      <w:r>
        <w:instrText>.</w:instrText>
      </w:r>
      <w:fldSimple w:instr=" SEQ MTEqn \c \* Arabic \* MERGEFORMAT ">
        <w:ins w:id="560" w:author="Gerard" w:date="2014-08-27T22:48:00Z">
          <w:r w:rsidR="008D52AD">
            <w:rPr>
              <w:noProof/>
            </w:rPr>
            <w:instrText>86</w:instrText>
          </w:r>
        </w:ins>
        <w:del w:id="561" w:author="Gerard" w:date="2014-08-27T22:18:00Z">
          <w:r w:rsidR="00567B45" w:rsidDel="00195BE3">
            <w:rPr>
              <w:noProof/>
            </w:rPr>
            <w:delInstrText>82</w:delInstrText>
          </w:r>
        </w:del>
      </w:fldSimple>
      <w:r>
        <w:instrText>)</w:instrText>
      </w:r>
      <w:r>
        <w:fldChar w:fldCharType="end"/>
      </w:r>
    </w:p>
    <w:p w14:paraId="6EFA4DE8" w14:textId="77777777" w:rsidR="008C7882" w:rsidRDefault="008C7882" w:rsidP="008C7882">
      <w:proofErr w:type="gramStart"/>
      <w:r>
        <w:t>where</w:t>
      </w:r>
      <w:proofErr w:type="gramEnd"/>
      <w:r>
        <w:t xml:space="preserve"> </w:t>
      </w:r>
      <w:r>
        <w:rPr>
          <w:iCs/>
        </w:rPr>
        <w:t>(</w:t>
      </w:r>
      <w:r>
        <w:rPr>
          <w:i/>
        </w:rPr>
        <w:t>Ca</w:t>
      </w:r>
      <w:r>
        <w:rPr>
          <w:i/>
          <w:vertAlign w:val="subscript"/>
        </w:rPr>
        <w:t>0</w:t>
      </w:r>
      <w:r>
        <w:rPr>
          <w:iCs/>
        </w:rPr>
        <w:t>)</w:t>
      </w:r>
      <w:r>
        <w:rPr>
          <w:i/>
          <w:vertAlign w:val="subscript"/>
        </w:rPr>
        <w:t>max</w:t>
      </w:r>
      <w:r>
        <w:t xml:space="preserve"> = 4.35 </w:t>
      </w:r>
      <w:r>
        <w:sym w:font="Symbol" w:char="F06D"/>
      </w:r>
      <w:r>
        <w:t xml:space="preserve">M is the maximum peak intracellular calcium concentration, </w:t>
      </w:r>
      <w:r>
        <w:rPr>
          <w:i/>
        </w:rPr>
        <w:t xml:space="preserve">B = 4.75 </w:t>
      </w:r>
      <w:r>
        <w:sym w:font="Symbol" w:char="F06D"/>
      </w:r>
      <w:r>
        <w:t>m</w:t>
      </w:r>
      <w:r>
        <w:rPr>
          <w:vertAlign w:val="superscript"/>
        </w:rPr>
        <w:t>-1</w:t>
      </w:r>
      <w:r>
        <w:t xml:space="preserve"> governs the shape of the peak isometric tension-sarcomere length relation, </w:t>
      </w:r>
      <w:r>
        <w:rPr>
          <w:i/>
        </w:rPr>
        <w:t>l</w:t>
      </w:r>
      <w:r>
        <w:rPr>
          <w:i/>
          <w:vertAlign w:val="subscript"/>
        </w:rPr>
        <w:t xml:space="preserve">0 </w:t>
      </w:r>
      <w:r>
        <w:rPr>
          <w:vertAlign w:val="subscript"/>
        </w:rPr>
        <w:t xml:space="preserve"> </w:t>
      </w:r>
      <w:r>
        <w:t xml:space="preserve">= 1.58  </w:t>
      </w:r>
      <w:r>
        <w:sym w:font="Symbol" w:char="F06D"/>
      </w:r>
      <w:r>
        <w:t xml:space="preserve">m is the sarcomere length at which no active tension develops, and </w:t>
      </w:r>
      <w:r>
        <w:rPr>
          <w:i/>
        </w:rPr>
        <w:t xml:space="preserve">l </w:t>
      </w:r>
      <w:r>
        <w:t>is the sarcomere length which is the product of the fiber stretch</w:t>
      </w:r>
      <w:r>
        <w:rPr>
          <w:i/>
        </w:rPr>
        <w:t xml:space="preserve"> </w:t>
      </w:r>
      <w:r>
        <w:rPr>
          <w:i/>
        </w:rPr>
        <w:sym w:font="Symbol" w:char="F06C"/>
      </w:r>
      <w:r>
        <w:rPr>
          <w:i/>
        </w:rPr>
        <w:t xml:space="preserve"> </w:t>
      </w:r>
      <w:r>
        <w:t xml:space="preserve">and the sarcomere unloaded length </w:t>
      </w:r>
      <w:r>
        <w:rPr>
          <w:i/>
        </w:rPr>
        <w:t>l</w:t>
      </w:r>
      <w:r>
        <w:rPr>
          <w:i/>
          <w:vertAlign w:val="subscript"/>
        </w:rPr>
        <w:t>r</w:t>
      </w:r>
      <w:r>
        <w:rPr>
          <w:i/>
        </w:rPr>
        <w:t xml:space="preserve"> = 2.04 </w:t>
      </w:r>
      <w:r>
        <w:sym w:font="Symbol" w:char="F06D"/>
      </w:r>
      <w:r>
        <w:t xml:space="preserve">m.  </w:t>
      </w:r>
    </w:p>
    <w:p w14:paraId="138BB59E" w14:textId="77777777" w:rsidR="008C7882" w:rsidRPr="004B2C12" w:rsidRDefault="008C7882" w:rsidP="008C7882"/>
    <w:p w14:paraId="71C33D72" w14:textId="77777777" w:rsidR="00772356" w:rsidRDefault="00772356">
      <w:pPr>
        <w:jc w:val="left"/>
      </w:pPr>
      <w:r>
        <w:br w:type="page"/>
      </w:r>
    </w:p>
    <w:p w14:paraId="6A193074" w14:textId="77777777" w:rsidR="008C7882" w:rsidRDefault="008462BD" w:rsidP="00F75A04">
      <w:pPr>
        <w:pStyle w:val="Heading2"/>
      </w:pPr>
      <w:bookmarkStart w:id="562" w:name="_Toc387680210"/>
      <w:r>
        <w:lastRenderedPageBreak/>
        <w:t xml:space="preserve">Chemical Reaction </w:t>
      </w:r>
      <w:r w:rsidR="00A315BC">
        <w:t>Production</w:t>
      </w:r>
      <w:r w:rsidR="00772356">
        <w:t xml:space="preserve"> Rate</w:t>
      </w:r>
      <w:bookmarkEnd w:id="562"/>
    </w:p>
    <w:p w14:paraId="6364BDA9" w14:textId="77777777" w:rsidR="006B0F68" w:rsidRDefault="00A315BC">
      <w:r>
        <w:t>Production</w:t>
      </w:r>
      <w:r w:rsidR="006B0F68">
        <w:t xml:space="preserve"> rate constitutive equations </w:t>
      </w:r>
      <w:r w:rsidR="006B0F68" w:rsidRPr="00B27FE9">
        <w:t xml:space="preserve">provide </w:t>
      </w:r>
      <w:r w:rsidR="006B0F68">
        <w:t xml:space="preserve">a relation for </w:t>
      </w:r>
      <w:r w:rsidR="006B0F68" w:rsidRPr="00490078">
        <w:rPr>
          <w:position w:val="-10"/>
        </w:rPr>
        <w:object w:dxaOrig="240" w:dyaOrig="380" w14:anchorId="2488D7B8">
          <v:shape id="_x0000_i2395" type="#_x0000_t75" style="width:12.1pt;height:18.55pt" o:ole="">
            <v:imagedata r:id="rId2787" o:title=""/>
          </v:shape>
          <o:OLEObject Type="Embed" ProgID="Equation.DSMT4" ShapeID="_x0000_i2395" DrawAspect="Content" ObjectID="_1350756991" r:id="rId2788"/>
        </w:object>
      </w:r>
      <w:r w:rsidR="006B0F68">
        <w:t xml:space="preserve"> as </w:t>
      </w:r>
      <w:r w:rsidR="006B0F68" w:rsidRPr="00B27FE9">
        <w:t xml:space="preserve">a function of </w:t>
      </w:r>
      <w:r w:rsidR="006B0F68">
        <w:t xml:space="preserve">solid matrix </w:t>
      </w:r>
      <w:r w:rsidR="006B0F68" w:rsidRPr="00B27FE9">
        <w:t>strain</w:t>
      </w:r>
      <w:r w:rsidR="006B0F68">
        <w:t>,</w:t>
      </w:r>
      <w:r w:rsidR="006B0F68" w:rsidRPr="00B27FE9">
        <w:t xml:space="preserve"> solute concentration</w:t>
      </w:r>
      <w:r w:rsidR="006B0F68">
        <w:t>s, and the concentrations of solid-bound molecular species</w:t>
      </w:r>
      <w:r w:rsidR="006B0F68" w:rsidRPr="00B27FE9">
        <w:t>.</w:t>
      </w:r>
    </w:p>
    <w:p w14:paraId="2ACCEF56" w14:textId="77777777" w:rsidR="006B0F68" w:rsidRPr="006B0F68" w:rsidRDefault="006B0F68"/>
    <w:p w14:paraId="13068226" w14:textId="77777777" w:rsidR="00772356" w:rsidRDefault="006B0F68" w:rsidP="00F75A04">
      <w:pPr>
        <w:pStyle w:val="Heading3"/>
      </w:pPr>
      <w:bookmarkStart w:id="563" w:name="_Toc387680211"/>
      <w:r>
        <w:t>Mass Action Forward</w:t>
      </w:r>
      <w:bookmarkEnd w:id="563"/>
    </w:p>
    <w:p w14:paraId="7BBB9F5A" w14:textId="77777777" w:rsidR="006B0F68" w:rsidRDefault="006B0F68">
      <w:r>
        <w:t>According to the law of mass action for forward reactions,</w:t>
      </w:r>
    </w:p>
    <w:p w14:paraId="67DD3EB2" w14:textId="77777777" w:rsidR="006B0F68" w:rsidRDefault="006B0F68" w:rsidP="006B0F68">
      <w:pPr>
        <w:pStyle w:val="MTDisplayEquation"/>
      </w:pPr>
      <w:r>
        <w:tab/>
      </w:r>
      <w:r w:rsidR="00315D2B" w:rsidRPr="006B0F68">
        <w:rPr>
          <w:position w:val="-28"/>
        </w:rPr>
        <w:object w:dxaOrig="2520" w:dyaOrig="639" w14:anchorId="30C880F1">
          <v:shape id="_x0000_i2396" type="#_x0000_t75" style="width:125.45pt;height:32.1pt" o:ole="">
            <v:imagedata r:id="rId2789" o:title=""/>
          </v:shape>
          <o:OLEObject Type="Embed" ProgID="Equation.DSMT4" ShapeID="_x0000_i2396" DrawAspect="Content" ObjectID="_1350756992" r:id="rId2790"/>
        </w:object>
      </w:r>
      <w:r w:rsidR="00315D2B">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ins w:id="564" w:author="Gerard" w:date="2014-08-27T22:48:00Z">
          <w:r w:rsidR="008D52AD">
            <w:rPr>
              <w:noProof/>
            </w:rPr>
            <w:instrText>87</w:instrText>
          </w:r>
        </w:ins>
        <w:del w:id="565" w:author="Gerard" w:date="2014-08-27T22:18:00Z">
          <w:r w:rsidR="00567B45" w:rsidDel="00195BE3">
            <w:rPr>
              <w:noProof/>
            </w:rPr>
            <w:delInstrText>83</w:delInstrText>
          </w:r>
        </w:del>
      </w:fldSimple>
      <w:r w:rsidR="004F1C97">
        <w:instrText>)</w:instrText>
      </w:r>
      <w:r w:rsidR="004F1C97">
        <w:fldChar w:fldCharType="end"/>
      </w:r>
    </w:p>
    <w:p w14:paraId="2DBB2E5F" w14:textId="77777777" w:rsidR="006B0F68" w:rsidRDefault="006B0F68" w:rsidP="00973DC5">
      <w:r>
        <w:t xml:space="preserve">A constitutive relation for the specific reaction rate </w:t>
      </w:r>
      <w:r w:rsidRPr="00490078">
        <w:rPr>
          <w:position w:val="-16"/>
        </w:rPr>
        <w:object w:dxaOrig="1160" w:dyaOrig="440" w14:anchorId="170761E3">
          <v:shape id="_x0000_i2397" type="#_x0000_t75" style="width:57.75pt;height:22.1pt" o:ole="">
            <v:imagedata r:id="rId2791" o:title=""/>
          </v:shape>
          <o:OLEObject Type="Embed" ProgID="Equation.DSMT4" ShapeID="_x0000_i2397" DrawAspect="Content" ObjectID="_1350756993" r:id="rId2792"/>
        </w:object>
      </w:r>
      <w:r>
        <w:t xml:space="preserve"> must also be provided.</w:t>
      </w:r>
    </w:p>
    <w:p w14:paraId="00EEC816" w14:textId="77777777" w:rsidR="006B0F68" w:rsidRDefault="006B0F68" w:rsidP="00973DC5"/>
    <w:p w14:paraId="637E91BD" w14:textId="77777777" w:rsidR="006B0F68" w:rsidRDefault="006B0F68" w:rsidP="00F75A04">
      <w:pPr>
        <w:pStyle w:val="Heading3"/>
      </w:pPr>
      <w:bookmarkStart w:id="566" w:name="_Toc387680212"/>
      <w:r>
        <w:t>Mass Action Reversible</w:t>
      </w:r>
      <w:bookmarkEnd w:id="566"/>
    </w:p>
    <w:p w14:paraId="09A9DDC6" w14:textId="77777777" w:rsidR="006B0F68" w:rsidRDefault="006B0F68">
      <w:r>
        <w:t>According to the law of mass action for reversible reactions,</w:t>
      </w:r>
    </w:p>
    <w:p w14:paraId="54ADB943" w14:textId="77777777" w:rsidR="00172AE7" w:rsidRDefault="00172AE7" w:rsidP="00172AE7">
      <w:pPr>
        <w:pStyle w:val="MTDisplayEquation"/>
      </w:pPr>
      <w:r>
        <w:tab/>
      </w:r>
      <w:r w:rsidR="0018420A" w:rsidRPr="00172AE7">
        <w:rPr>
          <w:position w:val="-104"/>
        </w:rPr>
        <w:object w:dxaOrig="4560" w:dyaOrig="2079" w14:anchorId="11430E1F">
          <v:shape id="_x0000_i2398" type="#_x0000_t75" style="width:228.1pt;height:104.1pt" o:ole="">
            <v:imagedata r:id="rId2793" o:title=""/>
          </v:shape>
          <o:OLEObject Type="Embed" ProgID="Equation.DSMT4" ShapeID="_x0000_i2398" DrawAspect="Content" ObjectID="_1350756994" r:id="rId2794"/>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ins w:id="567" w:author="Gerard" w:date="2014-08-27T22:48:00Z">
          <w:r w:rsidR="008D52AD">
            <w:rPr>
              <w:noProof/>
            </w:rPr>
            <w:instrText>88</w:instrText>
          </w:r>
        </w:ins>
        <w:del w:id="568" w:author="Gerard" w:date="2014-08-27T22:18:00Z">
          <w:r w:rsidR="00567B45" w:rsidDel="00195BE3">
            <w:rPr>
              <w:noProof/>
            </w:rPr>
            <w:delInstrText>84</w:delInstrText>
          </w:r>
        </w:del>
      </w:fldSimple>
      <w:r w:rsidR="004F1C97">
        <w:instrText>)</w:instrText>
      </w:r>
      <w:r w:rsidR="004F1C97">
        <w:fldChar w:fldCharType="end"/>
      </w:r>
    </w:p>
    <w:p w14:paraId="27A9325B" w14:textId="77777777" w:rsidR="006B0F68" w:rsidRDefault="00172AE7" w:rsidP="00973DC5">
      <w:proofErr w:type="gramStart"/>
      <w:r w:rsidRPr="00172AE7">
        <w:t>where</w:t>
      </w:r>
      <w:proofErr w:type="gramEnd"/>
      <w:r w:rsidRPr="00172AE7">
        <w:t xml:space="preserve"> </w:t>
      </w:r>
      <w:r w:rsidRPr="00172AE7">
        <w:rPr>
          <w:position w:val="-12"/>
        </w:rPr>
        <w:object w:dxaOrig="1200" w:dyaOrig="360" w14:anchorId="548167C5">
          <v:shape id="_x0000_i2399" type="#_x0000_t75" style="width:59.9pt;height:18.55pt" o:ole="">
            <v:imagedata r:id="rId2795" o:title=""/>
          </v:shape>
          <o:OLEObject Type="Embed" ProgID="Equation.DSMT4" ShapeID="_x0000_i2399" DrawAspect="Content" ObjectID="_1350756995" r:id="rId2796"/>
        </w:object>
      </w:r>
      <w:r w:rsidRPr="00172AE7">
        <w:t xml:space="preserve"> is a function that reduces to the equilibrium</w:t>
      </w:r>
      <w:r>
        <w:t xml:space="preserve"> </w:t>
      </w:r>
      <w:r w:rsidRPr="00172AE7">
        <w:t>constant of the reversible reaction at chemical equilibrium (when</w:t>
      </w:r>
      <w:r>
        <w:t xml:space="preserve"> </w:t>
      </w:r>
      <w:r w:rsidRPr="00172AE7">
        <w:rPr>
          <w:position w:val="-10"/>
        </w:rPr>
        <w:object w:dxaOrig="580" w:dyaOrig="380" w14:anchorId="0376C65D">
          <v:shape id="_x0000_i2400" type="#_x0000_t75" style="width:29.25pt;height:18.55pt" o:ole="">
            <v:imagedata r:id="rId2797" o:title=""/>
          </v:shape>
          <o:OLEObject Type="Embed" ProgID="Equation.DSMT4" ShapeID="_x0000_i2400" DrawAspect="Content" ObjectID="_1350756996" r:id="rId2798"/>
        </w:object>
      </w:r>
      <w:r w:rsidRPr="00172AE7">
        <w:t>).</w:t>
      </w:r>
      <w:r>
        <w:t xml:space="preserve">  Constitutive relations for the specific forward and reverse reaction rates, </w:t>
      </w:r>
      <w:r w:rsidRPr="005263E8">
        <w:rPr>
          <w:position w:val="-16"/>
        </w:rPr>
        <w:object w:dxaOrig="1280" w:dyaOrig="440" w14:anchorId="7EA4906F">
          <v:shape id="_x0000_i2401" type="#_x0000_t75" style="width:64.15pt;height:22.1pt" o:ole="">
            <v:imagedata r:id="rId2799" o:title=""/>
          </v:shape>
          <o:OLEObject Type="Embed" ProgID="Equation.DSMT4" ShapeID="_x0000_i2401" DrawAspect="Content" ObjectID="_1350756997" r:id="rId2800"/>
        </w:object>
      </w:r>
      <w:r>
        <w:t xml:space="preserve"> and </w:t>
      </w:r>
      <w:r w:rsidR="005927E3" w:rsidRPr="005927E3">
        <w:rPr>
          <w:position w:val="-16"/>
        </w:rPr>
        <w:object w:dxaOrig="1260" w:dyaOrig="440" w14:anchorId="0A45EA70">
          <v:shape id="_x0000_i2402" type="#_x0000_t75" style="width:63.45pt;height:22.1pt" o:ole="">
            <v:imagedata r:id="rId2801" o:title=""/>
          </v:shape>
          <o:OLEObject Type="Embed" ProgID="Equation.DSMT4" ShapeID="_x0000_i2402" DrawAspect="Content" ObjectID="_1350756998" r:id="rId2802"/>
        </w:object>
      </w:r>
      <w:r w:rsidR="005927E3">
        <w:t xml:space="preserve"> respectively,</w:t>
      </w:r>
      <w:r>
        <w:t xml:space="preserve"> must also be provided.</w:t>
      </w:r>
    </w:p>
    <w:p w14:paraId="20FD9FEE" w14:textId="77777777" w:rsidR="006B0F68" w:rsidRDefault="006B0F68" w:rsidP="00973DC5"/>
    <w:p w14:paraId="3CED4341" w14:textId="77777777" w:rsidR="005927E3" w:rsidRPr="006B0F68" w:rsidRDefault="00DC2E62" w:rsidP="00F75A04">
      <w:pPr>
        <w:pStyle w:val="Heading3"/>
      </w:pPr>
      <w:bookmarkStart w:id="569" w:name="_Toc387680213"/>
      <w:r>
        <w:t>Michaelis-Menten</w:t>
      </w:r>
      <w:bookmarkEnd w:id="569"/>
    </w:p>
    <w:p w14:paraId="7539EDA0" w14:textId="77777777" w:rsidR="00DC2E62" w:rsidRDefault="00DC2E62" w:rsidP="00F75A04">
      <w:r>
        <w:t>Michaelis-Menten is a model for enzyme kinetics as represented by the reactions</w:t>
      </w:r>
    </w:p>
    <w:p w14:paraId="4A5E0B3C" w14:textId="77777777" w:rsidR="00DC2E62" w:rsidRDefault="00DC2E62" w:rsidP="00DC2E62">
      <w:pPr>
        <w:pStyle w:val="MTDisplayEquation"/>
      </w:pPr>
      <w:r>
        <w:tab/>
      </w:r>
      <w:r w:rsidRPr="00DC2E62">
        <w:rPr>
          <w:position w:val="-8"/>
        </w:rPr>
        <w:object w:dxaOrig="2480" w:dyaOrig="340" w14:anchorId="373F84C2">
          <v:shape id="_x0000_i2403" type="#_x0000_t75" style="width:124.75pt;height:17.1pt" o:ole="">
            <v:imagedata r:id="rId2803" o:title=""/>
          </v:shape>
          <o:OLEObject Type="Embed" ProgID="Equation.DSMT4" ShapeID="_x0000_i2403" DrawAspect="Content" ObjectID="_1350756999" r:id="rId2804"/>
        </w:object>
      </w:r>
      <w:r>
        <w:tab/>
      </w:r>
      <w:r w:rsidR="004F1C97">
        <w:fldChar w:fldCharType="begin"/>
      </w:r>
      <w:r w:rsidR="004F1C97">
        <w:instrText xml:space="preserve"> MACROBUTTON MTPlaceRef \* MERGEFORMAT </w:instrText>
      </w:r>
      <w:fldSimple w:instr=" SEQ MTEqn \h \* MERGEFORMAT "/>
      <w:bookmarkStart w:id="570" w:name="ZEqnNum645113"/>
      <w:r w:rsidR="004F1C97">
        <w:instrText>(</w:instrText>
      </w:r>
      <w:fldSimple w:instr=" SEQ MTSec \c \* Arabic \* MERGEFORMAT ">
        <w:r w:rsidR="008D52AD">
          <w:rPr>
            <w:noProof/>
          </w:rPr>
          <w:instrText>5</w:instrText>
        </w:r>
      </w:fldSimple>
      <w:r w:rsidR="004F1C97">
        <w:instrText>.</w:instrText>
      </w:r>
      <w:fldSimple w:instr=" SEQ MTEqn \c \* Arabic \* MERGEFORMAT ">
        <w:ins w:id="571" w:author="Gerard" w:date="2014-08-27T22:48:00Z">
          <w:r w:rsidR="008D52AD">
            <w:rPr>
              <w:noProof/>
            </w:rPr>
            <w:instrText>89</w:instrText>
          </w:r>
        </w:ins>
        <w:del w:id="572" w:author="Gerard" w:date="2014-08-27T22:18:00Z">
          <w:r w:rsidR="00567B45" w:rsidDel="00195BE3">
            <w:rPr>
              <w:noProof/>
            </w:rPr>
            <w:delInstrText>85</w:delInstrText>
          </w:r>
        </w:del>
      </w:fldSimple>
      <w:r w:rsidR="004F1C97">
        <w:instrText>)</w:instrText>
      </w:r>
      <w:bookmarkEnd w:id="570"/>
      <w:r w:rsidR="004F1C97">
        <w:fldChar w:fldCharType="end"/>
      </w:r>
    </w:p>
    <w:p w14:paraId="14E1DD3C" w14:textId="77777777" w:rsidR="00DC2E62" w:rsidRDefault="00DC2E62" w:rsidP="00DC2E62">
      <w:pPr>
        <w:pStyle w:val="NormalWeb"/>
        <w:spacing w:before="0" w:beforeAutospacing="0" w:after="0" w:afterAutospacing="0"/>
      </w:pPr>
      <w:proofErr w:type="gramStart"/>
      <w:r>
        <w:t>where</w:t>
      </w:r>
      <w:proofErr w:type="gramEnd"/>
      <w:r>
        <w:t xml:space="preserve"> </w:t>
      </w:r>
      <w:r w:rsidRPr="00490078">
        <w:rPr>
          <w:position w:val="-4"/>
        </w:rPr>
        <w:object w:dxaOrig="279" w:dyaOrig="300" w14:anchorId="1AD4D78D">
          <v:shape id="_x0000_i2404" type="#_x0000_t75" style="width:14.25pt;height:14.95pt" o:ole="">
            <v:imagedata r:id="rId2805" o:title=""/>
          </v:shape>
          <o:OLEObject Type="Embed" ProgID="Equation.DSMT4" ShapeID="_x0000_i2404" DrawAspect="Content" ObjectID="_1350757000" r:id="rId2806"/>
        </w:object>
      </w:r>
      <w:r>
        <w:t xml:space="preserve"> is the enzyme, </w:t>
      </w:r>
      <w:r w:rsidRPr="00DC2E62">
        <w:rPr>
          <w:position w:val="-4"/>
        </w:rPr>
        <w:object w:dxaOrig="279" w:dyaOrig="300" w14:anchorId="725E043A">
          <v:shape id="_x0000_i2405" type="#_x0000_t75" style="width:14.25pt;height:14.95pt" o:ole="">
            <v:imagedata r:id="rId2807" o:title=""/>
          </v:shape>
          <o:OLEObject Type="Embed" ProgID="Equation.DSMT4" ShapeID="_x0000_i2405" DrawAspect="Content" ObjectID="_1350757001" r:id="rId2808"/>
        </w:object>
      </w:r>
      <w:r>
        <w:t xml:space="preserve"> is the substrate, </w:t>
      </w:r>
      <w:r w:rsidRPr="00DC2E62">
        <w:rPr>
          <w:position w:val="-4"/>
        </w:rPr>
        <w:object w:dxaOrig="340" w:dyaOrig="300" w14:anchorId="1BD51444">
          <v:shape id="_x0000_i2406" type="#_x0000_t75" style="width:17.1pt;height:14.95pt" o:ole="">
            <v:imagedata r:id="rId2809" o:title=""/>
          </v:shape>
          <o:OLEObject Type="Embed" ProgID="Equation.DSMT4" ShapeID="_x0000_i2406" DrawAspect="Content" ObjectID="_1350757002" r:id="rId2810"/>
        </w:object>
      </w:r>
      <w:r>
        <w:t xml:space="preserve"> is the enzyme-substrate complex, and </w:t>
      </w:r>
      <w:r w:rsidRPr="00DC2E62">
        <w:rPr>
          <w:position w:val="-4"/>
        </w:rPr>
        <w:object w:dxaOrig="320" w:dyaOrig="300" w14:anchorId="58773D75">
          <v:shape id="_x0000_i2407" type="#_x0000_t75" style="width:16.4pt;height:14.95pt" o:ole="">
            <v:imagedata r:id="rId2811" o:title=""/>
          </v:shape>
          <o:OLEObject Type="Embed" ProgID="Equation.DSMT4" ShapeID="_x0000_i2407" DrawAspect="Content" ObjectID="_1350757003" r:id="rId2812"/>
        </w:object>
      </w:r>
      <w:r w:rsidR="00973DC5">
        <w:t xml:space="preserve"> </w:t>
      </w:r>
      <w:r>
        <w:t xml:space="preserve">is the product.  The molar mass supply </w:t>
      </w:r>
      <w:r w:rsidRPr="00DC2E62">
        <w:rPr>
          <w:position w:val="-6"/>
        </w:rPr>
        <w:object w:dxaOrig="279" w:dyaOrig="320" w14:anchorId="717D99A7">
          <v:shape id="_x0000_i2408" type="#_x0000_t75" style="width:14.25pt;height:16.4pt" o:ole="">
            <v:imagedata r:id="rId2813" o:title=""/>
          </v:shape>
          <o:OLEObject Type="Embed" ProgID="Equation.DSMT4" ShapeID="_x0000_i2408" DrawAspect="Content" ObjectID="_1350757004" r:id="rId2814"/>
        </w:object>
      </w:r>
      <w:r>
        <w:t xml:space="preserve"> producing </w:t>
      </w:r>
      <w:r w:rsidRPr="00025957">
        <w:rPr>
          <w:position w:val="-4"/>
        </w:rPr>
        <w:object w:dxaOrig="320" w:dyaOrig="300" w14:anchorId="7A7C87F0">
          <v:shape id="_x0000_i2409" type="#_x0000_t75" style="width:16.4pt;height:14.95pt" o:ole="">
            <v:imagedata r:id="rId2815" o:title=""/>
          </v:shape>
          <o:OLEObject Type="Embed" ProgID="Equation.DSMT4" ShapeID="_x0000_i2409" DrawAspect="Content" ObjectID="_1350757005" r:id="rId2816"/>
        </w:object>
      </w:r>
      <w:r>
        <w:t xml:space="preserve"> is related to the concentration of the substrate </w:t>
      </w:r>
      <w:r w:rsidRPr="00025957">
        <w:rPr>
          <w:position w:val="-4"/>
        </w:rPr>
        <w:object w:dxaOrig="279" w:dyaOrig="300" w14:anchorId="1677EE29">
          <v:shape id="_x0000_i2410" type="#_x0000_t75" style="width:14.25pt;height:14.95pt" o:ole="">
            <v:imagedata r:id="rId2817" o:title=""/>
          </v:shape>
          <o:OLEObject Type="Embed" ProgID="Equation.DSMT4" ShapeID="_x0000_i2410" DrawAspect="Content" ObjectID="_1350757006" r:id="rId2818"/>
        </w:object>
      </w:r>
      <w:r>
        <w:t xml:space="preserve"> via</w:t>
      </w:r>
    </w:p>
    <w:p w14:paraId="37F0F182" w14:textId="77777777" w:rsidR="00DC2E62" w:rsidRDefault="00DC2E62" w:rsidP="00DC2E62">
      <w:pPr>
        <w:pStyle w:val="MTDisplayEquation"/>
      </w:pPr>
      <w:r>
        <w:tab/>
      </w:r>
      <w:r w:rsidR="00737925" w:rsidRPr="00DC2E62">
        <w:rPr>
          <w:position w:val="-30"/>
        </w:rPr>
        <w:object w:dxaOrig="1340" w:dyaOrig="720" w14:anchorId="11F86AFF">
          <v:shape id="_x0000_i2411" type="#_x0000_t75" style="width:67.7pt;height:36.35pt" o:ole="">
            <v:imagedata r:id="rId2819" o:title=""/>
          </v:shape>
          <o:OLEObject Type="Embed" ProgID="Equation.DSMT4" ShapeID="_x0000_i2411" DrawAspect="Content" ObjectID="_1350757007" r:id="rId2820"/>
        </w:object>
      </w:r>
      <w:r w:rsidR="00737925">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ins w:id="573" w:author="Gerard" w:date="2014-08-27T22:48:00Z">
          <w:r w:rsidR="008D52AD">
            <w:rPr>
              <w:noProof/>
            </w:rPr>
            <w:instrText>90</w:instrText>
          </w:r>
        </w:ins>
        <w:del w:id="574" w:author="Gerard" w:date="2014-08-27T22:18:00Z">
          <w:r w:rsidR="00567B45" w:rsidDel="00195BE3">
            <w:rPr>
              <w:noProof/>
            </w:rPr>
            <w:delInstrText>86</w:delInstrText>
          </w:r>
        </w:del>
      </w:fldSimple>
      <w:r w:rsidR="004F1C97">
        <w:instrText>)</w:instrText>
      </w:r>
      <w:r w:rsidR="004F1C97">
        <w:fldChar w:fldCharType="end"/>
      </w:r>
    </w:p>
    <w:p w14:paraId="316DD03C" w14:textId="77777777" w:rsidR="00DC2E62" w:rsidRDefault="00DC2E62" w:rsidP="00DC2E62">
      <w:pPr>
        <w:pStyle w:val="NormalWeb"/>
        <w:spacing w:before="0" w:beforeAutospacing="0" w:after="0" w:afterAutospacing="0"/>
      </w:pPr>
      <w:proofErr w:type="gramStart"/>
      <w:r>
        <w:t>where</w:t>
      </w:r>
      <w:proofErr w:type="gramEnd"/>
      <w:r>
        <w:t xml:space="preserve"> </w:t>
      </w:r>
      <w:r w:rsidRPr="00DC2E62">
        <w:rPr>
          <w:position w:val="-12"/>
        </w:rPr>
        <w:object w:dxaOrig="440" w:dyaOrig="360" w14:anchorId="022D72C9">
          <v:shape id="_x0000_i2412" type="#_x0000_t75" style="width:22.1pt;height:18.55pt" o:ole="">
            <v:imagedata r:id="rId2821" o:title=""/>
          </v:shape>
          <o:OLEObject Type="Embed" ProgID="Equation.DSMT4" ShapeID="_x0000_i2412" DrawAspect="Content" ObjectID="_1350757008" r:id="rId2822"/>
        </w:object>
      </w:r>
      <w:r>
        <w:t xml:space="preserve"> is the maximum rate achieved by the system, at maximum (saturating) substrate concentrations. </w:t>
      </w:r>
      <w:r w:rsidRPr="00DC2E62">
        <w:rPr>
          <w:position w:val="-12"/>
        </w:rPr>
        <w:object w:dxaOrig="360" w:dyaOrig="360" w14:anchorId="24993AB3">
          <v:shape id="_x0000_i2413" type="#_x0000_t75" style="width:18.55pt;height:18.55pt" o:ole="">
            <v:imagedata r:id="rId2823" o:title=""/>
          </v:shape>
          <o:OLEObject Type="Embed" ProgID="Equation.DSMT4" ShapeID="_x0000_i2413" DrawAspect="Content" ObjectID="_1350757009" r:id="rId2824"/>
        </w:object>
      </w:r>
      <w:r>
        <w:t xml:space="preserve"> </w:t>
      </w:r>
      <w:proofErr w:type="gramStart"/>
      <w:r>
        <w:t>is</w:t>
      </w:r>
      <w:proofErr w:type="gramEnd"/>
      <w:r>
        <w:t xml:space="preserve"> the substrate concentration at which the reaction rate is half of </w:t>
      </w:r>
      <w:r w:rsidRPr="00DC2E62">
        <w:rPr>
          <w:position w:val="-12"/>
        </w:rPr>
        <w:object w:dxaOrig="440" w:dyaOrig="360" w14:anchorId="256DA8EB">
          <v:shape id="_x0000_i2414" type="#_x0000_t75" style="width:22.1pt;height:18.55pt" o:ole="">
            <v:imagedata r:id="rId2825" o:title=""/>
          </v:shape>
          <o:OLEObject Type="Embed" ProgID="Equation.DSMT4" ShapeID="_x0000_i2414" DrawAspect="Content" ObjectID="_1350757010" r:id="rId2826"/>
        </w:object>
      </w:r>
      <w:r>
        <w:t>.</w:t>
      </w:r>
    </w:p>
    <w:p w14:paraId="5CDA56A0" w14:textId="77777777" w:rsidR="00DC2E62" w:rsidRDefault="00DC2E62" w:rsidP="00F75A04"/>
    <w:p w14:paraId="3F3A273E" w14:textId="77777777" w:rsidR="00DC2E62" w:rsidRDefault="00DC2E62" w:rsidP="00F75A04">
      <w:r>
        <w:t>This relation may be derived by applying the law of mass action to the two reactions in</w:t>
      </w:r>
      <w:r w:rsidR="004F1C97">
        <w:t xml:space="preserve"> </w:t>
      </w:r>
      <w:r w:rsidR="004F1C97">
        <w:fldChar w:fldCharType="begin"/>
      </w:r>
      <w:r w:rsidR="004F1C97">
        <w:instrText xml:space="preserve"> GOTOBUTTON ZEqnNum645113  \* MERGEFORMAT </w:instrText>
      </w:r>
      <w:fldSimple w:instr=" REF ZEqnNum645113 \* Charformat \! \* MERGEFORMAT ">
        <w:ins w:id="575" w:author="Gerard" w:date="2014-08-27T22:48:00Z">
          <w:r w:rsidR="008D52AD">
            <w:instrText>(5.89)</w:instrText>
          </w:r>
        </w:ins>
        <w:del w:id="576" w:author="Gerard" w:date="2014-08-27T22:18:00Z">
          <w:r w:rsidR="00567B45" w:rsidDel="00195BE3">
            <w:delInstrText>(5.85)</w:delInstrText>
          </w:r>
        </w:del>
      </w:fldSimple>
      <w:r w:rsidR="004F1C97">
        <w:fldChar w:fldCharType="end"/>
      </w:r>
      <w:r>
        <w:t xml:space="preserve">. </w:t>
      </w:r>
      <w:proofErr w:type="gramStart"/>
      <w:r>
        <w:t>under</w:t>
      </w:r>
      <w:proofErr w:type="gramEnd"/>
      <w:r>
        <w:t xml:space="preserve"> the simplifying assumption that the reversible reaction between the enzyme and substrate </w:t>
      </w:r>
      <w:r>
        <w:lastRenderedPageBreak/>
        <w:t>reaches steady state much faster than the subsequent forward reaction forming the product. If the first and second reactions are denoted by subscripts 1 and 2, respectively, the law of mass action for the first (reversible) and second (forwar) reaction produces</w:t>
      </w:r>
    </w:p>
    <w:p w14:paraId="35005DAD" w14:textId="77777777" w:rsidR="00DC2E62" w:rsidRDefault="00DC2E62" w:rsidP="00DC2E62">
      <w:pPr>
        <w:pStyle w:val="MTDisplayEquation"/>
      </w:pPr>
      <w:r>
        <w:tab/>
      </w:r>
      <w:r w:rsidR="00AE184E" w:rsidRPr="00DC2E62">
        <w:rPr>
          <w:position w:val="-34"/>
        </w:rPr>
        <w:object w:dxaOrig="3360" w:dyaOrig="800" w14:anchorId="7AF5F936">
          <v:shape id="_x0000_i2415" type="#_x0000_t75" style="width:167.5pt;height:39.9pt" o:ole="">
            <v:imagedata r:id="rId2827" o:title=""/>
          </v:shape>
          <o:OLEObject Type="Embed" ProgID="Equation.DSMT4" ShapeID="_x0000_i2415" DrawAspect="Content" ObjectID="_1350757011" r:id="rId2828"/>
        </w:objec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ins w:id="577" w:author="Gerard" w:date="2014-08-27T22:48:00Z">
          <w:r w:rsidR="008D52AD">
            <w:rPr>
              <w:noProof/>
            </w:rPr>
            <w:instrText>91</w:instrText>
          </w:r>
        </w:ins>
        <w:del w:id="578" w:author="Gerard" w:date="2014-08-27T22:18:00Z">
          <w:r w:rsidR="00567B45" w:rsidDel="00195BE3">
            <w:rPr>
              <w:noProof/>
            </w:rPr>
            <w:delInstrText>87</w:delInstrText>
          </w:r>
        </w:del>
      </w:fldSimple>
      <w:r w:rsidR="004F1C97">
        <w:instrText>)</w:instrText>
      </w:r>
      <w:r w:rsidR="004F1C97">
        <w:fldChar w:fldCharType="end"/>
      </w:r>
    </w:p>
    <w:p w14:paraId="6A167BC1" w14:textId="77777777" w:rsidR="00DC2E62" w:rsidRDefault="00DC2E62" w:rsidP="00F75A04">
      <w:r>
        <w:t xml:space="preserve">The total enzyme concentration remains constant at </w:t>
      </w:r>
      <w:r w:rsidRPr="00DC2E62">
        <w:rPr>
          <w:position w:val="-12"/>
        </w:rPr>
        <w:object w:dxaOrig="1180" w:dyaOrig="380" w14:anchorId="49669583">
          <v:shape id="_x0000_i2416" type="#_x0000_t75" style="width:59.9pt;height:18.55pt" o:ole="">
            <v:imagedata r:id="rId2829" o:title=""/>
          </v:shape>
          <o:OLEObject Type="Embed" ProgID="Equation.DSMT4" ShapeID="_x0000_i2416" DrawAspect="Content" ObjectID="_1350757012" r:id="rId2830"/>
        </w:object>
      </w:r>
      <w:r>
        <w:t>, so that</w:t>
      </w:r>
      <w:r w:rsidRPr="00DC2E62">
        <w:rPr>
          <w:position w:val="-16"/>
        </w:rPr>
        <w:object w:dxaOrig="2840" w:dyaOrig="440" w14:anchorId="7F829708">
          <v:shape id="_x0000_i2417" type="#_x0000_t75" style="width:142.55pt;height:22.1pt" o:ole="">
            <v:imagedata r:id="rId2831" o:title=""/>
          </v:shape>
          <o:OLEObject Type="Embed" ProgID="Equation.DSMT4" ShapeID="_x0000_i2417" DrawAspect="Content" ObjectID="_1350757013" r:id="rId2832"/>
        </w:object>
      </w:r>
      <w:r>
        <w:t>. If we now assume that the first reaction equilibrates much faster</w:t>
      </w:r>
    </w:p>
    <w:p w14:paraId="7B968702" w14:textId="77777777" w:rsidR="00DC2E62" w:rsidRDefault="00DC2E62" w:rsidP="00DC2E62">
      <w:pPr>
        <w:pStyle w:val="NormalWeb"/>
        <w:spacing w:before="0" w:beforeAutospacing="0" w:after="0" w:afterAutospacing="0"/>
      </w:pPr>
      <w:proofErr w:type="gramStart"/>
      <w:r>
        <w:t>than</w:t>
      </w:r>
      <w:proofErr w:type="gramEnd"/>
      <w:r>
        <w:t xml:space="preserve"> the second, then </w:t>
      </w:r>
      <w:r w:rsidRPr="00DC2E62">
        <w:rPr>
          <w:position w:val="-12"/>
        </w:rPr>
        <w:object w:dxaOrig="639" w:dyaOrig="400" w14:anchorId="4FE902F2">
          <v:shape id="_x0000_i2418" type="#_x0000_t75" style="width:32.1pt;height:19.25pt" o:ole="">
            <v:imagedata r:id="rId2833" o:title=""/>
          </v:shape>
          <o:OLEObject Type="Embed" ProgID="Equation.DSMT4" ShapeID="_x0000_i2418" DrawAspect="Content" ObjectID="_1350757014" r:id="rId2834"/>
        </w:object>
      </w:r>
      <w:r>
        <w:t>, in which case</w:t>
      </w:r>
    </w:p>
    <w:p w14:paraId="58C64725" w14:textId="77777777" w:rsidR="00DC2E62" w:rsidRDefault="00DC2E62" w:rsidP="00DC2E62">
      <w:pPr>
        <w:pStyle w:val="MTDisplayEquation"/>
      </w:pPr>
      <w:r>
        <w:tab/>
      </w:r>
      <w:r w:rsidRPr="00DC2E62">
        <w:rPr>
          <w:position w:val="-30"/>
        </w:rPr>
        <w:object w:dxaOrig="1340" w:dyaOrig="720" w14:anchorId="3922CD44">
          <v:shape id="_x0000_i2419" type="#_x0000_t75" style="width:67pt;height:36.35pt" o:ole="">
            <v:imagedata r:id="rId2835" o:title=""/>
          </v:shape>
          <o:OLEObject Type="Embed" ProgID="Equation.DSMT4" ShapeID="_x0000_i2419" DrawAspect="Content" ObjectID="_1350757015" r:id="rId2836"/>
        </w:object>
      </w:r>
      <w:r>
        <w:t>,</w:t>
      </w:r>
      <w:r>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ins w:id="579" w:author="Gerard" w:date="2014-08-27T22:48:00Z">
          <w:r w:rsidR="008D52AD">
            <w:rPr>
              <w:noProof/>
            </w:rPr>
            <w:instrText>92</w:instrText>
          </w:r>
        </w:ins>
        <w:del w:id="580" w:author="Gerard" w:date="2014-08-27T22:18:00Z">
          <w:r w:rsidR="00567B45" w:rsidDel="00195BE3">
            <w:rPr>
              <w:noProof/>
            </w:rPr>
            <w:delInstrText>88</w:delInstrText>
          </w:r>
        </w:del>
      </w:fldSimple>
      <w:r w:rsidR="004F1C97">
        <w:instrText>)</w:instrText>
      </w:r>
      <w:r w:rsidR="004F1C97">
        <w:fldChar w:fldCharType="end"/>
      </w:r>
    </w:p>
    <w:p w14:paraId="49A4342D" w14:textId="77777777" w:rsidR="00DC2E62" w:rsidRDefault="00DC2E62" w:rsidP="00F75A04">
      <w:proofErr w:type="gramStart"/>
      <w:r>
        <w:t>where</w:t>
      </w:r>
      <w:proofErr w:type="gramEnd"/>
      <w:r>
        <w:t xml:space="preserve"> </w:t>
      </w:r>
      <w:r w:rsidRPr="00DC2E62">
        <w:rPr>
          <w:position w:val="-12"/>
        </w:rPr>
        <w:object w:dxaOrig="1340" w:dyaOrig="360" w14:anchorId="07296AE5">
          <v:shape id="_x0000_i2420" type="#_x0000_t75" style="width:67pt;height:18.55pt" o:ole="">
            <v:imagedata r:id="rId2837" o:title=""/>
          </v:shape>
          <o:OLEObject Type="Embed" ProgID="Equation.DSMT4" ShapeID="_x0000_i2420" DrawAspect="Content" ObjectID="_1350757016" r:id="rId2838"/>
        </w:object>
      </w:r>
      <w:r>
        <w:t>. Then,</w:t>
      </w:r>
    </w:p>
    <w:p w14:paraId="3B72851B" w14:textId="77777777" w:rsidR="00DC2E62" w:rsidRDefault="00DC2E62" w:rsidP="00DC2E62">
      <w:pPr>
        <w:pStyle w:val="MTDisplayEquation"/>
      </w:pPr>
      <w:r>
        <w:tab/>
      </w:r>
      <w:r w:rsidRPr="00DC2E62">
        <w:rPr>
          <w:position w:val="-30"/>
        </w:rPr>
        <w:object w:dxaOrig="1320" w:dyaOrig="720" w14:anchorId="5AF687B7">
          <v:shape id="_x0000_i2421" type="#_x0000_t75" style="width:65.6pt;height:36.35pt" o:ole="">
            <v:imagedata r:id="rId2839" o:title=""/>
          </v:shape>
          <o:OLEObject Type="Embed" ProgID="Equation.DSMT4" ShapeID="_x0000_i2421" DrawAspect="Content" ObjectID="_1350757017" r:id="rId2840"/>
        </w:object>
      </w:r>
    </w:p>
    <w:p w14:paraId="33691FB8" w14:textId="77777777" w:rsidR="00DC2E62" w:rsidRDefault="00DC2E62" w:rsidP="00F75A04">
      <w:proofErr w:type="gramStart"/>
      <w:r>
        <w:t>where</w:t>
      </w:r>
      <w:proofErr w:type="gramEnd"/>
      <w:r>
        <w:t xml:space="preserve"> </w:t>
      </w:r>
      <w:r w:rsidRPr="00DC2E62">
        <w:rPr>
          <w:position w:val="-12"/>
        </w:rPr>
        <w:object w:dxaOrig="1180" w:dyaOrig="380" w14:anchorId="3EC15DFC">
          <v:shape id="_x0000_i2422" type="#_x0000_t75" style="width:59.9pt;height:18.55pt" o:ole="">
            <v:imagedata r:id="rId2841" o:title=""/>
          </v:shape>
          <o:OLEObject Type="Embed" ProgID="Equation.DSMT4" ShapeID="_x0000_i2422" DrawAspect="Content" ObjectID="_1350757018" r:id="rId2842"/>
        </w:object>
      </w:r>
      <w:r>
        <w:t xml:space="preserve"> represents the maximum value of </w:t>
      </w:r>
      <w:r w:rsidRPr="00DC2E62">
        <w:rPr>
          <w:position w:val="-12"/>
        </w:rPr>
        <w:object w:dxaOrig="279" w:dyaOrig="400" w14:anchorId="1B3F529B">
          <v:shape id="_x0000_i2423" type="#_x0000_t75" style="width:14.25pt;height:19.25pt" o:ole="">
            <v:imagedata r:id="rId2843" o:title=""/>
          </v:shape>
          <o:OLEObject Type="Embed" ProgID="Equation.DSMT4" ShapeID="_x0000_i2423" DrawAspect="Content" ObjectID="_1350757019" r:id="rId2844"/>
        </w:object>
      </w:r>
      <w:r>
        <w:t xml:space="preserve">, when </w:t>
      </w:r>
      <w:r w:rsidRPr="00DC2E62">
        <w:rPr>
          <w:position w:val="-12"/>
        </w:rPr>
        <w:object w:dxaOrig="880" w:dyaOrig="380" w14:anchorId="6750D7C7">
          <v:shape id="_x0000_i2424" type="#_x0000_t75" style="width:44.2pt;height:18.55pt" o:ole="">
            <v:imagedata r:id="rId2845" o:title=""/>
          </v:shape>
          <o:OLEObject Type="Embed" ProgID="Equation.DSMT4" ShapeID="_x0000_i2424" DrawAspect="Content" ObjectID="_1350757020" r:id="rId2846"/>
        </w:object>
      </w:r>
      <w:r>
        <w:t xml:space="preserve">. In practice, choosing </w:t>
      </w:r>
      <w:r w:rsidRPr="00DC2E62">
        <w:rPr>
          <w:position w:val="-12"/>
        </w:rPr>
        <w:object w:dxaOrig="980" w:dyaOrig="360" w14:anchorId="2372D479">
          <v:shape id="_x0000_i2425" type="#_x0000_t75" style="width:48.5pt;height:18.55pt" o:ole="">
            <v:imagedata r:id="rId2847" o:title=""/>
          </v:shape>
          <o:OLEObject Type="Embed" ProgID="Equation.DSMT4" ShapeID="_x0000_i2425" DrawAspect="Content" ObjectID="_1350757021" r:id="rId2848"/>
        </w:object>
      </w:r>
      <w:r>
        <w:t xml:space="preserve"> can produce the desired effect.</w:t>
      </w:r>
    </w:p>
    <w:p w14:paraId="62F2B78C" w14:textId="77777777" w:rsidR="006B0F68" w:rsidRDefault="006B0F68" w:rsidP="006B0F68"/>
    <w:p w14:paraId="147870AB" w14:textId="77777777" w:rsidR="00A315BC" w:rsidRDefault="00A315BC" w:rsidP="00F75A04">
      <w:pPr>
        <w:pStyle w:val="Heading2"/>
      </w:pPr>
      <w:bookmarkStart w:id="581" w:name="_Toc387680214"/>
      <w:r>
        <w:t>Specific Reaction Rate</w:t>
      </w:r>
      <w:bookmarkEnd w:id="581"/>
    </w:p>
    <w:p w14:paraId="6B871ECB" w14:textId="77777777" w:rsidR="00781A7B" w:rsidRDefault="00781A7B" w:rsidP="00781A7B">
      <w:r>
        <w:t xml:space="preserve">Specific reaction rate constitutive equations </w:t>
      </w:r>
      <w:r w:rsidRPr="00B27FE9">
        <w:t xml:space="preserve">provide </w:t>
      </w:r>
      <w:r>
        <w:t xml:space="preserve">a relation for </w:t>
      </w:r>
      <w:r w:rsidRPr="00490078">
        <w:rPr>
          <w:position w:val="-6"/>
        </w:rPr>
        <w:object w:dxaOrig="200" w:dyaOrig="279" w14:anchorId="074DDE02">
          <v:shape id="_x0000_i2426" type="#_x0000_t75" style="width:10pt;height:14.25pt" o:ole="">
            <v:imagedata r:id="rId2849" o:title=""/>
          </v:shape>
          <o:OLEObject Type="Embed" ProgID="Equation.DSMT4" ShapeID="_x0000_i2426" DrawAspect="Content" ObjectID="_1350757022" r:id="rId2850"/>
        </w:object>
      </w:r>
      <w:r>
        <w:t xml:space="preserve"> as </w:t>
      </w:r>
      <w:r w:rsidRPr="00B27FE9">
        <w:t xml:space="preserve">a function of </w:t>
      </w:r>
      <w:r>
        <w:t xml:space="preserve">solid matrix </w:t>
      </w:r>
      <w:r w:rsidRPr="00B27FE9">
        <w:t>strain</w:t>
      </w:r>
      <w:r>
        <w:t xml:space="preserve"> and the concentrations of solid-bound molecular species</w:t>
      </w:r>
      <w:r w:rsidRPr="00B27FE9">
        <w:t>.</w:t>
      </w:r>
    </w:p>
    <w:p w14:paraId="39B5474F" w14:textId="77777777" w:rsidR="008462BD" w:rsidRDefault="008462BD" w:rsidP="00781A7B"/>
    <w:p w14:paraId="7A7D7B63" w14:textId="77777777" w:rsidR="00781A7B" w:rsidRDefault="00781A7B" w:rsidP="00F75A04">
      <w:pPr>
        <w:pStyle w:val="Heading3"/>
      </w:pPr>
      <w:bookmarkStart w:id="582" w:name="_Toc387680215"/>
      <w:r>
        <w:t>Constant Specific Reaction Rate</w:t>
      </w:r>
      <w:bookmarkEnd w:id="582"/>
    </w:p>
    <w:p w14:paraId="3AF36F10" w14:textId="77777777" w:rsidR="00781A7B" w:rsidRDefault="00781A7B" w:rsidP="00781A7B">
      <w:r>
        <w:t xml:space="preserve">For this material model, </w:t>
      </w:r>
      <w:r w:rsidRPr="00490078">
        <w:rPr>
          <w:position w:val="-6"/>
        </w:rPr>
        <w:object w:dxaOrig="200" w:dyaOrig="279" w14:anchorId="514AA11B">
          <v:shape id="_x0000_i2427" type="#_x0000_t75" style="width:10pt;height:14.25pt" o:ole="">
            <v:imagedata r:id="rId2851" o:title=""/>
          </v:shape>
          <o:OLEObject Type="Embed" ProgID="Equation.DSMT4" ShapeID="_x0000_i2427" DrawAspect="Content" ObjectID="_1350757023" r:id="rId2852"/>
        </w:object>
      </w:r>
      <w:r>
        <w:t xml:space="preserve"> is constant.</w:t>
      </w:r>
    </w:p>
    <w:p w14:paraId="27F89A72" w14:textId="77777777" w:rsidR="00781A7B" w:rsidRDefault="00781A7B" w:rsidP="00781A7B"/>
    <w:p w14:paraId="0749D4E5" w14:textId="77777777" w:rsidR="00781A7B" w:rsidRDefault="00781A7B" w:rsidP="00F75A04">
      <w:pPr>
        <w:pStyle w:val="Heading3"/>
      </w:pPr>
      <w:bookmarkStart w:id="583" w:name="_Toc387680216"/>
      <w:r>
        <w:t>Huiskes Remodeling</w:t>
      </w:r>
      <w:bookmarkEnd w:id="583"/>
    </w:p>
    <w:p w14:paraId="367901A0" w14:textId="77777777" w:rsidR="00781A7B" w:rsidRDefault="00781A7B">
      <w:r>
        <w:t>For this material, the specific reaction rate depends on the deviation of the specific strain energy from a threshold value,</w:t>
      </w:r>
    </w:p>
    <w:p w14:paraId="5B4025F3" w14:textId="77777777" w:rsidR="00781A7B" w:rsidRDefault="00781A7B" w:rsidP="00781A7B">
      <w:pPr>
        <w:pStyle w:val="MTDisplayEquation"/>
      </w:pPr>
      <w:r>
        <w:tab/>
      </w:r>
      <w:r w:rsidR="00DB2A2C" w:rsidRPr="00781A7B">
        <w:rPr>
          <w:position w:val="-38"/>
        </w:rPr>
        <w:object w:dxaOrig="3420" w:dyaOrig="820" w14:anchorId="3713735C">
          <v:shape id="_x0000_i2428" type="#_x0000_t75" style="width:171.1pt;height:40.65pt" o:ole="">
            <v:imagedata r:id="rId2853" o:title=""/>
          </v:shape>
          <o:OLEObject Type="Embed" ProgID="Equation.DSMT4" ShapeID="_x0000_i2428" DrawAspect="Content" ObjectID="_1350757024" r:id="rId2854"/>
        </w:object>
      </w:r>
      <w:r w:rsidR="00DB2A2C">
        <w:t>,</w:t>
      </w:r>
      <w:r w:rsidR="00A32FD3">
        <w:tab/>
      </w:r>
      <w:r w:rsidR="004F1C97">
        <w:fldChar w:fldCharType="begin"/>
      </w:r>
      <w:r w:rsidR="004F1C97">
        <w:instrText xml:space="preserve"> MACROBUTTON MTPlaceRef \* MERGEFORMAT </w:instrText>
      </w:r>
      <w:fldSimple w:instr=" SEQ MTEqn \h \* MERGEFORMAT "/>
      <w:r w:rsidR="004F1C97">
        <w:instrText>(</w:instrText>
      </w:r>
      <w:fldSimple w:instr=" SEQ MTSec \c \* Arabic \* MERGEFORMAT ">
        <w:r w:rsidR="008D52AD">
          <w:rPr>
            <w:noProof/>
          </w:rPr>
          <w:instrText>5</w:instrText>
        </w:r>
      </w:fldSimple>
      <w:r w:rsidR="004F1C97">
        <w:instrText>.</w:instrText>
      </w:r>
      <w:fldSimple w:instr=" SEQ MTEqn \c \* Arabic \* MERGEFORMAT ">
        <w:ins w:id="584" w:author="Gerard" w:date="2014-08-27T22:48:00Z">
          <w:r w:rsidR="008D52AD">
            <w:rPr>
              <w:noProof/>
            </w:rPr>
            <w:instrText>93</w:instrText>
          </w:r>
        </w:ins>
        <w:del w:id="585" w:author="Gerard" w:date="2014-08-27T22:18:00Z">
          <w:r w:rsidR="00567B45" w:rsidDel="00195BE3">
            <w:rPr>
              <w:noProof/>
            </w:rPr>
            <w:delInstrText>89</w:delInstrText>
          </w:r>
        </w:del>
      </w:fldSimple>
      <w:r w:rsidR="004F1C97">
        <w:instrText>)</w:instrText>
      </w:r>
      <w:r w:rsidR="004F1C97">
        <w:fldChar w:fldCharType="end"/>
      </w:r>
    </w:p>
    <w:p w14:paraId="46FCB86A" w14:textId="77777777" w:rsidR="00781A7B" w:rsidRDefault="00781A7B" w:rsidP="00781A7B">
      <w:proofErr w:type="gramStart"/>
      <w:r>
        <w:t>where</w:t>
      </w:r>
      <w:proofErr w:type="gramEnd"/>
      <w:r>
        <w:t xml:space="preserve"> </w:t>
      </w:r>
      <w:r w:rsidRPr="00781A7B">
        <w:rPr>
          <w:position w:val="-4"/>
        </w:rPr>
        <w:object w:dxaOrig="240" w:dyaOrig="260" w14:anchorId="003D4F24">
          <v:shape id="_x0000_i2429" type="#_x0000_t75" style="width:12.1pt;height:12.1pt" o:ole="">
            <v:imagedata r:id="rId2855" o:title=""/>
          </v:shape>
          <o:OLEObject Type="Embed" ProgID="Equation.DSMT4" ShapeID="_x0000_i2429" DrawAspect="Content" ObjectID="_1350757025" r:id="rId2856"/>
        </w:object>
      </w:r>
      <w:r>
        <w:t xml:space="preserve"> is a constant, </w:t>
      </w:r>
      <w:r w:rsidRPr="00490078">
        <w:rPr>
          <w:position w:val="-12"/>
        </w:rPr>
        <w:object w:dxaOrig="360" w:dyaOrig="360" w14:anchorId="4B11CCD4">
          <v:shape id="_x0000_i2430" type="#_x0000_t75" style="width:18.55pt;height:18.55pt" o:ole="">
            <v:imagedata r:id="rId2857" o:title=""/>
          </v:shape>
          <o:OLEObject Type="Embed" ProgID="Equation.DSMT4" ShapeID="_x0000_i2430" DrawAspect="Content" ObjectID="_1350757026" r:id="rId2858"/>
        </w:object>
      </w:r>
      <w:r>
        <w:t xml:space="preserve"> is the strain energy density of the solid, </w:t>
      </w:r>
      <w:r w:rsidRPr="00490078">
        <w:rPr>
          <w:position w:val="-12"/>
        </w:rPr>
        <w:object w:dxaOrig="300" w:dyaOrig="380" w14:anchorId="04EBB611">
          <v:shape id="_x0000_i2431" type="#_x0000_t75" style="width:14.95pt;height:18.55pt" o:ole="">
            <v:imagedata r:id="rId2859" o:title=""/>
          </v:shape>
          <o:OLEObject Type="Embed" ProgID="Equation.DSMT4" ShapeID="_x0000_i2431" DrawAspect="Content" ObjectID="_1350757027" r:id="rId2860"/>
        </w:object>
      </w:r>
      <w:r>
        <w:t xml:space="preserve"> is the referential mass density of the solid, </w:t>
      </w:r>
      <w:r w:rsidRPr="00490078">
        <w:rPr>
          <w:position w:val="-12"/>
        </w:rPr>
        <w:object w:dxaOrig="300" w:dyaOrig="360" w14:anchorId="61B44BE4">
          <v:shape id="_x0000_i2432" type="#_x0000_t75" style="width:14.95pt;height:18.55pt" o:ole="">
            <v:imagedata r:id="rId2861" o:title=""/>
          </v:shape>
          <o:OLEObject Type="Embed" ProgID="Equation.DSMT4" ShapeID="_x0000_i2432" DrawAspect="Content" ObjectID="_1350757028" r:id="rId2862"/>
        </w:object>
      </w:r>
      <w:r>
        <w:t xml:space="preserve"> is the threshold value for the specific strain energy.  In this relation, </w:t>
      </w:r>
      <w:r w:rsidRPr="00490078">
        <w:rPr>
          <w:position w:val="-6"/>
        </w:rPr>
        <w:object w:dxaOrig="940" w:dyaOrig="279" w14:anchorId="5CD05FFD">
          <v:shape id="_x0000_i2433" type="#_x0000_t75" style="width:47.05pt;height:14.25pt" o:ole="">
            <v:imagedata r:id="rId2863" o:title=""/>
          </v:shape>
          <o:OLEObject Type="Embed" ProgID="Equation.DSMT4" ShapeID="_x0000_i2433" DrawAspect="Content" ObjectID="_1350757029" r:id="rId2864"/>
        </w:object>
      </w:r>
      <w:r>
        <w:t xml:space="preserve"> is </w:t>
      </w:r>
      <w:r w:rsidR="00A32FD3">
        <w:t xml:space="preserve">evaluated from the solid deformation and </w:t>
      </w:r>
      <w:r w:rsidR="00A32FD3" w:rsidRPr="00490078">
        <w:rPr>
          <w:position w:val="-12"/>
        </w:rPr>
        <w:object w:dxaOrig="300" w:dyaOrig="380" w14:anchorId="40FF57E8">
          <v:shape id="_x0000_i2434" type="#_x0000_t75" style="width:14.95pt;height:18.55pt" o:ole="">
            <v:imagedata r:id="rId2865" o:title=""/>
          </v:shape>
          <o:OLEObject Type="Embed" ProgID="Equation.DSMT4" ShapeID="_x0000_i2434" DrawAspect="Content" ObjectID="_1350757030" r:id="rId2866"/>
        </w:object>
      </w:r>
      <w:r w:rsidR="00A32FD3">
        <w:t xml:space="preserve"> is evaluated from</w:t>
      </w:r>
      <w:r w:rsidR="004F1C97">
        <w:t xml:space="preserve"> </w:t>
      </w:r>
      <w:r w:rsidR="004F1C97">
        <w:fldChar w:fldCharType="begin"/>
      </w:r>
      <w:r w:rsidR="004F1C97">
        <w:instrText xml:space="preserve"> GOTOBUTTON ZEqnNum766291  \* MERGEFORMAT </w:instrText>
      </w:r>
      <w:fldSimple w:instr=" REF ZEqnNum766291 \* Charformat \! \* MERGEFORMAT ">
        <w:r w:rsidR="008D52AD">
          <w:instrText>(2.151)</w:instrText>
        </w:r>
      </w:fldSimple>
      <w:r w:rsidR="004F1C97">
        <w:fldChar w:fldCharType="end"/>
      </w:r>
      <w:r w:rsidR="00A32FD3">
        <w:t>.</w:t>
      </w:r>
    </w:p>
    <w:p w14:paraId="683B8BE1" w14:textId="77777777" w:rsidR="00781A7B" w:rsidRPr="00781A7B" w:rsidRDefault="00781A7B" w:rsidP="00781A7B"/>
    <w:p w14:paraId="4F721A9E" w14:textId="77777777" w:rsidR="008C7882" w:rsidRDefault="008C7882" w:rsidP="008C7882">
      <w:pPr>
        <w:pStyle w:val="Heading1"/>
      </w:pPr>
      <w:r>
        <w:br w:type="page"/>
      </w:r>
      <w:bookmarkStart w:id="586" w:name="_Ref300826013"/>
      <w:bookmarkStart w:id="587" w:name="_Toc387680217"/>
      <w:r>
        <w:lastRenderedPageBreak/>
        <w:t>Contact and Coupling</w:t>
      </w:r>
      <w:bookmarkEnd w:id="586"/>
      <w:bookmarkEnd w:id="587"/>
    </w:p>
    <w:p w14:paraId="6773FE1B" w14:textId="77777777" w:rsidR="008C7882" w:rsidRDefault="008C7882" w:rsidP="008C7882">
      <w:r>
        <w:t>FEBio allows the user to connect the different parts of the model in various ways. Deformable parts can be connected to rigid bodies. Deformable objects can be brought in contact with each other. Rigid bodies can be connected with rigid joints. This chapter describes the different ways to couple parts together.</w:t>
      </w:r>
      <w:r>
        <w:fldChar w:fldCharType="begin"/>
      </w:r>
      <w:r>
        <w:instrText xml:space="preserve"> MACROBUTTON MTEditEquationSection2 </w:instrText>
      </w:r>
      <w:r w:rsidRPr="00653022">
        <w:rPr>
          <w:rStyle w:val="MTEquationSection"/>
        </w:rPr>
        <w:instrText>Equation Section (Next)</w:instrText>
      </w:r>
      <w:fldSimple w:instr=" SEQ MTEqn \r \h \* MERGEFORMAT "/>
      <w:fldSimple w:instr=" SEQ MTSec \h \* MERGEFORMAT "/>
      <w:r>
        <w:fldChar w:fldCharType="end"/>
      </w:r>
    </w:p>
    <w:p w14:paraId="67E8426C" w14:textId="77777777" w:rsidR="008C7882" w:rsidRDefault="008C7882" w:rsidP="008C7882">
      <w:pPr>
        <w:pStyle w:val="Heading2"/>
      </w:pPr>
      <w:bookmarkStart w:id="588" w:name="_Toc387680218"/>
      <w:r>
        <w:t>Rigid-Deformable Coupling</w:t>
      </w:r>
      <w:bookmarkEnd w:id="588"/>
    </w:p>
    <w:p w14:paraId="544929A9" w14:textId="77777777" w:rsidR="008C7882" w:rsidRDefault="008C7882" w:rsidP="008C7882">
      <w:r>
        <w:t xml:space="preserve">In FEBio deformable </w:t>
      </w:r>
      <w:r w:rsidR="00C20024">
        <w:t xml:space="preserve">bodies </w:t>
      </w:r>
      <w:r>
        <w:t>can be coupled with rigid bodies. The coupling requires a modification of the global stiffness matrix</w:t>
      </w:r>
      <w:r w:rsidR="00C20024">
        <w:t xml:space="preserve"> and residual vector</w:t>
      </w:r>
      <w:r>
        <w:t xml:space="preserve">. Additionally, degrees of freedom need to be introduced for the rigid bodies </w:t>
      </w:r>
      <w:r>
        <w:fldChar w:fldCharType="begin"/>
      </w:r>
      <w:r w:rsidR="00A56950">
        <w:instrText xml:space="preserve"> ADDIN EN.CITE &lt;EndNote&gt;&lt;Cite&gt;&lt;Author&gt;Maker&lt;/Author&gt;&lt;Year&gt;1995&lt;/Year&gt;&lt;RecNum&gt;5&lt;/RecNum&gt;&lt;DisplayText&gt;[47]&lt;/DisplayText&gt;&lt;record&gt;&lt;rec-number&gt;5&lt;/rec-number&gt;&lt;foreign-keys&gt;&lt;key app="EN" db-id="xxf0rdw27fzf0ie5dv9xdazn9pr5svpwws09"&gt;5&lt;/key&gt;&lt;/foreign-keys&gt;&lt;ref-type name="Journal Article"&gt;17&lt;/ref-type&gt;&lt;contributors&gt;&lt;authors&gt;&lt;author&gt;Maker, B. N.&lt;/author&gt;&lt;/authors&gt;&lt;/contributors&gt;&lt;titles&gt;&lt;title&gt;Rigid bodies for metal forming analysis with NIKE3D&lt;/title&gt;&lt;secondary-title&gt;University of California, Lawrence Livermore Lab Rept&lt;/secondary-title&gt;&lt;/titles&gt;&lt;pages&gt;1-8&lt;/pages&gt;&lt;volume&gt;UCRL-JC-119862&lt;/volume&gt;&lt;dates&gt;&lt;year&gt;1995&lt;/year&gt;&lt;/dates&gt;&lt;urls&gt;&lt;/urls&gt;&lt;/record&gt;&lt;/Cite&gt;&lt;/EndNote&gt;</w:instrText>
      </w:r>
      <w:r>
        <w:fldChar w:fldCharType="separate"/>
      </w:r>
      <w:r w:rsidR="00A56950">
        <w:rPr>
          <w:noProof/>
        </w:rPr>
        <w:t>[</w:t>
      </w:r>
      <w:hyperlink w:anchor="_ENREF_47" w:tooltip="Maker, 1995 #5" w:history="1">
        <w:r w:rsidR="00A56950">
          <w:rPr>
            <w:noProof/>
          </w:rPr>
          <w:t>47</w:t>
        </w:r>
      </w:hyperlink>
      <w:r w:rsidR="00A56950">
        <w:rPr>
          <w:noProof/>
        </w:rPr>
        <w:t>]</w:t>
      </w:r>
      <w:r>
        <w:fldChar w:fldCharType="end"/>
      </w:r>
      <w:r>
        <w:t xml:space="preserve">. This section describes the coupling between rigid and deformable bodies. </w:t>
      </w:r>
    </w:p>
    <w:p w14:paraId="15D01EF9" w14:textId="77777777" w:rsidR="008C7882" w:rsidRDefault="008C7882" w:rsidP="008C7882">
      <w:pPr>
        <w:pStyle w:val="Heading3"/>
      </w:pPr>
      <w:bookmarkStart w:id="589" w:name="_Toc387680219"/>
      <w:r>
        <w:t>Kinematics</w:t>
      </w:r>
      <w:bookmarkEnd w:id="589"/>
    </w:p>
    <w:p w14:paraId="6C41037B" w14:textId="77777777" w:rsidR="008C7882" w:rsidRDefault="008C7882" w:rsidP="008C7882">
      <w:r>
        <w:t xml:space="preserve">The position vector </w:t>
      </w:r>
      <w:r w:rsidRPr="00653022">
        <w:rPr>
          <w:b/>
        </w:rPr>
        <w:t>x</w:t>
      </w:r>
      <w:r>
        <w:t xml:space="preserve"> </w:t>
      </w:r>
      <w:r w:rsidRPr="00653022">
        <w:t>of</w:t>
      </w:r>
      <w:r>
        <w:t xml:space="preserve"> a finite element node may be denoted as,</w:t>
      </w:r>
    </w:p>
    <w:p w14:paraId="152F7B66" w14:textId="77777777" w:rsidR="008C7882" w:rsidRDefault="008C7882" w:rsidP="008C7882">
      <w:pPr>
        <w:pStyle w:val="MTDisplayEquation"/>
      </w:pPr>
      <w:r>
        <w:tab/>
      </w:r>
      <w:r w:rsidR="00D85C52" w:rsidRPr="00D85C52">
        <w:rPr>
          <w:position w:val="-6"/>
        </w:rPr>
        <w:object w:dxaOrig="960" w:dyaOrig="279" w14:anchorId="1EDC47CF">
          <v:shape id="_x0000_i2435" type="#_x0000_t75" style="width:47.75pt;height:14.25pt" o:ole="">
            <v:imagedata r:id="rId2867" o:title=""/>
          </v:shape>
          <o:OLEObject Type="Embed" ProgID="Equation.DSMT4" ShapeID="_x0000_i2435" DrawAspect="Content" ObjectID="_1350757031" r:id="rId286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w:instrText>
        </w:r>
      </w:fldSimple>
      <w:r>
        <w:instrText>)</w:instrText>
      </w:r>
      <w:r>
        <w:fldChar w:fldCharType="end"/>
      </w:r>
    </w:p>
    <w:p w14:paraId="599DB951" w14:textId="77777777" w:rsidR="008C7882" w:rsidRDefault="008C7882" w:rsidP="008C7882">
      <w:proofErr w:type="gramStart"/>
      <w:r>
        <w:t>where</w:t>
      </w:r>
      <w:proofErr w:type="gramEnd"/>
      <w:r>
        <w:t xml:space="preserve"> </w:t>
      </w:r>
      <w:r>
        <w:rPr>
          <w:b/>
        </w:rPr>
        <w:t>X</w:t>
      </w:r>
      <w:r>
        <w:t xml:space="preserve"> is the initial position of the node and </w:t>
      </w:r>
      <w:r>
        <w:rPr>
          <w:b/>
        </w:rPr>
        <w:t>u</w:t>
      </w:r>
      <w:r>
        <w:t xml:space="preserve"> the displacement vector. If this node is connected to a rigid body the position can alternatively be written as,</w:t>
      </w:r>
    </w:p>
    <w:p w14:paraId="12DB3A49" w14:textId="77777777" w:rsidR="008C7882" w:rsidRDefault="008C7882" w:rsidP="008C7882">
      <w:pPr>
        <w:pStyle w:val="MTDisplayEquation"/>
      </w:pPr>
      <w:r>
        <w:tab/>
      </w:r>
      <w:r w:rsidR="00D85C52" w:rsidRPr="00D85C52">
        <w:rPr>
          <w:position w:val="-6"/>
        </w:rPr>
        <w:object w:dxaOrig="880" w:dyaOrig="240" w14:anchorId="03BB9297">
          <v:shape id="_x0000_i2436" type="#_x0000_t75" style="width:44.2pt;height:12.1pt" o:ole="">
            <v:imagedata r:id="rId2869" o:title=""/>
          </v:shape>
          <o:OLEObject Type="Embed" ProgID="Equation.DSMT4" ShapeID="_x0000_i2436" DrawAspect="Content" ObjectID="_1350757032" r:id="rId2870"/>
        </w:object>
      </w:r>
      <w:r>
        <w:t>,</w:t>
      </w:r>
      <w:r>
        <w:tab/>
      </w:r>
      <w:r>
        <w:fldChar w:fldCharType="begin"/>
      </w:r>
      <w:r>
        <w:instrText xml:space="preserve"> MACROBUTTON MTPlaceRef \* MERGEFORMAT </w:instrText>
      </w:r>
      <w:fldSimple w:instr=" SEQ MTEqn \h \* MERGEFORMAT "/>
      <w:bookmarkStart w:id="590" w:name="ZEqnNum969798"/>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w:instrText>
        </w:r>
      </w:fldSimple>
      <w:r>
        <w:instrText>)</w:instrText>
      </w:r>
      <w:bookmarkEnd w:id="590"/>
      <w:r>
        <w:fldChar w:fldCharType="end"/>
      </w:r>
    </w:p>
    <w:p w14:paraId="7F57BE89" w14:textId="77777777" w:rsidR="008C7882" w:rsidRDefault="008C7882" w:rsidP="008C7882">
      <w:proofErr w:type="gramStart"/>
      <w:r>
        <w:t>where</w:t>
      </w:r>
      <w:proofErr w:type="gramEnd"/>
      <w:r>
        <w:t xml:space="preserve"> </w:t>
      </w:r>
      <w:r>
        <w:rPr>
          <w:b/>
        </w:rPr>
        <w:t>r</w:t>
      </w:r>
      <w:r>
        <w:t xml:space="preserve"> is the current position of the center of mass of the rigid body and </w:t>
      </w:r>
      <w:r>
        <w:rPr>
          <w:b/>
        </w:rPr>
        <w:t>a</w:t>
      </w:r>
      <w:r>
        <w:t xml:space="preserve"> is the relative position of the node to the center of mass. The vector </w:t>
      </w:r>
      <w:r>
        <w:rPr>
          <w:b/>
        </w:rPr>
        <w:t>a</w:t>
      </w:r>
      <w:r>
        <w:t xml:space="preserve"> may be written in terms of its initial value </w:t>
      </w:r>
      <w:r w:rsidR="00D85C52" w:rsidRPr="00D85C52">
        <w:rPr>
          <w:position w:val="-12"/>
        </w:rPr>
        <w:object w:dxaOrig="260" w:dyaOrig="360" w14:anchorId="4DF35BC8">
          <v:shape id="_x0000_i2437" type="#_x0000_t75" style="width:12.1pt;height:18.55pt" o:ole="">
            <v:imagedata r:id="rId2871" o:title=""/>
          </v:shape>
          <o:OLEObject Type="Embed" ProgID="Equation.DSMT4" ShapeID="_x0000_i2437" DrawAspect="Content" ObjectID="_1350757033" r:id="rId2872"/>
        </w:object>
      </w:r>
      <w:r>
        <w:t xml:space="preserve"> in the undeformed state and a rotation matrix,</w:t>
      </w:r>
    </w:p>
    <w:p w14:paraId="64357A90" w14:textId="77777777" w:rsidR="008C7882" w:rsidRDefault="008C7882" w:rsidP="008C7882">
      <w:pPr>
        <w:pStyle w:val="MTDisplayEquation"/>
      </w:pPr>
      <w:r>
        <w:tab/>
      </w:r>
      <w:r w:rsidR="00D85C52" w:rsidRPr="00D85C52">
        <w:rPr>
          <w:position w:val="-12"/>
        </w:rPr>
        <w:object w:dxaOrig="820" w:dyaOrig="360" w14:anchorId="0C14F8F4">
          <v:shape id="_x0000_i2438" type="#_x0000_t75" style="width:40.65pt;height:18.55pt" o:ole="">
            <v:imagedata r:id="rId2873" o:title=""/>
          </v:shape>
          <o:OLEObject Type="Embed" ProgID="Equation.DSMT4" ShapeID="_x0000_i2438" DrawAspect="Content" ObjectID="_1350757034" r:id="rId287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w:instrText>
        </w:r>
      </w:fldSimple>
      <w:r>
        <w:instrText>)</w:instrText>
      </w:r>
      <w:r>
        <w:fldChar w:fldCharType="end"/>
      </w:r>
    </w:p>
    <w:p w14:paraId="72ABDC9F" w14:textId="77777777" w:rsidR="008C7882" w:rsidRDefault="008C7882" w:rsidP="008C7882">
      <w:r>
        <w:t xml:space="preserve">In an incremental displacement formulation equation </w:t>
      </w:r>
      <w:r>
        <w:fldChar w:fldCharType="begin"/>
      </w:r>
      <w:r>
        <w:instrText xml:space="preserve"> GOTOBUTTON ZEqnNum969798  \* MERGEFORMAT </w:instrText>
      </w:r>
      <w:fldSimple w:instr=" REF ZEqnNum969798 \! \* MERGEFORMAT ">
        <w:r w:rsidR="008D52AD">
          <w:instrText>(6.2)</w:instrText>
        </w:r>
      </w:fldSimple>
      <w:r>
        <w:fldChar w:fldCharType="end"/>
      </w:r>
      <w:r>
        <w:t xml:space="preserve"> must be linearized:</w:t>
      </w:r>
    </w:p>
    <w:p w14:paraId="463BB8B2" w14:textId="77777777" w:rsidR="008C7882" w:rsidRDefault="008C7882" w:rsidP="008C7882">
      <w:pPr>
        <w:pStyle w:val="MTDisplayEquation"/>
      </w:pPr>
      <w:r>
        <w:tab/>
      </w:r>
      <w:r w:rsidR="00D85C52" w:rsidRPr="00D85C52">
        <w:rPr>
          <w:position w:val="-12"/>
        </w:rPr>
        <w:object w:dxaOrig="1620" w:dyaOrig="360" w14:anchorId="1B9F4E55">
          <v:shape id="_x0000_i2439" type="#_x0000_t75" style="width:82pt;height:18.55pt" o:ole="">
            <v:imagedata r:id="rId2875" o:title=""/>
          </v:shape>
          <o:OLEObject Type="Embed" ProgID="Equation.DSMT4" ShapeID="_x0000_i2439" DrawAspect="Content" ObjectID="_1350757035" r:id="rId287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w:instrText>
        </w:r>
      </w:fldSimple>
      <w:r>
        <w:instrText>)</w:instrText>
      </w:r>
      <w:r>
        <w:fldChar w:fldCharType="end"/>
      </w:r>
    </w:p>
    <w:p w14:paraId="7C296518" w14:textId="77777777" w:rsidR="008C7882" w:rsidRDefault="008C7882" w:rsidP="008C7882">
      <w:proofErr w:type="gramStart"/>
      <w:r>
        <w:t>where</w:t>
      </w:r>
      <w:proofErr w:type="gramEnd"/>
      <w:r>
        <w:t xml:space="preserve"> the linearization of the rotation matrix can be expressed in a more convenient form,</w:t>
      </w:r>
    </w:p>
    <w:p w14:paraId="5B184127" w14:textId="77777777" w:rsidR="008C7882" w:rsidRDefault="008C7882" w:rsidP="008C7882">
      <w:pPr>
        <w:pStyle w:val="MTDisplayEquation"/>
      </w:pPr>
      <w:r>
        <w:tab/>
      </w:r>
      <w:r w:rsidR="00D85C52" w:rsidRPr="00D85C52">
        <w:rPr>
          <w:position w:val="-8"/>
        </w:rPr>
        <w:object w:dxaOrig="1040" w:dyaOrig="320" w14:anchorId="498CD45E">
          <v:shape id="_x0000_i2440" type="#_x0000_t75" style="width:52.75pt;height:16.4pt" o:ole="">
            <v:imagedata r:id="rId2877" o:title=""/>
          </v:shape>
          <o:OLEObject Type="Embed" ProgID="Equation.DSMT4" ShapeID="_x0000_i2440" DrawAspect="Content" ObjectID="_1350757036" r:id="rId287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w:instrText>
        </w:r>
      </w:fldSimple>
      <w:r>
        <w:instrText>)</w:instrText>
      </w:r>
      <w:r>
        <w:fldChar w:fldCharType="end"/>
      </w:r>
    </w:p>
    <w:p w14:paraId="4C8863B0" w14:textId="77777777" w:rsidR="008C7882" w:rsidRDefault="008C7882" w:rsidP="008C7882">
      <w:r>
        <w:t>Here is</w:t>
      </w:r>
      <w:r w:rsidR="00D85C52" w:rsidRPr="00D85C52">
        <w:rPr>
          <w:position w:val="-14"/>
        </w:rPr>
        <w:object w:dxaOrig="2140" w:dyaOrig="400" w14:anchorId="3ABBEA8C">
          <v:shape id="_x0000_i2441" type="#_x0000_t75" style="width:107.65pt;height:19.25pt" o:ole="">
            <v:imagedata r:id="rId2879" o:title=""/>
          </v:shape>
          <o:OLEObject Type="Embed" ProgID="Equation.DSMT4" ShapeID="_x0000_i2441" DrawAspect="Content" ObjectID="_1350757037" r:id="rId2880"/>
        </w:object>
      </w:r>
      <w:r>
        <w:t xml:space="preserve"> and the matrix </w:t>
      </w:r>
      <w:r w:rsidR="00D85C52" w:rsidRPr="00D85C52">
        <w:rPr>
          <w:position w:val="-6"/>
        </w:rPr>
        <w:object w:dxaOrig="200" w:dyaOrig="300" w14:anchorId="5621D2E0">
          <v:shape id="_x0000_i2442" type="#_x0000_t75" style="width:10pt;height:14.95pt" o:ole="">
            <v:imagedata r:id="rId2881" o:title=""/>
          </v:shape>
          <o:OLEObject Type="Embed" ProgID="Equation.DSMT4" ShapeID="_x0000_i2442" DrawAspect="Content" ObjectID="_1350757038" r:id="rId2882"/>
        </w:object>
      </w:r>
      <w:r>
        <w:t xml:space="preserve"> is</w:t>
      </w:r>
    </w:p>
    <w:p w14:paraId="27652DB5" w14:textId="77777777" w:rsidR="008C7882" w:rsidRDefault="008C7882" w:rsidP="008C7882">
      <w:pPr>
        <w:pStyle w:val="MTDisplayEquation"/>
      </w:pPr>
      <w:r>
        <w:tab/>
      </w:r>
      <w:r w:rsidR="00D85C52" w:rsidRPr="00D85C52">
        <w:rPr>
          <w:position w:val="-50"/>
        </w:rPr>
        <w:object w:dxaOrig="2120" w:dyaOrig="1120" w14:anchorId="6AA3C94B">
          <v:shape id="_x0000_i2443" type="#_x0000_t75" style="width:106.2pt;height:55.6pt" o:ole="">
            <v:imagedata r:id="rId2883" o:title=""/>
          </v:shape>
          <o:OLEObject Type="Embed" ProgID="Equation.DSMT4" ShapeID="_x0000_i2443" DrawAspect="Content" ObjectID="_1350757039" r:id="rId288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w:instrText>
        </w:r>
      </w:fldSimple>
      <w:r>
        <w:instrText>)</w:instrText>
      </w:r>
      <w:r>
        <w:fldChar w:fldCharType="end"/>
      </w:r>
    </w:p>
    <w:p w14:paraId="6F973944" w14:textId="77777777" w:rsidR="008C7882" w:rsidRDefault="008C7882" w:rsidP="008C7882">
      <w:r>
        <w:t>For a model containing both deformable and rigid nodes the nodal degrees of freedom may be grouped, and the above expressions used to obtain a condensed set of unknowns:</w:t>
      </w:r>
    </w:p>
    <w:p w14:paraId="177CCE9B" w14:textId="77777777" w:rsidR="008C7882" w:rsidRDefault="008C7882" w:rsidP="008C7882">
      <w:pPr>
        <w:pStyle w:val="MTDisplayEquation"/>
      </w:pPr>
      <w:r>
        <w:tab/>
      </w:r>
      <w:r w:rsidR="00D85C52" w:rsidRPr="00D85C52">
        <w:rPr>
          <w:position w:val="-52"/>
        </w:rPr>
        <w:object w:dxaOrig="3420" w:dyaOrig="1160" w14:anchorId="286E2DFF">
          <v:shape id="_x0000_i2444" type="#_x0000_t75" style="width:171.1pt;height:57.75pt" o:ole="">
            <v:imagedata r:id="rId2885" o:title=""/>
          </v:shape>
          <o:OLEObject Type="Embed" ProgID="Equation.DSMT4" ShapeID="_x0000_i2444" DrawAspect="Content" ObjectID="_1350757040" r:id="rId288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w:instrText>
        </w:r>
      </w:fldSimple>
      <w:r>
        <w:instrText>)</w:instrText>
      </w:r>
      <w:r>
        <w:fldChar w:fldCharType="end"/>
      </w:r>
    </w:p>
    <w:p w14:paraId="2A0ECF2D" w14:textId="77777777" w:rsidR="008C7882" w:rsidRDefault="008C7882" w:rsidP="008C7882">
      <w:r>
        <w:t>Substituting this into the discrete form of the principle of virtual work yields expressions for the condensed finite element stiffness matrix and residual vector for the coupled rigid-deformable system:</w:t>
      </w:r>
    </w:p>
    <w:p w14:paraId="152EB409" w14:textId="77777777" w:rsidR="008C7882" w:rsidRDefault="008C7882" w:rsidP="008C7882">
      <w:pPr>
        <w:pStyle w:val="MTDisplayEquation"/>
      </w:pPr>
      <w:r>
        <w:tab/>
      </w:r>
      <w:r w:rsidR="002B2179" w:rsidRPr="00D85C52">
        <w:rPr>
          <w:position w:val="-10"/>
        </w:rPr>
        <w:object w:dxaOrig="3660" w:dyaOrig="360" w14:anchorId="25E74AC2">
          <v:shape id="_x0000_i2445" type="#_x0000_t75" style="width:183.2pt;height:18.55pt" o:ole="">
            <v:imagedata r:id="rId2887" o:title=""/>
          </v:shape>
          <o:OLEObject Type="Embed" ProgID="Equation.DSMT4" ShapeID="_x0000_i2445" DrawAspect="Content" ObjectID="_1350757041" r:id="rId2888"/>
        </w:object>
      </w:r>
      <w:r w:rsidR="002B2179">
        <w:t>.</w:t>
      </w:r>
      <w:r>
        <w:tab/>
      </w:r>
      <w:r>
        <w:fldChar w:fldCharType="begin"/>
      </w:r>
      <w:r>
        <w:instrText xml:space="preserve"> MACROBUTTON MTPlaceRef \* MERGEFORMAT </w:instrText>
      </w:r>
      <w:fldSimple w:instr=" SEQ MTEqn \h \* MERGEFORMAT "/>
      <w:bookmarkStart w:id="591" w:name="ZEqnNum184303"/>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w:instrText>
        </w:r>
      </w:fldSimple>
      <w:r>
        <w:instrText>)</w:instrText>
      </w:r>
      <w:bookmarkEnd w:id="591"/>
      <w:r>
        <w:fldChar w:fldCharType="end"/>
      </w:r>
    </w:p>
    <w:p w14:paraId="3BBD8A12" w14:textId="77777777" w:rsidR="00F96C7B" w:rsidRDefault="00F96C7B" w:rsidP="00F75A04">
      <w:r>
        <w:lastRenderedPageBreak/>
        <w:t xml:space="preserve">Equation </w:t>
      </w:r>
      <w:r>
        <w:fldChar w:fldCharType="begin"/>
      </w:r>
      <w:r>
        <w:instrText xml:space="preserve"> GOTOBUTTON ZEqnNum184303  \* MERGEFORMAT </w:instrText>
      </w:r>
      <w:fldSimple w:instr=" REF ZEqnNum184303 \* Charformat \! \* MERGEFORMAT ">
        <w:r w:rsidR="008D52AD">
          <w:instrText>(6.8)</w:instrText>
        </w:r>
      </w:fldSimple>
      <w:r>
        <w:fldChar w:fldCharType="end"/>
      </w:r>
      <w:r>
        <w:t xml:space="preserve"> is now solved for the incremental update vector </w:t>
      </w:r>
      <w:r w:rsidRPr="00F75A04">
        <w:rPr>
          <w:position w:val="-6"/>
        </w:rPr>
        <w:object w:dxaOrig="360" w:dyaOrig="279" w14:anchorId="352BB404">
          <v:shape id="_x0000_i2446" type="#_x0000_t75" style="width:18.55pt;height:14.25pt" o:ole="">
            <v:imagedata r:id="rId2889" o:title=""/>
          </v:shape>
          <o:OLEObject Type="Embed" ProgID="Equation.DSMT4" ShapeID="_x0000_i2446" DrawAspect="Content" ObjectID="_1350757042" r:id="rId2890"/>
        </w:object>
      </w:r>
      <w:r>
        <w:t xml:space="preserve">. The nodal positions of the deformable nodes can now be updated in the usual way. </w:t>
      </w:r>
    </w:p>
    <w:p w14:paraId="7166B558" w14:textId="77777777" w:rsidR="00F96C7B" w:rsidRDefault="00F96C7B" w:rsidP="00F75A04"/>
    <w:p w14:paraId="0C47E4E3" w14:textId="77777777" w:rsidR="00F96C7B" w:rsidRDefault="00F96C7B">
      <w:pPr>
        <w:pStyle w:val="MTDisplayEquation"/>
      </w:pPr>
      <w:r>
        <w:tab/>
      </w:r>
      <w:r w:rsidRPr="00F96C7B">
        <w:rPr>
          <w:position w:val="-12"/>
        </w:rPr>
        <w:object w:dxaOrig="1860" w:dyaOrig="380" w14:anchorId="68A5D87D">
          <v:shape id="_x0000_i2447" type="#_x0000_t75" style="width:92.65pt;height:18.55pt" o:ole="">
            <v:imagedata r:id="rId2891" o:title=""/>
          </v:shape>
          <o:OLEObject Type="Embed" ProgID="Equation.DSMT4" ShapeID="_x0000_i2447" DrawAspect="Content" ObjectID="_1350757043" r:id="rId2892"/>
        </w:object>
      </w:r>
      <w:r>
        <w:t xml:space="preserve"> </w:t>
      </w:r>
      <w:r>
        <w:tab/>
      </w:r>
      <w:r>
        <w:fldChar w:fldCharType="begin"/>
      </w:r>
      <w:r>
        <w:instrText xml:space="preserve"> MACROBUTTON MTPlaceRef \* MERGEFORMAT (</w:instrText>
      </w:r>
      <w:fldSimple w:instr=" SEQ MTSec \c \* Arabic \* MERGEFORMAT ">
        <w:r w:rsidR="008D52AD">
          <w:rPr>
            <w:noProof/>
          </w:rPr>
          <w:instrText>6</w:instrText>
        </w:r>
      </w:fldSimple>
      <w:r>
        <w:instrText>.</w:instrText>
      </w:r>
      <w:fldSimple w:instr=" SEQ MTEqn \c \* Arabic \* MERGEFORMAT ">
        <w:r w:rsidR="008D52AD">
          <w:rPr>
            <w:noProof/>
          </w:rPr>
          <w:instrText>8</w:instrText>
        </w:r>
      </w:fldSimple>
      <w:r>
        <w:instrText>)</w:instrText>
      </w:r>
      <w:r>
        <w:fldChar w:fldCharType="end"/>
      </w:r>
    </w:p>
    <w:p w14:paraId="3D248BF1" w14:textId="77777777" w:rsidR="00F96C7B" w:rsidRDefault="00F96C7B" w:rsidP="00F75A04">
      <w:r>
        <w:t xml:space="preserve">Here, </w:t>
      </w:r>
      <w:r>
        <w:rPr>
          <w:i/>
        </w:rPr>
        <w:t xml:space="preserve">k </w:t>
      </w:r>
      <w:r>
        <w:t>is the iteration index of the Newon-Raphson iterations. The center of mass of the rigid body can now also be updated in a similar way.</w:t>
      </w:r>
    </w:p>
    <w:p w14:paraId="3E196E39" w14:textId="77777777" w:rsidR="00F96C7B" w:rsidRDefault="00F96C7B">
      <w:pPr>
        <w:pStyle w:val="MTDisplayEquation"/>
      </w:pPr>
      <w:r>
        <w:tab/>
      </w:r>
      <w:r w:rsidRPr="00F75A04">
        <w:rPr>
          <w:position w:val="-12"/>
        </w:rPr>
        <w:object w:dxaOrig="1460" w:dyaOrig="380" w14:anchorId="3D6F27D9">
          <v:shape id="_x0000_i2448" type="#_x0000_t75" style="width:73.45pt;height:18.55pt" o:ole="">
            <v:imagedata r:id="rId2893" o:title=""/>
          </v:shape>
          <o:OLEObject Type="Embed" ProgID="Equation.DSMT4" ShapeID="_x0000_i2448" DrawAspect="Content" ObjectID="_1350757044" r:id="rId2894"/>
        </w:object>
      </w:r>
      <w:r>
        <w:t xml:space="preserve"> </w:t>
      </w:r>
      <w:r>
        <w:tab/>
      </w:r>
      <w:r>
        <w:fldChar w:fldCharType="begin"/>
      </w:r>
      <w:r>
        <w:instrText xml:space="preserve"> MACROBUTTON MTPlaceRef \* MERGEFORMAT (</w:instrText>
      </w:r>
      <w:fldSimple w:instr=" SEQ MTSec \c \* Arabic \* MERGEFORMAT ">
        <w:r w:rsidR="008D52AD">
          <w:rPr>
            <w:noProof/>
          </w:rPr>
          <w:instrText>6</w:instrText>
        </w:r>
      </w:fldSimple>
      <w:r>
        <w:instrText>.</w:instrText>
      </w:r>
      <w:fldSimple w:instr=" SEQ MTEqn \c \* Arabic \* MERGEFORMAT ">
        <w:r w:rsidR="008D52AD">
          <w:rPr>
            <w:noProof/>
          </w:rPr>
          <w:instrText>8</w:instrText>
        </w:r>
      </w:fldSimple>
      <w:r>
        <w:instrText>)</w:instrText>
      </w:r>
      <w:r>
        <w:fldChar w:fldCharType="end"/>
      </w:r>
    </w:p>
    <w:p w14:paraId="70A65A18" w14:textId="77777777" w:rsidR="00F96C7B" w:rsidRDefault="00F96C7B" w:rsidP="00F75A04">
      <w:r>
        <w:t xml:space="preserve">To update the rotational degrees of freedom we employ quaternion algebra. The orientation of the rigid body at time </w:t>
      </w:r>
      <w:r>
        <w:rPr>
          <w:i/>
        </w:rPr>
        <w:t>n+1</w:t>
      </w:r>
      <w:r>
        <w:t xml:space="preserve"> is represented by the (unit) quaternion </w:t>
      </w:r>
      <w:r w:rsidRPr="00F96C7B">
        <w:rPr>
          <w:position w:val="-14"/>
        </w:rPr>
        <w:object w:dxaOrig="1700" w:dyaOrig="400" w14:anchorId="6C589402">
          <v:shape id="_x0000_i2449" type="#_x0000_t75" style="width:84.85pt;height:19.95pt" o:ole="">
            <v:imagedata r:id="rId2895" o:title=""/>
          </v:shape>
          <o:OLEObject Type="Embed" ProgID="Equation.DSMT4" ShapeID="_x0000_i2449" DrawAspect="Content" ObjectID="_1350757045" r:id="rId2896"/>
        </w:object>
      </w:r>
      <w:r>
        <w:t xml:space="preserve">. The rotational update vector </w:t>
      </w:r>
      <w:r w:rsidRPr="00F75A04">
        <w:rPr>
          <w:position w:val="-6"/>
        </w:rPr>
        <w:object w:dxaOrig="340" w:dyaOrig="279" w14:anchorId="1D330B50">
          <v:shape id="_x0000_i2450" type="#_x0000_t75" style="width:17.1pt;height:14.25pt" o:ole="">
            <v:imagedata r:id="rId2897" o:title=""/>
          </v:shape>
          <o:OLEObject Type="Embed" ProgID="Equation.DSMT4" ShapeID="_x0000_i2450" DrawAspect="Content" ObjectID="_1350757046" r:id="rId2898"/>
        </w:object>
      </w:r>
      <w:r>
        <w:t xml:space="preserve"> can be written as a quaternion as follows.</w:t>
      </w:r>
    </w:p>
    <w:p w14:paraId="38DB3F4F" w14:textId="77777777" w:rsidR="00F96C7B" w:rsidRDefault="00F96C7B" w:rsidP="00F75A04">
      <w:pPr>
        <w:pStyle w:val="MTDisplayEquation"/>
      </w:pPr>
      <w:r>
        <w:tab/>
      </w:r>
      <w:r w:rsidR="00661E2B" w:rsidRPr="00F75A04">
        <w:rPr>
          <w:position w:val="-60"/>
        </w:rPr>
        <w:object w:dxaOrig="2680" w:dyaOrig="1320" w14:anchorId="4A45B5D5">
          <v:shape id="_x0000_i2451" type="#_x0000_t75" style="width:134pt;height:66.3pt" o:ole="">
            <v:imagedata r:id="rId2899" o:title=""/>
          </v:shape>
          <o:OLEObject Type="Embed" ProgID="Equation.DSMT4" ShapeID="_x0000_i2451" DrawAspect="Content" ObjectID="_1350757047" r:id="rId2900"/>
        </w:object>
      </w:r>
      <w:r>
        <w:t xml:space="preserve"> </w:t>
      </w:r>
      <w:r>
        <w:tab/>
      </w:r>
      <w:r>
        <w:fldChar w:fldCharType="begin"/>
      </w:r>
      <w:r>
        <w:instrText xml:space="preserve"> MACROBUTTON MTPlaceRef \* MERGEFORMAT (</w:instrText>
      </w:r>
      <w:fldSimple w:instr=" SEQ MTSec \c \* Arabic \* MERGEFORMAT ">
        <w:r w:rsidR="008D52AD">
          <w:rPr>
            <w:noProof/>
          </w:rPr>
          <w:instrText>6</w:instrText>
        </w:r>
      </w:fldSimple>
      <w:r>
        <w:instrText>.</w:instrText>
      </w:r>
      <w:fldSimple w:instr=" SEQ MTEqn \c \* Arabic \* MERGEFORMAT ">
        <w:r w:rsidR="008D52AD">
          <w:rPr>
            <w:noProof/>
          </w:rPr>
          <w:instrText>8</w:instrText>
        </w:r>
      </w:fldSimple>
      <w:r>
        <w:instrText>)</w:instrText>
      </w:r>
      <w:r>
        <w:fldChar w:fldCharType="end"/>
      </w:r>
    </w:p>
    <w:p w14:paraId="4E188574" w14:textId="77777777" w:rsidR="00661E2B" w:rsidRDefault="00661E2B">
      <w:r>
        <w:t xml:space="preserve">The </w:t>
      </w:r>
      <w:proofErr w:type="gramStart"/>
      <w:r>
        <w:t>updated orientation quaternion is then given by the quaternion product</w:t>
      </w:r>
      <w:proofErr w:type="gramEnd"/>
      <w:r>
        <w:t>.</w:t>
      </w:r>
    </w:p>
    <w:p w14:paraId="1DC47F1F" w14:textId="77777777" w:rsidR="00661E2B" w:rsidRDefault="00661E2B"/>
    <w:p w14:paraId="164D82C9" w14:textId="77777777" w:rsidR="00661E2B" w:rsidRDefault="00661E2B" w:rsidP="00F75A04">
      <w:pPr>
        <w:pStyle w:val="MTDisplayEquation"/>
      </w:pPr>
      <w:r>
        <w:tab/>
      </w:r>
      <w:r w:rsidRPr="00661E2B">
        <w:rPr>
          <w:position w:val="-12"/>
        </w:rPr>
        <w:object w:dxaOrig="1440" w:dyaOrig="380" w14:anchorId="6F5D87F0">
          <v:shape id="_x0000_i2452" type="#_x0000_t75" style="width:1in;height:18.55pt" o:ole="">
            <v:imagedata r:id="rId2901" o:title=""/>
          </v:shape>
          <o:OLEObject Type="Embed" ProgID="Equation.DSMT4" ShapeID="_x0000_i2452" DrawAspect="Content" ObjectID="_1350757048" r:id="rId2902"/>
        </w:object>
      </w:r>
      <w:r>
        <w:t xml:space="preserve"> </w:t>
      </w:r>
      <w:r>
        <w:tab/>
      </w:r>
      <w:r>
        <w:fldChar w:fldCharType="begin"/>
      </w:r>
      <w:r>
        <w:instrText xml:space="preserve"> MACROBUTTON MTPlaceRef \* MERGEFORMAT (</w:instrText>
      </w:r>
      <w:fldSimple w:instr=" SEQ MTSec \c \* Arabic \* MERGEFORMAT ">
        <w:r w:rsidR="008D52AD">
          <w:rPr>
            <w:noProof/>
          </w:rPr>
          <w:instrText>6</w:instrText>
        </w:r>
      </w:fldSimple>
      <w:r>
        <w:instrText>.</w:instrText>
      </w:r>
      <w:fldSimple w:instr=" SEQ MTEqn \c \* Arabic \* MERGEFORMAT ">
        <w:r w:rsidR="008D52AD">
          <w:rPr>
            <w:noProof/>
          </w:rPr>
          <w:instrText>8</w:instrText>
        </w:r>
      </w:fldSimple>
      <w:r>
        <w:instrText>)</w:instrText>
      </w:r>
      <w:r>
        <w:fldChar w:fldCharType="end"/>
      </w:r>
    </w:p>
    <w:p w14:paraId="369F072D" w14:textId="77777777" w:rsidR="00F96C7B" w:rsidRPr="00F96C7B" w:rsidRDefault="00661E2B" w:rsidP="00F75A04">
      <w:r>
        <w:br/>
        <w:t xml:space="preserve">Finally, we must ensure that the updated quaternion is a unit quaternion. To accomplish </w:t>
      </w:r>
      <w:r w:rsidR="00C20024">
        <w:t xml:space="preserve">this </w:t>
      </w:r>
      <w:r>
        <w:t xml:space="preserve">we normalize the quaternion. </w:t>
      </w:r>
    </w:p>
    <w:p w14:paraId="0DE31EFE" w14:textId="77777777" w:rsidR="00661E2B" w:rsidRDefault="00661E2B" w:rsidP="00F75A04">
      <w:pPr>
        <w:pStyle w:val="MTDisplayEquation"/>
      </w:pPr>
      <w:r>
        <w:tab/>
      </w:r>
      <w:r w:rsidRPr="00F75A04">
        <w:rPr>
          <w:position w:val="-14"/>
        </w:rPr>
        <w:object w:dxaOrig="999" w:dyaOrig="400" w14:anchorId="7235010A">
          <v:shape id="_x0000_i2453" type="#_x0000_t75" style="width:49.9pt;height:19.95pt" o:ole="">
            <v:imagedata r:id="rId2903" o:title=""/>
          </v:shape>
          <o:OLEObject Type="Embed" ProgID="Equation.DSMT4" ShapeID="_x0000_i2453" DrawAspect="Content" ObjectID="_1350757049" r:id="rId2904"/>
        </w:object>
      </w:r>
      <w:r>
        <w:t xml:space="preserve"> </w:t>
      </w:r>
      <w:r>
        <w:tab/>
      </w:r>
      <w:r>
        <w:fldChar w:fldCharType="begin"/>
      </w:r>
      <w:r>
        <w:instrText xml:space="preserve"> MACROBUTTON MTPlaceRef \* MERGEFORMAT (</w:instrText>
      </w:r>
      <w:fldSimple w:instr=" SEQ MTSec \c \* Arabic \* MERGEFORMAT ">
        <w:r w:rsidR="008D52AD">
          <w:rPr>
            <w:noProof/>
          </w:rPr>
          <w:instrText>6</w:instrText>
        </w:r>
      </w:fldSimple>
      <w:r>
        <w:instrText>.</w:instrText>
      </w:r>
      <w:fldSimple w:instr=" SEQ MTEqn \c \* Arabic \* MERGEFORMAT ">
        <w:r w:rsidR="008D52AD">
          <w:rPr>
            <w:noProof/>
          </w:rPr>
          <w:instrText>8</w:instrText>
        </w:r>
      </w:fldSimple>
      <w:r>
        <w:instrText>)</w:instrText>
      </w:r>
      <w:r>
        <w:fldChar w:fldCharType="end"/>
      </w:r>
    </w:p>
    <w:p w14:paraId="5D28C15A" w14:textId="77777777" w:rsidR="00661E2B" w:rsidRDefault="00661E2B"/>
    <w:p w14:paraId="7F8E73AE" w14:textId="77777777" w:rsidR="00661E2B" w:rsidRPr="00661E2B" w:rsidRDefault="00661E2B">
      <w:r>
        <w:t>Normalizing the quaternion guarantees that it represents a proper rotation.</w:t>
      </w:r>
    </w:p>
    <w:p w14:paraId="16F8E030" w14:textId="77777777" w:rsidR="008C7882" w:rsidRDefault="008C7882" w:rsidP="008C7882">
      <w:pPr>
        <w:pStyle w:val="Heading3"/>
      </w:pPr>
      <w:bookmarkStart w:id="592" w:name="_Toc387680220"/>
      <w:r>
        <w:t>A single rigid body</w:t>
      </w:r>
      <w:bookmarkEnd w:id="592"/>
    </w:p>
    <w:p w14:paraId="64BD3C38" w14:textId="77777777" w:rsidR="008C7882" w:rsidRDefault="008C7882" w:rsidP="008C7882">
      <w:r>
        <w:t>The global system of equations can now be written as follows (for a single rigid body coupled to a deformable body),</w:t>
      </w:r>
    </w:p>
    <w:p w14:paraId="4ABC25AE" w14:textId="77777777" w:rsidR="008C7882" w:rsidRDefault="008C7882" w:rsidP="008C7882">
      <w:pPr>
        <w:pStyle w:val="MTDisplayEquation"/>
      </w:pPr>
      <w:r>
        <w:tab/>
      </w:r>
      <w:r w:rsidR="00D85C52" w:rsidRPr="00D85C52">
        <w:rPr>
          <w:position w:val="-52"/>
        </w:rPr>
        <w:object w:dxaOrig="3379" w:dyaOrig="1160" w14:anchorId="7675CA66">
          <v:shape id="_x0000_i2454" type="#_x0000_t75" style="width:168.95pt;height:57.75pt" o:ole="">
            <v:imagedata r:id="rId2905" o:title=""/>
          </v:shape>
          <o:OLEObject Type="Embed" ProgID="Equation.DSMT4" ShapeID="_x0000_i2454" DrawAspect="Content" ObjectID="_1350757050" r:id="rId2906"/>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w:instrText>
        </w:r>
      </w:fldSimple>
      <w:r>
        <w:instrText>)</w:instrText>
      </w:r>
      <w:r>
        <w:fldChar w:fldCharType="end"/>
      </w:r>
    </w:p>
    <w:p w14:paraId="2EFE6F49" w14:textId="77777777" w:rsidR="008C7882" w:rsidRDefault="008C7882" w:rsidP="008C7882">
      <w:r>
        <w:t xml:space="preserve">Here </w:t>
      </w:r>
      <w:r w:rsidR="00D85C52" w:rsidRPr="00D85C52">
        <w:rPr>
          <w:position w:val="-4"/>
        </w:rPr>
        <w:object w:dxaOrig="320" w:dyaOrig="300" w14:anchorId="1FE2AF4E">
          <v:shape id="_x0000_i2455" type="#_x0000_t75" style="width:16.4pt;height:14.95pt" o:ole="">
            <v:imagedata r:id="rId2907" o:title=""/>
          </v:shape>
          <o:OLEObject Type="Embed" ProgID="Equation.DSMT4" ShapeID="_x0000_i2455" DrawAspect="Content" ObjectID="_1350757051" r:id="rId2908"/>
        </w:object>
      </w:r>
      <w:r>
        <w:t>is formed by adding all the residual vectors of all interface nodes that connect the deformable body to the rigid body,</w:t>
      </w:r>
    </w:p>
    <w:p w14:paraId="72000CA6" w14:textId="77777777" w:rsidR="008C7882" w:rsidRDefault="008C7882" w:rsidP="008C7882">
      <w:pPr>
        <w:pStyle w:val="MTDisplayEquation"/>
      </w:pPr>
      <w:r>
        <w:tab/>
      </w:r>
      <w:r w:rsidR="00D85C52" w:rsidRPr="00D85C52">
        <w:rPr>
          <w:position w:val="-28"/>
        </w:rPr>
        <w:object w:dxaOrig="1200" w:dyaOrig="540" w14:anchorId="566C0DBD">
          <v:shape id="_x0000_i2456" type="#_x0000_t75" style="width:59.9pt;height:27.1pt" o:ole="">
            <v:imagedata r:id="rId2909" o:title=""/>
          </v:shape>
          <o:OLEObject Type="Embed" ProgID="Equation.DSMT4" ShapeID="_x0000_i2456" DrawAspect="Content" ObjectID="_1350757052" r:id="rId2910"/>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w:instrText>
        </w:r>
      </w:fldSimple>
      <w:r>
        <w:instrText>)</w:instrText>
      </w:r>
      <w:r>
        <w:fldChar w:fldCharType="end"/>
      </w:r>
    </w:p>
    <w:p w14:paraId="06F220F0" w14:textId="77777777" w:rsidR="008C7882" w:rsidRDefault="008C7882" w:rsidP="008C7882">
      <w:proofErr w:type="gramStart"/>
      <w:r>
        <w:t>where</w:t>
      </w:r>
      <w:proofErr w:type="gramEnd"/>
      <w:r>
        <w:t xml:space="preserve"> </w:t>
      </w:r>
      <w:r>
        <w:rPr>
          <w:i/>
        </w:rPr>
        <w:t>i</w:t>
      </w:r>
      <w:r>
        <w:t xml:space="preserve"> sums over all interface nodes, and</w:t>
      </w:r>
    </w:p>
    <w:p w14:paraId="11E64892" w14:textId="77777777" w:rsidR="008C7882" w:rsidRDefault="008C7882" w:rsidP="008C7882">
      <w:pPr>
        <w:pStyle w:val="MTDisplayEquation"/>
      </w:pPr>
      <w:r>
        <w:tab/>
      </w:r>
      <w:r w:rsidR="00D85C52" w:rsidRPr="00D85C52">
        <w:rPr>
          <w:position w:val="-28"/>
        </w:rPr>
        <w:object w:dxaOrig="1460" w:dyaOrig="540" w14:anchorId="0A57F3AA">
          <v:shape id="_x0000_i2457" type="#_x0000_t75" style="width:72.7pt;height:27.1pt" o:ole="">
            <v:imagedata r:id="rId2911" o:title=""/>
          </v:shape>
          <o:OLEObject Type="Embed" ProgID="Equation.DSMT4" ShapeID="_x0000_i2457" DrawAspect="Content" ObjectID="_1350757053" r:id="rId291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w:instrText>
        </w:r>
      </w:fldSimple>
      <w:r>
        <w:instrText>)</w:instrText>
      </w:r>
      <w:r>
        <w:fldChar w:fldCharType="end"/>
      </w:r>
    </w:p>
    <w:p w14:paraId="4A7AB10D" w14:textId="77777777" w:rsidR="008C7882" w:rsidRDefault="008C7882" w:rsidP="008C7882">
      <w:r>
        <w:t xml:space="preserve">It is recognized that </w:t>
      </w:r>
      <w:r w:rsidR="00D85C52" w:rsidRPr="00D85C52">
        <w:rPr>
          <w:position w:val="-4"/>
        </w:rPr>
        <w:object w:dxaOrig="320" w:dyaOrig="300" w14:anchorId="6B2B78BA">
          <v:shape id="_x0000_i2458" type="#_x0000_t75" style="width:16.4pt;height:14.95pt" o:ole="">
            <v:imagedata r:id="rId2913" o:title=""/>
          </v:shape>
          <o:OLEObject Type="Embed" ProgID="Equation.DSMT4" ShapeID="_x0000_i2458" DrawAspect="Content" ObjectID="_1350757054" r:id="rId2914"/>
        </w:object>
      </w:r>
      <w:r>
        <w:t xml:space="preserve"> is simply the total residual force that is applied to the rigid body and </w:t>
      </w:r>
      <w:r w:rsidR="00D85C52" w:rsidRPr="00D85C52">
        <w:rPr>
          <w:position w:val="-4"/>
        </w:rPr>
        <w:object w:dxaOrig="400" w:dyaOrig="300" w14:anchorId="7DC36BB5">
          <v:shape id="_x0000_i2459" type="#_x0000_t75" style="width:19.25pt;height:14.95pt" o:ole="">
            <v:imagedata r:id="rId2915" o:title=""/>
          </v:shape>
          <o:OLEObject Type="Embed" ProgID="Equation.DSMT4" ShapeID="_x0000_i2459" DrawAspect="Content" ObjectID="_1350757055" r:id="rId2916"/>
        </w:object>
      </w:r>
      <w:r>
        <w:t>is the total residual torque.</w:t>
      </w:r>
    </w:p>
    <w:p w14:paraId="5FE71969" w14:textId="77777777" w:rsidR="008C7882" w:rsidRDefault="008C7882" w:rsidP="008C7882"/>
    <w:p w14:paraId="3FC6BB3E" w14:textId="77777777" w:rsidR="008C7882" w:rsidRDefault="008C7882" w:rsidP="008C7882">
      <w:r>
        <w:t xml:space="preserve">Constructing the stiffness matrix is accomplished in a similar manner. Assume </w:t>
      </w:r>
      <w:r>
        <w:rPr>
          <w:i/>
        </w:rPr>
        <w:t>n</w:t>
      </w:r>
      <w:r>
        <w:t xml:space="preserve"> nodes per element, </w:t>
      </w:r>
      <w:proofErr w:type="gramStart"/>
      <w:r>
        <w:t>then</w:t>
      </w:r>
      <w:proofErr w:type="gramEnd"/>
      <w:r>
        <w:t xml:space="preserve"> the normal element stiffness matrix (in absence of rigid nodes) is given by,</w:t>
      </w:r>
    </w:p>
    <w:p w14:paraId="460A1B28" w14:textId="77777777" w:rsidR="008C7882" w:rsidRDefault="008C7882" w:rsidP="008C7882">
      <w:pPr>
        <w:pStyle w:val="MTDisplayEquation"/>
      </w:pPr>
      <w:r>
        <w:lastRenderedPageBreak/>
        <w:tab/>
      </w:r>
      <w:r w:rsidR="00D85C52" w:rsidRPr="00D85C52">
        <w:rPr>
          <w:position w:val="-50"/>
        </w:rPr>
        <w:object w:dxaOrig="2140" w:dyaOrig="1120" w14:anchorId="4D07ED93">
          <v:shape id="_x0000_i2460" type="#_x0000_t75" style="width:107.65pt;height:55.6pt" o:ole="">
            <v:imagedata r:id="rId2917" o:title=""/>
          </v:shape>
          <o:OLEObject Type="Embed" ProgID="Equation.DSMT4" ShapeID="_x0000_i2460" DrawAspect="Content" ObjectID="_1350757056" r:id="rId291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w:instrText>
        </w:r>
      </w:fldSimple>
      <w:r>
        <w:instrText>)</w:instrText>
      </w:r>
      <w:r>
        <w:fldChar w:fldCharType="end"/>
      </w:r>
    </w:p>
    <w:p w14:paraId="0CC09B03" w14:textId="77777777" w:rsidR="008C7882" w:rsidRDefault="008C7882" w:rsidP="008C7882">
      <w:proofErr w:type="gramStart"/>
      <w:r>
        <w:t>where</w:t>
      </w:r>
      <w:proofErr w:type="gramEnd"/>
      <w:r>
        <w:t xml:space="preserve"> </w:t>
      </w:r>
      <w:r w:rsidR="00D85C52" w:rsidRPr="00D85C52">
        <w:rPr>
          <w:position w:val="-14"/>
        </w:rPr>
        <w:object w:dxaOrig="300" w:dyaOrig="380" w14:anchorId="4431ECC1">
          <v:shape id="_x0000_i2461" type="#_x0000_t75" style="width:14.95pt;height:18.55pt" o:ole="">
            <v:imagedata r:id="rId2919" o:title=""/>
          </v:shape>
          <o:OLEObject Type="Embed" ProgID="Equation.DSMT4" ShapeID="_x0000_i2461" DrawAspect="Content" ObjectID="_1350757057" r:id="rId2920"/>
        </w:object>
      </w:r>
      <w:r>
        <w:t xml:space="preserve">is the nodal stiffness matrix connecting node </w:t>
      </w:r>
      <w:r>
        <w:rPr>
          <w:i/>
        </w:rPr>
        <w:t xml:space="preserve">i </w:t>
      </w:r>
      <w:r>
        <w:t xml:space="preserve">to node </w:t>
      </w:r>
      <w:r>
        <w:rPr>
          <w:i/>
        </w:rPr>
        <w:t>j</w:t>
      </w:r>
      <w:r>
        <w:t xml:space="preserve">. These nodal stiffness matrices are now assembled into the global stiffness matrix. If node </w:t>
      </w:r>
      <w:r>
        <w:rPr>
          <w:i/>
        </w:rPr>
        <w:t xml:space="preserve">i </w:t>
      </w:r>
      <w:r>
        <w:t xml:space="preserve">and </w:t>
      </w:r>
      <w:r>
        <w:rPr>
          <w:i/>
        </w:rPr>
        <w:t>j</w:t>
      </w:r>
      <w:r>
        <w:t xml:space="preserve"> are neither interface nodes their nodal stiffness matrix is assembled into </w:t>
      </w:r>
      <w:r w:rsidR="00D85C52" w:rsidRPr="00D85C52">
        <w:rPr>
          <w:position w:val="-4"/>
        </w:rPr>
        <w:object w:dxaOrig="400" w:dyaOrig="300" w14:anchorId="4A548579">
          <v:shape id="_x0000_i2462" type="#_x0000_t75" style="width:19.25pt;height:14.95pt" o:ole="">
            <v:imagedata r:id="rId2921" o:title=""/>
          </v:shape>
          <o:OLEObject Type="Embed" ProgID="Equation.DSMT4" ShapeID="_x0000_i2462" DrawAspect="Content" ObjectID="_1350757058" r:id="rId2922"/>
        </w:object>
      </w:r>
      <w:r>
        <w:t>in the usual manner,</w:t>
      </w:r>
    </w:p>
    <w:p w14:paraId="54076E85" w14:textId="77777777" w:rsidR="008C7882" w:rsidRDefault="008C7882" w:rsidP="008C7882">
      <w:pPr>
        <w:pStyle w:val="MTDisplayEquation"/>
      </w:pPr>
      <w:r>
        <w:tab/>
      </w:r>
      <w:r w:rsidR="00D85C52" w:rsidRPr="00D85C52">
        <w:rPr>
          <w:position w:val="-28"/>
        </w:rPr>
        <w:object w:dxaOrig="1280" w:dyaOrig="540" w14:anchorId="2791593C">
          <v:shape id="_x0000_i2463" type="#_x0000_t75" style="width:64.15pt;height:27.1pt" o:ole="">
            <v:imagedata r:id="rId2923" o:title=""/>
          </v:shape>
          <o:OLEObject Type="Embed" ProgID="Equation.DSMT4" ShapeID="_x0000_i2463" DrawAspect="Content" ObjectID="_1350757059" r:id="rId292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13</w:instrText>
        </w:r>
      </w:fldSimple>
      <w:r>
        <w:instrText>)</w:instrText>
      </w:r>
      <w:r>
        <w:fldChar w:fldCharType="end"/>
      </w:r>
    </w:p>
    <w:p w14:paraId="3C27D981" w14:textId="77777777" w:rsidR="008C7882" w:rsidRDefault="008C7882" w:rsidP="008C7882">
      <w:proofErr w:type="gramStart"/>
      <w:r>
        <w:t>where</w:t>
      </w:r>
      <w:proofErr w:type="gramEnd"/>
      <w:r>
        <w:t xml:space="preserve"> the sum now has to interpreted as the finite element assembly operator. </w:t>
      </w:r>
    </w:p>
    <w:p w14:paraId="5FD006FF" w14:textId="77777777" w:rsidR="008C7882" w:rsidRDefault="008C7882" w:rsidP="008C7882"/>
    <w:p w14:paraId="4AA95C5F" w14:textId="77777777" w:rsidR="008C7882" w:rsidRDefault="008C7882" w:rsidP="008C7882">
      <w:r>
        <w:t xml:space="preserve">If node </w:t>
      </w:r>
      <w:r>
        <w:rPr>
          <w:i/>
        </w:rPr>
        <w:t>j</w:t>
      </w:r>
      <w:r>
        <w:t xml:space="preserve"> is an interface node, than the nodal stiffness matrix gets assembled in the </w:t>
      </w:r>
      <w:r w:rsidR="00D85C52" w:rsidRPr="00D85C52">
        <w:rPr>
          <w:position w:val="-4"/>
        </w:rPr>
        <w:object w:dxaOrig="480" w:dyaOrig="300" w14:anchorId="0E192A51">
          <v:shape id="_x0000_i2464" type="#_x0000_t75" style="width:24.25pt;height:14.95pt" o:ole="">
            <v:imagedata r:id="rId2925" o:title=""/>
          </v:shape>
          <o:OLEObject Type="Embed" ProgID="Equation.DSMT4" ShapeID="_x0000_i2464" DrawAspect="Content" ObjectID="_1350757060" r:id="rId2926"/>
        </w:object>
      </w:r>
      <w:r>
        <w:t>matrix:</w:t>
      </w:r>
    </w:p>
    <w:p w14:paraId="5E498C64" w14:textId="77777777" w:rsidR="008C7882" w:rsidRDefault="008C7882" w:rsidP="008C7882">
      <w:pPr>
        <w:pStyle w:val="MTDisplayEquation"/>
      </w:pPr>
      <w:r>
        <w:tab/>
      </w:r>
      <w:r w:rsidR="00D85C52" w:rsidRPr="00D85C52">
        <w:rPr>
          <w:position w:val="-28"/>
        </w:rPr>
        <w:object w:dxaOrig="2360" w:dyaOrig="560" w14:anchorId="76791EE5">
          <v:shape id="_x0000_i2465" type="#_x0000_t75" style="width:118.35pt;height:27.8pt" o:ole="">
            <v:imagedata r:id="rId2927" o:title=""/>
          </v:shape>
          <o:OLEObject Type="Embed" ProgID="Equation.DSMT4" ShapeID="_x0000_i2465" DrawAspect="Content" ObjectID="_1350757061" r:id="rId2928"/>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14</w:instrText>
        </w:r>
      </w:fldSimple>
      <w:r>
        <w:instrText>)</w:instrText>
      </w:r>
      <w:r>
        <w:fldChar w:fldCharType="end"/>
      </w:r>
    </w:p>
    <w:p w14:paraId="469BB70A" w14:textId="77777777" w:rsidR="008C7882" w:rsidRDefault="008C7882" w:rsidP="008C7882">
      <w:r>
        <w:t xml:space="preserve">If both nodes belong to the rigid body than the nodal element matrix gets assembled in </w:t>
      </w:r>
      <w:r w:rsidR="00D85C52" w:rsidRPr="00D85C52">
        <w:rPr>
          <w:position w:val="-4"/>
        </w:rPr>
        <w:object w:dxaOrig="380" w:dyaOrig="300" w14:anchorId="1FA31D3F">
          <v:shape id="_x0000_i2466" type="#_x0000_t75" style="width:18.55pt;height:14.95pt" o:ole="">
            <v:imagedata r:id="rId2929" o:title=""/>
          </v:shape>
          <o:OLEObject Type="Embed" ProgID="Equation.DSMT4" ShapeID="_x0000_i2466" DrawAspect="Content" ObjectID="_1350757062" r:id="rId2930"/>
        </w:object>
      </w:r>
      <w:r>
        <w:t>as follows,</w:t>
      </w:r>
    </w:p>
    <w:p w14:paraId="5EC9C4E3" w14:textId="77777777" w:rsidR="008C7882" w:rsidRDefault="008C7882" w:rsidP="008C7882">
      <w:pPr>
        <w:pStyle w:val="MTDisplayEquation"/>
      </w:pPr>
      <w:r>
        <w:tab/>
      </w:r>
      <w:r w:rsidR="00D85C52" w:rsidRPr="00D85C52">
        <w:rPr>
          <w:position w:val="-34"/>
        </w:rPr>
        <w:object w:dxaOrig="2799" w:dyaOrig="800" w14:anchorId="4FA5BCA6">
          <v:shape id="_x0000_i2467" type="#_x0000_t75" style="width:140.45pt;height:39.9pt" o:ole="">
            <v:imagedata r:id="rId2931" o:title=""/>
          </v:shape>
          <o:OLEObject Type="Embed" ProgID="Equation.DSMT4" ShapeID="_x0000_i2467" DrawAspect="Content" ObjectID="_1350757063" r:id="rId2932"/>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15</w:instrText>
        </w:r>
      </w:fldSimple>
      <w:r>
        <w:instrText>)</w:instrText>
      </w:r>
      <w:r>
        <w:fldChar w:fldCharType="end"/>
      </w:r>
    </w:p>
    <w:p w14:paraId="7D931286" w14:textId="77777777" w:rsidR="008C7882" w:rsidRDefault="008C7882" w:rsidP="008C7882"/>
    <w:p w14:paraId="0E3AABA0" w14:textId="77777777" w:rsidR="008C7882" w:rsidRDefault="008C7882" w:rsidP="008C7882">
      <w:pPr>
        <w:pStyle w:val="Heading3"/>
      </w:pPr>
      <w:bookmarkStart w:id="593" w:name="_Toc387680221"/>
      <w:r>
        <w:t>Multiple Rigid Bodies</w:t>
      </w:r>
      <w:bookmarkEnd w:id="593"/>
    </w:p>
    <w:p w14:paraId="7BD6BFDC" w14:textId="77777777" w:rsidR="008C7882" w:rsidRDefault="008C7882" w:rsidP="008C7882">
      <w:r>
        <w:t xml:space="preserve">The previous results can easily be extended if there are multiple rigid bodies. The following section presents the approach for two rigid bodies, but the results can easily be generalized to </w:t>
      </w:r>
      <w:r>
        <w:rPr>
          <w:i/>
        </w:rPr>
        <w:t>N</w:t>
      </w:r>
      <w:r>
        <w:t xml:space="preserve"> rigid bodies. </w:t>
      </w:r>
    </w:p>
    <w:p w14:paraId="788B5799" w14:textId="77777777" w:rsidR="008C7882" w:rsidRDefault="008C7882" w:rsidP="008C7882"/>
    <w:p w14:paraId="14AC9261" w14:textId="77777777" w:rsidR="008C7882" w:rsidRDefault="008C7882" w:rsidP="008C7882">
      <w:r>
        <w:t>For two rigid bodies, the global system of equations takes the following form,</w:t>
      </w:r>
    </w:p>
    <w:p w14:paraId="3B784837" w14:textId="77777777" w:rsidR="008C7882" w:rsidRDefault="008C7882" w:rsidP="008C7882">
      <w:pPr>
        <w:pStyle w:val="MTDisplayEquation"/>
      </w:pPr>
      <w:r>
        <w:tab/>
      </w:r>
      <w:r w:rsidR="00D85C52" w:rsidRPr="00D85C52">
        <w:rPr>
          <w:position w:val="-86"/>
        </w:rPr>
        <w:object w:dxaOrig="4000" w:dyaOrig="1840" w14:anchorId="24430014">
          <v:shape id="_x0000_i2468" type="#_x0000_t75" style="width:199.6pt;height:91.25pt" o:ole="">
            <v:imagedata r:id="rId2933" o:title=""/>
          </v:shape>
          <o:OLEObject Type="Embed" ProgID="Equation.DSMT4" ShapeID="_x0000_i2468" DrawAspect="Content" ObjectID="_1350757064" r:id="rId2934"/>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16</w:instrText>
        </w:r>
      </w:fldSimple>
      <w:r>
        <w:instrText>)</w:instrText>
      </w:r>
      <w:r>
        <w:fldChar w:fldCharType="end"/>
      </w:r>
    </w:p>
    <w:p w14:paraId="10772992" w14:textId="77777777" w:rsidR="008C7882" w:rsidRDefault="008C7882" w:rsidP="008C7882">
      <w:r>
        <w:t xml:space="preserve">Care must be taken to assemble the nodal stiffness matrix in the correct global sub-matrix. If node </w:t>
      </w:r>
      <w:r>
        <w:rPr>
          <w:i/>
        </w:rPr>
        <w:t>i</w:t>
      </w:r>
      <w:r>
        <w:t xml:space="preserve"> is not an interface node and node </w:t>
      </w:r>
      <w:r>
        <w:rPr>
          <w:i/>
        </w:rPr>
        <w:t>j</w:t>
      </w:r>
      <w:r>
        <w:t xml:space="preserve"> is connected to rigid body 1, then their nodal stiffness matrix goes into </w:t>
      </w:r>
      <w:r w:rsidR="00D85C52" w:rsidRPr="00D85C52">
        <w:rPr>
          <w:position w:val="-12"/>
        </w:rPr>
        <w:object w:dxaOrig="480" w:dyaOrig="380" w14:anchorId="3966B597">
          <v:shape id="_x0000_i2469" type="#_x0000_t75" style="width:24.25pt;height:18.55pt" o:ole="">
            <v:imagedata r:id="rId2935" o:title=""/>
          </v:shape>
          <o:OLEObject Type="Embed" ProgID="Equation.DSMT4" ShapeID="_x0000_i2469" DrawAspect="Content" ObjectID="_1350757065" r:id="rId2936"/>
        </w:object>
      </w:r>
      <w:r>
        <w:t xml:space="preserve">. If, however, node </w:t>
      </w:r>
      <w:r>
        <w:rPr>
          <w:i/>
        </w:rPr>
        <w:t>j</w:t>
      </w:r>
      <w:r>
        <w:t xml:space="preserve"> is attached to rigid body 2 then their nodal stiffness matrix goes into </w:t>
      </w:r>
      <w:r w:rsidR="00D85C52" w:rsidRPr="00D85C52">
        <w:rPr>
          <w:position w:val="-12"/>
        </w:rPr>
        <w:object w:dxaOrig="480" w:dyaOrig="380" w14:anchorId="34512FC8">
          <v:shape id="_x0000_i2470" type="#_x0000_t75" style="width:24.25pt;height:18.55pt" o:ole="">
            <v:imagedata r:id="rId2937" o:title=""/>
          </v:shape>
          <o:OLEObject Type="Embed" ProgID="Equation.DSMT4" ShapeID="_x0000_i2470" DrawAspect="Content" ObjectID="_1350757066" r:id="rId2938"/>
        </w:object>
      </w:r>
      <w:r>
        <w:t xml:space="preserve">. If node </w:t>
      </w:r>
      <w:r>
        <w:rPr>
          <w:i/>
        </w:rPr>
        <w:t>i</w:t>
      </w:r>
      <w:r>
        <w:t xml:space="preserve"> is connected to rigid body 1 and node </w:t>
      </w:r>
      <w:r>
        <w:rPr>
          <w:i/>
        </w:rPr>
        <w:t>j</w:t>
      </w:r>
      <w:r>
        <w:t xml:space="preserve"> is connected to rigid body 2, then their nodal stiffness matrix goes into </w:t>
      </w:r>
      <w:r w:rsidR="00D85C52" w:rsidRPr="00D85C52">
        <w:rPr>
          <w:position w:val="-12"/>
        </w:rPr>
        <w:object w:dxaOrig="400" w:dyaOrig="380" w14:anchorId="29A2E1E7">
          <v:shape id="_x0000_i2471" type="#_x0000_t75" style="width:19.25pt;height:18.55pt" o:ole="">
            <v:imagedata r:id="rId2939" o:title=""/>
          </v:shape>
          <o:OLEObject Type="Embed" ProgID="Equation.DSMT4" ShapeID="_x0000_i2471" DrawAspect="Content" ObjectID="_1350757067" r:id="rId2940"/>
        </w:object>
      </w:r>
      <w:r>
        <w:t>, and so on. Note that it is assumed here that a node may only connect to a single rigid body.</w:t>
      </w:r>
    </w:p>
    <w:p w14:paraId="4682735F" w14:textId="77777777" w:rsidR="008C7882" w:rsidRDefault="008C7882" w:rsidP="008C7882"/>
    <w:p w14:paraId="1590D93C" w14:textId="77777777" w:rsidR="008C7882" w:rsidRDefault="008C7882" w:rsidP="008C7882">
      <w:pPr>
        <w:pStyle w:val="Heading2"/>
      </w:pPr>
      <w:bookmarkStart w:id="594" w:name="_Toc387680222"/>
      <w:r>
        <w:lastRenderedPageBreak/>
        <w:t>Rigid Joints</w:t>
      </w:r>
      <w:bookmarkEnd w:id="594"/>
    </w:p>
    <w:p w14:paraId="70EA7E7A" w14:textId="77777777" w:rsidR="008C7882" w:rsidRDefault="008C7882" w:rsidP="008C7882">
      <w:r>
        <w:t>A rigid joint is a location in space where two rigid bodies connect. The joint enforces a constraint on the system. This constraint can be written as,</w:t>
      </w:r>
    </w:p>
    <w:p w14:paraId="6F030A8D" w14:textId="77777777" w:rsidR="008C7882" w:rsidRDefault="008C7882" w:rsidP="008C7882"/>
    <w:p w14:paraId="62B8A35B" w14:textId="77777777" w:rsidR="008C7882" w:rsidRDefault="008C7882" w:rsidP="008C7882">
      <w:pPr>
        <w:pStyle w:val="MTDisplayEquation"/>
      </w:pPr>
      <w:r>
        <w:tab/>
      </w:r>
      <w:r w:rsidR="00D85C52" w:rsidRPr="00D85C52">
        <w:rPr>
          <w:position w:val="-16"/>
        </w:rPr>
        <w:object w:dxaOrig="3120" w:dyaOrig="440" w14:anchorId="68C11104">
          <v:shape id="_x0000_i2472" type="#_x0000_t75" style="width:156.1pt;height:22.1pt" o:ole="">
            <v:imagedata r:id="rId2941" o:title=""/>
          </v:shape>
          <o:OLEObject Type="Embed" ProgID="Equation.DSMT4" ShapeID="_x0000_i2472" DrawAspect="Content" ObjectID="_1350757068" r:id="rId2942"/>
        </w:object>
      </w:r>
      <w:r w:rsidR="00E452AB">
        <w:t>.</w:t>
      </w:r>
      <w:r>
        <w:tab/>
      </w:r>
      <w:r>
        <w:fldChar w:fldCharType="begin"/>
      </w:r>
      <w:r>
        <w:instrText xml:space="preserve"> MACROBUTTON MTPlaceRef \* MERGEFORMAT </w:instrText>
      </w:r>
      <w:fldSimple w:instr=" SEQ MTEqn \h \* MERGEFORMAT "/>
      <w:bookmarkStart w:id="595" w:name="ZEqnNum474877"/>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17</w:instrText>
        </w:r>
      </w:fldSimple>
      <w:r>
        <w:instrText>)</w:instrText>
      </w:r>
      <w:bookmarkEnd w:id="595"/>
      <w:r>
        <w:fldChar w:fldCharType="end"/>
      </w:r>
    </w:p>
    <w:p w14:paraId="605FB5B2" w14:textId="77777777" w:rsidR="008C7882" w:rsidRDefault="008C7882" w:rsidP="008C7882"/>
    <w:p w14:paraId="52CA4D1F" w14:textId="77777777" w:rsidR="008C7882" w:rsidRDefault="008C7882" w:rsidP="008C7882">
      <w:r>
        <w:t xml:space="preserve">Here </w:t>
      </w:r>
      <w:r w:rsidR="00D85C52" w:rsidRPr="00D85C52">
        <w:rPr>
          <w:position w:val="-4"/>
        </w:rPr>
        <w:object w:dxaOrig="320" w:dyaOrig="300" w14:anchorId="51B6A5D6">
          <v:shape id="_x0000_i2473" type="#_x0000_t75" style="width:16.4pt;height:14.95pt" o:ole="">
            <v:imagedata r:id="rId2943" o:title=""/>
          </v:shape>
          <o:OLEObject Type="Embed" ProgID="Equation.DSMT4" ShapeID="_x0000_i2473" DrawAspect="Content" ObjectID="_1350757069" r:id="rId2944"/>
        </w:object>
      </w:r>
      <w:r>
        <w:t xml:space="preserve">is the location of the joint in the reference configuration and </w:t>
      </w:r>
      <w:r w:rsidR="00D85C52" w:rsidRPr="00D85C52">
        <w:rPr>
          <w:position w:val="-14"/>
        </w:rPr>
        <w:object w:dxaOrig="1200" w:dyaOrig="420" w14:anchorId="6704E559">
          <v:shape id="_x0000_i2474" type="#_x0000_t75" style="width:59.9pt;height:20.65pt" o:ole="">
            <v:imagedata r:id="rId2945" o:title=""/>
          </v:shape>
          <o:OLEObject Type="Embed" ProgID="Equation.DSMT4" ShapeID="_x0000_i2474" DrawAspect="Content" ObjectID="_1350757070" r:id="rId2946"/>
        </w:object>
      </w:r>
      <w:r>
        <w:t xml:space="preserve">is the deformation map of rigid body </w:t>
      </w:r>
      <w:r>
        <w:rPr>
          <w:i/>
        </w:rPr>
        <w:t>i</w:t>
      </w:r>
      <w:r>
        <w:t xml:space="preserve">. Equation </w:t>
      </w:r>
      <w:r>
        <w:fldChar w:fldCharType="begin"/>
      </w:r>
      <w:r>
        <w:instrText xml:space="preserve"> GOTOBUTTON ZEqnNum474877  \* MERGEFORMAT </w:instrText>
      </w:r>
      <w:fldSimple w:instr=" REF ZEqnNum474877 \! \* MERGEFORMAT ">
        <w:r w:rsidR="008D52AD">
          <w:instrText>(6.17)</w:instrText>
        </w:r>
      </w:fldSimple>
      <w:r>
        <w:fldChar w:fldCharType="end"/>
      </w:r>
      <w:r>
        <w:t xml:space="preserve"> is a constraint equation that will be added to the total balance of virtual work. </w:t>
      </w:r>
    </w:p>
    <w:p w14:paraId="35FD87D6" w14:textId="77777777" w:rsidR="008C7882" w:rsidRDefault="008C7882" w:rsidP="008C7882"/>
    <w:p w14:paraId="5A50F3F5" w14:textId="77777777" w:rsidR="008C7882" w:rsidRDefault="008C7882" w:rsidP="008C7882">
      <w:pPr>
        <w:pStyle w:val="MTDisplayEquation"/>
      </w:pPr>
      <w:r>
        <w:tab/>
      </w:r>
      <w:r w:rsidR="00D85C52" w:rsidRPr="00D85C52">
        <w:rPr>
          <w:position w:val="-56"/>
        </w:rPr>
        <w:object w:dxaOrig="5020" w:dyaOrig="960" w14:anchorId="41DF62AB">
          <v:shape id="_x0000_i2475" type="#_x0000_t75" style="width:251.65pt;height:47.75pt" o:ole="">
            <v:imagedata r:id="rId2947" o:title=""/>
          </v:shape>
          <o:OLEObject Type="Embed" ProgID="Equation.DSMT4" ShapeID="_x0000_i2475" DrawAspect="Content" ObjectID="_1350757071" r:id="rId2948"/>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18</w:instrText>
        </w:r>
      </w:fldSimple>
      <w:r>
        <w:instrText>)</w:instrText>
      </w:r>
      <w:r>
        <w:fldChar w:fldCharType="end"/>
      </w:r>
    </w:p>
    <w:p w14:paraId="6EABE853" w14:textId="77777777" w:rsidR="008C7882" w:rsidRDefault="008C7882" w:rsidP="008C7882">
      <w:r>
        <w:t xml:space="preserve">Here, the </w:t>
      </w:r>
      <w:r w:rsidR="00D85C52" w:rsidRPr="00D85C52">
        <w:rPr>
          <w:position w:val="-4"/>
        </w:rPr>
        <w:object w:dxaOrig="380" w:dyaOrig="320" w14:anchorId="31D92412">
          <v:shape id="_x0000_i2476" type="#_x0000_t75" style="width:18.55pt;height:16.4pt" o:ole="">
            <v:imagedata r:id="rId2949" o:title=""/>
          </v:shape>
          <o:OLEObject Type="Embed" ProgID="Equation.DSMT4" ShapeID="_x0000_i2476" DrawAspect="Content" ObjectID="_1350757072" r:id="rId2950"/>
        </w:object>
      </w:r>
      <w:r>
        <w:t xml:space="preserve">’s are the forces that will prevent the rigid bodies to separate at the joint position and </w:t>
      </w:r>
      <w:r w:rsidR="00D85C52" w:rsidRPr="00D85C52">
        <w:rPr>
          <w:position w:val="-10"/>
        </w:rPr>
        <w:object w:dxaOrig="1080" w:dyaOrig="380" w14:anchorId="72499A3B">
          <v:shape id="_x0000_i2477" type="#_x0000_t75" style="width:54.2pt;height:18.55pt" o:ole="">
            <v:imagedata r:id="rId2951" o:title=""/>
          </v:shape>
          <o:OLEObject Type="Embed" ProgID="Equation.DSMT4" ShapeID="_x0000_i2477" DrawAspect="Content" ObjectID="_1350757073" r:id="rId2952"/>
        </w:object>
      </w:r>
      <w:r>
        <w:t xml:space="preserve">. First we note that due to the third law of Newton </w:t>
      </w:r>
      <w:r w:rsidR="00D85C52" w:rsidRPr="00D85C52">
        <w:rPr>
          <w:position w:val="-4"/>
        </w:rPr>
        <w:object w:dxaOrig="1140" w:dyaOrig="320" w14:anchorId="0CAEC585">
          <v:shape id="_x0000_i2478" type="#_x0000_t75" style="width:57.05pt;height:16.4pt" o:ole="">
            <v:imagedata r:id="rId2953" o:title=""/>
          </v:shape>
          <o:OLEObject Type="Embed" ProgID="Equation.DSMT4" ShapeID="_x0000_i2478" DrawAspect="Content" ObjectID="_1350757074" r:id="rId2954"/>
        </w:object>
      </w:r>
      <w:r>
        <w:t>, so that we can write the constraint term as,</w:t>
      </w:r>
    </w:p>
    <w:p w14:paraId="53FCAEB0" w14:textId="77777777" w:rsidR="008C7882" w:rsidRDefault="008C7882" w:rsidP="008C7882"/>
    <w:p w14:paraId="1FC67D91" w14:textId="77777777" w:rsidR="008C7882" w:rsidRDefault="008C7882" w:rsidP="008C7882">
      <w:pPr>
        <w:pStyle w:val="MTDisplayEquation"/>
      </w:pPr>
      <w:r>
        <w:tab/>
      </w:r>
      <w:r w:rsidR="00D85C52" w:rsidRPr="00D85C52">
        <w:rPr>
          <w:position w:val="-20"/>
        </w:rPr>
        <w:object w:dxaOrig="3379" w:dyaOrig="520" w14:anchorId="27DC2B00">
          <v:shape id="_x0000_i2479" type="#_x0000_t75" style="width:168.95pt;height:25.65pt" o:ole="">
            <v:imagedata r:id="rId2955" o:title=""/>
          </v:shape>
          <o:OLEObject Type="Embed" ProgID="Equation.DSMT4" ShapeID="_x0000_i2479" DrawAspect="Content" ObjectID="_1350757075" r:id="rId2956"/>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19</w:instrText>
        </w:r>
      </w:fldSimple>
      <w:r>
        <w:instrText>)</w:instrText>
      </w:r>
      <w:r>
        <w:fldChar w:fldCharType="end"/>
      </w:r>
    </w:p>
    <w:p w14:paraId="1CCBDF2C" w14:textId="77777777" w:rsidR="008C7882" w:rsidRDefault="008C7882" w:rsidP="008C7882">
      <w:r>
        <w:t>Note that we can also write this as,</w:t>
      </w:r>
    </w:p>
    <w:p w14:paraId="543D5700" w14:textId="77777777" w:rsidR="008C7882" w:rsidRDefault="008C7882" w:rsidP="008C7882"/>
    <w:p w14:paraId="503F87CC" w14:textId="77777777" w:rsidR="008C7882" w:rsidRDefault="008C7882" w:rsidP="008C7882">
      <w:pPr>
        <w:pStyle w:val="MTDisplayEquation"/>
      </w:pPr>
      <w:r>
        <w:tab/>
      </w:r>
      <w:r w:rsidR="00D85C52" w:rsidRPr="00D85C52">
        <w:rPr>
          <w:position w:val="-14"/>
        </w:rPr>
        <w:object w:dxaOrig="2020" w:dyaOrig="420" w14:anchorId="446A74DE">
          <v:shape id="_x0000_i2480" type="#_x0000_t75" style="width:101.25pt;height:20.65pt" o:ole="">
            <v:imagedata r:id="rId2957" o:title=""/>
          </v:shape>
          <o:OLEObject Type="Embed" ProgID="Equation.DSMT4" ShapeID="_x0000_i2480" DrawAspect="Content" ObjectID="_1350757076" r:id="rId2958"/>
        </w:object>
      </w:r>
      <w:r w:rsidR="00F64B9A">
        <w:t>.</w:t>
      </w:r>
      <w:r>
        <w:tab/>
      </w:r>
      <w:r>
        <w:fldChar w:fldCharType="begin"/>
      </w:r>
      <w:r>
        <w:instrText xml:space="preserve"> MACROBUTTON MTPlaceRef \* MERGEFORMAT </w:instrText>
      </w:r>
      <w:fldSimple w:instr=" SEQ MTEqn \h \* MERGEFORMAT "/>
      <w:bookmarkStart w:id="596" w:name="ZEqnNum929900"/>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20</w:instrText>
        </w:r>
      </w:fldSimple>
      <w:r>
        <w:instrText>)</w:instrText>
      </w:r>
      <w:bookmarkEnd w:id="596"/>
      <w:r>
        <w:fldChar w:fldCharType="end"/>
      </w:r>
    </w:p>
    <w:p w14:paraId="30496D0F" w14:textId="77777777" w:rsidR="008C7882" w:rsidRDefault="008C7882" w:rsidP="008C7882"/>
    <w:p w14:paraId="0BE9AB06" w14:textId="77777777" w:rsidR="008C7882" w:rsidRDefault="008C7882" w:rsidP="008C7882">
      <w:r>
        <w:t>The constraint forces are determined by the augmented Lagrangian method and are given by,</w:t>
      </w:r>
    </w:p>
    <w:p w14:paraId="1E52BF1A" w14:textId="77777777" w:rsidR="008C7882" w:rsidRDefault="008C7882" w:rsidP="008C7882"/>
    <w:p w14:paraId="677A0B94" w14:textId="77777777" w:rsidR="008C7882" w:rsidRDefault="008C7882" w:rsidP="008C7882">
      <w:pPr>
        <w:pStyle w:val="MTDisplayEquation"/>
      </w:pPr>
      <w:r>
        <w:tab/>
      </w:r>
      <w:r w:rsidR="00D85C52" w:rsidRPr="00D85C52">
        <w:rPr>
          <w:position w:val="-12"/>
        </w:rPr>
        <w:object w:dxaOrig="1100" w:dyaOrig="360" w14:anchorId="431248A2">
          <v:shape id="_x0000_i2481" type="#_x0000_t75" style="width:54.9pt;height:18.55pt" o:ole="">
            <v:imagedata r:id="rId2959" o:title=""/>
          </v:shape>
          <o:OLEObject Type="Embed" ProgID="Equation.DSMT4" ShapeID="_x0000_i2481" DrawAspect="Content" ObjectID="_1350757077" r:id="rId2960"/>
        </w:object>
      </w:r>
      <w:r w:rsidR="00F64B9A">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21</w:instrText>
        </w:r>
      </w:fldSimple>
      <w:r>
        <w:instrText>)</w:instrText>
      </w:r>
      <w:r>
        <w:fldChar w:fldCharType="end"/>
      </w:r>
    </w:p>
    <w:p w14:paraId="501B2360" w14:textId="77777777" w:rsidR="008C7882" w:rsidRDefault="008C7882" w:rsidP="008C7882">
      <w:proofErr w:type="gramStart"/>
      <w:r>
        <w:t>where</w:t>
      </w:r>
      <w:proofErr w:type="gramEnd"/>
      <w:r>
        <w:t xml:space="preserve"> </w:t>
      </w:r>
      <w:r w:rsidR="00D85C52" w:rsidRPr="00D85C52">
        <w:rPr>
          <w:position w:val="-4"/>
        </w:rPr>
        <w:object w:dxaOrig="200" w:dyaOrig="260" w14:anchorId="2F793C7B">
          <v:shape id="_x0000_i2482" type="#_x0000_t75" style="width:10pt;height:12.1pt" o:ole="">
            <v:imagedata r:id="rId2961" o:title=""/>
          </v:shape>
          <o:OLEObject Type="Embed" ProgID="Equation.DSMT4" ShapeID="_x0000_i2482" DrawAspect="Content" ObjectID="_1350757078" r:id="rId2962"/>
        </w:object>
      </w:r>
      <w:r>
        <w:t xml:space="preserve">is the Lagrange multiplier and </w:t>
      </w:r>
      <w:r w:rsidR="00D85C52" w:rsidRPr="00D85C52">
        <w:rPr>
          <w:position w:val="-12"/>
        </w:rPr>
        <w:object w:dxaOrig="260" w:dyaOrig="360" w14:anchorId="5911F50D">
          <v:shape id="_x0000_i2483" type="#_x0000_t75" style="width:12.1pt;height:18.55pt" o:ole="">
            <v:imagedata r:id="rId2963" o:title=""/>
          </v:shape>
          <o:OLEObject Type="Embed" ProgID="Equation.DSMT4" ShapeID="_x0000_i2483" DrawAspect="Content" ObjectID="_1350757079" r:id="rId2964"/>
        </w:object>
      </w:r>
      <w:r>
        <w:t>is a user defined penalty factor.</w:t>
      </w:r>
    </w:p>
    <w:p w14:paraId="3C290852" w14:textId="77777777" w:rsidR="008C7882" w:rsidRDefault="008C7882" w:rsidP="008C7882">
      <w:r>
        <w:t xml:space="preserve">The linearization of </w:t>
      </w:r>
      <w:r>
        <w:fldChar w:fldCharType="begin"/>
      </w:r>
      <w:r>
        <w:instrText xml:space="preserve"> GOTOBUTTON ZEqnNum929900  \* MERGEFORMAT </w:instrText>
      </w:r>
      <w:fldSimple w:instr=" REF ZEqnNum929900 \! \* MERGEFORMAT ">
        <w:r w:rsidR="008D52AD">
          <w:instrText>(6.20)</w:instrText>
        </w:r>
      </w:fldSimple>
      <w:r>
        <w:fldChar w:fldCharType="end"/>
      </w:r>
      <w:r>
        <w:t xml:space="preserve"> is given by,</w:t>
      </w:r>
    </w:p>
    <w:p w14:paraId="0D310197" w14:textId="77777777" w:rsidR="008C7882" w:rsidRDefault="008C7882" w:rsidP="008C7882"/>
    <w:p w14:paraId="2C16C27E" w14:textId="77777777" w:rsidR="008C7882" w:rsidRDefault="008C7882" w:rsidP="008C7882">
      <w:pPr>
        <w:pStyle w:val="MTDisplayEquation"/>
      </w:pPr>
      <w:r>
        <w:tab/>
      </w:r>
      <w:r w:rsidR="002D7F22" w:rsidRPr="00D85C52">
        <w:rPr>
          <w:position w:val="-32"/>
        </w:rPr>
        <w:object w:dxaOrig="2500" w:dyaOrig="760" w14:anchorId="20F2E0AC">
          <v:shape id="_x0000_i2484" type="#_x0000_t75" style="width:125.45pt;height:37.8pt" o:ole="">
            <v:imagedata r:id="rId2965" o:title=""/>
          </v:shape>
          <o:OLEObject Type="Embed" ProgID="Equation.DSMT4" ShapeID="_x0000_i2484" DrawAspect="Content" ObjectID="_1350757080" r:id="rId2966"/>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22</w:instrText>
        </w:r>
      </w:fldSimple>
      <w:r>
        <w:instrText>)</w:instrText>
      </w:r>
      <w:r>
        <w:fldChar w:fldCharType="end"/>
      </w:r>
    </w:p>
    <w:p w14:paraId="00301DF0" w14:textId="77777777" w:rsidR="008C7882" w:rsidRDefault="008C7882" w:rsidP="008C7882">
      <w:r>
        <w:t xml:space="preserve">Using the rigid body assumption, the quantity </w:t>
      </w:r>
      <w:r w:rsidR="00D85C52" w:rsidRPr="00D85C52">
        <w:rPr>
          <w:position w:val="-6"/>
        </w:rPr>
        <w:object w:dxaOrig="320" w:dyaOrig="279" w14:anchorId="20A1DE02">
          <v:shape id="_x0000_i2485" type="#_x0000_t75" style="width:16.4pt;height:14.25pt" o:ole="">
            <v:imagedata r:id="rId2967" o:title=""/>
          </v:shape>
          <o:OLEObject Type="Embed" ProgID="Equation.DSMT4" ShapeID="_x0000_i2485" DrawAspect="Content" ObjectID="_1350757081" r:id="rId2968"/>
        </w:object>
      </w:r>
      <w:r>
        <w:t>can be written as follows,</w:t>
      </w:r>
    </w:p>
    <w:p w14:paraId="50F94293" w14:textId="77777777" w:rsidR="008C7882" w:rsidRDefault="008C7882" w:rsidP="008C7882"/>
    <w:p w14:paraId="057BD8B3" w14:textId="77777777" w:rsidR="008C7882" w:rsidRDefault="008C7882" w:rsidP="008C7882">
      <w:pPr>
        <w:pStyle w:val="MTDisplayEquation"/>
      </w:pPr>
      <w:r>
        <w:tab/>
      </w:r>
      <w:r w:rsidR="002D7F22" w:rsidRPr="00D85C52">
        <w:rPr>
          <w:position w:val="-36"/>
        </w:rPr>
        <w:object w:dxaOrig="2780" w:dyaOrig="840" w14:anchorId="7CCEBD0D">
          <v:shape id="_x0000_i2486" type="#_x0000_t75" style="width:138.3pt;height:42.75pt" o:ole="">
            <v:imagedata r:id="rId2969" o:title=""/>
          </v:shape>
          <o:OLEObject Type="Embed" ProgID="Equation.DSMT4" ShapeID="_x0000_i2486" DrawAspect="Content" ObjectID="_1350757082" r:id="rId2970"/>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23</w:instrText>
        </w:r>
      </w:fldSimple>
      <w:r>
        <w:instrText>)</w:instrText>
      </w:r>
      <w:r>
        <w:fldChar w:fldCharType="end"/>
      </w:r>
    </w:p>
    <w:p w14:paraId="7B34FDFA" w14:textId="77777777" w:rsidR="008C7882" w:rsidRDefault="008C7882" w:rsidP="008C7882">
      <w:proofErr w:type="gramStart"/>
      <w:r>
        <w:t xml:space="preserve">And similarly for </w:t>
      </w:r>
      <w:r w:rsidR="00D85C52" w:rsidRPr="00D85C52">
        <w:rPr>
          <w:position w:val="-6"/>
        </w:rPr>
        <w:object w:dxaOrig="320" w:dyaOrig="279" w14:anchorId="2237A31F">
          <v:shape id="_x0000_i2487" type="#_x0000_t75" style="width:16.4pt;height:14.25pt" o:ole="">
            <v:imagedata r:id="rId2971" o:title=""/>
          </v:shape>
          <o:OLEObject Type="Embed" ProgID="Equation.DSMT4" ShapeID="_x0000_i2487" DrawAspect="Content" ObjectID="_1350757083" r:id="rId2972"/>
        </w:object>
      </w:r>
      <w:r>
        <w:t>.</w:t>
      </w:r>
      <w:proofErr w:type="gramEnd"/>
      <w:r>
        <w:t xml:space="preserve"> If we now introduce the vectors,</w:t>
      </w:r>
    </w:p>
    <w:p w14:paraId="3B004D71" w14:textId="77777777" w:rsidR="008C7882" w:rsidRDefault="008C7882" w:rsidP="008C7882"/>
    <w:p w14:paraId="15A7B801" w14:textId="77777777" w:rsidR="008C7882" w:rsidRDefault="008C7882" w:rsidP="008C7882">
      <w:pPr>
        <w:pStyle w:val="MTDisplayEquation"/>
      </w:pPr>
      <w:r>
        <w:lastRenderedPageBreak/>
        <w:tab/>
      </w:r>
      <w:r w:rsidR="00D85C52" w:rsidRPr="00D85C52">
        <w:rPr>
          <w:position w:val="-68"/>
        </w:rPr>
        <w:object w:dxaOrig="2580" w:dyaOrig="1480" w14:anchorId="4B79986E">
          <v:shape id="_x0000_i2488" type="#_x0000_t75" style="width:129.05pt;height:73.45pt" o:ole="">
            <v:imagedata r:id="rId2973" o:title=""/>
          </v:shape>
          <o:OLEObject Type="Embed" ProgID="Equation.DSMT4" ShapeID="_x0000_i2488" DrawAspect="Content" ObjectID="_1350757084" r:id="rId2974"/>
        </w:object>
      </w:r>
      <w:r w:rsidR="002D7F22">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24</w:instrText>
        </w:r>
      </w:fldSimple>
      <w:r>
        <w:instrText>)</w:instrText>
      </w:r>
      <w:r>
        <w:fldChar w:fldCharType="end"/>
      </w:r>
    </w:p>
    <w:p w14:paraId="5E4AAA92" w14:textId="77777777" w:rsidR="008C7882" w:rsidRDefault="008C7882" w:rsidP="008C7882"/>
    <w:p w14:paraId="717E8352" w14:textId="77777777" w:rsidR="008C7882" w:rsidRDefault="008C7882" w:rsidP="00FD7660">
      <w:r>
        <w:t>Then we can write the constraint work as,</w:t>
      </w:r>
    </w:p>
    <w:p w14:paraId="1D80CA4A" w14:textId="77777777" w:rsidR="008C7882" w:rsidRDefault="008C7882" w:rsidP="008C7882"/>
    <w:p w14:paraId="70DD4921" w14:textId="77777777" w:rsidR="008C7882" w:rsidRDefault="008C7882" w:rsidP="008C7882">
      <w:pPr>
        <w:pStyle w:val="MTDisplayEquation"/>
      </w:pPr>
      <w:r>
        <w:tab/>
      </w:r>
      <w:r w:rsidR="00D85C52" w:rsidRPr="00D85C52">
        <w:rPr>
          <w:position w:val="-6"/>
        </w:rPr>
        <w:object w:dxaOrig="1340" w:dyaOrig="320" w14:anchorId="12D98855">
          <v:shape id="_x0000_i2489" type="#_x0000_t75" style="width:67pt;height:16.4pt" o:ole="">
            <v:imagedata r:id="rId2975" o:title=""/>
          </v:shape>
          <o:OLEObject Type="Embed" ProgID="Equation.DSMT4" ShapeID="_x0000_i2489" DrawAspect="Content" ObjectID="_1350757085" r:id="rId2976"/>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25</w:instrText>
        </w:r>
      </w:fldSimple>
      <w:r>
        <w:instrText>)</w:instrText>
      </w:r>
      <w:r>
        <w:fldChar w:fldCharType="end"/>
      </w:r>
    </w:p>
    <w:p w14:paraId="744B656E" w14:textId="77777777" w:rsidR="008C7882" w:rsidRDefault="008C7882" w:rsidP="008C7882">
      <w:r>
        <w:t>And the stiffness contribution as,</w:t>
      </w:r>
    </w:p>
    <w:p w14:paraId="0B7F2347" w14:textId="77777777" w:rsidR="008C7882" w:rsidRDefault="008C7882" w:rsidP="008C7882">
      <w:pPr>
        <w:pStyle w:val="MTDisplayEquation"/>
      </w:pPr>
      <w:r>
        <w:tab/>
      </w:r>
      <w:r w:rsidR="00D85C52" w:rsidRPr="00D85C52">
        <w:rPr>
          <w:position w:val="-6"/>
        </w:rPr>
        <w:object w:dxaOrig="1939" w:dyaOrig="320" w14:anchorId="3E4FEC96">
          <v:shape id="_x0000_i2490" type="#_x0000_t75" style="width:96.95pt;height:16.4pt" o:ole="">
            <v:imagedata r:id="rId2977" o:title=""/>
          </v:shape>
          <o:OLEObject Type="Embed" ProgID="Equation.DSMT4" ShapeID="_x0000_i2490" DrawAspect="Content" ObjectID="_1350757086" r:id="rId2978"/>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26</w:instrText>
        </w:r>
      </w:fldSimple>
      <w:r>
        <w:instrText>)</w:instrText>
      </w:r>
      <w:r>
        <w:fldChar w:fldCharType="end"/>
      </w:r>
    </w:p>
    <w:p w14:paraId="27790714" w14:textId="77777777" w:rsidR="008C7882" w:rsidRPr="00894523" w:rsidRDefault="008C7882" w:rsidP="008C7882"/>
    <w:p w14:paraId="69114B27" w14:textId="77777777" w:rsidR="008C7882" w:rsidRDefault="008C7882" w:rsidP="008C7882"/>
    <w:p w14:paraId="577CFC8B" w14:textId="77777777" w:rsidR="008C7882" w:rsidRDefault="008C7882" w:rsidP="008C7882">
      <w:pPr>
        <w:pStyle w:val="MTDisplayEquation"/>
      </w:pPr>
      <w:r>
        <w:tab/>
      </w:r>
      <w:r w:rsidR="00D85C52" w:rsidRPr="00D85C52">
        <w:rPr>
          <w:position w:val="-68"/>
        </w:rPr>
        <w:object w:dxaOrig="3700" w:dyaOrig="1480" w14:anchorId="1B3409D1">
          <v:shape id="_x0000_i2491" type="#_x0000_t75" style="width:185.35pt;height:73.45pt" o:ole="">
            <v:imagedata r:id="rId2979" o:title=""/>
          </v:shape>
          <o:OLEObject Type="Embed" ProgID="Equation.DSMT4" ShapeID="_x0000_i2491" DrawAspect="Content" ObjectID="_1350757087" r:id="rId2980"/>
        </w:object>
      </w:r>
      <w:r w:rsidR="00966979">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27</w:instrText>
        </w:r>
      </w:fldSimple>
      <w:r>
        <w:instrText>)</w:instrText>
      </w:r>
      <w:r>
        <w:fldChar w:fldCharType="end"/>
      </w:r>
    </w:p>
    <w:p w14:paraId="70F1577B" w14:textId="77777777" w:rsidR="008C7882" w:rsidRPr="00894523" w:rsidRDefault="008C7882" w:rsidP="008C7882"/>
    <w:p w14:paraId="75B5F49A" w14:textId="77777777" w:rsidR="008C7882" w:rsidRPr="00795BB2" w:rsidRDefault="008C7882" w:rsidP="008C7882"/>
    <w:p w14:paraId="6075BFF0" w14:textId="77777777" w:rsidR="008C7882" w:rsidRDefault="008C7882" w:rsidP="008C7882">
      <w:r>
        <w:t xml:space="preserve"> </w:t>
      </w:r>
    </w:p>
    <w:p w14:paraId="20514E1B" w14:textId="77777777" w:rsidR="008C7882" w:rsidRDefault="008C7882" w:rsidP="008C7882"/>
    <w:p w14:paraId="6A2E1535" w14:textId="77777777" w:rsidR="008C7882" w:rsidRDefault="008C7882" w:rsidP="008C7882">
      <w:pPr>
        <w:pStyle w:val="Heading2"/>
      </w:pPr>
      <w:bookmarkStart w:id="597" w:name="_Toc387680223"/>
      <w:r>
        <w:t>Sliding Interfaces</w:t>
      </w:r>
      <w:bookmarkEnd w:id="597"/>
    </w:p>
    <w:p w14:paraId="04F08353" w14:textId="77777777" w:rsidR="008C7882" w:rsidRDefault="008C7882" w:rsidP="008C7882">
      <w:r>
        <w:t>This section summarizes the theoretical developments of the two body contact problem. After introducing some notation and terminology, the contact integral is presented, which contains the contribution to the virtual work equation from the contact tractions. Since the nonlinear contact problem is solved using a Newton based iterative method, the contact integral is linearized. Next, anticipating a finite element implementation, the contact integral and its linearization are discretized using a standard finite element approach. Finally the augmented Lagrangian method for enforcing the contact constraints is described.</w:t>
      </w:r>
    </w:p>
    <w:p w14:paraId="19EABE4D" w14:textId="77777777" w:rsidR="008C7882" w:rsidRDefault="008C7882" w:rsidP="008C7882"/>
    <w:p w14:paraId="5D935DD2" w14:textId="77777777" w:rsidR="008C7882" w:rsidRDefault="008C7882" w:rsidP="008C7882">
      <w:pPr>
        <w:pStyle w:val="Heading3"/>
      </w:pPr>
      <w:bookmarkStart w:id="598" w:name="_Toc387680224"/>
      <w:r>
        <w:t>Contact Kinematics</w:t>
      </w:r>
      <w:bookmarkEnd w:id="598"/>
    </w:p>
    <w:p w14:paraId="798336EC" w14:textId="77777777" w:rsidR="008C7882" w:rsidRDefault="008C7882" w:rsidP="008C7882">
      <w:r>
        <w:t xml:space="preserve">For the most part the notation of this section follows </w:t>
      </w:r>
      <w:r>
        <w:fldChar w:fldCharType="begin"/>
      </w:r>
      <w:r w:rsidR="00A56950">
        <w:instrText xml:space="preserve"> ADDIN EN.CITE &lt;EndNote&gt;&lt;Cite&gt;&lt;Author&gt;Laursen&lt;/Author&gt;&lt;Year&gt;2002&lt;/Year&gt;&lt;RecNum&gt;26&lt;/RecNum&gt;&lt;DisplayText&gt;[48]&lt;/DisplayText&gt;&lt;record&gt;&lt;rec-number&gt;26&lt;/rec-number&gt;&lt;foreign-keys&gt;&lt;key app="EN" db-id="xxf0rdw27fzf0ie5dv9xdazn9pr5svpwws09"&gt;26&lt;/key&gt;&lt;/foreign-keys&gt;&lt;ref-type name="Book"&gt;6&lt;/ref-type&gt;&lt;contributors&gt;&lt;authors&gt;&lt;author&gt;Tod A. Laursen&lt;/author&gt;&lt;/authors&gt;&lt;/contributors&gt;&lt;titles&gt;&lt;title&gt;Computational Contact and Impact Mechanics&lt;/title&gt;&lt;/titles&gt;&lt;dates&gt;&lt;year&gt;2002&lt;/year&gt;&lt;/dates&gt;&lt;publisher&gt;Springer&lt;/publisher&gt;&lt;urls&gt;&lt;/urls&gt;&lt;/record&gt;&lt;/Cite&gt;&lt;/EndNote&gt;</w:instrText>
      </w:r>
      <w:r>
        <w:fldChar w:fldCharType="separate"/>
      </w:r>
      <w:r w:rsidR="00A56950">
        <w:rPr>
          <w:noProof/>
        </w:rPr>
        <w:t>[</w:t>
      </w:r>
      <w:hyperlink w:anchor="_ENREF_48" w:tooltip="Laursen, 2002 #26" w:history="1">
        <w:r w:rsidR="00A56950">
          <w:rPr>
            <w:noProof/>
          </w:rPr>
          <w:t>48</w:t>
        </w:r>
      </w:hyperlink>
      <w:r w:rsidR="00A56950">
        <w:rPr>
          <w:noProof/>
        </w:rPr>
        <w:t>]</w:t>
      </w:r>
      <w:r>
        <w:fldChar w:fldCharType="end"/>
      </w:r>
      <w:r>
        <w:t xml:space="preserve">, with a few simplifications here and there since the implementation in FEBio is currently for quasi-static, frictionless, two body contact problem. </w:t>
      </w:r>
    </w:p>
    <w:p w14:paraId="39DF02AE" w14:textId="77777777" w:rsidR="008C7882" w:rsidRDefault="008C7882" w:rsidP="008C7882"/>
    <w:p w14:paraId="3B76AC4C" w14:textId="77777777" w:rsidR="008C7882" w:rsidRDefault="008C7882" w:rsidP="008C7882">
      <w:r>
        <w:t xml:space="preserve">The volume occupied by body </w:t>
      </w:r>
      <w:r>
        <w:rPr>
          <w:i/>
        </w:rPr>
        <w:t>i</w:t>
      </w:r>
      <w:r>
        <w:t xml:space="preserve"> in the reference configuration is denoted by </w:t>
      </w:r>
      <w:r w:rsidR="00D85C52" w:rsidRPr="00D85C52">
        <w:rPr>
          <w:position w:val="-4"/>
        </w:rPr>
        <w:object w:dxaOrig="960" w:dyaOrig="320" w14:anchorId="366949CE">
          <v:shape id="_x0000_i2492" type="#_x0000_t75" style="width:47.75pt;height:16.4pt" o:ole="">
            <v:imagedata r:id="rId2981" o:title=""/>
          </v:shape>
          <o:OLEObject Type="Embed" ProgID="Equation.DSMT4" ShapeID="_x0000_i2492" DrawAspect="Content" ObjectID="_1350757088" r:id="rId2982"/>
        </w:object>
      </w:r>
      <w:r>
        <w:t xml:space="preserve">where </w:t>
      </w:r>
      <w:r w:rsidR="00D85C52" w:rsidRPr="00D85C52">
        <w:rPr>
          <w:position w:val="-10"/>
        </w:rPr>
        <w:object w:dxaOrig="660" w:dyaOrig="320" w14:anchorId="00412421">
          <v:shape id="_x0000_i2493" type="#_x0000_t75" style="width:33.5pt;height:16.4pt" o:ole="">
            <v:imagedata r:id="rId2983" o:title=""/>
          </v:shape>
          <o:OLEObject Type="Embed" ProgID="Equation.DSMT4" ShapeID="_x0000_i2493" DrawAspect="Content" ObjectID="_1350757089" r:id="rId2984"/>
        </w:object>
      </w:r>
      <w:r>
        <w:t xml:space="preserve">. The boundary of body </w:t>
      </w:r>
      <w:r>
        <w:rPr>
          <w:i/>
        </w:rPr>
        <w:t>i</w:t>
      </w:r>
      <w:r>
        <w:t xml:space="preserve"> is denoted by </w:t>
      </w:r>
      <w:r w:rsidR="00D85C52" w:rsidRPr="00D85C52">
        <w:rPr>
          <w:position w:val="-4"/>
        </w:rPr>
        <w:object w:dxaOrig="380" w:dyaOrig="320" w14:anchorId="5E13B39E">
          <v:shape id="_x0000_i2494" type="#_x0000_t75" style="width:18.55pt;height:16.4pt" o:ole="">
            <v:imagedata r:id="rId2985" o:title=""/>
          </v:shape>
          <o:OLEObject Type="Embed" ProgID="Equation.DSMT4" ShapeID="_x0000_i2494" DrawAspect="Content" ObjectID="_1350757090" r:id="rId2986"/>
        </w:object>
      </w:r>
      <w:r>
        <w:t xml:space="preserve">and is divided into three regions </w:t>
      </w:r>
      <w:r w:rsidR="00D85C52" w:rsidRPr="00D85C52">
        <w:rPr>
          <w:position w:val="-12"/>
        </w:rPr>
        <w:object w:dxaOrig="2040" w:dyaOrig="400" w14:anchorId="34DEA5FE">
          <v:shape id="_x0000_i2495" type="#_x0000_t75" style="width:101.95pt;height:19.25pt" o:ole="">
            <v:imagedata r:id="rId2987" o:title=""/>
          </v:shape>
          <o:OLEObject Type="Embed" ProgID="Equation.DSMT4" ShapeID="_x0000_i2495" DrawAspect="Content" ObjectID="_1350757091" r:id="rId2988"/>
        </w:object>
      </w:r>
      <w:r>
        <w:t xml:space="preserve">, where </w:t>
      </w:r>
      <w:r w:rsidR="00D85C52" w:rsidRPr="00D85C52">
        <w:rPr>
          <w:position w:val="-12"/>
        </w:rPr>
        <w:object w:dxaOrig="380" w:dyaOrig="400" w14:anchorId="5C92D138">
          <v:shape id="_x0000_i2496" type="#_x0000_t75" style="width:18.55pt;height:19.25pt" o:ole="">
            <v:imagedata r:id="rId2989" o:title=""/>
          </v:shape>
          <o:OLEObject Type="Embed" ProgID="Equation.DSMT4" ShapeID="_x0000_i2496" DrawAspect="Content" ObjectID="_1350757092" r:id="rId2990"/>
        </w:object>
      </w:r>
      <w:r>
        <w:t xml:space="preserve">is the boundary where tractions are applied, </w:t>
      </w:r>
      <w:r w:rsidR="00D85C52" w:rsidRPr="00D85C52">
        <w:rPr>
          <w:position w:val="-12"/>
        </w:rPr>
        <w:object w:dxaOrig="380" w:dyaOrig="400" w14:anchorId="07714A48">
          <v:shape id="_x0000_i2497" type="#_x0000_t75" style="width:18.55pt;height:19.25pt" o:ole="">
            <v:imagedata r:id="rId2991" o:title=""/>
          </v:shape>
          <o:OLEObject Type="Embed" ProgID="Equation.DSMT4" ShapeID="_x0000_i2497" DrawAspect="Content" ObjectID="_1350757093" r:id="rId2992"/>
        </w:object>
      </w:r>
      <w:r>
        <w:t xml:space="preserve">the boundary where the solution is prescribed and </w:t>
      </w:r>
      <w:r w:rsidR="00D85C52" w:rsidRPr="00D85C52">
        <w:rPr>
          <w:position w:val="-12"/>
        </w:rPr>
        <w:object w:dxaOrig="380" w:dyaOrig="400" w14:anchorId="203B6614">
          <v:shape id="_x0000_i2498" type="#_x0000_t75" style="width:18.55pt;height:19.25pt" o:ole="">
            <v:imagedata r:id="rId2993" o:title=""/>
          </v:shape>
          <o:OLEObject Type="Embed" ProgID="Equation.DSMT4" ShapeID="_x0000_i2498" DrawAspect="Content" ObjectID="_1350757094" r:id="rId2994"/>
        </w:object>
      </w:r>
      <w:r>
        <w:t xml:space="preserve">the part of the boundary that will be in contact with the other body. It is assumed that </w:t>
      </w:r>
      <w:r w:rsidR="00D85C52" w:rsidRPr="00D85C52">
        <w:rPr>
          <w:position w:val="-12"/>
        </w:rPr>
        <w:object w:dxaOrig="1939" w:dyaOrig="400" w14:anchorId="21C7D067">
          <v:shape id="_x0000_i2499" type="#_x0000_t75" style="width:96.95pt;height:19.25pt" o:ole="">
            <v:imagedata r:id="rId2995" o:title=""/>
          </v:shape>
          <o:OLEObject Type="Embed" ProgID="Equation.DSMT4" ShapeID="_x0000_i2499" DrawAspect="Content" ObjectID="_1350757095" r:id="rId2996"/>
        </w:object>
      </w:r>
      <w:r>
        <w:t xml:space="preserve">. </w:t>
      </w:r>
    </w:p>
    <w:p w14:paraId="52BCA657" w14:textId="77777777" w:rsidR="008C7882" w:rsidRDefault="008C7882" w:rsidP="008C7882"/>
    <w:p w14:paraId="2A46436E" w14:textId="77777777" w:rsidR="008C7882" w:rsidRDefault="008C7882" w:rsidP="008C7882">
      <w:r>
        <w:t xml:space="preserve">The deformation of body </w:t>
      </w:r>
      <w:r>
        <w:rPr>
          <w:i/>
        </w:rPr>
        <w:t>i</w:t>
      </w:r>
      <w:r>
        <w:t xml:space="preserve"> </w:t>
      </w:r>
      <w:proofErr w:type="gramStart"/>
      <w:r>
        <w:t>is</w:t>
      </w:r>
      <w:proofErr w:type="gramEnd"/>
      <w:r>
        <w:t xml:space="preserve"> defined by </w:t>
      </w:r>
      <w:r w:rsidR="00D85C52" w:rsidRPr="00D85C52">
        <w:rPr>
          <w:position w:val="-10"/>
        </w:rPr>
        <w:object w:dxaOrig="380" w:dyaOrig="380" w14:anchorId="0992CFAB">
          <v:shape id="_x0000_i2500" type="#_x0000_t75" style="width:18.55pt;height:18.55pt" o:ole="">
            <v:imagedata r:id="rId2997" o:title=""/>
          </v:shape>
          <o:OLEObject Type="Embed" ProgID="Equation.DSMT4" ShapeID="_x0000_i2500" DrawAspect="Content" ObjectID="_1350757096" r:id="rId2998"/>
        </w:object>
      </w:r>
      <w:r>
        <w:t xml:space="preserve">. The boundary of the deformed body </w:t>
      </w:r>
      <w:r>
        <w:rPr>
          <w:i/>
        </w:rPr>
        <w:t>i</w:t>
      </w:r>
      <w:r>
        <w:t xml:space="preserve">, that is the boundary of </w:t>
      </w:r>
      <w:r w:rsidR="00D85C52" w:rsidRPr="00D85C52">
        <w:rPr>
          <w:position w:val="-20"/>
        </w:rPr>
        <w:object w:dxaOrig="960" w:dyaOrig="520" w14:anchorId="60359B33">
          <v:shape id="_x0000_i2501" type="#_x0000_t75" style="width:47.75pt;height:25.65pt" o:ole="">
            <v:imagedata r:id="rId2999" o:title=""/>
          </v:shape>
          <o:OLEObject Type="Embed" ProgID="Equation.DSMT4" ShapeID="_x0000_i2501" DrawAspect="Content" ObjectID="_1350757097" r:id="rId3000"/>
        </w:object>
      </w:r>
      <w:r>
        <w:t xml:space="preserve">is denoted by </w:t>
      </w:r>
      <w:r w:rsidR="00D85C52" w:rsidRPr="00D85C52">
        <w:rPr>
          <w:position w:val="-12"/>
        </w:rPr>
        <w:object w:dxaOrig="1980" w:dyaOrig="400" w14:anchorId="038FE9B1">
          <v:shape id="_x0000_i2502" type="#_x0000_t75" style="width:99.1pt;height:19.25pt" o:ole="">
            <v:imagedata r:id="rId3001" o:title=""/>
          </v:shape>
          <o:OLEObject Type="Embed" ProgID="Equation.DSMT4" ShapeID="_x0000_i2502" DrawAspect="Content" ObjectID="_1350757098" r:id="rId3002"/>
        </w:object>
      </w:r>
      <w:r>
        <w:t xml:space="preserve">where </w:t>
      </w:r>
      <w:r w:rsidR="00D85C52" w:rsidRPr="00D85C52">
        <w:rPr>
          <w:position w:val="-20"/>
        </w:rPr>
        <w:object w:dxaOrig="1480" w:dyaOrig="520" w14:anchorId="4304EFEF">
          <v:shape id="_x0000_i2503" type="#_x0000_t75" style="width:73.45pt;height:25.65pt" o:ole="">
            <v:imagedata r:id="rId3003" o:title=""/>
          </v:shape>
          <o:OLEObject Type="Embed" ProgID="Equation.DSMT4" ShapeID="_x0000_i2503" DrawAspect="Content" ObjectID="_1350757099" r:id="rId3004"/>
        </w:object>
      </w:r>
      <w:r>
        <w:t xml:space="preserve">is the boundary in the current configuration where the tractions are applied and similar definitions for </w:t>
      </w:r>
      <w:r w:rsidR="00D85C52" w:rsidRPr="00D85C52">
        <w:rPr>
          <w:position w:val="-12"/>
        </w:rPr>
        <w:object w:dxaOrig="360" w:dyaOrig="400" w14:anchorId="2F758C5A">
          <v:shape id="_x0000_i2504" type="#_x0000_t75" style="width:18.55pt;height:19.25pt" o:ole="">
            <v:imagedata r:id="rId3005" o:title=""/>
          </v:shape>
          <o:OLEObject Type="Embed" ProgID="Equation.DSMT4" ShapeID="_x0000_i2504" DrawAspect="Content" ObjectID="_1350757100" r:id="rId3006"/>
        </w:object>
      </w:r>
      <w:r>
        <w:t xml:space="preserve">and </w:t>
      </w:r>
      <w:r w:rsidR="00D85C52" w:rsidRPr="00D85C52">
        <w:rPr>
          <w:position w:val="-12"/>
        </w:rPr>
        <w:object w:dxaOrig="360" w:dyaOrig="400" w14:anchorId="4B961B15">
          <v:shape id="_x0000_i2505" type="#_x0000_t75" style="width:18.55pt;height:19.25pt" o:ole="">
            <v:imagedata r:id="rId3007" o:title=""/>
          </v:shape>
          <o:OLEObject Type="Embed" ProgID="Equation.DSMT4" ShapeID="_x0000_i2505" DrawAspect="Content" ObjectID="_1350757101" r:id="rId3008"/>
        </w:object>
      </w:r>
      <w:r>
        <w:t>. See the figure below for a graphical illustration of the defined regions.</w:t>
      </w:r>
    </w:p>
    <w:p w14:paraId="6495950C" w14:textId="77777777" w:rsidR="008C7882" w:rsidRPr="002D1348" w:rsidRDefault="008C7882" w:rsidP="008C7882"/>
    <w:p w14:paraId="5983CF24" w14:textId="77777777" w:rsidR="008C7882" w:rsidRDefault="0087434A" w:rsidP="008C7882">
      <w:pPr>
        <w:pStyle w:val="Caption"/>
        <w:jc w:val="center"/>
      </w:pPr>
      <w:r>
        <w:rPr>
          <w:noProof/>
        </w:rPr>
        <w:drawing>
          <wp:inline distT="0" distB="0" distL="0" distR="0" wp14:anchorId="5899CBEB" wp14:editId="1F30E7AA">
            <wp:extent cx="5187315" cy="3006725"/>
            <wp:effectExtent l="0" t="0" r="0" b="317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009">
                      <a:extLst>
                        <a:ext uri="{28A0092B-C50C-407E-A947-70E740481C1C}">
                          <a14:useLocalDpi xmlns:a14="http://schemas.microsoft.com/office/drawing/2010/main" val="0"/>
                        </a:ext>
                      </a:extLst>
                    </a:blip>
                    <a:srcRect/>
                    <a:stretch>
                      <a:fillRect/>
                    </a:stretch>
                  </pic:blipFill>
                  <pic:spPr bwMode="auto">
                    <a:xfrm>
                      <a:off x="0" y="0"/>
                      <a:ext cx="5187315" cy="3006725"/>
                    </a:xfrm>
                    <a:prstGeom prst="rect">
                      <a:avLst/>
                    </a:prstGeom>
                    <a:noFill/>
                    <a:ln>
                      <a:noFill/>
                    </a:ln>
                  </pic:spPr>
                </pic:pic>
              </a:graphicData>
            </a:graphic>
          </wp:inline>
        </w:drawing>
      </w:r>
    </w:p>
    <w:p w14:paraId="30AE737E" w14:textId="77777777" w:rsidR="008C7882" w:rsidRDefault="008C7882" w:rsidP="00FD7660">
      <w:pPr>
        <w:pStyle w:val="Caption"/>
        <w:jc w:val="center"/>
      </w:pPr>
      <w:r>
        <w:t xml:space="preserve">Figure </w:t>
      </w:r>
      <w:fldSimple w:instr=" STYLEREF 1 \s ">
        <w:r w:rsidR="008D52AD">
          <w:rPr>
            <w:noProof/>
          </w:rPr>
          <w:t>6</w:t>
        </w:r>
      </w:fldSimple>
      <w:r>
        <w:noBreakHyphen/>
      </w:r>
      <w:fldSimple w:instr=" SEQ Figure \* ARABIC \s 1 ">
        <w:r w:rsidR="008D52AD">
          <w:rPr>
            <w:noProof/>
          </w:rPr>
          <w:t>1</w:t>
        </w:r>
      </w:fldSimple>
      <w:r>
        <w:t>. The two-body contact problem.</w:t>
      </w:r>
    </w:p>
    <w:p w14:paraId="2F917354" w14:textId="77777777" w:rsidR="008C7882" w:rsidRDefault="008C7882" w:rsidP="008C7882"/>
    <w:p w14:paraId="7A022D16" w14:textId="77777777" w:rsidR="008C7882" w:rsidRDefault="008C7882" w:rsidP="008C7882">
      <w:proofErr w:type="gramStart"/>
      <w:r>
        <w:t xml:space="preserve">Points in body 1 are denoted by </w:t>
      </w:r>
      <w:r>
        <w:rPr>
          <w:b/>
        </w:rPr>
        <w:t>X</w:t>
      </w:r>
      <w:proofErr w:type="gramEnd"/>
      <w:r>
        <w:t xml:space="preserve"> in the reference configuration and </w:t>
      </w:r>
      <w:r>
        <w:rPr>
          <w:b/>
        </w:rPr>
        <w:t>x</w:t>
      </w:r>
      <w:r>
        <w:t xml:space="preserve"> in the current configuration. For body 2 </w:t>
      </w:r>
      <w:proofErr w:type="gramStart"/>
      <w:r>
        <w:t xml:space="preserve">these points are denoted by </w:t>
      </w:r>
      <w:r>
        <w:rPr>
          <w:b/>
        </w:rPr>
        <w:t>Y</w:t>
      </w:r>
      <w:r>
        <w:t xml:space="preserve"> and </w:t>
      </w:r>
      <w:r>
        <w:rPr>
          <w:b/>
        </w:rPr>
        <w:t>y</w:t>
      </w:r>
      <w:proofErr w:type="gramEnd"/>
      <w:r>
        <w:t xml:space="preserve">. To define contact, the location where the two bodies are in contact with each other must be established. If body 1 is the </w:t>
      </w:r>
      <w:r>
        <w:rPr>
          <w:i/>
        </w:rPr>
        <w:t>slave body</w:t>
      </w:r>
      <w:r>
        <w:t xml:space="preserve"> and body 2 is the </w:t>
      </w:r>
      <w:r>
        <w:rPr>
          <w:i/>
        </w:rPr>
        <w:t>master body</w:t>
      </w:r>
      <w:r>
        <w:t xml:space="preserve">, then for a given point </w:t>
      </w:r>
      <w:r>
        <w:rPr>
          <w:b/>
        </w:rPr>
        <w:t>X</w:t>
      </w:r>
      <w:r>
        <w:t xml:space="preserve"> on the slave reference contact surface there is a point </w:t>
      </w:r>
      <w:r w:rsidR="00D85C52" w:rsidRPr="00D85C52">
        <w:rPr>
          <w:position w:val="-14"/>
        </w:rPr>
        <w:object w:dxaOrig="639" w:dyaOrig="400" w14:anchorId="323430D0">
          <v:shape id="_x0000_i2506" type="#_x0000_t75" style="width:32.1pt;height:19.25pt" o:ole="">
            <v:imagedata r:id="rId3010" o:title=""/>
          </v:shape>
          <o:OLEObject Type="Embed" ProgID="Equation.DSMT4" ShapeID="_x0000_i2506" DrawAspect="Content" ObjectID="_1350757102" r:id="rId3011"/>
        </w:object>
      </w:r>
      <w:r>
        <w:t xml:space="preserve">on the master contact surface that is in some sense closest to point </w:t>
      </w:r>
      <w:r>
        <w:rPr>
          <w:b/>
        </w:rPr>
        <w:t>X</w:t>
      </w:r>
      <w:r>
        <w:t>. This closest point is defined in a closest point projection sense:</w:t>
      </w:r>
    </w:p>
    <w:p w14:paraId="4088A173" w14:textId="77777777" w:rsidR="008C7882" w:rsidRDefault="008C7882" w:rsidP="008C7882">
      <w:pPr>
        <w:pStyle w:val="MTDisplayEquation"/>
      </w:pPr>
      <w:r>
        <w:tab/>
      </w:r>
      <w:r w:rsidR="00D85C52" w:rsidRPr="00D85C52">
        <w:rPr>
          <w:position w:val="-26"/>
        </w:rPr>
        <w:object w:dxaOrig="3480" w:dyaOrig="560" w14:anchorId="17415D0D">
          <v:shape id="_x0000_i2507" type="#_x0000_t75" style="width:173.95pt;height:27.8pt" o:ole="">
            <v:imagedata r:id="rId3012" o:title=""/>
          </v:shape>
          <o:OLEObject Type="Embed" ProgID="Equation.DSMT4" ShapeID="_x0000_i2507" DrawAspect="Content" ObjectID="_1350757103" r:id="rId30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28</w:instrText>
        </w:r>
      </w:fldSimple>
      <w:r>
        <w:instrText>)</w:instrText>
      </w:r>
      <w:r>
        <w:fldChar w:fldCharType="end"/>
      </w:r>
    </w:p>
    <w:p w14:paraId="54A68760" w14:textId="77777777" w:rsidR="008C7882" w:rsidRDefault="008C7882" w:rsidP="008C7882">
      <w:r>
        <w:t xml:space="preserve">With the definition of </w:t>
      </w:r>
      <w:r w:rsidR="00D85C52" w:rsidRPr="00D85C52">
        <w:rPr>
          <w:position w:val="-14"/>
        </w:rPr>
        <w:object w:dxaOrig="639" w:dyaOrig="400" w14:anchorId="419B8C1F">
          <v:shape id="_x0000_i2508" type="#_x0000_t75" style="width:32.1pt;height:19.25pt" o:ole="">
            <v:imagedata r:id="rId3014" o:title=""/>
          </v:shape>
          <o:OLEObject Type="Embed" ProgID="Equation.DSMT4" ShapeID="_x0000_i2508" DrawAspect="Content" ObjectID="_1350757104" r:id="rId3015"/>
        </w:object>
      </w:r>
      <w:r>
        <w:t xml:space="preserve">established the </w:t>
      </w:r>
      <w:r>
        <w:rPr>
          <w:i/>
        </w:rPr>
        <w:t>gap function</w:t>
      </w:r>
      <w:r>
        <w:t xml:space="preserve"> can be defined, which is a measure for the distance between </w:t>
      </w:r>
      <w:r>
        <w:rPr>
          <w:b/>
        </w:rPr>
        <w:t xml:space="preserve">X </w:t>
      </w:r>
      <w:r>
        <w:t xml:space="preserve">and </w:t>
      </w:r>
      <w:r w:rsidR="00D85C52" w:rsidRPr="00D85C52">
        <w:rPr>
          <w:position w:val="-14"/>
        </w:rPr>
        <w:object w:dxaOrig="639" w:dyaOrig="400" w14:anchorId="075B5748">
          <v:shape id="_x0000_i2509" type="#_x0000_t75" style="width:32.1pt;height:19.25pt" o:ole="">
            <v:imagedata r:id="rId3016" o:title=""/>
          </v:shape>
          <o:OLEObject Type="Embed" ProgID="Equation.DSMT4" ShapeID="_x0000_i2509" DrawAspect="Content" ObjectID="_1350757105" r:id="rId3017"/>
        </w:object>
      </w:r>
      <w:r>
        <w:t>,</w:t>
      </w:r>
    </w:p>
    <w:p w14:paraId="13A45C79" w14:textId="77777777" w:rsidR="008C7882" w:rsidRDefault="008C7882" w:rsidP="008C7882">
      <w:pPr>
        <w:pStyle w:val="MTDisplayEquation"/>
      </w:pPr>
      <w:r>
        <w:tab/>
      </w:r>
      <w:r w:rsidR="00D85C52" w:rsidRPr="00D85C52">
        <w:rPr>
          <w:position w:val="-20"/>
        </w:rPr>
        <w:object w:dxaOrig="3480" w:dyaOrig="520" w14:anchorId="56302CB6">
          <v:shape id="_x0000_i2510" type="#_x0000_t75" style="width:173.95pt;height:25.65pt" o:ole="">
            <v:imagedata r:id="rId3018" o:title=""/>
          </v:shape>
          <o:OLEObject Type="Embed" ProgID="Equation.DSMT4" ShapeID="_x0000_i2510" DrawAspect="Content" ObjectID="_1350757106" r:id="rId301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29</w:instrText>
        </w:r>
      </w:fldSimple>
      <w:r>
        <w:instrText>)</w:instrText>
      </w:r>
      <w:r>
        <w:fldChar w:fldCharType="end"/>
      </w:r>
    </w:p>
    <w:p w14:paraId="237C4555" w14:textId="77777777" w:rsidR="008C7882" w:rsidRDefault="008C7882" w:rsidP="008C7882">
      <w:proofErr w:type="gramStart"/>
      <w:r>
        <w:t>where</w:t>
      </w:r>
      <w:proofErr w:type="gramEnd"/>
      <w:r>
        <w:t xml:space="preserve"> </w:t>
      </w:r>
      <w:r w:rsidR="00D85C52" w:rsidRPr="00D85C52">
        <w:rPr>
          <w:position w:val="-6"/>
        </w:rPr>
        <w:object w:dxaOrig="200" w:dyaOrig="220" w14:anchorId="11302DDE">
          <v:shape id="_x0000_i2511" type="#_x0000_t75" style="width:10pt;height:10.7pt" o:ole="">
            <v:imagedata r:id="rId3020" o:title=""/>
          </v:shape>
          <o:OLEObject Type="Embed" ProgID="Equation.DSMT4" ShapeID="_x0000_i2511" DrawAspect="Content" ObjectID="_1350757107" r:id="rId3021"/>
        </w:object>
      </w:r>
      <w:r>
        <w:t xml:space="preserve">is the local surface normal of surface </w:t>
      </w:r>
      <w:r w:rsidR="00D85C52" w:rsidRPr="00D85C52">
        <w:rPr>
          <w:position w:val="-12"/>
        </w:rPr>
        <w:object w:dxaOrig="380" w:dyaOrig="400" w14:anchorId="005C58C5">
          <v:shape id="_x0000_i2512" type="#_x0000_t75" style="width:18.55pt;height:19.25pt" o:ole="">
            <v:imagedata r:id="rId3022" o:title=""/>
          </v:shape>
          <o:OLEObject Type="Embed" ProgID="Equation.DSMT4" ShapeID="_x0000_i2512" DrawAspect="Content" ObjectID="_1350757108" r:id="rId3023"/>
        </w:object>
      </w:r>
      <w:r>
        <w:t xml:space="preserve">evaluated at </w:t>
      </w:r>
      <w:r w:rsidR="00D85C52" w:rsidRPr="00D85C52">
        <w:rPr>
          <w:position w:val="-16"/>
        </w:rPr>
        <w:object w:dxaOrig="1579" w:dyaOrig="440" w14:anchorId="71C63D1A">
          <v:shape id="_x0000_i2513" type="#_x0000_t75" style="width:79.15pt;height:22.1pt" o:ole="">
            <v:imagedata r:id="rId3024" o:title=""/>
          </v:shape>
          <o:OLEObject Type="Embed" ProgID="Equation.DSMT4" ShapeID="_x0000_i2513" DrawAspect="Content" ObjectID="_1350757109" r:id="rId3025"/>
        </w:object>
      </w:r>
      <w:r>
        <w:t xml:space="preserve">. Note that </w:t>
      </w:r>
      <w:r w:rsidR="00D85C52" w:rsidRPr="00D85C52">
        <w:rPr>
          <w:position w:val="-10"/>
        </w:rPr>
        <w:object w:dxaOrig="580" w:dyaOrig="320" w14:anchorId="5D230FD9">
          <v:shape id="_x0000_i2514" type="#_x0000_t75" style="width:29.25pt;height:16.4pt" o:ole="">
            <v:imagedata r:id="rId3026" o:title=""/>
          </v:shape>
          <o:OLEObject Type="Embed" ProgID="Equation.DSMT4" ShapeID="_x0000_i2514" DrawAspect="Content" ObjectID="_1350757110" r:id="rId3027"/>
        </w:object>
      </w:r>
      <w:r>
        <w:t xml:space="preserve"> when </w:t>
      </w:r>
      <w:r>
        <w:rPr>
          <w:b/>
        </w:rPr>
        <w:t xml:space="preserve">X </w:t>
      </w:r>
      <w:r>
        <w:t xml:space="preserve">has penetrated body 2, so that the constraint condition to be satisfied at all time is </w:t>
      </w:r>
      <w:r w:rsidR="00D85C52" w:rsidRPr="00D85C52">
        <w:rPr>
          <w:position w:val="-10"/>
        </w:rPr>
        <w:object w:dxaOrig="580" w:dyaOrig="320" w14:anchorId="2523D45F">
          <v:shape id="_x0000_i2515" type="#_x0000_t75" style="width:29.25pt;height:16.4pt" o:ole="">
            <v:imagedata r:id="rId3028" o:title=""/>
          </v:shape>
          <o:OLEObject Type="Embed" ProgID="Equation.DSMT4" ShapeID="_x0000_i2515" DrawAspect="Content" ObjectID="_1350757111" r:id="rId3029"/>
        </w:object>
      </w:r>
      <w:r>
        <w:t>.</w:t>
      </w:r>
    </w:p>
    <w:p w14:paraId="717C8A45" w14:textId="77777777" w:rsidR="008C7882" w:rsidRDefault="008C7882" w:rsidP="008C7882"/>
    <w:p w14:paraId="51D16257" w14:textId="77777777" w:rsidR="008C7882" w:rsidRDefault="008C7882" w:rsidP="008C7882">
      <w:pPr>
        <w:pStyle w:val="Heading3"/>
      </w:pPr>
      <w:bookmarkStart w:id="599" w:name="_Toc387680225"/>
      <w:r>
        <w:lastRenderedPageBreak/>
        <w:t>Weak Form of Two Body Contact</w:t>
      </w:r>
      <w:bookmarkEnd w:id="599"/>
    </w:p>
    <w:p w14:paraId="68B68562" w14:textId="77777777" w:rsidR="008C7882" w:rsidRDefault="008C7882" w:rsidP="008C7882">
      <w:r>
        <w:t>The balance of linear momentum can be written for each of the two bodies in the reference configuration,</w:t>
      </w:r>
    </w:p>
    <w:p w14:paraId="3D280261" w14:textId="77777777" w:rsidR="008C7882" w:rsidRDefault="008C7882" w:rsidP="008C7882">
      <w:pPr>
        <w:pStyle w:val="MTDisplayEquation"/>
      </w:pPr>
      <w:r>
        <w:tab/>
      </w:r>
      <w:r w:rsidR="00D85C52" w:rsidRPr="00D85C52">
        <w:rPr>
          <w:position w:val="-38"/>
        </w:rPr>
        <w:object w:dxaOrig="8840" w:dyaOrig="700" w14:anchorId="6A970080">
          <v:shape id="_x0000_i2516" type="#_x0000_t75" style="width:442pt;height:35.65pt" o:ole="">
            <v:imagedata r:id="rId3030" o:title=""/>
          </v:shape>
          <o:OLEObject Type="Embed" ProgID="Equation.DSMT4" ShapeID="_x0000_i2516" DrawAspect="Content" ObjectID="_1350757112" r:id="rId3031"/>
        </w:object>
      </w:r>
      <w:r w:rsidR="000B0E73">
        <w:t>,</w:t>
      </w:r>
      <w:r>
        <w:tab/>
      </w:r>
      <w:r>
        <w:tab/>
      </w:r>
      <w:r>
        <w:fldChar w:fldCharType="begin"/>
      </w:r>
      <w:r>
        <w:instrText xml:space="preserve"> MACROBUTTON MTPlaceRef \* MERGEFORMAT </w:instrText>
      </w:r>
      <w:fldSimple w:instr=" SEQ MTEqn \h \* MERGEFORMAT "/>
      <w:bookmarkStart w:id="600" w:name="ZEqnNum571021"/>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30</w:instrText>
        </w:r>
      </w:fldSimple>
      <w:r>
        <w:instrText>)</w:instrText>
      </w:r>
      <w:bookmarkEnd w:id="600"/>
      <w:r>
        <w:fldChar w:fldCharType="end"/>
      </w:r>
    </w:p>
    <w:p w14:paraId="42F00DCB" w14:textId="77777777" w:rsidR="008C7882" w:rsidRDefault="008C7882" w:rsidP="008C7882">
      <w:pPr>
        <w:pStyle w:val="MTDisplayEquation"/>
        <w:jc w:val="right"/>
      </w:pPr>
    </w:p>
    <w:p w14:paraId="0E4DF453" w14:textId="77777777" w:rsidR="008C7882" w:rsidRDefault="008C7882" w:rsidP="008C7882">
      <w:proofErr w:type="gramStart"/>
      <w:r>
        <w:t>where</w:t>
      </w:r>
      <w:proofErr w:type="gramEnd"/>
      <w:r>
        <w:t xml:space="preserve"> </w:t>
      </w:r>
      <w:r w:rsidR="00D85C52" w:rsidRPr="00D85C52">
        <w:rPr>
          <w:position w:val="-6"/>
        </w:rPr>
        <w:object w:dxaOrig="380" w:dyaOrig="340" w14:anchorId="3DFB0CFC">
          <v:shape id="_x0000_i2517" type="#_x0000_t75" style="width:18.55pt;height:17.1pt" o:ole="">
            <v:imagedata r:id="rId3032" o:title=""/>
          </v:shape>
          <o:OLEObject Type="Embed" ProgID="Equation.DSMT4" ShapeID="_x0000_i2517" DrawAspect="Content" ObjectID="_1350757113" r:id="rId3033"/>
        </w:object>
      </w:r>
      <w:r>
        <w:t xml:space="preserve">is a weighting function and </w:t>
      </w:r>
      <w:r>
        <w:rPr>
          <w:b/>
        </w:rPr>
        <w:t>P</w:t>
      </w:r>
      <w:r>
        <w:t xml:space="preserve"> is the 1</w:t>
      </w:r>
      <w:r w:rsidRPr="006716C9">
        <w:rPr>
          <w:vertAlign w:val="superscript"/>
        </w:rPr>
        <w:t>st</w:t>
      </w:r>
      <w:r>
        <w:t xml:space="preserve"> Piola-Kirchhoff stress tensor. The last term corresponds to the virtual work of the contact tractions on body </w:t>
      </w:r>
      <w:r>
        <w:rPr>
          <w:i/>
        </w:rPr>
        <w:t>i</w:t>
      </w:r>
      <w:r>
        <w:t xml:space="preserve">. For notational convenience, the notations </w:t>
      </w:r>
      <w:r w:rsidR="00D85C52" w:rsidRPr="00D85C52">
        <w:rPr>
          <w:position w:val="-10"/>
        </w:rPr>
        <w:object w:dxaOrig="220" w:dyaOrig="260" w14:anchorId="632DFB42">
          <v:shape id="_x0000_i2518" type="#_x0000_t75" style="width:10.7pt;height:12.1pt" o:ole="">
            <v:imagedata r:id="rId3034" o:title=""/>
          </v:shape>
          <o:OLEObject Type="Embed" ProgID="Equation.DSMT4" ShapeID="_x0000_i2518" DrawAspect="Content" ObjectID="_1350757114" r:id="rId3035"/>
        </w:object>
      </w:r>
      <w:r>
        <w:t xml:space="preserve">and </w:t>
      </w:r>
      <w:r>
        <w:rPr>
          <w:i/>
        </w:rPr>
        <w:t>w</w:t>
      </w:r>
      <w:r>
        <w:t xml:space="preserve"> are introduced to denote the collection of the respective mappings </w:t>
      </w:r>
      <w:r w:rsidR="00D85C52" w:rsidRPr="00D85C52">
        <w:rPr>
          <w:position w:val="-10"/>
        </w:rPr>
        <w:object w:dxaOrig="380" w:dyaOrig="380" w14:anchorId="760CF967">
          <v:shape id="_x0000_i2519" type="#_x0000_t75" style="width:18.55pt;height:18.55pt" o:ole="">
            <v:imagedata r:id="rId3036" o:title=""/>
          </v:shape>
          <o:OLEObject Type="Embed" ProgID="Equation.DSMT4" ShapeID="_x0000_i2519" DrawAspect="Content" ObjectID="_1350757115" r:id="rId3037"/>
        </w:object>
      </w:r>
      <w:r>
        <w:t xml:space="preserve">and </w:t>
      </w:r>
      <w:r w:rsidR="00D85C52" w:rsidRPr="00D85C52">
        <w:rPr>
          <w:position w:val="-6"/>
        </w:rPr>
        <w:object w:dxaOrig="380" w:dyaOrig="340" w14:anchorId="6AC8C9DE">
          <v:shape id="_x0000_i2520" type="#_x0000_t75" style="width:18.55pt;height:17.1pt" o:ole="">
            <v:imagedata r:id="rId3038" o:title=""/>
          </v:shape>
          <o:OLEObject Type="Embed" ProgID="Equation.DSMT4" ShapeID="_x0000_i2520" DrawAspect="Content" ObjectID="_1350757116" r:id="rId3039"/>
        </w:object>
      </w:r>
      <w:r>
        <w:t xml:space="preserve">(for </w:t>
      </w:r>
      <w:r>
        <w:rPr>
          <w:i/>
        </w:rPr>
        <w:t>i</w:t>
      </w:r>
      <w:r w:rsidRPr="006716C9">
        <w:rPr>
          <w:i/>
        </w:rPr>
        <w:t>=</w:t>
      </w:r>
      <w:r>
        <w:t>1,2). In other words,</w:t>
      </w:r>
    </w:p>
    <w:p w14:paraId="5FA2C3E1" w14:textId="77777777" w:rsidR="008C7882" w:rsidRDefault="008C7882" w:rsidP="008C7882">
      <w:pPr>
        <w:pStyle w:val="MTDisplayEquation"/>
      </w:pPr>
      <w:r>
        <w:tab/>
      </w:r>
      <w:r w:rsidR="001D59DB" w:rsidRPr="00D85C52">
        <w:rPr>
          <w:position w:val="-34"/>
        </w:rPr>
        <w:object w:dxaOrig="2060" w:dyaOrig="800" w14:anchorId="33F547C1">
          <v:shape id="_x0000_i2521" type="#_x0000_t75" style="width:103.35pt;height:39.9pt" o:ole="">
            <v:imagedata r:id="rId3040" o:title=""/>
          </v:shape>
          <o:OLEObject Type="Embed" ProgID="Equation.DSMT4" ShapeID="_x0000_i2521" DrawAspect="Content" ObjectID="_1350757117" r:id="rId304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31</w:instrText>
        </w:r>
      </w:fldSimple>
      <w:r>
        <w:instrText>)</w:instrText>
      </w:r>
      <w:r>
        <w:fldChar w:fldCharType="end"/>
      </w:r>
    </w:p>
    <w:p w14:paraId="024183A1" w14:textId="77777777" w:rsidR="008C7882" w:rsidRDefault="008C7882" w:rsidP="008C7882">
      <w:r>
        <w:t xml:space="preserve">The variational principle for the </w:t>
      </w:r>
      <w:proofErr w:type="gramStart"/>
      <w:r>
        <w:t>two body</w:t>
      </w:r>
      <w:proofErr w:type="gramEnd"/>
      <w:r>
        <w:t xml:space="preserve"> system is the sum of </w:t>
      </w:r>
      <w:r>
        <w:fldChar w:fldCharType="begin"/>
      </w:r>
      <w:r>
        <w:instrText xml:space="preserve"> GOTOBUTTON ZEqnNum571021  \* MERGEFORMAT </w:instrText>
      </w:r>
      <w:fldSimple w:instr=" REF ZEqnNum571021 \* Charformat \! \* MERGEFORMAT ">
        <w:r w:rsidR="008D52AD">
          <w:instrText>(6.30)</w:instrText>
        </w:r>
      </w:fldSimple>
      <w:r>
        <w:fldChar w:fldCharType="end"/>
      </w:r>
      <w:r>
        <w:t xml:space="preserve"> for body 1 and 2 and can be expressed as,</w:t>
      </w:r>
    </w:p>
    <w:p w14:paraId="266378C1" w14:textId="77777777" w:rsidR="008C7882" w:rsidRDefault="008C7882" w:rsidP="008C7882">
      <w:pPr>
        <w:pStyle w:val="MTDisplayEquation"/>
      </w:pPr>
      <w:r>
        <w:tab/>
      </w:r>
      <w:r w:rsidR="00993C44" w:rsidRPr="00D85C52">
        <w:rPr>
          <w:position w:val="-186"/>
        </w:rPr>
        <w:object w:dxaOrig="6940" w:dyaOrig="3080" w14:anchorId="63CE8590">
          <v:shape id="_x0000_i2522" type="#_x0000_t75" style="width:346.45pt;height:154pt" o:ole="">
            <v:imagedata r:id="rId3042" o:title=""/>
          </v:shape>
          <o:OLEObject Type="Embed" ProgID="Equation.DSMT4" ShapeID="_x0000_i2522" DrawAspect="Content" ObjectID="_1350757118" r:id="rId304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32</w:instrText>
        </w:r>
      </w:fldSimple>
      <w:r>
        <w:instrText>)</w:instrText>
      </w:r>
      <w:r>
        <w:fldChar w:fldCharType="end"/>
      </w:r>
    </w:p>
    <w:p w14:paraId="511C3F9C" w14:textId="77777777" w:rsidR="008C7882" w:rsidRDefault="008C7882" w:rsidP="008C7882">
      <w:r>
        <w:t>Or in short,</w:t>
      </w:r>
    </w:p>
    <w:p w14:paraId="43C116B1" w14:textId="77777777" w:rsidR="008C7882" w:rsidRDefault="008C7882" w:rsidP="008C7882">
      <w:pPr>
        <w:pStyle w:val="MTDisplayEquation"/>
      </w:pPr>
      <w:r>
        <w:tab/>
      </w:r>
      <w:r w:rsidR="00D85C52" w:rsidRPr="00D85C52">
        <w:rPr>
          <w:position w:val="-14"/>
        </w:rPr>
        <w:object w:dxaOrig="3360" w:dyaOrig="400" w14:anchorId="04E6C5F9">
          <v:shape id="_x0000_i2523" type="#_x0000_t75" style="width:168.25pt;height:19.25pt" o:ole="">
            <v:imagedata r:id="rId3044" o:title=""/>
          </v:shape>
          <o:OLEObject Type="Embed" ProgID="Equation.DSMT4" ShapeID="_x0000_i2523" DrawAspect="Content" ObjectID="_1350757119" r:id="rId304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33</w:instrText>
        </w:r>
      </w:fldSimple>
      <w:r>
        <w:instrText>)</w:instrText>
      </w:r>
      <w:r>
        <w:fldChar w:fldCharType="end"/>
      </w:r>
    </w:p>
    <w:p w14:paraId="61906807" w14:textId="77777777" w:rsidR="008C7882" w:rsidRDefault="008C7882" w:rsidP="008C7882">
      <w:r>
        <w:t xml:space="preserve">Note that the minus sign is included in the definition of the contact integral </w:t>
      </w:r>
      <w:r w:rsidR="00D85C52" w:rsidRPr="00D85C52">
        <w:rPr>
          <w:position w:val="-6"/>
        </w:rPr>
        <w:object w:dxaOrig="320" w:dyaOrig="320" w14:anchorId="2445A113">
          <v:shape id="_x0000_i2524" type="#_x0000_t75" style="width:16.4pt;height:16.4pt" o:ole="">
            <v:imagedata r:id="rId3046" o:title=""/>
          </v:shape>
          <o:OLEObject Type="Embed" ProgID="Equation.DSMT4" ShapeID="_x0000_i2524" DrawAspect="Content" ObjectID="_1350757120" r:id="rId3047"/>
        </w:object>
      </w:r>
      <w:r>
        <w:t xml:space="preserve">. The contact integral can be written as </w:t>
      </w:r>
      <w:proofErr w:type="gramStart"/>
      <w:r>
        <w:t>an integration</w:t>
      </w:r>
      <w:proofErr w:type="gramEnd"/>
      <w:r>
        <w:t xml:space="preserve"> over the contact surface of body 1 by balancing linear momentum across the contact surface:</w:t>
      </w:r>
    </w:p>
    <w:p w14:paraId="7BF3CBAD" w14:textId="77777777" w:rsidR="008C7882" w:rsidRDefault="008C7882" w:rsidP="008C7882">
      <w:pPr>
        <w:pStyle w:val="MTDisplayEquation"/>
      </w:pPr>
      <w:r>
        <w:tab/>
      </w:r>
      <w:r w:rsidR="00D85C52" w:rsidRPr="00D85C52">
        <w:rPr>
          <w:position w:val="-16"/>
        </w:rPr>
        <w:object w:dxaOrig="3040" w:dyaOrig="440" w14:anchorId="1E41118C">
          <v:shape id="_x0000_i2525" type="#_x0000_t75" style="width:151.85pt;height:22.1pt" o:ole="">
            <v:imagedata r:id="rId3048" o:title=""/>
          </v:shape>
          <o:OLEObject Type="Embed" ProgID="Equation.DSMT4" ShapeID="_x0000_i2525" DrawAspect="Content" ObjectID="_1350757121" r:id="rId304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34</w:instrText>
        </w:r>
      </w:fldSimple>
      <w:r>
        <w:instrText>)</w:instrText>
      </w:r>
      <w:r>
        <w:fldChar w:fldCharType="end"/>
      </w:r>
    </w:p>
    <w:p w14:paraId="52D9A4B5" w14:textId="77777777" w:rsidR="008C7882" w:rsidRDefault="008C7882" w:rsidP="008C7882">
      <w:r>
        <w:t>The contact integral can now be rewritten over the contact surface of body 1:</w:t>
      </w:r>
    </w:p>
    <w:p w14:paraId="02908D26" w14:textId="77777777" w:rsidR="008C7882" w:rsidRDefault="008C7882" w:rsidP="008C7882">
      <w:pPr>
        <w:pStyle w:val="MTDisplayEquation"/>
      </w:pPr>
      <w:r>
        <w:tab/>
      </w:r>
      <w:r w:rsidR="00D85C52" w:rsidRPr="00D85C52">
        <w:rPr>
          <w:position w:val="-38"/>
        </w:rPr>
        <w:object w:dxaOrig="4160" w:dyaOrig="680" w14:anchorId="414AF1D0">
          <v:shape id="_x0000_i2526" type="#_x0000_t75" style="width:208.15pt;height:34.2pt" o:ole="">
            <v:imagedata r:id="rId3050" o:title=""/>
          </v:shape>
          <o:OLEObject Type="Embed" ProgID="Equation.DSMT4" ShapeID="_x0000_i2526" DrawAspect="Content" ObjectID="_1350757122" r:id="rId3051"/>
        </w:object>
      </w:r>
      <w:r>
        <w:t>.</w:t>
      </w:r>
      <w:r>
        <w:tab/>
      </w:r>
      <w:r>
        <w:fldChar w:fldCharType="begin"/>
      </w:r>
      <w:r>
        <w:instrText xml:space="preserve"> MACROBUTTON MTPlaceRef \* MERGEFORMAT </w:instrText>
      </w:r>
      <w:fldSimple w:instr=" SEQ MTEqn \h \* MERGEFORMAT "/>
      <w:bookmarkStart w:id="601" w:name="ZEqnNum121131"/>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35</w:instrText>
        </w:r>
      </w:fldSimple>
      <w:r>
        <w:instrText>)</w:instrText>
      </w:r>
      <w:bookmarkEnd w:id="601"/>
      <w:r>
        <w:fldChar w:fldCharType="end"/>
      </w:r>
    </w:p>
    <w:p w14:paraId="7E8392AA" w14:textId="77777777" w:rsidR="008C7882" w:rsidRDefault="008C7882" w:rsidP="008C7882">
      <w:r>
        <w:t xml:space="preserve">In the case of frictionless contact, the contact traction is taken as perpendicular to surface 2 and therefore can be written as, </w:t>
      </w:r>
      <w:r w:rsidR="00D85C52" w:rsidRPr="00D85C52">
        <w:rPr>
          <w:position w:val="-12"/>
        </w:rPr>
        <w:object w:dxaOrig="900" w:dyaOrig="400" w14:anchorId="732B9D1D">
          <v:shape id="_x0000_i2527" type="#_x0000_t75" style="width:45.6pt;height:19.25pt" o:ole="">
            <v:imagedata r:id="rId3052" o:title=""/>
          </v:shape>
          <o:OLEObject Type="Embed" ProgID="Equation.DSMT4" ShapeID="_x0000_i2527" DrawAspect="Content" ObjectID="_1350757123" r:id="rId3053"/>
        </w:object>
      </w:r>
      <w:r>
        <w:t xml:space="preserve">where </w:t>
      </w:r>
      <w:r w:rsidR="00D85C52" w:rsidRPr="00D85C52">
        <w:rPr>
          <w:position w:val="-6"/>
        </w:rPr>
        <w:object w:dxaOrig="200" w:dyaOrig="220" w14:anchorId="6B375898">
          <v:shape id="_x0000_i2528" type="#_x0000_t75" style="width:10pt;height:10.7pt" o:ole="">
            <v:imagedata r:id="rId3054" o:title=""/>
          </v:shape>
          <o:OLEObject Type="Embed" ProgID="Equation.DSMT4" ShapeID="_x0000_i2528" DrawAspect="Content" ObjectID="_1350757124" r:id="rId3055"/>
        </w:object>
      </w:r>
      <w:r>
        <w:t>is the (outward) surface normal and</w:t>
      </w:r>
      <w:r w:rsidR="00D85C52" w:rsidRPr="00D85C52">
        <w:rPr>
          <w:position w:val="-12"/>
        </w:rPr>
        <w:object w:dxaOrig="260" w:dyaOrig="360" w14:anchorId="454EB12F">
          <v:shape id="_x0000_i2529" type="#_x0000_t75" style="width:12.1pt;height:18.55pt" o:ole="">
            <v:imagedata r:id="rId3056" o:title=""/>
          </v:shape>
          <o:OLEObject Type="Embed" ProgID="Equation.DSMT4" ShapeID="_x0000_i2529" DrawAspect="Content" ObjectID="_1350757125" r:id="rId3057"/>
        </w:object>
      </w:r>
      <w:r>
        <w:t>is to be determined from the solution strategy. For example in a Lagrange multiplier method the</w:t>
      </w:r>
      <w:r w:rsidR="00D85C52" w:rsidRPr="00D85C52">
        <w:rPr>
          <w:position w:val="-12"/>
        </w:rPr>
        <w:object w:dxaOrig="260" w:dyaOrig="360" w14:anchorId="76F03C8D">
          <v:shape id="_x0000_i2530" type="#_x0000_t75" style="width:12.1pt;height:18.55pt" o:ole="">
            <v:imagedata r:id="rId3058" o:title=""/>
          </v:shape>
          <o:OLEObject Type="Embed" ProgID="Equation.DSMT4" ShapeID="_x0000_i2530" DrawAspect="Content" ObjectID="_1350757126" r:id="rId3059"/>
        </w:object>
      </w:r>
      <w:r>
        <w:t xml:space="preserve">’s would be the Lagrange multipliers. </w:t>
      </w:r>
    </w:p>
    <w:p w14:paraId="189E75E1" w14:textId="77777777" w:rsidR="008C7882" w:rsidRDefault="008C7882" w:rsidP="008C7882"/>
    <w:p w14:paraId="121CF55C" w14:textId="77777777" w:rsidR="008C7882" w:rsidRDefault="008C7882" w:rsidP="00F72C05">
      <w:r>
        <w:t>By noting that the variation of the gap function is given by</w:t>
      </w:r>
    </w:p>
    <w:p w14:paraId="7BFD7BDF" w14:textId="77777777" w:rsidR="008C7882" w:rsidRDefault="008C7882" w:rsidP="008C7882">
      <w:pPr>
        <w:pStyle w:val="MTDisplayEquation"/>
      </w:pPr>
      <w:r>
        <w:lastRenderedPageBreak/>
        <w:tab/>
      </w:r>
      <w:r w:rsidR="00D85C52" w:rsidRPr="00D85C52">
        <w:rPr>
          <w:position w:val="-20"/>
        </w:rPr>
        <w:object w:dxaOrig="3100" w:dyaOrig="520" w14:anchorId="794FDD50">
          <v:shape id="_x0000_i2531" type="#_x0000_t75" style="width:154.7pt;height:25.65pt" o:ole="">
            <v:imagedata r:id="rId3060" o:title=""/>
          </v:shape>
          <o:OLEObject Type="Embed" ProgID="Equation.DSMT4" ShapeID="_x0000_i2531" DrawAspect="Content" ObjectID="_1350757127" r:id="rId3061"/>
        </w:object>
      </w:r>
      <w:r>
        <w:t>,</w:t>
      </w:r>
      <w:r>
        <w:tab/>
      </w:r>
      <w:r>
        <w:fldChar w:fldCharType="begin"/>
      </w:r>
      <w:r>
        <w:instrText xml:space="preserve"> MACROBUTTON MTPlaceRef \* MERGEFORMAT </w:instrText>
      </w:r>
      <w:fldSimple w:instr=" SEQ MTEqn \h \* MERGEFORMAT "/>
      <w:bookmarkStart w:id="602" w:name="ZEqnNum436914"/>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36</w:instrText>
        </w:r>
      </w:fldSimple>
      <w:r>
        <w:instrText>)</w:instrText>
      </w:r>
      <w:bookmarkEnd w:id="602"/>
      <w:r>
        <w:fldChar w:fldCharType="end"/>
      </w:r>
    </w:p>
    <w:p w14:paraId="468615B8" w14:textId="77777777" w:rsidR="008C7882" w:rsidRDefault="008C7882" w:rsidP="008C7882">
      <w:proofErr w:type="gramStart"/>
      <w:r>
        <w:t>equation</w:t>
      </w:r>
      <w:proofErr w:type="gramEnd"/>
      <w:r>
        <w:t xml:space="preserve"> </w:t>
      </w:r>
      <w:r>
        <w:fldChar w:fldCharType="begin"/>
      </w:r>
      <w:r>
        <w:instrText xml:space="preserve"> GOTOBUTTON ZEqnNum121131  \* MERGEFORMAT </w:instrText>
      </w:r>
      <w:fldSimple w:instr=" REF ZEqnNum121131 \! \* MERGEFORMAT ">
        <w:r w:rsidR="008D52AD">
          <w:instrText>(6.35)</w:instrText>
        </w:r>
      </w:fldSimple>
      <w:r>
        <w:fldChar w:fldCharType="end"/>
      </w:r>
      <w:r>
        <w:t xml:space="preserve"> can be simplified as,</w:t>
      </w:r>
    </w:p>
    <w:p w14:paraId="20FC097D" w14:textId="77777777" w:rsidR="008C7882" w:rsidRDefault="008C7882" w:rsidP="008C7882">
      <w:pPr>
        <w:pStyle w:val="MTDisplayEquation"/>
      </w:pPr>
      <w:r>
        <w:tab/>
      </w:r>
      <w:r w:rsidR="00D85C52" w:rsidRPr="00D85C52">
        <w:rPr>
          <w:position w:val="-38"/>
        </w:rPr>
        <w:object w:dxaOrig="1579" w:dyaOrig="660" w14:anchorId="07EA3C14">
          <v:shape id="_x0000_i2532" type="#_x0000_t75" style="width:79.15pt;height:33.5pt" o:ole="">
            <v:imagedata r:id="rId3062" o:title=""/>
          </v:shape>
          <o:OLEObject Type="Embed" ProgID="Equation.DSMT4" ShapeID="_x0000_i2532" DrawAspect="Content" ObjectID="_1350757128" r:id="rId306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37</w:instrText>
        </w:r>
      </w:fldSimple>
      <w:r>
        <w:instrText>)</w:instrText>
      </w:r>
      <w:r>
        <w:fldChar w:fldCharType="end"/>
      </w:r>
    </w:p>
    <w:p w14:paraId="0004CB7E" w14:textId="77777777" w:rsidR="008C7882" w:rsidRPr="00C11678" w:rsidRDefault="008C7882" w:rsidP="008C7882"/>
    <w:p w14:paraId="52FF5466" w14:textId="77777777" w:rsidR="008C7882" w:rsidRDefault="008C7882" w:rsidP="008C7882">
      <w:pPr>
        <w:pStyle w:val="Heading3"/>
      </w:pPr>
      <w:bookmarkStart w:id="603" w:name="_Toc387680226"/>
      <w:r>
        <w:t>Linearization of the Contact Integral</w:t>
      </w:r>
      <w:bookmarkEnd w:id="603"/>
    </w:p>
    <w:p w14:paraId="2855ACAB" w14:textId="77777777" w:rsidR="008C7882" w:rsidRDefault="008C7882" w:rsidP="008C7882">
      <w:r>
        <w:t>In a Newton-Raphson implementation the contact integral must be linearized with respect to the current configuration:</w:t>
      </w:r>
    </w:p>
    <w:p w14:paraId="79CDD4C4" w14:textId="77777777" w:rsidR="008C7882" w:rsidRDefault="008C7882" w:rsidP="008C7882">
      <w:pPr>
        <w:pStyle w:val="MTDisplayEquation"/>
      </w:pPr>
      <w:r>
        <w:tab/>
      </w:r>
      <w:r w:rsidR="00D85C52" w:rsidRPr="00D85C52">
        <w:rPr>
          <w:position w:val="-38"/>
        </w:rPr>
        <w:object w:dxaOrig="2760" w:dyaOrig="660" w14:anchorId="400F820A">
          <v:shape id="_x0000_i2533" type="#_x0000_t75" style="width:137.6pt;height:33.5pt" o:ole="">
            <v:imagedata r:id="rId3064" o:title=""/>
          </v:shape>
          <o:OLEObject Type="Embed" ProgID="Equation.DSMT4" ShapeID="_x0000_i2533" DrawAspect="Content" ObjectID="_1350757129" r:id="rId306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38</w:instrText>
        </w:r>
      </w:fldSimple>
      <w:r>
        <w:instrText>)</w:instrText>
      </w:r>
      <w:r>
        <w:fldChar w:fldCharType="end"/>
      </w:r>
    </w:p>
    <w:p w14:paraId="68684954" w14:textId="77777777" w:rsidR="008C7882" w:rsidRDefault="008C7882" w:rsidP="008C7882">
      <w:r>
        <w:t xml:space="preserve">Examining the normal contact term first, the directional derivative of </w:t>
      </w:r>
      <w:r w:rsidR="00D85C52" w:rsidRPr="00D85C52">
        <w:rPr>
          <w:position w:val="-12"/>
        </w:rPr>
        <w:object w:dxaOrig="260" w:dyaOrig="360" w14:anchorId="2DFC8B02">
          <v:shape id="_x0000_i2534" type="#_x0000_t75" style="width:12.1pt;height:18.55pt" o:ole="">
            <v:imagedata r:id="rId3066" o:title=""/>
          </v:shape>
          <o:OLEObject Type="Embed" ProgID="Equation.DSMT4" ShapeID="_x0000_i2534" DrawAspect="Content" ObjectID="_1350757130" r:id="rId3067"/>
        </w:object>
      </w:r>
      <w:r>
        <w:t>is given (for the case of the penalty regularization) by:</w:t>
      </w:r>
    </w:p>
    <w:p w14:paraId="03D20B8A" w14:textId="77777777" w:rsidR="008C7882" w:rsidRDefault="008C7882" w:rsidP="008C7882">
      <w:pPr>
        <w:pStyle w:val="MTDisplayEquation"/>
      </w:pPr>
      <w:r>
        <w:tab/>
      </w:r>
      <w:r w:rsidR="000A6068" w:rsidRPr="00D85C52">
        <w:rPr>
          <w:position w:val="-36"/>
        </w:rPr>
        <w:object w:dxaOrig="1920" w:dyaOrig="840" w14:anchorId="4C6D893E">
          <v:shape id="_x0000_i2535" type="#_x0000_t75" style="width:96.25pt;height:42.75pt" o:ole="">
            <v:imagedata r:id="rId3068" o:title=""/>
          </v:shape>
          <o:OLEObject Type="Embed" ProgID="Equation.DSMT4" ShapeID="_x0000_i2535" DrawAspect="Content" ObjectID="_1350757131" r:id="rId3069"/>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39</w:instrText>
        </w:r>
      </w:fldSimple>
      <w:r>
        <w:instrText>)</w:instrText>
      </w:r>
      <w:r>
        <w:fldChar w:fldCharType="end"/>
      </w:r>
    </w:p>
    <w:p w14:paraId="2C114F74" w14:textId="77777777" w:rsidR="008C7882" w:rsidRDefault="008C7882" w:rsidP="008C7882">
      <w:proofErr w:type="gramStart"/>
      <w:r>
        <w:t>where</w:t>
      </w:r>
      <w:proofErr w:type="gramEnd"/>
      <w:r>
        <w:t xml:space="preserve"> </w:t>
      </w:r>
      <w:r w:rsidR="00D85C52" w:rsidRPr="00D85C52">
        <w:rPr>
          <w:position w:val="-12"/>
        </w:rPr>
        <w:object w:dxaOrig="300" w:dyaOrig="360" w14:anchorId="2136EE3C">
          <v:shape id="_x0000_i2536" type="#_x0000_t75" style="width:14.95pt;height:18.55pt" o:ole="">
            <v:imagedata r:id="rId3070" o:title=""/>
          </v:shape>
          <o:OLEObject Type="Embed" ProgID="Equation.DSMT4" ShapeID="_x0000_i2536" DrawAspect="Content" ObjectID="_1350757132" r:id="rId3071"/>
        </w:object>
      </w:r>
      <w:r>
        <w:t xml:space="preserve">is the penalty factor and </w:t>
      </w:r>
      <w:r w:rsidR="00D85C52" w:rsidRPr="00D85C52">
        <w:rPr>
          <w:position w:val="-14"/>
        </w:rPr>
        <w:object w:dxaOrig="660" w:dyaOrig="400" w14:anchorId="535E3E0D">
          <v:shape id="_x0000_i2537" type="#_x0000_t75" style="width:33.5pt;height:19.25pt" o:ole="">
            <v:imagedata r:id="rId3072" o:title=""/>
          </v:shape>
          <o:OLEObject Type="Embed" ProgID="Equation.DSMT4" ShapeID="_x0000_i2537" DrawAspect="Content" ObjectID="_1350757133" r:id="rId3073"/>
        </w:object>
      </w:r>
      <w:r>
        <w:t xml:space="preserve">is the Heaviside function. The quantity </w:t>
      </w:r>
      <w:r w:rsidR="00D85C52" w:rsidRPr="00D85C52">
        <w:rPr>
          <w:position w:val="-14"/>
        </w:rPr>
        <w:object w:dxaOrig="720" w:dyaOrig="400" w14:anchorId="617F52C9">
          <v:shape id="_x0000_i2538" type="#_x0000_t75" style="width:36.35pt;height:19.25pt" o:ole="">
            <v:imagedata r:id="rId3074" o:title=""/>
          </v:shape>
          <o:OLEObject Type="Embed" ProgID="Equation.DSMT4" ShapeID="_x0000_i2538" DrawAspect="Content" ObjectID="_1350757134" r:id="rId3075"/>
        </w:object>
      </w:r>
      <w:r>
        <w:t>is given by,</w:t>
      </w:r>
    </w:p>
    <w:p w14:paraId="2F21CFF6" w14:textId="77777777" w:rsidR="008C7882" w:rsidRDefault="008C7882" w:rsidP="008C7882">
      <w:pPr>
        <w:pStyle w:val="MTDisplayEquation"/>
      </w:pPr>
      <w:r>
        <w:tab/>
      </w:r>
      <w:r w:rsidR="0034071A" w:rsidRPr="00D85C52">
        <w:rPr>
          <w:position w:val="-94"/>
        </w:rPr>
        <w:object w:dxaOrig="5500" w:dyaOrig="2000" w14:anchorId="6C97CF98">
          <v:shape id="_x0000_i2539" type="#_x0000_t75" style="width:274.45pt;height:99.8pt" o:ole="">
            <v:imagedata r:id="rId3076" o:title=""/>
          </v:shape>
          <o:OLEObject Type="Embed" ProgID="Equation.DSMT4" ShapeID="_x0000_i2539" DrawAspect="Content" ObjectID="_1350757135" r:id="rId307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40</w:instrText>
        </w:r>
      </w:fldSimple>
      <w:r>
        <w:instrText>)</w:instrText>
      </w:r>
      <w:r>
        <w:fldChar w:fldCharType="end"/>
      </w:r>
    </w:p>
    <w:p w14:paraId="3F33DA66" w14:textId="77777777" w:rsidR="008C7882" w:rsidRPr="000C3C48" w:rsidRDefault="008C7882" w:rsidP="008C7882"/>
    <w:p w14:paraId="434E4037" w14:textId="77777777" w:rsidR="008C7882" w:rsidRDefault="008C7882" w:rsidP="008C7882">
      <w:pPr>
        <w:pStyle w:val="Heading3"/>
      </w:pPr>
      <w:bookmarkStart w:id="604" w:name="_Toc387680227"/>
      <w:r>
        <w:t>Discretization of the Contact Integral</w:t>
      </w:r>
      <w:bookmarkEnd w:id="604"/>
    </w:p>
    <w:p w14:paraId="2C024A8F" w14:textId="77777777" w:rsidR="008C7882" w:rsidRDefault="008C7882" w:rsidP="008C7882">
      <w:r>
        <w:t>The contact integral, which is repeated here,</w:t>
      </w:r>
    </w:p>
    <w:p w14:paraId="6EF31BD9" w14:textId="77777777" w:rsidR="008C7882" w:rsidRDefault="008C7882" w:rsidP="008C7882">
      <w:pPr>
        <w:pStyle w:val="MTDisplayEquation"/>
      </w:pPr>
      <w:r>
        <w:tab/>
      </w:r>
      <w:r w:rsidR="00D85C52" w:rsidRPr="00D85C52">
        <w:rPr>
          <w:position w:val="-34"/>
        </w:rPr>
        <w:object w:dxaOrig="2180" w:dyaOrig="620" w14:anchorId="1703ED9C">
          <v:shape id="_x0000_i2540" type="#_x0000_t75" style="width:108.35pt;height:30.65pt" o:ole="">
            <v:imagedata r:id="rId3078" o:title=""/>
          </v:shape>
          <o:OLEObject Type="Embed" ProgID="Equation.DSMT4" ShapeID="_x0000_i2540" DrawAspect="Content" ObjectID="_1350757136" r:id="rId307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41</w:instrText>
        </w:r>
      </w:fldSimple>
      <w:r>
        <w:instrText>)</w:instrText>
      </w:r>
      <w:r>
        <w:fldChar w:fldCharType="end"/>
      </w:r>
    </w:p>
    <w:p w14:paraId="7F80541B" w14:textId="77777777" w:rsidR="008C7882" w:rsidRDefault="008C7882" w:rsidP="008C7882">
      <w:proofErr w:type="gramStart"/>
      <w:r>
        <w:t>will</w:t>
      </w:r>
      <w:proofErr w:type="gramEnd"/>
      <w:r>
        <w:t xml:space="preserve"> now be discretized using a standard finite element procedure. First it is noted that the integration can be written as a sum over the surface element areas:</w:t>
      </w:r>
    </w:p>
    <w:p w14:paraId="79278ECF" w14:textId="77777777" w:rsidR="008C7882" w:rsidRDefault="008C7882" w:rsidP="008C7882">
      <w:pPr>
        <w:pStyle w:val="MTDisplayEquation"/>
      </w:pPr>
      <w:r>
        <w:tab/>
      </w:r>
      <w:r w:rsidR="00D85C52" w:rsidRPr="00D85C52">
        <w:rPr>
          <w:position w:val="-34"/>
        </w:rPr>
        <w:object w:dxaOrig="2520" w:dyaOrig="760" w14:anchorId="0CBF4906">
          <v:shape id="_x0000_i2541" type="#_x0000_t75" style="width:126.2pt;height:37.8pt" o:ole="">
            <v:imagedata r:id="rId3080" o:title=""/>
          </v:shape>
          <o:OLEObject Type="Embed" ProgID="Equation.DSMT4" ShapeID="_x0000_i2541" DrawAspect="Content" ObjectID="_1350757137" r:id="rId308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42</w:instrText>
        </w:r>
      </w:fldSimple>
      <w:r>
        <w:instrText>)</w:instrText>
      </w:r>
      <w:r>
        <w:fldChar w:fldCharType="end"/>
      </w:r>
    </w:p>
    <w:p w14:paraId="7D9E96E7" w14:textId="77777777" w:rsidR="008C7882" w:rsidRDefault="008C7882" w:rsidP="008C7882">
      <w:proofErr w:type="gramStart"/>
      <w:r>
        <w:t>where</w:t>
      </w:r>
      <w:proofErr w:type="gramEnd"/>
      <w:r>
        <w:t xml:space="preserve"> </w:t>
      </w:r>
      <w:r w:rsidR="00D85C52" w:rsidRPr="00D85C52">
        <w:rPr>
          <w:position w:val="-12"/>
        </w:rPr>
        <w:object w:dxaOrig="420" w:dyaOrig="360" w14:anchorId="21612C5F">
          <v:shape id="_x0000_i2542" type="#_x0000_t75" style="width:20.65pt;height:18.55pt" o:ole="">
            <v:imagedata r:id="rId3082" o:title=""/>
          </v:shape>
          <o:OLEObject Type="Embed" ProgID="Equation.DSMT4" ShapeID="_x0000_i2542" DrawAspect="Content" ObjectID="_1350757138" r:id="rId3083"/>
        </w:object>
      </w:r>
      <w:r>
        <w:t>is the number of surface elements. The integration can be approximated using a quadrature rule,</w:t>
      </w:r>
    </w:p>
    <w:p w14:paraId="481017ED" w14:textId="77777777" w:rsidR="008C7882" w:rsidRDefault="008C7882" w:rsidP="008C7882">
      <w:pPr>
        <w:pStyle w:val="MTDisplayEquation"/>
      </w:pPr>
      <w:r>
        <w:tab/>
      </w:r>
      <w:r w:rsidR="00D85C52" w:rsidRPr="00D85C52">
        <w:rPr>
          <w:position w:val="-36"/>
        </w:rPr>
        <w:object w:dxaOrig="4099" w:dyaOrig="840" w14:anchorId="27EFED0A">
          <v:shape id="_x0000_i2543" type="#_x0000_t75" style="width:204.6pt;height:42.75pt" o:ole="">
            <v:imagedata r:id="rId3084" o:title=""/>
          </v:shape>
          <o:OLEObject Type="Embed" ProgID="Equation.DSMT4" ShapeID="_x0000_i2543" DrawAspect="Content" ObjectID="_1350757139" r:id="rId3085"/>
        </w:object>
      </w:r>
      <w:r>
        <w:t>,</w:t>
      </w:r>
      <w:r>
        <w:tab/>
      </w:r>
      <w:r>
        <w:fldChar w:fldCharType="begin"/>
      </w:r>
      <w:r>
        <w:instrText xml:space="preserve"> MACROBUTTON MTPlaceRef \* MERGEFORMAT </w:instrText>
      </w:r>
      <w:fldSimple w:instr=" SEQ MTEqn \h \* MERGEFORMAT "/>
      <w:bookmarkStart w:id="605" w:name="ZEqnNum959237"/>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43</w:instrText>
        </w:r>
      </w:fldSimple>
      <w:r>
        <w:instrText>)</w:instrText>
      </w:r>
      <w:bookmarkEnd w:id="605"/>
      <w:r>
        <w:fldChar w:fldCharType="end"/>
      </w:r>
    </w:p>
    <w:p w14:paraId="2C72AA41" w14:textId="77777777" w:rsidR="008C7882" w:rsidRDefault="008C7882" w:rsidP="008C7882">
      <w:proofErr w:type="gramStart"/>
      <w:r>
        <w:lastRenderedPageBreak/>
        <w:t>where</w:t>
      </w:r>
      <w:proofErr w:type="gramEnd"/>
      <w:r>
        <w:t xml:space="preserve"> </w:t>
      </w:r>
      <w:r w:rsidR="00D85C52" w:rsidRPr="00D85C52">
        <w:rPr>
          <w:position w:val="-12"/>
        </w:rPr>
        <w:object w:dxaOrig="420" w:dyaOrig="380" w14:anchorId="3A6558C6">
          <v:shape id="_x0000_i2544" type="#_x0000_t75" style="width:20.65pt;height:18.55pt" o:ole="">
            <v:imagedata r:id="rId3086" o:title=""/>
          </v:shape>
          <o:OLEObject Type="Embed" ProgID="Equation.DSMT4" ShapeID="_x0000_i2544" DrawAspect="Content" ObjectID="_1350757140" r:id="rId3087"/>
        </w:object>
      </w:r>
      <w:r>
        <w:t xml:space="preserve"> are the number of integration points for element </w:t>
      </w:r>
      <w:r>
        <w:rPr>
          <w:i/>
        </w:rPr>
        <w:t>e</w:t>
      </w:r>
      <w:r>
        <w:t xml:space="preserve">. It is now assumed that the integration points coincide with the element’s nodes (e.g. for a quadrilateral surface element we have </w:t>
      </w:r>
      <w:r w:rsidR="00D85C52" w:rsidRPr="00D85C52">
        <w:rPr>
          <w:position w:val="-14"/>
        </w:rPr>
        <w:object w:dxaOrig="1240" w:dyaOrig="400" w14:anchorId="5D0B69FC">
          <v:shape id="_x0000_i2545" type="#_x0000_t75" style="width:62pt;height:19.25pt" o:ole="">
            <v:imagedata r:id="rId3088" o:title=""/>
          </v:shape>
          <o:OLEObject Type="Embed" ProgID="Equation.DSMT4" ShapeID="_x0000_i2545" DrawAspect="Content" ObjectID="_1350757141" r:id="rId3089"/>
        </w:object>
      </w:r>
      <w:r>
        <w:t xml:space="preserve">, </w:t>
      </w:r>
      <w:r w:rsidR="00D85C52" w:rsidRPr="00D85C52">
        <w:rPr>
          <w:position w:val="-14"/>
        </w:rPr>
        <w:object w:dxaOrig="1100" w:dyaOrig="400" w14:anchorId="19EDE262">
          <v:shape id="_x0000_i2546" type="#_x0000_t75" style="width:54.9pt;height:19.25pt" o:ole="">
            <v:imagedata r:id="rId3090" o:title=""/>
          </v:shape>
          <o:OLEObject Type="Embed" ProgID="Equation.DSMT4" ShapeID="_x0000_i2546" DrawAspect="Content" ObjectID="_1350757142" r:id="rId3091"/>
        </w:object>
      </w:r>
      <w:r>
        <w:t xml:space="preserve">, </w:t>
      </w:r>
      <w:r w:rsidR="00D85C52" w:rsidRPr="00D85C52">
        <w:rPr>
          <w:position w:val="-14"/>
        </w:rPr>
        <w:object w:dxaOrig="940" w:dyaOrig="400" w14:anchorId="56128A6A">
          <v:shape id="_x0000_i2547" type="#_x0000_t75" style="width:47.05pt;height:19.25pt" o:ole="">
            <v:imagedata r:id="rId3092" o:title=""/>
          </v:shape>
          <o:OLEObject Type="Embed" ProgID="Equation.DSMT4" ShapeID="_x0000_i2547" DrawAspect="Content" ObjectID="_1350757143" r:id="rId3093"/>
        </w:object>
      </w:r>
      <w:r>
        <w:t xml:space="preserve"> and </w:t>
      </w:r>
      <w:r w:rsidR="00D85C52" w:rsidRPr="00D85C52">
        <w:rPr>
          <w:position w:val="-14"/>
        </w:rPr>
        <w:object w:dxaOrig="1100" w:dyaOrig="400" w14:anchorId="2054E2EB">
          <v:shape id="_x0000_i2548" type="#_x0000_t75" style="width:54.9pt;height:19.25pt" o:ole="">
            <v:imagedata r:id="rId3094" o:title=""/>
          </v:shape>
          <o:OLEObject Type="Embed" ProgID="Equation.DSMT4" ShapeID="_x0000_i2548" DrawAspect="Content" ObjectID="_1350757144" r:id="rId3095"/>
        </w:object>
      </w:r>
      <w:r>
        <w:t>). With this quadrature rule, we have</w:t>
      </w:r>
    </w:p>
    <w:p w14:paraId="45FA3A35" w14:textId="77777777" w:rsidR="008C7882" w:rsidRDefault="008C7882" w:rsidP="008C7882">
      <w:pPr>
        <w:pStyle w:val="MTDisplayEquation"/>
      </w:pPr>
      <w:r>
        <w:tab/>
      </w:r>
      <w:r w:rsidR="00964529" w:rsidRPr="00D85C52">
        <w:rPr>
          <w:position w:val="-52"/>
        </w:rPr>
        <w:object w:dxaOrig="2480" w:dyaOrig="1160" w14:anchorId="7392261D">
          <v:shape id="_x0000_i2549" type="#_x0000_t75" style="width:123.35pt;height:57.75pt" o:ole="">
            <v:imagedata r:id="rId3096" o:title=""/>
          </v:shape>
          <o:OLEObject Type="Embed" ProgID="Equation.DSMT4" ShapeID="_x0000_i2549" DrawAspect="Content" ObjectID="_1350757145" r:id="rId309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44</w:instrText>
        </w:r>
      </w:fldSimple>
      <w:r>
        <w:instrText>)</w:instrText>
      </w:r>
      <w:r>
        <w:fldChar w:fldCharType="end"/>
      </w:r>
    </w:p>
    <w:p w14:paraId="2B97DEBE" w14:textId="77777777" w:rsidR="008C7882" w:rsidRDefault="008C7882" w:rsidP="008C7882">
      <w:proofErr w:type="gramStart"/>
      <w:r>
        <w:t>so</w:t>
      </w:r>
      <w:proofErr w:type="gramEnd"/>
      <w:r>
        <w:t xml:space="preserve"> that,</w:t>
      </w:r>
    </w:p>
    <w:p w14:paraId="7C48F08B" w14:textId="77777777" w:rsidR="008C7882" w:rsidRDefault="008C7882" w:rsidP="008C7882">
      <w:pPr>
        <w:pStyle w:val="MTDisplayEquation"/>
      </w:pPr>
      <w:r>
        <w:tab/>
      </w:r>
      <w:r w:rsidR="00D85C52" w:rsidRPr="00D85C52">
        <w:rPr>
          <w:position w:val="-32"/>
        </w:rPr>
        <w:object w:dxaOrig="3519" w:dyaOrig="760" w14:anchorId="48CD1115">
          <v:shape id="_x0000_i2550" type="#_x0000_t75" style="width:176.1pt;height:37.8pt" o:ole="">
            <v:imagedata r:id="rId3098" o:title=""/>
          </v:shape>
          <o:OLEObject Type="Embed" ProgID="Equation.DSMT4" ShapeID="_x0000_i2550" DrawAspect="Content" ObjectID="_1350757146" r:id="rId309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45</w:instrText>
        </w:r>
      </w:fldSimple>
      <w:r>
        <w:instrText>)</w:instrText>
      </w:r>
      <w:r>
        <w:fldChar w:fldCharType="end"/>
      </w:r>
    </w:p>
    <w:p w14:paraId="1540F651" w14:textId="77777777" w:rsidR="008C7882" w:rsidRDefault="008C7882" w:rsidP="008C7882">
      <w:r>
        <w:t>If the following vectors are defined,</w:t>
      </w:r>
    </w:p>
    <w:p w14:paraId="7836319A" w14:textId="77777777" w:rsidR="008C7882" w:rsidRDefault="008C7882" w:rsidP="008C7882">
      <w:pPr>
        <w:pStyle w:val="MTDisplayEquation"/>
      </w:pPr>
      <w:r>
        <w:tab/>
      </w:r>
      <w:r w:rsidR="0034071A" w:rsidRPr="00D85C52">
        <w:rPr>
          <w:position w:val="-44"/>
        </w:rPr>
        <w:object w:dxaOrig="3420" w:dyaOrig="999" w14:anchorId="7E1537DB">
          <v:shape id="_x0000_i2551" type="#_x0000_t75" style="width:171.1pt;height:49.9pt" o:ole="">
            <v:imagedata r:id="rId3100" o:title=""/>
          </v:shape>
          <o:OLEObject Type="Embed" ProgID="Equation.DSMT4" ShapeID="_x0000_i2551" DrawAspect="Content" ObjectID="_1350757147" r:id="rId310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46</w:instrText>
        </w:r>
      </w:fldSimple>
      <w:r>
        <w:instrText>)</w:instrText>
      </w:r>
      <w:r>
        <w:fldChar w:fldCharType="end"/>
      </w:r>
    </w:p>
    <w:p w14:paraId="5219D948" w14:textId="77777777" w:rsidR="008C7882" w:rsidRDefault="008C7882" w:rsidP="008C7882">
      <w:proofErr w:type="gramStart"/>
      <w:r>
        <w:t>equation</w:t>
      </w:r>
      <w:proofErr w:type="gramEnd"/>
      <w:r>
        <w:t xml:space="preserve"> </w:t>
      </w:r>
      <w:r>
        <w:fldChar w:fldCharType="begin"/>
      </w:r>
      <w:r>
        <w:instrText xml:space="preserve"> GOTOBUTTON ZEqnNum959237  \* MERGEFORMAT </w:instrText>
      </w:r>
      <w:fldSimple w:instr=" REF ZEqnNum959237 \! \* MERGEFORMAT ">
        <w:r w:rsidR="008D52AD">
          <w:instrText>(6.43)</w:instrText>
        </w:r>
      </w:fldSimple>
      <w:r>
        <w:fldChar w:fldCharType="end"/>
      </w:r>
      <w:r>
        <w:t xml:space="preserve"> can then be rewritten as follows,</w:t>
      </w:r>
    </w:p>
    <w:p w14:paraId="44B16E35" w14:textId="77777777" w:rsidR="008C7882" w:rsidRDefault="008C7882" w:rsidP="008C7882">
      <w:pPr>
        <w:pStyle w:val="MTDisplayEquation"/>
      </w:pPr>
      <w:r>
        <w:tab/>
      </w:r>
      <w:r w:rsidR="00D85C52" w:rsidRPr="00D85C52">
        <w:rPr>
          <w:position w:val="-36"/>
        </w:rPr>
        <w:object w:dxaOrig="4260" w:dyaOrig="840" w14:anchorId="0F0CB59D">
          <v:shape id="_x0000_i2552" type="#_x0000_t75" style="width:212.45pt;height:42.75pt" o:ole="">
            <v:imagedata r:id="rId3102" o:title=""/>
          </v:shape>
          <o:OLEObject Type="Embed" ProgID="Equation.DSMT4" ShapeID="_x0000_i2552" DrawAspect="Content" ObjectID="_1350757148" r:id="rId3103"/>
        </w:object>
      </w:r>
      <w:r>
        <w:t>.</w:t>
      </w:r>
      <w:r>
        <w:tab/>
      </w:r>
      <w:r>
        <w:fldChar w:fldCharType="begin"/>
      </w:r>
      <w:r>
        <w:instrText xml:space="preserve"> MACROBUTTON MTPlaceRef \* MERGEFORMAT </w:instrText>
      </w:r>
      <w:fldSimple w:instr=" SEQ MTEqn \h \* MERGEFORMAT "/>
      <w:bookmarkStart w:id="606" w:name="ZEqnNum386722"/>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47</w:instrText>
        </w:r>
      </w:fldSimple>
      <w:r>
        <w:instrText>)</w:instrText>
      </w:r>
      <w:bookmarkEnd w:id="606"/>
      <w:r>
        <w:fldChar w:fldCharType="end"/>
      </w:r>
    </w:p>
    <w:p w14:paraId="65DDB2EE" w14:textId="77777777" w:rsidR="008C7882" w:rsidRDefault="008C7882" w:rsidP="008C7882">
      <w:r>
        <w:t xml:space="preserve">The specific form for </w:t>
      </w:r>
      <w:r w:rsidR="00D85C52" w:rsidRPr="00D85C52">
        <w:rPr>
          <w:position w:val="-12"/>
        </w:rPr>
        <w:object w:dxaOrig="260" w:dyaOrig="360" w14:anchorId="759FEE9F">
          <v:shape id="_x0000_i2553" type="#_x0000_t75" style="width:12.1pt;height:18.55pt" o:ole="">
            <v:imagedata r:id="rId3104" o:title=""/>
          </v:shape>
          <o:OLEObject Type="Embed" ProgID="Equation.DSMT4" ShapeID="_x0000_i2553" DrawAspect="Content" ObjectID="_1350757149" r:id="rId3105"/>
        </w:object>
      </w:r>
      <w:r>
        <w:t>will depend on the method employed for enforcing the contact constraint.</w:t>
      </w:r>
    </w:p>
    <w:p w14:paraId="05263FD6" w14:textId="77777777" w:rsidR="008C7882" w:rsidRDefault="008C7882" w:rsidP="008C7882"/>
    <w:p w14:paraId="276BB362" w14:textId="77777777" w:rsidR="008C7882" w:rsidRDefault="008C7882" w:rsidP="008C7882">
      <w:pPr>
        <w:pStyle w:val="Heading3"/>
      </w:pPr>
      <w:bookmarkStart w:id="607" w:name="_Toc387680228"/>
      <w:r>
        <w:t>Discretization of the Contact Stiffness</w:t>
      </w:r>
      <w:bookmarkEnd w:id="607"/>
    </w:p>
    <w:p w14:paraId="69CD8ABE" w14:textId="77777777" w:rsidR="008C7882" w:rsidRDefault="008C7882" w:rsidP="008C7882">
      <w:r>
        <w:t>A similar procedure can now be used to calculate the discretized contact stiffness matrix. The linearization of the contact integral is repeated here:</w:t>
      </w:r>
    </w:p>
    <w:p w14:paraId="0D509A8E" w14:textId="77777777" w:rsidR="008C7882" w:rsidRDefault="008C7882" w:rsidP="008C7882">
      <w:pPr>
        <w:pStyle w:val="MTDisplayEquation"/>
      </w:pPr>
      <w:r>
        <w:tab/>
      </w:r>
      <w:r w:rsidR="00A224D0" w:rsidRPr="00D85C52">
        <w:rPr>
          <w:position w:val="-70"/>
        </w:rPr>
        <w:object w:dxaOrig="4000" w:dyaOrig="1520" w14:anchorId="13923882">
          <v:shape id="_x0000_i2554" type="#_x0000_t75" style="width:200.3pt;height:75.55pt" o:ole="">
            <v:imagedata r:id="rId3106" o:title=""/>
          </v:shape>
          <o:OLEObject Type="Embed" ProgID="Equation.DSMT4" ShapeID="_x0000_i2554" DrawAspect="Content" ObjectID="_1350757150" r:id="rId3107"/>
        </w:object>
      </w:r>
      <w:r>
        <w:tab/>
      </w:r>
      <w:r>
        <w:fldChar w:fldCharType="begin"/>
      </w:r>
      <w:r>
        <w:instrText xml:space="preserve"> MACROBUTTON MTPlaceRef \* MERGEFORMAT </w:instrText>
      </w:r>
      <w:fldSimple w:instr=" SEQ MTEqn \h \* MERGEFORMAT "/>
      <w:bookmarkStart w:id="608" w:name="ZEqnNum694151"/>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48</w:instrText>
        </w:r>
      </w:fldSimple>
      <w:r>
        <w:instrText>)</w:instrText>
      </w:r>
      <w:bookmarkEnd w:id="608"/>
      <w:r>
        <w:fldChar w:fldCharType="end"/>
      </w:r>
    </w:p>
    <w:p w14:paraId="6845F2E7" w14:textId="77777777" w:rsidR="008C7882" w:rsidRDefault="008C7882" w:rsidP="008C7882">
      <w:r>
        <w:t xml:space="preserve">Using matrix notation we can rewrite equation </w:t>
      </w:r>
      <w:r>
        <w:fldChar w:fldCharType="begin"/>
      </w:r>
      <w:r>
        <w:instrText xml:space="preserve"> GOTOBUTTON ZEqnNum694151  \* MERGEFORMAT </w:instrText>
      </w:r>
      <w:fldSimple w:instr=" REF ZEqnNum694151 \! \* MERGEFORMAT ">
        <w:r w:rsidR="008D52AD">
          <w:instrText>(6.48)</w:instrText>
        </w:r>
      </w:fldSimple>
      <w:r>
        <w:fldChar w:fldCharType="end"/>
      </w:r>
      <w:r>
        <w:t xml:space="preserve"> as,</w:t>
      </w:r>
    </w:p>
    <w:p w14:paraId="5E848665" w14:textId="77777777" w:rsidR="008C7882" w:rsidRDefault="008C7882" w:rsidP="008C7882">
      <w:pPr>
        <w:pStyle w:val="MTDisplayEquation"/>
      </w:pPr>
      <w:r>
        <w:tab/>
      </w:r>
      <w:r w:rsidR="00D85C52" w:rsidRPr="00D85C52">
        <w:rPr>
          <w:position w:val="-28"/>
        </w:rPr>
        <w:object w:dxaOrig="3860" w:dyaOrig="740" w14:anchorId="6B8E98AF">
          <v:shape id="_x0000_i2555" type="#_x0000_t75" style="width:192.5pt;height:37.05pt" o:ole="">
            <v:imagedata r:id="rId3108" o:title=""/>
          </v:shape>
          <o:OLEObject Type="Embed" ProgID="Equation.DSMT4" ShapeID="_x0000_i2555" DrawAspect="Content" ObjectID="_1350757151" r:id="rId310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49</w:instrText>
        </w:r>
      </w:fldSimple>
      <w:r>
        <w:instrText>)</w:instrText>
      </w:r>
      <w:r>
        <w:fldChar w:fldCharType="end"/>
      </w:r>
    </w:p>
    <w:p w14:paraId="1D24C1E9" w14:textId="77777777" w:rsidR="008C7882" w:rsidRDefault="008C7882" w:rsidP="008C7882">
      <w:proofErr w:type="gramStart"/>
      <w:r>
        <w:t>where</w:t>
      </w:r>
      <w:proofErr w:type="gramEnd"/>
      <w:r>
        <w:t xml:space="preserve"> </w:t>
      </w:r>
      <w:r w:rsidR="00D85C52" w:rsidRPr="00D85C52">
        <w:rPr>
          <w:position w:val="-6"/>
        </w:rPr>
        <w:object w:dxaOrig="400" w:dyaOrig="279" w14:anchorId="58845A06">
          <v:shape id="_x0000_i2556" type="#_x0000_t75" style="width:19.25pt;height:14.25pt" o:ole="">
            <v:imagedata r:id="rId3110" o:title=""/>
          </v:shape>
          <o:OLEObject Type="Embed" ProgID="Equation.DSMT4" ShapeID="_x0000_i2556" DrawAspect="Content" ObjectID="_1350757152" r:id="rId3111"/>
        </w:object>
      </w:r>
      <w:r>
        <w:t xml:space="preserve">is as above and </w:t>
      </w:r>
      <w:r w:rsidR="00D85C52" w:rsidRPr="00D85C52">
        <w:rPr>
          <w:position w:val="-4"/>
        </w:rPr>
        <w:object w:dxaOrig="420" w:dyaOrig="260" w14:anchorId="687E7A1C">
          <v:shape id="_x0000_i2557" type="#_x0000_t75" style="width:20.65pt;height:12.1pt" o:ole="">
            <v:imagedata r:id="rId3112" o:title=""/>
          </v:shape>
          <o:OLEObject Type="Embed" ProgID="Equation.DSMT4" ShapeID="_x0000_i2557" DrawAspect="Content" ObjectID="_1350757153" r:id="rId3113"/>
        </w:object>
      </w:r>
      <w:r>
        <w:t xml:space="preserve">similar to </w:t>
      </w:r>
      <w:r w:rsidR="00D85C52" w:rsidRPr="00D85C52">
        <w:rPr>
          <w:position w:val="-6"/>
        </w:rPr>
        <w:object w:dxaOrig="400" w:dyaOrig="279" w14:anchorId="571F6D85">
          <v:shape id="_x0000_i2558" type="#_x0000_t75" style="width:19.25pt;height:14.25pt" o:ole="">
            <v:imagedata r:id="rId3114" o:title=""/>
          </v:shape>
          <o:OLEObject Type="Embed" ProgID="Equation.DSMT4" ShapeID="_x0000_i2558" DrawAspect="Content" ObjectID="_1350757154" r:id="rId3115"/>
        </w:object>
      </w:r>
      <w:r>
        <w:t xml:space="preserve"> with </w:t>
      </w:r>
      <w:r w:rsidR="00D85C52" w:rsidRPr="00D85C52">
        <w:rPr>
          <w:position w:val="-6"/>
        </w:rPr>
        <w:object w:dxaOrig="220" w:dyaOrig="279" w14:anchorId="6BB96FFD">
          <v:shape id="_x0000_i2559" type="#_x0000_t75" style="width:10.7pt;height:14.25pt" o:ole="">
            <v:imagedata r:id="rId3116" o:title=""/>
          </v:shape>
          <o:OLEObject Type="Embed" ProgID="Equation.DSMT4" ShapeID="_x0000_i2559" DrawAspect="Content" ObjectID="_1350757155" r:id="rId3117"/>
        </w:object>
      </w:r>
      <w:r>
        <w:t xml:space="preserve">replaced with </w:t>
      </w:r>
      <w:r w:rsidR="00D85C52" w:rsidRPr="00D85C52">
        <w:rPr>
          <w:position w:val="-4"/>
        </w:rPr>
        <w:object w:dxaOrig="220" w:dyaOrig="260" w14:anchorId="440A3399">
          <v:shape id="_x0000_i2560" type="#_x0000_t75" style="width:10.7pt;height:12.1pt" o:ole="">
            <v:imagedata r:id="rId3118" o:title=""/>
          </v:shape>
          <o:OLEObject Type="Embed" ProgID="Equation.DSMT4" ShapeID="_x0000_i2560" DrawAspect="Content" ObjectID="_1350757156" r:id="rId3119"/>
        </w:object>
      </w:r>
      <w:r>
        <w:t xml:space="preserve"> and </w:t>
      </w:r>
      <w:r w:rsidR="00D85C52" w:rsidRPr="00D85C52">
        <w:rPr>
          <w:position w:val="-4"/>
        </w:rPr>
        <w:object w:dxaOrig="300" w:dyaOrig="300" w14:anchorId="566A43A1">
          <v:shape id="_x0000_i2561" type="#_x0000_t75" style="width:14.95pt;height:14.95pt" o:ole="">
            <v:imagedata r:id="rId3120" o:title=""/>
          </v:shape>
          <o:OLEObject Type="Embed" ProgID="Equation.DSMT4" ShapeID="_x0000_i2561" DrawAspect="Content" ObjectID="_1350757157" r:id="rId3121"/>
        </w:object>
      </w:r>
      <w:r>
        <w:t>,</w:t>
      </w:r>
    </w:p>
    <w:p w14:paraId="262FCCBB" w14:textId="77777777" w:rsidR="008C7882" w:rsidRDefault="008C7882" w:rsidP="008C7882">
      <w:pPr>
        <w:pStyle w:val="MTDisplayEquation"/>
      </w:pPr>
      <w:r>
        <w:tab/>
      </w:r>
      <w:r w:rsidR="00F20490" w:rsidRPr="00D85C52">
        <w:rPr>
          <w:position w:val="-68"/>
        </w:rPr>
        <w:object w:dxaOrig="4480" w:dyaOrig="1480" w14:anchorId="45B16987">
          <v:shape id="_x0000_i2562" type="#_x0000_t75" style="width:223.85pt;height:73.45pt" o:ole="">
            <v:imagedata r:id="rId3122" o:title=""/>
          </v:shape>
          <o:OLEObject Type="Embed" ProgID="Equation.DSMT4" ShapeID="_x0000_i2562" DrawAspect="Content" ObjectID="_1350757158" r:id="rId3123"/>
        </w:object>
      </w:r>
      <w:r>
        <w:tab/>
      </w:r>
      <w:r>
        <w:fldChar w:fldCharType="begin"/>
      </w:r>
      <w:r>
        <w:instrText xml:space="preserve"> MACROBUTTON MTPlaceRef \* MERGEFORMAT </w:instrText>
      </w:r>
      <w:fldSimple w:instr=" SEQ MTEqn \h \* MERGEFORMAT "/>
      <w:bookmarkStart w:id="609" w:name="ZEqnNum879292"/>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50</w:instrText>
        </w:r>
      </w:fldSimple>
      <w:r>
        <w:instrText>)</w:instrText>
      </w:r>
      <w:bookmarkEnd w:id="609"/>
      <w:r>
        <w:fldChar w:fldCharType="end"/>
      </w:r>
    </w:p>
    <w:p w14:paraId="12CDE78C" w14:textId="77777777" w:rsidR="008C7882" w:rsidRDefault="008C7882" w:rsidP="008C7882">
      <w:proofErr w:type="gramStart"/>
      <w:r>
        <w:t>where</w:t>
      </w:r>
      <w:proofErr w:type="gramEnd"/>
      <w:r>
        <w:t>,</w:t>
      </w:r>
    </w:p>
    <w:p w14:paraId="00388F86" w14:textId="77777777" w:rsidR="008C7882" w:rsidRDefault="008C7882" w:rsidP="008C7882">
      <w:pPr>
        <w:pStyle w:val="MTDisplayEquation"/>
      </w:pPr>
      <w:r>
        <w:lastRenderedPageBreak/>
        <w:tab/>
      </w:r>
      <w:r w:rsidR="00D85C52" w:rsidRPr="00D85C52">
        <w:rPr>
          <w:position w:val="-78"/>
        </w:rPr>
        <w:object w:dxaOrig="5820" w:dyaOrig="1680" w14:anchorId="422A4B6A">
          <v:shape id="_x0000_i2563" type="#_x0000_t75" style="width:291.55pt;height:84.1pt" o:ole="">
            <v:imagedata r:id="rId3124" o:title=""/>
          </v:shape>
          <o:OLEObject Type="Embed" ProgID="Equation.DSMT4" ShapeID="_x0000_i2563" DrawAspect="Content" ObjectID="_1350757159" r:id="rId3125"/>
        </w:object>
      </w:r>
      <w:r>
        <w:t>.</w:t>
      </w:r>
      <w:r>
        <w:tab/>
      </w:r>
      <w:r>
        <w:fldChar w:fldCharType="begin"/>
      </w:r>
      <w:r>
        <w:instrText xml:space="preserve"> MACROBUTTON MTPlaceRef \* MERGEFORMAT </w:instrText>
      </w:r>
      <w:fldSimple w:instr=" SEQ MTEqn \h \* MERGEFORMAT "/>
      <w:bookmarkStart w:id="610" w:name="ZEqnNum858973"/>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51</w:instrText>
        </w:r>
      </w:fldSimple>
      <w:r>
        <w:instrText>)</w:instrText>
      </w:r>
      <w:bookmarkEnd w:id="610"/>
      <w:r>
        <w:fldChar w:fldCharType="end"/>
      </w:r>
    </w:p>
    <w:p w14:paraId="14E6BADC" w14:textId="77777777" w:rsidR="008C7882" w:rsidRDefault="008C7882" w:rsidP="008C7882">
      <w:r>
        <w:t xml:space="preserve">The following vectors are also defined which depend on the vectors of </w:t>
      </w:r>
      <w:r>
        <w:fldChar w:fldCharType="begin"/>
      </w:r>
      <w:r>
        <w:instrText xml:space="preserve"> GOTOBUTTON ZEqnNum858973  \* MERGEFORMAT </w:instrText>
      </w:r>
      <w:fldSimple w:instr=" REF ZEqnNum858973 \! \* MERGEFORMAT ">
        <w:r w:rsidR="008D52AD">
          <w:instrText>(6.51)</w:instrText>
        </w:r>
      </w:fldSimple>
      <w:r>
        <w:fldChar w:fldCharType="end"/>
      </w:r>
      <w:r>
        <w:t>:</w:t>
      </w:r>
    </w:p>
    <w:p w14:paraId="729B3FB8" w14:textId="77777777" w:rsidR="008C7882" w:rsidRDefault="008C7882" w:rsidP="008C7882">
      <w:pPr>
        <w:pStyle w:val="MTDisplayEquation"/>
      </w:pPr>
      <w:r>
        <w:tab/>
      </w:r>
      <w:r w:rsidR="00964529" w:rsidRPr="00D85C52">
        <w:rPr>
          <w:position w:val="-96"/>
        </w:rPr>
        <w:object w:dxaOrig="4260" w:dyaOrig="2040" w14:anchorId="6B9C0682">
          <v:shape id="_x0000_i2564" type="#_x0000_t75" style="width:212.45pt;height:101.95pt" o:ole="">
            <v:imagedata r:id="rId3126" o:title=""/>
          </v:shape>
          <o:OLEObject Type="Embed" ProgID="Equation.DSMT4" ShapeID="_x0000_i2564" DrawAspect="Content" ObjectID="_1350757160" r:id="rId312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52</w:instrText>
        </w:r>
      </w:fldSimple>
      <w:r>
        <w:instrText>)</w:instrText>
      </w:r>
      <w:r>
        <w:fldChar w:fldCharType="end"/>
      </w:r>
    </w:p>
    <w:p w14:paraId="48E86E16" w14:textId="77777777" w:rsidR="008C7882" w:rsidRDefault="008C7882" w:rsidP="008C7882">
      <w:proofErr w:type="gramStart"/>
      <w:r>
        <w:t>where</w:t>
      </w:r>
      <w:proofErr w:type="gramEnd"/>
      <w:r>
        <w:t xml:space="preserve"> the matrix </w:t>
      </w:r>
      <w:r>
        <w:rPr>
          <w:b/>
        </w:rPr>
        <w:t>A</w:t>
      </w:r>
      <w:r>
        <w:t xml:space="preserve"> is defined as,</w:t>
      </w:r>
    </w:p>
    <w:p w14:paraId="17D411CB" w14:textId="77777777" w:rsidR="008C7882" w:rsidRDefault="008C7882" w:rsidP="008C7882">
      <w:pPr>
        <w:pStyle w:val="MTDisplayEquation"/>
      </w:pPr>
      <w:r>
        <w:tab/>
      </w:r>
      <w:r w:rsidR="00D85C52" w:rsidRPr="00D85C52">
        <w:rPr>
          <w:position w:val="-14"/>
        </w:rPr>
        <w:object w:dxaOrig="1420" w:dyaOrig="380" w14:anchorId="5BB2A3BC">
          <v:shape id="_x0000_i2565" type="#_x0000_t75" style="width:71.3pt;height:18.55pt" o:ole="">
            <v:imagedata r:id="rId3128" o:title=""/>
          </v:shape>
          <o:OLEObject Type="Embed" ProgID="Equation.DSMT4" ShapeID="_x0000_i2565" DrawAspect="Content" ObjectID="_1350757161" r:id="rId3129"/>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53</w:instrText>
        </w:r>
      </w:fldSimple>
      <w:r>
        <w:instrText>)</w:instrText>
      </w:r>
      <w:r>
        <w:fldChar w:fldCharType="end"/>
      </w:r>
    </w:p>
    <w:p w14:paraId="3DBB5D62" w14:textId="77777777" w:rsidR="008C7882" w:rsidRDefault="008C7882" w:rsidP="008C7882">
      <w:r>
        <w:t xml:space="preserve">Here, </w:t>
      </w:r>
      <w:r w:rsidR="00D85C52" w:rsidRPr="00D85C52">
        <w:rPr>
          <w:position w:val="-14"/>
        </w:rPr>
        <w:object w:dxaOrig="1100" w:dyaOrig="380" w14:anchorId="6F403C89">
          <v:shape id="_x0000_i2566" type="#_x0000_t75" style="width:54.9pt;height:18.55pt" o:ole="">
            <v:imagedata r:id="rId3130" o:title=""/>
          </v:shape>
          <o:OLEObject Type="Embed" ProgID="Equation.DSMT4" ShapeID="_x0000_i2566" DrawAspect="Content" ObjectID="_1350757162" r:id="rId3131"/>
        </w:object>
      </w:r>
      <w:r>
        <w:t xml:space="preserve">is the surface metric tensor and </w:t>
      </w:r>
      <w:r w:rsidR="00D85C52" w:rsidRPr="00D85C52">
        <w:rPr>
          <w:position w:val="-16"/>
        </w:rPr>
        <w:object w:dxaOrig="1540" w:dyaOrig="440" w14:anchorId="0E5F3A6D">
          <v:shape id="_x0000_i2567" type="#_x0000_t75" style="width:77pt;height:22.1pt" o:ole="">
            <v:imagedata r:id="rId3132" o:title=""/>
          </v:shape>
          <o:OLEObject Type="Embed" ProgID="Equation.DSMT4" ShapeID="_x0000_i2567" DrawAspect="Content" ObjectID="_1350757163" r:id="rId3133"/>
        </w:object>
      </w:r>
      <w:r>
        <w:t xml:space="preserve">denotes the components of the surface curvature at </w:t>
      </w:r>
      <w:r w:rsidR="00D85C52" w:rsidRPr="00D85C52">
        <w:rPr>
          <w:position w:val="-10"/>
        </w:rPr>
        <w:object w:dxaOrig="200" w:dyaOrig="360" w14:anchorId="76511560">
          <v:shape id="_x0000_i2568" type="#_x0000_t75" style="width:10pt;height:18.55pt" o:ole="">
            <v:imagedata r:id="rId3134" o:title=""/>
          </v:shape>
          <o:OLEObject Type="Embed" ProgID="Equation.DSMT4" ShapeID="_x0000_i2568" DrawAspect="Content" ObjectID="_1350757164" r:id="rId3135"/>
        </w:object>
      </w:r>
      <w:r>
        <w:t>.</w:t>
      </w:r>
    </w:p>
    <w:p w14:paraId="57FA3AC3" w14:textId="77777777" w:rsidR="008C7882" w:rsidRDefault="008C7882" w:rsidP="008C7882"/>
    <w:p w14:paraId="35AD3397" w14:textId="77777777" w:rsidR="008C7882" w:rsidRDefault="008C7882" w:rsidP="008C7882">
      <w:pPr>
        <w:pStyle w:val="Heading3"/>
      </w:pPr>
      <w:bookmarkStart w:id="611" w:name="_Toc387680229"/>
      <w:r>
        <w:t>Augmented Lagrangian Method</w:t>
      </w:r>
      <w:bookmarkEnd w:id="611"/>
    </w:p>
    <w:p w14:paraId="50A0FF25" w14:textId="77777777" w:rsidR="008C7882" w:rsidRDefault="008C7882" w:rsidP="008C7882">
      <w:r>
        <w:t>The augmented Lagrangian method is used in FEBio to enforce the contact constraints to a user-specified tolerance. This implies that the normal contact tractions are given by,</w:t>
      </w:r>
    </w:p>
    <w:p w14:paraId="4B691FBC" w14:textId="77777777" w:rsidR="008C7882" w:rsidRDefault="008C7882" w:rsidP="008C7882">
      <w:pPr>
        <w:pStyle w:val="MTDisplayEquation"/>
      </w:pPr>
      <w:r>
        <w:tab/>
      </w:r>
      <w:r w:rsidR="00D85C52" w:rsidRPr="00D85C52">
        <w:rPr>
          <w:position w:val="-14"/>
        </w:rPr>
        <w:object w:dxaOrig="1560" w:dyaOrig="400" w14:anchorId="1FAE0368">
          <v:shape id="_x0000_i2569" type="#_x0000_t75" style="width:78.4pt;height:19.25pt" o:ole="">
            <v:imagedata r:id="rId3136" o:title=""/>
          </v:shape>
          <o:OLEObject Type="Embed" ProgID="Equation.DSMT4" ShapeID="_x0000_i2569" DrawAspect="Content" ObjectID="_1350757165" r:id="rId3137"/>
        </w:object>
      </w:r>
      <w:r>
        <w:t>.</w:t>
      </w:r>
      <w:r>
        <w:tab/>
      </w:r>
      <w:r>
        <w:fldChar w:fldCharType="begin"/>
      </w:r>
      <w:r>
        <w:instrText xml:space="preserve"> MACROBUTTON MTPlaceRef \* MERGEFORMAT </w:instrText>
      </w:r>
      <w:fldSimple w:instr=" SEQ MTEqn \h \* MERGEFORMAT "/>
      <w:bookmarkStart w:id="612" w:name="ZEqnNum558369"/>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54</w:instrText>
        </w:r>
      </w:fldSimple>
      <w:r>
        <w:instrText>)</w:instrText>
      </w:r>
      <w:bookmarkEnd w:id="612"/>
      <w:r>
        <w:fldChar w:fldCharType="end"/>
      </w:r>
    </w:p>
    <w:p w14:paraId="1AF33B5A" w14:textId="77777777" w:rsidR="008C7882" w:rsidRDefault="008C7882" w:rsidP="008C7882">
      <w:r>
        <w:t xml:space="preserve">Note that this assumption </w:t>
      </w:r>
      <w:proofErr w:type="gramStart"/>
      <w:r>
        <w:t>is  consistent</w:t>
      </w:r>
      <w:proofErr w:type="gramEnd"/>
      <w:r>
        <w:t xml:space="preserve"> with the approach that was used in establishing the discretization of the linearization of the contact integral </w:t>
      </w:r>
      <w:r>
        <w:fldChar w:fldCharType="begin"/>
      </w:r>
      <w:r>
        <w:instrText xml:space="preserve"> GOTOBUTTON ZEqnNum879292  \* MERGEFORMAT </w:instrText>
      </w:r>
      <w:fldSimple w:instr=" REF ZEqnNum879292 \! \* MERGEFORMAT ">
        <w:r w:rsidR="008D52AD">
          <w:instrText>(6.50)</w:instrText>
        </w:r>
      </w:fldSimple>
      <w:r>
        <w:fldChar w:fldCharType="end"/>
      </w:r>
      <w:r>
        <w:t xml:space="preserve">. In </w:t>
      </w:r>
      <w:r>
        <w:fldChar w:fldCharType="begin"/>
      </w:r>
      <w:r>
        <w:instrText xml:space="preserve"> GOTOBUTTON ZEqnNum558369  \* MERGEFORMAT </w:instrText>
      </w:r>
      <w:fldSimple w:instr=" REF ZEqnNum558369 \* Charformat \! \* MERGEFORMAT ">
        <w:r w:rsidR="008D52AD">
          <w:instrText>(6.54)</w:instrText>
        </w:r>
      </w:fldSimple>
      <w:r>
        <w:fldChar w:fldCharType="end"/>
      </w:r>
      <w:r>
        <w:t xml:space="preserve"> </w:t>
      </w:r>
      <w:r w:rsidR="00D85C52" w:rsidRPr="00D85C52">
        <w:rPr>
          <w:position w:val="-12"/>
        </w:rPr>
        <w:object w:dxaOrig="300" w:dyaOrig="360" w14:anchorId="71C56640">
          <v:shape id="_x0000_i2570" type="#_x0000_t75" style="width:14.95pt;height:18.55pt" o:ole="">
            <v:imagedata r:id="rId3138" o:title=""/>
          </v:shape>
          <o:OLEObject Type="Embed" ProgID="Equation.DSMT4" ShapeID="_x0000_i2570" DrawAspect="Content" ObjectID="_1350757166" r:id="rId3139"/>
        </w:object>
      </w:r>
      <w:r>
        <w:t xml:space="preserve"> is a penalty factor that is chosen arbitrarily.</w:t>
      </w:r>
    </w:p>
    <w:p w14:paraId="0038AD30" w14:textId="77777777" w:rsidR="008C7882" w:rsidRDefault="008C7882" w:rsidP="008C7882"/>
    <w:p w14:paraId="1958B47A" w14:textId="77777777" w:rsidR="008C7882" w:rsidRDefault="008C7882" w:rsidP="008C7882">
      <w:r>
        <w:t xml:space="preserve">The Newton-Raphson iterative method is now used to solve the nonlinear contact problem where Uzawa’s method (REF) is employed to calculate the Lagrange multipliers </w:t>
      </w:r>
      <w:r w:rsidR="00D85C52" w:rsidRPr="00D85C52">
        <w:rPr>
          <w:position w:val="-12"/>
        </w:rPr>
        <w:object w:dxaOrig="320" w:dyaOrig="360" w14:anchorId="3CF08B4E">
          <v:shape id="_x0000_i2571" type="#_x0000_t75" style="width:16.4pt;height:18.55pt" o:ole="">
            <v:imagedata r:id="rId3140" o:title=""/>
          </v:shape>
          <o:OLEObject Type="Embed" ProgID="Equation.DSMT4" ShapeID="_x0000_i2571" DrawAspect="Content" ObjectID="_1350757167" r:id="rId3141"/>
        </w:object>
      </w:r>
      <w:r>
        <w:t xml:space="preserve">. This implies that the Lagrange multipliers are kept fixed during the Newton-Raphson iterations. After convergence the multipliers are updated and a new NR procedure is started. </w:t>
      </w:r>
      <w:proofErr w:type="gramStart"/>
      <w:r>
        <w:t>This procedure can be summarized by the following four steps</w:t>
      </w:r>
      <w:proofErr w:type="gramEnd"/>
      <w:r>
        <w:t>.</w:t>
      </w:r>
    </w:p>
    <w:p w14:paraId="7B105BF9" w14:textId="77777777" w:rsidR="008C7882" w:rsidRDefault="008C7882" w:rsidP="008C7882"/>
    <w:p w14:paraId="3DA55BBF" w14:textId="77777777" w:rsidR="008C7882" w:rsidRPr="009F3005" w:rsidRDefault="008C7882" w:rsidP="008C7882">
      <w:pPr>
        <w:numPr>
          <w:ilvl w:val="0"/>
          <w:numId w:val="7"/>
        </w:numPr>
      </w:pPr>
      <w:r>
        <w:rPr>
          <w:b/>
        </w:rPr>
        <w:t xml:space="preserve">Initialize </w:t>
      </w:r>
      <w:r>
        <w:t xml:space="preserve">the augmented Lagrangian iteration counter </w:t>
      </w:r>
      <w:r>
        <w:rPr>
          <w:i/>
        </w:rPr>
        <w:t>k</w:t>
      </w:r>
      <w:r>
        <w:t>, and the initial guesses for the multipliers:</w:t>
      </w:r>
    </w:p>
    <w:p w14:paraId="0BBD76D9" w14:textId="77777777" w:rsidR="008C7882" w:rsidRDefault="008C7882" w:rsidP="008C7882">
      <w:pPr>
        <w:pStyle w:val="MTDisplayEquation"/>
      </w:pPr>
      <w:r>
        <w:tab/>
      </w:r>
      <w:r w:rsidR="00FB639B" w:rsidRPr="00FB639B">
        <w:rPr>
          <w:position w:val="-34"/>
        </w:rPr>
        <w:object w:dxaOrig="1160" w:dyaOrig="800" w14:anchorId="731CF218">
          <v:shape id="_x0000_i2572" type="#_x0000_t75" style="width:58.45pt;height:39.9pt" o:ole="">
            <v:imagedata r:id="rId3142" o:title=""/>
          </v:shape>
          <o:OLEObject Type="Embed" ProgID="Equation.DSMT4" ShapeID="_x0000_i2572" DrawAspect="Content" ObjectID="_1350757168" r:id="rId314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55</w:instrText>
        </w:r>
      </w:fldSimple>
      <w:r>
        <w:instrText>)</w:instrText>
      </w:r>
      <w:r>
        <w:fldChar w:fldCharType="end"/>
      </w:r>
    </w:p>
    <w:p w14:paraId="7E8508BE" w14:textId="77777777" w:rsidR="008C7882" w:rsidRDefault="008C7882" w:rsidP="008C7882">
      <w:pPr>
        <w:numPr>
          <w:ilvl w:val="0"/>
          <w:numId w:val="7"/>
        </w:numPr>
      </w:pPr>
      <w:r>
        <w:rPr>
          <w:b/>
        </w:rPr>
        <w:t>Solve</w:t>
      </w:r>
      <w:r>
        <w:t xml:space="preserve"> for </w:t>
      </w:r>
      <w:r w:rsidR="00D85C52" w:rsidRPr="00D85C52">
        <w:rPr>
          <w:position w:val="-12"/>
        </w:rPr>
        <w:object w:dxaOrig="420" w:dyaOrig="400" w14:anchorId="38807CDA">
          <v:shape id="_x0000_i2573" type="#_x0000_t75" style="width:20.65pt;height:19.25pt" o:ole="">
            <v:imagedata r:id="rId3144" o:title=""/>
          </v:shape>
          <o:OLEObject Type="Embed" ProgID="Equation.DSMT4" ShapeID="_x0000_i2573" DrawAspect="Content" ObjectID="_1350757169" r:id="rId3145"/>
        </w:object>
      </w:r>
      <w:r>
        <w:t xml:space="preserve">, the solution vector corresponding to the fixed </w:t>
      </w:r>
      <w:r>
        <w:rPr>
          <w:i/>
        </w:rPr>
        <w:t>k</w:t>
      </w:r>
      <w:r>
        <w:t>th iterate for the multipliers,</w:t>
      </w:r>
      <w:r>
        <w:tab/>
      </w:r>
    </w:p>
    <w:p w14:paraId="50AD5DC7" w14:textId="77777777" w:rsidR="008C7882" w:rsidRDefault="008C7882" w:rsidP="008C7882">
      <w:pPr>
        <w:pStyle w:val="MTDisplayEquation"/>
      </w:pPr>
      <w:r>
        <w:tab/>
      </w:r>
      <w:r w:rsidR="00D85C52" w:rsidRPr="00D85C52">
        <w:rPr>
          <w:position w:val="-20"/>
        </w:rPr>
        <w:object w:dxaOrig="2620" w:dyaOrig="520" w14:anchorId="34429408">
          <v:shape id="_x0000_i2574" type="#_x0000_t75" style="width:131.9pt;height:25.65pt" o:ole="">
            <v:imagedata r:id="rId3146" o:title=""/>
          </v:shape>
          <o:OLEObject Type="Embed" ProgID="Equation.DSMT4" ShapeID="_x0000_i2574" DrawAspect="Content" ObjectID="_1350757170" r:id="rId31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56</w:instrText>
        </w:r>
      </w:fldSimple>
      <w:r>
        <w:instrText>)</w:instrText>
      </w:r>
      <w:r>
        <w:fldChar w:fldCharType="end"/>
      </w:r>
    </w:p>
    <w:p w14:paraId="25F385C5" w14:textId="77777777" w:rsidR="008C7882" w:rsidRDefault="008C7882" w:rsidP="008C7882">
      <w:pPr>
        <w:ind w:left="360"/>
      </w:pPr>
      <w:r>
        <w:lastRenderedPageBreak/>
        <w:tab/>
      </w:r>
      <w:r>
        <w:tab/>
      </w:r>
    </w:p>
    <w:p w14:paraId="0A5F8E51" w14:textId="77777777" w:rsidR="008C7882" w:rsidRDefault="008C7882" w:rsidP="008C7882">
      <w:pPr>
        <w:ind w:left="360"/>
      </w:pPr>
      <w:proofErr w:type="gramStart"/>
      <w:r>
        <w:t>where</w:t>
      </w:r>
      <w:proofErr w:type="gramEnd"/>
      <w:r>
        <w:t xml:space="preserve"> the contact tractions used to compute </w:t>
      </w:r>
      <w:r w:rsidR="00D85C52" w:rsidRPr="00D85C52">
        <w:rPr>
          <w:position w:val="-4"/>
        </w:rPr>
        <w:object w:dxaOrig="300" w:dyaOrig="300" w14:anchorId="7935D2C4">
          <v:shape id="_x0000_i2575" type="#_x0000_t75" style="width:14.95pt;height:14.95pt" o:ole="">
            <v:imagedata r:id="rId3148" o:title=""/>
          </v:shape>
          <o:OLEObject Type="Embed" ProgID="Equation.DSMT4" ShapeID="_x0000_i2575" DrawAspect="Content" ObjectID="_1350757171" r:id="rId3149"/>
        </w:object>
      </w:r>
      <w:r>
        <w:t>, the contact force, are governed by</w:t>
      </w:r>
    </w:p>
    <w:p w14:paraId="0EE3724D" w14:textId="77777777" w:rsidR="008C7882" w:rsidRDefault="008C7882" w:rsidP="008C7882">
      <w:pPr>
        <w:pStyle w:val="MTDisplayEquation"/>
      </w:pPr>
      <w:r>
        <w:tab/>
      </w:r>
      <w:r w:rsidR="00D85C52" w:rsidRPr="00D85C52">
        <w:rPr>
          <w:position w:val="-18"/>
        </w:rPr>
        <w:object w:dxaOrig="2120" w:dyaOrig="480" w14:anchorId="20E39D92">
          <v:shape id="_x0000_i2576" type="#_x0000_t75" style="width:106.2pt;height:24.25pt" o:ole="">
            <v:imagedata r:id="rId3150" o:title=""/>
          </v:shape>
          <o:OLEObject Type="Embed" ProgID="Equation.DSMT4" ShapeID="_x0000_i2576" DrawAspect="Content" ObjectID="_1350757172" r:id="rId3151"/>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57</w:instrText>
        </w:r>
      </w:fldSimple>
      <w:r>
        <w:instrText>)</w:instrText>
      </w:r>
      <w:r>
        <w:fldChar w:fldCharType="end"/>
      </w:r>
    </w:p>
    <w:p w14:paraId="46A4A247" w14:textId="77777777" w:rsidR="008C7882" w:rsidRPr="00131990" w:rsidRDefault="008C7882" w:rsidP="008C7882">
      <w:pPr>
        <w:numPr>
          <w:ilvl w:val="0"/>
          <w:numId w:val="7"/>
        </w:numPr>
      </w:pPr>
      <w:r>
        <w:rPr>
          <w:b/>
        </w:rPr>
        <w:t>Update</w:t>
      </w:r>
      <w:r>
        <w:t xml:space="preserve"> the Lagrange multipliers and iteration counters:</w:t>
      </w:r>
    </w:p>
    <w:p w14:paraId="34F26160" w14:textId="77777777" w:rsidR="008C7882" w:rsidRDefault="008C7882" w:rsidP="008C7882">
      <w:pPr>
        <w:pStyle w:val="MTDisplayEquation"/>
      </w:pPr>
      <w:r>
        <w:tab/>
      </w:r>
      <w:r w:rsidR="00FB639B" w:rsidRPr="00FB639B">
        <w:rPr>
          <w:position w:val="-36"/>
        </w:rPr>
        <w:object w:dxaOrig="2360" w:dyaOrig="840" w14:anchorId="5720A0F6">
          <v:shape id="_x0000_i2577" type="#_x0000_t75" style="width:118.35pt;height:42.05pt" o:ole="">
            <v:imagedata r:id="rId3152" o:title=""/>
          </v:shape>
          <o:OLEObject Type="Embed" ProgID="Equation.DSMT4" ShapeID="_x0000_i2577" DrawAspect="Content" ObjectID="_1350757173" r:id="rId315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58</w:instrText>
        </w:r>
      </w:fldSimple>
      <w:r>
        <w:instrText>)</w:instrText>
      </w:r>
      <w:r>
        <w:fldChar w:fldCharType="end"/>
      </w:r>
    </w:p>
    <w:p w14:paraId="518E62B6" w14:textId="77777777" w:rsidR="008C7882" w:rsidRDefault="008C7882" w:rsidP="008C7882">
      <w:pPr>
        <w:numPr>
          <w:ilvl w:val="0"/>
          <w:numId w:val="7"/>
        </w:numPr>
      </w:pPr>
      <w:r>
        <w:rPr>
          <w:b/>
        </w:rPr>
        <w:t>Return</w:t>
      </w:r>
      <w:r>
        <w:t xml:space="preserve"> to the solution phase.</w:t>
      </w:r>
    </w:p>
    <w:p w14:paraId="5E6DBADB" w14:textId="77777777" w:rsidR="008C7882" w:rsidRDefault="008C7882" w:rsidP="008C7882"/>
    <w:p w14:paraId="32A63C20" w14:textId="77777777" w:rsidR="008C7882" w:rsidRDefault="008C7882" w:rsidP="008C7882">
      <w:r>
        <w:t>Steps 2-4 of the above algorithm are generally repeated until all contact constraints are satisfied to a user-specified tolerance or little change in the solution vector from augmentation to augmentation is noted.</w:t>
      </w:r>
    </w:p>
    <w:p w14:paraId="2E5D65ED" w14:textId="77777777" w:rsidR="008C7882" w:rsidRDefault="008C7882" w:rsidP="008C7882"/>
    <w:p w14:paraId="501C07D1" w14:textId="77777777" w:rsidR="008C7882" w:rsidRDefault="008C7882" w:rsidP="008C7882">
      <w:pPr>
        <w:pStyle w:val="Heading3"/>
      </w:pPr>
      <w:bookmarkStart w:id="613" w:name="_Toc387680230"/>
      <w:r>
        <w:t xml:space="preserve">Automatic </w:t>
      </w:r>
      <w:r w:rsidR="0081541F">
        <w:t>P</w:t>
      </w:r>
      <w:r>
        <w:t xml:space="preserve">enalty </w:t>
      </w:r>
      <w:r w:rsidR="0081541F">
        <w:t>C</w:t>
      </w:r>
      <w:r>
        <w:t>alculation</w:t>
      </w:r>
      <w:bookmarkEnd w:id="613"/>
    </w:p>
    <w:p w14:paraId="5E64CB25" w14:textId="77777777" w:rsidR="008C7882" w:rsidRDefault="008C7882" w:rsidP="008C7882">
      <w:r>
        <w:t xml:space="preserve">The determination of the penalty factor </w:t>
      </w:r>
      <w:r w:rsidR="00D85C52" w:rsidRPr="00D85C52">
        <w:rPr>
          <w:position w:val="-12"/>
        </w:rPr>
        <w:object w:dxaOrig="300" w:dyaOrig="360" w14:anchorId="19CBDCAE">
          <v:shape id="_x0000_i2578" type="#_x0000_t75" style="width:14.95pt;height:18.55pt" o:ole="">
            <v:imagedata r:id="rId3154" o:title=""/>
          </v:shape>
          <o:OLEObject Type="Embed" ProgID="Equation.DSMT4" ShapeID="_x0000_i2578" DrawAspect="Content" ObjectID="_1350757174" r:id="rId3155"/>
        </w:object>
      </w:r>
      <w:r>
        <w:t xml:space="preserve"> can be a difficult task, since a good value may depend on both material parameters and geometrical factors. In FEBio the value of this penalty factor can be determined automatically. In this case FEBio will calculate a penalty factor for each facet using the following formula.</w:t>
      </w:r>
    </w:p>
    <w:p w14:paraId="5BD22BB2" w14:textId="77777777" w:rsidR="008C7882" w:rsidRDefault="008C7882" w:rsidP="008C7882"/>
    <w:p w14:paraId="28E34307" w14:textId="77777777" w:rsidR="008C7882" w:rsidRDefault="008C7882" w:rsidP="008C7882">
      <w:pPr>
        <w:pStyle w:val="MTDisplayEquation"/>
      </w:pPr>
      <w:r>
        <w:tab/>
      </w:r>
      <w:r w:rsidR="00D85C52" w:rsidRPr="00D85C52">
        <w:rPr>
          <w:position w:val="-30"/>
        </w:rPr>
        <w:object w:dxaOrig="1300" w:dyaOrig="720" w14:anchorId="3CDDB47C">
          <v:shape id="_x0000_i2579" type="#_x0000_t75" style="width:64.85pt;height:36.35pt" o:ole="">
            <v:imagedata r:id="rId3156" o:title=""/>
          </v:shape>
          <o:OLEObject Type="Embed" ProgID="Equation.DSMT4" ShapeID="_x0000_i2579" DrawAspect="Content" ObjectID="_1350757175" r:id="rId3157"/>
        </w:object>
      </w:r>
      <w:r w:rsidR="00993C44">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59</w:instrText>
        </w:r>
      </w:fldSimple>
      <w:r>
        <w:instrText>)</w:instrText>
      </w:r>
      <w:r>
        <w:fldChar w:fldCharType="end"/>
      </w:r>
    </w:p>
    <w:p w14:paraId="318F2495" w14:textId="77777777" w:rsidR="008C7882" w:rsidRDefault="008C7882" w:rsidP="008C7882">
      <w:r>
        <w:t xml:space="preserve">Here, </w:t>
      </w:r>
      <w:r w:rsidR="00D85C52" w:rsidRPr="00D85C52">
        <w:rPr>
          <w:position w:val="-12"/>
        </w:rPr>
        <w:object w:dxaOrig="300" w:dyaOrig="360" w14:anchorId="2061D882">
          <v:shape id="_x0000_i2580" type="#_x0000_t75" style="width:14.95pt;height:18.55pt" o:ole="">
            <v:imagedata r:id="rId3158" o:title=""/>
          </v:shape>
          <o:OLEObject Type="Embed" ProgID="Equation.DSMT4" ShapeID="_x0000_i2580" DrawAspect="Content" ObjectID="_1350757176" r:id="rId3159"/>
        </w:object>
      </w:r>
      <w:r>
        <w:t xml:space="preserve">is the effective bulk modulus, </w:t>
      </w:r>
      <w:r w:rsidR="00D85C52" w:rsidRPr="00D85C52">
        <w:rPr>
          <w:position w:val="-12"/>
        </w:rPr>
        <w:object w:dxaOrig="260" w:dyaOrig="360" w14:anchorId="64BBB66F">
          <v:shape id="_x0000_i2581" type="#_x0000_t75" style="width:12.1pt;height:18.55pt" o:ole="">
            <v:imagedata r:id="rId3160" o:title=""/>
          </v:shape>
          <o:OLEObject Type="Embed" ProgID="Equation.DSMT4" ShapeID="_x0000_i2581" DrawAspect="Content" ObjectID="_1350757177" r:id="rId3161"/>
        </w:object>
      </w:r>
      <w:r>
        <w:t xml:space="preserve">the surface area of the facet, </w:t>
      </w:r>
      <w:r w:rsidR="00D85C52" w:rsidRPr="00D85C52">
        <w:rPr>
          <w:position w:val="-12"/>
        </w:rPr>
        <w:object w:dxaOrig="240" w:dyaOrig="360" w14:anchorId="1052BDE8">
          <v:shape id="_x0000_i2582" type="#_x0000_t75" style="width:12.1pt;height:18.55pt" o:ole="">
            <v:imagedata r:id="rId3162" o:title=""/>
          </v:shape>
          <o:OLEObject Type="Embed" ProgID="Equation.DSMT4" ShapeID="_x0000_i2582" DrawAspect="Content" ObjectID="_1350757178" r:id="rId3163"/>
        </w:object>
      </w:r>
      <w:r>
        <w:t xml:space="preserve">the volume of the element to which this facet belongs and </w:t>
      </w:r>
      <w:r w:rsidR="00D85C52" w:rsidRPr="00D85C52">
        <w:rPr>
          <w:position w:val="-12"/>
        </w:rPr>
        <w:object w:dxaOrig="340" w:dyaOrig="360" w14:anchorId="514C313E">
          <v:shape id="_x0000_i2583" type="#_x0000_t75" style="width:17.1pt;height:18.55pt" o:ole="">
            <v:imagedata r:id="rId3164" o:title=""/>
          </v:shape>
          <o:OLEObject Type="Embed" ProgID="Equation.DSMT4" ShapeID="_x0000_i2583" DrawAspect="Content" ObjectID="_1350757179" r:id="rId3165"/>
        </w:object>
      </w:r>
      <w:r>
        <w:t xml:space="preserve">a user defined scale factor. </w:t>
      </w:r>
    </w:p>
    <w:p w14:paraId="5B7B3514" w14:textId="77777777" w:rsidR="008C7882" w:rsidRDefault="008C7882" w:rsidP="008C7882"/>
    <w:p w14:paraId="20B02F03" w14:textId="77777777" w:rsidR="008C7882" w:rsidRDefault="008C7882" w:rsidP="008C7882">
      <w:pPr>
        <w:pStyle w:val="Heading3"/>
      </w:pPr>
      <w:bookmarkStart w:id="614" w:name="_Ref250038634"/>
      <w:bookmarkStart w:id="615" w:name="_Toc387680231"/>
      <w:r>
        <w:t xml:space="preserve">Alternative </w:t>
      </w:r>
      <w:r w:rsidR="0081541F">
        <w:t>F</w:t>
      </w:r>
      <w:r>
        <w:t>ormulations</w:t>
      </w:r>
      <w:bookmarkEnd w:id="614"/>
      <w:bookmarkEnd w:id="615"/>
    </w:p>
    <w:p w14:paraId="22084B67" w14:textId="77777777" w:rsidR="008C7882" w:rsidRDefault="008C7882" w:rsidP="008C7882">
      <w:r>
        <w:t xml:space="preserve">As of FEBio version 1.2, two alternative formulations for sliding contact are available. The first method, which is referred to as the </w:t>
      </w:r>
      <w:r w:rsidRPr="00F20AD5">
        <w:rPr>
          <w:i/>
        </w:rPr>
        <w:t>facet-to-facet sliding</w:t>
      </w:r>
      <w:r>
        <w:t xml:space="preserve">, is very similar to the formulation described above. It only differs in that it uses a Gaussian quadrature rule instead of nodal integration. Because of the more accurate integration rule, it was noted that this method in many situations was more stable and resulted in better convergence. </w:t>
      </w:r>
    </w:p>
    <w:p w14:paraId="33416292" w14:textId="77777777" w:rsidR="008C7882" w:rsidRDefault="008C7882" w:rsidP="008C7882"/>
    <w:p w14:paraId="6E6F3EB2" w14:textId="77777777" w:rsidR="008C7882" w:rsidRDefault="008C7882" w:rsidP="008C7882">
      <w:r>
        <w:t xml:space="preserve">The second alternative differs more significantly from the method described above. It also begins with the definition of a single contact integral over the slave surface. </w:t>
      </w:r>
    </w:p>
    <w:p w14:paraId="3CC533B1" w14:textId="77777777" w:rsidR="008C7882" w:rsidRDefault="008C7882" w:rsidP="008C7882"/>
    <w:p w14:paraId="745CDF0B" w14:textId="77777777" w:rsidR="008C7882" w:rsidRDefault="008C7882" w:rsidP="008C7882">
      <w:pPr>
        <w:pStyle w:val="MTDisplayEquation"/>
      </w:pPr>
      <w:r>
        <w:tab/>
      </w:r>
      <w:r w:rsidR="00D85C52" w:rsidRPr="00D85C52">
        <w:rPr>
          <w:position w:val="-36"/>
        </w:rPr>
        <w:object w:dxaOrig="2840" w:dyaOrig="660" w14:anchorId="7309E7B2">
          <v:shape id="_x0000_i2584" type="#_x0000_t75" style="width:142.55pt;height:33.5pt" o:ole="">
            <v:imagedata r:id="rId3166" o:title=""/>
          </v:shape>
          <o:OLEObject Type="Embed" ProgID="Equation.DSMT4" ShapeID="_x0000_i2584" DrawAspect="Content" ObjectID="_1350757180" r:id="rId3167"/>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60</w:instrText>
        </w:r>
      </w:fldSimple>
      <w:r>
        <w:instrText>)</w:instrText>
      </w:r>
      <w:r>
        <w:fldChar w:fldCharType="end"/>
      </w:r>
    </w:p>
    <w:p w14:paraId="29E5AFB8" w14:textId="77777777" w:rsidR="008C7882" w:rsidRDefault="008C7882" w:rsidP="008C7882">
      <w:r>
        <w:t>But a different derivation is followed to obtain the linearization of this contact integral. The main reason for this difference is a subtly alternative definition for the gap function. In this method, it is defined as follows.</w:t>
      </w:r>
    </w:p>
    <w:p w14:paraId="6B92F018" w14:textId="77777777" w:rsidR="008C7882" w:rsidRDefault="008C7882" w:rsidP="008C7882">
      <w:pPr>
        <w:pStyle w:val="MTDisplayEquation"/>
      </w:pPr>
      <w:r>
        <w:tab/>
      </w:r>
      <w:r w:rsidR="00D85C52" w:rsidRPr="00D85C52">
        <w:rPr>
          <w:position w:val="-20"/>
        </w:rPr>
        <w:object w:dxaOrig="3519" w:dyaOrig="520" w14:anchorId="5E0A7F23">
          <v:shape id="_x0000_i2585" type="#_x0000_t75" style="width:176.1pt;height:25.65pt" o:ole="">
            <v:imagedata r:id="rId3168" o:title=""/>
          </v:shape>
          <o:OLEObject Type="Embed" ProgID="Equation.DSMT4" ShapeID="_x0000_i2585" DrawAspect="Content" ObjectID="_1350757181" r:id="rId3169"/>
        </w:object>
      </w:r>
      <w:r w:rsidR="00C108FD">
        <w:t>,</w:t>
      </w:r>
      <w:r>
        <w:tab/>
      </w:r>
      <w:r>
        <w:fldChar w:fldCharType="begin"/>
      </w:r>
      <w:r>
        <w:instrText xml:space="preserve"> MACROBUTTON MTPlaceRef \* MERGEFORMAT </w:instrText>
      </w:r>
      <w:fldSimple w:instr=" SEQ MTEqn \h \* MERGEFORMAT "/>
      <w:bookmarkStart w:id="616" w:name="ZEqnNum299947"/>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61</w:instrText>
        </w:r>
      </w:fldSimple>
      <w:r>
        <w:instrText>)</w:instrText>
      </w:r>
      <w:bookmarkEnd w:id="616"/>
      <w:r>
        <w:fldChar w:fldCharType="end"/>
      </w:r>
    </w:p>
    <w:p w14:paraId="7F11C924" w14:textId="77777777" w:rsidR="008C7882" w:rsidRDefault="008C7882" w:rsidP="008C7882">
      <w:r>
        <w:lastRenderedPageBreak/>
        <w:t xml:space="preserve"> </w:t>
      </w:r>
      <w:proofErr w:type="gramStart"/>
      <w:r>
        <w:t>where</w:t>
      </w:r>
      <w:proofErr w:type="gramEnd"/>
      <w:r>
        <w:t xml:space="preserve">, </w:t>
      </w:r>
      <w:r w:rsidR="00D85C52" w:rsidRPr="00D85C52">
        <w:rPr>
          <w:position w:val="-6"/>
        </w:rPr>
        <w:object w:dxaOrig="360" w:dyaOrig="340" w14:anchorId="53BC5C12">
          <v:shape id="_x0000_i2586" type="#_x0000_t75" style="width:18.55pt;height:17.1pt" o:ole="">
            <v:imagedata r:id="rId3170" o:title=""/>
          </v:shape>
          <o:OLEObject Type="Embed" ProgID="Equation.DSMT4" ShapeID="_x0000_i2586" DrawAspect="Content" ObjectID="_1350757182" r:id="rId3171"/>
        </w:object>
      </w:r>
      <w:r>
        <w:t xml:space="preserve">is the normal of the slave surface (opposed to the master normal as used in the derivation above). In this case, the point </w:t>
      </w:r>
      <w:r w:rsidR="00D85C52" w:rsidRPr="00D85C52">
        <w:rPr>
          <w:position w:val="-14"/>
        </w:rPr>
        <w:object w:dxaOrig="639" w:dyaOrig="400" w14:anchorId="7C251021">
          <v:shape id="_x0000_i2587" type="#_x0000_t75" style="width:32.1pt;height:19.25pt" o:ole="">
            <v:imagedata r:id="rId3172" o:title=""/>
          </v:shape>
          <o:OLEObject Type="Embed" ProgID="Equation.DSMT4" ShapeID="_x0000_i2587" DrawAspect="Content" ObjectID="_1350757183" r:id="rId3173"/>
        </w:object>
      </w:r>
      <w:r>
        <w:t xml:space="preserve">is no longer the closest point projection of </w:t>
      </w:r>
      <w:r>
        <w:rPr>
          <w:b/>
        </w:rPr>
        <w:t xml:space="preserve">X </w:t>
      </w:r>
      <w:r>
        <w:t xml:space="preserve">onto the master surface, but instead is the normal projection along </w:t>
      </w:r>
      <w:r w:rsidR="00D85C52" w:rsidRPr="00D85C52">
        <w:rPr>
          <w:position w:val="-6"/>
        </w:rPr>
        <w:object w:dxaOrig="360" w:dyaOrig="340" w14:anchorId="34E8A9EA">
          <v:shape id="_x0000_i2588" type="#_x0000_t75" style="width:18.55pt;height:17.1pt" o:ole="">
            <v:imagedata r:id="rId3174" o:title=""/>
          </v:shape>
          <o:OLEObject Type="Embed" ProgID="Equation.DSMT4" ShapeID="_x0000_i2588" DrawAspect="Content" ObjectID="_1350757184" r:id="rId3175"/>
        </w:object>
      </w:r>
      <w:r>
        <w:t xml:space="preserve">. The linearization of equation </w:t>
      </w:r>
      <w:r>
        <w:fldChar w:fldCharType="begin"/>
      </w:r>
      <w:r>
        <w:instrText xml:space="preserve"> GOTOBUTTON ZEqnNum299947  \* MERGEFORMAT </w:instrText>
      </w:r>
      <w:fldSimple w:instr=" REF ZEqnNum299947 \! \* MERGEFORMAT ">
        <w:r w:rsidR="008D52AD">
          <w:instrText>(6.61)</w:instrText>
        </w:r>
      </w:fldSimple>
      <w:r>
        <w:fldChar w:fldCharType="end"/>
      </w:r>
      <w:r>
        <w:t xml:space="preserve"> now becomes,</w:t>
      </w:r>
    </w:p>
    <w:p w14:paraId="685E772A" w14:textId="77777777" w:rsidR="008C7882" w:rsidRDefault="008C7882" w:rsidP="008C7882">
      <w:pPr>
        <w:pStyle w:val="MTDisplayEquation"/>
      </w:pPr>
      <w:r>
        <w:tab/>
      </w:r>
      <w:r w:rsidR="00D85C52" w:rsidRPr="00D85C52">
        <w:rPr>
          <w:position w:val="-18"/>
        </w:rPr>
        <w:object w:dxaOrig="3960" w:dyaOrig="480" w14:anchorId="5CCB4D73">
          <v:shape id="_x0000_i2589" type="#_x0000_t75" style="width:198.2pt;height:24.25pt" o:ole="">
            <v:imagedata r:id="rId3176" o:title=""/>
          </v:shape>
          <o:OLEObject Type="Embed" ProgID="Equation.DSMT4" ShapeID="_x0000_i2589" DrawAspect="Content" ObjectID="_1350757185" r:id="rId3177"/>
        </w:object>
      </w:r>
      <w:r w:rsidR="00C108FD">
        <w:t>.</w:t>
      </w:r>
      <w:r>
        <w:tab/>
      </w:r>
      <w:r>
        <w:fldChar w:fldCharType="begin"/>
      </w:r>
      <w:r>
        <w:instrText xml:space="preserve"> MACROBUTTON MTPlaceRef \* MERGEFORMAT </w:instrText>
      </w:r>
      <w:fldSimple w:instr=" SEQ MTEqn \h \* MERGEFORMAT "/>
      <w:bookmarkStart w:id="617" w:name="ZEqnNum619824"/>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62</w:instrText>
        </w:r>
      </w:fldSimple>
      <w:r>
        <w:instrText>)</w:instrText>
      </w:r>
      <w:bookmarkEnd w:id="617"/>
      <w:r>
        <w:fldChar w:fldCharType="end"/>
      </w:r>
    </w:p>
    <w:p w14:paraId="0B0E87AA" w14:textId="77777777" w:rsidR="008C7882" w:rsidRPr="000272C4" w:rsidRDefault="008C7882" w:rsidP="008C7882">
      <w:r>
        <w:t xml:space="preserve">Where, </w:t>
      </w:r>
      <w:r w:rsidR="00D85C52" w:rsidRPr="00D85C52">
        <w:rPr>
          <w:position w:val="-30"/>
        </w:rPr>
        <w:object w:dxaOrig="1180" w:dyaOrig="740" w14:anchorId="7E670DA4">
          <v:shape id="_x0000_i2590" type="#_x0000_t75" style="width:59.9pt;height:37.05pt" o:ole="">
            <v:imagedata r:id="rId3178" o:title=""/>
          </v:shape>
          <o:OLEObject Type="Embed" ProgID="Equation.DSMT4" ShapeID="_x0000_i2590" DrawAspect="Content" ObjectID="_1350757186" r:id="rId3179"/>
        </w:object>
      </w:r>
      <w:r>
        <w:t xml:space="preserve">are the tangent vectors to the master </w:t>
      </w:r>
      <w:proofErr w:type="gramStart"/>
      <w:r>
        <w:t>surface at</w:t>
      </w:r>
      <w:proofErr w:type="gramEnd"/>
      <w:r>
        <w:t xml:space="preserve"> </w:t>
      </w:r>
      <w:r w:rsidR="00D85C52" w:rsidRPr="00D85C52">
        <w:rPr>
          <w:position w:val="-14"/>
        </w:rPr>
        <w:object w:dxaOrig="639" w:dyaOrig="400" w14:anchorId="528336C0">
          <v:shape id="_x0000_i2591" type="#_x0000_t75" style="width:32.1pt;height:19.25pt" o:ole="">
            <v:imagedata r:id="rId3180" o:title=""/>
          </v:shape>
          <o:OLEObject Type="Embed" ProgID="Equation.DSMT4" ShapeID="_x0000_i2591" DrawAspect="Content" ObjectID="_1350757187" r:id="rId3181"/>
        </w:object>
      </w:r>
      <w:r>
        <w:t xml:space="preserve">. Note that since </w:t>
      </w:r>
      <w:r w:rsidR="00D85C52" w:rsidRPr="00D85C52">
        <w:rPr>
          <w:position w:val="-6"/>
        </w:rPr>
        <w:object w:dxaOrig="360" w:dyaOrig="340" w14:anchorId="0ED84C6E">
          <v:shape id="_x0000_i2592" type="#_x0000_t75" style="width:18.55pt;height:17.1pt" o:ole="">
            <v:imagedata r:id="rId3182" o:title=""/>
          </v:shape>
          <o:OLEObject Type="Embed" ProgID="Equation.DSMT4" ShapeID="_x0000_i2592" DrawAspect="Content" ObjectID="_1350757188" r:id="rId3183"/>
        </w:object>
      </w:r>
      <w:r>
        <w:t xml:space="preserve">is normal to the slave surface, equation </w:t>
      </w:r>
      <w:r>
        <w:fldChar w:fldCharType="begin"/>
      </w:r>
      <w:r>
        <w:instrText xml:space="preserve"> GOTOBUTTON ZEqnNum619824  \* MERGEFORMAT </w:instrText>
      </w:r>
      <w:fldSimple w:instr=" REF ZEqnNum619824 \! \* MERGEFORMAT ">
        <w:r w:rsidR="008D52AD">
          <w:instrText>(6.62)</w:instrText>
        </w:r>
      </w:fldSimple>
      <w:r>
        <w:fldChar w:fldCharType="end"/>
      </w:r>
      <w:r>
        <w:t xml:space="preserve"> does not reduce to equation </w:t>
      </w:r>
      <w:r>
        <w:fldChar w:fldCharType="begin"/>
      </w:r>
      <w:r>
        <w:instrText xml:space="preserve"> GOTOBUTTON ZEqnNum436914  \* MERGEFORMAT </w:instrText>
      </w:r>
      <w:fldSimple w:instr=" REF ZEqnNum436914 \! \* MERGEFORMAT ">
        <w:r w:rsidR="008D52AD">
          <w:instrText>(6.36)</w:instrText>
        </w:r>
      </w:fldSimple>
      <w:r>
        <w:fldChar w:fldCharType="end"/>
      </w:r>
      <w:r>
        <w:t xml:space="preserve">. </w:t>
      </w:r>
    </w:p>
    <w:p w14:paraId="47772C78" w14:textId="77777777" w:rsidR="008C7882" w:rsidRDefault="008C7882" w:rsidP="008C7882">
      <w:r>
        <w:t>In one assumes frictionless contact, the contact traction can be written as follows,</w:t>
      </w:r>
    </w:p>
    <w:p w14:paraId="41F1DBC6" w14:textId="77777777" w:rsidR="008C7882" w:rsidRDefault="008C7882" w:rsidP="008C7882">
      <w:pPr>
        <w:pStyle w:val="MTDisplayEquation"/>
      </w:pPr>
      <w:r>
        <w:tab/>
      </w:r>
      <w:r w:rsidR="00D85C52" w:rsidRPr="00D85C52">
        <w:rPr>
          <w:position w:val="-40"/>
        </w:rPr>
        <w:object w:dxaOrig="2360" w:dyaOrig="840" w14:anchorId="1AF8C1EC">
          <v:shape id="_x0000_i2593" type="#_x0000_t75" style="width:118.35pt;height:42.75pt" o:ole="">
            <v:imagedata r:id="rId3184" o:title=""/>
          </v:shape>
          <o:OLEObject Type="Embed" ProgID="Equation.DSMT4" ShapeID="_x0000_i2593" DrawAspect="Content" ObjectID="_1350757189" r:id="rId3185"/>
        </w:object>
      </w:r>
      <w:r w:rsidR="00C108FD">
        <w:t>,</w:t>
      </w:r>
      <w:r>
        <w:tab/>
      </w:r>
      <w:r>
        <w:fldChar w:fldCharType="begin"/>
      </w:r>
      <w:r>
        <w:instrText xml:space="preserve"> MACROBUTTON MTPlaceRef \* MERGEFORMAT </w:instrText>
      </w:r>
      <w:fldSimple w:instr=" SEQ MTEqn \h \* MERGEFORMAT "/>
      <w:bookmarkStart w:id="618" w:name="ZEqnNum748121"/>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63</w:instrText>
        </w:r>
      </w:fldSimple>
      <w:r>
        <w:instrText>)</w:instrText>
      </w:r>
      <w:bookmarkEnd w:id="618"/>
      <w:r>
        <w:fldChar w:fldCharType="end"/>
      </w:r>
    </w:p>
    <w:p w14:paraId="76890F25" w14:textId="77777777" w:rsidR="008C7882" w:rsidRDefault="008C7882" w:rsidP="008C7882">
      <w:proofErr w:type="gramStart"/>
      <w:r>
        <w:t>where</w:t>
      </w:r>
      <w:proofErr w:type="gramEnd"/>
      <w:r>
        <w:t xml:space="preserve">, </w:t>
      </w:r>
      <w:r w:rsidR="00D85C52" w:rsidRPr="00D85C52">
        <w:rPr>
          <w:position w:val="-12"/>
        </w:rPr>
        <w:object w:dxaOrig="360" w:dyaOrig="400" w14:anchorId="543449C8">
          <v:shape id="_x0000_i2594" type="#_x0000_t75" style="width:18.55pt;height:19.25pt" o:ole="">
            <v:imagedata r:id="rId3186" o:title=""/>
          </v:shape>
          <o:OLEObject Type="Embed" ProgID="Equation.DSMT4" ShapeID="_x0000_i2594" DrawAspect="Content" ObjectID="_1350757190" r:id="rId3187"/>
        </w:object>
      </w:r>
      <w:r>
        <w:t xml:space="preserve">are the tangent vectors to </w:t>
      </w:r>
      <w:r w:rsidR="00D85C52" w:rsidRPr="00D85C52">
        <w:rPr>
          <w:position w:val="-10"/>
        </w:rPr>
        <w:object w:dxaOrig="360" w:dyaOrig="380" w14:anchorId="74FF6FB2">
          <v:shape id="_x0000_i2595" type="#_x0000_t75" style="width:18.55pt;height:18.55pt" o:ole="">
            <v:imagedata r:id="rId3188" o:title=""/>
          </v:shape>
          <o:OLEObject Type="Embed" ProgID="Equation.DSMT4" ShapeID="_x0000_i2595" DrawAspect="Content" ObjectID="_1350757191" r:id="rId3189"/>
        </w:object>
      </w:r>
      <w:r>
        <w:t xml:space="preserve">evaluated at </w:t>
      </w:r>
      <w:r>
        <w:rPr>
          <w:b/>
        </w:rPr>
        <w:t>X</w:t>
      </w:r>
      <w:r>
        <w:t xml:space="preserve">. Using </w:t>
      </w:r>
      <w:r>
        <w:fldChar w:fldCharType="begin"/>
      </w:r>
      <w:r>
        <w:instrText xml:space="preserve"> GOTOBUTTON ZEqnNum748121  \* MERGEFORMAT </w:instrText>
      </w:r>
      <w:fldSimple w:instr=" REF ZEqnNum748121 \! \* MERGEFORMAT ">
        <w:r w:rsidR="008D52AD">
          <w:instrText>(6.63)</w:instrText>
        </w:r>
      </w:fldSimple>
      <w:r>
        <w:fldChar w:fldCharType="end"/>
      </w:r>
      <w:r>
        <w:t xml:space="preserve"> we can rewrite the contact integral as follows.</w:t>
      </w:r>
    </w:p>
    <w:p w14:paraId="031704F1" w14:textId="77777777" w:rsidR="008C7882" w:rsidRDefault="008C7882" w:rsidP="008C7882">
      <w:pPr>
        <w:pStyle w:val="MTDisplayEquation"/>
      </w:pPr>
      <w:r>
        <w:tab/>
      </w:r>
      <w:r w:rsidR="00D85C52" w:rsidRPr="00D85C52">
        <w:rPr>
          <w:position w:val="-36"/>
        </w:rPr>
        <w:object w:dxaOrig="3860" w:dyaOrig="660" w14:anchorId="066CEB0A">
          <v:shape id="_x0000_i2596" type="#_x0000_t75" style="width:192.5pt;height:33.5pt" o:ole="">
            <v:imagedata r:id="rId3190" o:title=""/>
          </v:shape>
          <o:OLEObject Type="Embed" ProgID="Equation.DSMT4" ShapeID="_x0000_i2596" DrawAspect="Content" ObjectID="_1350757192" r:id="rId3191"/>
        </w:object>
      </w:r>
      <w:r w:rsidR="00C108FD">
        <w:t>.</w:t>
      </w:r>
      <w:r>
        <w:tab/>
      </w:r>
      <w:r>
        <w:fldChar w:fldCharType="begin"/>
      </w:r>
      <w:r>
        <w:instrText xml:space="preserve"> MACROBUTTON MTPlaceRef \* MERGEFORMAT </w:instrText>
      </w:r>
      <w:fldSimple w:instr=" SEQ MTEqn \h \* MERGEFORMAT "/>
      <w:bookmarkStart w:id="619" w:name="ZEqnNum569465"/>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64</w:instrText>
        </w:r>
      </w:fldSimple>
      <w:r>
        <w:instrText>)</w:instrText>
      </w:r>
      <w:bookmarkEnd w:id="619"/>
      <w:r>
        <w:fldChar w:fldCharType="end"/>
      </w:r>
    </w:p>
    <w:p w14:paraId="252546D4" w14:textId="77777777" w:rsidR="008C7882" w:rsidRDefault="008C7882" w:rsidP="008C7882">
      <w:r>
        <w:t xml:space="preserve">Where we assumed that the integration domain </w:t>
      </w:r>
      <w:proofErr w:type="gramStart"/>
      <w:r>
        <w:t>can</w:t>
      </w:r>
      <w:proofErr w:type="gramEnd"/>
      <w:r>
        <w:t xml:space="preserve"> be mapped to a 2D parametric domain, </w:t>
      </w:r>
      <w:r w:rsidR="00D85C52" w:rsidRPr="00D85C52">
        <w:rPr>
          <w:position w:val="-14"/>
        </w:rPr>
        <w:object w:dxaOrig="999" w:dyaOrig="400" w14:anchorId="1B819D5A">
          <v:shape id="_x0000_i2597" type="#_x0000_t75" style="width:49.9pt;height:19.25pt" o:ole="">
            <v:imagedata r:id="rId3192" o:title=""/>
          </v:shape>
          <o:OLEObject Type="Embed" ProgID="Equation.DSMT4" ShapeID="_x0000_i2597" DrawAspect="Content" ObjectID="_1350757193" r:id="rId3193"/>
        </w:object>
      </w:r>
      <w:r>
        <w:t xml:space="preserve">. </w:t>
      </w:r>
    </w:p>
    <w:p w14:paraId="221AEC1E" w14:textId="77777777" w:rsidR="008C7882" w:rsidRDefault="008C7882" w:rsidP="008C7882"/>
    <w:p w14:paraId="7DE0EEBF" w14:textId="77777777" w:rsidR="008C7882" w:rsidRDefault="008C7882" w:rsidP="008C7882">
      <w:r>
        <w:t xml:space="preserve">The linearization of </w:t>
      </w:r>
      <w:r>
        <w:fldChar w:fldCharType="begin"/>
      </w:r>
      <w:r>
        <w:instrText xml:space="preserve"> GOTOBUTTON ZEqnNum569465  \* MERGEFORMAT </w:instrText>
      </w:r>
      <w:fldSimple w:instr=" REF ZEqnNum569465 \! \* MERGEFORMAT ">
        <w:r w:rsidR="008D52AD">
          <w:instrText>(6.64)</w:instrText>
        </w:r>
      </w:fldSimple>
      <w:r>
        <w:fldChar w:fldCharType="end"/>
      </w:r>
      <w:r>
        <w:t xml:space="preserve"> now proceeds in the usual fashion. Omitting the details, it can be shown that the linearization of the contact integral results in,</w:t>
      </w:r>
    </w:p>
    <w:p w14:paraId="393409E7" w14:textId="77777777" w:rsidR="008C7882" w:rsidRDefault="008C7882" w:rsidP="008C7882"/>
    <w:p w14:paraId="1C6CA7C8" w14:textId="77777777" w:rsidR="008C7882" w:rsidRDefault="008C7882" w:rsidP="008C7882">
      <w:pPr>
        <w:pStyle w:val="MTDisplayEquation"/>
      </w:pPr>
      <w:r>
        <w:tab/>
      </w:r>
      <w:r w:rsidR="00C108FD" w:rsidRPr="00D85C52">
        <w:rPr>
          <w:position w:val="-120"/>
        </w:rPr>
        <w:object w:dxaOrig="5880" w:dyaOrig="2360" w14:anchorId="567E3A72">
          <v:shape id="_x0000_i2598" type="#_x0000_t75" style="width:294.4pt;height:118.35pt" o:ole="">
            <v:imagedata r:id="rId3194" o:title=""/>
          </v:shape>
          <o:OLEObject Type="Embed" ProgID="Equation.DSMT4" ShapeID="_x0000_i2598" DrawAspect="Content" ObjectID="_1350757194" r:id="rId3195"/>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65</w:instrText>
        </w:r>
      </w:fldSimple>
      <w:r>
        <w:instrText>)</w:instrText>
      </w:r>
      <w:r>
        <w:fldChar w:fldCharType="end"/>
      </w:r>
    </w:p>
    <w:p w14:paraId="0F6D545D" w14:textId="77777777" w:rsidR="008C7882" w:rsidRDefault="008C7882" w:rsidP="008C7882">
      <w:proofErr w:type="gramStart"/>
      <w:r>
        <w:t>where</w:t>
      </w:r>
      <w:proofErr w:type="gramEnd"/>
      <w:r>
        <w:t xml:space="preserve">, </w:t>
      </w:r>
      <w:r w:rsidR="00D85C52" w:rsidRPr="00D85C52">
        <w:rPr>
          <w:position w:val="-14"/>
        </w:rPr>
        <w:object w:dxaOrig="1440" w:dyaOrig="420" w14:anchorId="4394FC75">
          <v:shape id="_x0000_i2599" type="#_x0000_t75" style="width:1in;height:20.65pt" o:ole="">
            <v:imagedata r:id="rId3196" o:title=""/>
          </v:shape>
          <o:OLEObject Type="Embed" ProgID="Equation.DSMT4" ShapeID="_x0000_i2599" DrawAspect="Content" ObjectID="_1350757195" r:id="rId3197"/>
        </w:object>
      </w:r>
      <w:r>
        <w:t xml:space="preserve">and </w:t>
      </w:r>
      <w:r w:rsidR="00D85C52" w:rsidRPr="00D85C52">
        <w:rPr>
          <w:position w:val="-20"/>
        </w:rPr>
        <w:object w:dxaOrig="1300" w:dyaOrig="480" w14:anchorId="45A5F490">
          <v:shape id="_x0000_i2600" type="#_x0000_t75" style="width:64.85pt;height:24.25pt" o:ole="">
            <v:imagedata r:id="rId3198" o:title=""/>
          </v:shape>
          <o:OLEObject Type="Embed" ProgID="Equation.DSMT4" ShapeID="_x0000_i2600" DrawAspect="Content" ObjectID="_1350757196" r:id="rId3199"/>
        </w:object>
      </w:r>
      <w:r>
        <w:t xml:space="preserve">. </w:t>
      </w:r>
    </w:p>
    <w:p w14:paraId="704A29CE" w14:textId="77777777" w:rsidR="008C7882" w:rsidRDefault="008C7882" w:rsidP="008C7882"/>
    <w:p w14:paraId="6832C29D" w14:textId="77777777" w:rsidR="008C7882" w:rsidRDefault="008C7882" w:rsidP="008C7882">
      <w:r>
        <w:t>The discretization of the contact integral and its linearization now proceeds as usual. We will not derive the details, but it is important to point out that the resulting stiffness matrix for this particular contact formulation is not symmetric. Although this method has shown to give good results, especially in large compression problems, it was desirable to derive a symmetric version as well. Because of this, a slightly different formulation was also developed that does reduce to a symmetric stiffness matrix although this symmetric version did not seem to perform as well as the non-symmetric one.</w:t>
      </w:r>
    </w:p>
    <w:p w14:paraId="7E60E7C2" w14:textId="77777777" w:rsidR="008C7882" w:rsidRDefault="008C7882" w:rsidP="008C7882"/>
    <w:p w14:paraId="66A7FECD" w14:textId="77777777" w:rsidR="008C7882" w:rsidRDefault="008C7882" w:rsidP="008C7882">
      <w:pPr>
        <w:pStyle w:val="Heading2"/>
      </w:pPr>
      <w:bookmarkStart w:id="620" w:name="_Toc387680232"/>
      <w:r>
        <w:lastRenderedPageBreak/>
        <w:t>Biphasic Contact</w:t>
      </w:r>
      <w:bookmarkEnd w:id="620"/>
    </w:p>
    <w:p w14:paraId="55E6EC17" w14:textId="77777777" w:rsidR="00277B83" w:rsidRPr="006F687B" w:rsidRDefault="00277B83" w:rsidP="00277B83">
      <w:pPr>
        <w:pStyle w:val="Heading3"/>
      </w:pPr>
      <w:bookmarkStart w:id="621" w:name="_Toc387680233"/>
      <w:r>
        <w:t>Contact Integral</w:t>
      </w:r>
      <w:bookmarkEnd w:id="621"/>
    </w:p>
    <w:p w14:paraId="16FC2498" w14:textId="77777777" w:rsidR="00277B83" w:rsidRDefault="00277B83" w:rsidP="00277B83">
      <w:r>
        <w:t xml:space="preserve">See Section </w:t>
      </w:r>
      <w:r>
        <w:fldChar w:fldCharType="begin"/>
      </w:r>
      <w:r>
        <w:instrText xml:space="preserve"> REF _Ref167097234 \r \h </w:instrText>
      </w:r>
      <w:r>
        <w:fldChar w:fldCharType="separate"/>
      </w:r>
      <w:r w:rsidR="008D52AD">
        <w:t>5.5</w:t>
      </w:r>
      <w:r>
        <w:fldChar w:fldCharType="end"/>
      </w:r>
      <w:r>
        <w:t xml:space="preserve"> for a review of biphasic materials, and </w:t>
      </w:r>
      <w:r>
        <w:fldChar w:fldCharType="begin"/>
      </w:r>
      <w:r w:rsidR="00A56950">
        <w:instrText xml:space="preserve"> ADDIN EN.CITE &lt;EndNote&gt;&lt;Cite&gt;&lt;Author&gt;Ateshian&lt;/Author&gt;&lt;Year&gt;2010&lt;/Year&gt;&lt;RecNum&gt;39&lt;/RecNum&gt;&lt;DisplayText&gt;[49]&lt;/DisplayText&gt;&lt;record&gt;&lt;rec-number&gt;39&lt;/rec-number&gt;&lt;foreign-keys&gt;&lt;key app="EN" db-id="xxf0rdw27fzf0ie5dv9xdazn9pr5svpwws09"&gt;39&lt;/key&gt;&lt;/foreign-keys&gt;&lt;ref-type name="Journal Article"&gt;17&lt;/ref-type&gt;&lt;contributors&gt;&lt;authors&gt;&lt;author&gt;Ateshian, GA&lt;/author&gt;&lt;author&gt;Maas, SA&lt;/author&gt;&lt;author&gt;Weiss, J.A.&lt;/author&gt;&lt;/authors&gt;&lt;/contributors&gt;&lt;titles&gt;&lt;title&gt;Finite element algorithm for frictionless contact of porous permeable media under finite deformation and sliding&lt;/title&gt;&lt;secondary-title&gt;J. Biomech. Engn.&lt;/secondary-title&gt;&lt;/titles&gt;&lt;pages&gt;1006-1019&lt;/pages&gt;&lt;volume&gt;132&lt;/volume&gt;&lt;number&gt;6&lt;/number&gt;&lt;section&gt;1006&lt;/section&gt;&lt;dates&gt;&lt;year&gt;2010&lt;/year&gt;&lt;/dates&gt;&lt;urls&gt;&lt;/urls&gt;&lt;/record&gt;&lt;/Cite&gt;&lt;/EndNote&gt;</w:instrText>
      </w:r>
      <w:r>
        <w:fldChar w:fldCharType="separate"/>
      </w:r>
      <w:r w:rsidR="00A56950">
        <w:rPr>
          <w:noProof/>
        </w:rPr>
        <w:t>[</w:t>
      </w:r>
      <w:hyperlink w:anchor="_ENREF_49" w:tooltip="Ateshian, 2010 #39" w:history="1">
        <w:r w:rsidR="00A56950">
          <w:rPr>
            <w:noProof/>
          </w:rPr>
          <w:t>49</w:t>
        </w:r>
      </w:hyperlink>
      <w:r w:rsidR="00A56950">
        <w:rPr>
          <w:noProof/>
        </w:rPr>
        <w:t>]</w:t>
      </w:r>
      <w:r>
        <w:fldChar w:fldCharType="end"/>
      </w:r>
      <w:r>
        <w:t xml:space="preserve"> for additional details on biphasic contact.  The contact interface is defined between surfaces </w:t>
      </w:r>
      <w:r w:rsidR="00D85C52" w:rsidRPr="00D85C52">
        <w:rPr>
          <w:position w:val="-10"/>
        </w:rPr>
        <w:object w:dxaOrig="360" w:dyaOrig="380" w14:anchorId="0AA40CE9">
          <v:shape id="_x0000_i2601" type="#_x0000_t75" style="width:18.55pt;height:18.55pt" o:ole="">
            <v:imagedata r:id="rId3200" o:title=""/>
          </v:shape>
          <o:OLEObject Type="Embed" ProgID="Equation.DSMT4" ShapeID="_x0000_i2601" DrawAspect="Content" ObjectID="_1350757197" r:id="rId3201"/>
        </w:object>
      </w:r>
      <w:r>
        <w:t xml:space="preserve"> and </w:t>
      </w:r>
      <w:r w:rsidR="00D85C52" w:rsidRPr="00D85C52">
        <w:rPr>
          <w:position w:val="-10"/>
        </w:rPr>
        <w:object w:dxaOrig="380" w:dyaOrig="380" w14:anchorId="528FFCE4">
          <v:shape id="_x0000_i2602" type="#_x0000_t75" style="width:18.55pt;height:18.55pt" o:ole="">
            <v:imagedata r:id="rId3202" o:title=""/>
          </v:shape>
          <o:OLEObject Type="Embed" ProgID="Equation.DSMT4" ShapeID="_x0000_i2602" DrawAspect="Content" ObjectID="_1350757198" r:id="rId3203"/>
        </w:object>
      </w:r>
      <w:r>
        <w:t xml:space="preserve">.  Due to continuity requirements on the traction and fluxes, the external virtual work resulting from contact tractions </w:t>
      </w:r>
      <w:r w:rsidR="00D85C52" w:rsidRPr="00D85C52">
        <w:rPr>
          <w:position w:val="-6"/>
        </w:rPr>
        <w:object w:dxaOrig="320" w:dyaOrig="340" w14:anchorId="78E5A425">
          <v:shape id="_x0000_i2603" type="#_x0000_t75" style="width:16.4pt;height:17.1pt" o:ole="">
            <v:imagedata r:id="rId3204" o:title=""/>
          </v:shape>
          <o:OLEObject Type="Embed" ProgID="Equation.DSMT4" ShapeID="_x0000_i2603" DrawAspect="Content" ObjectID="_1350757199" r:id="rId3205"/>
        </w:object>
      </w:r>
      <w:r>
        <w:t xml:space="preserve"> and solvent fluxes </w:t>
      </w:r>
      <w:r w:rsidR="00D85C52" w:rsidRPr="00D85C52">
        <w:rPr>
          <w:position w:val="-12"/>
        </w:rPr>
        <w:object w:dxaOrig="380" w:dyaOrig="400" w14:anchorId="1CD7202C">
          <v:shape id="_x0000_i2604" type="#_x0000_t75" style="width:18.55pt;height:19.25pt" o:ole="">
            <v:imagedata r:id="rId3206" o:title=""/>
          </v:shape>
          <o:OLEObject Type="Embed" ProgID="Equation.DSMT4" ShapeID="_x0000_i2604" DrawAspect="Content" ObjectID="_1350757200" r:id="rId3207"/>
        </w:object>
      </w:r>
      <w:r>
        <w:t xml:space="preserve"> (</w:t>
      </w:r>
      <w:r w:rsidR="00D85C52" w:rsidRPr="00D85C52">
        <w:rPr>
          <w:position w:val="-10"/>
        </w:rPr>
        <w:object w:dxaOrig="660" w:dyaOrig="320" w14:anchorId="03F9EDDD">
          <v:shape id="_x0000_i2605" type="#_x0000_t75" style="width:33.5pt;height:16.4pt" o:ole="">
            <v:imagedata r:id="rId3208" o:title=""/>
          </v:shape>
          <o:OLEObject Type="Embed" ProgID="Equation.DSMT4" ShapeID="_x0000_i2605" DrawAspect="Content" ObjectID="_1350757201" r:id="rId3209"/>
        </w:object>
      </w:r>
      <w:r>
        <w:t>), may be combined into the contact integral</w:t>
      </w:r>
    </w:p>
    <w:p w14:paraId="6214A6D2" w14:textId="77777777" w:rsidR="00277B83" w:rsidRDefault="00277B83" w:rsidP="00277B83">
      <w:pPr>
        <w:pStyle w:val="MTDisplayEquation"/>
      </w:pPr>
      <w:r>
        <w:tab/>
      </w:r>
      <w:r w:rsidR="00590E4E" w:rsidRPr="00D85C52">
        <w:rPr>
          <w:position w:val="-46"/>
        </w:rPr>
        <w:object w:dxaOrig="3300" w:dyaOrig="1040" w14:anchorId="2626DB67">
          <v:shape id="_x0000_i2606" type="#_x0000_t75" style="width:165.4pt;height:52.75pt" o:ole="">
            <v:imagedata r:id="rId3210" o:title=""/>
          </v:shape>
          <o:OLEObject Type="Embed" ProgID="Equation.DSMT4" ShapeID="_x0000_i2606" DrawAspect="Content" ObjectID="_1350757202" r:id="rId321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66</w:instrText>
        </w:r>
      </w:fldSimple>
      <w:r>
        <w:instrText>)</w:instrText>
      </w:r>
      <w:r>
        <w:fldChar w:fldCharType="end"/>
      </w:r>
    </w:p>
    <w:p w14:paraId="4D50AAB1" w14:textId="77777777" w:rsidR="00277B83" w:rsidRDefault="00277B83" w:rsidP="00277B83">
      <w:r>
        <w:t xml:space="preserve">In the current implementation, only frictionless contact is taken into consideration, so that the contact traction has only a normal component, </w:t>
      </w:r>
      <w:r w:rsidR="00D85C52" w:rsidRPr="00D85C52">
        <w:rPr>
          <w:position w:val="-12"/>
        </w:rPr>
        <w:object w:dxaOrig="999" w:dyaOrig="400" w14:anchorId="3BBBC706">
          <v:shape id="_x0000_i2607" type="#_x0000_t75" style="width:49.9pt;height:19.25pt" o:ole="">
            <v:imagedata r:id="rId3212" o:title=""/>
          </v:shape>
          <o:OLEObject Type="Embed" ProgID="Equation.DSMT4" ShapeID="_x0000_i2607" DrawAspect="Content" ObjectID="_1350757203" r:id="rId3213"/>
        </w:object>
      </w:r>
      <w:r>
        <w:t xml:space="preserve">.  To evaluate and linearize </w:t>
      </w:r>
      <w:r w:rsidR="00D85C52" w:rsidRPr="00D85C52">
        <w:rPr>
          <w:position w:val="-12"/>
        </w:rPr>
        <w:object w:dxaOrig="440" w:dyaOrig="360" w14:anchorId="2DCF0B65">
          <v:shape id="_x0000_i2608" type="#_x0000_t75" style="width:22.1pt;height:18.55pt" o:ole="">
            <v:imagedata r:id="rId3214" o:title=""/>
          </v:shape>
          <o:OLEObject Type="Embed" ProgID="Equation.DSMT4" ShapeID="_x0000_i2608" DrawAspect="Content" ObjectID="_1350757204" r:id="rId3215"/>
        </w:object>
      </w:r>
      <w:r>
        <w:t xml:space="preserve">, </w:t>
      </w:r>
      <w:r w:rsidRPr="00454D1E">
        <w:t>define the covariant basis vectors on each surface as</w:t>
      </w:r>
    </w:p>
    <w:p w14:paraId="2AB1316D" w14:textId="77777777" w:rsidR="00277B83" w:rsidRDefault="00277B83" w:rsidP="00277B83">
      <w:pPr>
        <w:pStyle w:val="MTDisplayEquation"/>
      </w:pPr>
      <w:r>
        <w:tab/>
      </w:r>
      <w:r w:rsidR="00590E4E" w:rsidRPr="00D85C52">
        <w:rPr>
          <w:position w:val="-36"/>
        </w:rPr>
        <w:object w:dxaOrig="2079" w:dyaOrig="800" w14:anchorId="7AF4EFD7">
          <v:shape id="_x0000_i2609" type="#_x0000_t75" style="width:104.1pt;height:39.9pt" o:ole="">
            <v:imagedata r:id="rId3216" o:title=""/>
          </v:shape>
          <o:OLEObject Type="Embed" ProgID="Equation.DSMT4" ShapeID="_x0000_i2609" DrawAspect="Content" ObjectID="_1350757205" r:id="rId3217"/>
        </w:object>
      </w:r>
      <w:r w:rsidR="00590E4E">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67</w:instrText>
        </w:r>
      </w:fldSimple>
      <w:r>
        <w:instrText>)</w:instrText>
      </w:r>
      <w:r>
        <w:fldChar w:fldCharType="end"/>
      </w:r>
    </w:p>
    <w:p w14:paraId="6AC1F65D" w14:textId="77777777" w:rsidR="00277B83" w:rsidRDefault="00277B83" w:rsidP="00277B83">
      <w:proofErr w:type="gramStart"/>
      <w:r>
        <w:t>where</w:t>
      </w:r>
      <w:proofErr w:type="gramEnd"/>
      <w:r>
        <w:t xml:space="preserve"> </w:t>
      </w:r>
      <w:r w:rsidR="00D85C52" w:rsidRPr="00D85C52">
        <w:rPr>
          <w:position w:val="-4"/>
        </w:rPr>
        <w:object w:dxaOrig="360" w:dyaOrig="320" w14:anchorId="21A1F641">
          <v:shape id="_x0000_i2610" type="#_x0000_t75" style="width:18.55pt;height:16.4pt" o:ole="">
            <v:imagedata r:id="rId3218" o:title=""/>
          </v:shape>
          <o:OLEObject Type="Embed" ProgID="Equation.DSMT4" ShapeID="_x0000_i2610" DrawAspect="Content" ObjectID="_1350757206" r:id="rId3219"/>
        </w:object>
      </w:r>
      <w:r>
        <w:t xml:space="preserve"> represents the spatial position of points on </w:t>
      </w:r>
      <w:r w:rsidR="00D85C52" w:rsidRPr="00D85C52">
        <w:rPr>
          <w:position w:val="-10"/>
        </w:rPr>
        <w:object w:dxaOrig="360" w:dyaOrig="380" w14:anchorId="5D70EBDC">
          <v:shape id="_x0000_i2611" type="#_x0000_t75" style="width:18.55pt;height:18.55pt" o:ole="">
            <v:imagedata r:id="rId3220" o:title=""/>
          </v:shape>
          <o:OLEObject Type="Embed" ProgID="Equation.DSMT4" ShapeID="_x0000_i2611" DrawAspect="Content" ObjectID="_1350757207" r:id="rId3221"/>
        </w:object>
      </w:r>
      <w:r>
        <w:t xml:space="preserve">, and </w:t>
      </w:r>
      <w:r w:rsidR="00D85C52" w:rsidRPr="00D85C52">
        <w:rPr>
          <w:position w:val="-16"/>
        </w:rPr>
        <w:object w:dxaOrig="340" w:dyaOrig="420" w14:anchorId="5015455E">
          <v:shape id="_x0000_i2612" type="#_x0000_t75" style="width:17.1pt;height:20.65pt" o:ole="">
            <v:imagedata r:id="rId3222" o:title=""/>
          </v:shape>
          <o:OLEObject Type="Embed" ProgID="Equation.DSMT4" ShapeID="_x0000_i2612" DrawAspect="Content" ObjectID="_1350757208" r:id="rId3223"/>
        </w:object>
      </w:r>
      <w:r>
        <w:t xml:space="preserve"> represent the parametric coordinates of that point.  </w:t>
      </w:r>
      <w:r w:rsidRPr="00454D1E">
        <w:t>The unit outward normal on each surface is</w:t>
      </w:r>
      <w:r>
        <w:t xml:space="preserve"> then given by</w:t>
      </w:r>
    </w:p>
    <w:p w14:paraId="2E1550D6" w14:textId="77777777" w:rsidR="00277B83" w:rsidRDefault="00277B83" w:rsidP="00277B83">
      <w:pPr>
        <w:pStyle w:val="MTDisplayEquation"/>
      </w:pPr>
      <w:r>
        <w:tab/>
      </w:r>
      <w:r w:rsidR="00D85C52" w:rsidRPr="00D85C52">
        <w:rPr>
          <w:position w:val="-42"/>
        </w:rPr>
        <w:object w:dxaOrig="1540" w:dyaOrig="859" w14:anchorId="5B12F6F2">
          <v:shape id="_x0000_i2613" type="#_x0000_t75" style="width:77pt;height:42.75pt" o:ole="">
            <v:imagedata r:id="rId3224" o:title=""/>
          </v:shape>
          <o:OLEObject Type="Embed" ProgID="Equation.DSMT4" ShapeID="_x0000_i2613" DrawAspect="Content" ObjectID="_1350757209" r:id="rId322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68</w:instrText>
        </w:r>
      </w:fldSimple>
      <w:r>
        <w:instrText>)</w:instrText>
      </w:r>
      <w:r>
        <w:fldChar w:fldCharType="end"/>
      </w:r>
    </w:p>
    <w:p w14:paraId="02CAEFAC" w14:textId="77777777" w:rsidR="00277B83" w:rsidRDefault="00277B83" w:rsidP="00277B83">
      <w:r w:rsidRPr="00454D1E">
        <w:t>Now the contact integral may be rewritten as</w:t>
      </w:r>
    </w:p>
    <w:p w14:paraId="3E59495D" w14:textId="77777777" w:rsidR="00277B83" w:rsidRDefault="00277B83" w:rsidP="00277B83">
      <w:pPr>
        <w:pStyle w:val="MTDisplayEquation"/>
      </w:pPr>
      <w:r>
        <w:tab/>
      </w:r>
      <w:r w:rsidR="0097431B" w:rsidRPr="00D85C52">
        <w:rPr>
          <w:position w:val="-46"/>
        </w:rPr>
        <w:object w:dxaOrig="4700" w:dyaOrig="1040" w14:anchorId="01988CEA">
          <v:shape id="_x0000_i2614" type="#_x0000_t75" style="width:235.25pt;height:52.75pt" o:ole="">
            <v:imagedata r:id="rId3226" o:title=""/>
          </v:shape>
          <o:OLEObject Type="Embed" ProgID="Equation.DSMT4" ShapeID="_x0000_i2614" DrawAspect="Content" ObjectID="_1350757210" r:id="rId322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69</w:instrText>
        </w:r>
      </w:fldSimple>
      <w:r>
        <w:instrText>)</w:instrText>
      </w:r>
      <w:r>
        <w:fldChar w:fldCharType="end"/>
      </w:r>
    </w:p>
    <w:p w14:paraId="02605141" w14:textId="77777777" w:rsidR="00277B83" w:rsidRDefault="00277B83" w:rsidP="00277B83">
      <w:proofErr w:type="gramStart"/>
      <w:r>
        <w:t>and</w:t>
      </w:r>
      <w:proofErr w:type="gramEnd"/>
      <w:r>
        <w:t xml:space="preserve"> t</w:t>
      </w:r>
      <w:r w:rsidRPr="007E76EC">
        <w:t xml:space="preserve">he linearization </w:t>
      </w:r>
      <w:r w:rsidR="00D85C52" w:rsidRPr="00D85C52">
        <w:rPr>
          <w:position w:val="-12"/>
        </w:rPr>
        <w:object w:dxaOrig="620" w:dyaOrig="360" w14:anchorId="5462AF2B">
          <v:shape id="_x0000_i2615" type="#_x0000_t75" style="width:30.65pt;height:18.55pt" o:ole="">
            <v:imagedata r:id="rId3228" o:title=""/>
          </v:shape>
          <o:OLEObject Type="Embed" ProgID="Equation.DSMT4" ShapeID="_x0000_i2615" DrawAspect="Content" ObjectID="_1350757211" r:id="rId3229"/>
        </w:object>
      </w:r>
      <w:r w:rsidRPr="007E76EC">
        <w:t xml:space="preserve"> of </w:t>
      </w:r>
      <w:r w:rsidR="00D85C52" w:rsidRPr="00D85C52">
        <w:rPr>
          <w:position w:val="-12"/>
        </w:rPr>
        <w:object w:dxaOrig="440" w:dyaOrig="360" w14:anchorId="68E6ED5F">
          <v:shape id="_x0000_i2616" type="#_x0000_t75" style="width:22.1pt;height:18.55pt" o:ole="">
            <v:imagedata r:id="rId3230" o:title=""/>
          </v:shape>
          <o:OLEObject Type="Embed" ProgID="Equation.DSMT4" ShapeID="_x0000_i2616" DrawAspect="Content" ObjectID="_1350757212" r:id="rId3231"/>
        </w:object>
      </w:r>
      <w:r w:rsidRPr="007E76EC">
        <w:t xml:space="preserve"> has the form</w:t>
      </w:r>
    </w:p>
    <w:p w14:paraId="4419D446" w14:textId="77777777" w:rsidR="00277B83" w:rsidRDefault="00277B83" w:rsidP="00277B83">
      <w:pPr>
        <w:pStyle w:val="MTDisplayEquation"/>
      </w:pPr>
      <w:r>
        <w:tab/>
      </w:r>
      <w:r w:rsidR="00D85C52" w:rsidRPr="00D85C52">
        <w:rPr>
          <w:position w:val="-28"/>
        </w:rPr>
        <w:object w:dxaOrig="3940" w:dyaOrig="680" w14:anchorId="7E2D3844">
          <v:shape id="_x0000_i2617" type="#_x0000_t75" style="width:197.45pt;height:34.2pt" o:ole="">
            <v:imagedata r:id="rId3232" o:title=""/>
          </v:shape>
          <o:OLEObject Type="Embed" ProgID="Equation.DSMT4" ShapeID="_x0000_i2617" DrawAspect="Content" ObjectID="_1350757213" r:id="rId3233"/>
        </w:object>
      </w:r>
      <w:r w:rsidR="00C108FD">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70</w:instrText>
        </w:r>
      </w:fldSimple>
      <w:r>
        <w:instrText>)</w:instrText>
      </w:r>
      <w:r>
        <w:fldChar w:fldCharType="end"/>
      </w:r>
    </w:p>
    <w:p w14:paraId="2DF15AF9" w14:textId="77777777" w:rsidR="00277B83" w:rsidRDefault="00277B83" w:rsidP="00277B83">
      <w:pPr>
        <w:pStyle w:val="Heading3"/>
      </w:pPr>
      <w:bookmarkStart w:id="622" w:name="_Toc387680234"/>
      <w:r>
        <w:t>Gap Function</w:t>
      </w:r>
      <w:bookmarkEnd w:id="622"/>
    </w:p>
    <w:p w14:paraId="1F3BCF43" w14:textId="77777777" w:rsidR="00277B83" w:rsidRDefault="00277B83" w:rsidP="00277B83">
      <w:r w:rsidRPr="007E76EC">
        <w:t xml:space="preserve">The gap function </w:t>
      </w:r>
      <w:r w:rsidR="00D85C52" w:rsidRPr="00D85C52">
        <w:rPr>
          <w:position w:val="-10"/>
        </w:rPr>
        <w:object w:dxaOrig="220" w:dyaOrig="260" w14:anchorId="27D471FB">
          <v:shape id="_x0000_i2618" type="#_x0000_t75" style="width:10.7pt;height:12.1pt" o:ole="">
            <v:imagedata r:id="rId3234" o:title=""/>
          </v:shape>
          <o:OLEObject Type="Embed" ProgID="Equation.DSMT4" ShapeID="_x0000_i2618" DrawAspect="Content" ObjectID="_1350757214" r:id="rId3235"/>
        </w:object>
      </w:r>
      <w:r>
        <w:t>, representing the distance between the contact surfaces,</w:t>
      </w:r>
      <w:r w:rsidRPr="007E76EC">
        <w:t xml:space="preserve"> is defined </w:t>
      </w:r>
      <w:r>
        <w:t>by</w:t>
      </w:r>
    </w:p>
    <w:p w14:paraId="548AF7C8" w14:textId="77777777" w:rsidR="00277B83" w:rsidRDefault="00277B83" w:rsidP="00277B83">
      <w:pPr>
        <w:pStyle w:val="MTDisplayEquation"/>
      </w:pPr>
      <w:r>
        <w:tab/>
      </w:r>
      <w:r w:rsidR="00D85C52" w:rsidRPr="00D85C52">
        <w:rPr>
          <w:position w:val="-18"/>
        </w:rPr>
        <w:object w:dxaOrig="3720" w:dyaOrig="480" w14:anchorId="1C25659B">
          <v:shape id="_x0000_i2619" type="#_x0000_t75" style="width:186.05pt;height:24.25pt" o:ole="">
            <v:imagedata r:id="rId3236" o:title=""/>
          </v:shape>
          <o:OLEObject Type="Embed" ProgID="Equation.DSMT4" ShapeID="_x0000_i2619" DrawAspect="Content" ObjectID="_1350757215" r:id="rId3237"/>
        </w:object>
      </w:r>
      <w:r w:rsidR="00D6556C">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71</w:instrText>
        </w:r>
      </w:fldSimple>
      <w:r>
        <w:instrText>)</w:instrText>
      </w:r>
      <w:r>
        <w:fldChar w:fldCharType="end"/>
      </w:r>
    </w:p>
    <w:p w14:paraId="7250A791" w14:textId="77777777" w:rsidR="00277B83" w:rsidRDefault="00277B83" w:rsidP="00277B83">
      <w:r>
        <w:t>The linearization of variables associated with motion, pressure, and concentration, is given by</w:t>
      </w:r>
    </w:p>
    <w:p w14:paraId="1B3965CE" w14:textId="77777777" w:rsidR="00277B83" w:rsidRDefault="00277B83" w:rsidP="00277B83">
      <w:pPr>
        <w:pStyle w:val="MTDisplayEquation"/>
      </w:pPr>
      <w:r>
        <w:lastRenderedPageBreak/>
        <w:tab/>
      </w:r>
      <w:r w:rsidR="00B01308" w:rsidRPr="00D85C52">
        <w:rPr>
          <w:position w:val="-138"/>
        </w:rPr>
        <w:object w:dxaOrig="4020" w:dyaOrig="2880" w14:anchorId="61B7A05B">
          <v:shape id="_x0000_i2620" type="#_x0000_t75" style="width:201.05pt;height:2in" o:ole="">
            <v:imagedata r:id="rId3238" o:title=""/>
          </v:shape>
          <o:OLEObject Type="Embed" ProgID="Equation.DSMT4" ShapeID="_x0000_i2620" DrawAspect="Content" ObjectID="_1350757216" r:id="rId3239"/>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72</w:instrText>
        </w:r>
      </w:fldSimple>
      <w:r>
        <w:instrText>)</w:instrText>
      </w:r>
      <w:r>
        <w:fldChar w:fldCharType="end"/>
      </w:r>
    </w:p>
    <w:p w14:paraId="04035AB1" w14:textId="77777777" w:rsidR="00277B83" w:rsidRDefault="00277B83" w:rsidP="00277B83">
      <w:proofErr w:type="gramStart"/>
      <w:r>
        <w:t>where</w:t>
      </w:r>
      <w:proofErr w:type="gramEnd"/>
    </w:p>
    <w:p w14:paraId="0FBAFD63" w14:textId="77777777" w:rsidR="00277B83" w:rsidRDefault="00277B83" w:rsidP="00277B83">
      <w:pPr>
        <w:pStyle w:val="MTDisplayEquation"/>
      </w:pPr>
      <w:r>
        <w:tab/>
      </w:r>
      <w:r w:rsidR="00D85C52" w:rsidRPr="00D85C52">
        <w:rPr>
          <w:position w:val="-36"/>
        </w:rPr>
        <w:object w:dxaOrig="4620" w:dyaOrig="800" w14:anchorId="5C8FB3F9">
          <v:shape id="_x0000_i2621" type="#_x0000_t75" style="width:230.25pt;height:39.9pt" o:ole="">
            <v:imagedata r:id="rId3240" o:title=""/>
          </v:shape>
          <o:OLEObject Type="Embed" ProgID="Equation.DSMT4" ShapeID="_x0000_i2621" DrawAspect="Content" ObjectID="_1350757217" r:id="rId324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73</w:instrText>
        </w:r>
      </w:fldSimple>
      <w:r>
        <w:instrText>)</w:instrText>
      </w:r>
      <w:r>
        <w:fldChar w:fldCharType="end"/>
      </w:r>
    </w:p>
    <w:p w14:paraId="13978494" w14:textId="77777777" w:rsidR="00277B83" w:rsidRDefault="00277B83" w:rsidP="00277B83">
      <w:proofErr w:type="gramStart"/>
      <w:r>
        <w:t>with</w:t>
      </w:r>
      <w:proofErr w:type="gramEnd"/>
      <w:r>
        <w:t xml:space="preserve"> </w:t>
      </w:r>
      <w:r w:rsidR="00D85C52" w:rsidRPr="00D85C52">
        <w:rPr>
          <w:position w:val="-16"/>
        </w:rPr>
        <w:object w:dxaOrig="1320" w:dyaOrig="480" w14:anchorId="0FF84D66">
          <v:shape id="_x0000_i2622" type="#_x0000_t75" style="width:65.6pt;height:24.25pt" o:ole="">
            <v:imagedata r:id="rId3242" o:title=""/>
          </v:shape>
          <o:OLEObject Type="Embed" ProgID="Equation.DSMT4" ShapeID="_x0000_i2622" DrawAspect="Content" ObjectID="_1350757218" r:id="rId3243"/>
        </w:object>
      </w:r>
      <w:r>
        <w:t xml:space="preserve"> and </w:t>
      </w:r>
      <w:r w:rsidR="00D85C52" w:rsidRPr="00D85C52">
        <w:rPr>
          <w:position w:val="-14"/>
        </w:rPr>
        <w:object w:dxaOrig="1380" w:dyaOrig="420" w14:anchorId="43BDF1C9">
          <v:shape id="_x0000_i2623" type="#_x0000_t75" style="width:69.85pt;height:20.65pt" o:ole="">
            <v:imagedata r:id="rId3244" o:title=""/>
          </v:shape>
          <o:OLEObject Type="Embed" ProgID="Equation.DSMT4" ShapeID="_x0000_i2623" DrawAspect="Content" ObjectID="_1350757219" r:id="rId3245"/>
        </w:object>
      </w:r>
      <w:r>
        <w:t>.</w:t>
      </w:r>
    </w:p>
    <w:p w14:paraId="36C5CB6D" w14:textId="77777777" w:rsidR="00277B83" w:rsidRDefault="00277B83" w:rsidP="00277B83">
      <w:pPr>
        <w:pStyle w:val="Heading3"/>
      </w:pPr>
      <w:bookmarkStart w:id="623" w:name="_Toc387680235"/>
      <w:r>
        <w:t>Penalty Method</w:t>
      </w:r>
      <w:bookmarkEnd w:id="623"/>
    </w:p>
    <w:p w14:paraId="5D19EE23" w14:textId="77777777" w:rsidR="00277B83" w:rsidRDefault="00277B83" w:rsidP="00277B83">
      <w:r>
        <w:t>Let the normal component of the contact traction be described by the penalty function,</w:t>
      </w:r>
    </w:p>
    <w:p w14:paraId="46D190E0" w14:textId="77777777" w:rsidR="00277B83" w:rsidRDefault="00277B83" w:rsidP="00277B83">
      <w:pPr>
        <w:pStyle w:val="MTDisplayEquation"/>
      </w:pPr>
      <w:r>
        <w:tab/>
      </w:r>
      <w:r w:rsidR="00D85C52" w:rsidRPr="00D85C52">
        <w:rPr>
          <w:position w:val="-66"/>
        </w:rPr>
        <w:object w:dxaOrig="1680" w:dyaOrig="920" w14:anchorId="68F17A8B">
          <v:shape id="_x0000_i2624" type="#_x0000_t75" style="width:84.1pt;height:46.35pt" o:ole="">
            <v:imagedata r:id="rId3246" o:title=""/>
          </v:shape>
          <o:OLEObject Type="Embed" ProgID="Equation.DSMT4" ShapeID="_x0000_i2624" DrawAspect="Content" ObjectID="_1350757220" r:id="rId3247"/>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74</w:instrText>
        </w:r>
      </w:fldSimple>
      <w:r>
        <w:instrText>)</w:instrText>
      </w:r>
      <w:r>
        <w:fldChar w:fldCharType="end"/>
      </w:r>
    </w:p>
    <w:p w14:paraId="70AFCB3F" w14:textId="77777777" w:rsidR="00277B83" w:rsidRDefault="00277B83" w:rsidP="00277B83">
      <w:proofErr w:type="gramStart"/>
      <w:r>
        <w:t>where</w:t>
      </w:r>
      <w:proofErr w:type="gramEnd"/>
      <w:r>
        <w:t xml:space="preserve"> </w:t>
      </w:r>
      <w:r w:rsidR="00D85C52" w:rsidRPr="00D85C52">
        <w:rPr>
          <w:position w:val="-12"/>
        </w:rPr>
        <w:object w:dxaOrig="260" w:dyaOrig="360" w14:anchorId="12F70E20">
          <v:shape id="_x0000_i2625" type="#_x0000_t75" style="width:12.1pt;height:18.55pt" o:ole="">
            <v:imagedata r:id="rId3248" o:title=""/>
          </v:shape>
          <o:OLEObject Type="Embed" ProgID="Equation.DSMT4" ShapeID="_x0000_i2625" DrawAspect="Content" ObjectID="_1350757221" r:id="rId3249"/>
        </w:object>
      </w:r>
      <w:r>
        <w:t xml:space="preserve"> is a penalty factor associated with </w:t>
      </w:r>
      <w:r w:rsidR="00D85C52" w:rsidRPr="00D85C52">
        <w:rPr>
          <w:position w:val="-12"/>
        </w:rPr>
        <w:object w:dxaOrig="220" w:dyaOrig="360" w14:anchorId="2AE59D1F">
          <v:shape id="_x0000_i2626" type="#_x0000_t75" style="width:10.7pt;height:18.55pt" o:ole="">
            <v:imagedata r:id="rId3250" o:title=""/>
          </v:shape>
          <o:OLEObject Type="Embed" ProgID="Equation.DSMT4" ShapeID="_x0000_i2626" DrawAspect="Content" ObjectID="_1350757222" r:id="rId3251"/>
        </w:object>
      </w:r>
      <w:r>
        <w:t>.  Similarly, let</w:t>
      </w:r>
    </w:p>
    <w:p w14:paraId="231522FB" w14:textId="77777777" w:rsidR="00277B83" w:rsidRDefault="00277B83" w:rsidP="00277B83">
      <w:pPr>
        <w:pStyle w:val="MTDisplayEquation"/>
      </w:pPr>
      <w:r>
        <w:tab/>
      </w:r>
      <w:r w:rsidR="00D85C52" w:rsidRPr="00D85C52">
        <w:rPr>
          <w:position w:val="-40"/>
        </w:rPr>
        <w:object w:dxaOrig="3500" w:dyaOrig="920" w14:anchorId="45C96A47">
          <v:shape id="_x0000_i2627" type="#_x0000_t75" style="width:174.65pt;height:46.35pt" o:ole="">
            <v:imagedata r:id="rId3252" o:title=""/>
          </v:shape>
          <o:OLEObject Type="Embed" ProgID="Equation.DSMT4" ShapeID="_x0000_i2627" DrawAspect="Content" ObjectID="_1350757223" r:id="rId325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75</w:instrText>
        </w:r>
      </w:fldSimple>
      <w:r>
        <w:instrText>)</w:instrText>
      </w:r>
      <w:r>
        <w:fldChar w:fldCharType="end"/>
      </w:r>
    </w:p>
    <w:p w14:paraId="7CEBAAA8" w14:textId="77777777" w:rsidR="00277B83" w:rsidRDefault="00277B83" w:rsidP="00277B83">
      <w:proofErr w:type="gramStart"/>
      <w:r>
        <w:t>where</w:t>
      </w:r>
      <w:proofErr w:type="gramEnd"/>
      <w:r>
        <w:t xml:space="preserve"> </w:t>
      </w:r>
      <w:r w:rsidR="00D85C52" w:rsidRPr="00D85C52">
        <w:rPr>
          <w:position w:val="-14"/>
        </w:rPr>
        <w:object w:dxaOrig="279" w:dyaOrig="380" w14:anchorId="5AFF1296">
          <v:shape id="_x0000_i2628" type="#_x0000_t75" style="width:14.25pt;height:18.55pt" o:ole="">
            <v:imagedata r:id="rId3254" o:title=""/>
          </v:shape>
          <o:OLEObject Type="Embed" ProgID="Equation.DSMT4" ShapeID="_x0000_i2628" DrawAspect="Content" ObjectID="_1350757224" r:id="rId3255"/>
        </w:object>
      </w:r>
      <w:r>
        <w:t xml:space="preserve"> is a penalty factor associated with </w:t>
      </w:r>
      <w:r w:rsidR="00D85C52" w:rsidRPr="00D85C52">
        <w:rPr>
          <w:position w:val="-12"/>
        </w:rPr>
        <w:object w:dxaOrig="300" w:dyaOrig="360" w14:anchorId="0678FACF">
          <v:shape id="_x0000_i2629" type="#_x0000_t75" style="width:14.95pt;height:18.55pt" o:ole="">
            <v:imagedata r:id="rId3256" o:title=""/>
          </v:shape>
          <o:OLEObject Type="Embed" ProgID="Equation.DSMT4" ShapeID="_x0000_i2629" DrawAspect="Content" ObjectID="_1350757225" r:id="rId3257"/>
        </w:object>
      </w:r>
      <w:r>
        <w:t>.  It follows that</w:t>
      </w:r>
    </w:p>
    <w:p w14:paraId="77FEE710" w14:textId="77777777" w:rsidR="00277B83" w:rsidRPr="00A63D29" w:rsidRDefault="00277B83" w:rsidP="00277B83">
      <w:pPr>
        <w:pStyle w:val="MTDisplayEquation"/>
      </w:pPr>
      <w:r>
        <w:tab/>
      </w:r>
      <w:r w:rsidR="00FB639B" w:rsidRPr="00D85C52">
        <w:rPr>
          <w:position w:val="-64"/>
        </w:rPr>
        <w:object w:dxaOrig="3900" w:dyaOrig="1400" w14:anchorId="6A3A8368">
          <v:shape id="_x0000_i2630" type="#_x0000_t75" style="width:195.35pt;height:70.55pt" o:ole="">
            <v:imagedata r:id="rId3258" o:title=""/>
          </v:shape>
          <o:OLEObject Type="Embed" ProgID="Equation.DSMT4" ShapeID="_x0000_i2630" DrawAspect="Content" ObjectID="_1350757226" r:id="rId3259"/>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76</w:instrText>
        </w:r>
      </w:fldSimple>
      <w:r>
        <w:instrText>)</w:instrText>
      </w:r>
      <w:r>
        <w:fldChar w:fldCharType="end"/>
      </w:r>
    </w:p>
    <w:p w14:paraId="08F350B8" w14:textId="77777777" w:rsidR="00277B83" w:rsidRDefault="00277B83" w:rsidP="00277B83">
      <w:r w:rsidRPr="00A63D29">
        <w:t>Given these relations, it can be shown that the directional derivative</w:t>
      </w:r>
      <w:r>
        <w:t>s</w:t>
      </w:r>
      <w:r w:rsidRPr="00A63D29">
        <w:t xml:space="preserve"> of the various terms appearing in the integrand of </w:t>
      </w:r>
      <w:r w:rsidR="00D85C52" w:rsidRPr="00D85C52">
        <w:rPr>
          <w:position w:val="-12"/>
        </w:rPr>
        <w:object w:dxaOrig="440" w:dyaOrig="360" w14:anchorId="61D00D10">
          <v:shape id="_x0000_i2631" type="#_x0000_t75" style="width:22.1pt;height:18.55pt" o:ole="">
            <v:imagedata r:id="rId3260" o:title=""/>
          </v:shape>
          <o:OLEObject Type="Embed" ProgID="Equation.DSMT4" ShapeID="_x0000_i2631" DrawAspect="Content" ObjectID="_1350757227" r:id="rId3261"/>
        </w:object>
      </w:r>
      <w:r w:rsidRPr="00A63D29">
        <w:t xml:space="preserve"> are</w:t>
      </w:r>
    </w:p>
    <w:p w14:paraId="796C58B7" w14:textId="77777777" w:rsidR="00277B83" w:rsidRDefault="00277B83" w:rsidP="00277B83">
      <w:pPr>
        <w:pStyle w:val="MTDisplayEquation"/>
      </w:pPr>
      <w:r>
        <w:tab/>
      </w:r>
      <w:r w:rsidR="00FB6214" w:rsidRPr="00D85C52">
        <w:rPr>
          <w:position w:val="-124"/>
        </w:rPr>
        <w:object w:dxaOrig="7820" w:dyaOrig="2220" w14:anchorId="05920851">
          <v:shape id="_x0000_i2632" type="#_x0000_t75" style="width:390.65pt;height:111.2pt" o:ole="">
            <v:imagedata r:id="rId3262" o:title=""/>
          </v:shape>
          <o:OLEObject Type="Embed" ProgID="Equation.DSMT4" ShapeID="_x0000_i2632" DrawAspect="Content" ObjectID="_1350757228" r:id="rId326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77</w:instrText>
        </w:r>
      </w:fldSimple>
      <w:r>
        <w:instrText>)</w:instrText>
      </w:r>
      <w:r>
        <w:fldChar w:fldCharType="end"/>
      </w:r>
    </w:p>
    <w:p w14:paraId="4C945552" w14:textId="77777777" w:rsidR="00277B83" w:rsidRDefault="00277B83" w:rsidP="00277B83">
      <w:pPr>
        <w:pStyle w:val="MTDisplayEquation"/>
      </w:pPr>
      <w:r>
        <w:lastRenderedPageBreak/>
        <w:tab/>
      </w:r>
      <w:r w:rsidR="00FF78EA" w:rsidRPr="00D85C52">
        <w:rPr>
          <w:position w:val="-126"/>
        </w:rPr>
        <w:object w:dxaOrig="7000" w:dyaOrig="2299" w14:anchorId="4E55B54F">
          <v:shape id="_x0000_i2633" type="#_x0000_t75" style="width:349.3pt;height:114.75pt" o:ole="">
            <v:imagedata r:id="rId3264" o:title=""/>
          </v:shape>
          <o:OLEObject Type="Embed" ProgID="Equation.DSMT4" ShapeID="_x0000_i2633" DrawAspect="Content" ObjectID="_1350757229" r:id="rId3265"/>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78</w:instrText>
        </w:r>
      </w:fldSimple>
      <w:r>
        <w:instrText>)</w:instrText>
      </w:r>
      <w:r>
        <w:fldChar w:fldCharType="end"/>
      </w:r>
    </w:p>
    <w:p w14:paraId="719A19E8" w14:textId="77777777" w:rsidR="00277B83" w:rsidRDefault="00277B83" w:rsidP="00277B83">
      <w:proofErr w:type="gramStart"/>
      <w:r>
        <w:t>where</w:t>
      </w:r>
      <w:proofErr w:type="gramEnd"/>
      <w:r>
        <w:t xml:space="preserve"> </w:t>
      </w:r>
      <w:r w:rsidR="00D85C52" w:rsidRPr="00D85C52">
        <w:rPr>
          <w:position w:val="-18"/>
        </w:rPr>
        <w:object w:dxaOrig="1520" w:dyaOrig="480" w14:anchorId="49198625">
          <v:shape id="_x0000_i2634" type="#_x0000_t75" style="width:75.55pt;height:24.25pt" o:ole="">
            <v:imagedata r:id="rId3266" o:title=""/>
          </v:shape>
          <o:OLEObject Type="Embed" ProgID="Equation.DSMT4" ShapeID="_x0000_i2634" DrawAspect="Content" ObjectID="_1350757230" r:id="rId3267"/>
        </w:object>
      </w:r>
      <w:r>
        <w:t>.</w:t>
      </w:r>
    </w:p>
    <w:p w14:paraId="3FE0C16F" w14:textId="77777777" w:rsidR="00277B83" w:rsidRDefault="00277B83" w:rsidP="00277B83">
      <w:pPr>
        <w:pStyle w:val="Heading3"/>
      </w:pPr>
      <w:bookmarkStart w:id="624" w:name="_Toc387680236"/>
      <w:r>
        <w:t>Discretization</w:t>
      </w:r>
      <w:bookmarkEnd w:id="624"/>
    </w:p>
    <w:p w14:paraId="2C698562" w14:textId="77777777" w:rsidR="00277B83" w:rsidRDefault="00277B83" w:rsidP="00277B83">
      <w:r w:rsidRPr="0054008E">
        <w:t>The contact integral may be discretized as</w:t>
      </w:r>
    </w:p>
    <w:p w14:paraId="672ED412" w14:textId="77777777" w:rsidR="00277B83" w:rsidRDefault="00277B83" w:rsidP="00277B83">
      <w:pPr>
        <w:pStyle w:val="MTDisplayEquation"/>
      </w:pPr>
      <w:r>
        <w:tab/>
      </w:r>
      <w:r w:rsidR="00D85C52" w:rsidRPr="00D85C52">
        <w:rPr>
          <w:position w:val="-28"/>
        </w:rPr>
        <w:object w:dxaOrig="5920" w:dyaOrig="760" w14:anchorId="733C093D">
          <v:shape id="_x0000_i2635" type="#_x0000_t75" style="width:295.15pt;height:37.8pt" o:ole="">
            <v:imagedata r:id="rId3268" o:title=""/>
          </v:shape>
          <o:OLEObject Type="Embed" ProgID="Equation.DSMT4" ShapeID="_x0000_i2635" DrawAspect="Content" ObjectID="_1350757231" r:id="rId3269"/>
        </w:object>
      </w:r>
      <w:r w:rsidR="000B36E3">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79</w:instrText>
        </w:r>
      </w:fldSimple>
      <w:r>
        <w:instrText>)</w:instrText>
      </w:r>
      <w:r>
        <w:fldChar w:fldCharType="end"/>
      </w:r>
    </w:p>
    <w:p w14:paraId="0A8A9DB8" w14:textId="77777777" w:rsidR="00277B83" w:rsidRDefault="00277B83" w:rsidP="00277B83">
      <w:r w:rsidRPr="0054008E">
        <w:t>The variables may be interpolated over each element face according to</w:t>
      </w:r>
    </w:p>
    <w:p w14:paraId="02D153E5" w14:textId="77777777" w:rsidR="00277B83" w:rsidRDefault="00277B83" w:rsidP="00277B83">
      <w:pPr>
        <w:pStyle w:val="MTDisplayEquation"/>
      </w:pPr>
      <w:r>
        <w:tab/>
      </w:r>
      <w:r w:rsidR="00744FC5" w:rsidRPr="00D85C52">
        <w:rPr>
          <w:position w:val="-142"/>
        </w:rPr>
        <w:object w:dxaOrig="4220" w:dyaOrig="2960" w14:anchorId="613B5428">
          <v:shape id="_x0000_i2636" type="#_x0000_t75" style="width:211pt;height:147.55pt" o:ole="">
            <v:imagedata r:id="rId3270" o:title=""/>
          </v:shape>
          <o:OLEObject Type="Embed" ProgID="Equation.DSMT4" ShapeID="_x0000_i2636" DrawAspect="Content" ObjectID="_1350757232" r:id="rId327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80</w:instrText>
        </w:r>
      </w:fldSimple>
      <w:r>
        <w:instrText>)</w:instrText>
      </w:r>
      <w:r>
        <w:fldChar w:fldCharType="end"/>
      </w:r>
    </w:p>
    <w:p w14:paraId="338C2693" w14:textId="77777777" w:rsidR="00277B83" w:rsidRDefault="00277B83" w:rsidP="00277B83">
      <w:r>
        <w:t>Then,</w:t>
      </w:r>
    </w:p>
    <w:p w14:paraId="22B09997" w14:textId="77777777" w:rsidR="00277B83" w:rsidRDefault="00277B83" w:rsidP="00277B83">
      <w:pPr>
        <w:pStyle w:val="MTDisplayEquation"/>
      </w:pPr>
      <w:r>
        <w:tab/>
      </w:r>
      <w:r w:rsidR="00186AA9" w:rsidRPr="00D85C52">
        <w:rPr>
          <w:position w:val="-170"/>
        </w:rPr>
        <w:object w:dxaOrig="4340" w:dyaOrig="3519" w14:anchorId="3C186B0F">
          <v:shape id="_x0000_i2637" type="#_x0000_t75" style="width:216.7pt;height:176.1pt" o:ole="">
            <v:imagedata r:id="rId3272" o:title=""/>
          </v:shape>
          <o:OLEObject Type="Embed" ProgID="Equation.DSMT4" ShapeID="_x0000_i2637" DrawAspect="Content" ObjectID="_1350757233" r:id="rId327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81</w:instrText>
        </w:r>
      </w:fldSimple>
      <w:r>
        <w:instrText>)</w:instrText>
      </w:r>
      <w:r>
        <w:fldChar w:fldCharType="end"/>
      </w:r>
    </w:p>
    <w:p w14:paraId="6C010B92" w14:textId="77777777" w:rsidR="00277B83" w:rsidRDefault="00277B83" w:rsidP="00277B83">
      <w:proofErr w:type="gramStart"/>
      <w:r>
        <w:t>where</w:t>
      </w:r>
      <w:proofErr w:type="gramEnd"/>
    </w:p>
    <w:p w14:paraId="7F25D872" w14:textId="77777777" w:rsidR="00277B83" w:rsidRDefault="00277B83" w:rsidP="00277B83">
      <w:pPr>
        <w:pStyle w:val="MTDisplayEquation"/>
      </w:pPr>
      <w:r>
        <w:tab/>
      </w:r>
      <w:r w:rsidR="00B01308" w:rsidRPr="00D85C52">
        <w:rPr>
          <w:position w:val="-38"/>
        </w:rPr>
        <w:object w:dxaOrig="3780" w:dyaOrig="880" w14:anchorId="0FCFE0D7">
          <v:shape id="_x0000_i2638" type="#_x0000_t75" style="width:188.9pt;height:44.2pt" o:ole="">
            <v:imagedata r:id="rId3274" o:title=""/>
          </v:shape>
          <o:OLEObject Type="Embed" ProgID="Equation.DSMT4" ShapeID="_x0000_i2638" DrawAspect="Content" ObjectID="_1350757234" r:id="rId3275"/>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82</w:instrText>
        </w:r>
      </w:fldSimple>
      <w:r>
        <w:instrText>)</w:instrText>
      </w:r>
      <w:r>
        <w:fldChar w:fldCharType="end"/>
      </w:r>
    </w:p>
    <w:p w14:paraId="69ED89B8" w14:textId="77777777" w:rsidR="00277B83" w:rsidRDefault="00277B83" w:rsidP="00277B83">
      <w:r w:rsidRPr="00B64CEC">
        <w:t>Similarly,</w:t>
      </w:r>
    </w:p>
    <w:p w14:paraId="58C93EDE" w14:textId="77777777" w:rsidR="00277B83" w:rsidRPr="00B64CEC" w:rsidRDefault="00277B83" w:rsidP="00277B83">
      <w:pPr>
        <w:pStyle w:val="MTDisplayEquation"/>
      </w:pPr>
      <w:r>
        <w:lastRenderedPageBreak/>
        <w:tab/>
      </w:r>
      <w:r w:rsidR="0054765F" w:rsidRPr="00D85C52">
        <w:rPr>
          <w:position w:val="-186"/>
        </w:rPr>
        <w:object w:dxaOrig="5480" w:dyaOrig="7920" w14:anchorId="34F14909">
          <v:shape id="_x0000_i2639" type="#_x0000_t75" style="width:273.75pt;height:396.35pt" o:ole="">
            <v:imagedata r:id="rId3276" o:title=""/>
          </v:shape>
          <o:OLEObject Type="Embed" ProgID="Equation.DSMT4" ShapeID="_x0000_i2639" DrawAspect="Content" ObjectID="_1350757235" r:id="rId327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83</w:instrText>
        </w:r>
      </w:fldSimple>
      <w:r>
        <w:instrText>)</w:instrText>
      </w:r>
      <w:r>
        <w:fldChar w:fldCharType="end"/>
      </w:r>
    </w:p>
    <w:p w14:paraId="3B7DC17C" w14:textId="77777777" w:rsidR="00277B83" w:rsidRDefault="00277B83" w:rsidP="00277B83">
      <w:proofErr w:type="gramStart"/>
      <w:r>
        <w:t>where</w:t>
      </w:r>
      <w:proofErr w:type="gramEnd"/>
    </w:p>
    <w:p w14:paraId="62748F08" w14:textId="77777777" w:rsidR="00277B83" w:rsidRDefault="00277B83" w:rsidP="00277B83">
      <w:pPr>
        <w:pStyle w:val="MTDisplayEquation"/>
      </w:pPr>
      <w:r>
        <w:tab/>
      </w:r>
      <w:r w:rsidR="00B01308" w:rsidRPr="00D85C52">
        <w:rPr>
          <w:position w:val="-92"/>
        </w:rPr>
        <w:object w:dxaOrig="4420" w:dyaOrig="1960" w14:anchorId="278BA933">
          <v:shape id="_x0000_i2640" type="#_x0000_t75" style="width:221pt;height:97.65pt" o:ole="">
            <v:imagedata r:id="rId3278" o:title=""/>
          </v:shape>
          <o:OLEObject Type="Embed" ProgID="Equation.DSMT4" ShapeID="_x0000_i2640" DrawAspect="Content" ObjectID="_1350757236" r:id="rId3279"/>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84</w:instrText>
        </w:r>
      </w:fldSimple>
      <w:r>
        <w:instrText>)</w:instrText>
      </w:r>
      <w:r>
        <w:fldChar w:fldCharType="end"/>
      </w:r>
    </w:p>
    <w:p w14:paraId="2CA00FB5" w14:textId="77777777" w:rsidR="00277B83" w:rsidRDefault="00277B83" w:rsidP="00277B83">
      <w:pPr>
        <w:pStyle w:val="MTDisplayEquation"/>
      </w:pPr>
      <w:r>
        <w:tab/>
      </w:r>
      <w:r w:rsidR="001D4161" w:rsidRPr="00D85C52">
        <w:rPr>
          <w:position w:val="-92"/>
        </w:rPr>
        <w:object w:dxaOrig="4880" w:dyaOrig="1960" w14:anchorId="33E6D595">
          <v:shape id="_x0000_i2641" type="#_x0000_t75" style="width:244.5pt;height:97.65pt" o:ole="">
            <v:imagedata r:id="rId3280" o:title=""/>
          </v:shape>
          <o:OLEObject Type="Embed" ProgID="Equation.DSMT4" ShapeID="_x0000_i2641" DrawAspect="Content" ObjectID="_1350757237" r:id="rId328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85</w:instrText>
        </w:r>
      </w:fldSimple>
      <w:r>
        <w:instrText>)</w:instrText>
      </w:r>
      <w:r>
        <w:fldChar w:fldCharType="end"/>
      </w:r>
    </w:p>
    <w:p w14:paraId="13875884" w14:textId="77777777" w:rsidR="00277B83" w:rsidRDefault="00277B83" w:rsidP="00277B83">
      <w:pPr>
        <w:pStyle w:val="MTDisplayEquation"/>
      </w:pPr>
      <w:r>
        <w:lastRenderedPageBreak/>
        <w:tab/>
      </w:r>
      <w:r w:rsidR="001D4161" w:rsidRPr="00D85C52">
        <w:rPr>
          <w:position w:val="-82"/>
        </w:rPr>
        <w:object w:dxaOrig="2040" w:dyaOrig="1760" w14:anchorId="399C769E">
          <v:shape id="_x0000_i2642" type="#_x0000_t75" style="width:101.95pt;height:88.4pt" o:ole="">
            <v:imagedata r:id="rId3282" o:title=""/>
          </v:shape>
          <o:OLEObject Type="Embed" ProgID="Equation.DSMT4" ShapeID="_x0000_i2642" DrawAspect="Content" ObjectID="_1350757238" r:id="rId328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86</w:instrText>
        </w:r>
      </w:fldSimple>
      <w:r>
        <w:instrText>)</w:instrText>
      </w:r>
      <w:r>
        <w:fldChar w:fldCharType="end"/>
      </w:r>
    </w:p>
    <w:p w14:paraId="4A5B778D" w14:textId="77777777" w:rsidR="00277B83" w:rsidRDefault="00277B83" w:rsidP="00277B83">
      <w:proofErr w:type="gramStart"/>
      <w:r>
        <w:t>and</w:t>
      </w:r>
      <w:proofErr w:type="gramEnd"/>
    </w:p>
    <w:p w14:paraId="32062D85" w14:textId="77777777" w:rsidR="00277B83" w:rsidRPr="002F00FB" w:rsidRDefault="00277B83" w:rsidP="00277B83">
      <w:pPr>
        <w:pStyle w:val="MTDisplayEquation"/>
      </w:pPr>
      <w:r>
        <w:tab/>
      </w:r>
      <w:r w:rsidR="00AD1F20" w:rsidRPr="00D85C52">
        <w:rPr>
          <w:position w:val="-174"/>
        </w:rPr>
        <w:object w:dxaOrig="3540" w:dyaOrig="3320" w14:anchorId="427F5BCC">
          <v:shape id="_x0000_i2643" type="#_x0000_t75" style="width:176.8pt;height:166.1pt" o:ole="">
            <v:imagedata r:id="rId3284" o:title=""/>
          </v:shape>
          <o:OLEObject Type="Embed" ProgID="Equation.DSMT4" ShapeID="_x0000_i2643" DrawAspect="Content" ObjectID="_1350757239" r:id="rId3285"/>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87</w:instrText>
        </w:r>
      </w:fldSimple>
      <w:r>
        <w:instrText>)</w:instrText>
      </w:r>
      <w:r>
        <w:fldChar w:fldCharType="end"/>
      </w:r>
    </w:p>
    <w:p w14:paraId="320D243B" w14:textId="77777777" w:rsidR="008C7882" w:rsidRDefault="008C7882" w:rsidP="008C7882"/>
    <w:p w14:paraId="3D33A7E7" w14:textId="77777777" w:rsidR="009F7596" w:rsidRDefault="009F7596" w:rsidP="009F7596">
      <w:pPr>
        <w:pStyle w:val="Heading2"/>
      </w:pPr>
      <w:bookmarkStart w:id="625" w:name="_Toc387680237"/>
      <w:r>
        <w:t>Biphasic-Solute Contact</w:t>
      </w:r>
      <w:bookmarkEnd w:id="625"/>
    </w:p>
    <w:p w14:paraId="01BD12CD" w14:textId="77777777" w:rsidR="006F687B" w:rsidRPr="006F687B" w:rsidRDefault="006F687B" w:rsidP="00CD6991">
      <w:pPr>
        <w:pStyle w:val="Heading3"/>
      </w:pPr>
      <w:bookmarkStart w:id="626" w:name="_Toc387680238"/>
      <w:r>
        <w:t>Contact Integral</w:t>
      </w:r>
      <w:bookmarkEnd w:id="626"/>
    </w:p>
    <w:p w14:paraId="4D86F9B2" w14:textId="77777777" w:rsidR="009F7596" w:rsidRDefault="009F7596" w:rsidP="009F7596">
      <w:r>
        <w:t>See Section</w:t>
      </w:r>
      <w:r w:rsidR="00605580">
        <w:t> </w:t>
      </w:r>
      <w:r w:rsidR="00605580">
        <w:fldChar w:fldCharType="begin"/>
      </w:r>
      <w:r w:rsidR="00605580">
        <w:instrText xml:space="preserve"> REF _Ref176690994 \r \h </w:instrText>
      </w:r>
      <w:r w:rsidR="00605580">
        <w:fldChar w:fldCharType="separate"/>
      </w:r>
      <w:r w:rsidR="008D52AD">
        <w:t>2.6</w:t>
      </w:r>
      <w:r w:rsidR="00605580">
        <w:fldChar w:fldCharType="end"/>
      </w:r>
      <w:r>
        <w:t xml:space="preserve"> for a review of biphasic-solute materials.  The contact interface is defined between surfaces </w:t>
      </w:r>
      <w:r w:rsidR="00D85C52" w:rsidRPr="00D85C52">
        <w:rPr>
          <w:position w:val="-10"/>
        </w:rPr>
        <w:object w:dxaOrig="360" w:dyaOrig="380" w14:anchorId="2AF17721">
          <v:shape id="_x0000_i2644" type="#_x0000_t75" style="width:18.55pt;height:18.55pt" o:ole="">
            <v:imagedata r:id="rId3286" o:title=""/>
          </v:shape>
          <o:OLEObject Type="Embed" ProgID="Equation.DSMT4" ShapeID="_x0000_i2644" DrawAspect="Content" ObjectID="_1350757240" r:id="rId3287"/>
        </w:object>
      </w:r>
      <w:r>
        <w:t xml:space="preserve"> and </w:t>
      </w:r>
      <w:r w:rsidR="00D85C52" w:rsidRPr="00D85C52">
        <w:rPr>
          <w:position w:val="-10"/>
        </w:rPr>
        <w:object w:dxaOrig="380" w:dyaOrig="380" w14:anchorId="0C73F48C">
          <v:shape id="_x0000_i2645" type="#_x0000_t75" style="width:18.55pt;height:18.55pt" o:ole="">
            <v:imagedata r:id="rId3288" o:title=""/>
          </v:shape>
          <o:OLEObject Type="Embed" ProgID="Equation.DSMT4" ShapeID="_x0000_i2645" DrawAspect="Content" ObjectID="_1350757241" r:id="rId3289"/>
        </w:object>
      </w:r>
      <w:r>
        <w:t xml:space="preserve">.  Due to continuity </w:t>
      </w:r>
      <w:r w:rsidR="00454D1E">
        <w:t>requirements on the traction and fluxes</w:t>
      </w:r>
      <w:r>
        <w:t xml:space="preserve">, the external virtual work resulting from contact tractions </w:t>
      </w:r>
      <w:r w:rsidR="00D85C52" w:rsidRPr="00D85C52">
        <w:rPr>
          <w:position w:val="-6"/>
        </w:rPr>
        <w:object w:dxaOrig="320" w:dyaOrig="340" w14:anchorId="5779643E">
          <v:shape id="_x0000_i2646" type="#_x0000_t75" style="width:16.4pt;height:17.1pt" o:ole="">
            <v:imagedata r:id="rId3290" o:title=""/>
          </v:shape>
          <o:OLEObject Type="Embed" ProgID="Equation.DSMT4" ShapeID="_x0000_i2646" DrawAspect="Content" ObjectID="_1350757242" r:id="rId3291"/>
        </w:object>
      </w:r>
      <w:r>
        <w:t xml:space="preserve">, solvent fluxes </w:t>
      </w:r>
      <w:r w:rsidR="00D85C52" w:rsidRPr="00D85C52">
        <w:rPr>
          <w:position w:val="-12"/>
        </w:rPr>
        <w:object w:dxaOrig="380" w:dyaOrig="400" w14:anchorId="67078001">
          <v:shape id="_x0000_i2647" type="#_x0000_t75" style="width:18.55pt;height:19.25pt" o:ole="">
            <v:imagedata r:id="rId3292" o:title=""/>
          </v:shape>
          <o:OLEObject Type="Embed" ProgID="Equation.DSMT4" ShapeID="_x0000_i2647" DrawAspect="Content" ObjectID="_1350757243" r:id="rId3293"/>
        </w:object>
      </w:r>
      <w:r>
        <w:t xml:space="preserve"> and solute fluxes </w:t>
      </w:r>
      <w:r w:rsidR="00D85C52" w:rsidRPr="00D85C52">
        <w:rPr>
          <w:position w:val="-12"/>
        </w:rPr>
        <w:object w:dxaOrig="360" w:dyaOrig="400" w14:anchorId="25C68C45">
          <v:shape id="_x0000_i2648" type="#_x0000_t75" style="width:18.55pt;height:19.25pt" o:ole="">
            <v:imagedata r:id="rId3294" o:title=""/>
          </v:shape>
          <o:OLEObject Type="Embed" ProgID="Equation.DSMT4" ShapeID="_x0000_i2648" DrawAspect="Content" ObjectID="_1350757244" r:id="rId3295"/>
        </w:object>
      </w:r>
      <w:r>
        <w:t xml:space="preserve"> (</w:t>
      </w:r>
      <w:r w:rsidR="00D85C52" w:rsidRPr="00D85C52">
        <w:rPr>
          <w:position w:val="-10"/>
        </w:rPr>
        <w:object w:dxaOrig="660" w:dyaOrig="320" w14:anchorId="4CFFE7BE">
          <v:shape id="_x0000_i2649" type="#_x0000_t75" style="width:33.5pt;height:16.4pt" o:ole="">
            <v:imagedata r:id="rId3296" o:title=""/>
          </v:shape>
          <o:OLEObject Type="Embed" ProgID="Equation.DSMT4" ShapeID="_x0000_i2649" DrawAspect="Content" ObjectID="_1350757245" r:id="rId3297"/>
        </w:object>
      </w:r>
      <w:r>
        <w:t>)</w:t>
      </w:r>
      <w:r w:rsidR="00454D1E">
        <w:t>,</w:t>
      </w:r>
      <w:r>
        <w:t xml:space="preserve"> may be combined into the contact integral</w:t>
      </w:r>
    </w:p>
    <w:p w14:paraId="4E25F67C" w14:textId="77777777" w:rsidR="009F7596" w:rsidRDefault="009F7596" w:rsidP="009F7596">
      <w:pPr>
        <w:pStyle w:val="MTDisplayEquation"/>
      </w:pPr>
      <w:r>
        <w:tab/>
      </w:r>
      <w:r w:rsidR="008F1F3A" w:rsidRPr="00D85C52">
        <w:rPr>
          <w:position w:val="-74"/>
        </w:rPr>
        <w:object w:dxaOrig="3200" w:dyaOrig="1579" w14:anchorId="106A321A">
          <v:shape id="_x0000_i2650" type="#_x0000_t75" style="width:160.4pt;height:79.15pt" o:ole="">
            <v:imagedata r:id="rId3298" o:title=""/>
          </v:shape>
          <o:OLEObject Type="Embed" ProgID="Equation.DSMT4" ShapeID="_x0000_i2650" DrawAspect="Content" ObjectID="_1350757246" r:id="rId3299"/>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88</w:instrText>
        </w:r>
      </w:fldSimple>
      <w:r>
        <w:instrText>)</w:instrText>
      </w:r>
      <w:r>
        <w:fldChar w:fldCharType="end"/>
      </w:r>
    </w:p>
    <w:p w14:paraId="216DD535" w14:textId="77777777" w:rsidR="00B51699" w:rsidRDefault="00454D1E" w:rsidP="009F7596">
      <w:r>
        <w:t xml:space="preserve">In the current implementation, only frictionless contact is taken into consideration, so that the contact traction has only a normal component, </w:t>
      </w:r>
      <w:r w:rsidR="00D85C52" w:rsidRPr="00D85C52">
        <w:rPr>
          <w:position w:val="-12"/>
        </w:rPr>
        <w:object w:dxaOrig="999" w:dyaOrig="400" w14:anchorId="5510CD43">
          <v:shape id="_x0000_i2651" type="#_x0000_t75" style="width:49.9pt;height:19.25pt" o:ole="">
            <v:imagedata r:id="rId3300" o:title=""/>
          </v:shape>
          <o:OLEObject Type="Embed" ProgID="Equation.DSMT4" ShapeID="_x0000_i2651" DrawAspect="Content" ObjectID="_1350757247" r:id="rId3301"/>
        </w:object>
      </w:r>
      <w:r>
        <w:t xml:space="preserve">.  To evaluate and linearize </w:t>
      </w:r>
      <w:r w:rsidR="00D85C52" w:rsidRPr="00D85C52">
        <w:rPr>
          <w:position w:val="-12"/>
        </w:rPr>
        <w:object w:dxaOrig="440" w:dyaOrig="360" w14:anchorId="009F5790">
          <v:shape id="_x0000_i2652" type="#_x0000_t75" style="width:22.1pt;height:18.55pt" o:ole="">
            <v:imagedata r:id="rId3302" o:title=""/>
          </v:shape>
          <o:OLEObject Type="Embed" ProgID="Equation.DSMT4" ShapeID="_x0000_i2652" DrawAspect="Content" ObjectID="_1350757248" r:id="rId3303"/>
        </w:object>
      </w:r>
      <w:r>
        <w:t xml:space="preserve">, </w:t>
      </w:r>
      <w:r w:rsidRPr="00454D1E">
        <w:t>define the covariant basis vectors on each surface as</w:t>
      </w:r>
    </w:p>
    <w:p w14:paraId="0D9903C9" w14:textId="77777777" w:rsidR="00B51699" w:rsidRDefault="00B51699" w:rsidP="00B51699">
      <w:pPr>
        <w:pStyle w:val="MTDisplayEquation"/>
      </w:pPr>
      <w:r>
        <w:tab/>
      </w:r>
      <w:r w:rsidR="00D85C52" w:rsidRPr="00D85C52">
        <w:rPr>
          <w:position w:val="-36"/>
        </w:rPr>
        <w:object w:dxaOrig="2079" w:dyaOrig="800" w14:anchorId="7BEEE914">
          <v:shape id="_x0000_i2653" type="#_x0000_t75" style="width:104.1pt;height:39.9pt" o:ole="">
            <v:imagedata r:id="rId3304" o:title=""/>
          </v:shape>
          <o:OLEObject Type="Embed" ProgID="Equation.DSMT4" ShapeID="_x0000_i2653" DrawAspect="Content" ObjectID="_1350757249" r:id="rId3305"/>
        </w:object>
      </w:r>
      <w:r w:rsidR="003B43EE">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89</w:instrText>
        </w:r>
      </w:fldSimple>
      <w:r>
        <w:instrText>)</w:instrText>
      </w:r>
      <w:r>
        <w:fldChar w:fldCharType="end"/>
      </w:r>
    </w:p>
    <w:p w14:paraId="4232EBF8" w14:textId="77777777" w:rsidR="00B51699" w:rsidRDefault="003B43EE" w:rsidP="009F7596">
      <w:proofErr w:type="gramStart"/>
      <w:r>
        <w:t>where</w:t>
      </w:r>
      <w:proofErr w:type="gramEnd"/>
      <w:r>
        <w:t xml:space="preserve"> </w:t>
      </w:r>
      <w:r w:rsidR="00D85C52" w:rsidRPr="00D85C52">
        <w:rPr>
          <w:position w:val="-4"/>
        </w:rPr>
        <w:object w:dxaOrig="360" w:dyaOrig="320" w14:anchorId="1770A632">
          <v:shape id="_x0000_i2654" type="#_x0000_t75" style="width:18.55pt;height:16.4pt" o:ole="">
            <v:imagedata r:id="rId3306" o:title=""/>
          </v:shape>
          <o:OLEObject Type="Embed" ProgID="Equation.DSMT4" ShapeID="_x0000_i2654" DrawAspect="Content" ObjectID="_1350757250" r:id="rId3307"/>
        </w:object>
      </w:r>
      <w:r>
        <w:t xml:space="preserve"> represents the spatial position of points on </w:t>
      </w:r>
      <w:r w:rsidR="00D85C52" w:rsidRPr="00D85C52">
        <w:rPr>
          <w:position w:val="-10"/>
        </w:rPr>
        <w:object w:dxaOrig="360" w:dyaOrig="380" w14:anchorId="57A489D4">
          <v:shape id="_x0000_i2655" type="#_x0000_t75" style="width:18.55pt;height:18.55pt" o:ole="">
            <v:imagedata r:id="rId3308" o:title=""/>
          </v:shape>
          <o:OLEObject Type="Embed" ProgID="Equation.DSMT4" ShapeID="_x0000_i2655" DrawAspect="Content" ObjectID="_1350757251" r:id="rId3309"/>
        </w:object>
      </w:r>
      <w:r>
        <w:t xml:space="preserve">, and </w:t>
      </w:r>
      <w:r w:rsidR="00D85C52" w:rsidRPr="00D85C52">
        <w:rPr>
          <w:position w:val="-16"/>
        </w:rPr>
        <w:object w:dxaOrig="340" w:dyaOrig="420" w14:anchorId="5E4876A9">
          <v:shape id="_x0000_i2656" type="#_x0000_t75" style="width:17.1pt;height:20.65pt" o:ole="">
            <v:imagedata r:id="rId3310" o:title=""/>
          </v:shape>
          <o:OLEObject Type="Embed" ProgID="Equation.DSMT4" ShapeID="_x0000_i2656" DrawAspect="Content" ObjectID="_1350757252" r:id="rId3311"/>
        </w:object>
      </w:r>
      <w:r>
        <w:t xml:space="preserve"> represent the parametric coordinates of that point.  </w:t>
      </w:r>
      <w:r w:rsidR="00454D1E" w:rsidRPr="00454D1E">
        <w:t>The unit outward normal on each surface is</w:t>
      </w:r>
      <w:r w:rsidR="00B51699">
        <w:t xml:space="preserve"> </w:t>
      </w:r>
      <w:r w:rsidR="007E76EC">
        <w:t>then given by</w:t>
      </w:r>
    </w:p>
    <w:p w14:paraId="36935A8B" w14:textId="77777777" w:rsidR="00B51699" w:rsidRDefault="00B51699" w:rsidP="00B51699">
      <w:pPr>
        <w:pStyle w:val="MTDisplayEquation"/>
      </w:pPr>
      <w:r>
        <w:lastRenderedPageBreak/>
        <w:tab/>
      </w:r>
      <w:r w:rsidR="00D85C52" w:rsidRPr="00D85C52">
        <w:rPr>
          <w:position w:val="-42"/>
        </w:rPr>
        <w:object w:dxaOrig="1540" w:dyaOrig="859" w14:anchorId="1CFD19C6">
          <v:shape id="_x0000_i2657" type="#_x0000_t75" style="width:77pt;height:42.75pt" o:ole="">
            <v:imagedata r:id="rId3312" o:title=""/>
          </v:shape>
          <o:OLEObject Type="Embed" ProgID="Equation.DSMT4" ShapeID="_x0000_i2657" DrawAspect="Content" ObjectID="_1350757253" r:id="rId3313"/>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90</w:instrText>
        </w:r>
      </w:fldSimple>
      <w:r>
        <w:instrText>)</w:instrText>
      </w:r>
      <w:r>
        <w:fldChar w:fldCharType="end"/>
      </w:r>
    </w:p>
    <w:p w14:paraId="4E054AFB" w14:textId="77777777" w:rsidR="00B51699" w:rsidRDefault="00454D1E" w:rsidP="009F7596">
      <w:r w:rsidRPr="00454D1E">
        <w:t>Now the contact integral may be rewritten as</w:t>
      </w:r>
    </w:p>
    <w:p w14:paraId="3C1A59C6" w14:textId="77777777" w:rsidR="00B51699" w:rsidRDefault="00B51699" w:rsidP="00B51699">
      <w:pPr>
        <w:pStyle w:val="MTDisplayEquation"/>
      </w:pPr>
      <w:r>
        <w:tab/>
      </w:r>
      <w:r w:rsidR="00456B5D" w:rsidRPr="00D85C52">
        <w:rPr>
          <w:position w:val="-74"/>
        </w:rPr>
        <w:object w:dxaOrig="4580" w:dyaOrig="1579" w14:anchorId="34D27561">
          <v:shape id="_x0000_i2658" type="#_x0000_t75" style="width:229.55pt;height:79.15pt" o:ole="">
            <v:imagedata r:id="rId3314" o:title=""/>
          </v:shape>
          <o:OLEObject Type="Embed" ProgID="Equation.DSMT4" ShapeID="_x0000_i2658" DrawAspect="Content" ObjectID="_1350757254" r:id="rId3315"/>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91</w:instrText>
        </w:r>
      </w:fldSimple>
      <w:r>
        <w:instrText>)</w:instrText>
      </w:r>
      <w:r>
        <w:fldChar w:fldCharType="end"/>
      </w:r>
    </w:p>
    <w:p w14:paraId="59F2CB8F" w14:textId="77777777" w:rsidR="00B51699" w:rsidRDefault="007E76EC" w:rsidP="00B51699">
      <w:proofErr w:type="gramStart"/>
      <w:r>
        <w:t>and</w:t>
      </w:r>
      <w:proofErr w:type="gramEnd"/>
      <w:r>
        <w:t xml:space="preserve"> t</w:t>
      </w:r>
      <w:r w:rsidRPr="007E76EC">
        <w:t xml:space="preserve">he linearization </w:t>
      </w:r>
      <w:r w:rsidR="00D85C52" w:rsidRPr="00D85C52">
        <w:rPr>
          <w:position w:val="-12"/>
        </w:rPr>
        <w:object w:dxaOrig="620" w:dyaOrig="360" w14:anchorId="08EDE9C7">
          <v:shape id="_x0000_i2659" type="#_x0000_t75" style="width:30.65pt;height:18.55pt" o:ole="">
            <v:imagedata r:id="rId3316" o:title=""/>
          </v:shape>
          <o:OLEObject Type="Embed" ProgID="Equation.DSMT4" ShapeID="_x0000_i2659" DrawAspect="Content" ObjectID="_1350757255" r:id="rId3317"/>
        </w:object>
      </w:r>
      <w:r w:rsidRPr="007E76EC">
        <w:t xml:space="preserve"> of </w:t>
      </w:r>
      <w:r w:rsidR="00D85C52" w:rsidRPr="00D85C52">
        <w:rPr>
          <w:position w:val="-12"/>
        </w:rPr>
        <w:object w:dxaOrig="440" w:dyaOrig="360" w14:anchorId="2A2E1B1C">
          <v:shape id="_x0000_i2660" type="#_x0000_t75" style="width:22.1pt;height:18.55pt" o:ole="">
            <v:imagedata r:id="rId3318" o:title=""/>
          </v:shape>
          <o:OLEObject Type="Embed" ProgID="Equation.DSMT4" ShapeID="_x0000_i2660" DrawAspect="Content" ObjectID="_1350757256" r:id="rId3319"/>
        </w:object>
      </w:r>
      <w:r w:rsidRPr="007E76EC">
        <w:t xml:space="preserve"> has the form</w:t>
      </w:r>
    </w:p>
    <w:p w14:paraId="5278037E" w14:textId="77777777" w:rsidR="007E76EC" w:rsidRDefault="007E76EC" w:rsidP="007E76EC">
      <w:pPr>
        <w:pStyle w:val="MTDisplayEquation"/>
      </w:pPr>
      <w:r>
        <w:tab/>
      </w:r>
      <w:r w:rsidR="00D85C52" w:rsidRPr="00D85C52">
        <w:rPr>
          <w:position w:val="-28"/>
        </w:rPr>
        <w:object w:dxaOrig="5420" w:dyaOrig="680" w14:anchorId="45D2D444">
          <v:shape id="_x0000_i2661" type="#_x0000_t75" style="width:270.9pt;height:34.2pt" o:ole="">
            <v:imagedata r:id="rId3320" o:title=""/>
          </v:shape>
          <o:OLEObject Type="Embed" ProgID="Equation.DSMT4" ShapeID="_x0000_i2661" DrawAspect="Content" ObjectID="_1350757257" r:id="rId3321"/>
        </w:object>
      </w:r>
      <w:r w:rsidR="00744FC5">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92</w:instrText>
        </w:r>
      </w:fldSimple>
      <w:r>
        <w:instrText>)</w:instrText>
      </w:r>
      <w:r>
        <w:fldChar w:fldCharType="end"/>
      </w:r>
    </w:p>
    <w:p w14:paraId="612ACABE" w14:textId="77777777" w:rsidR="003B43EE" w:rsidRDefault="00CD6991" w:rsidP="00CD6991">
      <w:pPr>
        <w:pStyle w:val="Heading3"/>
      </w:pPr>
      <w:bookmarkStart w:id="627" w:name="_Toc387680239"/>
      <w:r>
        <w:t>Gap Function</w:t>
      </w:r>
      <w:bookmarkEnd w:id="627"/>
    </w:p>
    <w:p w14:paraId="41B0D049" w14:textId="77777777" w:rsidR="007E76EC" w:rsidRDefault="007E76EC" w:rsidP="003B43EE">
      <w:r w:rsidRPr="007E76EC">
        <w:t xml:space="preserve">The gap function </w:t>
      </w:r>
      <w:r w:rsidR="00D85C52" w:rsidRPr="00D85C52">
        <w:rPr>
          <w:position w:val="-10"/>
        </w:rPr>
        <w:object w:dxaOrig="220" w:dyaOrig="260" w14:anchorId="44261F67">
          <v:shape id="_x0000_i2662" type="#_x0000_t75" style="width:10.7pt;height:12.1pt" o:ole="">
            <v:imagedata r:id="rId3322" o:title=""/>
          </v:shape>
          <o:OLEObject Type="Embed" ProgID="Equation.DSMT4" ShapeID="_x0000_i2662" DrawAspect="Content" ObjectID="_1350757258" r:id="rId3323"/>
        </w:object>
      </w:r>
      <w:r w:rsidR="003B43EE">
        <w:t>, representing the distance between the contact surfaces,</w:t>
      </w:r>
      <w:r w:rsidRPr="007E76EC">
        <w:t xml:space="preserve"> is defined </w:t>
      </w:r>
      <w:r w:rsidR="003B43EE">
        <w:t>by</w:t>
      </w:r>
    </w:p>
    <w:p w14:paraId="373364A0" w14:textId="77777777" w:rsidR="003B43EE" w:rsidRDefault="003B43EE" w:rsidP="003B43EE">
      <w:pPr>
        <w:pStyle w:val="MTDisplayEquation"/>
      </w:pPr>
      <w:r>
        <w:tab/>
      </w:r>
      <w:r w:rsidR="00D85C52" w:rsidRPr="00D85C52">
        <w:rPr>
          <w:position w:val="-18"/>
        </w:rPr>
        <w:object w:dxaOrig="3720" w:dyaOrig="480" w14:anchorId="058F7F13">
          <v:shape id="_x0000_i2663" type="#_x0000_t75" style="width:186.05pt;height:24.25pt" o:ole="">
            <v:imagedata r:id="rId3324" o:title=""/>
          </v:shape>
          <o:OLEObject Type="Embed" ProgID="Equation.DSMT4" ShapeID="_x0000_i2663" DrawAspect="Content" ObjectID="_1350757259" r:id="rId3325"/>
        </w:object>
      </w:r>
      <w:r w:rsidR="006273F3">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93</w:instrText>
        </w:r>
      </w:fldSimple>
      <w:r>
        <w:instrText>)</w:instrText>
      </w:r>
      <w:r>
        <w:fldChar w:fldCharType="end"/>
      </w:r>
    </w:p>
    <w:p w14:paraId="49A81B60" w14:textId="77777777" w:rsidR="003B43EE" w:rsidRDefault="003B43EE" w:rsidP="003B43EE">
      <w:r>
        <w:t>The linearization of variables associated with motion, pressure, and concentration, is given by</w:t>
      </w:r>
    </w:p>
    <w:p w14:paraId="512F1621" w14:textId="77777777" w:rsidR="003B43EE" w:rsidRDefault="003B43EE" w:rsidP="003B43EE">
      <w:pPr>
        <w:pStyle w:val="MTDisplayEquation"/>
      </w:pPr>
      <w:r>
        <w:tab/>
      </w:r>
      <w:r w:rsidR="00AD1F20" w:rsidRPr="00D85C52">
        <w:rPr>
          <w:position w:val="-220"/>
        </w:rPr>
        <w:object w:dxaOrig="4020" w:dyaOrig="4520" w14:anchorId="6D0AA868">
          <v:shape id="_x0000_i2664" type="#_x0000_t75" style="width:201.05pt;height:226pt" o:ole="">
            <v:imagedata r:id="rId3326" o:title=""/>
          </v:shape>
          <o:OLEObject Type="Embed" ProgID="Equation.DSMT4" ShapeID="_x0000_i2664" DrawAspect="Content" ObjectID="_1350757260" r:id="rId332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94</w:instrText>
        </w:r>
      </w:fldSimple>
      <w:r>
        <w:instrText>)</w:instrText>
      </w:r>
      <w:r>
        <w:fldChar w:fldCharType="end"/>
      </w:r>
    </w:p>
    <w:p w14:paraId="1670CB2E" w14:textId="77777777" w:rsidR="00120603" w:rsidRDefault="00120603" w:rsidP="00120603">
      <w:proofErr w:type="gramStart"/>
      <w:r>
        <w:t>where</w:t>
      </w:r>
      <w:proofErr w:type="gramEnd"/>
    </w:p>
    <w:p w14:paraId="002F595D" w14:textId="77777777" w:rsidR="00120603" w:rsidRDefault="00120603" w:rsidP="00120603">
      <w:pPr>
        <w:pStyle w:val="MTDisplayEquation"/>
      </w:pPr>
      <w:r>
        <w:tab/>
      </w:r>
      <w:r w:rsidR="00D85C52" w:rsidRPr="00D85C52">
        <w:rPr>
          <w:position w:val="-36"/>
        </w:rPr>
        <w:object w:dxaOrig="4620" w:dyaOrig="800" w14:anchorId="4CEB99F0">
          <v:shape id="_x0000_i2665" type="#_x0000_t75" style="width:230.25pt;height:39.9pt" o:ole="">
            <v:imagedata r:id="rId3328" o:title=""/>
          </v:shape>
          <o:OLEObject Type="Embed" ProgID="Equation.DSMT4" ShapeID="_x0000_i2665" DrawAspect="Content" ObjectID="_1350757261" r:id="rId3329"/>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95</w:instrText>
        </w:r>
      </w:fldSimple>
      <w:r>
        <w:instrText>)</w:instrText>
      </w:r>
      <w:r>
        <w:fldChar w:fldCharType="end"/>
      </w:r>
    </w:p>
    <w:p w14:paraId="3383FA5C" w14:textId="77777777" w:rsidR="00120603" w:rsidRDefault="00120603" w:rsidP="00120603">
      <w:proofErr w:type="gramStart"/>
      <w:r>
        <w:t>with</w:t>
      </w:r>
      <w:proofErr w:type="gramEnd"/>
      <w:r>
        <w:t xml:space="preserve"> </w:t>
      </w:r>
      <w:r w:rsidR="00D85C52" w:rsidRPr="00D85C52">
        <w:rPr>
          <w:position w:val="-16"/>
        </w:rPr>
        <w:object w:dxaOrig="1320" w:dyaOrig="480" w14:anchorId="057D6548">
          <v:shape id="_x0000_i2666" type="#_x0000_t75" style="width:65.6pt;height:24.25pt" o:ole="">
            <v:imagedata r:id="rId3330" o:title=""/>
          </v:shape>
          <o:OLEObject Type="Embed" ProgID="Equation.DSMT4" ShapeID="_x0000_i2666" DrawAspect="Content" ObjectID="_1350757262" r:id="rId3331"/>
        </w:object>
      </w:r>
      <w:r>
        <w:t xml:space="preserve"> and </w:t>
      </w:r>
      <w:r w:rsidR="00D85C52" w:rsidRPr="00D85C52">
        <w:rPr>
          <w:position w:val="-14"/>
        </w:rPr>
        <w:object w:dxaOrig="1380" w:dyaOrig="420" w14:anchorId="36A32D82">
          <v:shape id="_x0000_i2667" type="#_x0000_t75" style="width:69.85pt;height:20.65pt" o:ole="">
            <v:imagedata r:id="rId3332" o:title=""/>
          </v:shape>
          <o:OLEObject Type="Embed" ProgID="Equation.DSMT4" ShapeID="_x0000_i2667" DrawAspect="Content" ObjectID="_1350757263" r:id="rId3333"/>
        </w:object>
      </w:r>
      <w:r>
        <w:t>.</w:t>
      </w:r>
    </w:p>
    <w:p w14:paraId="69287064" w14:textId="77777777" w:rsidR="00120603" w:rsidRDefault="00CD6991" w:rsidP="00CD6991">
      <w:pPr>
        <w:pStyle w:val="Heading3"/>
      </w:pPr>
      <w:bookmarkStart w:id="628" w:name="_Toc387680240"/>
      <w:r>
        <w:t>Penalty Method</w:t>
      </w:r>
      <w:bookmarkEnd w:id="628"/>
    </w:p>
    <w:p w14:paraId="4F6C93CE" w14:textId="77777777" w:rsidR="00120603" w:rsidRDefault="00CD6991" w:rsidP="00120603">
      <w:r>
        <w:t>Let the normal component of the contact traction be described by the penalty function,</w:t>
      </w:r>
    </w:p>
    <w:p w14:paraId="136F19C2" w14:textId="77777777" w:rsidR="00CD6991" w:rsidRDefault="00CD6991" w:rsidP="00CD6991">
      <w:pPr>
        <w:pStyle w:val="MTDisplayEquation"/>
      </w:pPr>
      <w:r>
        <w:lastRenderedPageBreak/>
        <w:tab/>
      </w:r>
      <w:r w:rsidR="00D85C52" w:rsidRPr="00D85C52">
        <w:rPr>
          <w:position w:val="-66"/>
        </w:rPr>
        <w:object w:dxaOrig="1680" w:dyaOrig="920" w14:anchorId="2D15B077">
          <v:shape id="_x0000_i2668" type="#_x0000_t75" style="width:84.1pt;height:46.35pt" o:ole="">
            <v:imagedata r:id="rId3334" o:title=""/>
          </v:shape>
          <o:OLEObject Type="Embed" ProgID="Equation.DSMT4" ShapeID="_x0000_i2668" DrawAspect="Content" ObjectID="_1350757264" r:id="rId3335"/>
        </w:object>
      </w:r>
      <w:r>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96</w:instrText>
        </w:r>
      </w:fldSimple>
      <w:r>
        <w:instrText>)</w:instrText>
      </w:r>
      <w:r>
        <w:fldChar w:fldCharType="end"/>
      </w:r>
    </w:p>
    <w:p w14:paraId="283BEBBD" w14:textId="77777777" w:rsidR="00CD6991" w:rsidRDefault="00CD6991" w:rsidP="00CD6991">
      <w:proofErr w:type="gramStart"/>
      <w:r>
        <w:t>where</w:t>
      </w:r>
      <w:proofErr w:type="gramEnd"/>
      <w:r>
        <w:t xml:space="preserve"> </w:t>
      </w:r>
      <w:r w:rsidR="00D85C52" w:rsidRPr="00D85C52">
        <w:rPr>
          <w:position w:val="-12"/>
        </w:rPr>
        <w:object w:dxaOrig="260" w:dyaOrig="360" w14:anchorId="341F8FB6">
          <v:shape id="_x0000_i2669" type="#_x0000_t75" style="width:12.1pt;height:18.55pt" o:ole="">
            <v:imagedata r:id="rId3336" o:title=""/>
          </v:shape>
          <o:OLEObject Type="Embed" ProgID="Equation.DSMT4" ShapeID="_x0000_i2669" DrawAspect="Content" ObjectID="_1350757265" r:id="rId3337"/>
        </w:object>
      </w:r>
      <w:r>
        <w:t xml:space="preserve"> is a penalty factor associated with </w:t>
      </w:r>
      <w:r w:rsidR="00D85C52" w:rsidRPr="00D85C52">
        <w:rPr>
          <w:position w:val="-12"/>
        </w:rPr>
        <w:object w:dxaOrig="220" w:dyaOrig="360" w14:anchorId="39D901B9">
          <v:shape id="_x0000_i2670" type="#_x0000_t75" style="width:10.7pt;height:18.55pt" o:ole="">
            <v:imagedata r:id="rId3338" o:title=""/>
          </v:shape>
          <o:OLEObject Type="Embed" ProgID="Equation.DSMT4" ShapeID="_x0000_i2670" DrawAspect="Content" ObjectID="_1350757266" r:id="rId3339"/>
        </w:object>
      </w:r>
      <w:r>
        <w:t>.  Similarly, let</w:t>
      </w:r>
    </w:p>
    <w:p w14:paraId="1DCF7759" w14:textId="77777777" w:rsidR="006273F3" w:rsidRDefault="006273F3" w:rsidP="006273F3">
      <w:pPr>
        <w:pStyle w:val="MTDisplayEquation"/>
      </w:pPr>
      <w:r>
        <w:tab/>
      </w:r>
      <w:r w:rsidR="00D85C52" w:rsidRPr="00D85C52">
        <w:rPr>
          <w:position w:val="-40"/>
        </w:rPr>
        <w:object w:dxaOrig="3500" w:dyaOrig="920" w14:anchorId="5523F06B">
          <v:shape id="_x0000_i2671" type="#_x0000_t75" style="width:174.65pt;height:46.35pt" o:ole="">
            <v:imagedata r:id="rId3340" o:title=""/>
          </v:shape>
          <o:OLEObject Type="Embed" ProgID="Equation.DSMT4" ShapeID="_x0000_i2671" DrawAspect="Content" ObjectID="_1350757267" r:id="rId334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97</w:instrText>
        </w:r>
      </w:fldSimple>
      <w:r>
        <w:instrText>)</w:instrText>
      </w:r>
      <w:r>
        <w:fldChar w:fldCharType="end"/>
      </w:r>
    </w:p>
    <w:p w14:paraId="3B2241F6" w14:textId="77777777" w:rsidR="00CD6991" w:rsidRDefault="00CD6991" w:rsidP="00CD6991">
      <w:proofErr w:type="gramStart"/>
      <w:r>
        <w:t>and</w:t>
      </w:r>
      <w:proofErr w:type="gramEnd"/>
    </w:p>
    <w:p w14:paraId="2C494FC9" w14:textId="77777777" w:rsidR="00A63D29" w:rsidRDefault="00A63D29" w:rsidP="00A63D29">
      <w:pPr>
        <w:pStyle w:val="MTDisplayEquation"/>
      </w:pPr>
      <w:r>
        <w:tab/>
      </w:r>
      <w:r w:rsidR="00AD1F20" w:rsidRPr="00D85C52">
        <w:rPr>
          <w:position w:val="-40"/>
        </w:rPr>
        <w:object w:dxaOrig="3600" w:dyaOrig="920" w14:anchorId="5ECB2D62">
          <v:shape id="_x0000_i2672" type="#_x0000_t75" style="width:180.35pt;height:46.35pt" o:ole="">
            <v:imagedata r:id="rId3342" o:title=""/>
          </v:shape>
          <o:OLEObject Type="Embed" ProgID="Equation.DSMT4" ShapeID="_x0000_i2672" DrawAspect="Content" ObjectID="_1350757268" r:id="rId334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98</w:instrText>
        </w:r>
      </w:fldSimple>
      <w:r>
        <w:instrText>)</w:instrText>
      </w:r>
      <w:r>
        <w:fldChar w:fldCharType="end"/>
      </w:r>
    </w:p>
    <w:p w14:paraId="1386AE8F" w14:textId="77777777" w:rsidR="00A63D29" w:rsidRDefault="00A63D29" w:rsidP="00A63D29">
      <w:proofErr w:type="gramStart"/>
      <w:r>
        <w:t>where</w:t>
      </w:r>
      <w:proofErr w:type="gramEnd"/>
      <w:r>
        <w:t xml:space="preserve"> </w:t>
      </w:r>
      <w:r w:rsidR="00D85C52" w:rsidRPr="00D85C52">
        <w:rPr>
          <w:position w:val="-14"/>
        </w:rPr>
        <w:object w:dxaOrig="279" w:dyaOrig="380" w14:anchorId="3398F3C0">
          <v:shape id="_x0000_i2673" type="#_x0000_t75" style="width:14.25pt;height:18.55pt" o:ole="">
            <v:imagedata r:id="rId3344" o:title=""/>
          </v:shape>
          <o:OLEObject Type="Embed" ProgID="Equation.DSMT4" ShapeID="_x0000_i2673" DrawAspect="Content" ObjectID="_1350757269" r:id="rId3345"/>
        </w:object>
      </w:r>
      <w:r>
        <w:t xml:space="preserve"> an</w:t>
      </w:r>
      <w:r w:rsidR="006273F3">
        <w:t>d</w:t>
      </w:r>
      <w:r>
        <w:t xml:space="preserve"> </w:t>
      </w:r>
      <w:r w:rsidR="00D85C52" w:rsidRPr="00D85C52">
        <w:rPr>
          <w:position w:val="-12"/>
        </w:rPr>
        <w:object w:dxaOrig="260" w:dyaOrig="360" w14:anchorId="0DCBDCDA">
          <v:shape id="_x0000_i2674" type="#_x0000_t75" style="width:12.1pt;height:18.55pt" o:ole="">
            <v:imagedata r:id="rId3346" o:title=""/>
          </v:shape>
          <o:OLEObject Type="Embed" ProgID="Equation.DSMT4" ShapeID="_x0000_i2674" DrawAspect="Content" ObjectID="_1350757270" r:id="rId3347"/>
        </w:object>
      </w:r>
      <w:r>
        <w:t xml:space="preserve"> are penalty factors associated with </w:t>
      </w:r>
      <w:r w:rsidR="00D85C52" w:rsidRPr="00D85C52">
        <w:rPr>
          <w:position w:val="-12"/>
        </w:rPr>
        <w:object w:dxaOrig="300" w:dyaOrig="360" w14:anchorId="60E45157">
          <v:shape id="_x0000_i2675" type="#_x0000_t75" style="width:14.95pt;height:18.55pt" o:ole="">
            <v:imagedata r:id="rId3348" o:title=""/>
          </v:shape>
          <o:OLEObject Type="Embed" ProgID="Equation.DSMT4" ShapeID="_x0000_i2675" DrawAspect="Content" ObjectID="_1350757271" r:id="rId3349"/>
        </w:object>
      </w:r>
      <w:r>
        <w:t xml:space="preserve"> and </w:t>
      </w:r>
      <w:r w:rsidR="00D85C52" w:rsidRPr="00D85C52">
        <w:rPr>
          <w:position w:val="-12"/>
        </w:rPr>
        <w:object w:dxaOrig="260" w:dyaOrig="360" w14:anchorId="32114EA6">
          <v:shape id="_x0000_i2676" type="#_x0000_t75" style="width:12.1pt;height:18.55pt" o:ole="">
            <v:imagedata r:id="rId3350" o:title=""/>
          </v:shape>
          <o:OLEObject Type="Embed" ProgID="Equation.DSMT4" ShapeID="_x0000_i2676" DrawAspect="Content" ObjectID="_1350757272" r:id="rId3351"/>
        </w:object>
      </w:r>
      <w:r>
        <w:t>, respectively.  It follows that</w:t>
      </w:r>
    </w:p>
    <w:p w14:paraId="30E363F0" w14:textId="77777777" w:rsidR="00A63D29" w:rsidRPr="00A63D29" w:rsidRDefault="00A63D29" w:rsidP="00A63D29">
      <w:pPr>
        <w:pStyle w:val="MTDisplayEquation"/>
      </w:pPr>
      <w:r>
        <w:tab/>
      </w:r>
      <w:r w:rsidR="00AD1F20" w:rsidRPr="00D85C52">
        <w:rPr>
          <w:position w:val="-126"/>
        </w:rPr>
        <w:object w:dxaOrig="3760" w:dyaOrig="2280" w14:anchorId="5D02FA30">
          <v:shape id="_x0000_i2677" type="#_x0000_t75" style="width:188.2pt;height:114.75pt" o:ole="">
            <v:imagedata r:id="rId3352" o:title=""/>
          </v:shape>
          <o:OLEObject Type="Embed" ProgID="Equation.DSMT4" ShapeID="_x0000_i2677" DrawAspect="Content" ObjectID="_1350757273" r:id="rId335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99</w:instrText>
        </w:r>
      </w:fldSimple>
      <w:r>
        <w:instrText>)</w:instrText>
      </w:r>
      <w:r>
        <w:fldChar w:fldCharType="end"/>
      </w:r>
    </w:p>
    <w:p w14:paraId="1E7DCCAD" w14:textId="77777777" w:rsidR="00CD6991" w:rsidRDefault="00A63D29" w:rsidP="00CD6991">
      <w:r w:rsidRPr="00A63D29">
        <w:t>Given these relations, it can be shown that the directional derivative</w:t>
      </w:r>
      <w:r w:rsidR="00A97B84">
        <w:t>s</w:t>
      </w:r>
      <w:r w:rsidRPr="00A63D29">
        <w:t xml:space="preserve"> of the various terms appearing in the integrand of </w:t>
      </w:r>
      <w:r w:rsidR="00D85C52" w:rsidRPr="00D85C52">
        <w:rPr>
          <w:position w:val="-12"/>
        </w:rPr>
        <w:object w:dxaOrig="440" w:dyaOrig="360" w14:anchorId="5644F301">
          <v:shape id="_x0000_i2678" type="#_x0000_t75" style="width:22.1pt;height:18.55pt" o:ole="">
            <v:imagedata r:id="rId3354" o:title=""/>
          </v:shape>
          <o:OLEObject Type="Embed" ProgID="Equation.DSMT4" ShapeID="_x0000_i2678" DrawAspect="Content" ObjectID="_1350757274" r:id="rId3355"/>
        </w:object>
      </w:r>
      <w:r w:rsidRPr="00A63D29">
        <w:t xml:space="preserve"> are</w:t>
      </w:r>
    </w:p>
    <w:p w14:paraId="5B21BE32" w14:textId="77777777" w:rsidR="00A97B84" w:rsidRDefault="00A97B84" w:rsidP="00A97B84">
      <w:pPr>
        <w:pStyle w:val="MTDisplayEquation"/>
      </w:pPr>
      <w:r>
        <w:tab/>
      </w:r>
      <w:r w:rsidR="002E241C" w:rsidRPr="00D85C52">
        <w:rPr>
          <w:position w:val="-124"/>
        </w:rPr>
        <w:object w:dxaOrig="7820" w:dyaOrig="2220" w14:anchorId="2E2B58F6">
          <v:shape id="_x0000_i2679" type="#_x0000_t75" style="width:390.65pt;height:111.2pt" o:ole="">
            <v:imagedata r:id="rId3356" o:title=""/>
          </v:shape>
          <o:OLEObject Type="Embed" ProgID="Equation.DSMT4" ShapeID="_x0000_i2679" DrawAspect="Content" ObjectID="_1350757275" r:id="rId335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100</w:instrText>
        </w:r>
      </w:fldSimple>
      <w:r>
        <w:instrText>)</w:instrText>
      </w:r>
      <w:r>
        <w:fldChar w:fldCharType="end"/>
      </w:r>
    </w:p>
    <w:p w14:paraId="388A6A98" w14:textId="77777777" w:rsidR="00A97B84" w:rsidRDefault="00A97B84" w:rsidP="00A97B84">
      <w:pPr>
        <w:pStyle w:val="MTDisplayEquation"/>
      </w:pPr>
      <w:r>
        <w:tab/>
      </w:r>
      <w:r w:rsidR="002E241C" w:rsidRPr="00D85C52">
        <w:rPr>
          <w:position w:val="-126"/>
        </w:rPr>
        <w:object w:dxaOrig="7000" w:dyaOrig="2299" w14:anchorId="5000A8E9">
          <v:shape id="_x0000_i2680" type="#_x0000_t75" style="width:349.3pt;height:114.75pt" o:ole="">
            <v:imagedata r:id="rId3358" o:title=""/>
          </v:shape>
          <o:OLEObject Type="Embed" ProgID="Equation.DSMT4" ShapeID="_x0000_i2680" DrawAspect="Content" ObjectID="_1350757276" r:id="rId3359"/>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101</w:instrText>
        </w:r>
      </w:fldSimple>
      <w:r>
        <w:instrText>)</w:instrText>
      </w:r>
      <w:r>
        <w:fldChar w:fldCharType="end"/>
      </w:r>
    </w:p>
    <w:p w14:paraId="3128084F" w14:textId="77777777" w:rsidR="00A97B84" w:rsidRPr="00A97B84" w:rsidRDefault="00A97B84" w:rsidP="00A97B84">
      <w:pPr>
        <w:pStyle w:val="MTDisplayEquation"/>
      </w:pPr>
      <w:r>
        <w:lastRenderedPageBreak/>
        <w:tab/>
      </w:r>
      <w:r w:rsidR="00A802E0" w:rsidRPr="00D85C52">
        <w:rPr>
          <w:position w:val="-126"/>
        </w:rPr>
        <w:object w:dxaOrig="6800" w:dyaOrig="2299" w14:anchorId="445CE0CA">
          <v:shape id="_x0000_i2681" type="#_x0000_t75" style="width:339.35pt;height:114.75pt" o:ole="">
            <v:imagedata r:id="rId3360" o:title=""/>
          </v:shape>
          <o:OLEObject Type="Embed" ProgID="Equation.DSMT4" ShapeID="_x0000_i2681" DrawAspect="Content" ObjectID="_1350757277" r:id="rId336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102</w:instrText>
        </w:r>
      </w:fldSimple>
      <w:r>
        <w:instrText>)</w:instrText>
      </w:r>
      <w:r>
        <w:fldChar w:fldCharType="end"/>
      </w:r>
    </w:p>
    <w:p w14:paraId="67D3964A" w14:textId="77777777" w:rsidR="00CD6991" w:rsidRDefault="00805BE6" w:rsidP="00CD6991">
      <w:proofErr w:type="gramStart"/>
      <w:r>
        <w:t>where</w:t>
      </w:r>
      <w:proofErr w:type="gramEnd"/>
      <w:r>
        <w:t xml:space="preserve"> </w:t>
      </w:r>
      <w:r w:rsidR="00D85C52" w:rsidRPr="00D85C52">
        <w:rPr>
          <w:position w:val="-18"/>
        </w:rPr>
        <w:object w:dxaOrig="1520" w:dyaOrig="480" w14:anchorId="3A287FAC">
          <v:shape id="_x0000_i2682" type="#_x0000_t75" style="width:75.55pt;height:24.25pt" o:ole="">
            <v:imagedata r:id="rId3362" o:title=""/>
          </v:shape>
          <o:OLEObject Type="Embed" ProgID="Equation.DSMT4" ShapeID="_x0000_i2682" DrawAspect="Content" ObjectID="_1350757278" r:id="rId3363"/>
        </w:object>
      </w:r>
      <w:r>
        <w:t>.</w:t>
      </w:r>
    </w:p>
    <w:p w14:paraId="3B397BAF" w14:textId="77777777" w:rsidR="0054008E" w:rsidRDefault="0054008E" w:rsidP="0054008E">
      <w:pPr>
        <w:pStyle w:val="Heading3"/>
      </w:pPr>
      <w:bookmarkStart w:id="629" w:name="_Toc387680241"/>
      <w:r>
        <w:t>Discretization</w:t>
      </w:r>
      <w:bookmarkEnd w:id="629"/>
    </w:p>
    <w:p w14:paraId="274ACA82" w14:textId="77777777" w:rsidR="0054008E" w:rsidRDefault="0054008E" w:rsidP="0054008E">
      <w:r w:rsidRPr="0054008E">
        <w:t>The contact integral may be discretized as</w:t>
      </w:r>
    </w:p>
    <w:p w14:paraId="7B47A036" w14:textId="77777777" w:rsidR="0054008E" w:rsidRDefault="0054008E" w:rsidP="0054008E">
      <w:pPr>
        <w:pStyle w:val="MTDisplayEquation"/>
      </w:pPr>
      <w:r>
        <w:tab/>
      </w:r>
      <w:r w:rsidR="00D85C52" w:rsidRPr="00D85C52">
        <w:rPr>
          <w:position w:val="-28"/>
        </w:rPr>
        <w:object w:dxaOrig="7660" w:dyaOrig="760" w14:anchorId="3EB6BE9A">
          <v:shape id="_x0000_i2683" type="#_x0000_t75" style="width:382.8pt;height:37.8pt" o:ole="">
            <v:imagedata r:id="rId3364" o:title=""/>
          </v:shape>
          <o:OLEObject Type="Embed" ProgID="Equation.DSMT4" ShapeID="_x0000_i2683" DrawAspect="Content" ObjectID="_1350757279" r:id="rId3365"/>
        </w:object>
      </w:r>
      <w:r w:rsidR="00F24778">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103</w:instrText>
        </w:r>
      </w:fldSimple>
      <w:r>
        <w:instrText>)</w:instrText>
      </w:r>
      <w:r>
        <w:fldChar w:fldCharType="end"/>
      </w:r>
    </w:p>
    <w:p w14:paraId="05DA204C" w14:textId="77777777" w:rsidR="0054008E" w:rsidRDefault="0054008E" w:rsidP="0054008E">
      <w:r w:rsidRPr="0054008E">
        <w:t>The variables may be interpolated over each element face according to</w:t>
      </w:r>
    </w:p>
    <w:p w14:paraId="1C15ADA6" w14:textId="77777777" w:rsidR="0054008E" w:rsidRDefault="0054008E" w:rsidP="0054008E">
      <w:pPr>
        <w:pStyle w:val="MTDisplayEquation"/>
      </w:pPr>
      <w:r>
        <w:tab/>
      </w:r>
      <w:r w:rsidR="00AD1F20" w:rsidRPr="00D85C52">
        <w:rPr>
          <w:position w:val="-218"/>
        </w:rPr>
        <w:object w:dxaOrig="4200" w:dyaOrig="4480" w14:anchorId="03BB00FA">
          <v:shape id="_x0000_i2684" type="#_x0000_t75" style="width:210.3pt;height:223.85pt" o:ole="">
            <v:imagedata r:id="rId3366" o:title=""/>
          </v:shape>
          <o:OLEObject Type="Embed" ProgID="Equation.DSMT4" ShapeID="_x0000_i2684" DrawAspect="Content" ObjectID="_1350757280" r:id="rId336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104</w:instrText>
        </w:r>
      </w:fldSimple>
      <w:r>
        <w:instrText>)</w:instrText>
      </w:r>
      <w:r>
        <w:fldChar w:fldCharType="end"/>
      </w:r>
    </w:p>
    <w:p w14:paraId="06B368F7" w14:textId="77777777" w:rsidR="0054008E" w:rsidRDefault="0054008E" w:rsidP="0054008E">
      <w:r>
        <w:t>Then,</w:t>
      </w:r>
    </w:p>
    <w:p w14:paraId="2BCE6CED" w14:textId="77777777" w:rsidR="0054008E" w:rsidRDefault="0054008E" w:rsidP="0054008E">
      <w:pPr>
        <w:pStyle w:val="MTDisplayEquation"/>
      </w:pPr>
      <w:r>
        <w:lastRenderedPageBreak/>
        <w:tab/>
      </w:r>
      <w:r w:rsidR="00467F24" w:rsidRPr="00D85C52">
        <w:rPr>
          <w:position w:val="-252"/>
        </w:rPr>
        <w:object w:dxaOrig="5000" w:dyaOrig="5160" w14:anchorId="382120EE">
          <v:shape id="_x0000_i2685" type="#_x0000_t75" style="width:250.2pt;height:258.75pt" o:ole="">
            <v:imagedata r:id="rId3368" o:title=""/>
          </v:shape>
          <o:OLEObject Type="Embed" ProgID="Equation.DSMT4" ShapeID="_x0000_i2685" DrawAspect="Content" ObjectID="_1350757281" r:id="rId3369"/>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105</w:instrText>
        </w:r>
      </w:fldSimple>
      <w:r>
        <w:instrText>)</w:instrText>
      </w:r>
      <w:r>
        <w:fldChar w:fldCharType="end"/>
      </w:r>
    </w:p>
    <w:p w14:paraId="2935857C" w14:textId="77777777" w:rsidR="0054008E" w:rsidRDefault="0054008E" w:rsidP="0054008E">
      <w:proofErr w:type="gramStart"/>
      <w:r>
        <w:t>where</w:t>
      </w:r>
      <w:proofErr w:type="gramEnd"/>
    </w:p>
    <w:p w14:paraId="054EA12B" w14:textId="77777777" w:rsidR="00FE7465" w:rsidRDefault="00FE7465" w:rsidP="00FE7465">
      <w:pPr>
        <w:pStyle w:val="MTDisplayEquation"/>
      </w:pPr>
      <w:r>
        <w:tab/>
      </w:r>
      <w:r w:rsidR="00533170" w:rsidRPr="00D85C52">
        <w:rPr>
          <w:position w:val="-58"/>
        </w:rPr>
        <w:object w:dxaOrig="3780" w:dyaOrig="1300" w14:anchorId="69F92772">
          <v:shape id="_x0000_i2686" type="#_x0000_t75" style="width:188.9pt;height:64.85pt" o:ole="">
            <v:imagedata r:id="rId3370" o:title=""/>
          </v:shape>
          <o:OLEObject Type="Embed" ProgID="Equation.DSMT4" ShapeID="_x0000_i2686" DrawAspect="Content" ObjectID="_1350757282" r:id="rId337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106</w:instrText>
        </w:r>
      </w:fldSimple>
      <w:r>
        <w:instrText>)</w:instrText>
      </w:r>
      <w:r>
        <w:fldChar w:fldCharType="end"/>
      </w:r>
    </w:p>
    <w:p w14:paraId="3489AE29" w14:textId="77777777" w:rsidR="00B64CEC" w:rsidRDefault="00B64CEC" w:rsidP="00B64CEC">
      <w:r w:rsidRPr="00B64CEC">
        <w:t>Similarly,</w:t>
      </w:r>
    </w:p>
    <w:p w14:paraId="20EB35EF" w14:textId="77777777" w:rsidR="00B64CEC" w:rsidRPr="00B64CEC" w:rsidRDefault="00B64CEC" w:rsidP="00B64CEC">
      <w:pPr>
        <w:pStyle w:val="MTDisplayEquation"/>
      </w:pPr>
      <w:r>
        <w:lastRenderedPageBreak/>
        <w:tab/>
      </w:r>
      <w:r w:rsidR="00EA3E30" w:rsidRPr="00D85C52">
        <w:rPr>
          <w:position w:val="-136"/>
        </w:rPr>
        <w:object w:dxaOrig="6800" w:dyaOrig="11220" w14:anchorId="166B2A37">
          <v:shape id="_x0000_i2687" type="#_x0000_t75" style="width:339.35pt;height:561.05pt" o:ole="">
            <v:imagedata r:id="rId3372" o:title=""/>
          </v:shape>
          <o:OLEObject Type="Embed" ProgID="Equation.DSMT4" ShapeID="_x0000_i2687" DrawAspect="Content" ObjectID="_1350757283" r:id="rId337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107</w:instrText>
        </w:r>
      </w:fldSimple>
      <w:r>
        <w:instrText>)</w:instrText>
      </w:r>
      <w:r>
        <w:fldChar w:fldCharType="end"/>
      </w:r>
    </w:p>
    <w:p w14:paraId="7A80DFE5" w14:textId="77777777" w:rsidR="0054008E" w:rsidRDefault="00B64CEC" w:rsidP="0054008E">
      <w:proofErr w:type="gramStart"/>
      <w:r>
        <w:t>where</w:t>
      </w:r>
      <w:proofErr w:type="gramEnd"/>
    </w:p>
    <w:p w14:paraId="3D1A5EBC" w14:textId="77777777" w:rsidR="002F00FB" w:rsidRDefault="002F00FB" w:rsidP="002F00FB">
      <w:pPr>
        <w:pStyle w:val="MTDisplayEquation"/>
      </w:pPr>
      <w:r>
        <w:lastRenderedPageBreak/>
        <w:tab/>
      </w:r>
      <w:r w:rsidR="00AD1F20" w:rsidRPr="00D85C52">
        <w:rPr>
          <w:position w:val="-92"/>
        </w:rPr>
        <w:object w:dxaOrig="4420" w:dyaOrig="1960" w14:anchorId="283F45BE">
          <v:shape id="_x0000_i2688" type="#_x0000_t75" style="width:221pt;height:97.65pt" o:ole="">
            <v:imagedata r:id="rId3374" o:title=""/>
          </v:shape>
          <o:OLEObject Type="Embed" ProgID="Equation.DSMT4" ShapeID="_x0000_i2688" DrawAspect="Content" ObjectID="_1350757284" r:id="rId3375"/>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108</w:instrText>
        </w:r>
      </w:fldSimple>
      <w:r>
        <w:instrText>)</w:instrText>
      </w:r>
      <w:r>
        <w:fldChar w:fldCharType="end"/>
      </w:r>
    </w:p>
    <w:p w14:paraId="37B12698" w14:textId="77777777" w:rsidR="002F00FB" w:rsidRDefault="002F00FB" w:rsidP="002F00FB">
      <w:pPr>
        <w:pStyle w:val="MTDisplayEquation"/>
      </w:pPr>
      <w:r>
        <w:tab/>
      </w:r>
      <w:r w:rsidR="00AD1F20" w:rsidRPr="00D85C52">
        <w:rPr>
          <w:position w:val="-92"/>
        </w:rPr>
        <w:object w:dxaOrig="4880" w:dyaOrig="1960" w14:anchorId="1E63419F">
          <v:shape id="_x0000_i2689" type="#_x0000_t75" style="width:244.5pt;height:97.65pt" o:ole="">
            <v:imagedata r:id="rId3376" o:title=""/>
          </v:shape>
          <o:OLEObject Type="Embed" ProgID="Equation.DSMT4" ShapeID="_x0000_i2689" DrawAspect="Content" ObjectID="_1350757285" r:id="rId337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109</w:instrText>
        </w:r>
      </w:fldSimple>
      <w:r>
        <w:instrText>)</w:instrText>
      </w:r>
      <w:r>
        <w:fldChar w:fldCharType="end"/>
      </w:r>
    </w:p>
    <w:p w14:paraId="222255F5" w14:textId="77777777" w:rsidR="002F00FB" w:rsidRDefault="002F00FB" w:rsidP="002F00FB">
      <w:pPr>
        <w:pStyle w:val="MTDisplayEquation"/>
      </w:pPr>
      <w:r>
        <w:tab/>
      </w:r>
      <w:r w:rsidR="00F248D2" w:rsidRPr="00D85C52">
        <w:rPr>
          <w:position w:val="-82"/>
        </w:rPr>
        <w:object w:dxaOrig="2040" w:dyaOrig="1760" w14:anchorId="60D9420F">
          <v:shape id="_x0000_i2690" type="#_x0000_t75" style="width:101.95pt;height:88.4pt" o:ole="">
            <v:imagedata r:id="rId3378" o:title=""/>
          </v:shape>
          <o:OLEObject Type="Embed" ProgID="Equation.DSMT4" ShapeID="_x0000_i2690" DrawAspect="Content" ObjectID="_1350757286" r:id="rId3379"/>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110</w:instrText>
        </w:r>
      </w:fldSimple>
      <w:r>
        <w:instrText>)</w:instrText>
      </w:r>
      <w:r>
        <w:fldChar w:fldCharType="end"/>
      </w:r>
    </w:p>
    <w:p w14:paraId="1A486F73" w14:textId="77777777" w:rsidR="002F00FB" w:rsidRDefault="002F00FB" w:rsidP="002F00FB">
      <w:pPr>
        <w:pStyle w:val="MTDisplayEquation"/>
      </w:pPr>
      <w:r>
        <w:tab/>
      </w:r>
      <w:r w:rsidR="00045689" w:rsidRPr="00D85C52">
        <w:rPr>
          <w:position w:val="-92"/>
        </w:rPr>
        <w:object w:dxaOrig="4760" w:dyaOrig="1960" w14:anchorId="09C8165D">
          <v:shape id="_x0000_i2691" type="#_x0000_t75" style="width:238.1pt;height:97.65pt" o:ole="">
            <v:imagedata r:id="rId3380" o:title=""/>
          </v:shape>
          <o:OLEObject Type="Embed" ProgID="Equation.DSMT4" ShapeID="_x0000_i2691" DrawAspect="Content" ObjectID="_1350757287" r:id="rId3381"/>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111</w:instrText>
        </w:r>
      </w:fldSimple>
      <w:r>
        <w:instrText>)</w:instrText>
      </w:r>
      <w:r>
        <w:fldChar w:fldCharType="end"/>
      </w:r>
    </w:p>
    <w:p w14:paraId="67E84147" w14:textId="77777777" w:rsidR="002F00FB" w:rsidRDefault="002F00FB" w:rsidP="002F00FB">
      <w:pPr>
        <w:pStyle w:val="MTDisplayEquation"/>
      </w:pPr>
      <w:r>
        <w:tab/>
      </w:r>
      <w:r w:rsidR="00742C48" w:rsidRPr="00D85C52">
        <w:rPr>
          <w:position w:val="-80"/>
        </w:rPr>
        <w:object w:dxaOrig="1980" w:dyaOrig="1719" w14:anchorId="5C0EAA40">
          <v:shape id="_x0000_i2692" type="#_x0000_t75" style="width:99.1pt;height:86.25pt" o:ole="">
            <v:imagedata r:id="rId3382" o:title=""/>
          </v:shape>
          <o:OLEObject Type="Embed" ProgID="Equation.DSMT4" ShapeID="_x0000_i2692" DrawAspect="Content" ObjectID="_1350757288" r:id="rId338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112</w:instrText>
        </w:r>
      </w:fldSimple>
      <w:r>
        <w:instrText>)</w:instrText>
      </w:r>
      <w:r>
        <w:fldChar w:fldCharType="end"/>
      </w:r>
    </w:p>
    <w:p w14:paraId="541D2AF7" w14:textId="77777777" w:rsidR="002F00FB" w:rsidRDefault="002F00FB" w:rsidP="002F00FB">
      <w:proofErr w:type="gramStart"/>
      <w:r>
        <w:t>and</w:t>
      </w:r>
      <w:proofErr w:type="gramEnd"/>
    </w:p>
    <w:p w14:paraId="7E062E54" w14:textId="77777777" w:rsidR="002F00FB" w:rsidRPr="002F00FB" w:rsidRDefault="002F00FB" w:rsidP="002F00FB">
      <w:pPr>
        <w:pStyle w:val="MTDisplayEquation"/>
      </w:pPr>
      <w:r>
        <w:lastRenderedPageBreak/>
        <w:tab/>
      </w:r>
      <w:r w:rsidR="00116147" w:rsidRPr="00D85C52">
        <w:rPr>
          <w:position w:val="-202"/>
        </w:rPr>
        <w:object w:dxaOrig="3540" w:dyaOrig="4160" w14:anchorId="39A6497E">
          <v:shape id="_x0000_i2693" type="#_x0000_t75" style="width:176.8pt;height:208.15pt" o:ole="">
            <v:imagedata r:id="rId3384" o:title=""/>
          </v:shape>
          <o:OLEObject Type="Embed" ProgID="Equation.DSMT4" ShapeID="_x0000_i2693" DrawAspect="Content" ObjectID="_1350757289" r:id="rId3385"/>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113</w:instrText>
        </w:r>
      </w:fldSimple>
      <w:r>
        <w:instrText>)</w:instrText>
      </w:r>
      <w:r>
        <w:fldChar w:fldCharType="end"/>
      </w:r>
    </w:p>
    <w:p w14:paraId="4E2C3C3C" w14:textId="77777777" w:rsidR="00B64CEC" w:rsidRPr="0054008E" w:rsidRDefault="00B64CEC" w:rsidP="0054008E"/>
    <w:p w14:paraId="120F9D0C" w14:textId="77777777" w:rsidR="008C7882" w:rsidRDefault="008C7882" w:rsidP="008C7882">
      <w:pPr>
        <w:pStyle w:val="Heading2"/>
      </w:pPr>
      <w:bookmarkStart w:id="630" w:name="_Toc387680242"/>
      <w:r>
        <w:t>Tied Contact</w:t>
      </w:r>
      <w:bookmarkEnd w:id="630"/>
    </w:p>
    <w:p w14:paraId="7C088144" w14:textId="77777777" w:rsidR="008C7882" w:rsidRDefault="008C7882" w:rsidP="008C7882">
      <w:pPr>
        <w:pStyle w:val="MTDisplayEquation"/>
      </w:pPr>
      <w:r>
        <w:t xml:space="preserve">In some situations it is useful to connect two non-conforming meshes together. </w:t>
      </w:r>
      <w:proofErr w:type="gramStart"/>
      <w:r>
        <w:t>This can be done by defining a tied contact interface</w:t>
      </w:r>
      <w:proofErr w:type="gramEnd"/>
      <w:r>
        <w:t>. In FEBio, the tied contact works very similar to the sliding contact interface. We need to define a slave surface and a master surface, where it is assumed that the slave surface nodes will be tied to the master surface faces.</w:t>
      </w:r>
    </w:p>
    <w:p w14:paraId="6D53F879" w14:textId="77777777" w:rsidR="008C7882" w:rsidRDefault="008C7882" w:rsidP="008C7882">
      <w:pPr>
        <w:pStyle w:val="Heading3"/>
      </w:pPr>
      <w:bookmarkStart w:id="631" w:name="_Toc387680243"/>
      <w:r>
        <w:t>Gap Function</w:t>
      </w:r>
      <w:bookmarkEnd w:id="631"/>
    </w:p>
    <w:p w14:paraId="49703404" w14:textId="77777777" w:rsidR="008C7882" w:rsidRPr="001A3520" w:rsidRDefault="008C7882" w:rsidP="008C7882">
      <w:r>
        <w:t>Just as in sliding contact, we need to define a gap function that measures the distance between the slave and master surface. In order to do that, we first define the projection of a slave node to the master surface.</w:t>
      </w:r>
    </w:p>
    <w:p w14:paraId="7088533E" w14:textId="77777777" w:rsidR="008C7882" w:rsidRPr="00E3408B" w:rsidRDefault="008C7882" w:rsidP="008C7882"/>
    <w:p w14:paraId="38EE70E7" w14:textId="77777777" w:rsidR="008C7882" w:rsidRDefault="008C7882" w:rsidP="008C7882">
      <w:pPr>
        <w:pStyle w:val="MTDisplayEquation"/>
      </w:pPr>
      <w:r>
        <w:tab/>
      </w:r>
      <w:r w:rsidR="00D85C52" w:rsidRPr="00D85C52">
        <w:rPr>
          <w:position w:val="-22"/>
        </w:rPr>
        <w:object w:dxaOrig="2400" w:dyaOrig="480" w14:anchorId="3B5E445C">
          <v:shape id="_x0000_i2694" type="#_x0000_t75" style="width:119.75pt;height:24.25pt" o:ole="">
            <v:imagedata r:id="rId3386" o:title=""/>
          </v:shape>
          <o:OLEObject Type="Embed" ProgID="Equation.DSMT4" ShapeID="_x0000_i2694" DrawAspect="Content" ObjectID="_1350757290" r:id="rId338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114</w:instrText>
        </w:r>
      </w:fldSimple>
      <w:r>
        <w:instrText>)</w:instrText>
      </w:r>
      <w:r>
        <w:fldChar w:fldCharType="end"/>
      </w:r>
    </w:p>
    <w:p w14:paraId="2E6E1FAB" w14:textId="77777777" w:rsidR="008C7882" w:rsidRPr="0080246B" w:rsidRDefault="008C7882" w:rsidP="008C7882"/>
    <w:p w14:paraId="51C19D1D" w14:textId="77777777" w:rsidR="008C7882" w:rsidRPr="00E3408B" w:rsidRDefault="008C7882" w:rsidP="008C7882">
      <w:pPr>
        <w:pStyle w:val="MTDisplayEquation"/>
      </w:pPr>
      <w:r>
        <w:t>This definition is similar to that of the sliding interface, except that now the projection is done in the material reference frame. This implies that the projection only needs to be calculated once, at the beginning of the analysis. We can now proceed to the definition of the gap function.</w:t>
      </w:r>
    </w:p>
    <w:p w14:paraId="0BB55202" w14:textId="77777777" w:rsidR="008C7882" w:rsidRDefault="008C7882" w:rsidP="008C7882">
      <w:pPr>
        <w:pStyle w:val="MTDisplayEquation"/>
      </w:pPr>
      <w:r>
        <w:tab/>
      </w:r>
      <w:r w:rsidR="00D85C52" w:rsidRPr="00D85C52">
        <w:rPr>
          <w:position w:val="-16"/>
        </w:rPr>
        <w:object w:dxaOrig="2900" w:dyaOrig="440" w14:anchorId="2A71523E">
          <v:shape id="_x0000_i2695" type="#_x0000_t75" style="width:144.7pt;height:22.1pt" o:ole="">
            <v:imagedata r:id="rId3388" o:title=""/>
          </v:shape>
          <o:OLEObject Type="Embed" ProgID="Equation.DSMT4" ShapeID="_x0000_i2695" DrawAspect="Content" ObjectID="_1350757291" r:id="rId3389"/>
        </w:object>
      </w:r>
      <w:r w:rsidR="00533170">
        <w:t>.</w:t>
      </w:r>
      <w:r>
        <w:tab/>
      </w:r>
      <w:r>
        <w:fldChar w:fldCharType="begin"/>
      </w:r>
      <w:r>
        <w:instrText xml:space="preserve"> MACROBUTTON MTPlaceRef \* MERGEFORMAT </w:instrText>
      </w:r>
      <w:fldSimple w:instr=" SEQ MTEqn \h \* MERGEFORMAT "/>
      <w:bookmarkStart w:id="632" w:name="ZEqnNum428872"/>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115</w:instrText>
        </w:r>
      </w:fldSimple>
      <w:r>
        <w:instrText>)</w:instrText>
      </w:r>
      <w:bookmarkEnd w:id="632"/>
      <w:r>
        <w:fldChar w:fldCharType="end"/>
      </w:r>
    </w:p>
    <w:p w14:paraId="4617BC7E" w14:textId="77777777" w:rsidR="008C7882" w:rsidRDefault="008C7882" w:rsidP="008C7882"/>
    <w:p w14:paraId="17A6F63B" w14:textId="77777777" w:rsidR="008C7882" w:rsidRDefault="008C7882" w:rsidP="008C7882">
      <w:r>
        <w:t xml:space="preserve">An important observation is that the gap function is now a vector quantity since the gap needs to be closed in all direction, not just the normal direction as is the case in sliding contact. </w:t>
      </w:r>
    </w:p>
    <w:p w14:paraId="7B4101B5" w14:textId="77777777" w:rsidR="008C7882" w:rsidRDefault="008C7882" w:rsidP="008C7882"/>
    <w:p w14:paraId="07EB7983" w14:textId="77777777" w:rsidR="008C7882" w:rsidRDefault="008C7882" w:rsidP="008C7882"/>
    <w:p w14:paraId="6FA15AB2" w14:textId="77777777" w:rsidR="008C7882" w:rsidRDefault="008C7882" w:rsidP="008C7882">
      <w:pPr>
        <w:pStyle w:val="Heading3"/>
      </w:pPr>
      <w:bookmarkStart w:id="633" w:name="_Toc387680244"/>
      <w:r>
        <w:t>Tied Contact Integral</w:t>
      </w:r>
      <w:bookmarkEnd w:id="633"/>
    </w:p>
    <w:p w14:paraId="1C216324" w14:textId="77777777" w:rsidR="008C7882" w:rsidRPr="0080246B" w:rsidRDefault="008C7882" w:rsidP="008C7882">
      <w:r>
        <w:t xml:space="preserve">With the definition of the gap function at hand (equation </w:t>
      </w:r>
      <w:r>
        <w:fldChar w:fldCharType="begin"/>
      </w:r>
      <w:r>
        <w:instrText xml:space="preserve"> GOTOBUTTON ZEqnNum428872  \* MERGEFORMAT </w:instrText>
      </w:r>
      <w:fldSimple w:instr=" REF ZEqnNum428872 \! \* MERGEFORMAT ">
        <w:r w:rsidR="008D52AD">
          <w:instrText>(6.115)</w:instrText>
        </w:r>
      </w:fldSimple>
      <w:r>
        <w:fldChar w:fldCharType="end"/>
      </w:r>
      <w:r>
        <w:t>), we can define the contribution to the virtual work equation from the tied contact reaction forces.</w:t>
      </w:r>
    </w:p>
    <w:p w14:paraId="47E514F3" w14:textId="77777777" w:rsidR="008C7882" w:rsidRDefault="008C7882" w:rsidP="008C7882">
      <w:pPr>
        <w:pStyle w:val="MTDisplayEquation"/>
      </w:pPr>
      <w:r>
        <w:tab/>
      </w:r>
    </w:p>
    <w:p w14:paraId="3A6182F2" w14:textId="77777777" w:rsidR="008C7882" w:rsidRDefault="008C7882" w:rsidP="008C7882">
      <w:pPr>
        <w:pStyle w:val="MTDisplayEquation"/>
      </w:pPr>
      <w:r>
        <w:lastRenderedPageBreak/>
        <w:tab/>
      </w:r>
      <w:r w:rsidR="00D85C52" w:rsidRPr="00D85C52">
        <w:rPr>
          <w:position w:val="-34"/>
        </w:rPr>
        <w:object w:dxaOrig="1560" w:dyaOrig="620" w14:anchorId="586CDFAD">
          <v:shape id="_x0000_i2696" type="#_x0000_t75" style="width:78.4pt;height:30.65pt" o:ole="">
            <v:imagedata r:id="rId3390" o:title=""/>
          </v:shape>
          <o:OLEObject Type="Embed" ProgID="Equation.DSMT4" ShapeID="_x0000_i2696" DrawAspect="Content" ObjectID="_1350757292" r:id="rId3391"/>
        </w:object>
      </w:r>
      <w:r w:rsidR="00533170">
        <w:t>.</w:t>
      </w:r>
      <w:r>
        <w:tab/>
      </w:r>
      <w:r>
        <w:fldChar w:fldCharType="begin"/>
      </w:r>
      <w:r>
        <w:instrText xml:space="preserve"> MACROBUTTON MTPlaceRef \* MERGEFORMAT </w:instrText>
      </w:r>
      <w:fldSimple w:instr=" SEQ MTEqn \h \* MERGEFORMAT "/>
      <w:bookmarkStart w:id="634" w:name="ZEqnNum634962"/>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116</w:instrText>
        </w:r>
      </w:fldSimple>
      <w:r>
        <w:instrText>)</w:instrText>
      </w:r>
      <w:bookmarkEnd w:id="634"/>
      <w:r>
        <w:fldChar w:fldCharType="end"/>
      </w:r>
    </w:p>
    <w:p w14:paraId="49E9617E" w14:textId="77777777" w:rsidR="008C7882" w:rsidRDefault="008C7882" w:rsidP="008C7882">
      <w:r>
        <w:t xml:space="preserve">Here, </w:t>
      </w:r>
      <w:r>
        <w:rPr>
          <w:b/>
        </w:rPr>
        <w:t xml:space="preserve">T </w:t>
      </w:r>
      <w:r>
        <w:t xml:space="preserve">is the reaction force that enforces the constraint </w:t>
      </w:r>
      <w:r w:rsidR="00D85C52" w:rsidRPr="00D85C52">
        <w:rPr>
          <w:position w:val="-14"/>
        </w:rPr>
        <w:object w:dxaOrig="940" w:dyaOrig="400" w14:anchorId="63CDD0CE">
          <v:shape id="_x0000_i2697" type="#_x0000_t75" style="width:47.05pt;height:19.25pt" o:ole="">
            <v:imagedata r:id="rId3392" o:title=""/>
          </v:shape>
          <o:OLEObject Type="Embed" ProgID="Equation.DSMT4" ShapeID="_x0000_i2697" DrawAspect="Content" ObjectID="_1350757293" r:id="rId3393"/>
        </w:object>
      </w:r>
      <w:r>
        <w:t>. Since we anticipate the use of an augmented Lagrangian formalism, we can write this reaction force as follows.</w:t>
      </w:r>
    </w:p>
    <w:p w14:paraId="194E07FA" w14:textId="77777777" w:rsidR="008C7882" w:rsidRDefault="008C7882" w:rsidP="008C7882"/>
    <w:p w14:paraId="6194B632" w14:textId="77777777" w:rsidR="008C7882" w:rsidRDefault="008C7882" w:rsidP="008C7882">
      <w:pPr>
        <w:pStyle w:val="MTDisplayEquation"/>
      </w:pPr>
      <w:r>
        <w:tab/>
      </w:r>
      <w:r w:rsidR="00D85C52" w:rsidRPr="00D85C52">
        <w:rPr>
          <w:position w:val="-10"/>
        </w:rPr>
        <w:object w:dxaOrig="1060" w:dyaOrig="320" w14:anchorId="69D04A52">
          <v:shape id="_x0000_i2698" type="#_x0000_t75" style="width:53.45pt;height:16.4pt" o:ole="">
            <v:imagedata r:id="rId3394" o:title=""/>
          </v:shape>
          <o:OLEObject Type="Embed" ProgID="Equation.DSMT4" ShapeID="_x0000_i2698" DrawAspect="Content" ObjectID="_1350757294" r:id="rId339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117</w:instrText>
        </w:r>
      </w:fldSimple>
      <w:r>
        <w:instrText>)</w:instrText>
      </w:r>
      <w:r>
        <w:fldChar w:fldCharType="end"/>
      </w:r>
    </w:p>
    <w:p w14:paraId="211E74BB" w14:textId="77777777" w:rsidR="008C7882" w:rsidRDefault="008C7882" w:rsidP="008C7882"/>
    <w:p w14:paraId="2870F83C" w14:textId="77777777" w:rsidR="008C7882" w:rsidRDefault="008C7882" w:rsidP="00F72C05">
      <w:r>
        <w:t xml:space="preserve">The vector quantity </w:t>
      </w:r>
      <w:r w:rsidR="00D85C52" w:rsidRPr="00D85C52">
        <w:rPr>
          <w:position w:val="-4"/>
        </w:rPr>
        <w:object w:dxaOrig="200" w:dyaOrig="260" w14:anchorId="76C023AC">
          <v:shape id="_x0000_i2699" type="#_x0000_t75" style="width:10pt;height:12.1pt" o:ole="">
            <v:imagedata r:id="rId3396" o:title=""/>
          </v:shape>
          <o:OLEObject Type="Embed" ProgID="Equation.DSMT4" ShapeID="_x0000_i2699" DrawAspect="Content" ObjectID="_1350757295" r:id="rId3397"/>
        </w:object>
      </w:r>
      <w:r>
        <w:t xml:space="preserve">is the Lagrangian multiplier and </w:t>
      </w:r>
      <w:r w:rsidR="00D85C52" w:rsidRPr="00D85C52">
        <w:rPr>
          <w:position w:val="-6"/>
        </w:rPr>
        <w:object w:dxaOrig="200" w:dyaOrig="220" w14:anchorId="44256F4D">
          <v:shape id="_x0000_i2700" type="#_x0000_t75" style="width:10pt;height:10.7pt" o:ole="">
            <v:imagedata r:id="rId3398" o:title=""/>
          </v:shape>
          <o:OLEObject Type="Embed" ProgID="Equation.DSMT4" ShapeID="_x0000_i2700" DrawAspect="Content" ObjectID="_1350757296" r:id="rId3399"/>
        </w:object>
      </w:r>
      <w:r>
        <w:t>is a penalty factor.</w:t>
      </w:r>
    </w:p>
    <w:p w14:paraId="10EFE885" w14:textId="77777777" w:rsidR="008C7882" w:rsidRDefault="008C7882" w:rsidP="008C7882"/>
    <w:p w14:paraId="5EB7FE2C" w14:textId="77777777" w:rsidR="008C7882" w:rsidRDefault="008C7882" w:rsidP="008C7882">
      <w:pPr>
        <w:pStyle w:val="Heading3"/>
      </w:pPr>
      <w:bookmarkStart w:id="635" w:name="_Toc387680245"/>
      <w:r>
        <w:t>Linearization of the Contact Integral</w:t>
      </w:r>
      <w:bookmarkEnd w:id="635"/>
    </w:p>
    <w:p w14:paraId="539EBF3E" w14:textId="77777777" w:rsidR="008C7882" w:rsidRDefault="008C7882" w:rsidP="008C7882">
      <w:r>
        <w:t xml:space="preserve">Since equation </w:t>
      </w:r>
      <w:r>
        <w:fldChar w:fldCharType="begin"/>
      </w:r>
      <w:r>
        <w:instrText xml:space="preserve"> GOTOBUTTON ZEqnNum634962  \* MERGEFORMAT </w:instrText>
      </w:r>
      <w:fldSimple w:instr=" REF ZEqnNum634962 \! \* MERGEFORMAT ">
        <w:r w:rsidR="008D52AD">
          <w:instrText>(6.116)</w:instrText>
        </w:r>
      </w:fldSimple>
      <w:r>
        <w:fldChar w:fldCharType="end"/>
      </w:r>
      <w:r>
        <w:t xml:space="preserve"> is nonlinear we need to calculate the linearization. For tied contact, this is simply given by the following equation.</w:t>
      </w:r>
    </w:p>
    <w:p w14:paraId="0C1B7E86" w14:textId="77777777" w:rsidR="008C7882" w:rsidRDefault="008C7882" w:rsidP="008C7882">
      <w:pPr>
        <w:pStyle w:val="MTDisplayEquation"/>
      </w:pPr>
      <w:r>
        <w:tab/>
      </w:r>
      <w:r w:rsidR="00D85C52" w:rsidRPr="00D85C52">
        <w:rPr>
          <w:position w:val="-34"/>
        </w:rPr>
        <w:object w:dxaOrig="1939" w:dyaOrig="620" w14:anchorId="6B2BB383">
          <v:shape id="_x0000_i2701" type="#_x0000_t75" style="width:96.95pt;height:30.65pt" o:ole="">
            <v:imagedata r:id="rId3400" o:title=""/>
          </v:shape>
          <o:OLEObject Type="Embed" ProgID="Equation.DSMT4" ShapeID="_x0000_i2701" DrawAspect="Content" ObjectID="_1350757297" r:id="rId3401"/>
        </w:object>
      </w:r>
      <w:r w:rsidR="00533170">
        <w:t>.</w:t>
      </w:r>
      <w:r>
        <w:tab/>
      </w:r>
      <w:r>
        <w:fldChar w:fldCharType="begin"/>
      </w:r>
      <w:r>
        <w:instrText xml:space="preserve"> MACROBUTTON MTPlaceRef \* MERGEFORMAT </w:instrText>
      </w:r>
      <w:fldSimple w:instr=" SEQ MTEqn \h \* MERGEFORMAT "/>
      <w:bookmarkStart w:id="636" w:name="ZEqnNum721558"/>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118</w:instrText>
        </w:r>
      </w:fldSimple>
      <w:r>
        <w:instrText>)</w:instrText>
      </w:r>
      <w:bookmarkEnd w:id="636"/>
      <w:r>
        <w:fldChar w:fldCharType="end"/>
      </w:r>
    </w:p>
    <w:p w14:paraId="15D19BB8" w14:textId="77777777" w:rsidR="008C7882" w:rsidRDefault="008C7882" w:rsidP="008C7882">
      <w:r>
        <w:t>Where</w:t>
      </w:r>
    </w:p>
    <w:p w14:paraId="254FAECC" w14:textId="77777777" w:rsidR="008C7882" w:rsidRDefault="008C7882" w:rsidP="008C7882">
      <w:pPr>
        <w:pStyle w:val="MTDisplayEquation"/>
      </w:pPr>
      <w:r>
        <w:tab/>
      </w:r>
      <w:r w:rsidR="00D85C52" w:rsidRPr="00D85C52">
        <w:rPr>
          <w:position w:val="-10"/>
        </w:rPr>
        <w:object w:dxaOrig="1520" w:dyaOrig="380" w14:anchorId="0692A0EE">
          <v:shape id="_x0000_i2702" type="#_x0000_t75" style="width:75.55pt;height:18.55pt" o:ole="">
            <v:imagedata r:id="rId3402" o:title=""/>
          </v:shape>
          <o:OLEObject Type="Embed" ProgID="Equation.DSMT4" ShapeID="_x0000_i2702" DrawAspect="Content" ObjectID="_1350757298" r:id="rId3403"/>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119</w:instrText>
        </w:r>
      </w:fldSimple>
      <w:r>
        <w:instrText>)</w:instrText>
      </w:r>
      <w:r>
        <w:fldChar w:fldCharType="end"/>
      </w:r>
    </w:p>
    <w:p w14:paraId="7CF1907D" w14:textId="77777777" w:rsidR="008C7882" w:rsidRDefault="008C7882" w:rsidP="008C7882">
      <w:proofErr w:type="gramStart"/>
      <w:r>
        <w:t>and</w:t>
      </w:r>
      <w:proofErr w:type="gramEnd"/>
    </w:p>
    <w:p w14:paraId="5A40F715" w14:textId="77777777" w:rsidR="008C7882" w:rsidRDefault="008C7882" w:rsidP="008C7882">
      <w:pPr>
        <w:pStyle w:val="MTDisplayEquation"/>
      </w:pPr>
      <w:r>
        <w:tab/>
      </w:r>
      <w:r w:rsidR="00D85C52" w:rsidRPr="00D85C52">
        <w:rPr>
          <w:position w:val="-16"/>
        </w:rPr>
        <w:object w:dxaOrig="2980" w:dyaOrig="440" w14:anchorId="42347326">
          <v:shape id="_x0000_i2703" type="#_x0000_t75" style="width:149pt;height:22.1pt" o:ole="">
            <v:imagedata r:id="rId3404" o:title=""/>
          </v:shape>
          <o:OLEObject Type="Embed" ProgID="Equation.DSMT4" ShapeID="_x0000_i2703" DrawAspect="Content" ObjectID="_1350757299" r:id="rId340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120</w:instrText>
        </w:r>
      </w:fldSimple>
      <w:r>
        <w:instrText>)</w:instrText>
      </w:r>
      <w:r>
        <w:fldChar w:fldCharType="end"/>
      </w:r>
    </w:p>
    <w:p w14:paraId="0953BB39" w14:textId="77777777" w:rsidR="008C7882" w:rsidRPr="00E56A6E" w:rsidRDefault="008C7882" w:rsidP="008C7882"/>
    <w:p w14:paraId="6C421DF8" w14:textId="77777777" w:rsidR="008C7882" w:rsidRDefault="008C7882" w:rsidP="008C7882">
      <w:r>
        <w:t xml:space="preserve">We also introduced the notation </w:t>
      </w:r>
      <w:r w:rsidR="00D85C52" w:rsidRPr="00D85C52">
        <w:rPr>
          <w:position w:val="-10"/>
        </w:rPr>
        <w:object w:dxaOrig="1100" w:dyaOrig="380" w14:anchorId="7132447B">
          <v:shape id="_x0000_i2704" type="#_x0000_t75" style="width:54.9pt;height:18.55pt" o:ole="">
            <v:imagedata r:id="rId3406" o:title=""/>
          </v:shape>
          <o:OLEObject Type="Embed" ProgID="Equation.DSMT4" ShapeID="_x0000_i2704" DrawAspect="Content" ObjectID="_1350757300" r:id="rId3407"/>
        </w:object>
      </w:r>
      <w:r>
        <w:t>.</w:t>
      </w:r>
    </w:p>
    <w:p w14:paraId="3F84B000" w14:textId="77777777" w:rsidR="008C7882" w:rsidRDefault="008C7882" w:rsidP="008C7882">
      <w:r>
        <w:t xml:space="preserve">The discretization of </w:t>
      </w:r>
      <w:r>
        <w:fldChar w:fldCharType="begin"/>
      </w:r>
      <w:r>
        <w:instrText xml:space="preserve"> GOTOBUTTON ZEqnNum721558  \* MERGEFORMAT </w:instrText>
      </w:r>
      <w:fldSimple w:instr=" REF ZEqnNum721558 \! \* MERGEFORMAT ">
        <w:r w:rsidR="008D52AD">
          <w:instrText>(6.118)</w:instrText>
        </w:r>
      </w:fldSimple>
      <w:r>
        <w:fldChar w:fldCharType="end"/>
      </w:r>
      <w:r>
        <w:t xml:space="preserve"> will lead to a contribution to the stiffness matrix. Notice that due to symmetry between </w:t>
      </w:r>
      <w:r w:rsidR="00D85C52" w:rsidRPr="00D85C52">
        <w:rPr>
          <w:position w:val="-10"/>
        </w:rPr>
        <w:object w:dxaOrig="340" w:dyaOrig="320" w14:anchorId="307A0E0F">
          <v:shape id="_x0000_i2705" type="#_x0000_t75" style="width:17.1pt;height:16.4pt" o:ole="">
            <v:imagedata r:id="rId3408" o:title=""/>
          </v:shape>
          <o:OLEObject Type="Embed" ProgID="Equation.DSMT4" ShapeID="_x0000_i2705" DrawAspect="Content" ObjectID="_1350757301" r:id="rId3409"/>
        </w:object>
      </w:r>
      <w:r>
        <w:t>and</w:t>
      </w:r>
      <w:r w:rsidR="00D85C52" w:rsidRPr="00D85C52">
        <w:rPr>
          <w:position w:val="-10"/>
        </w:rPr>
        <w:object w:dxaOrig="340" w:dyaOrig="320" w14:anchorId="557A142A">
          <v:shape id="_x0000_i2706" type="#_x0000_t75" style="width:17.1pt;height:16.4pt" o:ole="">
            <v:imagedata r:id="rId3410" o:title=""/>
          </v:shape>
          <o:OLEObject Type="Embed" ProgID="Equation.DSMT4" ShapeID="_x0000_i2706" DrawAspect="Content" ObjectID="_1350757302" r:id="rId3411"/>
        </w:object>
      </w:r>
      <w:r>
        <w:t xml:space="preserve"> this matrix will be symmetric.</w:t>
      </w:r>
    </w:p>
    <w:p w14:paraId="6060C20B" w14:textId="77777777" w:rsidR="008C7882" w:rsidRDefault="008C7882" w:rsidP="008C7882"/>
    <w:p w14:paraId="7B011C39" w14:textId="77777777" w:rsidR="008C7882" w:rsidRDefault="008C7882" w:rsidP="008C7882">
      <w:pPr>
        <w:pStyle w:val="Heading3"/>
      </w:pPr>
      <w:bookmarkStart w:id="637" w:name="_Toc387680246"/>
      <w:r>
        <w:t>Discretization</w:t>
      </w:r>
      <w:bookmarkEnd w:id="637"/>
    </w:p>
    <w:p w14:paraId="74A4BD0D" w14:textId="77777777" w:rsidR="008C7882" w:rsidRDefault="008C7882" w:rsidP="008C7882">
      <w:r>
        <w:t xml:space="preserve">The contact integral </w:t>
      </w:r>
      <w:r>
        <w:fldChar w:fldCharType="begin"/>
      </w:r>
      <w:r>
        <w:instrText xml:space="preserve"> GOTOBUTTON ZEqnNum634962  \* MERGEFORMAT </w:instrText>
      </w:r>
      <w:fldSimple w:instr=" REF ZEqnNum634962 \! \* MERGEFORMAT ">
        <w:r w:rsidR="008D52AD">
          <w:instrText>(6.116)</w:instrText>
        </w:r>
      </w:fldSimple>
      <w:r>
        <w:fldChar w:fldCharType="end"/>
      </w:r>
      <w:r>
        <w:t xml:space="preserve"> can be discretized as follows. First, we split the integration over all the slave surface elements.</w:t>
      </w:r>
    </w:p>
    <w:p w14:paraId="6EF58FC9" w14:textId="77777777" w:rsidR="008C7882" w:rsidRDefault="008C7882" w:rsidP="008C7882"/>
    <w:p w14:paraId="5D99F9CB" w14:textId="77777777" w:rsidR="008C7882" w:rsidRDefault="008C7882" w:rsidP="008C7882">
      <w:pPr>
        <w:pStyle w:val="MTDisplayEquation"/>
      </w:pPr>
      <w:r>
        <w:tab/>
      </w:r>
      <w:r w:rsidR="00D85C52" w:rsidRPr="00D85C52">
        <w:rPr>
          <w:position w:val="-38"/>
        </w:rPr>
        <w:object w:dxaOrig="2120" w:dyaOrig="780" w14:anchorId="47646A5F">
          <v:shape id="_x0000_i2707" type="#_x0000_t75" style="width:106.2pt;height:39.2pt" o:ole="">
            <v:imagedata r:id="rId3412" o:title=""/>
          </v:shape>
          <o:OLEObject Type="Embed" ProgID="Equation.DSMT4" ShapeID="_x0000_i2707" DrawAspect="Content" ObjectID="_1350757303" r:id="rId3413"/>
        </w:object>
      </w:r>
      <w:r w:rsidR="00533170">
        <w:t>.</w:t>
      </w:r>
      <w:r>
        <w:tab/>
      </w:r>
      <w:r>
        <w:fldChar w:fldCharType="begin"/>
      </w:r>
      <w:r>
        <w:instrText xml:space="preserve"> MACROBUTTON MTPlaceRef \* MERGEFORMAT </w:instrText>
      </w:r>
      <w:fldSimple w:instr=" SEQ MTEqn \h \* MERGEFORMAT "/>
      <w:bookmarkStart w:id="638" w:name="ZEqnNum635054"/>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121</w:instrText>
        </w:r>
      </w:fldSimple>
      <w:r>
        <w:instrText>)</w:instrText>
      </w:r>
      <w:bookmarkEnd w:id="638"/>
      <w:r>
        <w:fldChar w:fldCharType="end"/>
      </w:r>
    </w:p>
    <w:p w14:paraId="7710D09C" w14:textId="77777777" w:rsidR="008C7882" w:rsidRDefault="008C7882" w:rsidP="008C7882">
      <w:r>
        <w:t>The integration can be approximated by a quadrature rule,</w:t>
      </w:r>
    </w:p>
    <w:p w14:paraId="5B1FF824" w14:textId="77777777" w:rsidR="008C7882" w:rsidRDefault="008C7882" w:rsidP="008C7882"/>
    <w:p w14:paraId="747F6680" w14:textId="77777777" w:rsidR="008C7882" w:rsidRDefault="008C7882" w:rsidP="008C7882">
      <w:pPr>
        <w:pStyle w:val="MTDisplayEquation"/>
      </w:pPr>
      <w:r>
        <w:tab/>
      </w:r>
      <w:r w:rsidR="00D85C52" w:rsidRPr="00D85C52">
        <w:rPr>
          <w:position w:val="-28"/>
        </w:rPr>
        <w:object w:dxaOrig="3220" w:dyaOrig="760" w14:anchorId="7251938D">
          <v:shape id="_x0000_i2708" type="#_x0000_t75" style="width:161.1pt;height:37.8pt" o:ole="">
            <v:imagedata r:id="rId3414" o:title=""/>
          </v:shape>
          <o:OLEObject Type="Embed" ProgID="Equation.DSMT4" ShapeID="_x0000_i2708" DrawAspect="Content" ObjectID="_1350757304" r:id="rId341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122</w:instrText>
        </w:r>
      </w:fldSimple>
      <w:r>
        <w:instrText>)</w:instrText>
      </w:r>
      <w:r>
        <w:fldChar w:fldCharType="end"/>
      </w:r>
    </w:p>
    <w:p w14:paraId="568C2C24" w14:textId="77777777" w:rsidR="008C7882" w:rsidRDefault="008C7882" w:rsidP="008C7882">
      <w:r>
        <w:t xml:space="preserve">If we use </w:t>
      </w:r>
      <w:proofErr w:type="gramStart"/>
      <w:r>
        <w:t>a nodally integrated elements</w:t>
      </w:r>
      <w:proofErr w:type="gramEnd"/>
      <w:r>
        <w:t>, we have</w:t>
      </w:r>
    </w:p>
    <w:p w14:paraId="5A8653CB" w14:textId="77777777" w:rsidR="008C7882" w:rsidRDefault="008C7882" w:rsidP="008C7882"/>
    <w:p w14:paraId="6E49701B" w14:textId="77777777" w:rsidR="008C7882" w:rsidRDefault="008C7882" w:rsidP="008C7882">
      <w:pPr>
        <w:pStyle w:val="MTDisplayEquation"/>
      </w:pPr>
      <w:r>
        <w:tab/>
      </w:r>
      <w:r w:rsidR="00533170" w:rsidRPr="00D85C52">
        <w:rPr>
          <w:position w:val="-46"/>
        </w:rPr>
        <w:object w:dxaOrig="2480" w:dyaOrig="1040" w14:anchorId="3E968EA5">
          <v:shape id="_x0000_i2709" type="#_x0000_t75" style="width:123.35pt;height:52.75pt" o:ole="">
            <v:imagedata r:id="rId3416" o:title=""/>
          </v:shape>
          <o:OLEObject Type="Embed" ProgID="Equation.DSMT4" ShapeID="_x0000_i2709" DrawAspect="Content" ObjectID="_1350757305" r:id="rId3417"/>
        </w:objec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123</w:instrText>
        </w:r>
      </w:fldSimple>
      <w:r>
        <w:instrText>)</w:instrText>
      </w:r>
      <w:r>
        <w:fldChar w:fldCharType="end"/>
      </w:r>
    </w:p>
    <w:p w14:paraId="125EA217" w14:textId="77777777" w:rsidR="008C7882" w:rsidRDefault="008C7882" w:rsidP="008C7882">
      <w:proofErr w:type="gramStart"/>
      <w:r>
        <w:t>so</w:t>
      </w:r>
      <w:proofErr w:type="gramEnd"/>
      <w:r>
        <w:t xml:space="preserve"> that,</w:t>
      </w:r>
    </w:p>
    <w:p w14:paraId="537CFD95" w14:textId="77777777" w:rsidR="008C7882" w:rsidRDefault="008C7882" w:rsidP="008C7882"/>
    <w:p w14:paraId="7D1923ED" w14:textId="77777777" w:rsidR="008C7882" w:rsidRDefault="008C7882" w:rsidP="008C7882">
      <w:pPr>
        <w:pStyle w:val="MTDisplayEquation"/>
      </w:pPr>
      <w:r>
        <w:tab/>
      </w:r>
      <w:r w:rsidR="00D85C52" w:rsidRPr="00D85C52">
        <w:rPr>
          <w:position w:val="-30"/>
        </w:rPr>
        <w:object w:dxaOrig="2760" w:dyaOrig="580" w14:anchorId="30EB24B0">
          <v:shape id="_x0000_i2710" type="#_x0000_t75" style="width:137.6pt;height:29.25pt" o:ole="">
            <v:imagedata r:id="rId3418" o:title=""/>
          </v:shape>
          <o:OLEObject Type="Embed" ProgID="Equation.DSMT4" ShapeID="_x0000_i2710" DrawAspect="Content" ObjectID="_1350757306" r:id="rId341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124</w:instrText>
        </w:r>
      </w:fldSimple>
      <w:r>
        <w:instrText>)</w:instrText>
      </w:r>
      <w:r>
        <w:fldChar w:fldCharType="end"/>
      </w:r>
    </w:p>
    <w:p w14:paraId="48844364" w14:textId="77777777" w:rsidR="008C7882" w:rsidRDefault="008C7882" w:rsidP="008C7882">
      <w:r>
        <w:t xml:space="preserve">We can now write the contact integral </w:t>
      </w:r>
      <w:r>
        <w:fldChar w:fldCharType="begin"/>
      </w:r>
      <w:r>
        <w:instrText xml:space="preserve"> GOTOBUTTON ZEqnNum635054  \* MERGEFORMAT </w:instrText>
      </w:r>
      <w:fldSimple w:instr=" REF ZEqnNum635054 \! \* MERGEFORMAT ">
        <w:r w:rsidR="008D52AD">
          <w:instrText>(6.121)</w:instrText>
        </w:r>
      </w:fldSimple>
      <w:r>
        <w:fldChar w:fldCharType="end"/>
      </w:r>
      <w:r>
        <w:t xml:space="preserve"> in its final form,</w:t>
      </w:r>
    </w:p>
    <w:p w14:paraId="151A3CC1" w14:textId="77777777" w:rsidR="008C7882" w:rsidRDefault="008C7882" w:rsidP="008C7882"/>
    <w:p w14:paraId="2A998165" w14:textId="77777777" w:rsidR="008C7882" w:rsidRDefault="008C7882" w:rsidP="008C7882">
      <w:pPr>
        <w:pStyle w:val="MTDisplayEquation"/>
      </w:pPr>
      <w:r>
        <w:tab/>
      </w:r>
      <w:r w:rsidR="00D85C52" w:rsidRPr="00D85C52">
        <w:rPr>
          <w:position w:val="-28"/>
        </w:rPr>
        <w:object w:dxaOrig="3680" w:dyaOrig="760" w14:anchorId="47EB381F">
          <v:shape id="_x0000_i2711" type="#_x0000_t75" style="width:183.9pt;height:37.8pt" o:ole="">
            <v:imagedata r:id="rId3420" o:title=""/>
          </v:shape>
          <o:OLEObject Type="Embed" ProgID="Equation.DSMT4" ShapeID="_x0000_i2711" DrawAspect="Content" ObjectID="_1350757307" r:id="rId342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125</w:instrText>
        </w:r>
      </w:fldSimple>
      <w:r>
        <w:instrText>)</w:instrText>
      </w:r>
      <w:r>
        <w:fldChar w:fldCharType="end"/>
      </w:r>
    </w:p>
    <w:p w14:paraId="5E05CBE4" w14:textId="77777777" w:rsidR="008C7882" w:rsidRDefault="008C7882" w:rsidP="008C7882">
      <w:proofErr w:type="gramStart"/>
      <w:r>
        <w:t>where</w:t>
      </w:r>
      <w:proofErr w:type="gramEnd"/>
    </w:p>
    <w:p w14:paraId="1F6BDF9E" w14:textId="77777777" w:rsidR="008C7882" w:rsidRDefault="008C7882" w:rsidP="008C7882">
      <w:pPr>
        <w:pStyle w:val="MTDisplayEquation"/>
      </w:pPr>
      <w:r>
        <w:tab/>
      </w:r>
      <w:r w:rsidR="00D85C52" w:rsidRPr="00D85C52">
        <w:rPr>
          <w:position w:val="-18"/>
        </w:rPr>
        <w:object w:dxaOrig="3940" w:dyaOrig="480" w14:anchorId="25D4E258">
          <v:shape id="_x0000_i2712" type="#_x0000_t75" style="width:197.45pt;height:24.25pt" o:ole="">
            <v:imagedata r:id="rId3422" o:title=""/>
          </v:shape>
          <o:OLEObject Type="Embed" ProgID="Equation.DSMT4" ShapeID="_x0000_i2712" DrawAspect="Content" ObjectID="_1350757308" r:id="rId3423"/>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126</w:instrText>
        </w:r>
      </w:fldSimple>
      <w:r>
        <w:instrText>)</w:instrText>
      </w:r>
      <w:r>
        <w:fldChar w:fldCharType="end"/>
      </w:r>
    </w:p>
    <w:p w14:paraId="086E788F" w14:textId="77777777" w:rsidR="008C7882" w:rsidRDefault="008C7882" w:rsidP="008C7882">
      <w:pPr>
        <w:pStyle w:val="MTDisplayEquation"/>
      </w:pPr>
      <w:r>
        <w:tab/>
      </w:r>
      <w:r w:rsidR="00D85C52" w:rsidRPr="00D85C52">
        <w:rPr>
          <w:position w:val="-14"/>
        </w:rPr>
        <w:object w:dxaOrig="3019" w:dyaOrig="400" w14:anchorId="72FBFEB7">
          <v:shape id="_x0000_i2713" type="#_x0000_t75" style="width:151.15pt;height:19.25pt" o:ole="">
            <v:imagedata r:id="rId3424" o:title=""/>
          </v:shape>
          <o:OLEObject Type="Embed" ProgID="Equation.DSMT4" ShapeID="_x0000_i2713" DrawAspect="Content" ObjectID="_1350757309" r:id="rId3425"/>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127</w:instrText>
        </w:r>
      </w:fldSimple>
      <w:r>
        <w:instrText>)</w:instrText>
      </w:r>
      <w:r>
        <w:fldChar w:fldCharType="end"/>
      </w:r>
    </w:p>
    <w:p w14:paraId="1113B65B" w14:textId="77777777" w:rsidR="008C7882" w:rsidRDefault="008C7882" w:rsidP="008C7882">
      <w:proofErr w:type="gramStart"/>
      <w:r>
        <w:t>and</w:t>
      </w:r>
      <w:proofErr w:type="gramEnd"/>
    </w:p>
    <w:p w14:paraId="3C478193" w14:textId="77777777" w:rsidR="008C7882" w:rsidRDefault="008C7882" w:rsidP="008C7882">
      <w:pPr>
        <w:pStyle w:val="MTDisplayEquation"/>
      </w:pPr>
      <w:r>
        <w:tab/>
      </w:r>
      <w:r w:rsidR="00D85C52" w:rsidRPr="00D85C52">
        <w:rPr>
          <w:position w:val="-50"/>
        </w:rPr>
        <w:object w:dxaOrig="1980" w:dyaOrig="1120" w14:anchorId="4867ADE3">
          <v:shape id="_x0000_i2714" type="#_x0000_t75" style="width:99.1pt;height:55.6pt" o:ole="">
            <v:imagedata r:id="rId3426" o:title=""/>
          </v:shape>
          <o:OLEObject Type="Embed" ProgID="Equation.DSMT4" ShapeID="_x0000_i2714" DrawAspect="Content" ObjectID="_1350757310" r:id="rId3427"/>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128</w:instrText>
        </w:r>
      </w:fldSimple>
      <w:r>
        <w:instrText>)</w:instrText>
      </w:r>
      <w:r>
        <w:fldChar w:fldCharType="end"/>
      </w:r>
    </w:p>
    <w:p w14:paraId="1E42A6F1" w14:textId="77777777" w:rsidR="008C7882" w:rsidRDefault="008C7882" w:rsidP="008C7882"/>
    <w:p w14:paraId="7E0B2A6A" w14:textId="77777777" w:rsidR="008C7882" w:rsidRDefault="008C7882" w:rsidP="00F72C05">
      <w:r>
        <w:t xml:space="preserve">For the linearized tied contact integral </w:t>
      </w:r>
      <w:r>
        <w:fldChar w:fldCharType="begin"/>
      </w:r>
      <w:r>
        <w:instrText xml:space="preserve"> GOTOBUTTON ZEqnNum721558  \* MERGEFORMAT </w:instrText>
      </w:r>
      <w:fldSimple w:instr=" REF ZEqnNum721558 \! \* MERGEFORMAT ">
        <w:r w:rsidR="008D52AD">
          <w:instrText>(6.118)</w:instrText>
        </w:r>
      </w:fldSimple>
      <w:r>
        <w:fldChar w:fldCharType="end"/>
      </w:r>
      <w:r>
        <w:t>, a similar discretization procedure leads to,</w:t>
      </w:r>
    </w:p>
    <w:p w14:paraId="0D670D90" w14:textId="77777777" w:rsidR="008C7882" w:rsidRDefault="008C7882" w:rsidP="008C7882"/>
    <w:p w14:paraId="457FF3E7" w14:textId="77777777" w:rsidR="008C7882" w:rsidRDefault="008C7882" w:rsidP="008C7882">
      <w:pPr>
        <w:pStyle w:val="MTDisplayEquation"/>
      </w:pPr>
      <w:r>
        <w:tab/>
      </w:r>
      <w:r w:rsidR="00D85C52" w:rsidRPr="00D85C52">
        <w:rPr>
          <w:position w:val="-28"/>
        </w:rPr>
        <w:object w:dxaOrig="3140" w:dyaOrig="760" w14:anchorId="4C86BD99">
          <v:shape id="_x0000_i2715" type="#_x0000_t75" style="width:156.1pt;height:37.8pt" o:ole="">
            <v:imagedata r:id="rId3428" o:title=""/>
          </v:shape>
          <o:OLEObject Type="Embed" ProgID="Equation.DSMT4" ShapeID="_x0000_i2715" DrawAspect="Content" ObjectID="_1350757311" r:id="rId3429"/>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129</w:instrText>
        </w:r>
      </w:fldSimple>
      <w:r>
        <w:instrText>)</w:instrText>
      </w:r>
      <w:r>
        <w:fldChar w:fldCharType="end"/>
      </w:r>
    </w:p>
    <w:p w14:paraId="58BCAD4C" w14:textId="77777777" w:rsidR="008C7882" w:rsidRDefault="008C7882" w:rsidP="008C7882">
      <w:r>
        <w:t xml:space="preserve"> </w:t>
      </w:r>
      <w:proofErr w:type="gramStart"/>
      <w:r>
        <w:t>where</w:t>
      </w:r>
      <w:proofErr w:type="gramEnd"/>
    </w:p>
    <w:p w14:paraId="59512848" w14:textId="77777777" w:rsidR="008C7882" w:rsidRDefault="008C7882" w:rsidP="008C7882">
      <w:pPr>
        <w:pStyle w:val="MTDisplayEquation"/>
      </w:pPr>
      <w:r>
        <w:tab/>
      </w:r>
      <w:r w:rsidR="00D85C52" w:rsidRPr="00D85C52">
        <w:rPr>
          <w:position w:val="-12"/>
        </w:rPr>
        <w:object w:dxaOrig="1200" w:dyaOrig="380" w14:anchorId="68247224">
          <v:shape id="_x0000_i2716" type="#_x0000_t75" style="width:59.9pt;height:18.55pt" o:ole="">
            <v:imagedata r:id="rId3430" o:title=""/>
          </v:shape>
          <o:OLEObject Type="Embed" ProgID="Equation.DSMT4" ShapeID="_x0000_i2716" DrawAspect="Content" ObjectID="_1350757312" r:id="rId3431"/>
        </w:object>
      </w:r>
      <w:r w:rsidR="00533170">
        <w:t>.</w:t>
      </w:r>
      <w:r>
        <w:tab/>
      </w:r>
      <w:r>
        <w:fldChar w:fldCharType="begin"/>
      </w:r>
      <w:r>
        <w:instrText xml:space="preserve"> MACROBUTTON MTPlaceRef \* MERGEFORMAT </w:instrText>
      </w:r>
      <w:fldSimple w:instr=" SEQ MTEqn \h \* MERGEFORMAT "/>
      <w:r>
        <w:instrText>(</w:instrText>
      </w:r>
      <w:fldSimple w:instr=" SEQ MTSec \c \* Arabic \* MERGEFORMAT ">
        <w:r w:rsidR="008D52AD">
          <w:rPr>
            <w:noProof/>
          </w:rPr>
          <w:instrText>6</w:instrText>
        </w:r>
      </w:fldSimple>
      <w:r>
        <w:instrText>.</w:instrText>
      </w:r>
      <w:fldSimple w:instr=" SEQ MTEqn \c \* Arabic \* MERGEFORMAT ">
        <w:r w:rsidR="008D52AD">
          <w:rPr>
            <w:noProof/>
          </w:rPr>
          <w:instrText>130</w:instrText>
        </w:r>
      </w:fldSimple>
      <w:r>
        <w:instrText>)</w:instrText>
      </w:r>
      <w:r>
        <w:fldChar w:fldCharType="end"/>
      </w:r>
    </w:p>
    <w:p w14:paraId="19832CAC" w14:textId="77777777" w:rsidR="008C7882" w:rsidRPr="001A3520" w:rsidRDefault="008C7882" w:rsidP="008C7882"/>
    <w:p w14:paraId="58558625" w14:textId="77777777" w:rsidR="002B7157" w:rsidRDefault="002B7157" w:rsidP="008C7882">
      <w:pPr>
        <w:pStyle w:val="Heading1"/>
        <w:numPr>
          <w:ilvl w:val="0"/>
          <w:numId w:val="0"/>
        </w:numPr>
      </w:pPr>
    </w:p>
    <w:p w14:paraId="6408141A" w14:textId="77777777" w:rsidR="002B7157" w:rsidRDefault="002B7157">
      <w:pPr>
        <w:jc w:val="left"/>
        <w:rPr>
          <w:rFonts w:cs="Arial"/>
          <w:b/>
          <w:bCs/>
          <w:kern w:val="32"/>
          <w:sz w:val="40"/>
          <w:szCs w:val="32"/>
        </w:rPr>
      </w:pPr>
      <w:r>
        <w:br w:type="page"/>
      </w:r>
    </w:p>
    <w:p w14:paraId="24F82168" w14:textId="77777777" w:rsidR="002B7157" w:rsidRDefault="002B7157" w:rsidP="00F75A04">
      <w:pPr>
        <w:pStyle w:val="Heading1"/>
      </w:pPr>
      <w:bookmarkStart w:id="639" w:name="_Toc387680247"/>
      <w:r>
        <w:lastRenderedPageBreak/>
        <w:t>Dynamics</w:t>
      </w:r>
      <w:bookmarkEnd w:id="639"/>
    </w:p>
    <w:p w14:paraId="5E266533" w14:textId="77777777" w:rsidR="002B7157" w:rsidRDefault="002B7157" w:rsidP="00F75A04">
      <w:r>
        <w:t xml:space="preserve">FEBio can perform a nonlinear dynamic analysis by </w:t>
      </w:r>
      <w:r w:rsidR="00734D81">
        <w:t xml:space="preserve">iteratively </w:t>
      </w:r>
      <w:r>
        <w:t>solving the following nonlinear semi-discrete finite element equations [REF BATHE].</w:t>
      </w:r>
    </w:p>
    <w:p w14:paraId="02054E3E" w14:textId="77777777" w:rsidR="002B7157" w:rsidRDefault="002B7157" w:rsidP="002B7157">
      <w:r>
        <w:fldChar w:fldCharType="begin"/>
      </w:r>
      <w:r>
        <w:instrText xml:space="preserve"> MACROBUTTON MTEditEquationSection2 </w:instrText>
      </w:r>
      <w:r w:rsidRPr="00F75A04">
        <w:rPr>
          <w:rStyle w:val="MTEquationSection"/>
        </w:rPr>
        <w:instrText>Equation Section (Next)</w:instrText>
      </w:r>
      <w:r>
        <w:fldChar w:fldCharType="end"/>
      </w:r>
    </w:p>
    <w:p w14:paraId="2097458A" w14:textId="77777777" w:rsidR="002B7157" w:rsidRDefault="002B7157" w:rsidP="00F75A04">
      <w:pPr>
        <w:pStyle w:val="MTDisplayEquation"/>
      </w:pPr>
      <w:r>
        <w:tab/>
      </w:r>
      <w:r w:rsidR="00734D81" w:rsidRPr="00F75A04">
        <w:rPr>
          <w:position w:val="-32"/>
        </w:rPr>
        <w:object w:dxaOrig="2620" w:dyaOrig="760" w14:anchorId="593BCDEE">
          <v:shape id="_x0000_i2717" type="#_x0000_t75" style="width:131.15pt;height:38.5pt" o:ole="">
            <v:imagedata r:id="rId3432" o:title=""/>
          </v:shape>
          <o:OLEObject Type="Embed" ProgID="Equation.DSMT4" ShapeID="_x0000_i2717" DrawAspect="Content" ObjectID="_1350757313" r:id="rId3433"/>
        </w:object>
      </w:r>
      <w:r>
        <w:t xml:space="preserve"> </w:t>
      </w:r>
      <w:r>
        <w:tab/>
      </w:r>
      <w:ins w:id="640" w:author="Kingsley" w:date="2014-05-24T14:25:00Z">
        <w:r w:rsidR="00567B45">
          <w:fldChar w:fldCharType="begin"/>
        </w:r>
        <w:r w:rsidR="00567B45">
          <w:instrText xml:space="preserve"> MACROBUTTON MTEditEquationSection2 </w:instrText>
        </w:r>
        <w:r w:rsidR="00567B45" w:rsidRPr="00567B45">
          <w:rPr>
            <w:rStyle w:val="MTEquationSection"/>
            <w:rPrChange w:id="641" w:author="Kingsley" w:date="2014-05-24T14:25:00Z">
              <w:rPr/>
            </w:rPrChange>
          </w:rPr>
          <w:instrText>Equation Section 7</w:instrText>
        </w:r>
        <w:r w:rsidR="00567B45">
          <w:fldChar w:fldCharType="begin"/>
        </w:r>
        <w:r w:rsidR="00567B45">
          <w:instrText xml:space="preserve"> SEQ MTEqn \r \h \* MERGEFORMAT </w:instrText>
        </w:r>
      </w:ins>
      <w:del w:id="642" w:author="Gerard" w:date="2014-08-27T22:18:00Z">
        <w:r w:rsidR="00567B45">
          <w:fldChar w:fldCharType="end"/>
        </w:r>
      </w:del>
      <w:ins w:id="643" w:author="Kingsley" w:date="2014-05-24T14:25:00Z">
        <w:r w:rsidR="00567B45">
          <w:fldChar w:fldCharType="begin"/>
        </w:r>
        <w:r w:rsidR="00567B45">
          <w:instrText xml:space="preserve"> SEQ MTSec \r 7 \h \* MERGEFORMAT </w:instrText>
        </w:r>
      </w:ins>
      <w:del w:id="644" w:author="Gerard" w:date="2014-08-27T22:18:00Z">
        <w:r w:rsidR="00567B45">
          <w:fldChar w:fldCharType="end"/>
        </w:r>
      </w:del>
      <w:ins w:id="645" w:author="Kingsley" w:date="2014-05-24T14:25:00Z">
        <w:r w:rsidR="00567B45">
          <w:fldChar w:fldCharType="end"/>
        </w:r>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646" w:author="Gerard" w:date="2014-08-27T22:18:00Z">
        <w:r w:rsidR="00567B45">
          <w:fldChar w:fldCharType="end"/>
        </w:r>
      </w:del>
      <w:bookmarkStart w:id="647" w:name="ZEqnNum192348"/>
      <w:ins w:id="648"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649" w:author="Gerard" w:date="2014-08-27T22:49:00Z">
        <w:r w:rsidR="008D52AD">
          <w:rPr>
            <w:noProof/>
          </w:rPr>
          <w:instrText>7</w:instrText>
        </w:r>
      </w:ins>
      <w:ins w:id="650"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651" w:author="Gerard" w:date="2014-08-27T22:49:00Z">
        <w:r w:rsidR="008D52AD">
          <w:rPr>
            <w:noProof/>
          </w:rPr>
          <w:instrText>1</w:instrText>
        </w:r>
      </w:ins>
      <w:ins w:id="652" w:author="Kingsley" w:date="2014-05-24T14:25:00Z">
        <w:r w:rsidR="00567B45">
          <w:fldChar w:fldCharType="end"/>
        </w:r>
        <w:r w:rsidR="00567B45">
          <w:instrText>)</w:instrText>
        </w:r>
        <w:bookmarkEnd w:id="647"/>
        <w:r w:rsidR="00567B45">
          <w:fldChar w:fldCharType="end"/>
        </w:r>
      </w:ins>
      <w:del w:id="653" w:author="Kingsley" w:date="2014-05-24T14:24:00Z">
        <w:r w:rsidDel="00567B45">
          <w:fldChar w:fldCharType="begin"/>
        </w:r>
        <w:r w:rsidDel="00567B45">
          <w:delInstrText xml:space="preserve"> MACROBUTTON MTPlaceRef \* MERGEFORMAT </w:delInstrText>
        </w:r>
        <w:bookmarkStart w:id="654" w:name="ZEqnNum603812"/>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654"/>
        <w:r w:rsidDel="00567B45">
          <w:fldChar w:fldCharType="end"/>
        </w:r>
      </w:del>
    </w:p>
    <w:p w14:paraId="66538EA2" w14:textId="77777777" w:rsidR="00734D81" w:rsidRDefault="00734D81" w:rsidP="00F75A04"/>
    <w:p w14:paraId="2E93C2FB" w14:textId="77777777" w:rsidR="002B7157" w:rsidRDefault="002B7157" w:rsidP="00F75A04">
      <w:r>
        <w:t xml:space="preserve">Here, </w:t>
      </w:r>
      <w:r>
        <w:rPr>
          <w:b/>
        </w:rPr>
        <w:t>M</w:t>
      </w:r>
      <w:r>
        <w:t xml:space="preserve"> is the mass matrix, </w:t>
      </w:r>
      <w:r>
        <w:rPr>
          <w:b/>
        </w:rPr>
        <w:t>K</w:t>
      </w:r>
      <w:r>
        <w:t xml:space="preserve"> the stiffness matrix, </w:t>
      </w:r>
      <w:r>
        <w:rPr>
          <w:b/>
        </w:rPr>
        <w:t>T</w:t>
      </w:r>
      <w:r>
        <w:t xml:space="preserve"> the internal force (stress) vector and </w:t>
      </w:r>
      <w:r>
        <w:rPr>
          <w:b/>
        </w:rPr>
        <w:t>F</w:t>
      </w:r>
      <w:r>
        <w:t xml:space="preserve"> the externally applied loads. </w:t>
      </w:r>
      <w:r w:rsidR="00734D81">
        <w:t xml:space="preserve">The upperscript index </w:t>
      </w:r>
      <w:r w:rsidR="00734D81">
        <w:rPr>
          <w:i/>
        </w:rPr>
        <w:t xml:space="preserve">k </w:t>
      </w:r>
      <w:r w:rsidR="00734D81">
        <w:t xml:space="preserve">refers to the iteration </w:t>
      </w:r>
      <w:proofErr w:type="gramStart"/>
      <w:r w:rsidR="00734D81">
        <w:t>number,</w:t>
      </w:r>
      <w:proofErr w:type="gramEnd"/>
      <w:r w:rsidR="00734D81">
        <w:t xml:space="preserve"> the subscript </w:t>
      </w:r>
      <w:r w:rsidR="00734D81">
        <w:rPr>
          <w:i/>
        </w:rPr>
        <w:t xml:space="preserve">n </w:t>
      </w:r>
      <w:r w:rsidR="00734D81">
        <w:t xml:space="preserve">refers to the time increment. The trapezoidal (or midpoint) rule is used to perform the time integration. This results in the following approximations </w:t>
      </w:r>
      <w:r w:rsidR="00BF50BB">
        <w:t>f</w:t>
      </w:r>
      <w:r w:rsidR="00734D81">
        <w:t>o</w:t>
      </w:r>
      <w:r w:rsidR="00BF50BB">
        <w:t>r</w:t>
      </w:r>
      <w:r w:rsidR="00734D81">
        <w:t xml:space="preserve"> the displacement and velocity</w:t>
      </w:r>
      <w:r w:rsidR="00BF50BB">
        <w:t xml:space="preserve"> updates</w:t>
      </w:r>
      <w:r w:rsidR="00734D81">
        <w:t>.</w:t>
      </w:r>
    </w:p>
    <w:p w14:paraId="75ABE0C3" w14:textId="77777777" w:rsidR="00734D81" w:rsidRDefault="00734D81" w:rsidP="00F75A04"/>
    <w:p w14:paraId="5DDA80EA" w14:textId="77777777" w:rsidR="00734D81" w:rsidRDefault="00734D81" w:rsidP="00F75A04">
      <w:pPr>
        <w:pStyle w:val="MTDisplayEquation"/>
      </w:pPr>
      <w:r>
        <w:tab/>
      </w:r>
      <w:r w:rsidRPr="00F75A04">
        <w:rPr>
          <w:position w:val="-58"/>
        </w:rPr>
        <w:object w:dxaOrig="2340" w:dyaOrig="1280" w14:anchorId="66581127">
          <v:shape id="_x0000_i2718" type="#_x0000_t75" style="width:116.9pt;height:64.15pt" o:ole="">
            <v:imagedata r:id="rId3434" o:title=""/>
          </v:shape>
          <o:OLEObject Type="Embed" ProgID="Equation.DSMT4" ShapeID="_x0000_i2718" DrawAspect="Content" ObjectID="_1350757314" r:id="rId3435"/>
        </w:object>
      </w:r>
      <w:r>
        <w:t xml:space="preserve"> </w:t>
      </w:r>
      <w:r>
        <w:tab/>
      </w:r>
      <w:ins w:id="655"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656" w:author="Gerard" w:date="2014-08-27T22:18:00Z">
        <w:r w:rsidR="00567B45">
          <w:fldChar w:fldCharType="end"/>
        </w:r>
      </w:del>
      <w:bookmarkStart w:id="657" w:name="ZEqnNum177335"/>
      <w:ins w:id="658"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659" w:author="Gerard" w:date="2014-08-27T22:49:00Z">
        <w:r w:rsidR="008D52AD">
          <w:rPr>
            <w:noProof/>
          </w:rPr>
          <w:instrText>7</w:instrText>
        </w:r>
      </w:ins>
      <w:ins w:id="660"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661" w:author="Gerard" w:date="2014-08-27T22:49:00Z">
        <w:r w:rsidR="008D52AD">
          <w:rPr>
            <w:noProof/>
          </w:rPr>
          <w:instrText>2</w:instrText>
        </w:r>
      </w:ins>
      <w:ins w:id="662" w:author="Kingsley" w:date="2014-05-24T14:25:00Z">
        <w:r w:rsidR="00567B45">
          <w:fldChar w:fldCharType="end"/>
        </w:r>
        <w:r w:rsidR="00567B45">
          <w:instrText>)</w:instrText>
        </w:r>
        <w:bookmarkEnd w:id="657"/>
        <w:r w:rsidR="00567B45">
          <w:fldChar w:fldCharType="end"/>
        </w:r>
      </w:ins>
      <w:del w:id="663" w:author="Kingsley" w:date="2014-05-24T14:24:00Z">
        <w:r w:rsidDel="00567B45">
          <w:fldChar w:fldCharType="begin"/>
        </w:r>
        <w:r w:rsidDel="00567B45">
          <w:delInstrText xml:space="preserve"> MACROBUTTON MTPlaceRef \* MERGEFORMAT </w:delInstrText>
        </w:r>
        <w:bookmarkStart w:id="664" w:name="ZEqnNum250221"/>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664"/>
        <w:r w:rsidDel="00567B45">
          <w:fldChar w:fldCharType="end"/>
        </w:r>
      </w:del>
    </w:p>
    <w:p w14:paraId="22907663" w14:textId="77777777" w:rsidR="00734D81" w:rsidRDefault="00734D81" w:rsidP="00F75A04">
      <w:r>
        <w:t xml:space="preserve">Using </w:t>
      </w:r>
      <w:ins w:id="665" w:author="Kingsley" w:date="2014-05-24T14:27:00Z">
        <w:r w:rsidR="00567B45">
          <w:fldChar w:fldCharType="begin"/>
        </w:r>
        <w:r w:rsidR="00567B45">
          <w:instrText xml:space="preserve"> GOTOBUTTON ZEqnNum177335  \* MERGEFORMAT </w:instrText>
        </w:r>
        <w:r w:rsidR="00567B45">
          <w:fldChar w:fldCharType="begin"/>
        </w:r>
        <w:r w:rsidR="00567B45">
          <w:instrText xml:space="preserve"> REF ZEqnNum177335 \* Charformat \! \* MERGEFORMAT </w:instrText>
        </w:r>
      </w:ins>
      <w:r w:rsidR="00567B45">
        <w:fldChar w:fldCharType="separate"/>
      </w:r>
      <w:ins w:id="666" w:author="Gerard" w:date="2014-08-27T22:49:00Z">
        <w:r w:rsidR="008D52AD">
          <w:instrText>(7.2)</w:instrText>
        </w:r>
      </w:ins>
      <w:ins w:id="667" w:author="Kingsley" w:date="2014-05-24T14:27:00Z">
        <w:r w:rsidR="00567B45">
          <w:fldChar w:fldCharType="end"/>
        </w:r>
        <w:r w:rsidR="00567B45">
          <w:fldChar w:fldCharType="end"/>
        </w:r>
      </w:ins>
      <w:del w:id="668" w:author="Kingsley" w:date="2014-05-24T14:26:00Z">
        <w:r w:rsidDel="00567B45">
          <w:fldChar w:fldCharType="begin"/>
        </w:r>
        <w:r w:rsidDel="00567B45">
          <w:delInstrText xml:space="preserve"> GOTOBUTTON ZEqnNum250221  \* MERGEFORMAT </w:delInstrText>
        </w:r>
        <w:r w:rsidDel="00567B45">
          <w:fldChar w:fldCharType="begin"/>
        </w:r>
        <w:r w:rsidDel="00567B45">
          <w:delInstrText xml:space="preserve"> REF ZEqnNum250221 \* Charformat \! \* MERGEFORMAT </w:delInstrText>
        </w:r>
        <w:r w:rsidDel="00567B45">
          <w:fldChar w:fldCharType="separate"/>
        </w:r>
        <w:r w:rsidR="004F1C97" w:rsidDel="00567B45">
          <w:delInstrText>(6.130)</w:delInstrText>
        </w:r>
        <w:r w:rsidDel="00567B45">
          <w:fldChar w:fldCharType="end"/>
        </w:r>
        <w:r w:rsidDel="00567B45">
          <w:fldChar w:fldCharType="end"/>
        </w:r>
      </w:del>
      <w:r>
        <w:t xml:space="preserve"> we can solve for </w:t>
      </w:r>
      <w:r w:rsidRPr="00F75A04">
        <w:rPr>
          <w:position w:val="-12"/>
        </w:rPr>
        <w:object w:dxaOrig="420" w:dyaOrig="380" w14:anchorId="5B97025F">
          <v:shape id="_x0000_i2719" type="#_x0000_t75" style="width:20.65pt;height:18.55pt" o:ole="">
            <v:imagedata r:id="rId3436" o:title=""/>
          </v:shape>
          <o:OLEObject Type="Embed" ProgID="Equation.DSMT4" ShapeID="_x0000_i2719" DrawAspect="Content" ObjectID="_1350757315" r:id="rId3437"/>
        </w:object>
      </w:r>
      <w:proofErr w:type="gramStart"/>
      <w:r>
        <w:t xml:space="preserve"> .</w:t>
      </w:r>
      <w:proofErr w:type="gramEnd"/>
    </w:p>
    <w:p w14:paraId="1B1A8497" w14:textId="77777777" w:rsidR="00734D81" w:rsidRDefault="00734D81" w:rsidP="00F75A04">
      <w:pPr>
        <w:pStyle w:val="MTDisplayEquation"/>
      </w:pPr>
      <w:r>
        <w:tab/>
      </w:r>
      <w:r w:rsidR="00CC7944" w:rsidRPr="00F75A04">
        <w:rPr>
          <w:position w:val="-24"/>
        </w:rPr>
        <w:object w:dxaOrig="3640" w:dyaOrig="620" w14:anchorId="4B42E45B">
          <v:shape id="_x0000_i2720" type="#_x0000_t75" style="width:182.5pt;height:31.35pt" o:ole="">
            <v:imagedata r:id="rId3438" o:title=""/>
          </v:shape>
          <o:OLEObject Type="Embed" ProgID="Equation.DSMT4" ShapeID="_x0000_i2720" DrawAspect="Content" ObjectID="_1350757316" r:id="rId3439"/>
        </w:object>
      </w:r>
      <w:r>
        <w:t xml:space="preserve"> </w:t>
      </w:r>
      <w:r>
        <w:tab/>
      </w:r>
      <w:ins w:id="669"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670" w:author="Gerard" w:date="2014-08-27T22:18:00Z">
        <w:r w:rsidR="00567B45">
          <w:fldChar w:fldCharType="end"/>
        </w:r>
      </w:del>
      <w:bookmarkStart w:id="671" w:name="ZEqnNum768201"/>
      <w:ins w:id="672"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673" w:author="Gerard" w:date="2014-08-27T22:49:00Z">
        <w:r w:rsidR="008D52AD">
          <w:rPr>
            <w:noProof/>
          </w:rPr>
          <w:instrText>7</w:instrText>
        </w:r>
      </w:ins>
      <w:ins w:id="674"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675" w:author="Gerard" w:date="2014-08-27T22:49:00Z">
        <w:r w:rsidR="008D52AD">
          <w:rPr>
            <w:noProof/>
          </w:rPr>
          <w:instrText>3</w:instrText>
        </w:r>
      </w:ins>
      <w:ins w:id="676" w:author="Kingsley" w:date="2014-05-24T14:25:00Z">
        <w:r w:rsidR="00567B45">
          <w:fldChar w:fldCharType="end"/>
        </w:r>
        <w:r w:rsidR="00567B45">
          <w:instrText>)</w:instrText>
        </w:r>
        <w:bookmarkEnd w:id="671"/>
        <w:r w:rsidR="00567B45">
          <w:fldChar w:fldCharType="end"/>
        </w:r>
      </w:ins>
      <w:del w:id="677" w:author="Kingsley" w:date="2014-05-24T14:24:00Z">
        <w:r w:rsidDel="00567B45">
          <w:fldChar w:fldCharType="begin"/>
        </w:r>
        <w:r w:rsidDel="00567B45">
          <w:delInstrText xml:space="preserve"> MACROBUTTON MTPlaceRef \* MERGEFORMAT </w:delInstrText>
        </w:r>
        <w:bookmarkStart w:id="678" w:name="ZEqnNum516647"/>
        <w:r w:rsidDel="00567B45">
          <w:delInstrText>(</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bookmarkEnd w:id="678"/>
        <w:r w:rsidDel="00567B45">
          <w:fldChar w:fldCharType="end"/>
        </w:r>
      </w:del>
    </w:p>
    <w:p w14:paraId="635D596A" w14:textId="77777777" w:rsidR="00CC7944" w:rsidRDefault="00CC7944" w:rsidP="00F75A04">
      <w:r>
        <w:t>Substituting this into equation</w:t>
      </w:r>
      <w:ins w:id="679"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680" w:author="Gerard" w:date="2014-08-27T22:49:00Z">
        <w:r w:rsidR="008D52AD">
          <w:instrText>(7.1)</w:instrText>
        </w:r>
      </w:ins>
      <w:ins w:id="681" w:author="Kingsley" w:date="2014-05-24T14:27:00Z">
        <w:r w:rsidR="00567B45">
          <w:fldChar w:fldCharType="end"/>
        </w:r>
        <w:r w:rsidR="00567B45">
          <w:fldChar w:fldCharType="end"/>
        </w:r>
        <w:r w:rsidR="00567B45">
          <w:t xml:space="preserve"> </w:t>
        </w:r>
      </w:ins>
      <w:del w:id="682"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results in the following linear system of equations.</w:t>
      </w:r>
    </w:p>
    <w:p w14:paraId="0F3C1911" w14:textId="77777777" w:rsidR="00CC7944" w:rsidRDefault="00CC7944" w:rsidP="00F75A04"/>
    <w:p w14:paraId="0F9A67B0" w14:textId="77777777" w:rsidR="00CC7944" w:rsidRDefault="00CC7944" w:rsidP="00F75A04">
      <w:pPr>
        <w:pStyle w:val="MTDisplayEquation"/>
      </w:pPr>
      <w:r>
        <w:tab/>
      </w:r>
      <w:r w:rsidRPr="00F75A04">
        <w:rPr>
          <w:position w:val="-28"/>
        </w:rPr>
        <w:object w:dxaOrig="5940" w:dyaOrig="680" w14:anchorId="603F5BD6">
          <v:shape id="_x0000_i2721" type="#_x0000_t75" style="width:297.25pt;height:34.2pt" o:ole="">
            <v:imagedata r:id="rId3440" o:title=""/>
          </v:shape>
          <o:OLEObject Type="Embed" ProgID="Equation.DSMT4" ShapeID="_x0000_i2721" DrawAspect="Content" ObjectID="_1350757317" r:id="rId3441"/>
        </w:object>
      </w:r>
      <w:r>
        <w:t xml:space="preserve"> </w:t>
      </w:r>
      <w:r>
        <w:tab/>
      </w:r>
      <w:ins w:id="683" w:author="Kingsley" w:date="2014-05-24T14:25:00Z">
        <w:r w:rsidR="00567B45">
          <w:fldChar w:fldCharType="begin"/>
        </w:r>
        <w:r w:rsidR="00567B45">
          <w:instrText xml:space="preserve"> MACROBUTTON MTPlaceRef \* MERGEFORMAT </w:instrText>
        </w:r>
        <w:r w:rsidR="00567B45">
          <w:fldChar w:fldCharType="begin"/>
        </w:r>
        <w:r w:rsidR="00567B45">
          <w:instrText xml:space="preserve"> SEQ MTEqn \h \* MERGEFORMAT </w:instrText>
        </w:r>
      </w:ins>
      <w:del w:id="684" w:author="Gerard" w:date="2014-08-27T22:18:00Z">
        <w:r w:rsidR="00567B45">
          <w:fldChar w:fldCharType="end"/>
        </w:r>
      </w:del>
      <w:ins w:id="685" w:author="Kingsley" w:date="2014-05-24T14:25:00Z">
        <w:r w:rsidR="00567B45">
          <w:instrText>(</w:instrText>
        </w:r>
        <w:r w:rsidR="00567B45">
          <w:fldChar w:fldCharType="begin"/>
        </w:r>
        <w:r w:rsidR="00567B45">
          <w:instrText xml:space="preserve"> SEQ MTSec \c \* Arabic \* MERGEFORMAT </w:instrText>
        </w:r>
      </w:ins>
      <w:r w:rsidR="00567B45">
        <w:fldChar w:fldCharType="separate"/>
      </w:r>
      <w:ins w:id="686" w:author="Gerard" w:date="2014-08-27T22:49:00Z">
        <w:r w:rsidR="008D52AD">
          <w:rPr>
            <w:noProof/>
          </w:rPr>
          <w:instrText>7</w:instrText>
        </w:r>
      </w:ins>
      <w:ins w:id="687" w:author="Kingsley" w:date="2014-05-24T14:25:00Z">
        <w:r w:rsidR="00567B45">
          <w:fldChar w:fldCharType="end"/>
        </w:r>
        <w:r w:rsidR="00567B45">
          <w:instrText>.</w:instrText>
        </w:r>
        <w:r w:rsidR="00567B45">
          <w:fldChar w:fldCharType="begin"/>
        </w:r>
        <w:r w:rsidR="00567B45">
          <w:instrText xml:space="preserve"> SEQ MTEqn \c \* Arabic \* MERGEFORMAT </w:instrText>
        </w:r>
      </w:ins>
      <w:r w:rsidR="00567B45">
        <w:fldChar w:fldCharType="separate"/>
      </w:r>
      <w:ins w:id="688" w:author="Gerard" w:date="2014-08-27T22:49:00Z">
        <w:r w:rsidR="008D52AD">
          <w:rPr>
            <w:noProof/>
          </w:rPr>
          <w:instrText>4</w:instrText>
        </w:r>
      </w:ins>
      <w:ins w:id="689" w:author="Kingsley" w:date="2014-05-24T14:25:00Z">
        <w:r w:rsidR="00567B45">
          <w:fldChar w:fldCharType="end"/>
        </w:r>
        <w:r w:rsidR="00567B45">
          <w:instrText>)</w:instrText>
        </w:r>
        <w:r w:rsidR="00567B45">
          <w:fldChar w:fldCharType="end"/>
        </w:r>
      </w:ins>
      <w:del w:id="690" w:author="Kingsley" w:date="2014-05-24T14:24:00Z">
        <w:r w:rsidDel="00567B45">
          <w:fldChar w:fldCharType="begin"/>
        </w:r>
        <w:r w:rsidDel="00567B45">
          <w:delInstrText xml:space="preserve"> MACROBUTTON MTPlaceRef \* MERGEFORMAT (</w:delInstrText>
        </w:r>
        <w:r w:rsidDel="00567B45">
          <w:fldChar w:fldCharType="begin"/>
        </w:r>
        <w:r w:rsidDel="00567B45">
          <w:delInstrText xml:space="preserve"> SEQ MTSec \c \* Arabic \* MERGEFORMAT </w:delInstrText>
        </w:r>
        <w:r w:rsidDel="00567B45">
          <w:fldChar w:fldCharType="separate"/>
        </w:r>
        <w:r w:rsidR="004F1C97" w:rsidDel="00567B45">
          <w:rPr>
            <w:noProof/>
          </w:rPr>
          <w:delInstrText>6</w:delInstrText>
        </w:r>
        <w:r w:rsidDel="00567B45">
          <w:fldChar w:fldCharType="end"/>
        </w:r>
        <w:r w:rsidDel="00567B45">
          <w:delInstrText>.</w:delInstrText>
        </w:r>
        <w:r w:rsidDel="00567B45">
          <w:fldChar w:fldCharType="begin"/>
        </w:r>
        <w:r w:rsidDel="00567B45">
          <w:delInstrText xml:space="preserve"> SEQ MTEqn \c \* Arabic \* MERGEFORMAT </w:delInstrText>
        </w:r>
        <w:r w:rsidDel="00567B45">
          <w:fldChar w:fldCharType="separate"/>
        </w:r>
        <w:r w:rsidR="004F1C97" w:rsidDel="00567B45">
          <w:rPr>
            <w:noProof/>
          </w:rPr>
          <w:delInstrText>130</w:delInstrText>
        </w:r>
        <w:r w:rsidDel="00567B45">
          <w:fldChar w:fldCharType="end"/>
        </w:r>
        <w:r w:rsidDel="00567B45">
          <w:delInstrText>)</w:delInstrText>
        </w:r>
        <w:r w:rsidDel="00567B45">
          <w:fldChar w:fldCharType="end"/>
        </w:r>
      </w:del>
    </w:p>
    <w:p w14:paraId="31887B7E" w14:textId="77777777" w:rsidR="00CC7944" w:rsidRDefault="00CC7944" w:rsidP="00F75A04"/>
    <w:p w14:paraId="5BF65F39" w14:textId="77777777" w:rsidR="00BF50BB" w:rsidRPr="00BF50BB" w:rsidRDefault="00BF50BB" w:rsidP="00F75A04">
      <w:r>
        <w:t xml:space="preserve">Solving this equation for </w:t>
      </w:r>
      <w:r w:rsidRPr="00F75A04">
        <w:rPr>
          <w:position w:val="-6"/>
        </w:rPr>
        <w:object w:dxaOrig="440" w:dyaOrig="320" w14:anchorId="79B30657">
          <v:shape id="_x0000_i2722" type="#_x0000_t75" style="width:22.1pt;height:16.4pt" o:ole="">
            <v:imagedata r:id="rId3442" o:title=""/>
          </v:shape>
          <o:OLEObject Type="Embed" ProgID="Equation.DSMT4" ShapeID="_x0000_i2722" DrawAspect="Content" ObjectID="_1350757318" r:id="rId3443"/>
        </w:object>
      </w:r>
      <w:r>
        <w:t xml:space="preserve"> and using</w:t>
      </w:r>
      <w:ins w:id="691" w:author="Kingsley" w:date="2014-05-24T14:27:00Z">
        <w:r w:rsidR="00567B45">
          <w:t xml:space="preserve"> </w:t>
        </w:r>
        <w:r w:rsidR="00567B45">
          <w:fldChar w:fldCharType="begin"/>
        </w:r>
        <w:r w:rsidR="00567B45">
          <w:instrText xml:space="preserve"> GOTOBUTTON ZEqnNum192348  \* MERGEFORMAT </w:instrText>
        </w:r>
        <w:r w:rsidR="00567B45">
          <w:fldChar w:fldCharType="begin"/>
        </w:r>
        <w:r w:rsidR="00567B45">
          <w:instrText xml:space="preserve"> REF ZEqnNum192348 \* Charformat \! \* MERGEFORMAT </w:instrText>
        </w:r>
      </w:ins>
      <w:r w:rsidR="00567B45">
        <w:fldChar w:fldCharType="separate"/>
      </w:r>
      <w:ins w:id="692" w:author="Gerard" w:date="2014-08-27T22:49:00Z">
        <w:r w:rsidR="008D52AD">
          <w:instrText>(7.1)</w:instrText>
        </w:r>
      </w:ins>
      <w:ins w:id="693" w:author="Kingsley" w:date="2014-05-24T14:27:00Z">
        <w:r w:rsidR="00567B45">
          <w:fldChar w:fldCharType="end"/>
        </w:r>
        <w:r w:rsidR="00567B45">
          <w:fldChar w:fldCharType="end"/>
        </w:r>
        <w:r w:rsidR="00567B45">
          <w:t xml:space="preserve"> </w:t>
        </w:r>
      </w:ins>
      <w:del w:id="694" w:author="Kingsley" w:date="2014-05-24T14:27:00Z">
        <w:r w:rsidDel="00567B45">
          <w:delText xml:space="preserve"> </w:delText>
        </w:r>
        <w:r w:rsidDel="00567B45">
          <w:fldChar w:fldCharType="begin"/>
        </w:r>
        <w:r w:rsidDel="00567B45">
          <w:delInstrText xml:space="preserve"> GOTOBUTTON ZEqnNum603812  \* MERGEFORMAT </w:delInstrText>
        </w:r>
        <w:r w:rsidDel="00567B45">
          <w:fldChar w:fldCharType="begin"/>
        </w:r>
        <w:r w:rsidDel="00567B45">
          <w:delInstrText xml:space="preserve"> REF ZEqnNum603812 \* Charformat \! \* MERGEFORMAT </w:delInstrText>
        </w:r>
        <w:r w:rsidDel="00567B45">
          <w:fldChar w:fldCharType="separate"/>
        </w:r>
        <w:r w:rsidR="004F1C97" w:rsidDel="00567B45">
          <w:delInstrText>(6.130)</w:delInstrText>
        </w:r>
        <w:r w:rsidDel="00567B45">
          <w:fldChar w:fldCharType="end"/>
        </w:r>
        <w:r w:rsidDel="00567B45">
          <w:fldChar w:fldCharType="end"/>
        </w:r>
        <w:r w:rsidDel="00567B45">
          <w:delText xml:space="preserve"> </w:delText>
        </w:r>
      </w:del>
      <w:r>
        <w:t xml:space="preserve">gives the new displacement vector </w:t>
      </w:r>
      <w:r w:rsidRPr="00BF50BB">
        <w:rPr>
          <w:position w:val="-12"/>
        </w:rPr>
        <w:object w:dxaOrig="420" w:dyaOrig="380" w14:anchorId="6407437F">
          <v:shape id="_x0000_i2723" type="#_x0000_t75" style="width:20.65pt;height:18.55pt" o:ole="">
            <v:imagedata r:id="rId3444" o:title=""/>
          </v:shape>
          <o:OLEObject Type="Embed" ProgID="Equation.DSMT4" ShapeID="_x0000_i2723" DrawAspect="Content" ObjectID="_1350757319" r:id="rId3445"/>
        </w:object>
      </w:r>
      <w:proofErr w:type="gramStart"/>
      <w:r>
        <w:t xml:space="preserve"> .</w:t>
      </w:r>
      <w:proofErr w:type="gramEnd"/>
      <w:r>
        <w:t xml:space="preserve"> The acceleration vector </w:t>
      </w:r>
      <w:r w:rsidRPr="00BF50BB">
        <w:rPr>
          <w:position w:val="-12"/>
        </w:rPr>
        <w:object w:dxaOrig="420" w:dyaOrig="380" w14:anchorId="05B53DC6">
          <v:shape id="_x0000_i2724" type="#_x0000_t75" style="width:20.65pt;height:18.55pt" o:ole="">
            <v:imagedata r:id="rId3446" o:title=""/>
          </v:shape>
          <o:OLEObject Type="Embed" ProgID="Equation.DSMT4" ShapeID="_x0000_i2724" DrawAspect="Content" ObjectID="_1350757320" r:id="rId3447"/>
        </w:object>
      </w:r>
      <w:r>
        <w:t xml:space="preserve"> can then be found from</w:t>
      </w:r>
      <w:ins w:id="695"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696" w:author="Gerard" w:date="2014-08-27T22:49:00Z">
        <w:r w:rsidR="008D52AD">
          <w:instrText>(7.3)</w:instrText>
        </w:r>
      </w:ins>
      <w:ins w:id="697" w:author="Kingsley" w:date="2014-05-24T14:28:00Z">
        <w:r w:rsidR="00567B45">
          <w:fldChar w:fldCharType="end"/>
        </w:r>
        <w:r w:rsidR="00567B45">
          <w:fldChar w:fldCharType="end"/>
        </w:r>
        <w:r w:rsidR="00567B45">
          <w:t xml:space="preserve"> </w:t>
        </w:r>
      </w:ins>
      <w:del w:id="698" w:author="Kingsley" w:date="2014-05-24T14:28:00Z">
        <w:r w:rsidDel="00567B45">
          <w:delText xml:space="preserve"> </w:delText>
        </w:r>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699" w:author="Kingsley" w:date="2014-05-24T14:27:00Z">
        <w:r w:rsidDel="00567B45">
          <w:fldChar w:fldCharType="separate"/>
        </w:r>
        <w:r w:rsidR="004F1C97" w:rsidDel="00567B45">
          <w:delInstrText>(6.130)</w:delInstrText>
        </w:r>
      </w:del>
      <w:del w:id="700" w:author="Kingsley" w:date="2014-05-24T14:28:00Z">
        <w:r w:rsidDel="00567B45">
          <w:fldChar w:fldCharType="end"/>
        </w:r>
        <w:r w:rsidDel="00567B45">
          <w:fldChar w:fldCharType="end"/>
        </w:r>
        <w:r w:rsidDel="00567B45">
          <w:delText xml:space="preserve"> </w:delText>
        </w:r>
      </w:del>
      <w:r>
        <w:t xml:space="preserve">and the velocity vector </w:t>
      </w:r>
      <w:r w:rsidRPr="00F75A04">
        <w:rPr>
          <w:position w:val="-12"/>
        </w:rPr>
        <w:object w:dxaOrig="420" w:dyaOrig="380" w14:anchorId="150F9838">
          <v:shape id="_x0000_i2725" type="#_x0000_t75" style="width:20.65pt;height:18.55pt" o:ole="">
            <v:imagedata r:id="rId3448" o:title=""/>
          </v:shape>
          <o:OLEObject Type="Embed" ProgID="Equation.DSMT4" ShapeID="_x0000_i2725" DrawAspect="Content" ObjectID="_1350757321" r:id="rId3449"/>
        </w:object>
      </w:r>
      <w:r>
        <w:t xml:space="preserve"> from</w:t>
      </w:r>
      <w:del w:id="701" w:author="Kingsley" w:date="2014-05-24T14:28:00Z">
        <w:r w:rsidDel="00567B45">
          <w:delText xml:space="preserve"> </w:delText>
        </w:r>
      </w:del>
      <w:ins w:id="702" w:author="Kingsley" w:date="2014-05-24T14:28:00Z">
        <w:r w:rsidR="00567B45">
          <w:t xml:space="preserve"> </w:t>
        </w:r>
        <w:r w:rsidR="00567B45">
          <w:fldChar w:fldCharType="begin"/>
        </w:r>
        <w:r w:rsidR="00567B45">
          <w:instrText xml:space="preserve"> GOTOBUTTON ZEqnNum768201  \* MERGEFORMAT </w:instrText>
        </w:r>
        <w:r w:rsidR="00567B45">
          <w:fldChar w:fldCharType="begin"/>
        </w:r>
        <w:r w:rsidR="00567B45">
          <w:instrText xml:space="preserve"> REF ZEqnNum768201 \* Charformat \! \* MERGEFORMAT </w:instrText>
        </w:r>
      </w:ins>
      <w:r w:rsidR="00567B45">
        <w:fldChar w:fldCharType="separate"/>
      </w:r>
      <w:ins w:id="703" w:author="Gerard" w:date="2014-08-27T22:49:00Z">
        <w:r w:rsidR="008D52AD">
          <w:instrText>(7.3)</w:instrText>
        </w:r>
      </w:ins>
      <w:ins w:id="704" w:author="Kingsley" w:date="2014-05-24T14:28:00Z">
        <w:r w:rsidR="00567B45">
          <w:fldChar w:fldCharType="end"/>
        </w:r>
        <w:r w:rsidR="00567B45">
          <w:fldChar w:fldCharType="end"/>
        </w:r>
      </w:ins>
      <w:del w:id="705" w:author="Kingsley" w:date="2014-05-24T14:28:00Z">
        <w:r w:rsidDel="00567B45">
          <w:fldChar w:fldCharType="begin"/>
        </w:r>
        <w:r w:rsidDel="00567B45">
          <w:delInstrText xml:space="preserve"> GOTOBUTTON ZEqnNum516647  \* MERGEFORMAT </w:delInstrText>
        </w:r>
        <w:r w:rsidDel="00567B45">
          <w:fldChar w:fldCharType="begin"/>
        </w:r>
        <w:r w:rsidDel="00567B45">
          <w:delInstrText xml:space="preserve"> REF ZEqnNum516647 \* Charformat \! \* MERGEFORMAT </w:delInstrText>
        </w:r>
      </w:del>
      <w:del w:id="706" w:author="Kingsley" w:date="2014-05-24T14:27:00Z">
        <w:r w:rsidDel="00567B45">
          <w:fldChar w:fldCharType="separate"/>
        </w:r>
        <w:r w:rsidR="004F1C97" w:rsidDel="00567B45">
          <w:delInstrText>(6.130)</w:delInstrText>
        </w:r>
      </w:del>
      <w:del w:id="707" w:author="Kingsley" w:date="2014-05-24T14:28:00Z">
        <w:r w:rsidDel="00567B45">
          <w:fldChar w:fldCharType="end"/>
        </w:r>
        <w:r w:rsidDel="00567B45">
          <w:fldChar w:fldCharType="end"/>
        </w:r>
      </w:del>
      <w:r>
        <w:t>.</w:t>
      </w:r>
      <w:ins w:id="708" w:author="Kingsley" w:date="2014-05-24T14:28:00Z">
        <w:r w:rsidR="00567B45">
          <w:t xml:space="preserve"> </w:t>
        </w:r>
      </w:ins>
      <w:del w:id="709" w:author="Kingsley" w:date="2014-05-24T14:28:00Z">
        <w:r w:rsidDel="00567B45">
          <w:delText xml:space="preserve"> </w:delText>
        </w:r>
      </w:del>
      <w:r>
        <w:t xml:space="preserve">This algorithm is repeated until convergence is reached. </w:t>
      </w:r>
    </w:p>
    <w:p w14:paraId="15AFEE5E" w14:textId="77777777" w:rsidR="002B7157" w:rsidRDefault="002B7157">
      <w:pPr>
        <w:pStyle w:val="Heading1"/>
        <w:numPr>
          <w:ilvl w:val="0"/>
          <w:numId w:val="0"/>
        </w:numPr>
      </w:pPr>
    </w:p>
    <w:p w14:paraId="19584BC4" w14:textId="77777777" w:rsidR="008C7882" w:rsidRDefault="008C7882">
      <w:pPr>
        <w:pStyle w:val="Heading1"/>
        <w:numPr>
          <w:ilvl w:val="0"/>
          <w:numId w:val="0"/>
        </w:numPr>
      </w:pPr>
      <w:r>
        <w:br w:type="page"/>
      </w:r>
      <w:bookmarkStart w:id="710" w:name="_Toc387680248"/>
      <w:r>
        <w:lastRenderedPageBreak/>
        <w:t>References</w:t>
      </w:r>
      <w:bookmarkEnd w:id="710"/>
    </w:p>
    <w:p w14:paraId="6B5F59D8" w14:textId="77777777" w:rsidR="008C7882" w:rsidRPr="000B47A2" w:rsidRDefault="008C7882" w:rsidP="008C7882"/>
    <w:p w14:paraId="4406A3C9" w14:textId="77777777" w:rsidR="00A56950" w:rsidRDefault="008C7882" w:rsidP="00A56950">
      <w:pPr>
        <w:rPr>
          <w:noProof/>
        </w:rPr>
      </w:pPr>
      <w:r>
        <w:fldChar w:fldCharType="begin"/>
      </w:r>
      <w:r>
        <w:instrText xml:space="preserve"> ADDIN EN.REFLIST </w:instrText>
      </w:r>
      <w:r>
        <w:fldChar w:fldCharType="separate"/>
      </w:r>
      <w:bookmarkStart w:id="711" w:name="_ENREF_1"/>
      <w:r w:rsidR="00A56950">
        <w:rPr>
          <w:noProof/>
        </w:rPr>
        <w:t>[1]</w:t>
      </w:r>
      <w:r w:rsidR="00A56950">
        <w:rPr>
          <w:noProof/>
        </w:rPr>
        <w:tab/>
        <w:t>Bonet, J., and Wood, R. D., 1997, Nonlinear continuum mechanics for finite element analysis, Cambridge University Press.</w:t>
      </w:r>
      <w:bookmarkEnd w:id="711"/>
    </w:p>
    <w:p w14:paraId="4DC63AA6" w14:textId="77777777" w:rsidR="00A56950" w:rsidRDefault="00A56950" w:rsidP="00A56950">
      <w:pPr>
        <w:rPr>
          <w:noProof/>
        </w:rPr>
      </w:pPr>
      <w:bookmarkStart w:id="712" w:name="_ENREF_2"/>
      <w:r>
        <w:rPr>
          <w:noProof/>
        </w:rPr>
        <w:t>[2]</w:t>
      </w:r>
      <w:r>
        <w:rPr>
          <w:noProof/>
        </w:rPr>
        <w:tab/>
        <w:t>Lai, W. M., Rubin, D., and Krempl, E., 2010, Introduction to continuum mechanics, Butterworth-Heinemann/Elsevier, Amsterdam ; Boston.</w:t>
      </w:r>
      <w:bookmarkEnd w:id="712"/>
    </w:p>
    <w:p w14:paraId="48C4C9F8" w14:textId="77777777" w:rsidR="00A56950" w:rsidRDefault="00A56950" w:rsidP="00A56950">
      <w:pPr>
        <w:rPr>
          <w:noProof/>
        </w:rPr>
      </w:pPr>
      <w:bookmarkStart w:id="713" w:name="_ENREF_3"/>
      <w:r>
        <w:rPr>
          <w:noProof/>
        </w:rPr>
        <w:t>[3]</w:t>
      </w:r>
      <w:r>
        <w:rPr>
          <w:noProof/>
        </w:rPr>
        <w:tab/>
        <w:t>Spencer, A. J. M., 1984, Continuum Theory of the Mechanics of Fibre-Reinforced Composites, Springer-Verlag, New York.</w:t>
      </w:r>
      <w:bookmarkEnd w:id="713"/>
    </w:p>
    <w:p w14:paraId="40851CDD" w14:textId="77777777" w:rsidR="00A56950" w:rsidRDefault="00A56950" w:rsidP="00A56950">
      <w:pPr>
        <w:rPr>
          <w:noProof/>
        </w:rPr>
      </w:pPr>
      <w:bookmarkStart w:id="714" w:name="_ENREF_4"/>
      <w:r>
        <w:rPr>
          <w:noProof/>
        </w:rPr>
        <w:t>[4]</w:t>
      </w:r>
      <w:r>
        <w:rPr>
          <w:noProof/>
        </w:rPr>
        <w:tab/>
        <w:t>Holzapfel, G. A., 2000, Nonlinear solid mechanics : a continuum approach for engineering, Wiley, Chichester ; New York.</w:t>
      </w:r>
      <w:bookmarkEnd w:id="714"/>
    </w:p>
    <w:p w14:paraId="4DB12818" w14:textId="77777777" w:rsidR="00A56950" w:rsidRDefault="00A56950" w:rsidP="00A56950">
      <w:pPr>
        <w:rPr>
          <w:noProof/>
        </w:rPr>
      </w:pPr>
      <w:bookmarkStart w:id="715" w:name="_ENREF_5"/>
      <w:r>
        <w:rPr>
          <w:noProof/>
        </w:rPr>
        <w:t>[5]</w:t>
      </w:r>
      <w:r>
        <w:rPr>
          <w:noProof/>
        </w:rPr>
        <w:tab/>
        <w:t>Weiss, J. A., Maker, B. N., and Govindjee, S., 1996, "Finite element implementation of incompressible, transversely isotropic hyperelasticity," Computer Methods in Applications of Mechanics and Engineering, 135, pp. 107-128.</w:t>
      </w:r>
      <w:bookmarkEnd w:id="715"/>
    </w:p>
    <w:p w14:paraId="205C0A72" w14:textId="77777777" w:rsidR="00A56950" w:rsidRDefault="00A56950" w:rsidP="00A56950">
      <w:pPr>
        <w:rPr>
          <w:noProof/>
        </w:rPr>
      </w:pPr>
      <w:bookmarkStart w:id="716" w:name="_ENREF_6"/>
      <w:r>
        <w:rPr>
          <w:noProof/>
        </w:rPr>
        <w:t>[6]</w:t>
      </w:r>
      <w:r>
        <w:rPr>
          <w:noProof/>
        </w:rPr>
        <w:tab/>
        <w:t>Horowitz, A., Sheinman, I., Lanir, Y., Perl, M., and Sideman, S., 1988, "Nonlinear Incompressilbe Finite Element for Simulating Loading of Cardiac Tissue- part I: two Dimensional Formulation for Thin Myocardial Strips," Journal of Biomechanical Engineering, Transactions of the ASME, 110(1), pp. 57-61.</w:t>
      </w:r>
      <w:bookmarkEnd w:id="716"/>
    </w:p>
    <w:p w14:paraId="06097635" w14:textId="77777777" w:rsidR="00A56950" w:rsidRDefault="00A56950" w:rsidP="00A56950">
      <w:pPr>
        <w:rPr>
          <w:noProof/>
        </w:rPr>
      </w:pPr>
      <w:bookmarkStart w:id="717" w:name="_ENREF_7"/>
      <w:r>
        <w:rPr>
          <w:noProof/>
        </w:rPr>
        <w:t>[7]</w:t>
      </w:r>
      <w:r>
        <w:rPr>
          <w:noProof/>
        </w:rPr>
        <w:tab/>
        <w:t>Humphrey, J. D., Strumpf, R. K., and Yin, F. C. P., 1990, "Determination of a constitutive relation for passive myocardium. I. A new functional form," Journal of Biomechanical Engineering, Transactions of the ASME, 112(3), pp. 333-339.</w:t>
      </w:r>
      <w:bookmarkEnd w:id="717"/>
    </w:p>
    <w:p w14:paraId="34088AF9" w14:textId="77777777" w:rsidR="00A56950" w:rsidRDefault="00A56950" w:rsidP="00A56950">
      <w:pPr>
        <w:rPr>
          <w:noProof/>
        </w:rPr>
      </w:pPr>
      <w:bookmarkStart w:id="718" w:name="_ENREF_8"/>
      <w:r>
        <w:rPr>
          <w:noProof/>
        </w:rPr>
        <w:t>[8]</w:t>
      </w:r>
      <w:r>
        <w:rPr>
          <w:noProof/>
        </w:rPr>
        <w:tab/>
        <w:t>Humphrey, J. D., and Yin, F. C. P., 1987, "On constitutive Relations and Finite Deformations of Passive Cardiac Tissue: I. A Pseudostrain-Energy Function," Journal of Biomechanical Engineering, Transactions of the ASME, 109(4), pp. 298-304.</w:t>
      </w:r>
      <w:bookmarkEnd w:id="718"/>
    </w:p>
    <w:p w14:paraId="46C84361" w14:textId="77777777" w:rsidR="00A56950" w:rsidRDefault="00A56950" w:rsidP="00A56950">
      <w:pPr>
        <w:rPr>
          <w:noProof/>
        </w:rPr>
      </w:pPr>
      <w:bookmarkStart w:id="719" w:name="_ENREF_9"/>
      <w:r>
        <w:rPr>
          <w:noProof/>
        </w:rPr>
        <w:t>[9]</w:t>
      </w:r>
      <w:r>
        <w:rPr>
          <w:noProof/>
        </w:rPr>
        <w:tab/>
        <w:t>Bowen, R. M., 1980, "Incompressible porous media models by use of the theory of mixtures," Int J Eng Sci, 18(9), pp. 1129-1148.</w:t>
      </w:r>
      <w:bookmarkEnd w:id="719"/>
    </w:p>
    <w:p w14:paraId="0BCDC0AD" w14:textId="77777777" w:rsidR="00A56950" w:rsidRDefault="00A56950" w:rsidP="00A56950">
      <w:pPr>
        <w:rPr>
          <w:noProof/>
        </w:rPr>
      </w:pPr>
      <w:bookmarkStart w:id="720" w:name="_ENREF_10"/>
      <w:r>
        <w:rPr>
          <w:noProof/>
        </w:rPr>
        <w:t>[10]</w:t>
      </w:r>
      <w:r>
        <w:rPr>
          <w:noProof/>
        </w:rPr>
        <w:tab/>
        <w:t>Mow, V. C., Kuei, S. C., Lai, W. M., and Armstrong, C. G., 1980, "Biphasic creep and stress relaxation of articular cartilage in compression: Theory and experiments," J. Biomech. Eng., 102, pp. 73-84.</w:t>
      </w:r>
      <w:bookmarkEnd w:id="720"/>
    </w:p>
    <w:p w14:paraId="6F65578E" w14:textId="77777777" w:rsidR="00A56950" w:rsidRDefault="00A56950" w:rsidP="00A56950">
      <w:pPr>
        <w:rPr>
          <w:noProof/>
        </w:rPr>
      </w:pPr>
      <w:bookmarkStart w:id="721" w:name="_ENREF_11"/>
      <w:r>
        <w:rPr>
          <w:noProof/>
        </w:rPr>
        <w:t>[11]</w:t>
      </w:r>
      <w:r>
        <w:rPr>
          <w:noProof/>
        </w:rPr>
        <w:tab/>
        <w:t>Truesdell, C., and Toupin, R., 1960, The classical field theories, Springer, Heidelberg.</w:t>
      </w:r>
      <w:bookmarkEnd w:id="721"/>
    </w:p>
    <w:p w14:paraId="1DDCD0F5" w14:textId="77777777" w:rsidR="00A56950" w:rsidRDefault="00A56950" w:rsidP="00A56950">
      <w:pPr>
        <w:rPr>
          <w:noProof/>
        </w:rPr>
      </w:pPr>
      <w:bookmarkStart w:id="722" w:name="_ENREF_12"/>
      <w:r>
        <w:rPr>
          <w:noProof/>
        </w:rPr>
        <w:t>[12]</w:t>
      </w:r>
      <w:r>
        <w:rPr>
          <w:noProof/>
        </w:rPr>
        <w:tab/>
        <w:t>Bowen, R. M., 1976, Theory of mixtures, Academic Press, New York.</w:t>
      </w:r>
      <w:bookmarkEnd w:id="722"/>
    </w:p>
    <w:p w14:paraId="3B490FE9" w14:textId="77777777" w:rsidR="00A56950" w:rsidRDefault="00A56950" w:rsidP="00A56950">
      <w:pPr>
        <w:rPr>
          <w:noProof/>
        </w:rPr>
      </w:pPr>
      <w:bookmarkStart w:id="723" w:name="_ENREF_13"/>
      <w:r>
        <w:rPr>
          <w:noProof/>
        </w:rPr>
        <w:t>[13]</w:t>
      </w:r>
      <w:r>
        <w:rPr>
          <w:noProof/>
        </w:rPr>
        <w:tab/>
        <w:t>Mauck, R. L., Hung, C. T., and Ateshian, G. A., 2003, "Modeling of neutral solute transport in a dynamically loaded porous permeable gel: implications for articular cartilage biosynthesis and tissue engineering," J Biomech Eng, 125(5), pp. 602-614.</w:t>
      </w:r>
      <w:bookmarkEnd w:id="723"/>
    </w:p>
    <w:p w14:paraId="7CF42D5D" w14:textId="77777777" w:rsidR="00A56950" w:rsidRDefault="00A56950" w:rsidP="00A56950">
      <w:pPr>
        <w:rPr>
          <w:noProof/>
        </w:rPr>
      </w:pPr>
      <w:bookmarkStart w:id="724" w:name="_ENREF_14"/>
      <w:r>
        <w:rPr>
          <w:noProof/>
        </w:rPr>
        <w:t>[14]</w:t>
      </w:r>
      <w:r>
        <w:rPr>
          <w:noProof/>
        </w:rPr>
        <w:tab/>
        <w:t>Ateshian, G. A., Likhitpanichkul, M., and Hung, C. T., 2006, "A mixture theory analysis for passive transport in osmotic loading of cells," J Biomech, 39(3), pp. 464-475.</w:t>
      </w:r>
      <w:bookmarkEnd w:id="724"/>
    </w:p>
    <w:p w14:paraId="3E7D532E" w14:textId="77777777" w:rsidR="00A56950" w:rsidRDefault="00A56950" w:rsidP="00A56950">
      <w:pPr>
        <w:rPr>
          <w:noProof/>
        </w:rPr>
      </w:pPr>
      <w:bookmarkStart w:id="725" w:name="_ENREF_15"/>
      <w:r>
        <w:rPr>
          <w:noProof/>
        </w:rPr>
        <w:t>[15]</w:t>
      </w:r>
      <w:r>
        <w:rPr>
          <w:noProof/>
        </w:rPr>
        <w:tab/>
        <w:t>Albro, M. B., Chahine, N. O., Li, R., Yeager, K., Hung, C. T., and Ateshian, G. A., 2008, "Dynamic loading of deformable porous media can induce active solute transport," J Biomech, 41(15), pp. 3152-3157.</w:t>
      </w:r>
      <w:bookmarkEnd w:id="725"/>
    </w:p>
    <w:p w14:paraId="68ECD211" w14:textId="77777777" w:rsidR="00A56950" w:rsidRDefault="00A56950" w:rsidP="00A56950">
      <w:pPr>
        <w:rPr>
          <w:noProof/>
        </w:rPr>
      </w:pPr>
      <w:bookmarkStart w:id="726" w:name="_ENREF_16"/>
      <w:r>
        <w:rPr>
          <w:noProof/>
        </w:rPr>
        <w:t>[16]</w:t>
      </w:r>
      <w:r>
        <w:rPr>
          <w:noProof/>
        </w:rPr>
        <w:tab/>
        <w:t>Albro, M. B., Li, R., Banerjee, R. E., Hung, C. T., and Ateshian, G. A., 2010, "Validation of theoretical framework explaining active solute uptake in dynamically loaded porous media," J Biomech, 43(12), pp. 2267-2273.</w:t>
      </w:r>
      <w:bookmarkEnd w:id="726"/>
    </w:p>
    <w:p w14:paraId="6043C584" w14:textId="77777777" w:rsidR="00A56950" w:rsidRDefault="00A56950" w:rsidP="00A56950">
      <w:pPr>
        <w:rPr>
          <w:noProof/>
        </w:rPr>
      </w:pPr>
      <w:bookmarkStart w:id="727" w:name="_ENREF_17"/>
      <w:r>
        <w:rPr>
          <w:noProof/>
        </w:rPr>
        <w:t>[17]</w:t>
      </w:r>
      <w:r>
        <w:rPr>
          <w:noProof/>
        </w:rPr>
        <w:tab/>
        <w:t>Tinoco Jr., I., Sauer, K., and Wang, J. C., 1995, Physical chemistry : principles and applications in biological sciences, Prentice Hall.</w:t>
      </w:r>
      <w:bookmarkEnd w:id="727"/>
    </w:p>
    <w:p w14:paraId="22FD5603" w14:textId="77777777" w:rsidR="00A56950" w:rsidRDefault="00A56950" w:rsidP="00A56950">
      <w:pPr>
        <w:rPr>
          <w:noProof/>
        </w:rPr>
      </w:pPr>
      <w:bookmarkStart w:id="728" w:name="_ENREF_18"/>
      <w:r>
        <w:rPr>
          <w:noProof/>
        </w:rPr>
        <w:t>[18]</w:t>
      </w:r>
      <w:r>
        <w:rPr>
          <w:noProof/>
        </w:rPr>
        <w:tab/>
        <w:t>Laurent, T. C., and Killander, J., 1963, "A Theory of Gel Filtration and its Experimental Verification," J Chromatogr, 14, pp. 317-330.</w:t>
      </w:r>
      <w:bookmarkEnd w:id="728"/>
    </w:p>
    <w:p w14:paraId="6BD96AA2" w14:textId="77777777" w:rsidR="00A56950" w:rsidRDefault="00A56950" w:rsidP="00A56950">
      <w:pPr>
        <w:rPr>
          <w:noProof/>
        </w:rPr>
      </w:pPr>
      <w:bookmarkStart w:id="729" w:name="_ENREF_19"/>
      <w:r>
        <w:rPr>
          <w:noProof/>
        </w:rPr>
        <w:lastRenderedPageBreak/>
        <w:t>[19]</w:t>
      </w:r>
      <w:r>
        <w:rPr>
          <w:noProof/>
        </w:rPr>
        <w:tab/>
        <w:t>Ogston, A. G., and Phelps, C. F., 1961, "The partition of solutes between buffer solutions and solutions containing hyaluronic acid," Biochem J, 78, pp. 827-833.</w:t>
      </w:r>
      <w:bookmarkEnd w:id="729"/>
    </w:p>
    <w:p w14:paraId="0EDCB5E0" w14:textId="77777777" w:rsidR="00A56950" w:rsidRDefault="00A56950" w:rsidP="00A56950">
      <w:pPr>
        <w:rPr>
          <w:noProof/>
        </w:rPr>
      </w:pPr>
      <w:bookmarkStart w:id="730" w:name="_ENREF_20"/>
      <w:r>
        <w:rPr>
          <w:noProof/>
        </w:rPr>
        <w:t>[20]</w:t>
      </w:r>
      <w:r>
        <w:rPr>
          <w:noProof/>
        </w:rPr>
        <w:tab/>
        <w:t>Ateshian, G. A., 2007, "On the theory of reactive mixtures for modeling biological growth," Biomech Model Mechanobiol, 6(6), pp. 423-445.</w:t>
      </w:r>
      <w:bookmarkEnd w:id="730"/>
    </w:p>
    <w:p w14:paraId="443A10F1" w14:textId="77777777" w:rsidR="00A56950" w:rsidRDefault="00A56950" w:rsidP="00A56950">
      <w:pPr>
        <w:rPr>
          <w:noProof/>
        </w:rPr>
      </w:pPr>
      <w:bookmarkStart w:id="731" w:name="_ENREF_21"/>
      <w:r>
        <w:rPr>
          <w:noProof/>
        </w:rPr>
        <w:t>[21]</w:t>
      </w:r>
      <w:r>
        <w:rPr>
          <w:noProof/>
        </w:rPr>
        <w:tab/>
        <w:t>Ateshian, G. A., and Weiss, J. A., 2010, "Anisotropic hydraulic permeability under finite deformation," J Biomech Eng, 132(11), p. 111004.</w:t>
      </w:r>
      <w:bookmarkEnd w:id="731"/>
    </w:p>
    <w:p w14:paraId="02A8BABB" w14:textId="77777777" w:rsidR="00A56950" w:rsidRDefault="00A56950" w:rsidP="00A56950">
      <w:pPr>
        <w:rPr>
          <w:noProof/>
        </w:rPr>
      </w:pPr>
      <w:bookmarkStart w:id="732" w:name="_ENREF_22"/>
      <w:r>
        <w:rPr>
          <w:noProof/>
        </w:rPr>
        <w:t>[22]</w:t>
      </w:r>
      <w:r>
        <w:rPr>
          <w:noProof/>
        </w:rPr>
        <w:tab/>
        <w:t>Eringen, A. C., and Ingram, J. D., 1965, "Continuum theory of chemically reacting media -- 1," Int J Eng Sci, 3, pp. 197 - 212.</w:t>
      </w:r>
      <w:bookmarkEnd w:id="732"/>
    </w:p>
    <w:p w14:paraId="1E104EDC" w14:textId="77777777" w:rsidR="00A56950" w:rsidRDefault="00A56950" w:rsidP="00A56950">
      <w:pPr>
        <w:rPr>
          <w:noProof/>
        </w:rPr>
      </w:pPr>
      <w:bookmarkStart w:id="733" w:name="_ENREF_23"/>
      <w:r>
        <w:rPr>
          <w:noProof/>
        </w:rPr>
        <w:t>[23]</w:t>
      </w:r>
      <w:r>
        <w:rPr>
          <w:noProof/>
        </w:rPr>
        <w:tab/>
        <w:t>Katzir-Katchalsky, A., and Curran, P. F., 1965, Nonequilibrium thermodynamics in biophysics, Harvard University Press, Cambridge,.</w:t>
      </w:r>
      <w:bookmarkEnd w:id="733"/>
    </w:p>
    <w:p w14:paraId="72AE06DE" w14:textId="77777777" w:rsidR="00A56950" w:rsidRDefault="00A56950" w:rsidP="00A56950">
      <w:pPr>
        <w:rPr>
          <w:noProof/>
        </w:rPr>
      </w:pPr>
      <w:bookmarkStart w:id="734" w:name="_ENREF_24"/>
      <w:r>
        <w:rPr>
          <w:noProof/>
        </w:rPr>
        <w:t>[24]</w:t>
      </w:r>
      <w:r>
        <w:rPr>
          <w:noProof/>
        </w:rPr>
        <w:tab/>
        <w:t>Sun, D. N., Gu, W. Y., Guo, X. E., Lai, W. M., and Mow, V. C., 1999, "A mixed finite element formulation of triphasic mechano-electrochemical theory for charged, hydrated biological soft tissues," Int J Numer Meth Eng, 45(10), pp. 1375-1402.</w:t>
      </w:r>
      <w:bookmarkEnd w:id="734"/>
    </w:p>
    <w:p w14:paraId="194A654B" w14:textId="77777777" w:rsidR="00A56950" w:rsidRDefault="00A56950" w:rsidP="00A56950">
      <w:pPr>
        <w:rPr>
          <w:noProof/>
        </w:rPr>
      </w:pPr>
      <w:bookmarkStart w:id="735" w:name="_ENREF_25"/>
      <w:r>
        <w:rPr>
          <w:noProof/>
        </w:rPr>
        <w:t>[25]</w:t>
      </w:r>
      <w:r>
        <w:rPr>
          <w:noProof/>
        </w:rPr>
        <w:tab/>
        <w:t>Ateshian, G. A., and Ricken, T., 2010, "Multigenerational interstitial growth of biological tissues," Biomechanics and modeling in mechanobiology, 9(6), pp. 689-702.</w:t>
      </w:r>
      <w:bookmarkEnd w:id="735"/>
    </w:p>
    <w:p w14:paraId="561C9E6D" w14:textId="77777777" w:rsidR="00A56950" w:rsidRDefault="00A56950" w:rsidP="00A56950">
      <w:pPr>
        <w:rPr>
          <w:noProof/>
        </w:rPr>
      </w:pPr>
      <w:bookmarkStart w:id="736" w:name="_ENREF_26"/>
      <w:r>
        <w:rPr>
          <w:noProof/>
        </w:rPr>
        <w:t>[26]</w:t>
      </w:r>
      <w:r>
        <w:rPr>
          <w:noProof/>
        </w:rPr>
        <w:tab/>
        <w:t>Un, K., and Spilker, R. L., 2006, "A penetration-based finite element method for hyperelastic 3D biphasic tissues in contact. Part II: finite element simulations," J Biomech Eng, 128(6), pp. 934-942.</w:t>
      </w:r>
      <w:bookmarkEnd w:id="736"/>
    </w:p>
    <w:p w14:paraId="22F68D92" w14:textId="77777777" w:rsidR="00A56950" w:rsidRDefault="00A56950" w:rsidP="00A56950">
      <w:pPr>
        <w:rPr>
          <w:noProof/>
        </w:rPr>
      </w:pPr>
      <w:bookmarkStart w:id="737" w:name="_ENREF_27"/>
      <w:r>
        <w:rPr>
          <w:noProof/>
        </w:rPr>
        <w:t>[27]</w:t>
      </w:r>
      <w:r>
        <w:rPr>
          <w:noProof/>
        </w:rPr>
        <w:tab/>
        <w:t>Curnier, A., Qi-Chang, H., and Zysset, P., 1994, "Conewise linear elastic materials," J Elasticity, 37(1), pp. 1-38.</w:t>
      </w:r>
      <w:bookmarkEnd w:id="737"/>
    </w:p>
    <w:p w14:paraId="67A1E8F0" w14:textId="77777777" w:rsidR="00A56950" w:rsidRDefault="00A56950" w:rsidP="00A56950">
      <w:pPr>
        <w:rPr>
          <w:noProof/>
        </w:rPr>
      </w:pPr>
      <w:bookmarkStart w:id="738" w:name="_ENREF_28"/>
      <w:r>
        <w:rPr>
          <w:noProof/>
        </w:rPr>
        <w:t>[28]</w:t>
      </w:r>
      <w:r>
        <w:rPr>
          <w:noProof/>
        </w:rPr>
        <w:tab/>
        <w:t>Ateshian, G. A., Ellis, B. J., and Weiss, J. A., 2007, "Equivalence between short-time biphasic and incompressible elastic material responses," J Biomech Eng, 129(3), pp. 405-412.</w:t>
      </w:r>
      <w:bookmarkEnd w:id="738"/>
    </w:p>
    <w:p w14:paraId="4972234B" w14:textId="77777777" w:rsidR="00A56950" w:rsidRDefault="00A56950" w:rsidP="00A56950">
      <w:pPr>
        <w:rPr>
          <w:noProof/>
        </w:rPr>
      </w:pPr>
      <w:bookmarkStart w:id="739" w:name="_ENREF_29"/>
      <w:r>
        <w:rPr>
          <w:noProof/>
        </w:rPr>
        <w:t>[29]</w:t>
      </w:r>
      <w:r>
        <w:rPr>
          <w:noProof/>
        </w:rPr>
        <w:tab/>
        <w:t>Marsden, J. E., and Hughes, T. J., 1994, Mathematical Foundations of Elasticity, Dover Publications.</w:t>
      </w:r>
      <w:bookmarkEnd w:id="739"/>
    </w:p>
    <w:p w14:paraId="3AC0C17F" w14:textId="77777777" w:rsidR="00A56950" w:rsidRDefault="00A56950" w:rsidP="00A56950">
      <w:pPr>
        <w:rPr>
          <w:noProof/>
        </w:rPr>
      </w:pPr>
      <w:bookmarkStart w:id="740" w:name="_ENREF_30"/>
      <w:r>
        <w:rPr>
          <w:noProof/>
        </w:rPr>
        <w:t>[30]</w:t>
      </w:r>
      <w:r>
        <w:rPr>
          <w:noProof/>
        </w:rPr>
        <w:tab/>
        <w:t>Matthies, H., and Strang, G., 1979, "The solution of nonlinear finite element equations," Intl J Num Meth Eng, 14, pp. 1613-1626.</w:t>
      </w:r>
      <w:bookmarkEnd w:id="740"/>
    </w:p>
    <w:p w14:paraId="0FCC0965" w14:textId="77777777" w:rsidR="00A56950" w:rsidRDefault="00A56950" w:rsidP="00A56950">
      <w:pPr>
        <w:rPr>
          <w:noProof/>
        </w:rPr>
      </w:pPr>
      <w:bookmarkStart w:id="741" w:name="_ENREF_31"/>
      <w:r>
        <w:rPr>
          <w:noProof/>
        </w:rPr>
        <w:t>[31]</w:t>
      </w:r>
      <w:r>
        <w:rPr>
          <w:noProof/>
        </w:rPr>
        <w:tab/>
        <w:t>Simo, J. C., and Taylor, R. L., 1991, "Quasi-incompressible finite elasticity in principal stretches: Continuum basis and numerical algorithms," Computer Methods in Applied Mechanics and Engineering, 85, pp. 273-310.</w:t>
      </w:r>
      <w:bookmarkEnd w:id="741"/>
    </w:p>
    <w:p w14:paraId="21911C85" w14:textId="77777777" w:rsidR="00A56950" w:rsidRDefault="00A56950" w:rsidP="00A56950">
      <w:pPr>
        <w:rPr>
          <w:noProof/>
        </w:rPr>
      </w:pPr>
      <w:bookmarkStart w:id="742" w:name="_ENREF_32"/>
      <w:r>
        <w:rPr>
          <w:noProof/>
        </w:rPr>
        <w:t>[32]</w:t>
      </w:r>
      <w:r>
        <w:rPr>
          <w:noProof/>
        </w:rPr>
        <w:tab/>
        <w:t>Hughes, J. R., and Liu, W. K., 1980, "Nonlinear Finite Element Analysis of Shells: Part I. Three-dimensional Shells," Computer Methods in Applied Mechanics and Engineering, 26, pp. 331-362.</w:t>
      </w:r>
      <w:bookmarkEnd w:id="742"/>
    </w:p>
    <w:p w14:paraId="56FFCFF7" w14:textId="77777777" w:rsidR="00A56950" w:rsidRDefault="00A56950" w:rsidP="00A56950">
      <w:pPr>
        <w:rPr>
          <w:noProof/>
        </w:rPr>
      </w:pPr>
      <w:bookmarkStart w:id="743" w:name="_ENREF_33"/>
      <w:r>
        <w:rPr>
          <w:noProof/>
        </w:rPr>
        <w:t>[33]</w:t>
      </w:r>
      <w:r>
        <w:rPr>
          <w:noProof/>
        </w:rPr>
        <w:tab/>
        <w:t>Betsch, P., Gruttmann, F., and E., S., 1996, "A 4-node finite shell element for the implementation of general hyperelastic 3D-elasticity at finite strains," Comput. Methods Appl. Mech. Engrg, 130, pp. 57-79.</w:t>
      </w:r>
      <w:bookmarkEnd w:id="743"/>
    </w:p>
    <w:p w14:paraId="2EDA12AB" w14:textId="77777777" w:rsidR="00A56950" w:rsidRDefault="00A56950" w:rsidP="00A56950">
      <w:pPr>
        <w:rPr>
          <w:noProof/>
        </w:rPr>
      </w:pPr>
      <w:bookmarkStart w:id="744" w:name="_ENREF_34"/>
      <w:r>
        <w:rPr>
          <w:noProof/>
        </w:rPr>
        <w:t>[34]</w:t>
      </w:r>
      <w:r>
        <w:rPr>
          <w:noProof/>
        </w:rPr>
        <w:tab/>
        <w:t>Holmes, M. H., and Mow, V. C., 1990, "The nonlinear characteristics of soft gels and hydrated connective tissues in ultrafiltration," J Biomech, 23(11), pp. 1145-1156.</w:t>
      </w:r>
      <w:bookmarkEnd w:id="744"/>
    </w:p>
    <w:p w14:paraId="7F0AFF16" w14:textId="77777777" w:rsidR="00A56950" w:rsidRDefault="00A56950" w:rsidP="00A56950">
      <w:pPr>
        <w:rPr>
          <w:noProof/>
        </w:rPr>
      </w:pPr>
      <w:bookmarkStart w:id="745" w:name="_ENREF_35"/>
      <w:r>
        <w:rPr>
          <w:noProof/>
        </w:rPr>
        <w:t>[35]</w:t>
      </w:r>
      <w:r>
        <w:rPr>
          <w:noProof/>
        </w:rPr>
        <w:tab/>
        <w:t>Ateshian, G. A., Rajan, V., Chahine, N. O., Canal, C. E., and Hung, C. T., 2009, "Modeling the matrix of articular cartilage using a continuous fiber angular distribution predicts many observed phenomena," J Biomech Eng, 131(6), p. 061003.</w:t>
      </w:r>
      <w:bookmarkEnd w:id="745"/>
    </w:p>
    <w:p w14:paraId="63E8EE71" w14:textId="77777777" w:rsidR="00A56950" w:rsidRDefault="00A56950" w:rsidP="00A56950">
      <w:pPr>
        <w:rPr>
          <w:noProof/>
        </w:rPr>
      </w:pPr>
      <w:bookmarkStart w:id="746" w:name="_ENREF_36"/>
      <w:r>
        <w:rPr>
          <w:noProof/>
        </w:rPr>
        <w:t>[36]</w:t>
      </w:r>
      <w:r>
        <w:rPr>
          <w:noProof/>
        </w:rPr>
        <w:tab/>
        <w:t>Azeloglu, E. U., Albro, M. B., Thimmappa, V. A., Ateshian, G. A., and Costa, K. D., 2008, "Heterogeneous transmural proteoglycan distribution provides a mechanism for regulating residual stresses in the aorta," American journal of physiology. Heart and circulatory physiology, 294(3), pp. H1197-1205.</w:t>
      </w:r>
      <w:bookmarkEnd w:id="746"/>
    </w:p>
    <w:p w14:paraId="7A106433" w14:textId="77777777" w:rsidR="00A56950" w:rsidRDefault="00A56950" w:rsidP="00A56950">
      <w:pPr>
        <w:rPr>
          <w:noProof/>
        </w:rPr>
      </w:pPr>
      <w:bookmarkStart w:id="747" w:name="_ENREF_37"/>
      <w:r>
        <w:rPr>
          <w:noProof/>
        </w:rPr>
        <w:t>[37]</w:t>
      </w:r>
      <w:r>
        <w:rPr>
          <w:noProof/>
        </w:rPr>
        <w:tab/>
        <w:t>Veronda, D. R., and Westmann, R. A., 1970, "Mechanical Characterization of Skin - Finite Deformations," J. Biomechanics, Vol. 3, pp. 111-124.</w:t>
      </w:r>
      <w:bookmarkEnd w:id="747"/>
    </w:p>
    <w:p w14:paraId="61E10218" w14:textId="77777777" w:rsidR="00A56950" w:rsidRDefault="00A56950" w:rsidP="00A56950">
      <w:pPr>
        <w:rPr>
          <w:noProof/>
        </w:rPr>
      </w:pPr>
      <w:bookmarkStart w:id="748" w:name="_ENREF_38"/>
      <w:r>
        <w:rPr>
          <w:noProof/>
        </w:rPr>
        <w:lastRenderedPageBreak/>
        <w:t>[38]</w:t>
      </w:r>
      <w:r>
        <w:rPr>
          <w:noProof/>
        </w:rPr>
        <w:tab/>
        <w:t>Arruda, E. M., and Boyce, M. C., 1993, "A Three-Dimensional Constitutive Model for the Large Stretch Behavior of Rubber Elastic Materials," J. Mech. Phys. Solids, 41(2), pp. 389-412.</w:t>
      </w:r>
      <w:bookmarkEnd w:id="748"/>
    </w:p>
    <w:p w14:paraId="101A3F71" w14:textId="77777777" w:rsidR="00A56950" w:rsidRDefault="00A56950" w:rsidP="00A56950">
      <w:pPr>
        <w:rPr>
          <w:noProof/>
        </w:rPr>
      </w:pPr>
      <w:bookmarkStart w:id="749" w:name="_ENREF_39"/>
      <w:r>
        <w:rPr>
          <w:noProof/>
        </w:rPr>
        <w:t>[39]</w:t>
      </w:r>
      <w:r>
        <w:rPr>
          <w:noProof/>
        </w:rPr>
        <w:tab/>
        <w:t>Puso, M. A., and Weiss, J. A., 1998, "Finite element implementation of anisotropic quasi-linear viscoelasticity using a discrete spectrum approximation," J Biomech Eng, 120(1), pp. 62-70.</w:t>
      </w:r>
      <w:bookmarkEnd w:id="749"/>
    </w:p>
    <w:p w14:paraId="5A009B08" w14:textId="77777777" w:rsidR="00A56950" w:rsidRDefault="00A56950" w:rsidP="00A56950">
      <w:pPr>
        <w:rPr>
          <w:noProof/>
        </w:rPr>
      </w:pPr>
      <w:bookmarkStart w:id="750" w:name="_ENREF_40"/>
      <w:r>
        <w:rPr>
          <w:noProof/>
        </w:rPr>
        <w:t>[40]</w:t>
      </w:r>
      <w:r>
        <w:rPr>
          <w:noProof/>
        </w:rPr>
        <w:tab/>
        <w:t>Quapp, K. M., and Weiss, J. A., 1998, "Material characterization of human medial collateral ligament," J Biomech Eng, 120(6), pp. 757-763.</w:t>
      </w:r>
      <w:bookmarkEnd w:id="750"/>
    </w:p>
    <w:p w14:paraId="64485899" w14:textId="77777777" w:rsidR="00A56950" w:rsidRDefault="00A56950" w:rsidP="00A56950">
      <w:pPr>
        <w:rPr>
          <w:noProof/>
        </w:rPr>
      </w:pPr>
      <w:bookmarkStart w:id="751" w:name="_ENREF_41"/>
      <w:r>
        <w:rPr>
          <w:noProof/>
        </w:rPr>
        <w:t>[41]</w:t>
      </w:r>
      <w:r>
        <w:rPr>
          <w:noProof/>
        </w:rPr>
        <w:tab/>
        <w:t>Ateshian, G. A., 2007, "Anisotropy of fibrous tissues in relation to the distribution of tensed and buckled fibers," J Biomech Eng, 129(2), pp. 240-249.</w:t>
      </w:r>
      <w:bookmarkEnd w:id="751"/>
    </w:p>
    <w:p w14:paraId="467BC57D" w14:textId="77777777" w:rsidR="00A56950" w:rsidRDefault="00A56950" w:rsidP="00A56950">
      <w:pPr>
        <w:rPr>
          <w:noProof/>
        </w:rPr>
      </w:pPr>
      <w:bookmarkStart w:id="752" w:name="_ENREF_42"/>
      <w:r>
        <w:rPr>
          <w:noProof/>
        </w:rPr>
        <w:t>[42]</w:t>
      </w:r>
      <w:r>
        <w:rPr>
          <w:noProof/>
        </w:rPr>
        <w:tab/>
        <w:t>Lanir, Y., 1983, "Constitutive equations for fibrous connective tissues," J Biomech, 16(1), pp. 1-12.</w:t>
      </w:r>
      <w:bookmarkEnd w:id="752"/>
    </w:p>
    <w:p w14:paraId="1554396F" w14:textId="77777777" w:rsidR="00A56950" w:rsidRDefault="00A56950" w:rsidP="00A56950">
      <w:pPr>
        <w:rPr>
          <w:noProof/>
        </w:rPr>
      </w:pPr>
      <w:bookmarkStart w:id="753" w:name="_ENREF_43"/>
      <w:r>
        <w:rPr>
          <w:noProof/>
        </w:rPr>
        <w:t>[43]</w:t>
      </w:r>
      <w:r>
        <w:rPr>
          <w:noProof/>
        </w:rPr>
        <w:tab/>
        <w:t>Fung, Y. C., 1993, Biomechanics : mechanical properties of living tissues, Springer-Verlag, New York.</w:t>
      </w:r>
      <w:bookmarkEnd w:id="753"/>
    </w:p>
    <w:p w14:paraId="5B2C15D0" w14:textId="77777777" w:rsidR="00A56950" w:rsidRDefault="00A56950" w:rsidP="00A56950">
      <w:pPr>
        <w:rPr>
          <w:noProof/>
        </w:rPr>
      </w:pPr>
      <w:bookmarkStart w:id="754" w:name="_ENREF_44"/>
      <w:r>
        <w:rPr>
          <w:noProof/>
        </w:rPr>
        <w:t>[44]</w:t>
      </w:r>
      <w:r>
        <w:rPr>
          <w:noProof/>
        </w:rPr>
        <w:tab/>
        <w:t>Fung, Y. C., Fronek, K., and Patitucci, P., 1979, "Pseudoelasticity of arteries and the choice of its mathematical expression," Am J Physiol, 237(5), pp. H620-631.</w:t>
      </w:r>
      <w:bookmarkEnd w:id="754"/>
    </w:p>
    <w:p w14:paraId="454DB922" w14:textId="77777777" w:rsidR="00A56950" w:rsidRDefault="00A56950" w:rsidP="00A56950">
      <w:pPr>
        <w:rPr>
          <w:noProof/>
        </w:rPr>
      </w:pPr>
      <w:bookmarkStart w:id="755" w:name="_ENREF_45"/>
      <w:r>
        <w:rPr>
          <w:noProof/>
        </w:rPr>
        <w:t>[45]</w:t>
      </w:r>
      <w:r>
        <w:rPr>
          <w:noProof/>
        </w:rPr>
        <w:tab/>
        <w:t>Ateshian, G. A., Ellis, B. J., and Weiss, J. A., 2007, "Equivalence between short-time biphasic and incompressible elastic material response," J Biomech Eng, In press.</w:t>
      </w:r>
      <w:bookmarkEnd w:id="755"/>
    </w:p>
    <w:p w14:paraId="51C42EC2" w14:textId="77777777" w:rsidR="00A56950" w:rsidRDefault="00A56950" w:rsidP="00A56950">
      <w:pPr>
        <w:rPr>
          <w:noProof/>
        </w:rPr>
      </w:pPr>
      <w:bookmarkStart w:id="756" w:name="_ENREF_46"/>
      <w:r>
        <w:rPr>
          <w:noProof/>
        </w:rPr>
        <w:t>[46]</w:t>
      </w:r>
      <w:r>
        <w:rPr>
          <w:noProof/>
        </w:rPr>
        <w:tab/>
        <w:t>Guccione, J. M., and McCulloch, A. D., 1993, "Mechanics of active contraction in cardiac muscle: part I - constitutive relations for fiber stress that describe deactivation," J. Biomechanical Engineering, vol. 115(no. 1), pp. 72-83.</w:t>
      </w:r>
      <w:bookmarkEnd w:id="756"/>
    </w:p>
    <w:p w14:paraId="6E42A769" w14:textId="77777777" w:rsidR="00A56950" w:rsidRDefault="00A56950" w:rsidP="00A56950">
      <w:pPr>
        <w:rPr>
          <w:noProof/>
        </w:rPr>
      </w:pPr>
      <w:bookmarkStart w:id="757" w:name="_ENREF_47"/>
      <w:r>
        <w:rPr>
          <w:noProof/>
        </w:rPr>
        <w:t>[47]</w:t>
      </w:r>
      <w:r>
        <w:rPr>
          <w:noProof/>
        </w:rPr>
        <w:tab/>
        <w:t>Maker, B. N., 1995, "Rigid bodies for metal forming analysis with NIKE3D," University of California, Lawrence Livermore Lab Rept, UCRL-JC-119862, pp. 1-8.</w:t>
      </w:r>
      <w:bookmarkEnd w:id="757"/>
    </w:p>
    <w:p w14:paraId="0E1D464F" w14:textId="77777777" w:rsidR="00A56950" w:rsidRDefault="00A56950" w:rsidP="00A56950">
      <w:pPr>
        <w:rPr>
          <w:noProof/>
        </w:rPr>
      </w:pPr>
      <w:bookmarkStart w:id="758" w:name="_ENREF_48"/>
      <w:r>
        <w:rPr>
          <w:noProof/>
        </w:rPr>
        <w:t>[48]</w:t>
      </w:r>
      <w:r>
        <w:rPr>
          <w:noProof/>
        </w:rPr>
        <w:tab/>
        <w:t>Laursen, T. A., 2002, Computational Contact and Impact Mechanics, Springer.</w:t>
      </w:r>
      <w:bookmarkEnd w:id="758"/>
    </w:p>
    <w:p w14:paraId="141EEC30" w14:textId="77777777" w:rsidR="00A56950" w:rsidRDefault="00A56950" w:rsidP="00A56950">
      <w:pPr>
        <w:rPr>
          <w:noProof/>
        </w:rPr>
      </w:pPr>
      <w:bookmarkStart w:id="759" w:name="_ENREF_49"/>
      <w:r>
        <w:rPr>
          <w:noProof/>
        </w:rPr>
        <w:t>[49]</w:t>
      </w:r>
      <w:r>
        <w:rPr>
          <w:noProof/>
        </w:rPr>
        <w:tab/>
        <w:t>Ateshian, G., Maas, S., and Weiss, J. A., 2010, "Finite element algorithm for frictionless contact of porous permeable media under finite deformation and sliding," J. Biomech. Engn., 132(6), pp. 1006-1019.</w:t>
      </w:r>
      <w:bookmarkEnd w:id="759"/>
    </w:p>
    <w:p w14:paraId="0157BCB7" w14:textId="77777777" w:rsidR="00A56950" w:rsidRDefault="00A56950" w:rsidP="00A56950">
      <w:pPr>
        <w:rPr>
          <w:noProof/>
        </w:rPr>
      </w:pPr>
    </w:p>
    <w:p w14:paraId="1DEF72B4" w14:textId="77777777" w:rsidR="008C7882" w:rsidRPr="002D1348" w:rsidRDefault="008C7882" w:rsidP="007412C6">
      <w:pPr>
        <w:ind w:left="720" w:hanging="720"/>
      </w:pPr>
      <w:r>
        <w:fldChar w:fldCharType="end"/>
      </w:r>
    </w:p>
    <w:sectPr w:rsidR="008C7882" w:rsidRPr="002D1348" w:rsidSect="00A97B84">
      <w:headerReference w:type="even" r:id="rId3450"/>
      <w:headerReference w:type="default" r:id="rId3451"/>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0" w:author="Jeff Weiss" w:date="2011-09-14T09:15:00Z" w:initials="JW">
    <w:p w14:paraId="124F542B" w14:textId="77777777" w:rsidR="00D417F9" w:rsidRDefault="00D417F9">
      <w:pPr>
        <w:pStyle w:val="CommentText"/>
      </w:pPr>
      <w:r>
        <w:rPr>
          <w:rStyle w:val="CommentReference"/>
        </w:rPr>
        <w:annotationRef/>
      </w:r>
      <w:proofErr w:type="gramStart"/>
      <w:r>
        <w:t>what</w:t>
      </w:r>
      <w:proofErr w:type="gramEnd"/>
      <w:r>
        <w:t xml:space="preserve"> is this?</w:t>
      </w:r>
    </w:p>
  </w:comment>
  <w:comment w:id="381" w:author="Jeff Weiss" w:date="2011-09-14T17:20:00Z" w:initials="JW">
    <w:p w14:paraId="085CB577" w14:textId="77777777" w:rsidR="00D417F9" w:rsidRDefault="00D417F9">
      <w:pPr>
        <w:pStyle w:val="CommentText"/>
      </w:pPr>
      <w:r>
        <w:rPr>
          <w:rStyle w:val="CommentReference"/>
        </w:rPr>
        <w:annotationRef/>
      </w:r>
      <w:r>
        <w:t>This material needs stress and elasticity tensor equations.</w:t>
      </w:r>
    </w:p>
  </w:comment>
  <w:comment w:id="400" w:author="Jeff Weiss" w:date="2011-09-14T17:23:00Z" w:initials="JW">
    <w:p w14:paraId="67AA406A" w14:textId="77777777" w:rsidR="00D417F9" w:rsidRDefault="00D417F9">
      <w:pPr>
        <w:pStyle w:val="CommentText"/>
      </w:pPr>
      <w:r>
        <w:rPr>
          <w:rStyle w:val="CommentReference"/>
        </w:rPr>
        <w:annotationRef/>
      </w:r>
      <w:r>
        <w:t>This material description still needs the elasticity tensor.</w:t>
      </w:r>
    </w:p>
  </w:comment>
  <w:comment w:id="410" w:author="Jeff Weiss" w:date="2011-09-14T17:24:00Z" w:initials="JW">
    <w:p w14:paraId="09760677" w14:textId="77777777" w:rsidR="00D417F9" w:rsidRDefault="00D417F9">
      <w:pPr>
        <w:pStyle w:val="CommentText"/>
      </w:pPr>
      <w:r>
        <w:rPr>
          <w:rStyle w:val="CommentReference"/>
        </w:rPr>
        <w:annotationRef/>
      </w:r>
      <w:r>
        <w:t>This material needs the stress and elasticity tensor.</w:t>
      </w:r>
    </w:p>
  </w:comment>
  <w:comment w:id="460" w:author="Jeff Weiss" w:date="2011-09-14T17:34:00Z" w:initials="JW">
    <w:p w14:paraId="0FE2C28C" w14:textId="77777777" w:rsidR="00D417F9" w:rsidRDefault="00D417F9">
      <w:pPr>
        <w:pStyle w:val="CommentText"/>
      </w:pPr>
      <w:r>
        <w:rPr>
          <w:rStyle w:val="CommentReference"/>
        </w:rPr>
        <w:annotationRef/>
      </w:r>
      <w:r>
        <w:t>This material is missing the elasticity tensor.</w:t>
      </w:r>
    </w:p>
  </w:comment>
  <w:comment w:id="555" w:author="Jeff Weiss" w:date="2011-09-14T17:40:00Z" w:initials="JW">
    <w:p w14:paraId="094E3AFF" w14:textId="77777777" w:rsidR="00D417F9" w:rsidRDefault="00D417F9">
      <w:pPr>
        <w:pStyle w:val="CommentText"/>
      </w:pPr>
      <w:r>
        <w:rPr>
          <w:rStyle w:val="CommentReference"/>
        </w:rPr>
        <w:annotationRef/>
      </w:r>
      <w:r>
        <w:t>This model needs an equation for the elasticity tensor.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17BF1B" w14:textId="77777777" w:rsidR="00D417F9" w:rsidRDefault="00D417F9">
      <w:r>
        <w:separator/>
      </w:r>
    </w:p>
  </w:endnote>
  <w:endnote w:type="continuationSeparator" w:id="0">
    <w:p w14:paraId="5C7C362B" w14:textId="77777777" w:rsidR="00D417F9" w:rsidRDefault="00D41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A00002EF" w:usb1="4000207B" w:usb2="00000000" w:usb3="00000000" w:csb0="000000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A00002EF" w:usb1="4000004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A0B52C" w14:textId="77777777" w:rsidR="00D417F9" w:rsidRDefault="00D417F9">
      <w:r>
        <w:separator/>
      </w:r>
    </w:p>
  </w:footnote>
  <w:footnote w:type="continuationSeparator" w:id="0">
    <w:p w14:paraId="638F51C9" w14:textId="77777777" w:rsidR="00D417F9" w:rsidRDefault="00D417F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D0AA3" w14:textId="77777777" w:rsidR="00D417F9" w:rsidRDefault="00D417F9"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658E01C7" w14:textId="77777777" w:rsidR="00D417F9" w:rsidRDefault="00D417F9" w:rsidP="008C788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93EA8" w14:textId="77777777" w:rsidR="00D417F9" w:rsidRDefault="00D417F9" w:rsidP="008C78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46F99">
      <w:rPr>
        <w:rStyle w:val="PageNumber"/>
        <w:noProof/>
      </w:rPr>
      <w:t>47</w:t>
    </w:r>
    <w:r>
      <w:rPr>
        <w:rStyle w:val="PageNumber"/>
      </w:rPr>
      <w:fldChar w:fldCharType="end"/>
    </w:r>
  </w:p>
  <w:p w14:paraId="1D3585AE" w14:textId="77777777" w:rsidR="00D417F9" w:rsidRDefault="00D417F9" w:rsidP="008C7882">
    <w:pPr>
      <w:pStyle w:val="Header"/>
      <w:ind w:right="360"/>
    </w:pPr>
    <w:r>
      <w:t>FEBio Theory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FC7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4C6A86"/>
    <w:multiLevelType w:val="hybridMultilevel"/>
    <w:tmpl w:val="AC805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4464D"/>
    <w:multiLevelType w:val="multilevel"/>
    <w:tmpl w:val="5D982E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1E1E0F20"/>
    <w:multiLevelType w:val="multilevel"/>
    <w:tmpl w:val="111CC36A"/>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296954B3"/>
    <w:multiLevelType w:val="hybridMultilevel"/>
    <w:tmpl w:val="503A44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0B7F8D"/>
    <w:multiLevelType w:val="hybridMultilevel"/>
    <w:tmpl w:val="0FA0A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Narro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Narro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Narro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42D667D"/>
    <w:multiLevelType w:val="multilevel"/>
    <w:tmpl w:val="8B327D3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7B71ADB"/>
    <w:multiLevelType w:val="multilevel"/>
    <w:tmpl w:val="688085B2"/>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61F4E7F"/>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472F15E3"/>
    <w:multiLevelType w:val="multilevel"/>
    <w:tmpl w:val="5F6C26EC"/>
    <w:lvl w:ilvl="0">
      <w:start w:val="1"/>
      <w:numFmt w:val="decimal"/>
      <w:suff w:val="space"/>
      <w:lvlText w:val="Chapter %1"/>
      <w:lvlJc w:val="left"/>
      <w:pPr>
        <w:ind w:left="360" w:hanging="360"/>
      </w:pPr>
      <w:rPr>
        <w:rFonts w:ascii="Times New Roman" w:hAnsi="Times New Roman" w:hint="default"/>
        <w:b/>
        <w:i w:val="0"/>
        <w:caps w:val="0"/>
        <w:strike w:val="0"/>
        <w:dstrike w:val="0"/>
        <w:vanish w:val="0"/>
        <w:color w:val="00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ascii="Times New Roman" w:hAnsi="Times New Roman" w:hint="default"/>
        <w:b/>
        <w:i w:val="0"/>
        <w:caps w:val="0"/>
        <w:strike w:val="0"/>
        <w:dstrike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
      <w:lvlJc w:val="left"/>
      <w:pPr>
        <w:ind w:left="1440" w:hanging="144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89D03FF"/>
    <w:multiLevelType w:val="multilevel"/>
    <w:tmpl w:val="6FD482C0"/>
    <w:lvl w:ilvl="0">
      <w:start w:val="1"/>
      <w:numFmt w:val="decimal"/>
      <w:suff w:val="space"/>
      <w:lvlText w:val="Chapter %1."/>
      <w:lvlJc w:val="left"/>
      <w:pPr>
        <w:ind w:left="126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4BC9154F"/>
    <w:multiLevelType w:val="hybridMultilevel"/>
    <w:tmpl w:val="9D5C5C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6F2538F"/>
    <w:multiLevelType w:val="hybridMultilevel"/>
    <w:tmpl w:val="92425B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EA0768D"/>
    <w:multiLevelType w:val="hybridMultilevel"/>
    <w:tmpl w:val="89F4CA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3D83405"/>
    <w:multiLevelType w:val="multilevel"/>
    <w:tmpl w:val="4E323310"/>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nothing"/>
      <w:lvlText w:val="%3.%2.%1."/>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660C23EB"/>
    <w:multiLevelType w:val="multilevel"/>
    <w:tmpl w:val="688085B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7D7A7B99"/>
    <w:multiLevelType w:val="multilevel"/>
    <w:tmpl w:val="D722AC08"/>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16"/>
  </w:num>
  <w:num w:numId="2">
    <w:abstractNumId w:val="12"/>
  </w:num>
  <w:num w:numId="3">
    <w:abstractNumId w:val="7"/>
  </w:num>
  <w:num w:numId="4">
    <w:abstractNumId w:val="3"/>
  </w:num>
  <w:num w:numId="5">
    <w:abstractNumId w:val="14"/>
  </w:num>
  <w:num w:numId="6">
    <w:abstractNumId w:val="2"/>
  </w:num>
  <w:num w:numId="7">
    <w:abstractNumId w:val="11"/>
  </w:num>
  <w:num w:numId="8">
    <w:abstractNumId w:val="13"/>
  </w:num>
  <w:num w:numId="9">
    <w:abstractNumId w:val="6"/>
  </w:num>
  <w:num w:numId="10">
    <w:abstractNumId w:val="10"/>
  </w:num>
  <w:num w:numId="11">
    <w:abstractNumId w:val="1"/>
  </w:num>
  <w:num w:numId="12">
    <w:abstractNumId w:val="8"/>
  </w:num>
  <w:num w:numId="13">
    <w:abstractNumId w:val="15"/>
  </w:num>
  <w:num w:numId="14">
    <w:abstractNumId w:val="4"/>
  </w:num>
  <w:num w:numId="15">
    <w:abstractNumId w:val="5"/>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957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Biomechanical E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xf0rdw27fzf0ie5dv9xdazn9pr5svpwws09&quot;&gt;FEBio&lt;record-ids&gt;&lt;item&gt;1&lt;/item&gt;&lt;item&gt;5&lt;/item&gt;&lt;item&gt;7&lt;/item&gt;&lt;item&gt;8&lt;/item&gt;&lt;item&gt;9&lt;/item&gt;&lt;item&gt;10&lt;/item&gt;&lt;item&gt;11&lt;/item&gt;&lt;item&gt;14&lt;/item&gt;&lt;item&gt;18&lt;/item&gt;&lt;item&gt;21&lt;/item&gt;&lt;item&gt;22&lt;/item&gt;&lt;item&gt;23&lt;/item&gt;&lt;item&gt;24&lt;/item&gt;&lt;item&gt;26&lt;/item&gt;&lt;item&gt;27&lt;/item&gt;&lt;item&gt;28&lt;/item&gt;&lt;item&gt;29&lt;/item&gt;&lt;item&gt;30&lt;/item&gt;&lt;item&gt;31&lt;/item&gt;&lt;item&gt;33&lt;/item&gt;&lt;item&gt;36&lt;/item&gt;&lt;item&gt;39&lt;/item&gt;&lt;item&gt;41&lt;/item&gt;&lt;item&gt;43&lt;/item&gt;&lt;item&gt;44&lt;/item&gt;&lt;item&gt;46&lt;/item&gt;&lt;item&gt;47&lt;/item&gt;&lt;item&gt;48&lt;/item&gt;&lt;item&gt;49&lt;/item&gt;&lt;item&gt;50&lt;/item&gt;&lt;item&gt;52&lt;/item&gt;&lt;item&gt;53&lt;/item&gt;&lt;item&gt;54&lt;/item&gt;&lt;item&gt;55&lt;/item&gt;&lt;item&gt;56&lt;/item&gt;&lt;item&gt;57&lt;/item&gt;&lt;item&gt;58&lt;/item&gt;&lt;item&gt;59&lt;/item&gt;&lt;item&gt;60&lt;/item&gt;&lt;item&gt;61&lt;/item&gt;&lt;item&gt;62&lt;/item&gt;&lt;item&gt;63&lt;/item&gt;&lt;item&gt;64&lt;/item&gt;&lt;item&gt;65&lt;/item&gt;&lt;item&gt;68&lt;/item&gt;&lt;item&gt;69&lt;/item&gt;&lt;item&gt;70&lt;/item&gt;&lt;item&gt;71&lt;/item&gt;&lt;/record-ids&gt;&lt;/item&gt;&lt;/Libraries&gt;"/>
  </w:docVars>
  <w:rsids>
    <w:rsidRoot w:val="00E738DB"/>
    <w:rsid w:val="00002E87"/>
    <w:rsid w:val="00004FF3"/>
    <w:rsid w:val="00020B52"/>
    <w:rsid w:val="00020F09"/>
    <w:rsid w:val="00021014"/>
    <w:rsid w:val="000311A6"/>
    <w:rsid w:val="00031A04"/>
    <w:rsid w:val="00032843"/>
    <w:rsid w:val="00036EB2"/>
    <w:rsid w:val="00040AFE"/>
    <w:rsid w:val="00044B96"/>
    <w:rsid w:val="00045689"/>
    <w:rsid w:val="000512DE"/>
    <w:rsid w:val="00056EEC"/>
    <w:rsid w:val="00056F8B"/>
    <w:rsid w:val="00064AE0"/>
    <w:rsid w:val="00067FF4"/>
    <w:rsid w:val="000748EF"/>
    <w:rsid w:val="00077330"/>
    <w:rsid w:val="00084CE6"/>
    <w:rsid w:val="000868D8"/>
    <w:rsid w:val="000868F9"/>
    <w:rsid w:val="000A0A53"/>
    <w:rsid w:val="000A6068"/>
    <w:rsid w:val="000A684F"/>
    <w:rsid w:val="000A7772"/>
    <w:rsid w:val="000B0E73"/>
    <w:rsid w:val="000B36E3"/>
    <w:rsid w:val="000B60F2"/>
    <w:rsid w:val="000C0326"/>
    <w:rsid w:val="000C2BF4"/>
    <w:rsid w:val="000C2CFC"/>
    <w:rsid w:val="000D0326"/>
    <w:rsid w:val="000D279B"/>
    <w:rsid w:val="000E2153"/>
    <w:rsid w:val="000F1BF1"/>
    <w:rsid w:val="000F2E90"/>
    <w:rsid w:val="000F4B2A"/>
    <w:rsid w:val="000F6D8C"/>
    <w:rsid w:val="0010409E"/>
    <w:rsid w:val="00116147"/>
    <w:rsid w:val="00120603"/>
    <w:rsid w:val="00122416"/>
    <w:rsid w:val="00130928"/>
    <w:rsid w:val="001520FC"/>
    <w:rsid w:val="001529A7"/>
    <w:rsid w:val="001677E3"/>
    <w:rsid w:val="001679DF"/>
    <w:rsid w:val="00167CB4"/>
    <w:rsid w:val="001700D6"/>
    <w:rsid w:val="001723A9"/>
    <w:rsid w:val="00172AE7"/>
    <w:rsid w:val="001734DC"/>
    <w:rsid w:val="00176A40"/>
    <w:rsid w:val="0018091D"/>
    <w:rsid w:val="0018420A"/>
    <w:rsid w:val="00186AA9"/>
    <w:rsid w:val="00190B2E"/>
    <w:rsid w:val="00195BE3"/>
    <w:rsid w:val="00195FA3"/>
    <w:rsid w:val="001A3DFD"/>
    <w:rsid w:val="001A4C1F"/>
    <w:rsid w:val="001A6C6A"/>
    <w:rsid w:val="001B2200"/>
    <w:rsid w:val="001B779A"/>
    <w:rsid w:val="001C1E70"/>
    <w:rsid w:val="001C3A40"/>
    <w:rsid w:val="001C68B4"/>
    <w:rsid w:val="001D4161"/>
    <w:rsid w:val="001D59DB"/>
    <w:rsid w:val="001E1949"/>
    <w:rsid w:val="001F3C5F"/>
    <w:rsid w:val="001F3F5A"/>
    <w:rsid w:val="001F6D85"/>
    <w:rsid w:val="00201B2F"/>
    <w:rsid w:val="00207529"/>
    <w:rsid w:val="002147C8"/>
    <w:rsid w:val="00221FBA"/>
    <w:rsid w:val="00222D29"/>
    <w:rsid w:val="002264FC"/>
    <w:rsid w:val="00227682"/>
    <w:rsid w:val="002354DE"/>
    <w:rsid w:val="002358BD"/>
    <w:rsid w:val="00236764"/>
    <w:rsid w:val="00246BAC"/>
    <w:rsid w:val="00246FDD"/>
    <w:rsid w:val="0025005C"/>
    <w:rsid w:val="0025081E"/>
    <w:rsid w:val="002573A9"/>
    <w:rsid w:val="00260954"/>
    <w:rsid w:val="002632B5"/>
    <w:rsid w:val="00275186"/>
    <w:rsid w:val="00275D24"/>
    <w:rsid w:val="00277B83"/>
    <w:rsid w:val="00292706"/>
    <w:rsid w:val="00294BC0"/>
    <w:rsid w:val="00296FBE"/>
    <w:rsid w:val="002A17FC"/>
    <w:rsid w:val="002B2179"/>
    <w:rsid w:val="002B331C"/>
    <w:rsid w:val="002B5CFD"/>
    <w:rsid w:val="002B7157"/>
    <w:rsid w:val="002B7638"/>
    <w:rsid w:val="002C1E61"/>
    <w:rsid w:val="002C2DC2"/>
    <w:rsid w:val="002C3797"/>
    <w:rsid w:val="002C7534"/>
    <w:rsid w:val="002D7F22"/>
    <w:rsid w:val="002E241C"/>
    <w:rsid w:val="002E4E77"/>
    <w:rsid w:val="002E7F45"/>
    <w:rsid w:val="002F00FB"/>
    <w:rsid w:val="002F1C97"/>
    <w:rsid w:val="002F3DF9"/>
    <w:rsid w:val="00315D2B"/>
    <w:rsid w:val="00317B9F"/>
    <w:rsid w:val="00331B70"/>
    <w:rsid w:val="003373C3"/>
    <w:rsid w:val="0034071A"/>
    <w:rsid w:val="00351D6C"/>
    <w:rsid w:val="00357411"/>
    <w:rsid w:val="00365A88"/>
    <w:rsid w:val="003735AA"/>
    <w:rsid w:val="003747B4"/>
    <w:rsid w:val="003952FD"/>
    <w:rsid w:val="003A422F"/>
    <w:rsid w:val="003A502B"/>
    <w:rsid w:val="003B102D"/>
    <w:rsid w:val="003B3D59"/>
    <w:rsid w:val="003B43EE"/>
    <w:rsid w:val="003C327D"/>
    <w:rsid w:val="003D0852"/>
    <w:rsid w:val="003D14DA"/>
    <w:rsid w:val="003D1D54"/>
    <w:rsid w:val="003D430C"/>
    <w:rsid w:val="003D57DF"/>
    <w:rsid w:val="004058CE"/>
    <w:rsid w:val="0041761F"/>
    <w:rsid w:val="004212D5"/>
    <w:rsid w:val="00435D3B"/>
    <w:rsid w:val="0043770B"/>
    <w:rsid w:val="00437785"/>
    <w:rsid w:val="004413BD"/>
    <w:rsid w:val="00441669"/>
    <w:rsid w:val="0044368A"/>
    <w:rsid w:val="00454D1E"/>
    <w:rsid w:val="00454E84"/>
    <w:rsid w:val="004566B7"/>
    <w:rsid w:val="00456B5D"/>
    <w:rsid w:val="00467F24"/>
    <w:rsid w:val="00470636"/>
    <w:rsid w:val="0047408A"/>
    <w:rsid w:val="00480FD7"/>
    <w:rsid w:val="00484875"/>
    <w:rsid w:val="00484E84"/>
    <w:rsid w:val="00490078"/>
    <w:rsid w:val="00495AFF"/>
    <w:rsid w:val="00496C79"/>
    <w:rsid w:val="004979AD"/>
    <w:rsid w:val="004B1907"/>
    <w:rsid w:val="004B3FBC"/>
    <w:rsid w:val="004B5CB6"/>
    <w:rsid w:val="004B6EC9"/>
    <w:rsid w:val="004D1047"/>
    <w:rsid w:val="004D2A85"/>
    <w:rsid w:val="004D379B"/>
    <w:rsid w:val="004D3EA3"/>
    <w:rsid w:val="004D4ABA"/>
    <w:rsid w:val="004D602D"/>
    <w:rsid w:val="004D70A8"/>
    <w:rsid w:val="004E12EC"/>
    <w:rsid w:val="004E3859"/>
    <w:rsid w:val="004F1C97"/>
    <w:rsid w:val="004F2125"/>
    <w:rsid w:val="004F2517"/>
    <w:rsid w:val="004F265A"/>
    <w:rsid w:val="004F2D16"/>
    <w:rsid w:val="004F6FB0"/>
    <w:rsid w:val="00512516"/>
    <w:rsid w:val="0051289D"/>
    <w:rsid w:val="00516AC5"/>
    <w:rsid w:val="00525CB0"/>
    <w:rsid w:val="005265A8"/>
    <w:rsid w:val="00533170"/>
    <w:rsid w:val="00535BE8"/>
    <w:rsid w:val="00536D05"/>
    <w:rsid w:val="0054008E"/>
    <w:rsid w:val="00545363"/>
    <w:rsid w:val="0054765F"/>
    <w:rsid w:val="0055288F"/>
    <w:rsid w:val="005560F5"/>
    <w:rsid w:val="00560235"/>
    <w:rsid w:val="00567B45"/>
    <w:rsid w:val="00571EBB"/>
    <w:rsid w:val="00585D63"/>
    <w:rsid w:val="00590E4E"/>
    <w:rsid w:val="005927E3"/>
    <w:rsid w:val="005942F3"/>
    <w:rsid w:val="00594984"/>
    <w:rsid w:val="005B35B0"/>
    <w:rsid w:val="005C3A32"/>
    <w:rsid w:val="005D060C"/>
    <w:rsid w:val="005D4AAE"/>
    <w:rsid w:val="005F3B18"/>
    <w:rsid w:val="00605580"/>
    <w:rsid w:val="0060617F"/>
    <w:rsid w:val="00613648"/>
    <w:rsid w:val="00621248"/>
    <w:rsid w:val="00623742"/>
    <w:rsid w:val="00625D56"/>
    <w:rsid w:val="006273F3"/>
    <w:rsid w:val="00644EF7"/>
    <w:rsid w:val="006460ED"/>
    <w:rsid w:val="0064700D"/>
    <w:rsid w:val="0065080B"/>
    <w:rsid w:val="00656B2A"/>
    <w:rsid w:val="0066127C"/>
    <w:rsid w:val="00661E2B"/>
    <w:rsid w:val="006633F6"/>
    <w:rsid w:val="006658BB"/>
    <w:rsid w:val="00681424"/>
    <w:rsid w:val="0068502A"/>
    <w:rsid w:val="006854C0"/>
    <w:rsid w:val="00691C49"/>
    <w:rsid w:val="006B0F68"/>
    <w:rsid w:val="006B4CAD"/>
    <w:rsid w:val="006D35C9"/>
    <w:rsid w:val="006D4F5F"/>
    <w:rsid w:val="006D7619"/>
    <w:rsid w:val="006D7B8B"/>
    <w:rsid w:val="006E0743"/>
    <w:rsid w:val="006E0769"/>
    <w:rsid w:val="006E3FDF"/>
    <w:rsid w:val="006F2C9F"/>
    <w:rsid w:val="006F2CC9"/>
    <w:rsid w:val="006F36D2"/>
    <w:rsid w:val="006F568B"/>
    <w:rsid w:val="006F687B"/>
    <w:rsid w:val="00714B16"/>
    <w:rsid w:val="00714C24"/>
    <w:rsid w:val="00715ECB"/>
    <w:rsid w:val="00717EF7"/>
    <w:rsid w:val="00734D81"/>
    <w:rsid w:val="0073578F"/>
    <w:rsid w:val="00737925"/>
    <w:rsid w:val="007412C6"/>
    <w:rsid w:val="00742950"/>
    <w:rsid w:val="00742C48"/>
    <w:rsid w:val="00743B89"/>
    <w:rsid w:val="00744FC5"/>
    <w:rsid w:val="00747431"/>
    <w:rsid w:val="007553D6"/>
    <w:rsid w:val="00757CCC"/>
    <w:rsid w:val="00772356"/>
    <w:rsid w:val="007742F0"/>
    <w:rsid w:val="0077444B"/>
    <w:rsid w:val="00781A7B"/>
    <w:rsid w:val="00785327"/>
    <w:rsid w:val="0079603F"/>
    <w:rsid w:val="007A0C8E"/>
    <w:rsid w:val="007A5BB0"/>
    <w:rsid w:val="007B2D9E"/>
    <w:rsid w:val="007B3A82"/>
    <w:rsid w:val="007D2D17"/>
    <w:rsid w:val="007E0937"/>
    <w:rsid w:val="007E76EC"/>
    <w:rsid w:val="00805BE6"/>
    <w:rsid w:val="00813691"/>
    <w:rsid w:val="0081541F"/>
    <w:rsid w:val="00822AD6"/>
    <w:rsid w:val="00827FD3"/>
    <w:rsid w:val="00831919"/>
    <w:rsid w:val="00834023"/>
    <w:rsid w:val="0083696E"/>
    <w:rsid w:val="00837539"/>
    <w:rsid w:val="00837BC9"/>
    <w:rsid w:val="008462BD"/>
    <w:rsid w:val="008517DD"/>
    <w:rsid w:val="008532EF"/>
    <w:rsid w:val="008616CA"/>
    <w:rsid w:val="00863541"/>
    <w:rsid w:val="00867498"/>
    <w:rsid w:val="0087434A"/>
    <w:rsid w:val="00876348"/>
    <w:rsid w:val="00880DE0"/>
    <w:rsid w:val="008A111F"/>
    <w:rsid w:val="008A38F5"/>
    <w:rsid w:val="008B0E40"/>
    <w:rsid w:val="008B107E"/>
    <w:rsid w:val="008B3EFC"/>
    <w:rsid w:val="008B6535"/>
    <w:rsid w:val="008C5594"/>
    <w:rsid w:val="008C64A7"/>
    <w:rsid w:val="008C66E1"/>
    <w:rsid w:val="008C7882"/>
    <w:rsid w:val="008D24F9"/>
    <w:rsid w:val="008D52AD"/>
    <w:rsid w:val="008D54D5"/>
    <w:rsid w:val="008E2F3A"/>
    <w:rsid w:val="008E3CAC"/>
    <w:rsid w:val="008E5B3C"/>
    <w:rsid w:val="008E7106"/>
    <w:rsid w:val="008F047C"/>
    <w:rsid w:val="008F1F3A"/>
    <w:rsid w:val="008F4203"/>
    <w:rsid w:val="00900236"/>
    <w:rsid w:val="00907E2E"/>
    <w:rsid w:val="00912318"/>
    <w:rsid w:val="0091287E"/>
    <w:rsid w:val="00913D51"/>
    <w:rsid w:val="009145C5"/>
    <w:rsid w:val="009312C5"/>
    <w:rsid w:val="00946F99"/>
    <w:rsid w:val="00964529"/>
    <w:rsid w:val="00966979"/>
    <w:rsid w:val="00973DC5"/>
    <w:rsid w:val="0097431B"/>
    <w:rsid w:val="009773FE"/>
    <w:rsid w:val="00981087"/>
    <w:rsid w:val="00993C44"/>
    <w:rsid w:val="00996074"/>
    <w:rsid w:val="009B3557"/>
    <w:rsid w:val="009B7404"/>
    <w:rsid w:val="009C3643"/>
    <w:rsid w:val="009C720C"/>
    <w:rsid w:val="009D61A1"/>
    <w:rsid w:val="009E0067"/>
    <w:rsid w:val="009E0444"/>
    <w:rsid w:val="009E518B"/>
    <w:rsid w:val="009F07AE"/>
    <w:rsid w:val="009F1978"/>
    <w:rsid w:val="009F434C"/>
    <w:rsid w:val="009F55A6"/>
    <w:rsid w:val="009F6084"/>
    <w:rsid w:val="009F7596"/>
    <w:rsid w:val="00A03F83"/>
    <w:rsid w:val="00A11939"/>
    <w:rsid w:val="00A12EF4"/>
    <w:rsid w:val="00A178F2"/>
    <w:rsid w:val="00A224D0"/>
    <w:rsid w:val="00A30D09"/>
    <w:rsid w:val="00A315BC"/>
    <w:rsid w:val="00A32FD3"/>
    <w:rsid w:val="00A36D51"/>
    <w:rsid w:val="00A42CBF"/>
    <w:rsid w:val="00A447B3"/>
    <w:rsid w:val="00A46710"/>
    <w:rsid w:val="00A5152A"/>
    <w:rsid w:val="00A5384D"/>
    <w:rsid w:val="00A54D3B"/>
    <w:rsid w:val="00A56950"/>
    <w:rsid w:val="00A574BE"/>
    <w:rsid w:val="00A57CF6"/>
    <w:rsid w:val="00A63D29"/>
    <w:rsid w:val="00A802E0"/>
    <w:rsid w:val="00A82267"/>
    <w:rsid w:val="00A94B6B"/>
    <w:rsid w:val="00A97B84"/>
    <w:rsid w:val="00AB0BD0"/>
    <w:rsid w:val="00AB10C0"/>
    <w:rsid w:val="00AB7E22"/>
    <w:rsid w:val="00AC017A"/>
    <w:rsid w:val="00AC1927"/>
    <w:rsid w:val="00AC2300"/>
    <w:rsid w:val="00AC4592"/>
    <w:rsid w:val="00AD1F20"/>
    <w:rsid w:val="00AE184E"/>
    <w:rsid w:val="00AF3603"/>
    <w:rsid w:val="00AF5D13"/>
    <w:rsid w:val="00AF6A7E"/>
    <w:rsid w:val="00B01308"/>
    <w:rsid w:val="00B03BAD"/>
    <w:rsid w:val="00B04AB1"/>
    <w:rsid w:val="00B11D23"/>
    <w:rsid w:val="00B12EEA"/>
    <w:rsid w:val="00B1740F"/>
    <w:rsid w:val="00B21CEB"/>
    <w:rsid w:val="00B23CF2"/>
    <w:rsid w:val="00B30137"/>
    <w:rsid w:val="00B32051"/>
    <w:rsid w:val="00B3531D"/>
    <w:rsid w:val="00B3790A"/>
    <w:rsid w:val="00B4169D"/>
    <w:rsid w:val="00B4253A"/>
    <w:rsid w:val="00B51699"/>
    <w:rsid w:val="00B53B08"/>
    <w:rsid w:val="00B559C1"/>
    <w:rsid w:val="00B64CEC"/>
    <w:rsid w:val="00B66A36"/>
    <w:rsid w:val="00B86C97"/>
    <w:rsid w:val="00B937DE"/>
    <w:rsid w:val="00B93D00"/>
    <w:rsid w:val="00B93F7E"/>
    <w:rsid w:val="00B97DC3"/>
    <w:rsid w:val="00BA1866"/>
    <w:rsid w:val="00BA6622"/>
    <w:rsid w:val="00BB3827"/>
    <w:rsid w:val="00BB69E3"/>
    <w:rsid w:val="00BB6F67"/>
    <w:rsid w:val="00BC06FD"/>
    <w:rsid w:val="00BC28B4"/>
    <w:rsid w:val="00BC38C5"/>
    <w:rsid w:val="00BE2FD1"/>
    <w:rsid w:val="00BE3E25"/>
    <w:rsid w:val="00BF16DC"/>
    <w:rsid w:val="00BF1A0E"/>
    <w:rsid w:val="00BF50BB"/>
    <w:rsid w:val="00BF6ECC"/>
    <w:rsid w:val="00C013CB"/>
    <w:rsid w:val="00C027F5"/>
    <w:rsid w:val="00C108FD"/>
    <w:rsid w:val="00C13EFF"/>
    <w:rsid w:val="00C20024"/>
    <w:rsid w:val="00C20BEB"/>
    <w:rsid w:val="00C22DFA"/>
    <w:rsid w:val="00C237F4"/>
    <w:rsid w:val="00C2754B"/>
    <w:rsid w:val="00C32FBE"/>
    <w:rsid w:val="00C34A71"/>
    <w:rsid w:val="00C420FD"/>
    <w:rsid w:val="00C5691A"/>
    <w:rsid w:val="00C56E50"/>
    <w:rsid w:val="00C67E37"/>
    <w:rsid w:val="00C7162F"/>
    <w:rsid w:val="00C73538"/>
    <w:rsid w:val="00C8129D"/>
    <w:rsid w:val="00C85A07"/>
    <w:rsid w:val="00C96E5B"/>
    <w:rsid w:val="00CA0005"/>
    <w:rsid w:val="00CA4A7F"/>
    <w:rsid w:val="00CB13D9"/>
    <w:rsid w:val="00CB173E"/>
    <w:rsid w:val="00CC0A33"/>
    <w:rsid w:val="00CC5A71"/>
    <w:rsid w:val="00CC7944"/>
    <w:rsid w:val="00CD36C4"/>
    <w:rsid w:val="00CD45F0"/>
    <w:rsid w:val="00CD6991"/>
    <w:rsid w:val="00CE2162"/>
    <w:rsid w:val="00CF0A94"/>
    <w:rsid w:val="00D000EA"/>
    <w:rsid w:val="00D13FD3"/>
    <w:rsid w:val="00D1791B"/>
    <w:rsid w:val="00D17EAC"/>
    <w:rsid w:val="00D30784"/>
    <w:rsid w:val="00D30919"/>
    <w:rsid w:val="00D417F9"/>
    <w:rsid w:val="00D41B2F"/>
    <w:rsid w:val="00D5035D"/>
    <w:rsid w:val="00D57045"/>
    <w:rsid w:val="00D574F2"/>
    <w:rsid w:val="00D60CC6"/>
    <w:rsid w:val="00D6556C"/>
    <w:rsid w:val="00D7352A"/>
    <w:rsid w:val="00D77B42"/>
    <w:rsid w:val="00D80579"/>
    <w:rsid w:val="00D822EA"/>
    <w:rsid w:val="00D8268F"/>
    <w:rsid w:val="00D85C52"/>
    <w:rsid w:val="00D904EE"/>
    <w:rsid w:val="00D95321"/>
    <w:rsid w:val="00D97451"/>
    <w:rsid w:val="00DB161C"/>
    <w:rsid w:val="00DB2A2C"/>
    <w:rsid w:val="00DB568B"/>
    <w:rsid w:val="00DB7EB0"/>
    <w:rsid w:val="00DC2E62"/>
    <w:rsid w:val="00DC47AD"/>
    <w:rsid w:val="00DC6A9C"/>
    <w:rsid w:val="00DD16D7"/>
    <w:rsid w:val="00DD1E8F"/>
    <w:rsid w:val="00DD709E"/>
    <w:rsid w:val="00DE08B8"/>
    <w:rsid w:val="00DE322D"/>
    <w:rsid w:val="00DE3BBC"/>
    <w:rsid w:val="00DE46E1"/>
    <w:rsid w:val="00DE5C49"/>
    <w:rsid w:val="00DE6AC2"/>
    <w:rsid w:val="00DF284C"/>
    <w:rsid w:val="00E11D29"/>
    <w:rsid w:val="00E149F6"/>
    <w:rsid w:val="00E1526F"/>
    <w:rsid w:val="00E16837"/>
    <w:rsid w:val="00E22F0B"/>
    <w:rsid w:val="00E27097"/>
    <w:rsid w:val="00E3488F"/>
    <w:rsid w:val="00E452AB"/>
    <w:rsid w:val="00E52B44"/>
    <w:rsid w:val="00E569BD"/>
    <w:rsid w:val="00E63BE2"/>
    <w:rsid w:val="00E67C66"/>
    <w:rsid w:val="00E738DB"/>
    <w:rsid w:val="00E77A80"/>
    <w:rsid w:val="00E903D4"/>
    <w:rsid w:val="00E93F61"/>
    <w:rsid w:val="00E976CC"/>
    <w:rsid w:val="00EA3E30"/>
    <w:rsid w:val="00EB2008"/>
    <w:rsid w:val="00ED4800"/>
    <w:rsid w:val="00EE0E0E"/>
    <w:rsid w:val="00EE136A"/>
    <w:rsid w:val="00EF07DC"/>
    <w:rsid w:val="00EF4B20"/>
    <w:rsid w:val="00EF5846"/>
    <w:rsid w:val="00F02353"/>
    <w:rsid w:val="00F11C2A"/>
    <w:rsid w:val="00F20490"/>
    <w:rsid w:val="00F24778"/>
    <w:rsid w:val="00F248D2"/>
    <w:rsid w:val="00F31C72"/>
    <w:rsid w:val="00F45C7B"/>
    <w:rsid w:val="00F46AF2"/>
    <w:rsid w:val="00F53B52"/>
    <w:rsid w:val="00F55CEE"/>
    <w:rsid w:val="00F64B9A"/>
    <w:rsid w:val="00F7043E"/>
    <w:rsid w:val="00F70585"/>
    <w:rsid w:val="00F71297"/>
    <w:rsid w:val="00F72C05"/>
    <w:rsid w:val="00F73358"/>
    <w:rsid w:val="00F7480E"/>
    <w:rsid w:val="00F75A04"/>
    <w:rsid w:val="00F8118F"/>
    <w:rsid w:val="00F85347"/>
    <w:rsid w:val="00F96C7B"/>
    <w:rsid w:val="00FA2BC4"/>
    <w:rsid w:val="00FA595B"/>
    <w:rsid w:val="00FA5A87"/>
    <w:rsid w:val="00FA761C"/>
    <w:rsid w:val="00FB056C"/>
    <w:rsid w:val="00FB3B8D"/>
    <w:rsid w:val="00FB6012"/>
    <w:rsid w:val="00FB6214"/>
    <w:rsid w:val="00FB639B"/>
    <w:rsid w:val="00FC5099"/>
    <w:rsid w:val="00FD0563"/>
    <w:rsid w:val="00FD5AC9"/>
    <w:rsid w:val="00FD7660"/>
    <w:rsid w:val="00FD795D"/>
    <w:rsid w:val="00FE38CD"/>
    <w:rsid w:val="00FE6E63"/>
    <w:rsid w:val="00FE7465"/>
    <w:rsid w:val="00FF69F4"/>
    <w:rsid w:val="00FF6AD3"/>
    <w:rsid w:val="00FF7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9579"/>
    <o:shapelayout v:ext="edit">
      <o:idmap v:ext="edit" data="1,2,9"/>
    </o:shapelayout>
  </w:shapeDefaults>
  <w:decimalSymbol w:val="."/>
  <w:listSeparator w:val=","/>
  <w14:docId w14:val="7BC9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3EBD"/>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A3EBD"/>
    <w:pPr>
      <w:jc w:val="both"/>
    </w:pPr>
    <w:rPr>
      <w:sz w:val="24"/>
      <w:szCs w:val="24"/>
    </w:rPr>
  </w:style>
  <w:style w:type="paragraph" w:styleId="Heading1">
    <w:name w:val="heading 1"/>
    <w:basedOn w:val="Normal"/>
    <w:next w:val="Normal"/>
    <w:uiPriority w:val="9"/>
    <w:qFormat/>
    <w:rsid w:val="005D4AAE"/>
    <w:pPr>
      <w:keepNext/>
      <w:numPr>
        <w:numId w:val="3"/>
      </w:numPr>
      <w:spacing w:before="240" w:after="60"/>
      <w:outlineLvl w:val="0"/>
    </w:pPr>
    <w:rPr>
      <w:rFonts w:cs="Arial"/>
      <w:b/>
      <w:bCs/>
      <w:kern w:val="32"/>
      <w:sz w:val="40"/>
      <w:szCs w:val="32"/>
    </w:rPr>
  </w:style>
  <w:style w:type="paragraph" w:styleId="Heading2">
    <w:name w:val="heading 2"/>
    <w:basedOn w:val="Normal"/>
    <w:next w:val="Normal"/>
    <w:link w:val="Heading2Char"/>
    <w:uiPriority w:val="9"/>
    <w:qFormat/>
    <w:rsid w:val="005D4AAE"/>
    <w:pPr>
      <w:keepNext/>
      <w:numPr>
        <w:ilvl w:val="1"/>
        <w:numId w:val="3"/>
      </w:numPr>
      <w:spacing w:before="240" w:after="60"/>
      <w:outlineLvl w:val="1"/>
    </w:pPr>
    <w:rPr>
      <w:rFonts w:cs="Arial"/>
      <w:b/>
      <w:bCs/>
      <w:iCs/>
      <w:sz w:val="36"/>
      <w:szCs w:val="28"/>
    </w:rPr>
  </w:style>
  <w:style w:type="paragraph" w:styleId="Heading3">
    <w:name w:val="heading 3"/>
    <w:basedOn w:val="Normal"/>
    <w:next w:val="Normal"/>
    <w:link w:val="Heading3Char"/>
    <w:uiPriority w:val="9"/>
    <w:qFormat/>
    <w:rsid w:val="005D4AAE"/>
    <w:pPr>
      <w:keepNext/>
      <w:numPr>
        <w:ilvl w:val="2"/>
        <w:numId w:val="3"/>
      </w:numPr>
      <w:spacing w:before="240" w:after="60"/>
      <w:outlineLvl w:val="2"/>
    </w:pPr>
    <w:rPr>
      <w:rFonts w:cs="Arial"/>
      <w:b/>
      <w:bCs/>
      <w:sz w:val="32"/>
      <w:szCs w:val="26"/>
    </w:rPr>
  </w:style>
  <w:style w:type="paragraph" w:styleId="Heading4">
    <w:name w:val="heading 4"/>
    <w:basedOn w:val="Normal"/>
    <w:next w:val="Normal"/>
    <w:link w:val="Heading4Char"/>
    <w:uiPriority w:val="9"/>
    <w:qFormat/>
    <w:rsid w:val="00707FB1"/>
    <w:pPr>
      <w:keepNext/>
      <w:numPr>
        <w:ilvl w:val="3"/>
        <w:numId w:val="3"/>
      </w:numPr>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F16DC"/>
    <w:rPr>
      <w:rFonts w:cs="Arial"/>
      <w:b/>
      <w:bCs/>
      <w:iCs/>
      <w:sz w:val="36"/>
      <w:szCs w:val="28"/>
    </w:rPr>
  </w:style>
  <w:style w:type="character" w:customStyle="1" w:styleId="Heading3Char">
    <w:name w:val="Heading 3 Char"/>
    <w:link w:val="Heading3"/>
    <w:uiPriority w:val="9"/>
    <w:rsid w:val="00BF16DC"/>
    <w:rPr>
      <w:rFonts w:cs="Arial"/>
      <w:b/>
      <w:bCs/>
      <w:sz w:val="32"/>
      <w:szCs w:val="26"/>
    </w:rPr>
  </w:style>
  <w:style w:type="character" w:customStyle="1" w:styleId="Heading4Char">
    <w:name w:val="Heading 4 Char"/>
    <w:link w:val="Heading4"/>
    <w:uiPriority w:val="9"/>
    <w:rsid w:val="00BF16DC"/>
    <w:rPr>
      <w:b/>
      <w:bCs/>
      <w:sz w:val="28"/>
      <w:szCs w:val="28"/>
    </w:rPr>
  </w:style>
  <w:style w:type="character" w:customStyle="1" w:styleId="MTEquationSection">
    <w:name w:val="MTEquationSection"/>
    <w:rsid w:val="00E738DB"/>
    <w:rPr>
      <w:vanish/>
      <w:color w:val="FF0000"/>
      <w:sz w:val="144"/>
      <w:szCs w:val="144"/>
    </w:rPr>
  </w:style>
  <w:style w:type="paragraph" w:customStyle="1" w:styleId="MTDisplayEquation">
    <w:name w:val="MTDisplayEquation"/>
    <w:basedOn w:val="Normal"/>
    <w:next w:val="Normal"/>
    <w:rsid w:val="00A97B84"/>
    <w:pPr>
      <w:tabs>
        <w:tab w:val="center" w:pos="4320"/>
        <w:tab w:val="right" w:pos="9360"/>
      </w:tabs>
    </w:pPr>
  </w:style>
  <w:style w:type="paragraph" w:styleId="TOC1">
    <w:name w:val="toc 1"/>
    <w:basedOn w:val="Normal"/>
    <w:next w:val="Normal"/>
    <w:autoRedefine/>
    <w:uiPriority w:val="39"/>
    <w:rsid w:val="00AC420E"/>
    <w:pPr>
      <w:tabs>
        <w:tab w:val="right" w:leader="dot" w:pos="8630"/>
      </w:tabs>
    </w:pPr>
    <w:rPr>
      <w:b/>
      <w:noProof/>
    </w:rPr>
  </w:style>
  <w:style w:type="paragraph" w:styleId="TOC2">
    <w:name w:val="toc 2"/>
    <w:basedOn w:val="Normal"/>
    <w:next w:val="Normal"/>
    <w:autoRedefine/>
    <w:uiPriority w:val="39"/>
    <w:rsid w:val="00EF7DF9"/>
    <w:pPr>
      <w:ind w:left="240"/>
    </w:pPr>
  </w:style>
  <w:style w:type="character" w:styleId="Hyperlink">
    <w:name w:val="Hyperlink"/>
    <w:uiPriority w:val="99"/>
    <w:rsid w:val="00EF7DF9"/>
    <w:rPr>
      <w:color w:val="0000FF"/>
      <w:u w:val="single"/>
    </w:rPr>
  </w:style>
  <w:style w:type="paragraph" w:styleId="Header">
    <w:name w:val="header"/>
    <w:basedOn w:val="Normal"/>
    <w:rsid w:val="00EF7DF9"/>
    <w:pPr>
      <w:tabs>
        <w:tab w:val="center" w:pos="4320"/>
        <w:tab w:val="right" w:pos="8640"/>
      </w:tabs>
    </w:pPr>
  </w:style>
  <w:style w:type="character" w:styleId="PageNumber">
    <w:name w:val="page number"/>
    <w:basedOn w:val="DefaultParagraphFont"/>
    <w:rsid w:val="00EF7DF9"/>
  </w:style>
  <w:style w:type="paragraph" w:styleId="Caption">
    <w:name w:val="caption"/>
    <w:basedOn w:val="Normal"/>
    <w:next w:val="Normal"/>
    <w:qFormat/>
    <w:rsid w:val="004C7770"/>
    <w:rPr>
      <w:b/>
      <w:bCs/>
      <w:sz w:val="20"/>
      <w:szCs w:val="20"/>
    </w:rPr>
  </w:style>
  <w:style w:type="paragraph" w:styleId="TOC3">
    <w:name w:val="toc 3"/>
    <w:basedOn w:val="Normal"/>
    <w:next w:val="Normal"/>
    <w:autoRedefine/>
    <w:uiPriority w:val="39"/>
    <w:rsid w:val="00A23A41"/>
    <w:pPr>
      <w:ind w:left="480"/>
    </w:pPr>
  </w:style>
  <w:style w:type="table" w:styleId="TableGrid">
    <w:name w:val="Table Grid"/>
    <w:basedOn w:val="TableNormal"/>
    <w:rsid w:val="007428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65A37"/>
    <w:pPr>
      <w:tabs>
        <w:tab w:val="center" w:pos="4320"/>
        <w:tab w:val="right" w:pos="8640"/>
      </w:tabs>
    </w:pPr>
  </w:style>
  <w:style w:type="paragraph" w:styleId="BalloonText">
    <w:name w:val="Balloon Text"/>
    <w:basedOn w:val="Normal"/>
    <w:semiHidden/>
    <w:rsid w:val="00FB1DA1"/>
    <w:rPr>
      <w:rFonts w:ascii="Tahoma" w:hAnsi="Tahoma" w:cs="Tahoma"/>
      <w:sz w:val="16"/>
      <w:szCs w:val="16"/>
    </w:rPr>
  </w:style>
  <w:style w:type="character" w:styleId="FollowedHyperlink">
    <w:name w:val="FollowedHyperlink"/>
    <w:rsid w:val="00496348"/>
    <w:rPr>
      <w:color w:val="800080"/>
      <w:u w:val="single"/>
    </w:rPr>
  </w:style>
  <w:style w:type="character" w:styleId="CommentReference">
    <w:name w:val="annotation reference"/>
    <w:semiHidden/>
    <w:rsid w:val="00A60DA9"/>
    <w:rPr>
      <w:sz w:val="16"/>
      <w:szCs w:val="16"/>
    </w:rPr>
  </w:style>
  <w:style w:type="paragraph" w:styleId="CommentText">
    <w:name w:val="annotation text"/>
    <w:basedOn w:val="Normal"/>
    <w:semiHidden/>
    <w:rsid w:val="00A60DA9"/>
    <w:rPr>
      <w:sz w:val="20"/>
      <w:szCs w:val="20"/>
    </w:rPr>
  </w:style>
  <w:style w:type="paragraph" w:styleId="CommentSubject">
    <w:name w:val="annotation subject"/>
    <w:basedOn w:val="CommentText"/>
    <w:next w:val="CommentText"/>
    <w:semiHidden/>
    <w:rsid w:val="00A60DA9"/>
    <w:rPr>
      <w:b/>
      <w:bCs/>
    </w:rPr>
  </w:style>
  <w:style w:type="paragraph" w:styleId="DocumentMap">
    <w:name w:val="Document Map"/>
    <w:basedOn w:val="Normal"/>
    <w:link w:val="DocumentMapChar"/>
    <w:uiPriority w:val="99"/>
    <w:semiHidden/>
    <w:rsid w:val="0045648A"/>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BF16DC"/>
    <w:rPr>
      <w:rFonts w:ascii="Tahoma" w:hAnsi="Tahoma" w:cs="Tahoma"/>
      <w:shd w:val="clear" w:color="auto" w:fill="000080"/>
    </w:rPr>
  </w:style>
  <w:style w:type="paragraph" w:styleId="FootnoteText">
    <w:name w:val="footnote text"/>
    <w:basedOn w:val="Normal"/>
    <w:semiHidden/>
    <w:rsid w:val="00BA3EBD"/>
    <w:pPr>
      <w:tabs>
        <w:tab w:val="left" w:pos="360"/>
      </w:tabs>
    </w:pPr>
  </w:style>
  <w:style w:type="character" w:styleId="FootnoteReference">
    <w:name w:val="footnote reference"/>
    <w:semiHidden/>
    <w:rsid w:val="00BA3EBD"/>
    <w:rPr>
      <w:vertAlign w:val="superscript"/>
    </w:rPr>
  </w:style>
  <w:style w:type="character" w:customStyle="1" w:styleId="MTConvertedEquation">
    <w:name w:val="MTConvertedEquation"/>
    <w:basedOn w:val="DefaultParagraphFont"/>
    <w:rsid w:val="00F5689C"/>
  </w:style>
  <w:style w:type="paragraph" w:customStyle="1" w:styleId="code">
    <w:name w:val="code"/>
    <w:basedOn w:val="Normal"/>
    <w:link w:val="codeChar"/>
    <w:rsid w:val="00FB6012"/>
    <w:pPr>
      <w:tabs>
        <w:tab w:val="left" w:pos="720"/>
        <w:tab w:val="left" w:pos="1440"/>
        <w:tab w:val="left" w:pos="2160"/>
        <w:tab w:val="left" w:pos="2880"/>
        <w:tab w:val="left" w:pos="3600"/>
        <w:tab w:val="left" w:pos="4320"/>
        <w:tab w:val="left" w:pos="5040"/>
        <w:tab w:val="left" w:pos="5760"/>
        <w:tab w:val="left" w:pos="6480"/>
        <w:tab w:val="left" w:pos="7200"/>
      </w:tabs>
    </w:pPr>
    <w:rPr>
      <w:rFonts w:ascii="Courier New" w:hAnsi="Courier New"/>
      <w:sz w:val="22"/>
    </w:rPr>
  </w:style>
  <w:style w:type="character" w:customStyle="1" w:styleId="codeChar">
    <w:name w:val="code Char"/>
    <w:link w:val="code"/>
    <w:rsid w:val="00FB6012"/>
    <w:rPr>
      <w:rFonts w:ascii="Courier New" w:hAnsi="Courier New"/>
      <w:sz w:val="22"/>
      <w:szCs w:val="24"/>
    </w:rPr>
  </w:style>
  <w:style w:type="paragraph" w:customStyle="1" w:styleId="Example">
    <w:name w:val="Example"/>
    <w:basedOn w:val="Normal"/>
    <w:next w:val="Normal"/>
    <w:rsid w:val="00FB6012"/>
    <w:rPr>
      <w:i/>
    </w:rPr>
  </w:style>
  <w:style w:type="paragraph" w:styleId="Revision">
    <w:name w:val="Revision"/>
    <w:hidden/>
    <w:uiPriority w:val="71"/>
    <w:rsid w:val="00435D3B"/>
    <w:rPr>
      <w:sz w:val="24"/>
      <w:szCs w:val="24"/>
    </w:rPr>
  </w:style>
  <w:style w:type="paragraph" w:styleId="TOC4">
    <w:name w:val="toc 4"/>
    <w:basedOn w:val="Normal"/>
    <w:next w:val="Normal"/>
    <w:autoRedefine/>
    <w:uiPriority w:val="39"/>
    <w:unhideWhenUsed/>
    <w:rsid w:val="008517DD"/>
    <w:pPr>
      <w:spacing w:after="100" w:line="276" w:lineRule="auto"/>
      <w:ind w:left="660"/>
      <w:jc w:val="left"/>
    </w:pPr>
    <w:rPr>
      <w:rFonts w:ascii="Calibri" w:hAnsi="Calibri"/>
      <w:sz w:val="22"/>
      <w:szCs w:val="22"/>
    </w:rPr>
  </w:style>
  <w:style w:type="paragraph" w:styleId="TOC5">
    <w:name w:val="toc 5"/>
    <w:basedOn w:val="Normal"/>
    <w:next w:val="Normal"/>
    <w:autoRedefine/>
    <w:uiPriority w:val="39"/>
    <w:unhideWhenUsed/>
    <w:rsid w:val="008517DD"/>
    <w:pPr>
      <w:spacing w:after="100" w:line="276" w:lineRule="auto"/>
      <w:ind w:left="880"/>
      <w:jc w:val="left"/>
    </w:pPr>
    <w:rPr>
      <w:rFonts w:ascii="Calibri" w:hAnsi="Calibri"/>
      <w:sz w:val="22"/>
      <w:szCs w:val="22"/>
    </w:rPr>
  </w:style>
  <w:style w:type="paragraph" w:styleId="TOC6">
    <w:name w:val="toc 6"/>
    <w:basedOn w:val="Normal"/>
    <w:next w:val="Normal"/>
    <w:autoRedefine/>
    <w:uiPriority w:val="39"/>
    <w:unhideWhenUsed/>
    <w:rsid w:val="008517DD"/>
    <w:pPr>
      <w:spacing w:after="100" w:line="276" w:lineRule="auto"/>
      <w:ind w:left="1100"/>
      <w:jc w:val="left"/>
    </w:pPr>
    <w:rPr>
      <w:rFonts w:ascii="Calibri" w:hAnsi="Calibri"/>
      <w:sz w:val="22"/>
      <w:szCs w:val="22"/>
    </w:rPr>
  </w:style>
  <w:style w:type="paragraph" w:styleId="TOC7">
    <w:name w:val="toc 7"/>
    <w:basedOn w:val="Normal"/>
    <w:next w:val="Normal"/>
    <w:autoRedefine/>
    <w:uiPriority w:val="39"/>
    <w:unhideWhenUsed/>
    <w:rsid w:val="008517DD"/>
    <w:pPr>
      <w:spacing w:after="100" w:line="276" w:lineRule="auto"/>
      <w:ind w:left="1320"/>
      <w:jc w:val="left"/>
    </w:pPr>
    <w:rPr>
      <w:rFonts w:ascii="Calibri" w:hAnsi="Calibri"/>
      <w:sz w:val="22"/>
      <w:szCs w:val="22"/>
    </w:rPr>
  </w:style>
  <w:style w:type="paragraph" w:styleId="TOC8">
    <w:name w:val="toc 8"/>
    <w:basedOn w:val="Normal"/>
    <w:next w:val="Normal"/>
    <w:autoRedefine/>
    <w:uiPriority w:val="39"/>
    <w:unhideWhenUsed/>
    <w:rsid w:val="008517DD"/>
    <w:pPr>
      <w:spacing w:after="100" w:line="276" w:lineRule="auto"/>
      <w:ind w:left="1540"/>
      <w:jc w:val="left"/>
    </w:pPr>
    <w:rPr>
      <w:rFonts w:ascii="Calibri" w:hAnsi="Calibri"/>
      <w:sz w:val="22"/>
      <w:szCs w:val="22"/>
    </w:rPr>
  </w:style>
  <w:style w:type="paragraph" w:styleId="TOC9">
    <w:name w:val="toc 9"/>
    <w:basedOn w:val="Normal"/>
    <w:next w:val="Normal"/>
    <w:autoRedefine/>
    <w:uiPriority w:val="39"/>
    <w:unhideWhenUsed/>
    <w:rsid w:val="008517DD"/>
    <w:pPr>
      <w:spacing w:after="100" w:line="276" w:lineRule="auto"/>
      <w:ind w:left="1760"/>
      <w:jc w:val="left"/>
    </w:pPr>
    <w:rPr>
      <w:rFonts w:ascii="Calibri" w:hAnsi="Calibri"/>
      <w:sz w:val="22"/>
      <w:szCs w:val="22"/>
    </w:rPr>
  </w:style>
  <w:style w:type="paragraph" w:styleId="NormalWeb">
    <w:name w:val="Normal (Web)"/>
    <w:basedOn w:val="Normal"/>
    <w:uiPriority w:val="99"/>
    <w:unhideWhenUsed/>
    <w:rsid w:val="00AB7E22"/>
    <w:pPr>
      <w:spacing w:before="100" w:beforeAutospacing="1" w:after="100" w:afterAutospacing="1"/>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9739">
      <w:bodyDiv w:val="1"/>
      <w:marLeft w:val="0"/>
      <w:marRight w:val="0"/>
      <w:marTop w:val="0"/>
      <w:marBottom w:val="0"/>
      <w:divBdr>
        <w:top w:val="none" w:sz="0" w:space="0" w:color="auto"/>
        <w:left w:val="none" w:sz="0" w:space="0" w:color="auto"/>
        <w:bottom w:val="none" w:sz="0" w:space="0" w:color="auto"/>
        <w:right w:val="none" w:sz="0" w:space="0" w:color="auto"/>
      </w:divBdr>
    </w:div>
    <w:div w:id="42756447">
      <w:bodyDiv w:val="1"/>
      <w:marLeft w:val="0"/>
      <w:marRight w:val="0"/>
      <w:marTop w:val="0"/>
      <w:marBottom w:val="0"/>
      <w:divBdr>
        <w:top w:val="none" w:sz="0" w:space="0" w:color="auto"/>
        <w:left w:val="none" w:sz="0" w:space="0" w:color="auto"/>
        <w:bottom w:val="none" w:sz="0" w:space="0" w:color="auto"/>
        <w:right w:val="none" w:sz="0" w:space="0" w:color="auto"/>
      </w:divBdr>
    </w:div>
    <w:div w:id="65611928">
      <w:bodyDiv w:val="1"/>
      <w:marLeft w:val="0"/>
      <w:marRight w:val="0"/>
      <w:marTop w:val="0"/>
      <w:marBottom w:val="0"/>
      <w:divBdr>
        <w:top w:val="none" w:sz="0" w:space="0" w:color="auto"/>
        <w:left w:val="none" w:sz="0" w:space="0" w:color="auto"/>
        <w:bottom w:val="none" w:sz="0" w:space="0" w:color="auto"/>
        <w:right w:val="none" w:sz="0" w:space="0" w:color="auto"/>
      </w:divBdr>
    </w:div>
    <w:div w:id="123350050">
      <w:bodyDiv w:val="1"/>
      <w:marLeft w:val="0"/>
      <w:marRight w:val="0"/>
      <w:marTop w:val="0"/>
      <w:marBottom w:val="0"/>
      <w:divBdr>
        <w:top w:val="none" w:sz="0" w:space="0" w:color="auto"/>
        <w:left w:val="none" w:sz="0" w:space="0" w:color="auto"/>
        <w:bottom w:val="none" w:sz="0" w:space="0" w:color="auto"/>
        <w:right w:val="none" w:sz="0" w:space="0" w:color="auto"/>
      </w:divBdr>
    </w:div>
    <w:div w:id="162016266">
      <w:bodyDiv w:val="1"/>
      <w:marLeft w:val="0"/>
      <w:marRight w:val="0"/>
      <w:marTop w:val="0"/>
      <w:marBottom w:val="0"/>
      <w:divBdr>
        <w:top w:val="none" w:sz="0" w:space="0" w:color="auto"/>
        <w:left w:val="none" w:sz="0" w:space="0" w:color="auto"/>
        <w:bottom w:val="none" w:sz="0" w:space="0" w:color="auto"/>
        <w:right w:val="none" w:sz="0" w:space="0" w:color="auto"/>
      </w:divBdr>
    </w:div>
    <w:div w:id="226692346">
      <w:bodyDiv w:val="1"/>
      <w:marLeft w:val="0"/>
      <w:marRight w:val="0"/>
      <w:marTop w:val="0"/>
      <w:marBottom w:val="0"/>
      <w:divBdr>
        <w:top w:val="none" w:sz="0" w:space="0" w:color="auto"/>
        <w:left w:val="none" w:sz="0" w:space="0" w:color="auto"/>
        <w:bottom w:val="none" w:sz="0" w:space="0" w:color="auto"/>
        <w:right w:val="none" w:sz="0" w:space="0" w:color="auto"/>
      </w:divBdr>
    </w:div>
    <w:div w:id="559633434">
      <w:bodyDiv w:val="1"/>
      <w:marLeft w:val="0"/>
      <w:marRight w:val="0"/>
      <w:marTop w:val="0"/>
      <w:marBottom w:val="0"/>
      <w:divBdr>
        <w:top w:val="none" w:sz="0" w:space="0" w:color="auto"/>
        <w:left w:val="none" w:sz="0" w:space="0" w:color="auto"/>
        <w:bottom w:val="none" w:sz="0" w:space="0" w:color="auto"/>
        <w:right w:val="none" w:sz="0" w:space="0" w:color="auto"/>
      </w:divBdr>
    </w:div>
    <w:div w:id="693385540">
      <w:bodyDiv w:val="1"/>
      <w:marLeft w:val="0"/>
      <w:marRight w:val="0"/>
      <w:marTop w:val="0"/>
      <w:marBottom w:val="0"/>
      <w:divBdr>
        <w:top w:val="none" w:sz="0" w:space="0" w:color="auto"/>
        <w:left w:val="none" w:sz="0" w:space="0" w:color="auto"/>
        <w:bottom w:val="none" w:sz="0" w:space="0" w:color="auto"/>
        <w:right w:val="none" w:sz="0" w:space="0" w:color="auto"/>
      </w:divBdr>
    </w:div>
    <w:div w:id="1099987278">
      <w:bodyDiv w:val="1"/>
      <w:marLeft w:val="0"/>
      <w:marRight w:val="0"/>
      <w:marTop w:val="0"/>
      <w:marBottom w:val="0"/>
      <w:divBdr>
        <w:top w:val="none" w:sz="0" w:space="0" w:color="auto"/>
        <w:left w:val="none" w:sz="0" w:space="0" w:color="auto"/>
        <w:bottom w:val="none" w:sz="0" w:space="0" w:color="auto"/>
        <w:right w:val="none" w:sz="0" w:space="0" w:color="auto"/>
      </w:divBdr>
    </w:div>
    <w:div w:id="1348407776">
      <w:bodyDiv w:val="1"/>
      <w:marLeft w:val="0"/>
      <w:marRight w:val="0"/>
      <w:marTop w:val="0"/>
      <w:marBottom w:val="0"/>
      <w:divBdr>
        <w:top w:val="none" w:sz="0" w:space="0" w:color="auto"/>
        <w:left w:val="none" w:sz="0" w:space="0" w:color="auto"/>
        <w:bottom w:val="none" w:sz="0" w:space="0" w:color="auto"/>
        <w:right w:val="none" w:sz="0" w:space="0" w:color="auto"/>
      </w:divBdr>
    </w:div>
    <w:div w:id="1356612801">
      <w:bodyDiv w:val="1"/>
      <w:marLeft w:val="0"/>
      <w:marRight w:val="0"/>
      <w:marTop w:val="0"/>
      <w:marBottom w:val="0"/>
      <w:divBdr>
        <w:top w:val="none" w:sz="0" w:space="0" w:color="auto"/>
        <w:left w:val="none" w:sz="0" w:space="0" w:color="auto"/>
        <w:bottom w:val="none" w:sz="0" w:space="0" w:color="auto"/>
        <w:right w:val="none" w:sz="0" w:space="0" w:color="auto"/>
      </w:divBdr>
    </w:div>
    <w:div w:id="1397237681">
      <w:bodyDiv w:val="1"/>
      <w:marLeft w:val="0"/>
      <w:marRight w:val="0"/>
      <w:marTop w:val="0"/>
      <w:marBottom w:val="0"/>
      <w:divBdr>
        <w:top w:val="none" w:sz="0" w:space="0" w:color="auto"/>
        <w:left w:val="none" w:sz="0" w:space="0" w:color="auto"/>
        <w:bottom w:val="none" w:sz="0" w:space="0" w:color="auto"/>
        <w:right w:val="none" w:sz="0" w:space="0" w:color="auto"/>
      </w:divBdr>
    </w:div>
    <w:div w:id="1652521776">
      <w:bodyDiv w:val="1"/>
      <w:marLeft w:val="0"/>
      <w:marRight w:val="0"/>
      <w:marTop w:val="0"/>
      <w:marBottom w:val="0"/>
      <w:divBdr>
        <w:top w:val="none" w:sz="0" w:space="0" w:color="auto"/>
        <w:left w:val="none" w:sz="0" w:space="0" w:color="auto"/>
        <w:bottom w:val="none" w:sz="0" w:space="0" w:color="auto"/>
        <w:right w:val="none" w:sz="0" w:space="0" w:color="auto"/>
      </w:divBdr>
    </w:div>
    <w:div w:id="1664580882">
      <w:bodyDiv w:val="1"/>
      <w:marLeft w:val="0"/>
      <w:marRight w:val="0"/>
      <w:marTop w:val="0"/>
      <w:marBottom w:val="0"/>
      <w:divBdr>
        <w:top w:val="none" w:sz="0" w:space="0" w:color="auto"/>
        <w:left w:val="none" w:sz="0" w:space="0" w:color="auto"/>
        <w:bottom w:val="none" w:sz="0" w:space="0" w:color="auto"/>
        <w:right w:val="none" w:sz="0" w:space="0" w:color="auto"/>
      </w:divBdr>
    </w:div>
    <w:div w:id="193169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30" Type="http://schemas.openxmlformats.org/officeDocument/2006/relationships/image" Target="media/image108.wmf"/><Relationship Id="rId231" Type="http://schemas.openxmlformats.org/officeDocument/2006/relationships/oleObject" Target="embeddings/oleObject105.bin"/><Relationship Id="rId232" Type="http://schemas.openxmlformats.org/officeDocument/2006/relationships/image" Target="media/image109.wmf"/><Relationship Id="rId233" Type="http://schemas.openxmlformats.org/officeDocument/2006/relationships/oleObject" Target="embeddings/oleObject106.bin"/><Relationship Id="rId234" Type="http://schemas.openxmlformats.org/officeDocument/2006/relationships/image" Target="media/image110.wmf"/><Relationship Id="rId235" Type="http://schemas.openxmlformats.org/officeDocument/2006/relationships/oleObject" Target="embeddings/oleObject107.bin"/><Relationship Id="rId236" Type="http://schemas.openxmlformats.org/officeDocument/2006/relationships/image" Target="media/image111.wmf"/><Relationship Id="rId237" Type="http://schemas.openxmlformats.org/officeDocument/2006/relationships/oleObject" Target="embeddings/oleObject108.bin"/><Relationship Id="rId238" Type="http://schemas.openxmlformats.org/officeDocument/2006/relationships/image" Target="media/image112.wmf"/><Relationship Id="rId239" Type="http://schemas.openxmlformats.org/officeDocument/2006/relationships/oleObject" Target="embeddings/oleObject109.bin"/><Relationship Id="rId1170" Type="http://schemas.openxmlformats.org/officeDocument/2006/relationships/oleObject" Target="embeddings/oleObject574.bin"/><Relationship Id="rId1171" Type="http://schemas.openxmlformats.org/officeDocument/2006/relationships/image" Target="media/image578.wmf"/><Relationship Id="rId2600" Type="http://schemas.openxmlformats.org/officeDocument/2006/relationships/oleObject" Target="embeddings/oleObject1287.bin"/><Relationship Id="rId2601" Type="http://schemas.openxmlformats.org/officeDocument/2006/relationships/image" Target="media/image1295.wmf"/><Relationship Id="rId2602" Type="http://schemas.openxmlformats.org/officeDocument/2006/relationships/oleObject" Target="embeddings/oleObject1288.bin"/><Relationship Id="rId2603" Type="http://schemas.openxmlformats.org/officeDocument/2006/relationships/image" Target="media/image1296.wmf"/><Relationship Id="rId2604" Type="http://schemas.openxmlformats.org/officeDocument/2006/relationships/oleObject" Target="embeddings/oleObject1289.bin"/><Relationship Id="rId2605" Type="http://schemas.openxmlformats.org/officeDocument/2006/relationships/image" Target="media/image1297.wmf"/><Relationship Id="rId2606" Type="http://schemas.openxmlformats.org/officeDocument/2006/relationships/oleObject" Target="embeddings/oleObject1290.bin"/><Relationship Id="rId2607" Type="http://schemas.openxmlformats.org/officeDocument/2006/relationships/image" Target="media/image1298.wmf"/><Relationship Id="rId2608" Type="http://schemas.openxmlformats.org/officeDocument/2006/relationships/oleObject" Target="embeddings/oleObject1291.bin"/><Relationship Id="rId2609" Type="http://schemas.openxmlformats.org/officeDocument/2006/relationships/image" Target="media/image1299.wmf"/><Relationship Id="rId1172" Type="http://schemas.openxmlformats.org/officeDocument/2006/relationships/oleObject" Target="embeddings/oleObject575.bin"/><Relationship Id="rId1173" Type="http://schemas.openxmlformats.org/officeDocument/2006/relationships/image" Target="media/image579.wmf"/><Relationship Id="rId1174" Type="http://schemas.openxmlformats.org/officeDocument/2006/relationships/oleObject" Target="embeddings/oleObject576.bin"/><Relationship Id="rId1175" Type="http://schemas.openxmlformats.org/officeDocument/2006/relationships/image" Target="media/image580.wmf"/><Relationship Id="rId1176" Type="http://schemas.openxmlformats.org/officeDocument/2006/relationships/oleObject" Target="embeddings/oleObject577.bin"/><Relationship Id="rId1177" Type="http://schemas.openxmlformats.org/officeDocument/2006/relationships/image" Target="media/image581.wmf"/><Relationship Id="rId1178" Type="http://schemas.openxmlformats.org/officeDocument/2006/relationships/oleObject" Target="embeddings/oleObject578.bin"/><Relationship Id="rId1179" Type="http://schemas.openxmlformats.org/officeDocument/2006/relationships/image" Target="media/image582.wmf"/><Relationship Id="rId1900" Type="http://schemas.openxmlformats.org/officeDocument/2006/relationships/oleObject" Target="embeddings/oleObject938.bin"/><Relationship Id="rId1901" Type="http://schemas.openxmlformats.org/officeDocument/2006/relationships/image" Target="media/image944.wmf"/><Relationship Id="rId1902" Type="http://schemas.openxmlformats.org/officeDocument/2006/relationships/oleObject" Target="embeddings/oleObject939.bin"/><Relationship Id="rId1903" Type="http://schemas.openxmlformats.org/officeDocument/2006/relationships/image" Target="media/image945.wmf"/><Relationship Id="rId1904" Type="http://schemas.openxmlformats.org/officeDocument/2006/relationships/oleObject" Target="embeddings/oleObject940.bin"/><Relationship Id="rId1905" Type="http://schemas.openxmlformats.org/officeDocument/2006/relationships/image" Target="media/image946.wmf"/><Relationship Id="rId1906" Type="http://schemas.openxmlformats.org/officeDocument/2006/relationships/oleObject" Target="embeddings/oleObject941.bin"/><Relationship Id="rId1907" Type="http://schemas.openxmlformats.org/officeDocument/2006/relationships/image" Target="media/image947.wmf"/><Relationship Id="rId1908" Type="http://schemas.openxmlformats.org/officeDocument/2006/relationships/oleObject" Target="embeddings/oleObject942.bin"/><Relationship Id="rId1909" Type="http://schemas.openxmlformats.org/officeDocument/2006/relationships/image" Target="media/image948.wmf"/><Relationship Id="rId780" Type="http://schemas.openxmlformats.org/officeDocument/2006/relationships/oleObject" Target="embeddings/oleObject379.bin"/><Relationship Id="rId781" Type="http://schemas.openxmlformats.org/officeDocument/2006/relationships/image" Target="media/image383.wmf"/><Relationship Id="rId782" Type="http://schemas.openxmlformats.org/officeDocument/2006/relationships/oleObject" Target="embeddings/oleObject380.bin"/><Relationship Id="rId783" Type="http://schemas.openxmlformats.org/officeDocument/2006/relationships/image" Target="media/image384.wmf"/><Relationship Id="rId784" Type="http://schemas.openxmlformats.org/officeDocument/2006/relationships/oleObject" Target="embeddings/oleObject381.bin"/><Relationship Id="rId785" Type="http://schemas.openxmlformats.org/officeDocument/2006/relationships/image" Target="media/image385.wmf"/><Relationship Id="rId786" Type="http://schemas.openxmlformats.org/officeDocument/2006/relationships/oleObject" Target="embeddings/oleObject382.bin"/><Relationship Id="rId787" Type="http://schemas.openxmlformats.org/officeDocument/2006/relationships/image" Target="media/image386.wmf"/><Relationship Id="rId788" Type="http://schemas.openxmlformats.org/officeDocument/2006/relationships/oleObject" Target="embeddings/oleObject383.bin"/><Relationship Id="rId789" Type="http://schemas.openxmlformats.org/officeDocument/2006/relationships/image" Target="media/image387.wmf"/><Relationship Id="rId3310" Type="http://schemas.openxmlformats.org/officeDocument/2006/relationships/image" Target="media/image1650.wmf"/><Relationship Id="rId3311" Type="http://schemas.openxmlformats.org/officeDocument/2006/relationships/oleObject" Target="embeddings/oleObject1642.bin"/><Relationship Id="rId3312" Type="http://schemas.openxmlformats.org/officeDocument/2006/relationships/image" Target="media/image1651.wmf"/><Relationship Id="rId3313" Type="http://schemas.openxmlformats.org/officeDocument/2006/relationships/oleObject" Target="embeddings/oleObject1643.bin"/><Relationship Id="rId3314" Type="http://schemas.openxmlformats.org/officeDocument/2006/relationships/image" Target="media/image1652.wmf"/><Relationship Id="rId3315" Type="http://schemas.openxmlformats.org/officeDocument/2006/relationships/oleObject" Target="embeddings/oleObject1644.bin"/><Relationship Id="rId3316" Type="http://schemas.openxmlformats.org/officeDocument/2006/relationships/image" Target="media/image1653.wmf"/><Relationship Id="rId3317" Type="http://schemas.openxmlformats.org/officeDocument/2006/relationships/oleObject" Target="embeddings/oleObject1645.bin"/><Relationship Id="rId3318" Type="http://schemas.openxmlformats.org/officeDocument/2006/relationships/image" Target="media/image1654.wmf"/><Relationship Id="rId3319" Type="http://schemas.openxmlformats.org/officeDocument/2006/relationships/oleObject" Target="embeddings/oleObject1646.bin"/><Relationship Id="rId240" Type="http://schemas.openxmlformats.org/officeDocument/2006/relationships/image" Target="media/image113.wmf"/><Relationship Id="rId241" Type="http://schemas.openxmlformats.org/officeDocument/2006/relationships/oleObject" Target="embeddings/oleObject110.bin"/><Relationship Id="rId242" Type="http://schemas.openxmlformats.org/officeDocument/2006/relationships/image" Target="media/image114.wmf"/><Relationship Id="rId243" Type="http://schemas.openxmlformats.org/officeDocument/2006/relationships/oleObject" Target="embeddings/oleObject111.bin"/><Relationship Id="rId244" Type="http://schemas.openxmlformats.org/officeDocument/2006/relationships/image" Target="media/image115.wmf"/><Relationship Id="rId245" Type="http://schemas.openxmlformats.org/officeDocument/2006/relationships/oleObject" Target="embeddings/oleObject112.bin"/><Relationship Id="rId246" Type="http://schemas.openxmlformats.org/officeDocument/2006/relationships/image" Target="media/image116.wmf"/><Relationship Id="rId247" Type="http://schemas.openxmlformats.org/officeDocument/2006/relationships/oleObject" Target="embeddings/oleObject113.bin"/><Relationship Id="rId248" Type="http://schemas.openxmlformats.org/officeDocument/2006/relationships/image" Target="media/image117.wmf"/><Relationship Id="rId249" Type="http://schemas.openxmlformats.org/officeDocument/2006/relationships/oleObject" Target="embeddings/oleObject114.bin"/><Relationship Id="rId1180" Type="http://schemas.openxmlformats.org/officeDocument/2006/relationships/oleObject" Target="embeddings/oleObject579.bin"/><Relationship Id="rId1181" Type="http://schemas.openxmlformats.org/officeDocument/2006/relationships/image" Target="media/image583.wmf"/><Relationship Id="rId2610" Type="http://schemas.openxmlformats.org/officeDocument/2006/relationships/oleObject" Target="embeddings/oleObject1292.bin"/><Relationship Id="rId2611" Type="http://schemas.openxmlformats.org/officeDocument/2006/relationships/image" Target="media/image1300.wmf"/><Relationship Id="rId2612" Type="http://schemas.openxmlformats.org/officeDocument/2006/relationships/oleObject" Target="embeddings/oleObject1293.bin"/><Relationship Id="rId2613" Type="http://schemas.openxmlformats.org/officeDocument/2006/relationships/image" Target="media/image1301.wmf"/><Relationship Id="rId2614" Type="http://schemas.openxmlformats.org/officeDocument/2006/relationships/oleObject" Target="embeddings/oleObject1294.bin"/><Relationship Id="rId2615" Type="http://schemas.openxmlformats.org/officeDocument/2006/relationships/image" Target="media/image1302.wmf"/><Relationship Id="rId2616" Type="http://schemas.openxmlformats.org/officeDocument/2006/relationships/oleObject" Target="embeddings/oleObject1295.bin"/><Relationship Id="rId2617" Type="http://schemas.openxmlformats.org/officeDocument/2006/relationships/image" Target="media/image1303.wmf"/><Relationship Id="rId2618" Type="http://schemas.openxmlformats.org/officeDocument/2006/relationships/oleObject" Target="embeddings/oleObject1296.bin"/><Relationship Id="rId2619" Type="http://schemas.openxmlformats.org/officeDocument/2006/relationships/image" Target="media/image1304.wmf"/><Relationship Id="rId1182" Type="http://schemas.openxmlformats.org/officeDocument/2006/relationships/oleObject" Target="embeddings/oleObject580.bin"/><Relationship Id="rId1183" Type="http://schemas.openxmlformats.org/officeDocument/2006/relationships/image" Target="media/image584.wmf"/><Relationship Id="rId1184" Type="http://schemas.openxmlformats.org/officeDocument/2006/relationships/oleObject" Target="embeddings/oleObject581.bin"/><Relationship Id="rId1185" Type="http://schemas.openxmlformats.org/officeDocument/2006/relationships/image" Target="media/image585.wmf"/><Relationship Id="rId1186" Type="http://schemas.openxmlformats.org/officeDocument/2006/relationships/oleObject" Target="embeddings/oleObject582.bin"/><Relationship Id="rId1187" Type="http://schemas.openxmlformats.org/officeDocument/2006/relationships/image" Target="media/image586.wmf"/><Relationship Id="rId1188" Type="http://schemas.openxmlformats.org/officeDocument/2006/relationships/oleObject" Target="embeddings/oleObject583.bin"/><Relationship Id="rId1189" Type="http://schemas.openxmlformats.org/officeDocument/2006/relationships/image" Target="media/image587.wmf"/><Relationship Id="rId1910" Type="http://schemas.openxmlformats.org/officeDocument/2006/relationships/oleObject" Target="embeddings/oleObject943.bin"/><Relationship Id="rId1911" Type="http://schemas.openxmlformats.org/officeDocument/2006/relationships/image" Target="media/image949.wmf"/><Relationship Id="rId1912" Type="http://schemas.openxmlformats.org/officeDocument/2006/relationships/oleObject" Target="embeddings/oleObject944.bin"/><Relationship Id="rId1913" Type="http://schemas.openxmlformats.org/officeDocument/2006/relationships/image" Target="media/image950.wmf"/><Relationship Id="rId1914" Type="http://schemas.openxmlformats.org/officeDocument/2006/relationships/oleObject" Target="embeddings/oleObject945.bin"/><Relationship Id="rId1915" Type="http://schemas.openxmlformats.org/officeDocument/2006/relationships/image" Target="media/image951.wmf"/><Relationship Id="rId1916" Type="http://schemas.openxmlformats.org/officeDocument/2006/relationships/oleObject" Target="embeddings/oleObject946.bin"/><Relationship Id="rId1917" Type="http://schemas.openxmlformats.org/officeDocument/2006/relationships/image" Target="media/image952.wmf"/><Relationship Id="rId1918" Type="http://schemas.openxmlformats.org/officeDocument/2006/relationships/oleObject" Target="embeddings/oleObject947.bin"/><Relationship Id="rId1919" Type="http://schemas.openxmlformats.org/officeDocument/2006/relationships/image" Target="media/image953.wmf"/><Relationship Id="rId790" Type="http://schemas.openxmlformats.org/officeDocument/2006/relationships/oleObject" Target="embeddings/oleObject384.bin"/><Relationship Id="rId791" Type="http://schemas.openxmlformats.org/officeDocument/2006/relationships/image" Target="media/image388.wmf"/><Relationship Id="rId792" Type="http://schemas.openxmlformats.org/officeDocument/2006/relationships/oleObject" Target="embeddings/oleObject385.bin"/><Relationship Id="rId793" Type="http://schemas.openxmlformats.org/officeDocument/2006/relationships/image" Target="media/image389.wmf"/><Relationship Id="rId794" Type="http://schemas.openxmlformats.org/officeDocument/2006/relationships/oleObject" Target="embeddings/oleObject386.bin"/><Relationship Id="rId795" Type="http://schemas.openxmlformats.org/officeDocument/2006/relationships/image" Target="media/image390.wmf"/><Relationship Id="rId796" Type="http://schemas.openxmlformats.org/officeDocument/2006/relationships/oleObject" Target="embeddings/oleObject387.bin"/><Relationship Id="rId797" Type="http://schemas.openxmlformats.org/officeDocument/2006/relationships/image" Target="media/image391.wmf"/><Relationship Id="rId798" Type="http://schemas.openxmlformats.org/officeDocument/2006/relationships/oleObject" Target="embeddings/oleObject388.bin"/><Relationship Id="rId799" Type="http://schemas.openxmlformats.org/officeDocument/2006/relationships/image" Target="media/image392.wmf"/><Relationship Id="rId3320" Type="http://schemas.openxmlformats.org/officeDocument/2006/relationships/image" Target="media/image1655.wmf"/><Relationship Id="rId3321" Type="http://schemas.openxmlformats.org/officeDocument/2006/relationships/oleObject" Target="embeddings/oleObject1647.bin"/><Relationship Id="rId3322" Type="http://schemas.openxmlformats.org/officeDocument/2006/relationships/image" Target="media/image1656.wmf"/><Relationship Id="rId3323" Type="http://schemas.openxmlformats.org/officeDocument/2006/relationships/oleObject" Target="embeddings/oleObject1648.bin"/><Relationship Id="rId3324" Type="http://schemas.openxmlformats.org/officeDocument/2006/relationships/image" Target="media/image1657.wmf"/><Relationship Id="rId3325" Type="http://schemas.openxmlformats.org/officeDocument/2006/relationships/oleObject" Target="embeddings/oleObject1649.bin"/><Relationship Id="rId3326" Type="http://schemas.openxmlformats.org/officeDocument/2006/relationships/image" Target="media/image1658.wmf"/><Relationship Id="rId3327" Type="http://schemas.openxmlformats.org/officeDocument/2006/relationships/oleObject" Target="embeddings/oleObject1650.bin"/><Relationship Id="rId3328" Type="http://schemas.openxmlformats.org/officeDocument/2006/relationships/image" Target="media/image1659.wmf"/><Relationship Id="rId3329" Type="http://schemas.openxmlformats.org/officeDocument/2006/relationships/oleObject" Target="embeddings/oleObject1651.bin"/><Relationship Id="rId250" Type="http://schemas.openxmlformats.org/officeDocument/2006/relationships/image" Target="media/image118.wmf"/><Relationship Id="rId251" Type="http://schemas.openxmlformats.org/officeDocument/2006/relationships/oleObject" Target="embeddings/oleObject115.bin"/><Relationship Id="rId252" Type="http://schemas.openxmlformats.org/officeDocument/2006/relationships/image" Target="media/image119.wmf"/><Relationship Id="rId253" Type="http://schemas.openxmlformats.org/officeDocument/2006/relationships/oleObject" Target="embeddings/oleObject116.bin"/><Relationship Id="rId254" Type="http://schemas.openxmlformats.org/officeDocument/2006/relationships/image" Target="media/image120.wmf"/><Relationship Id="rId255" Type="http://schemas.openxmlformats.org/officeDocument/2006/relationships/oleObject" Target="embeddings/oleObject117.bin"/><Relationship Id="rId256" Type="http://schemas.openxmlformats.org/officeDocument/2006/relationships/image" Target="media/image121.wmf"/><Relationship Id="rId257" Type="http://schemas.openxmlformats.org/officeDocument/2006/relationships/oleObject" Target="embeddings/oleObject118.bin"/><Relationship Id="rId258" Type="http://schemas.openxmlformats.org/officeDocument/2006/relationships/image" Target="media/image122.wmf"/><Relationship Id="rId259" Type="http://schemas.openxmlformats.org/officeDocument/2006/relationships/oleObject" Target="embeddings/oleObject119.bin"/><Relationship Id="rId1190" Type="http://schemas.openxmlformats.org/officeDocument/2006/relationships/oleObject" Target="embeddings/oleObject584.bin"/><Relationship Id="rId1191" Type="http://schemas.openxmlformats.org/officeDocument/2006/relationships/image" Target="media/image588.wmf"/><Relationship Id="rId2620" Type="http://schemas.openxmlformats.org/officeDocument/2006/relationships/oleObject" Target="embeddings/oleObject1297.bin"/><Relationship Id="rId2621" Type="http://schemas.openxmlformats.org/officeDocument/2006/relationships/image" Target="media/image1305.wmf"/><Relationship Id="rId2622" Type="http://schemas.openxmlformats.org/officeDocument/2006/relationships/oleObject" Target="embeddings/oleObject1298.bin"/><Relationship Id="rId2623" Type="http://schemas.openxmlformats.org/officeDocument/2006/relationships/image" Target="media/image1306.wmf"/><Relationship Id="rId2624" Type="http://schemas.openxmlformats.org/officeDocument/2006/relationships/oleObject" Target="embeddings/oleObject1299.bin"/><Relationship Id="rId2625" Type="http://schemas.openxmlformats.org/officeDocument/2006/relationships/image" Target="media/image1307.wmf"/><Relationship Id="rId2626" Type="http://schemas.openxmlformats.org/officeDocument/2006/relationships/oleObject" Target="embeddings/oleObject1300.bin"/><Relationship Id="rId2627" Type="http://schemas.openxmlformats.org/officeDocument/2006/relationships/image" Target="media/image1308.wmf"/><Relationship Id="rId2628" Type="http://schemas.openxmlformats.org/officeDocument/2006/relationships/oleObject" Target="embeddings/oleObject1301.bin"/><Relationship Id="rId2629" Type="http://schemas.openxmlformats.org/officeDocument/2006/relationships/image" Target="media/image1309.wmf"/><Relationship Id="rId1192" Type="http://schemas.openxmlformats.org/officeDocument/2006/relationships/oleObject" Target="embeddings/oleObject585.bin"/><Relationship Id="rId1193" Type="http://schemas.openxmlformats.org/officeDocument/2006/relationships/image" Target="media/image589.wmf"/><Relationship Id="rId1194" Type="http://schemas.openxmlformats.org/officeDocument/2006/relationships/oleObject" Target="embeddings/oleObject586.bin"/><Relationship Id="rId1195" Type="http://schemas.openxmlformats.org/officeDocument/2006/relationships/image" Target="media/image590.wmf"/><Relationship Id="rId1196" Type="http://schemas.openxmlformats.org/officeDocument/2006/relationships/oleObject" Target="embeddings/oleObject587.bin"/><Relationship Id="rId1197" Type="http://schemas.openxmlformats.org/officeDocument/2006/relationships/image" Target="media/image591.wmf"/><Relationship Id="rId1198" Type="http://schemas.openxmlformats.org/officeDocument/2006/relationships/oleObject" Target="embeddings/oleObject588.bin"/><Relationship Id="rId1199" Type="http://schemas.openxmlformats.org/officeDocument/2006/relationships/image" Target="media/image592.wmf"/><Relationship Id="rId1920" Type="http://schemas.openxmlformats.org/officeDocument/2006/relationships/oleObject" Target="embeddings/oleObject948.bin"/><Relationship Id="rId1921" Type="http://schemas.openxmlformats.org/officeDocument/2006/relationships/image" Target="media/image954.wmf"/><Relationship Id="rId1922" Type="http://schemas.openxmlformats.org/officeDocument/2006/relationships/oleObject" Target="embeddings/oleObject949.bin"/><Relationship Id="rId1923" Type="http://schemas.openxmlformats.org/officeDocument/2006/relationships/image" Target="media/image955.wmf"/><Relationship Id="rId1924" Type="http://schemas.openxmlformats.org/officeDocument/2006/relationships/oleObject" Target="embeddings/oleObject950.bin"/><Relationship Id="rId1925" Type="http://schemas.openxmlformats.org/officeDocument/2006/relationships/image" Target="media/image956.wmf"/><Relationship Id="rId1926" Type="http://schemas.openxmlformats.org/officeDocument/2006/relationships/oleObject" Target="embeddings/oleObject951.bin"/><Relationship Id="rId1927" Type="http://schemas.openxmlformats.org/officeDocument/2006/relationships/image" Target="media/image957.wmf"/><Relationship Id="rId1928" Type="http://schemas.openxmlformats.org/officeDocument/2006/relationships/oleObject" Target="embeddings/oleObject952.bin"/><Relationship Id="rId1929" Type="http://schemas.openxmlformats.org/officeDocument/2006/relationships/image" Target="media/image958.wmf"/><Relationship Id="rId3330" Type="http://schemas.openxmlformats.org/officeDocument/2006/relationships/image" Target="media/image1660.wmf"/><Relationship Id="rId3331" Type="http://schemas.openxmlformats.org/officeDocument/2006/relationships/oleObject" Target="embeddings/oleObject1652.bin"/><Relationship Id="rId3332" Type="http://schemas.openxmlformats.org/officeDocument/2006/relationships/image" Target="media/image1661.wmf"/><Relationship Id="rId3333" Type="http://schemas.openxmlformats.org/officeDocument/2006/relationships/oleObject" Target="embeddings/oleObject1653.bin"/><Relationship Id="rId3334" Type="http://schemas.openxmlformats.org/officeDocument/2006/relationships/image" Target="media/image1662.wmf"/><Relationship Id="rId3335" Type="http://schemas.openxmlformats.org/officeDocument/2006/relationships/oleObject" Target="embeddings/oleObject1654.bin"/><Relationship Id="rId3336" Type="http://schemas.openxmlformats.org/officeDocument/2006/relationships/image" Target="media/image1663.wmf"/><Relationship Id="rId3337" Type="http://schemas.openxmlformats.org/officeDocument/2006/relationships/oleObject" Target="embeddings/oleObject1655.bin"/><Relationship Id="rId3338" Type="http://schemas.openxmlformats.org/officeDocument/2006/relationships/image" Target="media/image1664.wmf"/><Relationship Id="rId3339" Type="http://schemas.openxmlformats.org/officeDocument/2006/relationships/oleObject" Target="embeddings/oleObject1656.bin"/><Relationship Id="rId260" Type="http://schemas.openxmlformats.org/officeDocument/2006/relationships/image" Target="media/image123.wmf"/><Relationship Id="rId261" Type="http://schemas.openxmlformats.org/officeDocument/2006/relationships/oleObject" Target="embeddings/oleObject120.bin"/><Relationship Id="rId262" Type="http://schemas.openxmlformats.org/officeDocument/2006/relationships/image" Target="media/image124.wmf"/><Relationship Id="rId263" Type="http://schemas.openxmlformats.org/officeDocument/2006/relationships/oleObject" Target="embeddings/oleObject121.bin"/><Relationship Id="rId264" Type="http://schemas.openxmlformats.org/officeDocument/2006/relationships/image" Target="media/image125.wmf"/><Relationship Id="rId265" Type="http://schemas.openxmlformats.org/officeDocument/2006/relationships/oleObject" Target="embeddings/oleObject122.bin"/><Relationship Id="rId266" Type="http://schemas.openxmlformats.org/officeDocument/2006/relationships/image" Target="media/image126.wmf"/><Relationship Id="rId267" Type="http://schemas.openxmlformats.org/officeDocument/2006/relationships/oleObject" Target="embeddings/oleObject123.bin"/><Relationship Id="rId268" Type="http://schemas.openxmlformats.org/officeDocument/2006/relationships/image" Target="media/image127.wmf"/><Relationship Id="rId269" Type="http://schemas.openxmlformats.org/officeDocument/2006/relationships/oleObject" Target="embeddings/oleObject124.bin"/><Relationship Id="rId2630" Type="http://schemas.openxmlformats.org/officeDocument/2006/relationships/oleObject" Target="embeddings/oleObject1302.bin"/><Relationship Id="rId2631" Type="http://schemas.openxmlformats.org/officeDocument/2006/relationships/image" Target="media/image1310.wmf"/><Relationship Id="rId2632" Type="http://schemas.openxmlformats.org/officeDocument/2006/relationships/oleObject" Target="embeddings/oleObject1303.bin"/><Relationship Id="rId2633" Type="http://schemas.openxmlformats.org/officeDocument/2006/relationships/image" Target="media/image1311.wmf"/><Relationship Id="rId2634" Type="http://schemas.openxmlformats.org/officeDocument/2006/relationships/oleObject" Target="embeddings/oleObject1304.bin"/><Relationship Id="rId2635" Type="http://schemas.openxmlformats.org/officeDocument/2006/relationships/image" Target="media/image1312.wmf"/><Relationship Id="rId2636" Type="http://schemas.openxmlformats.org/officeDocument/2006/relationships/oleObject" Target="embeddings/oleObject1305.bin"/><Relationship Id="rId2637" Type="http://schemas.openxmlformats.org/officeDocument/2006/relationships/image" Target="media/image1313.wmf"/><Relationship Id="rId2638" Type="http://schemas.openxmlformats.org/officeDocument/2006/relationships/oleObject" Target="embeddings/oleObject1306.bin"/><Relationship Id="rId2639" Type="http://schemas.openxmlformats.org/officeDocument/2006/relationships/image" Target="media/image1314.wmf"/><Relationship Id="rId1930" Type="http://schemas.openxmlformats.org/officeDocument/2006/relationships/oleObject" Target="embeddings/oleObject953.bin"/><Relationship Id="rId1931" Type="http://schemas.openxmlformats.org/officeDocument/2006/relationships/image" Target="media/image959.wmf"/><Relationship Id="rId1932" Type="http://schemas.openxmlformats.org/officeDocument/2006/relationships/oleObject" Target="embeddings/oleObject954.bin"/><Relationship Id="rId1933" Type="http://schemas.openxmlformats.org/officeDocument/2006/relationships/image" Target="media/image960.wmf"/><Relationship Id="rId1934" Type="http://schemas.openxmlformats.org/officeDocument/2006/relationships/oleObject" Target="embeddings/oleObject955.bin"/><Relationship Id="rId1935" Type="http://schemas.openxmlformats.org/officeDocument/2006/relationships/image" Target="media/image961.wmf"/><Relationship Id="rId1936" Type="http://schemas.openxmlformats.org/officeDocument/2006/relationships/oleObject" Target="embeddings/oleObject956.bin"/><Relationship Id="rId1937" Type="http://schemas.openxmlformats.org/officeDocument/2006/relationships/image" Target="media/image962.wmf"/><Relationship Id="rId1938" Type="http://schemas.openxmlformats.org/officeDocument/2006/relationships/oleObject" Target="embeddings/oleObject957.bin"/><Relationship Id="rId1939" Type="http://schemas.openxmlformats.org/officeDocument/2006/relationships/image" Target="media/image963.wmf"/><Relationship Id="rId3340" Type="http://schemas.openxmlformats.org/officeDocument/2006/relationships/image" Target="media/image1665.wmf"/><Relationship Id="rId3341" Type="http://schemas.openxmlformats.org/officeDocument/2006/relationships/oleObject" Target="embeddings/oleObject1657.bin"/><Relationship Id="rId3342" Type="http://schemas.openxmlformats.org/officeDocument/2006/relationships/image" Target="media/image1666.wmf"/><Relationship Id="rId3343" Type="http://schemas.openxmlformats.org/officeDocument/2006/relationships/oleObject" Target="embeddings/oleObject1658.bin"/><Relationship Id="rId3344" Type="http://schemas.openxmlformats.org/officeDocument/2006/relationships/image" Target="media/image1667.wmf"/><Relationship Id="rId3345" Type="http://schemas.openxmlformats.org/officeDocument/2006/relationships/oleObject" Target="embeddings/oleObject1659.bin"/><Relationship Id="rId3346" Type="http://schemas.openxmlformats.org/officeDocument/2006/relationships/image" Target="media/image1668.wmf"/><Relationship Id="rId3347" Type="http://schemas.openxmlformats.org/officeDocument/2006/relationships/oleObject" Target="embeddings/oleObject1660.bin"/><Relationship Id="rId3348" Type="http://schemas.openxmlformats.org/officeDocument/2006/relationships/image" Target="media/image1669.wmf"/><Relationship Id="rId3349" Type="http://schemas.openxmlformats.org/officeDocument/2006/relationships/oleObject" Target="embeddings/oleObject1661.bin"/><Relationship Id="rId270" Type="http://schemas.openxmlformats.org/officeDocument/2006/relationships/image" Target="media/image128.wmf"/><Relationship Id="rId271" Type="http://schemas.openxmlformats.org/officeDocument/2006/relationships/oleObject" Target="embeddings/oleObject125.bin"/><Relationship Id="rId272" Type="http://schemas.openxmlformats.org/officeDocument/2006/relationships/image" Target="media/image129.wmf"/><Relationship Id="rId273" Type="http://schemas.openxmlformats.org/officeDocument/2006/relationships/oleObject" Target="embeddings/oleObject126.bin"/><Relationship Id="rId274" Type="http://schemas.openxmlformats.org/officeDocument/2006/relationships/image" Target="media/image130.wmf"/><Relationship Id="rId275" Type="http://schemas.openxmlformats.org/officeDocument/2006/relationships/oleObject" Target="embeddings/oleObject127.bin"/><Relationship Id="rId276" Type="http://schemas.openxmlformats.org/officeDocument/2006/relationships/image" Target="media/image131.wmf"/><Relationship Id="rId277" Type="http://schemas.openxmlformats.org/officeDocument/2006/relationships/oleObject" Target="embeddings/oleObject128.bin"/><Relationship Id="rId278" Type="http://schemas.openxmlformats.org/officeDocument/2006/relationships/image" Target="media/image132.wmf"/><Relationship Id="rId279" Type="http://schemas.openxmlformats.org/officeDocument/2006/relationships/oleObject" Target="embeddings/oleObject129.bin"/><Relationship Id="rId2640" Type="http://schemas.openxmlformats.org/officeDocument/2006/relationships/oleObject" Target="embeddings/oleObject1307.bin"/><Relationship Id="rId2641" Type="http://schemas.openxmlformats.org/officeDocument/2006/relationships/image" Target="media/image1315.wmf"/><Relationship Id="rId2642" Type="http://schemas.openxmlformats.org/officeDocument/2006/relationships/oleObject" Target="embeddings/oleObject1308.bin"/><Relationship Id="rId2643" Type="http://schemas.openxmlformats.org/officeDocument/2006/relationships/image" Target="media/image1316.wmf"/><Relationship Id="rId2644" Type="http://schemas.openxmlformats.org/officeDocument/2006/relationships/oleObject" Target="embeddings/oleObject1309.bin"/><Relationship Id="rId2645" Type="http://schemas.openxmlformats.org/officeDocument/2006/relationships/image" Target="media/image1317.wmf"/><Relationship Id="rId2646" Type="http://schemas.openxmlformats.org/officeDocument/2006/relationships/oleObject" Target="embeddings/oleObject1310.bin"/><Relationship Id="rId2647" Type="http://schemas.openxmlformats.org/officeDocument/2006/relationships/image" Target="media/image1318.wmf"/><Relationship Id="rId2648" Type="http://schemas.openxmlformats.org/officeDocument/2006/relationships/oleObject" Target="embeddings/oleObject1311.bin"/><Relationship Id="rId2649" Type="http://schemas.openxmlformats.org/officeDocument/2006/relationships/image" Target="media/image1319.wmf"/><Relationship Id="rId1940" Type="http://schemas.openxmlformats.org/officeDocument/2006/relationships/oleObject" Target="embeddings/oleObject958.bin"/><Relationship Id="rId1941" Type="http://schemas.openxmlformats.org/officeDocument/2006/relationships/image" Target="media/image964.wmf"/><Relationship Id="rId1942" Type="http://schemas.openxmlformats.org/officeDocument/2006/relationships/oleObject" Target="embeddings/oleObject959.bin"/><Relationship Id="rId1943" Type="http://schemas.openxmlformats.org/officeDocument/2006/relationships/image" Target="media/image965.wmf"/><Relationship Id="rId1944" Type="http://schemas.openxmlformats.org/officeDocument/2006/relationships/oleObject" Target="embeddings/oleObject960.bin"/><Relationship Id="rId1945" Type="http://schemas.openxmlformats.org/officeDocument/2006/relationships/image" Target="media/image966.wmf"/><Relationship Id="rId1946" Type="http://schemas.openxmlformats.org/officeDocument/2006/relationships/oleObject" Target="embeddings/oleObject961.bin"/><Relationship Id="rId1947" Type="http://schemas.openxmlformats.org/officeDocument/2006/relationships/image" Target="media/image967.wmf"/><Relationship Id="rId1948" Type="http://schemas.openxmlformats.org/officeDocument/2006/relationships/oleObject" Target="embeddings/oleObject962.bin"/><Relationship Id="rId1949" Type="http://schemas.openxmlformats.org/officeDocument/2006/relationships/image" Target="media/image968.wmf"/><Relationship Id="rId2100" Type="http://schemas.openxmlformats.org/officeDocument/2006/relationships/oleObject" Target="embeddings/oleObject1038.bin"/><Relationship Id="rId2101" Type="http://schemas.openxmlformats.org/officeDocument/2006/relationships/image" Target="media/image1044.wmf"/><Relationship Id="rId2102" Type="http://schemas.openxmlformats.org/officeDocument/2006/relationships/oleObject" Target="embeddings/oleObject1039.bin"/><Relationship Id="rId2103" Type="http://schemas.openxmlformats.org/officeDocument/2006/relationships/image" Target="media/image1045.wmf"/><Relationship Id="rId2104" Type="http://schemas.openxmlformats.org/officeDocument/2006/relationships/oleObject" Target="embeddings/oleObject1040.bin"/><Relationship Id="rId2105" Type="http://schemas.openxmlformats.org/officeDocument/2006/relationships/image" Target="media/image1046.wmf"/><Relationship Id="rId2106" Type="http://schemas.openxmlformats.org/officeDocument/2006/relationships/oleObject" Target="embeddings/oleObject1041.bin"/><Relationship Id="rId2107" Type="http://schemas.openxmlformats.org/officeDocument/2006/relationships/image" Target="media/image1047.wmf"/><Relationship Id="rId2108" Type="http://schemas.openxmlformats.org/officeDocument/2006/relationships/oleObject" Target="embeddings/oleObject1042.bin"/><Relationship Id="rId2109" Type="http://schemas.openxmlformats.org/officeDocument/2006/relationships/image" Target="media/image1048.wmf"/><Relationship Id="rId3350" Type="http://schemas.openxmlformats.org/officeDocument/2006/relationships/image" Target="media/image1670.wmf"/><Relationship Id="rId3351" Type="http://schemas.openxmlformats.org/officeDocument/2006/relationships/oleObject" Target="embeddings/oleObject1662.bin"/><Relationship Id="rId3352" Type="http://schemas.openxmlformats.org/officeDocument/2006/relationships/image" Target="media/image1671.wmf"/><Relationship Id="rId3353" Type="http://schemas.openxmlformats.org/officeDocument/2006/relationships/oleObject" Target="embeddings/oleObject1663.bin"/><Relationship Id="rId3354" Type="http://schemas.openxmlformats.org/officeDocument/2006/relationships/image" Target="media/image1672.wmf"/><Relationship Id="rId3355" Type="http://schemas.openxmlformats.org/officeDocument/2006/relationships/oleObject" Target="embeddings/oleObject1664.bin"/><Relationship Id="rId3356" Type="http://schemas.openxmlformats.org/officeDocument/2006/relationships/image" Target="media/image1673.wmf"/><Relationship Id="rId3357" Type="http://schemas.openxmlformats.org/officeDocument/2006/relationships/oleObject" Target="embeddings/oleObject1665.bin"/><Relationship Id="rId3358" Type="http://schemas.openxmlformats.org/officeDocument/2006/relationships/image" Target="media/image1674.wmf"/><Relationship Id="rId3359" Type="http://schemas.openxmlformats.org/officeDocument/2006/relationships/oleObject" Target="embeddings/oleObject1666.bin"/><Relationship Id="rId1400" Type="http://schemas.openxmlformats.org/officeDocument/2006/relationships/oleObject" Target="embeddings/oleObject688.bin"/><Relationship Id="rId1401" Type="http://schemas.openxmlformats.org/officeDocument/2006/relationships/image" Target="media/image694.wmf"/><Relationship Id="rId1402" Type="http://schemas.openxmlformats.org/officeDocument/2006/relationships/oleObject" Target="embeddings/oleObject689.bin"/><Relationship Id="rId1403" Type="http://schemas.openxmlformats.org/officeDocument/2006/relationships/image" Target="media/image695.wmf"/><Relationship Id="rId1404" Type="http://schemas.openxmlformats.org/officeDocument/2006/relationships/oleObject" Target="embeddings/oleObject690.bin"/><Relationship Id="rId1405" Type="http://schemas.openxmlformats.org/officeDocument/2006/relationships/image" Target="media/image696.wmf"/><Relationship Id="rId1406" Type="http://schemas.openxmlformats.org/officeDocument/2006/relationships/oleObject" Target="embeddings/oleObject691.bin"/><Relationship Id="rId1407" Type="http://schemas.openxmlformats.org/officeDocument/2006/relationships/image" Target="media/image697.wmf"/><Relationship Id="rId1408" Type="http://schemas.openxmlformats.org/officeDocument/2006/relationships/oleObject" Target="embeddings/oleObject692.bin"/><Relationship Id="rId1409" Type="http://schemas.openxmlformats.org/officeDocument/2006/relationships/image" Target="media/image698.wmf"/><Relationship Id="rId280" Type="http://schemas.openxmlformats.org/officeDocument/2006/relationships/image" Target="media/image133.wmf"/><Relationship Id="rId281" Type="http://schemas.openxmlformats.org/officeDocument/2006/relationships/oleObject" Target="embeddings/oleObject130.bin"/><Relationship Id="rId282" Type="http://schemas.openxmlformats.org/officeDocument/2006/relationships/image" Target="media/image134.wmf"/><Relationship Id="rId283" Type="http://schemas.openxmlformats.org/officeDocument/2006/relationships/oleObject" Target="embeddings/oleObject131.bin"/><Relationship Id="rId284" Type="http://schemas.openxmlformats.org/officeDocument/2006/relationships/image" Target="media/image135.wmf"/><Relationship Id="rId285" Type="http://schemas.openxmlformats.org/officeDocument/2006/relationships/oleObject" Target="embeddings/oleObject132.bin"/><Relationship Id="rId286" Type="http://schemas.openxmlformats.org/officeDocument/2006/relationships/image" Target="media/image136.wmf"/><Relationship Id="rId287" Type="http://schemas.openxmlformats.org/officeDocument/2006/relationships/oleObject" Target="embeddings/oleObject133.bin"/><Relationship Id="rId288" Type="http://schemas.openxmlformats.org/officeDocument/2006/relationships/image" Target="media/image137.wmf"/><Relationship Id="rId289" Type="http://schemas.openxmlformats.org/officeDocument/2006/relationships/oleObject" Target="embeddings/oleObject134.bin"/><Relationship Id="rId2650" Type="http://schemas.openxmlformats.org/officeDocument/2006/relationships/oleObject" Target="embeddings/oleObject1312.bin"/><Relationship Id="rId2651" Type="http://schemas.openxmlformats.org/officeDocument/2006/relationships/image" Target="media/image1320.wmf"/><Relationship Id="rId2652" Type="http://schemas.openxmlformats.org/officeDocument/2006/relationships/oleObject" Target="embeddings/oleObject1313.bin"/><Relationship Id="rId2653" Type="http://schemas.openxmlformats.org/officeDocument/2006/relationships/image" Target="media/image1321.wmf"/><Relationship Id="rId2654" Type="http://schemas.openxmlformats.org/officeDocument/2006/relationships/oleObject" Target="embeddings/oleObject1314.bin"/><Relationship Id="rId2655" Type="http://schemas.openxmlformats.org/officeDocument/2006/relationships/image" Target="media/image1322.wmf"/><Relationship Id="rId2656" Type="http://schemas.openxmlformats.org/officeDocument/2006/relationships/oleObject" Target="embeddings/oleObject1315.bin"/><Relationship Id="rId2657" Type="http://schemas.openxmlformats.org/officeDocument/2006/relationships/image" Target="media/image1323.wmf"/><Relationship Id="rId2658" Type="http://schemas.openxmlformats.org/officeDocument/2006/relationships/oleObject" Target="embeddings/oleObject1316.bin"/><Relationship Id="rId2659" Type="http://schemas.openxmlformats.org/officeDocument/2006/relationships/image" Target="media/image1324.wmf"/><Relationship Id="rId1950" Type="http://schemas.openxmlformats.org/officeDocument/2006/relationships/oleObject" Target="embeddings/oleObject963.bin"/><Relationship Id="rId1951" Type="http://schemas.openxmlformats.org/officeDocument/2006/relationships/image" Target="media/image969.wmf"/><Relationship Id="rId1952" Type="http://schemas.openxmlformats.org/officeDocument/2006/relationships/oleObject" Target="embeddings/oleObject964.bin"/><Relationship Id="rId1953" Type="http://schemas.openxmlformats.org/officeDocument/2006/relationships/image" Target="media/image970.wmf"/><Relationship Id="rId1954" Type="http://schemas.openxmlformats.org/officeDocument/2006/relationships/oleObject" Target="embeddings/oleObject965.bin"/><Relationship Id="rId1955" Type="http://schemas.openxmlformats.org/officeDocument/2006/relationships/image" Target="media/image971.wmf"/><Relationship Id="rId1956" Type="http://schemas.openxmlformats.org/officeDocument/2006/relationships/oleObject" Target="embeddings/oleObject966.bin"/><Relationship Id="rId1957" Type="http://schemas.openxmlformats.org/officeDocument/2006/relationships/image" Target="media/image972.wmf"/><Relationship Id="rId1958" Type="http://schemas.openxmlformats.org/officeDocument/2006/relationships/oleObject" Target="embeddings/oleObject967.bin"/><Relationship Id="rId1959" Type="http://schemas.openxmlformats.org/officeDocument/2006/relationships/image" Target="media/image973.wmf"/><Relationship Id="rId2110" Type="http://schemas.openxmlformats.org/officeDocument/2006/relationships/oleObject" Target="embeddings/oleObject1043.bin"/><Relationship Id="rId2111" Type="http://schemas.openxmlformats.org/officeDocument/2006/relationships/image" Target="media/image1049.wmf"/><Relationship Id="rId2112" Type="http://schemas.openxmlformats.org/officeDocument/2006/relationships/oleObject" Target="embeddings/oleObject1044.bin"/><Relationship Id="rId2113" Type="http://schemas.openxmlformats.org/officeDocument/2006/relationships/image" Target="media/image1050.wmf"/><Relationship Id="rId2114" Type="http://schemas.openxmlformats.org/officeDocument/2006/relationships/oleObject" Target="embeddings/oleObject1045.bin"/><Relationship Id="rId2115" Type="http://schemas.openxmlformats.org/officeDocument/2006/relationships/image" Target="media/image1051.wmf"/><Relationship Id="rId2116" Type="http://schemas.openxmlformats.org/officeDocument/2006/relationships/oleObject" Target="embeddings/oleObject1046.bin"/><Relationship Id="rId2117" Type="http://schemas.openxmlformats.org/officeDocument/2006/relationships/image" Target="media/image1052.wmf"/><Relationship Id="rId2118" Type="http://schemas.openxmlformats.org/officeDocument/2006/relationships/oleObject" Target="embeddings/oleObject1047.bin"/><Relationship Id="rId2119" Type="http://schemas.openxmlformats.org/officeDocument/2006/relationships/image" Target="media/image1053.wmf"/><Relationship Id="rId3360" Type="http://schemas.openxmlformats.org/officeDocument/2006/relationships/image" Target="media/image1675.wmf"/><Relationship Id="rId3361" Type="http://schemas.openxmlformats.org/officeDocument/2006/relationships/oleObject" Target="embeddings/oleObject1667.bin"/><Relationship Id="rId3362" Type="http://schemas.openxmlformats.org/officeDocument/2006/relationships/image" Target="media/image1676.wmf"/><Relationship Id="rId3363" Type="http://schemas.openxmlformats.org/officeDocument/2006/relationships/oleObject" Target="embeddings/oleObject1668.bin"/><Relationship Id="rId3364" Type="http://schemas.openxmlformats.org/officeDocument/2006/relationships/image" Target="media/image1677.wmf"/><Relationship Id="rId3365" Type="http://schemas.openxmlformats.org/officeDocument/2006/relationships/oleObject" Target="embeddings/oleObject1669.bin"/><Relationship Id="rId3366" Type="http://schemas.openxmlformats.org/officeDocument/2006/relationships/image" Target="media/image1678.wmf"/><Relationship Id="rId3367" Type="http://schemas.openxmlformats.org/officeDocument/2006/relationships/oleObject" Target="embeddings/oleObject1670.bin"/><Relationship Id="rId3368" Type="http://schemas.openxmlformats.org/officeDocument/2006/relationships/image" Target="media/image1679.wmf"/><Relationship Id="rId3369" Type="http://schemas.openxmlformats.org/officeDocument/2006/relationships/oleObject" Target="embeddings/oleObject1671.bin"/><Relationship Id="rId1410" Type="http://schemas.openxmlformats.org/officeDocument/2006/relationships/oleObject" Target="embeddings/oleObject693.bin"/><Relationship Id="rId1411" Type="http://schemas.openxmlformats.org/officeDocument/2006/relationships/image" Target="media/image699.wmf"/><Relationship Id="rId1412" Type="http://schemas.openxmlformats.org/officeDocument/2006/relationships/oleObject" Target="embeddings/oleObject694.bin"/><Relationship Id="rId1413" Type="http://schemas.openxmlformats.org/officeDocument/2006/relationships/image" Target="media/image700.wmf"/><Relationship Id="rId1414" Type="http://schemas.openxmlformats.org/officeDocument/2006/relationships/oleObject" Target="embeddings/oleObject695.bin"/><Relationship Id="rId1415" Type="http://schemas.openxmlformats.org/officeDocument/2006/relationships/image" Target="media/image701.wmf"/><Relationship Id="rId1416" Type="http://schemas.openxmlformats.org/officeDocument/2006/relationships/oleObject" Target="embeddings/oleObject696.bin"/><Relationship Id="rId1417" Type="http://schemas.openxmlformats.org/officeDocument/2006/relationships/image" Target="media/image702.wmf"/><Relationship Id="rId1418" Type="http://schemas.openxmlformats.org/officeDocument/2006/relationships/oleObject" Target="embeddings/oleObject697.bin"/><Relationship Id="rId1419" Type="http://schemas.openxmlformats.org/officeDocument/2006/relationships/image" Target="media/image703.wmf"/><Relationship Id="rId290" Type="http://schemas.openxmlformats.org/officeDocument/2006/relationships/image" Target="media/image138.wmf"/><Relationship Id="rId291" Type="http://schemas.openxmlformats.org/officeDocument/2006/relationships/oleObject" Target="embeddings/oleObject135.bin"/><Relationship Id="rId292" Type="http://schemas.openxmlformats.org/officeDocument/2006/relationships/image" Target="media/image139.wmf"/><Relationship Id="rId293" Type="http://schemas.openxmlformats.org/officeDocument/2006/relationships/oleObject" Target="embeddings/oleObject136.bin"/><Relationship Id="rId294" Type="http://schemas.openxmlformats.org/officeDocument/2006/relationships/image" Target="media/image140.wmf"/><Relationship Id="rId295" Type="http://schemas.openxmlformats.org/officeDocument/2006/relationships/oleObject" Target="embeddings/oleObject137.bin"/><Relationship Id="rId296" Type="http://schemas.openxmlformats.org/officeDocument/2006/relationships/image" Target="media/image141.wmf"/><Relationship Id="rId297" Type="http://schemas.openxmlformats.org/officeDocument/2006/relationships/oleObject" Target="embeddings/oleObject138.bin"/><Relationship Id="rId298" Type="http://schemas.openxmlformats.org/officeDocument/2006/relationships/image" Target="media/image142.wmf"/><Relationship Id="rId299" Type="http://schemas.openxmlformats.org/officeDocument/2006/relationships/oleObject" Target="embeddings/oleObject139.bin"/><Relationship Id="rId2660" Type="http://schemas.openxmlformats.org/officeDocument/2006/relationships/oleObject" Target="embeddings/oleObject1317.bin"/><Relationship Id="rId2661" Type="http://schemas.openxmlformats.org/officeDocument/2006/relationships/image" Target="media/image1325.wmf"/><Relationship Id="rId2662" Type="http://schemas.openxmlformats.org/officeDocument/2006/relationships/oleObject" Target="embeddings/oleObject1318.bin"/><Relationship Id="rId2663" Type="http://schemas.openxmlformats.org/officeDocument/2006/relationships/image" Target="media/image1326.wmf"/><Relationship Id="rId2664" Type="http://schemas.openxmlformats.org/officeDocument/2006/relationships/oleObject" Target="embeddings/oleObject1319.bin"/><Relationship Id="rId2665" Type="http://schemas.openxmlformats.org/officeDocument/2006/relationships/image" Target="media/image1327.wmf"/><Relationship Id="rId2666" Type="http://schemas.openxmlformats.org/officeDocument/2006/relationships/oleObject" Target="embeddings/oleObject1320.bin"/><Relationship Id="rId2667" Type="http://schemas.openxmlformats.org/officeDocument/2006/relationships/image" Target="media/image1328.wmf"/><Relationship Id="rId2668" Type="http://schemas.openxmlformats.org/officeDocument/2006/relationships/oleObject" Target="embeddings/oleObject1321.bin"/><Relationship Id="rId2669" Type="http://schemas.openxmlformats.org/officeDocument/2006/relationships/image" Target="media/image1329.wmf"/><Relationship Id="rId1960" Type="http://schemas.openxmlformats.org/officeDocument/2006/relationships/oleObject" Target="embeddings/oleObject968.bin"/><Relationship Id="rId1961" Type="http://schemas.openxmlformats.org/officeDocument/2006/relationships/image" Target="media/image974.wmf"/><Relationship Id="rId1962" Type="http://schemas.openxmlformats.org/officeDocument/2006/relationships/oleObject" Target="embeddings/oleObject969.bin"/><Relationship Id="rId1963" Type="http://schemas.openxmlformats.org/officeDocument/2006/relationships/image" Target="media/image975.wmf"/><Relationship Id="rId1964" Type="http://schemas.openxmlformats.org/officeDocument/2006/relationships/oleObject" Target="embeddings/oleObject970.bin"/><Relationship Id="rId1965" Type="http://schemas.openxmlformats.org/officeDocument/2006/relationships/image" Target="media/image976.wmf"/><Relationship Id="rId1966" Type="http://schemas.openxmlformats.org/officeDocument/2006/relationships/oleObject" Target="embeddings/oleObject971.bin"/><Relationship Id="rId1967" Type="http://schemas.openxmlformats.org/officeDocument/2006/relationships/image" Target="media/image977.wmf"/><Relationship Id="rId1968" Type="http://schemas.openxmlformats.org/officeDocument/2006/relationships/oleObject" Target="embeddings/oleObject972.bin"/><Relationship Id="rId1969" Type="http://schemas.openxmlformats.org/officeDocument/2006/relationships/image" Target="media/image978.wmf"/><Relationship Id="rId2120" Type="http://schemas.openxmlformats.org/officeDocument/2006/relationships/oleObject" Target="embeddings/oleObject1048.bin"/><Relationship Id="rId2121" Type="http://schemas.openxmlformats.org/officeDocument/2006/relationships/image" Target="media/image1054.wmf"/><Relationship Id="rId2122" Type="http://schemas.openxmlformats.org/officeDocument/2006/relationships/oleObject" Target="embeddings/oleObject1049.bin"/><Relationship Id="rId2123" Type="http://schemas.openxmlformats.org/officeDocument/2006/relationships/image" Target="media/image1055.wmf"/><Relationship Id="rId2124" Type="http://schemas.openxmlformats.org/officeDocument/2006/relationships/oleObject" Target="embeddings/oleObject1050.bin"/><Relationship Id="rId2125" Type="http://schemas.openxmlformats.org/officeDocument/2006/relationships/image" Target="media/image1056.wmf"/><Relationship Id="rId2126" Type="http://schemas.openxmlformats.org/officeDocument/2006/relationships/oleObject" Target="embeddings/oleObject1051.bin"/><Relationship Id="rId2127" Type="http://schemas.openxmlformats.org/officeDocument/2006/relationships/image" Target="media/image1057.wmf"/><Relationship Id="rId2128" Type="http://schemas.openxmlformats.org/officeDocument/2006/relationships/oleObject" Target="embeddings/oleObject1052.bin"/><Relationship Id="rId2129" Type="http://schemas.openxmlformats.org/officeDocument/2006/relationships/image" Target="media/image1058.wmf"/><Relationship Id="rId3370" Type="http://schemas.openxmlformats.org/officeDocument/2006/relationships/image" Target="media/image1680.wmf"/><Relationship Id="rId3371" Type="http://schemas.openxmlformats.org/officeDocument/2006/relationships/oleObject" Target="embeddings/oleObject1672.bin"/><Relationship Id="rId3372" Type="http://schemas.openxmlformats.org/officeDocument/2006/relationships/image" Target="media/image1681.wmf"/><Relationship Id="rId3373" Type="http://schemas.openxmlformats.org/officeDocument/2006/relationships/oleObject" Target="embeddings/oleObject1673.bin"/><Relationship Id="rId3374" Type="http://schemas.openxmlformats.org/officeDocument/2006/relationships/image" Target="media/image1682.wmf"/><Relationship Id="rId3375" Type="http://schemas.openxmlformats.org/officeDocument/2006/relationships/oleObject" Target="embeddings/oleObject1674.bin"/><Relationship Id="rId3376" Type="http://schemas.openxmlformats.org/officeDocument/2006/relationships/image" Target="media/image1683.wmf"/><Relationship Id="rId3377" Type="http://schemas.openxmlformats.org/officeDocument/2006/relationships/oleObject" Target="embeddings/oleObject1675.bin"/><Relationship Id="rId3378" Type="http://schemas.openxmlformats.org/officeDocument/2006/relationships/image" Target="media/image1684.wmf"/><Relationship Id="rId3379" Type="http://schemas.openxmlformats.org/officeDocument/2006/relationships/oleObject" Target="embeddings/oleObject1676.bin"/><Relationship Id="rId1420" Type="http://schemas.openxmlformats.org/officeDocument/2006/relationships/oleObject" Target="embeddings/oleObject698.bin"/><Relationship Id="rId1421" Type="http://schemas.openxmlformats.org/officeDocument/2006/relationships/image" Target="media/image704.wmf"/><Relationship Id="rId1422" Type="http://schemas.openxmlformats.org/officeDocument/2006/relationships/oleObject" Target="embeddings/oleObject699.bin"/><Relationship Id="rId1423" Type="http://schemas.openxmlformats.org/officeDocument/2006/relationships/image" Target="media/image705.wmf"/><Relationship Id="rId1424" Type="http://schemas.openxmlformats.org/officeDocument/2006/relationships/oleObject" Target="embeddings/oleObject700.bin"/><Relationship Id="rId1425" Type="http://schemas.openxmlformats.org/officeDocument/2006/relationships/image" Target="media/image706.wmf"/><Relationship Id="rId1426" Type="http://schemas.openxmlformats.org/officeDocument/2006/relationships/oleObject" Target="embeddings/oleObject701.bin"/><Relationship Id="rId1427" Type="http://schemas.openxmlformats.org/officeDocument/2006/relationships/image" Target="media/image707.wmf"/><Relationship Id="rId1428" Type="http://schemas.openxmlformats.org/officeDocument/2006/relationships/oleObject" Target="embeddings/oleObject702.bin"/><Relationship Id="rId1429" Type="http://schemas.openxmlformats.org/officeDocument/2006/relationships/image" Target="media/image708.wmf"/><Relationship Id="rId2670" Type="http://schemas.openxmlformats.org/officeDocument/2006/relationships/oleObject" Target="embeddings/oleObject1322.bin"/><Relationship Id="rId2671" Type="http://schemas.openxmlformats.org/officeDocument/2006/relationships/image" Target="media/image1330.wmf"/><Relationship Id="rId2672" Type="http://schemas.openxmlformats.org/officeDocument/2006/relationships/oleObject" Target="embeddings/oleObject1323.bin"/><Relationship Id="rId2673" Type="http://schemas.openxmlformats.org/officeDocument/2006/relationships/image" Target="media/image1331.wmf"/><Relationship Id="rId2674" Type="http://schemas.openxmlformats.org/officeDocument/2006/relationships/oleObject" Target="embeddings/oleObject1324.bin"/><Relationship Id="rId2675" Type="http://schemas.openxmlformats.org/officeDocument/2006/relationships/image" Target="media/image1332.wmf"/><Relationship Id="rId2676" Type="http://schemas.openxmlformats.org/officeDocument/2006/relationships/oleObject" Target="embeddings/oleObject1325.bin"/><Relationship Id="rId2677" Type="http://schemas.openxmlformats.org/officeDocument/2006/relationships/image" Target="media/image1333.wmf"/><Relationship Id="rId2678" Type="http://schemas.openxmlformats.org/officeDocument/2006/relationships/oleObject" Target="embeddings/oleObject1326.bin"/><Relationship Id="rId2679" Type="http://schemas.openxmlformats.org/officeDocument/2006/relationships/image" Target="media/image1334.wmf"/><Relationship Id="rId1970" Type="http://schemas.openxmlformats.org/officeDocument/2006/relationships/oleObject" Target="embeddings/oleObject973.bin"/><Relationship Id="rId1971" Type="http://schemas.openxmlformats.org/officeDocument/2006/relationships/image" Target="media/image979.wmf"/><Relationship Id="rId1972" Type="http://schemas.openxmlformats.org/officeDocument/2006/relationships/oleObject" Target="embeddings/oleObject974.bin"/><Relationship Id="rId1973" Type="http://schemas.openxmlformats.org/officeDocument/2006/relationships/image" Target="media/image980.wmf"/><Relationship Id="rId1974" Type="http://schemas.openxmlformats.org/officeDocument/2006/relationships/oleObject" Target="embeddings/oleObject975.bin"/><Relationship Id="rId1975" Type="http://schemas.openxmlformats.org/officeDocument/2006/relationships/image" Target="media/image981.wmf"/><Relationship Id="rId1976" Type="http://schemas.openxmlformats.org/officeDocument/2006/relationships/oleObject" Target="embeddings/oleObject976.bin"/><Relationship Id="rId1977" Type="http://schemas.openxmlformats.org/officeDocument/2006/relationships/image" Target="media/image982.wmf"/><Relationship Id="rId1978" Type="http://schemas.openxmlformats.org/officeDocument/2006/relationships/oleObject" Target="embeddings/oleObject977.bin"/><Relationship Id="rId1979" Type="http://schemas.openxmlformats.org/officeDocument/2006/relationships/image" Target="media/image983.wmf"/><Relationship Id="rId2130" Type="http://schemas.openxmlformats.org/officeDocument/2006/relationships/oleObject" Target="embeddings/oleObject1053.bin"/><Relationship Id="rId2131" Type="http://schemas.openxmlformats.org/officeDocument/2006/relationships/image" Target="media/image1059.wmf"/><Relationship Id="rId2132" Type="http://schemas.openxmlformats.org/officeDocument/2006/relationships/oleObject" Target="embeddings/oleObject1054.bin"/><Relationship Id="rId2133" Type="http://schemas.openxmlformats.org/officeDocument/2006/relationships/image" Target="media/image1060.wmf"/><Relationship Id="rId2134" Type="http://schemas.openxmlformats.org/officeDocument/2006/relationships/oleObject" Target="embeddings/oleObject1055.bin"/><Relationship Id="rId2135" Type="http://schemas.openxmlformats.org/officeDocument/2006/relationships/image" Target="media/image1061.wmf"/><Relationship Id="rId2136" Type="http://schemas.openxmlformats.org/officeDocument/2006/relationships/oleObject" Target="embeddings/oleObject1056.bin"/><Relationship Id="rId2137" Type="http://schemas.openxmlformats.org/officeDocument/2006/relationships/image" Target="media/image1062.wmf"/><Relationship Id="rId2138" Type="http://schemas.openxmlformats.org/officeDocument/2006/relationships/oleObject" Target="embeddings/oleObject1057.bin"/><Relationship Id="rId2139" Type="http://schemas.openxmlformats.org/officeDocument/2006/relationships/image" Target="media/image1063.wmf"/><Relationship Id="rId3380" Type="http://schemas.openxmlformats.org/officeDocument/2006/relationships/image" Target="media/image1685.wmf"/><Relationship Id="rId3381" Type="http://schemas.openxmlformats.org/officeDocument/2006/relationships/oleObject" Target="embeddings/oleObject1677.bin"/><Relationship Id="rId3382" Type="http://schemas.openxmlformats.org/officeDocument/2006/relationships/image" Target="media/image1686.wmf"/><Relationship Id="rId3383" Type="http://schemas.openxmlformats.org/officeDocument/2006/relationships/oleObject" Target="embeddings/oleObject1678.bin"/><Relationship Id="rId3384" Type="http://schemas.openxmlformats.org/officeDocument/2006/relationships/image" Target="media/image1687.wmf"/><Relationship Id="rId3385" Type="http://schemas.openxmlformats.org/officeDocument/2006/relationships/oleObject" Target="embeddings/oleObject1679.bin"/><Relationship Id="rId3386" Type="http://schemas.openxmlformats.org/officeDocument/2006/relationships/image" Target="media/image1688.wmf"/><Relationship Id="rId3387" Type="http://schemas.openxmlformats.org/officeDocument/2006/relationships/oleObject" Target="embeddings/oleObject1680.bin"/><Relationship Id="rId3388" Type="http://schemas.openxmlformats.org/officeDocument/2006/relationships/image" Target="media/image1689.wmf"/><Relationship Id="rId3389" Type="http://schemas.openxmlformats.org/officeDocument/2006/relationships/oleObject" Target="embeddings/oleObject1681.bin"/><Relationship Id="rId1430" Type="http://schemas.openxmlformats.org/officeDocument/2006/relationships/oleObject" Target="embeddings/oleObject703.bin"/><Relationship Id="rId1431" Type="http://schemas.openxmlformats.org/officeDocument/2006/relationships/image" Target="media/image709.wmf"/><Relationship Id="rId1432" Type="http://schemas.openxmlformats.org/officeDocument/2006/relationships/oleObject" Target="embeddings/oleObject704.bin"/><Relationship Id="rId1433" Type="http://schemas.openxmlformats.org/officeDocument/2006/relationships/image" Target="media/image710.wmf"/><Relationship Id="rId1434" Type="http://schemas.openxmlformats.org/officeDocument/2006/relationships/oleObject" Target="embeddings/oleObject705.bin"/><Relationship Id="rId1435" Type="http://schemas.openxmlformats.org/officeDocument/2006/relationships/image" Target="media/image711.wmf"/><Relationship Id="rId1436" Type="http://schemas.openxmlformats.org/officeDocument/2006/relationships/oleObject" Target="embeddings/oleObject706.bin"/><Relationship Id="rId1437" Type="http://schemas.openxmlformats.org/officeDocument/2006/relationships/image" Target="media/image712.wmf"/><Relationship Id="rId1438" Type="http://schemas.openxmlformats.org/officeDocument/2006/relationships/oleObject" Target="embeddings/oleObject707.bin"/><Relationship Id="rId1439" Type="http://schemas.openxmlformats.org/officeDocument/2006/relationships/image" Target="media/image713.wmf"/><Relationship Id="rId2680" Type="http://schemas.openxmlformats.org/officeDocument/2006/relationships/oleObject" Target="embeddings/oleObject1327.bin"/><Relationship Id="rId2681" Type="http://schemas.openxmlformats.org/officeDocument/2006/relationships/image" Target="media/image1335.wmf"/><Relationship Id="rId2682" Type="http://schemas.openxmlformats.org/officeDocument/2006/relationships/oleObject" Target="embeddings/oleObject1328.bin"/><Relationship Id="rId2683" Type="http://schemas.openxmlformats.org/officeDocument/2006/relationships/image" Target="media/image1336.wmf"/><Relationship Id="rId2684" Type="http://schemas.openxmlformats.org/officeDocument/2006/relationships/oleObject" Target="embeddings/oleObject1329.bin"/><Relationship Id="rId2685" Type="http://schemas.openxmlformats.org/officeDocument/2006/relationships/image" Target="media/image1337.wmf"/><Relationship Id="rId2686" Type="http://schemas.openxmlformats.org/officeDocument/2006/relationships/oleObject" Target="embeddings/oleObject1330.bin"/><Relationship Id="rId2687" Type="http://schemas.openxmlformats.org/officeDocument/2006/relationships/image" Target="media/image1338.wmf"/><Relationship Id="rId2688" Type="http://schemas.openxmlformats.org/officeDocument/2006/relationships/oleObject" Target="embeddings/oleObject1331.bin"/><Relationship Id="rId2689" Type="http://schemas.openxmlformats.org/officeDocument/2006/relationships/image" Target="media/image1339.wmf"/><Relationship Id="rId1980" Type="http://schemas.openxmlformats.org/officeDocument/2006/relationships/oleObject" Target="embeddings/oleObject978.bin"/><Relationship Id="rId1981" Type="http://schemas.openxmlformats.org/officeDocument/2006/relationships/image" Target="media/image984.wmf"/><Relationship Id="rId1982" Type="http://schemas.openxmlformats.org/officeDocument/2006/relationships/oleObject" Target="embeddings/oleObject979.bin"/><Relationship Id="rId1983" Type="http://schemas.openxmlformats.org/officeDocument/2006/relationships/image" Target="media/image985.wmf"/><Relationship Id="rId1984" Type="http://schemas.openxmlformats.org/officeDocument/2006/relationships/oleObject" Target="embeddings/oleObject980.bin"/><Relationship Id="rId1985" Type="http://schemas.openxmlformats.org/officeDocument/2006/relationships/image" Target="media/image986.wmf"/><Relationship Id="rId1986" Type="http://schemas.openxmlformats.org/officeDocument/2006/relationships/oleObject" Target="embeddings/oleObject981.bin"/><Relationship Id="rId1987" Type="http://schemas.openxmlformats.org/officeDocument/2006/relationships/image" Target="media/image987.wmf"/><Relationship Id="rId1988" Type="http://schemas.openxmlformats.org/officeDocument/2006/relationships/oleObject" Target="embeddings/oleObject982.bin"/><Relationship Id="rId1989" Type="http://schemas.openxmlformats.org/officeDocument/2006/relationships/image" Target="media/image988.wmf"/><Relationship Id="rId2140" Type="http://schemas.openxmlformats.org/officeDocument/2006/relationships/oleObject" Target="embeddings/oleObject1058.bin"/><Relationship Id="rId2141" Type="http://schemas.openxmlformats.org/officeDocument/2006/relationships/image" Target="media/image1064.wmf"/><Relationship Id="rId2142" Type="http://schemas.openxmlformats.org/officeDocument/2006/relationships/oleObject" Target="embeddings/oleObject1059.bin"/><Relationship Id="rId2143" Type="http://schemas.openxmlformats.org/officeDocument/2006/relationships/image" Target="media/image1065.wmf"/><Relationship Id="rId2144" Type="http://schemas.openxmlformats.org/officeDocument/2006/relationships/oleObject" Target="embeddings/oleObject1060.bin"/><Relationship Id="rId2145" Type="http://schemas.openxmlformats.org/officeDocument/2006/relationships/image" Target="media/image1066.wmf"/><Relationship Id="rId2146" Type="http://schemas.openxmlformats.org/officeDocument/2006/relationships/oleObject" Target="embeddings/oleObject1061.bin"/><Relationship Id="rId2147" Type="http://schemas.openxmlformats.org/officeDocument/2006/relationships/image" Target="media/image1067.wmf"/><Relationship Id="rId2148" Type="http://schemas.openxmlformats.org/officeDocument/2006/relationships/oleObject" Target="embeddings/oleObject1062.bin"/><Relationship Id="rId2149" Type="http://schemas.openxmlformats.org/officeDocument/2006/relationships/image" Target="media/image1068.wmf"/><Relationship Id="rId3390" Type="http://schemas.openxmlformats.org/officeDocument/2006/relationships/image" Target="media/image1690.wmf"/><Relationship Id="rId3391" Type="http://schemas.openxmlformats.org/officeDocument/2006/relationships/oleObject" Target="embeddings/oleObject1682.bin"/><Relationship Id="rId3392" Type="http://schemas.openxmlformats.org/officeDocument/2006/relationships/image" Target="media/image1691.wmf"/><Relationship Id="rId3393" Type="http://schemas.openxmlformats.org/officeDocument/2006/relationships/oleObject" Target="embeddings/oleObject1683.bin"/><Relationship Id="rId3394" Type="http://schemas.openxmlformats.org/officeDocument/2006/relationships/image" Target="media/image1692.wmf"/><Relationship Id="rId3395" Type="http://schemas.openxmlformats.org/officeDocument/2006/relationships/oleObject" Target="embeddings/oleObject1684.bin"/><Relationship Id="rId3396" Type="http://schemas.openxmlformats.org/officeDocument/2006/relationships/image" Target="media/image1693.wmf"/><Relationship Id="rId3397" Type="http://schemas.openxmlformats.org/officeDocument/2006/relationships/oleObject" Target="embeddings/oleObject1685.bin"/><Relationship Id="rId3398" Type="http://schemas.openxmlformats.org/officeDocument/2006/relationships/image" Target="media/image1694.wmf"/><Relationship Id="rId3399" Type="http://schemas.openxmlformats.org/officeDocument/2006/relationships/oleObject" Target="embeddings/oleObject1686.bin"/><Relationship Id="rId500" Type="http://schemas.openxmlformats.org/officeDocument/2006/relationships/oleObject" Target="embeddings/oleObject239.bin"/><Relationship Id="rId501" Type="http://schemas.openxmlformats.org/officeDocument/2006/relationships/image" Target="media/image243.wmf"/><Relationship Id="rId502" Type="http://schemas.openxmlformats.org/officeDocument/2006/relationships/oleObject" Target="embeddings/oleObject240.bin"/><Relationship Id="rId503" Type="http://schemas.openxmlformats.org/officeDocument/2006/relationships/image" Target="media/image244.wmf"/><Relationship Id="rId504" Type="http://schemas.openxmlformats.org/officeDocument/2006/relationships/oleObject" Target="embeddings/oleObject241.bin"/><Relationship Id="rId505" Type="http://schemas.openxmlformats.org/officeDocument/2006/relationships/image" Target="media/image245.wmf"/><Relationship Id="rId506" Type="http://schemas.openxmlformats.org/officeDocument/2006/relationships/oleObject" Target="embeddings/oleObject242.bin"/><Relationship Id="rId507" Type="http://schemas.openxmlformats.org/officeDocument/2006/relationships/image" Target="media/image246.wmf"/><Relationship Id="rId508" Type="http://schemas.openxmlformats.org/officeDocument/2006/relationships/oleObject" Target="embeddings/oleObject243.bin"/><Relationship Id="rId509" Type="http://schemas.openxmlformats.org/officeDocument/2006/relationships/image" Target="media/image247.wmf"/><Relationship Id="rId1440" Type="http://schemas.openxmlformats.org/officeDocument/2006/relationships/oleObject" Target="embeddings/oleObject708.bin"/><Relationship Id="rId1441" Type="http://schemas.openxmlformats.org/officeDocument/2006/relationships/image" Target="media/image714.wmf"/><Relationship Id="rId1442" Type="http://schemas.openxmlformats.org/officeDocument/2006/relationships/oleObject" Target="embeddings/oleObject709.bin"/><Relationship Id="rId1443" Type="http://schemas.openxmlformats.org/officeDocument/2006/relationships/image" Target="media/image715.wmf"/><Relationship Id="rId1444" Type="http://schemas.openxmlformats.org/officeDocument/2006/relationships/oleObject" Target="embeddings/oleObject710.bin"/><Relationship Id="rId1445" Type="http://schemas.openxmlformats.org/officeDocument/2006/relationships/image" Target="media/image716.wmf"/><Relationship Id="rId1446" Type="http://schemas.openxmlformats.org/officeDocument/2006/relationships/oleObject" Target="embeddings/oleObject711.bin"/><Relationship Id="rId1447" Type="http://schemas.openxmlformats.org/officeDocument/2006/relationships/image" Target="media/image717.wmf"/><Relationship Id="rId1448" Type="http://schemas.openxmlformats.org/officeDocument/2006/relationships/oleObject" Target="embeddings/oleObject712.bin"/><Relationship Id="rId1449" Type="http://schemas.openxmlformats.org/officeDocument/2006/relationships/image" Target="media/image718.emf"/><Relationship Id="rId2690" Type="http://schemas.openxmlformats.org/officeDocument/2006/relationships/oleObject" Target="embeddings/oleObject1332.bin"/><Relationship Id="rId2691" Type="http://schemas.openxmlformats.org/officeDocument/2006/relationships/image" Target="media/image1340.wmf"/><Relationship Id="rId2692" Type="http://schemas.openxmlformats.org/officeDocument/2006/relationships/oleObject" Target="embeddings/oleObject1333.bin"/><Relationship Id="rId2693" Type="http://schemas.openxmlformats.org/officeDocument/2006/relationships/image" Target="media/image1341.wmf"/><Relationship Id="rId2694" Type="http://schemas.openxmlformats.org/officeDocument/2006/relationships/oleObject" Target="embeddings/oleObject1334.bin"/><Relationship Id="rId2695" Type="http://schemas.openxmlformats.org/officeDocument/2006/relationships/image" Target="media/image1342.wmf"/><Relationship Id="rId2696" Type="http://schemas.openxmlformats.org/officeDocument/2006/relationships/oleObject" Target="embeddings/oleObject1335.bin"/><Relationship Id="rId2697" Type="http://schemas.openxmlformats.org/officeDocument/2006/relationships/image" Target="media/image1343.wmf"/><Relationship Id="rId2698" Type="http://schemas.openxmlformats.org/officeDocument/2006/relationships/oleObject" Target="embeddings/oleObject1336.bin"/><Relationship Id="rId2699" Type="http://schemas.openxmlformats.org/officeDocument/2006/relationships/image" Target="media/image1344.wmf"/><Relationship Id="rId1990" Type="http://schemas.openxmlformats.org/officeDocument/2006/relationships/oleObject" Target="embeddings/oleObject983.bin"/><Relationship Id="rId1991" Type="http://schemas.openxmlformats.org/officeDocument/2006/relationships/image" Target="media/image989.wmf"/><Relationship Id="rId1992" Type="http://schemas.openxmlformats.org/officeDocument/2006/relationships/oleObject" Target="embeddings/oleObject984.bin"/><Relationship Id="rId1993" Type="http://schemas.openxmlformats.org/officeDocument/2006/relationships/image" Target="media/image990.wmf"/><Relationship Id="rId1994" Type="http://schemas.openxmlformats.org/officeDocument/2006/relationships/oleObject" Target="embeddings/oleObject985.bin"/><Relationship Id="rId1995" Type="http://schemas.openxmlformats.org/officeDocument/2006/relationships/image" Target="media/image991.wmf"/><Relationship Id="rId1996" Type="http://schemas.openxmlformats.org/officeDocument/2006/relationships/oleObject" Target="embeddings/oleObject986.bin"/><Relationship Id="rId1997" Type="http://schemas.openxmlformats.org/officeDocument/2006/relationships/image" Target="media/image992.wmf"/><Relationship Id="rId1998" Type="http://schemas.openxmlformats.org/officeDocument/2006/relationships/oleObject" Target="embeddings/oleObject987.bin"/><Relationship Id="rId1999" Type="http://schemas.openxmlformats.org/officeDocument/2006/relationships/image" Target="media/image993.wmf"/><Relationship Id="rId2150" Type="http://schemas.openxmlformats.org/officeDocument/2006/relationships/oleObject" Target="embeddings/oleObject1063.bin"/><Relationship Id="rId2151" Type="http://schemas.openxmlformats.org/officeDocument/2006/relationships/image" Target="media/image1069.wmf"/><Relationship Id="rId2152" Type="http://schemas.openxmlformats.org/officeDocument/2006/relationships/oleObject" Target="embeddings/oleObject1064.bin"/><Relationship Id="rId2153" Type="http://schemas.openxmlformats.org/officeDocument/2006/relationships/image" Target="media/image1070.wmf"/><Relationship Id="rId2154" Type="http://schemas.openxmlformats.org/officeDocument/2006/relationships/oleObject" Target="embeddings/oleObject1065.bin"/><Relationship Id="rId2155" Type="http://schemas.openxmlformats.org/officeDocument/2006/relationships/image" Target="media/image1071.wmf"/><Relationship Id="rId2156" Type="http://schemas.openxmlformats.org/officeDocument/2006/relationships/oleObject" Target="embeddings/oleObject1066.bin"/><Relationship Id="rId2157" Type="http://schemas.openxmlformats.org/officeDocument/2006/relationships/image" Target="media/image1072.wmf"/><Relationship Id="rId2158" Type="http://schemas.openxmlformats.org/officeDocument/2006/relationships/oleObject" Target="embeddings/oleObject1067.bin"/><Relationship Id="rId2159" Type="http://schemas.openxmlformats.org/officeDocument/2006/relationships/image" Target="media/image1073.wmf"/><Relationship Id="rId510" Type="http://schemas.openxmlformats.org/officeDocument/2006/relationships/oleObject" Target="embeddings/oleObject244.bin"/><Relationship Id="rId511" Type="http://schemas.openxmlformats.org/officeDocument/2006/relationships/image" Target="media/image248.wmf"/><Relationship Id="rId512" Type="http://schemas.openxmlformats.org/officeDocument/2006/relationships/oleObject" Target="embeddings/oleObject245.bin"/><Relationship Id="rId513" Type="http://schemas.openxmlformats.org/officeDocument/2006/relationships/image" Target="media/image249.wmf"/><Relationship Id="rId514" Type="http://schemas.openxmlformats.org/officeDocument/2006/relationships/oleObject" Target="embeddings/oleObject246.bin"/><Relationship Id="rId515" Type="http://schemas.openxmlformats.org/officeDocument/2006/relationships/image" Target="media/image250.wmf"/><Relationship Id="rId516" Type="http://schemas.openxmlformats.org/officeDocument/2006/relationships/oleObject" Target="embeddings/oleObject247.bin"/><Relationship Id="rId517" Type="http://schemas.openxmlformats.org/officeDocument/2006/relationships/image" Target="media/image251.wmf"/><Relationship Id="rId518" Type="http://schemas.openxmlformats.org/officeDocument/2006/relationships/oleObject" Target="embeddings/oleObject248.bin"/><Relationship Id="rId519" Type="http://schemas.openxmlformats.org/officeDocument/2006/relationships/image" Target="media/image252.wmf"/><Relationship Id="rId1450" Type="http://schemas.openxmlformats.org/officeDocument/2006/relationships/oleObject" Target="embeddings/oleObject713.bin"/><Relationship Id="rId1451" Type="http://schemas.openxmlformats.org/officeDocument/2006/relationships/image" Target="media/image719.wmf"/><Relationship Id="rId1452" Type="http://schemas.openxmlformats.org/officeDocument/2006/relationships/oleObject" Target="embeddings/oleObject714.bin"/><Relationship Id="rId1453" Type="http://schemas.openxmlformats.org/officeDocument/2006/relationships/image" Target="media/image720.wmf"/><Relationship Id="rId1454" Type="http://schemas.openxmlformats.org/officeDocument/2006/relationships/oleObject" Target="embeddings/oleObject715.bin"/><Relationship Id="rId1455" Type="http://schemas.openxmlformats.org/officeDocument/2006/relationships/image" Target="media/image721.wmf"/><Relationship Id="rId1456" Type="http://schemas.openxmlformats.org/officeDocument/2006/relationships/oleObject" Target="embeddings/oleObject716.bin"/><Relationship Id="rId1457" Type="http://schemas.openxmlformats.org/officeDocument/2006/relationships/image" Target="media/image722.wmf"/><Relationship Id="rId1458" Type="http://schemas.openxmlformats.org/officeDocument/2006/relationships/oleObject" Target="embeddings/oleObject717.bin"/><Relationship Id="rId1459" Type="http://schemas.openxmlformats.org/officeDocument/2006/relationships/image" Target="media/image723.wmf"/><Relationship Id="rId2160" Type="http://schemas.openxmlformats.org/officeDocument/2006/relationships/oleObject" Target="embeddings/oleObject1068.bin"/><Relationship Id="rId2161" Type="http://schemas.openxmlformats.org/officeDocument/2006/relationships/image" Target="media/image1074.wmf"/><Relationship Id="rId2162" Type="http://schemas.openxmlformats.org/officeDocument/2006/relationships/oleObject" Target="embeddings/oleObject1069.bin"/><Relationship Id="rId2163" Type="http://schemas.openxmlformats.org/officeDocument/2006/relationships/image" Target="media/image1075.wmf"/><Relationship Id="rId2164" Type="http://schemas.openxmlformats.org/officeDocument/2006/relationships/oleObject" Target="embeddings/oleObject1070.bin"/><Relationship Id="rId2165" Type="http://schemas.openxmlformats.org/officeDocument/2006/relationships/image" Target="media/image1076.wmf"/><Relationship Id="rId2166" Type="http://schemas.openxmlformats.org/officeDocument/2006/relationships/oleObject" Target="embeddings/oleObject1071.bin"/><Relationship Id="rId2167" Type="http://schemas.openxmlformats.org/officeDocument/2006/relationships/image" Target="media/image1077.wmf"/><Relationship Id="rId2168" Type="http://schemas.openxmlformats.org/officeDocument/2006/relationships/oleObject" Target="embeddings/oleObject1072.bin"/><Relationship Id="rId2169" Type="http://schemas.openxmlformats.org/officeDocument/2006/relationships/image" Target="media/image1078.wmf"/><Relationship Id="rId520" Type="http://schemas.openxmlformats.org/officeDocument/2006/relationships/oleObject" Target="embeddings/oleObject249.bin"/><Relationship Id="rId521" Type="http://schemas.openxmlformats.org/officeDocument/2006/relationships/image" Target="media/image253.wmf"/><Relationship Id="rId522" Type="http://schemas.openxmlformats.org/officeDocument/2006/relationships/oleObject" Target="embeddings/oleObject250.bin"/><Relationship Id="rId523" Type="http://schemas.openxmlformats.org/officeDocument/2006/relationships/image" Target="media/image254.wmf"/><Relationship Id="rId524" Type="http://schemas.openxmlformats.org/officeDocument/2006/relationships/oleObject" Target="embeddings/oleObject251.bin"/><Relationship Id="rId525" Type="http://schemas.openxmlformats.org/officeDocument/2006/relationships/image" Target="media/image255.wmf"/><Relationship Id="rId526" Type="http://schemas.openxmlformats.org/officeDocument/2006/relationships/oleObject" Target="embeddings/oleObject252.bin"/><Relationship Id="rId527" Type="http://schemas.openxmlformats.org/officeDocument/2006/relationships/image" Target="media/image256.wmf"/><Relationship Id="rId528" Type="http://schemas.openxmlformats.org/officeDocument/2006/relationships/oleObject" Target="embeddings/oleObject253.bin"/><Relationship Id="rId529" Type="http://schemas.openxmlformats.org/officeDocument/2006/relationships/image" Target="media/image257.wmf"/><Relationship Id="rId1460" Type="http://schemas.openxmlformats.org/officeDocument/2006/relationships/oleObject" Target="embeddings/oleObject718.bin"/><Relationship Id="rId1461" Type="http://schemas.openxmlformats.org/officeDocument/2006/relationships/image" Target="media/image724.wmf"/><Relationship Id="rId1462" Type="http://schemas.openxmlformats.org/officeDocument/2006/relationships/oleObject" Target="embeddings/oleObject719.bin"/><Relationship Id="rId1463" Type="http://schemas.openxmlformats.org/officeDocument/2006/relationships/image" Target="media/image725.wmf"/><Relationship Id="rId1464" Type="http://schemas.openxmlformats.org/officeDocument/2006/relationships/oleObject" Target="embeddings/oleObject720.bin"/><Relationship Id="rId1465" Type="http://schemas.openxmlformats.org/officeDocument/2006/relationships/image" Target="media/image726.wmf"/><Relationship Id="rId1466" Type="http://schemas.openxmlformats.org/officeDocument/2006/relationships/oleObject" Target="embeddings/oleObject721.bin"/><Relationship Id="rId1467" Type="http://schemas.openxmlformats.org/officeDocument/2006/relationships/image" Target="media/image727.wmf"/><Relationship Id="rId1468" Type="http://schemas.openxmlformats.org/officeDocument/2006/relationships/oleObject" Target="embeddings/oleObject722.bin"/><Relationship Id="rId1469" Type="http://schemas.openxmlformats.org/officeDocument/2006/relationships/image" Target="media/image728.wmf"/><Relationship Id="rId2170" Type="http://schemas.openxmlformats.org/officeDocument/2006/relationships/oleObject" Target="embeddings/oleObject1073.bin"/><Relationship Id="rId2171" Type="http://schemas.openxmlformats.org/officeDocument/2006/relationships/image" Target="media/image1079.wmf"/><Relationship Id="rId2172" Type="http://schemas.openxmlformats.org/officeDocument/2006/relationships/oleObject" Target="embeddings/oleObject1074.bin"/><Relationship Id="rId2173" Type="http://schemas.openxmlformats.org/officeDocument/2006/relationships/image" Target="media/image1080.wmf"/><Relationship Id="rId2174" Type="http://schemas.openxmlformats.org/officeDocument/2006/relationships/oleObject" Target="embeddings/oleObject1075.bin"/><Relationship Id="rId2175" Type="http://schemas.openxmlformats.org/officeDocument/2006/relationships/image" Target="media/image1081.wmf"/><Relationship Id="rId2176" Type="http://schemas.openxmlformats.org/officeDocument/2006/relationships/oleObject" Target="embeddings/oleObject1076.bin"/><Relationship Id="rId2177" Type="http://schemas.openxmlformats.org/officeDocument/2006/relationships/image" Target="media/image1082.wmf"/><Relationship Id="rId2178" Type="http://schemas.openxmlformats.org/officeDocument/2006/relationships/oleObject" Target="embeddings/oleObject1077.bin"/><Relationship Id="rId2179" Type="http://schemas.openxmlformats.org/officeDocument/2006/relationships/image" Target="media/image1083.wmf"/><Relationship Id="rId530" Type="http://schemas.openxmlformats.org/officeDocument/2006/relationships/oleObject" Target="embeddings/oleObject254.bin"/><Relationship Id="rId531" Type="http://schemas.openxmlformats.org/officeDocument/2006/relationships/image" Target="media/image258.wmf"/><Relationship Id="rId532" Type="http://schemas.openxmlformats.org/officeDocument/2006/relationships/oleObject" Target="embeddings/oleObject255.bin"/><Relationship Id="rId533" Type="http://schemas.openxmlformats.org/officeDocument/2006/relationships/image" Target="media/image259.wmf"/><Relationship Id="rId534" Type="http://schemas.openxmlformats.org/officeDocument/2006/relationships/oleObject" Target="embeddings/oleObject256.bin"/><Relationship Id="rId535" Type="http://schemas.openxmlformats.org/officeDocument/2006/relationships/image" Target="media/image260.wmf"/><Relationship Id="rId536" Type="http://schemas.openxmlformats.org/officeDocument/2006/relationships/oleObject" Target="embeddings/oleObject257.bin"/><Relationship Id="rId537" Type="http://schemas.openxmlformats.org/officeDocument/2006/relationships/image" Target="media/image261.wmf"/><Relationship Id="rId538" Type="http://schemas.openxmlformats.org/officeDocument/2006/relationships/oleObject" Target="embeddings/oleObject258.bin"/><Relationship Id="rId539" Type="http://schemas.openxmlformats.org/officeDocument/2006/relationships/image" Target="media/image262.wmf"/><Relationship Id="rId1470" Type="http://schemas.openxmlformats.org/officeDocument/2006/relationships/oleObject" Target="embeddings/oleObject723.bin"/><Relationship Id="rId1471" Type="http://schemas.openxmlformats.org/officeDocument/2006/relationships/image" Target="media/image729.wmf"/><Relationship Id="rId1472" Type="http://schemas.openxmlformats.org/officeDocument/2006/relationships/oleObject" Target="embeddings/oleObject724.bin"/><Relationship Id="rId1473" Type="http://schemas.openxmlformats.org/officeDocument/2006/relationships/image" Target="media/image730.wmf"/><Relationship Id="rId1474" Type="http://schemas.openxmlformats.org/officeDocument/2006/relationships/oleObject" Target="embeddings/oleObject725.bin"/><Relationship Id="rId1475" Type="http://schemas.openxmlformats.org/officeDocument/2006/relationships/image" Target="media/image731.wmf"/><Relationship Id="rId1476" Type="http://schemas.openxmlformats.org/officeDocument/2006/relationships/oleObject" Target="embeddings/oleObject726.bin"/><Relationship Id="rId1477" Type="http://schemas.openxmlformats.org/officeDocument/2006/relationships/image" Target="media/image732.wmf"/><Relationship Id="rId1478" Type="http://schemas.openxmlformats.org/officeDocument/2006/relationships/oleObject" Target="embeddings/oleObject727.bin"/><Relationship Id="rId1479" Type="http://schemas.openxmlformats.org/officeDocument/2006/relationships/image" Target="media/image733.wmf"/><Relationship Id="rId2900" Type="http://schemas.openxmlformats.org/officeDocument/2006/relationships/oleObject" Target="embeddings/oleObject1437.bin"/><Relationship Id="rId2901" Type="http://schemas.openxmlformats.org/officeDocument/2006/relationships/image" Target="media/image1445.wmf"/><Relationship Id="rId2902" Type="http://schemas.openxmlformats.org/officeDocument/2006/relationships/oleObject" Target="embeddings/oleObject1438.bin"/><Relationship Id="rId2903" Type="http://schemas.openxmlformats.org/officeDocument/2006/relationships/image" Target="media/image1446.wmf"/><Relationship Id="rId2904" Type="http://schemas.openxmlformats.org/officeDocument/2006/relationships/oleObject" Target="embeddings/oleObject1439.bin"/><Relationship Id="rId2905" Type="http://schemas.openxmlformats.org/officeDocument/2006/relationships/image" Target="media/image1447.wmf"/><Relationship Id="rId2906" Type="http://schemas.openxmlformats.org/officeDocument/2006/relationships/oleObject" Target="embeddings/oleObject1440.bin"/><Relationship Id="rId2907" Type="http://schemas.openxmlformats.org/officeDocument/2006/relationships/image" Target="media/image1448.wmf"/><Relationship Id="rId2908" Type="http://schemas.openxmlformats.org/officeDocument/2006/relationships/oleObject" Target="embeddings/oleObject1441.bin"/><Relationship Id="rId2909" Type="http://schemas.openxmlformats.org/officeDocument/2006/relationships/image" Target="media/image1449.wmf"/><Relationship Id="rId2180" Type="http://schemas.openxmlformats.org/officeDocument/2006/relationships/oleObject" Target="embeddings/oleObject1078.bin"/><Relationship Id="rId2181" Type="http://schemas.openxmlformats.org/officeDocument/2006/relationships/image" Target="media/image1084.wmf"/><Relationship Id="rId2182" Type="http://schemas.openxmlformats.org/officeDocument/2006/relationships/oleObject" Target="embeddings/oleObject1079.bin"/><Relationship Id="rId2183" Type="http://schemas.openxmlformats.org/officeDocument/2006/relationships/image" Target="media/image1085.wmf"/><Relationship Id="rId2184" Type="http://schemas.openxmlformats.org/officeDocument/2006/relationships/oleObject" Target="embeddings/oleObject1080.bin"/><Relationship Id="rId2185" Type="http://schemas.openxmlformats.org/officeDocument/2006/relationships/image" Target="media/image1086.wmf"/><Relationship Id="rId2186" Type="http://schemas.openxmlformats.org/officeDocument/2006/relationships/oleObject" Target="embeddings/oleObject1081.bin"/><Relationship Id="rId2187" Type="http://schemas.openxmlformats.org/officeDocument/2006/relationships/image" Target="media/image1087.wmf"/><Relationship Id="rId2188" Type="http://schemas.openxmlformats.org/officeDocument/2006/relationships/oleObject" Target="embeddings/oleObject1082.bin"/><Relationship Id="rId2189" Type="http://schemas.openxmlformats.org/officeDocument/2006/relationships/image" Target="media/image1088.wmf"/><Relationship Id="rId540" Type="http://schemas.openxmlformats.org/officeDocument/2006/relationships/oleObject" Target="embeddings/oleObject259.bin"/><Relationship Id="rId541" Type="http://schemas.openxmlformats.org/officeDocument/2006/relationships/image" Target="media/image263.wmf"/><Relationship Id="rId542" Type="http://schemas.openxmlformats.org/officeDocument/2006/relationships/oleObject" Target="embeddings/oleObject260.bin"/><Relationship Id="rId543" Type="http://schemas.openxmlformats.org/officeDocument/2006/relationships/image" Target="media/image264.wmf"/><Relationship Id="rId544" Type="http://schemas.openxmlformats.org/officeDocument/2006/relationships/oleObject" Target="embeddings/oleObject261.bin"/><Relationship Id="rId545" Type="http://schemas.openxmlformats.org/officeDocument/2006/relationships/image" Target="media/image265.wmf"/><Relationship Id="rId546" Type="http://schemas.openxmlformats.org/officeDocument/2006/relationships/oleObject" Target="embeddings/oleObject262.bin"/><Relationship Id="rId547" Type="http://schemas.openxmlformats.org/officeDocument/2006/relationships/image" Target="media/image266.wmf"/><Relationship Id="rId548" Type="http://schemas.openxmlformats.org/officeDocument/2006/relationships/oleObject" Target="embeddings/oleObject263.bin"/><Relationship Id="rId549" Type="http://schemas.openxmlformats.org/officeDocument/2006/relationships/image" Target="media/image267.wmf"/><Relationship Id="rId1480" Type="http://schemas.openxmlformats.org/officeDocument/2006/relationships/oleObject" Target="embeddings/oleObject728.bin"/><Relationship Id="rId1481" Type="http://schemas.openxmlformats.org/officeDocument/2006/relationships/image" Target="media/image734.wmf"/><Relationship Id="rId1482" Type="http://schemas.openxmlformats.org/officeDocument/2006/relationships/oleObject" Target="embeddings/oleObject729.bin"/><Relationship Id="rId1483" Type="http://schemas.openxmlformats.org/officeDocument/2006/relationships/image" Target="media/image735.wmf"/><Relationship Id="rId1484" Type="http://schemas.openxmlformats.org/officeDocument/2006/relationships/oleObject" Target="embeddings/oleObject730.bin"/><Relationship Id="rId1485" Type="http://schemas.openxmlformats.org/officeDocument/2006/relationships/image" Target="media/image736.wmf"/><Relationship Id="rId1486" Type="http://schemas.openxmlformats.org/officeDocument/2006/relationships/oleObject" Target="embeddings/oleObject731.bin"/><Relationship Id="rId1487" Type="http://schemas.openxmlformats.org/officeDocument/2006/relationships/image" Target="media/image737.wmf"/><Relationship Id="rId1488" Type="http://schemas.openxmlformats.org/officeDocument/2006/relationships/oleObject" Target="embeddings/oleObject732.bin"/><Relationship Id="rId1489" Type="http://schemas.openxmlformats.org/officeDocument/2006/relationships/image" Target="media/image738.wmf"/><Relationship Id="rId2910" Type="http://schemas.openxmlformats.org/officeDocument/2006/relationships/oleObject" Target="embeddings/oleObject1442.bin"/><Relationship Id="rId2911" Type="http://schemas.openxmlformats.org/officeDocument/2006/relationships/image" Target="media/image1450.wmf"/><Relationship Id="rId2912" Type="http://schemas.openxmlformats.org/officeDocument/2006/relationships/oleObject" Target="embeddings/oleObject1443.bin"/><Relationship Id="rId2913" Type="http://schemas.openxmlformats.org/officeDocument/2006/relationships/image" Target="media/image1451.wmf"/><Relationship Id="rId2914" Type="http://schemas.openxmlformats.org/officeDocument/2006/relationships/oleObject" Target="embeddings/oleObject1444.bin"/><Relationship Id="rId2915" Type="http://schemas.openxmlformats.org/officeDocument/2006/relationships/image" Target="media/image1452.wmf"/><Relationship Id="rId2916" Type="http://schemas.openxmlformats.org/officeDocument/2006/relationships/oleObject" Target="embeddings/oleObject1445.bin"/><Relationship Id="rId2917" Type="http://schemas.openxmlformats.org/officeDocument/2006/relationships/image" Target="media/image1453.wmf"/><Relationship Id="rId2918" Type="http://schemas.openxmlformats.org/officeDocument/2006/relationships/oleObject" Target="embeddings/oleObject1446.bin"/><Relationship Id="rId2919" Type="http://schemas.openxmlformats.org/officeDocument/2006/relationships/image" Target="media/image1454.wmf"/><Relationship Id="rId2190" Type="http://schemas.openxmlformats.org/officeDocument/2006/relationships/oleObject" Target="embeddings/oleObject1083.bin"/><Relationship Id="rId2191" Type="http://schemas.openxmlformats.org/officeDocument/2006/relationships/image" Target="media/image1089.wmf"/><Relationship Id="rId2192" Type="http://schemas.openxmlformats.org/officeDocument/2006/relationships/oleObject" Target="embeddings/oleObject1084.bin"/><Relationship Id="rId2193" Type="http://schemas.openxmlformats.org/officeDocument/2006/relationships/image" Target="media/image1090.wmf"/><Relationship Id="rId2194" Type="http://schemas.openxmlformats.org/officeDocument/2006/relationships/oleObject" Target="embeddings/oleObject1085.bin"/><Relationship Id="rId2195" Type="http://schemas.openxmlformats.org/officeDocument/2006/relationships/image" Target="media/image1091.png"/><Relationship Id="rId2196" Type="http://schemas.openxmlformats.org/officeDocument/2006/relationships/image" Target="media/image1092.wmf"/><Relationship Id="rId2197" Type="http://schemas.openxmlformats.org/officeDocument/2006/relationships/oleObject" Target="embeddings/oleObject1086.bin"/><Relationship Id="rId2198" Type="http://schemas.openxmlformats.org/officeDocument/2006/relationships/image" Target="media/image1093.wmf"/><Relationship Id="rId2199" Type="http://schemas.openxmlformats.org/officeDocument/2006/relationships/oleObject" Target="embeddings/oleObject1087.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50" Type="http://schemas.openxmlformats.org/officeDocument/2006/relationships/oleObject" Target="embeddings/oleObject264.bin"/><Relationship Id="rId551" Type="http://schemas.openxmlformats.org/officeDocument/2006/relationships/image" Target="media/image268.wmf"/><Relationship Id="rId552" Type="http://schemas.openxmlformats.org/officeDocument/2006/relationships/oleObject" Target="embeddings/oleObject265.bin"/><Relationship Id="rId553" Type="http://schemas.openxmlformats.org/officeDocument/2006/relationships/image" Target="media/image269.wmf"/><Relationship Id="rId554" Type="http://schemas.openxmlformats.org/officeDocument/2006/relationships/oleObject" Target="embeddings/oleObject266.bin"/><Relationship Id="rId555" Type="http://schemas.openxmlformats.org/officeDocument/2006/relationships/image" Target="media/image270.wmf"/><Relationship Id="rId556" Type="http://schemas.openxmlformats.org/officeDocument/2006/relationships/oleObject" Target="embeddings/oleObject267.bin"/><Relationship Id="rId557" Type="http://schemas.openxmlformats.org/officeDocument/2006/relationships/image" Target="media/image271.wmf"/><Relationship Id="rId558" Type="http://schemas.openxmlformats.org/officeDocument/2006/relationships/oleObject" Target="embeddings/oleObject268.bin"/><Relationship Id="rId559" Type="http://schemas.openxmlformats.org/officeDocument/2006/relationships/image" Target="media/image272.wmf"/><Relationship Id="rId1490" Type="http://schemas.openxmlformats.org/officeDocument/2006/relationships/oleObject" Target="embeddings/oleObject733.bin"/><Relationship Id="rId1491" Type="http://schemas.openxmlformats.org/officeDocument/2006/relationships/image" Target="media/image739.wmf"/><Relationship Id="rId1492" Type="http://schemas.openxmlformats.org/officeDocument/2006/relationships/oleObject" Target="embeddings/oleObject734.bin"/><Relationship Id="rId1493" Type="http://schemas.openxmlformats.org/officeDocument/2006/relationships/image" Target="media/image740.wmf"/><Relationship Id="rId1494" Type="http://schemas.openxmlformats.org/officeDocument/2006/relationships/oleObject" Target="embeddings/oleObject735.bin"/><Relationship Id="rId1495" Type="http://schemas.openxmlformats.org/officeDocument/2006/relationships/image" Target="media/image741.emf"/><Relationship Id="rId1496" Type="http://schemas.openxmlformats.org/officeDocument/2006/relationships/oleObject" Target="embeddings/oleObject736.bin"/><Relationship Id="rId1497" Type="http://schemas.openxmlformats.org/officeDocument/2006/relationships/image" Target="media/image742.emf"/><Relationship Id="rId1498" Type="http://schemas.openxmlformats.org/officeDocument/2006/relationships/oleObject" Target="embeddings/oleObject737.bin"/><Relationship Id="rId1499" Type="http://schemas.openxmlformats.org/officeDocument/2006/relationships/image" Target="media/image743.emf"/><Relationship Id="rId2920" Type="http://schemas.openxmlformats.org/officeDocument/2006/relationships/oleObject" Target="embeddings/oleObject1447.bin"/><Relationship Id="rId2921" Type="http://schemas.openxmlformats.org/officeDocument/2006/relationships/image" Target="media/image1455.wmf"/><Relationship Id="rId2922" Type="http://schemas.openxmlformats.org/officeDocument/2006/relationships/oleObject" Target="embeddings/oleObject1448.bin"/><Relationship Id="rId2923" Type="http://schemas.openxmlformats.org/officeDocument/2006/relationships/image" Target="media/image1456.wmf"/><Relationship Id="rId2924" Type="http://schemas.openxmlformats.org/officeDocument/2006/relationships/oleObject" Target="embeddings/oleObject1449.bin"/><Relationship Id="rId2925" Type="http://schemas.openxmlformats.org/officeDocument/2006/relationships/image" Target="media/image1457.wmf"/><Relationship Id="rId2926" Type="http://schemas.openxmlformats.org/officeDocument/2006/relationships/oleObject" Target="embeddings/oleObject1450.bin"/><Relationship Id="rId2927" Type="http://schemas.openxmlformats.org/officeDocument/2006/relationships/image" Target="media/image1458.wmf"/><Relationship Id="rId2928" Type="http://schemas.openxmlformats.org/officeDocument/2006/relationships/oleObject" Target="embeddings/oleObject1451.bin"/><Relationship Id="rId2929" Type="http://schemas.openxmlformats.org/officeDocument/2006/relationships/image" Target="media/image1459.wmf"/><Relationship Id="rId560" Type="http://schemas.openxmlformats.org/officeDocument/2006/relationships/oleObject" Target="embeddings/oleObject269.bin"/><Relationship Id="rId561" Type="http://schemas.openxmlformats.org/officeDocument/2006/relationships/image" Target="media/image273.wmf"/><Relationship Id="rId562" Type="http://schemas.openxmlformats.org/officeDocument/2006/relationships/oleObject" Target="embeddings/oleObject270.bin"/><Relationship Id="rId563" Type="http://schemas.openxmlformats.org/officeDocument/2006/relationships/image" Target="media/image274.wmf"/><Relationship Id="rId564" Type="http://schemas.openxmlformats.org/officeDocument/2006/relationships/oleObject" Target="embeddings/oleObject271.bin"/><Relationship Id="rId565" Type="http://schemas.openxmlformats.org/officeDocument/2006/relationships/image" Target="media/image275.wmf"/><Relationship Id="rId566" Type="http://schemas.openxmlformats.org/officeDocument/2006/relationships/oleObject" Target="embeddings/oleObject272.bin"/><Relationship Id="rId567" Type="http://schemas.openxmlformats.org/officeDocument/2006/relationships/image" Target="media/image276.wmf"/><Relationship Id="rId568" Type="http://schemas.openxmlformats.org/officeDocument/2006/relationships/oleObject" Target="embeddings/oleObject273.bin"/><Relationship Id="rId569" Type="http://schemas.openxmlformats.org/officeDocument/2006/relationships/image" Target="media/image277.wmf"/><Relationship Id="rId2930" Type="http://schemas.openxmlformats.org/officeDocument/2006/relationships/oleObject" Target="embeddings/oleObject1452.bin"/><Relationship Id="rId2931" Type="http://schemas.openxmlformats.org/officeDocument/2006/relationships/image" Target="media/image1460.wmf"/><Relationship Id="rId2932" Type="http://schemas.openxmlformats.org/officeDocument/2006/relationships/oleObject" Target="embeddings/oleObject1453.bin"/><Relationship Id="rId2933" Type="http://schemas.openxmlformats.org/officeDocument/2006/relationships/image" Target="media/image1461.wmf"/><Relationship Id="rId2934" Type="http://schemas.openxmlformats.org/officeDocument/2006/relationships/oleObject" Target="embeddings/oleObject1454.bin"/><Relationship Id="rId2935" Type="http://schemas.openxmlformats.org/officeDocument/2006/relationships/image" Target="media/image1462.wmf"/><Relationship Id="rId2936" Type="http://schemas.openxmlformats.org/officeDocument/2006/relationships/oleObject" Target="embeddings/oleObject1455.bin"/><Relationship Id="rId2937" Type="http://schemas.openxmlformats.org/officeDocument/2006/relationships/image" Target="media/image1463.wmf"/><Relationship Id="rId2938" Type="http://schemas.openxmlformats.org/officeDocument/2006/relationships/oleObject" Target="embeddings/oleObject1456.bin"/><Relationship Id="rId2939" Type="http://schemas.openxmlformats.org/officeDocument/2006/relationships/image" Target="media/image1464.wmf"/><Relationship Id="rId570" Type="http://schemas.openxmlformats.org/officeDocument/2006/relationships/oleObject" Target="embeddings/oleObject274.bin"/><Relationship Id="rId571" Type="http://schemas.openxmlformats.org/officeDocument/2006/relationships/image" Target="media/image278.wmf"/><Relationship Id="rId572" Type="http://schemas.openxmlformats.org/officeDocument/2006/relationships/oleObject" Target="embeddings/oleObject275.bin"/><Relationship Id="rId573" Type="http://schemas.openxmlformats.org/officeDocument/2006/relationships/image" Target="media/image279.wmf"/><Relationship Id="rId574" Type="http://schemas.openxmlformats.org/officeDocument/2006/relationships/oleObject" Target="embeddings/oleObject276.bin"/><Relationship Id="rId575" Type="http://schemas.openxmlformats.org/officeDocument/2006/relationships/image" Target="media/image280.wmf"/><Relationship Id="rId576" Type="http://schemas.openxmlformats.org/officeDocument/2006/relationships/oleObject" Target="embeddings/oleObject277.bin"/><Relationship Id="rId577" Type="http://schemas.openxmlformats.org/officeDocument/2006/relationships/image" Target="media/image281.wmf"/><Relationship Id="rId578" Type="http://schemas.openxmlformats.org/officeDocument/2006/relationships/oleObject" Target="embeddings/oleObject278.bin"/><Relationship Id="rId579" Type="http://schemas.openxmlformats.org/officeDocument/2006/relationships/image" Target="media/image282.wmf"/><Relationship Id="rId2940" Type="http://schemas.openxmlformats.org/officeDocument/2006/relationships/oleObject" Target="embeddings/oleObject1457.bin"/><Relationship Id="rId2941" Type="http://schemas.openxmlformats.org/officeDocument/2006/relationships/image" Target="media/image1465.wmf"/><Relationship Id="rId2942" Type="http://schemas.openxmlformats.org/officeDocument/2006/relationships/oleObject" Target="embeddings/oleObject1458.bin"/><Relationship Id="rId2943" Type="http://schemas.openxmlformats.org/officeDocument/2006/relationships/image" Target="media/image1466.wmf"/><Relationship Id="rId2944" Type="http://schemas.openxmlformats.org/officeDocument/2006/relationships/oleObject" Target="embeddings/oleObject1459.bin"/><Relationship Id="rId2945" Type="http://schemas.openxmlformats.org/officeDocument/2006/relationships/image" Target="media/image1467.wmf"/><Relationship Id="rId2946" Type="http://schemas.openxmlformats.org/officeDocument/2006/relationships/oleObject" Target="embeddings/oleObject1460.bin"/><Relationship Id="rId2947" Type="http://schemas.openxmlformats.org/officeDocument/2006/relationships/image" Target="media/image1468.wmf"/><Relationship Id="rId2948" Type="http://schemas.openxmlformats.org/officeDocument/2006/relationships/oleObject" Target="embeddings/oleObject1461.bin"/><Relationship Id="rId2949" Type="http://schemas.openxmlformats.org/officeDocument/2006/relationships/image" Target="media/image1469.wmf"/><Relationship Id="rId3100" Type="http://schemas.openxmlformats.org/officeDocument/2006/relationships/image" Target="media/image1545.wmf"/><Relationship Id="rId3101" Type="http://schemas.openxmlformats.org/officeDocument/2006/relationships/oleObject" Target="embeddings/oleObject1537.bin"/><Relationship Id="rId3102" Type="http://schemas.openxmlformats.org/officeDocument/2006/relationships/image" Target="media/image1546.wmf"/><Relationship Id="rId3103" Type="http://schemas.openxmlformats.org/officeDocument/2006/relationships/oleObject" Target="embeddings/oleObject1538.bin"/><Relationship Id="rId3104" Type="http://schemas.openxmlformats.org/officeDocument/2006/relationships/image" Target="media/image1547.wmf"/><Relationship Id="rId3105" Type="http://schemas.openxmlformats.org/officeDocument/2006/relationships/oleObject" Target="embeddings/oleObject1539.bin"/><Relationship Id="rId3106" Type="http://schemas.openxmlformats.org/officeDocument/2006/relationships/image" Target="media/image1548.wmf"/><Relationship Id="rId3107" Type="http://schemas.openxmlformats.org/officeDocument/2006/relationships/oleObject" Target="embeddings/oleObject1540.bin"/><Relationship Id="rId3108" Type="http://schemas.openxmlformats.org/officeDocument/2006/relationships/image" Target="media/image1549.wmf"/><Relationship Id="rId3109" Type="http://schemas.openxmlformats.org/officeDocument/2006/relationships/oleObject" Target="embeddings/oleObject1541.bin"/><Relationship Id="rId2400" Type="http://schemas.openxmlformats.org/officeDocument/2006/relationships/oleObject" Target="embeddings/oleObject1187.bin"/><Relationship Id="rId2401" Type="http://schemas.openxmlformats.org/officeDocument/2006/relationships/image" Target="media/image1195.wmf"/><Relationship Id="rId2402" Type="http://schemas.openxmlformats.org/officeDocument/2006/relationships/oleObject" Target="embeddings/oleObject1188.bin"/><Relationship Id="rId2403" Type="http://schemas.openxmlformats.org/officeDocument/2006/relationships/image" Target="media/image1196.wmf"/><Relationship Id="rId2404" Type="http://schemas.openxmlformats.org/officeDocument/2006/relationships/oleObject" Target="embeddings/oleObject1189.bin"/><Relationship Id="rId2405" Type="http://schemas.openxmlformats.org/officeDocument/2006/relationships/image" Target="media/image1197.wmf"/><Relationship Id="rId2406" Type="http://schemas.openxmlformats.org/officeDocument/2006/relationships/oleObject" Target="embeddings/oleObject1190.bin"/><Relationship Id="rId2407" Type="http://schemas.openxmlformats.org/officeDocument/2006/relationships/image" Target="media/image1198.wmf"/><Relationship Id="rId2408" Type="http://schemas.openxmlformats.org/officeDocument/2006/relationships/oleObject" Target="embeddings/oleObject1191.bin"/><Relationship Id="rId2409" Type="http://schemas.openxmlformats.org/officeDocument/2006/relationships/image" Target="media/image1199.wmf"/><Relationship Id="rId1700" Type="http://schemas.openxmlformats.org/officeDocument/2006/relationships/oleObject" Target="embeddings/oleObject838.bin"/><Relationship Id="rId1701" Type="http://schemas.openxmlformats.org/officeDocument/2006/relationships/image" Target="media/image844.wmf"/><Relationship Id="rId1702" Type="http://schemas.openxmlformats.org/officeDocument/2006/relationships/oleObject" Target="embeddings/oleObject839.bin"/><Relationship Id="rId580" Type="http://schemas.openxmlformats.org/officeDocument/2006/relationships/oleObject" Target="embeddings/oleObject279.bin"/><Relationship Id="rId581" Type="http://schemas.openxmlformats.org/officeDocument/2006/relationships/image" Target="media/image283.wmf"/><Relationship Id="rId582" Type="http://schemas.openxmlformats.org/officeDocument/2006/relationships/oleObject" Target="embeddings/oleObject280.bin"/><Relationship Id="rId583" Type="http://schemas.openxmlformats.org/officeDocument/2006/relationships/image" Target="media/image284.wmf"/><Relationship Id="rId584" Type="http://schemas.openxmlformats.org/officeDocument/2006/relationships/oleObject" Target="embeddings/oleObject281.bin"/><Relationship Id="rId585" Type="http://schemas.openxmlformats.org/officeDocument/2006/relationships/image" Target="media/image285.wmf"/><Relationship Id="rId586" Type="http://schemas.openxmlformats.org/officeDocument/2006/relationships/oleObject" Target="embeddings/oleObject282.bin"/><Relationship Id="rId587" Type="http://schemas.openxmlformats.org/officeDocument/2006/relationships/image" Target="media/image286.wmf"/><Relationship Id="rId588" Type="http://schemas.openxmlformats.org/officeDocument/2006/relationships/oleObject" Target="embeddings/oleObject283.bin"/><Relationship Id="rId589" Type="http://schemas.openxmlformats.org/officeDocument/2006/relationships/image" Target="media/image287.wmf"/><Relationship Id="rId1703" Type="http://schemas.openxmlformats.org/officeDocument/2006/relationships/image" Target="media/image845.wmf"/><Relationship Id="rId1704" Type="http://schemas.openxmlformats.org/officeDocument/2006/relationships/oleObject" Target="embeddings/oleObject840.bin"/><Relationship Id="rId1705" Type="http://schemas.openxmlformats.org/officeDocument/2006/relationships/image" Target="media/image846.wmf"/><Relationship Id="rId1706" Type="http://schemas.openxmlformats.org/officeDocument/2006/relationships/oleObject" Target="embeddings/oleObject841.bin"/><Relationship Id="rId1707" Type="http://schemas.openxmlformats.org/officeDocument/2006/relationships/image" Target="media/image847.wmf"/><Relationship Id="rId1708" Type="http://schemas.openxmlformats.org/officeDocument/2006/relationships/oleObject" Target="embeddings/oleObject842.bin"/><Relationship Id="rId1709" Type="http://schemas.openxmlformats.org/officeDocument/2006/relationships/image" Target="media/image848.wmf"/><Relationship Id="rId2950" Type="http://schemas.openxmlformats.org/officeDocument/2006/relationships/oleObject" Target="embeddings/oleObject1462.bin"/><Relationship Id="rId2951" Type="http://schemas.openxmlformats.org/officeDocument/2006/relationships/image" Target="media/image1470.wmf"/><Relationship Id="rId2952" Type="http://schemas.openxmlformats.org/officeDocument/2006/relationships/oleObject" Target="embeddings/oleObject1463.bin"/><Relationship Id="rId2953" Type="http://schemas.openxmlformats.org/officeDocument/2006/relationships/image" Target="media/image1471.wmf"/><Relationship Id="rId2954" Type="http://schemas.openxmlformats.org/officeDocument/2006/relationships/oleObject" Target="embeddings/oleObject1464.bin"/><Relationship Id="rId2955" Type="http://schemas.openxmlformats.org/officeDocument/2006/relationships/image" Target="media/image1472.wmf"/><Relationship Id="rId2956" Type="http://schemas.openxmlformats.org/officeDocument/2006/relationships/oleObject" Target="embeddings/oleObject1465.bin"/><Relationship Id="rId2957" Type="http://schemas.openxmlformats.org/officeDocument/2006/relationships/image" Target="media/image1473.wmf"/><Relationship Id="rId2958" Type="http://schemas.openxmlformats.org/officeDocument/2006/relationships/oleObject" Target="embeddings/oleObject1466.bin"/><Relationship Id="rId2959" Type="http://schemas.openxmlformats.org/officeDocument/2006/relationships/image" Target="media/image1474.wmf"/><Relationship Id="rId3110" Type="http://schemas.openxmlformats.org/officeDocument/2006/relationships/image" Target="media/image1550.wmf"/><Relationship Id="rId3111" Type="http://schemas.openxmlformats.org/officeDocument/2006/relationships/oleObject" Target="embeddings/oleObject1542.bin"/><Relationship Id="rId3112" Type="http://schemas.openxmlformats.org/officeDocument/2006/relationships/image" Target="media/image1551.wmf"/><Relationship Id="rId3113" Type="http://schemas.openxmlformats.org/officeDocument/2006/relationships/oleObject" Target="embeddings/oleObject1543.bin"/><Relationship Id="rId3114" Type="http://schemas.openxmlformats.org/officeDocument/2006/relationships/image" Target="media/image1552.wmf"/><Relationship Id="rId3115" Type="http://schemas.openxmlformats.org/officeDocument/2006/relationships/oleObject" Target="embeddings/oleObject1544.bin"/><Relationship Id="rId3116" Type="http://schemas.openxmlformats.org/officeDocument/2006/relationships/image" Target="media/image1553.wmf"/><Relationship Id="rId3117" Type="http://schemas.openxmlformats.org/officeDocument/2006/relationships/oleObject" Target="embeddings/oleObject1545.bin"/><Relationship Id="rId3118" Type="http://schemas.openxmlformats.org/officeDocument/2006/relationships/image" Target="media/image1554.wmf"/><Relationship Id="rId3119" Type="http://schemas.openxmlformats.org/officeDocument/2006/relationships/oleObject" Target="embeddings/oleObject1546.bin"/><Relationship Id="rId2410" Type="http://schemas.openxmlformats.org/officeDocument/2006/relationships/oleObject" Target="embeddings/oleObject1192.bin"/><Relationship Id="rId2411" Type="http://schemas.openxmlformats.org/officeDocument/2006/relationships/image" Target="media/image1200.wmf"/><Relationship Id="rId2412" Type="http://schemas.openxmlformats.org/officeDocument/2006/relationships/oleObject" Target="embeddings/oleObject1193.bin"/><Relationship Id="rId2413" Type="http://schemas.openxmlformats.org/officeDocument/2006/relationships/image" Target="media/image1201.wmf"/><Relationship Id="rId2414" Type="http://schemas.openxmlformats.org/officeDocument/2006/relationships/oleObject" Target="embeddings/oleObject1194.bin"/><Relationship Id="rId2415" Type="http://schemas.openxmlformats.org/officeDocument/2006/relationships/image" Target="media/image1202.wmf"/><Relationship Id="rId2416" Type="http://schemas.openxmlformats.org/officeDocument/2006/relationships/oleObject" Target="embeddings/oleObject1195.bin"/><Relationship Id="rId2417" Type="http://schemas.openxmlformats.org/officeDocument/2006/relationships/image" Target="media/image1203.wmf"/><Relationship Id="rId2418" Type="http://schemas.openxmlformats.org/officeDocument/2006/relationships/oleObject" Target="embeddings/oleObject1196.bin"/><Relationship Id="rId2419" Type="http://schemas.openxmlformats.org/officeDocument/2006/relationships/image" Target="media/image1204.wmf"/><Relationship Id="rId1710" Type="http://schemas.openxmlformats.org/officeDocument/2006/relationships/oleObject" Target="embeddings/oleObject843.bin"/><Relationship Id="rId1711" Type="http://schemas.openxmlformats.org/officeDocument/2006/relationships/image" Target="media/image849.wmf"/><Relationship Id="rId1712" Type="http://schemas.openxmlformats.org/officeDocument/2006/relationships/oleObject" Target="embeddings/oleObject844.bin"/><Relationship Id="rId590" Type="http://schemas.openxmlformats.org/officeDocument/2006/relationships/oleObject" Target="embeddings/oleObject284.bin"/><Relationship Id="rId591" Type="http://schemas.openxmlformats.org/officeDocument/2006/relationships/image" Target="media/image288.wmf"/><Relationship Id="rId592" Type="http://schemas.openxmlformats.org/officeDocument/2006/relationships/oleObject" Target="embeddings/oleObject285.bin"/><Relationship Id="rId593" Type="http://schemas.openxmlformats.org/officeDocument/2006/relationships/image" Target="media/image289.wmf"/><Relationship Id="rId594" Type="http://schemas.openxmlformats.org/officeDocument/2006/relationships/oleObject" Target="embeddings/oleObject286.bin"/><Relationship Id="rId595" Type="http://schemas.openxmlformats.org/officeDocument/2006/relationships/image" Target="media/image290.wmf"/><Relationship Id="rId596" Type="http://schemas.openxmlformats.org/officeDocument/2006/relationships/oleObject" Target="embeddings/oleObject287.bin"/><Relationship Id="rId597" Type="http://schemas.openxmlformats.org/officeDocument/2006/relationships/image" Target="media/image291.wmf"/><Relationship Id="rId598" Type="http://schemas.openxmlformats.org/officeDocument/2006/relationships/oleObject" Target="embeddings/oleObject288.bin"/><Relationship Id="rId599" Type="http://schemas.openxmlformats.org/officeDocument/2006/relationships/image" Target="media/image292.wmf"/><Relationship Id="rId1713" Type="http://schemas.openxmlformats.org/officeDocument/2006/relationships/image" Target="media/image850.wmf"/><Relationship Id="rId1714" Type="http://schemas.openxmlformats.org/officeDocument/2006/relationships/oleObject" Target="embeddings/oleObject845.bin"/><Relationship Id="rId1715" Type="http://schemas.openxmlformats.org/officeDocument/2006/relationships/image" Target="media/image851.wmf"/><Relationship Id="rId1716" Type="http://schemas.openxmlformats.org/officeDocument/2006/relationships/oleObject" Target="embeddings/oleObject846.bin"/><Relationship Id="rId1717" Type="http://schemas.openxmlformats.org/officeDocument/2006/relationships/image" Target="media/image852.wmf"/><Relationship Id="rId1718" Type="http://schemas.openxmlformats.org/officeDocument/2006/relationships/oleObject" Target="embeddings/oleObject847.bin"/><Relationship Id="rId1719" Type="http://schemas.openxmlformats.org/officeDocument/2006/relationships/image" Target="media/image853.wmf"/><Relationship Id="rId2960" Type="http://schemas.openxmlformats.org/officeDocument/2006/relationships/oleObject" Target="embeddings/oleObject1467.bin"/><Relationship Id="rId2961" Type="http://schemas.openxmlformats.org/officeDocument/2006/relationships/image" Target="media/image1475.wmf"/><Relationship Id="rId2962" Type="http://schemas.openxmlformats.org/officeDocument/2006/relationships/oleObject" Target="embeddings/oleObject1468.bin"/><Relationship Id="rId2963" Type="http://schemas.openxmlformats.org/officeDocument/2006/relationships/image" Target="media/image1476.wmf"/><Relationship Id="rId2964" Type="http://schemas.openxmlformats.org/officeDocument/2006/relationships/oleObject" Target="embeddings/oleObject1469.bin"/><Relationship Id="rId2965" Type="http://schemas.openxmlformats.org/officeDocument/2006/relationships/image" Target="media/image1477.wmf"/><Relationship Id="rId2966" Type="http://schemas.openxmlformats.org/officeDocument/2006/relationships/oleObject" Target="embeddings/oleObject1470.bin"/><Relationship Id="rId2967" Type="http://schemas.openxmlformats.org/officeDocument/2006/relationships/image" Target="media/image1478.wmf"/><Relationship Id="rId2968" Type="http://schemas.openxmlformats.org/officeDocument/2006/relationships/oleObject" Target="embeddings/oleObject1471.bin"/><Relationship Id="rId2969" Type="http://schemas.openxmlformats.org/officeDocument/2006/relationships/image" Target="media/image1479.wmf"/><Relationship Id="rId3120" Type="http://schemas.openxmlformats.org/officeDocument/2006/relationships/image" Target="media/image1555.wmf"/><Relationship Id="rId3121" Type="http://schemas.openxmlformats.org/officeDocument/2006/relationships/oleObject" Target="embeddings/oleObject1547.bin"/><Relationship Id="rId3122" Type="http://schemas.openxmlformats.org/officeDocument/2006/relationships/image" Target="media/image1556.wmf"/><Relationship Id="rId3123" Type="http://schemas.openxmlformats.org/officeDocument/2006/relationships/oleObject" Target="embeddings/oleObject1548.bin"/><Relationship Id="rId3124" Type="http://schemas.openxmlformats.org/officeDocument/2006/relationships/image" Target="media/image1557.wmf"/><Relationship Id="rId3125" Type="http://schemas.openxmlformats.org/officeDocument/2006/relationships/oleObject" Target="embeddings/oleObject1549.bin"/><Relationship Id="rId3126" Type="http://schemas.openxmlformats.org/officeDocument/2006/relationships/image" Target="media/image1558.wmf"/><Relationship Id="rId3127" Type="http://schemas.openxmlformats.org/officeDocument/2006/relationships/oleObject" Target="embeddings/oleObject1550.bin"/><Relationship Id="rId3128" Type="http://schemas.openxmlformats.org/officeDocument/2006/relationships/image" Target="media/image1559.wmf"/><Relationship Id="rId3129" Type="http://schemas.openxmlformats.org/officeDocument/2006/relationships/oleObject" Target="embeddings/oleObject1551.bin"/><Relationship Id="rId2420" Type="http://schemas.openxmlformats.org/officeDocument/2006/relationships/oleObject" Target="embeddings/oleObject1197.bin"/><Relationship Id="rId2421" Type="http://schemas.openxmlformats.org/officeDocument/2006/relationships/image" Target="media/image1205.wmf"/><Relationship Id="rId2422" Type="http://schemas.openxmlformats.org/officeDocument/2006/relationships/oleObject" Target="embeddings/oleObject1198.bin"/><Relationship Id="rId2423" Type="http://schemas.openxmlformats.org/officeDocument/2006/relationships/image" Target="media/image1206.wmf"/><Relationship Id="rId2424" Type="http://schemas.openxmlformats.org/officeDocument/2006/relationships/oleObject" Target="embeddings/oleObject1199.bin"/><Relationship Id="rId2425" Type="http://schemas.openxmlformats.org/officeDocument/2006/relationships/image" Target="media/image1207.wmf"/><Relationship Id="rId2426" Type="http://schemas.openxmlformats.org/officeDocument/2006/relationships/oleObject" Target="embeddings/oleObject1200.bin"/><Relationship Id="rId2427" Type="http://schemas.openxmlformats.org/officeDocument/2006/relationships/image" Target="media/image1208.wmf"/><Relationship Id="rId2428" Type="http://schemas.openxmlformats.org/officeDocument/2006/relationships/oleObject" Target="embeddings/oleObject1201.bin"/><Relationship Id="rId2429" Type="http://schemas.openxmlformats.org/officeDocument/2006/relationships/image" Target="media/image1209.wmf"/><Relationship Id="rId1720" Type="http://schemas.openxmlformats.org/officeDocument/2006/relationships/oleObject" Target="embeddings/oleObject848.bin"/><Relationship Id="rId1721" Type="http://schemas.openxmlformats.org/officeDocument/2006/relationships/image" Target="media/image854.wmf"/><Relationship Id="rId1722" Type="http://schemas.openxmlformats.org/officeDocument/2006/relationships/oleObject" Target="embeddings/oleObject849.bin"/><Relationship Id="rId1723" Type="http://schemas.openxmlformats.org/officeDocument/2006/relationships/image" Target="media/image855.wmf"/><Relationship Id="rId1724" Type="http://schemas.openxmlformats.org/officeDocument/2006/relationships/oleObject" Target="embeddings/oleObject850.bin"/><Relationship Id="rId1725" Type="http://schemas.openxmlformats.org/officeDocument/2006/relationships/image" Target="media/image856.wmf"/><Relationship Id="rId1726" Type="http://schemas.openxmlformats.org/officeDocument/2006/relationships/oleObject" Target="embeddings/oleObject851.bin"/><Relationship Id="rId1727" Type="http://schemas.openxmlformats.org/officeDocument/2006/relationships/image" Target="media/image857.wmf"/><Relationship Id="rId1728" Type="http://schemas.openxmlformats.org/officeDocument/2006/relationships/oleObject" Target="embeddings/oleObject852.bin"/><Relationship Id="rId1729" Type="http://schemas.openxmlformats.org/officeDocument/2006/relationships/image" Target="media/image858.wmf"/><Relationship Id="rId2970" Type="http://schemas.openxmlformats.org/officeDocument/2006/relationships/oleObject" Target="embeddings/oleObject1472.bin"/><Relationship Id="rId2971" Type="http://schemas.openxmlformats.org/officeDocument/2006/relationships/image" Target="media/image1480.wmf"/><Relationship Id="rId2972" Type="http://schemas.openxmlformats.org/officeDocument/2006/relationships/oleObject" Target="embeddings/oleObject1473.bin"/><Relationship Id="rId2973" Type="http://schemas.openxmlformats.org/officeDocument/2006/relationships/image" Target="media/image1481.wmf"/><Relationship Id="rId2974" Type="http://schemas.openxmlformats.org/officeDocument/2006/relationships/oleObject" Target="embeddings/oleObject1474.bin"/><Relationship Id="rId2975" Type="http://schemas.openxmlformats.org/officeDocument/2006/relationships/image" Target="media/image1482.wmf"/><Relationship Id="rId2976" Type="http://schemas.openxmlformats.org/officeDocument/2006/relationships/oleObject" Target="embeddings/oleObject1475.bin"/><Relationship Id="rId2977" Type="http://schemas.openxmlformats.org/officeDocument/2006/relationships/image" Target="media/image1483.wmf"/><Relationship Id="rId2978" Type="http://schemas.openxmlformats.org/officeDocument/2006/relationships/oleObject" Target="embeddings/oleObject1476.bin"/><Relationship Id="rId2979" Type="http://schemas.openxmlformats.org/officeDocument/2006/relationships/image" Target="media/image1484.wmf"/><Relationship Id="rId3130" Type="http://schemas.openxmlformats.org/officeDocument/2006/relationships/image" Target="media/image1560.wmf"/><Relationship Id="rId3131" Type="http://schemas.openxmlformats.org/officeDocument/2006/relationships/oleObject" Target="embeddings/oleObject1552.bin"/><Relationship Id="rId3132" Type="http://schemas.openxmlformats.org/officeDocument/2006/relationships/image" Target="media/image1561.wmf"/><Relationship Id="rId3133" Type="http://schemas.openxmlformats.org/officeDocument/2006/relationships/oleObject" Target="embeddings/oleObject1553.bin"/><Relationship Id="rId3134" Type="http://schemas.openxmlformats.org/officeDocument/2006/relationships/image" Target="media/image1562.wmf"/><Relationship Id="rId3135" Type="http://schemas.openxmlformats.org/officeDocument/2006/relationships/oleObject" Target="embeddings/oleObject1554.bin"/><Relationship Id="rId3136" Type="http://schemas.openxmlformats.org/officeDocument/2006/relationships/image" Target="media/image1563.wmf"/><Relationship Id="rId3137" Type="http://schemas.openxmlformats.org/officeDocument/2006/relationships/oleObject" Target="embeddings/oleObject1555.bin"/><Relationship Id="rId3138" Type="http://schemas.openxmlformats.org/officeDocument/2006/relationships/image" Target="media/image1564.wmf"/><Relationship Id="rId3139" Type="http://schemas.openxmlformats.org/officeDocument/2006/relationships/oleObject" Target="embeddings/oleObject1556.bin"/><Relationship Id="rId2430" Type="http://schemas.openxmlformats.org/officeDocument/2006/relationships/oleObject" Target="embeddings/oleObject1202.bin"/><Relationship Id="rId2431" Type="http://schemas.openxmlformats.org/officeDocument/2006/relationships/image" Target="media/image1210.wmf"/><Relationship Id="rId2432" Type="http://schemas.openxmlformats.org/officeDocument/2006/relationships/oleObject" Target="embeddings/oleObject1203.bin"/><Relationship Id="rId2433" Type="http://schemas.openxmlformats.org/officeDocument/2006/relationships/image" Target="media/image1211.wmf"/><Relationship Id="rId2434" Type="http://schemas.openxmlformats.org/officeDocument/2006/relationships/oleObject" Target="embeddings/oleObject1204.bin"/><Relationship Id="rId2435" Type="http://schemas.openxmlformats.org/officeDocument/2006/relationships/image" Target="media/image1212.wmf"/><Relationship Id="rId2436" Type="http://schemas.openxmlformats.org/officeDocument/2006/relationships/oleObject" Target="embeddings/oleObject1205.bin"/><Relationship Id="rId2437" Type="http://schemas.openxmlformats.org/officeDocument/2006/relationships/image" Target="media/image1213.wmf"/><Relationship Id="rId2438" Type="http://schemas.openxmlformats.org/officeDocument/2006/relationships/oleObject" Target="embeddings/oleObject1206.bin"/><Relationship Id="rId2439" Type="http://schemas.openxmlformats.org/officeDocument/2006/relationships/image" Target="media/image1214.wmf"/><Relationship Id="rId1730" Type="http://schemas.openxmlformats.org/officeDocument/2006/relationships/oleObject" Target="embeddings/oleObject853.bin"/><Relationship Id="rId1731" Type="http://schemas.openxmlformats.org/officeDocument/2006/relationships/image" Target="media/image859.wmf"/><Relationship Id="rId1732" Type="http://schemas.openxmlformats.org/officeDocument/2006/relationships/oleObject" Target="embeddings/oleObject854.bin"/><Relationship Id="rId1733" Type="http://schemas.openxmlformats.org/officeDocument/2006/relationships/image" Target="media/image860.wmf"/><Relationship Id="rId1734" Type="http://schemas.openxmlformats.org/officeDocument/2006/relationships/oleObject" Target="embeddings/oleObject855.bin"/><Relationship Id="rId1735" Type="http://schemas.openxmlformats.org/officeDocument/2006/relationships/image" Target="media/image861.wmf"/><Relationship Id="rId1736" Type="http://schemas.openxmlformats.org/officeDocument/2006/relationships/oleObject" Target="embeddings/oleObject856.bin"/><Relationship Id="rId1737" Type="http://schemas.openxmlformats.org/officeDocument/2006/relationships/image" Target="media/image862.wmf"/><Relationship Id="rId1738" Type="http://schemas.openxmlformats.org/officeDocument/2006/relationships/oleObject" Target="embeddings/oleObject857.bin"/><Relationship Id="rId1739" Type="http://schemas.openxmlformats.org/officeDocument/2006/relationships/image" Target="media/image863.wmf"/><Relationship Id="rId2980" Type="http://schemas.openxmlformats.org/officeDocument/2006/relationships/oleObject" Target="embeddings/oleObject1477.bin"/><Relationship Id="rId2981" Type="http://schemas.openxmlformats.org/officeDocument/2006/relationships/image" Target="media/image1485.wmf"/><Relationship Id="rId2982" Type="http://schemas.openxmlformats.org/officeDocument/2006/relationships/oleObject" Target="embeddings/oleObject1478.bin"/><Relationship Id="rId2983" Type="http://schemas.openxmlformats.org/officeDocument/2006/relationships/image" Target="media/image1486.wmf"/><Relationship Id="rId2984" Type="http://schemas.openxmlformats.org/officeDocument/2006/relationships/oleObject" Target="embeddings/oleObject1479.bin"/><Relationship Id="rId2985" Type="http://schemas.openxmlformats.org/officeDocument/2006/relationships/image" Target="media/image1487.wmf"/><Relationship Id="rId2986" Type="http://schemas.openxmlformats.org/officeDocument/2006/relationships/oleObject" Target="embeddings/oleObject1480.bin"/><Relationship Id="rId2987" Type="http://schemas.openxmlformats.org/officeDocument/2006/relationships/image" Target="media/image1488.wmf"/><Relationship Id="rId2988" Type="http://schemas.openxmlformats.org/officeDocument/2006/relationships/oleObject" Target="embeddings/oleObject1481.bin"/><Relationship Id="rId2989" Type="http://schemas.openxmlformats.org/officeDocument/2006/relationships/image" Target="media/image1489.wmf"/><Relationship Id="rId3140" Type="http://schemas.openxmlformats.org/officeDocument/2006/relationships/image" Target="media/image1565.wmf"/><Relationship Id="rId3141" Type="http://schemas.openxmlformats.org/officeDocument/2006/relationships/oleObject" Target="embeddings/oleObject1557.bin"/><Relationship Id="rId3142" Type="http://schemas.openxmlformats.org/officeDocument/2006/relationships/image" Target="media/image1566.wmf"/><Relationship Id="rId3143" Type="http://schemas.openxmlformats.org/officeDocument/2006/relationships/oleObject" Target="embeddings/oleObject1558.bin"/><Relationship Id="rId3144" Type="http://schemas.openxmlformats.org/officeDocument/2006/relationships/image" Target="media/image1567.wmf"/><Relationship Id="rId3145" Type="http://schemas.openxmlformats.org/officeDocument/2006/relationships/oleObject" Target="embeddings/oleObject1559.bin"/><Relationship Id="rId3146" Type="http://schemas.openxmlformats.org/officeDocument/2006/relationships/image" Target="media/image1568.wmf"/><Relationship Id="rId3147" Type="http://schemas.openxmlformats.org/officeDocument/2006/relationships/oleObject" Target="embeddings/oleObject1560.bin"/><Relationship Id="rId3148" Type="http://schemas.openxmlformats.org/officeDocument/2006/relationships/image" Target="media/image1569.wmf"/><Relationship Id="rId3149" Type="http://schemas.openxmlformats.org/officeDocument/2006/relationships/oleObject" Target="embeddings/oleObject1561.bin"/><Relationship Id="rId2440" Type="http://schemas.openxmlformats.org/officeDocument/2006/relationships/oleObject" Target="embeddings/oleObject1207.bin"/><Relationship Id="rId2441" Type="http://schemas.openxmlformats.org/officeDocument/2006/relationships/image" Target="media/image1215.wmf"/><Relationship Id="rId2442" Type="http://schemas.openxmlformats.org/officeDocument/2006/relationships/oleObject" Target="embeddings/oleObject1208.bin"/><Relationship Id="rId2443" Type="http://schemas.openxmlformats.org/officeDocument/2006/relationships/image" Target="media/image1216.wmf"/><Relationship Id="rId2444" Type="http://schemas.openxmlformats.org/officeDocument/2006/relationships/oleObject" Target="embeddings/oleObject1209.bin"/><Relationship Id="rId2445" Type="http://schemas.openxmlformats.org/officeDocument/2006/relationships/image" Target="media/image1217.wmf"/><Relationship Id="rId2446" Type="http://schemas.openxmlformats.org/officeDocument/2006/relationships/oleObject" Target="embeddings/oleObject1210.bin"/><Relationship Id="rId2447" Type="http://schemas.openxmlformats.org/officeDocument/2006/relationships/image" Target="media/image1218.wmf"/><Relationship Id="rId2448" Type="http://schemas.openxmlformats.org/officeDocument/2006/relationships/oleObject" Target="embeddings/oleObject1211.bin"/><Relationship Id="rId2449" Type="http://schemas.openxmlformats.org/officeDocument/2006/relationships/image" Target="media/image1219.wmf"/><Relationship Id="rId800" Type="http://schemas.openxmlformats.org/officeDocument/2006/relationships/oleObject" Target="embeddings/oleObject389.bin"/><Relationship Id="rId801" Type="http://schemas.openxmlformats.org/officeDocument/2006/relationships/image" Target="media/image393.wmf"/><Relationship Id="rId802" Type="http://schemas.openxmlformats.org/officeDocument/2006/relationships/oleObject" Target="embeddings/oleObject390.bin"/><Relationship Id="rId803" Type="http://schemas.openxmlformats.org/officeDocument/2006/relationships/image" Target="media/image394.wmf"/><Relationship Id="rId804" Type="http://schemas.openxmlformats.org/officeDocument/2006/relationships/oleObject" Target="embeddings/oleObject391.bin"/><Relationship Id="rId805" Type="http://schemas.openxmlformats.org/officeDocument/2006/relationships/image" Target="media/image395.wmf"/><Relationship Id="rId806" Type="http://schemas.openxmlformats.org/officeDocument/2006/relationships/oleObject" Target="embeddings/oleObject392.bin"/><Relationship Id="rId807" Type="http://schemas.openxmlformats.org/officeDocument/2006/relationships/image" Target="media/image396.wmf"/><Relationship Id="rId808" Type="http://schemas.openxmlformats.org/officeDocument/2006/relationships/oleObject" Target="embeddings/oleObject393.bin"/><Relationship Id="rId809" Type="http://schemas.openxmlformats.org/officeDocument/2006/relationships/image" Target="media/image397.wmf"/><Relationship Id="rId1740" Type="http://schemas.openxmlformats.org/officeDocument/2006/relationships/oleObject" Target="embeddings/oleObject858.bin"/><Relationship Id="rId1741" Type="http://schemas.openxmlformats.org/officeDocument/2006/relationships/image" Target="media/image864.wmf"/><Relationship Id="rId1742" Type="http://schemas.openxmlformats.org/officeDocument/2006/relationships/oleObject" Target="embeddings/oleObject859.bin"/><Relationship Id="rId1743" Type="http://schemas.openxmlformats.org/officeDocument/2006/relationships/image" Target="media/image865.wmf"/><Relationship Id="rId1744" Type="http://schemas.openxmlformats.org/officeDocument/2006/relationships/oleObject" Target="embeddings/oleObject860.bin"/><Relationship Id="rId1745" Type="http://schemas.openxmlformats.org/officeDocument/2006/relationships/image" Target="media/image866.wmf"/><Relationship Id="rId1746" Type="http://schemas.openxmlformats.org/officeDocument/2006/relationships/oleObject" Target="embeddings/oleObject861.bin"/><Relationship Id="rId1747" Type="http://schemas.openxmlformats.org/officeDocument/2006/relationships/image" Target="media/image867.wmf"/><Relationship Id="rId1748" Type="http://schemas.openxmlformats.org/officeDocument/2006/relationships/oleObject" Target="embeddings/oleObject862.bin"/><Relationship Id="rId1749" Type="http://schemas.openxmlformats.org/officeDocument/2006/relationships/image" Target="media/image868.wmf"/><Relationship Id="rId2990" Type="http://schemas.openxmlformats.org/officeDocument/2006/relationships/oleObject" Target="embeddings/oleObject1482.bin"/><Relationship Id="rId2991" Type="http://schemas.openxmlformats.org/officeDocument/2006/relationships/image" Target="media/image1490.wmf"/><Relationship Id="rId2992" Type="http://schemas.openxmlformats.org/officeDocument/2006/relationships/oleObject" Target="embeddings/oleObject1483.bin"/><Relationship Id="rId2993" Type="http://schemas.openxmlformats.org/officeDocument/2006/relationships/image" Target="media/image1491.wmf"/><Relationship Id="rId2994" Type="http://schemas.openxmlformats.org/officeDocument/2006/relationships/oleObject" Target="embeddings/oleObject1484.bin"/><Relationship Id="rId2995" Type="http://schemas.openxmlformats.org/officeDocument/2006/relationships/image" Target="media/image1492.wmf"/><Relationship Id="rId2996" Type="http://schemas.openxmlformats.org/officeDocument/2006/relationships/oleObject" Target="embeddings/oleObject1485.bin"/><Relationship Id="rId2997" Type="http://schemas.openxmlformats.org/officeDocument/2006/relationships/image" Target="media/image1493.wmf"/><Relationship Id="rId2998" Type="http://schemas.openxmlformats.org/officeDocument/2006/relationships/oleObject" Target="embeddings/oleObject1486.bin"/><Relationship Id="rId2999" Type="http://schemas.openxmlformats.org/officeDocument/2006/relationships/image" Target="media/image1494.wmf"/><Relationship Id="rId3150" Type="http://schemas.openxmlformats.org/officeDocument/2006/relationships/image" Target="media/image1570.wmf"/><Relationship Id="rId3151" Type="http://schemas.openxmlformats.org/officeDocument/2006/relationships/oleObject" Target="embeddings/oleObject1562.bin"/><Relationship Id="rId3152" Type="http://schemas.openxmlformats.org/officeDocument/2006/relationships/image" Target="media/image1571.wmf"/><Relationship Id="rId3153" Type="http://schemas.openxmlformats.org/officeDocument/2006/relationships/oleObject" Target="embeddings/oleObject1563.bin"/><Relationship Id="rId3154" Type="http://schemas.openxmlformats.org/officeDocument/2006/relationships/image" Target="media/image1572.wmf"/><Relationship Id="rId3155" Type="http://schemas.openxmlformats.org/officeDocument/2006/relationships/oleObject" Target="embeddings/oleObject1564.bin"/><Relationship Id="rId3156" Type="http://schemas.openxmlformats.org/officeDocument/2006/relationships/image" Target="media/image1573.wmf"/><Relationship Id="rId3157" Type="http://schemas.openxmlformats.org/officeDocument/2006/relationships/oleObject" Target="embeddings/oleObject1565.bin"/><Relationship Id="rId3158" Type="http://schemas.openxmlformats.org/officeDocument/2006/relationships/image" Target="media/image1574.wmf"/><Relationship Id="rId3159" Type="http://schemas.openxmlformats.org/officeDocument/2006/relationships/oleObject" Target="embeddings/oleObject1566.bin"/><Relationship Id="rId1200" Type="http://schemas.openxmlformats.org/officeDocument/2006/relationships/oleObject" Target="embeddings/oleObject589.bin"/><Relationship Id="rId1201" Type="http://schemas.openxmlformats.org/officeDocument/2006/relationships/image" Target="media/image593.wmf"/><Relationship Id="rId1202" Type="http://schemas.openxmlformats.org/officeDocument/2006/relationships/oleObject" Target="embeddings/oleObject590.bin"/><Relationship Id="rId1203" Type="http://schemas.openxmlformats.org/officeDocument/2006/relationships/image" Target="media/image594.wmf"/><Relationship Id="rId1204" Type="http://schemas.openxmlformats.org/officeDocument/2006/relationships/oleObject" Target="embeddings/oleObject591.bin"/><Relationship Id="rId1205" Type="http://schemas.openxmlformats.org/officeDocument/2006/relationships/image" Target="media/image595.wmf"/><Relationship Id="rId1206" Type="http://schemas.openxmlformats.org/officeDocument/2006/relationships/oleObject" Target="embeddings/oleObject592.bin"/><Relationship Id="rId1207" Type="http://schemas.openxmlformats.org/officeDocument/2006/relationships/image" Target="media/image596.wmf"/><Relationship Id="rId1208" Type="http://schemas.openxmlformats.org/officeDocument/2006/relationships/oleObject" Target="embeddings/oleObject593.bin"/><Relationship Id="rId1209" Type="http://schemas.openxmlformats.org/officeDocument/2006/relationships/image" Target="media/image597.wmf"/><Relationship Id="rId2450" Type="http://schemas.openxmlformats.org/officeDocument/2006/relationships/oleObject" Target="embeddings/oleObject1212.bin"/><Relationship Id="rId2451" Type="http://schemas.openxmlformats.org/officeDocument/2006/relationships/image" Target="media/image1220.wmf"/><Relationship Id="rId2452" Type="http://schemas.openxmlformats.org/officeDocument/2006/relationships/oleObject" Target="embeddings/oleObject1213.bin"/><Relationship Id="rId2453" Type="http://schemas.openxmlformats.org/officeDocument/2006/relationships/image" Target="media/image1221.wmf"/><Relationship Id="rId2454" Type="http://schemas.openxmlformats.org/officeDocument/2006/relationships/oleObject" Target="embeddings/oleObject1214.bin"/><Relationship Id="rId2455" Type="http://schemas.openxmlformats.org/officeDocument/2006/relationships/image" Target="media/image1222.wmf"/><Relationship Id="rId2456" Type="http://schemas.openxmlformats.org/officeDocument/2006/relationships/oleObject" Target="embeddings/oleObject1215.bin"/><Relationship Id="rId2457" Type="http://schemas.openxmlformats.org/officeDocument/2006/relationships/image" Target="media/image1223.wmf"/><Relationship Id="rId2458" Type="http://schemas.openxmlformats.org/officeDocument/2006/relationships/oleObject" Target="embeddings/oleObject1216.bin"/><Relationship Id="rId2459" Type="http://schemas.openxmlformats.org/officeDocument/2006/relationships/image" Target="media/image1224.wmf"/><Relationship Id="rId810" Type="http://schemas.openxmlformats.org/officeDocument/2006/relationships/oleObject" Target="embeddings/oleObject394.bin"/><Relationship Id="rId811" Type="http://schemas.openxmlformats.org/officeDocument/2006/relationships/image" Target="media/image398.wmf"/><Relationship Id="rId812" Type="http://schemas.openxmlformats.org/officeDocument/2006/relationships/oleObject" Target="embeddings/oleObject395.bin"/><Relationship Id="rId813" Type="http://schemas.openxmlformats.org/officeDocument/2006/relationships/image" Target="media/image399.wmf"/><Relationship Id="rId814" Type="http://schemas.openxmlformats.org/officeDocument/2006/relationships/oleObject" Target="embeddings/oleObject396.bin"/><Relationship Id="rId815" Type="http://schemas.openxmlformats.org/officeDocument/2006/relationships/image" Target="media/image400.wmf"/><Relationship Id="rId816" Type="http://schemas.openxmlformats.org/officeDocument/2006/relationships/oleObject" Target="embeddings/oleObject397.bin"/><Relationship Id="rId817" Type="http://schemas.openxmlformats.org/officeDocument/2006/relationships/image" Target="media/image401.wmf"/><Relationship Id="rId818" Type="http://schemas.openxmlformats.org/officeDocument/2006/relationships/oleObject" Target="embeddings/oleObject398.bin"/><Relationship Id="rId819" Type="http://schemas.openxmlformats.org/officeDocument/2006/relationships/image" Target="media/image402.wmf"/><Relationship Id="rId1750" Type="http://schemas.openxmlformats.org/officeDocument/2006/relationships/oleObject" Target="embeddings/oleObject863.bin"/><Relationship Id="rId1751" Type="http://schemas.openxmlformats.org/officeDocument/2006/relationships/image" Target="media/image869.wmf"/><Relationship Id="rId1752" Type="http://schemas.openxmlformats.org/officeDocument/2006/relationships/oleObject" Target="embeddings/oleObject864.bin"/><Relationship Id="rId1753" Type="http://schemas.openxmlformats.org/officeDocument/2006/relationships/image" Target="media/image870.wmf"/><Relationship Id="rId1754" Type="http://schemas.openxmlformats.org/officeDocument/2006/relationships/oleObject" Target="embeddings/oleObject865.bin"/><Relationship Id="rId1755" Type="http://schemas.openxmlformats.org/officeDocument/2006/relationships/image" Target="media/image871.wmf"/><Relationship Id="rId1756" Type="http://schemas.openxmlformats.org/officeDocument/2006/relationships/oleObject" Target="embeddings/oleObject866.bin"/><Relationship Id="rId1757" Type="http://schemas.openxmlformats.org/officeDocument/2006/relationships/image" Target="media/image872.wmf"/><Relationship Id="rId1758" Type="http://schemas.openxmlformats.org/officeDocument/2006/relationships/oleObject" Target="embeddings/oleObject867.bin"/><Relationship Id="rId1759" Type="http://schemas.openxmlformats.org/officeDocument/2006/relationships/image" Target="media/image873.wmf"/><Relationship Id="rId3160" Type="http://schemas.openxmlformats.org/officeDocument/2006/relationships/image" Target="media/image1575.wmf"/><Relationship Id="rId3161" Type="http://schemas.openxmlformats.org/officeDocument/2006/relationships/oleObject" Target="embeddings/oleObject1567.bin"/><Relationship Id="rId3162" Type="http://schemas.openxmlformats.org/officeDocument/2006/relationships/image" Target="media/image1576.wmf"/><Relationship Id="rId3163" Type="http://schemas.openxmlformats.org/officeDocument/2006/relationships/oleObject" Target="embeddings/oleObject1568.bin"/><Relationship Id="rId3164" Type="http://schemas.openxmlformats.org/officeDocument/2006/relationships/image" Target="media/image1577.wmf"/><Relationship Id="rId3165" Type="http://schemas.openxmlformats.org/officeDocument/2006/relationships/oleObject" Target="embeddings/oleObject1569.bin"/><Relationship Id="rId3166" Type="http://schemas.openxmlformats.org/officeDocument/2006/relationships/image" Target="media/image1578.wmf"/><Relationship Id="rId3167" Type="http://schemas.openxmlformats.org/officeDocument/2006/relationships/oleObject" Target="embeddings/oleObject1570.bin"/><Relationship Id="rId3168" Type="http://schemas.openxmlformats.org/officeDocument/2006/relationships/image" Target="media/image1579.wmf"/><Relationship Id="rId3169" Type="http://schemas.openxmlformats.org/officeDocument/2006/relationships/oleObject" Target="embeddings/oleObject1571.bin"/><Relationship Id="rId1210" Type="http://schemas.openxmlformats.org/officeDocument/2006/relationships/oleObject" Target="embeddings/oleObject594.bin"/><Relationship Id="rId1211" Type="http://schemas.openxmlformats.org/officeDocument/2006/relationships/image" Target="media/image598.wmf"/><Relationship Id="rId1212" Type="http://schemas.openxmlformats.org/officeDocument/2006/relationships/oleObject" Target="embeddings/oleObject595.bin"/><Relationship Id="rId1213" Type="http://schemas.openxmlformats.org/officeDocument/2006/relationships/image" Target="media/image599.wmf"/><Relationship Id="rId1214" Type="http://schemas.openxmlformats.org/officeDocument/2006/relationships/oleObject" Target="embeddings/oleObject596.bin"/><Relationship Id="rId1215" Type="http://schemas.openxmlformats.org/officeDocument/2006/relationships/image" Target="media/image600.wmf"/><Relationship Id="rId1216" Type="http://schemas.openxmlformats.org/officeDocument/2006/relationships/oleObject" Target="embeddings/oleObject597.bin"/><Relationship Id="rId1217" Type="http://schemas.openxmlformats.org/officeDocument/2006/relationships/image" Target="media/image601.wmf"/><Relationship Id="rId1218" Type="http://schemas.openxmlformats.org/officeDocument/2006/relationships/oleObject" Target="embeddings/oleObject598.bin"/><Relationship Id="rId1219" Type="http://schemas.openxmlformats.org/officeDocument/2006/relationships/image" Target="media/image602.wmf"/><Relationship Id="rId2460" Type="http://schemas.openxmlformats.org/officeDocument/2006/relationships/oleObject" Target="embeddings/oleObject1217.bin"/><Relationship Id="rId2461" Type="http://schemas.openxmlformats.org/officeDocument/2006/relationships/image" Target="media/image1225.wmf"/><Relationship Id="rId2462" Type="http://schemas.openxmlformats.org/officeDocument/2006/relationships/oleObject" Target="embeddings/oleObject1218.bin"/><Relationship Id="rId2463" Type="http://schemas.openxmlformats.org/officeDocument/2006/relationships/image" Target="media/image1226.wmf"/><Relationship Id="rId2464" Type="http://schemas.openxmlformats.org/officeDocument/2006/relationships/oleObject" Target="embeddings/oleObject1219.bin"/><Relationship Id="rId2465" Type="http://schemas.openxmlformats.org/officeDocument/2006/relationships/image" Target="media/image1227.wmf"/><Relationship Id="rId2466" Type="http://schemas.openxmlformats.org/officeDocument/2006/relationships/oleObject" Target="embeddings/oleObject1220.bin"/><Relationship Id="rId2467" Type="http://schemas.openxmlformats.org/officeDocument/2006/relationships/image" Target="media/image1228.wmf"/><Relationship Id="rId2468" Type="http://schemas.openxmlformats.org/officeDocument/2006/relationships/oleObject" Target="embeddings/oleObject1221.bin"/><Relationship Id="rId2469" Type="http://schemas.openxmlformats.org/officeDocument/2006/relationships/image" Target="media/image1229.wmf"/><Relationship Id="rId820" Type="http://schemas.openxmlformats.org/officeDocument/2006/relationships/oleObject" Target="embeddings/oleObject399.bin"/><Relationship Id="rId821" Type="http://schemas.openxmlformats.org/officeDocument/2006/relationships/image" Target="media/image403.wmf"/><Relationship Id="rId822" Type="http://schemas.openxmlformats.org/officeDocument/2006/relationships/oleObject" Target="embeddings/oleObject400.bin"/><Relationship Id="rId823" Type="http://schemas.openxmlformats.org/officeDocument/2006/relationships/image" Target="media/image404.wmf"/><Relationship Id="rId824" Type="http://schemas.openxmlformats.org/officeDocument/2006/relationships/oleObject" Target="embeddings/oleObject401.bin"/><Relationship Id="rId825" Type="http://schemas.openxmlformats.org/officeDocument/2006/relationships/image" Target="media/image405.wmf"/><Relationship Id="rId826" Type="http://schemas.openxmlformats.org/officeDocument/2006/relationships/oleObject" Target="embeddings/oleObject402.bin"/><Relationship Id="rId827" Type="http://schemas.openxmlformats.org/officeDocument/2006/relationships/image" Target="media/image406.wmf"/><Relationship Id="rId828" Type="http://schemas.openxmlformats.org/officeDocument/2006/relationships/oleObject" Target="embeddings/oleObject403.bin"/><Relationship Id="rId829" Type="http://schemas.openxmlformats.org/officeDocument/2006/relationships/image" Target="media/image407.wmf"/><Relationship Id="rId1760" Type="http://schemas.openxmlformats.org/officeDocument/2006/relationships/oleObject" Target="embeddings/oleObject868.bin"/><Relationship Id="rId1761" Type="http://schemas.openxmlformats.org/officeDocument/2006/relationships/image" Target="media/image874.wmf"/><Relationship Id="rId1762" Type="http://schemas.openxmlformats.org/officeDocument/2006/relationships/oleObject" Target="embeddings/oleObject869.bin"/><Relationship Id="rId1763" Type="http://schemas.openxmlformats.org/officeDocument/2006/relationships/image" Target="media/image875.wmf"/><Relationship Id="rId1764" Type="http://schemas.openxmlformats.org/officeDocument/2006/relationships/oleObject" Target="embeddings/oleObject870.bin"/><Relationship Id="rId1765" Type="http://schemas.openxmlformats.org/officeDocument/2006/relationships/image" Target="media/image876.wmf"/><Relationship Id="rId1766" Type="http://schemas.openxmlformats.org/officeDocument/2006/relationships/oleObject" Target="embeddings/oleObject871.bin"/><Relationship Id="rId1767" Type="http://schemas.openxmlformats.org/officeDocument/2006/relationships/image" Target="media/image877.wmf"/><Relationship Id="rId1768" Type="http://schemas.openxmlformats.org/officeDocument/2006/relationships/oleObject" Target="embeddings/oleObject872.bin"/><Relationship Id="rId1769" Type="http://schemas.openxmlformats.org/officeDocument/2006/relationships/image" Target="media/image878.wmf"/><Relationship Id="rId3170" Type="http://schemas.openxmlformats.org/officeDocument/2006/relationships/image" Target="media/image1580.wmf"/><Relationship Id="rId3171" Type="http://schemas.openxmlformats.org/officeDocument/2006/relationships/oleObject" Target="embeddings/oleObject1572.bin"/><Relationship Id="rId3172" Type="http://schemas.openxmlformats.org/officeDocument/2006/relationships/image" Target="media/image1581.wmf"/><Relationship Id="rId3173" Type="http://schemas.openxmlformats.org/officeDocument/2006/relationships/oleObject" Target="embeddings/oleObject1573.bin"/><Relationship Id="rId3174" Type="http://schemas.openxmlformats.org/officeDocument/2006/relationships/image" Target="media/image1582.wmf"/><Relationship Id="rId3175" Type="http://schemas.openxmlformats.org/officeDocument/2006/relationships/oleObject" Target="embeddings/oleObject1574.bin"/><Relationship Id="rId3176" Type="http://schemas.openxmlformats.org/officeDocument/2006/relationships/image" Target="media/image1583.wmf"/><Relationship Id="rId3177" Type="http://schemas.openxmlformats.org/officeDocument/2006/relationships/oleObject" Target="embeddings/oleObject1575.bin"/><Relationship Id="rId3178" Type="http://schemas.openxmlformats.org/officeDocument/2006/relationships/image" Target="media/image1584.wmf"/><Relationship Id="rId3179" Type="http://schemas.openxmlformats.org/officeDocument/2006/relationships/oleObject" Target="embeddings/oleObject1576.bin"/><Relationship Id="rId1220" Type="http://schemas.openxmlformats.org/officeDocument/2006/relationships/oleObject" Target="embeddings/oleObject599.bin"/><Relationship Id="rId1221" Type="http://schemas.openxmlformats.org/officeDocument/2006/relationships/image" Target="media/image603.wmf"/><Relationship Id="rId1222" Type="http://schemas.openxmlformats.org/officeDocument/2006/relationships/oleObject" Target="embeddings/oleObject600.bin"/><Relationship Id="rId1223" Type="http://schemas.openxmlformats.org/officeDocument/2006/relationships/image" Target="media/image604.wmf"/><Relationship Id="rId1224" Type="http://schemas.openxmlformats.org/officeDocument/2006/relationships/oleObject" Target="embeddings/oleObject601.bin"/><Relationship Id="rId1225" Type="http://schemas.openxmlformats.org/officeDocument/2006/relationships/image" Target="media/image605.wmf"/><Relationship Id="rId1226" Type="http://schemas.openxmlformats.org/officeDocument/2006/relationships/oleObject" Target="embeddings/oleObject602.bin"/><Relationship Id="rId1227" Type="http://schemas.openxmlformats.org/officeDocument/2006/relationships/image" Target="media/image606.wmf"/><Relationship Id="rId1228" Type="http://schemas.openxmlformats.org/officeDocument/2006/relationships/oleObject" Target="embeddings/oleObject603.bin"/><Relationship Id="rId1229" Type="http://schemas.openxmlformats.org/officeDocument/2006/relationships/image" Target="media/image607.wmf"/><Relationship Id="rId2470" Type="http://schemas.openxmlformats.org/officeDocument/2006/relationships/oleObject" Target="embeddings/oleObject1222.bin"/><Relationship Id="rId2471" Type="http://schemas.openxmlformats.org/officeDocument/2006/relationships/image" Target="media/image1230.wmf"/><Relationship Id="rId2472" Type="http://schemas.openxmlformats.org/officeDocument/2006/relationships/oleObject" Target="embeddings/oleObject1223.bin"/><Relationship Id="rId2473" Type="http://schemas.openxmlformats.org/officeDocument/2006/relationships/image" Target="media/image1231.wmf"/><Relationship Id="rId2474" Type="http://schemas.openxmlformats.org/officeDocument/2006/relationships/oleObject" Target="embeddings/oleObject1224.bin"/><Relationship Id="rId2475" Type="http://schemas.openxmlformats.org/officeDocument/2006/relationships/image" Target="media/image1232.wmf"/><Relationship Id="rId2476" Type="http://schemas.openxmlformats.org/officeDocument/2006/relationships/oleObject" Target="embeddings/oleObject1225.bin"/><Relationship Id="rId2477" Type="http://schemas.openxmlformats.org/officeDocument/2006/relationships/image" Target="media/image1233.wmf"/><Relationship Id="rId2478" Type="http://schemas.openxmlformats.org/officeDocument/2006/relationships/oleObject" Target="embeddings/oleObject1226.bin"/><Relationship Id="rId2479" Type="http://schemas.openxmlformats.org/officeDocument/2006/relationships/image" Target="media/image1234.wmf"/><Relationship Id="rId830" Type="http://schemas.openxmlformats.org/officeDocument/2006/relationships/oleObject" Target="embeddings/oleObject404.bin"/><Relationship Id="rId831" Type="http://schemas.openxmlformats.org/officeDocument/2006/relationships/image" Target="media/image408.wmf"/><Relationship Id="rId832" Type="http://schemas.openxmlformats.org/officeDocument/2006/relationships/oleObject" Target="embeddings/oleObject405.bin"/><Relationship Id="rId833" Type="http://schemas.openxmlformats.org/officeDocument/2006/relationships/image" Target="media/image409.wmf"/><Relationship Id="rId834" Type="http://schemas.openxmlformats.org/officeDocument/2006/relationships/oleObject" Target="embeddings/oleObject406.bin"/><Relationship Id="rId835" Type="http://schemas.openxmlformats.org/officeDocument/2006/relationships/image" Target="media/image410.wmf"/><Relationship Id="rId836" Type="http://schemas.openxmlformats.org/officeDocument/2006/relationships/oleObject" Target="embeddings/oleObject407.bin"/><Relationship Id="rId837" Type="http://schemas.openxmlformats.org/officeDocument/2006/relationships/image" Target="media/image411.wmf"/><Relationship Id="rId838" Type="http://schemas.openxmlformats.org/officeDocument/2006/relationships/oleObject" Target="embeddings/oleObject408.bin"/><Relationship Id="rId839" Type="http://schemas.openxmlformats.org/officeDocument/2006/relationships/image" Target="media/image412.wmf"/><Relationship Id="rId1770" Type="http://schemas.openxmlformats.org/officeDocument/2006/relationships/oleObject" Target="embeddings/oleObject873.bin"/><Relationship Id="rId1771" Type="http://schemas.openxmlformats.org/officeDocument/2006/relationships/image" Target="media/image879.wmf"/><Relationship Id="rId1772" Type="http://schemas.openxmlformats.org/officeDocument/2006/relationships/oleObject" Target="embeddings/oleObject874.bin"/><Relationship Id="rId1773" Type="http://schemas.openxmlformats.org/officeDocument/2006/relationships/image" Target="media/image880.wmf"/><Relationship Id="rId1774" Type="http://schemas.openxmlformats.org/officeDocument/2006/relationships/oleObject" Target="embeddings/oleObject875.bin"/><Relationship Id="rId1775" Type="http://schemas.openxmlformats.org/officeDocument/2006/relationships/image" Target="media/image881.wmf"/><Relationship Id="rId1776" Type="http://schemas.openxmlformats.org/officeDocument/2006/relationships/oleObject" Target="embeddings/oleObject876.bin"/><Relationship Id="rId1777" Type="http://schemas.openxmlformats.org/officeDocument/2006/relationships/image" Target="media/image882.wmf"/><Relationship Id="rId1778" Type="http://schemas.openxmlformats.org/officeDocument/2006/relationships/oleObject" Target="embeddings/oleObject877.bin"/><Relationship Id="rId1779" Type="http://schemas.openxmlformats.org/officeDocument/2006/relationships/image" Target="media/image883.wmf"/><Relationship Id="rId3180" Type="http://schemas.openxmlformats.org/officeDocument/2006/relationships/image" Target="media/image1585.wmf"/><Relationship Id="rId3181" Type="http://schemas.openxmlformats.org/officeDocument/2006/relationships/oleObject" Target="embeddings/oleObject1577.bin"/><Relationship Id="rId3182" Type="http://schemas.openxmlformats.org/officeDocument/2006/relationships/image" Target="media/image1586.wmf"/><Relationship Id="rId3183" Type="http://schemas.openxmlformats.org/officeDocument/2006/relationships/oleObject" Target="embeddings/oleObject1578.bin"/><Relationship Id="rId3184" Type="http://schemas.openxmlformats.org/officeDocument/2006/relationships/image" Target="media/image1587.wmf"/><Relationship Id="rId3185" Type="http://schemas.openxmlformats.org/officeDocument/2006/relationships/oleObject" Target="embeddings/oleObject1579.bin"/><Relationship Id="rId3186" Type="http://schemas.openxmlformats.org/officeDocument/2006/relationships/image" Target="media/image1588.wmf"/><Relationship Id="rId3187" Type="http://schemas.openxmlformats.org/officeDocument/2006/relationships/oleObject" Target="embeddings/oleObject1580.bin"/><Relationship Id="rId3188" Type="http://schemas.openxmlformats.org/officeDocument/2006/relationships/image" Target="media/image1589.wmf"/><Relationship Id="rId3189" Type="http://schemas.openxmlformats.org/officeDocument/2006/relationships/oleObject" Target="embeddings/oleObject1581.bin"/><Relationship Id="rId1230" Type="http://schemas.openxmlformats.org/officeDocument/2006/relationships/oleObject" Target="embeddings/oleObject604.bin"/><Relationship Id="rId1231" Type="http://schemas.openxmlformats.org/officeDocument/2006/relationships/image" Target="media/image608.wmf"/><Relationship Id="rId1232" Type="http://schemas.openxmlformats.org/officeDocument/2006/relationships/oleObject" Target="embeddings/oleObject605.bin"/><Relationship Id="rId1233" Type="http://schemas.openxmlformats.org/officeDocument/2006/relationships/image" Target="media/image609.wmf"/><Relationship Id="rId1234" Type="http://schemas.openxmlformats.org/officeDocument/2006/relationships/oleObject" Target="embeddings/oleObject606.bin"/><Relationship Id="rId1235" Type="http://schemas.openxmlformats.org/officeDocument/2006/relationships/image" Target="media/image610.wmf"/><Relationship Id="rId1236" Type="http://schemas.openxmlformats.org/officeDocument/2006/relationships/oleObject" Target="embeddings/oleObject607.bin"/><Relationship Id="rId1237" Type="http://schemas.openxmlformats.org/officeDocument/2006/relationships/image" Target="media/image611.wmf"/><Relationship Id="rId1238" Type="http://schemas.openxmlformats.org/officeDocument/2006/relationships/oleObject" Target="embeddings/oleObject608.bin"/><Relationship Id="rId1239" Type="http://schemas.openxmlformats.org/officeDocument/2006/relationships/image" Target="media/image612.wmf"/><Relationship Id="rId2480" Type="http://schemas.openxmlformats.org/officeDocument/2006/relationships/oleObject" Target="embeddings/oleObject1227.bin"/><Relationship Id="rId2481" Type="http://schemas.openxmlformats.org/officeDocument/2006/relationships/image" Target="media/image1235.wmf"/><Relationship Id="rId2482" Type="http://schemas.openxmlformats.org/officeDocument/2006/relationships/oleObject" Target="embeddings/oleObject1228.bin"/><Relationship Id="rId2483" Type="http://schemas.openxmlformats.org/officeDocument/2006/relationships/image" Target="media/image1236.wmf"/><Relationship Id="rId2484" Type="http://schemas.openxmlformats.org/officeDocument/2006/relationships/oleObject" Target="embeddings/oleObject1229.bin"/><Relationship Id="rId2485" Type="http://schemas.openxmlformats.org/officeDocument/2006/relationships/image" Target="media/image1237.wmf"/><Relationship Id="rId2486" Type="http://schemas.openxmlformats.org/officeDocument/2006/relationships/oleObject" Target="embeddings/oleObject1230.bin"/><Relationship Id="rId2487" Type="http://schemas.openxmlformats.org/officeDocument/2006/relationships/image" Target="media/image1238.wmf"/><Relationship Id="rId2488" Type="http://schemas.openxmlformats.org/officeDocument/2006/relationships/oleObject" Target="embeddings/oleObject1231.bin"/><Relationship Id="rId2489" Type="http://schemas.openxmlformats.org/officeDocument/2006/relationships/image" Target="media/image1239.wmf"/><Relationship Id="rId840" Type="http://schemas.openxmlformats.org/officeDocument/2006/relationships/oleObject" Target="embeddings/oleObject409.bin"/><Relationship Id="rId841" Type="http://schemas.openxmlformats.org/officeDocument/2006/relationships/image" Target="media/image413.wmf"/><Relationship Id="rId842" Type="http://schemas.openxmlformats.org/officeDocument/2006/relationships/oleObject" Target="embeddings/oleObject410.bin"/><Relationship Id="rId843" Type="http://schemas.openxmlformats.org/officeDocument/2006/relationships/image" Target="media/image414.wmf"/><Relationship Id="rId844" Type="http://schemas.openxmlformats.org/officeDocument/2006/relationships/oleObject" Target="embeddings/oleObject411.bin"/><Relationship Id="rId845" Type="http://schemas.openxmlformats.org/officeDocument/2006/relationships/image" Target="media/image415.wmf"/><Relationship Id="rId846" Type="http://schemas.openxmlformats.org/officeDocument/2006/relationships/oleObject" Target="embeddings/oleObject412.bin"/><Relationship Id="rId847" Type="http://schemas.openxmlformats.org/officeDocument/2006/relationships/image" Target="media/image416.wmf"/><Relationship Id="rId848" Type="http://schemas.openxmlformats.org/officeDocument/2006/relationships/oleObject" Target="embeddings/oleObject413.bin"/><Relationship Id="rId849" Type="http://schemas.openxmlformats.org/officeDocument/2006/relationships/image" Target="media/image417.wmf"/><Relationship Id="rId1780" Type="http://schemas.openxmlformats.org/officeDocument/2006/relationships/oleObject" Target="embeddings/oleObject878.bin"/><Relationship Id="rId1781" Type="http://schemas.openxmlformats.org/officeDocument/2006/relationships/image" Target="media/image884.wmf"/><Relationship Id="rId1782" Type="http://schemas.openxmlformats.org/officeDocument/2006/relationships/oleObject" Target="embeddings/oleObject879.bin"/><Relationship Id="rId1783" Type="http://schemas.openxmlformats.org/officeDocument/2006/relationships/image" Target="media/image885.wmf"/><Relationship Id="rId1784" Type="http://schemas.openxmlformats.org/officeDocument/2006/relationships/oleObject" Target="embeddings/oleObject880.bin"/><Relationship Id="rId1785" Type="http://schemas.openxmlformats.org/officeDocument/2006/relationships/image" Target="media/image886.wmf"/><Relationship Id="rId1786" Type="http://schemas.openxmlformats.org/officeDocument/2006/relationships/oleObject" Target="embeddings/oleObject881.bin"/><Relationship Id="rId1787" Type="http://schemas.openxmlformats.org/officeDocument/2006/relationships/image" Target="media/image887.wmf"/><Relationship Id="rId1788" Type="http://schemas.openxmlformats.org/officeDocument/2006/relationships/oleObject" Target="embeddings/oleObject882.bin"/><Relationship Id="rId1789" Type="http://schemas.openxmlformats.org/officeDocument/2006/relationships/image" Target="media/image888.wmf"/><Relationship Id="rId3190" Type="http://schemas.openxmlformats.org/officeDocument/2006/relationships/image" Target="media/image1590.wmf"/><Relationship Id="rId3191" Type="http://schemas.openxmlformats.org/officeDocument/2006/relationships/oleObject" Target="embeddings/oleObject1582.bin"/><Relationship Id="rId3192" Type="http://schemas.openxmlformats.org/officeDocument/2006/relationships/image" Target="media/image1591.wmf"/><Relationship Id="rId3193" Type="http://schemas.openxmlformats.org/officeDocument/2006/relationships/oleObject" Target="embeddings/oleObject1583.bin"/><Relationship Id="rId3194" Type="http://schemas.openxmlformats.org/officeDocument/2006/relationships/image" Target="media/image1592.wmf"/><Relationship Id="rId3195" Type="http://schemas.openxmlformats.org/officeDocument/2006/relationships/oleObject" Target="embeddings/oleObject1584.bin"/><Relationship Id="rId3196" Type="http://schemas.openxmlformats.org/officeDocument/2006/relationships/image" Target="media/image1593.wmf"/><Relationship Id="rId3197" Type="http://schemas.openxmlformats.org/officeDocument/2006/relationships/oleObject" Target="embeddings/oleObject1585.bin"/><Relationship Id="rId3198" Type="http://schemas.openxmlformats.org/officeDocument/2006/relationships/image" Target="media/image1594.wmf"/><Relationship Id="rId3199" Type="http://schemas.openxmlformats.org/officeDocument/2006/relationships/oleObject" Target="embeddings/oleObject1586.bin"/><Relationship Id="rId300" Type="http://schemas.openxmlformats.org/officeDocument/2006/relationships/image" Target="media/image143.wmf"/><Relationship Id="rId301" Type="http://schemas.openxmlformats.org/officeDocument/2006/relationships/oleObject" Target="embeddings/oleObject140.bin"/><Relationship Id="rId302" Type="http://schemas.openxmlformats.org/officeDocument/2006/relationships/image" Target="media/image144.wmf"/><Relationship Id="rId303" Type="http://schemas.openxmlformats.org/officeDocument/2006/relationships/oleObject" Target="embeddings/oleObject141.bin"/><Relationship Id="rId304" Type="http://schemas.openxmlformats.org/officeDocument/2006/relationships/image" Target="media/image145.wmf"/><Relationship Id="rId305" Type="http://schemas.openxmlformats.org/officeDocument/2006/relationships/oleObject" Target="embeddings/oleObject142.bin"/><Relationship Id="rId306" Type="http://schemas.openxmlformats.org/officeDocument/2006/relationships/image" Target="media/image146.wmf"/><Relationship Id="rId307" Type="http://schemas.openxmlformats.org/officeDocument/2006/relationships/oleObject" Target="embeddings/oleObject143.bin"/><Relationship Id="rId308" Type="http://schemas.openxmlformats.org/officeDocument/2006/relationships/image" Target="media/image147.wmf"/><Relationship Id="rId309" Type="http://schemas.openxmlformats.org/officeDocument/2006/relationships/oleObject" Target="embeddings/oleObject144.bin"/><Relationship Id="rId1240" Type="http://schemas.openxmlformats.org/officeDocument/2006/relationships/oleObject" Target="embeddings/oleObject609.bin"/><Relationship Id="rId1241" Type="http://schemas.openxmlformats.org/officeDocument/2006/relationships/image" Target="media/image613.wmf"/><Relationship Id="rId1242" Type="http://schemas.openxmlformats.org/officeDocument/2006/relationships/oleObject" Target="embeddings/oleObject610.bin"/><Relationship Id="rId1243" Type="http://schemas.openxmlformats.org/officeDocument/2006/relationships/image" Target="media/image614.wmf"/><Relationship Id="rId1244" Type="http://schemas.openxmlformats.org/officeDocument/2006/relationships/oleObject" Target="embeddings/oleObject611.bin"/><Relationship Id="rId1245" Type="http://schemas.openxmlformats.org/officeDocument/2006/relationships/image" Target="media/image615.wmf"/><Relationship Id="rId1246" Type="http://schemas.openxmlformats.org/officeDocument/2006/relationships/oleObject" Target="embeddings/oleObject612.bin"/><Relationship Id="rId1247" Type="http://schemas.openxmlformats.org/officeDocument/2006/relationships/image" Target="media/image616.wmf"/><Relationship Id="rId1248" Type="http://schemas.openxmlformats.org/officeDocument/2006/relationships/oleObject" Target="embeddings/oleObject613.bin"/><Relationship Id="rId1249" Type="http://schemas.openxmlformats.org/officeDocument/2006/relationships/image" Target="media/image617.wmf"/><Relationship Id="rId2490" Type="http://schemas.openxmlformats.org/officeDocument/2006/relationships/oleObject" Target="embeddings/oleObject1232.bin"/><Relationship Id="rId2491" Type="http://schemas.openxmlformats.org/officeDocument/2006/relationships/image" Target="media/image1240.wmf"/><Relationship Id="rId2492" Type="http://schemas.openxmlformats.org/officeDocument/2006/relationships/oleObject" Target="embeddings/oleObject1233.bin"/><Relationship Id="rId2493" Type="http://schemas.openxmlformats.org/officeDocument/2006/relationships/image" Target="media/image1241.wmf"/><Relationship Id="rId2494" Type="http://schemas.openxmlformats.org/officeDocument/2006/relationships/oleObject" Target="embeddings/oleObject1234.bin"/><Relationship Id="rId2495" Type="http://schemas.openxmlformats.org/officeDocument/2006/relationships/image" Target="media/image1242.wmf"/><Relationship Id="rId2496" Type="http://schemas.openxmlformats.org/officeDocument/2006/relationships/oleObject" Target="embeddings/oleObject1235.bin"/><Relationship Id="rId2497" Type="http://schemas.openxmlformats.org/officeDocument/2006/relationships/image" Target="media/image1243.wmf"/><Relationship Id="rId2498" Type="http://schemas.openxmlformats.org/officeDocument/2006/relationships/oleObject" Target="embeddings/oleObject1236.bin"/><Relationship Id="rId2499" Type="http://schemas.openxmlformats.org/officeDocument/2006/relationships/image" Target="media/image1244.wmf"/><Relationship Id="rId850" Type="http://schemas.openxmlformats.org/officeDocument/2006/relationships/oleObject" Target="embeddings/oleObject414.bin"/><Relationship Id="rId851" Type="http://schemas.openxmlformats.org/officeDocument/2006/relationships/image" Target="media/image418.wmf"/><Relationship Id="rId852" Type="http://schemas.openxmlformats.org/officeDocument/2006/relationships/oleObject" Target="embeddings/oleObject415.bin"/><Relationship Id="rId853" Type="http://schemas.openxmlformats.org/officeDocument/2006/relationships/image" Target="media/image419.wmf"/><Relationship Id="rId854" Type="http://schemas.openxmlformats.org/officeDocument/2006/relationships/oleObject" Target="embeddings/oleObject416.bin"/><Relationship Id="rId855" Type="http://schemas.openxmlformats.org/officeDocument/2006/relationships/image" Target="media/image420.wmf"/><Relationship Id="rId856" Type="http://schemas.openxmlformats.org/officeDocument/2006/relationships/oleObject" Target="embeddings/oleObject417.bin"/><Relationship Id="rId857" Type="http://schemas.openxmlformats.org/officeDocument/2006/relationships/image" Target="media/image421.wmf"/><Relationship Id="rId858" Type="http://schemas.openxmlformats.org/officeDocument/2006/relationships/oleObject" Target="embeddings/oleObject418.bin"/><Relationship Id="rId859" Type="http://schemas.openxmlformats.org/officeDocument/2006/relationships/image" Target="media/image422.wmf"/><Relationship Id="rId1790" Type="http://schemas.openxmlformats.org/officeDocument/2006/relationships/oleObject" Target="embeddings/oleObject883.bin"/><Relationship Id="rId1791" Type="http://schemas.openxmlformats.org/officeDocument/2006/relationships/image" Target="media/image889.wmf"/><Relationship Id="rId1792" Type="http://schemas.openxmlformats.org/officeDocument/2006/relationships/oleObject" Target="embeddings/oleObject884.bin"/><Relationship Id="rId1793" Type="http://schemas.openxmlformats.org/officeDocument/2006/relationships/image" Target="media/image890.wmf"/><Relationship Id="rId1794" Type="http://schemas.openxmlformats.org/officeDocument/2006/relationships/oleObject" Target="embeddings/oleObject885.bin"/><Relationship Id="rId1795" Type="http://schemas.openxmlformats.org/officeDocument/2006/relationships/image" Target="media/image891.wmf"/><Relationship Id="rId1796" Type="http://schemas.openxmlformats.org/officeDocument/2006/relationships/oleObject" Target="embeddings/oleObject886.bin"/><Relationship Id="rId1797" Type="http://schemas.openxmlformats.org/officeDocument/2006/relationships/image" Target="media/image892.wmf"/><Relationship Id="rId1798" Type="http://schemas.openxmlformats.org/officeDocument/2006/relationships/oleObject" Target="embeddings/oleObject887.bin"/><Relationship Id="rId1799" Type="http://schemas.openxmlformats.org/officeDocument/2006/relationships/image" Target="media/image893.wmf"/><Relationship Id="rId310" Type="http://schemas.openxmlformats.org/officeDocument/2006/relationships/image" Target="media/image148.wmf"/><Relationship Id="rId311" Type="http://schemas.openxmlformats.org/officeDocument/2006/relationships/oleObject" Target="embeddings/oleObject145.bin"/><Relationship Id="rId312" Type="http://schemas.openxmlformats.org/officeDocument/2006/relationships/image" Target="media/image149.wmf"/><Relationship Id="rId313" Type="http://schemas.openxmlformats.org/officeDocument/2006/relationships/oleObject" Target="embeddings/oleObject146.bin"/><Relationship Id="rId314" Type="http://schemas.openxmlformats.org/officeDocument/2006/relationships/image" Target="media/image150.wmf"/><Relationship Id="rId315" Type="http://schemas.openxmlformats.org/officeDocument/2006/relationships/oleObject" Target="embeddings/oleObject147.bin"/><Relationship Id="rId316" Type="http://schemas.openxmlformats.org/officeDocument/2006/relationships/image" Target="media/image151.wmf"/><Relationship Id="rId317" Type="http://schemas.openxmlformats.org/officeDocument/2006/relationships/oleObject" Target="embeddings/oleObject148.bin"/><Relationship Id="rId318" Type="http://schemas.openxmlformats.org/officeDocument/2006/relationships/image" Target="media/image152.wmf"/><Relationship Id="rId319" Type="http://schemas.openxmlformats.org/officeDocument/2006/relationships/oleObject" Target="embeddings/oleObject149.bin"/><Relationship Id="rId1250" Type="http://schemas.openxmlformats.org/officeDocument/2006/relationships/oleObject" Target="embeddings/oleObject614.bin"/><Relationship Id="rId1251" Type="http://schemas.openxmlformats.org/officeDocument/2006/relationships/image" Target="media/image618.wmf"/><Relationship Id="rId1252" Type="http://schemas.openxmlformats.org/officeDocument/2006/relationships/oleObject" Target="embeddings/oleObject615.bin"/><Relationship Id="rId1253" Type="http://schemas.openxmlformats.org/officeDocument/2006/relationships/image" Target="media/image619.wmf"/><Relationship Id="rId1254" Type="http://schemas.openxmlformats.org/officeDocument/2006/relationships/oleObject" Target="embeddings/oleObject616.bin"/><Relationship Id="rId1255" Type="http://schemas.openxmlformats.org/officeDocument/2006/relationships/image" Target="media/image620.wmf"/><Relationship Id="rId1256" Type="http://schemas.openxmlformats.org/officeDocument/2006/relationships/oleObject" Target="embeddings/oleObject617.bin"/><Relationship Id="rId1257" Type="http://schemas.openxmlformats.org/officeDocument/2006/relationships/image" Target="media/image621.wmf"/><Relationship Id="rId1258" Type="http://schemas.openxmlformats.org/officeDocument/2006/relationships/oleObject" Target="embeddings/oleObject618.bin"/><Relationship Id="rId1259" Type="http://schemas.openxmlformats.org/officeDocument/2006/relationships/image" Target="media/image622.wmf"/><Relationship Id="rId860" Type="http://schemas.openxmlformats.org/officeDocument/2006/relationships/oleObject" Target="embeddings/oleObject419.bin"/><Relationship Id="rId861" Type="http://schemas.openxmlformats.org/officeDocument/2006/relationships/image" Target="media/image423.wmf"/><Relationship Id="rId862" Type="http://schemas.openxmlformats.org/officeDocument/2006/relationships/oleObject" Target="embeddings/oleObject420.bin"/><Relationship Id="rId863" Type="http://schemas.openxmlformats.org/officeDocument/2006/relationships/image" Target="media/image424.wmf"/><Relationship Id="rId864" Type="http://schemas.openxmlformats.org/officeDocument/2006/relationships/oleObject" Target="embeddings/oleObject421.bin"/><Relationship Id="rId865" Type="http://schemas.openxmlformats.org/officeDocument/2006/relationships/image" Target="media/image425.wmf"/><Relationship Id="rId866" Type="http://schemas.openxmlformats.org/officeDocument/2006/relationships/oleObject" Target="embeddings/oleObject422.bin"/><Relationship Id="rId867" Type="http://schemas.openxmlformats.org/officeDocument/2006/relationships/image" Target="media/image426.wmf"/><Relationship Id="rId868" Type="http://schemas.openxmlformats.org/officeDocument/2006/relationships/oleObject" Target="embeddings/oleObject423.bin"/><Relationship Id="rId869" Type="http://schemas.openxmlformats.org/officeDocument/2006/relationships/image" Target="media/image427.wmf"/><Relationship Id="rId320" Type="http://schemas.openxmlformats.org/officeDocument/2006/relationships/image" Target="media/image153.wmf"/><Relationship Id="rId321" Type="http://schemas.openxmlformats.org/officeDocument/2006/relationships/oleObject" Target="embeddings/oleObject150.bin"/><Relationship Id="rId322" Type="http://schemas.openxmlformats.org/officeDocument/2006/relationships/image" Target="media/image154.wmf"/><Relationship Id="rId323" Type="http://schemas.openxmlformats.org/officeDocument/2006/relationships/oleObject" Target="embeddings/oleObject151.bin"/><Relationship Id="rId324" Type="http://schemas.openxmlformats.org/officeDocument/2006/relationships/image" Target="media/image155.wmf"/><Relationship Id="rId325" Type="http://schemas.openxmlformats.org/officeDocument/2006/relationships/oleObject" Target="embeddings/oleObject152.bin"/><Relationship Id="rId326" Type="http://schemas.openxmlformats.org/officeDocument/2006/relationships/image" Target="media/image156.wmf"/><Relationship Id="rId327" Type="http://schemas.openxmlformats.org/officeDocument/2006/relationships/oleObject" Target="embeddings/oleObject153.bin"/><Relationship Id="rId328" Type="http://schemas.openxmlformats.org/officeDocument/2006/relationships/image" Target="media/image157.wmf"/><Relationship Id="rId329" Type="http://schemas.openxmlformats.org/officeDocument/2006/relationships/oleObject" Target="embeddings/oleObject154.bin"/><Relationship Id="rId1260" Type="http://schemas.openxmlformats.org/officeDocument/2006/relationships/oleObject" Target="embeddings/oleObject619.bin"/><Relationship Id="rId1261" Type="http://schemas.openxmlformats.org/officeDocument/2006/relationships/image" Target="media/image623.wmf"/><Relationship Id="rId1262" Type="http://schemas.openxmlformats.org/officeDocument/2006/relationships/oleObject" Target="embeddings/oleObject620.bin"/><Relationship Id="rId1263" Type="http://schemas.openxmlformats.org/officeDocument/2006/relationships/image" Target="media/image624.wmf"/><Relationship Id="rId1264" Type="http://schemas.openxmlformats.org/officeDocument/2006/relationships/oleObject" Target="embeddings/oleObject621.bin"/><Relationship Id="rId1265" Type="http://schemas.openxmlformats.org/officeDocument/2006/relationships/image" Target="media/image625.wmf"/><Relationship Id="rId1266" Type="http://schemas.openxmlformats.org/officeDocument/2006/relationships/oleObject" Target="embeddings/oleObject622.bin"/><Relationship Id="rId1267" Type="http://schemas.openxmlformats.org/officeDocument/2006/relationships/image" Target="media/image626.wmf"/><Relationship Id="rId1268" Type="http://schemas.openxmlformats.org/officeDocument/2006/relationships/oleObject" Target="embeddings/oleObject623.bin"/><Relationship Id="rId1269" Type="http://schemas.openxmlformats.org/officeDocument/2006/relationships/image" Target="media/image627.wmf"/><Relationship Id="rId870" Type="http://schemas.openxmlformats.org/officeDocument/2006/relationships/oleObject" Target="embeddings/oleObject424.bin"/><Relationship Id="rId871" Type="http://schemas.openxmlformats.org/officeDocument/2006/relationships/image" Target="media/image428.wmf"/><Relationship Id="rId872" Type="http://schemas.openxmlformats.org/officeDocument/2006/relationships/oleObject" Target="embeddings/oleObject425.bin"/><Relationship Id="rId873" Type="http://schemas.openxmlformats.org/officeDocument/2006/relationships/image" Target="media/image429.wmf"/><Relationship Id="rId874" Type="http://schemas.openxmlformats.org/officeDocument/2006/relationships/oleObject" Target="embeddings/oleObject426.bin"/><Relationship Id="rId875" Type="http://schemas.openxmlformats.org/officeDocument/2006/relationships/image" Target="media/image430.wmf"/><Relationship Id="rId876" Type="http://schemas.openxmlformats.org/officeDocument/2006/relationships/oleObject" Target="embeddings/oleObject427.bin"/><Relationship Id="rId877" Type="http://schemas.openxmlformats.org/officeDocument/2006/relationships/image" Target="media/image431.wmf"/><Relationship Id="rId878" Type="http://schemas.openxmlformats.org/officeDocument/2006/relationships/oleObject" Target="embeddings/oleObject428.bin"/><Relationship Id="rId879" Type="http://schemas.openxmlformats.org/officeDocument/2006/relationships/image" Target="media/image432.wmf"/><Relationship Id="rId3400" Type="http://schemas.openxmlformats.org/officeDocument/2006/relationships/image" Target="media/image1695.wmf"/><Relationship Id="rId3401" Type="http://schemas.openxmlformats.org/officeDocument/2006/relationships/oleObject" Target="embeddings/oleObject1687.bin"/><Relationship Id="rId3402" Type="http://schemas.openxmlformats.org/officeDocument/2006/relationships/image" Target="media/image1696.wmf"/><Relationship Id="rId3403" Type="http://schemas.openxmlformats.org/officeDocument/2006/relationships/oleObject" Target="embeddings/oleObject1688.bin"/><Relationship Id="rId3404" Type="http://schemas.openxmlformats.org/officeDocument/2006/relationships/image" Target="media/image1697.wmf"/><Relationship Id="rId3405" Type="http://schemas.openxmlformats.org/officeDocument/2006/relationships/oleObject" Target="embeddings/oleObject1689.bin"/><Relationship Id="rId3406" Type="http://schemas.openxmlformats.org/officeDocument/2006/relationships/image" Target="media/image1698.wmf"/><Relationship Id="rId3407" Type="http://schemas.openxmlformats.org/officeDocument/2006/relationships/oleObject" Target="embeddings/oleObject1690.bin"/><Relationship Id="rId3408" Type="http://schemas.openxmlformats.org/officeDocument/2006/relationships/image" Target="media/image1699.wmf"/><Relationship Id="rId3409" Type="http://schemas.openxmlformats.org/officeDocument/2006/relationships/oleObject" Target="embeddings/oleObject1691.bin"/><Relationship Id="rId330" Type="http://schemas.openxmlformats.org/officeDocument/2006/relationships/image" Target="media/image158.wmf"/><Relationship Id="rId331" Type="http://schemas.openxmlformats.org/officeDocument/2006/relationships/oleObject" Target="embeddings/oleObject155.bin"/><Relationship Id="rId332" Type="http://schemas.openxmlformats.org/officeDocument/2006/relationships/image" Target="media/image159.wmf"/><Relationship Id="rId333" Type="http://schemas.openxmlformats.org/officeDocument/2006/relationships/oleObject" Target="embeddings/oleObject156.bin"/><Relationship Id="rId334" Type="http://schemas.openxmlformats.org/officeDocument/2006/relationships/image" Target="media/image160.wmf"/><Relationship Id="rId335" Type="http://schemas.openxmlformats.org/officeDocument/2006/relationships/oleObject" Target="embeddings/oleObject157.bin"/><Relationship Id="rId336" Type="http://schemas.openxmlformats.org/officeDocument/2006/relationships/image" Target="media/image161.wmf"/><Relationship Id="rId337" Type="http://schemas.openxmlformats.org/officeDocument/2006/relationships/oleObject" Target="embeddings/oleObject158.bin"/><Relationship Id="rId338" Type="http://schemas.openxmlformats.org/officeDocument/2006/relationships/image" Target="media/image162.wmf"/><Relationship Id="rId339" Type="http://schemas.openxmlformats.org/officeDocument/2006/relationships/oleObject" Target="embeddings/oleObject159.bin"/><Relationship Id="rId1270" Type="http://schemas.openxmlformats.org/officeDocument/2006/relationships/oleObject" Target="embeddings/oleObject624.bin"/><Relationship Id="rId1271" Type="http://schemas.openxmlformats.org/officeDocument/2006/relationships/image" Target="media/image628.wmf"/><Relationship Id="rId2700" Type="http://schemas.openxmlformats.org/officeDocument/2006/relationships/oleObject" Target="embeddings/oleObject1337.bin"/><Relationship Id="rId2701" Type="http://schemas.openxmlformats.org/officeDocument/2006/relationships/image" Target="media/image1345.wmf"/><Relationship Id="rId2702" Type="http://schemas.openxmlformats.org/officeDocument/2006/relationships/oleObject" Target="embeddings/oleObject1338.bin"/><Relationship Id="rId2703" Type="http://schemas.openxmlformats.org/officeDocument/2006/relationships/image" Target="media/image1346.wmf"/><Relationship Id="rId2704" Type="http://schemas.openxmlformats.org/officeDocument/2006/relationships/oleObject" Target="embeddings/oleObject1339.bin"/><Relationship Id="rId2705" Type="http://schemas.openxmlformats.org/officeDocument/2006/relationships/image" Target="media/image1347.wmf"/><Relationship Id="rId2706" Type="http://schemas.openxmlformats.org/officeDocument/2006/relationships/oleObject" Target="embeddings/oleObject1340.bin"/><Relationship Id="rId2707" Type="http://schemas.openxmlformats.org/officeDocument/2006/relationships/image" Target="media/image1348.wmf"/><Relationship Id="rId2708" Type="http://schemas.openxmlformats.org/officeDocument/2006/relationships/oleObject" Target="embeddings/oleObject1341.bin"/><Relationship Id="rId2709" Type="http://schemas.openxmlformats.org/officeDocument/2006/relationships/image" Target="media/image1349.wmf"/><Relationship Id="rId1272" Type="http://schemas.openxmlformats.org/officeDocument/2006/relationships/oleObject" Target="embeddings/oleObject625.bin"/><Relationship Id="rId1273" Type="http://schemas.openxmlformats.org/officeDocument/2006/relationships/image" Target="media/image629.wmf"/><Relationship Id="rId1274" Type="http://schemas.openxmlformats.org/officeDocument/2006/relationships/oleObject" Target="embeddings/oleObject626.bin"/><Relationship Id="rId1275" Type="http://schemas.openxmlformats.org/officeDocument/2006/relationships/image" Target="media/image630.wmf"/><Relationship Id="rId1276" Type="http://schemas.openxmlformats.org/officeDocument/2006/relationships/oleObject" Target="embeddings/oleObject627.bin"/><Relationship Id="rId1277" Type="http://schemas.openxmlformats.org/officeDocument/2006/relationships/image" Target="media/image631.wmf"/><Relationship Id="rId1278" Type="http://schemas.openxmlformats.org/officeDocument/2006/relationships/oleObject" Target="embeddings/oleObject628.bin"/><Relationship Id="rId1279" Type="http://schemas.openxmlformats.org/officeDocument/2006/relationships/image" Target="media/image632.wmf"/><Relationship Id="rId880" Type="http://schemas.openxmlformats.org/officeDocument/2006/relationships/oleObject" Target="embeddings/oleObject429.bin"/><Relationship Id="rId881" Type="http://schemas.openxmlformats.org/officeDocument/2006/relationships/image" Target="media/image433.wmf"/><Relationship Id="rId882" Type="http://schemas.openxmlformats.org/officeDocument/2006/relationships/oleObject" Target="embeddings/oleObject430.bin"/><Relationship Id="rId883" Type="http://schemas.openxmlformats.org/officeDocument/2006/relationships/image" Target="media/image434.wmf"/><Relationship Id="rId884" Type="http://schemas.openxmlformats.org/officeDocument/2006/relationships/oleObject" Target="embeddings/oleObject431.bin"/><Relationship Id="rId885" Type="http://schemas.openxmlformats.org/officeDocument/2006/relationships/image" Target="media/image435.wmf"/><Relationship Id="rId886" Type="http://schemas.openxmlformats.org/officeDocument/2006/relationships/oleObject" Target="embeddings/oleObject432.bin"/><Relationship Id="rId887" Type="http://schemas.openxmlformats.org/officeDocument/2006/relationships/image" Target="media/image436.wmf"/><Relationship Id="rId888" Type="http://schemas.openxmlformats.org/officeDocument/2006/relationships/oleObject" Target="embeddings/oleObject433.bin"/><Relationship Id="rId889" Type="http://schemas.openxmlformats.org/officeDocument/2006/relationships/image" Target="media/image437.wmf"/><Relationship Id="rId3410" Type="http://schemas.openxmlformats.org/officeDocument/2006/relationships/image" Target="media/image1700.wmf"/><Relationship Id="rId3411" Type="http://schemas.openxmlformats.org/officeDocument/2006/relationships/oleObject" Target="embeddings/oleObject1692.bin"/><Relationship Id="rId3412" Type="http://schemas.openxmlformats.org/officeDocument/2006/relationships/image" Target="media/image1701.wmf"/><Relationship Id="rId3413" Type="http://schemas.openxmlformats.org/officeDocument/2006/relationships/oleObject" Target="embeddings/oleObject1693.bin"/><Relationship Id="rId3414" Type="http://schemas.openxmlformats.org/officeDocument/2006/relationships/image" Target="media/image1702.wmf"/><Relationship Id="rId3415" Type="http://schemas.openxmlformats.org/officeDocument/2006/relationships/oleObject" Target="embeddings/oleObject1694.bin"/><Relationship Id="rId3416" Type="http://schemas.openxmlformats.org/officeDocument/2006/relationships/image" Target="media/image1703.wmf"/><Relationship Id="rId3417" Type="http://schemas.openxmlformats.org/officeDocument/2006/relationships/oleObject" Target="embeddings/oleObject1695.bin"/><Relationship Id="rId3418" Type="http://schemas.openxmlformats.org/officeDocument/2006/relationships/image" Target="media/image1704.wmf"/><Relationship Id="rId3419" Type="http://schemas.openxmlformats.org/officeDocument/2006/relationships/oleObject" Target="embeddings/oleObject1696.bin"/><Relationship Id="rId340" Type="http://schemas.openxmlformats.org/officeDocument/2006/relationships/image" Target="media/image163.wmf"/><Relationship Id="rId341" Type="http://schemas.openxmlformats.org/officeDocument/2006/relationships/oleObject" Target="embeddings/oleObject160.bin"/><Relationship Id="rId342" Type="http://schemas.openxmlformats.org/officeDocument/2006/relationships/image" Target="media/image164.wmf"/><Relationship Id="rId343" Type="http://schemas.openxmlformats.org/officeDocument/2006/relationships/oleObject" Target="embeddings/oleObject161.bin"/><Relationship Id="rId344" Type="http://schemas.openxmlformats.org/officeDocument/2006/relationships/image" Target="media/image165.wmf"/><Relationship Id="rId345" Type="http://schemas.openxmlformats.org/officeDocument/2006/relationships/oleObject" Target="embeddings/oleObject162.bin"/><Relationship Id="rId346" Type="http://schemas.openxmlformats.org/officeDocument/2006/relationships/image" Target="media/image166.wmf"/><Relationship Id="rId347" Type="http://schemas.openxmlformats.org/officeDocument/2006/relationships/oleObject" Target="embeddings/oleObject163.bin"/><Relationship Id="rId348" Type="http://schemas.openxmlformats.org/officeDocument/2006/relationships/image" Target="media/image167.wmf"/><Relationship Id="rId349" Type="http://schemas.openxmlformats.org/officeDocument/2006/relationships/oleObject" Target="embeddings/oleObject164.bin"/><Relationship Id="rId1280" Type="http://schemas.openxmlformats.org/officeDocument/2006/relationships/oleObject" Target="embeddings/oleObject629.bin"/><Relationship Id="rId1281" Type="http://schemas.openxmlformats.org/officeDocument/2006/relationships/image" Target="media/image633.wmf"/><Relationship Id="rId2710" Type="http://schemas.openxmlformats.org/officeDocument/2006/relationships/oleObject" Target="embeddings/oleObject1342.bin"/><Relationship Id="rId2711" Type="http://schemas.openxmlformats.org/officeDocument/2006/relationships/image" Target="media/image1350.wmf"/><Relationship Id="rId2712" Type="http://schemas.openxmlformats.org/officeDocument/2006/relationships/oleObject" Target="embeddings/oleObject1343.bin"/><Relationship Id="rId2713" Type="http://schemas.openxmlformats.org/officeDocument/2006/relationships/image" Target="media/image1351.wmf"/><Relationship Id="rId2714" Type="http://schemas.openxmlformats.org/officeDocument/2006/relationships/oleObject" Target="embeddings/oleObject1344.bin"/><Relationship Id="rId2715" Type="http://schemas.openxmlformats.org/officeDocument/2006/relationships/image" Target="media/image1352.wmf"/><Relationship Id="rId2716" Type="http://schemas.openxmlformats.org/officeDocument/2006/relationships/oleObject" Target="embeddings/oleObject1345.bin"/><Relationship Id="rId2717" Type="http://schemas.openxmlformats.org/officeDocument/2006/relationships/image" Target="media/image1353.wmf"/><Relationship Id="rId2718" Type="http://schemas.openxmlformats.org/officeDocument/2006/relationships/oleObject" Target="embeddings/oleObject1346.bin"/><Relationship Id="rId2719" Type="http://schemas.openxmlformats.org/officeDocument/2006/relationships/image" Target="media/image1354.wmf"/><Relationship Id="rId1282" Type="http://schemas.openxmlformats.org/officeDocument/2006/relationships/oleObject" Target="embeddings/oleObject630.bin"/><Relationship Id="rId1283" Type="http://schemas.openxmlformats.org/officeDocument/2006/relationships/image" Target="media/image634.wmf"/><Relationship Id="rId1284" Type="http://schemas.openxmlformats.org/officeDocument/2006/relationships/oleObject" Target="embeddings/oleObject631.bin"/><Relationship Id="rId1285" Type="http://schemas.openxmlformats.org/officeDocument/2006/relationships/image" Target="media/image635.wmf"/><Relationship Id="rId1286" Type="http://schemas.openxmlformats.org/officeDocument/2006/relationships/oleObject" Target="embeddings/oleObject632.bin"/><Relationship Id="rId1287" Type="http://schemas.openxmlformats.org/officeDocument/2006/relationships/image" Target="media/image636.png"/><Relationship Id="rId1288" Type="http://schemas.openxmlformats.org/officeDocument/2006/relationships/image" Target="media/image637.emf"/><Relationship Id="rId1289" Type="http://schemas.openxmlformats.org/officeDocument/2006/relationships/image" Target="media/image638.wmf"/><Relationship Id="rId890" Type="http://schemas.openxmlformats.org/officeDocument/2006/relationships/oleObject" Target="embeddings/oleObject434.bin"/><Relationship Id="rId891" Type="http://schemas.openxmlformats.org/officeDocument/2006/relationships/image" Target="media/image438.wmf"/><Relationship Id="rId892" Type="http://schemas.openxmlformats.org/officeDocument/2006/relationships/oleObject" Target="embeddings/oleObject435.bin"/><Relationship Id="rId893" Type="http://schemas.openxmlformats.org/officeDocument/2006/relationships/image" Target="media/image439.wmf"/><Relationship Id="rId894" Type="http://schemas.openxmlformats.org/officeDocument/2006/relationships/oleObject" Target="embeddings/oleObject436.bin"/><Relationship Id="rId895" Type="http://schemas.openxmlformats.org/officeDocument/2006/relationships/image" Target="media/image440.wmf"/><Relationship Id="rId896" Type="http://schemas.openxmlformats.org/officeDocument/2006/relationships/oleObject" Target="embeddings/oleObject437.bin"/><Relationship Id="rId897" Type="http://schemas.openxmlformats.org/officeDocument/2006/relationships/image" Target="media/image441.wmf"/><Relationship Id="rId898" Type="http://schemas.openxmlformats.org/officeDocument/2006/relationships/oleObject" Target="embeddings/oleObject438.bin"/><Relationship Id="rId899" Type="http://schemas.openxmlformats.org/officeDocument/2006/relationships/image" Target="media/image442.wmf"/><Relationship Id="rId3420" Type="http://schemas.openxmlformats.org/officeDocument/2006/relationships/image" Target="media/image1705.wmf"/><Relationship Id="rId3421" Type="http://schemas.openxmlformats.org/officeDocument/2006/relationships/oleObject" Target="embeddings/oleObject1697.bin"/><Relationship Id="rId3422" Type="http://schemas.openxmlformats.org/officeDocument/2006/relationships/image" Target="media/image1706.wmf"/><Relationship Id="rId3423" Type="http://schemas.openxmlformats.org/officeDocument/2006/relationships/oleObject" Target="embeddings/oleObject1698.bin"/><Relationship Id="rId3424" Type="http://schemas.openxmlformats.org/officeDocument/2006/relationships/image" Target="media/image1707.wmf"/><Relationship Id="rId3425" Type="http://schemas.openxmlformats.org/officeDocument/2006/relationships/oleObject" Target="embeddings/oleObject1699.bin"/><Relationship Id="rId3426" Type="http://schemas.openxmlformats.org/officeDocument/2006/relationships/image" Target="media/image1708.wmf"/><Relationship Id="rId3427" Type="http://schemas.openxmlformats.org/officeDocument/2006/relationships/oleObject" Target="embeddings/oleObject1700.bin"/><Relationship Id="rId3428" Type="http://schemas.openxmlformats.org/officeDocument/2006/relationships/image" Target="media/image1709.wmf"/><Relationship Id="rId3429" Type="http://schemas.openxmlformats.org/officeDocument/2006/relationships/oleObject" Target="embeddings/oleObject1701.bin"/><Relationship Id="rId350" Type="http://schemas.openxmlformats.org/officeDocument/2006/relationships/image" Target="media/image168.wmf"/><Relationship Id="rId351" Type="http://schemas.openxmlformats.org/officeDocument/2006/relationships/oleObject" Target="embeddings/oleObject165.bin"/><Relationship Id="rId352" Type="http://schemas.openxmlformats.org/officeDocument/2006/relationships/image" Target="media/image169.wmf"/><Relationship Id="rId353" Type="http://schemas.openxmlformats.org/officeDocument/2006/relationships/oleObject" Target="embeddings/oleObject166.bin"/><Relationship Id="rId354" Type="http://schemas.openxmlformats.org/officeDocument/2006/relationships/image" Target="media/image170.wmf"/><Relationship Id="rId355" Type="http://schemas.openxmlformats.org/officeDocument/2006/relationships/oleObject" Target="embeddings/oleObject167.bin"/><Relationship Id="rId356" Type="http://schemas.openxmlformats.org/officeDocument/2006/relationships/image" Target="media/image171.wmf"/><Relationship Id="rId357" Type="http://schemas.openxmlformats.org/officeDocument/2006/relationships/oleObject" Target="embeddings/oleObject168.bin"/><Relationship Id="rId358" Type="http://schemas.openxmlformats.org/officeDocument/2006/relationships/comments" Target="comments.xml"/><Relationship Id="rId359" Type="http://schemas.openxmlformats.org/officeDocument/2006/relationships/image" Target="media/image172.wmf"/><Relationship Id="rId1290" Type="http://schemas.openxmlformats.org/officeDocument/2006/relationships/oleObject" Target="embeddings/oleObject633.bin"/><Relationship Id="rId1291" Type="http://schemas.openxmlformats.org/officeDocument/2006/relationships/image" Target="media/image639.wmf"/><Relationship Id="rId2720" Type="http://schemas.openxmlformats.org/officeDocument/2006/relationships/oleObject" Target="embeddings/oleObject1347.bin"/><Relationship Id="rId2721" Type="http://schemas.openxmlformats.org/officeDocument/2006/relationships/image" Target="media/image1355.wmf"/><Relationship Id="rId2722" Type="http://schemas.openxmlformats.org/officeDocument/2006/relationships/oleObject" Target="embeddings/oleObject1348.bin"/><Relationship Id="rId2723" Type="http://schemas.openxmlformats.org/officeDocument/2006/relationships/image" Target="media/image1356.wmf"/><Relationship Id="rId2724" Type="http://schemas.openxmlformats.org/officeDocument/2006/relationships/oleObject" Target="embeddings/oleObject1349.bin"/><Relationship Id="rId2725" Type="http://schemas.openxmlformats.org/officeDocument/2006/relationships/image" Target="media/image1357.wmf"/><Relationship Id="rId2726" Type="http://schemas.openxmlformats.org/officeDocument/2006/relationships/oleObject" Target="embeddings/oleObject1350.bin"/><Relationship Id="rId2727" Type="http://schemas.openxmlformats.org/officeDocument/2006/relationships/image" Target="media/image1358.wmf"/><Relationship Id="rId2728" Type="http://schemas.openxmlformats.org/officeDocument/2006/relationships/oleObject" Target="embeddings/oleObject1351.bin"/><Relationship Id="rId2729" Type="http://schemas.openxmlformats.org/officeDocument/2006/relationships/image" Target="media/image1359.wmf"/><Relationship Id="rId1292" Type="http://schemas.openxmlformats.org/officeDocument/2006/relationships/oleObject" Target="embeddings/oleObject634.bin"/><Relationship Id="rId1293" Type="http://schemas.openxmlformats.org/officeDocument/2006/relationships/image" Target="media/image640.wmf"/><Relationship Id="rId1294" Type="http://schemas.openxmlformats.org/officeDocument/2006/relationships/oleObject" Target="embeddings/oleObject635.bin"/><Relationship Id="rId1295" Type="http://schemas.openxmlformats.org/officeDocument/2006/relationships/image" Target="media/image641.wmf"/><Relationship Id="rId1296" Type="http://schemas.openxmlformats.org/officeDocument/2006/relationships/oleObject" Target="embeddings/oleObject636.bin"/><Relationship Id="rId1297" Type="http://schemas.openxmlformats.org/officeDocument/2006/relationships/image" Target="media/image642.wmf"/><Relationship Id="rId1298" Type="http://schemas.openxmlformats.org/officeDocument/2006/relationships/oleObject" Target="embeddings/oleObject637.bin"/><Relationship Id="rId1299" Type="http://schemas.openxmlformats.org/officeDocument/2006/relationships/image" Target="media/image643.wmf"/><Relationship Id="rId3430" Type="http://schemas.openxmlformats.org/officeDocument/2006/relationships/image" Target="media/image1710.wmf"/><Relationship Id="rId3431" Type="http://schemas.openxmlformats.org/officeDocument/2006/relationships/oleObject" Target="embeddings/oleObject1702.bin"/><Relationship Id="rId3432" Type="http://schemas.openxmlformats.org/officeDocument/2006/relationships/image" Target="media/image1711.wmf"/><Relationship Id="rId3433" Type="http://schemas.openxmlformats.org/officeDocument/2006/relationships/oleObject" Target="embeddings/oleObject1703.bin"/><Relationship Id="rId3434" Type="http://schemas.openxmlformats.org/officeDocument/2006/relationships/image" Target="media/image1712.wmf"/><Relationship Id="rId3435" Type="http://schemas.openxmlformats.org/officeDocument/2006/relationships/oleObject" Target="embeddings/oleObject1704.bin"/><Relationship Id="rId3436" Type="http://schemas.openxmlformats.org/officeDocument/2006/relationships/image" Target="media/image1713.wmf"/><Relationship Id="rId3437" Type="http://schemas.openxmlformats.org/officeDocument/2006/relationships/oleObject" Target="embeddings/oleObject1705.bin"/><Relationship Id="rId3438" Type="http://schemas.openxmlformats.org/officeDocument/2006/relationships/image" Target="media/image1714.wmf"/><Relationship Id="rId3439" Type="http://schemas.openxmlformats.org/officeDocument/2006/relationships/oleObject" Target="embeddings/oleObject1706.bin"/><Relationship Id="rId360" Type="http://schemas.openxmlformats.org/officeDocument/2006/relationships/oleObject" Target="embeddings/oleObject169.bin"/><Relationship Id="rId361" Type="http://schemas.openxmlformats.org/officeDocument/2006/relationships/image" Target="media/image173.wmf"/><Relationship Id="rId362" Type="http://schemas.openxmlformats.org/officeDocument/2006/relationships/oleObject" Target="embeddings/oleObject170.bin"/><Relationship Id="rId363" Type="http://schemas.openxmlformats.org/officeDocument/2006/relationships/image" Target="media/image174.wmf"/><Relationship Id="rId364" Type="http://schemas.openxmlformats.org/officeDocument/2006/relationships/oleObject" Target="embeddings/oleObject171.bin"/><Relationship Id="rId365" Type="http://schemas.openxmlformats.org/officeDocument/2006/relationships/image" Target="media/image175.wmf"/><Relationship Id="rId366" Type="http://schemas.openxmlformats.org/officeDocument/2006/relationships/oleObject" Target="embeddings/oleObject172.bin"/><Relationship Id="rId367" Type="http://schemas.openxmlformats.org/officeDocument/2006/relationships/image" Target="media/image176.wmf"/><Relationship Id="rId368" Type="http://schemas.openxmlformats.org/officeDocument/2006/relationships/oleObject" Target="embeddings/oleObject173.bin"/><Relationship Id="rId369" Type="http://schemas.openxmlformats.org/officeDocument/2006/relationships/image" Target="media/image177.wmf"/><Relationship Id="rId2730" Type="http://schemas.openxmlformats.org/officeDocument/2006/relationships/oleObject" Target="embeddings/oleObject1352.bin"/><Relationship Id="rId2731" Type="http://schemas.openxmlformats.org/officeDocument/2006/relationships/image" Target="media/image1360.wmf"/><Relationship Id="rId2732" Type="http://schemas.openxmlformats.org/officeDocument/2006/relationships/oleObject" Target="embeddings/oleObject1353.bin"/><Relationship Id="rId2733" Type="http://schemas.openxmlformats.org/officeDocument/2006/relationships/image" Target="media/image1361.wmf"/><Relationship Id="rId2734" Type="http://schemas.openxmlformats.org/officeDocument/2006/relationships/oleObject" Target="embeddings/oleObject1354.bin"/><Relationship Id="rId2735" Type="http://schemas.openxmlformats.org/officeDocument/2006/relationships/image" Target="media/image1362.wmf"/><Relationship Id="rId2736" Type="http://schemas.openxmlformats.org/officeDocument/2006/relationships/oleObject" Target="embeddings/oleObject1355.bin"/><Relationship Id="rId2737" Type="http://schemas.openxmlformats.org/officeDocument/2006/relationships/image" Target="media/image1363.wmf"/><Relationship Id="rId2738" Type="http://schemas.openxmlformats.org/officeDocument/2006/relationships/oleObject" Target="embeddings/oleObject1356.bin"/><Relationship Id="rId2739" Type="http://schemas.openxmlformats.org/officeDocument/2006/relationships/image" Target="media/image1364.wmf"/><Relationship Id="rId3440" Type="http://schemas.openxmlformats.org/officeDocument/2006/relationships/image" Target="media/image1715.wmf"/><Relationship Id="rId3441" Type="http://schemas.openxmlformats.org/officeDocument/2006/relationships/oleObject" Target="embeddings/oleObject1707.bin"/><Relationship Id="rId3442" Type="http://schemas.openxmlformats.org/officeDocument/2006/relationships/image" Target="media/image1716.wmf"/><Relationship Id="rId3443" Type="http://schemas.openxmlformats.org/officeDocument/2006/relationships/oleObject" Target="embeddings/oleObject1708.bin"/><Relationship Id="rId3444" Type="http://schemas.openxmlformats.org/officeDocument/2006/relationships/image" Target="media/image1717.wmf"/><Relationship Id="rId3445" Type="http://schemas.openxmlformats.org/officeDocument/2006/relationships/oleObject" Target="embeddings/oleObject1709.bin"/><Relationship Id="rId3446" Type="http://schemas.openxmlformats.org/officeDocument/2006/relationships/image" Target="media/image1718.wmf"/><Relationship Id="rId3447" Type="http://schemas.openxmlformats.org/officeDocument/2006/relationships/oleObject" Target="embeddings/oleObject1710.bin"/><Relationship Id="rId3448" Type="http://schemas.openxmlformats.org/officeDocument/2006/relationships/image" Target="media/image1719.wmf"/><Relationship Id="rId3449" Type="http://schemas.openxmlformats.org/officeDocument/2006/relationships/oleObject" Target="embeddings/oleObject1711.bin"/><Relationship Id="rId370" Type="http://schemas.openxmlformats.org/officeDocument/2006/relationships/oleObject" Target="embeddings/oleObject174.bin"/><Relationship Id="rId371" Type="http://schemas.openxmlformats.org/officeDocument/2006/relationships/image" Target="media/image178.wmf"/><Relationship Id="rId372" Type="http://schemas.openxmlformats.org/officeDocument/2006/relationships/oleObject" Target="embeddings/oleObject175.bin"/><Relationship Id="rId373" Type="http://schemas.openxmlformats.org/officeDocument/2006/relationships/image" Target="media/image179.wmf"/><Relationship Id="rId374" Type="http://schemas.openxmlformats.org/officeDocument/2006/relationships/oleObject" Target="embeddings/oleObject176.bin"/><Relationship Id="rId375" Type="http://schemas.openxmlformats.org/officeDocument/2006/relationships/image" Target="media/image180.wmf"/><Relationship Id="rId376" Type="http://schemas.openxmlformats.org/officeDocument/2006/relationships/oleObject" Target="embeddings/oleObject177.bin"/><Relationship Id="rId377" Type="http://schemas.openxmlformats.org/officeDocument/2006/relationships/image" Target="media/image181.wmf"/><Relationship Id="rId378" Type="http://schemas.openxmlformats.org/officeDocument/2006/relationships/oleObject" Target="embeddings/oleObject178.bin"/><Relationship Id="rId379" Type="http://schemas.openxmlformats.org/officeDocument/2006/relationships/image" Target="media/image182.wmf"/><Relationship Id="rId2740" Type="http://schemas.openxmlformats.org/officeDocument/2006/relationships/oleObject" Target="embeddings/oleObject1357.bin"/><Relationship Id="rId2741" Type="http://schemas.openxmlformats.org/officeDocument/2006/relationships/image" Target="media/image1365.wmf"/><Relationship Id="rId2742" Type="http://schemas.openxmlformats.org/officeDocument/2006/relationships/oleObject" Target="embeddings/oleObject1358.bin"/><Relationship Id="rId2743" Type="http://schemas.openxmlformats.org/officeDocument/2006/relationships/image" Target="media/image1366.wmf"/><Relationship Id="rId2744" Type="http://schemas.openxmlformats.org/officeDocument/2006/relationships/oleObject" Target="embeddings/oleObject1359.bin"/><Relationship Id="rId2745" Type="http://schemas.openxmlformats.org/officeDocument/2006/relationships/image" Target="media/image1367.wmf"/><Relationship Id="rId2746" Type="http://schemas.openxmlformats.org/officeDocument/2006/relationships/oleObject" Target="embeddings/oleObject1360.bin"/><Relationship Id="rId2747" Type="http://schemas.openxmlformats.org/officeDocument/2006/relationships/image" Target="media/image1368.wmf"/><Relationship Id="rId2748" Type="http://schemas.openxmlformats.org/officeDocument/2006/relationships/oleObject" Target="embeddings/oleObject1361.bin"/><Relationship Id="rId2749" Type="http://schemas.openxmlformats.org/officeDocument/2006/relationships/image" Target="media/image1369.wmf"/><Relationship Id="rId2200" Type="http://schemas.openxmlformats.org/officeDocument/2006/relationships/image" Target="media/image1094.wmf"/><Relationship Id="rId2201" Type="http://schemas.openxmlformats.org/officeDocument/2006/relationships/oleObject" Target="embeddings/oleObject1088.bin"/><Relationship Id="rId2202" Type="http://schemas.openxmlformats.org/officeDocument/2006/relationships/image" Target="media/image1095.wmf"/><Relationship Id="rId2203" Type="http://schemas.openxmlformats.org/officeDocument/2006/relationships/oleObject" Target="embeddings/oleObject1089.bin"/><Relationship Id="rId2204" Type="http://schemas.openxmlformats.org/officeDocument/2006/relationships/image" Target="media/image1096.wmf"/><Relationship Id="rId2205" Type="http://schemas.openxmlformats.org/officeDocument/2006/relationships/oleObject" Target="embeddings/oleObject1090.bin"/><Relationship Id="rId2206" Type="http://schemas.openxmlformats.org/officeDocument/2006/relationships/image" Target="media/image1097.wmf"/><Relationship Id="rId2207" Type="http://schemas.openxmlformats.org/officeDocument/2006/relationships/oleObject" Target="embeddings/oleObject1091.bin"/><Relationship Id="rId2208" Type="http://schemas.openxmlformats.org/officeDocument/2006/relationships/image" Target="media/image1098.wmf"/><Relationship Id="rId2209" Type="http://schemas.openxmlformats.org/officeDocument/2006/relationships/oleObject" Target="embeddings/oleObject1092.bin"/><Relationship Id="rId3450" Type="http://schemas.openxmlformats.org/officeDocument/2006/relationships/header" Target="header1.xml"/><Relationship Id="rId3451" Type="http://schemas.openxmlformats.org/officeDocument/2006/relationships/header" Target="header2.xml"/><Relationship Id="rId3452" Type="http://schemas.openxmlformats.org/officeDocument/2006/relationships/fontTable" Target="fontTable.xml"/><Relationship Id="rId3453" Type="http://schemas.openxmlformats.org/officeDocument/2006/relationships/theme" Target="theme/theme1.xml"/><Relationship Id="rId1500" Type="http://schemas.openxmlformats.org/officeDocument/2006/relationships/oleObject" Target="embeddings/oleObject738.bin"/><Relationship Id="rId1501" Type="http://schemas.openxmlformats.org/officeDocument/2006/relationships/image" Target="media/image744.emf"/><Relationship Id="rId1502" Type="http://schemas.openxmlformats.org/officeDocument/2006/relationships/oleObject" Target="embeddings/oleObject739.bin"/><Relationship Id="rId1503" Type="http://schemas.openxmlformats.org/officeDocument/2006/relationships/image" Target="media/image745.emf"/><Relationship Id="rId1504" Type="http://schemas.openxmlformats.org/officeDocument/2006/relationships/oleObject" Target="embeddings/oleObject740.bin"/><Relationship Id="rId1505" Type="http://schemas.openxmlformats.org/officeDocument/2006/relationships/image" Target="media/image746.wmf"/><Relationship Id="rId1506" Type="http://schemas.openxmlformats.org/officeDocument/2006/relationships/oleObject" Target="embeddings/oleObject741.bin"/><Relationship Id="rId1507" Type="http://schemas.openxmlformats.org/officeDocument/2006/relationships/image" Target="media/image747.wmf"/><Relationship Id="rId1508" Type="http://schemas.openxmlformats.org/officeDocument/2006/relationships/oleObject" Target="embeddings/oleObject742.bin"/><Relationship Id="rId1509" Type="http://schemas.openxmlformats.org/officeDocument/2006/relationships/image" Target="media/image748.wmf"/><Relationship Id="rId380" Type="http://schemas.openxmlformats.org/officeDocument/2006/relationships/oleObject" Target="embeddings/oleObject179.bin"/><Relationship Id="rId381" Type="http://schemas.openxmlformats.org/officeDocument/2006/relationships/image" Target="media/image183.wmf"/><Relationship Id="rId382" Type="http://schemas.openxmlformats.org/officeDocument/2006/relationships/oleObject" Target="embeddings/oleObject180.bin"/><Relationship Id="rId383" Type="http://schemas.openxmlformats.org/officeDocument/2006/relationships/image" Target="media/image184.wmf"/><Relationship Id="rId384" Type="http://schemas.openxmlformats.org/officeDocument/2006/relationships/oleObject" Target="embeddings/oleObject181.bin"/><Relationship Id="rId385" Type="http://schemas.openxmlformats.org/officeDocument/2006/relationships/image" Target="media/image185.wmf"/><Relationship Id="rId386" Type="http://schemas.openxmlformats.org/officeDocument/2006/relationships/oleObject" Target="embeddings/oleObject182.bin"/><Relationship Id="rId387" Type="http://schemas.openxmlformats.org/officeDocument/2006/relationships/image" Target="media/image186.wmf"/><Relationship Id="rId388" Type="http://schemas.openxmlformats.org/officeDocument/2006/relationships/oleObject" Target="embeddings/oleObject183.bin"/><Relationship Id="rId389" Type="http://schemas.openxmlformats.org/officeDocument/2006/relationships/image" Target="media/image187.wmf"/><Relationship Id="rId2750" Type="http://schemas.openxmlformats.org/officeDocument/2006/relationships/oleObject" Target="embeddings/oleObject1362.bin"/><Relationship Id="rId2751" Type="http://schemas.openxmlformats.org/officeDocument/2006/relationships/image" Target="media/image1370.wmf"/><Relationship Id="rId2752" Type="http://schemas.openxmlformats.org/officeDocument/2006/relationships/oleObject" Target="embeddings/oleObject1363.bin"/><Relationship Id="rId2753" Type="http://schemas.openxmlformats.org/officeDocument/2006/relationships/image" Target="media/image1371.wmf"/><Relationship Id="rId2754" Type="http://schemas.openxmlformats.org/officeDocument/2006/relationships/oleObject" Target="embeddings/oleObject1364.bin"/><Relationship Id="rId2755" Type="http://schemas.openxmlformats.org/officeDocument/2006/relationships/image" Target="media/image1372.wmf"/><Relationship Id="rId2756" Type="http://schemas.openxmlformats.org/officeDocument/2006/relationships/oleObject" Target="embeddings/oleObject1365.bin"/><Relationship Id="rId2757" Type="http://schemas.openxmlformats.org/officeDocument/2006/relationships/image" Target="media/image1373.wmf"/><Relationship Id="rId2758" Type="http://schemas.openxmlformats.org/officeDocument/2006/relationships/oleObject" Target="embeddings/oleObject1366.bin"/><Relationship Id="rId2759" Type="http://schemas.openxmlformats.org/officeDocument/2006/relationships/image" Target="media/image1374.wmf"/><Relationship Id="rId2210" Type="http://schemas.openxmlformats.org/officeDocument/2006/relationships/image" Target="media/image1099.wmf"/><Relationship Id="rId2211" Type="http://schemas.openxmlformats.org/officeDocument/2006/relationships/oleObject" Target="embeddings/oleObject1093.bin"/><Relationship Id="rId2212" Type="http://schemas.openxmlformats.org/officeDocument/2006/relationships/image" Target="media/image1100.wmf"/><Relationship Id="rId2213" Type="http://schemas.openxmlformats.org/officeDocument/2006/relationships/oleObject" Target="embeddings/oleObject1094.bin"/><Relationship Id="rId2214" Type="http://schemas.openxmlformats.org/officeDocument/2006/relationships/image" Target="media/image1101.wmf"/><Relationship Id="rId2215" Type="http://schemas.openxmlformats.org/officeDocument/2006/relationships/oleObject" Target="embeddings/oleObject1095.bin"/><Relationship Id="rId2216" Type="http://schemas.openxmlformats.org/officeDocument/2006/relationships/image" Target="media/image1102.wmf"/><Relationship Id="rId2217" Type="http://schemas.openxmlformats.org/officeDocument/2006/relationships/oleObject" Target="embeddings/oleObject1096.bin"/><Relationship Id="rId2218" Type="http://schemas.openxmlformats.org/officeDocument/2006/relationships/image" Target="media/image1103.wmf"/><Relationship Id="rId2219" Type="http://schemas.openxmlformats.org/officeDocument/2006/relationships/oleObject" Target="embeddings/oleObject1097.bin"/><Relationship Id="rId1510" Type="http://schemas.openxmlformats.org/officeDocument/2006/relationships/oleObject" Target="embeddings/oleObject743.bin"/><Relationship Id="rId1511" Type="http://schemas.openxmlformats.org/officeDocument/2006/relationships/image" Target="media/image749.wmf"/><Relationship Id="rId1512" Type="http://schemas.openxmlformats.org/officeDocument/2006/relationships/oleObject" Target="embeddings/oleObject744.bin"/><Relationship Id="rId1513" Type="http://schemas.openxmlformats.org/officeDocument/2006/relationships/image" Target="media/image750.wmf"/><Relationship Id="rId1514" Type="http://schemas.openxmlformats.org/officeDocument/2006/relationships/oleObject" Target="embeddings/oleObject745.bin"/><Relationship Id="rId1515" Type="http://schemas.openxmlformats.org/officeDocument/2006/relationships/image" Target="media/image751.wmf"/><Relationship Id="rId1516" Type="http://schemas.openxmlformats.org/officeDocument/2006/relationships/oleObject" Target="embeddings/oleObject746.bin"/><Relationship Id="rId1517" Type="http://schemas.openxmlformats.org/officeDocument/2006/relationships/image" Target="media/image752.wmf"/><Relationship Id="rId1518" Type="http://schemas.openxmlformats.org/officeDocument/2006/relationships/oleObject" Target="embeddings/oleObject747.bin"/><Relationship Id="rId1519" Type="http://schemas.openxmlformats.org/officeDocument/2006/relationships/image" Target="media/image753.wmf"/><Relationship Id="rId390" Type="http://schemas.openxmlformats.org/officeDocument/2006/relationships/oleObject" Target="embeddings/oleObject184.bin"/><Relationship Id="rId391" Type="http://schemas.openxmlformats.org/officeDocument/2006/relationships/image" Target="media/image188.wmf"/><Relationship Id="rId392" Type="http://schemas.openxmlformats.org/officeDocument/2006/relationships/oleObject" Target="embeddings/oleObject185.bin"/><Relationship Id="rId393" Type="http://schemas.openxmlformats.org/officeDocument/2006/relationships/image" Target="media/image189.wmf"/><Relationship Id="rId394" Type="http://schemas.openxmlformats.org/officeDocument/2006/relationships/oleObject" Target="embeddings/oleObject186.bin"/><Relationship Id="rId395" Type="http://schemas.openxmlformats.org/officeDocument/2006/relationships/image" Target="media/image190.wmf"/><Relationship Id="rId396" Type="http://schemas.openxmlformats.org/officeDocument/2006/relationships/oleObject" Target="embeddings/oleObject187.bin"/><Relationship Id="rId397" Type="http://schemas.openxmlformats.org/officeDocument/2006/relationships/image" Target="media/image191.wmf"/><Relationship Id="rId398" Type="http://schemas.openxmlformats.org/officeDocument/2006/relationships/oleObject" Target="embeddings/oleObject188.bin"/><Relationship Id="rId399" Type="http://schemas.openxmlformats.org/officeDocument/2006/relationships/image" Target="media/image192.wmf"/><Relationship Id="rId2760" Type="http://schemas.openxmlformats.org/officeDocument/2006/relationships/oleObject" Target="embeddings/oleObject1367.bin"/><Relationship Id="rId2761" Type="http://schemas.openxmlformats.org/officeDocument/2006/relationships/image" Target="media/image1375.wmf"/><Relationship Id="rId2762" Type="http://schemas.openxmlformats.org/officeDocument/2006/relationships/oleObject" Target="embeddings/oleObject1368.bin"/><Relationship Id="rId2763" Type="http://schemas.openxmlformats.org/officeDocument/2006/relationships/image" Target="media/image1376.wmf"/><Relationship Id="rId2764" Type="http://schemas.openxmlformats.org/officeDocument/2006/relationships/oleObject" Target="embeddings/oleObject1369.bin"/><Relationship Id="rId2765" Type="http://schemas.openxmlformats.org/officeDocument/2006/relationships/image" Target="media/image1377.wmf"/><Relationship Id="rId2766" Type="http://schemas.openxmlformats.org/officeDocument/2006/relationships/oleObject" Target="embeddings/oleObject1370.bin"/><Relationship Id="rId2767" Type="http://schemas.openxmlformats.org/officeDocument/2006/relationships/image" Target="media/image1378.wmf"/><Relationship Id="rId2768" Type="http://schemas.openxmlformats.org/officeDocument/2006/relationships/oleObject" Target="embeddings/oleObject1371.bin"/><Relationship Id="rId2769" Type="http://schemas.openxmlformats.org/officeDocument/2006/relationships/image" Target="media/image1379.wmf"/><Relationship Id="rId2220" Type="http://schemas.openxmlformats.org/officeDocument/2006/relationships/image" Target="media/image1104.wmf"/><Relationship Id="rId2221" Type="http://schemas.openxmlformats.org/officeDocument/2006/relationships/oleObject" Target="embeddings/oleObject1098.bin"/><Relationship Id="rId2222" Type="http://schemas.openxmlformats.org/officeDocument/2006/relationships/image" Target="media/image1105.wmf"/><Relationship Id="rId2223" Type="http://schemas.openxmlformats.org/officeDocument/2006/relationships/oleObject" Target="embeddings/oleObject1099.bin"/><Relationship Id="rId2224" Type="http://schemas.openxmlformats.org/officeDocument/2006/relationships/image" Target="media/image1106.wmf"/><Relationship Id="rId2225" Type="http://schemas.openxmlformats.org/officeDocument/2006/relationships/oleObject" Target="embeddings/oleObject1100.bin"/><Relationship Id="rId2226" Type="http://schemas.openxmlformats.org/officeDocument/2006/relationships/image" Target="media/image1107.wmf"/><Relationship Id="rId2227" Type="http://schemas.openxmlformats.org/officeDocument/2006/relationships/oleObject" Target="embeddings/oleObject1101.bin"/><Relationship Id="rId2228" Type="http://schemas.openxmlformats.org/officeDocument/2006/relationships/image" Target="media/image1108.wmf"/><Relationship Id="rId2229" Type="http://schemas.openxmlformats.org/officeDocument/2006/relationships/oleObject" Target="embeddings/oleObject1102.bin"/><Relationship Id="rId1520" Type="http://schemas.openxmlformats.org/officeDocument/2006/relationships/oleObject" Target="embeddings/oleObject748.bin"/><Relationship Id="rId1521" Type="http://schemas.openxmlformats.org/officeDocument/2006/relationships/image" Target="media/image754.wmf"/><Relationship Id="rId1522" Type="http://schemas.openxmlformats.org/officeDocument/2006/relationships/oleObject" Target="embeddings/oleObject749.bin"/><Relationship Id="rId1523" Type="http://schemas.openxmlformats.org/officeDocument/2006/relationships/image" Target="media/image755.wmf"/><Relationship Id="rId1524" Type="http://schemas.openxmlformats.org/officeDocument/2006/relationships/oleObject" Target="embeddings/oleObject750.bin"/><Relationship Id="rId1525" Type="http://schemas.openxmlformats.org/officeDocument/2006/relationships/image" Target="media/image756.wmf"/><Relationship Id="rId1526" Type="http://schemas.openxmlformats.org/officeDocument/2006/relationships/oleObject" Target="embeddings/oleObject751.bin"/><Relationship Id="rId1527" Type="http://schemas.openxmlformats.org/officeDocument/2006/relationships/image" Target="media/image757.wmf"/><Relationship Id="rId1528" Type="http://schemas.openxmlformats.org/officeDocument/2006/relationships/oleObject" Target="embeddings/oleObject752.bin"/><Relationship Id="rId1529" Type="http://schemas.openxmlformats.org/officeDocument/2006/relationships/image" Target="media/image758.wmf"/><Relationship Id="rId2770" Type="http://schemas.openxmlformats.org/officeDocument/2006/relationships/oleObject" Target="embeddings/oleObject1372.bin"/><Relationship Id="rId2771" Type="http://schemas.openxmlformats.org/officeDocument/2006/relationships/image" Target="media/image1380.wmf"/><Relationship Id="rId2772" Type="http://schemas.openxmlformats.org/officeDocument/2006/relationships/oleObject" Target="embeddings/oleObject1373.bin"/><Relationship Id="rId2773" Type="http://schemas.openxmlformats.org/officeDocument/2006/relationships/image" Target="media/image1381.wmf"/><Relationship Id="rId2774" Type="http://schemas.openxmlformats.org/officeDocument/2006/relationships/oleObject" Target="embeddings/oleObject1374.bin"/><Relationship Id="rId2775" Type="http://schemas.openxmlformats.org/officeDocument/2006/relationships/image" Target="media/image1382.wmf"/><Relationship Id="rId2776" Type="http://schemas.openxmlformats.org/officeDocument/2006/relationships/oleObject" Target="embeddings/oleObject1375.bin"/><Relationship Id="rId2777" Type="http://schemas.openxmlformats.org/officeDocument/2006/relationships/image" Target="media/image1383.wmf"/><Relationship Id="rId2778" Type="http://schemas.openxmlformats.org/officeDocument/2006/relationships/oleObject" Target="embeddings/oleObject1376.bin"/><Relationship Id="rId2779" Type="http://schemas.openxmlformats.org/officeDocument/2006/relationships/image" Target="media/image1384.wmf"/><Relationship Id="rId2230" Type="http://schemas.openxmlformats.org/officeDocument/2006/relationships/image" Target="media/image1109.wmf"/><Relationship Id="rId2231" Type="http://schemas.openxmlformats.org/officeDocument/2006/relationships/oleObject" Target="embeddings/oleObject1103.bin"/><Relationship Id="rId2232" Type="http://schemas.openxmlformats.org/officeDocument/2006/relationships/image" Target="media/image1110.wmf"/><Relationship Id="rId2233" Type="http://schemas.openxmlformats.org/officeDocument/2006/relationships/oleObject" Target="embeddings/oleObject1104.bin"/><Relationship Id="rId2234" Type="http://schemas.openxmlformats.org/officeDocument/2006/relationships/image" Target="media/image1111.png"/><Relationship Id="rId2235" Type="http://schemas.openxmlformats.org/officeDocument/2006/relationships/image" Target="media/image1112.wmf"/><Relationship Id="rId2236" Type="http://schemas.openxmlformats.org/officeDocument/2006/relationships/oleObject" Target="embeddings/oleObject1105.bin"/><Relationship Id="rId2237" Type="http://schemas.openxmlformats.org/officeDocument/2006/relationships/image" Target="media/image1113.wmf"/><Relationship Id="rId2238" Type="http://schemas.openxmlformats.org/officeDocument/2006/relationships/oleObject" Target="embeddings/oleObject1106.bin"/><Relationship Id="rId2239" Type="http://schemas.openxmlformats.org/officeDocument/2006/relationships/image" Target="media/image1114.wmf"/><Relationship Id="rId1530" Type="http://schemas.openxmlformats.org/officeDocument/2006/relationships/oleObject" Target="embeddings/oleObject753.bin"/><Relationship Id="rId1531" Type="http://schemas.openxmlformats.org/officeDocument/2006/relationships/image" Target="media/image759.wmf"/><Relationship Id="rId1532" Type="http://schemas.openxmlformats.org/officeDocument/2006/relationships/oleObject" Target="embeddings/oleObject754.bin"/><Relationship Id="rId1533" Type="http://schemas.openxmlformats.org/officeDocument/2006/relationships/image" Target="media/image760.wmf"/><Relationship Id="rId1534" Type="http://schemas.openxmlformats.org/officeDocument/2006/relationships/oleObject" Target="embeddings/oleObject755.bin"/><Relationship Id="rId1535" Type="http://schemas.openxmlformats.org/officeDocument/2006/relationships/image" Target="media/image761.wmf"/><Relationship Id="rId1536" Type="http://schemas.openxmlformats.org/officeDocument/2006/relationships/oleObject" Target="embeddings/oleObject756.bin"/><Relationship Id="rId1537" Type="http://schemas.openxmlformats.org/officeDocument/2006/relationships/image" Target="media/image762.wmf"/><Relationship Id="rId1538" Type="http://schemas.openxmlformats.org/officeDocument/2006/relationships/oleObject" Target="embeddings/oleObject757.bin"/><Relationship Id="rId1539" Type="http://schemas.openxmlformats.org/officeDocument/2006/relationships/image" Target="media/image763.wmf"/><Relationship Id="rId2780" Type="http://schemas.openxmlformats.org/officeDocument/2006/relationships/oleObject" Target="embeddings/oleObject1377.bin"/><Relationship Id="rId2781" Type="http://schemas.openxmlformats.org/officeDocument/2006/relationships/image" Target="media/image1385.wmf"/><Relationship Id="rId2782" Type="http://schemas.openxmlformats.org/officeDocument/2006/relationships/oleObject" Target="embeddings/oleObject1378.bin"/><Relationship Id="rId2783" Type="http://schemas.openxmlformats.org/officeDocument/2006/relationships/image" Target="media/image1386.wmf"/><Relationship Id="rId2784" Type="http://schemas.openxmlformats.org/officeDocument/2006/relationships/oleObject" Target="embeddings/oleObject1379.bin"/><Relationship Id="rId2785" Type="http://schemas.openxmlformats.org/officeDocument/2006/relationships/image" Target="media/image1387.wmf"/><Relationship Id="rId2786" Type="http://schemas.openxmlformats.org/officeDocument/2006/relationships/oleObject" Target="embeddings/oleObject1380.bin"/><Relationship Id="rId2787" Type="http://schemas.openxmlformats.org/officeDocument/2006/relationships/image" Target="media/image1388.wmf"/><Relationship Id="rId2788" Type="http://schemas.openxmlformats.org/officeDocument/2006/relationships/oleObject" Target="embeddings/oleObject1381.bin"/><Relationship Id="rId2789" Type="http://schemas.openxmlformats.org/officeDocument/2006/relationships/image" Target="media/image1389.wmf"/><Relationship Id="rId2240" Type="http://schemas.openxmlformats.org/officeDocument/2006/relationships/oleObject" Target="embeddings/oleObject1107.bin"/><Relationship Id="rId2241" Type="http://schemas.openxmlformats.org/officeDocument/2006/relationships/image" Target="media/image1115.wmf"/><Relationship Id="rId2242" Type="http://schemas.openxmlformats.org/officeDocument/2006/relationships/oleObject" Target="embeddings/oleObject1108.bin"/><Relationship Id="rId2243" Type="http://schemas.openxmlformats.org/officeDocument/2006/relationships/image" Target="media/image1116.wmf"/><Relationship Id="rId2244" Type="http://schemas.openxmlformats.org/officeDocument/2006/relationships/oleObject" Target="embeddings/oleObject1109.bin"/><Relationship Id="rId2245" Type="http://schemas.openxmlformats.org/officeDocument/2006/relationships/image" Target="media/image1117.wmf"/><Relationship Id="rId2246" Type="http://schemas.openxmlformats.org/officeDocument/2006/relationships/oleObject" Target="embeddings/oleObject1110.bin"/><Relationship Id="rId2247" Type="http://schemas.openxmlformats.org/officeDocument/2006/relationships/image" Target="media/image1118.wmf"/><Relationship Id="rId2248" Type="http://schemas.openxmlformats.org/officeDocument/2006/relationships/oleObject" Target="embeddings/oleObject1111.bin"/><Relationship Id="rId2249" Type="http://schemas.openxmlformats.org/officeDocument/2006/relationships/image" Target="media/image1119.wmf"/><Relationship Id="rId600" Type="http://schemas.openxmlformats.org/officeDocument/2006/relationships/oleObject" Target="embeddings/oleObject289.bin"/><Relationship Id="rId601" Type="http://schemas.openxmlformats.org/officeDocument/2006/relationships/image" Target="media/image293.wmf"/><Relationship Id="rId602" Type="http://schemas.openxmlformats.org/officeDocument/2006/relationships/oleObject" Target="embeddings/oleObject290.bin"/><Relationship Id="rId603" Type="http://schemas.openxmlformats.org/officeDocument/2006/relationships/image" Target="media/image294.wmf"/><Relationship Id="rId604" Type="http://schemas.openxmlformats.org/officeDocument/2006/relationships/oleObject" Target="embeddings/oleObject291.bin"/><Relationship Id="rId605" Type="http://schemas.openxmlformats.org/officeDocument/2006/relationships/image" Target="media/image295.wmf"/><Relationship Id="rId606" Type="http://schemas.openxmlformats.org/officeDocument/2006/relationships/oleObject" Target="embeddings/oleObject292.bin"/><Relationship Id="rId607" Type="http://schemas.openxmlformats.org/officeDocument/2006/relationships/image" Target="media/image296.wmf"/><Relationship Id="rId608" Type="http://schemas.openxmlformats.org/officeDocument/2006/relationships/oleObject" Target="embeddings/oleObject293.bin"/><Relationship Id="rId609" Type="http://schemas.openxmlformats.org/officeDocument/2006/relationships/image" Target="media/image297.wmf"/><Relationship Id="rId1540" Type="http://schemas.openxmlformats.org/officeDocument/2006/relationships/oleObject" Target="embeddings/oleObject758.bin"/><Relationship Id="rId1541" Type="http://schemas.openxmlformats.org/officeDocument/2006/relationships/image" Target="media/image764.wmf"/><Relationship Id="rId1542" Type="http://schemas.openxmlformats.org/officeDocument/2006/relationships/oleObject" Target="embeddings/oleObject759.bin"/><Relationship Id="rId1543" Type="http://schemas.openxmlformats.org/officeDocument/2006/relationships/image" Target="media/image765.wmf"/><Relationship Id="rId1544" Type="http://schemas.openxmlformats.org/officeDocument/2006/relationships/oleObject" Target="embeddings/oleObject760.bin"/><Relationship Id="rId1545" Type="http://schemas.openxmlformats.org/officeDocument/2006/relationships/image" Target="media/image766.wmf"/><Relationship Id="rId1546" Type="http://schemas.openxmlformats.org/officeDocument/2006/relationships/oleObject" Target="embeddings/oleObject761.bin"/><Relationship Id="rId1547" Type="http://schemas.openxmlformats.org/officeDocument/2006/relationships/image" Target="media/image767.emf"/><Relationship Id="rId1548" Type="http://schemas.openxmlformats.org/officeDocument/2006/relationships/oleObject" Target="embeddings/oleObject762.bin"/><Relationship Id="rId1549" Type="http://schemas.openxmlformats.org/officeDocument/2006/relationships/image" Target="media/image768.wmf"/><Relationship Id="rId2790" Type="http://schemas.openxmlformats.org/officeDocument/2006/relationships/oleObject" Target="embeddings/oleObject1382.bin"/><Relationship Id="rId2791" Type="http://schemas.openxmlformats.org/officeDocument/2006/relationships/image" Target="media/image1390.wmf"/><Relationship Id="rId2792" Type="http://schemas.openxmlformats.org/officeDocument/2006/relationships/oleObject" Target="embeddings/oleObject1383.bin"/><Relationship Id="rId2793" Type="http://schemas.openxmlformats.org/officeDocument/2006/relationships/image" Target="media/image1391.wmf"/><Relationship Id="rId2794" Type="http://schemas.openxmlformats.org/officeDocument/2006/relationships/oleObject" Target="embeddings/oleObject1384.bin"/><Relationship Id="rId2795" Type="http://schemas.openxmlformats.org/officeDocument/2006/relationships/image" Target="media/image1392.wmf"/><Relationship Id="rId2796" Type="http://schemas.openxmlformats.org/officeDocument/2006/relationships/oleObject" Target="embeddings/oleObject1385.bin"/><Relationship Id="rId2797" Type="http://schemas.openxmlformats.org/officeDocument/2006/relationships/image" Target="media/image1393.wmf"/><Relationship Id="rId2798" Type="http://schemas.openxmlformats.org/officeDocument/2006/relationships/oleObject" Target="embeddings/oleObject1386.bin"/><Relationship Id="rId2799" Type="http://schemas.openxmlformats.org/officeDocument/2006/relationships/image" Target="media/image1394.wmf"/><Relationship Id="rId1000" Type="http://schemas.openxmlformats.org/officeDocument/2006/relationships/oleObject" Target="embeddings/oleObject489.bin"/><Relationship Id="rId1001" Type="http://schemas.openxmlformats.org/officeDocument/2006/relationships/image" Target="media/image493.wmf"/><Relationship Id="rId1002" Type="http://schemas.openxmlformats.org/officeDocument/2006/relationships/oleObject" Target="embeddings/oleObject490.bin"/><Relationship Id="rId1003" Type="http://schemas.openxmlformats.org/officeDocument/2006/relationships/image" Target="media/image494.wmf"/><Relationship Id="rId1004" Type="http://schemas.openxmlformats.org/officeDocument/2006/relationships/oleObject" Target="embeddings/oleObject491.bin"/><Relationship Id="rId1005" Type="http://schemas.openxmlformats.org/officeDocument/2006/relationships/image" Target="media/image495.wmf"/><Relationship Id="rId1006" Type="http://schemas.openxmlformats.org/officeDocument/2006/relationships/oleObject" Target="embeddings/oleObject492.bin"/><Relationship Id="rId1007" Type="http://schemas.openxmlformats.org/officeDocument/2006/relationships/image" Target="media/image496.wmf"/><Relationship Id="rId1008" Type="http://schemas.openxmlformats.org/officeDocument/2006/relationships/oleObject" Target="embeddings/oleObject493.bin"/><Relationship Id="rId1009" Type="http://schemas.openxmlformats.org/officeDocument/2006/relationships/image" Target="media/image497.wmf"/><Relationship Id="rId2250" Type="http://schemas.openxmlformats.org/officeDocument/2006/relationships/oleObject" Target="embeddings/oleObject1112.bin"/><Relationship Id="rId2251" Type="http://schemas.openxmlformats.org/officeDocument/2006/relationships/image" Target="media/image1120.wmf"/><Relationship Id="rId2252" Type="http://schemas.openxmlformats.org/officeDocument/2006/relationships/oleObject" Target="embeddings/oleObject1113.bin"/><Relationship Id="rId2253" Type="http://schemas.openxmlformats.org/officeDocument/2006/relationships/image" Target="media/image1121.wmf"/><Relationship Id="rId2254" Type="http://schemas.openxmlformats.org/officeDocument/2006/relationships/oleObject" Target="embeddings/oleObject1114.bin"/><Relationship Id="rId2255" Type="http://schemas.openxmlformats.org/officeDocument/2006/relationships/image" Target="media/image1122.wmf"/><Relationship Id="rId2256" Type="http://schemas.openxmlformats.org/officeDocument/2006/relationships/oleObject" Target="embeddings/oleObject1115.bin"/><Relationship Id="rId2257" Type="http://schemas.openxmlformats.org/officeDocument/2006/relationships/image" Target="media/image1123.wmf"/><Relationship Id="rId2258" Type="http://schemas.openxmlformats.org/officeDocument/2006/relationships/oleObject" Target="embeddings/oleObject1116.bin"/><Relationship Id="rId2259" Type="http://schemas.openxmlformats.org/officeDocument/2006/relationships/image" Target="media/image1124.wmf"/><Relationship Id="rId610" Type="http://schemas.openxmlformats.org/officeDocument/2006/relationships/oleObject" Target="embeddings/oleObject294.bin"/><Relationship Id="rId611" Type="http://schemas.openxmlformats.org/officeDocument/2006/relationships/image" Target="media/image298.wmf"/><Relationship Id="rId612" Type="http://schemas.openxmlformats.org/officeDocument/2006/relationships/oleObject" Target="embeddings/oleObject295.bin"/><Relationship Id="rId613" Type="http://schemas.openxmlformats.org/officeDocument/2006/relationships/image" Target="media/image299.wmf"/><Relationship Id="rId614" Type="http://schemas.openxmlformats.org/officeDocument/2006/relationships/oleObject" Target="embeddings/oleObject296.bin"/><Relationship Id="rId615" Type="http://schemas.openxmlformats.org/officeDocument/2006/relationships/image" Target="media/image300.wmf"/><Relationship Id="rId616" Type="http://schemas.openxmlformats.org/officeDocument/2006/relationships/oleObject" Target="embeddings/oleObject297.bin"/><Relationship Id="rId617" Type="http://schemas.openxmlformats.org/officeDocument/2006/relationships/image" Target="media/image301.wmf"/><Relationship Id="rId618" Type="http://schemas.openxmlformats.org/officeDocument/2006/relationships/oleObject" Target="embeddings/oleObject298.bin"/><Relationship Id="rId619" Type="http://schemas.openxmlformats.org/officeDocument/2006/relationships/image" Target="media/image302.wmf"/><Relationship Id="rId1550" Type="http://schemas.openxmlformats.org/officeDocument/2006/relationships/oleObject" Target="embeddings/oleObject763.bin"/><Relationship Id="rId1551" Type="http://schemas.openxmlformats.org/officeDocument/2006/relationships/image" Target="media/image769.wmf"/><Relationship Id="rId1552" Type="http://schemas.openxmlformats.org/officeDocument/2006/relationships/oleObject" Target="embeddings/oleObject764.bin"/><Relationship Id="rId1553" Type="http://schemas.openxmlformats.org/officeDocument/2006/relationships/image" Target="media/image770.wmf"/><Relationship Id="rId1554" Type="http://schemas.openxmlformats.org/officeDocument/2006/relationships/oleObject" Target="embeddings/oleObject765.bin"/><Relationship Id="rId1555" Type="http://schemas.openxmlformats.org/officeDocument/2006/relationships/image" Target="media/image771.wmf"/><Relationship Id="rId1556" Type="http://schemas.openxmlformats.org/officeDocument/2006/relationships/oleObject" Target="embeddings/oleObject766.bin"/><Relationship Id="rId1557" Type="http://schemas.openxmlformats.org/officeDocument/2006/relationships/image" Target="media/image772.wmf"/><Relationship Id="rId1558" Type="http://schemas.openxmlformats.org/officeDocument/2006/relationships/oleObject" Target="embeddings/oleObject767.bin"/><Relationship Id="rId1559" Type="http://schemas.openxmlformats.org/officeDocument/2006/relationships/image" Target="media/image773.wmf"/><Relationship Id="rId1010" Type="http://schemas.openxmlformats.org/officeDocument/2006/relationships/oleObject" Target="embeddings/oleObject494.bin"/><Relationship Id="rId1011" Type="http://schemas.openxmlformats.org/officeDocument/2006/relationships/image" Target="media/image498.wmf"/><Relationship Id="rId1012" Type="http://schemas.openxmlformats.org/officeDocument/2006/relationships/oleObject" Target="embeddings/oleObject495.bin"/><Relationship Id="rId1013" Type="http://schemas.openxmlformats.org/officeDocument/2006/relationships/image" Target="media/image499.wmf"/><Relationship Id="rId1014" Type="http://schemas.openxmlformats.org/officeDocument/2006/relationships/oleObject" Target="embeddings/oleObject496.bin"/><Relationship Id="rId1015" Type="http://schemas.openxmlformats.org/officeDocument/2006/relationships/image" Target="media/image500.wmf"/><Relationship Id="rId1016" Type="http://schemas.openxmlformats.org/officeDocument/2006/relationships/oleObject" Target="embeddings/oleObject497.bin"/><Relationship Id="rId1017" Type="http://schemas.openxmlformats.org/officeDocument/2006/relationships/image" Target="media/image501.wmf"/><Relationship Id="rId1018" Type="http://schemas.openxmlformats.org/officeDocument/2006/relationships/oleObject" Target="embeddings/oleObject498.bin"/><Relationship Id="rId1019" Type="http://schemas.openxmlformats.org/officeDocument/2006/relationships/image" Target="media/image502.wmf"/><Relationship Id="rId2260" Type="http://schemas.openxmlformats.org/officeDocument/2006/relationships/oleObject" Target="embeddings/oleObject1117.bin"/><Relationship Id="rId2261" Type="http://schemas.openxmlformats.org/officeDocument/2006/relationships/image" Target="media/image1125.wmf"/><Relationship Id="rId2262" Type="http://schemas.openxmlformats.org/officeDocument/2006/relationships/oleObject" Target="embeddings/oleObject1118.bin"/><Relationship Id="rId2263" Type="http://schemas.openxmlformats.org/officeDocument/2006/relationships/image" Target="media/image1126.wmf"/><Relationship Id="rId2264" Type="http://schemas.openxmlformats.org/officeDocument/2006/relationships/oleObject" Target="embeddings/oleObject1119.bin"/><Relationship Id="rId2265" Type="http://schemas.openxmlformats.org/officeDocument/2006/relationships/image" Target="media/image1127.wmf"/><Relationship Id="rId2266" Type="http://schemas.openxmlformats.org/officeDocument/2006/relationships/oleObject" Target="embeddings/oleObject1120.bin"/><Relationship Id="rId2267" Type="http://schemas.openxmlformats.org/officeDocument/2006/relationships/image" Target="media/image1128.wmf"/><Relationship Id="rId2268" Type="http://schemas.openxmlformats.org/officeDocument/2006/relationships/oleObject" Target="embeddings/oleObject1121.bin"/><Relationship Id="rId2269" Type="http://schemas.openxmlformats.org/officeDocument/2006/relationships/image" Target="media/image1129.wmf"/><Relationship Id="rId620" Type="http://schemas.openxmlformats.org/officeDocument/2006/relationships/oleObject" Target="embeddings/oleObject299.bin"/><Relationship Id="rId621" Type="http://schemas.openxmlformats.org/officeDocument/2006/relationships/image" Target="media/image303.wmf"/><Relationship Id="rId622" Type="http://schemas.openxmlformats.org/officeDocument/2006/relationships/oleObject" Target="embeddings/oleObject300.bin"/><Relationship Id="rId623" Type="http://schemas.openxmlformats.org/officeDocument/2006/relationships/image" Target="media/image304.wmf"/><Relationship Id="rId624" Type="http://schemas.openxmlformats.org/officeDocument/2006/relationships/oleObject" Target="embeddings/oleObject301.bin"/><Relationship Id="rId625" Type="http://schemas.openxmlformats.org/officeDocument/2006/relationships/image" Target="media/image305.wmf"/><Relationship Id="rId626" Type="http://schemas.openxmlformats.org/officeDocument/2006/relationships/oleObject" Target="embeddings/oleObject302.bin"/><Relationship Id="rId627" Type="http://schemas.openxmlformats.org/officeDocument/2006/relationships/image" Target="media/image306.wmf"/><Relationship Id="rId628" Type="http://schemas.openxmlformats.org/officeDocument/2006/relationships/oleObject" Target="embeddings/oleObject303.bin"/><Relationship Id="rId629" Type="http://schemas.openxmlformats.org/officeDocument/2006/relationships/image" Target="media/image307.wmf"/><Relationship Id="rId1560" Type="http://schemas.openxmlformats.org/officeDocument/2006/relationships/oleObject" Target="embeddings/oleObject768.bin"/><Relationship Id="rId1561" Type="http://schemas.openxmlformats.org/officeDocument/2006/relationships/image" Target="media/image774.wmf"/><Relationship Id="rId1562" Type="http://schemas.openxmlformats.org/officeDocument/2006/relationships/oleObject" Target="embeddings/oleObject769.bin"/><Relationship Id="rId1563" Type="http://schemas.openxmlformats.org/officeDocument/2006/relationships/image" Target="media/image775.wmf"/><Relationship Id="rId1564" Type="http://schemas.openxmlformats.org/officeDocument/2006/relationships/oleObject" Target="embeddings/oleObject770.bin"/><Relationship Id="rId1565" Type="http://schemas.openxmlformats.org/officeDocument/2006/relationships/image" Target="media/image776.wmf"/><Relationship Id="rId1566" Type="http://schemas.openxmlformats.org/officeDocument/2006/relationships/oleObject" Target="embeddings/oleObject771.bin"/><Relationship Id="rId1567" Type="http://schemas.openxmlformats.org/officeDocument/2006/relationships/image" Target="media/image777.wmf"/><Relationship Id="rId1568" Type="http://schemas.openxmlformats.org/officeDocument/2006/relationships/oleObject" Target="embeddings/oleObject772.bin"/><Relationship Id="rId1569" Type="http://schemas.openxmlformats.org/officeDocument/2006/relationships/image" Target="media/image778.wmf"/><Relationship Id="rId1020" Type="http://schemas.openxmlformats.org/officeDocument/2006/relationships/oleObject" Target="embeddings/oleObject499.bin"/><Relationship Id="rId1021" Type="http://schemas.openxmlformats.org/officeDocument/2006/relationships/image" Target="media/image503.wmf"/><Relationship Id="rId1022" Type="http://schemas.openxmlformats.org/officeDocument/2006/relationships/oleObject" Target="embeddings/oleObject500.bin"/><Relationship Id="rId1023" Type="http://schemas.openxmlformats.org/officeDocument/2006/relationships/image" Target="media/image504.wmf"/><Relationship Id="rId1024" Type="http://schemas.openxmlformats.org/officeDocument/2006/relationships/oleObject" Target="embeddings/oleObject501.bin"/><Relationship Id="rId1025" Type="http://schemas.openxmlformats.org/officeDocument/2006/relationships/image" Target="media/image505.wmf"/><Relationship Id="rId1026" Type="http://schemas.openxmlformats.org/officeDocument/2006/relationships/oleObject" Target="embeddings/oleObject502.bin"/><Relationship Id="rId1027" Type="http://schemas.openxmlformats.org/officeDocument/2006/relationships/image" Target="media/image506.wmf"/><Relationship Id="rId1028" Type="http://schemas.openxmlformats.org/officeDocument/2006/relationships/oleObject" Target="embeddings/oleObject503.bin"/><Relationship Id="rId1029" Type="http://schemas.openxmlformats.org/officeDocument/2006/relationships/image" Target="media/image507.wmf"/><Relationship Id="rId2270" Type="http://schemas.openxmlformats.org/officeDocument/2006/relationships/oleObject" Target="embeddings/oleObject1122.bin"/><Relationship Id="rId2271" Type="http://schemas.openxmlformats.org/officeDocument/2006/relationships/image" Target="media/image1130.wmf"/><Relationship Id="rId2272" Type="http://schemas.openxmlformats.org/officeDocument/2006/relationships/oleObject" Target="embeddings/oleObject1123.bin"/><Relationship Id="rId2273" Type="http://schemas.openxmlformats.org/officeDocument/2006/relationships/image" Target="media/image1131.wmf"/><Relationship Id="rId2274" Type="http://schemas.openxmlformats.org/officeDocument/2006/relationships/oleObject" Target="embeddings/oleObject1124.bin"/><Relationship Id="rId2275" Type="http://schemas.openxmlformats.org/officeDocument/2006/relationships/image" Target="media/image1132.wmf"/><Relationship Id="rId2276" Type="http://schemas.openxmlformats.org/officeDocument/2006/relationships/oleObject" Target="embeddings/oleObject1125.bin"/><Relationship Id="rId2277" Type="http://schemas.openxmlformats.org/officeDocument/2006/relationships/image" Target="media/image1133.wmf"/><Relationship Id="rId2278" Type="http://schemas.openxmlformats.org/officeDocument/2006/relationships/oleObject" Target="embeddings/oleObject1126.bin"/><Relationship Id="rId2279" Type="http://schemas.openxmlformats.org/officeDocument/2006/relationships/image" Target="media/image1134.wmf"/><Relationship Id="rId630" Type="http://schemas.openxmlformats.org/officeDocument/2006/relationships/oleObject" Target="embeddings/oleObject304.bin"/><Relationship Id="rId631" Type="http://schemas.openxmlformats.org/officeDocument/2006/relationships/image" Target="media/image308.wmf"/><Relationship Id="rId632" Type="http://schemas.openxmlformats.org/officeDocument/2006/relationships/oleObject" Target="embeddings/oleObject305.bin"/><Relationship Id="rId633" Type="http://schemas.openxmlformats.org/officeDocument/2006/relationships/image" Target="media/image309.wmf"/><Relationship Id="rId634" Type="http://schemas.openxmlformats.org/officeDocument/2006/relationships/oleObject" Target="embeddings/oleObject306.bin"/><Relationship Id="rId635" Type="http://schemas.openxmlformats.org/officeDocument/2006/relationships/image" Target="media/image310.wmf"/><Relationship Id="rId636" Type="http://schemas.openxmlformats.org/officeDocument/2006/relationships/oleObject" Target="embeddings/oleObject307.bin"/><Relationship Id="rId637" Type="http://schemas.openxmlformats.org/officeDocument/2006/relationships/image" Target="media/image311.wmf"/><Relationship Id="rId638" Type="http://schemas.openxmlformats.org/officeDocument/2006/relationships/oleObject" Target="embeddings/oleObject308.bin"/><Relationship Id="rId639" Type="http://schemas.openxmlformats.org/officeDocument/2006/relationships/image" Target="media/image312.wmf"/><Relationship Id="rId1570" Type="http://schemas.openxmlformats.org/officeDocument/2006/relationships/oleObject" Target="embeddings/oleObject773.bin"/><Relationship Id="rId1571" Type="http://schemas.openxmlformats.org/officeDocument/2006/relationships/image" Target="media/image779.wmf"/><Relationship Id="rId1572" Type="http://schemas.openxmlformats.org/officeDocument/2006/relationships/oleObject" Target="embeddings/oleObject774.bin"/><Relationship Id="rId1573" Type="http://schemas.openxmlformats.org/officeDocument/2006/relationships/image" Target="media/image780.wmf"/><Relationship Id="rId1574" Type="http://schemas.openxmlformats.org/officeDocument/2006/relationships/oleObject" Target="embeddings/oleObject775.bin"/><Relationship Id="rId1575" Type="http://schemas.openxmlformats.org/officeDocument/2006/relationships/image" Target="media/image781.wmf"/><Relationship Id="rId1576" Type="http://schemas.openxmlformats.org/officeDocument/2006/relationships/oleObject" Target="embeddings/oleObject776.bin"/><Relationship Id="rId1577" Type="http://schemas.openxmlformats.org/officeDocument/2006/relationships/image" Target="media/image782.wmf"/><Relationship Id="rId1578" Type="http://schemas.openxmlformats.org/officeDocument/2006/relationships/oleObject" Target="embeddings/oleObject777.bin"/><Relationship Id="rId1579" Type="http://schemas.openxmlformats.org/officeDocument/2006/relationships/image" Target="media/image783.wmf"/><Relationship Id="rId1030" Type="http://schemas.openxmlformats.org/officeDocument/2006/relationships/oleObject" Target="embeddings/oleObject504.bin"/><Relationship Id="rId1031" Type="http://schemas.openxmlformats.org/officeDocument/2006/relationships/image" Target="media/image508.wmf"/><Relationship Id="rId1032" Type="http://schemas.openxmlformats.org/officeDocument/2006/relationships/oleObject" Target="embeddings/oleObject505.bin"/><Relationship Id="rId1033" Type="http://schemas.openxmlformats.org/officeDocument/2006/relationships/image" Target="media/image509.wmf"/><Relationship Id="rId1034" Type="http://schemas.openxmlformats.org/officeDocument/2006/relationships/oleObject" Target="embeddings/oleObject506.bin"/><Relationship Id="rId1035" Type="http://schemas.openxmlformats.org/officeDocument/2006/relationships/image" Target="media/image510.wmf"/><Relationship Id="rId1036" Type="http://schemas.openxmlformats.org/officeDocument/2006/relationships/oleObject" Target="embeddings/oleObject507.bin"/><Relationship Id="rId1037" Type="http://schemas.openxmlformats.org/officeDocument/2006/relationships/image" Target="media/image511.wmf"/><Relationship Id="rId1038" Type="http://schemas.openxmlformats.org/officeDocument/2006/relationships/oleObject" Target="embeddings/oleObject508.bin"/><Relationship Id="rId1039" Type="http://schemas.openxmlformats.org/officeDocument/2006/relationships/image" Target="media/image512.wmf"/><Relationship Id="rId2280" Type="http://schemas.openxmlformats.org/officeDocument/2006/relationships/oleObject" Target="embeddings/oleObject1127.bin"/><Relationship Id="rId2281" Type="http://schemas.openxmlformats.org/officeDocument/2006/relationships/image" Target="media/image1135.wmf"/><Relationship Id="rId2282" Type="http://schemas.openxmlformats.org/officeDocument/2006/relationships/oleObject" Target="embeddings/oleObject1128.bin"/><Relationship Id="rId2283" Type="http://schemas.openxmlformats.org/officeDocument/2006/relationships/image" Target="media/image1136.wmf"/><Relationship Id="rId2284" Type="http://schemas.openxmlformats.org/officeDocument/2006/relationships/oleObject" Target="embeddings/oleObject1129.bin"/><Relationship Id="rId2285" Type="http://schemas.openxmlformats.org/officeDocument/2006/relationships/image" Target="media/image1137.wmf"/><Relationship Id="rId2286" Type="http://schemas.openxmlformats.org/officeDocument/2006/relationships/oleObject" Target="embeddings/oleObject1130.bin"/><Relationship Id="rId2287" Type="http://schemas.openxmlformats.org/officeDocument/2006/relationships/image" Target="media/image1138.wmf"/><Relationship Id="rId2288" Type="http://schemas.openxmlformats.org/officeDocument/2006/relationships/oleObject" Target="embeddings/oleObject1131.bin"/><Relationship Id="rId2289" Type="http://schemas.openxmlformats.org/officeDocument/2006/relationships/image" Target="media/image1139.wmf"/><Relationship Id="rId640" Type="http://schemas.openxmlformats.org/officeDocument/2006/relationships/oleObject" Target="embeddings/oleObject309.bin"/><Relationship Id="rId641" Type="http://schemas.openxmlformats.org/officeDocument/2006/relationships/image" Target="media/image313.wmf"/><Relationship Id="rId642" Type="http://schemas.openxmlformats.org/officeDocument/2006/relationships/oleObject" Target="embeddings/oleObject310.bin"/><Relationship Id="rId643" Type="http://schemas.openxmlformats.org/officeDocument/2006/relationships/image" Target="media/image314.wmf"/><Relationship Id="rId644" Type="http://schemas.openxmlformats.org/officeDocument/2006/relationships/oleObject" Target="embeddings/oleObject311.bin"/><Relationship Id="rId645" Type="http://schemas.openxmlformats.org/officeDocument/2006/relationships/image" Target="media/image315.wmf"/><Relationship Id="rId646" Type="http://schemas.openxmlformats.org/officeDocument/2006/relationships/oleObject" Target="embeddings/oleObject312.bin"/><Relationship Id="rId647" Type="http://schemas.openxmlformats.org/officeDocument/2006/relationships/image" Target="media/image316.wmf"/><Relationship Id="rId648" Type="http://schemas.openxmlformats.org/officeDocument/2006/relationships/oleObject" Target="embeddings/oleObject313.bin"/><Relationship Id="rId649" Type="http://schemas.openxmlformats.org/officeDocument/2006/relationships/image" Target="media/image317.wmf"/><Relationship Id="rId1580" Type="http://schemas.openxmlformats.org/officeDocument/2006/relationships/oleObject" Target="embeddings/oleObject778.bin"/><Relationship Id="rId1581" Type="http://schemas.openxmlformats.org/officeDocument/2006/relationships/image" Target="media/image784.wmf"/><Relationship Id="rId1582" Type="http://schemas.openxmlformats.org/officeDocument/2006/relationships/oleObject" Target="embeddings/oleObject779.bin"/><Relationship Id="rId1583" Type="http://schemas.openxmlformats.org/officeDocument/2006/relationships/image" Target="media/image785.wmf"/><Relationship Id="rId1584" Type="http://schemas.openxmlformats.org/officeDocument/2006/relationships/oleObject" Target="embeddings/oleObject780.bin"/><Relationship Id="rId1585" Type="http://schemas.openxmlformats.org/officeDocument/2006/relationships/image" Target="media/image786.wmf"/><Relationship Id="rId1586" Type="http://schemas.openxmlformats.org/officeDocument/2006/relationships/oleObject" Target="embeddings/oleObject781.bin"/><Relationship Id="rId1587" Type="http://schemas.openxmlformats.org/officeDocument/2006/relationships/image" Target="media/image787.wmf"/><Relationship Id="rId1588" Type="http://schemas.openxmlformats.org/officeDocument/2006/relationships/oleObject" Target="embeddings/oleObject782.bin"/><Relationship Id="rId1589" Type="http://schemas.openxmlformats.org/officeDocument/2006/relationships/image" Target="media/image788.wmf"/><Relationship Id="rId10" Type="http://schemas.openxmlformats.org/officeDocument/2006/relationships/hyperlink" Target="mailto:steve.maas@utah.edu" TargetMode="External"/><Relationship Id="rId11" Type="http://schemas.openxmlformats.org/officeDocument/2006/relationships/hyperlink" Target="mailto:rawlins@sci.utah.edu" TargetMode="External"/><Relationship Id="rId12" Type="http://schemas.openxmlformats.org/officeDocument/2006/relationships/hyperlink" Target="mailto:jeff.weiss@utah.edu" TargetMode="External"/><Relationship Id="rId13" Type="http://schemas.openxmlformats.org/officeDocument/2006/relationships/hyperlink" Target="mailto:ateshian@columbia.edu" TargetMode="External"/><Relationship Id="rId14" Type="http://schemas.openxmlformats.org/officeDocument/2006/relationships/hyperlink" Target="http://mrl.sci.utah.edu" TargetMode="External"/><Relationship Id="rId15" Type="http://schemas.openxmlformats.org/officeDocument/2006/relationships/hyperlink" Target="http://mrl.sci.utah.edu/software/febio" TargetMode="External"/><Relationship Id="rId16" Type="http://schemas.openxmlformats.org/officeDocument/2006/relationships/hyperlink" Target="http://mrlforums.sci.utah.edu/forums/" TargetMode="External"/><Relationship Id="rId17" Type="http://schemas.openxmlformats.org/officeDocument/2006/relationships/image" Target="media/image2.jpeg"/><Relationship Id="rId18" Type="http://schemas.openxmlformats.org/officeDocument/2006/relationships/hyperlink" Target="http://mrl.sci.utah.edu/software/febio" TargetMode="External"/><Relationship Id="rId19" Type="http://schemas.openxmlformats.org/officeDocument/2006/relationships/hyperlink" Target="http://mrl.sci.utah.edu/software/febio" TargetMode="External"/><Relationship Id="rId100" Type="http://schemas.openxmlformats.org/officeDocument/2006/relationships/oleObject" Target="embeddings/oleObject40.bin"/><Relationship Id="rId101" Type="http://schemas.openxmlformats.org/officeDocument/2006/relationships/image" Target="media/image43.wmf"/><Relationship Id="rId102" Type="http://schemas.openxmlformats.org/officeDocument/2006/relationships/oleObject" Target="embeddings/oleObject41.bin"/><Relationship Id="rId103" Type="http://schemas.openxmlformats.org/officeDocument/2006/relationships/image" Target="media/image44.wmf"/><Relationship Id="rId104" Type="http://schemas.openxmlformats.org/officeDocument/2006/relationships/oleObject" Target="embeddings/oleObject42.bin"/><Relationship Id="rId105" Type="http://schemas.openxmlformats.org/officeDocument/2006/relationships/image" Target="media/image45.wmf"/><Relationship Id="rId106" Type="http://schemas.openxmlformats.org/officeDocument/2006/relationships/oleObject" Target="embeddings/oleObject43.bin"/><Relationship Id="rId107" Type="http://schemas.openxmlformats.org/officeDocument/2006/relationships/image" Target="media/image46.wmf"/><Relationship Id="rId108" Type="http://schemas.openxmlformats.org/officeDocument/2006/relationships/oleObject" Target="embeddings/oleObject44.bin"/><Relationship Id="rId1040" Type="http://schemas.openxmlformats.org/officeDocument/2006/relationships/oleObject" Target="embeddings/oleObject509.bin"/><Relationship Id="rId1041" Type="http://schemas.openxmlformats.org/officeDocument/2006/relationships/image" Target="media/image513.wmf"/><Relationship Id="rId1042" Type="http://schemas.openxmlformats.org/officeDocument/2006/relationships/oleObject" Target="embeddings/oleObject510.bin"/><Relationship Id="rId1043" Type="http://schemas.openxmlformats.org/officeDocument/2006/relationships/image" Target="media/image514.wmf"/><Relationship Id="rId1044" Type="http://schemas.openxmlformats.org/officeDocument/2006/relationships/oleObject" Target="embeddings/oleObject511.bin"/><Relationship Id="rId1045" Type="http://schemas.openxmlformats.org/officeDocument/2006/relationships/image" Target="media/image515.wmf"/><Relationship Id="rId1046" Type="http://schemas.openxmlformats.org/officeDocument/2006/relationships/oleObject" Target="embeddings/oleObject512.bin"/><Relationship Id="rId1047" Type="http://schemas.openxmlformats.org/officeDocument/2006/relationships/image" Target="media/image516.wmf"/><Relationship Id="rId1048" Type="http://schemas.openxmlformats.org/officeDocument/2006/relationships/oleObject" Target="embeddings/oleObject513.bin"/><Relationship Id="rId1049" Type="http://schemas.openxmlformats.org/officeDocument/2006/relationships/image" Target="media/image517.wmf"/><Relationship Id="rId109" Type="http://schemas.openxmlformats.org/officeDocument/2006/relationships/image" Target="media/image47.wmf"/><Relationship Id="rId2290" Type="http://schemas.openxmlformats.org/officeDocument/2006/relationships/oleObject" Target="embeddings/oleObject1132.bin"/><Relationship Id="rId2291" Type="http://schemas.openxmlformats.org/officeDocument/2006/relationships/image" Target="media/image1140.wmf"/><Relationship Id="rId2292" Type="http://schemas.openxmlformats.org/officeDocument/2006/relationships/oleObject" Target="embeddings/oleObject1133.bin"/><Relationship Id="rId2293" Type="http://schemas.openxmlformats.org/officeDocument/2006/relationships/image" Target="media/image1141.wmf"/><Relationship Id="rId2294" Type="http://schemas.openxmlformats.org/officeDocument/2006/relationships/oleObject" Target="embeddings/oleObject1134.bin"/><Relationship Id="rId2295" Type="http://schemas.openxmlformats.org/officeDocument/2006/relationships/image" Target="media/image1142.wmf"/><Relationship Id="rId2296" Type="http://schemas.openxmlformats.org/officeDocument/2006/relationships/oleObject" Target="embeddings/oleObject1135.bin"/><Relationship Id="rId2297" Type="http://schemas.openxmlformats.org/officeDocument/2006/relationships/image" Target="media/image1143.wmf"/><Relationship Id="rId2298" Type="http://schemas.openxmlformats.org/officeDocument/2006/relationships/oleObject" Target="embeddings/oleObject1136.bin"/><Relationship Id="rId2299" Type="http://schemas.openxmlformats.org/officeDocument/2006/relationships/image" Target="media/image1144.emf"/><Relationship Id="rId650" Type="http://schemas.openxmlformats.org/officeDocument/2006/relationships/oleObject" Target="embeddings/oleObject314.bin"/><Relationship Id="rId651" Type="http://schemas.openxmlformats.org/officeDocument/2006/relationships/image" Target="media/image318.wmf"/><Relationship Id="rId652" Type="http://schemas.openxmlformats.org/officeDocument/2006/relationships/oleObject" Target="embeddings/oleObject315.bin"/><Relationship Id="rId653" Type="http://schemas.openxmlformats.org/officeDocument/2006/relationships/image" Target="media/image319.wmf"/><Relationship Id="rId654" Type="http://schemas.openxmlformats.org/officeDocument/2006/relationships/oleObject" Target="embeddings/oleObject316.bin"/><Relationship Id="rId655" Type="http://schemas.openxmlformats.org/officeDocument/2006/relationships/image" Target="media/image320.wmf"/><Relationship Id="rId656" Type="http://schemas.openxmlformats.org/officeDocument/2006/relationships/oleObject" Target="embeddings/oleObject317.bin"/><Relationship Id="rId657" Type="http://schemas.openxmlformats.org/officeDocument/2006/relationships/image" Target="media/image321.wmf"/><Relationship Id="rId658" Type="http://schemas.openxmlformats.org/officeDocument/2006/relationships/oleObject" Target="embeddings/oleObject318.bin"/><Relationship Id="rId659" Type="http://schemas.openxmlformats.org/officeDocument/2006/relationships/image" Target="media/image322.wmf"/><Relationship Id="rId1590" Type="http://schemas.openxmlformats.org/officeDocument/2006/relationships/oleObject" Target="embeddings/oleObject783.bin"/><Relationship Id="rId1591" Type="http://schemas.openxmlformats.org/officeDocument/2006/relationships/image" Target="media/image789.wmf"/><Relationship Id="rId1592" Type="http://schemas.openxmlformats.org/officeDocument/2006/relationships/oleObject" Target="embeddings/oleObject784.bin"/><Relationship Id="rId1593" Type="http://schemas.openxmlformats.org/officeDocument/2006/relationships/image" Target="media/image790.wmf"/><Relationship Id="rId1594" Type="http://schemas.openxmlformats.org/officeDocument/2006/relationships/oleObject" Target="embeddings/oleObject785.bin"/><Relationship Id="rId1595" Type="http://schemas.openxmlformats.org/officeDocument/2006/relationships/image" Target="media/image791.wmf"/><Relationship Id="rId1596" Type="http://schemas.openxmlformats.org/officeDocument/2006/relationships/oleObject" Target="embeddings/oleObject786.bin"/><Relationship Id="rId1597" Type="http://schemas.openxmlformats.org/officeDocument/2006/relationships/image" Target="media/image792.wmf"/><Relationship Id="rId1598" Type="http://schemas.openxmlformats.org/officeDocument/2006/relationships/oleObject" Target="embeddings/oleObject787.bin"/><Relationship Id="rId1599" Type="http://schemas.openxmlformats.org/officeDocument/2006/relationships/image" Target="media/image793.wmf"/><Relationship Id="rId20" Type="http://schemas.openxmlformats.org/officeDocument/2006/relationships/hyperlink" Target="http://mrl.sci.utah.edu/source/doxygen/" TargetMode="External"/><Relationship Id="rId21" Type="http://schemas.openxmlformats.org/officeDocument/2006/relationships/image" Target="media/image3.wmf"/><Relationship Id="rId22" Type="http://schemas.openxmlformats.org/officeDocument/2006/relationships/oleObject" Target="embeddings/oleObject1.bin"/><Relationship Id="rId23" Type="http://schemas.openxmlformats.org/officeDocument/2006/relationships/image" Target="media/image4.wmf"/><Relationship Id="rId24" Type="http://schemas.openxmlformats.org/officeDocument/2006/relationships/oleObject" Target="embeddings/oleObject2.bin"/><Relationship Id="rId25" Type="http://schemas.openxmlformats.org/officeDocument/2006/relationships/image" Target="media/image5.wmf"/><Relationship Id="rId26" Type="http://schemas.openxmlformats.org/officeDocument/2006/relationships/oleObject" Target="embeddings/oleObject3.bin"/><Relationship Id="rId27" Type="http://schemas.openxmlformats.org/officeDocument/2006/relationships/image" Target="media/image6.wmf"/><Relationship Id="rId28" Type="http://schemas.openxmlformats.org/officeDocument/2006/relationships/oleObject" Target="embeddings/oleObject4.bin"/><Relationship Id="rId110" Type="http://schemas.openxmlformats.org/officeDocument/2006/relationships/oleObject" Target="embeddings/oleObject45.bin"/><Relationship Id="rId111" Type="http://schemas.openxmlformats.org/officeDocument/2006/relationships/image" Target="media/image48.wmf"/><Relationship Id="rId112" Type="http://schemas.openxmlformats.org/officeDocument/2006/relationships/oleObject" Target="embeddings/oleObject46.bin"/><Relationship Id="rId113" Type="http://schemas.openxmlformats.org/officeDocument/2006/relationships/image" Target="media/image49.wmf"/><Relationship Id="rId114" Type="http://schemas.openxmlformats.org/officeDocument/2006/relationships/oleObject" Target="embeddings/oleObject47.bin"/><Relationship Id="rId115" Type="http://schemas.openxmlformats.org/officeDocument/2006/relationships/image" Target="media/image50.wmf"/><Relationship Id="rId116" Type="http://schemas.openxmlformats.org/officeDocument/2006/relationships/oleObject" Target="embeddings/oleObject48.bin"/><Relationship Id="rId117" Type="http://schemas.openxmlformats.org/officeDocument/2006/relationships/image" Target="media/image51.wmf"/><Relationship Id="rId118" Type="http://schemas.openxmlformats.org/officeDocument/2006/relationships/oleObject" Target="embeddings/oleObject49.bin"/><Relationship Id="rId119" Type="http://schemas.openxmlformats.org/officeDocument/2006/relationships/image" Target="media/image52.wmf"/><Relationship Id="rId1050" Type="http://schemas.openxmlformats.org/officeDocument/2006/relationships/oleObject" Target="embeddings/oleObject514.bin"/><Relationship Id="rId1051" Type="http://schemas.openxmlformats.org/officeDocument/2006/relationships/image" Target="media/image518.wmf"/><Relationship Id="rId1052" Type="http://schemas.openxmlformats.org/officeDocument/2006/relationships/oleObject" Target="embeddings/oleObject515.bin"/><Relationship Id="rId1053" Type="http://schemas.openxmlformats.org/officeDocument/2006/relationships/image" Target="media/image519.wmf"/><Relationship Id="rId1054" Type="http://schemas.openxmlformats.org/officeDocument/2006/relationships/oleObject" Target="embeddings/oleObject516.bin"/><Relationship Id="rId1055" Type="http://schemas.openxmlformats.org/officeDocument/2006/relationships/image" Target="media/image520.wmf"/><Relationship Id="rId1056" Type="http://schemas.openxmlformats.org/officeDocument/2006/relationships/oleObject" Target="embeddings/oleObject517.bin"/><Relationship Id="rId1057" Type="http://schemas.openxmlformats.org/officeDocument/2006/relationships/image" Target="media/image521.wmf"/><Relationship Id="rId1058" Type="http://schemas.openxmlformats.org/officeDocument/2006/relationships/oleObject" Target="embeddings/oleObject518.bin"/><Relationship Id="rId1059" Type="http://schemas.openxmlformats.org/officeDocument/2006/relationships/image" Target="media/image522.wmf"/><Relationship Id="rId29" Type="http://schemas.openxmlformats.org/officeDocument/2006/relationships/image" Target="media/image7.wmf"/><Relationship Id="rId660" Type="http://schemas.openxmlformats.org/officeDocument/2006/relationships/oleObject" Target="embeddings/oleObject319.bin"/><Relationship Id="rId661" Type="http://schemas.openxmlformats.org/officeDocument/2006/relationships/image" Target="media/image323.wmf"/><Relationship Id="rId662" Type="http://schemas.openxmlformats.org/officeDocument/2006/relationships/oleObject" Target="embeddings/oleObject320.bin"/><Relationship Id="rId663" Type="http://schemas.openxmlformats.org/officeDocument/2006/relationships/image" Target="media/image324.wmf"/><Relationship Id="rId664" Type="http://schemas.openxmlformats.org/officeDocument/2006/relationships/oleObject" Target="embeddings/oleObject321.bin"/><Relationship Id="rId665" Type="http://schemas.openxmlformats.org/officeDocument/2006/relationships/image" Target="media/image325.wmf"/><Relationship Id="rId666" Type="http://schemas.openxmlformats.org/officeDocument/2006/relationships/oleObject" Target="embeddings/oleObject322.bin"/><Relationship Id="rId667" Type="http://schemas.openxmlformats.org/officeDocument/2006/relationships/image" Target="media/image326.wmf"/><Relationship Id="rId668" Type="http://schemas.openxmlformats.org/officeDocument/2006/relationships/oleObject" Target="embeddings/oleObject323.bin"/><Relationship Id="rId669" Type="http://schemas.openxmlformats.org/officeDocument/2006/relationships/image" Target="media/image327.wmf"/><Relationship Id="rId30" Type="http://schemas.openxmlformats.org/officeDocument/2006/relationships/oleObject" Target="embeddings/oleObject5.bin"/><Relationship Id="rId31" Type="http://schemas.openxmlformats.org/officeDocument/2006/relationships/image" Target="media/image8.wmf"/><Relationship Id="rId32" Type="http://schemas.openxmlformats.org/officeDocument/2006/relationships/oleObject" Target="embeddings/oleObject6.bin"/><Relationship Id="rId33" Type="http://schemas.openxmlformats.org/officeDocument/2006/relationships/image" Target="media/image9.wmf"/><Relationship Id="rId34" Type="http://schemas.openxmlformats.org/officeDocument/2006/relationships/oleObject" Target="embeddings/oleObject7.bin"/><Relationship Id="rId35" Type="http://schemas.openxmlformats.org/officeDocument/2006/relationships/image" Target="media/image10.wmf"/><Relationship Id="rId36" Type="http://schemas.openxmlformats.org/officeDocument/2006/relationships/oleObject" Target="embeddings/oleObject8.bin"/><Relationship Id="rId37" Type="http://schemas.openxmlformats.org/officeDocument/2006/relationships/image" Target="media/image11.wmf"/><Relationship Id="rId38" Type="http://schemas.openxmlformats.org/officeDocument/2006/relationships/oleObject" Target="embeddings/oleObject9.bin"/><Relationship Id="rId120" Type="http://schemas.openxmlformats.org/officeDocument/2006/relationships/oleObject" Target="embeddings/oleObject50.bin"/><Relationship Id="rId121" Type="http://schemas.openxmlformats.org/officeDocument/2006/relationships/image" Target="media/image53.wmf"/><Relationship Id="rId122" Type="http://schemas.openxmlformats.org/officeDocument/2006/relationships/oleObject" Target="embeddings/oleObject51.bin"/><Relationship Id="rId123" Type="http://schemas.openxmlformats.org/officeDocument/2006/relationships/image" Target="media/image54.wmf"/><Relationship Id="rId124" Type="http://schemas.openxmlformats.org/officeDocument/2006/relationships/oleObject" Target="embeddings/oleObject52.bin"/><Relationship Id="rId125" Type="http://schemas.openxmlformats.org/officeDocument/2006/relationships/image" Target="media/image55.wmf"/><Relationship Id="rId126" Type="http://schemas.openxmlformats.org/officeDocument/2006/relationships/oleObject" Target="embeddings/oleObject53.bin"/><Relationship Id="rId127" Type="http://schemas.openxmlformats.org/officeDocument/2006/relationships/image" Target="media/image56.wmf"/><Relationship Id="rId128" Type="http://schemas.openxmlformats.org/officeDocument/2006/relationships/oleObject" Target="embeddings/oleObject54.bin"/><Relationship Id="rId129" Type="http://schemas.openxmlformats.org/officeDocument/2006/relationships/image" Target="media/image57.wmf"/><Relationship Id="rId1060" Type="http://schemas.openxmlformats.org/officeDocument/2006/relationships/oleObject" Target="embeddings/oleObject519.bin"/><Relationship Id="rId1061" Type="http://schemas.openxmlformats.org/officeDocument/2006/relationships/image" Target="media/image523.wmf"/><Relationship Id="rId1062" Type="http://schemas.openxmlformats.org/officeDocument/2006/relationships/oleObject" Target="embeddings/oleObject520.bin"/><Relationship Id="rId1063" Type="http://schemas.openxmlformats.org/officeDocument/2006/relationships/image" Target="media/image524.wmf"/><Relationship Id="rId1064" Type="http://schemas.openxmlformats.org/officeDocument/2006/relationships/oleObject" Target="embeddings/oleObject521.bin"/><Relationship Id="rId1065" Type="http://schemas.openxmlformats.org/officeDocument/2006/relationships/image" Target="media/image525.wmf"/><Relationship Id="rId1066" Type="http://schemas.openxmlformats.org/officeDocument/2006/relationships/oleObject" Target="embeddings/oleObject522.bin"/><Relationship Id="rId1067" Type="http://schemas.openxmlformats.org/officeDocument/2006/relationships/image" Target="media/image526.wmf"/><Relationship Id="rId1068" Type="http://schemas.openxmlformats.org/officeDocument/2006/relationships/oleObject" Target="embeddings/oleObject523.bin"/><Relationship Id="rId1069" Type="http://schemas.openxmlformats.org/officeDocument/2006/relationships/image" Target="media/image527.wmf"/><Relationship Id="rId39" Type="http://schemas.openxmlformats.org/officeDocument/2006/relationships/image" Target="media/image12.wmf"/><Relationship Id="rId670" Type="http://schemas.openxmlformats.org/officeDocument/2006/relationships/oleObject" Target="embeddings/oleObject324.bin"/><Relationship Id="rId671" Type="http://schemas.openxmlformats.org/officeDocument/2006/relationships/image" Target="media/image328.wmf"/><Relationship Id="rId672" Type="http://schemas.openxmlformats.org/officeDocument/2006/relationships/oleObject" Target="embeddings/oleObject325.bin"/><Relationship Id="rId673" Type="http://schemas.openxmlformats.org/officeDocument/2006/relationships/image" Target="media/image329.wmf"/><Relationship Id="rId674" Type="http://schemas.openxmlformats.org/officeDocument/2006/relationships/oleObject" Target="embeddings/oleObject326.bin"/><Relationship Id="rId675" Type="http://schemas.openxmlformats.org/officeDocument/2006/relationships/image" Target="media/image330.wmf"/><Relationship Id="rId676" Type="http://schemas.openxmlformats.org/officeDocument/2006/relationships/oleObject" Target="embeddings/oleObject327.bin"/><Relationship Id="rId677" Type="http://schemas.openxmlformats.org/officeDocument/2006/relationships/image" Target="media/image331.wmf"/><Relationship Id="rId678" Type="http://schemas.openxmlformats.org/officeDocument/2006/relationships/oleObject" Target="embeddings/oleObject328.bin"/><Relationship Id="rId679" Type="http://schemas.openxmlformats.org/officeDocument/2006/relationships/image" Target="media/image332.wmf"/><Relationship Id="rId3200" Type="http://schemas.openxmlformats.org/officeDocument/2006/relationships/image" Target="media/image1595.wmf"/><Relationship Id="rId3201" Type="http://schemas.openxmlformats.org/officeDocument/2006/relationships/oleObject" Target="embeddings/oleObject1587.bin"/><Relationship Id="rId3202" Type="http://schemas.openxmlformats.org/officeDocument/2006/relationships/image" Target="media/image1596.wmf"/><Relationship Id="rId3203" Type="http://schemas.openxmlformats.org/officeDocument/2006/relationships/oleObject" Target="embeddings/oleObject1588.bin"/><Relationship Id="rId3204" Type="http://schemas.openxmlformats.org/officeDocument/2006/relationships/image" Target="media/image1597.wmf"/><Relationship Id="rId3205" Type="http://schemas.openxmlformats.org/officeDocument/2006/relationships/oleObject" Target="embeddings/oleObject1589.bin"/><Relationship Id="rId3206" Type="http://schemas.openxmlformats.org/officeDocument/2006/relationships/image" Target="media/image1598.wmf"/><Relationship Id="rId3207" Type="http://schemas.openxmlformats.org/officeDocument/2006/relationships/oleObject" Target="embeddings/oleObject1590.bin"/><Relationship Id="rId3208" Type="http://schemas.openxmlformats.org/officeDocument/2006/relationships/image" Target="media/image1599.wmf"/><Relationship Id="rId3209" Type="http://schemas.openxmlformats.org/officeDocument/2006/relationships/oleObject" Target="embeddings/oleObject1591.bin"/><Relationship Id="rId40" Type="http://schemas.openxmlformats.org/officeDocument/2006/relationships/oleObject" Target="embeddings/oleObject10.bin"/><Relationship Id="rId41" Type="http://schemas.openxmlformats.org/officeDocument/2006/relationships/image" Target="media/image13.wmf"/><Relationship Id="rId42" Type="http://schemas.openxmlformats.org/officeDocument/2006/relationships/oleObject" Target="embeddings/oleObject11.bin"/><Relationship Id="rId43" Type="http://schemas.openxmlformats.org/officeDocument/2006/relationships/image" Target="media/image14.wmf"/><Relationship Id="rId44" Type="http://schemas.openxmlformats.org/officeDocument/2006/relationships/oleObject" Target="embeddings/oleObject12.bin"/><Relationship Id="rId45" Type="http://schemas.openxmlformats.org/officeDocument/2006/relationships/image" Target="media/image15.wmf"/><Relationship Id="rId46" Type="http://schemas.openxmlformats.org/officeDocument/2006/relationships/oleObject" Target="embeddings/oleObject13.bin"/><Relationship Id="rId47" Type="http://schemas.openxmlformats.org/officeDocument/2006/relationships/image" Target="media/image16.wmf"/><Relationship Id="rId48" Type="http://schemas.openxmlformats.org/officeDocument/2006/relationships/oleObject" Target="embeddings/oleObject14.bin"/><Relationship Id="rId130" Type="http://schemas.openxmlformats.org/officeDocument/2006/relationships/oleObject" Target="embeddings/oleObject55.bin"/><Relationship Id="rId131" Type="http://schemas.openxmlformats.org/officeDocument/2006/relationships/image" Target="media/image58.wmf"/><Relationship Id="rId132" Type="http://schemas.openxmlformats.org/officeDocument/2006/relationships/oleObject" Target="embeddings/oleObject56.bin"/><Relationship Id="rId133" Type="http://schemas.openxmlformats.org/officeDocument/2006/relationships/image" Target="media/image59.wmf"/><Relationship Id="rId134" Type="http://schemas.openxmlformats.org/officeDocument/2006/relationships/oleObject" Target="embeddings/oleObject57.bin"/><Relationship Id="rId135" Type="http://schemas.openxmlformats.org/officeDocument/2006/relationships/image" Target="media/image60.wmf"/><Relationship Id="rId136" Type="http://schemas.openxmlformats.org/officeDocument/2006/relationships/oleObject" Target="embeddings/oleObject58.bin"/><Relationship Id="rId137" Type="http://schemas.openxmlformats.org/officeDocument/2006/relationships/image" Target="media/image61.wmf"/><Relationship Id="rId138" Type="http://schemas.openxmlformats.org/officeDocument/2006/relationships/oleObject" Target="embeddings/oleObject59.bin"/><Relationship Id="rId139" Type="http://schemas.openxmlformats.org/officeDocument/2006/relationships/image" Target="media/image62.wmf"/><Relationship Id="rId1070" Type="http://schemas.openxmlformats.org/officeDocument/2006/relationships/oleObject" Target="embeddings/oleObject524.bin"/><Relationship Id="rId1071" Type="http://schemas.openxmlformats.org/officeDocument/2006/relationships/image" Target="media/image528.wmf"/><Relationship Id="rId2500" Type="http://schemas.openxmlformats.org/officeDocument/2006/relationships/oleObject" Target="embeddings/oleObject1237.bin"/><Relationship Id="rId2501" Type="http://schemas.openxmlformats.org/officeDocument/2006/relationships/image" Target="media/image1245.wmf"/><Relationship Id="rId2502" Type="http://schemas.openxmlformats.org/officeDocument/2006/relationships/oleObject" Target="embeddings/oleObject1238.bin"/><Relationship Id="rId2503" Type="http://schemas.openxmlformats.org/officeDocument/2006/relationships/image" Target="media/image1246.wmf"/><Relationship Id="rId2504" Type="http://schemas.openxmlformats.org/officeDocument/2006/relationships/oleObject" Target="embeddings/oleObject1239.bin"/><Relationship Id="rId2505" Type="http://schemas.openxmlformats.org/officeDocument/2006/relationships/image" Target="media/image1247.wmf"/><Relationship Id="rId2506" Type="http://schemas.openxmlformats.org/officeDocument/2006/relationships/oleObject" Target="embeddings/oleObject1240.bin"/><Relationship Id="rId2507" Type="http://schemas.openxmlformats.org/officeDocument/2006/relationships/image" Target="media/image1248.wmf"/><Relationship Id="rId2508" Type="http://schemas.openxmlformats.org/officeDocument/2006/relationships/oleObject" Target="embeddings/oleObject1241.bin"/><Relationship Id="rId2509" Type="http://schemas.openxmlformats.org/officeDocument/2006/relationships/image" Target="media/image1249.wmf"/><Relationship Id="rId1072" Type="http://schemas.openxmlformats.org/officeDocument/2006/relationships/oleObject" Target="embeddings/oleObject525.bin"/><Relationship Id="rId1073" Type="http://schemas.openxmlformats.org/officeDocument/2006/relationships/image" Target="media/image529.wmf"/><Relationship Id="rId1074" Type="http://schemas.openxmlformats.org/officeDocument/2006/relationships/oleObject" Target="embeddings/oleObject526.bin"/><Relationship Id="rId1075" Type="http://schemas.openxmlformats.org/officeDocument/2006/relationships/image" Target="media/image530.wmf"/><Relationship Id="rId1076" Type="http://schemas.openxmlformats.org/officeDocument/2006/relationships/oleObject" Target="embeddings/oleObject527.bin"/><Relationship Id="rId1077" Type="http://schemas.openxmlformats.org/officeDocument/2006/relationships/image" Target="media/image531.wmf"/><Relationship Id="rId1078" Type="http://schemas.openxmlformats.org/officeDocument/2006/relationships/oleObject" Target="embeddings/oleObject528.bin"/><Relationship Id="rId1079" Type="http://schemas.openxmlformats.org/officeDocument/2006/relationships/image" Target="media/image532.wmf"/><Relationship Id="rId49" Type="http://schemas.openxmlformats.org/officeDocument/2006/relationships/image" Target="media/image17.wmf"/><Relationship Id="rId1800" Type="http://schemas.openxmlformats.org/officeDocument/2006/relationships/oleObject" Target="embeddings/oleObject888.bin"/><Relationship Id="rId1801" Type="http://schemas.openxmlformats.org/officeDocument/2006/relationships/image" Target="media/image894.wmf"/><Relationship Id="rId1802" Type="http://schemas.openxmlformats.org/officeDocument/2006/relationships/oleObject" Target="embeddings/oleObject889.bin"/><Relationship Id="rId1803" Type="http://schemas.openxmlformats.org/officeDocument/2006/relationships/image" Target="media/image895.wmf"/><Relationship Id="rId1804" Type="http://schemas.openxmlformats.org/officeDocument/2006/relationships/oleObject" Target="embeddings/oleObject890.bin"/><Relationship Id="rId1805" Type="http://schemas.openxmlformats.org/officeDocument/2006/relationships/image" Target="media/image896.wmf"/><Relationship Id="rId1806" Type="http://schemas.openxmlformats.org/officeDocument/2006/relationships/oleObject" Target="embeddings/oleObject891.bin"/><Relationship Id="rId1807" Type="http://schemas.openxmlformats.org/officeDocument/2006/relationships/image" Target="media/image897.wmf"/><Relationship Id="rId1808" Type="http://schemas.openxmlformats.org/officeDocument/2006/relationships/oleObject" Target="embeddings/oleObject892.bin"/><Relationship Id="rId1809" Type="http://schemas.openxmlformats.org/officeDocument/2006/relationships/image" Target="media/image898.wmf"/><Relationship Id="rId680" Type="http://schemas.openxmlformats.org/officeDocument/2006/relationships/oleObject" Target="embeddings/oleObject329.bin"/><Relationship Id="rId681" Type="http://schemas.openxmlformats.org/officeDocument/2006/relationships/image" Target="media/image333.wmf"/><Relationship Id="rId682" Type="http://schemas.openxmlformats.org/officeDocument/2006/relationships/oleObject" Target="embeddings/oleObject330.bin"/><Relationship Id="rId683" Type="http://schemas.openxmlformats.org/officeDocument/2006/relationships/image" Target="media/image334.wmf"/><Relationship Id="rId684" Type="http://schemas.openxmlformats.org/officeDocument/2006/relationships/oleObject" Target="embeddings/oleObject331.bin"/><Relationship Id="rId685" Type="http://schemas.openxmlformats.org/officeDocument/2006/relationships/image" Target="media/image335.wmf"/><Relationship Id="rId686" Type="http://schemas.openxmlformats.org/officeDocument/2006/relationships/oleObject" Target="embeddings/oleObject332.bin"/><Relationship Id="rId687" Type="http://schemas.openxmlformats.org/officeDocument/2006/relationships/image" Target="media/image336.wmf"/><Relationship Id="rId688" Type="http://schemas.openxmlformats.org/officeDocument/2006/relationships/oleObject" Target="embeddings/oleObject333.bin"/><Relationship Id="rId689" Type="http://schemas.openxmlformats.org/officeDocument/2006/relationships/image" Target="media/image337.wmf"/><Relationship Id="rId3210" Type="http://schemas.openxmlformats.org/officeDocument/2006/relationships/image" Target="media/image1600.wmf"/><Relationship Id="rId3211" Type="http://schemas.openxmlformats.org/officeDocument/2006/relationships/oleObject" Target="embeddings/oleObject1592.bin"/><Relationship Id="rId3212" Type="http://schemas.openxmlformats.org/officeDocument/2006/relationships/image" Target="media/image1601.wmf"/><Relationship Id="rId3213" Type="http://schemas.openxmlformats.org/officeDocument/2006/relationships/oleObject" Target="embeddings/oleObject1593.bin"/><Relationship Id="rId3214" Type="http://schemas.openxmlformats.org/officeDocument/2006/relationships/image" Target="media/image1602.wmf"/><Relationship Id="rId3215" Type="http://schemas.openxmlformats.org/officeDocument/2006/relationships/oleObject" Target="embeddings/oleObject1594.bin"/><Relationship Id="rId3216" Type="http://schemas.openxmlformats.org/officeDocument/2006/relationships/image" Target="media/image1603.wmf"/><Relationship Id="rId3217" Type="http://schemas.openxmlformats.org/officeDocument/2006/relationships/oleObject" Target="embeddings/oleObject1595.bin"/><Relationship Id="rId3218" Type="http://schemas.openxmlformats.org/officeDocument/2006/relationships/image" Target="media/image1604.wmf"/><Relationship Id="rId3219" Type="http://schemas.openxmlformats.org/officeDocument/2006/relationships/oleObject" Target="embeddings/oleObject1596.bin"/><Relationship Id="rId50" Type="http://schemas.openxmlformats.org/officeDocument/2006/relationships/oleObject" Target="embeddings/oleObject15.bin"/><Relationship Id="rId51" Type="http://schemas.openxmlformats.org/officeDocument/2006/relationships/image" Target="media/image18.wmf"/><Relationship Id="rId52" Type="http://schemas.openxmlformats.org/officeDocument/2006/relationships/oleObject" Target="embeddings/oleObject16.bin"/><Relationship Id="rId53" Type="http://schemas.openxmlformats.org/officeDocument/2006/relationships/image" Target="media/image19.wmf"/><Relationship Id="rId54" Type="http://schemas.openxmlformats.org/officeDocument/2006/relationships/oleObject" Target="embeddings/oleObject17.bin"/><Relationship Id="rId55" Type="http://schemas.openxmlformats.org/officeDocument/2006/relationships/image" Target="media/image20.wmf"/><Relationship Id="rId56" Type="http://schemas.openxmlformats.org/officeDocument/2006/relationships/oleObject" Target="embeddings/oleObject18.bin"/><Relationship Id="rId57" Type="http://schemas.openxmlformats.org/officeDocument/2006/relationships/image" Target="media/image21.wmf"/><Relationship Id="rId58" Type="http://schemas.openxmlformats.org/officeDocument/2006/relationships/oleObject" Target="embeddings/oleObject19.bin"/><Relationship Id="rId140" Type="http://schemas.openxmlformats.org/officeDocument/2006/relationships/oleObject" Target="embeddings/oleObject60.bin"/><Relationship Id="rId141" Type="http://schemas.openxmlformats.org/officeDocument/2006/relationships/image" Target="media/image63.wmf"/><Relationship Id="rId142" Type="http://schemas.openxmlformats.org/officeDocument/2006/relationships/oleObject" Target="embeddings/oleObject61.bin"/><Relationship Id="rId143" Type="http://schemas.openxmlformats.org/officeDocument/2006/relationships/image" Target="media/image64.wmf"/><Relationship Id="rId144" Type="http://schemas.openxmlformats.org/officeDocument/2006/relationships/oleObject" Target="embeddings/oleObject62.bin"/><Relationship Id="rId145" Type="http://schemas.openxmlformats.org/officeDocument/2006/relationships/image" Target="media/image65.wmf"/><Relationship Id="rId146" Type="http://schemas.openxmlformats.org/officeDocument/2006/relationships/oleObject" Target="embeddings/oleObject63.bin"/><Relationship Id="rId147" Type="http://schemas.openxmlformats.org/officeDocument/2006/relationships/image" Target="media/image66.wmf"/><Relationship Id="rId148" Type="http://schemas.openxmlformats.org/officeDocument/2006/relationships/oleObject" Target="embeddings/oleObject64.bin"/><Relationship Id="rId149" Type="http://schemas.openxmlformats.org/officeDocument/2006/relationships/image" Target="media/image67.png"/><Relationship Id="rId1080" Type="http://schemas.openxmlformats.org/officeDocument/2006/relationships/oleObject" Target="embeddings/oleObject529.bin"/><Relationship Id="rId1081" Type="http://schemas.openxmlformats.org/officeDocument/2006/relationships/image" Target="media/image533.wmf"/><Relationship Id="rId2510" Type="http://schemas.openxmlformats.org/officeDocument/2006/relationships/oleObject" Target="embeddings/oleObject1242.bin"/><Relationship Id="rId2511" Type="http://schemas.openxmlformats.org/officeDocument/2006/relationships/image" Target="media/image1250.wmf"/><Relationship Id="rId2512" Type="http://schemas.openxmlformats.org/officeDocument/2006/relationships/oleObject" Target="embeddings/oleObject1243.bin"/><Relationship Id="rId2513" Type="http://schemas.openxmlformats.org/officeDocument/2006/relationships/image" Target="media/image1251.wmf"/><Relationship Id="rId2514" Type="http://schemas.openxmlformats.org/officeDocument/2006/relationships/oleObject" Target="embeddings/oleObject1244.bin"/><Relationship Id="rId2515" Type="http://schemas.openxmlformats.org/officeDocument/2006/relationships/image" Target="media/image1252.wmf"/><Relationship Id="rId2516" Type="http://schemas.openxmlformats.org/officeDocument/2006/relationships/oleObject" Target="embeddings/oleObject1245.bin"/><Relationship Id="rId2517" Type="http://schemas.openxmlformats.org/officeDocument/2006/relationships/image" Target="media/image1253.wmf"/><Relationship Id="rId2518" Type="http://schemas.openxmlformats.org/officeDocument/2006/relationships/oleObject" Target="embeddings/oleObject1246.bin"/><Relationship Id="rId2519" Type="http://schemas.openxmlformats.org/officeDocument/2006/relationships/image" Target="media/image1254.wmf"/><Relationship Id="rId1082" Type="http://schemas.openxmlformats.org/officeDocument/2006/relationships/oleObject" Target="embeddings/oleObject530.bin"/><Relationship Id="rId1083" Type="http://schemas.openxmlformats.org/officeDocument/2006/relationships/image" Target="media/image534.wmf"/><Relationship Id="rId1084" Type="http://schemas.openxmlformats.org/officeDocument/2006/relationships/oleObject" Target="embeddings/oleObject531.bin"/><Relationship Id="rId1085" Type="http://schemas.openxmlformats.org/officeDocument/2006/relationships/image" Target="media/image535.wmf"/><Relationship Id="rId1086" Type="http://schemas.openxmlformats.org/officeDocument/2006/relationships/oleObject" Target="embeddings/oleObject532.bin"/><Relationship Id="rId1087" Type="http://schemas.openxmlformats.org/officeDocument/2006/relationships/image" Target="media/image536.wmf"/><Relationship Id="rId1088" Type="http://schemas.openxmlformats.org/officeDocument/2006/relationships/oleObject" Target="embeddings/oleObject533.bin"/><Relationship Id="rId1089" Type="http://schemas.openxmlformats.org/officeDocument/2006/relationships/image" Target="media/image537.wmf"/><Relationship Id="rId59" Type="http://schemas.openxmlformats.org/officeDocument/2006/relationships/image" Target="media/image22.wmf"/><Relationship Id="rId1810" Type="http://schemas.openxmlformats.org/officeDocument/2006/relationships/oleObject" Target="embeddings/oleObject893.bin"/><Relationship Id="rId1811" Type="http://schemas.openxmlformats.org/officeDocument/2006/relationships/image" Target="media/image899.wmf"/><Relationship Id="rId1812" Type="http://schemas.openxmlformats.org/officeDocument/2006/relationships/oleObject" Target="embeddings/oleObject894.bin"/><Relationship Id="rId1813" Type="http://schemas.openxmlformats.org/officeDocument/2006/relationships/image" Target="media/image900.wmf"/><Relationship Id="rId1814" Type="http://schemas.openxmlformats.org/officeDocument/2006/relationships/oleObject" Target="embeddings/oleObject895.bin"/><Relationship Id="rId1815" Type="http://schemas.openxmlformats.org/officeDocument/2006/relationships/image" Target="media/image901.wmf"/><Relationship Id="rId1816" Type="http://schemas.openxmlformats.org/officeDocument/2006/relationships/oleObject" Target="embeddings/oleObject896.bin"/><Relationship Id="rId1817" Type="http://schemas.openxmlformats.org/officeDocument/2006/relationships/image" Target="media/image902.wmf"/><Relationship Id="rId1818" Type="http://schemas.openxmlformats.org/officeDocument/2006/relationships/oleObject" Target="embeddings/oleObject897.bin"/><Relationship Id="rId1819" Type="http://schemas.openxmlformats.org/officeDocument/2006/relationships/image" Target="media/image903.wmf"/><Relationship Id="rId690" Type="http://schemas.openxmlformats.org/officeDocument/2006/relationships/oleObject" Target="embeddings/oleObject334.bin"/><Relationship Id="rId691" Type="http://schemas.openxmlformats.org/officeDocument/2006/relationships/image" Target="media/image338.wmf"/><Relationship Id="rId692" Type="http://schemas.openxmlformats.org/officeDocument/2006/relationships/oleObject" Target="embeddings/oleObject335.bin"/><Relationship Id="rId693" Type="http://schemas.openxmlformats.org/officeDocument/2006/relationships/image" Target="media/image339.wmf"/><Relationship Id="rId694" Type="http://schemas.openxmlformats.org/officeDocument/2006/relationships/oleObject" Target="embeddings/oleObject336.bin"/><Relationship Id="rId695" Type="http://schemas.openxmlformats.org/officeDocument/2006/relationships/image" Target="media/image340.wmf"/><Relationship Id="rId696" Type="http://schemas.openxmlformats.org/officeDocument/2006/relationships/oleObject" Target="embeddings/oleObject337.bin"/><Relationship Id="rId697" Type="http://schemas.openxmlformats.org/officeDocument/2006/relationships/image" Target="media/image341.wmf"/><Relationship Id="rId698" Type="http://schemas.openxmlformats.org/officeDocument/2006/relationships/oleObject" Target="embeddings/oleObject338.bin"/><Relationship Id="rId699" Type="http://schemas.openxmlformats.org/officeDocument/2006/relationships/image" Target="media/image342.wmf"/><Relationship Id="rId3220" Type="http://schemas.openxmlformats.org/officeDocument/2006/relationships/image" Target="media/image1605.wmf"/><Relationship Id="rId3221" Type="http://schemas.openxmlformats.org/officeDocument/2006/relationships/oleObject" Target="embeddings/oleObject1597.bin"/><Relationship Id="rId3222" Type="http://schemas.openxmlformats.org/officeDocument/2006/relationships/image" Target="media/image1606.wmf"/><Relationship Id="rId3223" Type="http://schemas.openxmlformats.org/officeDocument/2006/relationships/oleObject" Target="embeddings/oleObject1598.bin"/><Relationship Id="rId3224" Type="http://schemas.openxmlformats.org/officeDocument/2006/relationships/image" Target="media/image1607.wmf"/><Relationship Id="rId3225" Type="http://schemas.openxmlformats.org/officeDocument/2006/relationships/oleObject" Target="embeddings/oleObject1599.bin"/><Relationship Id="rId3226" Type="http://schemas.openxmlformats.org/officeDocument/2006/relationships/image" Target="media/image1608.wmf"/><Relationship Id="rId3227" Type="http://schemas.openxmlformats.org/officeDocument/2006/relationships/oleObject" Target="embeddings/oleObject1600.bin"/><Relationship Id="rId3228" Type="http://schemas.openxmlformats.org/officeDocument/2006/relationships/image" Target="media/image1609.wmf"/><Relationship Id="rId3229" Type="http://schemas.openxmlformats.org/officeDocument/2006/relationships/oleObject" Target="embeddings/oleObject1601.bin"/><Relationship Id="rId60" Type="http://schemas.openxmlformats.org/officeDocument/2006/relationships/oleObject" Target="embeddings/oleObject20.bin"/><Relationship Id="rId61" Type="http://schemas.openxmlformats.org/officeDocument/2006/relationships/image" Target="media/image23.wmf"/><Relationship Id="rId62" Type="http://schemas.openxmlformats.org/officeDocument/2006/relationships/oleObject" Target="embeddings/oleObject21.bin"/><Relationship Id="rId63" Type="http://schemas.openxmlformats.org/officeDocument/2006/relationships/image" Target="media/image24.wmf"/><Relationship Id="rId64" Type="http://schemas.openxmlformats.org/officeDocument/2006/relationships/oleObject" Target="embeddings/oleObject22.bin"/><Relationship Id="rId65" Type="http://schemas.openxmlformats.org/officeDocument/2006/relationships/image" Target="media/image25.wmf"/><Relationship Id="rId66" Type="http://schemas.openxmlformats.org/officeDocument/2006/relationships/oleObject" Target="embeddings/oleObject23.bin"/><Relationship Id="rId67" Type="http://schemas.openxmlformats.org/officeDocument/2006/relationships/image" Target="media/image26.wmf"/><Relationship Id="rId68" Type="http://schemas.openxmlformats.org/officeDocument/2006/relationships/oleObject" Target="embeddings/oleObject24.bin"/><Relationship Id="rId150" Type="http://schemas.openxmlformats.org/officeDocument/2006/relationships/image" Target="media/image68.wmf"/><Relationship Id="rId151" Type="http://schemas.openxmlformats.org/officeDocument/2006/relationships/oleObject" Target="embeddings/oleObject65.bin"/><Relationship Id="rId152" Type="http://schemas.openxmlformats.org/officeDocument/2006/relationships/image" Target="media/image69.wmf"/><Relationship Id="rId153" Type="http://schemas.openxmlformats.org/officeDocument/2006/relationships/oleObject" Target="embeddings/oleObject66.bin"/><Relationship Id="rId154" Type="http://schemas.openxmlformats.org/officeDocument/2006/relationships/image" Target="media/image70.wmf"/><Relationship Id="rId155" Type="http://schemas.openxmlformats.org/officeDocument/2006/relationships/oleObject" Target="embeddings/oleObject67.bin"/><Relationship Id="rId156" Type="http://schemas.openxmlformats.org/officeDocument/2006/relationships/image" Target="media/image71.wmf"/><Relationship Id="rId157" Type="http://schemas.openxmlformats.org/officeDocument/2006/relationships/oleObject" Target="embeddings/oleObject68.bin"/><Relationship Id="rId158" Type="http://schemas.openxmlformats.org/officeDocument/2006/relationships/image" Target="media/image72.wmf"/><Relationship Id="rId159" Type="http://schemas.openxmlformats.org/officeDocument/2006/relationships/oleObject" Target="embeddings/oleObject69.bin"/><Relationship Id="rId1090" Type="http://schemas.openxmlformats.org/officeDocument/2006/relationships/oleObject" Target="embeddings/oleObject534.bin"/><Relationship Id="rId1091" Type="http://schemas.openxmlformats.org/officeDocument/2006/relationships/image" Target="media/image538.wmf"/><Relationship Id="rId2520" Type="http://schemas.openxmlformats.org/officeDocument/2006/relationships/oleObject" Target="embeddings/oleObject1247.bin"/><Relationship Id="rId2521" Type="http://schemas.openxmlformats.org/officeDocument/2006/relationships/image" Target="media/image1255.wmf"/><Relationship Id="rId2522" Type="http://schemas.openxmlformats.org/officeDocument/2006/relationships/oleObject" Target="embeddings/oleObject1248.bin"/><Relationship Id="rId2523" Type="http://schemas.openxmlformats.org/officeDocument/2006/relationships/image" Target="media/image1256.wmf"/><Relationship Id="rId2524" Type="http://schemas.openxmlformats.org/officeDocument/2006/relationships/oleObject" Target="embeddings/oleObject1249.bin"/><Relationship Id="rId2525" Type="http://schemas.openxmlformats.org/officeDocument/2006/relationships/image" Target="media/image1257.wmf"/><Relationship Id="rId2526" Type="http://schemas.openxmlformats.org/officeDocument/2006/relationships/oleObject" Target="embeddings/oleObject1250.bin"/><Relationship Id="rId2527" Type="http://schemas.openxmlformats.org/officeDocument/2006/relationships/image" Target="media/image1258.wmf"/><Relationship Id="rId2528" Type="http://schemas.openxmlformats.org/officeDocument/2006/relationships/oleObject" Target="embeddings/oleObject1251.bin"/><Relationship Id="rId2529" Type="http://schemas.openxmlformats.org/officeDocument/2006/relationships/image" Target="media/image1259.wmf"/><Relationship Id="rId1092" Type="http://schemas.openxmlformats.org/officeDocument/2006/relationships/oleObject" Target="embeddings/oleObject535.bin"/><Relationship Id="rId1093" Type="http://schemas.openxmlformats.org/officeDocument/2006/relationships/image" Target="media/image539.wmf"/><Relationship Id="rId1094" Type="http://schemas.openxmlformats.org/officeDocument/2006/relationships/oleObject" Target="embeddings/oleObject536.bin"/><Relationship Id="rId1095" Type="http://schemas.openxmlformats.org/officeDocument/2006/relationships/image" Target="media/image540.wmf"/><Relationship Id="rId1096" Type="http://schemas.openxmlformats.org/officeDocument/2006/relationships/oleObject" Target="embeddings/oleObject537.bin"/><Relationship Id="rId1097" Type="http://schemas.openxmlformats.org/officeDocument/2006/relationships/image" Target="media/image541.wmf"/><Relationship Id="rId1098" Type="http://schemas.openxmlformats.org/officeDocument/2006/relationships/oleObject" Target="embeddings/oleObject538.bin"/><Relationship Id="rId1099" Type="http://schemas.openxmlformats.org/officeDocument/2006/relationships/image" Target="media/image542.wmf"/><Relationship Id="rId69" Type="http://schemas.openxmlformats.org/officeDocument/2006/relationships/image" Target="media/image27.wmf"/><Relationship Id="rId1820" Type="http://schemas.openxmlformats.org/officeDocument/2006/relationships/oleObject" Target="embeddings/oleObject898.bin"/><Relationship Id="rId1821" Type="http://schemas.openxmlformats.org/officeDocument/2006/relationships/image" Target="media/image904.wmf"/><Relationship Id="rId1822" Type="http://schemas.openxmlformats.org/officeDocument/2006/relationships/oleObject" Target="embeddings/oleObject899.bin"/><Relationship Id="rId1823" Type="http://schemas.openxmlformats.org/officeDocument/2006/relationships/image" Target="media/image905.wmf"/><Relationship Id="rId1824" Type="http://schemas.openxmlformats.org/officeDocument/2006/relationships/oleObject" Target="embeddings/oleObject900.bin"/><Relationship Id="rId1825" Type="http://schemas.openxmlformats.org/officeDocument/2006/relationships/image" Target="media/image906.wmf"/><Relationship Id="rId1826" Type="http://schemas.openxmlformats.org/officeDocument/2006/relationships/oleObject" Target="embeddings/oleObject901.bin"/><Relationship Id="rId1827" Type="http://schemas.openxmlformats.org/officeDocument/2006/relationships/image" Target="media/image907.wmf"/><Relationship Id="rId1828" Type="http://schemas.openxmlformats.org/officeDocument/2006/relationships/oleObject" Target="embeddings/oleObject902.bin"/><Relationship Id="rId1829" Type="http://schemas.openxmlformats.org/officeDocument/2006/relationships/image" Target="media/image908.wmf"/><Relationship Id="rId3230" Type="http://schemas.openxmlformats.org/officeDocument/2006/relationships/image" Target="media/image1610.wmf"/><Relationship Id="rId3231" Type="http://schemas.openxmlformats.org/officeDocument/2006/relationships/oleObject" Target="embeddings/oleObject1602.bin"/><Relationship Id="rId3232" Type="http://schemas.openxmlformats.org/officeDocument/2006/relationships/image" Target="media/image1611.wmf"/><Relationship Id="rId3233" Type="http://schemas.openxmlformats.org/officeDocument/2006/relationships/oleObject" Target="embeddings/oleObject1603.bin"/><Relationship Id="rId3234" Type="http://schemas.openxmlformats.org/officeDocument/2006/relationships/image" Target="media/image1612.wmf"/><Relationship Id="rId3235" Type="http://schemas.openxmlformats.org/officeDocument/2006/relationships/oleObject" Target="embeddings/oleObject1604.bin"/><Relationship Id="rId3236" Type="http://schemas.openxmlformats.org/officeDocument/2006/relationships/image" Target="media/image1613.wmf"/><Relationship Id="rId3237" Type="http://schemas.openxmlformats.org/officeDocument/2006/relationships/oleObject" Target="embeddings/oleObject1605.bin"/><Relationship Id="rId3238" Type="http://schemas.openxmlformats.org/officeDocument/2006/relationships/image" Target="media/image1614.wmf"/><Relationship Id="rId3239" Type="http://schemas.openxmlformats.org/officeDocument/2006/relationships/oleObject" Target="embeddings/oleObject1606.bin"/><Relationship Id="rId70" Type="http://schemas.openxmlformats.org/officeDocument/2006/relationships/oleObject" Target="embeddings/oleObject25.bin"/><Relationship Id="rId71" Type="http://schemas.openxmlformats.org/officeDocument/2006/relationships/image" Target="media/image28.wmf"/><Relationship Id="rId72" Type="http://schemas.openxmlformats.org/officeDocument/2006/relationships/oleObject" Target="embeddings/oleObject26.bin"/><Relationship Id="rId73" Type="http://schemas.openxmlformats.org/officeDocument/2006/relationships/image" Target="media/image29.wmf"/><Relationship Id="rId74" Type="http://schemas.openxmlformats.org/officeDocument/2006/relationships/oleObject" Target="embeddings/oleObject27.bin"/><Relationship Id="rId75" Type="http://schemas.openxmlformats.org/officeDocument/2006/relationships/image" Target="media/image30.wmf"/><Relationship Id="rId76" Type="http://schemas.openxmlformats.org/officeDocument/2006/relationships/oleObject" Target="embeddings/oleObject28.bin"/><Relationship Id="rId77" Type="http://schemas.openxmlformats.org/officeDocument/2006/relationships/image" Target="media/image31.wmf"/><Relationship Id="rId78" Type="http://schemas.openxmlformats.org/officeDocument/2006/relationships/oleObject" Target="embeddings/oleObject29.bin"/><Relationship Id="rId160" Type="http://schemas.openxmlformats.org/officeDocument/2006/relationships/image" Target="media/image73.wmf"/><Relationship Id="rId161" Type="http://schemas.openxmlformats.org/officeDocument/2006/relationships/oleObject" Target="embeddings/oleObject70.bin"/><Relationship Id="rId162" Type="http://schemas.openxmlformats.org/officeDocument/2006/relationships/image" Target="media/image74.wmf"/><Relationship Id="rId163" Type="http://schemas.openxmlformats.org/officeDocument/2006/relationships/oleObject" Target="embeddings/oleObject71.bin"/><Relationship Id="rId164" Type="http://schemas.openxmlformats.org/officeDocument/2006/relationships/image" Target="media/image75.wmf"/><Relationship Id="rId165" Type="http://schemas.openxmlformats.org/officeDocument/2006/relationships/oleObject" Target="embeddings/oleObject72.bin"/><Relationship Id="rId166" Type="http://schemas.openxmlformats.org/officeDocument/2006/relationships/image" Target="media/image76.wmf"/><Relationship Id="rId167" Type="http://schemas.openxmlformats.org/officeDocument/2006/relationships/oleObject" Target="embeddings/oleObject73.bin"/><Relationship Id="rId168" Type="http://schemas.openxmlformats.org/officeDocument/2006/relationships/image" Target="media/image77.wmf"/><Relationship Id="rId169" Type="http://schemas.openxmlformats.org/officeDocument/2006/relationships/oleObject" Target="embeddings/oleObject74.bin"/><Relationship Id="rId79" Type="http://schemas.openxmlformats.org/officeDocument/2006/relationships/image" Target="media/image32.wmf"/><Relationship Id="rId2530" Type="http://schemas.openxmlformats.org/officeDocument/2006/relationships/oleObject" Target="embeddings/oleObject1252.bin"/><Relationship Id="rId2531" Type="http://schemas.openxmlformats.org/officeDocument/2006/relationships/image" Target="media/image1260.wmf"/><Relationship Id="rId2532" Type="http://schemas.openxmlformats.org/officeDocument/2006/relationships/oleObject" Target="embeddings/oleObject1253.bin"/><Relationship Id="rId2533" Type="http://schemas.openxmlformats.org/officeDocument/2006/relationships/image" Target="media/image1261.wmf"/><Relationship Id="rId2534" Type="http://schemas.openxmlformats.org/officeDocument/2006/relationships/oleObject" Target="embeddings/oleObject1254.bin"/><Relationship Id="rId2535" Type="http://schemas.openxmlformats.org/officeDocument/2006/relationships/image" Target="media/image1262.wmf"/><Relationship Id="rId2536" Type="http://schemas.openxmlformats.org/officeDocument/2006/relationships/oleObject" Target="embeddings/oleObject1255.bin"/><Relationship Id="rId2537" Type="http://schemas.openxmlformats.org/officeDocument/2006/relationships/image" Target="media/image1263.wmf"/><Relationship Id="rId2538" Type="http://schemas.openxmlformats.org/officeDocument/2006/relationships/oleObject" Target="embeddings/oleObject1256.bin"/><Relationship Id="rId2539" Type="http://schemas.openxmlformats.org/officeDocument/2006/relationships/image" Target="media/image1264.wmf"/><Relationship Id="rId1830" Type="http://schemas.openxmlformats.org/officeDocument/2006/relationships/oleObject" Target="embeddings/oleObject903.bin"/><Relationship Id="rId1831" Type="http://schemas.openxmlformats.org/officeDocument/2006/relationships/image" Target="media/image909.wmf"/><Relationship Id="rId1832" Type="http://schemas.openxmlformats.org/officeDocument/2006/relationships/oleObject" Target="embeddings/oleObject904.bin"/><Relationship Id="rId1833" Type="http://schemas.openxmlformats.org/officeDocument/2006/relationships/image" Target="media/image910.wmf"/><Relationship Id="rId1834" Type="http://schemas.openxmlformats.org/officeDocument/2006/relationships/oleObject" Target="embeddings/oleObject905.bin"/><Relationship Id="rId1835" Type="http://schemas.openxmlformats.org/officeDocument/2006/relationships/image" Target="media/image911.wmf"/><Relationship Id="rId1836" Type="http://schemas.openxmlformats.org/officeDocument/2006/relationships/oleObject" Target="embeddings/oleObject906.bin"/><Relationship Id="rId1837" Type="http://schemas.openxmlformats.org/officeDocument/2006/relationships/image" Target="media/image912.wmf"/><Relationship Id="rId1838" Type="http://schemas.openxmlformats.org/officeDocument/2006/relationships/oleObject" Target="embeddings/oleObject907.bin"/><Relationship Id="rId1839" Type="http://schemas.openxmlformats.org/officeDocument/2006/relationships/image" Target="media/image913.wmf"/><Relationship Id="rId3240" Type="http://schemas.openxmlformats.org/officeDocument/2006/relationships/image" Target="media/image1615.wmf"/><Relationship Id="rId3241" Type="http://schemas.openxmlformats.org/officeDocument/2006/relationships/oleObject" Target="embeddings/oleObject1607.bin"/><Relationship Id="rId3242" Type="http://schemas.openxmlformats.org/officeDocument/2006/relationships/image" Target="media/image1616.wmf"/><Relationship Id="rId3243" Type="http://schemas.openxmlformats.org/officeDocument/2006/relationships/oleObject" Target="embeddings/oleObject1608.bin"/><Relationship Id="rId3244" Type="http://schemas.openxmlformats.org/officeDocument/2006/relationships/image" Target="media/image1617.wmf"/><Relationship Id="rId3245" Type="http://schemas.openxmlformats.org/officeDocument/2006/relationships/oleObject" Target="embeddings/oleObject1609.bin"/><Relationship Id="rId3246" Type="http://schemas.openxmlformats.org/officeDocument/2006/relationships/image" Target="media/image1618.wmf"/><Relationship Id="rId3247" Type="http://schemas.openxmlformats.org/officeDocument/2006/relationships/oleObject" Target="embeddings/oleObject1610.bin"/><Relationship Id="rId3248" Type="http://schemas.openxmlformats.org/officeDocument/2006/relationships/image" Target="media/image1619.wmf"/><Relationship Id="rId3249" Type="http://schemas.openxmlformats.org/officeDocument/2006/relationships/oleObject" Target="embeddings/oleObject1611.bin"/><Relationship Id="rId80" Type="http://schemas.openxmlformats.org/officeDocument/2006/relationships/oleObject" Target="embeddings/oleObject30.bin"/><Relationship Id="rId81" Type="http://schemas.openxmlformats.org/officeDocument/2006/relationships/image" Target="media/image33.wmf"/><Relationship Id="rId82" Type="http://schemas.openxmlformats.org/officeDocument/2006/relationships/oleObject" Target="embeddings/oleObject31.bin"/><Relationship Id="rId83" Type="http://schemas.openxmlformats.org/officeDocument/2006/relationships/image" Target="media/image34.wmf"/><Relationship Id="rId84" Type="http://schemas.openxmlformats.org/officeDocument/2006/relationships/oleObject" Target="embeddings/oleObject32.bin"/><Relationship Id="rId85" Type="http://schemas.openxmlformats.org/officeDocument/2006/relationships/image" Target="media/image35.wmf"/><Relationship Id="rId86" Type="http://schemas.openxmlformats.org/officeDocument/2006/relationships/oleObject" Target="embeddings/oleObject33.bin"/><Relationship Id="rId87" Type="http://schemas.openxmlformats.org/officeDocument/2006/relationships/image" Target="media/image36.wmf"/><Relationship Id="rId88" Type="http://schemas.openxmlformats.org/officeDocument/2006/relationships/oleObject" Target="embeddings/oleObject34.bin"/><Relationship Id="rId170" Type="http://schemas.openxmlformats.org/officeDocument/2006/relationships/image" Target="media/image78.wmf"/><Relationship Id="rId171" Type="http://schemas.openxmlformats.org/officeDocument/2006/relationships/oleObject" Target="embeddings/oleObject75.bin"/><Relationship Id="rId172" Type="http://schemas.openxmlformats.org/officeDocument/2006/relationships/image" Target="media/image79.wmf"/><Relationship Id="rId173" Type="http://schemas.openxmlformats.org/officeDocument/2006/relationships/oleObject" Target="embeddings/oleObject76.bin"/><Relationship Id="rId174" Type="http://schemas.openxmlformats.org/officeDocument/2006/relationships/image" Target="media/image80.wmf"/><Relationship Id="rId175" Type="http://schemas.openxmlformats.org/officeDocument/2006/relationships/oleObject" Target="embeddings/oleObject77.bin"/><Relationship Id="rId176" Type="http://schemas.openxmlformats.org/officeDocument/2006/relationships/image" Target="media/image81.wmf"/><Relationship Id="rId177" Type="http://schemas.openxmlformats.org/officeDocument/2006/relationships/oleObject" Target="embeddings/oleObject78.bin"/><Relationship Id="rId178" Type="http://schemas.openxmlformats.org/officeDocument/2006/relationships/image" Target="media/image82.wmf"/><Relationship Id="rId179" Type="http://schemas.openxmlformats.org/officeDocument/2006/relationships/oleObject" Target="embeddings/oleObject79.bin"/><Relationship Id="rId89" Type="http://schemas.openxmlformats.org/officeDocument/2006/relationships/image" Target="media/image37.wmf"/><Relationship Id="rId2540" Type="http://schemas.openxmlformats.org/officeDocument/2006/relationships/oleObject" Target="embeddings/oleObject1257.bin"/><Relationship Id="rId2541" Type="http://schemas.openxmlformats.org/officeDocument/2006/relationships/image" Target="media/image1265.wmf"/><Relationship Id="rId2542" Type="http://schemas.openxmlformats.org/officeDocument/2006/relationships/oleObject" Target="embeddings/oleObject1258.bin"/><Relationship Id="rId2543" Type="http://schemas.openxmlformats.org/officeDocument/2006/relationships/image" Target="media/image1266.wmf"/><Relationship Id="rId2544" Type="http://schemas.openxmlformats.org/officeDocument/2006/relationships/oleObject" Target="embeddings/oleObject1259.bin"/><Relationship Id="rId2545" Type="http://schemas.openxmlformats.org/officeDocument/2006/relationships/image" Target="media/image1267.wmf"/><Relationship Id="rId2546" Type="http://schemas.openxmlformats.org/officeDocument/2006/relationships/oleObject" Target="embeddings/oleObject1260.bin"/><Relationship Id="rId2547" Type="http://schemas.openxmlformats.org/officeDocument/2006/relationships/image" Target="media/image1268.wmf"/><Relationship Id="rId2548" Type="http://schemas.openxmlformats.org/officeDocument/2006/relationships/oleObject" Target="embeddings/oleObject1261.bin"/><Relationship Id="rId2549" Type="http://schemas.openxmlformats.org/officeDocument/2006/relationships/image" Target="media/image1269.wmf"/><Relationship Id="rId900" Type="http://schemas.openxmlformats.org/officeDocument/2006/relationships/oleObject" Target="embeddings/oleObject439.bin"/><Relationship Id="rId901" Type="http://schemas.openxmlformats.org/officeDocument/2006/relationships/image" Target="media/image443.wmf"/><Relationship Id="rId902" Type="http://schemas.openxmlformats.org/officeDocument/2006/relationships/oleObject" Target="embeddings/oleObject440.bin"/><Relationship Id="rId903" Type="http://schemas.openxmlformats.org/officeDocument/2006/relationships/image" Target="media/image444.wmf"/><Relationship Id="rId904" Type="http://schemas.openxmlformats.org/officeDocument/2006/relationships/oleObject" Target="embeddings/oleObject441.bin"/><Relationship Id="rId905" Type="http://schemas.openxmlformats.org/officeDocument/2006/relationships/image" Target="media/image445.wmf"/><Relationship Id="rId906" Type="http://schemas.openxmlformats.org/officeDocument/2006/relationships/oleObject" Target="embeddings/oleObject442.bin"/><Relationship Id="rId907" Type="http://schemas.openxmlformats.org/officeDocument/2006/relationships/image" Target="media/image446.wmf"/><Relationship Id="rId908" Type="http://schemas.openxmlformats.org/officeDocument/2006/relationships/oleObject" Target="embeddings/oleObject443.bin"/><Relationship Id="rId909" Type="http://schemas.openxmlformats.org/officeDocument/2006/relationships/image" Target="media/image447.wmf"/><Relationship Id="rId1840" Type="http://schemas.openxmlformats.org/officeDocument/2006/relationships/oleObject" Target="embeddings/oleObject908.bin"/><Relationship Id="rId1841" Type="http://schemas.openxmlformats.org/officeDocument/2006/relationships/image" Target="media/image914.wmf"/><Relationship Id="rId1842" Type="http://schemas.openxmlformats.org/officeDocument/2006/relationships/oleObject" Target="embeddings/oleObject909.bin"/><Relationship Id="rId1843" Type="http://schemas.openxmlformats.org/officeDocument/2006/relationships/image" Target="media/image915.wmf"/><Relationship Id="rId1844" Type="http://schemas.openxmlformats.org/officeDocument/2006/relationships/oleObject" Target="embeddings/oleObject910.bin"/><Relationship Id="rId1845" Type="http://schemas.openxmlformats.org/officeDocument/2006/relationships/image" Target="media/image916.wmf"/><Relationship Id="rId1846" Type="http://schemas.openxmlformats.org/officeDocument/2006/relationships/oleObject" Target="embeddings/oleObject911.bin"/><Relationship Id="rId1847" Type="http://schemas.openxmlformats.org/officeDocument/2006/relationships/image" Target="media/image917.wmf"/><Relationship Id="rId1848" Type="http://schemas.openxmlformats.org/officeDocument/2006/relationships/oleObject" Target="embeddings/oleObject912.bin"/><Relationship Id="rId1849" Type="http://schemas.openxmlformats.org/officeDocument/2006/relationships/image" Target="media/image918.wmf"/><Relationship Id="rId2000" Type="http://schemas.openxmlformats.org/officeDocument/2006/relationships/oleObject" Target="embeddings/oleObject988.bin"/><Relationship Id="rId2001" Type="http://schemas.openxmlformats.org/officeDocument/2006/relationships/image" Target="media/image994.wmf"/><Relationship Id="rId2002" Type="http://schemas.openxmlformats.org/officeDocument/2006/relationships/oleObject" Target="embeddings/oleObject989.bin"/><Relationship Id="rId2003" Type="http://schemas.openxmlformats.org/officeDocument/2006/relationships/image" Target="media/image995.wmf"/><Relationship Id="rId2004" Type="http://schemas.openxmlformats.org/officeDocument/2006/relationships/oleObject" Target="embeddings/oleObject990.bin"/><Relationship Id="rId2005" Type="http://schemas.openxmlformats.org/officeDocument/2006/relationships/image" Target="media/image996.wmf"/><Relationship Id="rId2006" Type="http://schemas.openxmlformats.org/officeDocument/2006/relationships/oleObject" Target="embeddings/oleObject991.bin"/><Relationship Id="rId2007" Type="http://schemas.openxmlformats.org/officeDocument/2006/relationships/image" Target="media/image997.wmf"/><Relationship Id="rId2008" Type="http://schemas.openxmlformats.org/officeDocument/2006/relationships/oleObject" Target="embeddings/oleObject992.bin"/><Relationship Id="rId2009" Type="http://schemas.openxmlformats.org/officeDocument/2006/relationships/image" Target="media/image998.wmf"/><Relationship Id="rId3250" Type="http://schemas.openxmlformats.org/officeDocument/2006/relationships/image" Target="media/image1620.wmf"/><Relationship Id="rId3251" Type="http://schemas.openxmlformats.org/officeDocument/2006/relationships/oleObject" Target="embeddings/oleObject1612.bin"/><Relationship Id="rId3252" Type="http://schemas.openxmlformats.org/officeDocument/2006/relationships/image" Target="media/image1621.wmf"/><Relationship Id="rId3253" Type="http://schemas.openxmlformats.org/officeDocument/2006/relationships/oleObject" Target="embeddings/oleObject1613.bin"/><Relationship Id="rId3254" Type="http://schemas.openxmlformats.org/officeDocument/2006/relationships/image" Target="media/image1622.wmf"/><Relationship Id="rId3255" Type="http://schemas.openxmlformats.org/officeDocument/2006/relationships/oleObject" Target="embeddings/oleObject1614.bin"/><Relationship Id="rId3256" Type="http://schemas.openxmlformats.org/officeDocument/2006/relationships/image" Target="media/image1623.wmf"/><Relationship Id="rId3257" Type="http://schemas.openxmlformats.org/officeDocument/2006/relationships/oleObject" Target="embeddings/oleObject1615.bin"/><Relationship Id="rId3258" Type="http://schemas.openxmlformats.org/officeDocument/2006/relationships/image" Target="media/image1624.wmf"/><Relationship Id="rId3259" Type="http://schemas.openxmlformats.org/officeDocument/2006/relationships/oleObject" Target="embeddings/oleObject1616.bin"/><Relationship Id="rId90" Type="http://schemas.openxmlformats.org/officeDocument/2006/relationships/oleObject" Target="embeddings/oleObject35.bin"/><Relationship Id="rId91" Type="http://schemas.openxmlformats.org/officeDocument/2006/relationships/image" Target="media/image38.wmf"/><Relationship Id="rId92" Type="http://schemas.openxmlformats.org/officeDocument/2006/relationships/oleObject" Target="embeddings/oleObject36.bin"/><Relationship Id="rId93" Type="http://schemas.openxmlformats.org/officeDocument/2006/relationships/image" Target="media/image39.wmf"/><Relationship Id="rId94" Type="http://schemas.openxmlformats.org/officeDocument/2006/relationships/oleObject" Target="embeddings/oleObject37.bin"/><Relationship Id="rId95" Type="http://schemas.openxmlformats.org/officeDocument/2006/relationships/image" Target="media/image40.wmf"/><Relationship Id="rId96" Type="http://schemas.openxmlformats.org/officeDocument/2006/relationships/oleObject" Target="embeddings/oleObject38.bin"/><Relationship Id="rId97" Type="http://schemas.openxmlformats.org/officeDocument/2006/relationships/image" Target="media/image41.wmf"/><Relationship Id="rId98" Type="http://schemas.openxmlformats.org/officeDocument/2006/relationships/oleObject" Target="embeddings/oleObject39.bin"/><Relationship Id="rId180" Type="http://schemas.openxmlformats.org/officeDocument/2006/relationships/image" Target="media/image83.wmf"/><Relationship Id="rId181" Type="http://schemas.openxmlformats.org/officeDocument/2006/relationships/oleObject" Target="embeddings/oleObject80.bin"/><Relationship Id="rId182" Type="http://schemas.openxmlformats.org/officeDocument/2006/relationships/image" Target="media/image84.wmf"/><Relationship Id="rId183" Type="http://schemas.openxmlformats.org/officeDocument/2006/relationships/oleObject" Target="embeddings/oleObject81.bin"/><Relationship Id="rId184" Type="http://schemas.openxmlformats.org/officeDocument/2006/relationships/image" Target="media/image85.wmf"/><Relationship Id="rId185" Type="http://schemas.openxmlformats.org/officeDocument/2006/relationships/oleObject" Target="embeddings/oleObject82.bin"/><Relationship Id="rId186" Type="http://schemas.openxmlformats.org/officeDocument/2006/relationships/image" Target="media/image86.wmf"/><Relationship Id="rId187" Type="http://schemas.openxmlformats.org/officeDocument/2006/relationships/oleObject" Target="embeddings/oleObject83.bin"/><Relationship Id="rId188" Type="http://schemas.openxmlformats.org/officeDocument/2006/relationships/image" Target="media/image87.wmf"/><Relationship Id="rId189" Type="http://schemas.openxmlformats.org/officeDocument/2006/relationships/oleObject" Target="embeddings/oleObject84.bin"/><Relationship Id="rId99" Type="http://schemas.openxmlformats.org/officeDocument/2006/relationships/image" Target="media/image42.wmf"/><Relationship Id="rId1300" Type="http://schemas.openxmlformats.org/officeDocument/2006/relationships/oleObject" Target="embeddings/oleObject638.bin"/><Relationship Id="rId2550" Type="http://schemas.openxmlformats.org/officeDocument/2006/relationships/oleObject" Target="embeddings/oleObject1262.bin"/><Relationship Id="rId2551" Type="http://schemas.openxmlformats.org/officeDocument/2006/relationships/image" Target="media/image1270.wmf"/><Relationship Id="rId2552" Type="http://schemas.openxmlformats.org/officeDocument/2006/relationships/oleObject" Target="embeddings/oleObject1263.bin"/><Relationship Id="rId2553" Type="http://schemas.openxmlformats.org/officeDocument/2006/relationships/image" Target="media/image1271.wmf"/><Relationship Id="rId2554" Type="http://schemas.openxmlformats.org/officeDocument/2006/relationships/oleObject" Target="embeddings/oleObject1264.bin"/><Relationship Id="rId2555" Type="http://schemas.openxmlformats.org/officeDocument/2006/relationships/image" Target="media/image1272.wmf"/><Relationship Id="rId2556" Type="http://schemas.openxmlformats.org/officeDocument/2006/relationships/oleObject" Target="embeddings/oleObject1265.bin"/><Relationship Id="rId2557" Type="http://schemas.openxmlformats.org/officeDocument/2006/relationships/image" Target="media/image1273.wmf"/><Relationship Id="rId2558" Type="http://schemas.openxmlformats.org/officeDocument/2006/relationships/oleObject" Target="embeddings/oleObject1266.bin"/><Relationship Id="rId2559" Type="http://schemas.openxmlformats.org/officeDocument/2006/relationships/image" Target="media/image1274.wmf"/><Relationship Id="rId1301" Type="http://schemas.openxmlformats.org/officeDocument/2006/relationships/image" Target="media/image644.wmf"/><Relationship Id="rId1302" Type="http://schemas.openxmlformats.org/officeDocument/2006/relationships/oleObject" Target="embeddings/oleObject639.bin"/><Relationship Id="rId1303" Type="http://schemas.openxmlformats.org/officeDocument/2006/relationships/image" Target="media/image645.wmf"/><Relationship Id="rId1304" Type="http://schemas.openxmlformats.org/officeDocument/2006/relationships/oleObject" Target="embeddings/oleObject640.bin"/><Relationship Id="rId1305" Type="http://schemas.openxmlformats.org/officeDocument/2006/relationships/image" Target="media/image646.wmf"/><Relationship Id="rId1306" Type="http://schemas.openxmlformats.org/officeDocument/2006/relationships/oleObject" Target="embeddings/oleObject641.bin"/><Relationship Id="rId1307" Type="http://schemas.openxmlformats.org/officeDocument/2006/relationships/image" Target="media/image647.wmf"/><Relationship Id="rId1308" Type="http://schemas.openxmlformats.org/officeDocument/2006/relationships/oleObject" Target="embeddings/oleObject642.bin"/><Relationship Id="rId1309" Type="http://schemas.openxmlformats.org/officeDocument/2006/relationships/image" Target="media/image648.wmf"/><Relationship Id="rId910" Type="http://schemas.openxmlformats.org/officeDocument/2006/relationships/oleObject" Target="embeddings/oleObject444.bin"/><Relationship Id="rId911" Type="http://schemas.openxmlformats.org/officeDocument/2006/relationships/image" Target="media/image448.wmf"/><Relationship Id="rId912" Type="http://schemas.openxmlformats.org/officeDocument/2006/relationships/oleObject" Target="embeddings/oleObject445.bin"/><Relationship Id="rId913" Type="http://schemas.openxmlformats.org/officeDocument/2006/relationships/image" Target="media/image449.wmf"/><Relationship Id="rId914" Type="http://schemas.openxmlformats.org/officeDocument/2006/relationships/oleObject" Target="embeddings/oleObject446.bin"/><Relationship Id="rId915" Type="http://schemas.openxmlformats.org/officeDocument/2006/relationships/image" Target="media/image450.wmf"/><Relationship Id="rId916" Type="http://schemas.openxmlformats.org/officeDocument/2006/relationships/oleObject" Target="embeddings/oleObject447.bin"/><Relationship Id="rId917" Type="http://schemas.openxmlformats.org/officeDocument/2006/relationships/image" Target="media/image451.wmf"/><Relationship Id="rId918" Type="http://schemas.openxmlformats.org/officeDocument/2006/relationships/oleObject" Target="embeddings/oleObject448.bin"/><Relationship Id="rId919" Type="http://schemas.openxmlformats.org/officeDocument/2006/relationships/image" Target="media/image452.wmf"/><Relationship Id="rId1850" Type="http://schemas.openxmlformats.org/officeDocument/2006/relationships/oleObject" Target="embeddings/oleObject913.bin"/><Relationship Id="rId1851" Type="http://schemas.openxmlformats.org/officeDocument/2006/relationships/image" Target="media/image919.wmf"/><Relationship Id="rId1852" Type="http://schemas.openxmlformats.org/officeDocument/2006/relationships/oleObject" Target="embeddings/oleObject914.bin"/><Relationship Id="rId1853" Type="http://schemas.openxmlformats.org/officeDocument/2006/relationships/image" Target="media/image920.wmf"/><Relationship Id="rId1854" Type="http://schemas.openxmlformats.org/officeDocument/2006/relationships/oleObject" Target="embeddings/oleObject915.bin"/><Relationship Id="rId1855" Type="http://schemas.openxmlformats.org/officeDocument/2006/relationships/image" Target="media/image921.wmf"/><Relationship Id="rId1856" Type="http://schemas.openxmlformats.org/officeDocument/2006/relationships/oleObject" Target="embeddings/oleObject916.bin"/><Relationship Id="rId1857" Type="http://schemas.openxmlformats.org/officeDocument/2006/relationships/image" Target="media/image922.wmf"/><Relationship Id="rId1858" Type="http://schemas.openxmlformats.org/officeDocument/2006/relationships/oleObject" Target="embeddings/oleObject917.bin"/><Relationship Id="rId1859" Type="http://schemas.openxmlformats.org/officeDocument/2006/relationships/image" Target="media/image923.wmf"/><Relationship Id="rId2010" Type="http://schemas.openxmlformats.org/officeDocument/2006/relationships/oleObject" Target="embeddings/oleObject993.bin"/><Relationship Id="rId2011" Type="http://schemas.openxmlformats.org/officeDocument/2006/relationships/image" Target="media/image999.wmf"/><Relationship Id="rId2012" Type="http://schemas.openxmlformats.org/officeDocument/2006/relationships/oleObject" Target="embeddings/oleObject994.bin"/><Relationship Id="rId2013" Type="http://schemas.openxmlformats.org/officeDocument/2006/relationships/image" Target="media/image1000.wmf"/><Relationship Id="rId2014" Type="http://schemas.openxmlformats.org/officeDocument/2006/relationships/oleObject" Target="embeddings/oleObject995.bin"/><Relationship Id="rId2015" Type="http://schemas.openxmlformats.org/officeDocument/2006/relationships/image" Target="media/image1001.wmf"/><Relationship Id="rId2016" Type="http://schemas.openxmlformats.org/officeDocument/2006/relationships/oleObject" Target="embeddings/oleObject996.bin"/><Relationship Id="rId2017" Type="http://schemas.openxmlformats.org/officeDocument/2006/relationships/image" Target="media/image1002.wmf"/><Relationship Id="rId2018" Type="http://schemas.openxmlformats.org/officeDocument/2006/relationships/oleObject" Target="embeddings/oleObject997.bin"/><Relationship Id="rId2019" Type="http://schemas.openxmlformats.org/officeDocument/2006/relationships/image" Target="media/image1003.wmf"/><Relationship Id="rId3260" Type="http://schemas.openxmlformats.org/officeDocument/2006/relationships/image" Target="media/image1625.wmf"/><Relationship Id="rId3261" Type="http://schemas.openxmlformats.org/officeDocument/2006/relationships/oleObject" Target="embeddings/oleObject1617.bin"/><Relationship Id="rId3262" Type="http://schemas.openxmlformats.org/officeDocument/2006/relationships/image" Target="media/image1626.wmf"/><Relationship Id="rId3263" Type="http://schemas.openxmlformats.org/officeDocument/2006/relationships/oleObject" Target="embeddings/oleObject1618.bin"/><Relationship Id="rId3264" Type="http://schemas.openxmlformats.org/officeDocument/2006/relationships/image" Target="media/image1627.wmf"/><Relationship Id="rId3265" Type="http://schemas.openxmlformats.org/officeDocument/2006/relationships/oleObject" Target="embeddings/oleObject1619.bin"/><Relationship Id="rId3266" Type="http://schemas.openxmlformats.org/officeDocument/2006/relationships/image" Target="media/image1628.wmf"/><Relationship Id="rId3267" Type="http://schemas.openxmlformats.org/officeDocument/2006/relationships/oleObject" Target="embeddings/oleObject1620.bin"/><Relationship Id="rId3268" Type="http://schemas.openxmlformats.org/officeDocument/2006/relationships/image" Target="media/image1629.wmf"/><Relationship Id="rId3269" Type="http://schemas.openxmlformats.org/officeDocument/2006/relationships/oleObject" Target="embeddings/oleObject1621.bin"/><Relationship Id="rId1310" Type="http://schemas.openxmlformats.org/officeDocument/2006/relationships/oleObject" Target="embeddings/oleObject643.bin"/><Relationship Id="rId1311" Type="http://schemas.openxmlformats.org/officeDocument/2006/relationships/image" Target="media/image649.wmf"/><Relationship Id="rId1312" Type="http://schemas.openxmlformats.org/officeDocument/2006/relationships/oleObject" Target="embeddings/oleObject644.bin"/><Relationship Id="rId190" Type="http://schemas.openxmlformats.org/officeDocument/2006/relationships/image" Target="media/image88.wmf"/><Relationship Id="rId191" Type="http://schemas.openxmlformats.org/officeDocument/2006/relationships/oleObject" Target="embeddings/oleObject85.bin"/><Relationship Id="rId192" Type="http://schemas.openxmlformats.org/officeDocument/2006/relationships/image" Target="media/image89.wmf"/><Relationship Id="rId193" Type="http://schemas.openxmlformats.org/officeDocument/2006/relationships/oleObject" Target="embeddings/oleObject86.bin"/><Relationship Id="rId194" Type="http://schemas.openxmlformats.org/officeDocument/2006/relationships/image" Target="media/image90.wmf"/><Relationship Id="rId195" Type="http://schemas.openxmlformats.org/officeDocument/2006/relationships/oleObject" Target="embeddings/oleObject87.bin"/><Relationship Id="rId196" Type="http://schemas.openxmlformats.org/officeDocument/2006/relationships/image" Target="media/image91.wmf"/><Relationship Id="rId197" Type="http://schemas.openxmlformats.org/officeDocument/2006/relationships/oleObject" Target="embeddings/oleObject88.bin"/><Relationship Id="rId198" Type="http://schemas.openxmlformats.org/officeDocument/2006/relationships/image" Target="media/image92.wmf"/><Relationship Id="rId199" Type="http://schemas.openxmlformats.org/officeDocument/2006/relationships/oleObject" Target="embeddings/oleObject89.bin"/><Relationship Id="rId1313" Type="http://schemas.openxmlformats.org/officeDocument/2006/relationships/image" Target="media/image650.wmf"/><Relationship Id="rId1314" Type="http://schemas.openxmlformats.org/officeDocument/2006/relationships/oleObject" Target="embeddings/oleObject645.bin"/><Relationship Id="rId2560" Type="http://schemas.openxmlformats.org/officeDocument/2006/relationships/oleObject" Target="embeddings/oleObject1267.bin"/><Relationship Id="rId2561" Type="http://schemas.openxmlformats.org/officeDocument/2006/relationships/image" Target="media/image1275.wmf"/><Relationship Id="rId2562" Type="http://schemas.openxmlformats.org/officeDocument/2006/relationships/oleObject" Target="embeddings/oleObject1268.bin"/><Relationship Id="rId2563" Type="http://schemas.openxmlformats.org/officeDocument/2006/relationships/image" Target="media/image1276.wmf"/><Relationship Id="rId2564" Type="http://schemas.openxmlformats.org/officeDocument/2006/relationships/oleObject" Target="embeddings/oleObject1269.bin"/><Relationship Id="rId2565" Type="http://schemas.openxmlformats.org/officeDocument/2006/relationships/image" Target="media/image1277.wmf"/><Relationship Id="rId2566" Type="http://schemas.openxmlformats.org/officeDocument/2006/relationships/oleObject" Target="embeddings/oleObject1270.bin"/><Relationship Id="rId2567" Type="http://schemas.openxmlformats.org/officeDocument/2006/relationships/image" Target="media/image1278.wmf"/><Relationship Id="rId2568" Type="http://schemas.openxmlformats.org/officeDocument/2006/relationships/oleObject" Target="embeddings/oleObject1271.bin"/><Relationship Id="rId2569" Type="http://schemas.openxmlformats.org/officeDocument/2006/relationships/image" Target="media/image1279.wmf"/><Relationship Id="rId1315" Type="http://schemas.openxmlformats.org/officeDocument/2006/relationships/image" Target="media/image651.wmf"/><Relationship Id="rId1316" Type="http://schemas.openxmlformats.org/officeDocument/2006/relationships/oleObject" Target="embeddings/oleObject646.bin"/><Relationship Id="rId1317" Type="http://schemas.openxmlformats.org/officeDocument/2006/relationships/image" Target="media/image652.wmf"/><Relationship Id="rId1318" Type="http://schemas.openxmlformats.org/officeDocument/2006/relationships/oleObject" Target="embeddings/oleObject647.bin"/><Relationship Id="rId1319" Type="http://schemas.openxmlformats.org/officeDocument/2006/relationships/image" Target="media/image653.wmf"/><Relationship Id="rId920" Type="http://schemas.openxmlformats.org/officeDocument/2006/relationships/oleObject" Target="embeddings/oleObject449.bin"/><Relationship Id="rId921" Type="http://schemas.openxmlformats.org/officeDocument/2006/relationships/image" Target="media/image453.wmf"/><Relationship Id="rId922" Type="http://schemas.openxmlformats.org/officeDocument/2006/relationships/oleObject" Target="embeddings/oleObject450.bin"/><Relationship Id="rId923" Type="http://schemas.openxmlformats.org/officeDocument/2006/relationships/image" Target="media/image454.wmf"/><Relationship Id="rId924" Type="http://schemas.openxmlformats.org/officeDocument/2006/relationships/oleObject" Target="embeddings/oleObject451.bin"/><Relationship Id="rId925" Type="http://schemas.openxmlformats.org/officeDocument/2006/relationships/image" Target="media/image455.wmf"/><Relationship Id="rId926" Type="http://schemas.openxmlformats.org/officeDocument/2006/relationships/oleObject" Target="embeddings/oleObject452.bin"/><Relationship Id="rId927" Type="http://schemas.openxmlformats.org/officeDocument/2006/relationships/image" Target="media/image456.wmf"/><Relationship Id="rId928" Type="http://schemas.openxmlformats.org/officeDocument/2006/relationships/oleObject" Target="embeddings/oleObject453.bin"/><Relationship Id="rId929" Type="http://schemas.openxmlformats.org/officeDocument/2006/relationships/image" Target="media/image457.wmf"/><Relationship Id="rId1860" Type="http://schemas.openxmlformats.org/officeDocument/2006/relationships/oleObject" Target="embeddings/oleObject918.bin"/><Relationship Id="rId1861" Type="http://schemas.openxmlformats.org/officeDocument/2006/relationships/image" Target="media/image924.wmf"/><Relationship Id="rId1862" Type="http://schemas.openxmlformats.org/officeDocument/2006/relationships/oleObject" Target="embeddings/oleObject919.bin"/><Relationship Id="rId1863" Type="http://schemas.openxmlformats.org/officeDocument/2006/relationships/image" Target="media/image925.wmf"/><Relationship Id="rId1864" Type="http://schemas.openxmlformats.org/officeDocument/2006/relationships/oleObject" Target="embeddings/oleObject920.bin"/><Relationship Id="rId1865" Type="http://schemas.openxmlformats.org/officeDocument/2006/relationships/image" Target="media/image926.wmf"/><Relationship Id="rId1866" Type="http://schemas.openxmlformats.org/officeDocument/2006/relationships/oleObject" Target="embeddings/oleObject921.bin"/><Relationship Id="rId1867" Type="http://schemas.openxmlformats.org/officeDocument/2006/relationships/image" Target="media/image927.wmf"/><Relationship Id="rId1868" Type="http://schemas.openxmlformats.org/officeDocument/2006/relationships/oleObject" Target="embeddings/oleObject922.bin"/><Relationship Id="rId1869" Type="http://schemas.openxmlformats.org/officeDocument/2006/relationships/image" Target="media/image928.wmf"/><Relationship Id="rId2020" Type="http://schemas.openxmlformats.org/officeDocument/2006/relationships/oleObject" Target="embeddings/oleObject998.bin"/><Relationship Id="rId2021" Type="http://schemas.openxmlformats.org/officeDocument/2006/relationships/image" Target="media/image1004.wmf"/><Relationship Id="rId2022" Type="http://schemas.openxmlformats.org/officeDocument/2006/relationships/oleObject" Target="embeddings/oleObject999.bin"/><Relationship Id="rId2023" Type="http://schemas.openxmlformats.org/officeDocument/2006/relationships/image" Target="media/image1005.wmf"/><Relationship Id="rId2024" Type="http://schemas.openxmlformats.org/officeDocument/2006/relationships/oleObject" Target="embeddings/oleObject1000.bin"/><Relationship Id="rId2025" Type="http://schemas.openxmlformats.org/officeDocument/2006/relationships/image" Target="media/image1006.wmf"/><Relationship Id="rId2026" Type="http://schemas.openxmlformats.org/officeDocument/2006/relationships/oleObject" Target="embeddings/oleObject1001.bin"/><Relationship Id="rId2027" Type="http://schemas.openxmlformats.org/officeDocument/2006/relationships/image" Target="media/image1007.wmf"/><Relationship Id="rId2028" Type="http://schemas.openxmlformats.org/officeDocument/2006/relationships/oleObject" Target="embeddings/oleObject1002.bin"/><Relationship Id="rId2029" Type="http://schemas.openxmlformats.org/officeDocument/2006/relationships/image" Target="media/image1008.wmf"/><Relationship Id="rId3270" Type="http://schemas.openxmlformats.org/officeDocument/2006/relationships/image" Target="media/image1630.wmf"/><Relationship Id="rId3271" Type="http://schemas.openxmlformats.org/officeDocument/2006/relationships/oleObject" Target="embeddings/oleObject1622.bin"/><Relationship Id="rId3272" Type="http://schemas.openxmlformats.org/officeDocument/2006/relationships/image" Target="media/image1631.wmf"/><Relationship Id="rId3273" Type="http://schemas.openxmlformats.org/officeDocument/2006/relationships/oleObject" Target="embeddings/oleObject1623.bin"/><Relationship Id="rId3274" Type="http://schemas.openxmlformats.org/officeDocument/2006/relationships/image" Target="media/image1632.wmf"/><Relationship Id="rId3275" Type="http://schemas.openxmlformats.org/officeDocument/2006/relationships/oleObject" Target="embeddings/oleObject1624.bin"/><Relationship Id="rId3276" Type="http://schemas.openxmlformats.org/officeDocument/2006/relationships/image" Target="media/image1633.wmf"/><Relationship Id="rId3277" Type="http://schemas.openxmlformats.org/officeDocument/2006/relationships/oleObject" Target="embeddings/oleObject1625.bin"/><Relationship Id="rId3278" Type="http://schemas.openxmlformats.org/officeDocument/2006/relationships/image" Target="media/image1634.wmf"/><Relationship Id="rId3279" Type="http://schemas.openxmlformats.org/officeDocument/2006/relationships/oleObject" Target="embeddings/oleObject1626.bin"/><Relationship Id="rId1320" Type="http://schemas.openxmlformats.org/officeDocument/2006/relationships/oleObject" Target="embeddings/oleObject648.bin"/><Relationship Id="rId1321" Type="http://schemas.openxmlformats.org/officeDocument/2006/relationships/image" Target="media/image654.wmf"/><Relationship Id="rId1322" Type="http://schemas.openxmlformats.org/officeDocument/2006/relationships/oleObject" Target="embeddings/oleObject649.bin"/><Relationship Id="rId1323" Type="http://schemas.openxmlformats.org/officeDocument/2006/relationships/image" Target="media/image655.wmf"/><Relationship Id="rId1324" Type="http://schemas.openxmlformats.org/officeDocument/2006/relationships/oleObject" Target="embeddings/oleObject650.bin"/><Relationship Id="rId1325" Type="http://schemas.openxmlformats.org/officeDocument/2006/relationships/image" Target="media/image656.emf"/><Relationship Id="rId1326" Type="http://schemas.openxmlformats.org/officeDocument/2006/relationships/oleObject" Target="embeddings/oleObject651.bin"/><Relationship Id="rId1327" Type="http://schemas.openxmlformats.org/officeDocument/2006/relationships/image" Target="media/image657.wmf"/><Relationship Id="rId1328" Type="http://schemas.openxmlformats.org/officeDocument/2006/relationships/oleObject" Target="embeddings/oleObject652.bin"/><Relationship Id="rId1329" Type="http://schemas.openxmlformats.org/officeDocument/2006/relationships/image" Target="media/image658.wmf"/><Relationship Id="rId2570" Type="http://schemas.openxmlformats.org/officeDocument/2006/relationships/oleObject" Target="embeddings/oleObject1272.bin"/><Relationship Id="rId2571" Type="http://schemas.openxmlformats.org/officeDocument/2006/relationships/image" Target="media/image1280.wmf"/><Relationship Id="rId2572" Type="http://schemas.openxmlformats.org/officeDocument/2006/relationships/oleObject" Target="embeddings/oleObject1273.bin"/><Relationship Id="rId2573" Type="http://schemas.openxmlformats.org/officeDocument/2006/relationships/image" Target="media/image1281.wmf"/><Relationship Id="rId2574" Type="http://schemas.openxmlformats.org/officeDocument/2006/relationships/oleObject" Target="embeddings/oleObject1274.bin"/><Relationship Id="rId2575" Type="http://schemas.openxmlformats.org/officeDocument/2006/relationships/image" Target="media/image1282.wmf"/><Relationship Id="rId2576" Type="http://schemas.openxmlformats.org/officeDocument/2006/relationships/oleObject" Target="embeddings/oleObject1275.bin"/><Relationship Id="rId2577" Type="http://schemas.openxmlformats.org/officeDocument/2006/relationships/image" Target="media/image1283.wmf"/><Relationship Id="rId2578" Type="http://schemas.openxmlformats.org/officeDocument/2006/relationships/oleObject" Target="embeddings/oleObject1276.bin"/><Relationship Id="rId2579" Type="http://schemas.openxmlformats.org/officeDocument/2006/relationships/image" Target="media/image1284.wmf"/><Relationship Id="rId930" Type="http://schemas.openxmlformats.org/officeDocument/2006/relationships/oleObject" Target="embeddings/oleObject454.bin"/><Relationship Id="rId931" Type="http://schemas.openxmlformats.org/officeDocument/2006/relationships/image" Target="media/image458.wmf"/><Relationship Id="rId932" Type="http://schemas.openxmlformats.org/officeDocument/2006/relationships/oleObject" Target="embeddings/oleObject455.bin"/><Relationship Id="rId933" Type="http://schemas.openxmlformats.org/officeDocument/2006/relationships/image" Target="media/image459.wmf"/><Relationship Id="rId934" Type="http://schemas.openxmlformats.org/officeDocument/2006/relationships/oleObject" Target="embeddings/oleObject456.bin"/><Relationship Id="rId935" Type="http://schemas.openxmlformats.org/officeDocument/2006/relationships/image" Target="media/image460.wmf"/><Relationship Id="rId936" Type="http://schemas.openxmlformats.org/officeDocument/2006/relationships/oleObject" Target="embeddings/oleObject457.bin"/><Relationship Id="rId937" Type="http://schemas.openxmlformats.org/officeDocument/2006/relationships/image" Target="media/image461.wmf"/><Relationship Id="rId938" Type="http://schemas.openxmlformats.org/officeDocument/2006/relationships/oleObject" Target="embeddings/oleObject458.bin"/><Relationship Id="rId939" Type="http://schemas.openxmlformats.org/officeDocument/2006/relationships/image" Target="media/image462.wmf"/><Relationship Id="rId1870" Type="http://schemas.openxmlformats.org/officeDocument/2006/relationships/oleObject" Target="embeddings/oleObject923.bin"/><Relationship Id="rId1871" Type="http://schemas.openxmlformats.org/officeDocument/2006/relationships/image" Target="media/image929.wmf"/><Relationship Id="rId1872" Type="http://schemas.openxmlformats.org/officeDocument/2006/relationships/oleObject" Target="embeddings/oleObject924.bin"/><Relationship Id="rId1873" Type="http://schemas.openxmlformats.org/officeDocument/2006/relationships/image" Target="media/image930.wmf"/><Relationship Id="rId1874" Type="http://schemas.openxmlformats.org/officeDocument/2006/relationships/oleObject" Target="embeddings/oleObject925.bin"/><Relationship Id="rId1875" Type="http://schemas.openxmlformats.org/officeDocument/2006/relationships/image" Target="media/image931.wmf"/><Relationship Id="rId1876" Type="http://schemas.openxmlformats.org/officeDocument/2006/relationships/oleObject" Target="embeddings/oleObject926.bin"/><Relationship Id="rId1877" Type="http://schemas.openxmlformats.org/officeDocument/2006/relationships/image" Target="media/image932.wmf"/><Relationship Id="rId1878" Type="http://schemas.openxmlformats.org/officeDocument/2006/relationships/oleObject" Target="embeddings/oleObject927.bin"/><Relationship Id="rId1879" Type="http://schemas.openxmlformats.org/officeDocument/2006/relationships/image" Target="media/image933.wmf"/><Relationship Id="rId2030" Type="http://schemas.openxmlformats.org/officeDocument/2006/relationships/oleObject" Target="embeddings/oleObject1003.bin"/><Relationship Id="rId2031" Type="http://schemas.openxmlformats.org/officeDocument/2006/relationships/image" Target="media/image1009.wmf"/><Relationship Id="rId2032" Type="http://schemas.openxmlformats.org/officeDocument/2006/relationships/oleObject" Target="embeddings/oleObject1004.bin"/><Relationship Id="rId2033" Type="http://schemas.openxmlformats.org/officeDocument/2006/relationships/image" Target="media/image1010.wmf"/><Relationship Id="rId2034" Type="http://schemas.openxmlformats.org/officeDocument/2006/relationships/oleObject" Target="embeddings/oleObject1005.bin"/><Relationship Id="rId2035" Type="http://schemas.openxmlformats.org/officeDocument/2006/relationships/image" Target="media/image1011.wmf"/><Relationship Id="rId2036" Type="http://schemas.openxmlformats.org/officeDocument/2006/relationships/oleObject" Target="embeddings/oleObject1006.bin"/><Relationship Id="rId2037" Type="http://schemas.openxmlformats.org/officeDocument/2006/relationships/image" Target="media/image1012.wmf"/><Relationship Id="rId2038" Type="http://schemas.openxmlformats.org/officeDocument/2006/relationships/oleObject" Target="embeddings/oleObject1007.bin"/><Relationship Id="rId2039" Type="http://schemas.openxmlformats.org/officeDocument/2006/relationships/image" Target="media/image1013.wmf"/><Relationship Id="rId3280" Type="http://schemas.openxmlformats.org/officeDocument/2006/relationships/image" Target="media/image1635.wmf"/><Relationship Id="rId3281" Type="http://schemas.openxmlformats.org/officeDocument/2006/relationships/oleObject" Target="embeddings/oleObject1627.bin"/><Relationship Id="rId3282" Type="http://schemas.openxmlformats.org/officeDocument/2006/relationships/image" Target="media/image1636.wmf"/><Relationship Id="rId3283" Type="http://schemas.openxmlformats.org/officeDocument/2006/relationships/oleObject" Target="embeddings/oleObject1628.bin"/><Relationship Id="rId3284" Type="http://schemas.openxmlformats.org/officeDocument/2006/relationships/image" Target="media/image1637.wmf"/><Relationship Id="rId3285" Type="http://schemas.openxmlformats.org/officeDocument/2006/relationships/oleObject" Target="embeddings/oleObject1629.bin"/><Relationship Id="rId3286" Type="http://schemas.openxmlformats.org/officeDocument/2006/relationships/image" Target="media/image1638.wmf"/><Relationship Id="rId3287" Type="http://schemas.openxmlformats.org/officeDocument/2006/relationships/oleObject" Target="embeddings/oleObject1630.bin"/><Relationship Id="rId3288" Type="http://schemas.openxmlformats.org/officeDocument/2006/relationships/image" Target="media/image1639.wmf"/><Relationship Id="rId3289" Type="http://schemas.openxmlformats.org/officeDocument/2006/relationships/oleObject" Target="embeddings/oleObject1631.bin"/><Relationship Id="rId1330" Type="http://schemas.openxmlformats.org/officeDocument/2006/relationships/oleObject" Target="embeddings/oleObject653.bin"/><Relationship Id="rId1331" Type="http://schemas.openxmlformats.org/officeDocument/2006/relationships/image" Target="media/image659.wmf"/><Relationship Id="rId1332" Type="http://schemas.openxmlformats.org/officeDocument/2006/relationships/oleObject" Target="embeddings/oleObject654.bin"/><Relationship Id="rId1333" Type="http://schemas.openxmlformats.org/officeDocument/2006/relationships/image" Target="media/image660.wmf"/><Relationship Id="rId1334" Type="http://schemas.openxmlformats.org/officeDocument/2006/relationships/oleObject" Target="embeddings/oleObject655.bin"/><Relationship Id="rId1335" Type="http://schemas.openxmlformats.org/officeDocument/2006/relationships/image" Target="media/image661.wmf"/><Relationship Id="rId1336" Type="http://schemas.openxmlformats.org/officeDocument/2006/relationships/oleObject" Target="embeddings/oleObject656.bin"/><Relationship Id="rId1337" Type="http://schemas.openxmlformats.org/officeDocument/2006/relationships/image" Target="media/image662.emf"/><Relationship Id="rId1338" Type="http://schemas.openxmlformats.org/officeDocument/2006/relationships/oleObject" Target="embeddings/oleObject657.bin"/><Relationship Id="rId1339" Type="http://schemas.openxmlformats.org/officeDocument/2006/relationships/image" Target="media/image663.wmf"/><Relationship Id="rId2580" Type="http://schemas.openxmlformats.org/officeDocument/2006/relationships/oleObject" Target="embeddings/oleObject1277.bin"/><Relationship Id="rId2581" Type="http://schemas.openxmlformats.org/officeDocument/2006/relationships/image" Target="media/image1285.wmf"/><Relationship Id="rId2582" Type="http://schemas.openxmlformats.org/officeDocument/2006/relationships/oleObject" Target="embeddings/oleObject1278.bin"/><Relationship Id="rId2583" Type="http://schemas.openxmlformats.org/officeDocument/2006/relationships/image" Target="media/image1286.wmf"/><Relationship Id="rId2584" Type="http://schemas.openxmlformats.org/officeDocument/2006/relationships/oleObject" Target="embeddings/oleObject1279.bin"/><Relationship Id="rId2585" Type="http://schemas.openxmlformats.org/officeDocument/2006/relationships/image" Target="media/image1287.wmf"/><Relationship Id="rId2586" Type="http://schemas.openxmlformats.org/officeDocument/2006/relationships/oleObject" Target="embeddings/oleObject1280.bin"/><Relationship Id="rId2587" Type="http://schemas.openxmlformats.org/officeDocument/2006/relationships/image" Target="media/image1288.wmf"/><Relationship Id="rId2588" Type="http://schemas.openxmlformats.org/officeDocument/2006/relationships/oleObject" Target="embeddings/oleObject1281.bin"/><Relationship Id="rId2589" Type="http://schemas.openxmlformats.org/officeDocument/2006/relationships/image" Target="media/image1289.wmf"/><Relationship Id="rId940" Type="http://schemas.openxmlformats.org/officeDocument/2006/relationships/oleObject" Target="embeddings/oleObject459.bin"/><Relationship Id="rId941" Type="http://schemas.openxmlformats.org/officeDocument/2006/relationships/image" Target="media/image463.wmf"/><Relationship Id="rId942" Type="http://schemas.openxmlformats.org/officeDocument/2006/relationships/oleObject" Target="embeddings/oleObject460.bin"/><Relationship Id="rId943" Type="http://schemas.openxmlformats.org/officeDocument/2006/relationships/image" Target="media/image464.wmf"/><Relationship Id="rId944" Type="http://schemas.openxmlformats.org/officeDocument/2006/relationships/oleObject" Target="embeddings/oleObject461.bin"/><Relationship Id="rId945" Type="http://schemas.openxmlformats.org/officeDocument/2006/relationships/image" Target="media/image465.wmf"/><Relationship Id="rId946" Type="http://schemas.openxmlformats.org/officeDocument/2006/relationships/oleObject" Target="embeddings/oleObject462.bin"/><Relationship Id="rId947" Type="http://schemas.openxmlformats.org/officeDocument/2006/relationships/image" Target="media/image466.wmf"/><Relationship Id="rId948" Type="http://schemas.openxmlformats.org/officeDocument/2006/relationships/oleObject" Target="embeddings/oleObject463.bin"/><Relationship Id="rId949" Type="http://schemas.openxmlformats.org/officeDocument/2006/relationships/image" Target="media/image467.wmf"/><Relationship Id="rId1880" Type="http://schemas.openxmlformats.org/officeDocument/2006/relationships/oleObject" Target="embeddings/oleObject928.bin"/><Relationship Id="rId1881" Type="http://schemas.openxmlformats.org/officeDocument/2006/relationships/image" Target="media/image934.wmf"/><Relationship Id="rId1882" Type="http://schemas.openxmlformats.org/officeDocument/2006/relationships/oleObject" Target="embeddings/oleObject929.bin"/><Relationship Id="rId1883" Type="http://schemas.openxmlformats.org/officeDocument/2006/relationships/image" Target="media/image935.wmf"/><Relationship Id="rId1884" Type="http://schemas.openxmlformats.org/officeDocument/2006/relationships/oleObject" Target="embeddings/oleObject930.bin"/><Relationship Id="rId1885" Type="http://schemas.openxmlformats.org/officeDocument/2006/relationships/image" Target="media/image936.wmf"/><Relationship Id="rId1886" Type="http://schemas.openxmlformats.org/officeDocument/2006/relationships/oleObject" Target="embeddings/oleObject931.bin"/><Relationship Id="rId1887" Type="http://schemas.openxmlformats.org/officeDocument/2006/relationships/image" Target="media/image937.wmf"/><Relationship Id="rId1888" Type="http://schemas.openxmlformats.org/officeDocument/2006/relationships/oleObject" Target="embeddings/oleObject932.bin"/><Relationship Id="rId1889" Type="http://schemas.openxmlformats.org/officeDocument/2006/relationships/image" Target="media/image938.wmf"/><Relationship Id="rId2040" Type="http://schemas.openxmlformats.org/officeDocument/2006/relationships/oleObject" Target="embeddings/oleObject1008.bin"/><Relationship Id="rId2041" Type="http://schemas.openxmlformats.org/officeDocument/2006/relationships/image" Target="media/image1014.wmf"/><Relationship Id="rId2042" Type="http://schemas.openxmlformats.org/officeDocument/2006/relationships/oleObject" Target="embeddings/oleObject1009.bin"/><Relationship Id="rId2043" Type="http://schemas.openxmlformats.org/officeDocument/2006/relationships/image" Target="media/image1015.wmf"/><Relationship Id="rId2044" Type="http://schemas.openxmlformats.org/officeDocument/2006/relationships/oleObject" Target="embeddings/oleObject1010.bin"/><Relationship Id="rId2045" Type="http://schemas.openxmlformats.org/officeDocument/2006/relationships/image" Target="media/image1016.wmf"/><Relationship Id="rId2046" Type="http://schemas.openxmlformats.org/officeDocument/2006/relationships/oleObject" Target="embeddings/oleObject1011.bin"/><Relationship Id="rId2047" Type="http://schemas.openxmlformats.org/officeDocument/2006/relationships/image" Target="media/image1017.wmf"/><Relationship Id="rId2048" Type="http://schemas.openxmlformats.org/officeDocument/2006/relationships/oleObject" Target="embeddings/oleObject1012.bin"/><Relationship Id="rId2049" Type="http://schemas.openxmlformats.org/officeDocument/2006/relationships/image" Target="media/image1018.wmf"/><Relationship Id="rId3290" Type="http://schemas.openxmlformats.org/officeDocument/2006/relationships/image" Target="media/image1640.wmf"/><Relationship Id="rId3291" Type="http://schemas.openxmlformats.org/officeDocument/2006/relationships/oleObject" Target="embeddings/oleObject1632.bin"/><Relationship Id="rId3292" Type="http://schemas.openxmlformats.org/officeDocument/2006/relationships/image" Target="media/image1641.wmf"/><Relationship Id="rId3293" Type="http://schemas.openxmlformats.org/officeDocument/2006/relationships/oleObject" Target="embeddings/oleObject1633.bin"/><Relationship Id="rId3294" Type="http://schemas.openxmlformats.org/officeDocument/2006/relationships/image" Target="media/image1642.wmf"/><Relationship Id="rId3295" Type="http://schemas.openxmlformats.org/officeDocument/2006/relationships/oleObject" Target="embeddings/oleObject1634.bin"/><Relationship Id="rId3296" Type="http://schemas.openxmlformats.org/officeDocument/2006/relationships/image" Target="media/image1643.wmf"/><Relationship Id="rId3297" Type="http://schemas.openxmlformats.org/officeDocument/2006/relationships/oleObject" Target="embeddings/oleObject1635.bin"/><Relationship Id="rId3298" Type="http://schemas.openxmlformats.org/officeDocument/2006/relationships/image" Target="media/image1644.wmf"/><Relationship Id="rId3299" Type="http://schemas.openxmlformats.org/officeDocument/2006/relationships/oleObject" Target="embeddings/oleObject1636.bin"/><Relationship Id="rId400" Type="http://schemas.openxmlformats.org/officeDocument/2006/relationships/oleObject" Target="embeddings/oleObject189.bin"/><Relationship Id="rId401" Type="http://schemas.openxmlformats.org/officeDocument/2006/relationships/image" Target="media/image193.wmf"/><Relationship Id="rId402" Type="http://schemas.openxmlformats.org/officeDocument/2006/relationships/oleObject" Target="embeddings/oleObject190.bin"/><Relationship Id="rId403" Type="http://schemas.openxmlformats.org/officeDocument/2006/relationships/image" Target="media/image194.wmf"/><Relationship Id="rId404" Type="http://schemas.openxmlformats.org/officeDocument/2006/relationships/oleObject" Target="embeddings/oleObject191.bin"/><Relationship Id="rId405" Type="http://schemas.openxmlformats.org/officeDocument/2006/relationships/image" Target="media/image195.wmf"/><Relationship Id="rId406" Type="http://schemas.openxmlformats.org/officeDocument/2006/relationships/oleObject" Target="embeddings/oleObject192.bin"/><Relationship Id="rId407" Type="http://schemas.openxmlformats.org/officeDocument/2006/relationships/image" Target="media/image196.wmf"/><Relationship Id="rId408" Type="http://schemas.openxmlformats.org/officeDocument/2006/relationships/oleObject" Target="embeddings/oleObject193.bin"/><Relationship Id="rId409" Type="http://schemas.openxmlformats.org/officeDocument/2006/relationships/image" Target="media/image197.wmf"/><Relationship Id="rId1340" Type="http://schemas.openxmlformats.org/officeDocument/2006/relationships/oleObject" Target="embeddings/oleObject658.bin"/><Relationship Id="rId1341" Type="http://schemas.openxmlformats.org/officeDocument/2006/relationships/image" Target="media/image664.wmf"/><Relationship Id="rId1342" Type="http://schemas.openxmlformats.org/officeDocument/2006/relationships/oleObject" Target="embeddings/oleObject659.bin"/><Relationship Id="rId1343" Type="http://schemas.openxmlformats.org/officeDocument/2006/relationships/image" Target="media/image665.wmf"/><Relationship Id="rId1344" Type="http://schemas.openxmlformats.org/officeDocument/2006/relationships/oleObject" Target="embeddings/oleObject660.bin"/><Relationship Id="rId1345" Type="http://schemas.openxmlformats.org/officeDocument/2006/relationships/image" Target="media/image666.wmf"/><Relationship Id="rId1346" Type="http://schemas.openxmlformats.org/officeDocument/2006/relationships/oleObject" Target="embeddings/oleObject661.bin"/><Relationship Id="rId1347" Type="http://schemas.openxmlformats.org/officeDocument/2006/relationships/image" Target="media/image667.wmf"/><Relationship Id="rId1348" Type="http://schemas.openxmlformats.org/officeDocument/2006/relationships/oleObject" Target="embeddings/oleObject662.bin"/><Relationship Id="rId1349" Type="http://schemas.openxmlformats.org/officeDocument/2006/relationships/image" Target="media/image668.wmf"/><Relationship Id="rId2590" Type="http://schemas.openxmlformats.org/officeDocument/2006/relationships/oleObject" Target="embeddings/oleObject1282.bin"/><Relationship Id="rId2591" Type="http://schemas.openxmlformats.org/officeDocument/2006/relationships/image" Target="media/image1290.wmf"/><Relationship Id="rId2592" Type="http://schemas.openxmlformats.org/officeDocument/2006/relationships/oleObject" Target="embeddings/oleObject1283.bin"/><Relationship Id="rId2593" Type="http://schemas.openxmlformats.org/officeDocument/2006/relationships/image" Target="media/image1291.wmf"/><Relationship Id="rId2594" Type="http://schemas.openxmlformats.org/officeDocument/2006/relationships/oleObject" Target="embeddings/oleObject1284.bin"/><Relationship Id="rId2595" Type="http://schemas.openxmlformats.org/officeDocument/2006/relationships/image" Target="media/image1292.wmf"/><Relationship Id="rId2596" Type="http://schemas.openxmlformats.org/officeDocument/2006/relationships/oleObject" Target="embeddings/oleObject1285.bin"/><Relationship Id="rId2597" Type="http://schemas.openxmlformats.org/officeDocument/2006/relationships/image" Target="media/image1293.wmf"/><Relationship Id="rId2598" Type="http://schemas.openxmlformats.org/officeDocument/2006/relationships/oleObject" Target="embeddings/oleObject1286.bin"/><Relationship Id="rId2599" Type="http://schemas.openxmlformats.org/officeDocument/2006/relationships/image" Target="media/image1294.wmf"/><Relationship Id="rId950" Type="http://schemas.openxmlformats.org/officeDocument/2006/relationships/oleObject" Target="embeddings/oleObject464.bin"/><Relationship Id="rId951" Type="http://schemas.openxmlformats.org/officeDocument/2006/relationships/image" Target="media/image468.wmf"/><Relationship Id="rId952" Type="http://schemas.openxmlformats.org/officeDocument/2006/relationships/oleObject" Target="embeddings/oleObject465.bin"/><Relationship Id="rId953" Type="http://schemas.openxmlformats.org/officeDocument/2006/relationships/image" Target="media/image469.wmf"/><Relationship Id="rId954" Type="http://schemas.openxmlformats.org/officeDocument/2006/relationships/oleObject" Target="embeddings/oleObject466.bin"/><Relationship Id="rId955" Type="http://schemas.openxmlformats.org/officeDocument/2006/relationships/image" Target="media/image470.wmf"/><Relationship Id="rId956" Type="http://schemas.openxmlformats.org/officeDocument/2006/relationships/oleObject" Target="embeddings/oleObject467.bin"/><Relationship Id="rId957" Type="http://schemas.openxmlformats.org/officeDocument/2006/relationships/image" Target="media/image471.wmf"/><Relationship Id="rId958" Type="http://schemas.openxmlformats.org/officeDocument/2006/relationships/oleObject" Target="embeddings/oleObject468.bin"/><Relationship Id="rId959" Type="http://schemas.openxmlformats.org/officeDocument/2006/relationships/image" Target="media/image472.wmf"/><Relationship Id="rId1890" Type="http://schemas.openxmlformats.org/officeDocument/2006/relationships/oleObject" Target="embeddings/oleObject933.bin"/><Relationship Id="rId1891" Type="http://schemas.openxmlformats.org/officeDocument/2006/relationships/image" Target="media/image939.wmf"/><Relationship Id="rId1892" Type="http://schemas.openxmlformats.org/officeDocument/2006/relationships/oleObject" Target="embeddings/oleObject934.bin"/><Relationship Id="rId1893" Type="http://schemas.openxmlformats.org/officeDocument/2006/relationships/image" Target="media/image940.wmf"/><Relationship Id="rId1894" Type="http://schemas.openxmlformats.org/officeDocument/2006/relationships/oleObject" Target="embeddings/oleObject935.bin"/><Relationship Id="rId1895" Type="http://schemas.openxmlformats.org/officeDocument/2006/relationships/image" Target="media/image941.wmf"/><Relationship Id="rId1896" Type="http://schemas.openxmlformats.org/officeDocument/2006/relationships/oleObject" Target="embeddings/oleObject936.bin"/><Relationship Id="rId1897" Type="http://schemas.openxmlformats.org/officeDocument/2006/relationships/image" Target="media/image942.wmf"/><Relationship Id="rId1898" Type="http://schemas.openxmlformats.org/officeDocument/2006/relationships/oleObject" Target="embeddings/oleObject937.bin"/><Relationship Id="rId1899" Type="http://schemas.openxmlformats.org/officeDocument/2006/relationships/image" Target="media/image943.wmf"/><Relationship Id="rId2050" Type="http://schemas.openxmlformats.org/officeDocument/2006/relationships/oleObject" Target="embeddings/oleObject1013.bin"/><Relationship Id="rId2051" Type="http://schemas.openxmlformats.org/officeDocument/2006/relationships/image" Target="media/image1019.wmf"/><Relationship Id="rId2052" Type="http://schemas.openxmlformats.org/officeDocument/2006/relationships/oleObject" Target="embeddings/oleObject1014.bin"/><Relationship Id="rId2053" Type="http://schemas.openxmlformats.org/officeDocument/2006/relationships/image" Target="media/image1020.wmf"/><Relationship Id="rId2054" Type="http://schemas.openxmlformats.org/officeDocument/2006/relationships/oleObject" Target="embeddings/oleObject1015.bin"/><Relationship Id="rId2055" Type="http://schemas.openxmlformats.org/officeDocument/2006/relationships/image" Target="media/image1021.wmf"/><Relationship Id="rId2056" Type="http://schemas.openxmlformats.org/officeDocument/2006/relationships/oleObject" Target="embeddings/oleObject1016.bin"/><Relationship Id="rId2057" Type="http://schemas.openxmlformats.org/officeDocument/2006/relationships/image" Target="media/image1022.wmf"/><Relationship Id="rId2058" Type="http://schemas.openxmlformats.org/officeDocument/2006/relationships/oleObject" Target="embeddings/oleObject1017.bin"/><Relationship Id="rId2059" Type="http://schemas.openxmlformats.org/officeDocument/2006/relationships/image" Target="media/image1023.wmf"/><Relationship Id="rId410" Type="http://schemas.openxmlformats.org/officeDocument/2006/relationships/oleObject" Target="embeddings/oleObject194.bin"/><Relationship Id="rId411" Type="http://schemas.openxmlformats.org/officeDocument/2006/relationships/image" Target="media/image198.wmf"/><Relationship Id="rId412" Type="http://schemas.openxmlformats.org/officeDocument/2006/relationships/oleObject" Target="embeddings/oleObject195.bin"/><Relationship Id="rId413" Type="http://schemas.openxmlformats.org/officeDocument/2006/relationships/image" Target="media/image199.wmf"/><Relationship Id="rId414" Type="http://schemas.openxmlformats.org/officeDocument/2006/relationships/oleObject" Target="embeddings/oleObject196.bin"/><Relationship Id="rId415" Type="http://schemas.openxmlformats.org/officeDocument/2006/relationships/image" Target="media/image200.wmf"/><Relationship Id="rId416" Type="http://schemas.openxmlformats.org/officeDocument/2006/relationships/oleObject" Target="embeddings/oleObject197.bin"/><Relationship Id="rId417" Type="http://schemas.openxmlformats.org/officeDocument/2006/relationships/image" Target="media/image201.wmf"/><Relationship Id="rId418" Type="http://schemas.openxmlformats.org/officeDocument/2006/relationships/oleObject" Target="embeddings/oleObject198.bin"/><Relationship Id="rId419" Type="http://schemas.openxmlformats.org/officeDocument/2006/relationships/image" Target="media/image202.emf"/><Relationship Id="rId1350" Type="http://schemas.openxmlformats.org/officeDocument/2006/relationships/oleObject" Target="embeddings/oleObject663.bin"/><Relationship Id="rId1351" Type="http://schemas.openxmlformats.org/officeDocument/2006/relationships/image" Target="media/image669.wmf"/><Relationship Id="rId1352" Type="http://schemas.openxmlformats.org/officeDocument/2006/relationships/oleObject" Target="embeddings/oleObject664.bin"/><Relationship Id="rId1353" Type="http://schemas.openxmlformats.org/officeDocument/2006/relationships/image" Target="media/image670.wmf"/><Relationship Id="rId1354" Type="http://schemas.openxmlformats.org/officeDocument/2006/relationships/oleObject" Target="embeddings/oleObject665.bin"/><Relationship Id="rId1355" Type="http://schemas.openxmlformats.org/officeDocument/2006/relationships/image" Target="media/image671.wmf"/><Relationship Id="rId1356" Type="http://schemas.openxmlformats.org/officeDocument/2006/relationships/oleObject" Target="embeddings/oleObject666.bin"/><Relationship Id="rId1357" Type="http://schemas.openxmlformats.org/officeDocument/2006/relationships/image" Target="media/image672.wmf"/><Relationship Id="rId1358" Type="http://schemas.openxmlformats.org/officeDocument/2006/relationships/oleObject" Target="embeddings/oleObject667.bin"/><Relationship Id="rId1359" Type="http://schemas.openxmlformats.org/officeDocument/2006/relationships/image" Target="media/image673.wmf"/><Relationship Id="rId960" Type="http://schemas.openxmlformats.org/officeDocument/2006/relationships/oleObject" Target="embeddings/oleObject469.bin"/><Relationship Id="rId961" Type="http://schemas.openxmlformats.org/officeDocument/2006/relationships/image" Target="media/image473.wmf"/><Relationship Id="rId962" Type="http://schemas.openxmlformats.org/officeDocument/2006/relationships/oleObject" Target="embeddings/oleObject470.bin"/><Relationship Id="rId963" Type="http://schemas.openxmlformats.org/officeDocument/2006/relationships/image" Target="media/image474.wmf"/><Relationship Id="rId964" Type="http://schemas.openxmlformats.org/officeDocument/2006/relationships/oleObject" Target="embeddings/oleObject471.bin"/><Relationship Id="rId965" Type="http://schemas.openxmlformats.org/officeDocument/2006/relationships/image" Target="media/image475.wmf"/><Relationship Id="rId966" Type="http://schemas.openxmlformats.org/officeDocument/2006/relationships/oleObject" Target="embeddings/oleObject472.bin"/><Relationship Id="rId967" Type="http://schemas.openxmlformats.org/officeDocument/2006/relationships/image" Target="media/image476.wmf"/><Relationship Id="rId968" Type="http://schemas.openxmlformats.org/officeDocument/2006/relationships/oleObject" Target="embeddings/oleObject473.bin"/><Relationship Id="rId969" Type="http://schemas.openxmlformats.org/officeDocument/2006/relationships/image" Target="media/image477.wmf"/><Relationship Id="rId2060" Type="http://schemas.openxmlformats.org/officeDocument/2006/relationships/oleObject" Target="embeddings/oleObject1018.bin"/><Relationship Id="rId2061" Type="http://schemas.openxmlformats.org/officeDocument/2006/relationships/image" Target="media/image1024.wmf"/><Relationship Id="rId2062" Type="http://schemas.openxmlformats.org/officeDocument/2006/relationships/oleObject" Target="embeddings/oleObject1019.bin"/><Relationship Id="rId2063" Type="http://schemas.openxmlformats.org/officeDocument/2006/relationships/image" Target="media/image1025.wmf"/><Relationship Id="rId2064" Type="http://schemas.openxmlformats.org/officeDocument/2006/relationships/oleObject" Target="embeddings/oleObject1020.bin"/><Relationship Id="rId2065" Type="http://schemas.openxmlformats.org/officeDocument/2006/relationships/image" Target="media/image1026.wmf"/><Relationship Id="rId2066" Type="http://schemas.openxmlformats.org/officeDocument/2006/relationships/oleObject" Target="embeddings/oleObject1021.bin"/><Relationship Id="rId2067" Type="http://schemas.openxmlformats.org/officeDocument/2006/relationships/image" Target="media/image1027.wmf"/><Relationship Id="rId2068" Type="http://schemas.openxmlformats.org/officeDocument/2006/relationships/oleObject" Target="embeddings/oleObject1022.bin"/><Relationship Id="rId2069" Type="http://schemas.openxmlformats.org/officeDocument/2006/relationships/image" Target="media/image1028.wmf"/><Relationship Id="rId420" Type="http://schemas.openxmlformats.org/officeDocument/2006/relationships/oleObject" Target="embeddings/oleObject199.bin"/><Relationship Id="rId421" Type="http://schemas.openxmlformats.org/officeDocument/2006/relationships/image" Target="media/image203.wmf"/><Relationship Id="rId422" Type="http://schemas.openxmlformats.org/officeDocument/2006/relationships/oleObject" Target="embeddings/oleObject200.bin"/><Relationship Id="rId423" Type="http://schemas.openxmlformats.org/officeDocument/2006/relationships/image" Target="media/image204.emf"/><Relationship Id="rId424" Type="http://schemas.openxmlformats.org/officeDocument/2006/relationships/oleObject" Target="embeddings/oleObject201.bin"/><Relationship Id="rId425" Type="http://schemas.openxmlformats.org/officeDocument/2006/relationships/image" Target="media/image205.emf"/><Relationship Id="rId426" Type="http://schemas.openxmlformats.org/officeDocument/2006/relationships/oleObject" Target="embeddings/oleObject202.bin"/><Relationship Id="rId427" Type="http://schemas.openxmlformats.org/officeDocument/2006/relationships/image" Target="media/image206.wmf"/><Relationship Id="rId428" Type="http://schemas.openxmlformats.org/officeDocument/2006/relationships/oleObject" Target="embeddings/oleObject203.bin"/><Relationship Id="rId429" Type="http://schemas.openxmlformats.org/officeDocument/2006/relationships/image" Target="media/image207.wmf"/><Relationship Id="rId1360" Type="http://schemas.openxmlformats.org/officeDocument/2006/relationships/oleObject" Target="embeddings/oleObject668.bin"/><Relationship Id="rId1361" Type="http://schemas.openxmlformats.org/officeDocument/2006/relationships/image" Target="media/image674.wmf"/><Relationship Id="rId1362" Type="http://schemas.openxmlformats.org/officeDocument/2006/relationships/oleObject" Target="embeddings/oleObject669.bin"/><Relationship Id="rId1363" Type="http://schemas.openxmlformats.org/officeDocument/2006/relationships/image" Target="media/image675.wmf"/><Relationship Id="rId1364" Type="http://schemas.openxmlformats.org/officeDocument/2006/relationships/oleObject" Target="embeddings/oleObject670.bin"/><Relationship Id="rId1365" Type="http://schemas.openxmlformats.org/officeDocument/2006/relationships/image" Target="media/image676.wmf"/><Relationship Id="rId1366" Type="http://schemas.openxmlformats.org/officeDocument/2006/relationships/oleObject" Target="embeddings/oleObject671.bin"/><Relationship Id="rId1367" Type="http://schemas.openxmlformats.org/officeDocument/2006/relationships/image" Target="media/image677.wmf"/><Relationship Id="rId1368" Type="http://schemas.openxmlformats.org/officeDocument/2006/relationships/oleObject" Target="embeddings/oleObject672.bin"/><Relationship Id="rId1369" Type="http://schemas.openxmlformats.org/officeDocument/2006/relationships/image" Target="media/image678.wmf"/><Relationship Id="rId970" Type="http://schemas.openxmlformats.org/officeDocument/2006/relationships/oleObject" Target="embeddings/oleObject474.bin"/><Relationship Id="rId971" Type="http://schemas.openxmlformats.org/officeDocument/2006/relationships/image" Target="media/image478.wmf"/><Relationship Id="rId972" Type="http://schemas.openxmlformats.org/officeDocument/2006/relationships/oleObject" Target="embeddings/oleObject475.bin"/><Relationship Id="rId973" Type="http://schemas.openxmlformats.org/officeDocument/2006/relationships/image" Target="media/image479.wmf"/><Relationship Id="rId974" Type="http://schemas.openxmlformats.org/officeDocument/2006/relationships/oleObject" Target="embeddings/oleObject476.bin"/><Relationship Id="rId975" Type="http://schemas.openxmlformats.org/officeDocument/2006/relationships/image" Target="media/image480.wmf"/><Relationship Id="rId976" Type="http://schemas.openxmlformats.org/officeDocument/2006/relationships/oleObject" Target="embeddings/oleObject477.bin"/><Relationship Id="rId977" Type="http://schemas.openxmlformats.org/officeDocument/2006/relationships/image" Target="media/image481.wmf"/><Relationship Id="rId978" Type="http://schemas.openxmlformats.org/officeDocument/2006/relationships/oleObject" Target="embeddings/oleObject478.bin"/><Relationship Id="rId979" Type="http://schemas.openxmlformats.org/officeDocument/2006/relationships/image" Target="media/image482.wmf"/><Relationship Id="rId2070" Type="http://schemas.openxmlformats.org/officeDocument/2006/relationships/oleObject" Target="embeddings/oleObject1023.bin"/><Relationship Id="rId2071" Type="http://schemas.openxmlformats.org/officeDocument/2006/relationships/image" Target="media/image1029.wmf"/><Relationship Id="rId2072" Type="http://schemas.openxmlformats.org/officeDocument/2006/relationships/oleObject" Target="embeddings/oleObject1024.bin"/><Relationship Id="rId2073" Type="http://schemas.openxmlformats.org/officeDocument/2006/relationships/image" Target="media/image1030.wmf"/><Relationship Id="rId2074" Type="http://schemas.openxmlformats.org/officeDocument/2006/relationships/oleObject" Target="embeddings/oleObject1025.bin"/><Relationship Id="rId2075" Type="http://schemas.openxmlformats.org/officeDocument/2006/relationships/image" Target="media/image1031.wmf"/><Relationship Id="rId2076" Type="http://schemas.openxmlformats.org/officeDocument/2006/relationships/oleObject" Target="embeddings/oleObject1026.bin"/><Relationship Id="rId2077" Type="http://schemas.openxmlformats.org/officeDocument/2006/relationships/image" Target="media/image1032.wmf"/><Relationship Id="rId2078" Type="http://schemas.openxmlformats.org/officeDocument/2006/relationships/oleObject" Target="embeddings/oleObject1027.bin"/><Relationship Id="rId2079" Type="http://schemas.openxmlformats.org/officeDocument/2006/relationships/image" Target="media/image1033.wmf"/><Relationship Id="rId430" Type="http://schemas.openxmlformats.org/officeDocument/2006/relationships/oleObject" Target="embeddings/oleObject204.bin"/><Relationship Id="rId431" Type="http://schemas.openxmlformats.org/officeDocument/2006/relationships/image" Target="media/image208.wmf"/><Relationship Id="rId432" Type="http://schemas.openxmlformats.org/officeDocument/2006/relationships/oleObject" Target="embeddings/oleObject205.bin"/><Relationship Id="rId433" Type="http://schemas.openxmlformats.org/officeDocument/2006/relationships/image" Target="media/image209.wmf"/><Relationship Id="rId434" Type="http://schemas.openxmlformats.org/officeDocument/2006/relationships/oleObject" Target="embeddings/oleObject206.bin"/><Relationship Id="rId435" Type="http://schemas.openxmlformats.org/officeDocument/2006/relationships/image" Target="media/image210.wmf"/><Relationship Id="rId436" Type="http://schemas.openxmlformats.org/officeDocument/2006/relationships/oleObject" Target="embeddings/oleObject207.bin"/><Relationship Id="rId437" Type="http://schemas.openxmlformats.org/officeDocument/2006/relationships/image" Target="media/image211.wmf"/><Relationship Id="rId438" Type="http://schemas.openxmlformats.org/officeDocument/2006/relationships/oleObject" Target="embeddings/oleObject208.bin"/><Relationship Id="rId439" Type="http://schemas.openxmlformats.org/officeDocument/2006/relationships/image" Target="media/image212.wmf"/><Relationship Id="rId1370" Type="http://schemas.openxmlformats.org/officeDocument/2006/relationships/oleObject" Target="embeddings/oleObject673.bin"/><Relationship Id="rId1371" Type="http://schemas.openxmlformats.org/officeDocument/2006/relationships/image" Target="media/image679.wmf"/><Relationship Id="rId1372" Type="http://schemas.openxmlformats.org/officeDocument/2006/relationships/oleObject" Target="embeddings/oleObject674.bin"/><Relationship Id="rId1373" Type="http://schemas.openxmlformats.org/officeDocument/2006/relationships/image" Target="media/image680.wmf"/><Relationship Id="rId1374" Type="http://schemas.openxmlformats.org/officeDocument/2006/relationships/oleObject" Target="embeddings/oleObject675.bin"/><Relationship Id="rId1375" Type="http://schemas.openxmlformats.org/officeDocument/2006/relationships/image" Target="media/image681.wmf"/><Relationship Id="rId1376" Type="http://schemas.openxmlformats.org/officeDocument/2006/relationships/oleObject" Target="embeddings/oleObject676.bin"/><Relationship Id="rId1377" Type="http://schemas.openxmlformats.org/officeDocument/2006/relationships/image" Target="media/image682.wmf"/><Relationship Id="rId1378" Type="http://schemas.openxmlformats.org/officeDocument/2006/relationships/oleObject" Target="embeddings/oleObject677.bin"/><Relationship Id="rId1379" Type="http://schemas.openxmlformats.org/officeDocument/2006/relationships/image" Target="media/image683.wmf"/><Relationship Id="rId2800" Type="http://schemas.openxmlformats.org/officeDocument/2006/relationships/oleObject" Target="embeddings/oleObject1387.bin"/><Relationship Id="rId2801" Type="http://schemas.openxmlformats.org/officeDocument/2006/relationships/image" Target="media/image1395.wmf"/><Relationship Id="rId2802" Type="http://schemas.openxmlformats.org/officeDocument/2006/relationships/oleObject" Target="embeddings/oleObject1388.bin"/><Relationship Id="rId2803" Type="http://schemas.openxmlformats.org/officeDocument/2006/relationships/image" Target="media/image1396.wmf"/><Relationship Id="rId2804" Type="http://schemas.openxmlformats.org/officeDocument/2006/relationships/oleObject" Target="embeddings/oleObject1389.bin"/><Relationship Id="rId2805" Type="http://schemas.openxmlformats.org/officeDocument/2006/relationships/image" Target="media/image1397.wmf"/><Relationship Id="rId2806" Type="http://schemas.openxmlformats.org/officeDocument/2006/relationships/oleObject" Target="embeddings/oleObject1390.bin"/><Relationship Id="rId2807" Type="http://schemas.openxmlformats.org/officeDocument/2006/relationships/image" Target="media/image1398.wmf"/><Relationship Id="rId2808" Type="http://schemas.openxmlformats.org/officeDocument/2006/relationships/oleObject" Target="embeddings/oleObject1391.bin"/><Relationship Id="rId2809" Type="http://schemas.openxmlformats.org/officeDocument/2006/relationships/image" Target="media/image1399.wmf"/><Relationship Id="rId980" Type="http://schemas.openxmlformats.org/officeDocument/2006/relationships/oleObject" Target="embeddings/oleObject479.bin"/><Relationship Id="rId981" Type="http://schemas.openxmlformats.org/officeDocument/2006/relationships/image" Target="media/image483.wmf"/><Relationship Id="rId982" Type="http://schemas.openxmlformats.org/officeDocument/2006/relationships/oleObject" Target="embeddings/oleObject480.bin"/><Relationship Id="rId983" Type="http://schemas.openxmlformats.org/officeDocument/2006/relationships/image" Target="media/image484.wmf"/><Relationship Id="rId984" Type="http://schemas.openxmlformats.org/officeDocument/2006/relationships/oleObject" Target="embeddings/oleObject481.bin"/><Relationship Id="rId985" Type="http://schemas.openxmlformats.org/officeDocument/2006/relationships/image" Target="media/image485.wmf"/><Relationship Id="rId986" Type="http://schemas.openxmlformats.org/officeDocument/2006/relationships/oleObject" Target="embeddings/oleObject482.bin"/><Relationship Id="rId987" Type="http://schemas.openxmlformats.org/officeDocument/2006/relationships/image" Target="media/image486.wmf"/><Relationship Id="rId988" Type="http://schemas.openxmlformats.org/officeDocument/2006/relationships/oleObject" Target="embeddings/oleObject483.bin"/><Relationship Id="rId989" Type="http://schemas.openxmlformats.org/officeDocument/2006/relationships/image" Target="media/image487.wmf"/><Relationship Id="rId2080" Type="http://schemas.openxmlformats.org/officeDocument/2006/relationships/oleObject" Target="embeddings/oleObject1028.bin"/><Relationship Id="rId2081" Type="http://schemas.openxmlformats.org/officeDocument/2006/relationships/image" Target="media/image1034.wmf"/><Relationship Id="rId2082" Type="http://schemas.openxmlformats.org/officeDocument/2006/relationships/oleObject" Target="embeddings/oleObject1029.bin"/><Relationship Id="rId2083" Type="http://schemas.openxmlformats.org/officeDocument/2006/relationships/image" Target="media/image1035.wmf"/><Relationship Id="rId2084" Type="http://schemas.openxmlformats.org/officeDocument/2006/relationships/oleObject" Target="embeddings/oleObject1030.bin"/><Relationship Id="rId2085" Type="http://schemas.openxmlformats.org/officeDocument/2006/relationships/image" Target="media/image1036.wmf"/><Relationship Id="rId2086" Type="http://schemas.openxmlformats.org/officeDocument/2006/relationships/oleObject" Target="embeddings/oleObject1031.bin"/><Relationship Id="rId2087" Type="http://schemas.openxmlformats.org/officeDocument/2006/relationships/image" Target="media/image1037.wmf"/><Relationship Id="rId2088" Type="http://schemas.openxmlformats.org/officeDocument/2006/relationships/oleObject" Target="embeddings/oleObject1032.bin"/><Relationship Id="rId2089" Type="http://schemas.openxmlformats.org/officeDocument/2006/relationships/image" Target="media/image1038.wmf"/><Relationship Id="rId440" Type="http://schemas.openxmlformats.org/officeDocument/2006/relationships/oleObject" Target="embeddings/oleObject209.bin"/><Relationship Id="rId441" Type="http://schemas.openxmlformats.org/officeDocument/2006/relationships/image" Target="media/image213.wmf"/><Relationship Id="rId442" Type="http://schemas.openxmlformats.org/officeDocument/2006/relationships/oleObject" Target="embeddings/oleObject210.bin"/><Relationship Id="rId443" Type="http://schemas.openxmlformats.org/officeDocument/2006/relationships/image" Target="media/image214.wmf"/><Relationship Id="rId444" Type="http://schemas.openxmlformats.org/officeDocument/2006/relationships/oleObject" Target="embeddings/oleObject211.bin"/><Relationship Id="rId445" Type="http://schemas.openxmlformats.org/officeDocument/2006/relationships/image" Target="media/image215.emf"/><Relationship Id="rId446" Type="http://schemas.openxmlformats.org/officeDocument/2006/relationships/oleObject" Target="embeddings/oleObject212.bin"/><Relationship Id="rId447" Type="http://schemas.openxmlformats.org/officeDocument/2006/relationships/image" Target="media/image216.wmf"/><Relationship Id="rId448" Type="http://schemas.openxmlformats.org/officeDocument/2006/relationships/oleObject" Target="embeddings/oleObject213.bin"/><Relationship Id="rId449" Type="http://schemas.openxmlformats.org/officeDocument/2006/relationships/image" Target="media/image217.emf"/><Relationship Id="rId1380" Type="http://schemas.openxmlformats.org/officeDocument/2006/relationships/oleObject" Target="embeddings/oleObject678.bin"/><Relationship Id="rId1381" Type="http://schemas.openxmlformats.org/officeDocument/2006/relationships/image" Target="media/image684.wmf"/><Relationship Id="rId1382" Type="http://schemas.openxmlformats.org/officeDocument/2006/relationships/oleObject" Target="embeddings/oleObject679.bin"/><Relationship Id="rId1383" Type="http://schemas.openxmlformats.org/officeDocument/2006/relationships/image" Target="media/image685.wmf"/><Relationship Id="rId1384" Type="http://schemas.openxmlformats.org/officeDocument/2006/relationships/oleObject" Target="embeddings/oleObject680.bin"/><Relationship Id="rId1385" Type="http://schemas.openxmlformats.org/officeDocument/2006/relationships/image" Target="media/image686.wmf"/><Relationship Id="rId1386" Type="http://schemas.openxmlformats.org/officeDocument/2006/relationships/oleObject" Target="embeddings/oleObject681.bin"/><Relationship Id="rId1387" Type="http://schemas.openxmlformats.org/officeDocument/2006/relationships/image" Target="media/image687.wmf"/><Relationship Id="rId1388" Type="http://schemas.openxmlformats.org/officeDocument/2006/relationships/oleObject" Target="embeddings/oleObject682.bin"/><Relationship Id="rId1389" Type="http://schemas.openxmlformats.org/officeDocument/2006/relationships/image" Target="media/image688.emf"/><Relationship Id="rId2810" Type="http://schemas.openxmlformats.org/officeDocument/2006/relationships/oleObject" Target="embeddings/oleObject1392.bin"/><Relationship Id="rId2811" Type="http://schemas.openxmlformats.org/officeDocument/2006/relationships/image" Target="media/image1400.wmf"/><Relationship Id="rId2812" Type="http://schemas.openxmlformats.org/officeDocument/2006/relationships/oleObject" Target="embeddings/oleObject1393.bin"/><Relationship Id="rId2813" Type="http://schemas.openxmlformats.org/officeDocument/2006/relationships/image" Target="media/image1401.wmf"/><Relationship Id="rId2814" Type="http://schemas.openxmlformats.org/officeDocument/2006/relationships/oleObject" Target="embeddings/oleObject1394.bin"/><Relationship Id="rId2815" Type="http://schemas.openxmlformats.org/officeDocument/2006/relationships/image" Target="media/image1402.wmf"/><Relationship Id="rId2816" Type="http://schemas.openxmlformats.org/officeDocument/2006/relationships/oleObject" Target="embeddings/oleObject1395.bin"/><Relationship Id="rId2817" Type="http://schemas.openxmlformats.org/officeDocument/2006/relationships/image" Target="media/image1403.wmf"/><Relationship Id="rId2818" Type="http://schemas.openxmlformats.org/officeDocument/2006/relationships/oleObject" Target="embeddings/oleObject1396.bin"/><Relationship Id="rId2819" Type="http://schemas.openxmlformats.org/officeDocument/2006/relationships/image" Target="media/image1404.wmf"/><Relationship Id="rId990" Type="http://schemas.openxmlformats.org/officeDocument/2006/relationships/oleObject" Target="embeddings/oleObject484.bin"/><Relationship Id="rId991" Type="http://schemas.openxmlformats.org/officeDocument/2006/relationships/image" Target="media/image488.wmf"/><Relationship Id="rId992" Type="http://schemas.openxmlformats.org/officeDocument/2006/relationships/oleObject" Target="embeddings/oleObject485.bin"/><Relationship Id="rId993" Type="http://schemas.openxmlformats.org/officeDocument/2006/relationships/image" Target="media/image489.wmf"/><Relationship Id="rId994" Type="http://schemas.openxmlformats.org/officeDocument/2006/relationships/oleObject" Target="embeddings/oleObject486.bin"/><Relationship Id="rId995" Type="http://schemas.openxmlformats.org/officeDocument/2006/relationships/image" Target="media/image490.wmf"/><Relationship Id="rId996" Type="http://schemas.openxmlformats.org/officeDocument/2006/relationships/oleObject" Target="embeddings/oleObject487.bin"/><Relationship Id="rId997" Type="http://schemas.openxmlformats.org/officeDocument/2006/relationships/image" Target="media/image491.wmf"/><Relationship Id="rId998" Type="http://schemas.openxmlformats.org/officeDocument/2006/relationships/oleObject" Target="embeddings/oleObject488.bin"/><Relationship Id="rId999" Type="http://schemas.openxmlformats.org/officeDocument/2006/relationships/image" Target="media/image492.wmf"/><Relationship Id="rId2090" Type="http://schemas.openxmlformats.org/officeDocument/2006/relationships/oleObject" Target="embeddings/oleObject1033.bin"/><Relationship Id="rId2091" Type="http://schemas.openxmlformats.org/officeDocument/2006/relationships/image" Target="media/image1039.wmf"/><Relationship Id="rId2092" Type="http://schemas.openxmlformats.org/officeDocument/2006/relationships/oleObject" Target="embeddings/oleObject1034.bin"/><Relationship Id="rId2093" Type="http://schemas.openxmlformats.org/officeDocument/2006/relationships/image" Target="media/image1040.wmf"/><Relationship Id="rId2094" Type="http://schemas.openxmlformats.org/officeDocument/2006/relationships/oleObject" Target="embeddings/oleObject1035.bin"/><Relationship Id="rId2095" Type="http://schemas.openxmlformats.org/officeDocument/2006/relationships/image" Target="media/image1041.wmf"/><Relationship Id="rId2096" Type="http://schemas.openxmlformats.org/officeDocument/2006/relationships/oleObject" Target="embeddings/oleObject1036.bin"/><Relationship Id="rId2097" Type="http://schemas.openxmlformats.org/officeDocument/2006/relationships/image" Target="media/image1042.wmf"/><Relationship Id="rId2098" Type="http://schemas.openxmlformats.org/officeDocument/2006/relationships/oleObject" Target="embeddings/oleObject1037.bin"/><Relationship Id="rId2099" Type="http://schemas.openxmlformats.org/officeDocument/2006/relationships/image" Target="media/image1043.wmf"/><Relationship Id="rId450" Type="http://schemas.openxmlformats.org/officeDocument/2006/relationships/oleObject" Target="embeddings/oleObject214.bin"/><Relationship Id="rId451" Type="http://schemas.openxmlformats.org/officeDocument/2006/relationships/image" Target="media/image218.emf"/><Relationship Id="rId452" Type="http://schemas.openxmlformats.org/officeDocument/2006/relationships/oleObject" Target="embeddings/oleObject215.bin"/><Relationship Id="rId453" Type="http://schemas.openxmlformats.org/officeDocument/2006/relationships/image" Target="media/image219.emf"/><Relationship Id="rId454" Type="http://schemas.openxmlformats.org/officeDocument/2006/relationships/oleObject" Target="embeddings/oleObject216.bin"/><Relationship Id="rId455" Type="http://schemas.openxmlformats.org/officeDocument/2006/relationships/image" Target="media/image220.wmf"/><Relationship Id="rId456" Type="http://schemas.openxmlformats.org/officeDocument/2006/relationships/oleObject" Target="embeddings/oleObject217.bin"/><Relationship Id="rId457" Type="http://schemas.openxmlformats.org/officeDocument/2006/relationships/image" Target="media/image221.wmf"/><Relationship Id="rId458" Type="http://schemas.openxmlformats.org/officeDocument/2006/relationships/oleObject" Target="embeddings/oleObject218.bin"/><Relationship Id="rId459" Type="http://schemas.openxmlformats.org/officeDocument/2006/relationships/image" Target="media/image222.wmf"/><Relationship Id="rId1390" Type="http://schemas.openxmlformats.org/officeDocument/2006/relationships/oleObject" Target="embeddings/oleObject683.bin"/><Relationship Id="rId1391" Type="http://schemas.openxmlformats.org/officeDocument/2006/relationships/image" Target="media/image689.emf"/><Relationship Id="rId1392" Type="http://schemas.openxmlformats.org/officeDocument/2006/relationships/oleObject" Target="embeddings/oleObject684.bin"/><Relationship Id="rId1393" Type="http://schemas.openxmlformats.org/officeDocument/2006/relationships/image" Target="media/image690.wmf"/><Relationship Id="rId1394" Type="http://schemas.openxmlformats.org/officeDocument/2006/relationships/oleObject" Target="embeddings/oleObject685.bin"/><Relationship Id="rId1395" Type="http://schemas.openxmlformats.org/officeDocument/2006/relationships/image" Target="media/image691.emf"/><Relationship Id="rId1396" Type="http://schemas.openxmlformats.org/officeDocument/2006/relationships/oleObject" Target="embeddings/oleObject686.bin"/><Relationship Id="rId1397" Type="http://schemas.openxmlformats.org/officeDocument/2006/relationships/image" Target="media/image692.wmf"/><Relationship Id="rId1398" Type="http://schemas.openxmlformats.org/officeDocument/2006/relationships/oleObject" Target="embeddings/oleObject687.bin"/><Relationship Id="rId1399" Type="http://schemas.openxmlformats.org/officeDocument/2006/relationships/image" Target="media/image693.wmf"/><Relationship Id="rId2820" Type="http://schemas.openxmlformats.org/officeDocument/2006/relationships/oleObject" Target="embeddings/oleObject1397.bin"/><Relationship Id="rId2821" Type="http://schemas.openxmlformats.org/officeDocument/2006/relationships/image" Target="media/image1405.wmf"/><Relationship Id="rId2822" Type="http://schemas.openxmlformats.org/officeDocument/2006/relationships/oleObject" Target="embeddings/oleObject1398.bin"/><Relationship Id="rId2823" Type="http://schemas.openxmlformats.org/officeDocument/2006/relationships/image" Target="media/image1406.wmf"/><Relationship Id="rId2824" Type="http://schemas.openxmlformats.org/officeDocument/2006/relationships/oleObject" Target="embeddings/oleObject1399.bin"/><Relationship Id="rId2825" Type="http://schemas.openxmlformats.org/officeDocument/2006/relationships/image" Target="media/image1407.wmf"/><Relationship Id="rId2826" Type="http://schemas.openxmlformats.org/officeDocument/2006/relationships/oleObject" Target="embeddings/oleObject1400.bin"/><Relationship Id="rId2827" Type="http://schemas.openxmlformats.org/officeDocument/2006/relationships/image" Target="media/image1408.wmf"/><Relationship Id="rId2828" Type="http://schemas.openxmlformats.org/officeDocument/2006/relationships/oleObject" Target="embeddings/oleObject1401.bin"/><Relationship Id="rId2829" Type="http://schemas.openxmlformats.org/officeDocument/2006/relationships/image" Target="media/image1409.wmf"/><Relationship Id="rId460" Type="http://schemas.openxmlformats.org/officeDocument/2006/relationships/oleObject" Target="embeddings/oleObject219.bin"/><Relationship Id="rId461" Type="http://schemas.openxmlformats.org/officeDocument/2006/relationships/image" Target="media/image223.wmf"/><Relationship Id="rId462" Type="http://schemas.openxmlformats.org/officeDocument/2006/relationships/oleObject" Target="embeddings/oleObject220.bin"/><Relationship Id="rId463" Type="http://schemas.openxmlformats.org/officeDocument/2006/relationships/image" Target="media/image224.emf"/><Relationship Id="rId464" Type="http://schemas.openxmlformats.org/officeDocument/2006/relationships/oleObject" Target="embeddings/oleObject221.bin"/><Relationship Id="rId465" Type="http://schemas.openxmlformats.org/officeDocument/2006/relationships/image" Target="media/image225.wmf"/><Relationship Id="rId466" Type="http://schemas.openxmlformats.org/officeDocument/2006/relationships/oleObject" Target="embeddings/oleObject222.bin"/><Relationship Id="rId467" Type="http://schemas.openxmlformats.org/officeDocument/2006/relationships/image" Target="media/image226.wmf"/><Relationship Id="rId468" Type="http://schemas.openxmlformats.org/officeDocument/2006/relationships/oleObject" Target="embeddings/oleObject223.bin"/><Relationship Id="rId469" Type="http://schemas.openxmlformats.org/officeDocument/2006/relationships/image" Target="media/image227.wmf"/><Relationship Id="rId2830" Type="http://schemas.openxmlformats.org/officeDocument/2006/relationships/oleObject" Target="embeddings/oleObject1402.bin"/><Relationship Id="rId2831" Type="http://schemas.openxmlformats.org/officeDocument/2006/relationships/image" Target="media/image1410.wmf"/><Relationship Id="rId2832" Type="http://schemas.openxmlformats.org/officeDocument/2006/relationships/oleObject" Target="embeddings/oleObject1403.bin"/><Relationship Id="rId2833" Type="http://schemas.openxmlformats.org/officeDocument/2006/relationships/image" Target="media/image1411.wmf"/><Relationship Id="rId2834" Type="http://schemas.openxmlformats.org/officeDocument/2006/relationships/oleObject" Target="embeddings/oleObject1404.bin"/><Relationship Id="rId2835" Type="http://schemas.openxmlformats.org/officeDocument/2006/relationships/image" Target="media/image1412.wmf"/><Relationship Id="rId2836" Type="http://schemas.openxmlformats.org/officeDocument/2006/relationships/oleObject" Target="embeddings/oleObject1405.bin"/><Relationship Id="rId2837" Type="http://schemas.openxmlformats.org/officeDocument/2006/relationships/image" Target="media/image1413.wmf"/><Relationship Id="rId2838" Type="http://schemas.openxmlformats.org/officeDocument/2006/relationships/oleObject" Target="embeddings/oleObject1406.bin"/><Relationship Id="rId2839" Type="http://schemas.openxmlformats.org/officeDocument/2006/relationships/image" Target="media/image1414.wmf"/><Relationship Id="rId470" Type="http://schemas.openxmlformats.org/officeDocument/2006/relationships/oleObject" Target="embeddings/oleObject224.bin"/><Relationship Id="rId471" Type="http://schemas.openxmlformats.org/officeDocument/2006/relationships/image" Target="media/image228.wmf"/><Relationship Id="rId472" Type="http://schemas.openxmlformats.org/officeDocument/2006/relationships/oleObject" Target="embeddings/oleObject225.bin"/><Relationship Id="rId473" Type="http://schemas.openxmlformats.org/officeDocument/2006/relationships/image" Target="media/image229.wmf"/><Relationship Id="rId474" Type="http://schemas.openxmlformats.org/officeDocument/2006/relationships/oleObject" Target="embeddings/oleObject226.bin"/><Relationship Id="rId475" Type="http://schemas.openxmlformats.org/officeDocument/2006/relationships/image" Target="media/image230.wmf"/><Relationship Id="rId476" Type="http://schemas.openxmlformats.org/officeDocument/2006/relationships/oleObject" Target="embeddings/oleObject227.bin"/><Relationship Id="rId477" Type="http://schemas.openxmlformats.org/officeDocument/2006/relationships/image" Target="media/image231.wmf"/><Relationship Id="rId478" Type="http://schemas.openxmlformats.org/officeDocument/2006/relationships/oleObject" Target="embeddings/oleObject228.bin"/><Relationship Id="rId479" Type="http://schemas.openxmlformats.org/officeDocument/2006/relationships/image" Target="media/image232.wmf"/><Relationship Id="rId2840" Type="http://schemas.openxmlformats.org/officeDocument/2006/relationships/oleObject" Target="embeddings/oleObject1407.bin"/><Relationship Id="rId2841" Type="http://schemas.openxmlformats.org/officeDocument/2006/relationships/image" Target="media/image1415.wmf"/><Relationship Id="rId2842" Type="http://schemas.openxmlformats.org/officeDocument/2006/relationships/oleObject" Target="embeddings/oleObject1408.bin"/><Relationship Id="rId2843" Type="http://schemas.openxmlformats.org/officeDocument/2006/relationships/image" Target="media/image1416.wmf"/><Relationship Id="rId2844" Type="http://schemas.openxmlformats.org/officeDocument/2006/relationships/oleObject" Target="embeddings/oleObject1409.bin"/><Relationship Id="rId2845" Type="http://schemas.openxmlformats.org/officeDocument/2006/relationships/image" Target="media/image1417.wmf"/><Relationship Id="rId2846" Type="http://schemas.openxmlformats.org/officeDocument/2006/relationships/oleObject" Target="embeddings/oleObject1410.bin"/><Relationship Id="rId2847" Type="http://schemas.openxmlformats.org/officeDocument/2006/relationships/image" Target="media/image1418.wmf"/><Relationship Id="rId2848" Type="http://schemas.openxmlformats.org/officeDocument/2006/relationships/oleObject" Target="embeddings/oleObject1411.bin"/><Relationship Id="rId2849" Type="http://schemas.openxmlformats.org/officeDocument/2006/relationships/image" Target="media/image1419.wmf"/><Relationship Id="rId3000" Type="http://schemas.openxmlformats.org/officeDocument/2006/relationships/oleObject" Target="embeddings/oleObject1487.bin"/><Relationship Id="rId3001" Type="http://schemas.openxmlformats.org/officeDocument/2006/relationships/image" Target="media/image1495.wmf"/><Relationship Id="rId3002" Type="http://schemas.openxmlformats.org/officeDocument/2006/relationships/oleObject" Target="embeddings/oleObject1488.bin"/><Relationship Id="rId3003" Type="http://schemas.openxmlformats.org/officeDocument/2006/relationships/image" Target="media/image1496.wmf"/><Relationship Id="rId3004" Type="http://schemas.openxmlformats.org/officeDocument/2006/relationships/oleObject" Target="embeddings/oleObject1489.bin"/><Relationship Id="rId3005" Type="http://schemas.openxmlformats.org/officeDocument/2006/relationships/image" Target="media/image1497.wmf"/><Relationship Id="rId3006" Type="http://schemas.openxmlformats.org/officeDocument/2006/relationships/oleObject" Target="embeddings/oleObject1490.bin"/><Relationship Id="rId3007" Type="http://schemas.openxmlformats.org/officeDocument/2006/relationships/image" Target="media/image1498.wmf"/><Relationship Id="rId3008" Type="http://schemas.openxmlformats.org/officeDocument/2006/relationships/oleObject" Target="embeddings/oleObject1491.bin"/><Relationship Id="rId3009" Type="http://schemas.openxmlformats.org/officeDocument/2006/relationships/image" Target="media/image1499.png"/><Relationship Id="rId2300" Type="http://schemas.openxmlformats.org/officeDocument/2006/relationships/oleObject" Target="embeddings/oleObject1137.bin"/><Relationship Id="rId2301" Type="http://schemas.openxmlformats.org/officeDocument/2006/relationships/image" Target="media/image1145.emf"/><Relationship Id="rId2302" Type="http://schemas.openxmlformats.org/officeDocument/2006/relationships/oleObject" Target="embeddings/oleObject1138.bin"/><Relationship Id="rId2303" Type="http://schemas.openxmlformats.org/officeDocument/2006/relationships/image" Target="media/image1146.emf"/><Relationship Id="rId2304" Type="http://schemas.openxmlformats.org/officeDocument/2006/relationships/oleObject" Target="embeddings/oleObject1139.bin"/><Relationship Id="rId2305" Type="http://schemas.openxmlformats.org/officeDocument/2006/relationships/image" Target="media/image1147.wmf"/><Relationship Id="rId2306" Type="http://schemas.openxmlformats.org/officeDocument/2006/relationships/oleObject" Target="embeddings/oleObject1140.bin"/><Relationship Id="rId2307" Type="http://schemas.openxmlformats.org/officeDocument/2006/relationships/image" Target="media/image1148.wmf"/><Relationship Id="rId2308" Type="http://schemas.openxmlformats.org/officeDocument/2006/relationships/oleObject" Target="embeddings/oleObject1141.bin"/><Relationship Id="rId2309" Type="http://schemas.openxmlformats.org/officeDocument/2006/relationships/image" Target="media/image1149.wmf"/><Relationship Id="rId1600" Type="http://schemas.openxmlformats.org/officeDocument/2006/relationships/oleObject" Target="embeddings/oleObject788.bin"/><Relationship Id="rId1601" Type="http://schemas.openxmlformats.org/officeDocument/2006/relationships/image" Target="media/image794.wmf"/><Relationship Id="rId1602" Type="http://schemas.openxmlformats.org/officeDocument/2006/relationships/oleObject" Target="embeddings/oleObject789.bin"/><Relationship Id="rId1603" Type="http://schemas.openxmlformats.org/officeDocument/2006/relationships/image" Target="media/image795.wmf"/><Relationship Id="rId1604" Type="http://schemas.openxmlformats.org/officeDocument/2006/relationships/oleObject" Target="embeddings/oleObject790.bin"/><Relationship Id="rId1605" Type="http://schemas.openxmlformats.org/officeDocument/2006/relationships/image" Target="media/image796.wmf"/><Relationship Id="rId1606" Type="http://schemas.openxmlformats.org/officeDocument/2006/relationships/oleObject" Target="embeddings/oleObject791.bin"/><Relationship Id="rId1607" Type="http://schemas.openxmlformats.org/officeDocument/2006/relationships/image" Target="media/image797.wmf"/><Relationship Id="rId1608" Type="http://schemas.openxmlformats.org/officeDocument/2006/relationships/oleObject" Target="embeddings/oleObject792.bin"/><Relationship Id="rId1609" Type="http://schemas.openxmlformats.org/officeDocument/2006/relationships/image" Target="media/image798.wmf"/><Relationship Id="rId480" Type="http://schemas.openxmlformats.org/officeDocument/2006/relationships/oleObject" Target="embeddings/oleObject229.bin"/><Relationship Id="rId481" Type="http://schemas.openxmlformats.org/officeDocument/2006/relationships/image" Target="media/image233.wmf"/><Relationship Id="rId482" Type="http://schemas.openxmlformats.org/officeDocument/2006/relationships/oleObject" Target="embeddings/oleObject230.bin"/><Relationship Id="rId483" Type="http://schemas.openxmlformats.org/officeDocument/2006/relationships/image" Target="media/image234.wmf"/><Relationship Id="rId484" Type="http://schemas.openxmlformats.org/officeDocument/2006/relationships/oleObject" Target="embeddings/oleObject231.bin"/><Relationship Id="rId485" Type="http://schemas.openxmlformats.org/officeDocument/2006/relationships/image" Target="media/image235.wmf"/><Relationship Id="rId486" Type="http://schemas.openxmlformats.org/officeDocument/2006/relationships/oleObject" Target="embeddings/oleObject232.bin"/><Relationship Id="rId487" Type="http://schemas.openxmlformats.org/officeDocument/2006/relationships/image" Target="media/image236.wmf"/><Relationship Id="rId488" Type="http://schemas.openxmlformats.org/officeDocument/2006/relationships/oleObject" Target="embeddings/oleObject233.bin"/><Relationship Id="rId489" Type="http://schemas.openxmlformats.org/officeDocument/2006/relationships/image" Target="media/image237.wmf"/><Relationship Id="rId2850" Type="http://schemas.openxmlformats.org/officeDocument/2006/relationships/oleObject" Target="embeddings/oleObject1412.bin"/><Relationship Id="rId2851" Type="http://schemas.openxmlformats.org/officeDocument/2006/relationships/image" Target="media/image1420.wmf"/><Relationship Id="rId2852" Type="http://schemas.openxmlformats.org/officeDocument/2006/relationships/oleObject" Target="embeddings/oleObject1413.bin"/><Relationship Id="rId2853" Type="http://schemas.openxmlformats.org/officeDocument/2006/relationships/image" Target="media/image1421.wmf"/><Relationship Id="rId2854" Type="http://schemas.openxmlformats.org/officeDocument/2006/relationships/oleObject" Target="embeddings/oleObject1414.bin"/><Relationship Id="rId2855" Type="http://schemas.openxmlformats.org/officeDocument/2006/relationships/image" Target="media/image1422.wmf"/><Relationship Id="rId2856" Type="http://schemas.openxmlformats.org/officeDocument/2006/relationships/oleObject" Target="embeddings/oleObject1415.bin"/><Relationship Id="rId2857" Type="http://schemas.openxmlformats.org/officeDocument/2006/relationships/image" Target="media/image1423.wmf"/><Relationship Id="rId2858" Type="http://schemas.openxmlformats.org/officeDocument/2006/relationships/oleObject" Target="embeddings/oleObject1416.bin"/><Relationship Id="rId2859" Type="http://schemas.openxmlformats.org/officeDocument/2006/relationships/image" Target="media/image1424.wmf"/><Relationship Id="rId3010" Type="http://schemas.openxmlformats.org/officeDocument/2006/relationships/image" Target="media/image1500.wmf"/><Relationship Id="rId3011" Type="http://schemas.openxmlformats.org/officeDocument/2006/relationships/oleObject" Target="embeddings/oleObject1492.bin"/><Relationship Id="rId3012" Type="http://schemas.openxmlformats.org/officeDocument/2006/relationships/image" Target="media/image1501.wmf"/><Relationship Id="rId3013" Type="http://schemas.openxmlformats.org/officeDocument/2006/relationships/oleObject" Target="embeddings/oleObject1493.bin"/><Relationship Id="rId3014" Type="http://schemas.openxmlformats.org/officeDocument/2006/relationships/image" Target="media/image1502.wmf"/><Relationship Id="rId3015" Type="http://schemas.openxmlformats.org/officeDocument/2006/relationships/oleObject" Target="embeddings/oleObject1494.bin"/><Relationship Id="rId3016" Type="http://schemas.openxmlformats.org/officeDocument/2006/relationships/image" Target="media/image1503.wmf"/><Relationship Id="rId3017" Type="http://schemas.openxmlformats.org/officeDocument/2006/relationships/oleObject" Target="embeddings/oleObject1495.bin"/><Relationship Id="rId3018" Type="http://schemas.openxmlformats.org/officeDocument/2006/relationships/image" Target="media/image1504.wmf"/><Relationship Id="rId3019" Type="http://schemas.openxmlformats.org/officeDocument/2006/relationships/oleObject" Target="embeddings/oleObject1496.bin"/><Relationship Id="rId2310" Type="http://schemas.openxmlformats.org/officeDocument/2006/relationships/oleObject" Target="embeddings/oleObject1142.bin"/><Relationship Id="rId2311" Type="http://schemas.openxmlformats.org/officeDocument/2006/relationships/image" Target="media/image1150.wmf"/><Relationship Id="rId2312" Type="http://schemas.openxmlformats.org/officeDocument/2006/relationships/oleObject" Target="embeddings/oleObject1143.bin"/><Relationship Id="rId2313" Type="http://schemas.openxmlformats.org/officeDocument/2006/relationships/image" Target="media/image1151.wmf"/><Relationship Id="rId2314" Type="http://schemas.openxmlformats.org/officeDocument/2006/relationships/oleObject" Target="embeddings/oleObject1144.bin"/><Relationship Id="rId2315" Type="http://schemas.openxmlformats.org/officeDocument/2006/relationships/image" Target="media/image1152.wmf"/><Relationship Id="rId2316" Type="http://schemas.openxmlformats.org/officeDocument/2006/relationships/oleObject" Target="embeddings/oleObject1145.bin"/><Relationship Id="rId2317" Type="http://schemas.openxmlformats.org/officeDocument/2006/relationships/image" Target="media/image1153.wmf"/><Relationship Id="rId2318" Type="http://schemas.openxmlformats.org/officeDocument/2006/relationships/oleObject" Target="embeddings/oleObject1146.bin"/><Relationship Id="rId2319" Type="http://schemas.openxmlformats.org/officeDocument/2006/relationships/image" Target="media/image1154.wmf"/><Relationship Id="rId1610" Type="http://schemas.openxmlformats.org/officeDocument/2006/relationships/oleObject" Target="embeddings/oleObject793.bin"/><Relationship Id="rId1611" Type="http://schemas.openxmlformats.org/officeDocument/2006/relationships/image" Target="media/image799.wmf"/><Relationship Id="rId1612" Type="http://schemas.openxmlformats.org/officeDocument/2006/relationships/oleObject" Target="embeddings/oleObject794.bin"/><Relationship Id="rId1613" Type="http://schemas.openxmlformats.org/officeDocument/2006/relationships/image" Target="media/image800.wmf"/><Relationship Id="rId1614" Type="http://schemas.openxmlformats.org/officeDocument/2006/relationships/oleObject" Target="embeddings/oleObject795.bin"/><Relationship Id="rId1615" Type="http://schemas.openxmlformats.org/officeDocument/2006/relationships/image" Target="media/image801.wmf"/><Relationship Id="rId1616" Type="http://schemas.openxmlformats.org/officeDocument/2006/relationships/oleObject" Target="embeddings/oleObject796.bin"/><Relationship Id="rId1617" Type="http://schemas.openxmlformats.org/officeDocument/2006/relationships/image" Target="media/image802.wmf"/><Relationship Id="rId1618" Type="http://schemas.openxmlformats.org/officeDocument/2006/relationships/oleObject" Target="embeddings/oleObject797.bin"/><Relationship Id="rId1619" Type="http://schemas.openxmlformats.org/officeDocument/2006/relationships/image" Target="media/image803.wmf"/><Relationship Id="rId490" Type="http://schemas.openxmlformats.org/officeDocument/2006/relationships/oleObject" Target="embeddings/oleObject234.bin"/><Relationship Id="rId491" Type="http://schemas.openxmlformats.org/officeDocument/2006/relationships/image" Target="media/image238.wmf"/><Relationship Id="rId492" Type="http://schemas.openxmlformats.org/officeDocument/2006/relationships/oleObject" Target="embeddings/oleObject235.bin"/><Relationship Id="rId493" Type="http://schemas.openxmlformats.org/officeDocument/2006/relationships/image" Target="media/image239.wmf"/><Relationship Id="rId494" Type="http://schemas.openxmlformats.org/officeDocument/2006/relationships/oleObject" Target="embeddings/oleObject236.bin"/><Relationship Id="rId495" Type="http://schemas.openxmlformats.org/officeDocument/2006/relationships/image" Target="media/image240.wmf"/><Relationship Id="rId496" Type="http://schemas.openxmlformats.org/officeDocument/2006/relationships/oleObject" Target="embeddings/oleObject237.bin"/><Relationship Id="rId497" Type="http://schemas.openxmlformats.org/officeDocument/2006/relationships/image" Target="media/image241.wmf"/><Relationship Id="rId498" Type="http://schemas.openxmlformats.org/officeDocument/2006/relationships/oleObject" Target="embeddings/oleObject238.bin"/><Relationship Id="rId499" Type="http://schemas.openxmlformats.org/officeDocument/2006/relationships/image" Target="media/image242.wmf"/><Relationship Id="rId2860" Type="http://schemas.openxmlformats.org/officeDocument/2006/relationships/oleObject" Target="embeddings/oleObject1417.bin"/><Relationship Id="rId2861" Type="http://schemas.openxmlformats.org/officeDocument/2006/relationships/image" Target="media/image1425.wmf"/><Relationship Id="rId2862" Type="http://schemas.openxmlformats.org/officeDocument/2006/relationships/oleObject" Target="embeddings/oleObject1418.bin"/><Relationship Id="rId2863" Type="http://schemas.openxmlformats.org/officeDocument/2006/relationships/image" Target="media/image1426.wmf"/><Relationship Id="rId2864" Type="http://schemas.openxmlformats.org/officeDocument/2006/relationships/oleObject" Target="embeddings/oleObject1419.bin"/><Relationship Id="rId2865" Type="http://schemas.openxmlformats.org/officeDocument/2006/relationships/image" Target="media/image1427.wmf"/><Relationship Id="rId2866" Type="http://schemas.openxmlformats.org/officeDocument/2006/relationships/oleObject" Target="embeddings/oleObject1420.bin"/><Relationship Id="rId2867" Type="http://schemas.openxmlformats.org/officeDocument/2006/relationships/image" Target="media/image1428.wmf"/><Relationship Id="rId2868" Type="http://schemas.openxmlformats.org/officeDocument/2006/relationships/oleObject" Target="embeddings/oleObject1421.bin"/><Relationship Id="rId2869" Type="http://schemas.openxmlformats.org/officeDocument/2006/relationships/image" Target="media/image1429.wmf"/><Relationship Id="rId3020" Type="http://schemas.openxmlformats.org/officeDocument/2006/relationships/image" Target="media/image1505.wmf"/><Relationship Id="rId3021" Type="http://schemas.openxmlformats.org/officeDocument/2006/relationships/oleObject" Target="embeddings/oleObject1497.bin"/><Relationship Id="rId3022" Type="http://schemas.openxmlformats.org/officeDocument/2006/relationships/image" Target="media/image1506.wmf"/><Relationship Id="rId3023" Type="http://schemas.openxmlformats.org/officeDocument/2006/relationships/oleObject" Target="embeddings/oleObject1498.bin"/><Relationship Id="rId3024" Type="http://schemas.openxmlformats.org/officeDocument/2006/relationships/image" Target="media/image1507.wmf"/><Relationship Id="rId3025" Type="http://schemas.openxmlformats.org/officeDocument/2006/relationships/oleObject" Target="embeddings/oleObject1499.bin"/><Relationship Id="rId3026" Type="http://schemas.openxmlformats.org/officeDocument/2006/relationships/image" Target="media/image1508.wmf"/><Relationship Id="rId3027" Type="http://schemas.openxmlformats.org/officeDocument/2006/relationships/oleObject" Target="embeddings/oleObject1500.bin"/><Relationship Id="rId3028" Type="http://schemas.openxmlformats.org/officeDocument/2006/relationships/image" Target="media/image1509.wmf"/><Relationship Id="rId3029" Type="http://schemas.openxmlformats.org/officeDocument/2006/relationships/oleObject" Target="embeddings/oleObject1501.bin"/><Relationship Id="rId2320" Type="http://schemas.openxmlformats.org/officeDocument/2006/relationships/oleObject" Target="embeddings/oleObject1147.bin"/><Relationship Id="rId2321" Type="http://schemas.openxmlformats.org/officeDocument/2006/relationships/image" Target="media/image1155.wmf"/><Relationship Id="rId2322" Type="http://schemas.openxmlformats.org/officeDocument/2006/relationships/oleObject" Target="embeddings/oleObject1148.bin"/><Relationship Id="rId2323" Type="http://schemas.openxmlformats.org/officeDocument/2006/relationships/image" Target="media/image1156.wmf"/><Relationship Id="rId2324" Type="http://schemas.openxmlformats.org/officeDocument/2006/relationships/oleObject" Target="embeddings/oleObject1149.bin"/><Relationship Id="rId2325" Type="http://schemas.openxmlformats.org/officeDocument/2006/relationships/image" Target="media/image1157.wmf"/><Relationship Id="rId2326" Type="http://schemas.openxmlformats.org/officeDocument/2006/relationships/oleObject" Target="embeddings/oleObject1150.bin"/><Relationship Id="rId2327" Type="http://schemas.openxmlformats.org/officeDocument/2006/relationships/image" Target="media/image1158.emf"/><Relationship Id="rId2328" Type="http://schemas.openxmlformats.org/officeDocument/2006/relationships/oleObject" Target="embeddings/oleObject1151.bin"/><Relationship Id="rId2329" Type="http://schemas.openxmlformats.org/officeDocument/2006/relationships/image" Target="media/image1159.wmf"/><Relationship Id="rId1620" Type="http://schemas.openxmlformats.org/officeDocument/2006/relationships/oleObject" Target="embeddings/oleObject798.bin"/><Relationship Id="rId1621" Type="http://schemas.openxmlformats.org/officeDocument/2006/relationships/image" Target="media/image804.wmf"/><Relationship Id="rId1622" Type="http://schemas.openxmlformats.org/officeDocument/2006/relationships/oleObject" Target="embeddings/oleObject799.bin"/><Relationship Id="rId1623" Type="http://schemas.openxmlformats.org/officeDocument/2006/relationships/image" Target="media/image805.wmf"/><Relationship Id="rId1624" Type="http://schemas.openxmlformats.org/officeDocument/2006/relationships/oleObject" Target="embeddings/oleObject800.bin"/><Relationship Id="rId1625" Type="http://schemas.openxmlformats.org/officeDocument/2006/relationships/image" Target="media/image806.wmf"/><Relationship Id="rId1626" Type="http://schemas.openxmlformats.org/officeDocument/2006/relationships/oleObject" Target="embeddings/oleObject801.bin"/><Relationship Id="rId1627" Type="http://schemas.openxmlformats.org/officeDocument/2006/relationships/image" Target="media/image807.wmf"/><Relationship Id="rId1628" Type="http://schemas.openxmlformats.org/officeDocument/2006/relationships/oleObject" Target="embeddings/oleObject802.bin"/><Relationship Id="rId1629" Type="http://schemas.openxmlformats.org/officeDocument/2006/relationships/image" Target="media/image808.wmf"/><Relationship Id="rId2870" Type="http://schemas.openxmlformats.org/officeDocument/2006/relationships/oleObject" Target="embeddings/oleObject1422.bin"/><Relationship Id="rId2871" Type="http://schemas.openxmlformats.org/officeDocument/2006/relationships/image" Target="media/image1430.wmf"/><Relationship Id="rId2872" Type="http://schemas.openxmlformats.org/officeDocument/2006/relationships/oleObject" Target="embeddings/oleObject1423.bin"/><Relationship Id="rId2873" Type="http://schemas.openxmlformats.org/officeDocument/2006/relationships/image" Target="media/image1431.wmf"/><Relationship Id="rId2874" Type="http://schemas.openxmlformats.org/officeDocument/2006/relationships/oleObject" Target="embeddings/oleObject1424.bin"/><Relationship Id="rId2875" Type="http://schemas.openxmlformats.org/officeDocument/2006/relationships/image" Target="media/image1432.wmf"/><Relationship Id="rId2876" Type="http://schemas.openxmlformats.org/officeDocument/2006/relationships/oleObject" Target="embeddings/oleObject1425.bin"/><Relationship Id="rId2877" Type="http://schemas.openxmlformats.org/officeDocument/2006/relationships/image" Target="media/image1433.wmf"/><Relationship Id="rId2878" Type="http://schemas.openxmlformats.org/officeDocument/2006/relationships/oleObject" Target="embeddings/oleObject1426.bin"/><Relationship Id="rId2879" Type="http://schemas.openxmlformats.org/officeDocument/2006/relationships/image" Target="media/image1434.wmf"/><Relationship Id="rId3030" Type="http://schemas.openxmlformats.org/officeDocument/2006/relationships/image" Target="media/image1510.wmf"/><Relationship Id="rId3031" Type="http://schemas.openxmlformats.org/officeDocument/2006/relationships/oleObject" Target="embeddings/oleObject1502.bin"/><Relationship Id="rId3032" Type="http://schemas.openxmlformats.org/officeDocument/2006/relationships/image" Target="media/image1511.wmf"/><Relationship Id="rId3033" Type="http://schemas.openxmlformats.org/officeDocument/2006/relationships/oleObject" Target="embeddings/oleObject1503.bin"/><Relationship Id="rId3034" Type="http://schemas.openxmlformats.org/officeDocument/2006/relationships/image" Target="media/image1512.wmf"/><Relationship Id="rId3035" Type="http://schemas.openxmlformats.org/officeDocument/2006/relationships/oleObject" Target="embeddings/oleObject1504.bin"/><Relationship Id="rId3036" Type="http://schemas.openxmlformats.org/officeDocument/2006/relationships/image" Target="media/image1513.wmf"/><Relationship Id="rId3037" Type="http://schemas.openxmlformats.org/officeDocument/2006/relationships/oleObject" Target="embeddings/oleObject1505.bin"/><Relationship Id="rId3038" Type="http://schemas.openxmlformats.org/officeDocument/2006/relationships/image" Target="media/image1514.wmf"/><Relationship Id="rId3039" Type="http://schemas.openxmlformats.org/officeDocument/2006/relationships/oleObject" Target="embeddings/oleObject1506.bin"/><Relationship Id="rId2330" Type="http://schemas.openxmlformats.org/officeDocument/2006/relationships/oleObject" Target="embeddings/oleObject1152.bin"/><Relationship Id="rId2331" Type="http://schemas.openxmlformats.org/officeDocument/2006/relationships/image" Target="media/image1160.emf"/><Relationship Id="rId2332" Type="http://schemas.openxmlformats.org/officeDocument/2006/relationships/oleObject" Target="embeddings/oleObject1153.bin"/><Relationship Id="rId2333" Type="http://schemas.openxmlformats.org/officeDocument/2006/relationships/image" Target="media/image1161.emf"/><Relationship Id="rId2334" Type="http://schemas.openxmlformats.org/officeDocument/2006/relationships/oleObject" Target="embeddings/oleObject1154.bin"/><Relationship Id="rId2335" Type="http://schemas.openxmlformats.org/officeDocument/2006/relationships/image" Target="media/image1162.emf"/><Relationship Id="rId2336" Type="http://schemas.openxmlformats.org/officeDocument/2006/relationships/oleObject" Target="embeddings/oleObject1155.bin"/><Relationship Id="rId2337" Type="http://schemas.openxmlformats.org/officeDocument/2006/relationships/image" Target="media/image1163.emf"/><Relationship Id="rId2338" Type="http://schemas.openxmlformats.org/officeDocument/2006/relationships/oleObject" Target="embeddings/oleObject1156.bin"/><Relationship Id="rId2339" Type="http://schemas.openxmlformats.org/officeDocument/2006/relationships/image" Target="media/image1164.wmf"/><Relationship Id="rId1630" Type="http://schemas.openxmlformats.org/officeDocument/2006/relationships/oleObject" Target="embeddings/oleObject803.bin"/><Relationship Id="rId1631" Type="http://schemas.openxmlformats.org/officeDocument/2006/relationships/image" Target="media/image809.wmf"/><Relationship Id="rId1632" Type="http://schemas.openxmlformats.org/officeDocument/2006/relationships/oleObject" Target="embeddings/oleObject804.bin"/><Relationship Id="rId1633" Type="http://schemas.openxmlformats.org/officeDocument/2006/relationships/image" Target="media/image810.wmf"/><Relationship Id="rId1634" Type="http://schemas.openxmlformats.org/officeDocument/2006/relationships/oleObject" Target="embeddings/oleObject805.bin"/><Relationship Id="rId1635" Type="http://schemas.openxmlformats.org/officeDocument/2006/relationships/image" Target="media/image811.wmf"/><Relationship Id="rId1636" Type="http://schemas.openxmlformats.org/officeDocument/2006/relationships/oleObject" Target="embeddings/oleObject806.bin"/><Relationship Id="rId1637" Type="http://schemas.openxmlformats.org/officeDocument/2006/relationships/image" Target="media/image812.wmf"/><Relationship Id="rId1638" Type="http://schemas.openxmlformats.org/officeDocument/2006/relationships/oleObject" Target="embeddings/oleObject807.bin"/><Relationship Id="rId1639" Type="http://schemas.openxmlformats.org/officeDocument/2006/relationships/image" Target="media/image813.wmf"/><Relationship Id="rId2880" Type="http://schemas.openxmlformats.org/officeDocument/2006/relationships/oleObject" Target="embeddings/oleObject1427.bin"/><Relationship Id="rId2881" Type="http://schemas.openxmlformats.org/officeDocument/2006/relationships/image" Target="media/image1435.wmf"/><Relationship Id="rId2882" Type="http://schemas.openxmlformats.org/officeDocument/2006/relationships/oleObject" Target="embeddings/oleObject1428.bin"/><Relationship Id="rId2883" Type="http://schemas.openxmlformats.org/officeDocument/2006/relationships/image" Target="media/image1436.wmf"/><Relationship Id="rId2884" Type="http://schemas.openxmlformats.org/officeDocument/2006/relationships/oleObject" Target="embeddings/oleObject1429.bin"/><Relationship Id="rId2885" Type="http://schemas.openxmlformats.org/officeDocument/2006/relationships/image" Target="media/image1437.wmf"/><Relationship Id="rId2886" Type="http://schemas.openxmlformats.org/officeDocument/2006/relationships/oleObject" Target="embeddings/oleObject1430.bin"/><Relationship Id="rId2887" Type="http://schemas.openxmlformats.org/officeDocument/2006/relationships/image" Target="media/image1438.wmf"/><Relationship Id="rId2888" Type="http://schemas.openxmlformats.org/officeDocument/2006/relationships/oleObject" Target="embeddings/oleObject1431.bin"/><Relationship Id="rId2889" Type="http://schemas.openxmlformats.org/officeDocument/2006/relationships/image" Target="media/image1439.wmf"/><Relationship Id="rId3040" Type="http://schemas.openxmlformats.org/officeDocument/2006/relationships/image" Target="media/image1515.wmf"/><Relationship Id="rId3041" Type="http://schemas.openxmlformats.org/officeDocument/2006/relationships/oleObject" Target="embeddings/oleObject1507.bin"/><Relationship Id="rId3042" Type="http://schemas.openxmlformats.org/officeDocument/2006/relationships/image" Target="media/image1516.wmf"/><Relationship Id="rId3043" Type="http://schemas.openxmlformats.org/officeDocument/2006/relationships/oleObject" Target="embeddings/oleObject1508.bin"/><Relationship Id="rId3044" Type="http://schemas.openxmlformats.org/officeDocument/2006/relationships/image" Target="media/image1517.wmf"/><Relationship Id="rId3045" Type="http://schemas.openxmlformats.org/officeDocument/2006/relationships/oleObject" Target="embeddings/oleObject1509.bin"/><Relationship Id="rId3046" Type="http://schemas.openxmlformats.org/officeDocument/2006/relationships/image" Target="media/image1518.wmf"/><Relationship Id="rId3047" Type="http://schemas.openxmlformats.org/officeDocument/2006/relationships/oleObject" Target="embeddings/oleObject1510.bin"/><Relationship Id="rId3048" Type="http://schemas.openxmlformats.org/officeDocument/2006/relationships/image" Target="media/image1519.wmf"/><Relationship Id="rId3049" Type="http://schemas.openxmlformats.org/officeDocument/2006/relationships/oleObject" Target="embeddings/oleObject1511.bin"/><Relationship Id="rId2340" Type="http://schemas.openxmlformats.org/officeDocument/2006/relationships/oleObject" Target="embeddings/oleObject1157.bin"/><Relationship Id="rId2341" Type="http://schemas.openxmlformats.org/officeDocument/2006/relationships/image" Target="media/image1165.wmf"/><Relationship Id="rId2342" Type="http://schemas.openxmlformats.org/officeDocument/2006/relationships/oleObject" Target="embeddings/oleObject1158.bin"/><Relationship Id="rId2343" Type="http://schemas.openxmlformats.org/officeDocument/2006/relationships/image" Target="media/image1166.wmf"/><Relationship Id="rId2344" Type="http://schemas.openxmlformats.org/officeDocument/2006/relationships/oleObject" Target="embeddings/oleObject1159.bin"/><Relationship Id="rId2345" Type="http://schemas.openxmlformats.org/officeDocument/2006/relationships/image" Target="media/image1167.wmf"/><Relationship Id="rId2346" Type="http://schemas.openxmlformats.org/officeDocument/2006/relationships/oleObject" Target="embeddings/oleObject1160.bin"/><Relationship Id="rId2347" Type="http://schemas.openxmlformats.org/officeDocument/2006/relationships/image" Target="media/image1168.emf"/><Relationship Id="rId2348" Type="http://schemas.openxmlformats.org/officeDocument/2006/relationships/oleObject" Target="embeddings/oleObject1161.bin"/><Relationship Id="rId2349" Type="http://schemas.openxmlformats.org/officeDocument/2006/relationships/image" Target="media/image1169.wmf"/><Relationship Id="rId700" Type="http://schemas.openxmlformats.org/officeDocument/2006/relationships/oleObject" Target="embeddings/oleObject339.bin"/><Relationship Id="rId701" Type="http://schemas.openxmlformats.org/officeDocument/2006/relationships/image" Target="media/image343.wmf"/><Relationship Id="rId702" Type="http://schemas.openxmlformats.org/officeDocument/2006/relationships/oleObject" Target="embeddings/oleObject340.bin"/><Relationship Id="rId703" Type="http://schemas.openxmlformats.org/officeDocument/2006/relationships/image" Target="media/image344.wmf"/><Relationship Id="rId704" Type="http://schemas.openxmlformats.org/officeDocument/2006/relationships/oleObject" Target="embeddings/oleObject341.bin"/><Relationship Id="rId705" Type="http://schemas.openxmlformats.org/officeDocument/2006/relationships/image" Target="media/image345.wmf"/><Relationship Id="rId706" Type="http://schemas.openxmlformats.org/officeDocument/2006/relationships/oleObject" Target="embeddings/oleObject342.bin"/><Relationship Id="rId707" Type="http://schemas.openxmlformats.org/officeDocument/2006/relationships/image" Target="media/image346.wmf"/><Relationship Id="rId708" Type="http://schemas.openxmlformats.org/officeDocument/2006/relationships/oleObject" Target="embeddings/oleObject343.bin"/><Relationship Id="rId709" Type="http://schemas.openxmlformats.org/officeDocument/2006/relationships/image" Target="media/image347.wmf"/><Relationship Id="rId1640" Type="http://schemas.openxmlformats.org/officeDocument/2006/relationships/oleObject" Target="embeddings/oleObject808.bin"/><Relationship Id="rId1641" Type="http://schemas.openxmlformats.org/officeDocument/2006/relationships/image" Target="media/image814.wmf"/><Relationship Id="rId1642" Type="http://schemas.openxmlformats.org/officeDocument/2006/relationships/oleObject" Target="embeddings/oleObject809.bin"/><Relationship Id="rId1643" Type="http://schemas.openxmlformats.org/officeDocument/2006/relationships/image" Target="media/image815.wmf"/><Relationship Id="rId1644" Type="http://schemas.openxmlformats.org/officeDocument/2006/relationships/oleObject" Target="embeddings/oleObject810.bin"/><Relationship Id="rId1645" Type="http://schemas.openxmlformats.org/officeDocument/2006/relationships/image" Target="media/image816.wmf"/><Relationship Id="rId1646" Type="http://schemas.openxmlformats.org/officeDocument/2006/relationships/oleObject" Target="embeddings/oleObject811.bin"/><Relationship Id="rId1647" Type="http://schemas.openxmlformats.org/officeDocument/2006/relationships/image" Target="media/image817.wmf"/><Relationship Id="rId1648" Type="http://schemas.openxmlformats.org/officeDocument/2006/relationships/oleObject" Target="embeddings/oleObject812.bin"/><Relationship Id="rId1649" Type="http://schemas.openxmlformats.org/officeDocument/2006/relationships/image" Target="media/image818.wmf"/><Relationship Id="rId2890" Type="http://schemas.openxmlformats.org/officeDocument/2006/relationships/oleObject" Target="embeddings/oleObject1432.bin"/><Relationship Id="rId2891" Type="http://schemas.openxmlformats.org/officeDocument/2006/relationships/image" Target="media/image1440.wmf"/><Relationship Id="rId2892" Type="http://schemas.openxmlformats.org/officeDocument/2006/relationships/oleObject" Target="embeddings/oleObject1433.bin"/><Relationship Id="rId2893" Type="http://schemas.openxmlformats.org/officeDocument/2006/relationships/image" Target="media/image1441.wmf"/><Relationship Id="rId2894" Type="http://schemas.openxmlformats.org/officeDocument/2006/relationships/oleObject" Target="embeddings/oleObject1434.bin"/><Relationship Id="rId2895" Type="http://schemas.openxmlformats.org/officeDocument/2006/relationships/image" Target="media/image1442.wmf"/><Relationship Id="rId2896" Type="http://schemas.openxmlformats.org/officeDocument/2006/relationships/oleObject" Target="embeddings/oleObject1435.bin"/><Relationship Id="rId2897" Type="http://schemas.openxmlformats.org/officeDocument/2006/relationships/image" Target="media/image1443.wmf"/><Relationship Id="rId2898" Type="http://schemas.openxmlformats.org/officeDocument/2006/relationships/oleObject" Target="embeddings/oleObject1436.bin"/><Relationship Id="rId2899" Type="http://schemas.openxmlformats.org/officeDocument/2006/relationships/image" Target="media/image1444.wmf"/><Relationship Id="rId3050" Type="http://schemas.openxmlformats.org/officeDocument/2006/relationships/image" Target="media/image1520.wmf"/><Relationship Id="rId3051" Type="http://schemas.openxmlformats.org/officeDocument/2006/relationships/oleObject" Target="embeddings/oleObject1512.bin"/><Relationship Id="rId3052" Type="http://schemas.openxmlformats.org/officeDocument/2006/relationships/image" Target="media/image1521.wmf"/><Relationship Id="rId3053" Type="http://schemas.openxmlformats.org/officeDocument/2006/relationships/oleObject" Target="embeddings/oleObject1513.bin"/><Relationship Id="rId3054" Type="http://schemas.openxmlformats.org/officeDocument/2006/relationships/image" Target="media/image1522.wmf"/><Relationship Id="rId3055" Type="http://schemas.openxmlformats.org/officeDocument/2006/relationships/oleObject" Target="embeddings/oleObject1514.bin"/><Relationship Id="rId3056" Type="http://schemas.openxmlformats.org/officeDocument/2006/relationships/image" Target="media/image1523.wmf"/><Relationship Id="rId3057" Type="http://schemas.openxmlformats.org/officeDocument/2006/relationships/oleObject" Target="embeddings/oleObject1515.bin"/><Relationship Id="rId3058" Type="http://schemas.openxmlformats.org/officeDocument/2006/relationships/image" Target="media/image1524.wmf"/><Relationship Id="rId3059" Type="http://schemas.openxmlformats.org/officeDocument/2006/relationships/oleObject" Target="embeddings/oleObject1516.bin"/><Relationship Id="rId1100" Type="http://schemas.openxmlformats.org/officeDocument/2006/relationships/oleObject" Target="embeddings/oleObject539.bin"/><Relationship Id="rId1101" Type="http://schemas.openxmlformats.org/officeDocument/2006/relationships/image" Target="media/image543.wmf"/><Relationship Id="rId1102" Type="http://schemas.openxmlformats.org/officeDocument/2006/relationships/oleObject" Target="embeddings/oleObject540.bin"/><Relationship Id="rId1103" Type="http://schemas.openxmlformats.org/officeDocument/2006/relationships/image" Target="media/image544.wmf"/><Relationship Id="rId1104" Type="http://schemas.openxmlformats.org/officeDocument/2006/relationships/oleObject" Target="embeddings/oleObject541.bin"/><Relationship Id="rId1105" Type="http://schemas.openxmlformats.org/officeDocument/2006/relationships/image" Target="media/image545.wmf"/><Relationship Id="rId1106" Type="http://schemas.openxmlformats.org/officeDocument/2006/relationships/oleObject" Target="embeddings/oleObject542.bin"/><Relationship Id="rId1107" Type="http://schemas.openxmlformats.org/officeDocument/2006/relationships/image" Target="media/image546.wmf"/><Relationship Id="rId1108" Type="http://schemas.openxmlformats.org/officeDocument/2006/relationships/oleObject" Target="embeddings/oleObject543.bin"/><Relationship Id="rId1109" Type="http://schemas.openxmlformats.org/officeDocument/2006/relationships/image" Target="media/image547.wmf"/><Relationship Id="rId2350" Type="http://schemas.openxmlformats.org/officeDocument/2006/relationships/oleObject" Target="embeddings/oleObject1162.bin"/><Relationship Id="rId2351" Type="http://schemas.openxmlformats.org/officeDocument/2006/relationships/image" Target="media/image1170.wmf"/><Relationship Id="rId2352" Type="http://schemas.openxmlformats.org/officeDocument/2006/relationships/oleObject" Target="embeddings/oleObject1163.bin"/><Relationship Id="rId2353" Type="http://schemas.openxmlformats.org/officeDocument/2006/relationships/image" Target="media/image1171.wmf"/><Relationship Id="rId2354" Type="http://schemas.openxmlformats.org/officeDocument/2006/relationships/oleObject" Target="embeddings/oleObject1164.bin"/><Relationship Id="rId2355" Type="http://schemas.openxmlformats.org/officeDocument/2006/relationships/image" Target="media/image1172.wmf"/><Relationship Id="rId2356" Type="http://schemas.openxmlformats.org/officeDocument/2006/relationships/oleObject" Target="embeddings/oleObject1165.bin"/><Relationship Id="rId2357" Type="http://schemas.openxmlformats.org/officeDocument/2006/relationships/image" Target="media/image1173.wmf"/><Relationship Id="rId2358" Type="http://schemas.openxmlformats.org/officeDocument/2006/relationships/oleObject" Target="embeddings/oleObject1166.bin"/><Relationship Id="rId2359" Type="http://schemas.openxmlformats.org/officeDocument/2006/relationships/image" Target="media/image1174.wmf"/><Relationship Id="rId710" Type="http://schemas.openxmlformats.org/officeDocument/2006/relationships/oleObject" Target="embeddings/oleObject344.bin"/><Relationship Id="rId711" Type="http://schemas.openxmlformats.org/officeDocument/2006/relationships/image" Target="media/image348.wmf"/><Relationship Id="rId712" Type="http://schemas.openxmlformats.org/officeDocument/2006/relationships/oleObject" Target="embeddings/oleObject345.bin"/><Relationship Id="rId713" Type="http://schemas.openxmlformats.org/officeDocument/2006/relationships/image" Target="media/image349.wmf"/><Relationship Id="rId714" Type="http://schemas.openxmlformats.org/officeDocument/2006/relationships/oleObject" Target="embeddings/oleObject346.bin"/><Relationship Id="rId715" Type="http://schemas.openxmlformats.org/officeDocument/2006/relationships/image" Target="media/image350.wmf"/><Relationship Id="rId716" Type="http://schemas.openxmlformats.org/officeDocument/2006/relationships/oleObject" Target="embeddings/oleObject347.bin"/><Relationship Id="rId717" Type="http://schemas.openxmlformats.org/officeDocument/2006/relationships/image" Target="media/image351.wmf"/><Relationship Id="rId718" Type="http://schemas.openxmlformats.org/officeDocument/2006/relationships/oleObject" Target="embeddings/oleObject348.bin"/><Relationship Id="rId719" Type="http://schemas.openxmlformats.org/officeDocument/2006/relationships/image" Target="media/image352.wmf"/><Relationship Id="rId1650" Type="http://schemas.openxmlformats.org/officeDocument/2006/relationships/oleObject" Target="embeddings/oleObject813.bin"/><Relationship Id="rId1651" Type="http://schemas.openxmlformats.org/officeDocument/2006/relationships/image" Target="media/image819.wmf"/><Relationship Id="rId1652" Type="http://schemas.openxmlformats.org/officeDocument/2006/relationships/oleObject" Target="embeddings/oleObject814.bin"/><Relationship Id="rId1653" Type="http://schemas.openxmlformats.org/officeDocument/2006/relationships/image" Target="media/image820.wmf"/><Relationship Id="rId1654" Type="http://schemas.openxmlformats.org/officeDocument/2006/relationships/oleObject" Target="embeddings/oleObject815.bin"/><Relationship Id="rId1655" Type="http://schemas.openxmlformats.org/officeDocument/2006/relationships/image" Target="media/image821.wmf"/><Relationship Id="rId1656" Type="http://schemas.openxmlformats.org/officeDocument/2006/relationships/oleObject" Target="embeddings/oleObject816.bin"/><Relationship Id="rId1657" Type="http://schemas.openxmlformats.org/officeDocument/2006/relationships/image" Target="media/image822.wmf"/><Relationship Id="rId1658" Type="http://schemas.openxmlformats.org/officeDocument/2006/relationships/oleObject" Target="embeddings/oleObject817.bin"/><Relationship Id="rId1659" Type="http://schemas.openxmlformats.org/officeDocument/2006/relationships/image" Target="media/image823.wmf"/><Relationship Id="rId3060" Type="http://schemas.openxmlformats.org/officeDocument/2006/relationships/image" Target="media/image1525.wmf"/><Relationship Id="rId3061" Type="http://schemas.openxmlformats.org/officeDocument/2006/relationships/oleObject" Target="embeddings/oleObject1517.bin"/><Relationship Id="rId3062" Type="http://schemas.openxmlformats.org/officeDocument/2006/relationships/image" Target="media/image1526.wmf"/><Relationship Id="rId3063" Type="http://schemas.openxmlformats.org/officeDocument/2006/relationships/oleObject" Target="embeddings/oleObject1518.bin"/><Relationship Id="rId3064" Type="http://schemas.openxmlformats.org/officeDocument/2006/relationships/image" Target="media/image1527.wmf"/><Relationship Id="rId3065" Type="http://schemas.openxmlformats.org/officeDocument/2006/relationships/oleObject" Target="embeddings/oleObject1519.bin"/><Relationship Id="rId3066" Type="http://schemas.openxmlformats.org/officeDocument/2006/relationships/image" Target="media/image1528.wmf"/><Relationship Id="rId3067" Type="http://schemas.openxmlformats.org/officeDocument/2006/relationships/oleObject" Target="embeddings/oleObject1520.bin"/><Relationship Id="rId3068" Type="http://schemas.openxmlformats.org/officeDocument/2006/relationships/image" Target="media/image1529.wmf"/><Relationship Id="rId3069" Type="http://schemas.openxmlformats.org/officeDocument/2006/relationships/oleObject" Target="embeddings/oleObject1521.bin"/><Relationship Id="rId1110" Type="http://schemas.openxmlformats.org/officeDocument/2006/relationships/oleObject" Target="embeddings/oleObject544.bin"/><Relationship Id="rId1111" Type="http://schemas.openxmlformats.org/officeDocument/2006/relationships/image" Target="media/image548.wmf"/><Relationship Id="rId1112" Type="http://schemas.openxmlformats.org/officeDocument/2006/relationships/oleObject" Target="embeddings/oleObject545.bin"/><Relationship Id="rId1113" Type="http://schemas.openxmlformats.org/officeDocument/2006/relationships/image" Target="media/image549.wmf"/><Relationship Id="rId1114" Type="http://schemas.openxmlformats.org/officeDocument/2006/relationships/oleObject" Target="embeddings/oleObject546.bin"/><Relationship Id="rId1115" Type="http://schemas.openxmlformats.org/officeDocument/2006/relationships/image" Target="media/image550.wmf"/><Relationship Id="rId1116" Type="http://schemas.openxmlformats.org/officeDocument/2006/relationships/oleObject" Target="embeddings/oleObject547.bin"/><Relationship Id="rId1117" Type="http://schemas.openxmlformats.org/officeDocument/2006/relationships/image" Target="media/image551.wmf"/><Relationship Id="rId1118" Type="http://schemas.openxmlformats.org/officeDocument/2006/relationships/oleObject" Target="embeddings/oleObject548.bin"/><Relationship Id="rId1119" Type="http://schemas.openxmlformats.org/officeDocument/2006/relationships/image" Target="media/image552.wmf"/><Relationship Id="rId2360" Type="http://schemas.openxmlformats.org/officeDocument/2006/relationships/oleObject" Target="embeddings/oleObject1167.bin"/><Relationship Id="rId2361" Type="http://schemas.openxmlformats.org/officeDocument/2006/relationships/image" Target="media/image1175.wmf"/><Relationship Id="rId2362" Type="http://schemas.openxmlformats.org/officeDocument/2006/relationships/oleObject" Target="embeddings/oleObject1168.bin"/><Relationship Id="rId2363" Type="http://schemas.openxmlformats.org/officeDocument/2006/relationships/image" Target="media/image1176.wmf"/><Relationship Id="rId2364" Type="http://schemas.openxmlformats.org/officeDocument/2006/relationships/oleObject" Target="embeddings/oleObject1169.bin"/><Relationship Id="rId2365" Type="http://schemas.openxmlformats.org/officeDocument/2006/relationships/image" Target="media/image1177.wmf"/><Relationship Id="rId2366" Type="http://schemas.openxmlformats.org/officeDocument/2006/relationships/oleObject" Target="embeddings/oleObject1170.bin"/><Relationship Id="rId2367" Type="http://schemas.openxmlformats.org/officeDocument/2006/relationships/image" Target="media/image1178.wmf"/><Relationship Id="rId2368" Type="http://schemas.openxmlformats.org/officeDocument/2006/relationships/oleObject" Target="embeddings/oleObject1171.bin"/><Relationship Id="rId2369" Type="http://schemas.openxmlformats.org/officeDocument/2006/relationships/image" Target="media/image1179.wmf"/><Relationship Id="rId720" Type="http://schemas.openxmlformats.org/officeDocument/2006/relationships/oleObject" Target="embeddings/oleObject349.bin"/><Relationship Id="rId721" Type="http://schemas.openxmlformats.org/officeDocument/2006/relationships/image" Target="media/image353.wmf"/><Relationship Id="rId722" Type="http://schemas.openxmlformats.org/officeDocument/2006/relationships/oleObject" Target="embeddings/oleObject350.bin"/><Relationship Id="rId723" Type="http://schemas.openxmlformats.org/officeDocument/2006/relationships/image" Target="media/image354.wmf"/><Relationship Id="rId724" Type="http://schemas.openxmlformats.org/officeDocument/2006/relationships/oleObject" Target="embeddings/oleObject351.bin"/><Relationship Id="rId725" Type="http://schemas.openxmlformats.org/officeDocument/2006/relationships/image" Target="media/image355.wmf"/><Relationship Id="rId726" Type="http://schemas.openxmlformats.org/officeDocument/2006/relationships/oleObject" Target="embeddings/oleObject352.bin"/><Relationship Id="rId727" Type="http://schemas.openxmlformats.org/officeDocument/2006/relationships/image" Target="media/image356.wmf"/><Relationship Id="rId728" Type="http://schemas.openxmlformats.org/officeDocument/2006/relationships/oleObject" Target="embeddings/oleObject353.bin"/><Relationship Id="rId729" Type="http://schemas.openxmlformats.org/officeDocument/2006/relationships/image" Target="media/image357.wmf"/><Relationship Id="rId1660" Type="http://schemas.openxmlformats.org/officeDocument/2006/relationships/oleObject" Target="embeddings/oleObject818.bin"/><Relationship Id="rId1661" Type="http://schemas.openxmlformats.org/officeDocument/2006/relationships/image" Target="media/image824.wmf"/><Relationship Id="rId1662" Type="http://schemas.openxmlformats.org/officeDocument/2006/relationships/oleObject" Target="embeddings/oleObject819.bin"/><Relationship Id="rId1663" Type="http://schemas.openxmlformats.org/officeDocument/2006/relationships/image" Target="media/image825.wmf"/><Relationship Id="rId1664" Type="http://schemas.openxmlformats.org/officeDocument/2006/relationships/oleObject" Target="embeddings/oleObject820.bin"/><Relationship Id="rId1665" Type="http://schemas.openxmlformats.org/officeDocument/2006/relationships/image" Target="media/image826.wmf"/><Relationship Id="rId1666" Type="http://schemas.openxmlformats.org/officeDocument/2006/relationships/oleObject" Target="embeddings/oleObject821.bin"/><Relationship Id="rId1667" Type="http://schemas.openxmlformats.org/officeDocument/2006/relationships/image" Target="media/image827.wmf"/><Relationship Id="rId1668" Type="http://schemas.openxmlformats.org/officeDocument/2006/relationships/oleObject" Target="embeddings/oleObject822.bin"/><Relationship Id="rId1669" Type="http://schemas.openxmlformats.org/officeDocument/2006/relationships/image" Target="media/image828.wmf"/><Relationship Id="rId3070" Type="http://schemas.openxmlformats.org/officeDocument/2006/relationships/image" Target="media/image1530.wmf"/><Relationship Id="rId3071" Type="http://schemas.openxmlformats.org/officeDocument/2006/relationships/oleObject" Target="embeddings/oleObject1522.bin"/><Relationship Id="rId3072" Type="http://schemas.openxmlformats.org/officeDocument/2006/relationships/image" Target="media/image1531.wmf"/><Relationship Id="rId3073" Type="http://schemas.openxmlformats.org/officeDocument/2006/relationships/oleObject" Target="embeddings/oleObject1523.bin"/><Relationship Id="rId3074" Type="http://schemas.openxmlformats.org/officeDocument/2006/relationships/image" Target="media/image1532.wmf"/><Relationship Id="rId3075" Type="http://schemas.openxmlformats.org/officeDocument/2006/relationships/oleObject" Target="embeddings/oleObject1524.bin"/><Relationship Id="rId3076" Type="http://schemas.openxmlformats.org/officeDocument/2006/relationships/image" Target="media/image1533.wmf"/><Relationship Id="rId3077" Type="http://schemas.openxmlformats.org/officeDocument/2006/relationships/oleObject" Target="embeddings/oleObject1525.bin"/><Relationship Id="rId3078" Type="http://schemas.openxmlformats.org/officeDocument/2006/relationships/image" Target="media/image1534.wmf"/><Relationship Id="rId3079" Type="http://schemas.openxmlformats.org/officeDocument/2006/relationships/oleObject" Target="embeddings/oleObject1526.bin"/><Relationship Id="rId1120" Type="http://schemas.openxmlformats.org/officeDocument/2006/relationships/oleObject" Target="embeddings/oleObject549.bin"/><Relationship Id="rId1121" Type="http://schemas.openxmlformats.org/officeDocument/2006/relationships/image" Target="media/image553.wmf"/><Relationship Id="rId1122" Type="http://schemas.openxmlformats.org/officeDocument/2006/relationships/oleObject" Target="embeddings/oleObject550.bin"/><Relationship Id="rId1123" Type="http://schemas.openxmlformats.org/officeDocument/2006/relationships/image" Target="media/image554.wmf"/><Relationship Id="rId1124" Type="http://schemas.openxmlformats.org/officeDocument/2006/relationships/oleObject" Target="embeddings/oleObject551.bin"/><Relationship Id="rId1125" Type="http://schemas.openxmlformats.org/officeDocument/2006/relationships/image" Target="media/image555.wmf"/><Relationship Id="rId1126" Type="http://schemas.openxmlformats.org/officeDocument/2006/relationships/oleObject" Target="embeddings/oleObject552.bin"/><Relationship Id="rId1127" Type="http://schemas.openxmlformats.org/officeDocument/2006/relationships/image" Target="media/image556.wmf"/><Relationship Id="rId1128" Type="http://schemas.openxmlformats.org/officeDocument/2006/relationships/oleObject" Target="embeddings/oleObject553.bin"/><Relationship Id="rId1129" Type="http://schemas.openxmlformats.org/officeDocument/2006/relationships/image" Target="media/image557.wmf"/><Relationship Id="rId2370" Type="http://schemas.openxmlformats.org/officeDocument/2006/relationships/oleObject" Target="embeddings/oleObject1172.bin"/><Relationship Id="rId2371" Type="http://schemas.openxmlformats.org/officeDocument/2006/relationships/image" Target="media/image1180.wmf"/><Relationship Id="rId2372" Type="http://schemas.openxmlformats.org/officeDocument/2006/relationships/oleObject" Target="embeddings/oleObject1173.bin"/><Relationship Id="rId2373" Type="http://schemas.openxmlformats.org/officeDocument/2006/relationships/image" Target="media/image1181.wmf"/><Relationship Id="rId2374" Type="http://schemas.openxmlformats.org/officeDocument/2006/relationships/oleObject" Target="embeddings/oleObject1174.bin"/><Relationship Id="rId2375" Type="http://schemas.openxmlformats.org/officeDocument/2006/relationships/image" Target="media/image1182.wmf"/><Relationship Id="rId2376" Type="http://schemas.openxmlformats.org/officeDocument/2006/relationships/oleObject" Target="embeddings/oleObject1175.bin"/><Relationship Id="rId2377" Type="http://schemas.openxmlformats.org/officeDocument/2006/relationships/image" Target="media/image1183.wmf"/><Relationship Id="rId2378" Type="http://schemas.openxmlformats.org/officeDocument/2006/relationships/oleObject" Target="embeddings/oleObject1176.bin"/><Relationship Id="rId2379" Type="http://schemas.openxmlformats.org/officeDocument/2006/relationships/image" Target="media/image1184.wmf"/><Relationship Id="rId730" Type="http://schemas.openxmlformats.org/officeDocument/2006/relationships/oleObject" Target="embeddings/oleObject354.bin"/><Relationship Id="rId731" Type="http://schemas.openxmlformats.org/officeDocument/2006/relationships/image" Target="media/image358.wmf"/><Relationship Id="rId732" Type="http://schemas.openxmlformats.org/officeDocument/2006/relationships/oleObject" Target="embeddings/oleObject355.bin"/><Relationship Id="rId733" Type="http://schemas.openxmlformats.org/officeDocument/2006/relationships/image" Target="media/image359.wmf"/><Relationship Id="rId734" Type="http://schemas.openxmlformats.org/officeDocument/2006/relationships/oleObject" Target="embeddings/oleObject356.bin"/><Relationship Id="rId735" Type="http://schemas.openxmlformats.org/officeDocument/2006/relationships/image" Target="media/image360.wmf"/><Relationship Id="rId736" Type="http://schemas.openxmlformats.org/officeDocument/2006/relationships/oleObject" Target="embeddings/oleObject357.bin"/><Relationship Id="rId737" Type="http://schemas.openxmlformats.org/officeDocument/2006/relationships/image" Target="media/image361.wmf"/><Relationship Id="rId738" Type="http://schemas.openxmlformats.org/officeDocument/2006/relationships/oleObject" Target="embeddings/oleObject358.bin"/><Relationship Id="rId739" Type="http://schemas.openxmlformats.org/officeDocument/2006/relationships/image" Target="media/image362.wmf"/><Relationship Id="rId1670" Type="http://schemas.openxmlformats.org/officeDocument/2006/relationships/oleObject" Target="embeddings/oleObject823.bin"/><Relationship Id="rId1671" Type="http://schemas.openxmlformats.org/officeDocument/2006/relationships/image" Target="media/image829.wmf"/><Relationship Id="rId1672" Type="http://schemas.openxmlformats.org/officeDocument/2006/relationships/oleObject" Target="embeddings/oleObject824.bin"/><Relationship Id="rId1673" Type="http://schemas.openxmlformats.org/officeDocument/2006/relationships/image" Target="media/image830.wmf"/><Relationship Id="rId1674" Type="http://schemas.openxmlformats.org/officeDocument/2006/relationships/oleObject" Target="embeddings/oleObject825.bin"/><Relationship Id="rId1675" Type="http://schemas.openxmlformats.org/officeDocument/2006/relationships/image" Target="media/image831.wmf"/><Relationship Id="rId1676" Type="http://schemas.openxmlformats.org/officeDocument/2006/relationships/oleObject" Target="embeddings/oleObject826.bin"/><Relationship Id="rId1677" Type="http://schemas.openxmlformats.org/officeDocument/2006/relationships/image" Target="media/image832.wmf"/><Relationship Id="rId1678" Type="http://schemas.openxmlformats.org/officeDocument/2006/relationships/oleObject" Target="embeddings/oleObject827.bin"/><Relationship Id="rId1679" Type="http://schemas.openxmlformats.org/officeDocument/2006/relationships/image" Target="media/image833.wmf"/><Relationship Id="rId3080" Type="http://schemas.openxmlformats.org/officeDocument/2006/relationships/image" Target="media/image1535.wmf"/><Relationship Id="rId3081" Type="http://schemas.openxmlformats.org/officeDocument/2006/relationships/oleObject" Target="embeddings/oleObject1527.bin"/><Relationship Id="rId3082" Type="http://schemas.openxmlformats.org/officeDocument/2006/relationships/image" Target="media/image1536.wmf"/><Relationship Id="rId3083" Type="http://schemas.openxmlformats.org/officeDocument/2006/relationships/oleObject" Target="embeddings/oleObject1528.bin"/><Relationship Id="rId3084" Type="http://schemas.openxmlformats.org/officeDocument/2006/relationships/image" Target="media/image1537.wmf"/><Relationship Id="rId3085" Type="http://schemas.openxmlformats.org/officeDocument/2006/relationships/oleObject" Target="embeddings/oleObject1529.bin"/><Relationship Id="rId3086" Type="http://schemas.openxmlformats.org/officeDocument/2006/relationships/image" Target="media/image1538.wmf"/><Relationship Id="rId3087" Type="http://schemas.openxmlformats.org/officeDocument/2006/relationships/oleObject" Target="embeddings/oleObject1530.bin"/><Relationship Id="rId3088" Type="http://schemas.openxmlformats.org/officeDocument/2006/relationships/image" Target="media/image1539.wmf"/><Relationship Id="rId3089" Type="http://schemas.openxmlformats.org/officeDocument/2006/relationships/oleObject" Target="embeddings/oleObject1531.bin"/><Relationship Id="rId1130" Type="http://schemas.openxmlformats.org/officeDocument/2006/relationships/oleObject" Target="embeddings/oleObject554.bin"/><Relationship Id="rId1131" Type="http://schemas.openxmlformats.org/officeDocument/2006/relationships/image" Target="media/image558.wmf"/><Relationship Id="rId1132" Type="http://schemas.openxmlformats.org/officeDocument/2006/relationships/oleObject" Target="embeddings/oleObject555.bin"/><Relationship Id="rId1133" Type="http://schemas.openxmlformats.org/officeDocument/2006/relationships/image" Target="media/image559.wmf"/><Relationship Id="rId1134" Type="http://schemas.openxmlformats.org/officeDocument/2006/relationships/oleObject" Target="embeddings/oleObject556.bin"/><Relationship Id="rId1135" Type="http://schemas.openxmlformats.org/officeDocument/2006/relationships/image" Target="media/image560.wmf"/><Relationship Id="rId1136" Type="http://schemas.openxmlformats.org/officeDocument/2006/relationships/oleObject" Target="embeddings/oleObject557.bin"/><Relationship Id="rId1137" Type="http://schemas.openxmlformats.org/officeDocument/2006/relationships/image" Target="media/image561.wmf"/><Relationship Id="rId1138" Type="http://schemas.openxmlformats.org/officeDocument/2006/relationships/oleObject" Target="embeddings/oleObject558.bin"/><Relationship Id="rId1139" Type="http://schemas.openxmlformats.org/officeDocument/2006/relationships/image" Target="media/image562.wmf"/><Relationship Id="rId2380" Type="http://schemas.openxmlformats.org/officeDocument/2006/relationships/oleObject" Target="embeddings/oleObject1177.bin"/><Relationship Id="rId2381" Type="http://schemas.openxmlformats.org/officeDocument/2006/relationships/image" Target="media/image1185.wmf"/><Relationship Id="rId2382" Type="http://schemas.openxmlformats.org/officeDocument/2006/relationships/oleObject" Target="embeddings/oleObject1178.bin"/><Relationship Id="rId2383" Type="http://schemas.openxmlformats.org/officeDocument/2006/relationships/image" Target="media/image1186.wmf"/><Relationship Id="rId2384" Type="http://schemas.openxmlformats.org/officeDocument/2006/relationships/oleObject" Target="embeddings/oleObject1179.bin"/><Relationship Id="rId2385" Type="http://schemas.openxmlformats.org/officeDocument/2006/relationships/image" Target="media/image1187.wmf"/><Relationship Id="rId2386" Type="http://schemas.openxmlformats.org/officeDocument/2006/relationships/oleObject" Target="embeddings/oleObject1180.bin"/><Relationship Id="rId2387" Type="http://schemas.openxmlformats.org/officeDocument/2006/relationships/image" Target="media/image1188.wmf"/><Relationship Id="rId2388" Type="http://schemas.openxmlformats.org/officeDocument/2006/relationships/oleObject" Target="embeddings/oleObject1181.bin"/><Relationship Id="rId2389" Type="http://schemas.openxmlformats.org/officeDocument/2006/relationships/image" Target="media/image1189.wmf"/><Relationship Id="rId740" Type="http://schemas.openxmlformats.org/officeDocument/2006/relationships/oleObject" Target="embeddings/oleObject359.bin"/><Relationship Id="rId741" Type="http://schemas.openxmlformats.org/officeDocument/2006/relationships/image" Target="media/image363.wmf"/><Relationship Id="rId742" Type="http://schemas.openxmlformats.org/officeDocument/2006/relationships/oleObject" Target="embeddings/oleObject360.bin"/><Relationship Id="rId743" Type="http://schemas.openxmlformats.org/officeDocument/2006/relationships/image" Target="media/image364.wmf"/><Relationship Id="rId744" Type="http://schemas.openxmlformats.org/officeDocument/2006/relationships/oleObject" Target="embeddings/oleObject361.bin"/><Relationship Id="rId745" Type="http://schemas.openxmlformats.org/officeDocument/2006/relationships/image" Target="media/image365.wmf"/><Relationship Id="rId746" Type="http://schemas.openxmlformats.org/officeDocument/2006/relationships/oleObject" Target="embeddings/oleObject362.bin"/><Relationship Id="rId747" Type="http://schemas.openxmlformats.org/officeDocument/2006/relationships/image" Target="media/image366.wmf"/><Relationship Id="rId748" Type="http://schemas.openxmlformats.org/officeDocument/2006/relationships/oleObject" Target="embeddings/oleObject363.bin"/><Relationship Id="rId749" Type="http://schemas.openxmlformats.org/officeDocument/2006/relationships/image" Target="media/image367.wmf"/><Relationship Id="rId1680" Type="http://schemas.openxmlformats.org/officeDocument/2006/relationships/oleObject" Target="embeddings/oleObject828.bin"/><Relationship Id="rId1681" Type="http://schemas.openxmlformats.org/officeDocument/2006/relationships/image" Target="media/image834.wmf"/><Relationship Id="rId1682" Type="http://schemas.openxmlformats.org/officeDocument/2006/relationships/oleObject" Target="embeddings/oleObject829.bin"/><Relationship Id="rId1683" Type="http://schemas.openxmlformats.org/officeDocument/2006/relationships/image" Target="media/image835.wmf"/><Relationship Id="rId1684" Type="http://schemas.openxmlformats.org/officeDocument/2006/relationships/oleObject" Target="embeddings/oleObject830.bin"/><Relationship Id="rId1685" Type="http://schemas.openxmlformats.org/officeDocument/2006/relationships/image" Target="media/image836.wmf"/><Relationship Id="rId1686" Type="http://schemas.openxmlformats.org/officeDocument/2006/relationships/oleObject" Target="embeddings/oleObject831.bin"/><Relationship Id="rId1687" Type="http://schemas.openxmlformats.org/officeDocument/2006/relationships/image" Target="media/image837.wmf"/><Relationship Id="rId1688" Type="http://schemas.openxmlformats.org/officeDocument/2006/relationships/oleObject" Target="embeddings/oleObject832.bin"/><Relationship Id="rId1689" Type="http://schemas.openxmlformats.org/officeDocument/2006/relationships/image" Target="media/image838.wmf"/><Relationship Id="rId3090" Type="http://schemas.openxmlformats.org/officeDocument/2006/relationships/image" Target="media/image1540.wmf"/><Relationship Id="rId3091" Type="http://schemas.openxmlformats.org/officeDocument/2006/relationships/oleObject" Target="embeddings/oleObject1532.bin"/><Relationship Id="rId3092" Type="http://schemas.openxmlformats.org/officeDocument/2006/relationships/image" Target="media/image1541.wmf"/><Relationship Id="rId3093" Type="http://schemas.openxmlformats.org/officeDocument/2006/relationships/oleObject" Target="embeddings/oleObject1533.bin"/><Relationship Id="rId3094" Type="http://schemas.openxmlformats.org/officeDocument/2006/relationships/image" Target="media/image1542.wmf"/><Relationship Id="rId3095" Type="http://schemas.openxmlformats.org/officeDocument/2006/relationships/oleObject" Target="embeddings/oleObject1534.bin"/><Relationship Id="rId3096" Type="http://schemas.openxmlformats.org/officeDocument/2006/relationships/image" Target="media/image1543.wmf"/><Relationship Id="rId3097" Type="http://schemas.openxmlformats.org/officeDocument/2006/relationships/oleObject" Target="embeddings/oleObject1535.bin"/><Relationship Id="rId3098" Type="http://schemas.openxmlformats.org/officeDocument/2006/relationships/image" Target="media/image1544.wmf"/><Relationship Id="rId3099" Type="http://schemas.openxmlformats.org/officeDocument/2006/relationships/oleObject" Target="embeddings/oleObject1536.bin"/><Relationship Id="rId200" Type="http://schemas.openxmlformats.org/officeDocument/2006/relationships/image" Target="media/image93.wmf"/><Relationship Id="rId201" Type="http://schemas.openxmlformats.org/officeDocument/2006/relationships/oleObject" Target="embeddings/oleObject90.bin"/><Relationship Id="rId202" Type="http://schemas.openxmlformats.org/officeDocument/2006/relationships/image" Target="media/image94.wmf"/><Relationship Id="rId203" Type="http://schemas.openxmlformats.org/officeDocument/2006/relationships/oleObject" Target="embeddings/oleObject91.bin"/><Relationship Id="rId204" Type="http://schemas.openxmlformats.org/officeDocument/2006/relationships/image" Target="media/image95.wmf"/><Relationship Id="rId205" Type="http://schemas.openxmlformats.org/officeDocument/2006/relationships/oleObject" Target="embeddings/oleObject92.bin"/><Relationship Id="rId206" Type="http://schemas.openxmlformats.org/officeDocument/2006/relationships/image" Target="media/image96.wmf"/><Relationship Id="rId207" Type="http://schemas.openxmlformats.org/officeDocument/2006/relationships/oleObject" Target="embeddings/oleObject93.bin"/><Relationship Id="rId208" Type="http://schemas.openxmlformats.org/officeDocument/2006/relationships/image" Target="media/image97.wmf"/><Relationship Id="rId209" Type="http://schemas.openxmlformats.org/officeDocument/2006/relationships/oleObject" Target="embeddings/oleObject94.bin"/><Relationship Id="rId1140" Type="http://schemas.openxmlformats.org/officeDocument/2006/relationships/oleObject" Target="embeddings/oleObject559.bin"/><Relationship Id="rId1141" Type="http://schemas.openxmlformats.org/officeDocument/2006/relationships/image" Target="media/image563.wmf"/><Relationship Id="rId1142" Type="http://schemas.openxmlformats.org/officeDocument/2006/relationships/oleObject" Target="embeddings/oleObject560.bin"/><Relationship Id="rId1143" Type="http://schemas.openxmlformats.org/officeDocument/2006/relationships/image" Target="media/image564.wmf"/><Relationship Id="rId1144" Type="http://schemas.openxmlformats.org/officeDocument/2006/relationships/oleObject" Target="embeddings/oleObject561.bin"/><Relationship Id="rId1145" Type="http://schemas.openxmlformats.org/officeDocument/2006/relationships/image" Target="media/image565.wmf"/><Relationship Id="rId1146" Type="http://schemas.openxmlformats.org/officeDocument/2006/relationships/oleObject" Target="embeddings/oleObject562.bin"/><Relationship Id="rId1147" Type="http://schemas.openxmlformats.org/officeDocument/2006/relationships/image" Target="media/image566.wmf"/><Relationship Id="rId1148" Type="http://schemas.openxmlformats.org/officeDocument/2006/relationships/oleObject" Target="embeddings/oleObject563.bin"/><Relationship Id="rId1149" Type="http://schemas.openxmlformats.org/officeDocument/2006/relationships/image" Target="media/image567.wmf"/><Relationship Id="rId2390" Type="http://schemas.openxmlformats.org/officeDocument/2006/relationships/oleObject" Target="embeddings/oleObject1182.bin"/><Relationship Id="rId2391" Type="http://schemas.openxmlformats.org/officeDocument/2006/relationships/image" Target="media/image1190.wmf"/><Relationship Id="rId2392" Type="http://schemas.openxmlformats.org/officeDocument/2006/relationships/oleObject" Target="embeddings/oleObject1183.bin"/><Relationship Id="rId2393" Type="http://schemas.openxmlformats.org/officeDocument/2006/relationships/image" Target="media/image1191.wmf"/><Relationship Id="rId2394" Type="http://schemas.openxmlformats.org/officeDocument/2006/relationships/oleObject" Target="embeddings/oleObject1184.bin"/><Relationship Id="rId2395" Type="http://schemas.openxmlformats.org/officeDocument/2006/relationships/image" Target="media/image1192.wmf"/><Relationship Id="rId2396" Type="http://schemas.openxmlformats.org/officeDocument/2006/relationships/oleObject" Target="embeddings/oleObject1185.bin"/><Relationship Id="rId2397" Type="http://schemas.openxmlformats.org/officeDocument/2006/relationships/image" Target="media/image1193.wmf"/><Relationship Id="rId2398" Type="http://schemas.openxmlformats.org/officeDocument/2006/relationships/oleObject" Target="embeddings/oleObject1186.bin"/><Relationship Id="rId2399" Type="http://schemas.openxmlformats.org/officeDocument/2006/relationships/image" Target="media/image1194.wmf"/><Relationship Id="rId750" Type="http://schemas.openxmlformats.org/officeDocument/2006/relationships/oleObject" Target="embeddings/oleObject364.bin"/><Relationship Id="rId751" Type="http://schemas.openxmlformats.org/officeDocument/2006/relationships/image" Target="media/image368.wmf"/><Relationship Id="rId752" Type="http://schemas.openxmlformats.org/officeDocument/2006/relationships/oleObject" Target="embeddings/oleObject365.bin"/><Relationship Id="rId753" Type="http://schemas.openxmlformats.org/officeDocument/2006/relationships/image" Target="media/image369.wmf"/><Relationship Id="rId754" Type="http://schemas.openxmlformats.org/officeDocument/2006/relationships/oleObject" Target="embeddings/oleObject366.bin"/><Relationship Id="rId755" Type="http://schemas.openxmlformats.org/officeDocument/2006/relationships/image" Target="media/image370.wmf"/><Relationship Id="rId756" Type="http://schemas.openxmlformats.org/officeDocument/2006/relationships/oleObject" Target="embeddings/oleObject367.bin"/><Relationship Id="rId757" Type="http://schemas.openxmlformats.org/officeDocument/2006/relationships/image" Target="media/image371.wmf"/><Relationship Id="rId758" Type="http://schemas.openxmlformats.org/officeDocument/2006/relationships/oleObject" Target="embeddings/oleObject368.bin"/><Relationship Id="rId759" Type="http://schemas.openxmlformats.org/officeDocument/2006/relationships/image" Target="media/image372.wmf"/><Relationship Id="rId1690" Type="http://schemas.openxmlformats.org/officeDocument/2006/relationships/oleObject" Target="embeddings/oleObject833.bin"/><Relationship Id="rId1691" Type="http://schemas.openxmlformats.org/officeDocument/2006/relationships/image" Target="media/image839.wmf"/><Relationship Id="rId1692" Type="http://schemas.openxmlformats.org/officeDocument/2006/relationships/oleObject" Target="embeddings/oleObject834.bin"/><Relationship Id="rId1693" Type="http://schemas.openxmlformats.org/officeDocument/2006/relationships/image" Target="media/image840.wmf"/><Relationship Id="rId1694" Type="http://schemas.openxmlformats.org/officeDocument/2006/relationships/oleObject" Target="embeddings/oleObject835.bin"/><Relationship Id="rId1695" Type="http://schemas.openxmlformats.org/officeDocument/2006/relationships/image" Target="media/image841.wmf"/><Relationship Id="rId1696" Type="http://schemas.openxmlformats.org/officeDocument/2006/relationships/oleObject" Target="embeddings/oleObject836.bin"/><Relationship Id="rId1697" Type="http://schemas.openxmlformats.org/officeDocument/2006/relationships/image" Target="media/image842.wmf"/><Relationship Id="rId1698" Type="http://schemas.openxmlformats.org/officeDocument/2006/relationships/oleObject" Target="embeddings/oleObject837.bin"/><Relationship Id="rId1699" Type="http://schemas.openxmlformats.org/officeDocument/2006/relationships/image" Target="media/image843.wmf"/><Relationship Id="rId210" Type="http://schemas.openxmlformats.org/officeDocument/2006/relationships/image" Target="media/image98.wmf"/><Relationship Id="rId211" Type="http://schemas.openxmlformats.org/officeDocument/2006/relationships/oleObject" Target="embeddings/oleObject95.bin"/><Relationship Id="rId212" Type="http://schemas.openxmlformats.org/officeDocument/2006/relationships/image" Target="media/image99.wmf"/><Relationship Id="rId213" Type="http://schemas.openxmlformats.org/officeDocument/2006/relationships/oleObject" Target="embeddings/oleObject96.bin"/><Relationship Id="rId214" Type="http://schemas.openxmlformats.org/officeDocument/2006/relationships/image" Target="media/image100.wmf"/><Relationship Id="rId215" Type="http://schemas.openxmlformats.org/officeDocument/2006/relationships/oleObject" Target="embeddings/oleObject97.bin"/><Relationship Id="rId216" Type="http://schemas.openxmlformats.org/officeDocument/2006/relationships/image" Target="media/image101.wmf"/><Relationship Id="rId217" Type="http://schemas.openxmlformats.org/officeDocument/2006/relationships/oleObject" Target="embeddings/oleObject98.bin"/><Relationship Id="rId218" Type="http://schemas.openxmlformats.org/officeDocument/2006/relationships/image" Target="media/image102.wmf"/><Relationship Id="rId219" Type="http://schemas.openxmlformats.org/officeDocument/2006/relationships/oleObject" Target="embeddings/oleObject99.bin"/><Relationship Id="rId1150" Type="http://schemas.openxmlformats.org/officeDocument/2006/relationships/oleObject" Target="embeddings/oleObject564.bin"/><Relationship Id="rId1151" Type="http://schemas.openxmlformats.org/officeDocument/2006/relationships/image" Target="media/image568.wmf"/><Relationship Id="rId1152" Type="http://schemas.openxmlformats.org/officeDocument/2006/relationships/oleObject" Target="embeddings/oleObject565.bin"/><Relationship Id="rId1153" Type="http://schemas.openxmlformats.org/officeDocument/2006/relationships/image" Target="media/image569.wmf"/><Relationship Id="rId1154" Type="http://schemas.openxmlformats.org/officeDocument/2006/relationships/oleObject" Target="embeddings/oleObject566.bin"/><Relationship Id="rId1155" Type="http://schemas.openxmlformats.org/officeDocument/2006/relationships/image" Target="media/image570.wmf"/><Relationship Id="rId1156" Type="http://schemas.openxmlformats.org/officeDocument/2006/relationships/oleObject" Target="embeddings/oleObject567.bin"/><Relationship Id="rId1157" Type="http://schemas.openxmlformats.org/officeDocument/2006/relationships/image" Target="media/image571.wmf"/><Relationship Id="rId1158" Type="http://schemas.openxmlformats.org/officeDocument/2006/relationships/oleObject" Target="embeddings/oleObject568.bin"/><Relationship Id="rId1159" Type="http://schemas.openxmlformats.org/officeDocument/2006/relationships/image" Target="media/image572.wmf"/><Relationship Id="rId760" Type="http://schemas.openxmlformats.org/officeDocument/2006/relationships/oleObject" Target="embeddings/oleObject369.bin"/><Relationship Id="rId761" Type="http://schemas.openxmlformats.org/officeDocument/2006/relationships/image" Target="media/image373.wmf"/><Relationship Id="rId762" Type="http://schemas.openxmlformats.org/officeDocument/2006/relationships/oleObject" Target="embeddings/oleObject370.bin"/><Relationship Id="rId763" Type="http://schemas.openxmlformats.org/officeDocument/2006/relationships/image" Target="media/image374.wmf"/><Relationship Id="rId764" Type="http://schemas.openxmlformats.org/officeDocument/2006/relationships/oleObject" Target="embeddings/oleObject371.bin"/><Relationship Id="rId765" Type="http://schemas.openxmlformats.org/officeDocument/2006/relationships/image" Target="media/image375.wmf"/><Relationship Id="rId766" Type="http://schemas.openxmlformats.org/officeDocument/2006/relationships/oleObject" Target="embeddings/oleObject372.bin"/><Relationship Id="rId767" Type="http://schemas.openxmlformats.org/officeDocument/2006/relationships/image" Target="media/image376.wmf"/><Relationship Id="rId768" Type="http://schemas.openxmlformats.org/officeDocument/2006/relationships/oleObject" Target="embeddings/oleObject373.bin"/><Relationship Id="rId769" Type="http://schemas.openxmlformats.org/officeDocument/2006/relationships/image" Target="media/image377.wmf"/><Relationship Id="rId220" Type="http://schemas.openxmlformats.org/officeDocument/2006/relationships/image" Target="media/image103.wmf"/><Relationship Id="rId221" Type="http://schemas.openxmlformats.org/officeDocument/2006/relationships/oleObject" Target="embeddings/oleObject100.bin"/><Relationship Id="rId222" Type="http://schemas.openxmlformats.org/officeDocument/2006/relationships/image" Target="media/image104.wmf"/><Relationship Id="rId223" Type="http://schemas.openxmlformats.org/officeDocument/2006/relationships/oleObject" Target="embeddings/oleObject101.bin"/><Relationship Id="rId224" Type="http://schemas.openxmlformats.org/officeDocument/2006/relationships/image" Target="media/image105.wmf"/><Relationship Id="rId225" Type="http://schemas.openxmlformats.org/officeDocument/2006/relationships/oleObject" Target="embeddings/oleObject102.bin"/><Relationship Id="rId226" Type="http://schemas.openxmlformats.org/officeDocument/2006/relationships/image" Target="media/image106.wmf"/><Relationship Id="rId227" Type="http://schemas.openxmlformats.org/officeDocument/2006/relationships/oleObject" Target="embeddings/oleObject103.bin"/><Relationship Id="rId228" Type="http://schemas.openxmlformats.org/officeDocument/2006/relationships/image" Target="media/image107.wmf"/><Relationship Id="rId229" Type="http://schemas.openxmlformats.org/officeDocument/2006/relationships/oleObject" Target="embeddings/oleObject104.bin"/><Relationship Id="rId1160" Type="http://schemas.openxmlformats.org/officeDocument/2006/relationships/oleObject" Target="embeddings/oleObject569.bin"/><Relationship Id="rId1161" Type="http://schemas.openxmlformats.org/officeDocument/2006/relationships/image" Target="media/image573.wmf"/><Relationship Id="rId1162" Type="http://schemas.openxmlformats.org/officeDocument/2006/relationships/oleObject" Target="embeddings/oleObject570.bin"/><Relationship Id="rId1163" Type="http://schemas.openxmlformats.org/officeDocument/2006/relationships/image" Target="media/image574.wmf"/><Relationship Id="rId1164" Type="http://schemas.openxmlformats.org/officeDocument/2006/relationships/oleObject" Target="embeddings/oleObject571.bin"/><Relationship Id="rId1165" Type="http://schemas.openxmlformats.org/officeDocument/2006/relationships/image" Target="media/image575.wmf"/><Relationship Id="rId1166" Type="http://schemas.openxmlformats.org/officeDocument/2006/relationships/oleObject" Target="embeddings/oleObject572.bin"/><Relationship Id="rId1167" Type="http://schemas.openxmlformats.org/officeDocument/2006/relationships/image" Target="media/image576.wmf"/><Relationship Id="rId1168" Type="http://schemas.openxmlformats.org/officeDocument/2006/relationships/oleObject" Target="embeddings/oleObject573.bin"/><Relationship Id="rId1169" Type="http://schemas.openxmlformats.org/officeDocument/2006/relationships/image" Target="media/image577.wmf"/><Relationship Id="rId770" Type="http://schemas.openxmlformats.org/officeDocument/2006/relationships/oleObject" Target="embeddings/oleObject374.bin"/><Relationship Id="rId771" Type="http://schemas.openxmlformats.org/officeDocument/2006/relationships/image" Target="media/image378.wmf"/><Relationship Id="rId772" Type="http://schemas.openxmlformats.org/officeDocument/2006/relationships/oleObject" Target="embeddings/oleObject375.bin"/><Relationship Id="rId773" Type="http://schemas.openxmlformats.org/officeDocument/2006/relationships/image" Target="media/image379.wmf"/><Relationship Id="rId774" Type="http://schemas.openxmlformats.org/officeDocument/2006/relationships/oleObject" Target="embeddings/oleObject376.bin"/><Relationship Id="rId775" Type="http://schemas.openxmlformats.org/officeDocument/2006/relationships/image" Target="media/image380.wmf"/><Relationship Id="rId776" Type="http://schemas.openxmlformats.org/officeDocument/2006/relationships/oleObject" Target="embeddings/oleObject377.bin"/><Relationship Id="rId777" Type="http://schemas.openxmlformats.org/officeDocument/2006/relationships/image" Target="media/image381.wmf"/><Relationship Id="rId778" Type="http://schemas.openxmlformats.org/officeDocument/2006/relationships/oleObject" Target="embeddings/oleObject378.bin"/><Relationship Id="rId779" Type="http://schemas.openxmlformats.org/officeDocument/2006/relationships/image" Target="media/image382.wmf"/><Relationship Id="rId3300" Type="http://schemas.openxmlformats.org/officeDocument/2006/relationships/image" Target="media/image1645.wmf"/><Relationship Id="rId3301" Type="http://schemas.openxmlformats.org/officeDocument/2006/relationships/oleObject" Target="embeddings/oleObject1637.bin"/><Relationship Id="rId3302" Type="http://schemas.openxmlformats.org/officeDocument/2006/relationships/image" Target="media/image1646.wmf"/><Relationship Id="rId3303" Type="http://schemas.openxmlformats.org/officeDocument/2006/relationships/oleObject" Target="embeddings/oleObject1638.bin"/><Relationship Id="rId3304" Type="http://schemas.openxmlformats.org/officeDocument/2006/relationships/image" Target="media/image1647.wmf"/><Relationship Id="rId3305" Type="http://schemas.openxmlformats.org/officeDocument/2006/relationships/oleObject" Target="embeddings/oleObject1639.bin"/><Relationship Id="rId3306" Type="http://schemas.openxmlformats.org/officeDocument/2006/relationships/image" Target="media/image1648.wmf"/><Relationship Id="rId3307" Type="http://schemas.openxmlformats.org/officeDocument/2006/relationships/oleObject" Target="embeddings/oleObject1640.bin"/><Relationship Id="rId3308" Type="http://schemas.openxmlformats.org/officeDocument/2006/relationships/image" Target="media/image1649.wmf"/><Relationship Id="rId3309" Type="http://schemas.openxmlformats.org/officeDocument/2006/relationships/oleObject" Target="embeddings/oleObject164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A987A7-669E-8342-9D5D-22A50849B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123</Pages>
  <Words>55793</Words>
  <Characters>318023</Characters>
  <Application>Microsoft Macintosh Word</Application>
  <DocSecurity>0</DocSecurity>
  <Lines>2650</Lines>
  <Paragraphs>746</Paragraphs>
  <ScaleCrop>false</ScaleCrop>
  <HeadingPairs>
    <vt:vector size="2" baseType="variant">
      <vt:variant>
        <vt:lpstr>Title</vt:lpstr>
      </vt:variant>
      <vt:variant>
        <vt:i4>1</vt:i4>
      </vt:variant>
    </vt:vector>
  </HeadingPairs>
  <TitlesOfParts>
    <vt:vector size="1" baseType="lpstr">
      <vt:lpstr>FEBio Theory Manual</vt:lpstr>
    </vt:vector>
  </TitlesOfParts>
  <Company>SCI</Company>
  <LinksUpToDate>false</LinksUpToDate>
  <CharactersWithSpaces>373070</CharactersWithSpaces>
  <SharedDoc>false</SharedDoc>
  <HLinks>
    <vt:vector size="1266" baseType="variant">
      <vt:variant>
        <vt:i4>4521995</vt:i4>
      </vt:variant>
      <vt:variant>
        <vt:i4>10591</vt:i4>
      </vt:variant>
      <vt:variant>
        <vt:i4>0</vt:i4>
      </vt:variant>
      <vt:variant>
        <vt:i4>5</vt:i4>
      </vt:variant>
      <vt:variant>
        <vt:lpwstr/>
      </vt:variant>
      <vt:variant>
        <vt:lpwstr>_ENREF_49</vt:lpwstr>
      </vt:variant>
      <vt:variant>
        <vt:i4>4521995</vt:i4>
      </vt:variant>
      <vt:variant>
        <vt:i4>9809</vt:i4>
      </vt:variant>
      <vt:variant>
        <vt:i4>0</vt:i4>
      </vt:variant>
      <vt:variant>
        <vt:i4>5</vt:i4>
      </vt:variant>
      <vt:variant>
        <vt:lpwstr/>
      </vt:variant>
      <vt:variant>
        <vt:lpwstr>_ENREF_48</vt:lpwstr>
      </vt:variant>
      <vt:variant>
        <vt:i4>4521995</vt:i4>
      </vt:variant>
      <vt:variant>
        <vt:i4>9371</vt:i4>
      </vt:variant>
      <vt:variant>
        <vt:i4>0</vt:i4>
      </vt:variant>
      <vt:variant>
        <vt:i4>5</vt:i4>
      </vt:variant>
      <vt:variant>
        <vt:lpwstr/>
      </vt:variant>
      <vt:variant>
        <vt:lpwstr>_ENREF_47</vt:lpwstr>
      </vt:variant>
      <vt:variant>
        <vt:i4>4521995</vt:i4>
      </vt:variant>
      <vt:variant>
        <vt:i4>9302</vt:i4>
      </vt:variant>
      <vt:variant>
        <vt:i4>0</vt:i4>
      </vt:variant>
      <vt:variant>
        <vt:i4>5</vt:i4>
      </vt:variant>
      <vt:variant>
        <vt:lpwstr/>
      </vt:variant>
      <vt:variant>
        <vt:lpwstr>_ENREF_46</vt:lpwstr>
      </vt:variant>
      <vt:variant>
        <vt:i4>4390923</vt:i4>
      </vt:variant>
      <vt:variant>
        <vt:i4>9185</vt:i4>
      </vt:variant>
      <vt:variant>
        <vt:i4>0</vt:i4>
      </vt:variant>
      <vt:variant>
        <vt:i4>5</vt:i4>
      </vt:variant>
      <vt:variant>
        <vt:lpwstr/>
      </vt:variant>
      <vt:variant>
        <vt:lpwstr>_ENREF_21</vt:lpwstr>
      </vt:variant>
      <vt:variant>
        <vt:i4>4390923</vt:i4>
      </vt:variant>
      <vt:variant>
        <vt:i4>9158</vt:i4>
      </vt:variant>
      <vt:variant>
        <vt:i4>0</vt:i4>
      </vt:variant>
      <vt:variant>
        <vt:i4>5</vt:i4>
      </vt:variant>
      <vt:variant>
        <vt:lpwstr/>
      </vt:variant>
      <vt:variant>
        <vt:lpwstr>_ENREF_21</vt:lpwstr>
      </vt:variant>
      <vt:variant>
        <vt:i4>4390923</vt:i4>
      </vt:variant>
      <vt:variant>
        <vt:i4>9143</vt:i4>
      </vt:variant>
      <vt:variant>
        <vt:i4>0</vt:i4>
      </vt:variant>
      <vt:variant>
        <vt:i4>5</vt:i4>
      </vt:variant>
      <vt:variant>
        <vt:lpwstr/>
      </vt:variant>
      <vt:variant>
        <vt:lpwstr>_ENREF_21</vt:lpwstr>
      </vt:variant>
      <vt:variant>
        <vt:i4>4325387</vt:i4>
      </vt:variant>
      <vt:variant>
        <vt:i4>9131</vt:i4>
      </vt:variant>
      <vt:variant>
        <vt:i4>0</vt:i4>
      </vt:variant>
      <vt:variant>
        <vt:i4>5</vt:i4>
      </vt:variant>
      <vt:variant>
        <vt:lpwstr/>
      </vt:variant>
      <vt:variant>
        <vt:lpwstr>_ENREF_34</vt:lpwstr>
      </vt:variant>
      <vt:variant>
        <vt:i4>4325387</vt:i4>
      </vt:variant>
      <vt:variant>
        <vt:i4>8982</vt:i4>
      </vt:variant>
      <vt:variant>
        <vt:i4>0</vt:i4>
      </vt:variant>
      <vt:variant>
        <vt:i4>5</vt:i4>
      </vt:variant>
      <vt:variant>
        <vt:lpwstr/>
      </vt:variant>
      <vt:variant>
        <vt:lpwstr>_ENREF_39</vt:lpwstr>
      </vt:variant>
      <vt:variant>
        <vt:i4>4521995</vt:i4>
      </vt:variant>
      <vt:variant>
        <vt:i4>8899</vt:i4>
      </vt:variant>
      <vt:variant>
        <vt:i4>0</vt:i4>
      </vt:variant>
      <vt:variant>
        <vt:i4>5</vt:i4>
      </vt:variant>
      <vt:variant>
        <vt:lpwstr/>
      </vt:variant>
      <vt:variant>
        <vt:lpwstr>_ENREF_45</vt:lpwstr>
      </vt:variant>
      <vt:variant>
        <vt:i4>4521995</vt:i4>
      </vt:variant>
      <vt:variant>
        <vt:i4>8845</vt:i4>
      </vt:variant>
      <vt:variant>
        <vt:i4>0</vt:i4>
      </vt:variant>
      <vt:variant>
        <vt:i4>5</vt:i4>
      </vt:variant>
      <vt:variant>
        <vt:lpwstr/>
      </vt:variant>
      <vt:variant>
        <vt:lpwstr>_ENREF_44</vt:lpwstr>
      </vt:variant>
      <vt:variant>
        <vt:i4>4521995</vt:i4>
      </vt:variant>
      <vt:variant>
        <vt:i4>8842</vt:i4>
      </vt:variant>
      <vt:variant>
        <vt:i4>0</vt:i4>
      </vt:variant>
      <vt:variant>
        <vt:i4>5</vt:i4>
      </vt:variant>
      <vt:variant>
        <vt:lpwstr/>
      </vt:variant>
      <vt:variant>
        <vt:lpwstr>_ENREF_43</vt:lpwstr>
      </vt:variant>
      <vt:variant>
        <vt:i4>4521995</vt:i4>
      </vt:variant>
      <vt:variant>
        <vt:i4>8621</vt:i4>
      </vt:variant>
      <vt:variant>
        <vt:i4>0</vt:i4>
      </vt:variant>
      <vt:variant>
        <vt:i4>5</vt:i4>
      </vt:variant>
      <vt:variant>
        <vt:lpwstr/>
      </vt:variant>
      <vt:variant>
        <vt:lpwstr>_ENREF_42</vt:lpwstr>
      </vt:variant>
      <vt:variant>
        <vt:i4>4521995</vt:i4>
      </vt:variant>
      <vt:variant>
        <vt:i4>8618</vt:i4>
      </vt:variant>
      <vt:variant>
        <vt:i4>0</vt:i4>
      </vt:variant>
      <vt:variant>
        <vt:i4>5</vt:i4>
      </vt:variant>
      <vt:variant>
        <vt:lpwstr/>
      </vt:variant>
      <vt:variant>
        <vt:lpwstr>_ENREF_41</vt:lpwstr>
      </vt:variant>
      <vt:variant>
        <vt:i4>4325387</vt:i4>
      </vt:variant>
      <vt:variant>
        <vt:i4>8615</vt:i4>
      </vt:variant>
      <vt:variant>
        <vt:i4>0</vt:i4>
      </vt:variant>
      <vt:variant>
        <vt:i4>5</vt:i4>
      </vt:variant>
      <vt:variant>
        <vt:lpwstr/>
      </vt:variant>
      <vt:variant>
        <vt:lpwstr>_ENREF_35</vt:lpwstr>
      </vt:variant>
      <vt:variant>
        <vt:i4>4325387</vt:i4>
      </vt:variant>
      <vt:variant>
        <vt:i4>8607</vt:i4>
      </vt:variant>
      <vt:variant>
        <vt:i4>0</vt:i4>
      </vt:variant>
      <vt:variant>
        <vt:i4>5</vt:i4>
      </vt:variant>
      <vt:variant>
        <vt:lpwstr/>
      </vt:variant>
      <vt:variant>
        <vt:lpwstr>_ENREF_31</vt:lpwstr>
      </vt:variant>
      <vt:variant>
        <vt:i4>4521995</vt:i4>
      </vt:variant>
      <vt:variant>
        <vt:i4>8533</vt:i4>
      </vt:variant>
      <vt:variant>
        <vt:i4>0</vt:i4>
      </vt:variant>
      <vt:variant>
        <vt:i4>5</vt:i4>
      </vt:variant>
      <vt:variant>
        <vt:lpwstr/>
      </vt:variant>
      <vt:variant>
        <vt:lpwstr>_ENREF_40</vt:lpwstr>
      </vt:variant>
      <vt:variant>
        <vt:i4>4325387</vt:i4>
      </vt:variant>
      <vt:variant>
        <vt:i4>8530</vt:i4>
      </vt:variant>
      <vt:variant>
        <vt:i4>0</vt:i4>
      </vt:variant>
      <vt:variant>
        <vt:i4>5</vt:i4>
      </vt:variant>
      <vt:variant>
        <vt:lpwstr/>
      </vt:variant>
      <vt:variant>
        <vt:lpwstr>_ENREF_39</vt:lpwstr>
      </vt:variant>
      <vt:variant>
        <vt:i4>4456459</vt:i4>
      </vt:variant>
      <vt:variant>
        <vt:i4>8527</vt:i4>
      </vt:variant>
      <vt:variant>
        <vt:i4>0</vt:i4>
      </vt:variant>
      <vt:variant>
        <vt:i4>5</vt:i4>
      </vt:variant>
      <vt:variant>
        <vt:lpwstr/>
      </vt:variant>
      <vt:variant>
        <vt:lpwstr>_ENREF_5</vt:lpwstr>
      </vt:variant>
      <vt:variant>
        <vt:i4>4325387</vt:i4>
      </vt:variant>
      <vt:variant>
        <vt:i4>8446</vt:i4>
      </vt:variant>
      <vt:variant>
        <vt:i4>0</vt:i4>
      </vt:variant>
      <vt:variant>
        <vt:i4>5</vt:i4>
      </vt:variant>
      <vt:variant>
        <vt:lpwstr/>
      </vt:variant>
      <vt:variant>
        <vt:lpwstr>_ENREF_38</vt:lpwstr>
      </vt:variant>
      <vt:variant>
        <vt:i4>4325387</vt:i4>
      </vt:variant>
      <vt:variant>
        <vt:i4>8440</vt:i4>
      </vt:variant>
      <vt:variant>
        <vt:i4>0</vt:i4>
      </vt:variant>
      <vt:variant>
        <vt:i4>5</vt:i4>
      </vt:variant>
      <vt:variant>
        <vt:lpwstr/>
      </vt:variant>
      <vt:variant>
        <vt:lpwstr>_ENREF_37</vt:lpwstr>
      </vt:variant>
      <vt:variant>
        <vt:i4>4325387</vt:i4>
      </vt:variant>
      <vt:variant>
        <vt:i4>8335</vt:i4>
      </vt:variant>
      <vt:variant>
        <vt:i4>0</vt:i4>
      </vt:variant>
      <vt:variant>
        <vt:i4>5</vt:i4>
      </vt:variant>
      <vt:variant>
        <vt:lpwstr/>
      </vt:variant>
      <vt:variant>
        <vt:lpwstr>_ENREF_31</vt:lpwstr>
      </vt:variant>
      <vt:variant>
        <vt:i4>4194315</vt:i4>
      </vt:variant>
      <vt:variant>
        <vt:i4>8189</vt:i4>
      </vt:variant>
      <vt:variant>
        <vt:i4>0</vt:i4>
      </vt:variant>
      <vt:variant>
        <vt:i4>5</vt:i4>
      </vt:variant>
      <vt:variant>
        <vt:lpwstr/>
      </vt:variant>
      <vt:variant>
        <vt:lpwstr>_ENREF_14</vt:lpwstr>
      </vt:variant>
      <vt:variant>
        <vt:i4>4325387</vt:i4>
      </vt:variant>
      <vt:variant>
        <vt:i4>8170</vt:i4>
      </vt:variant>
      <vt:variant>
        <vt:i4>0</vt:i4>
      </vt:variant>
      <vt:variant>
        <vt:i4>5</vt:i4>
      </vt:variant>
      <vt:variant>
        <vt:lpwstr/>
      </vt:variant>
      <vt:variant>
        <vt:lpwstr>_ENREF_36</vt:lpwstr>
      </vt:variant>
      <vt:variant>
        <vt:i4>4325387</vt:i4>
      </vt:variant>
      <vt:variant>
        <vt:i4>8099</vt:i4>
      </vt:variant>
      <vt:variant>
        <vt:i4>0</vt:i4>
      </vt:variant>
      <vt:variant>
        <vt:i4>5</vt:i4>
      </vt:variant>
      <vt:variant>
        <vt:lpwstr/>
      </vt:variant>
      <vt:variant>
        <vt:lpwstr>_ENREF_35</vt:lpwstr>
      </vt:variant>
      <vt:variant>
        <vt:i4>4325387</vt:i4>
      </vt:variant>
      <vt:variant>
        <vt:i4>8029</vt:i4>
      </vt:variant>
      <vt:variant>
        <vt:i4>0</vt:i4>
      </vt:variant>
      <vt:variant>
        <vt:i4>5</vt:i4>
      </vt:variant>
      <vt:variant>
        <vt:lpwstr/>
      </vt:variant>
      <vt:variant>
        <vt:lpwstr>_ENREF_34</vt:lpwstr>
      </vt:variant>
      <vt:variant>
        <vt:i4>4194315</vt:i4>
      </vt:variant>
      <vt:variant>
        <vt:i4>7878</vt:i4>
      </vt:variant>
      <vt:variant>
        <vt:i4>0</vt:i4>
      </vt:variant>
      <vt:variant>
        <vt:i4>5</vt:i4>
      </vt:variant>
      <vt:variant>
        <vt:lpwstr/>
      </vt:variant>
      <vt:variant>
        <vt:lpwstr>_ENREF_1</vt:lpwstr>
      </vt:variant>
      <vt:variant>
        <vt:i4>4194315</vt:i4>
      </vt:variant>
      <vt:variant>
        <vt:i4>7790</vt:i4>
      </vt:variant>
      <vt:variant>
        <vt:i4>0</vt:i4>
      </vt:variant>
      <vt:variant>
        <vt:i4>5</vt:i4>
      </vt:variant>
      <vt:variant>
        <vt:lpwstr/>
      </vt:variant>
      <vt:variant>
        <vt:lpwstr>_ENREF_1</vt:lpwstr>
      </vt:variant>
      <vt:variant>
        <vt:i4>4194315</vt:i4>
      </vt:variant>
      <vt:variant>
        <vt:i4>7745</vt:i4>
      </vt:variant>
      <vt:variant>
        <vt:i4>0</vt:i4>
      </vt:variant>
      <vt:variant>
        <vt:i4>5</vt:i4>
      </vt:variant>
      <vt:variant>
        <vt:lpwstr/>
      </vt:variant>
      <vt:variant>
        <vt:lpwstr>_ENREF_1</vt:lpwstr>
      </vt:variant>
      <vt:variant>
        <vt:i4>4325387</vt:i4>
      </vt:variant>
      <vt:variant>
        <vt:i4>7388</vt:i4>
      </vt:variant>
      <vt:variant>
        <vt:i4>0</vt:i4>
      </vt:variant>
      <vt:variant>
        <vt:i4>5</vt:i4>
      </vt:variant>
      <vt:variant>
        <vt:lpwstr/>
      </vt:variant>
      <vt:variant>
        <vt:lpwstr>_ENREF_33</vt:lpwstr>
      </vt:variant>
      <vt:variant>
        <vt:i4>4325387</vt:i4>
      </vt:variant>
      <vt:variant>
        <vt:i4>7382</vt:i4>
      </vt:variant>
      <vt:variant>
        <vt:i4>0</vt:i4>
      </vt:variant>
      <vt:variant>
        <vt:i4>5</vt:i4>
      </vt:variant>
      <vt:variant>
        <vt:lpwstr/>
      </vt:variant>
      <vt:variant>
        <vt:lpwstr>_ENREF_33</vt:lpwstr>
      </vt:variant>
      <vt:variant>
        <vt:i4>4325387</vt:i4>
      </vt:variant>
      <vt:variant>
        <vt:i4>7376</vt:i4>
      </vt:variant>
      <vt:variant>
        <vt:i4>0</vt:i4>
      </vt:variant>
      <vt:variant>
        <vt:i4>5</vt:i4>
      </vt:variant>
      <vt:variant>
        <vt:lpwstr/>
      </vt:variant>
      <vt:variant>
        <vt:lpwstr>_ENREF_32</vt:lpwstr>
      </vt:variant>
      <vt:variant>
        <vt:i4>4325387</vt:i4>
      </vt:variant>
      <vt:variant>
        <vt:i4>7299</vt:i4>
      </vt:variant>
      <vt:variant>
        <vt:i4>0</vt:i4>
      </vt:variant>
      <vt:variant>
        <vt:i4>5</vt:i4>
      </vt:variant>
      <vt:variant>
        <vt:lpwstr/>
      </vt:variant>
      <vt:variant>
        <vt:lpwstr>_ENREF_31</vt:lpwstr>
      </vt:variant>
      <vt:variant>
        <vt:i4>4325387</vt:i4>
      </vt:variant>
      <vt:variant>
        <vt:i4>6909</vt:i4>
      </vt:variant>
      <vt:variant>
        <vt:i4>0</vt:i4>
      </vt:variant>
      <vt:variant>
        <vt:i4>5</vt:i4>
      </vt:variant>
      <vt:variant>
        <vt:lpwstr/>
      </vt:variant>
      <vt:variant>
        <vt:lpwstr>_ENREF_30</vt:lpwstr>
      </vt:variant>
      <vt:variant>
        <vt:i4>4325387</vt:i4>
      </vt:variant>
      <vt:variant>
        <vt:i4>6903</vt:i4>
      </vt:variant>
      <vt:variant>
        <vt:i4>0</vt:i4>
      </vt:variant>
      <vt:variant>
        <vt:i4>5</vt:i4>
      </vt:variant>
      <vt:variant>
        <vt:lpwstr/>
      </vt:variant>
      <vt:variant>
        <vt:lpwstr>_ENREF_30</vt:lpwstr>
      </vt:variant>
      <vt:variant>
        <vt:i4>4194315</vt:i4>
      </vt:variant>
      <vt:variant>
        <vt:i4>6245</vt:i4>
      </vt:variant>
      <vt:variant>
        <vt:i4>0</vt:i4>
      </vt:variant>
      <vt:variant>
        <vt:i4>5</vt:i4>
      </vt:variant>
      <vt:variant>
        <vt:lpwstr/>
      </vt:variant>
      <vt:variant>
        <vt:lpwstr>_ENREF_1</vt:lpwstr>
      </vt:variant>
      <vt:variant>
        <vt:i4>4390923</vt:i4>
      </vt:variant>
      <vt:variant>
        <vt:i4>5812</vt:i4>
      </vt:variant>
      <vt:variant>
        <vt:i4>0</vt:i4>
      </vt:variant>
      <vt:variant>
        <vt:i4>5</vt:i4>
      </vt:variant>
      <vt:variant>
        <vt:lpwstr/>
      </vt:variant>
      <vt:variant>
        <vt:lpwstr>_ENREF_21</vt:lpwstr>
      </vt:variant>
      <vt:variant>
        <vt:i4>4390923</vt:i4>
      </vt:variant>
      <vt:variant>
        <vt:i4>5525</vt:i4>
      </vt:variant>
      <vt:variant>
        <vt:i4>0</vt:i4>
      </vt:variant>
      <vt:variant>
        <vt:i4>5</vt:i4>
      </vt:variant>
      <vt:variant>
        <vt:lpwstr/>
      </vt:variant>
      <vt:variant>
        <vt:lpwstr>_ENREF_29</vt:lpwstr>
      </vt:variant>
      <vt:variant>
        <vt:i4>4194315</vt:i4>
      </vt:variant>
      <vt:variant>
        <vt:i4>5522</vt:i4>
      </vt:variant>
      <vt:variant>
        <vt:i4>0</vt:i4>
      </vt:variant>
      <vt:variant>
        <vt:i4>5</vt:i4>
      </vt:variant>
      <vt:variant>
        <vt:lpwstr/>
      </vt:variant>
      <vt:variant>
        <vt:lpwstr>_ENREF_1</vt:lpwstr>
      </vt:variant>
      <vt:variant>
        <vt:i4>4194315</vt:i4>
      </vt:variant>
      <vt:variant>
        <vt:i4>5463</vt:i4>
      </vt:variant>
      <vt:variant>
        <vt:i4>0</vt:i4>
      </vt:variant>
      <vt:variant>
        <vt:i4>5</vt:i4>
      </vt:variant>
      <vt:variant>
        <vt:lpwstr/>
      </vt:variant>
      <vt:variant>
        <vt:lpwstr>_ENREF_1</vt:lpwstr>
      </vt:variant>
      <vt:variant>
        <vt:i4>4194315</vt:i4>
      </vt:variant>
      <vt:variant>
        <vt:i4>5454</vt:i4>
      </vt:variant>
      <vt:variant>
        <vt:i4>0</vt:i4>
      </vt:variant>
      <vt:variant>
        <vt:i4>5</vt:i4>
      </vt:variant>
      <vt:variant>
        <vt:lpwstr/>
      </vt:variant>
      <vt:variant>
        <vt:lpwstr>_ENREF_1</vt:lpwstr>
      </vt:variant>
      <vt:variant>
        <vt:i4>4390923</vt:i4>
      </vt:variant>
      <vt:variant>
        <vt:i4>5204</vt:i4>
      </vt:variant>
      <vt:variant>
        <vt:i4>0</vt:i4>
      </vt:variant>
      <vt:variant>
        <vt:i4>5</vt:i4>
      </vt:variant>
      <vt:variant>
        <vt:lpwstr/>
      </vt:variant>
      <vt:variant>
        <vt:lpwstr>_ENREF_28</vt:lpwstr>
      </vt:variant>
      <vt:variant>
        <vt:i4>4194315</vt:i4>
      </vt:variant>
      <vt:variant>
        <vt:i4>4908</vt:i4>
      </vt:variant>
      <vt:variant>
        <vt:i4>0</vt:i4>
      </vt:variant>
      <vt:variant>
        <vt:i4>5</vt:i4>
      </vt:variant>
      <vt:variant>
        <vt:lpwstr/>
      </vt:variant>
      <vt:variant>
        <vt:lpwstr>_ENREF_1</vt:lpwstr>
      </vt:variant>
      <vt:variant>
        <vt:i4>4390923</vt:i4>
      </vt:variant>
      <vt:variant>
        <vt:i4>4786</vt:i4>
      </vt:variant>
      <vt:variant>
        <vt:i4>0</vt:i4>
      </vt:variant>
      <vt:variant>
        <vt:i4>5</vt:i4>
      </vt:variant>
      <vt:variant>
        <vt:lpwstr/>
      </vt:variant>
      <vt:variant>
        <vt:lpwstr>_ENREF_27</vt:lpwstr>
      </vt:variant>
      <vt:variant>
        <vt:i4>4194315</vt:i4>
      </vt:variant>
      <vt:variant>
        <vt:i4>4737</vt:i4>
      </vt:variant>
      <vt:variant>
        <vt:i4>0</vt:i4>
      </vt:variant>
      <vt:variant>
        <vt:i4>5</vt:i4>
      </vt:variant>
      <vt:variant>
        <vt:lpwstr/>
      </vt:variant>
      <vt:variant>
        <vt:lpwstr>_ENREF_1</vt:lpwstr>
      </vt:variant>
      <vt:variant>
        <vt:i4>4390923</vt:i4>
      </vt:variant>
      <vt:variant>
        <vt:i4>4581</vt:i4>
      </vt:variant>
      <vt:variant>
        <vt:i4>0</vt:i4>
      </vt:variant>
      <vt:variant>
        <vt:i4>5</vt:i4>
      </vt:variant>
      <vt:variant>
        <vt:lpwstr/>
      </vt:variant>
      <vt:variant>
        <vt:lpwstr>_ENREF_26</vt:lpwstr>
      </vt:variant>
      <vt:variant>
        <vt:i4>4194315</vt:i4>
      </vt:variant>
      <vt:variant>
        <vt:i4>4433</vt:i4>
      </vt:variant>
      <vt:variant>
        <vt:i4>0</vt:i4>
      </vt:variant>
      <vt:variant>
        <vt:i4>5</vt:i4>
      </vt:variant>
      <vt:variant>
        <vt:lpwstr/>
      </vt:variant>
      <vt:variant>
        <vt:lpwstr>_ENREF_1</vt:lpwstr>
      </vt:variant>
      <vt:variant>
        <vt:i4>4194315</vt:i4>
      </vt:variant>
      <vt:variant>
        <vt:i4>4287</vt:i4>
      </vt:variant>
      <vt:variant>
        <vt:i4>0</vt:i4>
      </vt:variant>
      <vt:variant>
        <vt:i4>5</vt:i4>
      </vt:variant>
      <vt:variant>
        <vt:lpwstr/>
      </vt:variant>
      <vt:variant>
        <vt:lpwstr>_ENREF_1</vt:lpwstr>
      </vt:variant>
      <vt:variant>
        <vt:i4>4390923</vt:i4>
      </vt:variant>
      <vt:variant>
        <vt:i4>3707</vt:i4>
      </vt:variant>
      <vt:variant>
        <vt:i4>0</vt:i4>
      </vt:variant>
      <vt:variant>
        <vt:i4>5</vt:i4>
      </vt:variant>
      <vt:variant>
        <vt:lpwstr/>
      </vt:variant>
      <vt:variant>
        <vt:lpwstr>_ENREF_25</vt:lpwstr>
      </vt:variant>
      <vt:variant>
        <vt:i4>4390923</vt:i4>
      </vt:variant>
      <vt:variant>
        <vt:i4>3160</vt:i4>
      </vt:variant>
      <vt:variant>
        <vt:i4>0</vt:i4>
      </vt:variant>
      <vt:variant>
        <vt:i4>5</vt:i4>
      </vt:variant>
      <vt:variant>
        <vt:lpwstr/>
      </vt:variant>
      <vt:variant>
        <vt:lpwstr>_ENREF_24</vt:lpwstr>
      </vt:variant>
      <vt:variant>
        <vt:i4>4390923</vt:i4>
      </vt:variant>
      <vt:variant>
        <vt:i4>3129</vt:i4>
      </vt:variant>
      <vt:variant>
        <vt:i4>0</vt:i4>
      </vt:variant>
      <vt:variant>
        <vt:i4>5</vt:i4>
      </vt:variant>
      <vt:variant>
        <vt:lpwstr/>
      </vt:variant>
      <vt:variant>
        <vt:lpwstr>_ENREF_23</vt:lpwstr>
      </vt:variant>
      <vt:variant>
        <vt:i4>4390923</vt:i4>
      </vt:variant>
      <vt:variant>
        <vt:i4>3126</vt:i4>
      </vt:variant>
      <vt:variant>
        <vt:i4>0</vt:i4>
      </vt:variant>
      <vt:variant>
        <vt:i4>5</vt:i4>
      </vt:variant>
      <vt:variant>
        <vt:lpwstr/>
      </vt:variant>
      <vt:variant>
        <vt:lpwstr>_ENREF_20</vt:lpwstr>
      </vt:variant>
      <vt:variant>
        <vt:i4>4390923</vt:i4>
      </vt:variant>
      <vt:variant>
        <vt:i4>3103</vt:i4>
      </vt:variant>
      <vt:variant>
        <vt:i4>0</vt:i4>
      </vt:variant>
      <vt:variant>
        <vt:i4>5</vt:i4>
      </vt:variant>
      <vt:variant>
        <vt:lpwstr/>
      </vt:variant>
      <vt:variant>
        <vt:lpwstr>_ENREF_22</vt:lpwstr>
      </vt:variant>
      <vt:variant>
        <vt:i4>4390923</vt:i4>
      </vt:variant>
      <vt:variant>
        <vt:i4>3100</vt:i4>
      </vt:variant>
      <vt:variant>
        <vt:i4>0</vt:i4>
      </vt:variant>
      <vt:variant>
        <vt:i4>5</vt:i4>
      </vt:variant>
      <vt:variant>
        <vt:lpwstr/>
      </vt:variant>
      <vt:variant>
        <vt:lpwstr>_ENREF_20</vt:lpwstr>
      </vt:variant>
      <vt:variant>
        <vt:i4>4390923</vt:i4>
      </vt:variant>
      <vt:variant>
        <vt:i4>3035</vt:i4>
      </vt:variant>
      <vt:variant>
        <vt:i4>0</vt:i4>
      </vt:variant>
      <vt:variant>
        <vt:i4>5</vt:i4>
      </vt:variant>
      <vt:variant>
        <vt:lpwstr/>
      </vt:variant>
      <vt:variant>
        <vt:lpwstr>_ENREF_21</vt:lpwstr>
      </vt:variant>
      <vt:variant>
        <vt:i4>4390923</vt:i4>
      </vt:variant>
      <vt:variant>
        <vt:i4>2837</vt:i4>
      </vt:variant>
      <vt:variant>
        <vt:i4>0</vt:i4>
      </vt:variant>
      <vt:variant>
        <vt:i4>5</vt:i4>
      </vt:variant>
      <vt:variant>
        <vt:lpwstr/>
      </vt:variant>
      <vt:variant>
        <vt:lpwstr>_ENREF_20</vt:lpwstr>
      </vt:variant>
      <vt:variant>
        <vt:i4>4194315</vt:i4>
      </vt:variant>
      <vt:variant>
        <vt:i4>2834</vt:i4>
      </vt:variant>
      <vt:variant>
        <vt:i4>0</vt:i4>
      </vt:variant>
      <vt:variant>
        <vt:i4>5</vt:i4>
      </vt:variant>
      <vt:variant>
        <vt:lpwstr/>
      </vt:variant>
      <vt:variant>
        <vt:lpwstr>_ENREF_17</vt:lpwstr>
      </vt:variant>
      <vt:variant>
        <vt:i4>4194315</vt:i4>
      </vt:variant>
      <vt:variant>
        <vt:i4>2826</vt:i4>
      </vt:variant>
      <vt:variant>
        <vt:i4>0</vt:i4>
      </vt:variant>
      <vt:variant>
        <vt:i4>5</vt:i4>
      </vt:variant>
      <vt:variant>
        <vt:lpwstr/>
      </vt:variant>
      <vt:variant>
        <vt:lpwstr>_ENREF_19</vt:lpwstr>
      </vt:variant>
      <vt:variant>
        <vt:i4>4194315</vt:i4>
      </vt:variant>
      <vt:variant>
        <vt:i4>2823</vt:i4>
      </vt:variant>
      <vt:variant>
        <vt:i4>0</vt:i4>
      </vt:variant>
      <vt:variant>
        <vt:i4>5</vt:i4>
      </vt:variant>
      <vt:variant>
        <vt:lpwstr/>
      </vt:variant>
      <vt:variant>
        <vt:lpwstr>_ENREF_18</vt:lpwstr>
      </vt:variant>
      <vt:variant>
        <vt:i4>4194315</vt:i4>
      </vt:variant>
      <vt:variant>
        <vt:i4>2805</vt:i4>
      </vt:variant>
      <vt:variant>
        <vt:i4>0</vt:i4>
      </vt:variant>
      <vt:variant>
        <vt:i4>5</vt:i4>
      </vt:variant>
      <vt:variant>
        <vt:lpwstr/>
      </vt:variant>
      <vt:variant>
        <vt:lpwstr>_ENREF_13</vt:lpwstr>
      </vt:variant>
      <vt:variant>
        <vt:i4>4194315</vt:i4>
      </vt:variant>
      <vt:variant>
        <vt:i4>2797</vt:i4>
      </vt:variant>
      <vt:variant>
        <vt:i4>0</vt:i4>
      </vt:variant>
      <vt:variant>
        <vt:i4>5</vt:i4>
      </vt:variant>
      <vt:variant>
        <vt:lpwstr/>
      </vt:variant>
      <vt:variant>
        <vt:lpwstr>_ENREF_17</vt:lpwstr>
      </vt:variant>
      <vt:variant>
        <vt:i4>4194315</vt:i4>
      </vt:variant>
      <vt:variant>
        <vt:i4>2761</vt:i4>
      </vt:variant>
      <vt:variant>
        <vt:i4>0</vt:i4>
      </vt:variant>
      <vt:variant>
        <vt:i4>5</vt:i4>
      </vt:variant>
      <vt:variant>
        <vt:lpwstr/>
      </vt:variant>
      <vt:variant>
        <vt:lpwstr>_ENREF_17</vt:lpwstr>
      </vt:variant>
      <vt:variant>
        <vt:i4>4194315</vt:i4>
      </vt:variant>
      <vt:variant>
        <vt:i4>2722</vt:i4>
      </vt:variant>
      <vt:variant>
        <vt:i4>0</vt:i4>
      </vt:variant>
      <vt:variant>
        <vt:i4>5</vt:i4>
      </vt:variant>
      <vt:variant>
        <vt:lpwstr/>
      </vt:variant>
      <vt:variant>
        <vt:lpwstr>_ENREF_16</vt:lpwstr>
      </vt:variant>
      <vt:variant>
        <vt:i4>4194315</vt:i4>
      </vt:variant>
      <vt:variant>
        <vt:i4>2719</vt:i4>
      </vt:variant>
      <vt:variant>
        <vt:i4>0</vt:i4>
      </vt:variant>
      <vt:variant>
        <vt:i4>5</vt:i4>
      </vt:variant>
      <vt:variant>
        <vt:lpwstr/>
      </vt:variant>
      <vt:variant>
        <vt:lpwstr>_ENREF_15</vt:lpwstr>
      </vt:variant>
      <vt:variant>
        <vt:i4>4194315</vt:i4>
      </vt:variant>
      <vt:variant>
        <vt:i4>2716</vt:i4>
      </vt:variant>
      <vt:variant>
        <vt:i4>0</vt:i4>
      </vt:variant>
      <vt:variant>
        <vt:i4>5</vt:i4>
      </vt:variant>
      <vt:variant>
        <vt:lpwstr/>
      </vt:variant>
      <vt:variant>
        <vt:lpwstr>_ENREF_13</vt:lpwstr>
      </vt:variant>
      <vt:variant>
        <vt:i4>4194315</vt:i4>
      </vt:variant>
      <vt:variant>
        <vt:i4>2625</vt:i4>
      </vt:variant>
      <vt:variant>
        <vt:i4>0</vt:i4>
      </vt:variant>
      <vt:variant>
        <vt:i4>5</vt:i4>
      </vt:variant>
      <vt:variant>
        <vt:lpwstr/>
      </vt:variant>
      <vt:variant>
        <vt:lpwstr>_ENREF_14</vt:lpwstr>
      </vt:variant>
      <vt:variant>
        <vt:i4>4194315</vt:i4>
      </vt:variant>
      <vt:variant>
        <vt:i4>2622</vt:i4>
      </vt:variant>
      <vt:variant>
        <vt:i4>0</vt:i4>
      </vt:variant>
      <vt:variant>
        <vt:i4>5</vt:i4>
      </vt:variant>
      <vt:variant>
        <vt:lpwstr/>
      </vt:variant>
      <vt:variant>
        <vt:lpwstr>_ENREF_13</vt:lpwstr>
      </vt:variant>
      <vt:variant>
        <vt:i4>4194315</vt:i4>
      </vt:variant>
      <vt:variant>
        <vt:i4>2614</vt:i4>
      </vt:variant>
      <vt:variant>
        <vt:i4>0</vt:i4>
      </vt:variant>
      <vt:variant>
        <vt:i4>5</vt:i4>
      </vt:variant>
      <vt:variant>
        <vt:lpwstr/>
      </vt:variant>
      <vt:variant>
        <vt:lpwstr>_ENREF_12</vt:lpwstr>
      </vt:variant>
      <vt:variant>
        <vt:i4>4194315</vt:i4>
      </vt:variant>
      <vt:variant>
        <vt:i4>2611</vt:i4>
      </vt:variant>
      <vt:variant>
        <vt:i4>0</vt:i4>
      </vt:variant>
      <vt:variant>
        <vt:i4>5</vt:i4>
      </vt:variant>
      <vt:variant>
        <vt:lpwstr/>
      </vt:variant>
      <vt:variant>
        <vt:lpwstr>_ENREF_11</vt:lpwstr>
      </vt:variant>
      <vt:variant>
        <vt:i4>4194315</vt:i4>
      </vt:variant>
      <vt:variant>
        <vt:i4>2459</vt:i4>
      </vt:variant>
      <vt:variant>
        <vt:i4>0</vt:i4>
      </vt:variant>
      <vt:variant>
        <vt:i4>5</vt:i4>
      </vt:variant>
      <vt:variant>
        <vt:lpwstr/>
      </vt:variant>
      <vt:variant>
        <vt:lpwstr>_ENREF_11</vt:lpwstr>
      </vt:variant>
      <vt:variant>
        <vt:i4>4194315</vt:i4>
      </vt:variant>
      <vt:variant>
        <vt:i4>2453</vt:i4>
      </vt:variant>
      <vt:variant>
        <vt:i4>0</vt:i4>
      </vt:variant>
      <vt:variant>
        <vt:i4>5</vt:i4>
      </vt:variant>
      <vt:variant>
        <vt:lpwstr/>
      </vt:variant>
      <vt:variant>
        <vt:lpwstr>_ENREF_10</vt:lpwstr>
      </vt:variant>
      <vt:variant>
        <vt:i4>4718603</vt:i4>
      </vt:variant>
      <vt:variant>
        <vt:i4>2450</vt:i4>
      </vt:variant>
      <vt:variant>
        <vt:i4>0</vt:i4>
      </vt:variant>
      <vt:variant>
        <vt:i4>5</vt:i4>
      </vt:variant>
      <vt:variant>
        <vt:lpwstr/>
      </vt:variant>
      <vt:variant>
        <vt:lpwstr>_ENREF_9</vt:lpwstr>
      </vt:variant>
      <vt:variant>
        <vt:i4>4653067</vt:i4>
      </vt:variant>
      <vt:variant>
        <vt:i4>2444</vt:i4>
      </vt:variant>
      <vt:variant>
        <vt:i4>0</vt:i4>
      </vt:variant>
      <vt:variant>
        <vt:i4>5</vt:i4>
      </vt:variant>
      <vt:variant>
        <vt:lpwstr/>
      </vt:variant>
      <vt:variant>
        <vt:lpwstr>_ENREF_6</vt:lpwstr>
      </vt:variant>
      <vt:variant>
        <vt:i4>4325387</vt:i4>
      </vt:variant>
      <vt:variant>
        <vt:i4>2354</vt:i4>
      </vt:variant>
      <vt:variant>
        <vt:i4>0</vt:i4>
      </vt:variant>
      <vt:variant>
        <vt:i4>5</vt:i4>
      </vt:variant>
      <vt:variant>
        <vt:lpwstr/>
      </vt:variant>
      <vt:variant>
        <vt:lpwstr>_ENREF_3</vt:lpwstr>
      </vt:variant>
      <vt:variant>
        <vt:i4>4456459</vt:i4>
      </vt:variant>
      <vt:variant>
        <vt:i4>2298</vt:i4>
      </vt:variant>
      <vt:variant>
        <vt:i4>0</vt:i4>
      </vt:variant>
      <vt:variant>
        <vt:i4>5</vt:i4>
      </vt:variant>
      <vt:variant>
        <vt:lpwstr/>
      </vt:variant>
      <vt:variant>
        <vt:lpwstr>_ENREF_5</vt:lpwstr>
      </vt:variant>
      <vt:variant>
        <vt:i4>4521995</vt:i4>
      </vt:variant>
      <vt:variant>
        <vt:i4>2235</vt:i4>
      </vt:variant>
      <vt:variant>
        <vt:i4>0</vt:i4>
      </vt:variant>
      <vt:variant>
        <vt:i4>5</vt:i4>
      </vt:variant>
      <vt:variant>
        <vt:lpwstr/>
      </vt:variant>
      <vt:variant>
        <vt:lpwstr>_ENREF_4</vt:lpwstr>
      </vt:variant>
      <vt:variant>
        <vt:i4>4194315</vt:i4>
      </vt:variant>
      <vt:variant>
        <vt:i4>2090</vt:i4>
      </vt:variant>
      <vt:variant>
        <vt:i4>0</vt:i4>
      </vt:variant>
      <vt:variant>
        <vt:i4>5</vt:i4>
      </vt:variant>
      <vt:variant>
        <vt:lpwstr/>
      </vt:variant>
      <vt:variant>
        <vt:lpwstr>_ENREF_1</vt:lpwstr>
      </vt:variant>
      <vt:variant>
        <vt:i4>4325387</vt:i4>
      </vt:variant>
      <vt:variant>
        <vt:i4>1581</vt:i4>
      </vt:variant>
      <vt:variant>
        <vt:i4>0</vt:i4>
      </vt:variant>
      <vt:variant>
        <vt:i4>5</vt:i4>
      </vt:variant>
      <vt:variant>
        <vt:lpwstr/>
      </vt:variant>
      <vt:variant>
        <vt:lpwstr>_ENREF_3</vt:lpwstr>
      </vt:variant>
      <vt:variant>
        <vt:i4>4194315</vt:i4>
      </vt:variant>
      <vt:variant>
        <vt:i4>1203</vt:i4>
      </vt:variant>
      <vt:variant>
        <vt:i4>0</vt:i4>
      </vt:variant>
      <vt:variant>
        <vt:i4>5</vt:i4>
      </vt:variant>
      <vt:variant>
        <vt:lpwstr/>
      </vt:variant>
      <vt:variant>
        <vt:lpwstr>_ENREF_1</vt:lpwstr>
      </vt:variant>
      <vt:variant>
        <vt:i4>4390923</vt:i4>
      </vt:variant>
      <vt:variant>
        <vt:i4>807</vt:i4>
      </vt:variant>
      <vt:variant>
        <vt:i4>0</vt:i4>
      </vt:variant>
      <vt:variant>
        <vt:i4>5</vt:i4>
      </vt:variant>
      <vt:variant>
        <vt:lpwstr/>
      </vt:variant>
      <vt:variant>
        <vt:lpwstr>_ENREF_2</vt:lpwstr>
      </vt:variant>
      <vt:variant>
        <vt:i4>4194315</vt:i4>
      </vt:variant>
      <vt:variant>
        <vt:i4>779</vt:i4>
      </vt:variant>
      <vt:variant>
        <vt:i4>0</vt:i4>
      </vt:variant>
      <vt:variant>
        <vt:i4>5</vt:i4>
      </vt:variant>
      <vt:variant>
        <vt:lpwstr/>
      </vt:variant>
      <vt:variant>
        <vt:lpwstr>_ENREF_1</vt:lpwstr>
      </vt:variant>
      <vt:variant>
        <vt:i4>2883629</vt:i4>
      </vt:variant>
      <vt:variant>
        <vt:i4>759</vt:i4>
      </vt:variant>
      <vt:variant>
        <vt:i4>0</vt:i4>
      </vt:variant>
      <vt:variant>
        <vt:i4>5</vt:i4>
      </vt:variant>
      <vt:variant>
        <vt:lpwstr>http://mrl.sci.utah.edu/source/doxygen/</vt:lpwstr>
      </vt:variant>
      <vt:variant>
        <vt:lpwstr/>
      </vt:variant>
      <vt:variant>
        <vt:i4>3473447</vt:i4>
      </vt:variant>
      <vt:variant>
        <vt:i4>756</vt:i4>
      </vt:variant>
      <vt:variant>
        <vt:i4>0</vt:i4>
      </vt:variant>
      <vt:variant>
        <vt:i4>5</vt:i4>
      </vt:variant>
      <vt:variant>
        <vt:lpwstr>http://mrl.sci.utah.edu/software/febio</vt:lpwstr>
      </vt:variant>
      <vt:variant>
        <vt:lpwstr/>
      </vt:variant>
      <vt:variant>
        <vt:i4>3473447</vt:i4>
      </vt:variant>
      <vt:variant>
        <vt:i4>753</vt:i4>
      </vt:variant>
      <vt:variant>
        <vt:i4>0</vt:i4>
      </vt:variant>
      <vt:variant>
        <vt:i4>5</vt:i4>
      </vt:variant>
      <vt:variant>
        <vt:lpwstr>http://mrl.sci.utah.edu/software/febio</vt:lpwstr>
      </vt:variant>
      <vt:variant>
        <vt:lpwstr/>
      </vt:variant>
      <vt:variant>
        <vt:i4>1441841</vt:i4>
      </vt:variant>
      <vt:variant>
        <vt:i4>740</vt:i4>
      </vt:variant>
      <vt:variant>
        <vt:i4>0</vt:i4>
      </vt:variant>
      <vt:variant>
        <vt:i4>5</vt:i4>
      </vt:variant>
      <vt:variant>
        <vt:lpwstr/>
      </vt:variant>
      <vt:variant>
        <vt:lpwstr>_Toc361210255</vt:lpwstr>
      </vt:variant>
      <vt:variant>
        <vt:i4>1441841</vt:i4>
      </vt:variant>
      <vt:variant>
        <vt:i4>734</vt:i4>
      </vt:variant>
      <vt:variant>
        <vt:i4>0</vt:i4>
      </vt:variant>
      <vt:variant>
        <vt:i4>5</vt:i4>
      </vt:variant>
      <vt:variant>
        <vt:lpwstr/>
      </vt:variant>
      <vt:variant>
        <vt:lpwstr>_Toc361210254</vt:lpwstr>
      </vt:variant>
      <vt:variant>
        <vt:i4>1441841</vt:i4>
      </vt:variant>
      <vt:variant>
        <vt:i4>728</vt:i4>
      </vt:variant>
      <vt:variant>
        <vt:i4>0</vt:i4>
      </vt:variant>
      <vt:variant>
        <vt:i4>5</vt:i4>
      </vt:variant>
      <vt:variant>
        <vt:lpwstr/>
      </vt:variant>
      <vt:variant>
        <vt:lpwstr>_Toc361210253</vt:lpwstr>
      </vt:variant>
      <vt:variant>
        <vt:i4>1441841</vt:i4>
      </vt:variant>
      <vt:variant>
        <vt:i4>722</vt:i4>
      </vt:variant>
      <vt:variant>
        <vt:i4>0</vt:i4>
      </vt:variant>
      <vt:variant>
        <vt:i4>5</vt:i4>
      </vt:variant>
      <vt:variant>
        <vt:lpwstr/>
      </vt:variant>
      <vt:variant>
        <vt:lpwstr>_Toc361210252</vt:lpwstr>
      </vt:variant>
      <vt:variant>
        <vt:i4>1441841</vt:i4>
      </vt:variant>
      <vt:variant>
        <vt:i4>716</vt:i4>
      </vt:variant>
      <vt:variant>
        <vt:i4>0</vt:i4>
      </vt:variant>
      <vt:variant>
        <vt:i4>5</vt:i4>
      </vt:variant>
      <vt:variant>
        <vt:lpwstr/>
      </vt:variant>
      <vt:variant>
        <vt:lpwstr>_Toc361210251</vt:lpwstr>
      </vt:variant>
      <vt:variant>
        <vt:i4>1441841</vt:i4>
      </vt:variant>
      <vt:variant>
        <vt:i4>710</vt:i4>
      </vt:variant>
      <vt:variant>
        <vt:i4>0</vt:i4>
      </vt:variant>
      <vt:variant>
        <vt:i4>5</vt:i4>
      </vt:variant>
      <vt:variant>
        <vt:lpwstr/>
      </vt:variant>
      <vt:variant>
        <vt:lpwstr>_Toc361210250</vt:lpwstr>
      </vt:variant>
      <vt:variant>
        <vt:i4>1507377</vt:i4>
      </vt:variant>
      <vt:variant>
        <vt:i4>704</vt:i4>
      </vt:variant>
      <vt:variant>
        <vt:i4>0</vt:i4>
      </vt:variant>
      <vt:variant>
        <vt:i4>5</vt:i4>
      </vt:variant>
      <vt:variant>
        <vt:lpwstr/>
      </vt:variant>
      <vt:variant>
        <vt:lpwstr>_Toc361210249</vt:lpwstr>
      </vt:variant>
      <vt:variant>
        <vt:i4>1507377</vt:i4>
      </vt:variant>
      <vt:variant>
        <vt:i4>698</vt:i4>
      </vt:variant>
      <vt:variant>
        <vt:i4>0</vt:i4>
      </vt:variant>
      <vt:variant>
        <vt:i4>5</vt:i4>
      </vt:variant>
      <vt:variant>
        <vt:lpwstr/>
      </vt:variant>
      <vt:variant>
        <vt:lpwstr>_Toc361210248</vt:lpwstr>
      </vt:variant>
      <vt:variant>
        <vt:i4>1507377</vt:i4>
      </vt:variant>
      <vt:variant>
        <vt:i4>692</vt:i4>
      </vt:variant>
      <vt:variant>
        <vt:i4>0</vt:i4>
      </vt:variant>
      <vt:variant>
        <vt:i4>5</vt:i4>
      </vt:variant>
      <vt:variant>
        <vt:lpwstr/>
      </vt:variant>
      <vt:variant>
        <vt:lpwstr>_Toc361210247</vt:lpwstr>
      </vt:variant>
      <vt:variant>
        <vt:i4>1507377</vt:i4>
      </vt:variant>
      <vt:variant>
        <vt:i4>686</vt:i4>
      </vt:variant>
      <vt:variant>
        <vt:i4>0</vt:i4>
      </vt:variant>
      <vt:variant>
        <vt:i4>5</vt:i4>
      </vt:variant>
      <vt:variant>
        <vt:lpwstr/>
      </vt:variant>
      <vt:variant>
        <vt:lpwstr>_Toc361210246</vt:lpwstr>
      </vt:variant>
      <vt:variant>
        <vt:i4>1507377</vt:i4>
      </vt:variant>
      <vt:variant>
        <vt:i4>680</vt:i4>
      </vt:variant>
      <vt:variant>
        <vt:i4>0</vt:i4>
      </vt:variant>
      <vt:variant>
        <vt:i4>5</vt:i4>
      </vt:variant>
      <vt:variant>
        <vt:lpwstr/>
      </vt:variant>
      <vt:variant>
        <vt:lpwstr>_Toc361210245</vt:lpwstr>
      </vt:variant>
      <vt:variant>
        <vt:i4>1507377</vt:i4>
      </vt:variant>
      <vt:variant>
        <vt:i4>674</vt:i4>
      </vt:variant>
      <vt:variant>
        <vt:i4>0</vt:i4>
      </vt:variant>
      <vt:variant>
        <vt:i4>5</vt:i4>
      </vt:variant>
      <vt:variant>
        <vt:lpwstr/>
      </vt:variant>
      <vt:variant>
        <vt:lpwstr>_Toc361210244</vt:lpwstr>
      </vt:variant>
      <vt:variant>
        <vt:i4>1507377</vt:i4>
      </vt:variant>
      <vt:variant>
        <vt:i4>668</vt:i4>
      </vt:variant>
      <vt:variant>
        <vt:i4>0</vt:i4>
      </vt:variant>
      <vt:variant>
        <vt:i4>5</vt:i4>
      </vt:variant>
      <vt:variant>
        <vt:lpwstr/>
      </vt:variant>
      <vt:variant>
        <vt:lpwstr>_Toc361210243</vt:lpwstr>
      </vt:variant>
      <vt:variant>
        <vt:i4>1507377</vt:i4>
      </vt:variant>
      <vt:variant>
        <vt:i4>662</vt:i4>
      </vt:variant>
      <vt:variant>
        <vt:i4>0</vt:i4>
      </vt:variant>
      <vt:variant>
        <vt:i4>5</vt:i4>
      </vt:variant>
      <vt:variant>
        <vt:lpwstr/>
      </vt:variant>
      <vt:variant>
        <vt:lpwstr>_Toc361210242</vt:lpwstr>
      </vt:variant>
      <vt:variant>
        <vt:i4>1507377</vt:i4>
      </vt:variant>
      <vt:variant>
        <vt:i4>656</vt:i4>
      </vt:variant>
      <vt:variant>
        <vt:i4>0</vt:i4>
      </vt:variant>
      <vt:variant>
        <vt:i4>5</vt:i4>
      </vt:variant>
      <vt:variant>
        <vt:lpwstr/>
      </vt:variant>
      <vt:variant>
        <vt:lpwstr>_Toc361210241</vt:lpwstr>
      </vt:variant>
      <vt:variant>
        <vt:i4>1507377</vt:i4>
      </vt:variant>
      <vt:variant>
        <vt:i4>650</vt:i4>
      </vt:variant>
      <vt:variant>
        <vt:i4>0</vt:i4>
      </vt:variant>
      <vt:variant>
        <vt:i4>5</vt:i4>
      </vt:variant>
      <vt:variant>
        <vt:lpwstr/>
      </vt:variant>
      <vt:variant>
        <vt:lpwstr>_Toc361210240</vt:lpwstr>
      </vt:variant>
      <vt:variant>
        <vt:i4>1048625</vt:i4>
      </vt:variant>
      <vt:variant>
        <vt:i4>644</vt:i4>
      </vt:variant>
      <vt:variant>
        <vt:i4>0</vt:i4>
      </vt:variant>
      <vt:variant>
        <vt:i4>5</vt:i4>
      </vt:variant>
      <vt:variant>
        <vt:lpwstr/>
      </vt:variant>
      <vt:variant>
        <vt:lpwstr>_Toc361210239</vt:lpwstr>
      </vt:variant>
      <vt:variant>
        <vt:i4>1048625</vt:i4>
      </vt:variant>
      <vt:variant>
        <vt:i4>638</vt:i4>
      </vt:variant>
      <vt:variant>
        <vt:i4>0</vt:i4>
      </vt:variant>
      <vt:variant>
        <vt:i4>5</vt:i4>
      </vt:variant>
      <vt:variant>
        <vt:lpwstr/>
      </vt:variant>
      <vt:variant>
        <vt:lpwstr>_Toc361210238</vt:lpwstr>
      </vt:variant>
      <vt:variant>
        <vt:i4>1048625</vt:i4>
      </vt:variant>
      <vt:variant>
        <vt:i4>632</vt:i4>
      </vt:variant>
      <vt:variant>
        <vt:i4>0</vt:i4>
      </vt:variant>
      <vt:variant>
        <vt:i4>5</vt:i4>
      </vt:variant>
      <vt:variant>
        <vt:lpwstr/>
      </vt:variant>
      <vt:variant>
        <vt:lpwstr>_Toc361210237</vt:lpwstr>
      </vt:variant>
      <vt:variant>
        <vt:i4>1048625</vt:i4>
      </vt:variant>
      <vt:variant>
        <vt:i4>626</vt:i4>
      </vt:variant>
      <vt:variant>
        <vt:i4>0</vt:i4>
      </vt:variant>
      <vt:variant>
        <vt:i4>5</vt:i4>
      </vt:variant>
      <vt:variant>
        <vt:lpwstr/>
      </vt:variant>
      <vt:variant>
        <vt:lpwstr>_Toc361210236</vt:lpwstr>
      </vt:variant>
      <vt:variant>
        <vt:i4>1048625</vt:i4>
      </vt:variant>
      <vt:variant>
        <vt:i4>620</vt:i4>
      </vt:variant>
      <vt:variant>
        <vt:i4>0</vt:i4>
      </vt:variant>
      <vt:variant>
        <vt:i4>5</vt:i4>
      </vt:variant>
      <vt:variant>
        <vt:lpwstr/>
      </vt:variant>
      <vt:variant>
        <vt:lpwstr>_Toc361210235</vt:lpwstr>
      </vt:variant>
      <vt:variant>
        <vt:i4>1048625</vt:i4>
      </vt:variant>
      <vt:variant>
        <vt:i4>614</vt:i4>
      </vt:variant>
      <vt:variant>
        <vt:i4>0</vt:i4>
      </vt:variant>
      <vt:variant>
        <vt:i4>5</vt:i4>
      </vt:variant>
      <vt:variant>
        <vt:lpwstr/>
      </vt:variant>
      <vt:variant>
        <vt:lpwstr>_Toc361210234</vt:lpwstr>
      </vt:variant>
      <vt:variant>
        <vt:i4>1048625</vt:i4>
      </vt:variant>
      <vt:variant>
        <vt:i4>608</vt:i4>
      </vt:variant>
      <vt:variant>
        <vt:i4>0</vt:i4>
      </vt:variant>
      <vt:variant>
        <vt:i4>5</vt:i4>
      </vt:variant>
      <vt:variant>
        <vt:lpwstr/>
      </vt:variant>
      <vt:variant>
        <vt:lpwstr>_Toc361210233</vt:lpwstr>
      </vt:variant>
      <vt:variant>
        <vt:i4>1048625</vt:i4>
      </vt:variant>
      <vt:variant>
        <vt:i4>602</vt:i4>
      </vt:variant>
      <vt:variant>
        <vt:i4>0</vt:i4>
      </vt:variant>
      <vt:variant>
        <vt:i4>5</vt:i4>
      </vt:variant>
      <vt:variant>
        <vt:lpwstr/>
      </vt:variant>
      <vt:variant>
        <vt:lpwstr>_Toc361210232</vt:lpwstr>
      </vt:variant>
      <vt:variant>
        <vt:i4>1048625</vt:i4>
      </vt:variant>
      <vt:variant>
        <vt:i4>596</vt:i4>
      </vt:variant>
      <vt:variant>
        <vt:i4>0</vt:i4>
      </vt:variant>
      <vt:variant>
        <vt:i4>5</vt:i4>
      </vt:variant>
      <vt:variant>
        <vt:lpwstr/>
      </vt:variant>
      <vt:variant>
        <vt:lpwstr>_Toc361210231</vt:lpwstr>
      </vt:variant>
      <vt:variant>
        <vt:i4>1048625</vt:i4>
      </vt:variant>
      <vt:variant>
        <vt:i4>590</vt:i4>
      </vt:variant>
      <vt:variant>
        <vt:i4>0</vt:i4>
      </vt:variant>
      <vt:variant>
        <vt:i4>5</vt:i4>
      </vt:variant>
      <vt:variant>
        <vt:lpwstr/>
      </vt:variant>
      <vt:variant>
        <vt:lpwstr>_Toc361210230</vt:lpwstr>
      </vt:variant>
      <vt:variant>
        <vt:i4>1114161</vt:i4>
      </vt:variant>
      <vt:variant>
        <vt:i4>584</vt:i4>
      </vt:variant>
      <vt:variant>
        <vt:i4>0</vt:i4>
      </vt:variant>
      <vt:variant>
        <vt:i4>5</vt:i4>
      </vt:variant>
      <vt:variant>
        <vt:lpwstr/>
      </vt:variant>
      <vt:variant>
        <vt:lpwstr>_Toc361210229</vt:lpwstr>
      </vt:variant>
      <vt:variant>
        <vt:i4>1114161</vt:i4>
      </vt:variant>
      <vt:variant>
        <vt:i4>578</vt:i4>
      </vt:variant>
      <vt:variant>
        <vt:i4>0</vt:i4>
      </vt:variant>
      <vt:variant>
        <vt:i4>5</vt:i4>
      </vt:variant>
      <vt:variant>
        <vt:lpwstr/>
      </vt:variant>
      <vt:variant>
        <vt:lpwstr>_Toc361210228</vt:lpwstr>
      </vt:variant>
      <vt:variant>
        <vt:i4>1114161</vt:i4>
      </vt:variant>
      <vt:variant>
        <vt:i4>572</vt:i4>
      </vt:variant>
      <vt:variant>
        <vt:i4>0</vt:i4>
      </vt:variant>
      <vt:variant>
        <vt:i4>5</vt:i4>
      </vt:variant>
      <vt:variant>
        <vt:lpwstr/>
      </vt:variant>
      <vt:variant>
        <vt:lpwstr>_Toc361210227</vt:lpwstr>
      </vt:variant>
      <vt:variant>
        <vt:i4>1114161</vt:i4>
      </vt:variant>
      <vt:variant>
        <vt:i4>566</vt:i4>
      </vt:variant>
      <vt:variant>
        <vt:i4>0</vt:i4>
      </vt:variant>
      <vt:variant>
        <vt:i4>5</vt:i4>
      </vt:variant>
      <vt:variant>
        <vt:lpwstr/>
      </vt:variant>
      <vt:variant>
        <vt:lpwstr>_Toc361210226</vt:lpwstr>
      </vt:variant>
      <vt:variant>
        <vt:i4>1114161</vt:i4>
      </vt:variant>
      <vt:variant>
        <vt:i4>560</vt:i4>
      </vt:variant>
      <vt:variant>
        <vt:i4>0</vt:i4>
      </vt:variant>
      <vt:variant>
        <vt:i4>5</vt:i4>
      </vt:variant>
      <vt:variant>
        <vt:lpwstr/>
      </vt:variant>
      <vt:variant>
        <vt:lpwstr>_Toc361210225</vt:lpwstr>
      </vt:variant>
      <vt:variant>
        <vt:i4>1114161</vt:i4>
      </vt:variant>
      <vt:variant>
        <vt:i4>554</vt:i4>
      </vt:variant>
      <vt:variant>
        <vt:i4>0</vt:i4>
      </vt:variant>
      <vt:variant>
        <vt:i4>5</vt:i4>
      </vt:variant>
      <vt:variant>
        <vt:lpwstr/>
      </vt:variant>
      <vt:variant>
        <vt:lpwstr>_Toc361210224</vt:lpwstr>
      </vt:variant>
      <vt:variant>
        <vt:i4>1114161</vt:i4>
      </vt:variant>
      <vt:variant>
        <vt:i4>548</vt:i4>
      </vt:variant>
      <vt:variant>
        <vt:i4>0</vt:i4>
      </vt:variant>
      <vt:variant>
        <vt:i4>5</vt:i4>
      </vt:variant>
      <vt:variant>
        <vt:lpwstr/>
      </vt:variant>
      <vt:variant>
        <vt:lpwstr>_Toc361210223</vt:lpwstr>
      </vt:variant>
      <vt:variant>
        <vt:i4>1114161</vt:i4>
      </vt:variant>
      <vt:variant>
        <vt:i4>542</vt:i4>
      </vt:variant>
      <vt:variant>
        <vt:i4>0</vt:i4>
      </vt:variant>
      <vt:variant>
        <vt:i4>5</vt:i4>
      </vt:variant>
      <vt:variant>
        <vt:lpwstr/>
      </vt:variant>
      <vt:variant>
        <vt:lpwstr>_Toc361210222</vt:lpwstr>
      </vt:variant>
      <vt:variant>
        <vt:i4>1114161</vt:i4>
      </vt:variant>
      <vt:variant>
        <vt:i4>536</vt:i4>
      </vt:variant>
      <vt:variant>
        <vt:i4>0</vt:i4>
      </vt:variant>
      <vt:variant>
        <vt:i4>5</vt:i4>
      </vt:variant>
      <vt:variant>
        <vt:lpwstr/>
      </vt:variant>
      <vt:variant>
        <vt:lpwstr>_Toc361210221</vt:lpwstr>
      </vt:variant>
      <vt:variant>
        <vt:i4>1114161</vt:i4>
      </vt:variant>
      <vt:variant>
        <vt:i4>530</vt:i4>
      </vt:variant>
      <vt:variant>
        <vt:i4>0</vt:i4>
      </vt:variant>
      <vt:variant>
        <vt:i4>5</vt:i4>
      </vt:variant>
      <vt:variant>
        <vt:lpwstr/>
      </vt:variant>
      <vt:variant>
        <vt:lpwstr>_Toc361210220</vt:lpwstr>
      </vt:variant>
      <vt:variant>
        <vt:i4>1179697</vt:i4>
      </vt:variant>
      <vt:variant>
        <vt:i4>524</vt:i4>
      </vt:variant>
      <vt:variant>
        <vt:i4>0</vt:i4>
      </vt:variant>
      <vt:variant>
        <vt:i4>5</vt:i4>
      </vt:variant>
      <vt:variant>
        <vt:lpwstr/>
      </vt:variant>
      <vt:variant>
        <vt:lpwstr>_Toc361210219</vt:lpwstr>
      </vt:variant>
      <vt:variant>
        <vt:i4>1179697</vt:i4>
      </vt:variant>
      <vt:variant>
        <vt:i4>518</vt:i4>
      </vt:variant>
      <vt:variant>
        <vt:i4>0</vt:i4>
      </vt:variant>
      <vt:variant>
        <vt:i4>5</vt:i4>
      </vt:variant>
      <vt:variant>
        <vt:lpwstr/>
      </vt:variant>
      <vt:variant>
        <vt:lpwstr>_Toc361210218</vt:lpwstr>
      </vt:variant>
      <vt:variant>
        <vt:i4>1179697</vt:i4>
      </vt:variant>
      <vt:variant>
        <vt:i4>512</vt:i4>
      </vt:variant>
      <vt:variant>
        <vt:i4>0</vt:i4>
      </vt:variant>
      <vt:variant>
        <vt:i4>5</vt:i4>
      </vt:variant>
      <vt:variant>
        <vt:lpwstr/>
      </vt:variant>
      <vt:variant>
        <vt:lpwstr>_Toc361210217</vt:lpwstr>
      </vt:variant>
      <vt:variant>
        <vt:i4>1179697</vt:i4>
      </vt:variant>
      <vt:variant>
        <vt:i4>506</vt:i4>
      </vt:variant>
      <vt:variant>
        <vt:i4>0</vt:i4>
      </vt:variant>
      <vt:variant>
        <vt:i4>5</vt:i4>
      </vt:variant>
      <vt:variant>
        <vt:lpwstr/>
      </vt:variant>
      <vt:variant>
        <vt:lpwstr>_Toc361210216</vt:lpwstr>
      </vt:variant>
      <vt:variant>
        <vt:i4>1179697</vt:i4>
      </vt:variant>
      <vt:variant>
        <vt:i4>500</vt:i4>
      </vt:variant>
      <vt:variant>
        <vt:i4>0</vt:i4>
      </vt:variant>
      <vt:variant>
        <vt:i4>5</vt:i4>
      </vt:variant>
      <vt:variant>
        <vt:lpwstr/>
      </vt:variant>
      <vt:variant>
        <vt:lpwstr>_Toc361210215</vt:lpwstr>
      </vt:variant>
      <vt:variant>
        <vt:i4>1179697</vt:i4>
      </vt:variant>
      <vt:variant>
        <vt:i4>494</vt:i4>
      </vt:variant>
      <vt:variant>
        <vt:i4>0</vt:i4>
      </vt:variant>
      <vt:variant>
        <vt:i4>5</vt:i4>
      </vt:variant>
      <vt:variant>
        <vt:lpwstr/>
      </vt:variant>
      <vt:variant>
        <vt:lpwstr>_Toc361210214</vt:lpwstr>
      </vt:variant>
      <vt:variant>
        <vt:i4>1179697</vt:i4>
      </vt:variant>
      <vt:variant>
        <vt:i4>488</vt:i4>
      </vt:variant>
      <vt:variant>
        <vt:i4>0</vt:i4>
      </vt:variant>
      <vt:variant>
        <vt:i4>5</vt:i4>
      </vt:variant>
      <vt:variant>
        <vt:lpwstr/>
      </vt:variant>
      <vt:variant>
        <vt:lpwstr>_Toc361210213</vt:lpwstr>
      </vt:variant>
      <vt:variant>
        <vt:i4>1179697</vt:i4>
      </vt:variant>
      <vt:variant>
        <vt:i4>482</vt:i4>
      </vt:variant>
      <vt:variant>
        <vt:i4>0</vt:i4>
      </vt:variant>
      <vt:variant>
        <vt:i4>5</vt:i4>
      </vt:variant>
      <vt:variant>
        <vt:lpwstr/>
      </vt:variant>
      <vt:variant>
        <vt:lpwstr>_Toc361210212</vt:lpwstr>
      </vt:variant>
      <vt:variant>
        <vt:i4>1179697</vt:i4>
      </vt:variant>
      <vt:variant>
        <vt:i4>476</vt:i4>
      </vt:variant>
      <vt:variant>
        <vt:i4>0</vt:i4>
      </vt:variant>
      <vt:variant>
        <vt:i4>5</vt:i4>
      </vt:variant>
      <vt:variant>
        <vt:lpwstr/>
      </vt:variant>
      <vt:variant>
        <vt:lpwstr>_Toc361210211</vt:lpwstr>
      </vt:variant>
      <vt:variant>
        <vt:i4>1179697</vt:i4>
      </vt:variant>
      <vt:variant>
        <vt:i4>470</vt:i4>
      </vt:variant>
      <vt:variant>
        <vt:i4>0</vt:i4>
      </vt:variant>
      <vt:variant>
        <vt:i4>5</vt:i4>
      </vt:variant>
      <vt:variant>
        <vt:lpwstr/>
      </vt:variant>
      <vt:variant>
        <vt:lpwstr>_Toc361210210</vt:lpwstr>
      </vt:variant>
      <vt:variant>
        <vt:i4>1245233</vt:i4>
      </vt:variant>
      <vt:variant>
        <vt:i4>464</vt:i4>
      </vt:variant>
      <vt:variant>
        <vt:i4>0</vt:i4>
      </vt:variant>
      <vt:variant>
        <vt:i4>5</vt:i4>
      </vt:variant>
      <vt:variant>
        <vt:lpwstr/>
      </vt:variant>
      <vt:variant>
        <vt:lpwstr>_Toc361210209</vt:lpwstr>
      </vt:variant>
      <vt:variant>
        <vt:i4>1245233</vt:i4>
      </vt:variant>
      <vt:variant>
        <vt:i4>458</vt:i4>
      </vt:variant>
      <vt:variant>
        <vt:i4>0</vt:i4>
      </vt:variant>
      <vt:variant>
        <vt:i4>5</vt:i4>
      </vt:variant>
      <vt:variant>
        <vt:lpwstr/>
      </vt:variant>
      <vt:variant>
        <vt:lpwstr>_Toc361210208</vt:lpwstr>
      </vt:variant>
      <vt:variant>
        <vt:i4>1245233</vt:i4>
      </vt:variant>
      <vt:variant>
        <vt:i4>452</vt:i4>
      </vt:variant>
      <vt:variant>
        <vt:i4>0</vt:i4>
      </vt:variant>
      <vt:variant>
        <vt:i4>5</vt:i4>
      </vt:variant>
      <vt:variant>
        <vt:lpwstr/>
      </vt:variant>
      <vt:variant>
        <vt:lpwstr>_Toc361210207</vt:lpwstr>
      </vt:variant>
      <vt:variant>
        <vt:i4>1245233</vt:i4>
      </vt:variant>
      <vt:variant>
        <vt:i4>446</vt:i4>
      </vt:variant>
      <vt:variant>
        <vt:i4>0</vt:i4>
      </vt:variant>
      <vt:variant>
        <vt:i4>5</vt:i4>
      </vt:variant>
      <vt:variant>
        <vt:lpwstr/>
      </vt:variant>
      <vt:variant>
        <vt:lpwstr>_Toc361210206</vt:lpwstr>
      </vt:variant>
      <vt:variant>
        <vt:i4>1245233</vt:i4>
      </vt:variant>
      <vt:variant>
        <vt:i4>440</vt:i4>
      </vt:variant>
      <vt:variant>
        <vt:i4>0</vt:i4>
      </vt:variant>
      <vt:variant>
        <vt:i4>5</vt:i4>
      </vt:variant>
      <vt:variant>
        <vt:lpwstr/>
      </vt:variant>
      <vt:variant>
        <vt:lpwstr>_Toc361210205</vt:lpwstr>
      </vt:variant>
      <vt:variant>
        <vt:i4>1245233</vt:i4>
      </vt:variant>
      <vt:variant>
        <vt:i4>434</vt:i4>
      </vt:variant>
      <vt:variant>
        <vt:i4>0</vt:i4>
      </vt:variant>
      <vt:variant>
        <vt:i4>5</vt:i4>
      </vt:variant>
      <vt:variant>
        <vt:lpwstr/>
      </vt:variant>
      <vt:variant>
        <vt:lpwstr>_Toc361210204</vt:lpwstr>
      </vt:variant>
      <vt:variant>
        <vt:i4>1245233</vt:i4>
      </vt:variant>
      <vt:variant>
        <vt:i4>428</vt:i4>
      </vt:variant>
      <vt:variant>
        <vt:i4>0</vt:i4>
      </vt:variant>
      <vt:variant>
        <vt:i4>5</vt:i4>
      </vt:variant>
      <vt:variant>
        <vt:lpwstr/>
      </vt:variant>
      <vt:variant>
        <vt:lpwstr>_Toc361210203</vt:lpwstr>
      </vt:variant>
      <vt:variant>
        <vt:i4>1245233</vt:i4>
      </vt:variant>
      <vt:variant>
        <vt:i4>422</vt:i4>
      </vt:variant>
      <vt:variant>
        <vt:i4>0</vt:i4>
      </vt:variant>
      <vt:variant>
        <vt:i4>5</vt:i4>
      </vt:variant>
      <vt:variant>
        <vt:lpwstr/>
      </vt:variant>
      <vt:variant>
        <vt:lpwstr>_Toc361210202</vt:lpwstr>
      </vt:variant>
      <vt:variant>
        <vt:i4>1245233</vt:i4>
      </vt:variant>
      <vt:variant>
        <vt:i4>416</vt:i4>
      </vt:variant>
      <vt:variant>
        <vt:i4>0</vt:i4>
      </vt:variant>
      <vt:variant>
        <vt:i4>5</vt:i4>
      </vt:variant>
      <vt:variant>
        <vt:lpwstr/>
      </vt:variant>
      <vt:variant>
        <vt:lpwstr>_Toc361210201</vt:lpwstr>
      </vt:variant>
      <vt:variant>
        <vt:i4>1245233</vt:i4>
      </vt:variant>
      <vt:variant>
        <vt:i4>410</vt:i4>
      </vt:variant>
      <vt:variant>
        <vt:i4>0</vt:i4>
      </vt:variant>
      <vt:variant>
        <vt:i4>5</vt:i4>
      </vt:variant>
      <vt:variant>
        <vt:lpwstr/>
      </vt:variant>
      <vt:variant>
        <vt:lpwstr>_Toc361210200</vt:lpwstr>
      </vt:variant>
      <vt:variant>
        <vt:i4>1703986</vt:i4>
      </vt:variant>
      <vt:variant>
        <vt:i4>404</vt:i4>
      </vt:variant>
      <vt:variant>
        <vt:i4>0</vt:i4>
      </vt:variant>
      <vt:variant>
        <vt:i4>5</vt:i4>
      </vt:variant>
      <vt:variant>
        <vt:lpwstr/>
      </vt:variant>
      <vt:variant>
        <vt:lpwstr>_Toc361210199</vt:lpwstr>
      </vt:variant>
      <vt:variant>
        <vt:i4>1703986</vt:i4>
      </vt:variant>
      <vt:variant>
        <vt:i4>398</vt:i4>
      </vt:variant>
      <vt:variant>
        <vt:i4>0</vt:i4>
      </vt:variant>
      <vt:variant>
        <vt:i4>5</vt:i4>
      </vt:variant>
      <vt:variant>
        <vt:lpwstr/>
      </vt:variant>
      <vt:variant>
        <vt:lpwstr>_Toc361210198</vt:lpwstr>
      </vt:variant>
      <vt:variant>
        <vt:i4>1703986</vt:i4>
      </vt:variant>
      <vt:variant>
        <vt:i4>392</vt:i4>
      </vt:variant>
      <vt:variant>
        <vt:i4>0</vt:i4>
      </vt:variant>
      <vt:variant>
        <vt:i4>5</vt:i4>
      </vt:variant>
      <vt:variant>
        <vt:lpwstr/>
      </vt:variant>
      <vt:variant>
        <vt:lpwstr>_Toc361210197</vt:lpwstr>
      </vt:variant>
      <vt:variant>
        <vt:i4>1703986</vt:i4>
      </vt:variant>
      <vt:variant>
        <vt:i4>386</vt:i4>
      </vt:variant>
      <vt:variant>
        <vt:i4>0</vt:i4>
      </vt:variant>
      <vt:variant>
        <vt:i4>5</vt:i4>
      </vt:variant>
      <vt:variant>
        <vt:lpwstr/>
      </vt:variant>
      <vt:variant>
        <vt:lpwstr>_Toc361210196</vt:lpwstr>
      </vt:variant>
      <vt:variant>
        <vt:i4>1703986</vt:i4>
      </vt:variant>
      <vt:variant>
        <vt:i4>380</vt:i4>
      </vt:variant>
      <vt:variant>
        <vt:i4>0</vt:i4>
      </vt:variant>
      <vt:variant>
        <vt:i4>5</vt:i4>
      </vt:variant>
      <vt:variant>
        <vt:lpwstr/>
      </vt:variant>
      <vt:variant>
        <vt:lpwstr>_Toc361210195</vt:lpwstr>
      </vt:variant>
      <vt:variant>
        <vt:i4>1703986</vt:i4>
      </vt:variant>
      <vt:variant>
        <vt:i4>374</vt:i4>
      </vt:variant>
      <vt:variant>
        <vt:i4>0</vt:i4>
      </vt:variant>
      <vt:variant>
        <vt:i4>5</vt:i4>
      </vt:variant>
      <vt:variant>
        <vt:lpwstr/>
      </vt:variant>
      <vt:variant>
        <vt:lpwstr>_Toc361210194</vt:lpwstr>
      </vt:variant>
      <vt:variant>
        <vt:i4>1703986</vt:i4>
      </vt:variant>
      <vt:variant>
        <vt:i4>368</vt:i4>
      </vt:variant>
      <vt:variant>
        <vt:i4>0</vt:i4>
      </vt:variant>
      <vt:variant>
        <vt:i4>5</vt:i4>
      </vt:variant>
      <vt:variant>
        <vt:lpwstr/>
      </vt:variant>
      <vt:variant>
        <vt:lpwstr>_Toc361210193</vt:lpwstr>
      </vt:variant>
      <vt:variant>
        <vt:i4>1703986</vt:i4>
      </vt:variant>
      <vt:variant>
        <vt:i4>362</vt:i4>
      </vt:variant>
      <vt:variant>
        <vt:i4>0</vt:i4>
      </vt:variant>
      <vt:variant>
        <vt:i4>5</vt:i4>
      </vt:variant>
      <vt:variant>
        <vt:lpwstr/>
      </vt:variant>
      <vt:variant>
        <vt:lpwstr>_Toc361210192</vt:lpwstr>
      </vt:variant>
      <vt:variant>
        <vt:i4>1703986</vt:i4>
      </vt:variant>
      <vt:variant>
        <vt:i4>356</vt:i4>
      </vt:variant>
      <vt:variant>
        <vt:i4>0</vt:i4>
      </vt:variant>
      <vt:variant>
        <vt:i4>5</vt:i4>
      </vt:variant>
      <vt:variant>
        <vt:lpwstr/>
      </vt:variant>
      <vt:variant>
        <vt:lpwstr>_Toc361210191</vt:lpwstr>
      </vt:variant>
      <vt:variant>
        <vt:i4>1703986</vt:i4>
      </vt:variant>
      <vt:variant>
        <vt:i4>350</vt:i4>
      </vt:variant>
      <vt:variant>
        <vt:i4>0</vt:i4>
      </vt:variant>
      <vt:variant>
        <vt:i4>5</vt:i4>
      </vt:variant>
      <vt:variant>
        <vt:lpwstr/>
      </vt:variant>
      <vt:variant>
        <vt:lpwstr>_Toc361210190</vt:lpwstr>
      </vt:variant>
      <vt:variant>
        <vt:i4>1769522</vt:i4>
      </vt:variant>
      <vt:variant>
        <vt:i4>344</vt:i4>
      </vt:variant>
      <vt:variant>
        <vt:i4>0</vt:i4>
      </vt:variant>
      <vt:variant>
        <vt:i4>5</vt:i4>
      </vt:variant>
      <vt:variant>
        <vt:lpwstr/>
      </vt:variant>
      <vt:variant>
        <vt:lpwstr>_Toc361210189</vt:lpwstr>
      </vt:variant>
      <vt:variant>
        <vt:i4>1769522</vt:i4>
      </vt:variant>
      <vt:variant>
        <vt:i4>338</vt:i4>
      </vt:variant>
      <vt:variant>
        <vt:i4>0</vt:i4>
      </vt:variant>
      <vt:variant>
        <vt:i4>5</vt:i4>
      </vt:variant>
      <vt:variant>
        <vt:lpwstr/>
      </vt:variant>
      <vt:variant>
        <vt:lpwstr>_Toc361210188</vt:lpwstr>
      </vt:variant>
      <vt:variant>
        <vt:i4>1769522</vt:i4>
      </vt:variant>
      <vt:variant>
        <vt:i4>332</vt:i4>
      </vt:variant>
      <vt:variant>
        <vt:i4>0</vt:i4>
      </vt:variant>
      <vt:variant>
        <vt:i4>5</vt:i4>
      </vt:variant>
      <vt:variant>
        <vt:lpwstr/>
      </vt:variant>
      <vt:variant>
        <vt:lpwstr>_Toc361210187</vt:lpwstr>
      </vt:variant>
      <vt:variant>
        <vt:i4>1769522</vt:i4>
      </vt:variant>
      <vt:variant>
        <vt:i4>326</vt:i4>
      </vt:variant>
      <vt:variant>
        <vt:i4>0</vt:i4>
      </vt:variant>
      <vt:variant>
        <vt:i4>5</vt:i4>
      </vt:variant>
      <vt:variant>
        <vt:lpwstr/>
      </vt:variant>
      <vt:variant>
        <vt:lpwstr>_Toc361210186</vt:lpwstr>
      </vt:variant>
      <vt:variant>
        <vt:i4>1769522</vt:i4>
      </vt:variant>
      <vt:variant>
        <vt:i4>320</vt:i4>
      </vt:variant>
      <vt:variant>
        <vt:i4>0</vt:i4>
      </vt:variant>
      <vt:variant>
        <vt:i4>5</vt:i4>
      </vt:variant>
      <vt:variant>
        <vt:lpwstr/>
      </vt:variant>
      <vt:variant>
        <vt:lpwstr>_Toc361210185</vt:lpwstr>
      </vt:variant>
      <vt:variant>
        <vt:i4>1769522</vt:i4>
      </vt:variant>
      <vt:variant>
        <vt:i4>314</vt:i4>
      </vt:variant>
      <vt:variant>
        <vt:i4>0</vt:i4>
      </vt:variant>
      <vt:variant>
        <vt:i4>5</vt:i4>
      </vt:variant>
      <vt:variant>
        <vt:lpwstr/>
      </vt:variant>
      <vt:variant>
        <vt:lpwstr>_Toc361210184</vt:lpwstr>
      </vt:variant>
      <vt:variant>
        <vt:i4>1769522</vt:i4>
      </vt:variant>
      <vt:variant>
        <vt:i4>308</vt:i4>
      </vt:variant>
      <vt:variant>
        <vt:i4>0</vt:i4>
      </vt:variant>
      <vt:variant>
        <vt:i4>5</vt:i4>
      </vt:variant>
      <vt:variant>
        <vt:lpwstr/>
      </vt:variant>
      <vt:variant>
        <vt:lpwstr>_Toc361210183</vt:lpwstr>
      </vt:variant>
      <vt:variant>
        <vt:i4>1769522</vt:i4>
      </vt:variant>
      <vt:variant>
        <vt:i4>302</vt:i4>
      </vt:variant>
      <vt:variant>
        <vt:i4>0</vt:i4>
      </vt:variant>
      <vt:variant>
        <vt:i4>5</vt:i4>
      </vt:variant>
      <vt:variant>
        <vt:lpwstr/>
      </vt:variant>
      <vt:variant>
        <vt:lpwstr>_Toc361210182</vt:lpwstr>
      </vt:variant>
      <vt:variant>
        <vt:i4>1769522</vt:i4>
      </vt:variant>
      <vt:variant>
        <vt:i4>296</vt:i4>
      </vt:variant>
      <vt:variant>
        <vt:i4>0</vt:i4>
      </vt:variant>
      <vt:variant>
        <vt:i4>5</vt:i4>
      </vt:variant>
      <vt:variant>
        <vt:lpwstr/>
      </vt:variant>
      <vt:variant>
        <vt:lpwstr>_Toc361210181</vt:lpwstr>
      </vt:variant>
      <vt:variant>
        <vt:i4>1769522</vt:i4>
      </vt:variant>
      <vt:variant>
        <vt:i4>290</vt:i4>
      </vt:variant>
      <vt:variant>
        <vt:i4>0</vt:i4>
      </vt:variant>
      <vt:variant>
        <vt:i4>5</vt:i4>
      </vt:variant>
      <vt:variant>
        <vt:lpwstr/>
      </vt:variant>
      <vt:variant>
        <vt:lpwstr>_Toc361210180</vt:lpwstr>
      </vt:variant>
      <vt:variant>
        <vt:i4>1310770</vt:i4>
      </vt:variant>
      <vt:variant>
        <vt:i4>284</vt:i4>
      </vt:variant>
      <vt:variant>
        <vt:i4>0</vt:i4>
      </vt:variant>
      <vt:variant>
        <vt:i4>5</vt:i4>
      </vt:variant>
      <vt:variant>
        <vt:lpwstr/>
      </vt:variant>
      <vt:variant>
        <vt:lpwstr>_Toc361210179</vt:lpwstr>
      </vt:variant>
      <vt:variant>
        <vt:i4>1310770</vt:i4>
      </vt:variant>
      <vt:variant>
        <vt:i4>278</vt:i4>
      </vt:variant>
      <vt:variant>
        <vt:i4>0</vt:i4>
      </vt:variant>
      <vt:variant>
        <vt:i4>5</vt:i4>
      </vt:variant>
      <vt:variant>
        <vt:lpwstr/>
      </vt:variant>
      <vt:variant>
        <vt:lpwstr>_Toc361210178</vt:lpwstr>
      </vt:variant>
      <vt:variant>
        <vt:i4>1310770</vt:i4>
      </vt:variant>
      <vt:variant>
        <vt:i4>272</vt:i4>
      </vt:variant>
      <vt:variant>
        <vt:i4>0</vt:i4>
      </vt:variant>
      <vt:variant>
        <vt:i4>5</vt:i4>
      </vt:variant>
      <vt:variant>
        <vt:lpwstr/>
      </vt:variant>
      <vt:variant>
        <vt:lpwstr>_Toc361210177</vt:lpwstr>
      </vt:variant>
      <vt:variant>
        <vt:i4>1310770</vt:i4>
      </vt:variant>
      <vt:variant>
        <vt:i4>266</vt:i4>
      </vt:variant>
      <vt:variant>
        <vt:i4>0</vt:i4>
      </vt:variant>
      <vt:variant>
        <vt:i4>5</vt:i4>
      </vt:variant>
      <vt:variant>
        <vt:lpwstr/>
      </vt:variant>
      <vt:variant>
        <vt:lpwstr>_Toc361210176</vt:lpwstr>
      </vt:variant>
      <vt:variant>
        <vt:i4>1310770</vt:i4>
      </vt:variant>
      <vt:variant>
        <vt:i4>260</vt:i4>
      </vt:variant>
      <vt:variant>
        <vt:i4>0</vt:i4>
      </vt:variant>
      <vt:variant>
        <vt:i4>5</vt:i4>
      </vt:variant>
      <vt:variant>
        <vt:lpwstr/>
      </vt:variant>
      <vt:variant>
        <vt:lpwstr>_Toc361210175</vt:lpwstr>
      </vt:variant>
      <vt:variant>
        <vt:i4>1310770</vt:i4>
      </vt:variant>
      <vt:variant>
        <vt:i4>254</vt:i4>
      </vt:variant>
      <vt:variant>
        <vt:i4>0</vt:i4>
      </vt:variant>
      <vt:variant>
        <vt:i4>5</vt:i4>
      </vt:variant>
      <vt:variant>
        <vt:lpwstr/>
      </vt:variant>
      <vt:variant>
        <vt:lpwstr>_Toc361210174</vt:lpwstr>
      </vt:variant>
      <vt:variant>
        <vt:i4>1310770</vt:i4>
      </vt:variant>
      <vt:variant>
        <vt:i4>248</vt:i4>
      </vt:variant>
      <vt:variant>
        <vt:i4>0</vt:i4>
      </vt:variant>
      <vt:variant>
        <vt:i4>5</vt:i4>
      </vt:variant>
      <vt:variant>
        <vt:lpwstr/>
      </vt:variant>
      <vt:variant>
        <vt:lpwstr>_Toc361210173</vt:lpwstr>
      </vt:variant>
      <vt:variant>
        <vt:i4>1310770</vt:i4>
      </vt:variant>
      <vt:variant>
        <vt:i4>242</vt:i4>
      </vt:variant>
      <vt:variant>
        <vt:i4>0</vt:i4>
      </vt:variant>
      <vt:variant>
        <vt:i4>5</vt:i4>
      </vt:variant>
      <vt:variant>
        <vt:lpwstr/>
      </vt:variant>
      <vt:variant>
        <vt:lpwstr>_Toc361210172</vt:lpwstr>
      </vt:variant>
      <vt:variant>
        <vt:i4>1310770</vt:i4>
      </vt:variant>
      <vt:variant>
        <vt:i4>236</vt:i4>
      </vt:variant>
      <vt:variant>
        <vt:i4>0</vt:i4>
      </vt:variant>
      <vt:variant>
        <vt:i4>5</vt:i4>
      </vt:variant>
      <vt:variant>
        <vt:lpwstr/>
      </vt:variant>
      <vt:variant>
        <vt:lpwstr>_Toc361210171</vt:lpwstr>
      </vt:variant>
      <vt:variant>
        <vt:i4>1310770</vt:i4>
      </vt:variant>
      <vt:variant>
        <vt:i4>230</vt:i4>
      </vt:variant>
      <vt:variant>
        <vt:i4>0</vt:i4>
      </vt:variant>
      <vt:variant>
        <vt:i4>5</vt:i4>
      </vt:variant>
      <vt:variant>
        <vt:lpwstr/>
      </vt:variant>
      <vt:variant>
        <vt:lpwstr>_Toc361210170</vt:lpwstr>
      </vt:variant>
      <vt:variant>
        <vt:i4>1376306</vt:i4>
      </vt:variant>
      <vt:variant>
        <vt:i4>224</vt:i4>
      </vt:variant>
      <vt:variant>
        <vt:i4>0</vt:i4>
      </vt:variant>
      <vt:variant>
        <vt:i4>5</vt:i4>
      </vt:variant>
      <vt:variant>
        <vt:lpwstr/>
      </vt:variant>
      <vt:variant>
        <vt:lpwstr>_Toc361210169</vt:lpwstr>
      </vt:variant>
      <vt:variant>
        <vt:i4>1376306</vt:i4>
      </vt:variant>
      <vt:variant>
        <vt:i4>218</vt:i4>
      </vt:variant>
      <vt:variant>
        <vt:i4>0</vt:i4>
      </vt:variant>
      <vt:variant>
        <vt:i4>5</vt:i4>
      </vt:variant>
      <vt:variant>
        <vt:lpwstr/>
      </vt:variant>
      <vt:variant>
        <vt:lpwstr>_Toc361210168</vt:lpwstr>
      </vt:variant>
      <vt:variant>
        <vt:i4>1376306</vt:i4>
      </vt:variant>
      <vt:variant>
        <vt:i4>212</vt:i4>
      </vt:variant>
      <vt:variant>
        <vt:i4>0</vt:i4>
      </vt:variant>
      <vt:variant>
        <vt:i4>5</vt:i4>
      </vt:variant>
      <vt:variant>
        <vt:lpwstr/>
      </vt:variant>
      <vt:variant>
        <vt:lpwstr>_Toc361210167</vt:lpwstr>
      </vt:variant>
      <vt:variant>
        <vt:i4>1376306</vt:i4>
      </vt:variant>
      <vt:variant>
        <vt:i4>206</vt:i4>
      </vt:variant>
      <vt:variant>
        <vt:i4>0</vt:i4>
      </vt:variant>
      <vt:variant>
        <vt:i4>5</vt:i4>
      </vt:variant>
      <vt:variant>
        <vt:lpwstr/>
      </vt:variant>
      <vt:variant>
        <vt:lpwstr>_Toc361210166</vt:lpwstr>
      </vt:variant>
      <vt:variant>
        <vt:i4>1376306</vt:i4>
      </vt:variant>
      <vt:variant>
        <vt:i4>200</vt:i4>
      </vt:variant>
      <vt:variant>
        <vt:i4>0</vt:i4>
      </vt:variant>
      <vt:variant>
        <vt:i4>5</vt:i4>
      </vt:variant>
      <vt:variant>
        <vt:lpwstr/>
      </vt:variant>
      <vt:variant>
        <vt:lpwstr>_Toc361210165</vt:lpwstr>
      </vt:variant>
      <vt:variant>
        <vt:i4>1376306</vt:i4>
      </vt:variant>
      <vt:variant>
        <vt:i4>194</vt:i4>
      </vt:variant>
      <vt:variant>
        <vt:i4>0</vt:i4>
      </vt:variant>
      <vt:variant>
        <vt:i4>5</vt:i4>
      </vt:variant>
      <vt:variant>
        <vt:lpwstr/>
      </vt:variant>
      <vt:variant>
        <vt:lpwstr>_Toc361210164</vt:lpwstr>
      </vt:variant>
      <vt:variant>
        <vt:i4>1376306</vt:i4>
      </vt:variant>
      <vt:variant>
        <vt:i4>188</vt:i4>
      </vt:variant>
      <vt:variant>
        <vt:i4>0</vt:i4>
      </vt:variant>
      <vt:variant>
        <vt:i4>5</vt:i4>
      </vt:variant>
      <vt:variant>
        <vt:lpwstr/>
      </vt:variant>
      <vt:variant>
        <vt:lpwstr>_Toc361210163</vt:lpwstr>
      </vt:variant>
      <vt:variant>
        <vt:i4>1376306</vt:i4>
      </vt:variant>
      <vt:variant>
        <vt:i4>182</vt:i4>
      </vt:variant>
      <vt:variant>
        <vt:i4>0</vt:i4>
      </vt:variant>
      <vt:variant>
        <vt:i4>5</vt:i4>
      </vt:variant>
      <vt:variant>
        <vt:lpwstr/>
      </vt:variant>
      <vt:variant>
        <vt:lpwstr>_Toc361210162</vt:lpwstr>
      </vt:variant>
      <vt:variant>
        <vt:i4>1376306</vt:i4>
      </vt:variant>
      <vt:variant>
        <vt:i4>176</vt:i4>
      </vt:variant>
      <vt:variant>
        <vt:i4>0</vt:i4>
      </vt:variant>
      <vt:variant>
        <vt:i4>5</vt:i4>
      </vt:variant>
      <vt:variant>
        <vt:lpwstr/>
      </vt:variant>
      <vt:variant>
        <vt:lpwstr>_Toc361210161</vt:lpwstr>
      </vt:variant>
      <vt:variant>
        <vt:i4>1376306</vt:i4>
      </vt:variant>
      <vt:variant>
        <vt:i4>170</vt:i4>
      </vt:variant>
      <vt:variant>
        <vt:i4>0</vt:i4>
      </vt:variant>
      <vt:variant>
        <vt:i4>5</vt:i4>
      </vt:variant>
      <vt:variant>
        <vt:lpwstr/>
      </vt:variant>
      <vt:variant>
        <vt:lpwstr>_Toc361210160</vt:lpwstr>
      </vt:variant>
      <vt:variant>
        <vt:i4>1441842</vt:i4>
      </vt:variant>
      <vt:variant>
        <vt:i4>164</vt:i4>
      </vt:variant>
      <vt:variant>
        <vt:i4>0</vt:i4>
      </vt:variant>
      <vt:variant>
        <vt:i4>5</vt:i4>
      </vt:variant>
      <vt:variant>
        <vt:lpwstr/>
      </vt:variant>
      <vt:variant>
        <vt:lpwstr>_Toc361210159</vt:lpwstr>
      </vt:variant>
      <vt:variant>
        <vt:i4>1441842</vt:i4>
      </vt:variant>
      <vt:variant>
        <vt:i4>158</vt:i4>
      </vt:variant>
      <vt:variant>
        <vt:i4>0</vt:i4>
      </vt:variant>
      <vt:variant>
        <vt:i4>5</vt:i4>
      </vt:variant>
      <vt:variant>
        <vt:lpwstr/>
      </vt:variant>
      <vt:variant>
        <vt:lpwstr>_Toc361210158</vt:lpwstr>
      </vt:variant>
      <vt:variant>
        <vt:i4>1441842</vt:i4>
      </vt:variant>
      <vt:variant>
        <vt:i4>152</vt:i4>
      </vt:variant>
      <vt:variant>
        <vt:i4>0</vt:i4>
      </vt:variant>
      <vt:variant>
        <vt:i4>5</vt:i4>
      </vt:variant>
      <vt:variant>
        <vt:lpwstr/>
      </vt:variant>
      <vt:variant>
        <vt:lpwstr>_Toc361210157</vt:lpwstr>
      </vt:variant>
      <vt:variant>
        <vt:i4>1441842</vt:i4>
      </vt:variant>
      <vt:variant>
        <vt:i4>146</vt:i4>
      </vt:variant>
      <vt:variant>
        <vt:i4>0</vt:i4>
      </vt:variant>
      <vt:variant>
        <vt:i4>5</vt:i4>
      </vt:variant>
      <vt:variant>
        <vt:lpwstr/>
      </vt:variant>
      <vt:variant>
        <vt:lpwstr>_Toc361210156</vt:lpwstr>
      </vt:variant>
      <vt:variant>
        <vt:i4>1441842</vt:i4>
      </vt:variant>
      <vt:variant>
        <vt:i4>140</vt:i4>
      </vt:variant>
      <vt:variant>
        <vt:i4>0</vt:i4>
      </vt:variant>
      <vt:variant>
        <vt:i4>5</vt:i4>
      </vt:variant>
      <vt:variant>
        <vt:lpwstr/>
      </vt:variant>
      <vt:variant>
        <vt:lpwstr>_Toc361210155</vt:lpwstr>
      </vt:variant>
      <vt:variant>
        <vt:i4>1441842</vt:i4>
      </vt:variant>
      <vt:variant>
        <vt:i4>134</vt:i4>
      </vt:variant>
      <vt:variant>
        <vt:i4>0</vt:i4>
      </vt:variant>
      <vt:variant>
        <vt:i4>5</vt:i4>
      </vt:variant>
      <vt:variant>
        <vt:lpwstr/>
      </vt:variant>
      <vt:variant>
        <vt:lpwstr>_Toc361210154</vt:lpwstr>
      </vt:variant>
      <vt:variant>
        <vt:i4>1441842</vt:i4>
      </vt:variant>
      <vt:variant>
        <vt:i4>128</vt:i4>
      </vt:variant>
      <vt:variant>
        <vt:i4>0</vt:i4>
      </vt:variant>
      <vt:variant>
        <vt:i4>5</vt:i4>
      </vt:variant>
      <vt:variant>
        <vt:lpwstr/>
      </vt:variant>
      <vt:variant>
        <vt:lpwstr>_Toc361210153</vt:lpwstr>
      </vt:variant>
      <vt:variant>
        <vt:i4>1441842</vt:i4>
      </vt:variant>
      <vt:variant>
        <vt:i4>122</vt:i4>
      </vt:variant>
      <vt:variant>
        <vt:i4>0</vt:i4>
      </vt:variant>
      <vt:variant>
        <vt:i4>5</vt:i4>
      </vt:variant>
      <vt:variant>
        <vt:lpwstr/>
      </vt:variant>
      <vt:variant>
        <vt:lpwstr>_Toc361210152</vt:lpwstr>
      </vt:variant>
      <vt:variant>
        <vt:i4>1441842</vt:i4>
      </vt:variant>
      <vt:variant>
        <vt:i4>116</vt:i4>
      </vt:variant>
      <vt:variant>
        <vt:i4>0</vt:i4>
      </vt:variant>
      <vt:variant>
        <vt:i4>5</vt:i4>
      </vt:variant>
      <vt:variant>
        <vt:lpwstr/>
      </vt:variant>
      <vt:variant>
        <vt:lpwstr>_Toc361210151</vt:lpwstr>
      </vt:variant>
      <vt:variant>
        <vt:i4>1441842</vt:i4>
      </vt:variant>
      <vt:variant>
        <vt:i4>110</vt:i4>
      </vt:variant>
      <vt:variant>
        <vt:i4>0</vt:i4>
      </vt:variant>
      <vt:variant>
        <vt:i4>5</vt:i4>
      </vt:variant>
      <vt:variant>
        <vt:lpwstr/>
      </vt:variant>
      <vt:variant>
        <vt:lpwstr>_Toc361210150</vt:lpwstr>
      </vt:variant>
      <vt:variant>
        <vt:i4>1507378</vt:i4>
      </vt:variant>
      <vt:variant>
        <vt:i4>104</vt:i4>
      </vt:variant>
      <vt:variant>
        <vt:i4>0</vt:i4>
      </vt:variant>
      <vt:variant>
        <vt:i4>5</vt:i4>
      </vt:variant>
      <vt:variant>
        <vt:lpwstr/>
      </vt:variant>
      <vt:variant>
        <vt:lpwstr>_Toc361210149</vt:lpwstr>
      </vt:variant>
      <vt:variant>
        <vt:i4>1507378</vt:i4>
      </vt:variant>
      <vt:variant>
        <vt:i4>98</vt:i4>
      </vt:variant>
      <vt:variant>
        <vt:i4>0</vt:i4>
      </vt:variant>
      <vt:variant>
        <vt:i4>5</vt:i4>
      </vt:variant>
      <vt:variant>
        <vt:lpwstr/>
      </vt:variant>
      <vt:variant>
        <vt:lpwstr>_Toc361210148</vt:lpwstr>
      </vt:variant>
      <vt:variant>
        <vt:i4>1507378</vt:i4>
      </vt:variant>
      <vt:variant>
        <vt:i4>92</vt:i4>
      </vt:variant>
      <vt:variant>
        <vt:i4>0</vt:i4>
      </vt:variant>
      <vt:variant>
        <vt:i4>5</vt:i4>
      </vt:variant>
      <vt:variant>
        <vt:lpwstr/>
      </vt:variant>
      <vt:variant>
        <vt:lpwstr>_Toc361210147</vt:lpwstr>
      </vt:variant>
      <vt:variant>
        <vt:i4>1507378</vt:i4>
      </vt:variant>
      <vt:variant>
        <vt:i4>86</vt:i4>
      </vt:variant>
      <vt:variant>
        <vt:i4>0</vt:i4>
      </vt:variant>
      <vt:variant>
        <vt:i4>5</vt:i4>
      </vt:variant>
      <vt:variant>
        <vt:lpwstr/>
      </vt:variant>
      <vt:variant>
        <vt:lpwstr>_Toc361210146</vt:lpwstr>
      </vt:variant>
      <vt:variant>
        <vt:i4>1507378</vt:i4>
      </vt:variant>
      <vt:variant>
        <vt:i4>80</vt:i4>
      </vt:variant>
      <vt:variant>
        <vt:i4>0</vt:i4>
      </vt:variant>
      <vt:variant>
        <vt:i4>5</vt:i4>
      </vt:variant>
      <vt:variant>
        <vt:lpwstr/>
      </vt:variant>
      <vt:variant>
        <vt:lpwstr>_Toc361210145</vt:lpwstr>
      </vt:variant>
      <vt:variant>
        <vt:i4>1507378</vt:i4>
      </vt:variant>
      <vt:variant>
        <vt:i4>74</vt:i4>
      </vt:variant>
      <vt:variant>
        <vt:i4>0</vt:i4>
      </vt:variant>
      <vt:variant>
        <vt:i4>5</vt:i4>
      </vt:variant>
      <vt:variant>
        <vt:lpwstr/>
      </vt:variant>
      <vt:variant>
        <vt:lpwstr>_Toc361210144</vt:lpwstr>
      </vt:variant>
      <vt:variant>
        <vt:i4>1507378</vt:i4>
      </vt:variant>
      <vt:variant>
        <vt:i4>68</vt:i4>
      </vt:variant>
      <vt:variant>
        <vt:i4>0</vt:i4>
      </vt:variant>
      <vt:variant>
        <vt:i4>5</vt:i4>
      </vt:variant>
      <vt:variant>
        <vt:lpwstr/>
      </vt:variant>
      <vt:variant>
        <vt:lpwstr>_Toc361210143</vt:lpwstr>
      </vt:variant>
      <vt:variant>
        <vt:i4>1507378</vt:i4>
      </vt:variant>
      <vt:variant>
        <vt:i4>62</vt:i4>
      </vt:variant>
      <vt:variant>
        <vt:i4>0</vt:i4>
      </vt:variant>
      <vt:variant>
        <vt:i4>5</vt:i4>
      </vt:variant>
      <vt:variant>
        <vt:lpwstr/>
      </vt:variant>
      <vt:variant>
        <vt:lpwstr>_Toc361210142</vt:lpwstr>
      </vt:variant>
      <vt:variant>
        <vt:i4>1507378</vt:i4>
      </vt:variant>
      <vt:variant>
        <vt:i4>56</vt:i4>
      </vt:variant>
      <vt:variant>
        <vt:i4>0</vt:i4>
      </vt:variant>
      <vt:variant>
        <vt:i4>5</vt:i4>
      </vt:variant>
      <vt:variant>
        <vt:lpwstr/>
      </vt:variant>
      <vt:variant>
        <vt:lpwstr>_Toc361210141</vt:lpwstr>
      </vt:variant>
      <vt:variant>
        <vt:i4>1507378</vt:i4>
      </vt:variant>
      <vt:variant>
        <vt:i4>50</vt:i4>
      </vt:variant>
      <vt:variant>
        <vt:i4>0</vt:i4>
      </vt:variant>
      <vt:variant>
        <vt:i4>5</vt:i4>
      </vt:variant>
      <vt:variant>
        <vt:lpwstr/>
      </vt:variant>
      <vt:variant>
        <vt:lpwstr>_Toc361210140</vt:lpwstr>
      </vt:variant>
      <vt:variant>
        <vt:i4>1048626</vt:i4>
      </vt:variant>
      <vt:variant>
        <vt:i4>44</vt:i4>
      </vt:variant>
      <vt:variant>
        <vt:i4>0</vt:i4>
      </vt:variant>
      <vt:variant>
        <vt:i4>5</vt:i4>
      </vt:variant>
      <vt:variant>
        <vt:lpwstr/>
      </vt:variant>
      <vt:variant>
        <vt:lpwstr>_Toc361210139</vt:lpwstr>
      </vt:variant>
      <vt:variant>
        <vt:i4>1048626</vt:i4>
      </vt:variant>
      <vt:variant>
        <vt:i4>38</vt:i4>
      </vt:variant>
      <vt:variant>
        <vt:i4>0</vt:i4>
      </vt:variant>
      <vt:variant>
        <vt:i4>5</vt:i4>
      </vt:variant>
      <vt:variant>
        <vt:lpwstr/>
      </vt:variant>
      <vt:variant>
        <vt:lpwstr>_Toc361210138</vt:lpwstr>
      </vt:variant>
      <vt:variant>
        <vt:i4>1048626</vt:i4>
      </vt:variant>
      <vt:variant>
        <vt:i4>32</vt:i4>
      </vt:variant>
      <vt:variant>
        <vt:i4>0</vt:i4>
      </vt:variant>
      <vt:variant>
        <vt:i4>5</vt:i4>
      </vt:variant>
      <vt:variant>
        <vt:lpwstr/>
      </vt:variant>
      <vt:variant>
        <vt:lpwstr>_Toc361210137</vt:lpwstr>
      </vt:variant>
      <vt:variant>
        <vt:i4>1048626</vt:i4>
      </vt:variant>
      <vt:variant>
        <vt:i4>26</vt:i4>
      </vt:variant>
      <vt:variant>
        <vt:i4>0</vt:i4>
      </vt:variant>
      <vt:variant>
        <vt:i4>5</vt:i4>
      </vt:variant>
      <vt:variant>
        <vt:lpwstr/>
      </vt:variant>
      <vt:variant>
        <vt:lpwstr>_Toc361210136</vt:lpwstr>
      </vt:variant>
      <vt:variant>
        <vt:i4>4259860</vt:i4>
      </vt:variant>
      <vt:variant>
        <vt:i4>21</vt:i4>
      </vt:variant>
      <vt:variant>
        <vt:i4>0</vt:i4>
      </vt:variant>
      <vt:variant>
        <vt:i4>5</vt:i4>
      </vt:variant>
      <vt:variant>
        <vt:lpwstr>http://mrlforums.sci.utah.edu/forums/</vt:lpwstr>
      </vt:variant>
      <vt:variant>
        <vt:lpwstr/>
      </vt:variant>
      <vt:variant>
        <vt:i4>3473447</vt:i4>
      </vt:variant>
      <vt:variant>
        <vt:i4>18</vt:i4>
      </vt:variant>
      <vt:variant>
        <vt:i4>0</vt:i4>
      </vt:variant>
      <vt:variant>
        <vt:i4>5</vt:i4>
      </vt:variant>
      <vt:variant>
        <vt:lpwstr>http://mrl.sci.utah.edu/software/febio</vt:lpwstr>
      </vt:variant>
      <vt:variant>
        <vt:lpwstr/>
      </vt:variant>
      <vt:variant>
        <vt:i4>4259860</vt:i4>
      </vt:variant>
      <vt:variant>
        <vt:i4>15</vt:i4>
      </vt:variant>
      <vt:variant>
        <vt:i4>0</vt:i4>
      </vt:variant>
      <vt:variant>
        <vt:i4>5</vt:i4>
      </vt:variant>
      <vt:variant>
        <vt:lpwstr>http://mrl.sci.utah.edu/</vt:lpwstr>
      </vt:variant>
      <vt:variant>
        <vt:lpwstr/>
      </vt:variant>
      <vt:variant>
        <vt:i4>2490379</vt:i4>
      </vt:variant>
      <vt:variant>
        <vt:i4>12</vt:i4>
      </vt:variant>
      <vt:variant>
        <vt:i4>0</vt:i4>
      </vt:variant>
      <vt:variant>
        <vt:i4>5</vt:i4>
      </vt:variant>
      <vt:variant>
        <vt:lpwstr>mailto:ateshian@columbia.edu</vt:lpwstr>
      </vt:variant>
      <vt:variant>
        <vt:lpwstr/>
      </vt:variant>
      <vt:variant>
        <vt:i4>1704058</vt:i4>
      </vt:variant>
      <vt:variant>
        <vt:i4>9</vt:i4>
      </vt:variant>
      <vt:variant>
        <vt:i4>0</vt:i4>
      </vt:variant>
      <vt:variant>
        <vt:i4>5</vt:i4>
      </vt:variant>
      <vt:variant>
        <vt:lpwstr>mailto:jeff.weiss@utah.edu</vt:lpwstr>
      </vt:variant>
      <vt:variant>
        <vt:lpwstr/>
      </vt:variant>
      <vt:variant>
        <vt:i4>3735645</vt:i4>
      </vt:variant>
      <vt:variant>
        <vt:i4>6</vt:i4>
      </vt:variant>
      <vt:variant>
        <vt:i4>0</vt:i4>
      </vt:variant>
      <vt:variant>
        <vt:i4>5</vt:i4>
      </vt:variant>
      <vt:variant>
        <vt:lpwstr>mailto:rawlins@sci.utah.edu</vt:lpwstr>
      </vt:variant>
      <vt:variant>
        <vt:lpwstr/>
      </vt:variant>
      <vt:variant>
        <vt:i4>5308458</vt:i4>
      </vt:variant>
      <vt:variant>
        <vt:i4>3</vt:i4>
      </vt:variant>
      <vt:variant>
        <vt:i4>0</vt:i4>
      </vt:variant>
      <vt:variant>
        <vt:i4>5</vt:i4>
      </vt:variant>
      <vt:variant>
        <vt:lpwstr>mailto:steve.maas@utah.edu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FEBio Theory Manual</dc:title>
  <dc:creator>Steve Maas</dc:creator>
  <cp:lastModifiedBy>Gerard</cp:lastModifiedBy>
  <cp:revision>12</cp:revision>
  <dcterms:created xsi:type="dcterms:W3CDTF">2014-08-22T16:18:00Z</dcterms:created>
  <dcterms:modified xsi:type="dcterms:W3CDTF">2014-11-07T23:15:00Z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IE5Win">
    <vt:bool>false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WinEqns">
    <vt:bool>true</vt:bool>
  </property>
  <property fmtid="{D5CDD505-2E9C-101B-9397-08002B2CF9AE}" pid="6" name="MTEquationSection">
    <vt:lpwstr>1</vt:lpwstr>
  </property>
  <property fmtid="{D5CDD505-2E9C-101B-9397-08002B2CF9AE}" pid="7" name="MP_HTMLDest">
    <vt:lpwstr>C:\Users\Kingsley\Desktop\TM_2.0\FEBio_tm_2.0.html</vt:lpwstr>
  </property>
  <property fmtid="{D5CDD505-2E9C-101B-9397-08002B2CF9AE}" pid="8" name="MP_MathMLTarget">
    <vt:lpwstr>HTML+MathJax</vt:lpwstr>
  </property>
  <property fmtid="{D5CDD505-2E9C-101B-9397-08002B2CF9AE}" pid="9" name="MP_OpenInBrowser">
    <vt:bool>true</vt:bool>
  </property>
  <property fmtid="{D5CDD505-2E9C-101B-9397-08002B2CF9AE}" pid="10" name="MP_UseMathML">
    <vt:bool>true</vt:bool>
  </property>
  <property fmtid="{D5CDD505-2E9C-101B-9397-08002B2CF9AE}" pid="11" name="MP_MathZoom">
    <vt:bool>true</vt:bool>
  </property>
  <property fmtid="{D5CDD505-2E9C-101B-9397-08002B2CF9AE}" pid="12" name="MP_IEOnly">
    <vt:bool>false</vt:bool>
  </property>
  <property fmtid="{D5CDD505-2E9C-101B-9397-08002B2CF9AE}" pid="13" name="MTMacEqns">
    <vt:bool>true</vt:bool>
  </property>
</Properties>
</file>